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56E6B5" w14:textId="750ADD2B" w:rsidR="008217C6" w:rsidRDefault="00E723AE" w:rsidP="001F0E92">
      <w:pPr>
        <w:spacing w:after="0" w:line="240" w:lineRule="auto"/>
        <w:jc w:val="center"/>
        <w:rPr>
          <w:rFonts w:ascii="Bookman Old Style" w:hAnsi="Bookman Old Style" w:cs="Times New Roman"/>
          <w:b/>
          <w:bCs/>
          <w:sz w:val="32"/>
          <w:szCs w:val="32"/>
        </w:rPr>
      </w:pPr>
      <w:r w:rsidRPr="001F0E92">
        <w:rPr>
          <w:rFonts w:ascii="Bookman Old Style" w:hAnsi="Bookman Old Style" w:cs="Times New Roman"/>
          <w:b/>
          <w:bCs/>
          <w:sz w:val="32"/>
          <w:szCs w:val="32"/>
        </w:rPr>
        <w:t>Research Proposal</w:t>
      </w:r>
      <w:r w:rsidR="008217C6" w:rsidRPr="001F0E92">
        <w:rPr>
          <w:rFonts w:ascii="Bookman Old Style" w:hAnsi="Bookman Old Style" w:cs="Times New Roman"/>
          <w:b/>
          <w:bCs/>
          <w:sz w:val="32"/>
          <w:szCs w:val="32"/>
        </w:rPr>
        <w:t xml:space="preserve"> for </w:t>
      </w:r>
      <w:proofErr w:type="gramStart"/>
      <w:r w:rsidR="008217C6" w:rsidRPr="001F0E92">
        <w:rPr>
          <w:rFonts w:ascii="Bookman Old Style" w:hAnsi="Bookman Old Style" w:cs="Times New Roman"/>
          <w:b/>
          <w:bCs/>
          <w:sz w:val="32"/>
          <w:szCs w:val="32"/>
        </w:rPr>
        <w:t>Master’s</w:t>
      </w:r>
      <w:proofErr w:type="gramEnd"/>
      <w:r w:rsidR="008217C6" w:rsidRPr="001F0E92">
        <w:rPr>
          <w:rFonts w:ascii="Bookman Old Style" w:hAnsi="Bookman Old Style" w:cs="Times New Roman"/>
          <w:b/>
          <w:bCs/>
          <w:sz w:val="32"/>
          <w:szCs w:val="32"/>
        </w:rPr>
        <w:t xml:space="preserve"> Thesis</w:t>
      </w:r>
      <w:r w:rsidR="008217C6" w:rsidRPr="001F0E92">
        <w:rPr>
          <w:rFonts w:ascii="Bookman Old Style" w:hAnsi="Bookman Old Style" w:cs="Times New Roman"/>
          <w:b/>
          <w:bCs/>
          <w:sz w:val="32"/>
          <w:szCs w:val="32"/>
        </w:rPr>
        <w:br/>
        <w:t>Oregon State University</w:t>
      </w:r>
      <w:r w:rsidR="008217C6" w:rsidRPr="001F0E92">
        <w:rPr>
          <w:rFonts w:ascii="Bookman Old Style" w:hAnsi="Bookman Old Style" w:cs="Times New Roman"/>
          <w:b/>
          <w:bCs/>
          <w:sz w:val="32"/>
          <w:szCs w:val="32"/>
        </w:rPr>
        <w:br/>
        <w:t>College of Forestry</w:t>
      </w:r>
      <w:r w:rsidR="008217C6" w:rsidRPr="001F0E92">
        <w:rPr>
          <w:rFonts w:ascii="Bookman Old Style" w:hAnsi="Bookman Old Style" w:cs="Times New Roman"/>
          <w:b/>
          <w:bCs/>
          <w:sz w:val="32"/>
          <w:szCs w:val="32"/>
        </w:rPr>
        <w:br/>
        <w:t>Forest Ecosystems and Society</w:t>
      </w:r>
    </w:p>
    <w:p w14:paraId="5FD9AFD9" w14:textId="46A67708" w:rsidR="00DD7AAD" w:rsidRPr="001F0E92" w:rsidRDefault="00DD7AAD" w:rsidP="001F0E92">
      <w:pPr>
        <w:spacing w:after="0" w:line="240" w:lineRule="auto"/>
        <w:jc w:val="center"/>
        <w:rPr>
          <w:rFonts w:ascii="Bookman Old Style" w:hAnsi="Bookman Old Style" w:cs="Times New Roman"/>
          <w:b/>
          <w:bCs/>
          <w:sz w:val="32"/>
          <w:szCs w:val="32"/>
        </w:rPr>
      </w:pPr>
      <w:r>
        <w:rPr>
          <w:rFonts w:ascii="Bookman Old Style" w:hAnsi="Bookman Old Style" w:cs="Times New Roman"/>
          <w:b/>
          <w:bCs/>
          <w:sz w:val="32"/>
          <w:szCs w:val="32"/>
        </w:rPr>
        <w:t>VERSION 3</w:t>
      </w:r>
    </w:p>
    <w:p w14:paraId="1E4929B7" w14:textId="77777777" w:rsidR="00523375" w:rsidRPr="001F0E92" w:rsidRDefault="00523375" w:rsidP="001F0E92">
      <w:pPr>
        <w:spacing w:after="0" w:line="240" w:lineRule="auto"/>
        <w:rPr>
          <w:rFonts w:ascii="Bookman Old Style" w:hAnsi="Bookman Old Style" w:cs="Times New Roman"/>
          <w:b/>
          <w:bCs/>
          <w:sz w:val="32"/>
          <w:szCs w:val="32"/>
        </w:rPr>
      </w:pPr>
    </w:p>
    <w:p w14:paraId="5C569FBC" w14:textId="77777777" w:rsidR="00CD6FF6" w:rsidRPr="001F0E92" w:rsidRDefault="00CD6FF6" w:rsidP="001F0E92">
      <w:pPr>
        <w:spacing w:after="0" w:line="240" w:lineRule="auto"/>
        <w:rPr>
          <w:rFonts w:ascii="Bookman Old Style" w:hAnsi="Bookman Old Style" w:cs="Times New Roman"/>
          <w:b/>
          <w:bCs/>
          <w:sz w:val="32"/>
          <w:szCs w:val="32"/>
        </w:rPr>
      </w:pPr>
    </w:p>
    <w:p w14:paraId="24EF8DA1" w14:textId="77777777" w:rsidR="00CD6FF6" w:rsidRPr="001F0E92" w:rsidRDefault="00CD6FF6" w:rsidP="001F0E92">
      <w:pPr>
        <w:spacing w:after="0" w:line="240" w:lineRule="auto"/>
        <w:rPr>
          <w:rFonts w:ascii="Bookman Old Style" w:hAnsi="Bookman Old Style" w:cs="Times New Roman"/>
          <w:b/>
          <w:bCs/>
          <w:sz w:val="32"/>
          <w:szCs w:val="32"/>
        </w:rPr>
      </w:pPr>
    </w:p>
    <w:p w14:paraId="3E395573" w14:textId="77777777" w:rsidR="00523375" w:rsidRPr="001F0E92" w:rsidRDefault="00523375" w:rsidP="001F0E92">
      <w:pPr>
        <w:spacing w:after="0" w:line="240" w:lineRule="auto"/>
        <w:jc w:val="center"/>
        <w:rPr>
          <w:rFonts w:ascii="Bookman Old Style" w:hAnsi="Bookman Old Style" w:cs="Times New Roman"/>
          <w:b/>
          <w:bCs/>
          <w:sz w:val="32"/>
          <w:szCs w:val="32"/>
        </w:rPr>
      </w:pPr>
    </w:p>
    <w:p w14:paraId="53D4E5F8" w14:textId="06008CF4" w:rsidR="00523375" w:rsidRPr="001F0E92" w:rsidRDefault="00523375" w:rsidP="001F0E92">
      <w:pPr>
        <w:spacing w:after="0" w:line="240" w:lineRule="auto"/>
        <w:jc w:val="center"/>
        <w:rPr>
          <w:rFonts w:ascii="Bookman Old Style" w:hAnsi="Bookman Old Style" w:cs="Times New Roman"/>
          <w:b/>
          <w:bCs/>
          <w:sz w:val="48"/>
          <w:szCs w:val="48"/>
        </w:rPr>
      </w:pPr>
      <w:r w:rsidRPr="001F0E92">
        <w:rPr>
          <w:rFonts w:ascii="Bookman Old Style" w:hAnsi="Bookman Old Style" w:cs="Times New Roman"/>
          <w:b/>
          <w:bCs/>
          <w:sz w:val="48"/>
          <w:szCs w:val="48"/>
        </w:rPr>
        <w:t xml:space="preserve">Gabby John </w:t>
      </w:r>
      <w:r w:rsidR="00AD1475" w:rsidRPr="001F0E92">
        <w:rPr>
          <w:rFonts w:ascii="Bookman Old Style" w:hAnsi="Bookman Old Style" w:cs="Times New Roman"/>
          <w:b/>
          <w:bCs/>
          <w:sz w:val="48"/>
          <w:szCs w:val="48"/>
        </w:rPr>
        <w:br/>
      </w:r>
      <w:r w:rsidR="00AD1475" w:rsidRPr="001F0E92">
        <w:rPr>
          <w:rFonts w:ascii="Bookman Old Style" w:hAnsi="Bookman Old Style" w:cs="Times New Roman"/>
          <w:b/>
          <w:bCs/>
          <w:sz w:val="32"/>
          <w:szCs w:val="32"/>
        </w:rPr>
        <w:t>May 3, 2024</w:t>
      </w:r>
    </w:p>
    <w:p w14:paraId="047F2DE3" w14:textId="77777777" w:rsidR="00523375" w:rsidRPr="001F0E92" w:rsidRDefault="00523375" w:rsidP="001F0E92">
      <w:pPr>
        <w:spacing w:after="0" w:line="240" w:lineRule="auto"/>
        <w:jc w:val="center"/>
        <w:rPr>
          <w:rFonts w:ascii="Bookman Old Style" w:hAnsi="Bookman Old Style" w:cs="Times New Roman"/>
          <w:b/>
          <w:bCs/>
          <w:sz w:val="32"/>
          <w:szCs w:val="32"/>
        </w:rPr>
      </w:pPr>
    </w:p>
    <w:p w14:paraId="68B0893A" w14:textId="77777777" w:rsidR="00CD6FF6" w:rsidRPr="001F0E92" w:rsidRDefault="00CD6FF6" w:rsidP="001F0E92">
      <w:pPr>
        <w:spacing w:after="0" w:line="240" w:lineRule="auto"/>
        <w:jc w:val="center"/>
        <w:rPr>
          <w:rFonts w:ascii="Bookman Old Style" w:hAnsi="Bookman Old Style" w:cs="Times New Roman"/>
          <w:b/>
          <w:bCs/>
          <w:sz w:val="32"/>
          <w:szCs w:val="32"/>
        </w:rPr>
      </w:pPr>
    </w:p>
    <w:p w14:paraId="301DE949" w14:textId="77777777" w:rsidR="00CD6FF6" w:rsidRPr="001F0E92" w:rsidRDefault="00CD6FF6" w:rsidP="00F25B65">
      <w:pPr>
        <w:spacing w:after="0" w:line="240" w:lineRule="auto"/>
        <w:rPr>
          <w:rFonts w:ascii="Bookman Old Style" w:hAnsi="Bookman Old Style" w:cs="Times New Roman"/>
          <w:b/>
          <w:bCs/>
          <w:sz w:val="32"/>
          <w:szCs w:val="32"/>
        </w:rPr>
      </w:pPr>
    </w:p>
    <w:p w14:paraId="2D6A1789" w14:textId="77777777" w:rsidR="00CD6FF6" w:rsidRPr="001F0E92" w:rsidRDefault="00CD6FF6" w:rsidP="001F0E92">
      <w:pPr>
        <w:spacing w:after="0" w:line="240" w:lineRule="auto"/>
        <w:jc w:val="center"/>
        <w:rPr>
          <w:rFonts w:ascii="Bookman Old Style" w:hAnsi="Bookman Old Style" w:cs="Times New Roman"/>
          <w:b/>
          <w:bCs/>
          <w:sz w:val="32"/>
          <w:szCs w:val="32"/>
        </w:rPr>
      </w:pPr>
    </w:p>
    <w:p w14:paraId="3B4891C7" w14:textId="5E2C1C85" w:rsidR="00E723AE" w:rsidRPr="001F0E92" w:rsidRDefault="008217C6" w:rsidP="001F0E92">
      <w:pPr>
        <w:spacing w:after="0" w:line="240" w:lineRule="auto"/>
        <w:jc w:val="center"/>
        <w:rPr>
          <w:rFonts w:ascii="Bookman Old Style" w:hAnsi="Bookman Old Style" w:cs="Times New Roman"/>
          <w:b/>
          <w:bCs/>
          <w:sz w:val="32"/>
          <w:szCs w:val="32"/>
        </w:rPr>
      </w:pPr>
      <w:r w:rsidRPr="001F0E92">
        <w:rPr>
          <w:rFonts w:ascii="Bookman Old Style" w:hAnsi="Bookman Old Style" w:cs="Times New Roman"/>
          <w:b/>
          <w:bCs/>
          <w:sz w:val="32"/>
          <w:szCs w:val="32"/>
        </w:rPr>
        <w:br/>
        <w:t xml:space="preserve">“Old Trees, New Climate: How Do Douglas Fir and Western Hemlock Respond </w:t>
      </w:r>
      <w:proofErr w:type="gramStart"/>
      <w:r w:rsidRPr="001F0E92">
        <w:rPr>
          <w:rFonts w:ascii="Bookman Old Style" w:hAnsi="Bookman Old Style" w:cs="Times New Roman"/>
          <w:b/>
          <w:bCs/>
          <w:sz w:val="32"/>
          <w:szCs w:val="32"/>
        </w:rPr>
        <w:t>To</w:t>
      </w:r>
      <w:proofErr w:type="gramEnd"/>
      <w:r w:rsidRPr="001F0E92">
        <w:rPr>
          <w:rFonts w:ascii="Bookman Old Style" w:hAnsi="Bookman Old Style" w:cs="Times New Roman"/>
          <w:b/>
          <w:bCs/>
          <w:sz w:val="32"/>
          <w:szCs w:val="32"/>
        </w:rPr>
        <w:t xml:space="preserve"> Heat Waves?”</w:t>
      </w:r>
      <w:r w:rsidR="00523375" w:rsidRPr="001F0E92">
        <w:rPr>
          <w:rFonts w:ascii="Bookman Old Style" w:hAnsi="Bookman Old Style" w:cs="Times New Roman"/>
          <w:b/>
          <w:bCs/>
          <w:sz w:val="32"/>
          <w:szCs w:val="32"/>
        </w:rPr>
        <w:br/>
      </w:r>
    </w:p>
    <w:p w14:paraId="0DF76999" w14:textId="77777777" w:rsidR="00CD6FF6" w:rsidRPr="001F0E92" w:rsidRDefault="00CD6FF6" w:rsidP="001F0E92">
      <w:pPr>
        <w:spacing w:after="0" w:line="240" w:lineRule="auto"/>
        <w:rPr>
          <w:rFonts w:ascii="Bookman Old Style" w:hAnsi="Bookman Old Style" w:cs="Times New Roman"/>
          <w:b/>
          <w:bCs/>
          <w:sz w:val="32"/>
          <w:szCs w:val="32"/>
        </w:rPr>
      </w:pPr>
    </w:p>
    <w:p w14:paraId="39988902" w14:textId="77777777" w:rsidR="00CD6FF6" w:rsidRPr="001F0E92" w:rsidRDefault="00CD6FF6" w:rsidP="001F0E92">
      <w:pPr>
        <w:spacing w:after="0" w:line="240" w:lineRule="auto"/>
        <w:jc w:val="center"/>
        <w:rPr>
          <w:rFonts w:ascii="Bookman Old Style" w:hAnsi="Bookman Old Style" w:cs="Times New Roman"/>
          <w:b/>
          <w:bCs/>
          <w:sz w:val="32"/>
          <w:szCs w:val="32"/>
        </w:rPr>
      </w:pPr>
    </w:p>
    <w:p w14:paraId="0A0150E2" w14:textId="57A9CF3B" w:rsidR="00EF5CBE" w:rsidRPr="001F0E92" w:rsidRDefault="00AD1475" w:rsidP="00C23D50">
      <w:pPr>
        <w:spacing w:after="0" w:line="240" w:lineRule="auto"/>
        <w:jc w:val="center"/>
        <w:rPr>
          <w:rFonts w:ascii="Bookman Old Style" w:hAnsi="Bookman Old Style" w:cs="Times New Roman"/>
          <w:b/>
          <w:bCs/>
          <w:sz w:val="32"/>
          <w:szCs w:val="32"/>
        </w:rPr>
      </w:pPr>
      <w:r w:rsidRPr="001F0E92">
        <w:rPr>
          <w:rFonts w:ascii="Bookman Old Style" w:hAnsi="Bookman Old Style" w:cs="Times New Roman"/>
          <w:i/>
          <w:iCs/>
          <w:sz w:val="24"/>
          <w:szCs w:val="24"/>
        </w:rPr>
        <w:t xml:space="preserve">Summary: Mature and old-growth (MOG) forests are at risk of climate change-related stressors and mortality. This is important because they are crucial for carbon storage, biodiversity, and cultural </w:t>
      </w:r>
      <w:r w:rsidR="00EC47ED">
        <w:rPr>
          <w:rFonts w:ascii="Bookman Old Style" w:hAnsi="Bookman Old Style" w:cs="Times New Roman"/>
          <w:i/>
          <w:iCs/>
          <w:sz w:val="24"/>
          <w:szCs w:val="24"/>
        </w:rPr>
        <w:t>values</w:t>
      </w:r>
      <w:r w:rsidRPr="001F0E92">
        <w:rPr>
          <w:rFonts w:ascii="Bookman Old Style" w:hAnsi="Bookman Old Style" w:cs="Times New Roman"/>
          <w:i/>
          <w:iCs/>
          <w:sz w:val="24"/>
          <w:szCs w:val="24"/>
        </w:rPr>
        <w:t>. My proposed project will study the short-term and long-term growth patterns of two dominant MOG tree</w:t>
      </w:r>
      <w:r w:rsidR="00CE621E" w:rsidRPr="001F0E92">
        <w:rPr>
          <w:rFonts w:ascii="Bookman Old Style" w:hAnsi="Bookman Old Style" w:cs="Times New Roman"/>
          <w:i/>
          <w:iCs/>
          <w:sz w:val="24"/>
          <w:szCs w:val="24"/>
        </w:rPr>
        <w:t xml:space="preserve"> </w:t>
      </w:r>
      <w:r w:rsidRPr="001F0E92">
        <w:rPr>
          <w:rFonts w:ascii="Bookman Old Style" w:hAnsi="Bookman Old Style" w:cs="Times New Roman"/>
          <w:i/>
          <w:iCs/>
          <w:sz w:val="24"/>
          <w:szCs w:val="24"/>
        </w:rPr>
        <w:t>s</w:t>
      </w:r>
      <w:r w:rsidR="00CE621E" w:rsidRPr="001F0E92">
        <w:rPr>
          <w:rFonts w:ascii="Bookman Old Style" w:hAnsi="Bookman Old Style" w:cs="Times New Roman"/>
          <w:i/>
          <w:iCs/>
          <w:sz w:val="24"/>
          <w:szCs w:val="24"/>
        </w:rPr>
        <w:t>pecies</w:t>
      </w:r>
      <w:r w:rsidRPr="001F0E92">
        <w:rPr>
          <w:rFonts w:ascii="Bookman Old Style" w:hAnsi="Bookman Old Style" w:cs="Times New Roman"/>
          <w:i/>
          <w:iCs/>
          <w:sz w:val="24"/>
          <w:szCs w:val="24"/>
        </w:rPr>
        <w:t xml:space="preserve"> at the HJ Andrews Long Term Ecological Research site before, during, and after heat waves to quantify hypothesized negative effects of heat stress</w:t>
      </w:r>
      <w:r w:rsidR="00C23D50">
        <w:rPr>
          <w:rFonts w:ascii="Bookman Old Style" w:hAnsi="Bookman Old Style" w:cs="Times New Roman"/>
          <w:i/>
          <w:iCs/>
          <w:sz w:val="24"/>
          <w:szCs w:val="24"/>
        </w:rPr>
        <w:t xml:space="preserve"> and compare those effects on different tree ages and species.</w:t>
      </w:r>
    </w:p>
    <w:p w14:paraId="791ED43F" w14:textId="77777777" w:rsidR="00683B63" w:rsidRPr="001F0E92" w:rsidRDefault="00683B63" w:rsidP="001F0E92">
      <w:pPr>
        <w:spacing w:after="0" w:line="240" w:lineRule="auto"/>
        <w:jc w:val="center"/>
        <w:rPr>
          <w:rFonts w:ascii="Bookman Old Style" w:hAnsi="Bookman Old Style" w:cs="Times New Roman"/>
          <w:b/>
          <w:bCs/>
          <w:sz w:val="18"/>
          <w:szCs w:val="18"/>
        </w:rPr>
      </w:pPr>
    </w:p>
    <w:p w14:paraId="16B31F6B" w14:textId="77777777" w:rsidR="00CD6FF6" w:rsidRDefault="00CD6FF6" w:rsidP="001F0E92">
      <w:pPr>
        <w:spacing w:after="0" w:line="240" w:lineRule="auto"/>
        <w:jc w:val="center"/>
        <w:rPr>
          <w:rFonts w:ascii="Bookman Old Style" w:hAnsi="Bookman Old Style" w:cs="Times New Roman"/>
          <w:b/>
          <w:bCs/>
          <w:sz w:val="18"/>
          <w:szCs w:val="18"/>
        </w:rPr>
      </w:pPr>
    </w:p>
    <w:p w14:paraId="4FD4E70A" w14:textId="77777777" w:rsidR="00C23D50" w:rsidRPr="001F0E92" w:rsidRDefault="00C23D50" w:rsidP="001F0E92">
      <w:pPr>
        <w:spacing w:after="0" w:line="240" w:lineRule="auto"/>
        <w:jc w:val="center"/>
        <w:rPr>
          <w:rFonts w:ascii="Bookman Old Style" w:hAnsi="Bookman Old Style" w:cs="Times New Roman"/>
          <w:b/>
          <w:bCs/>
          <w:sz w:val="18"/>
          <w:szCs w:val="18"/>
        </w:rPr>
      </w:pPr>
    </w:p>
    <w:p w14:paraId="6BEFD45F" w14:textId="77777777" w:rsidR="00CD6FF6" w:rsidRPr="001F0E92" w:rsidRDefault="00CD6FF6" w:rsidP="001F0E92">
      <w:pPr>
        <w:spacing w:after="0" w:line="240" w:lineRule="auto"/>
        <w:jc w:val="center"/>
        <w:rPr>
          <w:rFonts w:ascii="Bookman Old Style" w:hAnsi="Bookman Old Style" w:cs="Times New Roman"/>
          <w:b/>
          <w:bCs/>
          <w:sz w:val="18"/>
          <w:szCs w:val="18"/>
        </w:rPr>
      </w:pPr>
    </w:p>
    <w:p w14:paraId="2654B9DB" w14:textId="79AB989D" w:rsidR="00683B63" w:rsidRPr="001F0E92" w:rsidRDefault="00683B63" w:rsidP="001F0E92">
      <w:pPr>
        <w:spacing w:after="0" w:line="240" w:lineRule="auto"/>
        <w:jc w:val="center"/>
        <w:rPr>
          <w:rFonts w:ascii="Bookman Old Style" w:hAnsi="Bookman Old Style" w:cs="Times New Roman"/>
          <w:b/>
          <w:bCs/>
          <w:sz w:val="18"/>
          <w:szCs w:val="18"/>
        </w:rPr>
      </w:pPr>
    </w:p>
    <w:p w14:paraId="2F1AB583" w14:textId="202FF780" w:rsidR="00875E31" w:rsidRDefault="00875E31" w:rsidP="001F0E92">
      <w:pPr>
        <w:spacing w:after="0" w:line="240" w:lineRule="auto"/>
        <w:jc w:val="center"/>
        <w:rPr>
          <w:rFonts w:ascii="Bookman Old Style" w:hAnsi="Bookman Old Style" w:cs="Times New Roman"/>
          <w:b/>
          <w:bCs/>
        </w:rPr>
      </w:pPr>
      <w:r w:rsidRPr="001F0E92">
        <w:rPr>
          <w:rFonts w:ascii="Bookman Old Style" w:hAnsi="Bookman Old Style" w:cs="Times New Roman"/>
          <w:b/>
          <w:bCs/>
        </w:rPr>
        <w:t>Background</w:t>
      </w:r>
      <w:r w:rsidR="00820808" w:rsidRPr="001F0E92">
        <w:rPr>
          <w:rFonts w:ascii="Bookman Old Style" w:hAnsi="Bookman Old Style" w:cs="Times New Roman"/>
          <w:b/>
          <w:bCs/>
        </w:rPr>
        <w:t>, Models,</w:t>
      </w:r>
      <w:r w:rsidR="00A91A43" w:rsidRPr="001F0E92">
        <w:rPr>
          <w:rFonts w:ascii="Bookman Old Style" w:hAnsi="Bookman Old Style" w:cs="Times New Roman"/>
          <w:b/>
          <w:bCs/>
        </w:rPr>
        <w:t xml:space="preserve"> and</w:t>
      </w:r>
      <w:r w:rsidR="00AD1475" w:rsidRPr="001F0E92">
        <w:rPr>
          <w:rFonts w:ascii="Bookman Old Style" w:hAnsi="Bookman Old Style" w:cs="Times New Roman"/>
          <w:b/>
          <w:bCs/>
        </w:rPr>
        <w:t xml:space="preserve"> Broader</w:t>
      </w:r>
      <w:r w:rsidR="00A91A43" w:rsidRPr="001F0E92">
        <w:rPr>
          <w:rFonts w:ascii="Bookman Old Style" w:hAnsi="Bookman Old Style" w:cs="Times New Roman"/>
          <w:b/>
          <w:bCs/>
        </w:rPr>
        <w:t xml:space="preserve"> Significance</w:t>
      </w:r>
      <w:r w:rsidRPr="001F0E92">
        <w:rPr>
          <w:rFonts w:ascii="Bookman Old Style" w:hAnsi="Bookman Old Style" w:cs="Times New Roman"/>
          <w:b/>
          <w:bCs/>
        </w:rPr>
        <w:br/>
      </w:r>
      <w:r w:rsidR="006A6803" w:rsidRPr="001F0E92">
        <w:rPr>
          <w:rFonts w:ascii="Bookman Old Style" w:hAnsi="Bookman Old Style" w:cs="Times New Roman"/>
          <w:b/>
          <w:bCs/>
        </w:rPr>
        <w:t>Research Gap</w:t>
      </w:r>
      <w:r w:rsidRPr="001F0E92">
        <w:rPr>
          <w:rFonts w:ascii="Bookman Old Style" w:hAnsi="Bookman Old Style" w:cs="Times New Roman"/>
          <w:b/>
          <w:bCs/>
        </w:rPr>
        <w:t xml:space="preserve"> </w:t>
      </w:r>
      <w:r w:rsidRPr="001F0E92">
        <w:rPr>
          <w:rFonts w:ascii="Bookman Old Style" w:hAnsi="Bookman Old Style" w:cs="Times New Roman"/>
          <w:b/>
          <w:bCs/>
        </w:rPr>
        <w:br/>
        <w:t>Research Questions</w:t>
      </w:r>
      <w:r w:rsidR="00573351" w:rsidRPr="001F0E92">
        <w:rPr>
          <w:rFonts w:ascii="Bookman Old Style" w:hAnsi="Bookman Old Style" w:cs="Times New Roman"/>
          <w:b/>
          <w:bCs/>
        </w:rPr>
        <w:t xml:space="preserve"> and Hypotheses</w:t>
      </w:r>
      <w:r w:rsidRPr="001F0E92">
        <w:rPr>
          <w:rFonts w:ascii="Bookman Old Style" w:hAnsi="Bookman Old Style" w:cs="Times New Roman"/>
          <w:b/>
          <w:bCs/>
        </w:rPr>
        <w:br/>
        <w:t>Proposed Methodology</w:t>
      </w:r>
      <w:r w:rsidRPr="001F0E92">
        <w:rPr>
          <w:rFonts w:ascii="Bookman Old Style" w:hAnsi="Bookman Old Style" w:cs="Times New Roman"/>
          <w:b/>
          <w:bCs/>
        </w:rPr>
        <w:br/>
        <w:t>Timeline</w:t>
      </w:r>
    </w:p>
    <w:p w14:paraId="70F329BE" w14:textId="77E7A624" w:rsidR="00F25B65" w:rsidRDefault="00F25B65" w:rsidP="001F0E92">
      <w:pPr>
        <w:spacing w:after="0" w:line="240" w:lineRule="auto"/>
        <w:jc w:val="center"/>
        <w:rPr>
          <w:rFonts w:ascii="Bookman Old Style" w:hAnsi="Bookman Old Style" w:cs="Times New Roman"/>
          <w:b/>
          <w:bCs/>
        </w:rPr>
      </w:pPr>
      <w:r>
        <w:rPr>
          <w:rFonts w:ascii="Bookman Old Style" w:hAnsi="Bookman Old Style" w:cs="Times New Roman"/>
          <w:b/>
          <w:bCs/>
        </w:rPr>
        <w:t>Literature</w:t>
      </w:r>
    </w:p>
    <w:p w14:paraId="2D37054E" w14:textId="77777777" w:rsidR="00F25B65" w:rsidRPr="001F0E92" w:rsidRDefault="00F25B65" w:rsidP="001F0E92">
      <w:pPr>
        <w:spacing w:after="0" w:line="240" w:lineRule="auto"/>
        <w:jc w:val="center"/>
        <w:rPr>
          <w:rFonts w:ascii="Bookman Old Style" w:hAnsi="Bookman Old Style" w:cs="Times New Roman"/>
          <w:b/>
          <w:bCs/>
        </w:rPr>
      </w:pPr>
    </w:p>
    <w:p w14:paraId="67D4085D" w14:textId="717A6D60" w:rsidR="003F5DF7" w:rsidRPr="001F0E92" w:rsidRDefault="00C520AE" w:rsidP="001F0E92">
      <w:pPr>
        <w:pStyle w:val="Heading1"/>
        <w:spacing w:after="0" w:line="240" w:lineRule="auto"/>
      </w:pPr>
      <w:r w:rsidRPr="001F0E92">
        <w:lastRenderedPageBreak/>
        <w:t>BACKGROUND</w:t>
      </w:r>
      <w:r w:rsidR="00820808" w:rsidRPr="001F0E92">
        <w:t>, MODELS,</w:t>
      </w:r>
      <w:r w:rsidR="00A91A43" w:rsidRPr="001F0E92">
        <w:t xml:space="preserve"> AND </w:t>
      </w:r>
      <w:r w:rsidR="00AD1475" w:rsidRPr="001F0E92">
        <w:t xml:space="preserve">BROADER </w:t>
      </w:r>
      <w:r w:rsidR="00A91A43" w:rsidRPr="001F0E92">
        <w:t>SIGNIFICANCE</w:t>
      </w:r>
    </w:p>
    <w:p w14:paraId="2B6934CE" w14:textId="77777777" w:rsidR="00254E33" w:rsidRDefault="00254E33" w:rsidP="001F0E92">
      <w:pPr>
        <w:spacing w:line="240" w:lineRule="auto"/>
        <w:rPr>
          <w:rFonts w:ascii="Bookman Old Style" w:hAnsi="Bookman Old Style"/>
        </w:rPr>
      </w:pPr>
    </w:p>
    <w:p w14:paraId="7FDB7E1E" w14:textId="294BAA1B" w:rsidR="00254E33" w:rsidRPr="00254E33" w:rsidRDefault="00254E33" w:rsidP="001F0E92">
      <w:pPr>
        <w:spacing w:line="240" w:lineRule="auto"/>
        <w:rPr>
          <w:rFonts w:ascii="Bookman Old Style" w:hAnsi="Bookman Old Style"/>
          <w:u w:val="single"/>
        </w:rPr>
      </w:pPr>
      <w:r w:rsidRPr="00254E33">
        <w:rPr>
          <w:rFonts w:ascii="Bookman Old Style" w:hAnsi="Bookman Old Style"/>
          <w:sz w:val="24"/>
          <w:szCs w:val="24"/>
          <w:u w:val="single"/>
        </w:rPr>
        <w:t>General background</w:t>
      </w:r>
    </w:p>
    <w:p w14:paraId="3382022A" w14:textId="32386C6D" w:rsidR="00603B86" w:rsidRPr="001F0E92" w:rsidRDefault="00603B86" w:rsidP="001F0E92">
      <w:pPr>
        <w:spacing w:after="0" w:line="240" w:lineRule="auto"/>
        <w:ind w:firstLine="720"/>
        <w:rPr>
          <w:rFonts w:ascii="Bookman Old Style" w:hAnsi="Bookman Old Style" w:cs="Times New Roman"/>
          <w:sz w:val="24"/>
          <w:szCs w:val="24"/>
        </w:rPr>
      </w:pPr>
      <w:r w:rsidRPr="001F0E92">
        <w:rPr>
          <w:rFonts w:ascii="Bookman Old Style" w:hAnsi="Bookman Old Style" w:cs="Times New Roman"/>
          <w:sz w:val="24"/>
          <w:szCs w:val="24"/>
        </w:rPr>
        <w:t>Forests all over the world are sequestering less carbon from the atmosphere due to stressors imposed by anthropogenic climate change, namely drought, heat, increased pathogens, and more (</w:t>
      </w:r>
      <w:r w:rsidR="006C1E3E" w:rsidRPr="001F0E92">
        <w:rPr>
          <w:rFonts w:ascii="Bookman Old Style" w:hAnsi="Bookman Old Style" w:cs="Times New Roman"/>
          <w:sz w:val="24"/>
          <w:szCs w:val="24"/>
          <w:u w:val="single"/>
        </w:rPr>
        <w:fldChar w:fldCharType="begin"/>
      </w:r>
      <w:r w:rsidR="006C1E3E" w:rsidRPr="001F0E92">
        <w:rPr>
          <w:rFonts w:ascii="Bookman Old Style" w:hAnsi="Bookman Old Style" w:cs="Times New Roman"/>
          <w:sz w:val="24"/>
          <w:szCs w:val="24"/>
          <w:u w:val="single"/>
        </w:rPr>
        <w:instrText xml:space="preserve"> ADDIN ZOTERO_ITEM CSL_CITATION {"citationID":"ZTamU68p","properties":{"custom":"\\super Davis et al., 2023\\nosupersub{}","formattedCitation":"\\super Davis et al., 2023\\nosupersub{}","plainCitation":"Davis et al., 2023","noteIndex":0},"citationItems":[{"id":1,"uris":["http://zotero.org/users/14093801/items/AIGB43V3"],"itemData":{"id":1,"type":"report","abstract":"Chapter 32 of the Fifth National Climate Assessment","language":"en","note":"container-title: Fifth National Climate Assessment","page":"1-470","publisher":"U.S. Global Change Research Program, Washington, DC","source":"nca2023.globalchange.gov","title":"Fifth National Climate Assessment","URL":"https://nca2023.globalchange.gov/chapter/32/","accessed":{"date-parts":[["2024",4,15]]},"issued":{"date-parts":[["2023"]]}}}],"schema":"https://github.com/citation-style-language/schema/raw/master/csl-citation.json"} </w:instrText>
      </w:r>
      <w:r w:rsidR="006C1E3E" w:rsidRPr="001F0E92">
        <w:rPr>
          <w:rFonts w:ascii="Bookman Old Style" w:hAnsi="Bookman Old Style" w:cs="Times New Roman"/>
          <w:sz w:val="24"/>
          <w:szCs w:val="24"/>
          <w:u w:val="single"/>
        </w:rPr>
        <w:fldChar w:fldCharType="separate"/>
      </w:r>
      <w:r w:rsidR="006C1E3E" w:rsidRPr="001F0E92">
        <w:rPr>
          <w:rFonts w:ascii="Bookman Old Style" w:hAnsi="Bookman Old Style" w:cs="Times New Roman"/>
          <w:sz w:val="24"/>
          <w:u w:val="single"/>
        </w:rPr>
        <w:t>Davis et al., 2023</w:t>
      </w:r>
      <w:r w:rsidR="006C1E3E" w:rsidRPr="001F0E92">
        <w:rPr>
          <w:rFonts w:ascii="Bookman Old Style" w:hAnsi="Bookman Old Style" w:cs="Times New Roman"/>
          <w:sz w:val="24"/>
          <w:szCs w:val="24"/>
          <w:u w:val="single"/>
        </w:rPr>
        <w:fldChar w:fldCharType="end"/>
      </w:r>
      <w:r w:rsidRPr="001F0E92">
        <w:rPr>
          <w:rFonts w:ascii="Bookman Old Style" w:hAnsi="Bookman Old Style" w:cs="Times New Roman"/>
          <w:sz w:val="24"/>
          <w:szCs w:val="24"/>
        </w:rPr>
        <w:t xml:space="preserve">). </w:t>
      </w:r>
      <w:r w:rsidR="004D7CD4" w:rsidRPr="001F0E92">
        <w:rPr>
          <w:rFonts w:ascii="Bookman Old Style" w:hAnsi="Bookman Old Style" w:cs="Times New Roman"/>
          <w:sz w:val="24"/>
          <w:szCs w:val="24"/>
        </w:rPr>
        <w:t>Climate change encompasses events such as acute periods of extremely high temperatures, also known as heat waves (</w:t>
      </w:r>
      <w:r w:rsidR="004D7CD4" w:rsidRPr="001F0E92">
        <w:rPr>
          <w:rFonts w:ascii="Bookman Old Style" w:hAnsi="Bookman Old Style" w:cs="Times New Roman"/>
          <w:sz w:val="24"/>
          <w:szCs w:val="24"/>
          <w:u w:val="single"/>
        </w:rPr>
        <w:t>Filewood and Thomas 2013</w:t>
      </w:r>
      <w:r w:rsidR="004D7CD4" w:rsidRPr="001F0E92">
        <w:rPr>
          <w:rFonts w:ascii="Bookman Old Style" w:hAnsi="Bookman Old Style" w:cs="Times New Roman"/>
          <w:sz w:val="24"/>
          <w:szCs w:val="24"/>
        </w:rPr>
        <w:t>). Heat waves and other climate change-related events like drought are often but not always co-occurring, and they are projected to increase in frequency, duration, and severity as time continues (</w:t>
      </w:r>
      <w:r w:rsidR="004D7CD4" w:rsidRPr="001F0E92">
        <w:rPr>
          <w:rFonts w:ascii="Bookman Old Style" w:hAnsi="Bookman Old Style" w:cs="Times New Roman"/>
          <w:sz w:val="24"/>
          <w:szCs w:val="24"/>
          <w:u w:val="single"/>
        </w:rPr>
        <w:t>Duarte et al, 2016; Dai et al. 2013; Salomón et al. 2022</w:t>
      </w:r>
      <w:r w:rsidR="004D7CD4" w:rsidRPr="001F0E92">
        <w:rPr>
          <w:rFonts w:ascii="Bookman Old Style" w:hAnsi="Bookman Old Style" w:cs="Times New Roman"/>
          <w:sz w:val="24"/>
          <w:szCs w:val="24"/>
        </w:rPr>
        <w:t>). Heat-related climate stress can severely negatively affect trees resulting in physical damage, increased vulnerability to pests and pathogens, reduced carbon uptake, hydraulic failure in leaves, water loss, and mortality (</w:t>
      </w:r>
      <w:r w:rsidR="004D7CD4" w:rsidRPr="001F0E92">
        <w:rPr>
          <w:rFonts w:ascii="Bookman Old Style" w:hAnsi="Bookman Old Style" w:cs="Times New Roman"/>
          <w:sz w:val="24"/>
          <w:szCs w:val="24"/>
          <w:u w:val="single"/>
        </w:rPr>
        <w:t>Rastogi et al; Kunert et al; Still et al. 2023; Allen et al. 2010</w:t>
      </w:r>
      <w:r w:rsidR="004D7CD4" w:rsidRPr="001F0E92">
        <w:rPr>
          <w:rFonts w:ascii="Bookman Old Style" w:hAnsi="Bookman Old Style" w:cs="Times New Roman"/>
          <w:sz w:val="24"/>
          <w:szCs w:val="24"/>
        </w:rPr>
        <w:t>). The</w:t>
      </w:r>
      <w:del w:id="0" w:author="Still, Christopher" w:date="2024-05-29T15:34:00Z">
        <w:r w:rsidR="004D7CD4" w:rsidRPr="001F0E92" w:rsidDel="004E57D8">
          <w:rPr>
            <w:rFonts w:ascii="Bookman Old Style" w:hAnsi="Bookman Old Style" w:cs="Times New Roman"/>
            <w:sz w:val="24"/>
            <w:szCs w:val="24"/>
          </w:rPr>
          <w:delText>se</w:delText>
        </w:r>
      </w:del>
      <w:r w:rsidR="004D7CD4" w:rsidRPr="001F0E92">
        <w:rPr>
          <w:rFonts w:ascii="Bookman Old Style" w:hAnsi="Bookman Old Style" w:cs="Times New Roman"/>
          <w:sz w:val="24"/>
          <w:szCs w:val="24"/>
        </w:rPr>
        <w:t xml:space="preserve"> effects </w:t>
      </w:r>
      <w:ins w:id="1" w:author="Still, Christopher" w:date="2024-05-29T15:34:00Z">
        <w:r w:rsidR="004E57D8">
          <w:rPr>
            <w:rFonts w:ascii="Bookman Old Style" w:hAnsi="Bookman Old Style" w:cs="Times New Roman"/>
            <w:sz w:val="24"/>
            <w:szCs w:val="24"/>
          </w:rPr>
          <w:t xml:space="preserve">of drought and heat stress </w:t>
        </w:r>
      </w:ins>
      <w:r w:rsidR="004D7CD4" w:rsidRPr="001F0E92">
        <w:rPr>
          <w:rFonts w:ascii="Bookman Old Style" w:hAnsi="Bookman Old Style" w:cs="Times New Roman"/>
          <w:sz w:val="24"/>
          <w:szCs w:val="24"/>
        </w:rPr>
        <w:t>have been globally identified and could completely reshape ecosystems and their functioning (</w:t>
      </w:r>
      <w:r w:rsidR="004D7CD4" w:rsidRPr="001F0E92">
        <w:rPr>
          <w:rFonts w:ascii="Bookman Old Style" w:hAnsi="Bookman Old Style" w:cs="Times New Roman"/>
          <w:sz w:val="24"/>
          <w:szCs w:val="24"/>
          <w:u w:val="single"/>
        </w:rPr>
        <w:t xml:space="preserve">Allen et al. </w:t>
      </w:r>
      <w:commentRangeStart w:id="2"/>
      <w:r w:rsidR="004D7CD4" w:rsidRPr="001F0E92">
        <w:rPr>
          <w:rFonts w:ascii="Bookman Old Style" w:hAnsi="Bookman Old Style" w:cs="Times New Roman"/>
          <w:sz w:val="24"/>
          <w:szCs w:val="24"/>
          <w:u w:val="single"/>
        </w:rPr>
        <w:t>2010</w:t>
      </w:r>
      <w:commentRangeEnd w:id="2"/>
      <w:r w:rsidR="004E57D8">
        <w:rPr>
          <w:rStyle w:val="CommentReference"/>
        </w:rPr>
        <w:commentReference w:id="2"/>
      </w:r>
      <w:r w:rsidR="004D7CD4" w:rsidRPr="001F0E92">
        <w:rPr>
          <w:rFonts w:ascii="Bookman Old Style" w:hAnsi="Bookman Old Style" w:cs="Times New Roman"/>
          <w:sz w:val="24"/>
          <w:szCs w:val="24"/>
        </w:rPr>
        <w:t xml:space="preserve">). </w:t>
      </w:r>
      <w:r w:rsidRPr="001F0E92">
        <w:rPr>
          <w:rFonts w:ascii="Bookman Old Style" w:hAnsi="Bookman Old Style" w:cs="Times New Roman"/>
          <w:sz w:val="24"/>
          <w:szCs w:val="24"/>
        </w:rPr>
        <w:t>Even under low emission</w:t>
      </w:r>
      <w:ins w:id="3" w:author="Still, Christopher" w:date="2024-05-29T15:38:00Z">
        <w:r w:rsidR="004E57D8">
          <w:rPr>
            <w:rFonts w:ascii="Bookman Old Style" w:hAnsi="Bookman Old Style" w:cs="Times New Roman"/>
            <w:sz w:val="24"/>
            <w:szCs w:val="24"/>
          </w:rPr>
          <w:t xml:space="preserve"> </w:t>
        </w:r>
      </w:ins>
      <w:r w:rsidRPr="001F0E92">
        <w:rPr>
          <w:rFonts w:ascii="Bookman Old Style" w:hAnsi="Bookman Old Style" w:cs="Times New Roman"/>
          <w:sz w:val="24"/>
          <w:szCs w:val="24"/>
        </w:rPr>
        <w:t>s</w:t>
      </w:r>
      <w:del w:id="4" w:author="Still, Christopher" w:date="2024-05-29T15:38:00Z">
        <w:r w:rsidRPr="001F0E92" w:rsidDel="004E57D8">
          <w:rPr>
            <w:rFonts w:ascii="Bookman Old Style" w:hAnsi="Bookman Old Style" w:cs="Times New Roman"/>
            <w:sz w:val="24"/>
            <w:szCs w:val="24"/>
          </w:rPr>
          <w:delText xml:space="preserve"> </w:delText>
        </w:r>
      </w:del>
      <w:ins w:id="5" w:author="Still, Christopher" w:date="2024-05-29T15:38:00Z">
        <w:r w:rsidR="004E57D8">
          <w:rPr>
            <w:rFonts w:ascii="Bookman Old Style" w:hAnsi="Bookman Old Style" w:cs="Times New Roman"/>
            <w:sz w:val="24"/>
            <w:szCs w:val="24"/>
          </w:rPr>
          <w:t>cenarios</w:t>
        </w:r>
      </w:ins>
      <w:del w:id="6" w:author="Still, Christopher" w:date="2024-05-29T15:38:00Z">
        <w:r w:rsidRPr="001F0E92" w:rsidDel="004E57D8">
          <w:rPr>
            <w:rFonts w:ascii="Bookman Old Style" w:hAnsi="Bookman Old Style" w:cs="Times New Roman"/>
            <w:sz w:val="24"/>
            <w:szCs w:val="24"/>
          </w:rPr>
          <w:delText>predictions</w:delText>
        </w:r>
      </w:del>
      <w:r w:rsidRPr="001F0E92">
        <w:rPr>
          <w:rFonts w:ascii="Bookman Old Style" w:hAnsi="Bookman Old Style" w:cs="Times New Roman"/>
          <w:sz w:val="24"/>
          <w:szCs w:val="24"/>
        </w:rPr>
        <w:t xml:space="preserve">, the Pacific Northwest </w:t>
      </w:r>
      <w:r w:rsidR="00565A0A">
        <w:rPr>
          <w:rFonts w:ascii="Bookman Old Style" w:hAnsi="Bookman Old Style" w:cs="Times New Roman"/>
          <w:sz w:val="24"/>
          <w:szCs w:val="24"/>
        </w:rPr>
        <w:t>(</w:t>
      </w:r>
      <w:r w:rsidR="00565A0A" w:rsidRPr="00565A0A">
        <w:rPr>
          <w:rFonts w:ascii="Bookman Old Style" w:hAnsi="Bookman Old Style" w:cs="Times New Roman"/>
          <w:b/>
          <w:bCs/>
          <w:sz w:val="24"/>
          <w:szCs w:val="24"/>
        </w:rPr>
        <w:t>hereafter PNW</w:t>
      </w:r>
      <w:r w:rsidR="00565A0A">
        <w:rPr>
          <w:rFonts w:ascii="Bookman Old Style" w:hAnsi="Bookman Old Style" w:cs="Times New Roman"/>
          <w:sz w:val="24"/>
          <w:szCs w:val="24"/>
        </w:rPr>
        <w:t xml:space="preserve">) </w:t>
      </w:r>
      <w:del w:id="7" w:author="Still, Christopher" w:date="2024-05-29T15:38:00Z">
        <w:r w:rsidRPr="001F0E92" w:rsidDel="004E57D8">
          <w:rPr>
            <w:rFonts w:ascii="Bookman Old Style" w:hAnsi="Bookman Old Style" w:cs="Times New Roman"/>
            <w:sz w:val="24"/>
            <w:szCs w:val="24"/>
          </w:rPr>
          <w:delText xml:space="preserve">specifically </w:delText>
        </w:r>
      </w:del>
      <w:r w:rsidRPr="001F0E92">
        <w:rPr>
          <w:rFonts w:ascii="Bookman Old Style" w:hAnsi="Bookman Old Style" w:cs="Times New Roman"/>
          <w:sz w:val="24"/>
          <w:szCs w:val="24"/>
        </w:rPr>
        <w:t xml:space="preserve">is </w:t>
      </w:r>
      <w:del w:id="8" w:author="Still, Christopher" w:date="2024-05-29T15:38:00Z">
        <w:r w:rsidRPr="001F0E92" w:rsidDel="004E57D8">
          <w:rPr>
            <w:rFonts w:ascii="Bookman Old Style" w:hAnsi="Bookman Old Style" w:cs="Times New Roman"/>
            <w:sz w:val="24"/>
            <w:szCs w:val="24"/>
          </w:rPr>
          <w:delText xml:space="preserve">expected </w:delText>
        </w:r>
      </w:del>
      <w:ins w:id="9" w:author="Still, Christopher" w:date="2024-05-29T15:38:00Z">
        <w:r w:rsidR="004E57D8">
          <w:rPr>
            <w:rFonts w:ascii="Bookman Old Style" w:hAnsi="Bookman Old Style" w:cs="Times New Roman"/>
            <w:sz w:val="24"/>
            <w:szCs w:val="24"/>
          </w:rPr>
          <w:t>projected</w:t>
        </w:r>
        <w:r w:rsidR="004E57D8" w:rsidRPr="001F0E92">
          <w:rPr>
            <w:rFonts w:ascii="Bookman Old Style" w:hAnsi="Bookman Old Style" w:cs="Times New Roman"/>
            <w:sz w:val="24"/>
            <w:szCs w:val="24"/>
          </w:rPr>
          <w:t xml:space="preserve"> </w:t>
        </w:r>
      </w:ins>
      <w:r w:rsidRPr="001F0E92">
        <w:rPr>
          <w:rFonts w:ascii="Bookman Old Style" w:hAnsi="Bookman Old Style" w:cs="Times New Roman"/>
          <w:sz w:val="24"/>
          <w:szCs w:val="24"/>
        </w:rPr>
        <w:t>to experience increased temperatures, heat waves, wildfire</w:t>
      </w:r>
      <w:ins w:id="10" w:author="Still, Christopher" w:date="2024-05-29T15:38:00Z">
        <w:r w:rsidR="004E57D8">
          <w:rPr>
            <w:rFonts w:ascii="Bookman Old Style" w:hAnsi="Bookman Old Style" w:cs="Times New Roman"/>
            <w:sz w:val="24"/>
            <w:szCs w:val="24"/>
          </w:rPr>
          <w:t>s</w:t>
        </w:r>
      </w:ins>
      <w:r w:rsidRPr="001F0E92">
        <w:rPr>
          <w:rFonts w:ascii="Bookman Old Style" w:hAnsi="Bookman Old Style" w:cs="Times New Roman"/>
          <w:sz w:val="24"/>
          <w:szCs w:val="24"/>
        </w:rPr>
        <w:t>, and drought</w:t>
      </w:r>
      <w:ins w:id="11" w:author="Still, Christopher" w:date="2024-05-29T15:38:00Z">
        <w:r w:rsidR="004E57D8">
          <w:rPr>
            <w:rFonts w:ascii="Bookman Old Style" w:hAnsi="Bookman Old Style" w:cs="Times New Roman"/>
            <w:sz w:val="24"/>
            <w:szCs w:val="24"/>
          </w:rPr>
          <w:t>s</w:t>
        </w:r>
      </w:ins>
      <w:del w:id="12" w:author="Still, Christopher" w:date="2024-05-29T15:38:00Z">
        <w:r w:rsidRPr="001F0E92" w:rsidDel="004E57D8">
          <w:rPr>
            <w:rFonts w:ascii="Bookman Old Style" w:hAnsi="Bookman Old Style" w:cs="Times New Roman"/>
            <w:sz w:val="24"/>
            <w:szCs w:val="24"/>
          </w:rPr>
          <w:delText xml:space="preserve"> stress</w:delText>
        </w:r>
      </w:del>
      <w:r w:rsidRPr="001F0E92">
        <w:rPr>
          <w:rFonts w:ascii="Bookman Old Style" w:hAnsi="Bookman Old Style" w:cs="Times New Roman"/>
          <w:sz w:val="24"/>
          <w:szCs w:val="24"/>
        </w:rPr>
        <w:t>, thereby further reducing the potential for carbon sequestration despite this region being replete with forests relative to the rest of the country (</w:t>
      </w:r>
      <w:r w:rsidRPr="001F0E92">
        <w:rPr>
          <w:rFonts w:ascii="Bookman Old Style" w:hAnsi="Bookman Old Style" w:cs="Times New Roman"/>
          <w:sz w:val="24"/>
          <w:szCs w:val="24"/>
          <w:u w:val="single"/>
        </w:rPr>
        <w:t>Chang et al. 2023</w:t>
      </w:r>
      <w:r w:rsidRPr="001F0E92">
        <w:rPr>
          <w:rFonts w:ascii="Bookman Old Style" w:hAnsi="Bookman Old Style" w:cs="Times New Roman"/>
          <w:sz w:val="24"/>
          <w:szCs w:val="24"/>
        </w:rPr>
        <w:t>).</w:t>
      </w:r>
    </w:p>
    <w:p w14:paraId="72D39AC6" w14:textId="17EF39A5" w:rsidR="00EC47ED" w:rsidRDefault="00603B86" w:rsidP="001F0E92">
      <w:pPr>
        <w:spacing w:after="0" w:line="240" w:lineRule="auto"/>
        <w:ind w:firstLine="720"/>
        <w:rPr>
          <w:rFonts w:ascii="Bookman Old Style" w:hAnsi="Bookman Old Style" w:cs="Times New Roman"/>
          <w:sz w:val="24"/>
          <w:szCs w:val="24"/>
        </w:rPr>
      </w:pPr>
      <w:r w:rsidRPr="001F0E92">
        <w:rPr>
          <w:rFonts w:ascii="Bookman Old Style" w:hAnsi="Bookman Old Style" w:cs="Times New Roman"/>
          <w:sz w:val="24"/>
          <w:szCs w:val="24"/>
        </w:rPr>
        <w:t>This is especially worrying for mature and old-growth (</w:t>
      </w:r>
      <w:r w:rsidRPr="001F0E92">
        <w:rPr>
          <w:rFonts w:ascii="Bookman Old Style" w:hAnsi="Bookman Old Style" w:cs="Times New Roman"/>
          <w:b/>
          <w:bCs/>
          <w:sz w:val="24"/>
          <w:szCs w:val="24"/>
        </w:rPr>
        <w:t>hereafter MOG</w:t>
      </w:r>
      <w:r w:rsidRPr="001F0E92">
        <w:rPr>
          <w:rFonts w:ascii="Bookman Old Style" w:hAnsi="Bookman Old Style" w:cs="Times New Roman"/>
          <w:sz w:val="24"/>
          <w:szCs w:val="24"/>
        </w:rPr>
        <w:t xml:space="preserve">) </w:t>
      </w:r>
      <w:r w:rsidR="004D7CD4" w:rsidRPr="001F0E92">
        <w:rPr>
          <w:rFonts w:ascii="Bookman Old Style" w:hAnsi="Bookman Old Style" w:cs="Times New Roman"/>
          <w:sz w:val="24"/>
          <w:szCs w:val="24"/>
        </w:rPr>
        <w:t>trees</w:t>
      </w:r>
      <w:r w:rsidRPr="001F0E92">
        <w:rPr>
          <w:rFonts w:ascii="Bookman Old Style" w:hAnsi="Bookman Old Style" w:cs="Times New Roman"/>
          <w:sz w:val="24"/>
          <w:szCs w:val="24"/>
        </w:rPr>
        <w:t xml:space="preserve"> because they are unusually </w:t>
      </w:r>
      <w:r w:rsidR="00AD1475" w:rsidRPr="001F0E92">
        <w:rPr>
          <w:rFonts w:ascii="Bookman Old Style" w:hAnsi="Bookman Old Style" w:cs="Times New Roman"/>
          <w:sz w:val="24"/>
          <w:szCs w:val="24"/>
        </w:rPr>
        <w:t>impactful</w:t>
      </w:r>
      <w:r w:rsidRPr="001F0E92">
        <w:rPr>
          <w:rFonts w:ascii="Bookman Old Style" w:hAnsi="Bookman Old Style" w:cs="Times New Roman"/>
          <w:sz w:val="24"/>
          <w:szCs w:val="24"/>
        </w:rPr>
        <w:t xml:space="preserve"> as climate change buffers, disproportionately housing both carbon and a myriad of plant, animal, and fungal species (</w:t>
      </w:r>
      <w:r w:rsidRPr="001F0E92">
        <w:rPr>
          <w:rFonts w:ascii="Bookman Old Style" w:hAnsi="Bookman Old Style" w:cs="Times New Roman"/>
          <w:sz w:val="24"/>
          <w:szCs w:val="24"/>
          <w:u w:val="single"/>
        </w:rPr>
        <w:t>Swanson 2023</w:t>
      </w:r>
      <w:r w:rsidRPr="001F0E92">
        <w:rPr>
          <w:rFonts w:ascii="Bookman Old Style" w:hAnsi="Bookman Old Style" w:cs="Times New Roman"/>
          <w:sz w:val="24"/>
          <w:szCs w:val="24"/>
        </w:rPr>
        <w:t xml:space="preserve">). Mature forests are between 80-200 years and old-growth </w:t>
      </w:r>
      <w:r w:rsidR="004D7CD4" w:rsidRPr="001F0E92">
        <w:rPr>
          <w:rFonts w:ascii="Bookman Old Style" w:hAnsi="Bookman Old Style" w:cs="Times New Roman"/>
          <w:sz w:val="24"/>
          <w:szCs w:val="24"/>
        </w:rPr>
        <w:t>(</w:t>
      </w:r>
      <w:r w:rsidR="004D7CD4" w:rsidRPr="001F0E92">
        <w:rPr>
          <w:rFonts w:ascii="Bookman Old Style" w:hAnsi="Bookman Old Style" w:cs="Times New Roman"/>
          <w:b/>
          <w:bCs/>
          <w:sz w:val="24"/>
          <w:szCs w:val="24"/>
        </w:rPr>
        <w:t>hereafter OG</w:t>
      </w:r>
      <w:r w:rsidR="004D7CD4" w:rsidRPr="001F0E92">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forests are older than 200 years </w:t>
      </w:r>
      <w:r w:rsidRPr="001F0E92">
        <w:rPr>
          <w:rFonts w:ascii="Bookman Old Style" w:hAnsi="Bookman Old Style" w:cs="Times New Roman"/>
          <w:sz w:val="24"/>
          <w:szCs w:val="24"/>
          <w:u w:val="single"/>
        </w:rPr>
        <w:t>(Cohen et al., 1996</w:t>
      </w:r>
      <w:r w:rsidRPr="001F0E92">
        <w:rPr>
          <w:rFonts w:ascii="Bookman Old Style" w:hAnsi="Bookman Old Style" w:cs="Times New Roman"/>
          <w:sz w:val="24"/>
          <w:szCs w:val="24"/>
        </w:rPr>
        <w:t xml:space="preserve">). </w:t>
      </w:r>
      <w:commentRangeStart w:id="13"/>
      <w:r w:rsidR="00EC47ED">
        <w:rPr>
          <w:rFonts w:ascii="Bookman Old Style" w:hAnsi="Bookman Old Style" w:cs="Times New Roman"/>
          <w:sz w:val="24"/>
          <w:szCs w:val="24"/>
        </w:rPr>
        <w:t xml:space="preserve">Many </w:t>
      </w:r>
      <w:commentRangeEnd w:id="13"/>
      <w:r w:rsidR="007C3595">
        <w:rPr>
          <w:rStyle w:val="CommentReference"/>
        </w:rPr>
        <w:commentReference w:id="13"/>
      </w:r>
      <w:r w:rsidR="00EC47ED">
        <w:rPr>
          <w:rFonts w:ascii="Bookman Old Style" w:hAnsi="Bookman Old Style" w:cs="Times New Roman"/>
          <w:sz w:val="24"/>
          <w:szCs w:val="24"/>
        </w:rPr>
        <w:t>researchers study MOG forests together despite their separate age classes (</w:t>
      </w:r>
      <w:r w:rsidR="00EC47ED" w:rsidRPr="00EC47ED">
        <w:rPr>
          <w:rFonts w:ascii="Bookman Old Style" w:hAnsi="Bookman Old Style" w:cs="Times New Roman"/>
          <w:sz w:val="24"/>
          <w:szCs w:val="24"/>
          <w:u w:val="single"/>
        </w:rPr>
        <w:t>Strittholt, DellaSala, and Jiang, 2006</w:t>
      </w:r>
      <w:r w:rsidR="00EC47ED">
        <w:rPr>
          <w:rFonts w:ascii="Bookman Old Style" w:hAnsi="Bookman Old Style" w:cs="Times New Roman"/>
          <w:sz w:val="24"/>
          <w:szCs w:val="24"/>
        </w:rPr>
        <w:t xml:space="preserve">). Studying MOG forests together can allow researchers to estimate the future of OG coverage since mature forests could </w:t>
      </w:r>
      <w:r w:rsidR="007C3595">
        <w:rPr>
          <w:rFonts w:ascii="Bookman Old Style" w:hAnsi="Bookman Old Style" w:cs="Times New Roman"/>
          <w:sz w:val="24"/>
          <w:szCs w:val="24"/>
        </w:rPr>
        <w:t xml:space="preserve">grow into OG conditions if given adequate protective measures by forest managers or government policies. Moreover, both mature and old-growth trees are large, especially </w:t>
      </w:r>
      <w:r w:rsidR="007C3595" w:rsidRPr="001F0E92">
        <w:rPr>
          <w:rFonts w:ascii="Bookman Old Style" w:hAnsi="Bookman Old Style" w:cs="Times New Roman"/>
          <w:sz w:val="24"/>
          <w:szCs w:val="24"/>
        </w:rPr>
        <w:t>Douglas-fir (</w:t>
      </w:r>
      <w:r w:rsidR="007C3595" w:rsidRPr="001F0E92">
        <w:rPr>
          <w:rFonts w:ascii="Bookman Old Style" w:hAnsi="Bookman Old Style" w:cs="Times New Roman"/>
          <w:i/>
          <w:iCs/>
          <w:sz w:val="24"/>
          <w:szCs w:val="24"/>
        </w:rPr>
        <w:t>Pseudotsuga menziesii</w:t>
      </w:r>
      <w:r w:rsidR="007C3595" w:rsidRPr="001F0E92">
        <w:rPr>
          <w:rFonts w:ascii="Bookman Old Style" w:hAnsi="Bookman Old Style" w:cs="Times New Roman"/>
          <w:sz w:val="24"/>
          <w:szCs w:val="24"/>
        </w:rPr>
        <w:t>) (</w:t>
      </w:r>
      <w:r w:rsidR="007C3595" w:rsidRPr="001F0E92">
        <w:rPr>
          <w:rFonts w:ascii="Bookman Old Style" w:hAnsi="Bookman Old Style" w:cs="Times New Roman"/>
          <w:b/>
          <w:bCs/>
          <w:sz w:val="24"/>
          <w:szCs w:val="24"/>
        </w:rPr>
        <w:t>hereafter DF</w:t>
      </w:r>
      <w:r w:rsidR="007C3595" w:rsidRPr="001F0E92">
        <w:rPr>
          <w:rFonts w:ascii="Bookman Old Style" w:hAnsi="Bookman Old Style" w:cs="Times New Roman"/>
          <w:sz w:val="24"/>
          <w:szCs w:val="24"/>
        </w:rPr>
        <w:t>)</w:t>
      </w:r>
      <w:r w:rsidR="007C3595">
        <w:rPr>
          <w:rFonts w:ascii="Bookman Old Style" w:hAnsi="Bookman Old Style" w:cs="Times New Roman"/>
          <w:sz w:val="24"/>
          <w:szCs w:val="24"/>
        </w:rPr>
        <w:t>.</w:t>
      </w:r>
    </w:p>
    <w:p w14:paraId="5CB04AA1" w14:textId="5CA2219A" w:rsidR="00564162" w:rsidRPr="001F0E92" w:rsidRDefault="00DD7AAD" w:rsidP="001F0E92">
      <w:pPr>
        <w:spacing w:after="0" w:line="240" w:lineRule="auto"/>
        <w:ind w:firstLine="720"/>
        <w:rPr>
          <w:rFonts w:ascii="Bookman Old Style" w:hAnsi="Bookman Old Style"/>
          <w:sz w:val="24"/>
          <w:szCs w:val="24"/>
        </w:rPr>
      </w:pPr>
      <w:r>
        <w:rPr>
          <w:rFonts w:ascii="Bookman Old Style" w:hAnsi="Bookman Old Style" w:cs="Times New Roman"/>
          <w:sz w:val="24"/>
          <w:szCs w:val="24"/>
        </w:rPr>
        <w:t xml:space="preserve">Due to their size, large and </w:t>
      </w:r>
      <w:r w:rsidR="004D7CD4" w:rsidRPr="001F0E92">
        <w:rPr>
          <w:rFonts w:ascii="Bookman Old Style" w:hAnsi="Bookman Old Style" w:cs="Times New Roman"/>
          <w:sz w:val="24"/>
          <w:szCs w:val="24"/>
        </w:rPr>
        <w:t>old</w:t>
      </w:r>
      <w:r w:rsidR="00603B86" w:rsidRPr="001F0E92">
        <w:rPr>
          <w:rFonts w:ascii="Bookman Old Style" w:hAnsi="Bookman Old Style" w:cs="Times New Roman"/>
          <w:sz w:val="24"/>
          <w:szCs w:val="24"/>
        </w:rPr>
        <w:t xml:space="preserve"> </w:t>
      </w:r>
      <w:r w:rsidR="004D7CD4" w:rsidRPr="001F0E92">
        <w:rPr>
          <w:rFonts w:ascii="Bookman Old Style" w:hAnsi="Bookman Old Style" w:cs="Times New Roman"/>
          <w:sz w:val="24"/>
          <w:szCs w:val="24"/>
        </w:rPr>
        <w:t>trees</w:t>
      </w:r>
      <w:r w:rsidR="00603B86" w:rsidRPr="001F0E92">
        <w:rPr>
          <w:rFonts w:ascii="Bookman Old Style" w:hAnsi="Bookman Old Style" w:cs="Times New Roman"/>
          <w:sz w:val="24"/>
          <w:szCs w:val="24"/>
        </w:rPr>
        <w:t xml:space="preserve"> store more carbon than their younger </w:t>
      </w:r>
      <w:commentRangeStart w:id="14"/>
      <w:r w:rsidR="00603B86" w:rsidRPr="001F0E92">
        <w:rPr>
          <w:rFonts w:ascii="Bookman Old Style" w:hAnsi="Bookman Old Style" w:cs="Times New Roman"/>
          <w:sz w:val="24"/>
          <w:szCs w:val="24"/>
        </w:rPr>
        <w:t>counterparts</w:t>
      </w:r>
      <w:r>
        <w:rPr>
          <w:rFonts w:ascii="Bookman Old Style" w:hAnsi="Bookman Old Style" w:cs="Times New Roman"/>
          <w:sz w:val="24"/>
          <w:szCs w:val="24"/>
        </w:rPr>
        <w:t xml:space="preserve">. In </w:t>
      </w:r>
      <w:commentRangeEnd w:id="14"/>
      <w:r>
        <w:rPr>
          <w:rStyle w:val="CommentReference"/>
        </w:rPr>
        <w:commentReference w:id="14"/>
      </w:r>
      <w:commentRangeStart w:id="15"/>
      <w:r w:rsidR="004A0792">
        <w:rPr>
          <w:rFonts w:ascii="Bookman Old Style" w:hAnsi="Bookman Old Style" w:cs="Times New Roman"/>
          <w:sz w:val="24"/>
          <w:szCs w:val="24"/>
        </w:rPr>
        <w:t>over 90% of</w:t>
      </w:r>
      <w:r w:rsidR="004A0792" w:rsidRPr="001F0E92">
        <w:rPr>
          <w:rFonts w:ascii="Bookman Old Style" w:hAnsi="Bookman Old Style" w:cs="Times New Roman"/>
          <w:sz w:val="24"/>
          <w:szCs w:val="24"/>
        </w:rPr>
        <w:t xml:space="preserve"> tree species</w:t>
      </w:r>
      <w:commentRangeEnd w:id="15"/>
      <w:r w:rsidR="004A0792">
        <w:rPr>
          <w:rStyle w:val="CommentReference"/>
        </w:rPr>
        <w:commentReference w:id="15"/>
      </w:r>
      <w:r w:rsidR="004A0792">
        <w:rPr>
          <w:rFonts w:ascii="Bookman Old Style" w:hAnsi="Bookman Old Style" w:cs="Times New Roman"/>
          <w:sz w:val="24"/>
          <w:szCs w:val="24"/>
        </w:rPr>
        <w:t xml:space="preserve"> </w:t>
      </w:r>
      <w:r w:rsidR="00603B86" w:rsidRPr="001F0E92">
        <w:rPr>
          <w:rFonts w:ascii="Bookman Old Style" w:hAnsi="Bookman Old Style" w:cs="Times New Roman"/>
          <w:sz w:val="24"/>
          <w:szCs w:val="24"/>
        </w:rPr>
        <w:t>across all continents, the rate of above-ground biomass growth continually increases with tree size. One study went so far as to estimate that in western US</w:t>
      </w:r>
      <w:ins w:id="16" w:author="Still, Christopher" w:date="2024-04-24T08:54:00Z">
        <w:r w:rsidR="00995E9A">
          <w:rPr>
            <w:rFonts w:ascii="Bookman Old Style" w:hAnsi="Bookman Old Style" w:cs="Times New Roman"/>
            <w:sz w:val="24"/>
            <w:szCs w:val="24"/>
          </w:rPr>
          <w:t>,</w:t>
        </w:r>
      </w:ins>
      <w:r w:rsidR="00603B86" w:rsidRPr="001F0E92">
        <w:rPr>
          <w:rFonts w:ascii="Bookman Old Style" w:hAnsi="Bookman Old Style" w:cs="Times New Roman"/>
          <w:sz w:val="24"/>
          <w:szCs w:val="24"/>
        </w:rPr>
        <w:t xml:space="preserve"> </w:t>
      </w:r>
      <w:r w:rsidR="004D7CD4" w:rsidRPr="001F0E92">
        <w:rPr>
          <w:rFonts w:ascii="Bookman Old Style" w:hAnsi="Bookman Old Style" w:cs="Times New Roman"/>
          <w:sz w:val="24"/>
          <w:szCs w:val="24"/>
        </w:rPr>
        <w:t>OG</w:t>
      </w:r>
      <w:r w:rsidR="00603B86" w:rsidRPr="001F0E92">
        <w:rPr>
          <w:rFonts w:ascii="Bookman Old Style" w:hAnsi="Bookman Old Style" w:cs="Times New Roman"/>
          <w:sz w:val="24"/>
          <w:szCs w:val="24"/>
        </w:rPr>
        <w:t xml:space="preserve"> forests, one-third of the forest’s annual mass growth comes from </w:t>
      </w:r>
      <w:r w:rsidR="00603B86" w:rsidRPr="001F0E92">
        <w:rPr>
          <w:rFonts w:ascii="Bookman Old Style" w:hAnsi="Bookman Old Style" w:cs="Times New Roman"/>
          <w:i/>
          <w:iCs/>
          <w:sz w:val="24"/>
          <w:szCs w:val="24"/>
        </w:rPr>
        <w:t xml:space="preserve">just </w:t>
      </w:r>
      <w:r w:rsidR="00603B86" w:rsidRPr="001F0E92">
        <w:rPr>
          <w:rFonts w:ascii="Bookman Old Style" w:hAnsi="Bookman Old Style" w:cs="Times New Roman"/>
          <w:sz w:val="24"/>
          <w:szCs w:val="24"/>
        </w:rPr>
        <w:t>the large trees (with a diameter exceeding 100 cm) (</w:t>
      </w:r>
      <w:r w:rsidR="00603B86" w:rsidRPr="001F0E92">
        <w:rPr>
          <w:rFonts w:ascii="Bookman Old Style" w:hAnsi="Bookman Old Style" w:cs="Times New Roman"/>
          <w:sz w:val="24"/>
          <w:szCs w:val="24"/>
          <w:u w:val="single"/>
        </w:rPr>
        <w:t>Stephenson et al., 2014</w:t>
      </w:r>
      <w:r w:rsidR="00603B86" w:rsidRPr="001F0E92">
        <w:rPr>
          <w:rFonts w:ascii="Bookman Old Style" w:hAnsi="Bookman Old Style" w:cs="Times New Roman"/>
          <w:sz w:val="24"/>
          <w:szCs w:val="24"/>
        </w:rPr>
        <w:t xml:space="preserve">). What’s more impressive is that these large trees only make up 6% of the total </w:t>
      </w:r>
      <w:ins w:id="17" w:author="Still, Christopher" w:date="2024-05-29T15:39:00Z">
        <w:r w:rsidR="004E57D8">
          <w:rPr>
            <w:rFonts w:ascii="Bookman Old Style" w:hAnsi="Bookman Old Style" w:cs="Times New Roman"/>
            <w:sz w:val="24"/>
            <w:szCs w:val="24"/>
          </w:rPr>
          <w:t xml:space="preserve">number of </w:t>
        </w:r>
      </w:ins>
      <w:r w:rsidR="00603B86" w:rsidRPr="001F0E92">
        <w:rPr>
          <w:rFonts w:ascii="Bookman Old Style" w:hAnsi="Bookman Old Style" w:cs="Times New Roman"/>
          <w:sz w:val="24"/>
          <w:szCs w:val="24"/>
        </w:rPr>
        <w:t>trees in the</w:t>
      </w:r>
      <w:r w:rsidR="00AD1475" w:rsidRPr="001F0E92">
        <w:rPr>
          <w:rFonts w:ascii="Bookman Old Style" w:hAnsi="Bookman Old Style" w:cs="Times New Roman"/>
          <w:sz w:val="24"/>
          <w:szCs w:val="24"/>
        </w:rPr>
        <w:t>se</w:t>
      </w:r>
      <w:r w:rsidR="00603B86" w:rsidRPr="001F0E92">
        <w:rPr>
          <w:rFonts w:ascii="Bookman Old Style" w:hAnsi="Bookman Old Style" w:cs="Times New Roman"/>
          <w:sz w:val="24"/>
          <w:szCs w:val="24"/>
        </w:rPr>
        <w:t xml:space="preserve"> forest</w:t>
      </w:r>
      <w:r w:rsidR="00AD1475" w:rsidRPr="001F0E92">
        <w:rPr>
          <w:rFonts w:ascii="Bookman Old Style" w:hAnsi="Bookman Old Style" w:cs="Times New Roman"/>
          <w:sz w:val="24"/>
          <w:szCs w:val="24"/>
        </w:rPr>
        <w:t>s</w:t>
      </w:r>
      <w:r w:rsidR="00603B86" w:rsidRPr="001F0E92">
        <w:rPr>
          <w:rFonts w:ascii="Bookman Old Style" w:hAnsi="Bookman Old Style" w:cs="Times New Roman"/>
          <w:sz w:val="24"/>
          <w:szCs w:val="24"/>
        </w:rPr>
        <w:t xml:space="preserve">. </w:t>
      </w:r>
      <w:commentRangeStart w:id="18"/>
      <w:commentRangeStart w:id="19"/>
      <w:r w:rsidR="00603B86" w:rsidRPr="001F0E92">
        <w:rPr>
          <w:rFonts w:ascii="Bookman Old Style" w:hAnsi="Bookman Old Style" w:cs="Times New Roman"/>
          <w:sz w:val="24"/>
          <w:szCs w:val="24"/>
        </w:rPr>
        <w:t xml:space="preserve">Put another way, </w:t>
      </w:r>
      <w:ins w:id="20" w:author="Still, Christopher" w:date="2024-05-29T15:39:00Z">
        <w:r w:rsidR="004E57D8">
          <w:rPr>
            <w:rFonts w:ascii="Bookman Old Style" w:hAnsi="Bookman Old Style" w:cs="Times New Roman"/>
            <w:sz w:val="24"/>
            <w:szCs w:val="24"/>
          </w:rPr>
          <w:t xml:space="preserve">a single </w:t>
        </w:r>
      </w:ins>
      <w:r w:rsidR="00CD6FF6" w:rsidRPr="001F0E92">
        <w:rPr>
          <w:rFonts w:ascii="Bookman Old Style" w:hAnsi="Bookman Old Style"/>
          <w:sz w:val="24"/>
          <w:szCs w:val="24"/>
        </w:rPr>
        <w:t>large tree</w:t>
      </w:r>
      <w:del w:id="21" w:author="Still, Christopher" w:date="2024-05-29T15:39:00Z">
        <w:r w:rsidR="00CD6FF6" w:rsidRPr="001F0E92" w:rsidDel="004E57D8">
          <w:rPr>
            <w:rFonts w:ascii="Bookman Old Style" w:hAnsi="Bookman Old Style"/>
            <w:sz w:val="24"/>
            <w:szCs w:val="24"/>
          </w:rPr>
          <w:delText>s</w:delText>
        </w:r>
      </w:del>
      <w:r w:rsidR="00CD6FF6" w:rsidRPr="001F0E92">
        <w:rPr>
          <w:rFonts w:ascii="Bookman Old Style" w:hAnsi="Bookman Old Style"/>
          <w:sz w:val="24"/>
          <w:szCs w:val="24"/>
        </w:rPr>
        <w:t xml:space="preserve"> </w:t>
      </w:r>
      <w:r w:rsidR="004A0792">
        <w:rPr>
          <w:rFonts w:ascii="Bookman Old Style" w:hAnsi="Bookman Old Style"/>
          <w:sz w:val="24"/>
          <w:szCs w:val="24"/>
        </w:rPr>
        <w:t>gain</w:t>
      </w:r>
      <w:ins w:id="22" w:author="Still, Christopher" w:date="2024-05-29T15:39:00Z">
        <w:r w:rsidR="004E57D8">
          <w:rPr>
            <w:rFonts w:ascii="Bookman Old Style" w:hAnsi="Bookman Old Style"/>
            <w:sz w:val="24"/>
            <w:szCs w:val="24"/>
          </w:rPr>
          <w:t>s</w:t>
        </w:r>
      </w:ins>
      <w:r w:rsidR="004A0792" w:rsidRPr="001F0E92">
        <w:rPr>
          <w:rFonts w:ascii="Bookman Old Style" w:hAnsi="Bookman Old Style"/>
          <w:sz w:val="24"/>
          <w:szCs w:val="24"/>
        </w:rPr>
        <w:t xml:space="preserve"> an </w:t>
      </w:r>
      <w:del w:id="23" w:author="Still, Christopher" w:date="2024-05-29T15:40:00Z">
        <w:r w:rsidR="004A0792" w:rsidDel="004E57D8">
          <w:rPr>
            <w:rFonts w:ascii="Bookman Old Style" w:hAnsi="Bookman Old Style"/>
            <w:sz w:val="24"/>
            <w:szCs w:val="24"/>
          </w:rPr>
          <w:delText xml:space="preserve">annual </w:delText>
        </w:r>
      </w:del>
      <w:r w:rsidR="004A0792" w:rsidRPr="001F0E92">
        <w:rPr>
          <w:rFonts w:ascii="Bookman Old Style" w:hAnsi="Bookman Old Style"/>
          <w:sz w:val="24"/>
          <w:szCs w:val="24"/>
        </w:rPr>
        <w:t xml:space="preserve">average of 103 kilograms </w:t>
      </w:r>
      <w:r w:rsidR="004A0792">
        <w:rPr>
          <w:rFonts w:ascii="Bookman Old Style" w:hAnsi="Bookman Old Style"/>
          <w:sz w:val="24"/>
          <w:szCs w:val="24"/>
        </w:rPr>
        <w:t>of aboveground dry mass</w:t>
      </w:r>
      <w:ins w:id="24" w:author="Still, Christopher" w:date="2024-05-29T15:40:00Z">
        <w:r w:rsidR="004E57D8">
          <w:rPr>
            <w:rFonts w:ascii="Bookman Old Style" w:hAnsi="Bookman Old Style"/>
            <w:sz w:val="24"/>
            <w:szCs w:val="24"/>
          </w:rPr>
          <w:t xml:space="preserve"> each year</w:t>
        </w:r>
      </w:ins>
      <w:r w:rsidR="004A0792" w:rsidRPr="001F0E92">
        <w:rPr>
          <w:rFonts w:ascii="Bookman Old Style" w:hAnsi="Bookman Old Style"/>
          <w:sz w:val="24"/>
          <w:szCs w:val="24"/>
        </w:rPr>
        <w:t xml:space="preserve">, which is </w:t>
      </w:r>
      <w:r w:rsidR="004A0792">
        <w:rPr>
          <w:rFonts w:ascii="Bookman Old Style" w:hAnsi="Bookman Old Style"/>
          <w:sz w:val="24"/>
          <w:szCs w:val="24"/>
        </w:rPr>
        <w:t>equa</w:t>
      </w:r>
      <w:ins w:id="25" w:author="Still, Christopher" w:date="2024-05-29T15:40:00Z">
        <w:r w:rsidR="004E57D8">
          <w:rPr>
            <w:rFonts w:ascii="Bookman Old Style" w:hAnsi="Bookman Old Style"/>
            <w:sz w:val="24"/>
            <w:szCs w:val="24"/>
          </w:rPr>
          <w:t>l</w:t>
        </w:r>
      </w:ins>
      <w:del w:id="26" w:author="Still, Christopher" w:date="2024-05-29T15:40:00Z">
        <w:r w:rsidR="004A0792" w:rsidDel="004E57D8">
          <w:rPr>
            <w:rFonts w:ascii="Bookman Old Style" w:hAnsi="Bookman Old Style"/>
            <w:sz w:val="24"/>
            <w:szCs w:val="24"/>
          </w:rPr>
          <w:delText>l in mass</w:delText>
        </w:r>
      </w:del>
      <w:r w:rsidR="004A0792" w:rsidRPr="001F0E92">
        <w:rPr>
          <w:rFonts w:ascii="Bookman Old Style" w:hAnsi="Bookman Old Style"/>
          <w:sz w:val="24"/>
          <w:szCs w:val="24"/>
        </w:rPr>
        <w:t xml:space="preserve"> to adding </w:t>
      </w:r>
      <w:r w:rsidR="004A0792">
        <w:rPr>
          <w:rFonts w:ascii="Bookman Old Style" w:hAnsi="Bookman Old Style"/>
          <w:sz w:val="24"/>
          <w:szCs w:val="24"/>
        </w:rPr>
        <w:t xml:space="preserve">one new 10-20 </w:t>
      </w:r>
      <w:r w:rsidR="00CD6FF6" w:rsidRPr="001F0E92">
        <w:rPr>
          <w:rFonts w:ascii="Bookman Old Style" w:hAnsi="Bookman Old Style"/>
          <w:sz w:val="24"/>
          <w:szCs w:val="24"/>
        </w:rPr>
        <w:t xml:space="preserve">cm-diameter tree </w:t>
      </w:r>
      <w:r w:rsidR="00564162" w:rsidRPr="001F0E92">
        <w:rPr>
          <w:rFonts w:ascii="Bookman Old Style" w:hAnsi="Bookman Old Style"/>
          <w:sz w:val="24"/>
          <w:szCs w:val="24"/>
        </w:rPr>
        <w:t>to the forest</w:t>
      </w:r>
      <w:ins w:id="27" w:author="Still, Christopher" w:date="2024-05-29T15:40:00Z">
        <w:r w:rsidR="004E57D8">
          <w:rPr>
            <w:rFonts w:ascii="Bookman Old Style" w:hAnsi="Bookman Old Style"/>
            <w:sz w:val="24"/>
            <w:szCs w:val="24"/>
          </w:rPr>
          <w:t xml:space="preserve"> annually</w:t>
        </w:r>
      </w:ins>
      <w:r w:rsidR="00564162" w:rsidRPr="001F0E92">
        <w:rPr>
          <w:rFonts w:ascii="Bookman Old Style" w:hAnsi="Bookman Old Style"/>
          <w:sz w:val="24"/>
          <w:szCs w:val="24"/>
        </w:rPr>
        <w:t>.</w:t>
      </w:r>
      <w:r w:rsidR="00C91044" w:rsidRPr="001F0E92">
        <w:rPr>
          <w:rFonts w:ascii="Bookman Old Style" w:hAnsi="Bookman Old Style"/>
          <w:sz w:val="24"/>
          <w:szCs w:val="24"/>
        </w:rPr>
        <w:t xml:space="preserve"> </w:t>
      </w:r>
      <w:commentRangeEnd w:id="18"/>
      <w:r w:rsidR="00995E9A">
        <w:rPr>
          <w:rStyle w:val="CommentReference"/>
        </w:rPr>
        <w:commentReference w:id="18"/>
      </w:r>
      <w:commentRangeEnd w:id="19"/>
      <w:r w:rsidR="004A0792">
        <w:rPr>
          <w:rStyle w:val="CommentReference"/>
        </w:rPr>
        <w:commentReference w:id="19"/>
      </w:r>
      <w:r w:rsidR="00F25B65" w:rsidRPr="001F0E92">
        <w:rPr>
          <w:rFonts w:ascii="Bookman Old Style" w:hAnsi="Bookman Old Style" w:cs="Times New Roman"/>
          <w:sz w:val="24"/>
          <w:szCs w:val="24"/>
        </w:rPr>
        <w:t xml:space="preserve">Globally, the </w:t>
      </w:r>
      <w:del w:id="28" w:author="Still, Christopher" w:date="2024-05-29T15:40:00Z">
        <w:r w:rsidR="00F25B65" w:rsidRPr="001F0E92" w:rsidDel="004E57D8">
          <w:rPr>
            <w:rFonts w:ascii="Bookman Old Style" w:hAnsi="Bookman Old Style" w:cs="Times New Roman"/>
            <w:sz w:val="24"/>
            <w:szCs w:val="24"/>
          </w:rPr>
          <w:delText xml:space="preserve">most </w:delText>
        </w:r>
      </w:del>
      <w:ins w:id="29" w:author="Still, Christopher" w:date="2024-05-29T15:40:00Z">
        <w:r w:rsidR="004E57D8">
          <w:rPr>
            <w:rFonts w:ascii="Bookman Old Style" w:hAnsi="Bookman Old Style" w:cs="Times New Roman"/>
            <w:sz w:val="24"/>
            <w:szCs w:val="24"/>
          </w:rPr>
          <w:t>greatest</w:t>
        </w:r>
        <w:r w:rsidR="004E57D8" w:rsidRPr="001F0E92">
          <w:rPr>
            <w:rFonts w:ascii="Bookman Old Style" w:hAnsi="Bookman Old Style" w:cs="Times New Roman"/>
            <w:sz w:val="24"/>
            <w:szCs w:val="24"/>
          </w:rPr>
          <w:t xml:space="preserve"> </w:t>
        </w:r>
      </w:ins>
      <w:r w:rsidR="00F25B65" w:rsidRPr="001F0E92">
        <w:rPr>
          <w:rFonts w:ascii="Bookman Old Style" w:hAnsi="Bookman Old Style" w:cs="Times New Roman"/>
          <w:sz w:val="24"/>
          <w:szCs w:val="24"/>
        </w:rPr>
        <w:t>potential for carbon storage exists in areas where forests could be restored into MOG conditions (</w:t>
      </w:r>
      <w:r w:rsidR="00F25B65" w:rsidRPr="003B3B2D">
        <w:rPr>
          <w:rFonts w:ascii="Bookman Old Style" w:hAnsi="Bookman Old Style"/>
          <w:sz w:val="24"/>
          <w:szCs w:val="24"/>
          <w:u w:val="single"/>
          <w:shd w:val="clear" w:color="auto" w:fill="FFFFFF"/>
        </w:rPr>
        <w:t>Mo et al. 2023</w:t>
      </w:r>
      <w:r w:rsidR="00F25B65" w:rsidRPr="001F0E92">
        <w:rPr>
          <w:rFonts w:ascii="Bookman Old Style" w:hAnsi="Bookman Old Style"/>
          <w:sz w:val="24"/>
          <w:szCs w:val="24"/>
          <w:shd w:val="clear" w:color="auto" w:fill="FFFFFF"/>
        </w:rPr>
        <w:t xml:space="preserve">). This potential accounts for 139 gigatons of carbon. </w:t>
      </w:r>
      <w:r w:rsidR="00F25B65">
        <w:rPr>
          <w:rFonts w:ascii="Bookman Old Style" w:hAnsi="Bookman Old Style"/>
          <w:sz w:val="24"/>
          <w:szCs w:val="24"/>
        </w:rPr>
        <w:t xml:space="preserve">These details of </w:t>
      </w:r>
      <w:r>
        <w:rPr>
          <w:rFonts w:ascii="Bookman Old Style" w:hAnsi="Bookman Old Style"/>
          <w:sz w:val="24"/>
          <w:szCs w:val="24"/>
        </w:rPr>
        <w:t>M</w:t>
      </w:r>
      <w:r w:rsidR="00F25B65">
        <w:rPr>
          <w:rFonts w:ascii="Bookman Old Style" w:hAnsi="Bookman Old Style"/>
          <w:sz w:val="24"/>
          <w:szCs w:val="24"/>
        </w:rPr>
        <w:t xml:space="preserve">OG </w:t>
      </w:r>
      <w:r w:rsidR="00995E9A">
        <w:rPr>
          <w:rFonts w:ascii="Bookman Old Style" w:hAnsi="Bookman Old Style"/>
          <w:sz w:val="24"/>
          <w:szCs w:val="24"/>
        </w:rPr>
        <w:t xml:space="preserve">carbon storage </w:t>
      </w:r>
      <w:r w:rsidR="00F25B65">
        <w:rPr>
          <w:rFonts w:ascii="Bookman Old Style" w:hAnsi="Bookman Old Style"/>
          <w:sz w:val="24"/>
          <w:szCs w:val="24"/>
        </w:rPr>
        <w:t>are</w:t>
      </w:r>
      <w:r w:rsidR="00C91044" w:rsidRPr="001F0E92">
        <w:rPr>
          <w:rFonts w:ascii="Bookman Old Style" w:hAnsi="Bookman Old Style"/>
          <w:sz w:val="24"/>
          <w:szCs w:val="24"/>
        </w:rPr>
        <w:t xml:space="preserve"> an important </w:t>
      </w:r>
      <w:r w:rsidR="00C91044" w:rsidRPr="001F0E92">
        <w:rPr>
          <w:rFonts w:ascii="Bookman Old Style" w:hAnsi="Bookman Old Style"/>
          <w:sz w:val="24"/>
          <w:szCs w:val="24"/>
        </w:rPr>
        <w:lastRenderedPageBreak/>
        <w:t xml:space="preserve">motivation to protect </w:t>
      </w:r>
      <w:r w:rsidR="00995E9A">
        <w:rPr>
          <w:rFonts w:ascii="Bookman Old Style" w:hAnsi="Bookman Old Style"/>
          <w:sz w:val="24"/>
          <w:szCs w:val="24"/>
        </w:rPr>
        <w:t xml:space="preserve">such </w:t>
      </w:r>
      <w:r w:rsidR="00C91044" w:rsidRPr="001F0E92">
        <w:rPr>
          <w:rFonts w:ascii="Bookman Old Style" w:hAnsi="Bookman Old Style"/>
          <w:sz w:val="24"/>
          <w:szCs w:val="24"/>
        </w:rPr>
        <w:t>forests</w:t>
      </w:r>
      <w:ins w:id="30" w:author="Still, Christopher" w:date="2024-04-24T08:54:00Z">
        <w:r w:rsidR="00995E9A">
          <w:rPr>
            <w:rFonts w:ascii="Bookman Old Style" w:hAnsi="Bookman Old Style"/>
            <w:sz w:val="24"/>
            <w:szCs w:val="24"/>
          </w:rPr>
          <w:t>,</w:t>
        </w:r>
      </w:ins>
      <w:r w:rsidR="00C91044" w:rsidRPr="001F0E92">
        <w:rPr>
          <w:rFonts w:ascii="Bookman Old Style" w:hAnsi="Bookman Old Style"/>
          <w:sz w:val="24"/>
          <w:szCs w:val="24"/>
        </w:rPr>
        <w:t xml:space="preserve"> </w:t>
      </w:r>
      <w:commentRangeStart w:id="31"/>
      <w:r w:rsidR="00C91044" w:rsidRPr="001F0E92">
        <w:rPr>
          <w:rFonts w:ascii="Bookman Old Style" w:hAnsi="Bookman Old Style"/>
          <w:sz w:val="24"/>
          <w:szCs w:val="24"/>
        </w:rPr>
        <w:t xml:space="preserve">especially </w:t>
      </w:r>
      <w:del w:id="32" w:author="Still, Christopher" w:date="2024-05-29T15:40:00Z">
        <w:r w:rsidR="00C91044" w:rsidRPr="001F0E92" w:rsidDel="004E57D8">
          <w:rPr>
            <w:rFonts w:ascii="Bookman Old Style" w:hAnsi="Bookman Old Style"/>
            <w:sz w:val="24"/>
            <w:szCs w:val="24"/>
          </w:rPr>
          <w:delText>in an era where</w:delText>
        </w:r>
      </w:del>
      <w:ins w:id="33" w:author="Still, Christopher" w:date="2024-05-29T15:40:00Z">
        <w:r w:rsidR="004E57D8">
          <w:rPr>
            <w:rFonts w:ascii="Bookman Old Style" w:hAnsi="Bookman Old Style"/>
            <w:sz w:val="24"/>
            <w:szCs w:val="24"/>
          </w:rPr>
          <w:t>when</w:t>
        </w:r>
      </w:ins>
      <w:r w:rsidR="00C91044" w:rsidRPr="001F0E92">
        <w:rPr>
          <w:rFonts w:ascii="Bookman Old Style" w:hAnsi="Bookman Old Style"/>
          <w:sz w:val="24"/>
          <w:szCs w:val="24"/>
        </w:rPr>
        <w:t xml:space="preserve"> some scientists are still unsure </w:t>
      </w:r>
      <w:commentRangeStart w:id="34"/>
      <w:r w:rsidR="00C91044" w:rsidRPr="001F0E92">
        <w:rPr>
          <w:rFonts w:ascii="Bookman Old Style" w:hAnsi="Bookman Old Style"/>
          <w:sz w:val="24"/>
          <w:szCs w:val="24"/>
        </w:rPr>
        <w:t xml:space="preserve">whether younger forests are more productive in the long term </w:t>
      </w:r>
      <w:commentRangeEnd w:id="34"/>
      <w:r w:rsidR="004E57D8">
        <w:rPr>
          <w:rStyle w:val="CommentReference"/>
        </w:rPr>
        <w:commentReference w:id="34"/>
      </w:r>
      <w:r w:rsidR="00C91044" w:rsidRPr="001F0E92">
        <w:rPr>
          <w:rFonts w:ascii="Bookman Old Style" w:hAnsi="Bookman Old Style"/>
          <w:sz w:val="24"/>
          <w:szCs w:val="24"/>
        </w:rPr>
        <w:t>(</w:t>
      </w:r>
      <w:r w:rsidR="00C91044" w:rsidRPr="001F0E92">
        <w:rPr>
          <w:rFonts w:ascii="Bookman Old Style" w:hAnsi="Bookman Old Style"/>
          <w:sz w:val="24"/>
          <w:szCs w:val="24"/>
          <w:u w:val="single"/>
        </w:rPr>
        <w:t>Cohen et al., 1996</w:t>
      </w:r>
      <w:r w:rsidR="00C91044" w:rsidRPr="001F0E92">
        <w:rPr>
          <w:rFonts w:ascii="Bookman Old Style" w:hAnsi="Bookman Old Style"/>
          <w:sz w:val="24"/>
          <w:szCs w:val="24"/>
        </w:rPr>
        <w:t>).</w:t>
      </w:r>
      <w:commentRangeEnd w:id="31"/>
      <w:r w:rsidR="00515DDD">
        <w:rPr>
          <w:rStyle w:val="CommentReference"/>
        </w:rPr>
        <w:commentReference w:id="31"/>
      </w:r>
    </w:p>
    <w:p w14:paraId="0E5877AD" w14:textId="7694BF85" w:rsidR="00AE0DCD" w:rsidRPr="001F0E92" w:rsidRDefault="00603B86" w:rsidP="001F0E92">
      <w:pPr>
        <w:spacing w:after="0" w:line="240" w:lineRule="auto"/>
        <w:ind w:firstLine="720"/>
        <w:rPr>
          <w:rFonts w:ascii="Bookman Old Style" w:hAnsi="Bookman Old Style" w:cs="Times New Roman"/>
          <w:sz w:val="24"/>
          <w:szCs w:val="24"/>
        </w:rPr>
      </w:pPr>
      <w:r w:rsidRPr="001F0E92">
        <w:rPr>
          <w:rFonts w:ascii="Bookman Old Style" w:hAnsi="Bookman Old Style" w:cs="Times New Roman"/>
          <w:sz w:val="24"/>
          <w:szCs w:val="24"/>
        </w:rPr>
        <w:t xml:space="preserve">In addition to their </w:t>
      </w:r>
      <w:del w:id="35" w:author="Still, Christopher" w:date="2024-05-29T15:41:00Z">
        <w:r w:rsidRPr="001F0E92" w:rsidDel="004E57D8">
          <w:rPr>
            <w:rFonts w:ascii="Bookman Old Style" w:hAnsi="Bookman Old Style" w:cs="Times New Roman"/>
            <w:sz w:val="24"/>
            <w:szCs w:val="24"/>
          </w:rPr>
          <w:delText xml:space="preserve">photosynthetic </w:delText>
        </w:r>
      </w:del>
      <w:r w:rsidRPr="001F0E92">
        <w:rPr>
          <w:rFonts w:ascii="Bookman Old Style" w:hAnsi="Bookman Old Style" w:cs="Times New Roman"/>
          <w:sz w:val="24"/>
          <w:szCs w:val="24"/>
        </w:rPr>
        <w:t xml:space="preserve">productivity, </w:t>
      </w:r>
      <w:r w:rsidR="004D7CD4" w:rsidRPr="001F0E92">
        <w:rPr>
          <w:rFonts w:ascii="Bookman Old Style" w:hAnsi="Bookman Old Style" w:cs="Times New Roman"/>
          <w:sz w:val="24"/>
          <w:szCs w:val="24"/>
        </w:rPr>
        <w:t>OG</w:t>
      </w:r>
      <w:r w:rsidRPr="001F0E92">
        <w:rPr>
          <w:rFonts w:ascii="Bookman Old Style" w:hAnsi="Bookman Old Style" w:cs="Times New Roman"/>
          <w:sz w:val="24"/>
          <w:szCs w:val="24"/>
        </w:rPr>
        <w:t xml:space="preserve"> forests are lauded for their contributions to biodiversity. Some wildlife species spend part o</w:t>
      </w:r>
      <w:r w:rsidR="00DD7AAD">
        <w:rPr>
          <w:rFonts w:ascii="Bookman Old Style" w:hAnsi="Bookman Old Style" w:cs="Times New Roman"/>
          <w:sz w:val="24"/>
          <w:szCs w:val="24"/>
        </w:rPr>
        <w:t>r</w:t>
      </w:r>
      <w:r w:rsidRPr="001F0E92">
        <w:rPr>
          <w:rFonts w:ascii="Bookman Old Style" w:hAnsi="Bookman Old Style" w:cs="Times New Roman"/>
          <w:sz w:val="24"/>
          <w:szCs w:val="24"/>
        </w:rPr>
        <w:t xml:space="preserve"> </w:t>
      </w:r>
      <w:proofErr w:type="gramStart"/>
      <w:r w:rsidRPr="001F0E92">
        <w:rPr>
          <w:rFonts w:ascii="Bookman Old Style" w:hAnsi="Bookman Old Style" w:cs="Times New Roman"/>
          <w:sz w:val="24"/>
          <w:szCs w:val="24"/>
        </w:rPr>
        <w:t>all of</w:t>
      </w:r>
      <w:proofErr w:type="gramEnd"/>
      <w:r w:rsidRPr="001F0E92">
        <w:rPr>
          <w:rFonts w:ascii="Bookman Old Style" w:hAnsi="Bookman Old Style" w:cs="Times New Roman"/>
          <w:sz w:val="24"/>
          <w:szCs w:val="24"/>
        </w:rPr>
        <w:t xml:space="preserve"> their lives in </w:t>
      </w:r>
      <w:r w:rsidR="0042157F">
        <w:rPr>
          <w:rFonts w:ascii="Bookman Old Style" w:hAnsi="Bookman Old Style" w:cs="Times New Roman"/>
          <w:sz w:val="24"/>
          <w:szCs w:val="24"/>
        </w:rPr>
        <w:t>M</w:t>
      </w:r>
      <w:commentRangeStart w:id="36"/>
      <w:commentRangeStart w:id="37"/>
      <w:r w:rsidR="004D7CD4" w:rsidRPr="001F0E92">
        <w:rPr>
          <w:rFonts w:ascii="Bookman Old Style" w:hAnsi="Bookman Old Style" w:cs="Times New Roman"/>
          <w:sz w:val="24"/>
          <w:szCs w:val="24"/>
        </w:rPr>
        <w:t>OG</w:t>
      </w:r>
      <w:commentRangeEnd w:id="36"/>
      <w:r w:rsidR="00995E9A">
        <w:rPr>
          <w:rStyle w:val="CommentReference"/>
        </w:rPr>
        <w:commentReference w:id="36"/>
      </w:r>
      <w:commentRangeEnd w:id="37"/>
      <w:r w:rsidR="0042157F">
        <w:rPr>
          <w:rStyle w:val="CommentReference"/>
        </w:rPr>
        <w:commentReference w:id="37"/>
      </w:r>
      <w:r w:rsidRPr="001F0E92">
        <w:rPr>
          <w:rFonts w:ascii="Bookman Old Style" w:hAnsi="Bookman Old Style" w:cs="Times New Roman"/>
          <w:sz w:val="24"/>
          <w:szCs w:val="24"/>
        </w:rPr>
        <w:t xml:space="preserve"> forests, most famously the </w:t>
      </w:r>
      <w:commentRangeStart w:id="38"/>
      <w:commentRangeStart w:id="39"/>
      <w:del w:id="40" w:author="Still, Christopher" w:date="2024-05-29T15:41:00Z">
        <w:r w:rsidRPr="001F0E92" w:rsidDel="00CA6E91">
          <w:rPr>
            <w:rFonts w:ascii="Bookman Old Style" w:hAnsi="Bookman Old Style" w:cs="Times New Roman"/>
            <w:sz w:val="24"/>
            <w:szCs w:val="24"/>
          </w:rPr>
          <w:delText>now-</w:delText>
        </w:r>
      </w:del>
      <w:r w:rsidRPr="001F0E92">
        <w:rPr>
          <w:rFonts w:ascii="Bookman Old Style" w:hAnsi="Bookman Old Style" w:cs="Times New Roman"/>
          <w:sz w:val="24"/>
          <w:szCs w:val="24"/>
        </w:rPr>
        <w:t xml:space="preserve">threatened </w:t>
      </w:r>
      <w:commentRangeEnd w:id="38"/>
      <w:r w:rsidR="00CA6E91">
        <w:rPr>
          <w:rStyle w:val="CommentReference"/>
        </w:rPr>
        <w:commentReference w:id="38"/>
      </w:r>
      <w:commentRangeEnd w:id="39"/>
      <w:r w:rsidR="00470767">
        <w:rPr>
          <w:rStyle w:val="CommentReference"/>
        </w:rPr>
        <w:commentReference w:id="39"/>
      </w:r>
      <w:r w:rsidRPr="001F0E92">
        <w:rPr>
          <w:rFonts w:ascii="Bookman Old Style" w:hAnsi="Bookman Old Style" w:cs="Times New Roman"/>
          <w:sz w:val="24"/>
          <w:szCs w:val="24"/>
        </w:rPr>
        <w:t xml:space="preserve">northern spotted owl </w:t>
      </w:r>
      <w:del w:id="41" w:author="Schulze, Mark" w:date="2024-06-05T12:27:00Z">
        <w:r w:rsidR="00CA0A10" w:rsidRPr="001F0E92" w:rsidDel="00AB5F56">
          <w:rPr>
            <w:rFonts w:ascii="Bookman Old Style" w:hAnsi="Bookman Old Style" w:cs="Times New Roman"/>
            <w:sz w:val="24"/>
            <w:szCs w:val="24"/>
          </w:rPr>
          <w:delText xml:space="preserve">of Oregon </w:delText>
        </w:r>
      </w:del>
      <w:r w:rsidRPr="001F0E92">
        <w:rPr>
          <w:rFonts w:ascii="Bookman Old Style" w:hAnsi="Bookman Old Style" w:cs="Times New Roman"/>
          <w:sz w:val="24"/>
          <w:szCs w:val="24"/>
        </w:rPr>
        <w:t>(</w:t>
      </w:r>
      <w:r w:rsidRPr="001F0E92">
        <w:rPr>
          <w:rFonts w:ascii="Bookman Old Style" w:hAnsi="Bookman Old Style" w:cs="Times New Roman"/>
          <w:sz w:val="24"/>
          <w:szCs w:val="24"/>
          <w:u w:val="single"/>
        </w:rPr>
        <w:t>Johnson and Swanson 2009</w:t>
      </w:r>
      <w:r w:rsidRPr="001F0E92">
        <w:rPr>
          <w:rFonts w:ascii="Bookman Old Style" w:hAnsi="Bookman Old Style" w:cs="Times New Roman"/>
          <w:sz w:val="24"/>
          <w:szCs w:val="24"/>
        </w:rPr>
        <w:t>). O</w:t>
      </w:r>
      <w:r w:rsidR="004D7CD4" w:rsidRPr="001F0E92">
        <w:rPr>
          <w:rFonts w:ascii="Bookman Old Style" w:hAnsi="Bookman Old Style" w:cs="Times New Roman"/>
          <w:sz w:val="24"/>
          <w:szCs w:val="24"/>
        </w:rPr>
        <w:t>G</w:t>
      </w:r>
      <w:r w:rsidRPr="001F0E92">
        <w:rPr>
          <w:rFonts w:ascii="Bookman Old Style" w:hAnsi="Bookman Old Style" w:cs="Times New Roman"/>
          <w:sz w:val="24"/>
          <w:szCs w:val="24"/>
        </w:rPr>
        <w:t xml:space="preserve"> forests can additionally serve as living museums due to their advanced age in a way that cannot be replaced </w:t>
      </w:r>
      <w:del w:id="42" w:author="Still, Christopher" w:date="2024-05-29T15:42:00Z">
        <w:r w:rsidRPr="001F0E92" w:rsidDel="00CA6E91">
          <w:rPr>
            <w:rFonts w:ascii="Bookman Old Style" w:hAnsi="Bookman Old Style" w:cs="Times New Roman"/>
            <w:sz w:val="24"/>
            <w:szCs w:val="24"/>
          </w:rPr>
          <w:delText>simply through</w:delText>
        </w:r>
      </w:del>
      <w:ins w:id="43" w:author="Still, Christopher" w:date="2024-05-29T15:42:00Z">
        <w:r w:rsidR="00CA6E91">
          <w:rPr>
            <w:rFonts w:ascii="Bookman Old Style" w:hAnsi="Bookman Old Style" w:cs="Times New Roman"/>
            <w:sz w:val="24"/>
            <w:szCs w:val="24"/>
          </w:rPr>
          <w:t>by</w:t>
        </w:r>
      </w:ins>
      <w:r w:rsidRPr="001F0E92">
        <w:rPr>
          <w:rFonts w:ascii="Bookman Old Style" w:hAnsi="Bookman Old Style" w:cs="Times New Roman"/>
          <w:sz w:val="24"/>
          <w:szCs w:val="24"/>
        </w:rPr>
        <w:t xml:space="preserve"> plantation</w:t>
      </w:r>
      <w:ins w:id="44" w:author="Still, Christopher" w:date="2024-05-29T15:42:00Z">
        <w:r w:rsidR="00CA6E91">
          <w:rPr>
            <w:rFonts w:ascii="Bookman Old Style" w:hAnsi="Bookman Old Style" w:cs="Times New Roman"/>
            <w:sz w:val="24"/>
            <w:szCs w:val="24"/>
          </w:rPr>
          <w:t xml:space="preserve"> forests</w:t>
        </w:r>
      </w:ins>
      <w:r w:rsidRPr="001F0E92">
        <w:rPr>
          <w:rFonts w:ascii="Bookman Old Style" w:hAnsi="Bookman Old Style" w:cs="Times New Roman"/>
          <w:sz w:val="24"/>
          <w:szCs w:val="24"/>
        </w:rPr>
        <w:t xml:space="preserve">, </w:t>
      </w:r>
      <w:ins w:id="45" w:author="Still, Christopher" w:date="2024-05-29T15:42:00Z">
        <w:r w:rsidR="00CA6E91">
          <w:rPr>
            <w:rFonts w:ascii="Bookman Old Style" w:hAnsi="Bookman Old Style" w:cs="Times New Roman"/>
            <w:sz w:val="24"/>
            <w:szCs w:val="24"/>
          </w:rPr>
          <w:t xml:space="preserve">as OG forests </w:t>
        </w:r>
      </w:ins>
      <w:r w:rsidRPr="001F0E92">
        <w:rPr>
          <w:rFonts w:ascii="Bookman Old Style" w:hAnsi="Bookman Old Style" w:cs="Times New Roman"/>
          <w:sz w:val="24"/>
          <w:szCs w:val="24"/>
        </w:rPr>
        <w:t>add</w:t>
      </w:r>
      <w:del w:id="46" w:author="Still, Christopher" w:date="2024-05-29T15:42:00Z">
        <w:r w:rsidRPr="001F0E92" w:rsidDel="00CA6E91">
          <w:rPr>
            <w:rFonts w:ascii="Bookman Old Style" w:hAnsi="Bookman Old Style" w:cs="Times New Roman"/>
            <w:sz w:val="24"/>
            <w:szCs w:val="24"/>
          </w:rPr>
          <w:delText>ing</w:delText>
        </w:r>
      </w:del>
      <w:r w:rsidRPr="001F0E92">
        <w:rPr>
          <w:rFonts w:ascii="Bookman Old Style" w:hAnsi="Bookman Old Style" w:cs="Times New Roman"/>
          <w:sz w:val="24"/>
          <w:szCs w:val="24"/>
        </w:rPr>
        <w:t xml:space="preserve"> a cultural and recreational value to </w:t>
      </w:r>
      <w:r w:rsidR="00EC47ED">
        <w:rPr>
          <w:rFonts w:ascii="Bookman Old Style" w:hAnsi="Bookman Old Style" w:cs="Times New Roman"/>
          <w:sz w:val="24"/>
          <w:szCs w:val="24"/>
        </w:rPr>
        <w:t>these</w:t>
      </w:r>
      <w:r w:rsidRPr="001F0E92">
        <w:rPr>
          <w:rFonts w:ascii="Bookman Old Style" w:hAnsi="Bookman Old Style" w:cs="Times New Roman"/>
          <w:sz w:val="24"/>
          <w:szCs w:val="24"/>
        </w:rPr>
        <w:t xml:space="preserve"> forests</w:t>
      </w:r>
      <w:del w:id="47" w:author="Still, Christopher" w:date="2024-05-29T15:42:00Z">
        <w:r w:rsidR="004D7CD4" w:rsidRPr="001F0E92" w:rsidDel="00CA6E91">
          <w:rPr>
            <w:rFonts w:ascii="Bookman Old Style" w:hAnsi="Bookman Old Style" w:cs="Times New Roman"/>
            <w:sz w:val="24"/>
            <w:szCs w:val="24"/>
          </w:rPr>
          <w:delText>, thus further exemplifying the need to understand and protect the</w:delText>
        </w:r>
        <w:r w:rsidR="00EC47ED" w:rsidDel="00CA6E91">
          <w:rPr>
            <w:rFonts w:ascii="Bookman Old Style" w:hAnsi="Bookman Old Style" w:cs="Times New Roman"/>
            <w:sz w:val="24"/>
            <w:szCs w:val="24"/>
          </w:rPr>
          <w:delText>m</w:delText>
        </w:r>
      </w:del>
      <w:r w:rsidR="00EC47ED">
        <w:rPr>
          <w:rFonts w:ascii="Bookman Old Style" w:hAnsi="Bookman Old Style" w:cs="Times New Roman"/>
          <w:sz w:val="24"/>
          <w:szCs w:val="24"/>
        </w:rPr>
        <w:t xml:space="preserve">. </w:t>
      </w:r>
      <w:r w:rsidR="00AE0DCD" w:rsidRPr="001F0E92">
        <w:rPr>
          <w:rFonts w:ascii="Bookman Old Style" w:hAnsi="Bookman Old Style" w:cs="Times New Roman"/>
          <w:sz w:val="24"/>
          <w:szCs w:val="24"/>
        </w:rPr>
        <w:t>The distribution of MOG forests</w:t>
      </w:r>
      <w:r w:rsidR="00AE0DCD">
        <w:rPr>
          <w:rFonts w:ascii="Bookman Old Style" w:hAnsi="Bookman Old Style" w:cs="Times New Roman"/>
          <w:sz w:val="24"/>
          <w:szCs w:val="24"/>
        </w:rPr>
        <w:t xml:space="preserve"> in the lower 48 US states</w:t>
      </w:r>
      <w:r w:rsidR="00AE0DCD" w:rsidRPr="001F0E92">
        <w:rPr>
          <w:rFonts w:ascii="Bookman Old Style" w:hAnsi="Bookman Old Style" w:cs="Times New Roman"/>
          <w:sz w:val="24"/>
          <w:szCs w:val="24"/>
        </w:rPr>
        <w:t xml:space="preserve"> is shown in </w:t>
      </w:r>
      <w:r w:rsidR="00AE0DCD" w:rsidRPr="001F0E92">
        <w:rPr>
          <w:rFonts w:ascii="Bookman Old Style" w:hAnsi="Bookman Old Style" w:cs="Times New Roman"/>
          <w:b/>
          <w:bCs/>
          <w:sz w:val="24"/>
          <w:szCs w:val="24"/>
        </w:rPr>
        <w:t>Figure 1</w:t>
      </w:r>
      <w:r w:rsidR="00AE0DCD">
        <w:rPr>
          <w:rFonts w:ascii="Bookman Old Style" w:hAnsi="Bookman Old Style" w:cs="Times New Roman"/>
          <w:b/>
          <w:bCs/>
          <w:sz w:val="24"/>
          <w:szCs w:val="24"/>
        </w:rPr>
        <w:t>A</w:t>
      </w:r>
      <w:r w:rsidR="00AE0DCD" w:rsidRPr="001F0E92">
        <w:rPr>
          <w:rFonts w:ascii="Bookman Old Style" w:hAnsi="Bookman Old Style" w:cs="Times New Roman"/>
          <w:b/>
          <w:bCs/>
          <w:sz w:val="24"/>
          <w:szCs w:val="24"/>
        </w:rPr>
        <w:t xml:space="preserve">. </w:t>
      </w:r>
      <w:r w:rsidR="00AE0DCD">
        <w:rPr>
          <w:rFonts w:ascii="Bookman Old Style" w:hAnsi="Bookman Old Style" w:cs="Times New Roman"/>
          <w:b/>
          <w:bCs/>
          <w:sz w:val="24"/>
          <w:szCs w:val="24"/>
        </w:rPr>
        <w:t xml:space="preserve">Figure 1B </w:t>
      </w:r>
      <w:r w:rsidR="00AE0DCD">
        <w:rPr>
          <w:rFonts w:ascii="Bookman Old Style" w:hAnsi="Bookman Old Style" w:cs="Times New Roman"/>
          <w:sz w:val="24"/>
          <w:szCs w:val="24"/>
        </w:rPr>
        <w:t xml:space="preserve">adds an ordinal scale to show the range of MOG forests in these areas </w:t>
      </w:r>
      <w:r w:rsidR="00AE0DCD" w:rsidRPr="001F0E92">
        <w:rPr>
          <w:rFonts w:ascii="Bookman Old Style" w:hAnsi="Bookman Old Style" w:cs="Times New Roman"/>
          <w:sz w:val="24"/>
          <w:szCs w:val="24"/>
        </w:rPr>
        <w:t>(</w:t>
      </w:r>
      <w:r w:rsidR="00AE0DCD" w:rsidRPr="005312FA">
        <w:rPr>
          <w:rFonts w:ascii="Bookman Old Style" w:hAnsi="Bookman Old Style" w:cs="Times New Roman"/>
          <w:sz w:val="24"/>
          <w:szCs w:val="24"/>
          <w:u w:val="single"/>
        </w:rPr>
        <w:t>DellaSala et al., 2022</w:t>
      </w:r>
      <w:r w:rsidR="00AE0DCD" w:rsidRPr="001F0E92">
        <w:rPr>
          <w:rFonts w:ascii="Bookman Old Style" w:hAnsi="Bookman Old Style" w:cs="Times New Roman"/>
          <w:sz w:val="24"/>
          <w:szCs w:val="24"/>
        </w:rPr>
        <w:t>).</w:t>
      </w:r>
    </w:p>
    <w:tbl>
      <w:tblPr>
        <w:tblStyle w:val="TableGrid"/>
        <w:tblW w:w="9504" w:type="dxa"/>
        <w:tblLook w:val="04A0" w:firstRow="1" w:lastRow="0" w:firstColumn="1" w:lastColumn="0" w:noHBand="0" w:noVBand="1"/>
      </w:tblPr>
      <w:tblGrid>
        <w:gridCol w:w="7530"/>
        <w:gridCol w:w="1974"/>
      </w:tblGrid>
      <w:tr w:rsidR="00AE0DCD" w14:paraId="4C86E3DA" w14:textId="77777777" w:rsidTr="00AE0DCD">
        <w:trPr>
          <w:trHeight w:val="4097"/>
        </w:trPr>
        <w:tc>
          <w:tcPr>
            <w:tcW w:w="7530" w:type="dxa"/>
          </w:tcPr>
          <w:p w14:paraId="3C4E8355" w14:textId="55487BD9" w:rsidR="00AE0DCD" w:rsidRDefault="00AE0DCD" w:rsidP="001F0E92">
            <w:pPr>
              <w:rPr>
                <w:rFonts w:ascii="Bookman Old Style" w:hAnsi="Bookman Old Style" w:cs="Times New Roman"/>
                <w:sz w:val="24"/>
                <w:szCs w:val="24"/>
              </w:rPr>
            </w:pPr>
            <w:r w:rsidRPr="001F0E92">
              <w:rPr>
                <w:rFonts w:ascii="Bookman Old Style" w:hAnsi="Bookman Old Style"/>
                <w:noProof/>
              </w:rPr>
              <w:drawing>
                <wp:anchor distT="0" distB="0" distL="114300" distR="114300" simplePos="0" relativeHeight="251664384" behindDoc="0" locked="0" layoutInCell="1" allowOverlap="1" wp14:anchorId="05302C92" wp14:editId="0DA127CB">
                  <wp:simplePos x="0" y="0"/>
                  <wp:positionH relativeFrom="column">
                    <wp:posOffset>-61595</wp:posOffset>
                  </wp:positionH>
                  <wp:positionV relativeFrom="paragraph">
                    <wp:posOffset>3810</wp:posOffset>
                  </wp:positionV>
                  <wp:extent cx="4245610" cy="2987675"/>
                  <wp:effectExtent l="0" t="0" r="2540" b="3175"/>
                  <wp:wrapSquare wrapText="bothSides"/>
                  <wp:docPr id="1377087814" name="Picture 3"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87814" name="Picture 3" descr="A close-up of a map&#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4561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74" w:type="dxa"/>
          </w:tcPr>
          <w:p w14:paraId="2B112A0C" w14:textId="043D8680" w:rsidR="00AE0DCD" w:rsidRDefault="00AE0DCD" w:rsidP="001F0E92">
            <w:pPr>
              <w:rPr>
                <w:rFonts w:ascii="Bookman Old Style" w:hAnsi="Bookman Old Style" w:cs="Times New Roman"/>
                <w:sz w:val="24"/>
                <w:szCs w:val="24"/>
              </w:rPr>
            </w:pPr>
            <w:r w:rsidRPr="00AE0DCD">
              <w:rPr>
                <w:rFonts w:ascii="Bookman Old Style" w:hAnsi="Bookman Old Style" w:cs="Times New Roman"/>
                <w:b/>
                <w:bCs/>
                <w:sz w:val="24"/>
                <w:szCs w:val="24"/>
              </w:rPr>
              <w:t>Figure 1A:</w:t>
            </w:r>
            <w:r w:rsidRPr="00AE0DCD">
              <w:rPr>
                <w:rFonts w:ascii="Bookman Old Style" w:hAnsi="Bookman Old Style" w:cs="Times New Roman"/>
                <w:sz w:val="24"/>
                <w:szCs w:val="24"/>
              </w:rPr>
              <w:t xml:space="preserve"> Spatial distributions of MOG forests in the contiguous US</w:t>
            </w:r>
            <w:r>
              <w:rPr>
                <w:rFonts w:ascii="Bookman Old Style" w:hAnsi="Bookman Old Style" w:cs="Times New Roman"/>
                <w:sz w:val="24"/>
                <w:szCs w:val="24"/>
              </w:rPr>
              <w:t xml:space="preserve"> with the </w:t>
            </w:r>
            <w:r w:rsidR="00565A0A">
              <w:rPr>
                <w:rFonts w:ascii="Bookman Old Style" w:hAnsi="Bookman Old Style" w:cs="Times New Roman"/>
                <w:sz w:val="24"/>
                <w:szCs w:val="24"/>
              </w:rPr>
              <w:t>PNW</w:t>
            </w:r>
            <w:r>
              <w:rPr>
                <w:rFonts w:ascii="Bookman Old Style" w:hAnsi="Bookman Old Style" w:cs="Times New Roman"/>
                <w:sz w:val="24"/>
                <w:szCs w:val="24"/>
              </w:rPr>
              <w:t xml:space="preserve"> depicted in Box 1</w:t>
            </w:r>
            <w:r w:rsidRPr="00AE0DCD">
              <w:rPr>
                <w:rFonts w:ascii="Bookman Old Style" w:hAnsi="Bookman Old Style" w:cs="Times New Roman"/>
                <w:sz w:val="24"/>
                <w:szCs w:val="24"/>
              </w:rPr>
              <w:t xml:space="preserve"> (</w:t>
            </w:r>
            <w:commentRangeStart w:id="48"/>
            <w:commentRangeStart w:id="49"/>
            <w:r w:rsidRPr="00AE0DCD">
              <w:rPr>
                <w:rFonts w:ascii="Bookman Old Style" w:hAnsi="Bookman Old Style" w:cs="Times New Roman"/>
                <w:sz w:val="24"/>
                <w:szCs w:val="24"/>
              </w:rPr>
              <w:t>DellaSala et al., 2022)</w:t>
            </w:r>
            <w:commentRangeEnd w:id="48"/>
            <w:r w:rsidR="0098622D">
              <w:rPr>
                <w:rStyle w:val="CommentReference"/>
              </w:rPr>
              <w:commentReference w:id="48"/>
            </w:r>
            <w:commentRangeEnd w:id="49"/>
            <w:r w:rsidR="003B3B2D">
              <w:rPr>
                <w:rStyle w:val="CommentReference"/>
              </w:rPr>
              <w:commentReference w:id="49"/>
            </w:r>
          </w:p>
        </w:tc>
      </w:tr>
      <w:tr w:rsidR="00AE0DCD" w14:paraId="40F670E9" w14:textId="77777777" w:rsidTr="00AE0DCD">
        <w:trPr>
          <w:trHeight w:val="4065"/>
        </w:trPr>
        <w:tc>
          <w:tcPr>
            <w:tcW w:w="7530" w:type="dxa"/>
          </w:tcPr>
          <w:p w14:paraId="6DE005B3" w14:textId="6CD64D80" w:rsidR="00AE0DCD" w:rsidRDefault="00AE0DCD" w:rsidP="00AE0DCD">
            <w:pPr>
              <w:rPr>
                <w:rFonts w:ascii="Bookman Old Style" w:hAnsi="Bookman Old Style" w:cs="Times New Roman"/>
                <w:sz w:val="24"/>
                <w:szCs w:val="24"/>
              </w:rPr>
            </w:pPr>
            <w:r>
              <w:rPr>
                <w:noProof/>
              </w:rPr>
              <w:lastRenderedPageBreak/>
              <w:drawing>
                <wp:inline distT="0" distB="0" distL="0" distR="0" wp14:anchorId="74682261" wp14:editId="29003827">
                  <wp:extent cx="4327451" cy="3056031"/>
                  <wp:effectExtent l="0" t="0" r="0" b="0"/>
                  <wp:docPr id="59296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8858" name="Picture 59296885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4920" cy="3068367"/>
                          </a:xfrm>
                          <a:prstGeom prst="rect">
                            <a:avLst/>
                          </a:prstGeom>
                        </pic:spPr>
                      </pic:pic>
                    </a:graphicData>
                  </a:graphic>
                </wp:inline>
              </w:drawing>
            </w:r>
          </w:p>
        </w:tc>
        <w:tc>
          <w:tcPr>
            <w:tcW w:w="1974" w:type="dxa"/>
          </w:tcPr>
          <w:p w14:paraId="46478642" w14:textId="52AA6177" w:rsidR="00AE0DCD" w:rsidRDefault="00AE0DCD" w:rsidP="00AE0DCD">
            <w:pPr>
              <w:rPr>
                <w:rFonts w:ascii="Bookman Old Style" w:hAnsi="Bookman Old Style" w:cs="Times New Roman"/>
                <w:sz w:val="24"/>
                <w:szCs w:val="24"/>
              </w:rPr>
            </w:pPr>
            <w:r w:rsidRPr="00AE0DCD">
              <w:rPr>
                <w:rFonts w:ascii="Bookman Old Style" w:hAnsi="Bookman Old Style" w:cs="Times New Roman"/>
                <w:b/>
                <w:bCs/>
                <w:sz w:val="24"/>
                <w:szCs w:val="24"/>
              </w:rPr>
              <w:t>Figure 1</w:t>
            </w:r>
            <w:r>
              <w:rPr>
                <w:rFonts w:ascii="Bookman Old Style" w:hAnsi="Bookman Old Style" w:cs="Times New Roman"/>
                <w:b/>
                <w:bCs/>
                <w:sz w:val="24"/>
                <w:szCs w:val="24"/>
              </w:rPr>
              <w:t>B</w:t>
            </w:r>
            <w:r w:rsidRPr="00AE0DCD">
              <w:rPr>
                <w:rFonts w:ascii="Bookman Old Style" w:hAnsi="Bookman Old Style" w:cs="Times New Roman"/>
                <w:b/>
                <w:bCs/>
                <w:sz w:val="24"/>
                <w:szCs w:val="24"/>
              </w:rPr>
              <w:t>:</w:t>
            </w:r>
            <w:r w:rsidRPr="00AE0DCD">
              <w:rPr>
                <w:rFonts w:ascii="Bookman Old Style" w:hAnsi="Bookman Old Style" w:cs="Times New Roman"/>
                <w:sz w:val="24"/>
                <w:szCs w:val="24"/>
              </w:rPr>
              <w:t xml:space="preserve"> </w:t>
            </w:r>
            <w:r w:rsidR="00FA41D4">
              <w:rPr>
                <w:rFonts w:ascii="Bookman Old Style" w:hAnsi="Bookman Old Style" w:cs="Times New Roman"/>
                <w:sz w:val="24"/>
                <w:szCs w:val="24"/>
              </w:rPr>
              <w:t xml:space="preserve">Range of forest maturity </w:t>
            </w:r>
            <w:r w:rsidRPr="00AE0DCD">
              <w:rPr>
                <w:rFonts w:ascii="Bookman Old Style" w:hAnsi="Bookman Old Style" w:cs="Times New Roman"/>
                <w:sz w:val="24"/>
                <w:szCs w:val="24"/>
              </w:rPr>
              <w:t xml:space="preserve">in the contiguous US </w:t>
            </w:r>
            <w:r w:rsidR="00FA41D4">
              <w:rPr>
                <w:rFonts w:ascii="Bookman Old Style" w:hAnsi="Bookman Old Style" w:cs="Times New Roman"/>
                <w:sz w:val="24"/>
                <w:szCs w:val="24"/>
              </w:rPr>
              <w:t xml:space="preserve">with the western US shown in Box B </w:t>
            </w:r>
            <w:r w:rsidRPr="00AE0DCD">
              <w:rPr>
                <w:rFonts w:ascii="Bookman Old Style" w:hAnsi="Bookman Old Style" w:cs="Times New Roman"/>
                <w:sz w:val="24"/>
                <w:szCs w:val="24"/>
              </w:rPr>
              <w:t>(DellaSala et al., 2022)</w:t>
            </w:r>
          </w:p>
        </w:tc>
      </w:tr>
    </w:tbl>
    <w:p w14:paraId="301C95C5" w14:textId="69B63692" w:rsidR="00603B86" w:rsidRPr="001F0E92" w:rsidRDefault="00603B86" w:rsidP="001F0E92">
      <w:pPr>
        <w:spacing w:after="0" w:line="240" w:lineRule="auto"/>
        <w:ind w:firstLine="720"/>
        <w:rPr>
          <w:rFonts w:ascii="Bookman Old Style" w:hAnsi="Bookman Old Style" w:cs="Times New Roman"/>
          <w:sz w:val="24"/>
          <w:szCs w:val="24"/>
        </w:rPr>
      </w:pPr>
    </w:p>
    <w:p w14:paraId="449238F3" w14:textId="3D4F925C" w:rsidR="00DD7AAD" w:rsidRDefault="0042157F" w:rsidP="00FA41D4">
      <w:pPr>
        <w:spacing w:after="0" w:line="240" w:lineRule="auto"/>
        <w:ind w:firstLine="720"/>
        <w:rPr>
          <w:rFonts w:ascii="Bookman Old Style" w:hAnsi="Bookman Old Style" w:cs="Times New Roman"/>
          <w:sz w:val="24"/>
          <w:szCs w:val="24"/>
        </w:rPr>
      </w:pPr>
      <w:r>
        <w:rPr>
          <w:rFonts w:ascii="Bookman Old Style" w:hAnsi="Bookman Old Style" w:cs="Times New Roman"/>
          <w:sz w:val="24"/>
          <w:szCs w:val="24"/>
        </w:rPr>
        <w:t>M</w:t>
      </w:r>
      <w:commentRangeStart w:id="50"/>
      <w:commentRangeStart w:id="51"/>
      <w:r w:rsidR="00CA0A10" w:rsidRPr="001F0E92">
        <w:rPr>
          <w:rFonts w:ascii="Bookman Old Style" w:hAnsi="Bookman Old Style" w:cs="Times New Roman"/>
          <w:sz w:val="24"/>
          <w:szCs w:val="24"/>
        </w:rPr>
        <w:t>OG</w:t>
      </w:r>
      <w:commentRangeEnd w:id="50"/>
      <w:r w:rsidR="00446039">
        <w:rPr>
          <w:rStyle w:val="CommentReference"/>
        </w:rPr>
        <w:commentReference w:id="50"/>
      </w:r>
      <w:commentRangeEnd w:id="51"/>
      <w:r w:rsidR="00722A1B">
        <w:rPr>
          <w:rStyle w:val="CommentReference"/>
        </w:rPr>
        <w:commentReference w:id="51"/>
      </w:r>
      <w:r w:rsidR="00CA0A10" w:rsidRPr="001F0E92">
        <w:rPr>
          <w:rFonts w:ascii="Bookman Old Style" w:hAnsi="Bookman Old Style" w:cs="Times New Roman"/>
          <w:sz w:val="24"/>
          <w:szCs w:val="24"/>
        </w:rPr>
        <w:t xml:space="preserve"> forests </w:t>
      </w:r>
      <w:r w:rsidR="00722A1B">
        <w:rPr>
          <w:rFonts w:ascii="Bookman Old Style" w:hAnsi="Bookman Old Style" w:cs="Times New Roman"/>
          <w:sz w:val="24"/>
          <w:szCs w:val="24"/>
        </w:rPr>
        <w:t>in the contiguous US</w:t>
      </w:r>
      <w:r w:rsidR="00FA41D4">
        <w:rPr>
          <w:rFonts w:ascii="Bookman Old Style" w:hAnsi="Bookman Old Style" w:cs="Times New Roman"/>
          <w:sz w:val="24"/>
          <w:szCs w:val="24"/>
        </w:rPr>
        <w:t xml:space="preserve"> make up nearly 36% of all forest structural classes, </w:t>
      </w:r>
      <w:del w:id="52" w:author="Still, Christopher" w:date="2024-05-29T15:43:00Z">
        <w:r w:rsidR="00FA41D4" w:rsidDel="00CA6E91">
          <w:rPr>
            <w:rFonts w:ascii="Bookman Old Style" w:hAnsi="Bookman Old Style" w:cs="Times New Roman"/>
            <w:sz w:val="24"/>
            <w:szCs w:val="24"/>
          </w:rPr>
          <w:delText>most being</w:delText>
        </w:r>
      </w:del>
      <w:ins w:id="53" w:author="Still, Christopher" w:date="2024-05-29T15:43:00Z">
        <w:r w:rsidR="00CA6E91">
          <w:rPr>
            <w:rFonts w:ascii="Bookman Old Style" w:hAnsi="Bookman Old Style" w:cs="Times New Roman"/>
            <w:sz w:val="24"/>
            <w:szCs w:val="24"/>
          </w:rPr>
          <w:t>and they are primarily</w:t>
        </w:r>
      </w:ins>
      <w:r w:rsidR="00FA41D4">
        <w:rPr>
          <w:rFonts w:ascii="Bookman Old Style" w:hAnsi="Bookman Old Style" w:cs="Times New Roman"/>
          <w:sz w:val="24"/>
          <w:szCs w:val="24"/>
        </w:rPr>
        <w:t xml:space="preserve"> in the western part of the country </w:t>
      </w:r>
      <w:r w:rsidR="00FA41D4" w:rsidRPr="00AE0DCD">
        <w:rPr>
          <w:rFonts w:ascii="Bookman Old Style" w:hAnsi="Bookman Old Style" w:cs="Times New Roman"/>
          <w:sz w:val="24"/>
          <w:szCs w:val="24"/>
        </w:rPr>
        <w:t>(</w:t>
      </w:r>
      <w:r w:rsidR="00FA41D4" w:rsidRPr="003B3B2D">
        <w:rPr>
          <w:rFonts w:ascii="Bookman Old Style" w:hAnsi="Bookman Old Style" w:cs="Times New Roman"/>
          <w:sz w:val="24"/>
          <w:szCs w:val="24"/>
          <w:u w:val="single"/>
        </w:rPr>
        <w:t>DellaSala et al., 2022</w:t>
      </w:r>
      <w:r w:rsidR="00FA41D4" w:rsidRPr="00AE0DCD">
        <w:rPr>
          <w:rFonts w:ascii="Bookman Old Style" w:hAnsi="Bookman Old Style" w:cs="Times New Roman"/>
          <w:sz w:val="24"/>
          <w:szCs w:val="24"/>
        </w:rPr>
        <w:t>)</w:t>
      </w:r>
      <w:r w:rsidR="00CA0A10" w:rsidRPr="001F0E92">
        <w:rPr>
          <w:rFonts w:ascii="Bookman Old Style" w:hAnsi="Bookman Old Style" w:cs="Times New Roman"/>
          <w:sz w:val="24"/>
          <w:szCs w:val="24"/>
        </w:rPr>
        <w:t xml:space="preserve">. This makes sense considering that most American MOG forests were removed with the influx of European colonization for settlement or agriculture, thus provoking federal protection for many remaining MOG forests </w:t>
      </w:r>
      <w:commentRangeStart w:id="54"/>
      <w:r w:rsidR="00CA0A10" w:rsidRPr="001F0E92">
        <w:rPr>
          <w:rFonts w:ascii="Bookman Old Style" w:hAnsi="Bookman Old Style" w:cs="Times New Roman"/>
          <w:sz w:val="24"/>
          <w:szCs w:val="24"/>
        </w:rPr>
        <w:t>by the time settlers made it to the Pacific coast</w:t>
      </w:r>
      <w:commentRangeEnd w:id="54"/>
      <w:r w:rsidR="00AB5F56">
        <w:rPr>
          <w:rStyle w:val="CommentReference"/>
        </w:rPr>
        <w:commentReference w:id="54"/>
      </w:r>
      <w:r w:rsidR="00CA0A10" w:rsidRPr="001F0E92">
        <w:rPr>
          <w:rFonts w:ascii="Bookman Old Style" w:hAnsi="Bookman Old Style" w:cs="Times New Roman"/>
          <w:sz w:val="24"/>
          <w:szCs w:val="24"/>
        </w:rPr>
        <w:t xml:space="preserve"> (</w:t>
      </w:r>
      <w:r w:rsidR="00CA0A10" w:rsidRPr="001F0E92">
        <w:rPr>
          <w:rFonts w:ascii="Bookman Old Style" w:hAnsi="Bookman Old Style" w:cs="Times New Roman"/>
          <w:sz w:val="24"/>
          <w:szCs w:val="24"/>
          <w:u w:val="single"/>
        </w:rPr>
        <w:t>Johnson and Swanson 2009</w:t>
      </w:r>
      <w:r w:rsidR="00CA0A10" w:rsidRPr="001F0E92">
        <w:rPr>
          <w:rFonts w:ascii="Bookman Old Style" w:hAnsi="Bookman Old Style" w:cs="Times New Roman"/>
          <w:sz w:val="24"/>
          <w:szCs w:val="24"/>
        </w:rPr>
        <w:t xml:space="preserve">). </w:t>
      </w:r>
      <w:commentRangeStart w:id="55"/>
      <w:r w:rsidR="005312FA">
        <w:rPr>
          <w:rFonts w:ascii="Bookman Old Style" w:hAnsi="Bookman Old Style" w:cs="Times New Roman"/>
          <w:sz w:val="24"/>
          <w:szCs w:val="24"/>
        </w:rPr>
        <w:t xml:space="preserve">In the </w:t>
      </w:r>
      <w:r w:rsidR="00565A0A">
        <w:rPr>
          <w:rFonts w:ascii="Bookman Old Style" w:hAnsi="Bookman Old Style" w:cs="Times New Roman"/>
          <w:sz w:val="24"/>
          <w:szCs w:val="24"/>
        </w:rPr>
        <w:t>PNW</w:t>
      </w:r>
      <w:r w:rsidR="005312FA">
        <w:rPr>
          <w:rFonts w:ascii="Bookman Old Style" w:hAnsi="Bookman Old Style" w:cs="Times New Roman"/>
          <w:sz w:val="24"/>
          <w:szCs w:val="24"/>
        </w:rPr>
        <w:t xml:space="preserve"> </w:t>
      </w:r>
      <w:commentRangeEnd w:id="55"/>
      <w:r w:rsidR="00EC47ED">
        <w:rPr>
          <w:rStyle w:val="CommentReference"/>
        </w:rPr>
        <w:commentReference w:id="55"/>
      </w:r>
      <w:r w:rsidR="005312FA">
        <w:rPr>
          <w:rFonts w:ascii="Bookman Old Style" w:hAnsi="Bookman Old Style" w:cs="Times New Roman"/>
          <w:sz w:val="24"/>
          <w:szCs w:val="24"/>
        </w:rPr>
        <w:t xml:space="preserve">specifically, 72% of original OG conifer forests have been lost since European settlement, leaving the region with 4.67 million hectares of OG conifer forest and 4.76 million hectares of mature conifer forest </w:t>
      </w:r>
      <w:r w:rsidR="007C3595">
        <w:rPr>
          <w:rFonts w:ascii="Bookman Old Style" w:hAnsi="Bookman Old Style" w:cs="Times New Roman"/>
          <w:sz w:val="24"/>
          <w:szCs w:val="24"/>
        </w:rPr>
        <w:t>(</w:t>
      </w:r>
      <w:r w:rsidR="007C3595" w:rsidRPr="00EC47ED">
        <w:rPr>
          <w:rFonts w:ascii="Bookman Old Style" w:hAnsi="Bookman Old Style" w:cs="Times New Roman"/>
          <w:sz w:val="24"/>
          <w:szCs w:val="24"/>
          <w:u w:val="single"/>
        </w:rPr>
        <w:t>Strittholt, DellaSala, and Jiang, 2006</w:t>
      </w:r>
      <w:r w:rsidR="007C3595">
        <w:rPr>
          <w:rFonts w:ascii="Bookman Old Style" w:hAnsi="Bookman Old Style" w:cs="Times New Roman"/>
          <w:sz w:val="24"/>
          <w:szCs w:val="24"/>
        </w:rPr>
        <w:t xml:space="preserve">). </w:t>
      </w:r>
    </w:p>
    <w:p w14:paraId="43B6556D" w14:textId="609FD8FA" w:rsidR="004C2597" w:rsidRPr="001F0E92" w:rsidRDefault="00AE15A3" w:rsidP="00AE15A3">
      <w:pPr>
        <w:spacing w:after="0" w:line="240" w:lineRule="auto"/>
        <w:rPr>
          <w:rFonts w:ascii="Bookman Old Style" w:hAnsi="Bookman Old Style" w:cs="Times New Roman"/>
          <w:sz w:val="24"/>
          <w:szCs w:val="24"/>
        </w:rPr>
      </w:pPr>
      <w:r w:rsidRPr="001F0E92">
        <w:rPr>
          <w:rFonts w:ascii="Bookman Old Style" w:hAnsi="Bookman Old Style" w:cs="Times New Roman"/>
          <w:noProof/>
          <w:sz w:val="24"/>
          <w:szCs w:val="24"/>
        </w:rPr>
        <w:drawing>
          <wp:anchor distT="0" distB="0" distL="114300" distR="114300" simplePos="0" relativeHeight="251666432" behindDoc="0" locked="0" layoutInCell="1" allowOverlap="1" wp14:anchorId="76D3570E" wp14:editId="77E65C76">
            <wp:simplePos x="0" y="0"/>
            <wp:positionH relativeFrom="margin">
              <wp:align>left</wp:align>
            </wp:positionH>
            <wp:positionV relativeFrom="paragraph">
              <wp:posOffset>37647</wp:posOffset>
            </wp:positionV>
            <wp:extent cx="3003550" cy="2238375"/>
            <wp:effectExtent l="19050" t="19050" r="25400" b="28575"/>
            <wp:wrapSquare wrapText="bothSides"/>
            <wp:docPr id="1995417851" name="Picture 2"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7527" name="Picture 2" descr="A map of a mountain range&#10;&#10;Description automatically generated"/>
                    <pic:cNvPicPr/>
                  </pic:nvPicPr>
                  <pic:blipFill rotWithShape="1">
                    <a:blip r:embed="rId12" cstate="print">
                      <a:extLst>
                        <a:ext uri="{28A0092B-C50C-407E-A947-70E740481C1C}">
                          <a14:useLocalDpi xmlns:a14="http://schemas.microsoft.com/office/drawing/2010/main" val="0"/>
                        </a:ext>
                      </a:extLst>
                    </a:blip>
                    <a:srcRect l="82091" t="6546" r="2841" b="77486"/>
                    <a:stretch/>
                  </pic:blipFill>
                  <pic:spPr bwMode="auto">
                    <a:xfrm>
                      <a:off x="0" y="0"/>
                      <a:ext cx="3003550" cy="22383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3F6D8250" wp14:editId="5E23F807">
                <wp:simplePos x="0" y="0"/>
                <wp:positionH relativeFrom="margin">
                  <wp:align>left</wp:align>
                </wp:positionH>
                <wp:positionV relativeFrom="paragraph">
                  <wp:posOffset>2291080</wp:posOffset>
                </wp:positionV>
                <wp:extent cx="3219450" cy="330835"/>
                <wp:effectExtent l="0" t="0" r="0" b="0"/>
                <wp:wrapSquare wrapText="bothSides"/>
                <wp:docPr id="1919422223" name="Text Box 1"/>
                <wp:cNvGraphicFramePr/>
                <a:graphic xmlns:a="http://schemas.openxmlformats.org/drawingml/2006/main">
                  <a:graphicData uri="http://schemas.microsoft.com/office/word/2010/wordprocessingShape">
                    <wps:wsp>
                      <wps:cNvSpPr txBox="1"/>
                      <wps:spPr>
                        <a:xfrm>
                          <a:off x="0" y="0"/>
                          <a:ext cx="3219450" cy="330835"/>
                        </a:xfrm>
                        <a:prstGeom prst="rect">
                          <a:avLst/>
                        </a:prstGeom>
                        <a:solidFill>
                          <a:prstClr val="white"/>
                        </a:solidFill>
                        <a:ln>
                          <a:noFill/>
                        </a:ln>
                      </wps:spPr>
                      <wps:txbx>
                        <w:txbxContent>
                          <w:p w14:paraId="13223123" w14:textId="314F4A32" w:rsidR="00DD7AAD" w:rsidRPr="00190AF7" w:rsidRDefault="00DD7AAD" w:rsidP="00DD7AAD">
                            <w:pPr>
                              <w:pStyle w:val="Caption"/>
                              <w:rPr>
                                <w:rFonts w:ascii="Bookman Old Style" w:hAnsi="Bookman Old Style" w:cs="Times New Roman"/>
                                <w:noProof/>
                              </w:rPr>
                            </w:pPr>
                            <w:r w:rsidRPr="00C46AC6">
                              <w:t>Figure 2: Map of the HJ Andrews Experimental Forest's location in western Oregon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F6D8250" id="_x0000_t202" coordsize="21600,21600" o:spt="202" path="m,l,21600r21600,l21600,xe">
                <v:stroke joinstyle="miter"/>
                <v:path gradientshapeok="t" o:connecttype="rect"/>
              </v:shapetype>
              <v:shape id="Text Box 1" o:spid="_x0000_s1026" type="#_x0000_t202" style="position:absolute;margin-left:0;margin-top:180.4pt;width:253.5pt;height:26.05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" stroked="f">
                <v:textbox inset="0,0,0,0">
                  <w:txbxContent>
                    <w:p w14:paraId="13223123" w14:textId="314F4A32" w:rsidR="00DD7AAD" w:rsidRPr="00190AF7" w:rsidRDefault="00DD7AAD" w:rsidP="00DD7AAD">
                      <w:pPr>
                        <w:pStyle w:val="Caption"/>
                        <w:rPr>
                          <w:rFonts w:ascii="Bookman Old Style" w:hAnsi="Bookman Old Style" w:cs="Times New Roman"/>
                          <w:noProof/>
                        </w:rPr>
                      </w:pPr>
                      <w:r w:rsidRPr="00C46AC6">
                        <w:t>Figure 2: Map of the HJ Andrews Experimental Forest's location in western Oregon ("Maps").</w:t>
                      </w:r>
                    </w:p>
                  </w:txbxContent>
                </v:textbox>
                <w10:wrap type="square" anchorx="margin"/>
              </v:shape>
            </w:pict>
          </mc:Fallback>
        </mc:AlternateContent>
      </w:r>
      <w:r w:rsidR="00427493">
        <w:rPr>
          <w:rFonts w:ascii="Bookman Old Style" w:hAnsi="Bookman Old Style" w:cs="Times New Roman"/>
          <w:sz w:val="24"/>
          <w:szCs w:val="24"/>
        </w:rPr>
        <w:t>T</w:t>
      </w:r>
      <w:r w:rsidR="004C2597" w:rsidRPr="001F0E92">
        <w:rPr>
          <w:rFonts w:ascii="Bookman Old Style" w:hAnsi="Bookman Old Style" w:cs="Times New Roman"/>
          <w:sz w:val="24"/>
          <w:szCs w:val="24"/>
        </w:rPr>
        <w:t>he H</w:t>
      </w:r>
      <w:r w:rsidR="00DB6F69">
        <w:rPr>
          <w:rFonts w:ascii="Bookman Old Style" w:hAnsi="Bookman Old Style" w:cs="Times New Roman"/>
          <w:sz w:val="24"/>
          <w:szCs w:val="24"/>
        </w:rPr>
        <w:t>.</w:t>
      </w:r>
      <w:r w:rsidR="004C2597" w:rsidRPr="001F0E92">
        <w:rPr>
          <w:rFonts w:ascii="Bookman Old Style" w:hAnsi="Bookman Old Style" w:cs="Times New Roman"/>
          <w:sz w:val="24"/>
          <w:szCs w:val="24"/>
        </w:rPr>
        <w:t>J</w:t>
      </w:r>
      <w:r w:rsidR="00DB6F69">
        <w:rPr>
          <w:rFonts w:ascii="Bookman Old Style" w:hAnsi="Bookman Old Style" w:cs="Times New Roman"/>
          <w:sz w:val="24"/>
          <w:szCs w:val="24"/>
        </w:rPr>
        <w:t>.</w:t>
      </w:r>
      <w:r w:rsidR="004C2597" w:rsidRPr="001F0E92">
        <w:rPr>
          <w:rFonts w:ascii="Bookman Old Style" w:hAnsi="Bookman Old Style" w:cs="Times New Roman"/>
          <w:sz w:val="24"/>
          <w:szCs w:val="24"/>
        </w:rPr>
        <w:t xml:space="preserve"> Andrews Experimental Forest</w:t>
      </w:r>
      <w:r w:rsidR="00DB6F69">
        <w:rPr>
          <w:rFonts w:ascii="Bookman Old Style" w:hAnsi="Bookman Old Style" w:cs="Times New Roman"/>
          <w:sz w:val="24"/>
          <w:szCs w:val="24"/>
        </w:rPr>
        <w:t xml:space="preserve"> </w:t>
      </w:r>
      <w:r w:rsidR="00427493">
        <w:rPr>
          <w:rFonts w:ascii="Bookman Old Style" w:hAnsi="Bookman Old Style" w:cs="Times New Roman"/>
          <w:sz w:val="24"/>
          <w:szCs w:val="24"/>
        </w:rPr>
        <w:t>(</w:t>
      </w:r>
      <w:r w:rsidR="00427493" w:rsidRPr="00427493">
        <w:rPr>
          <w:rFonts w:ascii="Bookman Old Style" w:hAnsi="Bookman Old Style" w:cs="Times New Roman"/>
          <w:b/>
          <w:bCs/>
          <w:sz w:val="24"/>
          <w:szCs w:val="24"/>
        </w:rPr>
        <w:t>Figure 2</w:t>
      </w:r>
      <w:r w:rsidR="00427493">
        <w:rPr>
          <w:rFonts w:ascii="Bookman Old Style" w:hAnsi="Bookman Old Style" w:cs="Times New Roman"/>
          <w:sz w:val="24"/>
          <w:szCs w:val="24"/>
        </w:rPr>
        <w:t xml:space="preserve">) </w:t>
      </w:r>
      <w:r w:rsidR="00354BF7">
        <w:rPr>
          <w:rFonts w:ascii="Bookman Old Style" w:hAnsi="Bookman Old Style" w:cs="Times New Roman"/>
          <w:sz w:val="24"/>
          <w:szCs w:val="24"/>
        </w:rPr>
        <w:t>(</w:t>
      </w:r>
      <w:r w:rsidR="00354BF7" w:rsidRPr="00354BF7">
        <w:rPr>
          <w:rFonts w:ascii="Bookman Old Style" w:hAnsi="Bookman Old Style" w:cs="Times New Roman"/>
          <w:b/>
          <w:bCs/>
          <w:sz w:val="24"/>
          <w:szCs w:val="24"/>
        </w:rPr>
        <w:t>hereafter HJA</w:t>
      </w:r>
      <w:r w:rsidR="00354BF7">
        <w:rPr>
          <w:rFonts w:ascii="Bookman Old Style" w:hAnsi="Bookman Old Style" w:cs="Times New Roman"/>
          <w:sz w:val="24"/>
          <w:szCs w:val="24"/>
        </w:rPr>
        <w:t xml:space="preserve">) </w:t>
      </w:r>
      <w:r w:rsidR="00CA0A10" w:rsidRPr="001F0E92">
        <w:rPr>
          <w:rFonts w:ascii="Bookman Old Style" w:eastAsia="Times New Roman" w:hAnsi="Bookman Old Style" w:cs="Times New Roman"/>
          <w:sz w:val="24"/>
          <w:szCs w:val="24"/>
        </w:rPr>
        <w:t xml:space="preserve">contains several well-documented sites of continuous OG forests. LTER sites are </w:t>
      </w:r>
      <w:r w:rsidR="00427493">
        <w:rPr>
          <w:rFonts w:ascii="Bookman Old Style" w:eastAsia="Times New Roman" w:hAnsi="Bookman Old Style" w:cs="Times New Roman"/>
          <w:sz w:val="24"/>
          <w:szCs w:val="24"/>
        </w:rPr>
        <w:t>unique</w:t>
      </w:r>
      <w:r w:rsidR="00CA0A10" w:rsidRPr="001F0E92">
        <w:rPr>
          <w:rFonts w:ascii="Bookman Old Style" w:eastAsia="Times New Roman" w:hAnsi="Bookman Old Style" w:cs="Times New Roman"/>
          <w:sz w:val="24"/>
          <w:szCs w:val="24"/>
        </w:rPr>
        <w:t xml:space="preserve"> for their holistic, interdisciplinary, and collaborative approaches to </w:t>
      </w:r>
      <w:commentRangeStart w:id="56"/>
      <w:r w:rsidR="00CA0A10" w:rsidRPr="001F0E92">
        <w:rPr>
          <w:rFonts w:ascii="Bookman Old Style" w:eastAsia="Times New Roman" w:hAnsi="Bookman Old Style" w:cs="Times New Roman"/>
          <w:sz w:val="24"/>
          <w:szCs w:val="24"/>
        </w:rPr>
        <w:t xml:space="preserve">demystifying both short-term and long-term issues </w:t>
      </w:r>
      <w:commentRangeEnd w:id="56"/>
      <w:r w:rsidR="00CA6E91">
        <w:rPr>
          <w:rStyle w:val="CommentReference"/>
        </w:rPr>
        <w:commentReference w:id="56"/>
      </w:r>
      <w:r w:rsidR="00CA0A10" w:rsidRPr="001F0E92">
        <w:rPr>
          <w:rFonts w:ascii="Bookman Old Style" w:eastAsia="Times New Roman" w:hAnsi="Bookman Old Style" w:cs="Times New Roman"/>
          <w:sz w:val="24"/>
          <w:szCs w:val="24"/>
        </w:rPr>
        <w:t>in ecology such as those proposed in this present project (</w:t>
      </w:r>
      <w:r w:rsidR="00CA0A10" w:rsidRPr="001F0E92">
        <w:rPr>
          <w:rFonts w:ascii="Bookman Old Style" w:eastAsia="Times New Roman" w:hAnsi="Bookman Old Style" w:cs="Times New Roman"/>
          <w:sz w:val="24"/>
          <w:szCs w:val="24"/>
          <w:u w:val="single"/>
        </w:rPr>
        <w:t>Jones and Driscoll 2022</w:t>
      </w:r>
      <w:r w:rsidR="00CA0A10" w:rsidRPr="001F0E92">
        <w:rPr>
          <w:rFonts w:ascii="Bookman Old Style" w:eastAsia="Times New Roman" w:hAnsi="Bookman Old Style" w:cs="Times New Roman"/>
          <w:sz w:val="24"/>
          <w:szCs w:val="24"/>
        </w:rPr>
        <w:t>)</w:t>
      </w:r>
      <w:r w:rsidR="009B2D79" w:rsidRPr="001F0E92">
        <w:rPr>
          <w:rFonts w:ascii="Bookman Old Style" w:eastAsia="Times New Roman" w:hAnsi="Bookman Old Style" w:cs="Times New Roman"/>
          <w:sz w:val="24"/>
          <w:szCs w:val="24"/>
        </w:rPr>
        <w:t xml:space="preserve">. More information </w:t>
      </w:r>
      <w:r w:rsidR="00354BF7">
        <w:rPr>
          <w:rFonts w:ascii="Bookman Old Style" w:eastAsia="Times New Roman" w:hAnsi="Bookman Old Style" w:cs="Times New Roman"/>
          <w:sz w:val="24"/>
          <w:szCs w:val="24"/>
        </w:rPr>
        <w:t>HJA</w:t>
      </w:r>
      <w:r w:rsidR="009B2D79" w:rsidRPr="001F0E92">
        <w:rPr>
          <w:rFonts w:ascii="Bookman Old Style" w:eastAsia="Times New Roman" w:hAnsi="Bookman Old Style" w:cs="Times New Roman"/>
          <w:sz w:val="24"/>
          <w:szCs w:val="24"/>
        </w:rPr>
        <w:t xml:space="preserve"> is described below in “Proposed Methodology.” </w:t>
      </w:r>
    </w:p>
    <w:p w14:paraId="746AD9D8" w14:textId="52DA0417" w:rsidR="008E712D" w:rsidRDefault="00F32A5A" w:rsidP="00DB36FC">
      <w:pPr>
        <w:spacing w:after="0" w:line="240" w:lineRule="auto"/>
        <w:ind w:firstLine="720"/>
        <w:rPr>
          <w:rFonts w:ascii="Bookman Old Style" w:hAnsi="Bookman Old Style" w:cs="Times New Roman"/>
          <w:sz w:val="24"/>
          <w:szCs w:val="24"/>
        </w:rPr>
      </w:pPr>
      <w:r w:rsidRPr="001F0E92">
        <w:rPr>
          <w:rFonts w:ascii="Bookman Old Style" w:hAnsi="Bookman Old Style"/>
          <w:noProof/>
        </w:rPr>
        <w:lastRenderedPageBreak/>
        <mc:AlternateContent>
          <mc:Choice Requires="wps">
            <w:drawing>
              <wp:anchor distT="0" distB="0" distL="114300" distR="114300" simplePos="0" relativeHeight="251663360" behindDoc="0" locked="0" layoutInCell="1" allowOverlap="1" wp14:anchorId="6DAF1688" wp14:editId="746D646F">
                <wp:simplePos x="0" y="0"/>
                <wp:positionH relativeFrom="column">
                  <wp:posOffset>18984</wp:posOffset>
                </wp:positionH>
                <wp:positionV relativeFrom="paragraph">
                  <wp:posOffset>3054507</wp:posOffset>
                </wp:positionV>
                <wp:extent cx="4714240" cy="450215"/>
                <wp:effectExtent l="0" t="0" r="0" b="6985"/>
                <wp:wrapSquare wrapText="bothSides"/>
                <wp:docPr id="563110335" name="Text Box 1"/>
                <wp:cNvGraphicFramePr/>
                <a:graphic xmlns:a="http://schemas.openxmlformats.org/drawingml/2006/main">
                  <a:graphicData uri="http://schemas.microsoft.com/office/word/2010/wordprocessingShape">
                    <wps:wsp>
                      <wps:cNvSpPr txBox="1"/>
                      <wps:spPr>
                        <a:xfrm>
                          <a:off x="0" y="0"/>
                          <a:ext cx="4714240" cy="450215"/>
                        </a:xfrm>
                        <a:prstGeom prst="rect">
                          <a:avLst/>
                        </a:prstGeom>
                        <a:solidFill>
                          <a:prstClr val="white"/>
                        </a:solidFill>
                        <a:ln>
                          <a:noFill/>
                        </a:ln>
                      </wps:spPr>
                      <wps:txbx>
                        <w:txbxContent>
                          <w:p w14:paraId="3AB41A2A" w14:textId="12EF1563" w:rsidR="00820808" w:rsidRPr="00CB4FE0" w:rsidRDefault="00820808" w:rsidP="00820808">
                            <w:pPr>
                              <w:pStyle w:val="Caption"/>
                              <w:rPr>
                                <w:rFonts w:ascii="Bookman Old Style" w:hAnsi="Bookman Old Style" w:cs="Times New Roman"/>
                              </w:rPr>
                            </w:pPr>
                            <w:r w:rsidRPr="00E13D82">
                              <w:t xml:space="preserve">Figure </w:t>
                            </w:r>
                            <w:r w:rsidR="00C91044">
                              <w:t>3</w:t>
                            </w:r>
                            <w:r w:rsidRPr="00E13D82">
                              <w:t xml:space="preserve">: Projected </w:t>
                            </w:r>
                            <w:r w:rsidR="00F32A5A">
                              <w:t xml:space="preserve">differences </w:t>
                            </w:r>
                            <w:r w:rsidRPr="00E13D82">
                              <w:t xml:space="preserve"> in maximum daily temperature, number of days above 86 °F, and 100 times the vapor pressure deficit (original units </w:t>
                            </w:r>
                            <w:r w:rsidR="00AE15A3">
                              <w:t>k</w:t>
                            </w:r>
                            <w:r w:rsidRPr="00E13D82">
                              <w:t>Pa)</w:t>
                            </w:r>
                            <w:r w:rsidR="00F32A5A">
                              <w:t xml:space="preserve"> compared to historical values </w:t>
                            </w:r>
                            <w:r w:rsidRPr="00E13D82">
                              <w:t xml:space="preserve"> in Blue River, Oregon</w:t>
                            </w:r>
                            <w:r>
                              <w:t xml:space="preserve"> </w:t>
                            </w:r>
                            <w:r w:rsidRPr="00820808">
                              <w:t>(Hegewisch and Rangwala).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F1688" id="_x0000_s1027" type="#_x0000_t202" style="position:absolute;left:0;text-align:left;margin-left:1.5pt;margin-top:240.5pt;width:371.2pt;height:35.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" stroked="f">
                <v:textbox inset="0,0,0,0">
                  <w:txbxContent>
                    <w:p w14:paraId="3AB41A2A" w14:textId="12EF1563" w:rsidR="00820808" w:rsidRPr="00CB4FE0" w:rsidRDefault="00820808" w:rsidP="00820808">
                      <w:pPr>
                        <w:pStyle w:val="Caption"/>
                        <w:rPr>
                          <w:rFonts w:ascii="Bookman Old Style" w:hAnsi="Bookman Old Style" w:cs="Times New Roman"/>
                        </w:rPr>
                      </w:pPr>
                      <w:r w:rsidRPr="00E13D82">
                        <w:t xml:space="preserve">Figure </w:t>
                      </w:r>
                      <w:r w:rsidR="00C91044">
                        <w:t>3</w:t>
                      </w:r>
                      <w:r w:rsidRPr="00E13D82">
                        <w:t xml:space="preserve">: Projected </w:t>
                      </w:r>
                      <w:r w:rsidR="00F32A5A">
                        <w:t xml:space="preserve">differences </w:t>
                      </w:r>
                      <w:r w:rsidRPr="00E13D82">
                        <w:t xml:space="preserve"> in maximum daily temperature, number of days above 86 °F, and 100 times the vapor pressure deficit (original units </w:t>
                      </w:r>
                      <w:r w:rsidR="00AE15A3">
                        <w:t>k</w:t>
                      </w:r>
                      <w:r w:rsidRPr="00E13D82">
                        <w:t>Pa)</w:t>
                      </w:r>
                      <w:r w:rsidR="00F32A5A">
                        <w:t xml:space="preserve"> compared to historical values </w:t>
                      </w:r>
                      <w:r w:rsidRPr="00E13D82">
                        <w:t xml:space="preserve"> in Blue River, Oregon</w:t>
                      </w:r>
                      <w:r>
                        <w:t xml:space="preserve"> </w:t>
                      </w:r>
                      <w:r w:rsidRPr="00820808">
                        <w:t>(Hegewisch and Rangwala).</w:t>
                      </w:r>
                    </w:p>
                  </w:txbxContent>
                </v:textbox>
                <w10:wrap type="square"/>
              </v:shape>
            </w:pict>
          </mc:Fallback>
        </mc:AlternateContent>
      </w:r>
      <w:r w:rsidR="008E712D" w:rsidRPr="001F0E92">
        <w:rPr>
          <w:rFonts w:ascii="Bookman Old Style" w:hAnsi="Bookman Old Style" w:cs="Times New Roman"/>
          <w:noProof/>
          <w:sz w:val="24"/>
          <w:szCs w:val="24"/>
        </w:rPr>
        <w:drawing>
          <wp:anchor distT="0" distB="0" distL="114300" distR="114300" simplePos="0" relativeHeight="251661312" behindDoc="0" locked="0" layoutInCell="1" allowOverlap="1" wp14:anchorId="51DD1F66" wp14:editId="1C6CCAE4">
            <wp:simplePos x="0" y="0"/>
            <wp:positionH relativeFrom="margin">
              <wp:posOffset>47625</wp:posOffset>
            </wp:positionH>
            <wp:positionV relativeFrom="paragraph">
              <wp:posOffset>352433</wp:posOffset>
            </wp:positionV>
            <wp:extent cx="4731385" cy="2713355"/>
            <wp:effectExtent l="19050" t="19050" r="12065" b="10795"/>
            <wp:wrapSquare wrapText="bothSides"/>
            <wp:docPr id="1335778481" name="Picture 1" descr="A graph with numbers and a number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78481" name="Picture 1" descr="A graph with numbers and a number of different colored squares&#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4731385" cy="27133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4C2597" w:rsidRPr="001F0E92">
        <w:rPr>
          <w:rFonts w:ascii="Bookman Old Style" w:hAnsi="Bookman Old Style" w:cs="Times New Roman"/>
          <w:sz w:val="24"/>
          <w:szCs w:val="24"/>
        </w:rPr>
        <w:t xml:space="preserve">Because of the mounting stressors climate change imposes on forests, it is important to predict the future of climate-tree relationships so that researchers can plan accordingly. </w:t>
      </w:r>
      <w:r>
        <w:rPr>
          <w:rFonts w:ascii="Bookman Old Style" w:hAnsi="Bookman Old Style" w:cs="Times New Roman"/>
          <w:sz w:val="24"/>
          <w:szCs w:val="24"/>
        </w:rPr>
        <w:t xml:space="preserve">Future climatic variables are modeled </w:t>
      </w:r>
    </w:p>
    <w:p w14:paraId="17D4E9E5" w14:textId="40173CEE" w:rsidR="00F32A5A" w:rsidRPr="00F32A5A" w:rsidRDefault="004C2597" w:rsidP="00F32A5A">
      <w:pPr>
        <w:spacing w:after="0" w:line="240" w:lineRule="auto"/>
        <w:ind w:firstLine="720"/>
        <w:rPr>
          <w:rFonts w:ascii="Bookman Old Style" w:hAnsi="Bookman Old Style"/>
          <w:sz w:val="20"/>
          <w:szCs w:val="20"/>
        </w:rPr>
      </w:pPr>
      <w:r w:rsidRPr="001F0E92">
        <w:rPr>
          <w:rFonts w:ascii="Bookman Old Style" w:hAnsi="Bookman Old Style" w:cs="Times New Roman"/>
          <w:sz w:val="24"/>
          <w:szCs w:val="24"/>
        </w:rPr>
        <w:t xml:space="preserve">in </w:t>
      </w:r>
      <w:commentRangeStart w:id="57"/>
      <w:commentRangeStart w:id="58"/>
      <w:commentRangeStart w:id="59"/>
      <w:r w:rsidRPr="001F0E92">
        <w:rPr>
          <w:rFonts w:ascii="Bookman Old Style" w:hAnsi="Bookman Old Style" w:cs="Times New Roman"/>
          <w:b/>
          <w:bCs/>
          <w:sz w:val="24"/>
          <w:szCs w:val="24"/>
        </w:rPr>
        <w:t xml:space="preserve">Figure </w:t>
      </w:r>
      <w:r w:rsidR="00C91044" w:rsidRPr="001F0E92">
        <w:rPr>
          <w:rFonts w:ascii="Bookman Old Style" w:hAnsi="Bookman Old Style" w:cs="Times New Roman"/>
          <w:b/>
          <w:bCs/>
          <w:sz w:val="24"/>
          <w:szCs w:val="24"/>
        </w:rPr>
        <w:t>3</w:t>
      </w:r>
      <w:commentRangeEnd w:id="57"/>
      <w:r w:rsidR="00874FF1">
        <w:rPr>
          <w:rStyle w:val="CommentReference"/>
        </w:rPr>
        <w:commentReference w:id="57"/>
      </w:r>
      <w:commentRangeEnd w:id="58"/>
      <w:r w:rsidR="00F32A5A">
        <w:rPr>
          <w:rStyle w:val="CommentReference"/>
        </w:rPr>
        <w:commentReference w:id="58"/>
      </w:r>
      <w:commentRangeEnd w:id="59"/>
      <w:r w:rsidR="00EE6E2E">
        <w:rPr>
          <w:rStyle w:val="CommentReference"/>
        </w:rPr>
        <w:commentReference w:id="59"/>
      </w:r>
      <w:r w:rsidRPr="001F0E92">
        <w:rPr>
          <w:rFonts w:ascii="Bookman Old Style" w:hAnsi="Bookman Old Style" w:cs="Times New Roman"/>
          <w:b/>
          <w:bCs/>
          <w:sz w:val="24"/>
          <w:szCs w:val="24"/>
        </w:rPr>
        <w:t xml:space="preserve">. </w:t>
      </w:r>
      <w:r w:rsidRPr="001F0E92">
        <w:rPr>
          <w:rFonts w:ascii="Bookman Old Style" w:hAnsi="Bookman Old Style" w:cs="Times New Roman"/>
          <w:sz w:val="24"/>
          <w:szCs w:val="24"/>
        </w:rPr>
        <w:t>Data are from the Climate Toolbox and show</w:t>
      </w:r>
      <w:del w:id="60" w:author="Schulze, Mark" w:date="2024-06-05T12:32:00Z">
        <w:r w:rsidRPr="001F0E92" w:rsidDel="00AB5F56">
          <w:rPr>
            <w:rFonts w:ascii="Bookman Old Style" w:hAnsi="Bookman Old Style" w:cs="Times New Roman"/>
            <w:sz w:val="24"/>
            <w:szCs w:val="24"/>
          </w:rPr>
          <w:delText>s</w:delText>
        </w:r>
      </w:del>
      <w:r w:rsidRPr="001F0E92">
        <w:rPr>
          <w:rFonts w:ascii="Bookman Old Style" w:hAnsi="Bookman Old Style" w:cs="Times New Roman"/>
          <w:sz w:val="24"/>
          <w:szCs w:val="24"/>
        </w:rPr>
        <w:t xml:space="preserve"> how three parameters vary from historical values under </w:t>
      </w:r>
      <w:r w:rsidR="00820808" w:rsidRPr="001F0E92">
        <w:rPr>
          <w:rFonts w:ascii="Bookman Old Style" w:hAnsi="Bookman Old Style" w:cs="Times New Roman"/>
          <w:sz w:val="24"/>
          <w:szCs w:val="24"/>
        </w:rPr>
        <w:t xml:space="preserve">RCP 8.5 </w:t>
      </w:r>
      <w:r w:rsidRPr="001F0E92">
        <w:rPr>
          <w:rFonts w:ascii="Bookman Old Style" w:hAnsi="Bookman Old Style" w:cs="Times New Roman"/>
          <w:sz w:val="24"/>
          <w:szCs w:val="24"/>
        </w:rPr>
        <w:t xml:space="preserve">“business as usual” high emissions </w:t>
      </w:r>
      <w:r w:rsidRPr="001F0E92">
        <w:rPr>
          <w:rFonts w:ascii="Bookman Old Style" w:hAnsi="Bookman Old Style"/>
          <w:sz w:val="24"/>
          <w:szCs w:val="24"/>
        </w:rPr>
        <w:t>(</w:t>
      </w:r>
      <w:r w:rsidRPr="001F0E92">
        <w:rPr>
          <w:rFonts w:ascii="Bookman Old Style" w:hAnsi="Bookman Old Style"/>
          <w:sz w:val="24"/>
          <w:szCs w:val="24"/>
          <w:u w:val="single"/>
        </w:rPr>
        <w:t>Hegewisch and Rangwala</w:t>
      </w:r>
      <w:r w:rsidRPr="001F0E92">
        <w:rPr>
          <w:rFonts w:ascii="Bookman Old Style" w:hAnsi="Bookman Old Style"/>
          <w:sz w:val="24"/>
          <w:szCs w:val="24"/>
        </w:rPr>
        <w:t>)</w:t>
      </w:r>
      <w:r w:rsidRPr="001F0E92">
        <w:rPr>
          <w:rFonts w:ascii="Bookman Old Style" w:hAnsi="Bookman Old Style" w:cs="Times New Roman"/>
          <w:sz w:val="24"/>
          <w:szCs w:val="24"/>
        </w:rPr>
        <w:t>. The three selected parameters are m</w:t>
      </w:r>
      <w:r w:rsidRPr="001F0E92">
        <w:rPr>
          <w:rFonts w:ascii="Bookman Old Style" w:hAnsi="Bookman Old Style"/>
          <w:sz w:val="24"/>
          <w:szCs w:val="24"/>
        </w:rPr>
        <w:t xml:space="preserve">aximum daily temperature, number of days above 86°F, and </w:t>
      </w:r>
      <w:commentRangeStart w:id="61"/>
      <w:r w:rsidRPr="001F0E92">
        <w:rPr>
          <w:rFonts w:ascii="Bookman Old Style" w:hAnsi="Bookman Old Style"/>
          <w:sz w:val="24"/>
          <w:szCs w:val="24"/>
        </w:rPr>
        <w:t xml:space="preserve">vapor pressure deficit (original units </w:t>
      </w:r>
      <w:r w:rsidR="00F32A5A">
        <w:rPr>
          <w:rFonts w:ascii="Bookman Old Style" w:hAnsi="Bookman Old Style"/>
          <w:sz w:val="24"/>
          <w:szCs w:val="24"/>
        </w:rPr>
        <w:t>k</w:t>
      </w:r>
      <w:r w:rsidRPr="001F0E92">
        <w:rPr>
          <w:rFonts w:ascii="Bookman Old Style" w:hAnsi="Bookman Old Style"/>
          <w:sz w:val="24"/>
          <w:szCs w:val="24"/>
        </w:rPr>
        <w:t>Pa) times 100</w:t>
      </w:r>
      <w:r w:rsidRPr="001F0E92">
        <w:rPr>
          <w:rFonts w:ascii="Bookman Old Style" w:hAnsi="Bookman Old Style" w:cs="Times New Roman"/>
          <w:sz w:val="24"/>
          <w:szCs w:val="24"/>
        </w:rPr>
        <w:t>.</w:t>
      </w:r>
      <w:commentRangeEnd w:id="61"/>
      <w:r w:rsidR="00CA68E1">
        <w:rPr>
          <w:rStyle w:val="CommentReference"/>
        </w:rPr>
        <w:commentReference w:id="61"/>
      </w:r>
      <w:r w:rsidRPr="001F0E92">
        <w:rPr>
          <w:rFonts w:ascii="Bookman Old Style" w:hAnsi="Bookman Old Style"/>
          <w:sz w:val="24"/>
          <w:szCs w:val="24"/>
        </w:rPr>
        <w:t xml:space="preserve"> Vapor pressure deficit (</w:t>
      </w:r>
      <w:r w:rsidRPr="001F0E92">
        <w:rPr>
          <w:rFonts w:ascii="Bookman Old Style" w:hAnsi="Bookman Old Style"/>
          <w:b/>
          <w:bCs/>
          <w:sz w:val="24"/>
          <w:szCs w:val="24"/>
        </w:rPr>
        <w:t>VPD</w:t>
      </w:r>
      <w:r w:rsidRPr="001F0E92">
        <w:rPr>
          <w:rFonts w:ascii="Bookman Old Style" w:hAnsi="Bookman Old Style"/>
          <w:sz w:val="24"/>
          <w:szCs w:val="24"/>
        </w:rPr>
        <w:t xml:space="preserve">) is </w:t>
      </w:r>
      <w:r w:rsidR="00DB36FC">
        <w:rPr>
          <w:rFonts w:ascii="Bookman Old Style" w:hAnsi="Bookman Old Style"/>
          <w:sz w:val="24"/>
          <w:szCs w:val="24"/>
        </w:rPr>
        <w:t xml:space="preserve">the difference between the vapor pressure of the air at saturation and the actual vapor pressure of </w:t>
      </w:r>
      <w:commentRangeStart w:id="62"/>
      <w:commentRangeStart w:id="63"/>
      <w:r w:rsidRPr="001F0E92">
        <w:rPr>
          <w:rFonts w:ascii="Bookman Old Style" w:hAnsi="Bookman Old Style"/>
          <w:sz w:val="24"/>
          <w:szCs w:val="24"/>
        </w:rPr>
        <w:t>the air</w:t>
      </w:r>
      <w:commentRangeEnd w:id="62"/>
      <w:r w:rsidR="00CA68E1">
        <w:rPr>
          <w:rStyle w:val="CommentReference"/>
        </w:rPr>
        <w:commentReference w:id="62"/>
      </w:r>
      <w:commentRangeEnd w:id="63"/>
      <w:r w:rsidR="00DB36FC">
        <w:rPr>
          <w:rStyle w:val="CommentReference"/>
        </w:rPr>
        <w:commentReference w:id="63"/>
      </w:r>
      <w:r w:rsidR="00DB36FC">
        <w:rPr>
          <w:rFonts w:ascii="Bookman Old Style" w:hAnsi="Bookman Old Style"/>
          <w:sz w:val="24"/>
          <w:szCs w:val="24"/>
        </w:rPr>
        <w:t xml:space="preserve"> (</w:t>
      </w:r>
      <w:r w:rsidR="00DB36FC" w:rsidRPr="00B44E61">
        <w:rPr>
          <w:rFonts w:ascii="Bookman Old Style" w:hAnsi="Bookman Old Style"/>
          <w:sz w:val="24"/>
          <w:szCs w:val="24"/>
          <w:u w:val="single"/>
        </w:rPr>
        <w:t>Grossiord et al., 2020</w:t>
      </w:r>
      <w:r w:rsidR="00DB36FC">
        <w:rPr>
          <w:rFonts w:ascii="Bookman Old Style" w:hAnsi="Bookman Old Style"/>
          <w:sz w:val="24"/>
          <w:szCs w:val="24"/>
        </w:rPr>
        <w:t>)</w:t>
      </w:r>
      <w:r w:rsidRPr="001F0E92">
        <w:rPr>
          <w:rFonts w:ascii="Bookman Old Style" w:hAnsi="Bookman Old Style"/>
          <w:sz w:val="24"/>
          <w:szCs w:val="24"/>
        </w:rPr>
        <w:t xml:space="preserve">. </w:t>
      </w:r>
      <w:r w:rsidR="00DD0476">
        <w:rPr>
          <w:rFonts w:ascii="Bookman Old Style" w:hAnsi="Bookman Old Style"/>
          <w:sz w:val="24"/>
          <w:szCs w:val="24"/>
        </w:rPr>
        <w:t xml:space="preserve">Plants will close their stomatal pores </w:t>
      </w:r>
      <w:r w:rsidR="00DB36FC">
        <w:rPr>
          <w:rFonts w:ascii="Bookman Old Style" w:hAnsi="Bookman Old Style"/>
          <w:sz w:val="24"/>
          <w:szCs w:val="24"/>
        </w:rPr>
        <w:t xml:space="preserve">to </w:t>
      </w:r>
      <w:r w:rsidR="00B44E61">
        <w:rPr>
          <w:rFonts w:ascii="Bookman Old Style" w:hAnsi="Bookman Old Style"/>
          <w:sz w:val="24"/>
          <w:szCs w:val="24"/>
        </w:rPr>
        <w:t>minimize</w:t>
      </w:r>
      <w:r w:rsidR="00DB36FC">
        <w:rPr>
          <w:rFonts w:ascii="Bookman Old Style" w:hAnsi="Bookman Old Style"/>
          <w:sz w:val="24"/>
          <w:szCs w:val="24"/>
        </w:rPr>
        <w:t xml:space="preserve"> water</w:t>
      </w:r>
      <w:r w:rsidR="00B44E61">
        <w:rPr>
          <w:rFonts w:ascii="Bookman Old Style" w:hAnsi="Bookman Old Style"/>
          <w:sz w:val="24"/>
          <w:szCs w:val="24"/>
        </w:rPr>
        <w:t xml:space="preserve"> loss</w:t>
      </w:r>
      <w:r w:rsidR="00DD0476">
        <w:rPr>
          <w:rFonts w:ascii="Bookman Old Style" w:hAnsi="Bookman Old Style"/>
          <w:sz w:val="24"/>
          <w:szCs w:val="24"/>
        </w:rPr>
        <w:t xml:space="preserve"> during periods of high VPD</w:t>
      </w:r>
      <w:ins w:id="64" w:author="Still, Christopher" w:date="2024-05-29T15:49:00Z">
        <w:r w:rsidR="00E5711C">
          <w:rPr>
            <w:rFonts w:ascii="Bookman Old Style" w:hAnsi="Bookman Old Style"/>
            <w:sz w:val="24"/>
            <w:szCs w:val="24"/>
          </w:rPr>
          <w:t xml:space="preserve"> like droughts and heat waves</w:t>
        </w:r>
      </w:ins>
      <w:del w:id="65" w:author="Still, Christopher" w:date="2024-05-29T15:49:00Z">
        <w:r w:rsidR="00DD0476" w:rsidDel="00E5711C">
          <w:rPr>
            <w:rFonts w:ascii="Bookman Old Style" w:hAnsi="Bookman Old Style"/>
            <w:sz w:val="24"/>
            <w:szCs w:val="24"/>
          </w:rPr>
          <w:delText>, say during a drought</w:delText>
        </w:r>
      </w:del>
      <w:r w:rsidR="00DB36FC">
        <w:rPr>
          <w:rFonts w:ascii="Bookman Old Style" w:hAnsi="Bookman Old Style"/>
          <w:sz w:val="24"/>
          <w:szCs w:val="24"/>
        </w:rPr>
        <w:t xml:space="preserve">. </w:t>
      </w:r>
      <w:r w:rsidR="00F32A5A" w:rsidRPr="001F0E92">
        <w:rPr>
          <w:rFonts w:ascii="Bookman Old Style" w:hAnsi="Bookman Old Style"/>
          <w:sz w:val="24"/>
          <w:szCs w:val="24"/>
        </w:rPr>
        <w:t>While increases in all three parameters have been observed since the start of the 21</w:t>
      </w:r>
      <w:r w:rsidR="00F32A5A" w:rsidRPr="001F0E92">
        <w:rPr>
          <w:rFonts w:ascii="Bookman Old Style" w:hAnsi="Bookman Old Style"/>
          <w:sz w:val="24"/>
          <w:szCs w:val="24"/>
          <w:vertAlign w:val="superscript"/>
        </w:rPr>
        <w:t>st</w:t>
      </w:r>
      <w:r w:rsidR="00F32A5A" w:rsidRPr="001F0E92">
        <w:rPr>
          <w:rFonts w:ascii="Bookman Old Style" w:hAnsi="Bookman Old Style"/>
          <w:sz w:val="24"/>
          <w:szCs w:val="24"/>
        </w:rPr>
        <w:t xml:space="preserve"> Century, </w:t>
      </w:r>
      <w:del w:id="66" w:author="Still, Christopher" w:date="2024-05-29T15:49:00Z">
        <w:r w:rsidR="00F32A5A" w:rsidRPr="001F0E92" w:rsidDel="00E5711C">
          <w:rPr>
            <w:rFonts w:ascii="Bookman Old Style" w:hAnsi="Bookman Old Style"/>
            <w:sz w:val="24"/>
            <w:szCs w:val="24"/>
          </w:rPr>
          <w:delText>the above</w:delText>
        </w:r>
      </w:del>
      <w:ins w:id="67" w:author="Still, Christopher" w:date="2024-05-29T15:49:00Z">
        <w:r w:rsidR="00E5711C">
          <w:rPr>
            <w:rFonts w:ascii="Bookman Old Style" w:hAnsi="Bookman Old Style"/>
            <w:sz w:val="24"/>
            <w:szCs w:val="24"/>
          </w:rPr>
          <w:t>Fig. 3</w:t>
        </w:r>
      </w:ins>
      <w:r w:rsidR="00F32A5A" w:rsidRPr="001F0E92">
        <w:rPr>
          <w:rFonts w:ascii="Bookman Old Style" w:hAnsi="Bookman Old Style"/>
          <w:sz w:val="24"/>
          <w:szCs w:val="24"/>
        </w:rPr>
        <w:t xml:space="preserve"> shows how these increases will continue to break historical records and </w:t>
      </w:r>
      <w:r w:rsidR="00F32A5A">
        <w:rPr>
          <w:rFonts w:ascii="Bookman Old Style" w:hAnsi="Bookman Old Style"/>
          <w:sz w:val="24"/>
          <w:szCs w:val="24"/>
        </w:rPr>
        <w:t xml:space="preserve">result in widespread </w:t>
      </w:r>
      <w:ins w:id="68" w:author="Still, Christopher" w:date="2024-05-29T15:50:00Z">
        <w:r w:rsidR="00E5711C">
          <w:rPr>
            <w:rFonts w:ascii="Bookman Old Style" w:hAnsi="Bookman Old Style"/>
            <w:sz w:val="24"/>
            <w:szCs w:val="24"/>
          </w:rPr>
          <w:t xml:space="preserve">heat and moisture stress and possibly </w:t>
        </w:r>
      </w:ins>
      <w:r w:rsidR="00F32A5A">
        <w:rPr>
          <w:rFonts w:ascii="Bookman Old Style" w:hAnsi="Bookman Old Style"/>
          <w:sz w:val="24"/>
          <w:szCs w:val="24"/>
        </w:rPr>
        <w:t>plant mortality</w:t>
      </w:r>
      <w:del w:id="69" w:author="Still, Christopher" w:date="2024-05-29T15:50:00Z">
        <w:r w:rsidR="00F32A5A" w:rsidDel="00E5711C">
          <w:rPr>
            <w:rFonts w:ascii="Bookman Old Style" w:hAnsi="Bookman Old Style"/>
            <w:sz w:val="24"/>
            <w:szCs w:val="24"/>
          </w:rPr>
          <w:delText xml:space="preserve"> and heat stress</w:delText>
        </w:r>
      </w:del>
      <w:r w:rsidR="00F32A5A" w:rsidRPr="001F0E92">
        <w:rPr>
          <w:rFonts w:ascii="Bookman Old Style" w:hAnsi="Bookman Old Style"/>
          <w:sz w:val="24"/>
          <w:szCs w:val="24"/>
        </w:rPr>
        <w:t xml:space="preserve">. The figure shows a distinctively sharp increase </w:t>
      </w:r>
      <w:commentRangeStart w:id="70"/>
      <w:r w:rsidR="00F32A5A" w:rsidRPr="001F0E92">
        <w:rPr>
          <w:rFonts w:ascii="Bookman Old Style" w:hAnsi="Bookman Old Style"/>
          <w:sz w:val="24"/>
          <w:szCs w:val="24"/>
        </w:rPr>
        <w:t xml:space="preserve">in </w:t>
      </w:r>
      <w:r w:rsidR="00F32A5A">
        <w:rPr>
          <w:rFonts w:ascii="Bookman Old Style" w:hAnsi="Bookman Old Style"/>
          <w:sz w:val="24"/>
          <w:szCs w:val="24"/>
        </w:rPr>
        <w:t xml:space="preserve">the deviation from historical </w:t>
      </w:r>
      <w:r w:rsidR="00F32A5A" w:rsidRPr="001F0E92">
        <w:rPr>
          <w:rFonts w:ascii="Bookman Old Style" w:hAnsi="Bookman Old Style"/>
          <w:sz w:val="24"/>
          <w:szCs w:val="24"/>
        </w:rPr>
        <w:t xml:space="preserve">VPD </w:t>
      </w:r>
      <w:r w:rsidR="00F32A5A">
        <w:rPr>
          <w:rFonts w:ascii="Bookman Old Style" w:hAnsi="Bookman Old Style"/>
          <w:sz w:val="24"/>
          <w:szCs w:val="24"/>
        </w:rPr>
        <w:t xml:space="preserve">values </w:t>
      </w:r>
      <w:commentRangeEnd w:id="70"/>
      <w:r w:rsidR="00F32A5A">
        <w:rPr>
          <w:rStyle w:val="CommentReference"/>
        </w:rPr>
        <w:commentReference w:id="70"/>
      </w:r>
      <w:r w:rsidR="00F32A5A" w:rsidRPr="001F0E92">
        <w:rPr>
          <w:rFonts w:ascii="Bookman Old Style" w:hAnsi="Bookman Old Style"/>
          <w:sz w:val="24"/>
          <w:szCs w:val="24"/>
        </w:rPr>
        <w:t xml:space="preserve">between 2050 and 2080. </w:t>
      </w:r>
    </w:p>
    <w:p w14:paraId="682401F0" w14:textId="640B417D" w:rsidR="00820808" w:rsidRPr="001F0E92" w:rsidRDefault="00DD0476" w:rsidP="00F32A5A">
      <w:pPr>
        <w:spacing w:after="0" w:line="240" w:lineRule="auto"/>
        <w:ind w:firstLine="720"/>
        <w:rPr>
          <w:rFonts w:ascii="Bookman Old Style" w:hAnsi="Bookman Old Style"/>
          <w:sz w:val="24"/>
          <w:szCs w:val="24"/>
        </w:rPr>
      </w:pPr>
      <w:r>
        <w:rPr>
          <w:rFonts w:ascii="Bookman Old Style" w:hAnsi="Bookman Old Style"/>
          <w:sz w:val="24"/>
          <w:szCs w:val="24"/>
        </w:rPr>
        <w:t>Every plant has a specific water use efficiency</w:t>
      </w:r>
      <w:r w:rsidR="002C732A">
        <w:rPr>
          <w:rFonts w:ascii="Bookman Old Style" w:hAnsi="Bookman Old Style"/>
          <w:sz w:val="24"/>
          <w:szCs w:val="24"/>
        </w:rPr>
        <w:t xml:space="preserve"> (</w:t>
      </w:r>
      <w:r w:rsidR="002C732A" w:rsidRPr="002C732A">
        <w:rPr>
          <w:rFonts w:ascii="Bookman Old Style" w:hAnsi="Bookman Old Style"/>
          <w:b/>
          <w:bCs/>
          <w:sz w:val="24"/>
          <w:szCs w:val="24"/>
        </w:rPr>
        <w:t>WUE</w:t>
      </w:r>
      <w:r w:rsidR="002C732A">
        <w:rPr>
          <w:rFonts w:ascii="Bookman Old Style" w:hAnsi="Bookman Old Style"/>
          <w:sz w:val="24"/>
          <w:szCs w:val="24"/>
        </w:rPr>
        <w:t>)</w:t>
      </w:r>
      <w:r>
        <w:rPr>
          <w:rFonts w:ascii="Bookman Old Style" w:hAnsi="Bookman Old Style"/>
          <w:sz w:val="24"/>
          <w:szCs w:val="24"/>
        </w:rPr>
        <w:t>, but</w:t>
      </w:r>
      <w:r w:rsidRPr="00DD0476">
        <w:rPr>
          <w:rFonts w:ascii="Bookman Old Style" w:hAnsi="Bookman Old Style"/>
          <w:sz w:val="24"/>
          <w:szCs w:val="24"/>
        </w:rPr>
        <w:t xml:space="preserve"> </w:t>
      </w:r>
      <w:r>
        <w:rPr>
          <w:rFonts w:ascii="Bookman Old Style" w:hAnsi="Bookman Old Style"/>
          <w:sz w:val="24"/>
          <w:szCs w:val="24"/>
        </w:rPr>
        <w:t>stomatal conductance and carbon assimilation are directly related</w:t>
      </w:r>
      <w:r w:rsidR="002C732A">
        <w:rPr>
          <w:rFonts w:ascii="Bookman Old Style" w:hAnsi="Bookman Old Style"/>
          <w:sz w:val="24"/>
          <w:szCs w:val="24"/>
        </w:rPr>
        <w:t xml:space="preserve"> to one another regardless of WUE.</w:t>
      </w:r>
      <w:r>
        <w:rPr>
          <w:rFonts w:ascii="Bookman Old Style" w:hAnsi="Bookman Old Style"/>
          <w:sz w:val="24"/>
          <w:szCs w:val="24"/>
        </w:rPr>
        <w:t xml:space="preserve"> </w:t>
      </w:r>
      <w:r w:rsidR="00DB36FC">
        <w:rPr>
          <w:rFonts w:ascii="Bookman Old Style" w:hAnsi="Bookman Old Style"/>
          <w:sz w:val="24"/>
          <w:szCs w:val="24"/>
        </w:rPr>
        <w:t>In other words, high VPD can be associated with</w:t>
      </w:r>
      <w:r w:rsidR="004C2597" w:rsidRPr="001F0E92">
        <w:rPr>
          <w:rFonts w:ascii="Bookman Old Style" w:hAnsi="Bookman Old Style"/>
          <w:sz w:val="24"/>
          <w:szCs w:val="24"/>
        </w:rPr>
        <w:t xml:space="preserve"> </w:t>
      </w:r>
      <w:r w:rsidR="00DB36FC">
        <w:rPr>
          <w:rFonts w:ascii="Bookman Old Style" w:hAnsi="Bookman Old Style"/>
          <w:sz w:val="24"/>
          <w:szCs w:val="24"/>
        </w:rPr>
        <w:t>reduced</w:t>
      </w:r>
      <w:r w:rsidR="004C2597" w:rsidRPr="001F0E92">
        <w:rPr>
          <w:rFonts w:ascii="Bookman Old Style" w:hAnsi="Bookman Old Style"/>
          <w:sz w:val="24"/>
          <w:szCs w:val="24"/>
        </w:rPr>
        <w:t xml:space="preserve"> photosynthesis and therefore</w:t>
      </w:r>
      <w:r w:rsidR="00DB36FC">
        <w:rPr>
          <w:rFonts w:ascii="Bookman Old Style" w:hAnsi="Bookman Old Style"/>
          <w:sz w:val="24"/>
          <w:szCs w:val="24"/>
        </w:rPr>
        <w:t xml:space="preserve"> reduced</w:t>
      </w:r>
      <w:r w:rsidR="004C2597" w:rsidRPr="001F0E92">
        <w:rPr>
          <w:rFonts w:ascii="Bookman Old Style" w:hAnsi="Bookman Old Style"/>
          <w:sz w:val="24"/>
          <w:szCs w:val="24"/>
        </w:rPr>
        <w:t xml:space="preserve"> net carbon uptake</w:t>
      </w:r>
      <w:r w:rsidR="00ED29D1">
        <w:rPr>
          <w:rFonts w:ascii="Bookman Old Style" w:hAnsi="Bookman Old Style"/>
          <w:sz w:val="24"/>
          <w:szCs w:val="24"/>
        </w:rPr>
        <w:t xml:space="preserve"> (</w:t>
      </w:r>
      <w:r w:rsidR="00ED29D1" w:rsidRPr="00ED29D1">
        <w:rPr>
          <w:rFonts w:ascii="Bookman Old Style" w:hAnsi="Bookman Old Style"/>
          <w:sz w:val="24"/>
          <w:szCs w:val="24"/>
          <w:u w:val="single"/>
        </w:rPr>
        <w:t>Jarecke et al., 2023</w:t>
      </w:r>
      <w:r w:rsidR="00ED29D1">
        <w:rPr>
          <w:rFonts w:ascii="Bookman Old Style" w:hAnsi="Bookman Old Style"/>
          <w:sz w:val="24"/>
          <w:szCs w:val="24"/>
        </w:rPr>
        <w:t>)</w:t>
      </w:r>
      <w:r>
        <w:rPr>
          <w:rFonts w:ascii="Bookman Old Style" w:hAnsi="Bookman Old Style"/>
          <w:sz w:val="24"/>
          <w:szCs w:val="24"/>
        </w:rPr>
        <w:t xml:space="preserve">. </w:t>
      </w:r>
      <w:r w:rsidR="00820808" w:rsidRPr="001F0E92">
        <w:rPr>
          <w:rFonts w:ascii="Bookman Old Style" w:hAnsi="Bookman Old Style"/>
          <w:sz w:val="24"/>
          <w:szCs w:val="24"/>
        </w:rPr>
        <w:t xml:space="preserve">Especially when there is warming during already warm months such as the later spring or summer, VPD is </w:t>
      </w:r>
      <w:ins w:id="71" w:author="Still, Christopher" w:date="2024-05-29T15:50:00Z">
        <w:r w:rsidR="00E5711C">
          <w:rPr>
            <w:rFonts w:ascii="Bookman Old Style" w:hAnsi="Bookman Old Style"/>
            <w:sz w:val="24"/>
            <w:szCs w:val="24"/>
          </w:rPr>
          <w:t xml:space="preserve">often </w:t>
        </w:r>
      </w:ins>
      <w:r w:rsidR="00820808" w:rsidRPr="001F0E92">
        <w:rPr>
          <w:rFonts w:ascii="Bookman Old Style" w:hAnsi="Bookman Old Style"/>
          <w:sz w:val="24"/>
          <w:szCs w:val="24"/>
        </w:rPr>
        <w:t xml:space="preserve">the </w:t>
      </w:r>
      <w:del w:id="72" w:author="Still, Christopher" w:date="2024-05-29T15:50:00Z">
        <w:r w:rsidR="00820808" w:rsidRPr="001F0E92" w:rsidDel="00E5711C">
          <w:rPr>
            <w:rFonts w:ascii="Bookman Old Style" w:hAnsi="Bookman Old Style"/>
            <w:sz w:val="24"/>
            <w:szCs w:val="24"/>
          </w:rPr>
          <w:delText xml:space="preserve">most </w:delText>
        </w:r>
      </w:del>
      <w:r w:rsidR="00820808" w:rsidRPr="001F0E92">
        <w:rPr>
          <w:rFonts w:ascii="Bookman Old Style" w:hAnsi="Bookman Old Style"/>
          <w:sz w:val="24"/>
          <w:szCs w:val="24"/>
        </w:rPr>
        <w:t>dominant regional driver of drought-stress among forests</w:t>
      </w:r>
      <w:r w:rsidR="004C2597" w:rsidRPr="001F0E92">
        <w:rPr>
          <w:rFonts w:ascii="Bookman Old Style" w:hAnsi="Bookman Old Style"/>
          <w:sz w:val="24"/>
          <w:szCs w:val="24"/>
        </w:rPr>
        <w:t xml:space="preserve"> (</w:t>
      </w:r>
      <w:r w:rsidR="004C2597" w:rsidRPr="001F0E92">
        <w:rPr>
          <w:rFonts w:ascii="Bookman Old Style" w:hAnsi="Bookman Old Style"/>
          <w:sz w:val="24"/>
          <w:szCs w:val="24"/>
          <w:u w:val="single"/>
        </w:rPr>
        <w:t>Williams et al. 2012</w:t>
      </w:r>
      <w:r w:rsidR="004C2597" w:rsidRPr="001F0E92">
        <w:rPr>
          <w:rFonts w:ascii="Bookman Old Style" w:hAnsi="Bookman Old Style"/>
          <w:sz w:val="24"/>
          <w:szCs w:val="24"/>
        </w:rPr>
        <w:t>).</w:t>
      </w:r>
      <w:r w:rsidR="002C732A">
        <w:rPr>
          <w:rFonts w:ascii="Bookman Old Style" w:hAnsi="Bookman Old Style"/>
          <w:sz w:val="24"/>
          <w:szCs w:val="24"/>
        </w:rPr>
        <w:t xml:space="preserve"> However, drought i</w:t>
      </w:r>
      <w:ins w:id="73" w:author="Schulze, Mark" w:date="2024-06-05T12:43:00Z">
        <w:r w:rsidR="00EE6E2E">
          <w:rPr>
            <w:rFonts w:ascii="Bookman Old Style" w:hAnsi="Bookman Old Style"/>
            <w:sz w:val="24"/>
            <w:szCs w:val="24"/>
          </w:rPr>
          <w:t>s</w:t>
        </w:r>
      </w:ins>
      <w:del w:id="74" w:author="Schulze, Mark" w:date="2024-06-05T12:43:00Z">
        <w:r w:rsidR="002C732A" w:rsidDel="00EE6E2E">
          <w:rPr>
            <w:rFonts w:ascii="Bookman Old Style" w:hAnsi="Bookman Old Style"/>
            <w:sz w:val="24"/>
            <w:szCs w:val="24"/>
          </w:rPr>
          <w:delText>t</w:delText>
        </w:r>
      </w:del>
      <w:r w:rsidR="002C732A">
        <w:rPr>
          <w:rFonts w:ascii="Bookman Old Style" w:hAnsi="Bookman Old Style"/>
          <w:sz w:val="24"/>
          <w:szCs w:val="24"/>
        </w:rPr>
        <w:t xml:space="preserve"> not the only concerning </w:t>
      </w:r>
      <w:commentRangeStart w:id="75"/>
      <w:r w:rsidR="002C732A">
        <w:rPr>
          <w:rFonts w:ascii="Bookman Old Style" w:hAnsi="Bookman Old Style"/>
          <w:sz w:val="24"/>
          <w:szCs w:val="24"/>
        </w:rPr>
        <w:t>factor affecting VPD</w:t>
      </w:r>
      <w:commentRangeEnd w:id="75"/>
      <w:r w:rsidR="003C4047">
        <w:rPr>
          <w:rStyle w:val="CommentReference"/>
        </w:rPr>
        <w:commentReference w:id="75"/>
      </w:r>
      <w:r w:rsidR="002C732A">
        <w:rPr>
          <w:rFonts w:ascii="Bookman Old Style" w:hAnsi="Bookman Old Style"/>
          <w:sz w:val="24"/>
          <w:szCs w:val="24"/>
        </w:rPr>
        <w:t xml:space="preserve">. Some studies have even found </w:t>
      </w:r>
      <w:del w:id="76" w:author="Still, Christopher" w:date="2024-05-29T15:51:00Z">
        <w:r w:rsidR="002C732A" w:rsidDel="00E5711C">
          <w:rPr>
            <w:rFonts w:ascii="Bookman Old Style" w:hAnsi="Bookman Old Style"/>
            <w:sz w:val="24"/>
            <w:szCs w:val="24"/>
          </w:rPr>
          <w:delText xml:space="preserve">that </w:delText>
        </w:r>
      </w:del>
      <w:r w:rsidR="002C732A">
        <w:rPr>
          <w:rFonts w:ascii="Bookman Old Style" w:hAnsi="Bookman Old Style"/>
          <w:sz w:val="24"/>
          <w:szCs w:val="24"/>
        </w:rPr>
        <w:t>VPD</w:t>
      </w:r>
      <w:r w:rsidR="00ED29D1">
        <w:rPr>
          <w:rFonts w:ascii="Bookman Old Style" w:hAnsi="Bookman Old Style"/>
          <w:sz w:val="24"/>
          <w:szCs w:val="24"/>
        </w:rPr>
        <w:t>-</w:t>
      </w:r>
      <w:r w:rsidR="00272FF7">
        <w:rPr>
          <w:rFonts w:ascii="Bookman Old Style" w:hAnsi="Bookman Old Style"/>
          <w:sz w:val="24"/>
          <w:szCs w:val="24"/>
        </w:rPr>
        <w:t>induced embolism in young and mature trees despite having abundant soil moisture (</w:t>
      </w:r>
      <w:r w:rsidR="00272FF7" w:rsidRPr="002C732A">
        <w:rPr>
          <w:rFonts w:ascii="Bookman Old Style" w:hAnsi="Bookman Old Style"/>
          <w:sz w:val="24"/>
          <w:szCs w:val="24"/>
          <w:u w:val="single"/>
        </w:rPr>
        <w:t>Novick et al., 2024</w:t>
      </w:r>
      <w:r w:rsidR="00272FF7">
        <w:rPr>
          <w:rFonts w:ascii="Bookman Old Style" w:hAnsi="Bookman Old Style"/>
          <w:sz w:val="24"/>
          <w:szCs w:val="24"/>
        </w:rPr>
        <w:t>).</w:t>
      </w:r>
      <w:r w:rsidR="002C732A">
        <w:rPr>
          <w:rFonts w:ascii="Bookman Old Style" w:hAnsi="Bookman Old Style"/>
          <w:sz w:val="24"/>
          <w:szCs w:val="24"/>
        </w:rPr>
        <w:t xml:space="preserve"> </w:t>
      </w:r>
      <w:commentRangeStart w:id="77"/>
      <w:r w:rsidR="002C732A">
        <w:rPr>
          <w:rFonts w:ascii="Bookman Old Style" w:hAnsi="Bookman Old Style"/>
          <w:sz w:val="24"/>
          <w:szCs w:val="24"/>
        </w:rPr>
        <w:t xml:space="preserve">Temperature </w:t>
      </w:r>
      <w:del w:id="78" w:author="Still, Christopher" w:date="2024-05-29T15:51:00Z">
        <w:r w:rsidR="002C732A" w:rsidDel="00E5711C">
          <w:rPr>
            <w:rFonts w:ascii="Bookman Old Style" w:hAnsi="Bookman Old Style"/>
            <w:sz w:val="24"/>
            <w:szCs w:val="24"/>
          </w:rPr>
          <w:delText xml:space="preserve">also </w:delText>
        </w:r>
      </w:del>
      <w:ins w:id="79" w:author="Still, Christopher" w:date="2024-05-29T15:51:00Z">
        <w:r w:rsidR="00E5711C">
          <w:rPr>
            <w:rFonts w:ascii="Bookman Old Style" w:hAnsi="Bookman Old Style"/>
            <w:sz w:val="24"/>
            <w:szCs w:val="24"/>
          </w:rPr>
          <w:t xml:space="preserve">strongly and non-linearly </w:t>
        </w:r>
      </w:ins>
      <w:r w:rsidR="002C732A">
        <w:rPr>
          <w:rFonts w:ascii="Bookman Old Style" w:hAnsi="Bookman Old Style"/>
          <w:sz w:val="24"/>
          <w:szCs w:val="24"/>
        </w:rPr>
        <w:t xml:space="preserve">affects VPD </w:t>
      </w:r>
      <w:commentRangeEnd w:id="77"/>
      <w:r w:rsidR="00CB2066">
        <w:rPr>
          <w:rStyle w:val="CommentReference"/>
        </w:rPr>
        <w:commentReference w:id="77"/>
      </w:r>
      <w:r w:rsidR="002C732A">
        <w:rPr>
          <w:rFonts w:ascii="Bookman Old Style" w:hAnsi="Bookman Old Style"/>
          <w:sz w:val="24"/>
          <w:szCs w:val="24"/>
        </w:rPr>
        <w:t xml:space="preserve">and soil moisture, which </w:t>
      </w:r>
      <w:del w:id="80" w:author="Still, Christopher" w:date="2024-05-29T15:51:00Z">
        <w:r w:rsidR="002C732A" w:rsidDel="00E5711C">
          <w:rPr>
            <w:rFonts w:ascii="Bookman Old Style" w:hAnsi="Bookman Old Style"/>
            <w:sz w:val="24"/>
            <w:szCs w:val="24"/>
          </w:rPr>
          <w:delText xml:space="preserve">similarly </w:delText>
        </w:r>
      </w:del>
      <w:ins w:id="81" w:author="Still, Christopher" w:date="2024-05-29T15:51:00Z">
        <w:r w:rsidR="00E5711C">
          <w:rPr>
            <w:rFonts w:ascii="Bookman Old Style" w:hAnsi="Bookman Old Style"/>
            <w:sz w:val="24"/>
            <w:szCs w:val="24"/>
          </w:rPr>
          <w:t xml:space="preserve">also </w:t>
        </w:r>
      </w:ins>
      <w:r w:rsidR="002C732A">
        <w:rPr>
          <w:rFonts w:ascii="Bookman Old Style" w:hAnsi="Bookman Old Style"/>
          <w:sz w:val="24"/>
          <w:szCs w:val="24"/>
        </w:rPr>
        <w:t>affect</w:t>
      </w:r>
      <w:del w:id="82" w:author="Still, Christopher" w:date="2024-05-29T15:51:00Z">
        <w:r w:rsidR="002C732A" w:rsidDel="00E5711C">
          <w:rPr>
            <w:rFonts w:ascii="Bookman Old Style" w:hAnsi="Bookman Old Style"/>
            <w:sz w:val="24"/>
            <w:szCs w:val="24"/>
          </w:rPr>
          <w:delText>s</w:delText>
        </w:r>
      </w:del>
      <w:r w:rsidR="002C732A">
        <w:rPr>
          <w:rFonts w:ascii="Bookman Old Style" w:hAnsi="Bookman Old Style"/>
          <w:sz w:val="24"/>
          <w:szCs w:val="24"/>
        </w:rPr>
        <w:t xml:space="preserve"> transpiration rates</w:t>
      </w:r>
      <w:r w:rsidR="00272FF7">
        <w:rPr>
          <w:rFonts w:ascii="Bookman Old Style" w:hAnsi="Bookman Old Style"/>
          <w:sz w:val="24"/>
          <w:szCs w:val="24"/>
        </w:rPr>
        <w:t>.</w:t>
      </w:r>
      <w:r w:rsidR="00F32A5A">
        <w:rPr>
          <w:rFonts w:ascii="Bookman Old Style" w:hAnsi="Bookman Old Style"/>
          <w:sz w:val="24"/>
          <w:szCs w:val="24"/>
        </w:rPr>
        <w:t xml:space="preserve"> </w:t>
      </w:r>
      <w:del w:id="83" w:author="Still, Christopher" w:date="2024-05-29T15:51:00Z">
        <w:r w:rsidR="00F32A5A" w:rsidDel="00E5711C">
          <w:rPr>
            <w:rFonts w:ascii="Bookman Old Style" w:hAnsi="Bookman Old Style"/>
            <w:sz w:val="24"/>
            <w:szCs w:val="24"/>
          </w:rPr>
          <w:delText>This makes sense considering w</w:delText>
        </w:r>
      </w:del>
      <w:ins w:id="84" w:author="Still, Christopher" w:date="2024-05-29T15:51:00Z">
        <w:r w:rsidR="00E5711C">
          <w:rPr>
            <w:rFonts w:ascii="Bookman Old Style" w:hAnsi="Bookman Old Style"/>
            <w:sz w:val="24"/>
            <w:szCs w:val="24"/>
          </w:rPr>
          <w:t>W</w:t>
        </w:r>
      </w:ins>
      <w:r w:rsidR="00F32A5A">
        <w:rPr>
          <w:rFonts w:ascii="Bookman Old Style" w:hAnsi="Bookman Old Style"/>
          <w:sz w:val="24"/>
          <w:szCs w:val="24"/>
        </w:rPr>
        <w:t xml:space="preserve">armer air has a greater capacity to hold moisture, thereby increasing the saturation vapor pressure. For this reason, </w:t>
      </w:r>
      <w:r w:rsidR="00F32A5A">
        <w:rPr>
          <w:rFonts w:ascii="Bookman Old Style" w:hAnsi="Bookman Old Style"/>
          <w:sz w:val="24"/>
          <w:szCs w:val="24"/>
        </w:rPr>
        <w:lastRenderedPageBreak/>
        <w:t xml:space="preserve">looking at </w:t>
      </w:r>
      <w:commentRangeStart w:id="85"/>
      <w:r w:rsidR="00F32A5A">
        <w:rPr>
          <w:rFonts w:ascii="Bookman Old Style" w:hAnsi="Bookman Old Style"/>
          <w:sz w:val="24"/>
          <w:szCs w:val="24"/>
        </w:rPr>
        <w:t xml:space="preserve">VPD may be helpful </w:t>
      </w:r>
      <w:del w:id="86" w:author="Still, Christopher" w:date="2024-05-29T15:51:00Z">
        <w:r w:rsidR="00F32A5A" w:rsidDel="00E5711C">
          <w:rPr>
            <w:rFonts w:ascii="Bookman Old Style" w:hAnsi="Bookman Old Style"/>
            <w:sz w:val="24"/>
            <w:szCs w:val="24"/>
          </w:rPr>
          <w:delText xml:space="preserve">in the endeavor </w:delText>
        </w:r>
      </w:del>
      <w:r w:rsidR="00F32A5A">
        <w:rPr>
          <w:rFonts w:ascii="Bookman Old Style" w:hAnsi="Bookman Old Style"/>
          <w:sz w:val="24"/>
          <w:szCs w:val="24"/>
        </w:rPr>
        <w:t>to uncouple heat and drought-related effects on tree growth</w:t>
      </w:r>
      <w:commentRangeEnd w:id="85"/>
      <w:r w:rsidR="003C4047">
        <w:rPr>
          <w:rStyle w:val="CommentReference"/>
        </w:rPr>
        <w:commentReference w:id="85"/>
      </w:r>
      <w:r w:rsidR="00F32A5A">
        <w:rPr>
          <w:rFonts w:ascii="Bookman Old Style" w:hAnsi="Bookman Old Style"/>
          <w:sz w:val="24"/>
          <w:szCs w:val="24"/>
        </w:rPr>
        <w:t>.</w:t>
      </w:r>
    </w:p>
    <w:p w14:paraId="492234B7" w14:textId="77777777" w:rsidR="004C2597" w:rsidRPr="001F0E92" w:rsidRDefault="004C2597" w:rsidP="001F0E92">
      <w:pPr>
        <w:spacing w:after="0" w:line="240" w:lineRule="auto"/>
        <w:rPr>
          <w:rFonts w:ascii="Bookman Old Style" w:hAnsi="Bookman Old Style" w:cs="Times New Roman"/>
          <w:b/>
          <w:bCs/>
          <w:sz w:val="24"/>
          <w:szCs w:val="24"/>
        </w:rPr>
      </w:pPr>
    </w:p>
    <w:p w14:paraId="7015448C" w14:textId="77777777" w:rsidR="004C2597" w:rsidRPr="001F0E92" w:rsidRDefault="004C2597" w:rsidP="001F0E92">
      <w:pPr>
        <w:spacing w:after="0" w:line="240" w:lineRule="auto"/>
        <w:rPr>
          <w:rFonts w:ascii="Bookman Old Style" w:hAnsi="Bookman Old Style" w:cs="Times New Roman"/>
          <w:b/>
          <w:bCs/>
          <w:sz w:val="24"/>
          <w:szCs w:val="24"/>
        </w:rPr>
      </w:pPr>
    </w:p>
    <w:p w14:paraId="570BE653" w14:textId="094E4AFD" w:rsidR="008E712D" w:rsidRDefault="006A6803" w:rsidP="00264EDA">
      <w:pPr>
        <w:pStyle w:val="Heading1"/>
        <w:spacing w:after="0" w:line="240" w:lineRule="auto"/>
      </w:pPr>
      <w:r w:rsidRPr="001F0E92">
        <w:t>RESEARCH GAP</w:t>
      </w:r>
    </w:p>
    <w:p w14:paraId="5E788F51" w14:textId="77777777" w:rsidR="006A214F" w:rsidRDefault="006A214F" w:rsidP="00264EDA">
      <w:pPr>
        <w:spacing w:after="0" w:line="240" w:lineRule="auto"/>
        <w:ind w:firstLine="720"/>
        <w:rPr>
          <w:rFonts w:ascii="Bookman Old Style" w:hAnsi="Bookman Old Style" w:cs="Times New Roman"/>
          <w:sz w:val="24"/>
          <w:szCs w:val="24"/>
        </w:rPr>
      </w:pPr>
    </w:p>
    <w:p w14:paraId="56F41A04" w14:textId="0A512FFA" w:rsidR="00C23D50" w:rsidRPr="001F0E92" w:rsidRDefault="00C23D50" w:rsidP="00C23D50">
      <w:pPr>
        <w:spacing w:after="0" w:line="240" w:lineRule="auto"/>
        <w:ind w:firstLine="720"/>
        <w:rPr>
          <w:rFonts w:ascii="Bookman Old Style" w:hAnsi="Bookman Old Style" w:cs="Times New Roman"/>
          <w:sz w:val="24"/>
          <w:szCs w:val="24"/>
        </w:rPr>
      </w:pPr>
      <w:r w:rsidRPr="00C23D50">
        <w:rPr>
          <w:rFonts w:ascii="Bookman Old Style" w:hAnsi="Bookman Old Style" w:cs="Times New Roman"/>
          <w:sz w:val="24"/>
          <w:szCs w:val="24"/>
        </w:rPr>
        <w:t xml:space="preserve"> </w:t>
      </w:r>
      <w:r>
        <w:rPr>
          <w:rFonts w:ascii="Bookman Old Style" w:hAnsi="Bookman Old Style" w:cs="Times New Roman"/>
          <w:sz w:val="24"/>
          <w:szCs w:val="24"/>
        </w:rPr>
        <w:t xml:space="preserve">As with many ecological topics, it is challenging to disentangle overlapping </w:t>
      </w:r>
      <w:r w:rsidRPr="00C23D50">
        <w:rPr>
          <w:rFonts w:ascii="Bookman Old Style" w:hAnsi="Bookman Old Style" w:cs="Times New Roman"/>
          <w:sz w:val="24"/>
          <w:szCs w:val="24"/>
        </w:rPr>
        <w:t>processes that work together to affect heat stress and ultimately tree growth</w:t>
      </w:r>
      <w:r w:rsidR="00E24BB3">
        <w:rPr>
          <w:rFonts w:ascii="Bookman Old Style" w:hAnsi="Bookman Old Style" w:cs="Times New Roman"/>
          <w:sz w:val="24"/>
          <w:szCs w:val="24"/>
        </w:rPr>
        <w:t xml:space="preserve"> (</w:t>
      </w:r>
      <w:r w:rsidR="00E24BB3" w:rsidRPr="00E24BB3">
        <w:rPr>
          <w:rFonts w:ascii="Bookman Old Style" w:hAnsi="Bookman Old Style" w:cs="Times New Roman"/>
          <w:sz w:val="24"/>
          <w:szCs w:val="24"/>
          <w:u w:val="single"/>
        </w:rPr>
        <w:t>Italiano et al., 2023</w:t>
      </w:r>
      <w:r w:rsidR="00E24BB3">
        <w:rPr>
          <w:rFonts w:ascii="Bookman Old Style" w:hAnsi="Bookman Old Style" w:cs="Times New Roman"/>
          <w:sz w:val="24"/>
          <w:szCs w:val="24"/>
        </w:rPr>
        <w:t>)</w:t>
      </w:r>
      <w:r>
        <w:rPr>
          <w:rFonts w:ascii="Bookman Old Style" w:hAnsi="Bookman Old Style" w:cs="Times New Roman"/>
          <w:sz w:val="24"/>
          <w:szCs w:val="24"/>
        </w:rPr>
        <w:t xml:space="preserve">. Nonetheless, </w:t>
      </w:r>
      <w:r w:rsidRPr="001F0E92">
        <w:rPr>
          <w:rFonts w:ascii="Bookman Old Style" w:hAnsi="Bookman Old Style" w:cs="Times New Roman"/>
          <w:sz w:val="24"/>
          <w:szCs w:val="24"/>
        </w:rPr>
        <w:t xml:space="preserve">there is a severe lack of research on </w:t>
      </w:r>
      <w:r>
        <w:rPr>
          <w:rFonts w:ascii="Bookman Old Style" w:hAnsi="Bookman Old Style" w:cs="Times New Roman"/>
          <w:sz w:val="24"/>
          <w:szCs w:val="24"/>
        </w:rPr>
        <w:t>M</w:t>
      </w:r>
      <w:r w:rsidRPr="001F0E92">
        <w:rPr>
          <w:rFonts w:ascii="Bookman Old Style" w:hAnsi="Bookman Old Style" w:cs="Times New Roman"/>
          <w:sz w:val="24"/>
          <w:szCs w:val="24"/>
        </w:rPr>
        <w:t>OG trees in the context of heat waves</w:t>
      </w:r>
      <w:del w:id="87" w:author="Still, Christopher" w:date="2024-05-29T15:57:00Z">
        <w:r w:rsidRPr="001F0E92" w:rsidDel="00CB2066">
          <w:rPr>
            <w:rFonts w:ascii="Bookman Old Style" w:hAnsi="Bookman Old Style" w:cs="Times New Roman"/>
            <w:sz w:val="24"/>
            <w:szCs w:val="24"/>
          </w:rPr>
          <w:delText>, specifically</w:delText>
        </w:r>
      </w:del>
      <w:r w:rsidRPr="001F0E92">
        <w:rPr>
          <w:rFonts w:ascii="Bookman Old Style" w:hAnsi="Bookman Old Style" w:cs="Times New Roman"/>
          <w:sz w:val="24"/>
          <w:szCs w:val="24"/>
        </w:rPr>
        <w:t xml:space="preserve">. Heat tolerance and the mechanisms that dictate it within both young and old trees are poorly understood because they are easily overshadowed by </w:t>
      </w:r>
      <w:proofErr w:type="gramStart"/>
      <w:r w:rsidRPr="001F0E92">
        <w:rPr>
          <w:rFonts w:ascii="Bookman Old Style" w:hAnsi="Bookman Old Style" w:cs="Times New Roman"/>
          <w:sz w:val="24"/>
          <w:szCs w:val="24"/>
        </w:rPr>
        <w:t>aforementioned co-occurring</w:t>
      </w:r>
      <w:proofErr w:type="gramEnd"/>
      <w:r w:rsidRPr="001F0E92">
        <w:rPr>
          <w:rFonts w:ascii="Bookman Old Style" w:hAnsi="Bookman Old Style" w:cs="Times New Roman"/>
          <w:sz w:val="24"/>
          <w:szCs w:val="24"/>
        </w:rPr>
        <w:t xml:space="preserve"> events such as drought </w:t>
      </w:r>
      <w:r w:rsidRPr="001F0E92">
        <w:rPr>
          <w:rFonts w:ascii="Bookman Old Style" w:hAnsi="Bookman Old Style" w:cs="Times New Roman"/>
          <w:sz w:val="24"/>
          <w:szCs w:val="24"/>
          <w:u w:val="single"/>
        </w:rPr>
        <w:t>(Still et al.</w:t>
      </w:r>
      <w:r>
        <w:rPr>
          <w:rFonts w:ascii="Bookman Old Style" w:hAnsi="Bookman Old Style" w:cs="Times New Roman"/>
          <w:sz w:val="24"/>
          <w:szCs w:val="24"/>
          <w:u w:val="single"/>
        </w:rPr>
        <w:t>,</w:t>
      </w:r>
      <w:r w:rsidRPr="001F0E92">
        <w:rPr>
          <w:rFonts w:ascii="Bookman Old Style" w:hAnsi="Bookman Old Style" w:cs="Times New Roman"/>
          <w:sz w:val="24"/>
          <w:szCs w:val="24"/>
          <w:u w:val="single"/>
        </w:rPr>
        <w:t xml:space="preserve"> 2023</w:t>
      </w:r>
      <w:r w:rsidR="00BF6A33">
        <w:rPr>
          <w:rFonts w:ascii="Bookman Old Style" w:hAnsi="Bookman Old Style" w:cs="Times New Roman"/>
          <w:sz w:val="24"/>
          <w:szCs w:val="24"/>
          <w:u w:val="single"/>
        </w:rPr>
        <w:t xml:space="preserve">; </w:t>
      </w:r>
      <w:r w:rsidR="00BF6A33" w:rsidRPr="00BF6A33">
        <w:rPr>
          <w:rFonts w:ascii="Bookman Old Style" w:hAnsi="Bookman Old Style" w:cs="Times New Roman"/>
          <w:sz w:val="24"/>
          <w:szCs w:val="24"/>
          <w:u w:val="single"/>
        </w:rPr>
        <w:t>Yi et al</w:t>
      </w:r>
      <w:r w:rsidR="00BF6A33">
        <w:rPr>
          <w:rFonts w:ascii="Bookman Old Style" w:hAnsi="Bookman Old Style" w:cs="Times New Roman"/>
          <w:sz w:val="24"/>
          <w:szCs w:val="24"/>
          <w:u w:val="single"/>
        </w:rPr>
        <w:t>.,</w:t>
      </w:r>
      <w:r w:rsidR="00BF6A33" w:rsidRPr="00BF6A33">
        <w:rPr>
          <w:rFonts w:ascii="Bookman Old Style" w:hAnsi="Bookman Old Style" w:cs="Times New Roman"/>
          <w:sz w:val="24"/>
          <w:szCs w:val="24"/>
          <w:u w:val="single"/>
        </w:rPr>
        <w:t xml:space="preserve"> 2022</w:t>
      </w:r>
      <w:r w:rsidRPr="001F0E92">
        <w:rPr>
          <w:rFonts w:ascii="Bookman Old Style" w:hAnsi="Bookman Old Style" w:cs="Times New Roman"/>
          <w:sz w:val="24"/>
          <w:szCs w:val="24"/>
        </w:rPr>
        <w:t xml:space="preserve">). Lastly, </w:t>
      </w:r>
      <w:commentRangeStart w:id="88"/>
      <w:r w:rsidRPr="001F0E92">
        <w:rPr>
          <w:rFonts w:ascii="Bookman Old Style" w:hAnsi="Bookman Old Style" w:cs="Times New Roman"/>
          <w:sz w:val="24"/>
          <w:szCs w:val="24"/>
        </w:rPr>
        <w:t xml:space="preserve">heat waves and their effects can vary widely by tree species and age </w:t>
      </w:r>
      <w:commentRangeEnd w:id="88"/>
      <w:r w:rsidR="00CB2066">
        <w:rPr>
          <w:rStyle w:val="CommentReference"/>
        </w:rPr>
        <w:commentReference w:id="88"/>
      </w:r>
      <w:r w:rsidRPr="001F0E92">
        <w:rPr>
          <w:rFonts w:ascii="Bookman Old Style" w:hAnsi="Bookman Old Style" w:cs="Times New Roman"/>
          <w:sz w:val="24"/>
          <w:szCs w:val="24"/>
        </w:rPr>
        <w:t>(</w:t>
      </w:r>
      <w:r w:rsidRPr="001F0E92">
        <w:rPr>
          <w:rFonts w:ascii="Bookman Old Style" w:hAnsi="Bookman Old Style" w:cs="Times New Roman"/>
          <w:sz w:val="24"/>
          <w:szCs w:val="24"/>
          <w:u w:val="single"/>
        </w:rPr>
        <w:t>Wang et al</w:t>
      </w:r>
      <w:r>
        <w:rPr>
          <w:rFonts w:ascii="Bookman Old Style" w:hAnsi="Bookman Old Style" w:cs="Times New Roman"/>
          <w:sz w:val="24"/>
          <w:szCs w:val="24"/>
          <w:u w:val="single"/>
        </w:rPr>
        <w:t>.,</w:t>
      </w:r>
      <w:r w:rsidRPr="001F0E92">
        <w:rPr>
          <w:rFonts w:ascii="Bookman Old Style" w:hAnsi="Bookman Old Style" w:cs="Times New Roman"/>
          <w:sz w:val="24"/>
          <w:szCs w:val="24"/>
          <w:u w:val="single"/>
        </w:rPr>
        <w:t xml:space="preserve"> 2023; Allen et al.</w:t>
      </w:r>
      <w:r>
        <w:rPr>
          <w:rFonts w:ascii="Bookman Old Style" w:hAnsi="Bookman Old Style" w:cs="Times New Roman"/>
          <w:sz w:val="24"/>
          <w:szCs w:val="24"/>
          <w:u w:val="single"/>
        </w:rPr>
        <w:t>,</w:t>
      </w:r>
      <w:r w:rsidRPr="001F0E92">
        <w:rPr>
          <w:rFonts w:ascii="Bookman Old Style" w:hAnsi="Bookman Old Style" w:cs="Times New Roman"/>
          <w:sz w:val="24"/>
          <w:szCs w:val="24"/>
          <w:u w:val="single"/>
        </w:rPr>
        <w:t xml:space="preserve"> 2010</w:t>
      </w:r>
      <w:r w:rsidRPr="001F0E92">
        <w:rPr>
          <w:rFonts w:ascii="Bookman Old Style" w:hAnsi="Bookman Old Style" w:cs="Times New Roman"/>
          <w:sz w:val="24"/>
          <w:szCs w:val="24"/>
        </w:rPr>
        <w:t>).</w:t>
      </w:r>
      <w:r>
        <w:rPr>
          <w:rFonts w:ascii="Bookman Old Style" w:hAnsi="Bookman Old Style" w:cs="Times New Roman"/>
          <w:sz w:val="24"/>
          <w:szCs w:val="24"/>
        </w:rPr>
        <w:t xml:space="preserve"> </w:t>
      </w:r>
      <w:commentRangeStart w:id="89"/>
      <w:r w:rsidRPr="001F0E92">
        <w:rPr>
          <w:rFonts w:ascii="Bookman Old Style" w:hAnsi="Bookman Old Style" w:cs="Times New Roman"/>
          <w:sz w:val="24"/>
          <w:szCs w:val="24"/>
        </w:rPr>
        <w:t>Therefore</w:t>
      </w:r>
      <w:commentRangeEnd w:id="89"/>
      <w:r w:rsidR="00BF0B92">
        <w:rPr>
          <w:rStyle w:val="CommentReference"/>
        </w:rPr>
        <w:commentReference w:id="89"/>
      </w:r>
      <w:r w:rsidRPr="001F0E92">
        <w:rPr>
          <w:rFonts w:ascii="Bookman Old Style" w:hAnsi="Bookman Old Style" w:cs="Times New Roman"/>
          <w:sz w:val="24"/>
          <w:szCs w:val="24"/>
        </w:rPr>
        <w:t>, there is a need to</w:t>
      </w:r>
      <w:ins w:id="90" w:author="Still, Christopher" w:date="2024-05-29T15:57:00Z">
        <w:r w:rsidR="00CB2066">
          <w:rPr>
            <w:rFonts w:ascii="Bookman Old Style" w:hAnsi="Bookman Old Style" w:cs="Times New Roman"/>
            <w:sz w:val="24"/>
            <w:szCs w:val="24"/>
          </w:rPr>
          <w:t>:</w:t>
        </w:r>
      </w:ins>
      <w:r w:rsidRPr="001F0E92">
        <w:rPr>
          <w:rFonts w:ascii="Bookman Old Style" w:hAnsi="Bookman Old Style" w:cs="Times New Roman"/>
          <w:sz w:val="24"/>
          <w:szCs w:val="24"/>
        </w:rPr>
        <w:t xml:space="preserve"> </w:t>
      </w:r>
      <w:r w:rsidRPr="001F0E92">
        <w:rPr>
          <w:rFonts w:ascii="Bookman Old Style" w:hAnsi="Bookman Old Style" w:cs="Times New Roman"/>
          <w:b/>
          <w:bCs/>
          <w:sz w:val="24"/>
          <w:szCs w:val="24"/>
        </w:rPr>
        <w:t>A)</w:t>
      </w:r>
      <w:r w:rsidRPr="001F0E92">
        <w:rPr>
          <w:rFonts w:ascii="Bookman Old Style" w:hAnsi="Bookman Old Style" w:cs="Times New Roman"/>
          <w:sz w:val="24"/>
          <w:szCs w:val="24"/>
        </w:rPr>
        <w:t xml:space="preserve"> use field methods to quantify</w:t>
      </w:r>
      <w:r>
        <w:rPr>
          <w:rFonts w:ascii="Bookman Old Style" w:hAnsi="Bookman Old Style" w:cs="Times New Roman"/>
          <w:sz w:val="24"/>
          <w:szCs w:val="24"/>
        </w:rPr>
        <w:t xml:space="preserve"> the growth and water use of</w:t>
      </w:r>
      <w:r w:rsidRPr="001F0E92">
        <w:rPr>
          <w:rFonts w:ascii="Bookman Old Style" w:hAnsi="Bookman Old Style" w:cs="Times New Roman"/>
          <w:sz w:val="24"/>
          <w:szCs w:val="24"/>
        </w:rPr>
        <w:t xml:space="preserve"> </w:t>
      </w:r>
      <w:commentRangeStart w:id="91"/>
      <w:commentRangeStart w:id="92"/>
      <w:r w:rsidRPr="001F0E92">
        <w:rPr>
          <w:rFonts w:ascii="Bookman Old Style" w:hAnsi="Bookman Old Style" w:cs="Times New Roman"/>
          <w:sz w:val="24"/>
          <w:szCs w:val="24"/>
        </w:rPr>
        <w:t xml:space="preserve">OG trees </w:t>
      </w:r>
      <w:commentRangeEnd w:id="91"/>
      <w:r>
        <w:rPr>
          <w:rStyle w:val="CommentReference"/>
        </w:rPr>
        <w:commentReference w:id="91"/>
      </w:r>
      <w:commentRangeEnd w:id="92"/>
      <w:r>
        <w:rPr>
          <w:rStyle w:val="CommentReference"/>
        </w:rPr>
        <w:commentReference w:id="92"/>
      </w:r>
      <w:r w:rsidRPr="001F0E92">
        <w:rPr>
          <w:rFonts w:ascii="Bookman Old Style" w:hAnsi="Bookman Old Style" w:cs="Times New Roman"/>
          <w:sz w:val="24"/>
          <w:szCs w:val="24"/>
        </w:rPr>
        <w:t xml:space="preserve">amidst heat waves on a species level, and </w:t>
      </w:r>
      <w:r w:rsidRPr="001F0E92">
        <w:rPr>
          <w:rFonts w:ascii="Bookman Old Style" w:hAnsi="Bookman Old Style" w:cs="Times New Roman"/>
          <w:b/>
          <w:bCs/>
          <w:sz w:val="24"/>
          <w:szCs w:val="24"/>
        </w:rPr>
        <w:t xml:space="preserve">B) </w:t>
      </w:r>
      <w:r w:rsidRPr="001F0E92">
        <w:rPr>
          <w:rFonts w:ascii="Bookman Old Style" w:hAnsi="Bookman Old Style" w:cs="Times New Roman"/>
          <w:sz w:val="24"/>
          <w:szCs w:val="24"/>
        </w:rPr>
        <w:t xml:space="preserve">decipher whether the disturbances themselves are affecting those physiological mechanisms. Given the established value of </w:t>
      </w:r>
      <w:r>
        <w:rPr>
          <w:rFonts w:ascii="Bookman Old Style" w:hAnsi="Bookman Old Style" w:cs="Times New Roman"/>
          <w:sz w:val="24"/>
          <w:szCs w:val="24"/>
        </w:rPr>
        <w:t>M</w:t>
      </w:r>
      <w:r w:rsidRPr="001F0E92">
        <w:rPr>
          <w:rFonts w:ascii="Bookman Old Style" w:hAnsi="Bookman Old Style" w:cs="Times New Roman"/>
          <w:sz w:val="24"/>
          <w:szCs w:val="24"/>
        </w:rPr>
        <w:t>OG trees and the dangers of heat waves, the ramifications of a study addressing the interactions between the two would be of great benefit to researchers, land managers, and everyday citizens alike. However, the interactions between trees and climate are often species</w:t>
      </w:r>
      <w:r>
        <w:rPr>
          <w:rFonts w:ascii="Bookman Old Style" w:hAnsi="Bookman Old Style" w:cs="Times New Roman"/>
          <w:sz w:val="24"/>
          <w:szCs w:val="24"/>
        </w:rPr>
        <w:t>-</w:t>
      </w:r>
      <w:r w:rsidRPr="001F0E92">
        <w:rPr>
          <w:rFonts w:ascii="Bookman Old Style" w:hAnsi="Bookman Old Style" w:cs="Times New Roman"/>
          <w:sz w:val="24"/>
          <w:szCs w:val="24"/>
        </w:rPr>
        <w:t>specific.</w:t>
      </w:r>
      <w:r>
        <w:rPr>
          <w:rFonts w:ascii="Bookman Old Style" w:hAnsi="Bookman Old Style" w:cs="Times New Roman"/>
          <w:sz w:val="24"/>
          <w:szCs w:val="24"/>
        </w:rPr>
        <w:t xml:space="preserve"> Many </w:t>
      </w:r>
      <w:r w:rsidRPr="001F0E92">
        <w:rPr>
          <w:rFonts w:ascii="Bookman Old Style" w:hAnsi="Bookman Old Style" w:cs="Times New Roman"/>
          <w:sz w:val="24"/>
          <w:szCs w:val="24"/>
        </w:rPr>
        <w:t xml:space="preserve">parts of the </w:t>
      </w:r>
      <w:r>
        <w:rPr>
          <w:rFonts w:ascii="Bookman Old Style" w:hAnsi="Bookman Old Style" w:cs="Times New Roman"/>
          <w:sz w:val="24"/>
          <w:szCs w:val="24"/>
        </w:rPr>
        <w:t>PNW</w:t>
      </w:r>
      <w:r w:rsidRPr="001F0E92">
        <w:rPr>
          <w:rFonts w:ascii="Bookman Old Style" w:hAnsi="Bookman Old Style" w:cs="Times New Roman"/>
          <w:sz w:val="24"/>
          <w:szCs w:val="24"/>
        </w:rPr>
        <w:t xml:space="preserve">, namely western Oregon and Washington, have mesic OG conifer forests dominated by </w:t>
      </w:r>
      <w:r>
        <w:rPr>
          <w:rFonts w:ascii="Bookman Old Style" w:hAnsi="Bookman Old Style" w:cs="Times New Roman"/>
          <w:sz w:val="24"/>
          <w:szCs w:val="24"/>
        </w:rPr>
        <w:t>DF</w:t>
      </w:r>
      <w:r w:rsidRPr="001F0E92">
        <w:rPr>
          <w:rFonts w:ascii="Bookman Old Style" w:hAnsi="Bookman Old Style" w:cs="Times New Roman"/>
          <w:sz w:val="24"/>
          <w:szCs w:val="24"/>
        </w:rPr>
        <w:t xml:space="preserve"> and western hemlock (</w:t>
      </w:r>
      <w:r w:rsidRPr="001F0E92">
        <w:rPr>
          <w:rFonts w:ascii="Bookman Old Style" w:hAnsi="Bookman Old Style" w:cs="Times New Roman"/>
          <w:i/>
          <w:iCs/>
          <w:sz w:val="24"/>
          <w:szCs w:val="24"/>
        </w:rPr>
        <w:t>Tsuga heterophylla</w:t>
      </w:r>
      <w:r w:rsidRPr="001F0E92">
        <w:rPr>
          <w:rFonts w:ascii="Bookman Old Style" w:hAnsi="Bookman Old Style" w:cs="Times New Roman"/>
          <w:sz w:val="24"/>
          <w:szCs w:val="24"/>
        </w:rPr>
        <w:t>) (</w:t>
      </w:r>
      <w:r w:rsidRPr="001F0E92">
        <w:rPr>
          <w:rFonts w:ascii="Bookman Old Style" w:hAnsi="Bookman Old Style" w:cs="Times New Roman"/>
          <w:b/>
          <w:bCs/>
          <w:sz w:val="24"/>
          <w:szCs w:val="24"/>
        </w:rPr>
        <w:t>hereafter WH</w:t>
      </w:r>
      <w:r w:rsidRPr="001F0E92">
        <w:rPr>
          <w:rFonts w:ascii="Bookman Old Style" w:hAnsi="Bookman Old Style" w:cs="Times New Roman"/>
          <w:sz w:val="24"/>
          <w:szCs w:val="24"/>
        </w:rPr>
        <w:t>) (</w:t>
      </w:r>
      <w:r w:rsidRPr="001F0E92">
        <w:rPr>
          <w:rFonts w:ascii="Bookman Old Style" w:hAnsi="Bookman Old Style" w:cs="Times New Roman"/>
          <w:sz w:val="24"/>
          <w:szCs w:val="24"/>
          <w:u w:val="single"/>
        </w:rPr>
        <w:t>Johnson and Swanson 2009</w:t>
      </w:r>
      <w:r w:rsidRPr="001F0E92">
        <w:rPr>
          <w:rFonts w:ascii="Bookman Old Style" w:hAnsi="Bookman Old Style" w:cs="Times New Roman"/>
          <w:sz w:val="24"/>
          <w:szCs w:val="24"/>
        </w:rPr>
        <w:t xml:space="preserve">). </w:t>
      </w:r>
      <w:commentRangeStart w:id="93"/>
      <w:r>
        <w:rPr>
          <w:rFonts w:ascii="Bookman Old Style" w:hAnsi="Bookman Old Style" w:cs="Times New Roman"/>
          <w:sz w:val="24"/>
          <w:szCs w:val="24"/>
        </w:rPr>
        <w:t xml:space="preserve">Focusing on these species </w:t>
      </w:r>
      <w:del w:id="94" w:author="Schulze, Mark" w:date="2024-06-05T12:58:00Z">
        <w:r w:rsidDel="00BF0B92">
          <w:rPr>
            <w:rFonts w:ascii="Bookman Old Style" w:hAnsi="Bookman Old Style" w:cs="Times New Roman"/>
            <w:sz w:val="24"/>
            <w:szCs w:val="24"/>
          </w:rPr>
          <w:delText xml:space="preserve">will </w:delText>
        </w:r>
      </w:del>
      <w:r>
        <w:rPr>
          <w:rFonts w:ascii="Bookman Old Style" w:hAnsi="Bookman Old Style" w:cs="Times New Roman"/>
          <w:sz w:val="24"/>
          <w:szCs w:val="24"/>
        </w:rPr>
        <w:t>therefore is relevant and timely.</w:t>
      </w:r>
      <w:commentRangeEnd w:id="93"/>
      <w:r>
        <w:rPr>
          <w:rStyle w:val="CommentReference"/>
        </w:rPr>
        <w:commentReference w:id="93"/>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More information about these species and the proposed site are detailed below in “Proposed Methodology.” </w:t>
      </w:r>
    </w:p>
    <w:p w14:paraId="02D00D95" w14:textId="6439118A" w:rsidR="00E24BB3" w:rsidRDefault="00E24BB3" w:rsidP="00C23D50">
      <w:pPr>
        <w:spacing w:line="240" w:lineRule="auto"/>
        <w:ind w:firstLine="720"/>
        <w:rPr>
          <w:rFonts w:ascii="Bookman Old Style" w:hAnsi="Bookman Old Style" w:cs="Times New Roman"/>
          <w:sz w:val="24"/>
          <w:szCs w:val="24"/>
        </w:rPr>
      </w:pPr>
      <w:r>
        <w:rPr>
          <w:noProof/>
        </w:rPr>
        <mc:AlternateContent>
          <mc:Choice Requires="wps">
            <w:drawing>
              <wp:anchor distT="0" distB="0" distL="114300" distR="114300" simplePos="0" relativeHeight="251672576" behindDoc="0" locked="0" layoutInCell="1" allowOverlap="1" wp14:anchorId="1884758C" wp14:editId="4C112F02">
                <wp:simplePos x="0" y="0"/>
                <wp:positionH relativeFrom="column">
                  <wp:posOffset>0</wp:posOffset>
                </wp:positionH>
                <wp:positionV relativeFrom="paragraph">
                  <wp:posOffset>2905760</wp:posOffset>
                </wp:positionV>
                <wp:extent cx="5092700" cy="635"/>
                <wp:effectExtent l="0" t="0" r="0" b="0"/>
                <wp:wrapSquare wrapText="bothSides"/>
                <wp:docPr id="2015656993" name="Text Box 1"/>
                <wp:cNvGraphicFramePr/>
                <a:graphic xmlns:a="http://schemas.openxmlformats.org/drawingml/2006/main">
                  <a:graphicData uri="http://schemas.microsoft.com/office/word/2010/wordprocessingShape">
                    <wps:wsp>
                      <wps:cNvSpPr txBox="1"/>
                      <wps:spPr>
                        <a:xfrm>
                          <a:off x="0" y="0"/>
                          <a:ext cx="5092700" cy="635"/>
                        </a:xfrm>
                        <a:prstGeom prst="rect">
                          <a:avLst/>
                        </a:prstGeom>
                        <a:solidFill>
                          <a:prstClr val="white"/>
                        </a:solidFill>
                        <a:ln>
                          <a:noFill/>
                        </a:ln>
                      </wps:spPr>
                      <wps:txbx>
                        <w:txbxContent>
                          <w:p w14:paraId="29F1992B" w14:textId="44108A2B" w:rsidR="00E24BB3" w:rsidRPr="00C206C7" w:rsidRDefault="00E24BB3" w:rsidP="00E24BB3">
                            <w:pPr>
                              <w:pStyle w:val="Caption"/>
                              <w:rPr>
                                <w:sz w:val="22"/>
                                <w:szCs w:val="22"/>
                              </w:rPr>
                            </w:pPr>
                            <w:r>
                              <w:t>Figure 4: Visualization of how my project combines three key topics into one research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4758C" id="_x0000_s1028" type="#_x0000_t202" style="position:absolute;left:0;text-align:left;margin-left:0;margin-top:228.8pt;width:4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" stroked="f">
                <v:textbox style="mso-fit-shape-to-text:t" inset="0,0,0,0">
                  <w:txbxContent>
                    <w:p w14:paraId="29F1992B" w14:textId="44108A2B" w:rsidR="00E24BB3" w:rsidRPr="00C206C7" w:rsidRDefault="00E24BB3" w:rsidP="00E24BB3">
                      <w:pPr>
                        <w:pStyle w:val="Caption"/>
                        <w:rPr>
                          <w:sz w:val="22"/>
                          <w:szCs w:val="22"/>
                        </w:rPr>
                      </w:pPr>
                      <w:r>
                        <w:t>Figure 4: Visualization of how my project combines three key topics into one research area.</w:t>
                      </w:r>
                    </w:p>
                  </w:txbxContent>
                </v:textbox>
                <w10:wrap type="square"/>
              </v:shape>
            </w:pict>
          </mc:Fallback>
        </mc:AlternateContent>
      </w:r>
      <w:commentRangeStart w:id="95"/>
      <w:r w:rsidR="00C23D50" w:rsidRPr="00264EDA">
        <w:rPr>
          <w:noProof/>
        </w:rPr>
        <w:drawing>
          <wp:anchor distT="0" distB="0" distL="114300" distR="114300" simplePos="0" relativeHeight="251669504" behindDoc="0" locked="0" layoutInCell="1" allowOverlap="1" wp14:anchorId="6C279806" wp14:editId="409A28D0">
            <wp:simplePos x="0" y="0"/>
            <wp:positionH relativeFrom="margin">
              <wp:align>left</wp:align>
            </wp:positionH>
            <wp:positionV relativeFrom="paragraph">
              <wp:posOffset>464622</wp:posOffset>
            </wp:positionV>
            <wp:extent cx="5092700" cy="2384425"/>
            <wp:effectExtent l="0" t="0" r="0" b="0"/>
            <wp:wrapSquare wrapText="bothSides"/>
            <wp:docPr id="5306625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62528" name="Picture 1" descr="A black background with white text&#10;&#10;Description automatically generated"/>
                    <pic:cNvPicPr/>
                  </pic:nvPicPr>
                  <pic:blipFill rotWithShape="1">
                    <a:blip r:embed="rId14">
                      <a:extLst>
                        <a:ext uri="{28A0092B-C50C-407E-A947-70E740481C1C}">
                          <a14:useLocalDpi xmlns:a14="http://schemas.microsoft.com/office/drawing/2010/main" val="0"/>
                        </a:ext>
                      </a:extLst>
                    </a:blip>
                    <a:srcRect r="1431"/>
                    <a:stretch/>
                  </pic:blipFill>
                  <pic:spPr bwMode="auto">
                    <a:xfrm>
                      <a:off x="0" y="0"/>
                      <a:ext cx="5092700" cy="238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4EDA">
        <w:rPr>
          <w:rFonts w:ascii="Bookman Old Style" w:hAnsi="Bookman Old Style" w:cs="Times New Roman"/>
          <w:sz w:val="24"/>
          <w:szCs w:val="24"/>
        </w:rPr>
        <w:t xml:space="preserve">Based </w:t>
      </w:r>
      <w:commentRangeEnd w:id="95"/>
      <w:r w:rsidR="00C23D50">
        <w:rPr>
          <w:rStyle w:val="CommentReference"/>
        </w:rPr>
        <w:commentReference w:id="95"/>
      </w:r>
      <w:r w:rsidR="00264EDA">
        <w:rPr>
          <w:rFonts w:ascii="Bookman Old Style" w:hAnsi="Bookman Old Style" w:cs="Times New Roman"/>
          <w:sz w:val="24"/>
          <w:szCs w:val="24"/>
        </w:rPr>
        <w:t xml:space="preserve">on the </w:t>
      </w:r>
      <w:r w:rsidR="006A214F">
        <w:rPr>
          <w:rFonts w:ascii="Bookman Old Style" w:hAnsi="Bookman Old Style" w:cs="Times New Roman"/>
          <w:sz w:val="24"/>
          <w:szCs w:val="24"/>
        </w:rPr>
        <w:t>research precedent established above</w:t>
      </w:r>
      <w:r w:rsidR="00264EDA">
        <w:rPr>
          <w:rFonts w:ascii="Bookman Old Style" w:hAnsi="Bookman Old Style" w:cs="Times New Roman"/>
          <w:sz w:val="24"/>
          <w:szCs w:val="24"/>
        </w:rPr>
        <w:t xml:space="preserve">, it would be useful to </w:t>
      </w:r>
      <w:del w:id="96" w:author="Still, Christopher" w:date="2024-05-29T15:58:00Z">
        <w:r w:rsidR="00264EDA" w:rsidDel="00CB2066">
          <w:rPr>
            <w:rFonts w:ascii="Bookman Old Style" w:hAnsi="Bookman Old Style" w:cs="Times New Roman"/>
            <w:sz w:val="24"/>
            <w:szCs w:val="24"/>
          </w:rPr>
          <w:delText xml:space="preserve">converge </w:delText>
        </w:r>
      </w:del>
      <w:ins w:id="97" w:author="Still, Christopher" w:date="2024-05-29T15:58:00Z">
        <w:r w:rsidR="00CB2066">
          <w:rPr>
            <w:rFonts w:ascii="Bookman Old Style" w:hAnsi="Bookman Old Style" w:cs="Times New Roman"/>
            <w:sz w:val="24"/>
            <w:szCs w:val="24"/>
          </w:rPr>
          <w:t xml:space="preserve">merge </w:t>
        </w:r>
      </w:ins>
      <w:r w:rsidR="00C23D50">
        <w:rPr>
          <w:rFonts w:ascii="Bookman Old Style" w:hAnsi="Bookman Old Style" w:cs="Times New Roman"/>
          <w:sz w:val="24"/>
          <w:szCs w:val="24"/>
        </w:rPr>
        <w:t xml:space="preserve">the </w:t>
      </w:r>
      <w:proofErr w:type="gramStart"/>
      <w:r w:rsidR="00C23D50">
        <w:rPr>
          <w:rFonts w:ascii="Bookman Old Style" w:hAnsi="Bookman Old Style" w:cs="Times New Roman"/>
          <w:sz w:val="24"/>
          <w:szCs w:val="24"/>
        </w:rPr>
        <w:t>aforementioned research</w:t>
      </w:r>
      <w:proofErr w:type="gramEnd"/>
      <w:r w:rsidR="00C23D50">
        <w:rPr>
          <w:rFonts w:ascii="Bookman Old Style" w:hAnsi="Bookman Old Style" w:cs="Times New Roman"/>
          <w:sz w:val="24"/>
          <w:szCs w:val="24"/>
        </w:rPr>
        <w:t xml:space="preserve"> needs</w:t>
      </w:r>
      <w:r w:rsidR="00264EDA">
        <w:rPr>
          <w:rFonts w:ascii="Bookman Old Style" w:hAnsi="Bookman Old Style" w:cs="Times New Roman"/>
          <w:sz w:val="24"/>
          <w:szCs w:val="24"/>
        </w:rPr>
        <w:t xml:space="preserve"> into one study </w:t>
      </w:r>
      <w:r w:rsidR="00C23D50">
        <w:rPr>
          <w:rFonts w:ascii="Bookman Old Style" w:hAnsi="Bookman Old Style" w:cs="Times New Roman"/>
          <w:sz w:val="24"/>
          <w:szCs w:val="24"/>
        </w:rPr>
        <w:t xml:space="preserve">in a way </w:t>
      </w:r>
      <w:r w:rsidR="00264EDA">
        <w:rPr>
          <w:rFonts w:ascii="Bookman Old Style" w:hAnsi="Bookman Old Style" w:cs="Times New Roman"/>
          <w:sz w:val="24"/>
          <w:szCs w:val="24"/>
        </w:rPr>
        <w:t>that ha</w:t>
      </w:r>
      <w:r w:rsidR="00C23D50">
        <w:rPr>
          <w:rFonts w:ascii="Bookman Old Style" w:hAnsi="Bookman Old Style" w:cs="Times New Roman"/>
          <w:sz w:val="24"/>
          <w:szCs w:val="24"/>
        </w:rPr>
        <w:t>s</w:t>
      </w:r>
      <w:r w:rsidR="00264EDA">
        <w:rPr>
          <w:rFonts w:ascii="Bookman Old Style" w:hAnsi="Bookman Old Style" w:cs="Times New Roman"/>
          <w:sz w:val="24"/>
          <w:szCs w:val="24"/>
        </w:rPr>
        <w:t xml:space="preserve"> not</w:t>
      </w:r>
      <w:r w:rsidR="00C23D50">
        <w:rPr>
          <w:rFonts w:ascii="Bookman Old Style" w:hAnsi="Bookman Old Style" w:cs="Times New Roman"/>
          <w:sz w:val="24"/>
          <w:szCs w:val="24"/>
        </w:rPr>
        <w:t xml:space="preserve"> yet</w:t>
      </w:r>
      <w:r w:rsidR="00264EDA">
        <w:rPr>
          <w:rFonts w:ascii="Bookman Old Style" w:hAnsi="Bookman Old Style" w:cs="Times New Roman"/>
          <w:sz w:val="24"/>
          <w:szCs w:val="24"/>
        </w:rPr>
        <w:t xml:space="preserve"> been done. </w:t>
      </w:r>
      <w:r w:rsidR="00264EDA" w:rsidRPr="00264EDA">
        <w:rPr>
          <w:rFonts w:ascii="Bookman Old Style" w:hAnsi="Bookman Old Style" w:cs="Times New Roman"/>
          <w:b/>
          <w:bCs/>
          <w:sz w:val="24"/>
          <w:szCs w:val="24"/>
        </w:rPr>
        <w:t xml:space="preserve">Figure </w:t>
      </w:r>
      <w:r>
        <w:rPr>
          <w:rFonts w:ascii="Bookman Old Style" w:hAnsi="Bookman Old Style" w:cs="Times New Roman"/>
          <w:b/>
          <w:bCs/>
          <w:sz w:val="24"/>
          <w:szCs w:val="24"/>
        </w:rPr>
        <w:t>4</w:t>
      </w:r>
      <w:r w:rsidR="00264EDA">
        <w:rPr>
          <w:rFonts w:ascii="Bookman Old Style" w:hAnsi="Bookman Old Style" w:cs="Times New Roman"/>
          <w:sz w:val="24"/>
          <w:szCs w:val="24"/>
        </w:rPr>
        <w:t xml:space="preserve"> </w:t>
      </w:r>
      <w:del w:id="98" w:author="Still, Christopher" w:date="2024-05-29T15:58:00Z">
        <w:r w:rsidR="00C23D50" w:rsidDel="00CB2066">
          <w:rPr>
            <w:rFonts w:ascii="Bookman Old Style" w:hAnsi="Bookman Old Style" w:cs="Times New Roman"/>
            <w:sz w:val="24"/>
            <w:szCs w:val="24"/>
          </w:rPr>
          <w:delText>to the left</w:delText>
        </w:r>
        <w:r w:rsidR="00565A0A" w:rsidDel="00CB2066">
          <w:rPr>
            <w:rFonts w:ascii="Bookman Old Style" w:hAnsi="Bookman Old Style" w:cs="Times New Roman"/>
            <w:sz w:val="24"/>
            <w:szCs w:val="24"/>
          </w:rPr>
          <w:delText xml:space="preserve"> </w:delText>
        </w:r>
      </w:del>
      <w:r w:rsidR="00264EDA">
        <w:rPr>
          <w:rFonts w:ascii="Bookman Old Style" w:hAnsi="Bookman Old Style" w:cs="Times New Roman"/>
          <w:sz w:val="24"/>
          <w:szCs w:val="24"/>
        </w:rPr>
        <w:t xml:space="preserve">visualizes </w:t>
      </w:r>
      <w:del w:id="99" w:author="Still, Christopher" w:date="2024-05-29T15:58:00Z">
        <w:r w:rsidR="00264EDA" w:rsidDel="00CB2066">
          <w:rPr>
            <w:rFonts w:ascii="Bookman Old Style" w:hAnsi="Bookman Old Style" w:cs="Times New Roman"/>
            <w:sz w:val="24"/>
            <w:szCs w:val="24"/>
          </w:rPr>
          <w:delText>such a proposa</w:delText>
        </w:r>
        <w:commentRangeStart w:id="100"/>
        <w:commentRangeStart w:id="101"/>
        <w:commentRangeStart w:id="102"/>
        <w:commentRangeEnd w:id="100"/>
        <w:r w:rsidR="0098622D" w:rsidDel="00CB2066">
          <w:rPr>
            <w:rStyle w:val="CommentReference"/>
          </w:rPr>
          <w:commentReference w:id="100"/>
        </w:r>
        <w:commentRangeEnd w:id="101"/>
        <w:r w:rsidR="00264EDA" w:rsidDel="00CB2066">
          <w:rPr>
            <w:rStyle w:val="CommentReference"/>
          </w:rPr>
          <w:commentReference w:id="101"/>
        </w:r>
      </w:del>
      <w:commentRangeEnd w:id="102"/>
      <w:r w:rsidR="00517C45">
        <w:rPr>
          <w:rStyle w:val="CommentReference"/>
        </w:rPr>
        <w:commentReference w:id="102"/>
      </w:r>
      <w:del w:id="103" w:author="Still, Christopher" w:date="2024-05-29T15:58:00Z">
        <w:r w:rsidR="00565A0A" w:rsidDel="00CB2066">
          <w:rPr>
            <w:rFonts w:ascii="Bookman Old Style" w:hAnsi="Bookman Old Style" w:cs="Times New Roman"/>
            <w:sz w:val="24"/>
            <w:szCs w:val="24"/>
          </w:rPr>
          <w:delText>l</w:delText>
        </w:r>
      </w:del>
      <w:ins w:id="104" w:author="Still, Christopher" w:date="2024-05-29T15:58:00Z">
        <w:r w:rsidR="00CB2066">
          <w:rPr>
            <w:rFonts w:ascii="Bookman Old Style" w:hAnsi="Bookman Old Style" w:cs="Times New Roman"/>
            <w:sz w:val="24"/>
            <w:szCs w:val="24"/>
          </w:rPr>
          <w:t>this approach</w:t>
        </w:r>
      </w:ins>
      <w:r w:rsidR="00565A0A">
        <w:rPr>
          <w:rFonts w:ascii="Bookman Old Style" w:hAnsi="Bookman Old Style" w:cs="Times New Roman"/>
          <w:sz w:val="24"/>
          <w:szCs w:val="24"/>
        </w:rPr>
        <w:t>.</w:t>
      </w:r>
      <w:r w:rsidR="00AD1475" w:rsidRPr="001F0E92">
        <w:rPr>
          <w:rFonts w:ascii="Bookman Old Style" w:hAnsi="Bookman Old Style" w:cs="Times New Roman"/>
          <w:sz w:val="24"/>
          <w:szCs w:val="24"/>
        </w:rPr>
        <w:t xml:space="preserve"> </w:t>
      </w:r>
      <w:r w:rsidR="00565A0A">
        <w:rPr>
          <w:rFonts w:ascii="Bookman Old Style" w:hAnsi="Bookman Old Style" w:cs="Times New Roman"/>
          <w:sz w:val="24"/>
          <w:szCs w:val="24"/>
        </w:rPr>
        <w:t>While there are studies that focus on climate change, MOG forests with and without models, and dendrology</w:t>
      </w:r>
      <w:r w:rsidR="00C23D50">
        <w:rPr>
          <w:rFonts w:ascii="Bookman Old Style" w:hAnsi="Bookman Old Style" w:cs="Times New Roman"/>
          <w:sz w:val="24"/>
          <w:szCs w:val="24"/>
        </w:rPr>
        <w:t xml:space="preserve"> </w:t>
      </w:r>
      <w:r w:rsidR="00565A0A">
        <w:rPr>
          <w:rFonts w:ascii="Bookman Old Style" w:hAnsi="Bookman Old Style" w:cs="Times New Roman"/>
          <w:sz w:val="24"/>
          <w:szCs w:val="24"/>
        </w:rPr>
        <w:t>/</w:t>
      </w:r>
      <w:r w:rsidR="00C23D50">
        <w:rPr>
          <w:rFonts w:ascii="Bookman Old Style" w:hAnsi="Bookman Old Style" w:cs="Times New Roman"/>
          <w:sz w:val="24"/>
          <w:szCs w:val="24"/>
        </w:rPr>
        <w:t xml:space="preserve"> </w:t>
      </w:r>
      <w:r w:rsidR="00565A0A">
        <w:rPr>
          <w:rFonts w:ascii="Bookman Old Style" w:hAnsi="Bookman Old Style" w:cs="Times New Roman"/>
          <w:sz w:val="24"/>
          <w:szCs w:val="24"/>
        </w:rPr>
        <w:t>dendrochronology,</w:t>
      </w:r>
      <w:r w:rsidR="00C23D50">
        <w:rPr>
          <w:rFonts w:ascii="Bookman Old Style" w:hAnsi="Bookman Old Style" w:cs="Times New Roman"/>
          <w:sz w:val="24"/>
          <w:szCs w:val="24"/>
        </w:rPr>
        <w:t xml:space="preserve"> we </w:t>
      </w:r>
      <w:r w:rsidR="00C23D50">
        <w:rPr>
          <w:rFonts w:ascii="Bookman Old Style" w:hAnsi="Bookman Old Style" w:cs="Times New Roman"/>
          <w:sz w:val="24"/>
          <w:szCs w:val="24"/>
        </w:rPr>
        <w:lastRenderedPageBreak/>
        <w:t>can better</w:t>
      </w:r>
      <w:r w:rsidR="00565A0A">
        <w:rPr>
          <w:rFonts w:ascii="Bookman Old Style" w:hAnsi="Bookman Old Style" w:cs="Times New Roman"/>
          <w:sz w:val="24"/>
          <w:szCs w:val="24"/>
        </w:rPr>
        <w:t xml:space="preserve"> understand how these three variables interact with one another to jointly affect how trees grow</w:t>
      </w:r>
      <w:r w:rsidR="00C23D50">
        <w:rPr>
          <w:rFonts w:ascii="Bookman Old Style" w:hAnsi="Bookman Old Style" w:cs="Times New Roman"/>
          <w:sz w:val="24"/>
          <w:szCs w:val="24"/>
        </w:rPr>
        <w:t xml:space="preserve">. </w:t>
      </w:r>
      <w:commentRangeStart w:id="105"/>
      <w:commentRangeStart w:id="106"/>
      <w:r w:rsidR="006A214F">
        <w:rPr>
          <w:rFonts w:ascii="Bookman Old Style" w:hAnsi="Bookman Old Style" w:cs="Times New Roman"/>
          <w:sz w:val="24"/>
          <w:szCs w:val="24"/>
        </w:rPr>
        <w:t>I</w:t>
      </w:r>
      <w:r w:rsidR="006A214F" w:rsidRPr="001F0E92">
        <w:rPr>
          <w:rFonts w:ascii="Bookman Old Style" w:hAnsi="Bookman Old Style" w:cs="Times New Roman"/>
          <w:sz w:val="24"/>
          <w:szCs w:val="24"/>
        </w:rPr>
        <w:t>t is important to concurrently collect live data to methodologically ensure model accuracy and identify nuances between forest types and species</w:t>
      </w:r>
      <w:commentRangeEnd w:id="105"/>
      <w:r w:rsidR="00CB2066">
        <w:rPr>
          <w:rStyle w:val="CommentReference"/>
        </w:rPr>
        <w:commentReference w:id="105"/>
      </w:r>
      <w:commentRangeEnd w:id="106"/>
      <w:r w:rsidR="003050CF">
        <w:rPr>
          <w:rStyle w:val="CommentReference"/>
        </w:rPr>
        <w:commentReference w:id="106"/>
      </w:r>
      <w:r w:rsidR="006A214F">
        <w:rPr>
          <w:rFonts w:ascii="Bookman Old Style" w:hAnsi="Bookman Old Style" w:cs="Times New Roman"/>
          <w:sz w:val="24"/>
          <w:szCs w:val="24"/>
        </w:rPr>
        <w:t>.</w:t>
      </w:r>
      <w:r w:rsidR="00565A0A">
        <w:rPr>
          <w:rFonts w:ascii="Bookman Old Style" w:hAnsi="Bookman Old Style" w:cs="Times New Roman"/>
          <w:sz w:val="24"/>
          <w:szCs w:val="24"/>
        </w:rPr>
        <w:t xml:space="preserve"> This is especially true considering the novel methods and data to work with. The climate trends we are currently observing in the PNW</w:t>
      </w:r>
      <w:r w:rsidR="006A214F">
        <w:rPr>
          <w:rFonts w:ascii="Bookman Old Style" w:hAnsi="Bookman Old Style" w:cs="Times New Roman"/>
          <w:sz w:val="24"/>
          <w:szCs w:val="24"/>
        </w:rPr>
        <w:t>—such as the Heat Dome of June 2021—</w:t>
      </w:r>
      <w:r w:rsidR="00565A0A">
        <w:rPr>
          <w:rFonts w:ascii="Bookman Old Style" w:hAnsi="Bookman Old Style" w:cs="Times New Roman"/>
          <w:sz w:val="24"/>
          <w:szCs w:val="24"/>
        </w:rPr>
        <w:t>are unprecedented and likely to have drastic effects on small-scale and large-scale plant stress (</w:t>
      </w:r>
      <w:r w:rsidR="00565A0A" w:rsidRPr="006A214F">
        <w:rPr>
          <w:rFonts w:ascii="Bookman Old Style" w:hAnsi="Bookman Old Style" w:cs="Times New Roman"/>
          <w:sz w:val="24"/>
          <w:szCs w:val="24"/>
          <w:u w:val="single"/>
        </w:rPr>
        <w:t>Heeter et al., 2023</w:t>
      </w:r>
      <w:r w:rsidR="00565A0A">
        <w:rPr>
          <w:rFonts w:ascii="Bookman Old Style" w:hAnsi="Bookman Old Style" w:cs="Times New Roman"/>
          <w:sz w:val="24"/>
          <w:szCs w:val="24"/>
        </w:rPr>
        <w:t>).</w:t>
      </w:r>
      <w:r w:rsidR="006A214F">
        <w:rPr>
          <w:rFonts w:ascii="Bookman Old Style" w:hAnsi="Bookman Old Style" w:cs="Times New Roman"/>
          <w:sz w:val="24"/>
          <w:szCs w:val="24"/>
        </w:rPr>
        <w:t xml:space="preserve"> </w:t>
      </w:r>
    </w:p>
    <w:p w14:paraId="3567DF94" w14:textId="21DC071E" w:rsidR="00565A0A" w:rsidRPr="00354BF7" w:rsidRDefault="006A214F" w:rsidP="00C23D50">
      <w:pPr>
        <w:spacing w:line="240" w:lineRule="auto"/>
        <w:ind w:firstLine="720"/>
        <w:rPr>
          <w:rFonts w:ascii="Bookman Old Style" w:eastAsia="Times New Roman" w:hAnsi="Bookman Old Style" w:cs="Times New Roman"/>
          <w:sz w:val="24"/>
          <w:szCs w:val="24"/>
        </w:rPr>
      </w:pPr>
      <w:r>
        <w:rPr>
          <w:rFonts w:ascii="Bookman Old Style" w:hAnsi="Bookman Old Style" w:cs="Times New Roman"/>
          <w:sz w:val="24"/>
          <w:szCs w:val="24"/>
        </w:rPr>
        <w:t>Moreover, high-resolution dendrometry analyses</w:t>
      </w:r>
      <w:del w:id="107" w:author="Still, Christopher" w:date="2024-05-29T15:59:00Z">
        <w:r w:rsidDel="00CB2066">
          <w:rPr>
            <w:rFonts w:ascii="Bookman Old Style" w:hAnsi="Bookman Old Style" w:cs="Times New Roman"/>
            <w:sz w:val="24"/>
            <w:szCs w:val="24"/>
          </w:rPr>
          <w:delText xml:space="preserve"> in R</w:delText>
        </w:r>
      </w:del>
      <w:r>
        <w:rPr>
          <w:rFonts w:ascii="Bookman Old Style" w:hAnsi="Bookman Old Style" w:cs="Times New Roman"/>
          <w:sz w:val="24"/>
          <w:szCs w:val="24"/>
        </w:rPr>
        <w:t xml:space="preserve"> have become more refined within the last five years </w:t>
      </w:r>
      <w:r w:rsidRPr="006A214F">
        <w:rPr>
          <w:rFonts w:ascii="Bookman Old Style" w:hAnsi="Bookman Old Style" w:cs="Times New Roman"/>
          <w:sz w:val="24"/>
          <w:szCs w:val="24"/>
        </w:rPr>
        <w:t>(</w:t>
      </w:r>
      <w:proofErr w:type="spellStart"/>
      <w:r w:rsidRPr="00C23D50">
        <w:rPr>
          <w:rFonts w:ascii="Bookman Old Style" w:hAnsi="Bookman Old Style" w:cs="Times New Roman"/>
          <w:sz w:val="24"/>
          <w:szCs w:val="24"/>
          <w:u w:val="single"/>
        </w:rPr>
        <w:t>Knüsel</w:t>
      </w:r>
      <w:proofErr w:type="spellEnd"/>
      <w:r w:rsidRPr="00C23D50">
        <w:rPr>
          <w:rFonts w:ascii="Bookman Old Style" w:hAnsi="Bookman Old Style" w:cs="Times New Roman"/>
          <w:sz w:val="24"/>
          <w:szCs w:val="24"/>
          <w:u w:val="single"/>
        </w:rPr>
        <w:t xml:space="preserve"> et al., 2021; </w:t>
      </w:r>
      <w:proofErr w:type="spellStart"/>
      <w:r w:rsidRPr="00C23D50">
        <w:rPr>
          <w:rFonts w:ascii="Bookman Old Style" w:hAnsi="Bookman Old Style" w:cs="Times New Roman"/>
          <w:sz w:val="24"/>
          <w:szCs w:val="24"/>
          <w:u w:val="single"/>
        </w:rPr>
        <w:t>Haeni</w:t>
      </w:r>
      <w:proofErr w:type="spellEnd"/>
      <w:r w:rsidRPr="00C23D50">
        <w:rPr>
          <w:rFonts w:ascii="Bookman Old Style" w:hAnsi="Bookman Old Style" w:cs="Times New Roman"/>
          <w:sz w:val="24"/>
          <w:szCs w:val="24"/>
          <w:u w:val="single"/>
        </w:rPr>
        <w:t xml:space="preserve"> et al., 2020; </w:t>
      </w:r>
      <w:r w:rsidR="00EB16B6">
        <w:rPr>
          <w:rFonts w:ascii="Bookman Old Style" w:hAnsi="Bookman Old Style" w:cs="Times New Roman"/>
          <w:sz w:val="24"/>
          <w:szCs w:val="24"/>
          <w:u w:val="single"/>
        </w:rPr>
        <w:t>Wickham</w:t>
      </w:r>
      <w:r w:rsidRPr="00C23D50">
        <w:rPr>
          <w:rFonts w:ascii="Bookman Old Style" w:hAnsi="Bookman Old Style" w:cs="Times New Roman"/>
          <w:sz w:val="24"/>
          <w:szCs w:val="24"/>
          <w:u w:val="single"/>
        </w:rPr>
        <w:t xml:space="preserve"> et al., 2019; Zweifel et al., 2016</w:t>
      </w:r>
      <w:r w:rsidRPr="006A214F">
        <w:rPr>
          <w:rFonts w:ascii="Bookman Old Style" w:hAnsi="Bookman Old Style" w:cs="Times New Roman"/>
          <w:sz w:val="24"/>
          <w:szCs w:val="24"/>
        </w:rPr>
        <w:t>).</w:t>
      </w:r>
      <w:r w:rsidR="00354BF7">
        <w:rPr>
          <w:rFonts w:ascii="Bookman Old Style" w:hAnsi="Bookman Old Style" w:cs="Times New Roman"/>
          <w:sz w:val="24"/>
          <w:szCs w:val="24"/>
        </w:rPr>
        <w:t xml:space="preserve"> </w:t>
      </w:r>
      <w:r w:rsidR="00354BF7" w:rsidRPr="001F0E92">
        <w:rPr>
          <w:rFonts w:ascii="Bookman Old Style" w:eastAsia="Times New Roman" w:hAnsi="Bookman Old Style" w:cs="Times New Roman"/>
          <w:sz w:val="24"/>
          <w:szCs w:val="24"/>
        </w:rPr>
        <w:t xml:space="preserve">Dendrometers are </w:t>
      </w:r>
      <w:r w:rsidR="00354BF7">
        <w:rPr>
          <w:rFonts w:ascii="Bookman Old Style" w:eastAsia="Times New Roman" w:hAnsi="Bookman Old Style" w:cs="Times New Roman"/>
          <w:sz w:val="24"/>
          <w:szCs w:val="24"/>
        </w:rPr>
        <w:t>devices</w:t>
      </w:r>
      <w:commentRangeStart w:id="108"/>
      <w:r w:rsidR="00354BF7" w:rsidRPr="001F0E92">
        <w:rPr>
          <w:rFonts w:ascii="Bookman Old Style" w:eastAsia="Times New Roman" w:hAnsi="Bookman Old Style" w:cs="Times New Roman"/>
          <w:sz w:val="24"/>
          <w:szCs w:val="24"/>
        </w:rPr>
        <w:t xml:space="preserve"> </w:t>
      </w:r>
      <w:commentRangeEnd w:id="108"/>
      <w:r w:rsidR="00354BF7">
        <w:rPr>
          <w:rStyle w:val="CommentReference"/>
        </w:rPr>
        <w:commentReference w:id="108"/>
      </w:r>
      <w:r w:rsidR="00354BF7" w:rsidRPr="001F0E92">
        <w:rPr>
          <w:rFonts w:ascii="Bookman Old Style" w:eastAsia="Times New Roman" w:hAnsi="Bookman Old Style" w:cs="Times New Roman"/>
          <w:sz w:val="24"/>
          <w:szCs w:val="24"/>
        </w:rPr>
        <w:t xml:space="preserve">placed on tree trunks that measure changes in stem size. </w:t>
      </w:r>
      <w:r w:rsidR="00C23D50" w:rsidRPr="00C23D50">
        <w:rPr>
          <w:rFonts w:ascii="Bookman Old Style" w:eastAsia="Times New Roman" w:hAnsi="Bookman Old Style" w:cs="Times New Roman"/>
          <w:sz w:val="24"/>
          <w:szCs w:val="24"/>
        </w:rPr>
        <w:t xml:space="preserve">Using dendrometers and tree cores to ask and answer questions related to stem growth is important because stem biomass </w:t>
      </w:r>
      <w:ins w:id="109" w:author="Still, Christopher" w:date="2024-05-29T15:59:00Z">
        <w:r w:rsidR="00CB2066">
          <w:rPr>
            <w:rFonts w:ascii="Bookman Old Style" w:eastAsia="Times New Roman" w:hAnsi="Bookman Old Style" w:cs="Times New Roman"/>
            <w:sz w:val="24"/>
            <w:szCs w:val="24"/>
          </w:rPr>
          <w:t>typical</w:t>
        </w:r>
      </w:ins>
      <w:ins w:id="110" w:author="Still, Christopher" w:date="2024-05-29T16:00:00Z">
        <w:r w:rsidR="00CB2066">
          <w:rPr>
            <w:rFonts w:ascii="Bookman Old Style" w:eastAsia="Times New Roman" w:hAnsi="Bookman Old Style" w:cs="Times New Roman"/>
            <w:sz w:val="24"/>
            <w:szCs w:val="24"/>
          </w:rPr>
          <w:t xml:space="preserve">ly </w:t>
        </w:r>
      </w:ins>
      <w:r w:rsidR="00C23D50" w:rsidRPr="00C23D50">
        <w:rPr>
          <w:rFonts w:ascii="Bookman Old Style" w:eastAsia="Times New Roman" w:hAnsi="Bookman Old Style" w:cs="Times New Roman"/>
          <w:sz w:val="24"/>
          <w:szCs w:val="24"/>
        </w:rPr>
        <w:t>accounts for 72-75% of a tree’s biomass (</w:t>
      </w:r>
      <w:r w:rsidR="00C23D50" w:rsidRPr="003B3B2D">
        <w:rPr>
          <w:rFonts w:ascii="Bookman Old Style" w:eastAsia="Times New Roman" w:hAnsi="Bookman Old Style" w:cs="Times New Roman"/>
          <w:sz w:val="24"/>
          <w:szCs w:val="24"/>
          <w:u w:val="single"/>
        </w:rPr>
        <w:t>Reich et al., 2014</w:t>
      </w:r>
      <w:r w:rsidR="00C23D50" w:rsidRPr="00C23D50">
        <w:rPr>
          <w:rFonts w:ascii="Bookman Old Style" w:eastAsia="Times New Roman" w:hAnsi="Bookman Old Style" w:cs="Times New Roman"/>
          <w:sz w:val="24"/>
          <w:szCs w:val="24"/>
        </w:rPr>
        <w:t>).</w:t>
      </w:r>
      <w:r w:rsidR="00C23D50">
        <w:rPr>
          <w:rFonts w:ascii="Bookman Old Style" w:eastAsia="Times New Roman" w:hAnsi="Bookman Old Style" w:cs="Times New Roman"/>
          <w:sz w:val="24"/>
          <w:szCs w:val="24"/>
        </w:rPr>
        <w:t xml:space="preserve"> </w:t>
      </w:r>
      <w:r w:rsidR="00354BF7" w:rsidRPr="001F0E92">
        <w:rPr>
          <w:rFonts w:ascii="Bookman Old Style" w:eastAsia="Times New Roman" w:hAnsi="Bookman Old Style" w:cs="Times New Roman"/>
          <w:sz w:val="24"/>
          <w:szCs w:val="24"/>
        </w:rPr>
        <w:t xml:space="preserve">Automated </w:t>
      </w:r>
      <w:ins w:id="111" w:author="Still, Christopher" w:date="2024-05-29T16:02:00Z">
        <w:r w:rsidR="00CB2066">
          <w:rPr>
            <w:rFonts w:ascii="Bookman Old Style" w:eastAsia="Times New Roman" w:hAnsi="Bookman Old Style" w:cs="Times New Roman"/>
            <w:sz w:val="24"/>
            <w:szCs w:val="24"/>
          </w:rPr>
          <w:t xml:space="preserve">or electronic </w:t>
        </w:r>
      </w:ins>
      <w:r w:rsidR="00354BF7" w:rsidRPr="001F0E92">
        <w:rPr>
          <w:rFonts w:ascii="Bookman Old Style" w:eastAsia="Times New Roman" w:hAnsi="Bookman Old Style" w:cs="Times New Roman"/>
          <w:sz w:val="24"/>
          <w:szCs w:val="24"/>
        </w:rPr>
        <w:t>dendrometers can measure microscopic</w:t>
      </w:r>
      <w:ins w:id="112" w:author="Still, Christopher" w:date="2024-05-29T16:00:00Z">
        <w:r w:rsidR="00CB2066">
          <w:rPr>
            <w:rFonts w:ascii="Bookman Old Style" w:eastAsia="Times New Roman" w:hAnsi="Bookman Old Style" w:cs="Times New Roman"/>
            <w:sz w:val="24"/>
            <w:szCs w:val="24"/>
          </w:rPr>
          <w:t xml:space="preserve"> </w:t>
        </w:r>
      </w:ins>
      <w:del w:id="113" w:author="Still, Christopher" w:date="2024-05-29T16:01:00Z">
        <w:r w:rsidR="00354BF7" w:rsidRPr="001F0E92" w:rsidDel="00CB2066">
          <w:rPr>
            <w:rFonts w:ascii="Bookman Old Style" w:eastAsia="Times New Roman" w:hAnsi="Bookman Old Style" w:cs="Times New Roman"/>
            <w:sz w:val="24"/>
            <w:szCs w:val="24"/>
          </w:rPr>
          <w:delText xml:space="preserve"> </w:delText>
        </w:r>
      </w:del>
      <w:r w:rsidR="00354BF7">
        <w:rPr>
          <w:rFonts w:ascii="Bookman Old Style" w:eastAsia="Times New Roman" w:hAnsi="Bookman Old Style" w:cs="Times New Roman"/>
          <w:sz w:val="24"/>
          <w:szCs w:val="24"/>
        </w:rPr>
        <w:t>changes in stem circumference or radius at high temporal resolution</w:t>
      </w:r>
      <w:ins w:id="114" w:author="Still, Christopher" w:date="2024-05-29T16:01:00Z">
        <w:r w:rsidR="00CB2066">
          <w:rPr>
            <w:rFonts w:ascii="Bookman Old Style" w:eastAsia="Times New Roman" w:hAnsi="Bookman Old Style" w:cs="Times New Roman"/>
            <w:sz w:val="24"/>
            <w:szCs w:val="24"/>
          </w:rPr>
          <w:t xml:space="preserve"> (sub-hourly)</w:t>
        </w:r>
      </w:ins>
      <w:r w:rsidR="00354BF7" w:rsidRPr="001F0E92">
        <w:rPr>
          <w:rFonts w:ascii="Bookman Old Style" w:eastAsia="Times New Roman" w:hAnsi="Bookman Old Style" w:cs="Times New Roman"/>
          <w:sz w:val="24"/>
          <w:szCs w:val="24"/>
        </w:rPr>
        <w:t xml:space="preserve">. Stems </w:t>
      </w:r>
      <w:r w:rsidR="00354BF7">
        <w:rPr>
          <w:rFonts w:ascii="Bookman Old Style" w:eastAsia="Times New Roman" w:hAnsi="Bookman Old Style" w:cs="Times New Roman"/>
          <w:sz w:val="24"/>
          <w:szCs w:val="24"/>
        </w:rPr>
        <w:t xml:space="preserve">can shrink when losing water to transpiration and swell when rehydrating or adding permanent increment or growth. </w:t>
      </w:r>
      <w:ins w:id="115" w:author="Still, Christopher" w:date="2024-05-29T16:02:00Z">
        <w:r w:rsidR="00CB2066">
          <w:rPr>
            <w:rFonts w:ascii="Bookman Old Style" w:eastAsia="Times New Roman" w:hAnsi="Bookman Old Style" w:cs="Times New Roman"/>
            <w:sz w:val="24"/>
            <w:szCs w:val="24"/>
          </w:rPr>
          <w:t>Electronic d</w:t>
        </w:r>
      </w:ins>
      <w:del w:id="116" w:author="Still, Christopher" w:date="2024-05-29T16:02:00Z">
        <w:r w:rsidR="00354BF7" w:rsidDel="00CB2066">
          <w:rPr>
            <w:rFonts w:ascii="Bookman Old Style" w:eastAsia="Times New Roman" w:hAnsi="Bookman Old Style" w:cs="Times New Roman"/>
            <w:sz w:val="24"/>
            <w:szCs w:val="24"/>
          </w:rPr>
          <w:delText>D</w:delText>
        </w:r>
      </w:del>
      <w:r w:rsidR="00354BF7">
        <w:rPr>
          <w:rFonts w:ascii="Bookman Old Style" w:eastAsia="Times New Roman" w:hAnsi="Bookman Old Style" w:cs="Times New Roman"/>
          <w:sz w:val="24"/>
          <w:szCs w:val="24"/>
        </w:rPr>
        <w:t>endrometers can detect these shrinking and swelling events</w:t>
      </w:r>
      <w:ins w:id="117" w:author="Still, Christopher" w:date="2024-05-29T16:01:00Z">
        <w:r w:rsidR="00CB2066">
          <w:rPr>
            <w:rFonts w:ascii="Bookman Old Style" w:eastAsia="Times New Roman" w:hAnsi="Bookman Old Style" w:cs="Times New Roman"/>
            <w:sz w:val="24"/>
            <w:szCs w:val="24"/>
          </w:rPr>
          <w:t>, often with a resolution down</w:t>
        </w:r>
      </w:ins>
      <w:r w:rsidR="00354BF7">
        <w:rPr>
          <w:rFonts w:ascii="Bookman Old Style" w:eastAsia="Times New Roman" w:hAnsi="Bookman Old Style" w:cs="Times New Roman"/>
          <w:sz w:val="24"/>
          <w:szCs w:val="24"/>
        </w:rPr>
        <w:t xml:space="preserve"> to </w:t>
      </w:r>
      <w:del w:id="118" w:author="Still, Christopher" w:date="2024-05-29T16:01:00Z">
        <w:r w:rsidR="00354BF7" w:rsidDel="00CB2066">
          <w:rPr>
            <w:rFonts w:ascii="Bookman Old Style" w:eastAsia="Times New Roman" w:hAnsi="Bookman Old Style" w:cs="Times New Roman"/>
            <w:sz w:val="24"/>
            <w:szCs w:val="24"/>
          </w:rPr>
          <w:delText xml:space="preserve">the </w:delText>
        </w:r>
      </w:del>
      <w:ins w:id="119" w:author="Still, Christopher" w:date="2024-05-29T16:01:00Z">
        <w:r w:rsidR="00CB2066">
          <w:rPr>
            <w:rFonts w:ascii="Bookman Old Style" w:eastAsia="Times New Roman" w:hAnsi="Bookman Old Style" w:cs="Times New Roman"/>
            <w:sz w:val="24"/>
            <w:szCs w:val="24"/>
          </w:rPr>
          <w:t xml:space="preserve">1 </w:t>
        </w:r>
      </w:ins>
      <w:r w:rsidR="00354BF7">
        <w:rPr>
          <w:rFonts w:ascii="Bookman Old Style" w:eastAsia="Times New Roman" w:hAnsi="Bookman Old Style" w:cs="Times New Roman"/>
          <w:sz w:val="24"/>
          <w:szCs w:val="24"/>
        </w:rPr>
        <w:t>micrometer</w:t>
      </w:r>
      <w:ins w:id="120" w:author="Still, Christopher" w:date="2024-05-29T16:02:00Z">
        <w:r w:rsidR="00CB2066">
          <w:rPr>
            <w:rFonts w:ascii="Bookman Old Style" w:eastAsia="Times New Roman" w:hAnsi="Bookman Old Style" w:cs="Times New Roman"/>
            <w:sz w:val="24"/>
            <w:szCs w:val="24"/>
          </w:rPr>
          <w:t xml:space="preserve"> or less</w:t>
        </w:r>
      </w:ins>
      <w:r w:rsidR="00354BF7">
        <w:rPr>
          <w:rFonts w:ascii="Bookman Old Style" w:eastAsia="Times New Roman" w:hAnsi="Bookman Old Style" w:cs="Times New Roman"/>
          <w:sz w:val="24"/>
          <w:szCs w:val="24"/>
        </w:rPr>
        <w:t>. When</w:t>
      </w:r>
      <w:commentRangeStart w:id="121"/>
      <w:commentRangeStart w:id="122"/>
      <w:commentRangeEnd w:id="121"/>
      <w:r w:rsidR="00354BF7">
        <w:rPr>
          <w:rStyle w:val="CommentReference"/>
        </w:rPr>
        <w:commentReference w:id="121"/>
      </w:r>
      <w:commentRangeEnd w:id="122"/>
      <w:r w:rsidR="00354BF7">
        <w:rPr>
          <w:rStyle w:val="CommentReference"/>
        </w:rPr>
        <w:commentReference w:id="122"/>
      </w:r>
      <w:r w:rsidR="00354BF7">
        <w:rPr>
          <w:rFonts w:ascii="Bookman Old Style" w:eastAsia="Times New Roman" w:hAnsi="Bookman Old Style" w:cs="Times New Roman"/>
          <w:sz w:val="24"/>
          <w:szCs w:val="24"/>
        </w:rPr>
        <w:t xml:space="preserve"> paired with site-specific temperature and </w:t>
      </w:r>
      <w:del w:id="123" w:author="Schulze, Mark" w:date="2024-06-05T14:02:00Z">
        <w:r w:rsidR="00354BF7" w:rsidDel="003050CF">
          <w:rPr>
            <w:rFonts w:ascii="Bookman Old Style" w:eastAsia="Times New Roman" w:hAnsi="Bookman Old Style" w:cs="Times New Roman"/>
            <w:sz w:val="24"/>
            <w:szCs w:val="24"/>
          </w:rPr>
          <w:delText xml:space="preserve">species </w:delText>
        </w:r>
      </w:del>
      <w:ins w:id="124" w:author="Schulze, Mark" w:date="2024-06-05T14:02:00Z">
        <w:r w:rsidR="003050CF">
          <w:rPr>
            <w:rFonts w:ascii="Bookman Old Style" w:eastAsia="Times New Roman" w:hAnsi="Bookman Old Style" w:cs="Times New Roman"/>
            <w:sz w:val="24"/>
            <w:szCs w:val="24"/>
          </w:rPr>
          <w:t>mois</w:t>
        </w:r>
      </w:ins>
      <w:ins w:id="125" w:author="Schulze, Mark" w:date="2024-06-05T14:03:00Z">
        <w:r w:rsidR="003050CF">
          <w:rPr>
            <w:rFonts w:ascii="Bookman Old Style" w:eastAsia="Times New Roman" w:hAnsi="Bookman Old Style" w:cs="Times New Roman"/>
            <w:sz w:val="24"/>
            <w:szCs w:val="24"/>
          </w:rPr>
          <w:t>ture</w:t>
        </w:r>
      </w:ins>
      <w:ins w:id="126" w:author="Schulze, Mark" w:date="2024-06-05T14:02:00Z">
        <w:r w:rsidR="003050CF">
          <w:rPr>
            <w:rFonts w:ascii="Bookman Old Style" w:eastAsia="Times New Roman" w:hAnsi="Bookman Old Style" w:cs="Times New Roman"/>
            <w:sz w:val="24"/>
            <w:szCs w:val="24"/>
          </w:rPr>
          <w:t xml:space="preserve"> </w:t>
        </w:r>
      </w:ins>
      <w:r w:rsidR="00354BF7">
        <w:rPr>
          <w:rFonts w:ascii="Bookman Old Style" w:eastAsia="Times New Roman" w:hAnsi="Bookman Old Style" w:cs="Times New Roman"/>
          <w:sz w:val="24"/>
          <w:szCs w:val="24"/>
        </w:rPr>
        <w:t>information, one can use dendrometer data to estimate when water stress and biomass accumulation is occurring in</w:t>
      </w:r>
      <w:r w:rsidR="00354BF7" w:rsidRPr="001F0E92">
        <w:rPr>
          <w:rFonts w:ascii="Bookman Old Style" w:eastAsia="Times New Roman" w:hAnsi="Bookman Old Style" w:cs="Times New Roman"/>
          <w:sz w:val="24"/>
          <w:szCs w:val="24"/>
        </w:rPr>
        <w:t xml:space="preserve"> </w:t>
      </w:r>
      <w:r w:rsidR="00354BF7">
        <w:rPr>
          <w:rFonts w:ascii="Bookman Old Style" w:eastAsia="Times New Roman" w:hAnsi="Bookman Old Style" w:cs="Times New Roman"/>
          <w:sz w:val="24"/>
          <w:szCs w:val="24"/>
        </w:rPr>
        <w:t>the tree</w:t>
      </w:r>
      <w:r w:rsidR="00354BF7" w:rsidRPr="001F0E92">
        <w:rPr>
          <w:rFonts w:ascii="Bookman Old Style" w:eastAsia="Times New Roman" w:hAnsi="Bookman Old Style" w:cs="Times New Roman"/>
          <w:sz w:val="24"/>
          <w:szCs w:val="24"/>
        </w:rPr>
        <w:t xml:space="preserve"> (</w:t>
      </w:r>
      <w:r w:rsidR="00354BF7" w:rsidRPr="001F0E92">
        <w:rPr>
          <w:rFonts w:ascii="Bookman Old Style" w:eastAsia="Times New Roman" w:hAnsi="Bookman Old Style" w:cs="Times New Roman"/>
          <w:sz w:val="24"/>
          <w:szCs w:val="24"/>
          <w:u w:val="single"/>
        </w:rPr>
        <w:t>Downes et al. 1999; Balducci et al. 2019).</w:t>
      </w:r>
      <w:r w:rsidR="00354BF7" w:rsidRPr="001F0E92">
        <w:rPr>
          <w:rFonts w:ascii="Bookman Old Style" w:eastAsia="Times New Roman" w:hAnsi="Bookman Old Style" w:cs="Times New Roman"/>
          <w:sz w:val="24"/>
          <w:szCs w:val="24"/>
        </w:rPr>
        <w:t xml:space="preserve"> </w:t>
      </w:r>
      <w:r w:rsidR="00354BF7">
        <w:rPr>
          <w:rFonts w:ascii="Bookman Old Style" w:eastAsia="Times New Roman" w:hAnsi="Bookman Old Style" w:cs="Times New Roman"/>
          <w:sz w:val="24"/>
          <w:szCs w:val="24"/>
        </w:rPr>
        <w:t>At the HJA,</w:t>
      </w:r>
      <w:r w:rsidR="00354BF7" w:rsidRPr="001F0E92">
        <w:rPr>
          <w:rFonts w:ascii="Bookman Old Style" w:eastAsia="Times New Roman" w:hAnsi="Bookman Old Style" w:cs="Times New Roman"/>
          <w:sz w:val="24"/>
          <w:szCs w:val="24"/>
        </w:rPr>
        <w:t xml:space="preserve"> </w:t>
      </w:r>
      <w:ins w:id="127" w:author="Still, Christopher" w:date="2024-05-29T16:02:00Z">
        <w:r w:rsidR="00CB2066">
          <w:rPr>
            <w:rFonts w:ascii="Bookman Old Style" w:eastAsia="Times New Roman" w:hAnsi="Bookman Old Style" w:cs="Times New Roman"/>
            <w:sz w:val="24"/>
            <w:szCs w:val="24"/>
          </w:rPr>
          <w:t xml:space="preserve">both manual and electronic </w:t>
        </w:r>
      </w:ins>
      <w:r w:rsidR="00354BF7" w:rsidRPr="001F0E92">
        <w:rPr>
          <w:rFonts w:ascii="Bookman Old Style" w:eastAsia="Times New Roman" w:hAnsi="Bookman Old Style" w:cs="Times New Roman"/>
          <w:sz w:val="24"/>
          <w:szCs w:val="24"/>
        </w:rPr>
        <w:t>dendrometers have been collecting data for years and therefore will show changes in tree diameter</w:t>
      </w:r>
      <w:r w:rsidR="00354BF7">
        <w:rPr>
          <w:rFonts w:ascii="Bookman Old Style" w:eastAsia="Times New Roman" w:hAnsi="Bookman Old Style" w:cs="Times New Roman"/>
          <w:sz w:val="24"/>
          <w:szCs w:val="24"/>
        </w:rPr>
        <w:t xml:space="preserve"> during</w:t>
      </w:r>
      <w:r w:rsidR="00354BF7" w:rsidRPr="001F0E92">
        <w:rPr>
          <w:rFonts w:ascii="Bookman Old Style" w:eastAsia="Times New Roman" w:hAnsi="Bookman Old Style" w:cs="Times New Roman"/>
          <w:sz w:val="24"/>
          <w:szCs w:val="24"/>
        </w:rPr>
        <w:t xml:space="preserve"> </w:t>
      </w:r>
      <w:r w:rsidR="00354BF7">
        <w:rPr>
          <w:rFonts w:ascii="Bookman Old Style" w:eastAsia="Times New Roman" w:hAnsi="Bookman Old Style" w:cs="Times New Roman"/>
          <w:sz w:val="24"/>
          <w:szCs w:val="24"/>
        </w:rPr>
        <w:t>heat waves such as</w:t>
      </w:r>
      <w:commentRangeStart w:id="128"/>
      <w:commentRangeStart w:id="129"/>
      <w:r w:rsidR="00354BF7" w:rsidRPr="001F0E92">
        <w:rPr>
          <w:rFonts w:ascii="Bookman Old Style" w:eastAsia="Times New Roman" w:hAnsi="Bookman Old Style" w:cs="Times New Roman"/>
          <w:sz w:val="24"/>
          <w:szCs w:val="24"/>
        </w:rPr>
        <w:t xml:space="preserve"> </w:t>
      </w:r>
      <w:commentRangeEnd w:id="128"/>
      <w:r w:rsidR="00354BF7">
        <w:rPr>
          <w:rStyle w:val="CommentReference"/>
        </w:rPr>
        <w:commentReference w:id="128"/>
      </w:r>
      <w:commentRangeEnd w:id="129"/>
      <w:r w:rsidR="00354BF7">
        <w:rPr>
          <w:rStyle w:val="CommentReference"/>
        </w:rPr>
        <w:commentReference w:id="129"/>
      </w:r>
      <w:r w:rsidR="00354BF7" w:rsidRPr="001F0E92">
        <w:rPr>
          <w:rFonts w:ascii="Bookman Old Style" w:eastAsia="Times New Roman" w:hAnsi="Bookman Old Style" w:cs="Times New Roman"/>
          <w:sz w:val="24"/>
          <w:szCs w:val="24"/>
        </w:rPr>
        <w:t>the 2021 Heat Dome (</w:t>
      </w:r>
      <w:r w:rsidR="00354BF7" w:rsidRPr="001F0E92">
        <w:rPr>
          <w:rFonts w:ascii="Bookman Old Style" w:eastAsia="Times New Roman" w:hAnsi="Bookman Old Style" w:cs="Times New Roman"/>
          <w:sz w:val="24"/>
          <w:szCs w:val="24"/>
          <w:u w:val="single"/>
        </w:rPr>
        <w:t>Still et al. 2023</w:t>
      </w:r>
      <w:r w:rsidR="00354BF7" w:rsidRPr="001F0E92">
        <w:rPr>
          <w:rFonts w:ascii="Bookman Old Style" w:eastAsia="Times New Roman" w:hAnsi="Bookman Old Style" w:cs="Times New Roman"/>
          <w:sz w:val="24"/>
          <w:szCs w:val="24"/>
        </w:rPr>
        <w:t xml:space="preserve">). </w:t>
      </w:r>
    </w:p>
    <w:p w14:paraId="29793A8C" w14:textId="3B3F2287" w:rsidR="00564162" w:rsidRDefault="00CD6FF6" w:rsidP="001F0E92">
      <w:pPr>
        <w:pStyle w:val="Heading1"/>
        <w:spacing w:line="240" w:lineRule="auto"/>
      </w:pPr>
      <w:r w:rsidRPr="001F0E92">
        <w:t>RESEARCH QUESTION</w:t>
      </w:r>
      <w:r w:rsidR="009B2D79" w:rsidRPr="001F0E92">
        <w:t>S</w:t>
      </w:r>
      <w:r w:rsidR="00573351" w:rsidRPr="001F0E92">
        <w:t xml:space="preserve"> AND HYPOTHESES</w:t>
      </w:r>
    </w:p>
    <w:p w14:paraId="3FB90270" w14:textId="2DD5DACC" w:rsidR="00C3309B" w:rsidRDefault="00E24BB3" w:rsidP="00C23D50">
      <w:pPr>
        <w:rPr>
          <w:rFonts w:ascii="Bookman Old Style" w:hAnsi="Bookman Old Style"/>
          <w:sz w:val="24"/>
          <w:szCs w:val="24"/>
        </w:rPr>
      </w:pPr>
      <w:r>
        <w:rPr>
          <w:noProof/>
        </w:rPr>
        <w:lastRenderedPageBreak/>
        <mc:AlternateContent>
          <mc:Choice Requires="wps">
            <w:drawing>
              <wp:anchor distT="0" distB="0" distL="114300" distR="114300" simplePos="0" relativeHeight="251674624" behindDoc="0" locked="0" layoutInCell="1" allowOverlap="1" wp14:anchorId="37B342F1" wp14:editId="40BEC65A">
                <wp:simplePos x="0" y="0"/>
                <wp:positionH relativeFrom="column">
                  <wp:posOffset>0</wp:posOffset>
                </wp:positionH>
                <wp:positionV relativeFrom="paragraph">
                  <wp:posOffset>3459480</wp:posOffset>
                </wp:positionV>
                <wp:extent cx="4944745" cy="635"/>
                <wp:effectExtent l="0" t="0" r="0" b="0"/>
                <wp:wrapSquare wrapText="bothSides"/>
                <wp:docPr id="1154057651" name="Text Box 1"/>
                <wp:cNvGraphicFramePr/>
                <a:graphic xmlns:a="http://schemas.openxmlformats.org/drawingml/2006/main">
                  <a:graphicData uri="http://schemas.microsoft.com/office/word/2010/wordprocessingShape">
                    <wps:wsp>
                      <wps:cNvSpPr txBox="1"/>
                      <wps:spPr>
                        <a:xfrm>
                          <a:off x="0" y="0"/>
                          <a:ext cx="4944745" cy="635"/>
                        </a:xfrm>
                        <a:prstGeom prst="rect">
                          <a:avLst/>
                        </a:prstGeom>
                        <a:solidFill>
                          <a:prstClr val="white"/>
                        </a:solidFill>
                        <a:ln>
                          <a:noFill/>
                        </a:ln>
                      </wps:spPr>
                      <wps:txbx>
                        <w:txbxContent>
                          <w:p w14:paraId="01A2167A" w14:textId="097C48B9" w:rsidR="00E24BB3" w:rsidRPr="00952A1B" w:rsidRDefault="00E24BB3" w:rsidP="00E24BB3">
                            <w:pPr>
                              <w:pStyle w:val="Caption"/>
                              <w:rPr>
                                <w:rFonts w:ascii="Bookman Old Style" w:eastAsia="Times New Roman" w:hAnsi="Bookman Old Style" w:cs="Times New Roman"/>
                                <w:b/>
                                <w:bCs/>
                                <w:noProof/>
                              </w:rPr>
                            </w:pPr>
                            <w:r>
                              <w:t>Figure 5: Flowchart demonstration my priorities for research questions in this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342F1" id="_x0000_s1029" type="#_x0000_t202" style="position:absolute;margin-left:0;margin-top:272.4pt;width:389.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1A8GwIAAD8EAAAOAAAAZHJzL2Uyb0RvYy54bWysU8Fu2zAMvQ/YPwi6L07atO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" stroked="f">
                <v:textbox style="mso-fit-shape-to-text:t" inset="0,0,0,0">
                  <w:txbxContent>
                    <w:p w14:paraId="01A2167A" w14:textId="097C48B9" w:rsidR="00E24BB3" w:rsidRPr="00952A1B" w:rsidRDefault="00E24BB3" w:rsidP="00E24BB3">
                      <w:pPr>
                        <w:pStyle w:val="Caption"/>
                        <w:rPr>
                          <w:rFonts w:ascii="Bookman Old Style" w:eastAsia="Times New Roman" w:hAnsi="Bookman Old Style" w:cs="Times New Roman"/>
                          <w:b/>
                          <w:bCs/>
                          <w:noProof/>
                        </w:rPr>
                      </w:pPr>
                      <w:r>
                        <w:t>Figure 5: Flowchart demonstration my priorities for research questions in this project.</w:t>
                      </w:r>
                    </w:p>
                  </w:txbxContent>
                </v:textbox>
                <w10:wrap type="square"/>
              </v:shape>
            </w:pict>
          </mc:Fallback>
        </mc:AlternateContent>
      </w:r>
      <w:r w:rsidR="006A214F" w:rsidRPr="006A214F">
        <w:rPr>
          <w:rFonts w:ascii="Bookman Old Style" w:eastAsia="Times New Roman" w:hAnsi="Bookman Old Style" w:cs="Times New Roman"/>
          <w:b/>
          <w:bCs/>
          <w:noProof/>
          <w:sz w:val="24"/>
          <w:szCs w:val="24"/>
        </w:rPr>
        <w:drawing>
          <wp:anchor distT="0" distB="0" distL="114300" distR="114300" simplePos="0" relativeHeight="251670528" behindDoc="0" locked="0" layoutInCell="1" allowOverlap="1" wp14:anchorId="51904C0F" wp14:editId="3AB6BD43">
            <wp:simplePos x="0" y="0"/>
            <wp:positionH relativeFrom="margin">
              <wp:align>left</wp:align>
            </wp:positionH>
            <wp:positionV relativeFrom="paragraph">
              <wp:posOffset>41910</wp:posOffset>
            </wp:positionV>
            <wp:extent cx="4944745" cy="3360420"/>
            <wp:effectExtent l="0" t="0" r="8255" b="0"/>
            <wp:wrapSquare wrapText="bothSides"/>
            <wp:docPr id="1315182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8267" name="Picture 1" descr="A diagram of a diagram&#10;&#10;Description automatically generated"/>
                    <pic:cNvPicPr/>
                  </pic:nvPicPr>
                  <pic:blipFill rotWithShape="1">
                    <a:blip r:embed="rId15">
                      <a:extLst>
                        <a:ext uri="{28A0092B-C50C-407E-A947-70E740481C1C}">
                          <a14:useLocalDpi xmlns:a14="http://schemas.microsoft.com/office/drawing/2010/main" val="0"/>
                        </a:ext>
                      </a:extLst>
                    </a:blip>
                    <a:srcRect l="2824" t="10390" r="3976" b="5161"/>
                    <a:stretch/>
                  </pic:blipFill>
                  <pic:spPr bwMode="auto">
                    <a:xfrm>
                      <a:off x="0" y="0"/>
                      <a:ext cx="4944745" cy="3360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214F" w:rsidRPr="006A214F">
        <w:rPr>
          <w:rFonts w:ascii="Bookman Old Style" w:hAnsi="Bookman Old Style"/>
          <w:b/>
          <w:bCs/>
          <w:sz w:val="24"/>
          <w:szCs w:val="24"/>
        </w:rPr>
        <w:t xml:space="preserve">Figure </w:t>
      </w:r>
      <w:r>
        <w:rPr>
          <w:rFonts w:ascii="Bookman Old Style" w:hAnsi="Bookman Old Style"/>
          <w:b/>
          <w:bCs/>
          <w:sz w:val="24"/>
          <w:szCs w:val="24"/>
        </w:rPr>
        <w:t>5</w:t>
      </w:r>
      <w:r w:rsidR="006A214F" w:rsidRPr="006A214F">
        <w:rPr>
          <w:rFonts w:ascii="Bookman Old Style" w:hAnsi="Bookman Old Style"/>
          <w:b/>
          <w:bCs/>
          <w:sz w:val="24"/>
          <w:szCs w:val="24"/>
        </w:rPr>
        <w:t xml:space="preserve"> </w:t>
      </w:r>
      <w:r w:rsidR="006A214F">
        <w:rPr>
          <w:rFonts w:ascii="Bookman Old Style" w:hAnsi="Bookman Old Style"/>
          <w:sz w:val="24"/>
          <w:szCs w:val="24"/>
        </w:rPr>
        <w:t xml:space="preserve">to the </w:t>
      </w:r>
      <w:commentRangeStart w:id="130"/>
      <w:r w:rsidR="006A214F">
        <w:rPr>
          <w:rFonts w:ascii="Bookman Old Style" w:hAnsi="Bookman Old Style"/>
          <w:sz w:val="24"/>
          <w:szCs w:val="24"/>
        </w:rPr>
        <w:t xml:space="preserve">left </w:t>
      </w:r>
      <w:commentRangeEnd w:id="130"/>
      <w:r w:rsidR="009C7D61">
        <w:rPr>
          <w:rStyle w:val="CommentReference"/>
        </w:rPr>
        <w:commentReference w:id="130"/>
      </w:r>
      <w:r w:rsidR="00354BF7">
        <w:rPr>
          <w:rFonts w:ascii="Bookman Old Style" w:hAnsi="Bookman Old Style"/>
          <w:sz w:val="24"/>
          <w:szCs w:val="24"/>
        </w:rPr>
        <w:t>establishes the priority of questions that wil</w:t>
      </w:r>
      <w:r w:rsidR="009B2D79" w:rsidRPr="001F0E92">
        <w:rPr>
          <w:rFonts w:ascii="Bookman Old Style" w:hAnsi="Bookman Old Style"/>
          <w:sz w:val="24"/>
          <w:szCs w:val="24"/>
        </w:rPr>
        <w:t xml:space="preserve">l dictate the proposed master’s project. </w:t>
      </w:r>
      <w:r w:rsidR="00354BF7">
        <w:rPr>
          <w:rFonts w:ascii="Bookman Old Style" w:hAnsi="Bookman Old Style"/>
          <w:sz w:val="24"/>
          <w:szCs w:val="24"/>
        </w:rPr>
        <w:t xml:space="preserve">Answering these questions will allow us to better understand DF and WH responses to </w:t>
      </w:r>
      <w:r w:rsidR="00DB6F69">
        <w:rPr>
          <w:rFonts w:ascii="Bookman Old Style" w:hAnsi="Bookman Old Style"/>
          <w:sz w:val="24"/>
          <w:szCs w:val="24"/>
        </w:rPr>
        <w:t xml:space="preserve">heat and drought stress </w:t>
      </w:r>
      <w:r w:rsidR="009B2D79" w:rsidRPr="001F0E92">
        <w:rPr>
          <w:rFonts w:ascii="Bookman Old Style" w:hAnsi="Bookman Old Style"/>
          <w:sz w:val="24"/>
          <w:szCs w:val="24"/>
        </w:rPr>
        <w:t xml:space="preserve">by combining short-term and long-term </w:t>
      </w:r>
      <w:r w:rsidR="002A079E">
        <w:rPr>
          <w:rFonts w:ascii="Bookman Old Style" w:hAnsi="Bookman Old Style"/>
          <w:sz w:val="24"/>
          <w:szCs w:val="24"/>
        </w:rPr>
        <w:t>growth</w:t>
      </w:r>
      <w:commentRangeStart w:id="131"/>
      <w:commentRangeStart w:id="132"/>
      <w:r w:rsidR="009B2D79" w:rsidRPr="001F0E92">
        <w:rPr>
          <w:rFonts w:ascii="Bookman Old Style" w:hAnsi="Bookman Old Style"/>
          <w:sz w:val="24"/>
          <w:szCs w:val="24"/>
        </w:rPr>
        <w:t xml:space="preserve"> </w:t>
      </w:r>
      <w:commentRangeEnd w:id="131"/>
      <w:r w:rsidR="001176FE">
        <w:rPr>
          <w:rStyle w:val="CommentReference"/>
        </w:rPr>
        <w:commentReference w:id="131"/>
      </w:r>
      <w:commentRangeEnd w:id="132"/>
      <w:r w:rsidR="002A079E">
        <w:rPr>
          <w:rStyle w:val="CommentReference"/>
        </w:rPr>
        <w:commentReference w:id="132"/>
      </w:r>
      <w:r w:rsidR="009B2D79" w:rsidRPr="001F0E92">
        <w:rPr>
          <w:rFonts w:ascii="Bookman Old Style" w:hAnsi="Bookman Old Style"/>
          <w:sz w:val="24"/>
          <w:szCs w:val="24"/>
        </w:rPr>
        <w:t>data and climatological data all in one synthesis</w:t>
      </w:r>
      <w:r w:rsidR="00DB6F69">
        <w:rPr>
          <w:rFonts w:ascii="Bookman Old Style" w:hAnsi="Bookman Old Style"/>
          <w:sz w:val="24"/>
          <w:szCs w:val="24"/>
        </w:rPr>
        <w:t xml:space="preserve">. </w:t>
      </w:r>
      <w:r w:rsidR="00C23D50" w:rsidRPr="00C23D50">
        <w:rPr>
          <w:rFonts w:ascii="Bookman Old Style" w:hAnsi="Bookman Old Style"/>
          <w:sz w:val="24"/>
          <w:szCs w:val="24"/>
        </w:rPr>
        <w:t xml:space="preserve">Each proposed </w:t>
      </w:r>
      <w:r w:rsidR="00C23D50">
        <w:rPr>
          <w:rFonts w:ascii="Bookman Old Style" w:hAnsi="Bookman Old Style"/>
          <w:sz w:val="24"/>
          <w:szCs w:val="24"/>
        </w:rPr>
        <w:t>component</w:t>
      </w:r>
      <w:r w:rsidR="00C23D50" w:rsidRPr="00C23D50">
        <w:rPr>
          <w:rFonts w:ascii="Bookman Old Style" w:hAnsi="Bookman Old Style"/>
          <w:sz w:val="24"/>
          <w:szCs w:val="24"/>
        </w:rPr>
        <w:t xml:space="preserve"> will broadly provide data from which we can predict </w:t>
      </w:r>
      <w:r w:rsidR="00C23D50">
        <w:rPr>
          <w:rFonts w:ascii="Bookman Old Style" w:hAnsi="Bookman Old Style"/>
          <w:sz w:val="24"/>
          <w:szCs w:val="24"/>
        </w:rPr>
        <w:t>how</w:t>
      </w:r>
      <w:r w:rsidR="00C23D50" w:rsidRPr="00C23D50">
        <w:rPr>
          <w:rFonts w:ascii="Bookman Old Style" w:hAnsi="Bookman Old Style"/>
          <w:sz w:val="24"/>
          <w:szCs w:val="24"/>
        </w:rPr>
        <w:t xml:space="preserve"> trees </w:t>
      </w:r>
      <w:r w:rsidR="00C23D50">
        <w:rPr>
          <w:rFonts w:ascii="Bookman Old Style" w:hAnsi="Bookman Old Style"/>
          <w:sz w:val="24"/>
          <w:szCs w:val="24"/>
        </w:rPr>
        <w:t>might</w:t>
      </w:r>
      <w:r w:rsidR="00C23D50" w:rsidRPr="00C23D50">
        <w:rPr>
          <w:rFonts w:ascii="Bookman Old Style" w:hAnsi="Bookman Old Style"/>
          <w:sz w:val="24"/>
          <w:szCs w:val="24"/>
        </w:rPr>
        <w:t xml:space="preserve"> </w:t>
      </w:r>
      <w:r w:rsidR="00C23D50">
        <w:rPr>
          <w:rFonts w:ascii="Bookman Old Style" w:hAnsi="Bookman Old Style"/>
          <w:sz w:val="24"/>
          <w:szCs w:val="24"/>
        </w:rPr>
        <w:t>grow</w:t>
      </w:r>
      <w:r w:rsidR="00C23D50" w:rsidRPr="00C23D50">
        <w:rPr>
          <w:rFonts w:ascii="Bookman Old Style" w:hAnsi="Bookman Old Style"/>
          <w:sz w:val="24"/>
          <w:szCs w:val="24"/>
        </w:rPr>
        <w:t xml:space="preserve"> under future conditions.</w:t>
      </w:r>
      <w:r w:rsidR="00C3309B">
        <w:rPr>
          <w:rFonts w:ascii="Bookman Old Style" w:hAnsi="Bookman Old Style"/>
          <w:sz w:val="24"/>
          <w:szCs w:val="24"/>
        </w:rPr>
        <w:t xml:space="preserve"> W</w:t>
      </w:r>
      <w:r w:rsidR="00C3309B" w:rsidRPr="00C3309B">
        <w:rPr>
          <w:rFonts w:ascii="Bookman Old Style" w:hAnsi="Bookman Old Style"/>
          <w:sz w:val="24"/>
          <w:szCs w:val="24"/>
        </w:rPr>
        <w:t>hile not comprehensive</w:t>
      </w:r>
      <w:del w:id="133" w:author="Still, Christopher" w:date="2024-05-29T16:09:00Z">
        <w:r w:rsidR="00C3309B" w:rsidDel="00764FC0">
          <w:rPr>
            <w:rFonts w:ascii="Bookman Old Style" w:hAnsi="Bookman Old Style"/>
            <w:sz w:val="24"/>
            <w:szCs w:val="24"/>
          </w:rPr>
          <w:delText xml:space="preserve"> of the HJA</w:delText>
        </w:r>
      </w:del>
      <w:r w:rsidR="00C3309B">
        <w:rPr>
          <w:rFonts w:ascii="Bookman Old Style" w:hAnsi="Bookman Old Style"/>
          <w:sz w:val="24"/>
          <w:szCs w:val="24"/>
        </w:rPr>
        <w:t>, this proposed work is nonetheless</w:t>
      </w:r>
      <w:r w:rsidR="00C3309B" w:rsidRPr="00C3309B">
        <w:rPr>
          <w:rFonts w:ascii="Bookman Old Style" w:hAnsi="Bookman Old Style"/>
          <w:sz w:val="24"/>
          <w:szCs w:val="24"/>
        </w:rPr>
        <w:t xml:space="preserve"> a </w:t>
      </w:r>
      <w:r w:rsidRPr="00C3309B">
        <w:rPr>
          <w:rFonts w:ascii="Bookman Old Style" w:hAnsi="Bookman Old Style"/>
          <w:sz w:val="24"/>
          <w:szCs w:val="24"/>
        </w:rPr>
        <w:t>high-resolution</w:t>
      </w:r>
      <w:r w:rsidR="00C3309B" w:rsidRPr="00C3309B">
        <w:rPr>
          <w:rFonts w:ascii="Bookman Old Style" w:hAnsi="Bookman Old Style"/>
          <w:sz w:val="24"/>
          <w:szCs w:val="24"/>
        </w:rPr>
        <w:t xml:space="preserve"> view of tree growth </w:t>
      </w:r>
      <w:ins w:id="134" w:author="Still, Christopher" w:date="2024-05-29T16:10:00Z">
        <w:r w:rsidR="00764FC0">
          <w:rPr>
            <w:rFonts w:ascii="Bookman Old Style" w:hAnsi="Bookman Old Style"/>
            <w:sz w:val="24"/>
            <w:szCs w:val="24"/>
          </w:rPr>
          <w:t xml:space="preserve">at the HJA </w:t>
        </w:r>
      </w:ins>
      <w:r w:rsidR="00C3309B" w:rsidRPr="00C3309B">
        <w:rPr>
          <w:rFonts w:ascii="Bookman Old Style" w:hAnsi="Bookman Old Style"/>
          <w:sz w:val="24"/>
          <w:szCs w:val="24"/>
        </w:rPr>
        <w:t xml:space="preserve">which allows for methodological refinement of dendrometry </w:t>
      </w:r>
      <w:r w:rsidR="00C3309B">
        <w:rPr>
          <w:rFonts w:ascii="Bookman Old Style" w:hAnsi="Bookman Old Style"/>
          <w:sz w:val="24"/>
          <w:szCs w:val="24"/>
        </w:rPr>
        <w:t xml:space="preserve">and tree ring </w:t>
      </w:r>
      <w:r w:rsidR="00C3309B" w:rsidRPr="00C3309B">
        <w:rPr>
          <w:rFonts w:ascii="Bookman Old Style" w:hAnsi="Bookman Old Style"/>
          <w:sz w:val="24"/>
          <w:szCs w:val="24"/>
        </w:rPr>
        <w:t>records</w:t>
      </w:r>
      <w:r w:rsidR="00C3309B">
        <w:rPr>
          <w:rFonts w:ascii="Bookman Old Style" w:hAnsi="Bookman Old Style"/>
          <w:sz w:val="24"/>
          <w:szCs w:val="24"/>
        </w:rPr>
        <w:t>.</w:t>
      </w:r>
      <w:r w:rsidR="00C3309B" w:rsidRPr="00C3309B">
        <w:rPr>
          <w:rFonts w:ascii="Bookman Old Style" w:hAnsi="Bookman Old Style"/>
          <w:sz w:val="24"/>
          <w:szCs w:val="24"/>
        </w:rPr>
        <w:t xml:space="preserve"> </w:t>
      </w:r>
      <w:r w:rsidR="00C3309B">
        <w:rPr>
          <w:rFonts w:ascii="Bookman Old Style" w:hAnsi="Bookman Old Style"/>
          <w:sz w:val="24"/>
          <w:szCs w:val="24"/>
        </w:rPr>
        <w:t>Consequently, if</w:t>
      </w:r>
      <w:r w:rsidR="00C3309B" w:rsidRPr="00C23D50">
        <w:rPr>
          <w:rFonts w:ascii="Bookman Old Style" w:hAnsi="Bookman Old Style"/>
          <w:sz w:val="24"/>
          <w:szCs w:val="24"/>
        </w:rPr>
        <w:t xml:space="preserve"> my work is successful, </w:t>
      </w:r>
      <w:r w:rsidR="00C3309B">
        <w:rPr>
          <w:rFonts w:ascii="Bookman Old Style" w:hAnsi="Bookman Old Style"/>
          <w:sz w:val="24"/>
          <w:szCs w:val="24"/>
        </w:rPr>
        <w:t xml:space="preserve">it will provide </w:t>
      </w:r>
      <w:r w:rsidR="00C3309B" w:rsidRPr="00C23D50">
        <w:rPr>
          <w:rFonts w:ascii="Bookman Old Style" w:hAnsi="Bookman Old Style"/>
          <w:sz w:val="24"/>
          <w:szCs w:val="24"/>
        </w:rPr>
        <w:t>a framework whereby future work can similarly look at high</w:t>
      </w:r>
      <w:r w:rsidR="00C3309B">
        <w:rPr>
          <w:rFonts w:ascii="Bookman Old Style" w:hAnsi="Bookman Old Style"/>
          <w:sz w:val="24"/>
          <w:szCs w:val="24"/>
        </w:rPr>
        <w:t>-</w:t>
      </w:r>
      <w:r w:rsidR="00C3309B" w:rsidRPr="00C23D50">
        <w:rPr>
          <w:rFonts w:ascii="Bookman Old Style" w:hAnsi="Bookman Old Style"/>
          <w:sz w:val="24"/>
          <w:szCs w:val="24"/>
        </w:rPr>
        <w:t xml:space="preserve">resolution growth responses of old and young trees alike to define </w:t>
      </w:r>
      <w:r w:rsidR="00C3309B">
        <w:rPr>
          <w:rFonts w:ascii="Bookman Old Style" w:hAnsi="Bookman Old Style"/>
          <w:sz w:val="24"/>
          <w:szCs w:val="24"/>
        </w:rPr>
        <w:t xml:space="preserve">growth </w:t>
      </w:r>
      <w:r w:rsidR="00C3309B" w:rsidRPr="00C23D50">
        <w:rPr>
          <w:rFonts w:ascii="Bookman Old Style" w:hAnsi="Bookman Old Style"/>
          <w:sz w:val="24"/>
          <w:szCs w:val="24"/>
        </w:rPr>
        <w:t>variation in the future for other species, ecosystems, and times</w:t>
      </w:r>
      <w:r w:rsidR="00C3309B">
        <w:rPr>
          <w:rFonts w:ascii="Bookman Old Style" w:hAnsi="Bookman Old Style"/>
          <w:sz w:val="24"/>
          <w:szCs w:val="24"/>
        </w:rPr>
        <w:t>.</w:t>
      </w:r>
    </w:p>
    <w:p w14:paraId="34E940C8" w14:textId="17B2C194" w:rsidR="00C950E6" w:rsidRPr="001F0E92" w:rsidRDefault="009C7D61" w:rsidP="00C23D50">
      <w:pPr>
        <w:rPr>
          <w:rFonts w:ascii="Bookman Old Style" w:eastAsia="Times New Roman" w:hAnsi="Bookman Old Style" w:cs="Times New Roman"/>
          <w:sz w:val="24"/>
          <w:szCs w:val="24"/>
        </w:rPr>
      </w:pPr>
      <w:r>
        <w:rPr>
          <w:rFonts w:ascii="Bookman Old Style" w:hAnsi="Bookman Old Style"/>
          <w:sz w:val="24"/>
          <w:szCs w:val="24"/>
        </w:rPr>
        <w:t>More</w:t>
      </w:r>
      <w:r w:rsidR="00C23D50">
        <w:rPr>
          <w:rFonts w:ascii="Bookman Old Style" w:hAnsi="Bookman Old Style"/>
          <w:sz w:val="24"/>
          <w:szCs w:val="24"/>
        </w:rPr>
        <w:t xml:space="preserve"> specifically, my proposed questions are as follows:</w:t>
      </w:r>
    </w:p>
    <w:p w14:paraId="351A0B1C" w14:textId="77777777" w:rsidR="00DD7AAD" w:rsidRPr="001F0E92" w:rsidRDefault="00DD7AAD" w:rsidP="00DD7AAD">
      <w:pPr>
        <w:pStyle w:val="ListParagraph"/>
        <w:numPr>
          <w:ilvl w:val="0"/>
          <w:numId w:val="3"/>
        </w:num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Chapter 1: </w:t>
      </w:r>
    </w:p>
    <w:p w14:paraId="43290371" w14:textId="6709E12E" w:rsidR="00DD7AAD" w:rsidRDefault="00DD7AAD" w:rsidP="00DD7AAD">
      <w:pPr>
        <w:pStyle w:val="ListParagraph"/>
        <w:numPr>
          <w:ilvl w:val="1"/>
          <w:numId w:val="3"/>
        </w:numPr>
        <w:spacing w:after="0" w:line="240" w:lineRule="auto"/>
        <w:rPr>
          <w:rFonts w:ascii="Bookman Old Style" w:hAnsi="Bookman Old Style" w:cs="Times New Roman"/>
          <w:b/>
          <w:bCs/>
          <w:sz w:val="24"/>
          <w:szCs w:val="24"/>
        </w:rPr>
      </w:pPr>
      <w:r>
        <w:rPr>
          <w:rFonts w:ascii="Bookman Old Style" w:hAnsi="Bookman Old Style" w:cs="Times New Roman"/>
          <w:b/>
          <w:bCs/>
          <w:sz w:val="24"/>
          <w:szCs w:val="24"/>
        </w:rPr>
        <w:t xml:space="preserve">General question: </w:t>
      </w:r>
      <w:commentRangeStart w:id="135"/>
      <w:r w:rsidRPr="00576475">
        <w:rPr>
          <w:rFonts w:ascii="Bookman Old Style" w:hAnsi="Bookman Old Style" w:cs="Times New Roman"/>
          <w:b/>
          <w:bCs/>
          <w:sz w:val="24"/>
          <w:szCs w:val="24"/>
        </w:rPr>
        <w:t xml:space="preserve">How did the </w:t>
      </w:r>
      <w:ins w:id="136" w:author="Schulze, Mark" w:date="2024-06-05T18:03:00Z">
        <w:r w:rsidR="00354C2D">
          <w:rPr>
            <w:rFonts w:ascii="Bookman Old Style" w:hAnsi="Bookman Old Style" w:cs="Times New Roman"/>
            <w:b/>
            <w:bCs/>
            <w:sz w:val="24"/>
            <w:szCs w:val="24"/>
          </w:rPr>
          <w:t>2021</w:t>
        </w:r>
        <w:r w:rsidR="00354C2D" w:rsidRPr="00576475">
          <w:rPr>
            <w:rFonts w:ascii="Bookman Old Style" w:hAnsi="Bookman Old Style" w:cs="Times New Roman"/>
            <w:b/>
            <w:bCs/>
            <w:sz w:val="24"/>
            <w:szCs w:val="24"/>
          </w:rPr>
          <w:t xml:space="preserve"> Heat Dome </w:t>
        </w:r>
        <w:r w:rsidR="00354C2D">
          <w:rPr>
            <w:rFonts w:ascii="Bookman Old Style" w:hAnsi="Bookman Old Style" w:cs="Times New Roman"/>
            <w:b/>
            <w:bCs/>
            <w:sz w:val="24"/>
            <w:szCs w:val="24"/>
          </w:rPr>
          <w:t xml:space="preserve">affect </w:t>
        </w:r>
      </w:ins>
      <w:del w:id="137" w:author="Schulze, Mark" w:date="2024-06-05T18:03:00Z">
        <w:r w:rsidRPr="00576475" w:rsidDel="00354C2D">
          <w:rPr>
            <w:rFonts w:ascii="Bookman Old Style" w:hAnsi="Bookman Old Style" w:cs="Times New Roman"/>
            <w:b/>
            <w:bCs/>
            <w:sz w:val="24"/>
            <w:szCs w:val="24"/>
          </w:rPr>
          <w:delText>sho</w:delText>
        </w:r>
      </w:del>
      <w:ins w:id="138" w:author="Schulze, Mark" w:date="2024-06-05T18:03:00Z">
        <w:r w:rsidR="00354C2D">
          <w:rPr>
            <w:rFonts w:ascii="Bookman Old Style" w:hAnsi="Bookman Old Style" w:cs="Times New Roman"/>
            <w:b/>
            <w:bCs/>
            <w:sz w:val="24"/>
            <w:szCs w:val="24"/>
          </w:rPr>
          <w:t>sho</w:t>
        </w:r>
      </w:ins>
      <w:r w:rsidRPr="00576475">
        <w:rPr>
          <w:rFonts w:ascii="Bookman Old Style" w:hAnsi="Bookman Old Style" w:cs="Times New Roman"/>
          <w:b/>
          <w:bCs/>
          <w:sz w:val="24"/>
          <w:szCs w:val="24"/>
        </w:rPr>
        <w:t xml:space="preserve">rt-term </w:t>
      </w:r>
      <w:del w:id="139" w:author="Schulze, Mark" w:date="2024-06-05T18:04:00Z">
        <w:r w:rsidRPr="00576475" w:rsidDel="00354C2D">
          <w:rPr>
            <w:rFonts w:ascii="Bookman Old Style" w:hAnsi="Bookman Old Style" w:cs="Times New Roman"/>
            <w:b/>
            <w:bCs/>
            <w:sz w:val="24"/>
            <w:szCs w:val="24"/>
          </w:rPr>
          <w:delText xml:space="preserve">growth </w:delText>
        </w:r>
      </w:del>
      <w:ins w:id="140" w:author="Schulze, Mark" w:date="2024-06-05T18:03:00Z">
        <w:r w:rsidR="00354C2D">
          <w:rPr>
            <w:rFonts w:ascii="Bookman Old Style" w:hAnsi="Bookman Old Style" w:cs="Times New Roman"/>
            <w:b/>
            <w:bCs/>
            <w:sz w:val="24"/>
            <w:szCs w:val="24"/>
          </w:rPr>
          <w:t>and subsequent y</w:t>
        </w:r>
      </w:ins>
      <w:ins w:id="141" w:author="Schulze, Mark" w:date="2024-06-05T18:04:00Z">
        <w:r w:rsidR="00354C2D">
          <w:rPr>
            <w:rFonts w:ascii="Bookman Old Style" w:hAnsi="Bookman Old Style" w:cs="Times New Roman"/>
            <w:b/>
            <w:bCs/>
            <w:sz w:val="24"/>
            <w:szCs w:val="24"/>
          </w:rPr>
          <w:t xml:space="preserve">ear growth </w:t>
        </w:r>
      </w:ins>
      <w:r w:rsidRPr="00576475">
        <w:rPr>
          <w:rFonts w:ascii="Bookman Old Style" w:hAnsi="Bookman Old Style" w:cs="Times New Roman"/>
          <w:b/>
          <w:bCs/>
          <w:sz w:val="24"/>
          <w:szCs w:val="24"/>
        </w:rPr>
        <w:t xml:space="preserve">of DF and WH </w:t>
      </w:r>
      <w:del w:id="142" w:author="Schulze, Mark" w:date="2024-06-05T18:03:00Z">
        <w:r w:rsidRPr="00576475" w:rsidDel="00354C2D">
          <w:rPr>
            <w:rFonts w:ascii="Bookman Old Style" w:hAnsi="Bookman Old Style" w:cs="Times New Roman"/>
            <w:b/>
            <w:bCs/>
            <w:sz w:val="24"/>
            <w:szCs w:val="24"/>
          </w:rPr>
          <w:delText xml:space="preserve">change before, </w:delText>
        </w:r>
      </w:del>
      <w:del w:id="143" w:author="Schulze, Mark" w:date="2024-06-05T18:04:00Z">
        <w:r w:rsidRPr="00576475" w:rsidDel="00354C2D">
          <w:rPr>
            <w:rFonts w:ascii="Bookman Old Style" w:hAnsi="Bookman Old Style" w:cs="Times New Roman"/>
            <w:b/>
            <w:bCs/>
            <w:sz w:val="24"/>
            <w:szCs w:val="24"/>
          </w:rPr>
          <w:delText xml:space="preserve">during, and after the </w:delText>
        </w:r>
      </w:del>
      <w:del w:id="144" w:author="Schulze, Mark" w:date="2024-06-05T18:02:00Z">
        <w:r w:rsidR="00C23D50" w:rsidDel="00354C2D">
          <w:rPr>
            <w:rFonts w:ascii="Bookman Old Style" w:hAnsi="Bookman Old Style" w:cs="Times New Roman"/>
            <w:b/>
            <w:bCs/>
            <w:sz w:val="24"/>
            <w:szCs w:val="24"/>
          </w:rPr>
          <w:delText>2021</w:delText>
        </w:r>
        <w:r w:rsidRPr="00576475" w:rsidDel="00354C2D">
          <w:rPr>
            <w:rFonts w:ascii="Bookman Old Style" w:hAnsi="Bookman Old Style" w:cs="Times New Roman"/>
            <w:b/>
            <w:bCs/>
            <w:sz w:val="24"/>
            <w:szCs w:val="24"/>
          </w:rPr>
          <w:delText xml:space="preserve"> Heat Dome </w:delText>
        </w:r>
      </w:del>
      <w:r w:rsidRPr="00576475">
        <w:rPr>
          <w:rFonts w:ascii="Bookman Old Style" w:hAnsi="Bookman Old Style" w:cs="Times New Roman"/>
          <w:b/>
          <w:bCs/>
          <w:sz w:val="24"/>
          <w:szCs w:val="24"/>
        </w:rPr>
        <w:t>at the HJA</w:t>
      </w:r>
      <w:r w:rsidR="00C23D50">
        <w:rPr>
          <w:rFonts w:ascii="Bookman Old Style" w:hAnsi="Bookman Old Style" w:cs="Times New Roman"/>
          <w:b/>
          <w:bCs/>
          <w:sz w:val="24"/>
          <w:szCs w:val="24"/>
        </w:rPr>
        <w:t>?</w:t>
      </w:r>
      <w:r w:rsidRPr="00576475">
        <w:rPr>
          <w:rFonts w:ascii="Bookman Old Style" w:hAnsi="Bookman Old Style" w:cs="Times New Roman"/>
          <w:b/>
          <w:bCs/>
          <w:sz w:val="24"/>
          <w:szCs w:val="24"/>
        </w:rPr>
        <w:t xml:space="preserve"> </w:t>
      </w:r>
      <w:commentRangeEnd w:id="135"/>
      <w:r w:rsidR="00764FC0">
        <w:rPr>
          <w:rStyle w:val="CommentReference"/>
        </w:rPr>
        <w:commentReference w:id="135"/>
      </w:r>
    </w:p>
    <w:p w14:paraId="33144ACB" w14:textId="1E0FA0D2" w:rsidR="009C7D61" w:rsidRDefault="00DD7AAD" w:rsidP="009C7D61">
      <w:pPr>
        <w:pStyle w:val="ListParagraph"/>
        <w:numPr>
          <w:ilvl w:val="2"/>
          <w:numId w:val="3"/>
        </w:numPr>
        <w:spacing w:after="0" w:line="240" w:lineRule="auto"/>
        <w:rPr>
          <w:rFonts w:ascii="Bookman Old Style" w:hAnsi="Bookman Old Style" w:cs="Times New Roman"/>
          <w:sz w:val="24"/>
          <w:szCs w:val="24"/>
        </w:rPr>
      </w:pPr>
      <w:r w:rsidRPr="00F32A5A">
        <w:rPr>
          <w:rFonts w:ascii="Bookman Old Style" w:hAnsi="Bookman Old Style" w:cs="Times New Roman"/>
          <w:b/>
          <w:bCs/>
          <w:sz w:val="24"/>
          <w:szCs w:val="24"/>
        </w:rPr>
        <w:t>Specific question 1A:</w:t>
      </w:r>
      <w:r>
        <w:rPr>
          <w:rFonts w:ascii="Bookman Old Style" w:hAnsi="Bookman Old Style" w:cs="Times New Roman"/>
          <w:sz w:val="24"/>
          <w:szCs w:val="24"/>
        </w:rPr>
        <w:t xml:space="preserve"> Are these growth changes similar or different between MOG trees and younger trees?</w:t>
      </w:r>
    </w:p>
    <w:p w14:paraId="288B048B" w14:textId="184357E4" w:rsidR="009C7D61" w:rsidRPr="009C7D61" w:rsidRDefault="009C7D61" w:rsidP="009C7D61">
      <w:pPr>
        <w:pStyle w:val="ListParagraph"/>
        <w:numPr>
          <w:ilvl w:val="2"/>
          <w:numId w:val="3"/>
        </w:numPr>
        <w:spacing w:after="0" w:line="240" w:lineRule="auto"/>
        <w:rPr>
          <w:rFonts w:ascii="Bookman Old Style" w:hAnsi="Bookman Old Style" w:cs="Times New Roman"/>
          <w:sz w:val="24"/>
          <w:szCs w:val="24"/>
        </w:rPr>
      </w:pPr>
      <w:r w:rsidRPr="00F32A5A">
        <w:rPr>
          <w:rFonts w:ascii="Bookman Old Style" w:hAnsi="Bookman Old Style" w:cs="Times New Roman"/>
          <w:b/>
          <w:bCs/>
          <w:sz w:val="24"/>
          <w:szCs w:val="24"/>
        </w:rPr>
        <w:t>Specific question 1B:</w:t>
      </w:r>
      <w:r>
        <w:rPr>
          <w:rFonts w:ascii="Bookman Old Style" w:hAnsi="Bookman Old Style" w:cs="Times New Roman"/>
          <w:sz w:val="24"/>
          <w:szCs w:val="24"/>
        </w:rPr>
        <w:t xml:space="preserve"> </w:t>
      </w:r>
      <w:commentRangeStart w:id="145"/>
      <w:commentRangeStart w:id="146"/>
      <w:r>
        <w:rPr>
          <w:rFonts w:ascii="Bookman Old Style" w:hAnsi="Bookman Old Style" w:cs="Times New Roman"/>
          <w:sz w:val="24"/>
          <w:szCs w:val="24"/>
        </w:rPr>
        <w:t xml:space="preserve">Do growth changes </w:t>
      </w:r>
      <w:commentRangeEnd w:id="145"/>
      <w:r w:rsidR="00764FC0">
        <w:rPr>
          <w:rStyle w:val="CommentReference"/>
        </w:rPr>
        <w:commentReference w:id="145"/>
      </w:r>
      <w:commentRangeEnd w:id="146"/>
      <w:r w:rsidR="00354C2D">
        <w:rPr>
          <w:rStyle w:val="CommentReference"/>
        </w:rPr>
        <w:commentReference w:id="146"/>
      </w:r>
      <w:r>
        <w:rPr>
          <w:rFonts w:ascii="Bookman Old Style" w:hAnsi="Bookman Old Style" w:cs="Times New Roman"/>
          <w:sz w:val="24"/>
          <w:szCs w:val="24"/>
        </w:rPr>
        <w:t>persist during periods of normal precipitation—i.e., in the absence of drought?</w:t>
      </w:r>
    </w:p>
    <w:p w14:paraId="20F2262E" w14:textId="36668438" w:rsidR="00DD7AAD" w:rsidRPr="00ED29D1" w:rsidRDefault="00F32A5A" w:rsidP="00CA576D">
      <w:pPr>
        <w:pStyle w:val="ListParagraph"/>
        <w:numPr>
          <w:ilvl w:val="2"/>
          <w:numId w:val="3"/>
        </w:numPr>
        <w:spacing w:after="0" w:line="240" w:lineRule="auto"/>
        <w:rPr>
          <w:rFonts w:ascii="Bookman Old Style" w:hAnsi="Bookman Old Style" w:cs="Times New Roman"/>
          <w:sz w:val="24"/>
          <w:szCs w:val="24"/>
        </w:rPr>
      </w:pPr>
      <w:r w:rsidRPr="00ED29D1">
        <w:rPr>
          <w:rFonts w:ascii="Bookman Old Style" w:hAnsi="Bookman Old Style" w:cs="Times New Roman"/>
          <w:b/>
          <w:bCs/>
          <w:sz w:val="24"/>
          <w:szCs w:val="24"/>
        </w:rPr>
        <w:lastRenderedPageBreak/>
        <w:t>Specific question 1C:</w:t>
      </w:r>
      <w:r w:rsidRPr="00ED29D1">
        <w:rPr>
          <w:rFonts w:ascii="Bookman Old Style" w:hAnsi="Bookman Old Style" w:cs="Times New Roman"/>
          <w:sz w:val="24"/>
          <w:szCs w:val="24"/>
        </w:rPr>
        <w:t xml:space="preserve"> </w:t>
      </w:r>
      <w:commentRangeStart w:id="147"/>
      <w:r w:rsidRPr="00ED29D1">
        <w:rPr>
          <w:rFonts w:ascii="Bookman Old Style" w:hAnsi="Bookman Old Style" w:cs="Times New Roman"/>
          <w:sz w:val="24"/>
          <w:szCs w:val="24"/>
        </w:rPr>
        <w:t xml:space="preserve">Is there a relationship between growth and other climatic variables such as VPD or soil moisture based </w:t>
      </w:r>
      <w:ins w:id="148" w:author="Still, Christopher" w:date="2024-05-29T16:13:00Z">
        <w:r w:rsidR="00770F5C">
          <w:rPr>
            <w:rFonts w:ascii="Bookman Old Style" w:hAnsi="Bookman Old Style" w:cs="Times New Roman"/>
            <w:sz w:val="24"/>
            <w:szCs w:val="24"/>
          </w:rPr>
          <w:t xml:space="preserve">on </w:t>
        </w:r>
      </w:ins>
      <w:ins w:id="149" w:author="Still, Christopher" w:date="2024-05-29T16:11:00Z">
        <w:r w:rsidR="00770F5C">
          <w:rPr>
            <w:rFonts w:ascii="Bookman Old Style" w:hAnsi="Bookman Old Style" w:cs="Times New Roman"/>
            <w:sz w:val="24"/>
            <w:szCs w:val="24"/>
          </w:rPr>
          <w:t xml:space="preserve">Discovery Tree and </w:t>
        </w:r>
      </w:ins>
      <w:del w:id="150" w:author="Still, Christopher" w:date="2024-05-29T16:11:00Z">
        <w:r w:rsidRPr="00ED29D1" w:rsidDel="00770F5C">
          <w:rPr>
            <w:rFonts w:ascii="Bookman Old Style" w:hAnsi="Bookman Old Style" w:cs="Times New Roman"/>
            <w:sz w:val="24"/>
            <w:szCs w:val="24"/>
          </w:rPr>
          <w:delText xml:space="preserve">on </w:delText>
        </w:r>
      </w:del>
      <w:proofErr w:type="spellStart"/>
      <w:r w:rsidRPr="00ED29D1">
        <w:rPr>
          <w:rFonts w:ascii="Bookman Old Style" w:hAnsi="Bookman Old Style" w:cs="Times New Roman"/>
          <w:sz w:val="24"/>
          <w:szCs w:val="24"/>
        </w:rPr>
        <w:t>Primet</w:t>
      </w:r>
      <w:proofErr w:type="spellEnd"/>
      <w:r w:rsidRPr="00ED29D1">
        <w:rPr>
          <w:rFonts w:ascii="Bookman Old Style" w:hAnsi="Bookman Old Style" w:cs="Times New Roman"/>
          <w:sz w:val="24"/>
          <w:szCs w:val="24"/>
        </w:rPr>
        <w:t xml:space="preserve"> data?</w:t>
      </w:r>
      <w:commentRangeStart w:id="151"/>
      <w:commentRangeStart w:id="152"/>
      <w:commentRangeEnd w:id="151"/>
      <w:r w:rsidR="001176FE">
        <w:rPr>
          <w:rStyle w:val="CommentReference"/>
        </w:rPr>
        <w:commentReference w:id="151"/>
      </w:r>
      <w:commentRangeEnd w:id="152"/>
      <w:r w:rsidR="00ED29D1">
        <w:rPr>
          <w:rStyle w:val="CommentReference"/>
        </w:rPr>
        <w:commentReference w:id="152"/>
      </w:r>
      <w:commentRangeEnd w:id="147"/>
      <w:r w:rsidR="007114BA">
        <w:rPr>
          <w:rStyle w:val="CommentReference"/>
        </w:rPr>
        <w:commentReference w:id="147"/>
      </w:r>
    </w:p>
    <w:p w14:paraId="5D22F53B" w14:textId="24E5F71C" w:rsidR="00DD7AAD" w:rsidRPr="00ED29D1" w:rsidRDefault="00ED29D1" w:rsidP="00ED29D1">
      <w:pPr>
        <w:pStyle w:val="ListParagraph"/>
        <w:numPr>
          <w:ilvl w:val="0"/>
          <w:numId w:val="3"/>
        </w:numPr>
        <w:spacing w:after="0" w:line="240" w:lineRule="auto"/>
        <w:rPr>
          <w:rFonts w:ascii="Bookman Old Style" w:hAnsi="Bookman Old Style" w:cs="Times New Roman"/>
          <w:sz w:val="24"/>
          <w:szCs w:val="24"/>
        </w:rPr>
      </w:pPr>
      <w:r w:rsidRPr="00ED29D1">
        <w:rPr>
          <w:rFonts w:ascii="Bookman Old Style" w:hAnsi="Bookman Old Style" w:cs="Times New Roman"/>
          <w:sz w:val="24"/>
          <w:szCs w:val="24"/>
        </w:rPr>
        <w:t xml:space="preserve"> </w:t>
      </w:r>
      <w:r w:rsidR="00DD7AAD" w:rsidRPr="00ED29D1">
        <w:rPr>
          <w:rFonts w:ascii="Bookman Old Style" w:hAnsi="Bookman Old Style" w:cs="Times New Roman"/>
          <w:sz w:val="24"/>
          <w:szCs w:val="24"/>
        </w:rPr>
        <w:t xml:space="preserve">Chapter 2: </w:t>
      </w:r>
      <w:r w:rsidR="00DD7AAD" w:rsidRPr="00ED29D1">
        <w:rPr>
          <w:rFonts w:ascii="Bookman Old Style" w:hAnsi="Bookman Old Style" w:cs="Times New Roman"/>
          <w:sz w:val="24"/>
          <w:szCs w:val="24"/>
        </w:rPr>
        <w:tab/>
      </w:r>
      <w:r w:rsidR="00DD7AAD" w:rsidRPr="00ED29D1">
        <w:rPr>
          <w:rFonts w:ascii="Bookman Old Style" w:hAnsi="Bookman Old Style" w:cs="Times New Roman"/>
          <w:sz w:val="24"/>
          <w:szCs w:val="24"/>
        </w:rPr>
        <w:tab/>
      </w:r>
    </w:p>
    <w:p w14:paraId="2126BBF1" w14:textId="6815D0B9" w:rsidR="00DD7AAD" w:rsidRPr="00576475" w:rsidRDefault="00DD7AAD" w:rsidP="00DD7AAD">
      <w:pPr>
        <w:pStyle w:val="ListParagraph"/>
        <w:numPr>
          <w:ilvl w:val="1"/>
          <w:numId w:val="3"/>
        </w:numPr>
        <w:spacing w:after="0" w:line="240" w:lineRule="auto"/>
        <w:rPr>
          <w:rFonts w:ascii="Bookman Old Style" w:hAnsi="Bookman Old Style" w:cs="Times New Roman"/>
          <w:b/>
          <w:bCs/>
          <w:sz w:val="24"/>
          <w:szCs w:val="24"/>
        </w:rPr>
      </w:pPr>
      <w:r w:rsidRPr="00576475">
        <w:rPr>
          <w:rFonts w:ascii="Bookman Old Style" w:hAnsi="Bookman Old Style" w:cs="Times New Roman"/>
          <w:b/>
          <w:bCs/>
          <w:sz w:val="24"/>
          <w:szCs w:val="24"/>
        </w:rPr>
        <w:t>General question: How ha</w:t>
      </w:r>
      <w:ins w:id="153" w:author="Schulze, Mark" w:date="2024-06-05T18:00:00Z">
        <w:r w:rsidR="00354C2D">
          <w:rPr>
            <w:rFonts w:ascii="Bookman Old Style" w:hAnsi="Bookman Old Style" w:cs="Times New Roman"/>
            <w:b/>
            <w:bCs/>
            <w:sz w:val="24"/>
            <w:szCs w:val="24"/>
          </w:rPr>
          <w:t xml:space="preserve">ve heat waves </w:t>
        </w:r>
      </w:ins>
      <w:ins w:id="154" w:author="Schulze, Mark" w:date="2024-06-05T18:01:00Z">
        <w:r w:rsidR="00354C2D">
          <w:rPr>
            <w:rFonts w:ascii="Bookman Old Style" w:hAnsi="Bookman Old Style" w:cs="Times New Roman"/>
            <w:b/>
            <w:bCs/>
            <w:sz w:val="24"/>
            <w:szCs w:val="24"/>
          </w:rPr>
          <w:t xml:space="preserve">of varying timing and magnitude </w:t>
        </w:r>
      </w:ins>
      <w:ins w:id="155" w:author="Schulze, Mark" w:date="2024-06-05T18:00:00Z">
        <w:r w:rsidR="00354C2D">
          <w:rPr>
            <w:rFonts w:ascii="Bookman Old Style" w:hAnsi="Bookman Old Style" w:cs="Times New Roman"/>
            <w:b/>
            <w:bCs/>
            <w:sz w:val="24"/>
            <w:szCs w:val="24"/>
          </w:rPr>
          <w:t xml:space="preserve">influenced same year and subsequent year growth </w:t>
        </w:r>
      </w:ins>
      <w:del w:id="156" w:author="Schulze, Mark" w:date="2024-06-05T18:00:00Z">
        <w:r w:rsidRPr="00576475" w:rsidDel="00354C2D">
          <w:rPr>
            <w:rFonts w:ascii="Bookman Old Style" w:hAnsi="Bookman Old Style" w:cs="Times New Roman"/>
            <w:b/>
            <w:bCs/>
            <w:sz w:val="24"/>
            <w:szCs w:val="24"/>
          </w:rPr>
          <w:delText xml:space="preserve">s </w:delText>
        </w:r>
      </w:del>
      <w:del w:id="157" w:author="Schulze, Mark" w:date="2024-06-05T17:59:00Z">
        <w:r w:rsidRPr="00576475" w:rsidDel="00354C2D">
          <w:rPr>
            <w:rFonts w:ascii="Bookman Old Style" w:hAnsi="Bookman Old Style" w:cs="Times New Roman"/>
            <w:b/>
            <w:bCs/>
            <w:sz w:val="24"/>
            <w:szCs w:val="24"/>
          </w:rPr>
          <w:delText xml:space="preserve">long-term </w:delText>
        </w:r>
      </w:del>
      <w:del w:id="158" w:author="Schulze, Mark" w:date="2024-06-05T18:00:00Z">
        <w:r w:rsidRPr="00576475" w:rsidDel="00354C2D">
          <w:rPr>
            <w:rFonts w:ascii="Bookman Old Style" w:hAnsi="Bookman Old Style" w:cs="Times New Roman"/>
            <w:b/>
            <w:bCs/>
            <w:sz w:val="24"/>
            <w:szCs w:val="24"/>
          </w:rPr>
          <w:delText xml:space="preserve">growth </w:delText>
        </w:r>
      </w:del>
      <w:r w:rsidRPr="00576475">
        <w:rPr>
          <w:rFonts w:ascii="Bookman Old Style" w:hAnsi="Bookman Old Style" w:cs="Times New Roman"/>
          <w:b/>
          <w:bCs/>
          <w:sz w:val="24"/>
          <w:szCs w:val="24"/>
        </w:rPr>
        <w:t xml:space="preserve">of DF and WH </w:t>
      </w:r>
      <w:del w:id="159" w:author="Schulze, Mark" w:date="2024-06-05T18:01:00Z">
        <w:r w:rsidRPr="00576475" w:rsidDel="00354C2D">
          <w:rPr>
            <w:rFonts w:ascii="Bookman Old Style" w:hAnsi="Bookman Old Style" w:cs="Times New Roman"/>
            <w:b/>
            <w:bCs/>
            <w:sz w:val="24"/>
            <w:szCs w:val="24"/>
          </w:rPr>
          <w:delText xml:space="preserve">changed before, during, and after heat waves </w:delText>
        </w:r>
      </w:del>
      <w:r w:rsidRPr="00576475">
        <w:rPr>
          <w:rFonts w:ascii="Bookman Old Style" w:hAnsi="Bookman Old Style" w:cs="Times New Roman"/>
          <w:b/>
          <w:bCs/>
          <w:sz w:val="24"/>
          <w:szCs w:val="24"/>
        </w:rPr>
        <w:t>at the HJ</w:t>
      </w:r>
      <w:r w:rsidR="009C7D61">
        <w:rPr>
          <w:rFonts w:ascii="Bookman Old Style" w:hAnsi="Bookman Old Style" w:cs="Times New Roman"/>
          <w:b/>
          <w:bCs/>
          <w:sz w:val="24"/>
          <w:szCs w:val="24"/>
        </w:rPr>
        <w:t>A</w:t>
      </w:r>
      <w:r w:rsidRPr="00576475">
        <w:rPr>
          <w:rFonts w:ascii="Bookman Old Style" w:hAnsi="Bookman Old Style" w:cs="Times New Roman"/>
          <w:b/>
          <w:bCs/>
          <w:sz w:val="24"/>
          <w:szCs w:val="24"/>
        </w:rPr>
        <w:t xml:space="preserve"> </w:t>
      </w:r>
      <w:del w:id="160" w:author="Still, Christopher" w:date="2024-05-29T16:12:00Z">
        <w:r w:rsidRPr="00576475" w:rsidDel="00770F5C">
          <w:rPr>
            <w:rFonts w:ascii="Bookman Old Style" w:hAnsi="Bookman Old Style" w:cs="Times New Roman"/>
            <w:b/>
            <w:bCs/>
            <w:sz w:val="24"/>
            <w:szCs w:val="24"/>
          </w:rPr>
          <w:delText xml:space="preserve">over </w:delText>
        </w:r>
      </w:del>
      <w:ins w:id="161" w:author="Still, Christopher" w:date="2024-05-29T16:12:00Z">
        <w:r w:rsidR="00770F5C">
          <w:rPr>
            <w:rFonts w:ascii="Bookman Old Style" w:hAnsi="Bookman Old Style" w:cs="Times New Roman"/>
            <w:b/>
            <w:bCs/>
            <w:sz w:val="24"/>
            <w:szCs w:val="24"/>
          </w:rPr>
          <w:t>across</w:t>
        </w:r>
        <w:r w:rsidR="00770F5C" w:rsidRPr="00576475">
          <w:rPr>
            <w:rFonts w:ascii="Bookman Old Style" w:hAnsi="Bookman Old Style" w:cs="Times New Roman"/>
            <w:b/>
            <w:bCs/>
            <w:sz w:val="24"/>
            <w:szCs w:val="24"/>
          </w:rPr>
          <w:t xml:space="preserve"> </w:t>
        </w:r>
      </w:ins>
      <w:r w:rsidRPr="00576475">
        <w:rPr>
          <w:rFonts w:ascii="Bookman Old Style" w:hAnsi="Bookman Old Style" w:cs="Times New Roman"/>
          <w:b/>
          <w:bCs/>
          <w:sz w:val="24"/>
          <w:szCs w:val="24"/>
        </w:rPr>
        <w:t>the last few decades?</w:t>
      </w:r>
    </w:p>
    <w:p w14:paraId="6604C86B" w14:textId="77777777" w:rsidR="00DD7AAD" w:rsidRDefault="00DD7AAD" w:rsidP="00DD7AAD">
      <w:pPr>
        <w:pStyle w:val="ListParagraph"/>
        <w:numPr>
          <w:ilvl w:val="2"/>
          <w:numId w:val="3"/>
        </w:numPr>
        <w:spacing w:after="0" w:line="240" w:lineRule="auto"/>
        <w:rPr>
          <w:rFonts w:ascii="Bookman Old Style" w:hAnsi="Bookman Old Style" w:cs="Times New Roman"/>
          <w:sz w:val="24"/>
          <w:szCs w:val="24"/>
        </w:rPr>
      </w:pPr>
      <w:r w:rsidRPr="00F32A5A">
        <w:rPr>
          <w:rFonts w:ascii="Bookman Old Style" w:hAnsi="Bookman Old Style" w:cs="Times New Roman"/>
          <w:b/>
          <w:bCs/>
          <w:sz w:val="24"/>
          <w:szCs w:val="24"/>
        </w:rPr>
        <w:t>Specific question 2A:</w:t>
      </w:r>
      <w:r>
        <w:rPr>
          <w:rFonts w:ascii="Bookman Old Style" w:hAnsi="Bookman Old Style" w:cs="Times New Roman"/>
          <w:sz w:val="24"/>
          <w:szCs w:val="24"/>
        </w:rPr>
        <w:t xml:space="preserve"> Are these growth changes similar or different between MOG trees and younger trees?</w:t>
      </w:r>
    </w:p>
    <w:p w14:paraId="59ED51E5" w14:textId="77777777" w:rsidR="009C7D61" w:rsidRPr="009C7D61" w:rsidRDefault="00DD7AAD" w:rsidP="009C7D61">
      <w:pPr>
        <w:pStyle w:val="ListParagraph"/>
        <w:numPr>
          <w:ilvl w:val="2"/>
          <w:numId w:val="3"/>
        </w:numPr>
        <w:spacing w:after="0" w:line="240" w:lineRule="auto"/>
        <w:rPr>
          <w:rFonts w:ascii="Bookman Old Style" w:hAnsi="Bookman Old Style" w:cs="Times New Roman"/>
          <w:sz w:val="24"/>
          <w:szCs w:val="24"/>
        </w:rPr>
      </w:pPr>
      <w:r w:rsidRPr="00F32A5A">
        <w:rPr>
          <w:rFonts w:ascii="Bookman Old Style" w:hAnsi="Bookman Old Style" w:cs="Times New Roman"/>
          <w:b/>
          <w:bCs/>
          <w:sz w:val="24"/>
          <w:szCs w:val="24"/>
        </w:rPr>
        <w:t>Specific question 2B:</w:t>
      </w:r>
      <w:r>
        <w:rPr>
          <w:rFonts w:ascii="Bookman Old Style" w:hAnsi="Bookman Old Style" w:cs="Times New Roman"/>
          <w:sz w:val="24"/>
          <w:szCs w:val="24"/>
        </w:rPr>
        <w:t xml:space="preserve"> </w:t>
      </w:r>
      <w:r w:rsidR="009C7D61">
        <w:rPr>
          <w:rFonts w:ascii="Bookman Old Style" w:hAnsi="Bookman Old Style" w:cs="Times New Roman"/>
          <w:sz w:val="24"/>
          <w:szCs w:val="24"/>
        </w:rPr>
        <w:t>Specific question 1B: Do growth changes persist during periods of normal precipitation—i.e., in the absence of drought?</w:t>
      </w:r>
    </w:p>
    <w:p w14:paraId="60898FBB" w14:textId="5F862F77" w:rsidR="00DD7AAD" w:rsidRDefault="009C7D61" w:rsidP="00DD7AAD">
      <w:pPr>
        <w:pStyle w:val="ListParagraph"/>
        <w:numPr>
          <w:ilvl w:val="2"/>
          <w:numId w:val="3"/>
        </w:numPr>
        <w:spacing w:after="0" w:line="240" w:lineRule="auto"/>
        <w:rPr>
          <w:rFonts w:ascii="Bookman Old Style" w:hAnsi="Bookman Old Style" w:cs="Times New Roman"/>
          <w:sz w:val="24"/>
          <w:szCs w:val="24"/>
        </w:rPr>
      </w:pPr>
      <w:commentRangeStart w:id="162"/>
      <w:commentRangeStart w:id="163"/>
      <w:r w:rsidRPr="00F32A5A">
        <w:rPr>
          <w:rFonts w:ascii="Bookman Old Style" w:hAnsi="Bookman Old Style" w:cs="Times New Roman"/>
          <w:b/>
          <w:bCs/>
          <w:sz w:val="24"/>
          <w:szCs w:val="24"/>
        </w:rPr>
        <w:t>Specific question 2C:</w:t>
      </w:r>
      <w:r>
        <w:rPr>
          <w:rFonts w:ascii="Bookman Old Style" w:hAnsi="Bookman Old Style" w:cs="Times New Roman"/>
          <w:sz w:val="24"/>
          <w:szCs w:val="24"/>
        </w:rPr>
        <w:t xml:space="preserve"> How did</w:t>
      </w:r>
      <w:r w:rsidR="00DD7AAD">
        <w:rPr>
          <w:rFonts w:ascii="Bookman Old Style" w:hAnsi="Bookman Old Style" w:cs="Times New Roman"/>
          <w:sz w:val="24"/>
          <w:szCs w:val="24"/>
        </w:rPr>
        <w:t xml:space="preserve"> the degree </w:t>
      </w:r>
      <w:commentRangeStart w:id="164"/>
      <w:commentRangeStart w:id="165"/>
      <w:r w:rsidR="00DD7AAD">
        <w:rPr>
          <w:rFonts w:ascii="Bookman Old Style" w:hAnsi="Bookman Old Style" w:cs="Times New Roman"/>
          <w:sz w:val="24"/>
          <w:szCs w:val="24"/>
        </w:rPr>
        <w:t xml:space="preserve">of foliar scorch from </w:t>
      </w:r>
      <w:r>
        <w:rPr>
          <w:rFonts w:ascii="Bookman Old Style" w:hAnsi="Bookman Old Style" w:cs="Times New Roman"/>
          <w:sz w:val="24"/>
          <w:szCs w:val="24"/>
        </w:rPr>
        <w:t xml:space="preserve">the Heat Dome </w:t>
      </w:r>
      <w:r w:rsidR="00DD7AAD">
        <w:rPr>
          <w:rFonts w:ascii="Bookman Old Style" w:hAnsi="Bookman Old Style" w:cs="Times New Roman"/>
          <w:sz w:val="24"/>
          <w:szCs w:val="24"/>
        </w:rPr>
        <w:t xml:space="preserve">affect </w:t>
      </w:r>
      <w:r>
        <w:rPr>
          <w:rFonts w:ascii="Bookman Old Style" w:hAnsi="Bookman Old Style" w:cs="Times New Roman"/>
          <w:sz w:val="24"/>
          <w:szCs w:val="24"/>
        </w:rPr>
        <w:t>g</w:t>
      </w:r>
      <w:r w:rsidR="00DD7AAD">
        <w:rPr>
          <w:rFonts w:ascii="Bookman Old Style" w:hAnsi="Bookman Old Style" w:cs="Times New Roman"/>
          <w:sz w:val="24"/>
          <w:szCs w:val="24"/>
        </w:rPr>
        <w:t>rowth of WH?</w:t>
      </w:r>
      <w:commentRangeEnd w:id="164"/>
      <w:r w:rsidR="001176FE">
        <w:rPr>
          <w:rStyle w:val="CommentReference"/>
        </w:rPr>
        <w:commentReference w:id="164"/>
      </w:r>
      <w:commentRangeEnd w:id="165"/>
      <w:r>
        <w:rPr>
          <w:rStyle w:val="CommentReference"/>
        </w:rPr>
        <w:commentReference w:id="165"/>
      </w:r>
    </w:p>
    <w:p w14:paraId="40A58ECF" w14:textId="1263C83A" w:rsidR="009C7D61" w:rsidRDefault="009C7D61" w:rsidP="009C7D61">
      <w:pPr>
        <w:pStyle w:val="ListParagraph"/>
        <w:numPr>
          <w:ilvl w:val="3"/>
          <w:numId w:val="3"/>
        </w:numPr>
        <w:spacing w:after="0" w:line="240" w:lineRule="auto"/>
        <w:rPr>
          <w:rFonts w:ascii="Bookman Old Style" w:hAnsi="Bookman Old Style" w:cs="Times New Roman"/>
          <w:sz w:val="24"/>
          <w:szCs w:val="24"/>
        </w:rPr>
      </w:pPr>
      <w:r>
        <w:rPr>
          <w:rFonts w:ascii="Bookman Old Style" w:hAnsi="Bookman Old Style" w:cs="Times New Roman"/>
          <w:sz w:val="24"/>
          <w:szCs w:val="24"/>
        </w:rPr>
        <w:t>Is there a relationship between proportion of scorched crown volume and growth rate?</w:t>
      </w:r>
    </w:p>
    <w:p w14:paraId="1E2C0B9C" w14:textId="63100048" w:rsidR="009C7D61" w:rsidRDefault="009C7D61" w:rsidP="009C7D61">
      <w:pPr>
        <w:pStyle w:val="ListParagraph"/>
        <w:numPr>
          <w:ilvl w:val="3"/>
          <w:numId w:val="3"/>
        </w:numPr>
        <w:spacing w:after="0" w:line="240" w:lineRule="auto"/>
        <w:rPr>
          <w:rFonts w:ascii="Bookman Old Style" w:hAnsi="Bookman Old Style" w:cs="Times New Roman"/>
          <w:sz w:val="24"/>
          <w:szCs w:val="24"/>
        </w:rPr>
      </w:pPr>
      <w:r>
        <w:rPr>
          <w:rFonts w:ascii="Bookman Old Style" w:hAnsi="Bookman Old Style" w:cs="Times New Roman"/>
          <w:sz w:val="24"/>
          <w:szCs w:val="24"/>
        </w:rPr>
        <w:t>Did growth significantly differ among scorched vs. non-scored WH trees?</w:t>
      </w:r>
      <w:commentRangeEnd w:id="162"/>
      <w:r w:rsidR="00770F5C">
        <w:rPr>
          <w:rStyle w:val="CommentReference"/>
        </w:rPr>
        <w:commentReference w:id="162"/>
      </w:r>
      <w:commentRangeEnd w:id="163"/>
      <w:r w:rsidR="00354C2D">
        <w:rPr>
          <w:rStyle w:val="CommentReference"/>
        </w:rPr>
        <w:commentReference w:id="163"/>
      </w:r>
    </w:p>
    <w:p w14:paraId="2F068A3B" w14:textId="7A138E80" w:rsidR="00DD7AAD" w:rsidRPr="00ED29D1" w:rsidRDefault="009C7D61" w:rsidP="00ED29D1">
      <w:pPr>
        <w:pStyle w:val="ListParagraph"/>
        <w:numPr>
          <w:ilvl w:val="2"/>
          <w:numId w:val="3"/>
        </w:numPr>
        <w:spacing w:after="0" w:line="240" w:lineRule="auto"/>
        <w:rPr>
          <w:rFonts w:ascii="Bookman Old Style" w:hAnsi="Bookman Old Style" w:cs="Times New Roman"/>
          <w:sz w:val="24"/>
          <w:szCs w:val="24"/>
        </w:rPr>
      </w:pPr>
      <w:r w:rsidRPr="00770F5C">
        <w:rPr>
          <w:rFonts w:ascii="Bookman Old Style" w:hAnsi="Bookman Old Style" w:cs="Times New Roman"/>
          <w:b/>
          <w:bCs/>
          <w:sz w:val="24"/>
          <w:szCs w:val="24"/>
          <w:rPrChange w:id="166" w:author="Still, Christopher" w:date="2024-05-29T16:12:00Z">
            <w:rPr>
              <w:rFonts w:ascii="Bookman Old Style" w:hAnsi="Bookman Old Style" w:cs="Times New Roman"/>
              <w:sz w:val="24"/>
              <w:szCs w:val="24"/>
            </w:rPr>
          </w:rPrChange>
        </w:rPr>
        <w:t>Specific question 2D:</w:t>
      </w:r>
      <w:r>
        <w:rPr>
          <w:rFonts w:ascii="Bookman Old Style" w:hAnsi="Bookman Old Style" w:cs="Times New Roman"/>
          <w:sz w:val="24"/>
          <w:szCs w:val="24"/>
        </w:rPr>
        <w:t xml:space="preserve"> Does the timing of a heat wave (e.g., early vs. late summer) affect growth response?</w:t>
      </w:r>
      <w:commentRangeStart w:id="167"/>
      <w:commentRangeStart w:id="168"/>
      <w:commentRangeStart w:id="169"/>
      <w:commentRangeEnd w:id="167"/>
      <w:r w:rsidR="00DD7AAD">
        <w:rPr>
          <w:rStyle w:val="CommentReference"/>
        </w:rPr>
        <w:commentReference w:id="167"/>
      </w:r>
      <w:commentRangeEnd w:id="168"/>
      <w:r w:rsidR="00DD7AAD">
        <w:rPr>
          <w:rStyle w:val="CommentReference"/>
        </w:rPr>
        <w:commentReference w:id="168"/>
      </w:r>
      <w:commentRangeEnd w:id="169"/>
      <w:r w:rsidR="001176FE">
        <w:rPr>
          <w:rStyle w:val="CommentReference"/>
        </w:rPr>
        <w:commentReference w:id="169"/>
      </w:r>
    </w:p>
    <w:p w14:paraId="113E8860" w14:textId="77777777" w:rsidR="009B2D79" w:rsidRPr="001F0E92" w:rsidRDefault="009B2D79" w:rsidP="001F0E92">
      <w:pPr>
        <w:spacing w:after="0" w:line="240" w:lineRule="auto"/>
        <w:ind w:firstLine="360"/>
        <w:rPr>
          <w:rFonts w:ascii="Bookman Old Style" w:hAnsi="Bookman Old Style" w:cs="Times New Roman"/>
          <w:sz w:val="24"/>
          <w:szCs w:val="24"/>
        </w:rPr>
      </w:pPr>
    </w:p>
    <w:p w14:paraId="5FC8166D" w14:textId="270274B0" w:rsidR="00564162" w:rsidRPr="001F0E92" w:rsidRDefault="002A7ABE" w:rsidP="001F0E92">
      <w:pPr>
        <w:pStyle w:val="Heading1"/>
        <w:spacing w:after="0" w:line="240" w:lineRule="auto"/>
      </w:pPr>
      <w:r w:rsidRPr="001F0E92">
        <w:t>PROPOSED METHODOLOGY</w:t>
      </w:r>
    </w:p>
    <w:p w14:paraId="43BCD7A4" w14:textId="77777777" w:rsidR="009B2D79" w:rsidRPr="001F0E92" w:rsidRDefault="009B2D79" w:rsidP="001F0E92">
      <w:pPr>
        <w:spacing w:line="240" w:lineRule="auto"/>
        <w:rPr>
          <w:rFonts w:ascii="Bookman Old Style" w:hAnsi="Bookman Old Style"/>
        </w:rPr>
      </w:pPr>
    </w:p>
    <w:p w14:paraId="7A59934A" w14:textId="060851EE" w:rsidR="001F0E92" w:rsidRPr="001F0E92" w:rsidRDefault="009B2D79" w:rsidP="001F0E92">
      <w:pPr>
        <w:spacing w:after="0" w:line="240" w:lineRule="auto"/>
        <w:ind w:firstLine="720"/>
        <w:rPr>
          <w:rFonts w:ascii="Bookman Old Style" w:eastAsia="Times New Roman" w:hAnsi="Bookman Old Style" w:cs="Times New Roman"/>
          <w:sz w:val="24"/>
          <w:szCs w:val="24"/>
        </w:rPr>
      </w:pPr>
      <w:r w:rsidRPr="001F0E92">
        <w:rPr>
          <w:rFonts w:ascii="Bookman Old Style" w:hAnsi="Bookman Old Style" w:cs="Times New Roman"/>
          <w:sz w:val="24"/>
          <w:szCs w:val="24"/>
        </w:rPr>
        <w:t>The proposed study will take place at the</w:t>
      </w:r>
      <w:r w:rsidR="00C23D50">
        <w:rPr>
          <w:rFonts w:ascii="Bookman Old Style" w:hAnsi="Bookman Old Style" w:cs="Times New Roman"/>
          <w:sz w:val="24"/>
          <w:szCs w:val="24"/>
        </w:rPr>
        <w:t xml:space="preserve"> HJA</w:t>
      </w:r>
      <w:r w:rsidRPr="001F0E92">
        <w:rPr>
          <w:rFonts w:ascii="Bookman Old Style" w:hAnsi="Bookman Old Style" w:cs="Times New Roman"/>
          <w:sz w:val="24"/>
          <w:szCs w:val="24"/>
        </w:rPr>
        <w:t xml:space="preserve">. It </w:t>
      </w:r>
      <w:r w:rsidR="003A36BE" w:rsidRPr="001F0E92">
        <w:rPr>
          <w:rFonts w:ascii="Bookman Old Style" w:hAnsi="Bookman Old Style" w:cs="Times New Roman"/>
          <w:sz w:val="24"/>
          <w:szCs w:val="24"/>
        </w:rPr>
        <w:t xml:space="preserve">is situated on the </w:t>
      </w:r>
      <w:r w:rsidR="00DB6F69">
        <w:rPr>
          <w:rFonts w:ascii="Bookman Old Style" w:hAnsi="Bookman Old Style" w:cs="Times New Roman"/>
          <w:sz w:val="24"/>
          <w:szCs w:val="24"/>
        </w:rPr>
        <w:t>we</w:t>
      </w:r>
      <w:r w:rsidR="003A36BE" w:rsidRPr="001F0E92">
        <w:rPr>
          <w:rFonts w:ascii="Bookman Old Style" w:hAnsi="Bookman Old Style" w:cs="Times New Roman"/>
          <w:sz w:val="24"/>
          <w:szCs w:val="24"/>
        </w:rPr>
        <w:t>stern side of the Cascade Mountains near Blue River, Oregon (</w:t>
      </w:r>
      <w:r w:rsidRPr="001F0E92">
        <w:rPr>
          <w:rFonts w:ascii="Bookman Old Style" w:hAnsi="Bookman Old Style" w:cs="Times New Roman"/>
          <w:sz w:val="24"/>
          <w:szCs w:val="24"/>
        </w:rPr>
        <w:t>a</w:t>
      </w:r>
      <w:r w:rsidR="003A36BE" w:rsidRPr="001F0E92">
        <w:rPr>
          <w:rFonts w:ascii="Bookman Old Style" w:hAnsi="Bookman Old Style" w:cs="Times New Roman"/>
          <w:sz w:val="24"/>
          <w:szCs w:val="24"/>
        </w:rPr>
        <w:t xml:space="preserve">pproximate coordinates: </w:t>
      </w:r>
      <w:r w:rsidR="003A36BE" w:rsidRPr="001F0E92">
        <w:rPr>
          <w:rStyle w:val="textlayer--absolute"/>
          <w:rFonts w:ascii="Bookman Old Style" w:hAnsi="Bookman Old Style" w:cs="Arial"/>
          <w:sz w:val="24"/>
          <w:szCs w:val="24"/>
        </w:rPr>
        <w:t>44.1734° N, 122.1968° W)</w:t>
      </w:r>
      <w:r w:rsidRPr="001F0E92">
        <w:rPr>
          <w:rFonts w:ascii="Bookman Old Style" w:hAnsi="Bookman Old Style" w:cs="Times New Roman"/>
          <w:sz w:val="24"/>
          <w:szCs w:val="24"/>
        </w:rPr>
        <w:t xml:space="preserve">. </w:t>
      </w:r>
      <w:r w:rsidR="00331C1C" w:rsidRPr="001F0E92">
        <w:rPr>
          <w:rFonts w:ascii="Bookman Old Style" w:hAnsi="Bookman Old Style" w:cs="Times New Roman"/>
          <w:sz w:val="24"/>
          <w:szCs w:val="24"/>
        </w:rPr>
        <w:t>The area encompasses over 1</w:t>
      </w:r>
      <w:r w:rsidR="00331C1C" w:rsidRPr="001F0E92">
        <w:rPr>
          <w:rFonts w:ascii="Bookman Old Style" w:eastAsia="Times New Roman" w:hAnsi="Bookman Old Style" w:cs="Times New Roman"/>
          <w:sz w:val="24"/>
          <w:szCs w:val="24"/>
        </w:rPr>
        <w:t>5,800 acres (6,400 hectares)</w:t>
      </w:r>
      <w:r w:rsidR="001176FE">
        <w:rPr>
          <w:rFonts w:ascii="Bookman Old Style" w:eastAsia="Times New Roman" w:hAnsi="Bookman Old Style" w:cs="Times New Roman"/>
          <w:sz w:val="24"/>
          <w:szCs w:val="24"/>
        </w:rPr>
        <w:t xml:space="preserve">, which includes the Lookout Creek watershed. HJA </w:t>
      </w:r>
      <w:r w:rsidR="00331C1C" w:rsidRPr="001F0E92">
        <w:rPr>
          <w:rFonts w:ascii="Bookman Old Style" w:eastAsia="Times New Roman" w:hAnsi="Bookman Old Style" w:cs="Times New Roman"/>
          <w:sz w:val="24"/>
          <w:szCs w:val="24"/>
        </w:rPr>
        <w:t>is jointly operated by the US Forest Service’s Pacific Northwest Research Station, the Willamette National Forest, and Oregon State University (</w:t>
      </w:r>
      <w:r w:rsidR="00331C1C" w:rsidRPr="001F0E92">
        <w:rPr>
          <w:rFonts w:ascii="Bookman Old Style" w:eastAsia="Times New Roman" w:hAnsi="Bookman Old Style" w:cs="Times New Roman"/>
          <w:sz w:val="24"/>
          <w:szCs w:val="24"/>
          <w:u w:val="single"/>
        </w:rPr>
        <w:t>Swanson 2023</w:t>
      </w:r>
      <w:r w:rsidR="00331C1C" w:rsidRPr="001F0E92">
        <w:rPr>
          <w:rFonts w:ascii="Bookman Old Style" w:eastAsia="Times New Roman" w:hAnsi="Bookman Old Style" w:cs="Times New Roman"/>
          <w:sz w:val="24"/>
          <w:szCs w:val="24"/>
        </w:rPr>
        <w:t xml:space="preserve">). </w:t>
      </w:r>
      <w:r w:rsidR="00331C1C" w:rsidRPr="001F0E92">
        <w:rPr>
          <w:rFonts w:ascii="Bookman Old Style" w:hAnsi="Bookman Old Style" w:cs="Times New Roman"/>
          <w:sz w:val="24"/>
          <w:szCs w:val="24"/>
        </w:rPr>
        <w:t xml:space="preserve">It is as diverse in its topography as it is in its biota. Elevations range from 380-1600 meters (1,247-5,249 feet). </w:t>
      </w:r>
      <w:r w:rsidR="003A36BE" w:rsidRPr="001F0E92">
        <w:rPr>
          <w:rFonts w:ascii="Bookman Old Style" w:hAnsi="Bookman Old Style" w:cs="Times New Roman"/>
          <w:sz w:val="24"/>
          <w:szCs w:val="24"/>
        </w:rPr>
        <w:t>Native forest</w:t>
      </w:r>
      <w:r w:rsidR="00E81DE9">
        <w:rPr>
          <w:rFonts w:ascii="Bookman Old Style" w:hAnsi="Bookman Old Style" w:cs="Times New Roman"/>
          <w:sz w:val="24"/>
          <w:szCs w:val="24"/>
        </w:rPr>
        <w:t xml:space="preserve"> species (DF and WH)</w:t>
      </w:r>
      <w:r w:rsidR="003A36BE" w:rsidRPr="001F0E92">
        <w:rPr>
          <w:rFonts w:ascii="Bookman Old Style" w:hAnsi="Bookman Old Style" w:cs="Times New Roman"/>
          <w:sz w:val="24"/>
          <w:szCs w:val="24"/>
        </w:rPr>
        <w:t xml:space="preserve"> can surpass 500 years in age while the younger plantations are the result of clearcutting practices of the 1960s (</w:t>
      </w:r>
      <w:r w:rsidR="003A36BE" w:rsidRPr="001F0E92">
        <w:rPr>
          <w:rFonts w:ascii="Bookman Old Style" w:hAnsi="Bookman Old Style" w:cs="Times New Roman"/>
          <w:sz w:val="24"/>
          <w:szCs w:val="24"/>
          <w:u w:val="single"/>
        </w:rPr>
        <w:t>Swanson 2023</w:t>
      </w:r>
      <w:r w:rsidR="003A36BE" w:rsidRPr="001F0E92">
        <w:rPr>
          <w:rFonts w:ascii="Bookman Old Style" w:hAnsi="Bookman Old Style" w:cs="Times New Roman"/>
          <w:sz w:val="24"/>
          <w:szCs w:val="24"/>
        </w:rPr>
        <w:t xml:space="preserve">). </w:t>
      </w:r>
      <w:commentRangeStart w:id="170"/>
      <w:r w:rsidR="00331C1C" w:rsidRPr="001F0E92">
        <w:rPr>
          <w:rFonts w:ascii="Bookman Old Style" w:hAnsi="Bookman Old Style" w:cs="Times New Roman"/>
          <w:sz w:val="24"/>
          <w:szCs w:val="24"/>
        </w:rPr>
        <w:t xml:space="preserve">In </w:t>
      </w:r>
      <w:commentRangeEnd w:id="170"/>
      <w:r w:rsidR="002A079E">
        <w:rPr>
          <w:rStyle w:val="CommentReference"/>
        </w:rPr>
        <w:commentReference w:id="170"/>
      </w:r>
      <w:r w:rsidR="00331C1C" w:rsidRPr="001F0E92">
        <w:rPr>
          <w:rFonts w:ascii="Bookman Old Style" w:hAnsi="Bookman Old Style" w:cs="Times New Roman"/>
          <w:sz w:val="24"/>
          <w:szCs w:val="24"/>
        </w:rPr>
        <w:t xml:space="preserve">the more mesic areas of the </w:t>
      </w:r>
      <w:r w:rsidR="00EA2F92">
        <w:rPr>
          <w:rFonts w:ascii="Bookman Old Style" w:hAnsi="Bookman Old Style" w:cs="Times New Roman"/>
          <w:sz w:val="24"/>
          <w:szCs w:val="24"/>
        </w:rPr>
        <w:t>HJA</w:t>
      </w:r>
      <w:r w:rsidR="00331C1C" w:rsidRPr="001F0E92">
        <w:rPr>
          <w:rFonts w:ascii="Bookman Old Style" w:hAnsi="Bookman Old Style" w:cs="Times New Roman"/>
          <w:sz w:val="24"/>
          <w:szCs w:val="24"/>
        </w:rPr>
        <w:t xml:space="preserve">, the fire regime tends to be </w:t>
      </w:r>
      <w:r w:rsidR="00CE0CF3" w:rsidRPr="001F0E92">
        <w:rPr>
          <w:rFonts w:ascii="Bookman Old Style" w:eastAsia="Times New Roman" w:hAnsi="Bookman Old Style" w:cs="Times New Roman"/>
          <w:sz w:val="24"/>
          <w:szCs w:val="24"/>
        </w:rPr>
        <w:t xml:space="preserve">infrequent </w:t>
      </w:r>
      <w:r w:rsidR="00EA2F92">
        <w:rPr>
          <w:rFonts w:ascii="Bookman Old Style" w:eastAsia="Times New Roman" w:hAnsi="Bookman Old Style" w:cs="Times New Roman"/>
          <w:sz w:val="24"/>
          <w:szCs w:val="24"/>
        </w:rPr>
        <w:t>with</w:t>
      </w:r>
      <w:r w:rsidR="00CE0CF3" w:rsidRPr="001F0E92">
        <w:rPr>
          <w:rFonts w:ascii="Bookman Old Style" w:eastAsia="Times New Roman" w:hAnsi="Bookman Old Style" w:cs="Times New Roman"/>
          <w:sz w:val="24"/>
          <w:szCs w:val="24"/>
        </w:rPr>
        <w:t xml:space="preserve"> high intensit</w:t>
      </w:r>
      <w:r w:rsidR="00331C1C" w:rsidRPr="001F0E92">
        <w:rPr>
          <w:rFonts w:ascii="Bookman Old Style" w:eastAsia="Times New Roman" w:hAnsi="Bookman Old Style" w:cs="Times New Roman"/>
          <w:sz w:val="24"/>
          <w:szCs w:val="24"/>
        </w:rPr>
        <w:t>ies</w:t>
      </w:r>
      <w:r w:rsidR="00CE0CF3" w:rsidRPr="001F0E92">
        <w:rPr>
          <w:rFonts w:ascii="Bookman Old Style" w:eastAsia="Times New Roman" w:hAnsi="Bookman Old Style" w:cs="Times New Roman"/>
          <w:sz w:val="24"/>
          <w:szCs w:val="24"/>
        </w:rPr>
        <w:t>.</w:t>
      </w:r>
    </w:p>
    <w:p w14:paraId="31352AD2" w14:textId="5ED73FD6" w:rsidR="00645830" w:rsidRDefault="00160DD1" w:rsidP="001F0E92">
      <w:pPr>
        <w:spacing w:after="0" w:line="240" w:lineRule="auto"/>
        <w:ind w:firstLine="720"/>
        <w:rPr>
          <w:rFonts w:ascii="Bookman Old Style" w:eastAsia="Times New Roman" w:hAnsi="Bookman Old Style" w:cs="Times New Roman"/>
          <w:sz w:val="24"/>
          <w:szCs w:val="24"/>
        </w:rPr>
      </w:pPr>
      <w:r w:rsidRPr="001F0E92">
        <w:rPr>
          <w:rFonts w:ascii="Bookman Old Style" w:eastAsia="Times New Roman" w:hAnsi="Bookman Old Style" w:cs="Times New Roman"/>
          <w:sz w:val="24"/>
          <w:szCs w:val="24"/>
        </w:rPr>
        <w:t>DF</w:t>
      </w:r>
      <w:r w:rsidR="001F0E92" w:rsidRPr="001F0E92">
        <w:rPr>
          <w:rFonts w:ascii="Bookman Old Style" w:eastAsia="Times New Roman" w:hAnsi="Bookman Old Style" w:cs="Times New Roman"/>
          <w:sz w:val="24"/>
          <w:szCs w:val="24"/>
        </w:rPr>
        <w:t xml:space="preserve"> trees</w:t>
      </w:r>
      <w:r w:rsidRPr="001F0E92">
        <w:rPr>
          <w:rFonts w:ascii="Bookman Old Style" w:eastAsia="Times New Roman" w:hAnsi="Bookman Old Style" w:cs="Times New Roman"/>
          <w:sz w:val="24"/>
          <w:szCs w:val="24"/>
        </w:rPr>
        <w:t xml:space="preserve"> </w:t>
      </w:r>
      <w:r w:rsidR="00331C1C" w:rsidRPr="001F0E92">
        <w:rPr>
          <w:rFonts w:ascii="Bookman Old Style" w:eastAsia="Times New Roman" w:hAnsi="Bookman Old Style" w:cs="Times New Roman"/>
          <w:sz w:val="24"/>
          <w:szCs w:val="24"/>
        </w:rPr>
        <w:t>rel</w:t>
      </w:r>
      <w:r w:rsidR="001F0E92" w:rsidRPr="001F0E92">
        <w:rPr>
          <w:rFonts w:ascii="Bookman Old Style" w:eastAsia="Times New Roman" w:hAnsi="Bookman Old Style" w:cs="Times New Roman"/>
          <w:sz w:val="24"/>
          <w:szCs w:val="24"/>
        </w:rPr>
        <w:t>y</w:t>
      </w:r>
      <w:r w:rsidR="00331C1C" w:rsidRPr="001F0E92">
        <w:rPr>
          <w:rFonts w:ascii="Bookman Old Style" w:eastAsia="Times New Roman" w:hAnsi="Bookman Old Style" w:cs="Times New Roman"/>
          <w:sz w:val="24"/>
          <w:szCs w:val="24"/>
        </w:rPr>
        <w:t xml:space="preserve"> on </w:t>
      </w:r>
      <w:r w:rsidR="00DB6F69">
        <w:rPr>
          <w:rFonts w:ascii="Bookman Old Style" w:eastAsia="Times New Roman" w:hAnsi="Bookman Old Style" w:cs="Times New Roman"/>
          <w:sz w:val="24"/>
          <w:szCs w:val="24"/>
        </w:rPr>
        <w:t>larger canopy disturbances like mixed severity fire for successful regeneration</w:t>
      </w:r>
      <w:r w:rsidRPr="001F0E92">
        <w:rPr>
          <w:rFonts w:ascii="Bookman Old Style" w:eastAsia="Times New Roman" w:hAnsi="Bookman Old Style" w:cs="Times New Roman"/>
          <w:sz w:val="24"/>
          <w:szCs w:val="24"/>
        </w:rPr>
        <w:t xml:space="preserve"> since they are shade intolerant. </w:t>
      </w:r>
      <w:r w:rsidR="001F0E92" w:rsidRPr="001F0E92">
        <w:rPr>
          <w:rFonts w:ascii="Bookman Old Style" w:eastAsia="Times New Roman" w:hAnsi="Bookman Old Style" w:cs="Times New Roman"/>
          <w:sz w:val="24"/>
          <w:szCs w:val="24"/>
        </w:rPr>
        <w:t>This is why they often occupy the peak of a forest overstory, standing 30 meters tall and taller. WH, on the other hand, is traditionally viewed as a shade-tolerant species occupying a forest overstory up to 30 meters in height (</w:t>
      </w:r>
      <w:r w:rsidR="001F0E92" w:rsidRPr="001F0E92">
        <w:rPr>
          <w:rFonts w:ascii="Bookman Old Style" w:eastAsia="Times New Roman" w:hAnsi="Bookman Old Style" w:cs="Times New Roman"/>
          <w:sz w:val="24"/>
          <w:szCs w:val="24"/>
          <w:u w:val="single"/>
        </w:rPr>
        <w:t>Johnson and Swanson 2009</w:t>
      </w:r>
      <w:r w:rsidR="001F0E92" w:rsidRPr="001F0E92">
        <w:rPr>
          <w:rFonts w:ascii="Bookman Old Style" w:eastAsia="Times New Roman" w:hAnsi="Bookman Old Style" w:cs="Times New Roman"/>
          <w:sz w:val="24"/>
          <w:szCs w:val="24"/>
        </w:rPr>
        <w:t xml:space="preserve">). WH and DF are both </w:t>
      </w:r>
      <w:ins w:id="171" w:author="Still, Christopher" w:date="2024-05-29T16:14:00Z">
        <w:r w:rsidR="00D47781">
          <w:rPr>
            <w:rFonts w:ascii="Bookman Old Style" w:eastAsia="Times New Roman" w:hAnsi="Bookman Old Style" w:cs="Times New Roman"/>
            <w:sz w:val="24"/>
            <w:szCs w:val="24"/>
          </w:rPr>
          <w:t xml:space="preserve">evergreen </w:t>
        </w:r>
      </w:ins>
      <w:r w:rsidR="001F0E92" w:rsidRPr="001F0E92">
        <w:rPr>
          <w:rFonts w:ascii="Bookman Old Style" w:eastAsia="Times New Roman" w:hAnsi="Bookman Old Style" w:cs="Times New Roman"/>
          <w:sz w:val="24"/>
          <w:szCs w:val="24"/>
        </w:rPr>
        <w:t xml:space="preserve">conifers. </w:t>
      </w:r>
      <w:r w:rsidR="002A079E">
        <w:rPr>
          <w:rFonts w:ascii="Bookman Old Style" w:eastAsia="Times New Roman" w:hAnsi="Bookman Old Style" w:cs="Times New Roman"/>
          <w:sz w:val="24"/>
          <w:szCs w:val="24"/>
        </w:rPr>
        <w:t>T</w:t>
      </w:r>
      <w:r w:rsidR="001F0E92" w:rsidRPr="001F0E92">
        <w:rPr>
          <w:rFonts w:ascii="Bookman Old Style" w:eastAsia="Times New Roman" w:hAnsi="Bookman Old Style" w:cs="Times New Roman"/>
          <w:sz w:val="24"/>
          <w:szCs w:val="24"/>
        </w:rPr>
        <w:t xml:space="preserve">he </w:t>
      </w:r>
      <w:r w:rsidR="002A079E">
        <w:rPr>
          <w:rFonts w:ascii="Bookman Old Style" w:eastAsia="Times New Roman" w:hAnsi="Bookman Old Style" w:cs="Times New Roman"/>
          <w:sz w:val="24"/>
          <w:szCs w:val="24"/>
        </w:rPr>
        <w:t>year</w:t>
      </w:r>
      <w:ins w:id="172" w:author="Schulze, Mark" w:date="2024-06-05T18:27:00Z">
        <w:r w:rsidR="007114BA">
          <w:rPr>
            <w:rFonts w:ascii="Bookman Old Style" w:eastAsia="Times New Roman" w:hAnsi="Bookman Old Style" w:cs="Times New Roman"/>
            <w:sz w:val="24"/>
            <w:szCs w:val="24"/>
          </w:rPr>
          <w:t>s</w:t>
        </w:r>
      </w:ins>
      <w:r w:rsidR="002A079E">
        <w:rPr>
          <w:rFonts w:ascii="Bookman Old Style" w:eastAsia="Times New Roman" w:hAnsi="Bookman Old Style" w:cs="Times New Roman"/>
          <w:sz w:val="24"/>
          <w:szCs w:val="24"/>
        </w:rPr>
        <w:t>-long</w:t>
      </w:r>
      <w:r w:rsidR="001F0E92" w:rsidRPr="001F0E92">
        <w:rPr>
          <w:rFonts w:ascii="Bookman Old Style" w:eastAsia="Times New Roman" w:hAnsi="Bookman Old Style" w:cs="Times New Roman"/>
          <w:sz w:val="24"/>
          <w:szCs w:val="24"/>
        </w:rPr>
        <w:t xml:space="preserve"> retention of their leaves means that prolonged hydraulic deficits could lead to further foliar stress and/or damage (</w:t>
      </w:r>
      <w:r w:rsidR="001F0E92" w:rsidRPr="00ED0137">
        <w:rPr>
          <w:rFonts w:ascii="Bookman Old Style" w:eastAsia="Times New Roman" w:hAnsi="Bookman Old Style" w:cs="Times New Roman"/>
          <w:sz w:val="24"/>
          <w:szCs w:val="24"/>
          <w:u w:val="single"/>
        </w:rPr>
        <w:t>Salomón et al. 2022</w:t>
      </w:r>
      <w:r w:rsidR="001F0E92" w:rsidRPr="001F0E92">
        <w:rPr>
          <w:rFonts w:ascii="Bookman Old Style" w:eastAsia="Times New Roman" w:hAnsi="Bookman Old Style" w:cs="Times New Roman"/>
          <w:sz w:val="24"/>
          <w:szCs w:val="24"/>
        </w:rPr>
        <w:t xml:space="preserve">). </w:t>
      </w:r>
      <w:commentRangeStart w:id="173"/>
      <w:r w:rsidR="001F0E92" w:rsidRPr="001F0E92">
        <w:rPr>
          <w:rFonts w:ascii="Bookman Old Style" w:eastAsia="Times New Roman" w:hAnsi="Bookman Old Style" w:cs="Times New Roman"/>
          <w:sz w:val="24"/>
          <w:szCs w:val="24"/>
        </w:rPr>
        <w:t xml:space="preserve">Directly comparing these species will provide interesting examples of how stress responses can vary based on location in the forest structure. </w:t>
      </w:r>
      <w:commentRangeEnd w:id="173"/>
      <w:r w:rsidR="007114BA">
        <w:rPr>
          <w:rStyle w:val="CommentReference"/>
        </w:rPr>
        <w:commentReference w:id="173"/>
      </w:r>
    </w:p>
    <w:p w14:paraId="356DC35C" w14:textId="5E552DF4" w:rsidR="00D172B6" w:rsidRDefault="00D172B6" w:rsidP="00D172B6">
      <w:pPr>
        <w:spacing w:after="0" w:line="240" w:lineRule="auto"/>
        <w:rPr>
          <w:rFonts w:ascii="Bookman Old Style" w:eastAsia="Times New Roman" w:hAnsi="Bookman Old Style" w:cs="Times New Roman"/>
          <w:sz w:val="24"/>
          <w:szCs w:val="24"/>
        </w:rPr>
      </w:pPr>
    </w:p>
    <w:p w14:paraId="5AE794D3" w14:textId="418E7098" w:rsidR="00D172B6" w:rsidRPr="00D172B6" w:rsidRDefault="00D172B6" w:rsidP="00D172B6">
      <w:pPr>
        <w:spacing w:after="0" w:line="240" w:lineRule="auto"/>
        <w:rPr>
          <w:rFonts w:ascii="Bookman Old Style" w:eastAsia="Times New Roman" w:hAnsi="Bookman Old Style" w:cs="Times New Roman"/>
          <w:b/>
          <w:bCs/>
          <w:sz w:val="24"/>
          <w:szCs w:val="24"/>
          <w:u w:val="single"/>
        </w:rPr>
      </w:pPr>
      <w:r w:rsidRPr="00D172B6">
        <w:rPr>
          <w:rFonts w:ascii="Bookman Old Style" w:eastAsia="Times New Roman" w:hAnsi="Bookman Old Style" w:cs="Times New Roman"/>
          <w:b/>
          <w:bCs/>
          <w:sz w:val="24"/>
          <w:szCs w:val="24"/>
          <w:u w:val="single"/>
        </w:rPr>
        <w:lastRenderedPageBreak/>
        <w:t>Chapter 1 Methodology</w:t>
      </w:r>
    </w:p>
    <w:p w14:paraId="79F63E92" w14:textId="77777777" w:rsidR="00EA2F92" w:rsidRDefault="00EA2F92" w:rsidP="001F0E92">
      <w:pPr>
        <w:spacing w:after="0" w:line="240" w:lineRule="auto"/>
        <w:ind w:firstLine="720"/>
        <w:rPr>
          <w:rFonts w:ascii="Bookman Old Style" w:eastAsia="Times New Roman" w:hAnsi="Bookman Old Style" w:cs="Times New Roman"/>
          <w:sz w:val="24"/>
          <w:szCs w:val="24"/>
        </w:rPr>
      </w:pPr>
    </w:p>
    <w:p w14:paraId="4F320217" w14:textId="5F4CCB72" w:rsidR="00EE04FA" w:rsidRDefault="00645830" w:rsidP="001F0E92">
      <w:pPr>
        <w:spacing w:after="0" w:line="240" w:lineRule="auto"/>
        <w:ind w:firstLine="720"/>
        <w:rPr>
          <w:rFonts w:ascii="Bookman Old Style" w:eastAsia="Times New Roman" w:hAnsi="Bookman Old Style" w:cs="Times New Roman"/>
          <w:sz w:val="24"/>
          <w:szCs w:val="24"/>
        </w:rPr>
      </w:pPr>
      <w:r w:rsidRPr="001F0E92">
        <w:rPr>
          <w:rFonts w:ascii="Bookman Old Style" w:eastAsia="Times New Roman" w:hAnsi="Bookman Old Style" w:cs="Times New Roman"/>
          <w:sz w:val="24"/>
          <w:szCs w:val="24"/>
        </w:rPr>
        <w:t xml:space="preserve">To answer the question reserved for chapter 1, </w:t>
      </w:r>
      <w:r w:rsidR="003D43E2" w:rsidRPr="001F0E92">
        <w:rPr>
          <w:rFonts w:ascii="Bookman Old Style" w:eastAsia="Times New Roman" w:hAnsi="Bookman Old Style" w:cs="Times New Roman"/>
          <w:sz w:val="24"/>
          <w:szCs w:val="24"/>
        </w:rPr>
        <w:t>I will use shrinking</w:t>
      </w:r>
      <w:r w:rsidRPr="001F0E92">
        <w:rPr>
          <w:rFonts w:ascii="Bookman Old Style" w:eastAsia="Times New Roman" w:hAnsi="Bookman Old Style" w:cs="Times New Roman"/>
          <w:sz w:val="24"/>
          <w:szCs w:val="24"/>
        </w:rPr>
        <w:t xml:space="preserve"> and </w:t>
      </w:r>
      <w:r w:rsidR="003D43E2" w:rsidRPr="001F0E92">
        <w:rPr>
          <w:rFonts w:ascii="Bookman Old Style" w:eastAsia="Times New Roman" w:hAnsi="Bookman Old Style" w:cs="Times New Roman"/>
          <w:sz w:val="24"/>
          <w:szCs w:val="24"/>
        </w:rPr>
        <w:t>swelling data (in microns</w:t>
      </w:r>
      <w:r w:rsidR="00CA0A10" w:rsidRPr="001F0E92">
        <w:rPr>
          <w:rFonts w:ascii="Bookman Old Style" w:eastAsia="Times New Roman" w:hAnsi="Bookman Old Style" w:cs="Times New Roman"/>
          <w:sz w:val="24"/>
          <w:szCs w:val="24"/>
        </w:rPr>
        <w:t xml:space="preserve"> or micrometers</w:t>
      </w:r>
      <w:r w:rsidR="003D43E2" w:rsidRPr="001F0E92">
        <w:rPr>
          <w:rFonts w:ascii="Bookman Old Style" w:eastAsia="Times New Roman" w:hAnsi="Bookman Old Style" w:cs="Times New Roman"/>
          <w:sz w:val="24"/>
          <w:szCs w:val="24"/>
        </w:rPr>
        <w:t xml:space="preserve">) from </w:t>
      </w:r>
      <w:commentRangeStart w:id="174"/>
      <w:commentRangeStart w:id="175"/>
      <w:r w:rsidR="003D43E2" w:rsidRPr="001F0E92">
        <w:rPr>
          <w:rFonts w:ascii="Bookman Old Style" w:eastAsia="Times New Roman" w:hAnsi="Bookman Old Style" w:cs="Times New Roman"/>
          <w:sz w:val="24"/>
          <w:szCs w:val="24"/>
        </w:rPr>
        <w:t>automated</w:t>
      </w:r>
      <w:r w:rsidRPr="001F0E92">
        <w:rPr>
          <w:rFonts w:ascii="Bookman Old Style" w:eastAsia="Times New Roman" w:hAnsi="Bookman Old Style" w:cs="Times New Roman"/>
          <w:sz w:val="24"/>
          <w:szCs w:val="24"/>
        </w:rPr>
        <w:t xml:space="preserve"> </w:t>
      </w:r>
      <w:r w:rsidR="003D43E2" w:rsidRPr="001F0E92">
        <w:rPr>
          <w:rFonts w:ascii="Bookman Old Style" w:eastAsia="Times New Roman" w:hAnsi="Bookman Old Style" w:cs="Times New Roman"/>
          <w:sz w:val="24"/>
          <w:szCs w:val="24"/>
        </w:rPr>
        <w:t>dendrometers</w:t>
      </w:r>
      <w:r w:rsidR="00137F37" w:rsidRPr="001F0E92">
        <w:rPr>
          <w:rFonts w:ascii="Bookman Old Style" w:eastAsia="Times New Roman" w:hAnsi="Bookman Old Style" w:cs="Times New Roman"/>
          <w:sz w:val="24"/>
          <w:szCs w:val="24"/>
        </w:rPr>
        <w:t xml:space="preserve"> (</w:t>
      </w:r>
      <w:proofErr w:type="spellStart"/>
      <w:del w:id="176" w:author="Schulze, Mark" w:date="2024-05-29T18:39:00Z">
        <w:r w:rsidR="00137F37" w:rsidRPr="001F0E92" w:rsidDel="001473A4">
          <w:rPr>
            <w:rFonts w:ascii="Bookman Old Style" w:eastAsia="Times New Roman" w:hAnsi="Bookman Old Style" w:cs="Times New Roman"/>
            <w:sz w:val="24"/>
            <w:szCs w:val="24"/>
          </w:rPr>
          <w:delText>brand TOMST</w:delText>
        </w:r>
      </w:del>
      <w:ins w:id="177" w:author="Schulze, Mark" w:date="2024-05-29T18:39:00Z">
        <w:r w:rsidR="001473A4">
          <w:rPr>
            <w:rFonts w:ascii="Bookman Old Style" w:eastAsia="Times New Roman" w:hAnsi="Bookman Old Style" w:cs="Times New Roman"/>
            <w:sz w:val="24"/>
            <w:szCs w:val="24"/>
          </w:rPr>
          <w:t>Ecomatik</w:t>
        </w:r>
        <w:proofErr w:type="spellEnd"/>
        <w:r w:rsidR="001473A4">
          <w:rPr>
            <w:rFonts w:ascii="Bookman Old Style" w:eastAsia="Times New Roman" w:hAnsi="Bookman Old Style" w:cs="Times New Roman"/>
            <w:sz w:val="24"/>
            <w:szCs w:val="24"/>
          </w:rPr>
          <w:t xml:space="preserve"> DC3</w:t>
        </w:r>
      </w:ins>
      <w:r w:rsidR="00137F37" w:rsidRPr="001F0E92">
        <w:rPr>
          <w:rFonts w:ascii="Bookman Old Style" w:eastAsia="Times New Roman" w:hAnsi="Bookman Old Style" w:cs="Times New Roman"/>
          <w:sz w:val="24"/>
          <w:szCs w:val="24"/>
        </w:rPr>
        <w:t>)</w:t>
      </w:r>
      <w:commentRangeEnd w:id="174"/>
      <w:r w:rsidR="00D47781">
        <w:rPr>
          <w:rStyle w:val="CommentReference"/>
        </w:rPr>
        <w:commentReference w:id="174"/>
      </w:r>
      <w:commentRangeEnd w:id="175"/>
      <w:r w:rsidR="001473A4">
        <w:rPr>
          <w:rStyle w:val="CommentReference"/>
        </w:rPr>
        <w:commentReference w:id="175"/>
      </w:r>
      <w:r w:rsidR="00137F37" w:rsidRPr="001F0E92">
        <w:rPr>
          <w:rFonts w:ascii="Bookman Old Style" w:eastAsia="Times New Roman" w:hAnsi="Bookman Old Style" w:cs="Times New Roman"/>
          <w:sz w:val="24"/>
          <w:szCs w:val="24"/>
        </w:rPr>
        <w:t xml:space="preserve"> </w:t>
      </w:r>
      <w:r w:rsidRPr="001F0E92">
        <w:rPr>
          <w:rFonts w:ascii="Bookman Old Style" w:eastAsia="Times New Roman" w:hAnsi="Bookman Old Style" w:cs="Times New Roman"/>
          <w:sz w:val="24"/>
          <w:szCs w:val="24"/>
        </w:rPr>
        <w:t xml:space="preserve">already </w:t>
      </w:r>
      <w:r w:rsidR="003D43E2" w:rsidRPr="001F0E92">
        <w:rPr>
          <w:rFonts w:ascii="Bookman Old Style" w:eastAsia="Times New Roman" w:hAnsi="Bookman Old Style" w:cs="Times New Roman"/>
          <w:sz w:val="24"/>
          <w:szCs w:val="24"/>
        </w:rPr>
        <w:t xml:space="preserve">installed on </w:t>
      </w:r>
      <w:r w:rsidR="00EA2F92">
        <w:rPr>
          <w:rFonts w:ascii="Bookman Old Style" w:eastAsia="Times New Roman" w:hAnsi="Bookman Old Style" w:cs="Times New Roman"/>
          <w:sz w:val="24"/>
          <w:szCs w:val="24"/>
        </w:rPr>
        <w:t xml:space="preserve">OG and secondary-growth </w:t>
      </w:r>
      <w:r w:rsidRPr="001F0E92">
        <w:rPr>
          <w:rFonts w:ascii="Bookman Old Style" w:eastAsia="Times New Roman" w:hAnsi="Bookman Old Style" w:cs="Times New Roman"/>
          <w:sz w:val="24"/>
          <w:szCs w:val="24"/>
        </w:rPr>
        <w:t>DF and WH</w:t>
      </w:r>
      <w:r w:rsidR="00680BA2">
        <w:rPr>
          <w:rFonts w:ascii="Bookman Old Style" w:eastAsia="Times New Roman" w:hAnsi="Bookman Old Style" w:cs="Times New Roman"/>
          <w:sz w:val="24"/>
          <w:szCs w:val="24"/>
        </w:rPr>
        <w:t xml:space="preserve"> trees</w:t>
      </w:r>
      <w:r w:rsidRPr="001F0E92">
        <w:rPr>
          <w:rFonts w:ascii="Bookman Old Style" w:eastAsia="Times New Roman" w:hAnsi="Bookman Old Style" w:cs="Times New Roman"/>
          <w:b/>
          <w:bCs/>
          <w:sz w:val="24"/>
          <w:szCs w:val="24"/>
        </w:rPr>
        <w:t xml:space="preserve"> </w:t>
      </w:r>
      <w:r w:rsidRPr="001F0E92">
        <w:rPr>
          <w:rFonts w:ascii="Bookman Old Style" w:eastAsia="Times New Roman" w:hAnsi="Bookman Old Style" w:cs="Times New Roman"/>
          <w:sz w:val="24"/>
          <w:szCs w:val="24"/>
        </w:rPr>
        <w:t>near the Discovery Tree Trail in the Andrews</w:t>
      </w:r>
      <w:r w:rsidR="00137F37" w:rsidRPr="001F0E92">
        <w:rPr>
          <w:rFonts w:ascii="Bookman Old Style" w:eastAsia="Times New Roman" w:hAnsi="Bookman Old Style" w:cs="Times New Roman"/>
          <w:sz w:val="24"/>
          <w:szCs w:val="24"/>
        </w:rPr>
        <w:t xml:space="preserve">. This site </w:t>
      </w:r>
      <w:proofErr w:type="gramStart"/>
      <w:r w:rsidR="00137F37" w:rsidRPr="001F0E92">
        <w:rPr>
          <w:rFonts w:ascii="Bookman Old Style" w:eastAsia="Times New Roman" w:hAnsi="Bookman Old Style" w:cs="Times New Roman"/>
          <w:sz w:val="24"/>
          <w:szCs w:val="24"/>
        </w:rPr>
        <w:t>is located in</w:t>
      </w:r>
      <w:proofErr w:type="gramEnd"/>
      <w:r w:rsidR="00137F37" w:rsidRPr="001F0E92">
        <w:rPr>
          <w:rFonts w:ascii="Bookman Old Style" w:eastAsia="Times New Roman" w:hAnsi="Bookman Old Style" w:cs="Times New Roman"/>
          <w:sz w:val="24"/>
          <w:szCs w:val="24"/>
        </w:rPr>
        <w:t xml:space="preserve"> the moist valley of the Andrews and </w:t>
      </w:r>
      <w:del w:id="178" w:author="Still, Christopher" w:date="2024-05-29T16:15:00Z">
        <w:r w:rsidR="00137F37" w:rsidRPr="001F0E92" w:rsidDel="0045513F">
          <w:rPr>
            <w:rFonts w:ascii="Bookman Old Style" w:eastAsia="Times New Roman" w:hAnsi="Bookman Old Style" w:cs="Times New Roman"/>
            <w:sz w:val="24"/>
            <w:szCs w:val="24"/>
          </w:rPr>
          <w:delText xml:space="preserve">therefore </w:delText>
        </w:r>
      </w:del>
      <w:r w:rsidR="00137F37" w:rsidRPr="001F0E92">
        <w:rPr>
          <w:rFonts w:ascii="Bookman Old Style" w:eastAsia="Times New Roman" w:hAnsi="Bookman Old Style" w:cs="Times New Roman"/>
          <w:sz w:val="24"/>
          <w:szCs w:val="24"/>
        </w:rPr>
        <w:t xml:space="preserve">has an elevation of approximately </w:t>
      </w:r>
      <w:commentRangeStart w:id="179"/>
      <w:r w:rsidR="00137F37" w:rsidRPr="001F0E92">
        <w:rPr>
          <w:rFonts w:ascii="Bookman Old Style" w:eastAsia="Times New Roman" w:hAnsi="Bookman Old Style" w:cs="Times New Roman"/>
          <w:sz w:val="24"/>
          <w:szCs w:val="24"/>
        </w:rPr>
        <w:t>1,475 feet</w:t>
      </w:r>
      <w:commentRangeEnd w:id="179"/>
      <w:r w:rsidR="00895336">
        <w:rPr>
          <w:rStyle w:val="CommentReference"/>
        </w:rPr>
        <w:commentReference w:id="179"/>
      </w:r>
      <w:r w:rsidR="00137F37" w:rsidRPr="001F0E92">
        <w:rPr>
          <w:rFonts w:ascii="Bookman Old Style" w:eastAsia="Times New Roman" w:hAnsi="Bookman Old Style" w:cs="Times New Roman"/>
          <w:sz w:val="24"/>
          <w:szCs w:val="24"/>
        </w:rPr>
        <w:t xml:space="preserve">. The </w:t>
      </w:r>
      <w:r w:rsidR="00EA2F92">
        <w:rPr>
          <w:rFonts w:ascii="Bookman Old Style" w:eastAsia="Times New Roman" w:hAnsi="Bookman Old Style" w:cs="Times New Roman"/>
          <w:sz w:val="24"/>
          <w:szCs w:val="24"/>
        </w:rPr>
        <w:t xml:space="preserve">oldest </w:t>
      </w:r>
      <w:r w:rsidR="00427493">
        <w:rPr>
          <w:rFonts w:ascii="Bookman Old Style" w:eastAsia="Times New Roman" w:hAnsi="Bookman Old Style" w:cs="Times New Roman"/>
          <w:sz w:val="24"/>
          <w:szCs w:val="24"/>
        </w:rPr>
        <w:t>DF</w:t>
      </w:r>
      <w:r w:rsidR="00137F37" w:rsidRPr="001F0E92">
        <w:rPr>
          <w:rFonts w:ascii="Bookman Old Style" w:eastAsia="Times New Roman" w:hAnsi="Bookman Old Style" w:cs="Times New Roman"/>
          <w:sz w:val="24"/>
          <w:szCs w:val="24"/>
        </w:rPr>
        <w:t xml:space="preserve"> trees in this area are between 450-500 years old and 60-70 meters tall. </w:t>
      </w:r>
      <w:commentRangeStart w:id="180"/>
      <w:commentRangeStart w:id="181"/>
      <w:r w:rsidR="00137F37" w:rsidRPr="001F0E92">
        <w:rPr>
          <w:rFonts w:ascii="Bookman Old Style" w:eastAsia="Times New Roman" w:hAnsi="Bookman Old Style" w:cs="Times New Roman"/>
          <w:sz w:val="24"/>
          <w:szCs w:val="24"/>
        </w:rPr>
        <w:t xml:space="preserve">I will have access to 3 </w:t>
      </w:r>
      <w:ins w:id="182" w:author="Schulze, Mark" w:date="2024-06-05T18:34:00Z">
        <w:r w:rsidR="007114BA">
          <w:rPr>
            <w:rFonts w:ascii="Bookman Old Style" w:eastAsia="Times New Roman" w:hAnsi="Bookman Old Style" w:cs="Times New Roman"/>
            <w:sz w:val="24"/>
            <w:szCs w:val="24"/>
          </w:rPr>
          <w:t xml:space="preserve">automated band </w:t>
        </w:r>
      </w:ins>
      <w:r w:rsidR="00137F37" w:rsidRPr="001F0E92">
        <w:rPr>
          <w:rFonts w:ascii="Bookman Old Style" w:eastAsia="Times New Roman" w:hAnsi="Bookman Old Style" w:cs="Times New Roman"/>
          <w:sz w:val="24"/>
          <w:szCs w:val="24"/>
        </w:rPr>
        <w:t>dendrometers on OG DF trees</w:t>
      </w:r>
      <w:r w:rsidR="00EA2F92">
        <w:rPr>
          <w:rFonts w:ascii="Bookman Old Style" w:eastAsia="Times New Roman" w:hAnsi="Bookman Old Style" w:cs="Times New Roman"/>
          <w:sz w:val="24"/>
          <w:szCs w:val="24"/>
        </w:rPr>
        <w:t>,</w:t>
      </w:r>
      <w:commentRangeEnd w:id="180"/>
      <w:r w:rsidR="002A079E">
        <w:rPr>
          <w:rStyle w:val="CommentReference"/>
        </w:rPr>
        <w:commentReference w:id="180"/>
      </w:r>
      <w:commentRangeEnd w:id="181"/>
      <w:r w:rsidR="00EA2F92">
        <w:rPr>
          <w:rStyle w:val="CommentReference"/>
        </w:rPr>
        <w:commentReference w:id="181"/>
      </w:r>
      <w:r w:rsidR="00137F37" w:rsidRPr="001F0E92">
        <w:rPr>
          <w:rFonts w:ascii="Bookman Old Style" w:eastAsia="Times New Roman" w:hAnsi="Bookman Old Style" w:cs="Times New Roman"/>
          <w:sz w:val="24"/>
          <w:szCs w:val="24"/>
        </w:rPr>
        <w:t xml:space="preserve"> </w:t>
      </w:r>
      <w:commentRangeStart w:id="183"/>
      <w:commentRangeStart w:id="184"/>
      <w:commentRangeStart w:id="185"/>
      <w:r w:rsidR="00137F37" w:rsidRPr="001F0E92">
        <w:rPr>
          <w:rFonts w:ascii="Bookman Old Style" w:eastAsia="Times New Roman" w:hAnsi="Bookman Old Style" w:cs="Times New Roman"/>
          <w:sz w:val="24"/>
          <w:szCs w:val="24"/>
        </w:rPr>
        <w:t>1 dendrometer on an OG WH tree</w:t>
      </w:r>
      <w:commentRangeEnd w:id="183"/>
      <w:r w:rsidR="00EA2F92">
        <w:rPr>
          <w:rFonts w:ascii="Bookman Old Style" w:eastAsia="Times New Roman" w:hAnsi="Bookman Old Style" w:cs="Times New Roman"/>
          <w:sz w:val="24"/>
          <w:szCs w:val="24"/>
        </w:rPr>
        <w:t xml:space="preserve">, and </w:t>
      </w:r>
      <w:ins w:id="186" w:author="Schulze, Mark" w:date="2024-05-29T18:49:00Z">
        <w:r w:rsidR="001473A4">
          <w:rPr>
            <w:rFonts w:ascii="Bookman Old Style" w:eastAsia="Times New Roman" w:hAnsi="Bookman Old Style" w:cs="Times New Roman"/>
            <w:sz w:val="24"/>
            <w:szCs w:val="24"/>
          </w:rPr>
          <w:t xml:space="preserve">4 </w:t>
        </w:r>
      </w:ins>
      <w:commentRangeStart w:id="187"/>
      <w:r w:rsidR="00EA2F92">
        <w:rPr>
          <w:rFonts w:ascii="Bookman Old Style" w:eastAsia="Times New Roman" w:hAnsi="Bookman Old Style" w:cs="Times New Roman"/>
          <w:sz w:val="24"/>
          <w:szCs w:val="24"/>
        </w:rPr>
        <w:t xml:space="preserve">other dendrometers </w:t>
      </w:r>
      <w:commentRangeEnd w:id="187"/>
      <w:r w:rsidR="0045513F">
        <w:rPr>
          <w:rStyle w:val="CommentReference"/>
        </w:rPr>
        <w:commentReference w:id="187"/>
      </w:r>
      <w:r w:rsidR="00EA2F92">
        <w:rPr>
          <w:rFonts w:ascii="Bookman Old Style" w:eastAsia="Times New Roman" w:hAnsi="Bookman Old Style" w:cs="Times New Roman"/>
          <w:sz w:val="24"/>
          <w:szCs w:val="24"/>
        </w:rPr>
        <w:t xml:space="preserve">on </w:t>
      </w:r>
      <w:del w:id="188" w:author="Schulze, Mark" w:date="2024-05-29T18:49:00Z">
        <w:r w:rsidR="00EA2F92" w:rsidDel="001473A4">
          <w:rPr>
            <w:rFonts w:ascii="Bookman Old Style" w:eastAsia="Times New Roman" w:hAnsi="Bookman Old Style" w:cs="Times New Roman"/>
            <w:sz w:val="24"/>
            <w:szCs w:val="24"/>
          </w:rPr>
          <w:delText>younger</w:delText>
        </w:r>
      </w:del>
      <w:ins w:id="189" w:author="Schulze, Mark" w:date="2024-05-29T18:49:00Z">
        <w:r w:rsidR="001473A4">
          <w:rPr>
            <w:rFonts w:ascii="Bookman Old Style" w:eastAsia="Times New Roman" w:hAnsi="Bookman Old Style" w:cs="Times New Roman"/>
            <w:sz w:val="24"/>
            <w:szCs w:val="24"/>
          </w:rPr>
          <w:t>ca. 70-year-old</w:t>
        </w:r>
      </w:ins>
      <w:r w:rsidR="00EA2F92">
        <w:rPr>
          <w:rFonts w:ascii="Bookman Old Style" w:eastAsia="Times New Roman" w:hAnsi="Bookman Old Style" w:cs="Times New Roman"/>
          <w:sz w:val="24"/>
          <w:szCs w:val="24"/>
        </w:rPr>
        <w:t xml:space="preserve">, secondary growth </w:t>
      </w:r>
      <w:ins w:id="190" w:author="Schulze, Mark" w:date="2024-05-29T18:49:00Z">
        <w:r w:rsidR="001473A4">
          <w:rPr>
            <w:rFonts w:ascii="Bookman Old Style" w:eastAsia="Times New Roman" w:hAnsi="Bookman Old Style" w:cs="Times New Roman"/>
            <w:sz w:val="24"/>
            <w:szCs w:val="24"/>
          </w:rPr>
          <w:t xml:space="preserve">DF </w:t>
        </w:r>
      </w:ins>
      <w:r w:rsidR="00EA2F92">
        <w:rPr>
          <w:rFonts w:ascii="Bookman Old Style" w:eastAsia="Times New Roman" w:hAnsi="Bookman Old Style" w:cs="Times New Roman"/>
          <w:sz w:val="24"/>
          <w:szCs w:val="24"/>
        </w:rPr>
        <w:t>trees</w:t>
      </w:r>
      <w:r w:rsidR="007D2EE0">
        <w:rPr>
          <w:rStyle w:val="CommentReference"/>
        </w:rPr>
        <w:commentReference w:id="183"/>
      </w:r>
      <w:commentRangeEnd w:id="184"/>
      <w:r w:rsidR="002A079E">
        <w:rPr>
          <w:rStyle w:val="CommentReference"/>
        </w:rPr>
        <w:commentReference w:id="184"/>
      </w:r>
      <w:commentRangeEnd w:id="185"/>
      <w:r w:rsidR="00EA2F92">
        <w:rPr>
          <w:rStyle w:val="CommentReference"/>
        </w:rPr>
        <w:commentReference w:id="185"/>
      </w:r>
      <w:r w:rsidR="00137F37" w:rsidRPr="001F0E92">
        <w:rPr>
          <w:rFonts w:ascii="Bookman Old Style" w:eastAsia="Times New Roman" w:hAnsi="Bookman Old Style" w:cs="Times New Roman"/>
          <w:sz w:val="24"/>
          <w:szCs w:val="24"/>
        </w:rPr>
        <w:t xml:space="preserve">. </w:t>
      </w:r>
      <w:commentRangeStart w:id="191"/>
      <w:del w:id="192" w:author="Schulze, Mark" w:date="2024-05-29T18:45:00Z">
        <w:r w:rsidR="00137F37" w:rsidRPr="001F0E92" w:rsidDel="001473A4">
          <w:rPr>
            <w:rFonts w:ascii="Bookman Old Style" w:eastAsia="Times New Roman" w:hAnsi="Bookman Old Style" w:cs="Times New Roman"/>
            <w:sz w:val="24"/>
            <w:szCs w:val="24"/>
          </w:rPr>
          <w:delText xml:space="preserve">If time allows, I could get more dendrometry data from </w:delText>
        </w:r>
        <w:r w:rsidR="00573351" w:rsidRPr="001F0E92" w:rsidDel="001473A4">
          <w:rPr>
            <w:rFonts w:ascii="Bookman Old Style" w:eastAsia="Times New Roman" w:hAnsi="Bookman Old Style" w:cs="Times New Roman"/>
            <w:sz w:val="24"/>
            <w:szCs w:val="24"/>
          </w:rPr>
          <w:delText xml:space="preserve">a nearby </w:delText>
        </w:r>
      </w:del>
      <w:ins w:id="193" w:author="Still, Christopher" w:date="2024-05-29T16:17:00Z">
        <w:del w:id="194" w:author="Schulze, Mark" w:date="2024-05-29T18:45:00Z">
          <w:r w:rsidR="00895336" w:rsidDel="001473A4">
            <w:rPr>
              <w:rFonts w:ascii="Bookman Old Style" w:eastAsia="Times New Roman" w:hAnsi="Bookman Old Style" w:cs="Times New Roman"/>
              <w:sz w:val="24"/>
              <w:szCs w:val="24"/>
            </w:rPr>
            <w:delText xml:space="preserve">higher elevation </w:delText>
          </w:r>
        </w:del>
      </w:ins>
      <w:ins w:id="195" w:author="Still, Christopher" w:date="2024-05-29T16:18:00Z">
        <w:del w:id="196" w:author="Schulze, Mark" w:date="2024-05-29T18:45:00Z">
          <w:r w:rsidR="00895336" w:rsidDel="001473A4">
            <w:rPr>
              <w:rFonts w:ascii="Bookman Old Style" w:eastAsia="Times New Roman" w:hAnsi="Bookman Old Style" w:cs="Times New Roman"/>
              <w:sz w:val="24"/>
              <w:szCs w:val="24"/>
            </w:rPr>
            <w:delText>(</w:delText>
          </w:r>
        </w:del>
      </w:ins>
      <w:commentRangeStart w:id="197"/>
      <w:ins w:id="198" w:author="Still, Christopher" w:date="2024-05-29T16:17:00Z">
        <w:del w:id="199" w:author="Schulze, Mark" w:date="2024-05-29T18:45:00Z">
          <w:r w:rsidR="00895336" w:rsidDel="001473A4">
            <w:rPr>
              <w:rFonts w:ascii="Bookman Old Style" w:eastAsia="Times New Roman" w:hAnsi="Bookman Old Style" w:cs="Times New Roman"/>
              <w:sz w:val="24"/>
              <w:szCs w:val="24"/>
            </w:rPr>
            <w:delText>4</w:delText>
          </w:r>
          <w:r w:rsidR="00895336" w:rsidRPr="001F0E92" w:rsidDel="001473A4">
            <w:rPr>
              <w:rFonts w:ascii="Bookman Old Style" w:eastAsia="Times New Roman" w:hAnsi="Bookman Old Style" w:cs="Times New Roman"/>
              <w:sz w:val="24"/>
              <w:szCs w:val="24"/>
            </w:rPr>
            <w:delText>,</w:delText>
          </w:r>
          <w:r w:rsidR="00895336" w:rsidDel="001473A4">
            <w:rPr>
              <w:rFonts w:ascii="Bookman Old Style" w:eastAsia="Times New Roman" w:hAnsi="Bookman Old Style" w:cs="Times New Roman"/>
              <w:sz w:val="24"/>
              <w:szCs w:val="24"/>
            </w:rPr>
            <w:delText>500</w:delText>
          </w:r>
          <w:r w:rsidR="00895336" w:rsidRPr="001F0E92" w:rsidDel="001473A4">
            <w:rPr>
              <w:rFonts w:ascii="Bookman Old Style" w:eastAsia="Times New Roman" w:hAnsi="Bookman Old Style" w:cs="Times New Roman"/>
              <w:sz w:val="24"/>
              <w:szCs w:val="24"/>
            </w:rPr>
            <w:delText xml:space="preserve"> feet</w:delText>
          </w:r>
          <w:commentRangeStart w:id="200"/>
          <w:commentRangeEnd w:id="200"/>
          <w:r w:rsidR="00895336" w:rsidDel="001473A4">
            <w:rPr>
              <w:rStyle w:val="CommentReference"/>
            </w:rPr>
            <w:commentReference w:id="200"/>
          </w:r>
        </w:del>
      </w:ins>
      <w:commentRangeEnd w:id="197"/>
      <w:ins w:id="201" w:author="Still, Christopher" w:date="2024-05-29T16:18:00Z">
        <w:del w:id="202" w:author="Schulze, Mark" w:date="2024-05-29T18:45:00Z">
          <w:r w:rsidR="00895336" w:rsidDel="001473A4">
            <w:rPr>
              <w:rStyle w:val="CommentReference"/>
            </w:rPr>
            <w:commentReference w:id="197"/>
          </w:r>
          <w:r w:rsidR="00895336" w:rsidDel="001473A4">
            <w:rPr>
              <w:rFonts w:ascii="Bookman Old Style" w:eastAsia="Times New Roman" w:hAnsi="Bookman Old Style" w:cs="Times New Roman"/>
              <w:sz w:val="24"/>
              <w:szCs w:val="24"/>
            </w:rPr>
            <w:delText>)</w:delText>
          </w:r>
        </w:del>
      </w:ins>
      <w:ins w:id="203" w:author="Still, Christopher" w:date="2024-05-29T16:17:00Z">
        <w:del w:id="204" w:author="Schulze, Mark" w:date="2024-05-29T18:45:00Z">
          <w:r w:rsidR="00895336" w:rsidDel="001473A4">
            <w:rPr>
              <w:rFonts w:ascii="Bookman Old Style" w:eastAsia="Times New Roman" w:hAnsi="Bookman Old Style" w:cs="Times New Roman"/>
              <w:sz w:val="24"/>
              <w:szCs w:val="24"/>
            </w:rPr>
            <w:delText xml:space="preserve"> and drier </w:delText>
          </w:r>
        </w:del>
      </w:ins>
      <w:del w:id="205" w:author="Schulze, Mark" w:date="2024-05-29T18:45:00Z">
        <w:r w:rsidR="00573351" w:rsidRPr="001F0E92" w:rsidDel="001473A4">
          <w:rPr>
            <w:rFonts w:ascii="Bookman Old Style" w:eastAsia="Times New Roman" w:hAnsi="Bookman Old Style" w:cs="Times New Roman"/>
            <w:sz w:val="24"/>
            <w:szCs w:val="24"/>
          </w:rPr>
          <w:delText>site</w:delText>
        </w:r>
        <w:r w:rsidR="00BF6A33" w:rsidDel="001473A4">
          <w:rPr>
            <w:rFonts w:ascii="Bookman Old Style" w:eastAsia="Times New Roman" w:hAnsi="Bookman Old Style" w:cs="Times New Roman"/>
            <w:sz w:val="24"/>
            <w:szCs w:val="24"/>
          </w:rPr>
          <w:delText>, PC17,</w:delText>
        </w:r>
        <w:r w:rsidR="00573351" w:rsidRPr="001F0E92" w:rsidDel="001473A4">
          <w:rPr>
            <w:rFonts w:ascii="Bookman Old Style" w:eastAsia="Times New Roman" w:hAnsi="Bookman Old Style" w:cs="Times New Roman"/>
            <w:sz w:val="24"/>
            <w:szCs w:val="24"/>
          </w:rPr>
          <w:delText xml:space="preserve"> whose elevation is instead </w:delText>
        </w:r>
        <w:r w:rsidR="00BF6A33" w:rsidDel="001473A4">
          <w:rPr>
            <w:rFonts w:ascii="Bookman Old Style" w:eastAsia="Times New Roman" w:hAnsi="Bookman Old Style" w:cs="Times New Roman"/>
            <w:sz w:val="24"/>
            <w:szCs w:val="24"/>
          </w:rPr>
          <w:delText>4</w:delText>
        </w:r>
        <w:r w:rsidR="00573351" w:rsidRPr="001F0E92" w:rsidDel="001473A4">
          <w:rPr>
            <w:rFonts w:ascii="Bookman Old Style" w:eastAsia="Times New Roman" w:hAnsi="Bookman Old Style" w:cs="Times New Roman"/>
            <w:sz w:val="24"/>
            <w:szCs w:val="24"/>
          </w:rPr>
          <w:delText>,</w:delText>
        </w:r>
        <w:r w:rsidR="00BF6A33" w:rsidDel="001473A4">
          <w:rPr>
            <w:rFonts w:ascii="Bookman Old Style" w:eastAsia="Times New Roman" w:hAnsi="Bookman Old Style" w:cs="Times New Roman"/>
            <w:sz w:val="24"/>
            <w:szCs w:val="24"/>
          </w:rPr>
          <w:delText>500</w:delText>
        </w:r>
        <w:r w:rsidR="00573351" w:rsidRPr="001F0E92" w:rsidDel="001473A4">
          <w:rPr>
            <w:rFonts w:ascii="Bookman Old Style" w:eastAsia="Times New Roman" w:hAnsi="Bookman Old Style" w:cs="Times New Roman"/>
            <w:sz w:val="24"/>
            <w:szCs w:val="24"/>
          </w:rPr>
          <w:delText xml:space="preserve"> feet</w:delText>
        </w:r>
        <w:commentRangeEnd w:id="191"/>
        <w:r w:rsidR="002A079E" w:rsidDel="001473A4">
          <w:rPr>
            <w:rStyle w:val="CommentReference"/>
          </w:rPr>
          <w:commentReference w:id="191"/>
        </w:r>
        <w:r w:rsidR="00573351" w:rsidRPr="001F0E92" w:rsidDel="001473A4">
          <w:rPr>
            <w:rFonts w:ascii="Bookman Old Style" w:eastAsia="Times New Roman" w:hAnsi="Bookman Old Style" w:cs="Times New Roman"/>
            <w:sz w:val="24"/>
            <w:szCs w:val="24"/>
          </w:rPr>
          <w:delText>.</w:delText>
        </w:r>
        <w:r w:rsidR="00524C3E" w:rsidRPr="001F0E92" w:rsidDel="001473A4">
          <w:rPr>
            <w:rFonts w:ascii="Bookman Old Style" w:eastAsia="Times New Roman" w:hAnsi="Bookman Old Style" w:cs="Times New Roman"/>
            <w:sz w:val="24"/>
            <w:szCs w:val="24"/>
          </w:rPr>
          <w:delText xml:space="preserve"> </w:delText>
        </w:r>
        <w:r w:rsidR="00BF6A33" w:rsidDel="001473A4">
          <w:rPr>
            <w:rFonts w:ascii="Bookman Old Style" w:eastAsia="Times New Roman" w:hAnsi="Bookman Old Style" w:cs="Times New Roman"/>
            <w:sz w:val="24"/>
            <w:szCs w:val="24"/>
          </w:rPr>
          <w:delText>Th</w:delText>
        </w:r>
      </w:del>
      <w:ins w:id="206" w:author="Still, Christopher" w:date="2024-05-29T16:18:00Z">
        <w:del w:id="207" w:author="Schulze, Mark" w:date="2024-05-29T18:45:00Z">
          <w:r w:rsidR="00FF0E99" w:rsidDel="001473A4">
            <w:rPr>
              <w:rFonts w:ascii="Bookman Old Style" w:eastAsia="Times New Roman" w:hAnsi="Bookman Old Style" w:cs="Times New Roman"/>
              <w:sz w:val="24"/>
              <w:szCs w:val="24"/>
            </w:rPr>
            <w:delText>ese</w:delText>
          </w:r>
        </w:del>
      </w:ins>
      <w:del w:id="208" w:author="Schulze, Mark" w:date="2024-05-29T18:45:00Z">
        <w:r w:rsidR="00BF6A33" w:rsidDel="001473A4">
          <w:rPr>
            <w:rFonts w:ascii="Bookman Old Style" w:eastAsia="Times New Roman" w:hAnsi="Bookman Old Style" w:cs="Times New Roman"/>
            <w:sz w:val="24"/>
            <w:szCs w:val="24"/>
          </w:rPr>
          <w:delText xml:space="preserve">is elevation </w:delText>
        </w:r>
      </w:del>
      <w:ins w:id="209" w:author="Still, Christopher" w:date="2024-05-29T16:18:00Z">
        <w:del w:id="210" w:author="Schulze, Mark" w:date="2024-05-29T18:45:00Z">
          <w:r w:rsidR="00FF0E99" w:rsidDel="001473A4">
            <w:rPr>
              <w:rFonts w:ascii="Bookman Old Style" w:eastAsia="Times New Roman" w:hAnsi="Bookman Old Style" w:cs="Times New Roman"/>
              <w:sz w:val="24"/>
              <w:szCs w:val="24"/>
            </w:rPr>
            <w:delText xml:space="preserve">site </w:delText>
          </w:r>
        </w:del>
      </w:ins>
      <w:del w:id="211" w:author="Schulze, Mark" w:date="2024-05-29T18:45:00Z">
        <w:r w:rsidR="00BF6A33" w:rsidDel="001473A4">
          <w:rPr>
            <w:rFonts w:ascii="Bookman Old Style" w:eastAsia="Times New Roman" w:hAnsi="Bookman Old Style" w:cs="Times New Roman"/>
            <w:sz w:val="24"/>
            <w:szCs w:val="24"/>
          </w:rPr>
          <w:delText>difference</w:delText>
        </w:r>
      </w:del>
      <w:ins w:id="212" w:author="Still, Christopher" w:date="2024-05-29T16:18:00Z">
        <w:del w:id="213" w:author="Schulze, Mark" w:date="2024-05-29T18:45:00Z">
          <w:r w:rsidR="00FF0E99" w:rsidDel="001473A4">
            <w:rPr>
              <w:rFonts w:ascii="Bookman Old Style" w:eastAsia="Times New Roman" w:hAnsi="Bookman Old Style" w:cs="Times New Roman"/>
              <w:sz w:val="24"/>
              <w:szCs w:val="24"/>
            </w:rPr>
            <w:delText>s</w:delText>
          </w:r>
        </w:del>
      </w:ins>
      <w:del w:id="214" w:author="Schulze, Mark" w:date="2024-05-29T18:45:00Z">
        <w:r w:rsidR="00BF6A33" w:rsidDel="001473A4">
          <w:rPr>
            <w:rFonts w:ascii="Bookman Old Style" w:eastAsia="Times New Roman" w:hAnsi="Bookman Old Style" w:cs="Times New Roman"/>
            <w:sz w:val="24"/>
            <w:szCs w:val="24"/>
          </w:rPr>
          <w:delText xml:space="preserve"> also allows me to ask additional questions regarding the effect of elevation </w:delText>
        </w:r>
      </w:del>
      <w:ins w:id="215" w:author="Still, Christopher" w:date="2024-05-29T16:18:00Z">
        <w:del w:id="216" w:author="Schulze, Mark" w:date="2024-05-29T18:45:00Z">
          <w:r w:rsidR="00FF0E99" w:rsidDel="001473A4">
            <w:rPr>
              <w:rFonts w:ascii="Bookman Old Style" w:eastAsia="Times New Roman" w:hAnsi="Bookman Old Style" w:cs="Times New Roman"/>
              <w:sz w:val="24"/>
              <w:szCs w:val="24"/>
            </w:rPr>
            <w:delText xml:space="preserve">and dryness </w:delText>
          </w:r>
        </w:del>
      </w:ins>
      <w:del w:id="217" w:author="Schulze, Mark" w:date="2024-05-29T18:45:00Z">
        <w:r w:rsidR="00BF6A33" w:rsidDel="001473A4">
          <w:rPr>
            <w:rFonts w:ascii="Bookman Old Style" w:eastAsia="Times New Roman" w:hAnsi="Bookman Old Style" w:cs="Times New Roman"/>
            <w:sz w:val="24"/>
            <w:szCs w:val="24"/>
          </w:rPr>
          <w:delText xml:space="preserve">on heat stress if time allows. </w:delText>
        </w:r>
      </w:del>
      <w:commentRangeStart w:id="218"/>
      <w:r w:rsidR="00524C3E" w:rsidRPr="001F0E92">
        <w:rPr>
          <w:rFonts w:ascii="Bookman Old Style" w:eastAsia="Times New Roman" w:hAnsi="Bookman Old Style" w:cs="Times New Roman"/>
          <w:sz w:val="24"/>
          <w:szCs w:val="24"/>
        </w:rPr>
        <w:t xml:space="preserve">These dendrometers </w:t>
      </w:r>
      <w:commentRangeEnd w:id="218"/>
      <w:r w:rsidR="00FF0E99">
        <w:rPr>
          <w:rStyle w:val="CommentReference"/>
        </w:rPr>
        <w:commentReference w:id="218"/>
      </w:r>
      <w:r w:rsidR="00524C3E" w:rsidRPr="001F0E92">
        <w:rPr>
          <w:rFonts w:ascii="Bookman Old Style" w:eastAsia="Times New Roman" w:hAnsi="Bookman Old Style" w:cs="Times New Roman"/>
          <w:sz w:val="24"/>
          <w:szCs w:val="24"/>
        </w:rPr>
        <w:t xml:space="preserve">have been consistently collecting data </w:t>
      </w:r>
      <w:r w:rsidR="00680BA2">
        <w:rPr>
          <w:rFonts w:ascii="Bookman Old Style" w:eastAsia="Times New Roman" w:hAnsi="Bookman Old Style" w:cs="Times New Roman"/>
          <w:sz w:val="24"/>
          <w:szCs w:val="24"/>
        </w:rPr>
        <w:t xml:space="preserve">every 5 minutes </w:t>
      </w:r>
      <w:r w:rsidR="00524C3E" w:rsidRPr="001F0E92">
        <w:rPr>
          <w:rFonts w:ascii="Bookman Old Style" w:eastAsia="Times New Roman" w:hAnsi="Bookman Old Style" w:cs="Times New Roman"/>
          <w:sz w:val="24"/>
          <w:szCs w:val="24"/>
        </w:rPr>
        <w:t xml:space="preserve">since </w:t>
      </w:r>
      <w:commentRangeStart w:id="219"/>
      <w:r w:rsidR="00524C3E" w:rsidRPr="001F0E92">
        <w:rPr>
          <w:rFonts w:ascii="Bookman Old Style" w:eastAsia="Times New Roman" w:hAnsi="Bookman Old Style" w:cs="Times New Roman"/>
          <w:sz w:val="24"/>
          <w:szCs w:val="24"/>
        </w:rPr>
        <w:t>2018</w:t>
      </w:r>
      <w:commentRangeEnd w:id="219"/>
      <w:r w:rsidR="001473A4">
        <w:rPr>
          <w:rStyle w:val="CommentReference"/>
        </w:rPr>
        <w:commentReference w:id="219"/>
      </w:r>
      <w:r w:rsidR="00524C3E" w:rsidRPr="001F0E92">
        <w:rPr>
          <w:rFonts w:ascii="Bookman Old Style" w:eastAsia="Times New Roman" w:hAnsi="Bookman Old Style" w:cs="Times New Roman"/>
          <w:sz w:val="24"/>
          <w:szCs w:val="24"/>
        </w:rPr>
        <w:t>, meaning that</w:t>
      </w:r>
      <w:r w:rsidR="00680BA2">
        <w:rPr>
          <w:rFonts w:ascii="Bookman Old Style" w:eastAsia="Times New Roman" w:hAnsi="Bookman Old Style" w:cs="Times New Roman"/>
          <w:sz w:val="24"/>
          <w:szCs w:val="24"/>
        </w:rPr>
        <w:t xml:space="preserve"> they</w:t>
      </w:r>
      <w:r w:rsidR="00524C3E" w:rsidRPr="001F0E92">
        <w:rPr>
          <w:rFonts w:ascii="Bookman Old Style" w:eastAsia="Times New Roman" w:hAnsi="Bookman Old Style" w:cs="Times New Roman"/>
          <w:sz w:val="24"/>
          <w:szCs w:val="24"/>
        </w:rPr>
        <w:t xml:space="preserve"> have captured one of the </w:t>
      </w:r>
      <w:commentRangeStart w:id="220"/>
      <w:r w:rsidR="00524C3E" w:rsidRPr="001F0E92">
        <w:rPr>
          <w:rFonts w:ascii="Bookman Old Style" w:eastAsia="Times New Roman" w:hAnsi="Bookman Old Style" w:cs="Times New Roman"/>
          <w:sz w:val="24"/>
          <w:szCs w:val="24"/>
        </w:rPr>
        <w:t>most recent and severe heat waves</w:t>
      </w:r>
      <w:commentRangeEnd w:id="220"/>
      <w:r w:rsidR="007114BA">
        <w:rPr>
          <w:rStyle w:val="CommentReference"/>
        </w:rPr>
        <w:commentReference w:id="220"/>
      </w:r>
      <w:r w:rsidR="00524C3E" w:rsidRPr="001F0E92">
        <w:rPr>
          <w:rFonts w:ascii="Bookman Old Style" w:eastAsia="Times New Roman" w:hAnsi="Bookman Old Style" w:cs="Times New Roman"/>
          <w:sz w:val="24"/>
          <w:szCs w:val="24"/>
        </w:rPr>
        <w:t>, the 2021 Heat Dome (</w:t>
      </w:r>
      <w:r w:rsidR="00524C3E" w:rsidRPr="00ED0137">
        <w:rPr>
          <w:rFonts w:ascii="Bookman Old Style" w:eastAsia="Times New Roman" w:hAnsi="Bookman Old Style" w:cs="Times New Roman"/>
          <w:sz w:val="24"/>
          <w:szCs w:val="24"/>
          <w:u w:val="single"/>
        </w:rPr>
        <w:t>Still et al. 2023</w:t>
      </w:r>
      <w:r w:rsidR="00524C3E" w:rsidRPr="001F0E92">
        <w:rPr>
          <w:rFonts w:ascii="Bookman Old Style" w:eastAsia="Times New Roman" w:hAnsi="Bookman Old Style" w:cs="Times New Roman"/>
          <w:sz w:val="24"/>
          <w:szCs w:val="24"/>
        </w:rPr>
        <w:t>).</w:t>
      </w:r>
      <w:ins w:id="221" w:author="Schulze, Mark" w:date="2024-05-29T18:45:00Z">
        <w:r w:rsidR="001473A4">
          <w:rPr>
            <w:rFonts w:ascii="Bookman Old Style" w:eastAsia="Times New Roman" w:hAnsi="Bookman Old Style" w:cs="Times New Roman"/>
            <w:sz w:val="24"/>
            <w:szCs w:val="24"/>
          </w:rPr>
          <w:t xml:space="preserve"> </w:t>
        </w:r>
      </w:ins>
      <w:ins w:id="222" w:author="Schulze, Mark" w:date="2024-06-05T18:35:00Z">
        <w:r w:rsidR="00DB5AF3">
          <w:rPr>
            <w:rFonts w:ascii="Bookman Old Style" w:eastAsia="Times New Roman" w:hAnsi="Bookman Old Style" w:cs="Times New Roman"/>
            <w:sz w:val="24"/>
            <w:szCs w:val="24"/>
          </w:rPr>
          <w:t xml:space="preserve">Additional manual dendrometers from DF and WH trees at the Discovery Tree and nearby sites of similar elevation will allow me to </w:t>
        </w:r>
      </w:ins>
      <w:ins w:id="223" w:author="Schulze, Mark" w:date="2024-06-05T18:36:00Z">
        <w:r w:rsidR="00DB5AF3">
          <w:rPr>
            <w:rFonts w:ascii="Bookman Old Style" w:eastAsia="Times New Roman" w:hAnsi="Bookman Old Style" w:cs="Times New Roman"/>
            <w:sz w:val="24"/>
            <w:szCs w:val="24"/>
          </w:rPr>
          <w:t xml:space="preserve">determine whether seasonal and annual growth impacts from the heat dome observed </w:t>
        </w:r>
      </w:ins>
      <w:ins w:id="224" w:author="Schulze, Mark" w:date="2024-06-05T18:38:00Z">
        <w:r w:rsidR="00DB5AF3">
          <w:rPr>
            <w:rFonts w:ascii="Bookman Old Style" w:eastAsia="Times New Roman" w:hAnsi="Bookman Old Style" w:cs="Times New Roman"/>
            <w:sz w:val="24"/>
            <w:szCs w:val="24"/>
          </w:rPr>
          <w:t>in</w:t>
        </w:r>
      </w:ins>
      <w:ins w:id="225" w:author="Schulze, Mark" w:date="2024-06-05T18:37:00Z">
        <w:r w:rsidR="00DB5AF3">
          <w:rPr>
            <w:rFonts w:ascii="Bookman Old Style" w:eastAsia="Times New Roman" w:hAnsi="Bookman Old Style" w:cs="Times New Roman"/>
            <w:sz w:val="24"/>
            <w:szCs w:val="24"/>
          </w:rPr>
          <w:t xml:space="preserve"> this sample</w:t>
        </w:r>
      </w:ins>
      <w:ins w:id="226" w:author="Schulze, Mark" w:date="2024-06-05T18:38:00Z">
        <w:r w:rsidR="00DB5AF3">
          <w:rPr>
            <w:rFonts w:ascii="Bookman Old Style" w:eastAsia="Times New Roman" w:hAnsi="Bookman Old Style" w:cs="Times New Roman"/>
            <w:sz w:val="24"/>
            <w:szCs w:val="24"/>
          </w:rPr>
          <w:t xml:space="preserve"> </w:t>
        </w:r>
      </w:ins>
      <w:ins w:id="227" w:author="Schulze, Mark" w:date="2024-06-05T18:39:00Z">
        <w:r w:rsidR="00DB5AF3">
          <w:rPr>
            <w:rFonts w:ascii="Bookman Old Style" w:eastAsia="Times New Roman" w:hAnsi="Bookman Old Style" w:cs="Times New Roman"/>
            <w:sz w:val="24"/>
            <w:szCs w:val="24"/>
          </w:rPr>
          <w:t xml:space="preserve">are reflected in a larger population of trees. </w:t>
        </w:r>
      </w:ins>
      <w:ins w:id="228" w:author="Schulze, Mark" w:date="2024-05-29T18:45:00Z">
        <w:r w:rsidR="001473A4" w:rsidRPr="001F0E92">
          <w:rPr>
            <w:rFonts w:ascii="Bookman Old Style" w:eastAsia="Times New Roman" w:hAnsi="Bookman Old Style" w:cs="Times New Roman"/>
            <w:sz w:val="24"/>
            <w:szCs w:val="24"/>
          </w:rPr>
          <w:t xml:space="preserve">If time allows, I could </w:t>
        </w:r>
        <w:r w:rsidR="001473A4">
          <w:rPr>
            <w:rFonts w:ascii="Bookman Old Style" w:eastAsia="Times New Roman" w:hAnsi="Bookman Old Style" w:cs="Times New Roman"/>
            <w:sz w:val="24"/>
            <w:szCs w:val="24"/>
          </w:rPr>
          <w:t>analyze</w:t>
        </w:r>
        <w:r w:rsidR="001473A4" w:rsidRPr="001F0E92">
          <w:rPr>
            <w:rFonts w:ascii="Bookman Old Style" w:eastAsia="Times New Roman" w:hAnsi="Bookman Old Style" w:cs="Times New Roman"/>
            <w:sz w:val="24"/>
            <w:szCs w:val="24"/>
          </w:rPr>
          <w:t xml:space="preserve"> </w:t>
        </w:r>
      </w:ins>
      <w:ins w:id="229" w:author="Schulze, Mark" w:date="2024-06-05T18:40:00Z">
        <w:r w:rsidR="00DB5AF3">
          <w:rPr>
            <w:rFonts w:ascii="Bookman Old Style" w:eastAsia="Times New Roman" w:hAnsi="Bookman Old Style" w:cs="Times New Roman"/>
            <w:sz w:val="24"/>
            <w:szCs w:val="24"/>
          </w:rPr>
          <w:t xml:space="preserve">automated and manual </w:t>
        </w:r>
      </w:ins>
      <w:ins w:id="230" w:author="Schulze, Mark" w:date="2024-05-29T18:45:00Z">
        <w:r w:rsidR="001473A4" w:rsidRPr="001F0E92">
          <w:rPr>
            <w:rFonts w:ascii="Bookman Old Style" w:eastAsia="Times New Roman" w:hAnsi="Bookman Old Style" w:cs="Times New Roman"/>
            <w:sz w:val="24"/>
            <w:szCs w:val="24"/>
          </w:rPr>
          <w:t xml:space="preserve">dendrometry data from a nearby </w:t>
        </w:r>
        <w:r w:rsidR="001473A4">
          <w:rPr>
            <w:rFonts w:ascii="Bookman Old Style" w:eastAsia="Times New Roman" w:hAnsi="Bookman Old Style" w:cs="Times New Roman"/>
            <w:sz w:val="24"/>
            <w:szCs w:val="24"/>
          </w:rPr>
          <w:t>higher elevation (</w:t>
        </w:r>
        <w:commentRangeStart w:id="231"/>
        <w:r w:rsidR="001473A4">
          <w:rPr>
            <w:rFonts w:ascii="Bookman Old Style" w:eastAsia="Times New Roman" w:hAnsi="Bookman Old Style" w:cs="Times New Roman"/>
            <w:sz w:val="24"/>
            <w:szCs w:val="24"/>
          </w:rPr>
          <w:t>4</w:t>
        </w:r>
        <w:r w:rsidR="001473A4" w:rsidRPr="001F0E92">
          <w:rPr>
            <w:rFonts w:ascii="Bookman Old Style" w:eastAsia="Times New Roman" w:hAnsi="Bookman Old Style" w:cs="Times New Roman"/>
            <w:sz w:val="24"/>
            <w:szCs w:val="24"/>
          </w:rPr>
          <w:t>,</w:t>
        </w:r>
        <w:r w:rsidR="001473A4">
          <w:rPr>
            <w:rFonts w:ascii="Bookman Old Style" w:eastAsia="Times New Roman" w:hAnsi="Bookman Old Style" w:cs="Times New Roman"/>
            <w:sz w:val="24"/>
            <w:szCs w:val="24"/>
          </w:rPr>
          <w:t>500</w:t>
        </w:r>
        <w:r w:rsidR="001473A4" w:rsidRPr="001F0E92">
          <w:rPr>
            <w:rFonts w:ascii="Bookman Old Style" w:eastAsia="Times New Roman" w:hAnsi="Bookman Old Style" w:cs="Times New Roman"/>
            <w:sz w:val="24"/>
            <w:szCs w:val="24"/>
          </w:rPr>
          <w:t xml:space="preserve"> feet</w:t>
        </w:r>
        <w:commentRangeStart w:id="232"/>
        <w:commentRangeEnd w:id="232"/>
        <w:r w:rsidR="001473A4">
          <w:rPr>
            <w:rStyle w:val="CommentReference"/>
          </w:rPr>
          <w:commentReference w:id="232"/>
        </w:r>
        <w:commentRangeEnd w:id="231"/>
        <w:r w:rsidR="001473A4">
          <w:rPr>
            <w:rStyle w:val="CommentReference"/>
          </w:rPr>
          <w:commentReference w:id="231"/>
        </w:r>
        <w:r w:rsidR="001473A4">
          <w:rPr>
            <w:rFonts w:ascii="Bookman Old Style" w:eastAsia="Times New Roman" w:hAnsi="Bookman Old Style" w:cs="Times New Roman"/>
            <w:sz w:val="24"/>
            <w:szCs w:val="24"/>
          </w:rPr>
          <w:t xml:space="preserve">) </w:t>
        </w:r>
        <w:r w:rsidR="001473A4" w:rsidRPr="001F0E92">
          <w:rPr>
            <w:rFonts w:ascii="Bookman Old Style" w:eastAsia="Times New Roman" w:hAnsi="Bookman Old Style" w:cs="Times New Roman"/>
            <w:sz w:val="24"/>
            <w:szCs w:val="24"/>
          </w:rPr>
          <w:t>site</w:t>
        </w:r>
        <w:r w:rsidR="001473A4">
          <w:rPr>
            <w:rFonts w:ascii="Bookman Old Style" w:eastAsia="Times New Roman" w:hAnsi="Bookman Old Style" w:cs="Times New Roman"/>
            <w:sz w:val="24"/>
            <w:szCs w:val="24"/>
          </w:rPr>
          <w:t>, PC17</w:t>
        </w:r>
        <w:r w:rsidR="001473A4" w:rsidRPr="001F0E92">
          <w:rPr>
            <w:rFonts w:ascii="Bookman Old Style" w:eastAsia="Times New Roman" w:hAnsi="Bookman Old Style" w:cs="Times New Roman"/>
            <w:sz w:val="24"/>
            <w:szCs w:val="24"/>
          </w:rPr>
          <w:t xml:space="preserve">. </w:t>
        </w:r>
      </w:ins>
      <w:ins w:id="233" w:author="Schulze, Mark" w:date="2024-05-29T18:46:00Z">
        <w:r w:rsidR="001473A4">
          <w:rPr>
            <w:rFonts w:ascii="Bookman Old Style" w:eastAsia="Times New Roman" w:hAnsi="Bookman Old Style" w:cs="Times New Roman"/>
            <w:sz w:val="24"/>
            <w:szCs w:val="24"/>
          </w:rPr>
          <w:t>This site was well above the elevation at which foliage scorch was observed in WH and DF in 2021, and temper</w:t>
        </w:r>
      </w:ins>
      <w:ins w:id="234" w:author="Schulze, Mark" w:date="2024-05-29T18:47:00Z">
        <w:r w:rsidR="001473A4">
          <w:rPr>
            <w:rFonts w:ascii="Bookman Old Style" w:eastAsia="Times New Roman" w:hAnsi="Bookman Old Style" w:cs="Times New Roman"/>
            <w:sz w:val="24"/>
            <w:szCs w:val="24"/>
          </w:rPr>
          <w:t xml:space="preserve">atures here remained below </w:t>
        </w:r>
        <w:commentRangeStart w:id="235"/>
        <w:r w:rsidR="001473A4">
          <w:rPr>
            <w:rFonts w:ascii="Bookman Old Style" w:eastAsia="Times New Roman" w:hAnsi="Bookman Old Style" w:cs="Times New Roman"/>
            <w:sz w:val="24"/>
            <w:szCs w:val="24"/>
          </w:rPr>
          <w:t>42C</w:t>
        </w:r>
      </w:ins>
      <w:commentRangeEnd w:id="235"/>
      <w:ins w:id="236" w:author="Schulze, Mark" w:date="2024-05-29T18:51:00Z">
        <w:r w:rsidR="002A51E0">
          <w:rPr>
            <w:rStyle w:val="CommentReference"/>
          </w:rPr>
          <w:commentReference w:id="235"/>
        </w:r>
      </w:ins>
      <w:ins w:id="237" w:author="Schulze, Mark" w:date="2024-05-29T18:47:00Z">
        <w:r w:rsidR="001473A4">
          <w:rPr>
            <w:rFonts w:ascii="Bookman Old Style" w:eastAsia="Times New Roman" w:hAnsi="Bookman Old Style" w:cs="Times New Roman"/>
            <w:sz w:val="24"/>
            <w:szCs w:val="24"/>
          </w:rPr>
          <w:t xml:space="preserve"> throughout the heat wave.  </w:t>
        </w:r>
      </w:ins>
      <w:ins w:id="238" w:author="Schulze, Mark" w:date="2024-05-29T18:45:00Z">
        <w:r w:rsidR="001473A4">
          <w:rPr>
            <w:rFonts w:ascii="Bookman Old Style" w:eastAsia="Times New Roman" w:hAnsi="Bookman Old Style" w:cs="Times New Roman"/>
            <w:sz w:val="24"/>
            <w:szCs w:val="24"/>
          </w:rPr>
          <w:t xml:space="preserve">These site differences also allow me to ask additional questions regarding the effect of </w:t>
        </w:r>
      </w:ins>
      <w:ins w:id="239" w:author="Schulze, Mark" w:date="2024-05-29T18:47:00Z">
        <w:r w:rsidR="001473A4">
          <w:rPr>
            <w:rFonts w:ascii="Bookman Old Style" w:eastAsia="Times New Roman" w:hAnsi="Bookman Old Style" w:cs="Times New Roman"/>
            <w:sz w:val="24"/>
            <w:szCs w:val="24"/>
          </w:rPr>
          <w:t>absolute temperature</w:t>
        </w:r>
      </w:ins>
      <w:ins w:id="240" w:author="Schulze, Mark" w:date="2024-05-29T18:48:00Z">
        <w:r w:rsidR="001473A4">
          <w:rPr>
            <w:rFonts w:ascii="Bookman Old Style" w:eastAsia="Times New Roman" w:hAnsi="Bookman Old Style" w:cs="Times New Roman"/>
            <w:sz w:val="24"/>
            <w:szCs w:val="24"/>
          </w:rPr>
          <w:t xml:space="preserve"> and VPD </w:t>
        </w:r>
      </w:ins>
      <w:ins w:id="241" w:author="Schulze, Mark" w:date="2024-05-29T18:47:00Z">
        <w:r w:rsidR="001473A4">
          <w:rPr>
            <w:rFonts w:ascii="Bookman Old Style" w:eastAsia="Times New Roman" w:hAnsi="Bookman Old Style" w:cs="Times New Roman"/>
            <w:sz w:val="24"/>
            <w:szCs w:val="24"/>
          </w:rPr>
          <w:t xml:space="preserve">thresholds versus </w:t>
        </w:r>
      </w:ins>
      <w:ins w:id="242" w:author="Schulze, Mark" w:date="2024-05-29T18:48:00Z">
        <w:r w:rsidR="001473A4">
          <w:rPr>
            <w:rFonts w:ascii="Bookman Old Style" w:eastAsia="Times New Roman" w:hAnsi="Bookman Old Style" w:cs="Times New Roman"/>
            <w:sz w:val="24"/>
            <w:szCs w:val="24"/>
          </w:rPr>
          <w:t>anomalous combined heat and drought stress on growth</w:t>
        </w:r>
      </w:ins>
      <w:ins w:id="243" w:author="Schulze, Mark" w:date="2024-05-29T18:45:00Z">
        <w:r w:rsidR="001473A4">
          <w:rPr>
            <w:rFonts w:ascii="Bookman Old Style" w:eastAsia="Times New Roman" w:hAnsi="Bookman Old Style" w:cs="Times New Roman"/>
            <w:sz w:val="24"/>
            <w:szCs w:val="24"/>
          </w:rPr>
          <w:t>.</w:t>
        </w:r>
      </w:ins>
    </w:p>
    <w:p w14:paraId="259C9DD2" w14:textId="23D56D7A" w:rsidR="00232C08" w:rsidRDefault="00ED0137" w:rsidP="00C3309B">
      <w:pPr>
        <w:spacing w:after="0" w:line="240" w:lineRule="auto"/>
        <w:ind w:firstLine="720"/>
        <w:rPr>
          <w:rFonts w:ascii="Bookman Old Style" w:eastAsia="Times New Roman" w:hAnsi="Bookman Old Style" w:cs="Times New Roman"/>
          <w:sz w:val="24"/>
          <w:szCs w:val="24"/>
        </w:rPr>
      </w:pPr>
      <w:commentRangeStart w:id="244"/>
      <w:commentRangeStart w:id="245"/>
      <w:commentRangeStart w:id="246"/>
      <w:r>
        <w:rPr>
          <w:rFonts w:ascii="Bookman Old Style" w:eastAsia="Times New Roman" w:hAnsi="Bookman Old Style" w:cs="Times New Roman"/>
          <w:sz w:val="24"/>
          <w:szCs w:val="24"/>
        </w:rPr>
        <w:t xml:space="preserve">I will analyze dendrometry data using an R package titled </w:t>
      </w:r>
      <w:proofErr w:type="spellStart"/>
      <w:r>
        <w:rPr>
          <w:rFonts w:ascii="Bookman Old Style" w:eastAsia="Times New Roman" w:hAnsi="Bookman Old Style" w:cs="Times New Roman"/>
          <w:sz w:val="24"/>
          <w:szCs w:val="24"/>
        </w:rPr>
        <w:t>TreeNetProc</w:t>
      </w:r>
      <w:proofErr w:type="spellEnd"/>
      <w:r w:rsidR="00EE04FA">
        <w:rPr>
          <w:rFonts w:ascii="Bookman Old Style" w:eastAsia="Times New Roman" w:hAnsi="Bookman Old Style" w:cs="Times New Roman"/>
          <w:sz w:val="24"/>
          <w:szCs w:val="24"/>
        </w:rPr>
        <w:t xml:space="preserve"> (</w:t>
      </w:r>
      <w:r w:rsidR="00EE04FA" w:rsidRPr="00EE04FA">
        <w:rPr>
          <w:rFonts w:ascii="Bookman Old Style" w:eastAsia="Times New Roman" w:hAnsi="Bookman Old Style" w:cs="Times New Roman"/>
          <w:b/>
          <w:bCs/>
          <w:sz w:val="24"/>
          <w:szCs w:val="24"/>
        </w:rPr>
        <w:t>hereafter TNP</w:t>
      </w:r>
      <w:r w:rsidR="00EE04FA">
        <w:rPr>
          <w:rFonts w:ascii="Bookman Old Style" w:eastAsia="Times New Roman" w:hAnsi="Bookman Old Style" w:cs="Times New Roman"/>
          <w:sz w:val="24"/>
          <w:szCs w:val="24"/>
        </w:rPr>
        <w:t>)</w:t>
      </w:r>
      <w:r w:rsidR="00236B31">
        <w:rPr>
          <w:rFonts w:ascii="Bookman Old Style" w:eastAsia="Times New Roman" w:hAnsi="Bookman Old Style" w:cs="Times New Roman"/>
          <w:sz w:val="24"/>
          <w:szCs w:val="24"/>
        </w:rPr>
        <w:t xml:space="preserve">, which summarizes and cleans data while pairing it with </w:t>
      </w:r>
      <w:r w:rsidR="00E06D91">
        <w:rPr>
          <w:rFonts w:ascii="Bookman Old Style" w:eastAsia="Times New Roman" w:hAnsi="Bookman Old Style" w:cs="Times New Roman"/>
          <w:sz w:val="24"/>
          <w:szCs w:val="24"/>
        </w:rPr>
        <w:t xml:space="preserve">air </w:t>
      </w:r>
      <w:r w:rsidR="00236B31">
        <w:rPr>
          <w:rFonts w:ascii="Bookman Old Style" w:eastAsia="Times New Roman" w:hAnsi="Bookman Old Style" w:cs="Times New Roman"/>
          <w:sz w:val="24"/>
          <w:szCs w:val="24"/>
        </w:rPr>
        <w:t xml:space="preserve">temperature </w:t>
      </w:r>
      <w:r w:rsidR="00C8185E">
        <w:rPr>
          <w:rFonts w:ascii="Bookman Old Style" w:eastAsia="Times New Roman" w:hAnsi="Bookman Old Style" w:cs="Times New Roman"/>
          <w:sz w:val="24"/>
          <w:szCs w:val="24"/>
        </w:rPr>
        <w:t xml:space="preserve">to provide 6 documents of data in the form of phase statistics, data tables, growth charts, and the R document itself </w:t>
      </w:r>
      <w:r w:rsidR="00236B31">
        <w:rPr>
          <w:rFonts w:ascii="Bookman Old Style" w:eastAsia="Times New Roman" w:hAnsi="Bookman Old Style" w:cs="Times New Roman"/>
          <w:sz w:val="24"/>
          <w:szCs w:val="24"/>
        </w:rPr>
        <w:t>(</w:t>
      </w:r>
      <w:r w:rsidR="00236B31" w:rsidRPr="00236B31">
        <w:rPr>
          <w:rFonts w:ascii="Bookman Old Style" w:hAnsi="Bookman Old Style" w:cs="Times New Roman"/>
          <w:sz w:val="24"/>
          <w:szCs w:val="24"/>
          <w:u w:val="single"/>
        </w:rPr>
        <w:t>Knüsel et al., 2021</w:t>
      </w:r>
      <w:r w:rsidR="00E0401E">
        <w:rPr>
          <w:rFonts w:ascii="Bookman Old Style" w:hAnsi="Bookman Old Style" w:cs="Times New Roman"/>
          <w:sz w:val="24"/>
          <w:szCs w:val="24"/>
          <w:u w:val="single"/>
        </w:rPr>
        <w:t xml:space="preserve">; Haeni et al., 2020; </w:t>
      </w:r>
      <w:r w:rsidR="00EB16B6">
        <w:rPr>
          <w:rFonts w:ascii="Bookman Old Style" w:hAnsi="Bookman Old Style" w:cs="Times New Roman"/>
          <w:sz w:val="24"/>
          <w:szCs w:val="24"/>
          <w:u w:val="single"/>
        </w:rPr>
        <w:t>Wickham</w:t>
      </w:r>
      <w:r w:rsidR="00E0401E">
        <w:rPr>
          <w:rFonts w:ascii="Bookman Old Style" w:hAnsi="Bookman Old Style" w:cs="Times New Roman"/>
          <w:sz w:val="24"/>
          <w:szCs w:val="24"/>
          <w:u w:val="single"/>
        </w:rPr>
        <w:t xml:space="preserve"> et al., 2019</w:t>
      </w:r>
      <w:r w:rsidR="007033E9">
        <w:rPr>
          <w:rFonts w:ascii="Bookman Old Style" w:hAnsi="Bookman Old Style" w:cs="Times New Roman"/>
          <w:sz w:val="24"/>
          <w:szCs w:val="24"/>
          <w:u w:val="single"/>
        </w:rPr>
        <w:t xml:space="preserve">; </w:t>
      </w:r>
      <w:r w:rsidR="007033E9" w:rsidRPr="007033E9">
        <w:rPr>
          <w:rFonts w:ascii="Bookman Old Style" w:hAnsi="Bookman Old Style" w:cs="Times New Roman"/>
          <w:sz w:val="24"/>
          <w:szCs w:val="24"/>
          <w:u w:val="single"/>
        </w:rPr>
        <w:t>Zweifel</w:t>
      </w:r>
      <w:r w:rsidR="007033E9">
        <w:rPr>
          <w:rFonts w:ascii="Bookman Old Style" w:hAnsi="Bookman Old Style" w:cs="Times New Roman"/>
          <w:sz w:val="24"/>
          <w:szCs w:val="24"/>
          <w:u w:val="single"/>
        </w:rPr>
        <w:t xml:space="preserve"> et al., 2016</w:t>
      </w:r>
      <w:r w:rsidR="00236B31">
        <w:rPr>
          <w:rFonts w:ascii="Bookman Old Style" w:hAnsi="Bookman Old Style" w:cs="Times New Roman"/>
          <w:sz w:val="24"/>
          <w:szCs w:val="24"/>
        </w:rPr>
        <w:t>)</w:t>
      </w:r>
      <w:r w:rsidR="00236B31">
        <w:rPr>
          <w:rFonts w:ascii="Bookman Old Style" w:eastAsia="Times New Roman" w:hAnsi="Bookman Old Style" w:cs="Times New Roman"/>
          <w:sz w:val="24"/>
          <w:szCs w:val="24"/>
        </w:rPr>
        <w:t>.</w:t>
      </w:r>
      <w:commentRangeEnd w:id="244"/>
      <w:r w:rsidR="006747DA">
        <w:rPr>
          <w:rStyle w:val="CommentReference"/>
        </w:rPr>
        <w:commentReference w:id="244"/>
      </w:r>
      <w:commentRangeEnd w:id="245"/>
      <w:r w:rsidR="00680BA2">
        <w:rPr>
          <w:rStyle w:val="CommentReference"/>
        </w:rPr>
        <w:commentReference w:id="245"/>
      </w:r>
      <w:commentRangeEnd w:id="246"/>
      <w:r w:rsidR="00E0401E">
        <w:rPr>
          <w:rStyle w:val="CommentReference"/>
        </w:rPr>
        <w:commentReference w:id="246"/>
      </w:r>
      <w:r w:rsidR="00EE04FA" w:rsidRPr="00EE04FA">
        <w:t xml:space="preserve"> </w:t>
      </w:r>
      <w:commentRangeStart w:id="247"/>
      <w:r w:rsidR="00EE04FA">
        <w:rPr>
          <w:rFonts w:ascii="Bookman Old Style" w:eastAsia="Times New Roman" w:hAnsi="Bookman Old Style" w:cs="Times New Roman"/>
          <w:sz w:val="24"/>
          <w:szCs w:val="24"/>
        </w:rPr>
        <w:t xml:space="preserve">The use of this four-year-old package </w:t>
      </w:r>
      <w:r w:rsidR="00C3309B">
        <w:rPr>
          <w:rFonts w:ascii="Bookman Old Style" w:eastAsia="Times New Roman" w:hAnsi="Bookman Old Style" w:cs="Times New Roman"/>
          <w:sz w:val="24"/>
          <w:szCs w:val="24"/>
        </w:rPr>
        <w:t>will show what is possible with current technologies in dendrometer analyses while also exhibiting areas where it can potentially be refined in the future.</w:t>
      </w:r>
      <w:commentRangeEnd w:id="247"/>
      <w:r w:rsidR="00DB5AF3">
        <w:rPr>
          <w:rStyle w:val="CommentReference"/>
        </w:rPr>
        <w:commentReference w:id="247"/>
      </w:r>
      <w:r w:rsidR="00C3309B" w:rsidRPr="00EE04FA">
        <w:rPr>
          <w:rFonts w:ascii="Bookman Old Style" w:eastAsia="Times New Roman" w:hAnsi="Bookman Old Style" w:cs="Times New Roman"/>
          <w:sz w:val="24"/>
          <w:szCs w:val="24"/>
        </w:rPr>
        <w:t xml:space="preserve"> </w:t>
      </w:r>
      <w:commentRangeStart w:id="248"/>
      <w:commentRangeStart w:id="249"/>
      <w:r w:rsidR="00C3309B">
        <w:rPr>
          <w:rFonts w:ascii="Bookman Old Style" w:eastAsia="Times New Roman" w:hAnsi="Bookman Old Style" w:cs="Times New Roman"/>
          <w:sz w:val="24"/>
          <w:szCs w:val="24"/>
        </w:rPr>
        <w:t>Air temperature</w:t>
      </w:r>
      <w:r w:rsidR="00262FAB">
        <w:rPr>
          <w:rFonts w:ascii="Bookman Old Style" w:eastAsia="Times New Roman" w:hAnsi="Bookman Old Style" w:cs="Times New Roman"/>
          <w:sz w:val="24"/>
          <w:szCs w:val="24"/>
        </w:rPr>
        <w:t xml:space="preserve"> will come from</w:t>
      </w:r>
      <w:r w:rsidR="00E06D91">
        <w:rPr>
          <w:rFonts w:ascii="Bookman Old Style" w:eastAsia="Times New Roman" w:hAnsi="Bookman Old Style" w:cs="Times New Roman"/>
          <w:sz w:val="24"/>
          <w:szCs w:val="24"/>
        </w:rPr>
        <w:t xml:space="preserve"> the HJA primary meteorological station, </w:t>
      </w:r>
      <w:proofErr w:type="spellStart"/>
      <w:r w:rsidR="00E06D91">
        <w:rPr>
          <w:rFonts w:ascii="Bookman Old Style" w:eastAsia="Times New Roman" w:hAnsi="Bookman Old Style" w:cs="Times New Roman"/>
          <w:sz w:val="24"/>
          <w:szCs w:val="24"/>
        </w:rPr>
        <w:t>Primet</w:t>
      </w:r>
      <w:proofErr w:type="spellEnd"/>
      <w:r w:rsidR="00C3309B">
        <w:rPr>
          <w:rFonts w:ascii="Bookman Old Style" w:eastAsia="Times New Roman" w:hAnsi="Bookman Old Style" w:cs="Times New Roman"/>
          <w:sz w:val="24"/>
          <w:szCs w:val="24"/>
        </w:rPr>
        <w:t>.</w:t>
      </w:r>
      <w:commentRangeEnd w:id="248"/>
      <w:r w:rsidR="00FF0E99">
        <w:rPr>
          <w:rStyle w:val="CommentReference"/>
        </w:rPr>
        <w:commentReference w:id="248"/>
      </w:r>
      <w:commentRangeEnd w:id="249"/>
      <w:r w:rsidR="002A51E0">
        <w:rPr>
          <w:rStyle w:val="CommentReference"/>
        </w:rPr>
        <w:commentReference w:id="249"/>
      </w:r>
      <w:r w:rsidR="00C3309B">
        <w:rPr>
          <w:rFonts w:ascii="Bookman Old Style" w:eastAsia="Times New Roman" w:hAnsi="Bookman Old Style" w:cs="Times New Roman"/>
          <w:sz w:val="24"/>
          <w:szCs w:val="24"/>
        </w:rPr>
        <w:t xml:space="preserve"> </w:t>
      </w:r>
      <w:r w:rsidR="00EE04FA">
        <w:rPr>
          <w:rFonts w:ascii="Bookman Old Style" w:eastAsia="Times New Roman" w:hAnsi="Bookman Old Style" w:cs="Times New Roman"/>
          <w:sz w:val="24"/>
          <w:szCs w:val="24"/>
        </w:rPr>
        <w:t xml:space="preserve">An example of such an analysis in TNP is shown below in </w:t>
      </w:r>
      <w:r w:rsidR="00EE04FA" w:rsidRPr="00EE04FA">
        <w:rPr>
          <w:rFonts w:ascii="Bookman Old Style" w:eastAsia="Times New Roman" w:hAnsi="Bookman Old Style" w:cs="Times New Roman"/>
          <w:b/>
          <w:bCs/>
          <w:sz w:val="24"/>
          <w:szCs w:val="24"/>
        </w:rPr>
        <w:t xml:space="preserve">Figure </w:t>
      </w:r>
      <w:r w:rsidR="00BA587F">
        <w:rPr>
          <w:rFonts w:ascii="Bookman Old Style" w:eastAsia="Times New Roman" w:hAnsi="Bookman Old Style" w:cs="Times New Roman"/>
          <w:b/>
          <w:bCs/>
          <w:sz w:val="24"/>
          <w:szCs w:val="24"/>
        </w:rPr>
        <w:t>6</w:t>
      </w:r>
      <w:r w:rsidR="00EE04FA">
        <w:rPr>
          <w:rFonts w:ascii="Bookman Old Style" w:eastAsia="Times New Roman" w:hAnsi="Bookman Old Style" w:cs="Times New Roman"/>
          <w:sz w:val="24"/>
          <w:szCs w:val="24"/>
        </w:rPr>
        <w:t>. Air temperature comes from a different met station</w:t>
      </w:r>
      <w:r w:rsidR="00262FAB">
        <w:rPr>
          <w:rFonts w:ascii="Bookman Old Style" w:eastAsia="Times New Roman" w:hAnsi="Bookman Old Style" w:cs="Times New Roman"/>
          <w:sz w:val="24"/>
          <w:szCs w:val="24"/>
        </w:rPr>
        <w:t xml:space="preserve"> 40 meters up into the canopy to more accurately reflect the canopy microclimate that affects leaf (</w:t>
      </w:r>
      <w:r w:rsidR="00262FAB" w:rsidRPr="00262FAB">
        <w:rPr>
          <w:rFonts w:ascii="Bookman Old Style" w:eastAsia="Times New Roman" w:hAnsi="Bookman Old Style" w:cs="Times New Roman"/>
          <w:sz w:val="24"/>
          <w:szCs w:val="24"/>
          <w:u w:val="single"/>
        </w:rPr>
        <w:t>Still, 2023</w:t>
      </w:r>
      <w:r w:rsidR="00262FAB">
        <w:rPr>
          <w:rFonts w:ascii="Bookman Old Style" w:eastAsia="Times New Roman" w:hAnsi="Bookman Old Style" w:cs="Times New Roman"/>
          <w:sz w:val="24"/>
          <w:szCs w:val="24"/>
        </w:rPr>
        <w:t>).</w:t>
      </w:r>
      <w:r w:rsidR="00C3309B" w:rsidRPr="00C3309B">
        <w:rPr>
          <w:rFonts w:ascii="Bookman Old Style" w:eastAsia="Times New Roman" w:hAnsi="Bookman Old Style" w:cs="Times New Roman"/>
          <w:sz w:val="24"/>
          <w:szCs w:val="24"/>
        </w:rPr>
        <w:t xml:space="preserve"> </w:t>
      </w:r>
    </w:p>
    <w:p w14:paraId="66B28336" w14:textId="18AB33CE" w:rsidR="00645830" w:rsidRDefault="0005236F" w:rsidP="00EE04FA">
      <w:pPr>
        <w:spacing w:after="0" w:line="240" w:lineRule="auto"/>
        <w:ind w:firstLine="720"/>
        <w:rPr>
          <w:rFonts w:ascii="Bookman Old Style" w:eastAsia="Times New Roman" w:hAnsi="Bookman Old Style" w:cs="Times New Roman"/>
          <w:sz w:val="24"/>
          <w:szCs w:val="24"/>
        </w:rPr>
      </w:pPr>
      <w:r w:rsidRPr="0005236F">
        <w:rPr>
          <w:rFonts w:ascii="Bookman Old Style" w:eastAsia="Times New Roman" w:hAnsi="Bookman Old Style" w:cs="Times New Roman"/>
          <w:b/>
          <w:bCs/>
          <w:sz w:val="24"/>
          <w:szCs w:val="24"/>
        </w:rPr>
        <w:t xml:space="preserve">Figure </w:t>
      </w:r>
      <w:r w:rsidR="00BA587F">
        <w:rPr>
          <w:rFonts w:ascii="Bookman Old Style" w:eastAsia="Times New Roman" w:hAnsi="Bookman Old Style" w:cs="Times New Roman"/>
          <w:b/>
          <w:bCs/>
          <w:sz w:val="24"/>
          <w:szCs w:val="24"/>
        </w:rPr>
        <w:t>6</w:t>
      </w:r>
      <w:r w:rsidRPr="0005236F">
        <w:rPr>
          <w:rFonts w:ascii="Bookman Old Style" w:eastAsia="Times New Roman" w:hAnsi="Bookman Old Style" w:cs="Times New Roman"/>
          <w:b/>
          <w:bCs/>
          <w:sz w:val="24"/>
          <w:szCs w:val="24"/>
        </w:rPr>
        <w:t>A</w:t>
      </w:r>
      <w:r>
        <w:rPr>
          <w:rFonts w:ascii="Bookman Old Style" w:eastAsia="Times New Roman" w:hAnsi="Bookman Old Style" w:cs="Times New Roman"/>
          <w:sz w:val="24"/>
          <w:szCs w:val="24"/>
        </w:rPr>
        <w:t xml:space="preserve"> displays the raw dendrometer data from </w:t>
      </w:r>
      <w:r w:rsidR="00EE04FA">
        <w:rPr>
          <w:rFonts w:ascii="Bookman Old Style" w:eastAsia="Times New Roman" w:hAnsi="Bookman Old Style" w:cs="Times New Roman"/>
          <w:sz w:val="24"/>
          <w:szCs w:val="24"/>
        </w:rPr>
        <w:t xml:space="preserve">tree </w:t>
      </w:r>
      <w:r>
        <w:rPr>
          <w:rFonts w:ascii="Bookman Old Style" w:eastAsia="Times New Roman" w:hAnsi="Bookman Old Style" w:cs="Times New Roman"/>
          <w:sz w:val="24"/>
          <w:szCs w:val="24"/>
        </w:rPr>
        <w:t>ID 3</w:t>
      </w:r>
      <w:r w:rsidR="00232C08">
        <w:rPr>
          <w:rFonts w:ascii="Bookman Old Style" w:eastAsia="Times New Roman" w:hAnsi="Bookman Old Style" w:cs="Times New Roman"/>
          <w:sz w:val="24"/>
          <w:szCs w:val="24"/>
        </w:rPr>
        <w:t>11</w:t>
      </w:r>
      <w:r w:rsidR="00EE04FA">
        <w:rPr>
          <w:rFonts w:ascii="Bookman Old Style" w:eastAsia="Times New Roman" w:hAnsi="Bookman Old Style" w:cs="Times New Roman"/>
          <w:sz w:val="24"/>
          <w:szCs w:val="24"/>
        </w:rPr>
        <w:t xml:space="preserve"> along the HJA Discovery Trail</w:t>
      </w:r>
      <w:r>
        <w:rPr>
          <w:rFonts w:ascii="Bookman Old Style" w:eastAsia="Times New Roman" w:hAnsi="Bookman Old Style" w:cs="Times New Roman"/>
          <w:sz w:val="24"/>
          <w:szCs w:val="24"/>
        </w:rPr>
        <w:t xml:space="preserve">, which I will use in my proposed study. The data are displayed in microns and range from October 2022-October 2023. </w:t>
      </w:r>
      <w:r w:rsidRPr="0005236F">
        <w:rPr>
          <w:rFonts w:ascii="Bookman Old Style" w:eastAsia="Times New Roman" w:hAnsi="Bookman Old Style" w:cs="Times New Roman"/>
          <w:b/>
          <w:bCs/>
          <w:sz w:val="24"/>
          <w:szCs w:val="24"/>
        </w:rPr>
        <w:t xml:space="preserve">Figure </w:t>
      </w:r>
      <w:r w:rsidR="00BA587F">
        <w:rPr>
          <w:rFonts w:ascii="Bookman Old Style" w:eastAsia="Times New Roman" w:hAnsi="Bookman Old Style" w:cs="Times New Roman"/>
          <w:b/>
          <w:bCs/>
          <w:sz w:val="24"/>
          <w:szCs w:val="24"/>
        </w:rPr>
        <w:t>6</w:t>
      </w:r>
      <w:r w:rsidRPr="0005236F">
        <w:rPr>
          <w:rFonts w:ascii="Bookman Old Style" w:eastAsia="Times New Roman" w:hAnsi="Bookman Old Style" w:cs="Times New Roman"/>
          <w:b/>
          <w:bCs/>
          <w:sz w:val="24"/>
          <w:szCs w:val="24"/>
        </w:rPr>
        <w:t>B</w:t>
      </w:r>
      <w:r>
        <w:rPr>
          <w:rFonts w:ascii="Bookman Old Style" w:eastAsia="Times New Roman" w:hAnsi="Bookman Old Style" w:cs="Times New Roman"/>
          <w:sz w:val="24"/>
          <w:szCs w:val="24"/>
        </w:rPr>
        <w:t xml:space="preserve"> displays the same </w:t>
      </w:r>
      <w:r w:rsidR="00232C08">
        <w:rPr>
          <w:rFonts w:ascii="Bookman Old Style" w:eastAsia="Times New Roman" w:hAnsi="Bookman Old Style" w:cs="Times New Roman"/>
          <w:sz w:val="24"/>
          <w:szCs w:val="24"/>
        </w:rPr>
        <w:t xml:space="preserve">micron </w:t>
      </w:r>
      <w:r>
        <w:rPr>
          <w:rFonts w:ascii="Bookman Old Style" w:eastAsia="Times New Roman" w:hAnsi="Bookman Old Style" w:cs="Times New Roman"/>
          <w:sz w:val="24"/>
          <w:szCs w:val="24"/>
        </w:rPr>
        <w:t xml:space="preserve">data that has since been processed to </w:t>
      </w:r>
      <w:r w:rsidR="00232C08">
        <w:rPr>
          <w:rFonts w:ascii="Bookman Old Style" w:eastAsia="Times New Roman" w:hAnsi="Bookman Old Style" w:cs="Times New Roman"/>
          <w:sz w:val="24"/>
          <w:szCs w:val="24"/>
        </w:rPr>
        <w:t>show</w:t>
      </w:r>
      <w:r>
        <w:rPr>
          <w:rFonts w:ascii="Bookman Old Style" w:eastAsia="Times New Roman" w:hAnsi="Bookman Old Style" w:cs="Times New Roman"/>
          <w:sz w:val="24"/>
          <w:szCs w:val="24"/>
        </w:rPr>
        <w:t xml:space="preserve"> three separate </w:t>
      </w:r>
      <w:ins w:id="250" w:author="Still, Christopher" w:date="2024-05-29T16:20:00Z">
        <w:r w:rsidR="00FF0E99">
          <w:rPr>
            <w:rFonts w:ascii="Bookman Old Style" w:eastAsia="Times New Roman" w:hAnsi="Bookman Old Style" w:cs="Times New Roman"/>
            <w:sz w:val="24"/>
            <w:szCs w:val="24"/>
          </w:rPr>
          <w:t xml:space="preserve">time </w:t>
        </w:r>
      </w:ins>
      <w:r>
        <w:rPr>
          <w:rFonts w:ascii="Bookman Old Style" w:eastAsia="Times New Roman" w:hAnsi="Bookman Old Style" w:cs="Times New Roman"/>
          <w:sz w:val="24"/>
          <w:szCs w:val="24"/>
        </w:rPr>
        <w:t>series</w:t>
      </w:r>
      <w:r w:rsidR="00232C08">
        <w:rPr>
          <w:rFonts w:ascii="Bookman Old Style" w:eastAsia="Times New Roman" w:hAnsi="Bookman Old Style" w:cs="Times New Roman"/>
          <w:sz w:val="24"/>
          <w:szCs w:val="24"/>
        </w:rPr>
        <w:t xml:space="preserve"> during the 2023 growing season</w:t>
      </w:r>
      <w:r>
        <w:rPr>
          <w:rFonts w:ascii="Bookman Old Style" w:eastAsia="Times New Roman" w:hAnsi="Bookman Old Style" w:cs="Times New Roman"/>
          <w:sz w:val="24"/>
          <w:szCs w:val="24"/>
        </w:rPr>
        <w:t xml:space="preserve">: raw data ordered chronologically (gray line); the raw data converted to cumulative growth during the given time frame (green line); and the </w:t>
      </w:r>
      <w:commentRangeStart w:id="251"/>
      <w:commentRangeStart w:id="252"/>
      <w:r>
        <w:rPr>
          <w:rFonts w:ascii="Bookman Old Style" w:eastAsia="Times New Roman" w:hAnsi="Bookman Old Style" w:cs="Times New Roman"/>
          <w:sz w:val="24"/>
          <w:szCs w:val="24"/>
        </w:rPr>
        <w:t>specific tree water deficit</w:t>
      </w:r>
      <w:r w:rsidR="00EE04FA">
        <w:rPr>
          <w:rFonts w:ascii="Bookman Old Style" w:eastAsia="Times New Roman" w:hAnsi="Bookman Old Style" w:cs="Times New Roman"/>
          <w:sz w:val="24"/>
          <w:szCs w:val="24"/>
        </w:rPr>
        <w:t xml:space="preserve"> (defined as </w:t>
      </w:r>
      <w:r w:rsidR="00EE04FA">
        <w:rPr>
          <w:rFonts w:ascii="Bookman Old Style" w:eastAsia="Times New Roman" w:hAnsi="Bookman Old Style" w:cs="Times New Roman"/>
          <w:sz w:val="24"/>
          <w:szCs w:val="24"/>
        </w:rPr>
        <w:lastRenderedPageBreak/>
        <w:t xml:space="preserve">the difference between </w:t>
      </w:r>
      <w:commentRangeStart w:id="253"/>
      <w:r w:rsidR="00EE04FA">
        <w:rPr>
          <w:rFonts w:ascii="Bookman Old Style" w:eastAsia="Times New Roman" w:hAnsi="Bookman Old Style" w:cs="Times New Roman"/>
          <w:sz w:val="24"/>
          <w:szCs w:val="24"/>
        </w:rPr>
        <w:t xml:space="preserve">that day’s maximum stem radius </w:t>
      </w:r>
      <w:commentRangeEnd w:id="253"/>
      <w:r w:rsidR="00FF0E99">
        <w:rPr>
          <w:rStyle w:val="CommentReference"/>
        </w:rPr>
        <w:commentReference w:id="253"/>
      </w:r>
      <w:r w:rsidR="00EE04FA">
        <w:rPr>
          <w:rFonts w:ascii="Bookman Old Style" w:eastAsia="Times New Roman" w:hAnsi="Bookman Old Style" w:cs="Times New Roman"/>
          <w:sz w:val="24"/>
          <w:szCs w:val="24"/>
        </w:rPr>
        <w:t>and stem radius at that specific point)</w:t>
      </w:r>
      <w:commentRangeEnd w:id="251"/>
      <w:commentRangeEnd w:id="252"/>
      <w:r w:rsidR="00EE04FA">
        <w:rPr>
          <w:rFonts w:ascii="Bookman Old Style" w:eastAsia="Times New Roman" w:hAnsi="Bookman Old Style" w:cs="Times New Roman"/>
          <w:sz w:val="24"/>
          <w:szCs w:val="24"/>
        </w:rPr>
        <w:t xml:space="preserve"> </w:t>
      </w:r>
      <w:r w:rsidR="007D2EE0">
        <w:rPr>
          <w:rStyle w:val="CommentReference"/>
        </w:rPr>
        <w:commentReference w:id="251"/>
      </w:r>
      <w:r w:rsidR="00EE04FA">
        <w:rPr>
          <w:rStyle w:val="CommentReference"/>
        </w:rPr>
        <w:commentReference w:id="252"/>
      </w:r>
      <w:r>
        <w:rPr>
          <w:rFonts w:ascii="Bookman Old Style" w:eastAsia="Times New Roman" w:hAnsi="Bookman Old Style" w:cs="Times New Roman"/>
          <w:sz w:val="24"/>
          <w:szCs w:val="24"/>
        </w:rPr>
        <w:t>(red line)</w:t>
      </w:r>
      <w:r w:rsidR="00EE04FA">
        <w:rPr>
          <w:rFonts w:ascii="Bookman Old Style" w:eastAsia="Times New Roman" w:hAnsi="Bookman Old Style" w:cs="Times New Roman"/>
          <w:sz w:val="24"/>
          <w:szCs w:val="24"/>
        </w:rPr>
        <w:t xml:space="preserve"> (</w:t>
      </w:r>
      <w:r w:rsidR="00EE04FA" w:rsidRPr="00EE04FA">
        <w:rPr>
          <w:rFonts w:ascii="Bookman Old Style" w:eastAsia="Times New Roman" w:hAnsi="Bookman Old Style" w:cs="Times New Roman"/>
          <w:sz w:val="24"/>
          <w:szCs w:val="24"/>
          <w:u w:val="single"/>
        </w:rPr>
        <w:t>Zweifel et al., 2016</w:t>
      </w:r>
      <w:r w:rsidR="00EE04FA">
        <w:rPr>
          <w:rFonts w:ascii="Bookman Old Style" w:eastAsia="Times New Roman" w:hAnsi="Bookman Old Style" w:cs="Times New Roman"/>
          <w:sz w:val="24"/>
          <w:szCs w:val="24"/>
        </w:rPr>
        <w:t>)</w:t>
      </w:r>
      <w:r>
        <w:rPr>
          <w:rFonts w:ascii="Bookman Old Style" w:eastAsia="Times New Roman" w:hAnsi="Bookman Old Style" w:cs="Times New Roman"/>
          <w:sz w:val="24"/>
          <w:szCs w:val="24"/>
        </w:rPr>
        <w:t xml:space="preserve">. </w:t>
      </w:r>
      <w:r w:rsidR="00262FAB">
        <w:rPr>
          <w:rFonts w:ascii="Bookman Old Style" w:eastAsia="Times New Roman" w:hAnsi="Bookman Old Style" w:cs="Times New Roman"/>
          <w:sz w:val="24"/>
          <w:szCs w:val="24"/>
        </w:rPr>
        <w:t>Lastly</w:t>
      </w:r>
      <w:r w:rsidR="00262FAB" w:rsidRPr="00262FAB">
        <w:rPr>
          <w:rFonts w:ascii="Bookman Old Style" w:eastAsia="Times New Roman" w:hAnsi="Bookman Old Style" w:cs="Times New Roman"/>
          <w:b/>
          <w:bCs/>
          <w:sz w:val="24"/>
          <w:szCs w:val="24"/>
        </w:rPr>
        <w:t xml:space="preserve">, </w:t>
      </w:r>
      <w:proofErr w:type="gramStart"/>
      <w:r w:rsidR="00262FAB" w:rsidRPr="00262FAB">
        <w:rPr>
          <w:rFonts w:ascii="Bookman Old Style" w:eastAsia="Times New Roman" w:hAnsi="Bookman Old Style" w:cs="Times New Roman"/>
          <w:b/>
          <w:bCs/>
          <w:sz w:val="24"/>
          <w:szCs w:val="24"/>
        </w:rPr>
        <w:t>Figure</w:t>
      </w:r>
      <w:proofErr w:type="gramEnd"/>
      <w:r w:rsidR="00262FAB" w:rsidRPr="00262FAB">
        <w:rPr>
          <w:rFonts w:ascii="Bookman Old Style" w:eastAsia="Times New Roman" w:hAnsi="Bookman Old Style" w:cs="Times New Roman"/>
          <w:b/>
          <w:bCs/>
          <w:sz w:val="24"/>
          <w:szCs w:val="24"/>
        </w:rPr>
        <w:t xml:space="preserve"> </w:t>
      </w:r>
      <w:r w:rsidR="00BA587F">
        <w:rPr>
          <w:rFonts w:ascii="Bookman Old Style" w:eastAsia="Times New Roman" w:hAnsi="Bookman Old Style" w:cs="Times New Roman"/>
          <w:b/>
          <w:bCs/>
          <w:sz w:val="24"/>
          <w:szCs w:val="24"/>
        </w:rPr>
        <w:t>6</w:t>
      </w:r>
      <w:r w:rsidR="00262FAB" w:rsidRPr="00262FAB">
        <w:rPr>
          <w:rFonts w:ascii="Bookman Old Style" w:eastAsia="Times New Roman" w:hAnsi="Bookman Old Style" w:cs="Times New Roman"/>
          <w:b/>
          <w:bCs/>
          <w:sz w:val="24"/>
          <w:szCs w:val="24"/>
        </w:rPr>
        <w:t>C</w:t>
      </w:r>
      <w:r w:rsidR="00262FAB">
        <w:rPr>
          <w:rFonts w:ascii="Bookman Old Style" w:eastAsia="Times New Roman" w:hAnsi="Bookman Old Style" w:cs="Times New Roman"/>
          <w:sz w:val="24"/>
          <w:szCs w:val="24"/>
        </w:rPr>
        <w:t xml:space="preserve"> zooms in </w:t>
      </w:r>
      <w:ins w:id="254" w:author="Still, Christopher" w:date="2024-05-29T16:21:00Z">
        <w:r w:rsidR="00FF0E99">
          <w:rPr>
            <w:rFonts w:ascii="Bookman Old Style" w:eastAsia="Times New Roman" w:hAnsi="Bookman Old Style" w:cs="Times New Roman"/>
            <w:sz w:val="24"/>
            <w:szCs w:val="24"/>
          </w:rPr>
          <w:t>o</w:t>
        </w:r>
      </w:ins>
      <w:r w:rsidR="00262FAB">
        <w:rPr>
          <w:rFonts w:ascii="Bookman Old Style" w:eastAsia="Times New Roman" w:hAnsi="Bookman Old Style" w:cs="Times New Roman"/>
          <w:sz w:val="24"/>
          <w:szCs w:val="24"/>
        </w:rPr>
        <w:t xml:space="preserve">n just the green and red lines of </w:t>
      </w:r>
      <w:r w:rsidR="00262FAB" w:rsidRPr="00BA587F">
        <w:rPr>
          <w:rFonts w:ascii="Bookman Old Style" w:eastAsia="Times New Roman" w:hAnsi="Bookman Old Style" w:cs="Times New Roman"/>
          <w:b/>
          <w:bCs/>
          <w:sz w:val="24"/>
          <w:szCs w:val="24"/>
        </w:rPr>
        <w:t xml:space="preserve">Figure </w:t>
      </w:r>
      <w:r w:rsidR="00BA587F" w:rsidRPr="00BA587F">
        <w:rPr>
          <w:rFonts w:ascii="Bookman Old Style" w:eastAsia="Times New Roman" w:hAnsi="Bookman Old Style" w:cs="Times New Roman"/>
          <w:b/>
          <w:bCs/>
          <w:sz w:val="24"/>
          <w:szCs w:val="24"/>
        </w:rPr>
        <w:t>6</w:t>
      </w:r>
      <w:r w:rsidR="00262FAB" w:rsidRPr="00BA587F">
        <w:rPr>
          <w:rFonts w:ascii="Bookman Old Style" w:eastAsia="Times New Roman" w:hAnsi="Bookman Old Style" w:cs="Times New Roman"/>
          <w:b/>
          <w:bCs/>
          <w:sz w:val="24"/>
          <w:szCs w:val="24"/>
        </w:rPr>
        <w:t>B</w:t>
      </w:r>
      <w:r w:rsidR="00262FAB">
        <w:rPr>
          <w:rFonts w:ascii="Bookman Old Style" w:eastAsia="Times New Roman" w:hAnsi="Bookman Old Style" w:cs="Times New Roman"/>
          <w:sz w:val="24"/>
          <w:szCs w:val="24"/>
        </w:rPr>
        <w:t xml:space="preserve">. </w:t>
      </w:r>
      <w:r w:rsidR="00232C08">
        <w:rPr>
          <w:rFonts w:ascii="Bookman Old Style" w:eastAsia="Times New Roman" w:hAnsi="Bookman Old Style" w:cs="Times New Roman"/>
          <w:sz w:val="24"/>
          <w:szCs w:val="24"/>
        </w:rPr>
        <w:t xml:space="preserve">Non-oscillating increases in values represent permanent </w:t>
      </w:r>
      <w:r w:rsidR="00EE04FA">
        <w:rPr>
          <w:rFonts w:ascii="Bookman Old Style" w:eastAsia="Times New Roman" w:hAnsi="Bookman Old Style" w:cs="Times New Roman"/>
          <w:sz w:val="24"/>
          <w:szCs w:val="24"/>
        </w:rPr>
        <w:t>radial</w:t>
      </w:r>
      <w:r w:rsidR="00232C08">
        <w:rPr>
          <w:rFonts w:ascii="Bookman Old Style" w:eastAsia="Times New Roman" w:hAnsi="Bookman Old Style" w:cs="Times New Roman"/>
          <w:sz w:val="24"/>
          <w:szCs w:val="24"/>
        </w:rPr>
        <w:t xml:space="preserve"> </w:t>
      </w:r>
      <w:r w:rsidR="00EE04FA">
        <w:rPr>
          <w:rFonts w:ascii="Bookman Old Style" w:eastAsia="Times New Roman" w:hAnsi="Bookman Old Style" w:cs="Times New Roman"/>
          <w:sz w:val="24"/>
          <w:szCs w:val="24"/>
        </w:rPr>
        <w:t>increment</w:t>
      </w:r>
      <w:r w:rsidR="00232C08">
        <w:rPr>
          <w:rFonts w:ascii="Bookman Old Style" w:eastAsia="Times New Roman" w:hAnsi="Bookman Old Style" w:cs="Times New Roman"/>
          <w:sz w:val="24"/>
          <w:szCs w:val="24"/>
        </w:rPr>
        <w:t xml:space="preserve"> or growth.</w:t>
      </w:r>
    </w:p>
    <w:tbl>
      <w:tblPr>
        <w:tblStyle w:val="TableGrid"/>
        <w:tblW w:w="9360" w:type="dxa"/>
        <w:tblInd w:w="-5" w:type="dxa"/>
        <w:tblLook w:val="04A0" w:firstRow="1" w:lastRow="0" w:firstColumn="1" w:lastColumn="0" w:noHBand="0" w:noVBand="1"/>
      </w:tblPr>
      <w:tblGrid>
        <w:gridCol w:w="8056"/>
        <w:gridCol w:w="1893"/>
      </w:tblGrid>
      <w:tr w:rsidR="0005236F" w14:paraId="0FE70469" w14:textId="77777777" w:rsidTr="0005236F">
        <w:tc>
          <w:tcPr>
            <w:tcW w:w="6499" w:type="dxa"/>
          </w:tcPr>
          <w:p w14:paraId="5BA32220" w14:textId="118623B4" w:rsidR="00C8185E" w:rsidRDefault="00C8185E" w:rsidP="00680BA2">
            <w:pPr>
              <w:rPr>
                <w:rFonts w:ascii="Bookman Old Style" w:eastAsia="Times New Roman" w:hAnsi="Bookman Old Style" w:cs="Times New Roman"/>
                <w:sz w:val="24"/>
                <w:szCs w:val="24"/>
              </w:rPr>
            </w:pPr>
            <w:r>
              <w:rPr>
                <w:rFonts w:ascii="Bookman Old Style" w:eastAsia="Times New Roman" w:hAnsi="Bookman Old Style" w:cs="Times New Roman"/>
                <w:noProof/>
                <w:sz w:val="24"/>
                <w:szCs w:val="24"/>
              </w:rPr>
              <w:drawing>
                <wp:inline distT="0" distB="0" distL="0" distR="0" wp14:anchorId="62145DA5" wp14:editId="592D85FD">
                  <wp:extent cx="4953000" cy="3048785"/>
                  <wp:effectExtent l="0" t="0" r="0" b="0"/>
                  <wp:docPr id="1705457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5729" name="Picture 3"/>
                          <pic:cNvPicPr/>
                        </pic:nvPicPr>
                        <pic:blipFill rotWithShape="1">
                          <a:blip r:embed="rId16">
                            <a:extLst>
                              <a:ext uri="{28A0092B-C50C-407E-A947-70E740481C1C}">
                                <a14:useLocalDpi xmlns:a14="http://schemas.microsoft.com/office/drawing/2010/main" val="0"/>
                              </a:ext>
                            </a:extLst>
                          </a:blip>
                          <a:srcRect t="5192" r="4945"/>
                          <a:stretch/>
                        </pic:blipFill>
                        <pic:spPr bwMode="auto">
                          <a:xfrm>
                            <a:off x="0" y="0"/>
                            <a:ext cx="4971739" cy="3060320"/>
                          </a:xfrm>
                          <a:prstGeom prst="rect">
                            <a:avLst/>
                          </a:prstGeom>
                          <a:ln>
                            <a:noFill/>
                          </a:ln>
                          <a:extLst>
                            <a:ext uri="{53640926-AAD7-44D8-BBD7-CCE9431645EC}">
                              <a14:shadowObscured xmlns:a14="http://schemas.microsoft.com/office/drawing/2010/main"/>
                            </a:ext>
                          </a:extLst>
                        </pic:spPr>
                      </pic:pic>
                    </a:graphicData>
                  </a:graphic>
                </wp:inline>
              </w:drawing>
            </w:r>
          </w:p>
        </w:tc>
        <w:tc>
          <w:tcPr>
            <w:tcW w:w="2861" w:type="dxa"/>
          </w:tcPr>
          <w:p w14:paraId="1C610C94" w14:textId="6E3E98FC" w:rsidR="00C8185E" w:rsidRDefault="0005236F" w:rsidP="00680BA2">
            <w:pPr>
              <w:rPr>
                <w:rFonts w:ascii="Bookman Old Style" w:eastAsia="Times New Roman" w:hAnsi="Bookman Old Style" w:cs="Times New Roman"/>
                <w:sz w:val="24"/>
                <w:szCs w:val="24"/>
              </w:rPr>
            </w:pPr>
            <w:r w:rsidRPr="00232C08">
              <w:rPr>
                <w:rFonts w:ascii="Bookman Old Style" w:eastAsia="Times New Roman" w:hAnsi="Bookman Old Style" w:cs="Times New Roman"/>
                <w:b/>
                <w:bCs/>
                <w:sz w:val="24"/>
                <w:szCs w:val="24"/>
              </w:rPr>
              <w:t xml:space="preserve">Figure </w:t>
            </w:r>
            <w:r w:rsidR="00BA587F">
              <w:rPr>
                <w:rFonts w:ascii="Bookman Old Style" w:eastAsia="Times New Roman" w:hAnsi="Bookman Old Style" w:cs="Times New Roman"/>
                <w:b/>
                <w:bCs/>
                <w:sz w:val="24"/>
                <w:szCs w:val="24"/>
              </w:rPr>
              <w:t>6</w:t>
            </w:r>
            <w:r w:rsidRPr="00232C08">
              <w:rPr>
                <w:rFonts w:ascii="Bookman Old Style" w:eastAsia="Times New Roman" w:hAnsi="Bookman Old Style" w:cs="Times New Roman"/>
                <w:b/>
                <w:bCs/>
                <w:sz w:val="24"/>
                <w:szCs w:val="24"/>
              </w:rPr>
              <w:t>A:</w:t>
            </w:r>
            <w:r>
              <w:rPr>
                <w:rFonts w:ascii="Bookman Old Style" w:eastAsia="Times New Roman" w:hAnsi="Bookman Old Style" w:cs="Times New Roman"/>
                <w:sz w:val="24"/>
                <w:szCs w:val="24"/>
              </w:rPr>
              <w:t xml:space="preserve"> </w:t>
            </w:r>
            <w:commentRangeStart w:id="255"/>
            <w:r>
              <w:rPr>
                <w:rFonts w:ascii="Bookman Old Style" w:eastAsia="Times New Roman" w:hAnsi="Bookman Old Style" w:cs="Times New Roman"/>
                <w:sz w:val="24"/>
                <w:szCs w:val="24"/>
              </w:rPr>
              <w:t xml:space="preserve">Raw dendrometer data from tree ID 311 at the HJ Andrews Discovery </w:t>
            </w:r>
            <w:commentRangeStart w:id="256"/>
            <w:r>
              <w:rPr>
                <w:rFonts w:ascii="Bookman Old Style" w:eastAsia="Times New Roman" w:hAnsi="Bookman Old Style" w:cs="Times New Roman"/>
                <w:sz w:val="24"/>
                <w:szCs w:val="24"/>
              </w:rPr>
              <w:t>Trail</w:t>
            </w:r>
            <w:commentRangeEnd w:id="256"/>
            <w:r w:rsidR="002A51E0">
              <w:rPr>
                <w:rStyle w:val="CommentReference"/>
              </w:rPr>
              <w:commentReference w:id="256"/>
            </w:r>
            <w:r>
              <w:rPr>
                <w:rFonts w:ascii="Bookman Old Style" w:eastAsia="Times New Roman" w:hAnsi="Bookman Old Style" w:cs="Times New Roman"/>
                <w:sz w:val="24"/>
                <w:szCs w:val="24"/>
              </w:rPr>
              <w:t>.</w:t>
            </w:r>
            <w:commentRangeEnd w:id="255"/>
            <w:r w:rsidR="00FF0E99">
              <w:rPr>
                <w:rStyle w:val="CommentReference"/>
              </w:rPr>
              <w:commentReference w:id="255"/>
            </w:r>
          </w:p>
        </w:tc>
      </w:tr>
      <w:tr w:rsidR="0005236F" w14:paraId="7F77ECF5" w14:textId="77777777" w:rsidTr="0005236F">
        <w:tc>
          <w:tcPr>
            <w:tcW w:w="6499" w:type="dxa"/>
          </w:tcPr>
          <w:p w14:paraId="2CA0F96D" w14:textId="062E0B3E" w:rsidR="00C8185E" w:rsidRDefault="0005236F" w:rsidP="00680BA2">
            <w:pPr>
              <w:rPr>
                <w:rFonts w:ascii="Bookman Old Style" w:eastAsia="Times New Roman" w:hAnsi="Bookman Old Style" w:cs="Times New Roman"/>
                <w:sz w:val="24"/>
                <w:szCs w:val="24"/>
              </w:rPr>
            </w:pPr>
            <w:r>
              <w:rPr>
                <w:rFonts w:ascii="Bookman Old Style" w:eastAsia="Times New Roman" w:hAnsi="Bookman Old Style" w:cs="Times New Roman"/>
                <w:noProof/>
                <w:sz w:val="24"/>
                <w:szCs w:val="24"/>
              </w:rPr>
              <w:drawing>
                <wp:inline distT="0" distB="0" distL="0" distR="0" wp14:anchorId="2F720731" wp14:editId="31484161">
                  <wp:extent cx="4954713" cy="3057525"/>
                  <wp:effectExtent l="0" t="0" r="0" b="0"/>
                  <wp:docPr id="1137072061" name="Picture 4" descr="A graph of growth in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72061" name="Picture 4" descr="A graph of growth in different colors&#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003410" cy="3087576"/>
                          </a:xfrm>
                          <a:prstGeom prst="rect">
                            <a:avLst/>
                          </a:prstGeom>
                        </pic:spPr>
                      </pic:pic>
                    </a:graphicData>
                  </a:graphic>
                </wp:inline>
              </w:drawing>
            </w:r>
          </w:p>
        </w:tc>
        <w:tc>
          <w:tcPr>
            <w:tcW w:w="2861" w:type="dxa"/>
          </w:tcPr>
          <w:p w14:paraId="368D96CD" w14:textId="4A1AD098" w:rsidR="00C8185E" w:rsidRDefault="0005236F" w:rsidP="00680BA2">
            <w:pPr>
              <w:rPr>
                <w:rFonts w:ascii="Bookman Old Style" w:eastAsia="Times New Roman" w:hAnsi="Bookman Old Style" w:cs="Times New Roman"/>
                <w:sz w:val="24"/>
                <w:szCs w:val="24"/>
              </w:rPr>
            </w:pPr>
            <w:r w:rsidRPr="00232C08">
              <w:rPr>
                <w:rFonts w:ascii="Bookman Old Style" w:eastAsia="Times New Roman" w:hAnsi="Bookman Old Style" w:cs="Times New Roman"/>
                <w:b/>
                <w:bCs/>
                <w:sz w:val="24"/>
                <w:szCs w:val="24"/>
              </w:rPr>
              <w:t xml:space="preserve">Figure </w:t>
            </w:r>
            <w:r w:rsidR="00BA587F">
              <w:rPr>
                <w:rFonts w:ascii="Bookman Old Style" w:eastAsia="Times New Roman" w:hAnsi="Bookman Old Style" w:cs="Times New Roman"/>
                <w:b/>
                <w:bCs/>
                <w:sz w:val="24"/>
                <w:szCs w:val="24"/>
              </w:rPr>
              <w:t>6</w:t>
            </w:r>
            <w:r w:rsidRPr="00232C08">
              <w:rPr>
                <w:rFonts w:ascii="Bookman Old Style" w:eastAsia="Times New Roman" w:hAnsi="Bookman Old Style" w:cs="Times New Roman"/>
                <w:b/>
                <w:bCs/>
                <w:sz w:val="24"/>
                <w:szCs w:val="24"/>
              </w:rPr>
              <w:t>B:</w:t>
            </w:r>
            <w:r>
              <w:rPr>
                <w:rFonts w:ascii="Bookman Old Style" w:eastAsia="Times New Roman" w:hAnsi="Bookman Old Style" w:cs="Times New Roman"/>
                <w:sz w:val="24"/>
                <w:szCs w:val="24"/>
              </w:rPr>
              <w:t xml:space="preserve"> </w:t>
            </w:r>
            <w:commentRangeStart w:id="257"/>
            <w:r>
              <w:rPr>
                <w:rFonts w:ascii="Bookman Old Style" w:eastAsia="Times New Roman" w:hAnsi="Bookman Old Style" w:cs="Times New Roman"/>
                <w:sz w:val="24"/>
                <w:szCs w:val="24"/>
              </w:rPr>
              <w:t xml:space="preserve">Processed dendrometer data </w:t>
            </w:r>
            <w:commentRangeEnd w:id="257"/>
            <w:r w:rsidR="002C2746">
              <w:rPr>
                <w:rStyle w:val="CommentReference"/>
              </w:rPr>
              <w:commentReference w:id="257"/>
            </w:r>
            <w:r>
              <w:rPr>
                <w:rFonts w:ascii="Bookman Old Style" w:eastAsia="Times New Roman" w:hAnsi="Bookman Old Style" w:cs="Times New Roman"/>
                <w:sz w:val="24"/>
                <w:szCs w:val="24"/>
              </w:rPr>
              <w:t xml:space="preserve">from tree ID 311 at the HJ Andrews Discovery Trail (gray line = raw data; green line = cumulative annual growth; </w:t>
            </w:r>
            <w:commentRangeStart w:id="258"/>
            <w:commentRangeStart w:id="259"/>
            <w:r>
              <w:rPr>
                <w:rFonts w:ascii="Bookman Old Style" w:eastAsia="Times New Roman" w:hAnsi="Bookman Old Style" w:cs="Times New Roman"/>
                <w:sz w:val="24"/>
                <w:szCs w:val="24"/>
              </w:rPr>
              <w:t xml:space="preserve">red line = </w:t>
            </w:r>
            <w:r w:rsidR="00BA587F">
              <w:rPr>
                <w:rFonts w:ascii="Bookman Old Style" w:eastAsia="Times New Roman" w:hAnsi="Bookman Old Style" w:cs="Times New Roman"/>
                <w:sz w:val="24"/>
                <w:szCs w:val="24"/>
              </w:rPr>
              <w:t xml:space="preserve">modeled </w:t>
            </w:r>
            <w:r w:rsidR="00232C08">
              <w:rPr>
                <w:rFonts w:ascii="Bookman Old Style" w:eastAsia="Times New Roman" w:hAnsi="Bookman Old Style" w:cs="Times New Roman"/>
                <w:sz w:val="24"/>
                <w:szCs w:val="24"/>
              </w:rPr>
              <w:t>tree water deficit.</w:t>
            </w:r>
            <w:commentRangeEnd w:id="258"/>
            <w:r w:rsidR="002C2746">
              <w:rPr>
                <w:rStyle w:val="CommentReference"/>
              </w:rPr>
              <w:commentReference w:id="258"/>
            </w:r>
            <w:commentRangeEnd w:id="259"/>
            <w:r w:rsidR="002A51E0">
              <w:rPr>
                <w:rStyle w:val="CommentReference"/>
              </w:rPr>
              <w:commentReference w:id="259"/>
            </w:r>
          </w:p>
        </w:tc>
      </w:tr>
      <w:tr w:rsidR="00D172B6" w14:paraId="01699AEA" w14:textId="77777777" w:rsidTr="0005236F">
        <w:tc>
          <w:tcPr>
            <w:tcW w:w="6499" w:type="dxa"/>
          </w:tcPr>
          <w:p w14:paraId="0631AB9F" w14:textId="00884E40" w:rsidR="00D172B6" w:rsidRDefault="00262FAB" w:rsidP="00680BA2">
            <w:pPr>
              <w:rPr>
                <w:rFonts w:ascii="Bookman Old Style" w:eastAsia="Times New Roman" w:hAnsi="Bookman Old Style" w:cs="Times New Roman"/>
                <w:noProof/>
                <w:sz w:val="24"/>
                <w:szCs w:val="24"/>
              </w:rPr>
            </w:pPr>
            <w:r>
              <w:rPr>
                <w:rFonts w:ascii="Bookman Old Style" w:eastAsia="Times New Roman" w:hAnsi="Bookman Old Style" w:cs="Times New Roman"/>
                <w:noProof/>
                <w:sz w:val="24"/>
                <w:szCs w:val="24"/>
              </w:rPr>
              <w:lastRenderedPageBreak/>
              <w:drawing>
                <wp:inline distT="0" distB="0" distL="0" distR="0" wp14:anchorId="7C6CD867" wp14:editId="52D0A2B8">
                  <wp:extent cx="4978621" cy="3072809"/>
                  <wp:effectExtent l="0" t="0" r="0" b="0"/>
                  <wp:docPr id="2047287945" name="Picture 6" descr="A graph of a growing sea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87945" name="Picture 6" descr="A graph of a growing seas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989358" cy="3079436"/>
                          </a:xfrm>
                          <a:prstGeom prst="rect">
                            <a:avLst/>
                          </a:prstGeom>
                        </pic:spPr>
                      </pic:pic>
                    </a:graphicData>
                  </a:graphic>
                </wp:inline>
              </w:drawing>
            </w:r>
            <w:r>
              <w:rPr>
                <w:rFonts w:ascii="Bookman Old Style" w:eastAsia="Times New Roman" w:hAnsi="Bookman Old Style" w:cs="Times New Roman"/>
                <w:noProof/>
                <w:sz w:val="24"/>
                <w:szCs w:val="24"/>
              </w:rPr>
              <w:br/>
            </w:r>
          </w:p>
        </w:tc>
        <w:tc>
          <w:tcPr>
            <w:tcW w:w="2861" w:type="dxa"/>
          </w:tcPr>
          <w:p w14:paraId="3A91AB68" w14:textId="0DB299D1" w:rsidR="00D172B6" w:rsidRPr="00262FAB" w:rsidRDefault="00262FAB" w:rsidP="00680BA2">
            <w:pPr>
              <w:rPr>
                <w:rFonts w:ascii="Bookman Old Style" w:eastAsia="Times New Roman" w:hAnsi="Bookman Old Style" w:cs="Times New Roman"/>
                <w:sz w:val="24"/>
                <w:szCs w:val="24"/>
              </w:rPr>
            </w:pPr>
            <w:commentRangeStart w:id="260"/>
            <w:r w:rsidRPr="00232C08">
              <w:rPr>
                <w:rFonts w:ascii="Bookman Old Style" w:eastAsia="Times New Roman" w:hAnsi="Bookman Old Style" w:cs="Times New Roman"/>
                <w:b/>
                <w:bCs/>
                <w:sz w:val="24"/>
                <w:szCs w:val="24"/>
              </w:rPr>
              <w:t xml:space="preserve">Figure </w:t>
            </w:r>
            <w:r w:rsidR="00BA587F">
              <w:rPr>
                <w:rFonts w:ascii="Bookman Old Style" w:eastAsia="Times New Roman" w:hAnsi="Bookman Old Style" w:cs="Times New Roman"/>
                <w:b/>
                <w:bCs/>
                <w:sz w:val="24"/>
                <w:szCs w:val="24"/>
              </w:rPr>
              <w:t>6</w:t>
            </w:r>
            <w:r>
              <w:rPr>
                <w:rFonts w:ascii="Bookman Old Style" w:eastAsia="Times New Roman" w:hAnsi="Bookman Old Style" w:cs="Times New Roman"/>
                <w:b/>
                <w:bCs/>
                <w:sz w:val="24"/>
                <w:szCs w:val="24"/>
              </w:rPr>
              <w:t>C</w:t>
            </w:r>
            <w:r w:rsidRPr="00232C08">
              <w:rPr>
                <w:rFonts w:ascii="Bookman Old Style" w:eastAsia="Times New Roman" w:hAnsi="Bookman Old Style" w:cs="Times New Roman"/>
                <w:b/>
                <w:bCs/>
                <w:sz w:val="24"/>
                <w:szCs w:val="24"/>
              </w:rPr>
              <w:t>:</w:t>
            </w:r>
            <w:r>
              <w:rPr>
                <w:rFonts w:ascii="Bookman Old Style" w:eastAsia="Times New Roman" w:hAnsi="Bookman Old Style" w:cs="Times New Roman"/>
                <w:b/>
                <w:bCs/>
                <w:sz w:val="24"/>
                <w:szCs w:val="24"/>
              </w:rPr>
              <w:t xml:space="preserve"> </w:t>
            </w:r>
            <w:r>
              <w:rPr>
                <w:rFonts w:ascii="Bookman Old Style" w:eastAsia="Times New Roman" w:hAnsi="Bookman Old Style" w:cs="Times New Roman"/>
                <w:sz w:val="24"/>
                <w:szCs w:val="24"/>
              </w:rPr>
              <w:t xml:space="preserve">Zoomed-in view of Figure </w:t>
            </w:r>
            <w:r w:rsidR="00BA587F">
              <w:rPr>
                <w:rFonts w:ascii="Bookman Old Style" w:eastAsia="Times New Roman" w:hAnsi="Bookman Old Style" w:cs="Times New Roman"/>
                <w:sz w:val="24"/>
                <w:szCs w:val="24"/>
              </w:rPr>
              <w:t>6</w:t>
            </w:r>
            <w:r>
              <w:rPr>
                <w:rFonts w:ascii="Bookman Old Style" w:eastAsia="Times New Roman" w:hAnsi="Bookman Old Style" w:cs="Times New Roman"/>
                <w:sz w:val="24"/>
                <w:szCs w:val="24"/>
              </w:rPr>
              <w:t>B.</w:t>
            </w:r>
            <w:commentRangeEnd w:id="260"/>
            <w:r w:rsidR="002C2746">
              <w:rPr>
                <w:rStyle w:val="CommentReference"/>
              </w:rPr>
              <w:commentReference w:id="260"/>
            </w:r>
          </w:p>
        </w:tc>
      </w:tr>
    </w:tbl>
    <w:p w14:paraId="18943539" w14:textId="49A5ED68" w:rsidR="00EE04FA" w:rsidRDefault="00BF6A33" w:rsidP="00262FAB">
      <w:pPr>
        <w:spacing w:after="0" w:line="240" w:lineRule="auto"/>
        <w:rPr>
          <w:rFonts w:ascii="Bookman Old Style" w:eastAsia="Times New Roman" w:hAnsi="Bookman Old Style" w:cs="Times New Roman"/>
          <w:sz w:val="24"/>
          <w:szCs w:val="24"/>
        </w:rPr>
      </w:pPr>
      <w:r>
        <w:rPr>
          <w:rFonts w:ascii="Bookman Old Style" w:eastAsia="Times New Roman" w:hAnsi="Bookman Old Style" w:cs="Times New Roman"/>
          <w:sz w:val="24"/>
          <w:szCs w:val="24"/>
        </w:rPr>
        <w:t>The HJA met stations</w:t>
      </w:r>
      <w:commentRangeStart w:id="261"/>
      <w:r w:rsidR="00C3309B">
        <w:rPr>
          <w:rFonts w:ascii="Bookman Old Style" w:eastAsia="Times New Roman" w:hAnsi="Bookman Old Style" w:cs="Times New Roman"/>
          <w:sz w:val="24"/>
          <w:szCs w:val="24"/>
        </w:rPr>
        <w:t xml:space="preserve"> </w:t>
      </w:r>
      <w:commentRangeEnd w:id="261"/>
      <w:r>
        <w:rPr>
          <w:rStyle w:val="CommentReference"/>
        </w:rPr>
        <w:commentReference w:id="261"/>
      </w:r>
      <w:ins w:id="262" w:author="Schulze, Mark" w:date="2024-06-05T18:48:00Z">
        <w:r w:rsidR="00A64D63">
          <w:rPr>
            <w:rFonts w:ascii="Bookman Old Style" w:eastAsia="Times New Roman" w:hAnsi="Bookman Old Style" w:cs="Times New Roman"/>
            <w:sz w:val="24"/>
            <w:szCs w:val="24"/>
          </w:rPr>
          <w:t xml:space="preserve">and Discovery Tree </w:t>
        </w:r>
      </w:ins>
      <w:r w:rsidR="00C3309B">
        <w:rPr>
          <w:rFonts w:ascii="Bookman Old Style" w:eastAsia="Times New Roman" w:hAnsi="Bookman Old Style" w:cs="Times New Roman"/>
          <w:sz w:val="24"/>
          <w:szCs w:val="24"/>
        </w:rPr>
        <w:t xml:space="preserve">also provide other climatological variables that can be compared with dendrometer increments such as </w:t>
      </w:r>
      <w:commentRangeStart w:id="263"/>
      <w:r w:rsidR="00C3309B">
        <w:rPr>
          <w:rFonts w:ascii="Bookman Old Style" w:eastAsia="Times New Roman" w:hAnsi="Bookman Old Style" w:cs="Times New Roman"/>
          <w:sz w:val="24"/>
          <w:szCs w:val="24"/>
        </w:rPr>
        <w:t>soil water content</w:t>
      </w:r>
      <w:commentRangeEnd w:id="263"/>
      <w:r w:rsidR="00A64D63">
        <w:rPr>
          <w:rStyle w:val="CommentReference"/>
        </w:rPr>
        <w:commentReference w:id="263"/>
      </w:r>
      <w:r w:rsidR="00C3309B">
        <w:rPr>
          <w:rFonts w:ascii="Bookman Old Style" w:eastAsia="Times New Roman" w:hAnsi="Bookman Old Style" w:cs="Times New Roman"/>
          <w:sz w:val="24"/>
          <w:szCs w:val="24"/>
        </w:rPr>
        <w:t xml:space="preserve">, VPD, relative humidity, and more. </w:t>
      </w:r>
      <w:r>
        <w:rPr>
          <w:rFonts w:ascii="Bookman Old Style" w:eastAsia="Times New Roman" w:hAnsi="Bookman Old Style" w:cs="Times New Roman"/>
          <w:sz w:val="24"/>
          <w:szCs w:val="24"/>
        </w:rPr>
        <w:t xml:space="preserve">For example, the VPD from the same met station and </w:t>
      </w:r>
      <w:proofErr w:type="gramStart"/>
      <w:r>
        <w:rPr>
          <w:rFonts w:ascii="Bookman Old Style" w:eastAsia="Times New Roman" w:hAnsi="Bookman Old Style" w:cs="Times New Roman"/>
          <w:sz w:val="24"/>
          <w:szCs w:val="24"/>
        </w:rPr>
        <w:t>time period</w:t>
      </w:r>
      <w:proofErr w:type="gramEnd"/>
      <w:r>
        <w:rPr>
          <w:rFonts w:ascii="Bookman Old Style" w:eastAsia="Times New Roman" w:hAnsi="Bookman Old Style" w:cs="Times New Roman"/>
          <w:sz w:val="24"/>
          <w:szCs w:val="24"/>
        </w:rPr>
        <w:t xml:space="preserve"> described in </w:t>
      </w:r>
      <w:r w:rsidRPr="009C0C8A">
        <w:rPr>
          <w:rFonts w:ascii="Bookman Old Style" w:eastAsia="Times New Roman" w:hAnsi="Bookman Old Style" w:cs="Times New Roman"/>
          <w:b/>
          <w:bCs/>
          <w:sz w:val="24"/>
          <w:szCs w:val="24"/>
        </w:rPr>
        <w:t xml:space="preserve">Figure </w:t>
      </w:r>
      <w:r w:rsidR="009C0C8A">
        <w:rPr>
          <w:rFonts w:ascii="Bookman Old Style" w:eastAsia="Times New Roman" w:hAnsi="Bookman Old Style" w:cs="Times New Roman"/>
          <w:b/>
          <w:bCs/>
          <w:sz w:val="24"/>
          <w:szCs w:val="24"/>
        </w:rPr>
        <w:t>6</w:t>
      </w:r>
      <w:r>
        <w:rPr>
          <w:rFonts w:ascii="Bookman Old Style" w:eastAsia="Times New Roman" w:hAnsi="Bookman Old Style" w:cs="Times New Roman"/>
          <w:sz w:val="24"/>
          <w:szCs w:val="24"/>
        </w:rPr>
        <w:t xml:space="preserve"> is shown below in </w:t>
      </w:r>
      <w:r w:rsidRPr="009C0C8A">
        <w:rPr>
          <w:rFonts w:ascii="Bookman Old Style" w:eastAsia="Times New Roman" w:hAnsi="Bookman Old Style" w:cs="Times New Roman"/>
          <w:b/>
          <w:bCs/>
          <w:sz w:val="24"/>
          <w:szCs w:val="24"/>
        </w:rPr>
        <w:t xml:space="preserve">Figure </w:t>
      </w:r>
      <w:r w:rsidR="009C0C8A">
        <w:rPr>
          <w:rFonts w:ascii="Bookman Old Style" w:eastAsia="Times New Roman" w:hAnsi="Bookman Old Style" w:cs="Times New Roman"/>
          <w:b/>
          <w:bCs/>
          <w:sz w:val="24"/>
          <w:szCs w:val="24"/>
        </w:rPr>
        <w:t>7</w:t>
      </w:r>
      <w:del w:id="264" w:author="Still, Christopher" w:date="2024-05-29T16:27:00Z">
        <w:r w:rsidR="009C0C8A" w:rsidDel="00D348D5">
          <w:rPr>
            <w:rFonts w:ascii="Bookman Old Style" w:eastAsia="Times New Roman" w:hAnsi="Bookman Old Style" w:cs="Times New Roman"/>
            <w:b/>
            <w:bCs/>
            <w:sz w:val="24"/>
            <w:szCs w:val="24"/>
          </w:rPr>
          <w:delText xml:space="preserve"> </w:delText>
        </w:r>
        <w:r w:rsidDel="00D348D5">
          <w:rPr>
            <w:rFonts w:ascii="Bookman Old Style" w:eastAsia="Times New Roman" w:hAnsi="Bookman Old Style" w:cs="Times New Roman"/>
            <w:sz w:val="24"/>
            <w:szCs w:val="24"/>
          </w:rPr>
          <w:delText>below</w:delText>
        </w:r>
      </w:del>
      <w:r>
        <w:rPr>
          <w:rFonts w:ascii="Bookman Old Style" w:eastAsia="Times New Roman" w:hAnsi="Bookman Old Style" w:cs="Times New Roman"/>
          <w:sz w:val="24"/>
          <w:szCs w:val="24"/>
        </w:rPr>
        <w:t xml:space="preserve">. </w:t>
      </w:r>
      <w:r w:rsidR="00937B6F">
        <w:rPr>
          <w:rFonts w:ascii="Bookman Old Style" w:eastAsia="Times New Roman" w:hAnsi="Bookman Old Style" w:cs="Times New Roman"/>
          <w:sz w:val="24"/>
          <w:szCs w:val="24"/>
        </w:rPr>
        <w:t xml:space="preserve">Moreover, </w:t>
      </w:r>
      <w:r w:rsidR="00C3309B">
        <w:rPr>
          <w:rFonts w:ascii="Bookman Old Style" w:eastAsia="Times New Roman" w:hAnsi="Bookman Old Style" w:cs="Times New Roman"/>
          <w:sz w:val="24"/>
          <w:szCs w:val="24"/>
        </w:rPr>
        <w:t>I anticipate that the relationships be</w:t>
      </w:r>
      <w:r w:rsidR="009C0C8A">
        <w:rPr>
          <w:rFonts w:ascii="Bookman Old Style" w:eastAsia="Times New Roman" w:hAnsi="Bookman Old Style" w:cs="Times New Roman"/>
          <w:sz w:val="24"/>
          <w:szCs w:val="24"/>
        </w:rPr>
        <w:t>t</w:t>
      </w:r>
      <w:r w:rsidR="00C3309B">
        <w:rPr>
          <w:rFonts w:ascii="Bookman Old Style" w:eastAsia="Times New Roman" w:hAnsi="Bookman Old Style" w:cs="Times New Roman"/>
          <w:sz w:val="24"/>
          <w:szCs w:val="24"/>
        </w:rPr>
        <w:t xml:space="preserve">ween these variables </w:t>
      </w:r>
      <w:r w:rsidR="00937B6F">
        <w:rPr>
          <w:rFonts w:ascii="Bookman Old Style" w:eastAsia="Times New Roman" w:hAnsi="Bookman Old Style" w:cs="Times New Roman"/>
          <w:sz w:val="24"/>
          <w:szCs w:val="24"/>
        </w:rPr>
        <w:t xml:space="preserve">and tree growth </w:t>
      </w:r>
      <w:r w:rsidR="00C3309B">
        <w:rPr>
          <w:rFonts w:ascii="Bookman Old Style" w:eastAsia="Times New Roman" w:hAnsi="Bookman Old Style" w:cs="Times New Roman"/>
          <w:sz w:val="24"/>
          <w:szCs w:val="24"/>
        </w:rPr>
        <w:t xml:space="preserve">are as shown in </w:t>
      </w:r>
      <w:r w:rsidR="00C3309B" w:rsidRPr="009C0C8A">
        <w:rPr>
          <w:rFonts w:ascii="Bookman Old Style" w:eastAsia="Times New Roman" w:hAnsi="Bookman Old Style" w:cs="Times New Roman"/>
          <w:b/>
          <w:bCs/>
          <w:sz w:val="24"/>
          <w:szCs w:val="24"/>
        </w:rPr>
        <w:t xml:space="preserve">Figure </w:t>
      </w:r>
      <w:r w:rsidR="009C0C8A" w:rsidRPr="009C0C8A">
        <w:rPr>
          <w:rFonts w:ascii="Bookman Old Style" w:eastAsia="Times New Roman" w:hAnsi="Bookman Old Style" w:cs="Times New Roman"/>
          <w:b/>
          <w:bCs/>
          <w:sz w:val="24"/>
          <w:szCs w:val="24"/>
        </w:rPr>
        <w:t>8</w:t>
      </w:r>
      <w:r w:rsidR="00C3309B">
        <w:rPr>
          <w:rFonts w:ascii="Bookman Old Style" w:eastAsia="Times New Roman" w:hAnsi="Bookman Old Style" w:cs="Times New Roman"/>
          <w:sz w:val="24"/>
          <w:szCs w:val="24"/>
        </w:rPr>
        <w:t xml:space="preserve"> below.</w:t>
      </w:r>
      <w:r w:rsidR="00937B6F">
        <w:rPr>
          <w:rFonts w:ascii="Bookman Old Style" w:eastAsia="Times New Roman" w:hAnsi="Bookman Old Style" w:cs="Times New Roman"/>
          <w:sz w:val="24"/>
          <w:szCs w:val="24"/>
        </w:rPr>
        <w:t xml:space="preserve"> I predict that </w:t>
      </w:r>
      <w:r w:rsidR="009C0C8A">
        <w:rPr>
          <w:rFonts w:ascii="Bookman Old Style" w:eastAsia="Times New Roman" w:hAnsi="Bookman Old Style" w:cs="Times New Roman"/>
          <w:sz w:val="24"/>
          <w:szCs w:val="24"/>
        </w:rPr>
        <w:t>when</w:t>
      </w:r>
      <w:r w:rsidR="00937B6F">
        <w:rPr>
          <w:rFonts w:ascii="Bookman Old Style" w:eastAsia="Times New Roman" w:hAnsi="Bookman Old Style" w:cs="Times New Roman"/>
          <w:sz w:val="24"/>
          <w:szCs w:val="24"/>
        </w:rPr>
        <w:t xml:space="preserve"> precipitation is stable and/or close to average, high temperatures will promote an increase in VPD, which will slow or cease tree growth of both spec</w:t>
      </w:r>
      <w:r w:rsidR="009C0C8A">
        <w:rPr>
          <w:rFonts w:ascii="Bookman Old Style" w:eastAsia="Times New Roman" w:hAnsi="Bookman Old Style" w:cs="Times New Roman"/>
          <w:sz w:val="24"/>
          <w:szCs w:val="24"/>
        </w:rPr>
        <w:t>ies</w:t>
      </w:r>
      <w:r w:rsidR="00937B6F">
        <w:rPr>
          <w:rFonts w:ascii="Bookman Old Style" w:eastAsia="Times New Roman" w:hAnsi="Bookman Old Style" w:cs="Times New Roman"/>
          <w:sz w:val="24"/>
          <w:szCs w:val="24"/>
        </w:rPr>
        <w:t xml:space="preserve"> of all ages. </w:t>
      </w:r>
      <w:r w:rsidR="009C0C8A">
        <w:rPr>
          <w:rFonts w:ascii="Bookman Old Style" w:eastAsia="Times New Roman" w:hAnsi="Bookman Old Style" w:cs="Times New Roman"/>
          <w:sz w:val="24"/>
          <w:szCs w:val="24"/>
        </w:rPr>
        <w:t xml:space="preserve">For WH, I predict that foliar scorch will also lead to reduced growth. </w:t>
      </w:r>
      <w:r w:rsidR="00937B6F">
        <w:rPr>
          <w:rFonts w:ascii="Bookman Old Style" w:eastAsia="Times New Roman" w:hAnsi="Bookman Old Style" w:cs="Times New Roman"/>
          <w:sz w:val="24"/>
          <w:szCs w:val="24"/>
        </w:rPr>
        <w:t xml:space="preserve">However, I predict that older trees will be more resilient to these effects than younger trees will. </w:t>
      </w:r>
    </w:p>
    <w:p w14:paraId="52EFE0BB" w14:textId="77777777" w:rsidR="009C0C8A" w:rsidRDefault="00937B6F" w:rsidP="009C0C8A">
      <w:pPr>
        <w:keepNext/>
        <w:spacing w:after="0" w:line="240" w:lineRule="auto"/>
      </w:pPr>
      <w:r>
        <w:rPr>
          <w:noProof/>
        </w:rPr>
        <w:lastRenderedPageBreak/>
        <w:drawing>
          <wp:inline distT="0" distB="0" distL="0" distR="0" wp14:anchorId="0160080B" wp14:editId="64260836">
            <wp:extent cx="5419725" cy="3023235"/>
            <wp:effectExtent l="0" t="0" r="9525" b="5715"/>
            <wp:docPr id="298876331" name="Chart 1">
              <a:extLst xmlns:a="http://schemas.openxmlformats.org/drawingml/2006/main">
                <a:ext uri="{FF2B5EF4-FFF2-40B4-BE49-F238E27FC236}">
                  <a16:creationId xmlns:a16="http://schemas.microsoft.com/office/drawing/2014/main" id="{E4B2F8DC-7CD4-02C1-4BB5-BCC787C367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22D210D" w14:textId="78A73EDB" w:rsidR="00937B6F" w:rsidRDefault="009C0C8A" w:rsidP="009C0C8A">
      <w:pPr>
        <w:pStyle w:val="Caption"/>
        <w:rPr>
          <w:rFonts w:ascii="Bookman Old Style" w:eastAsia="Times New Roman" w:hAnsi="Bookman Old Style" w:cs="Times New Roman"/>
          <w:b/>
          <w:bCs/>
          <w:sz w:val="24"/>
          <w:szCs w:val="24"/>
          <w:u w:val="single"/>
        </w:rPr>
      </w:pPr>
      <w:r>
        <w:t xml:space="preserve">Figure 7: VPD (kPa) from March 15 - October 1, 2023. </w:t>
      </w:r>
      <w:commentRangeStart w:id="265"/>
      <w:r>
        <w:t>Data are from Still, 2023.</w:t>
      </w:r>
      <w:commentRangeEnd w:id="265"/>
      <w:r w:rsidR="00D348D5">
        <w:rPr>
          <w:rStyle w:val="CommentReference"/>
          <w:i w:val="0"/>
          <w:iCs w:val="0"/>
          <w:color w:val="auto"/>
        </w:rPr>
        <w:commentReference w:id="265"/>
      </w:r>
    </w:p>
    <w:p w14:paraId="054D83AC" w14:textId="77777777" w:rsidR="009C0C8A" w:rsidRDefault="00C3309B" w:rsidP="009C0C8A">
      <w:pPr>
        <w:keepNext/>
        <w:spacing w:after="0" w:line="240" w:lineRule="auto"/>
      </w:pPr>
      <w:r>
        <w:rPr>
          <w:noProof/>
        </w:rPr>
        <w:drawing>
          <wp:inline distT="0" distB="0" distL="0" distR="0" wp14:anchorId="3901C6EF" wp14:editId="474D1BAB">
            <wp:extent cx="5305425" cy="2799715"/>
            <wp:effectExtent l="0" t="0" r="9525" b="635"/>
            <wp:docPr id="1350624480" name="Chart 1">
              <a:extLst xmlns:a="http://schemas.openxmlformats.org/drawingml/2006/main">
                <a:ext uri="{FF2B5EF4-FFF2-40B4-BE49-F238E27FC236}">
                  <a16:creationId xmlns:a16="http://schemas.microsoft.com/office/drawing/2014/main" id="{0B2C07B5-BF75-017A-EFFA-FA817D8C8C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3C9648E" w14:textId="2724A96C" w:rsidR="00C3309B" w:rsidRDefault="009C0C8A" w:rsidP="009C0C8A">
      <w:pPr>
        <w:pStyle w:val="Caption"/>
        <w:rPr>
          <w:rFonts w:ascii="Bookman Old Style" w:eastAsia="Times New Roman" w:hAnsi="Bookman Old Style" w:cs="Times New Roman"/>
          <w:b/>
          <w:bCs/>
          <w:sz w:val="24"/>
          <w:szCs w:val="24"/>
          <w:u w:val="single"/>
        </w:rPr>
      </w:pPr>
      <w:r>
        <w:t xml:space="preserve">Figure 8: Conceptual model of relationships </w:t>
      </w:r>
      <w:commentRangeStart w:id="266"/>
      <w:r>
        <w:t xml:space="preserve">between tree growth, VPD, precipitation, and air </w:t>
      </w:r>
      <w:commentRangeStart w:id="267"/>
      <w:r>
        <w:t>temperature</w:t>
      </w:r>
      <w:commentRangeEnd w:id="266"/>
      <w:r w:rsidR="00D348D5">
        <w:rPr>
          <w:rStyle w:val="CommentReference"/>
          <w:i w:val="0"/>
          <w:iCs w:val="0"/>
          <w:color w:val="auto"/>
        </w:rPr>
        <w:commentReference w:id="266"/>
      </w:r>
      <w:commentRangeEnd w:id="267"/>
      <w:r w:rsidR="004C08A6">
        <w:rPr>
          <w:rStyle w:val="CommentReference"/>
          <w:i w:val="0"/>
          <w:iCs w:val="0"/>
          <w:color w:val="auto"/>
        </w:rPr>
        <w:commentReference w:id="267"/>
      </w:r>
      <w:r>
        <w:t>.</w:t>
      </w:r>
    </w:p>
    <w:p w14:paraId="54E212E4" w14:textId="77777777" w:rsidR="00C3309B" w:rsidRDefault="00C3309B" w:rsidP="00262FAB">
      <w:pPr>
        <w:spacing w:after="0" w:line="240" w:lineRule="auto"/>
        <w:rPr>
          <w:rFonts w:ascii="Bookman Old Style" w:eastAsia="Times New Roman" w:hAnsi="Bookman Old Style" w:cs="Times New Roman"/>
          <w:b/>
          <w:bCs/>
          <w:sz w:val="24"/>
          <w:szCs w:val="24"/>
          <w:u w:val="single"/>
        </w:rPr>
      </w:pPr>
    </w:p>
    <w:p w14:paraId="55142689" w14:textId="30234A31" w:rsidR="00262FAB" w:rsidRDefault="00262FAB" w:rsidP="00262FAB">
      <w:pPr>
        <w:spacing w:after="0" w:line="240" w:lineRule="auto"/>
        <w:rPr>
          <w:rFonts w:ascii="Bookman Old Style" w:eastAsia="Times New Roman" w:hAnsi="Bookman Old Style" w:cs="Times New Roman"/>
          <w:b/>
          <w:bCs/>
          <w:sz w:val="24"/>
          <w:szCs w:val="24"/>
          <w:u w:val="single"/>
        </w:rPr>
      </w:pPr>
      <w:commentRangeStart w:id="268"/>
      <w:commentRangeStart w:id="269"/>
      <w:r w:rsidRPr="00D172B6">
        <w:rPr>
          <w:rFonts w:ascii="Bookman Old Style" w:eastAsia="Times New Roman" w:hAnsi="Bookman Old Style" w:cs="Times New Roman"/>
          <w:b/>
          <w:bCs/>
          <w:sz w:val="24"/>
          <w:szCs w:val="24"/>
          <w:u w:val="single"/>
        </w:rPr>
        <w:t xml:space="preserve">Chapter </w:t>
      </w:r>
      <w:r>
        <w:rPr>
          <w:rFonts w:ascii="Bookman Old Style" w:eastAsia="Times New Roman" w:hAnsi="Bookman Old Style" w:cs="Times New Roman"/>
          <w:b/>
          <w:bCs/>
          <w:sz w:val="24"/>
          <w:szCs w:val="24"/>
          <w:u w:val="single"/>
        </w:rPr>
        <w:t>2</w:t>
      </w:r>
      <w:r w:rsidRPr="00D172B6">
        <w:rPr>
          <w:rFonts w:ascii="Bookman Old Style" w:eastAsia="Times New Roman" w:hAnsi="Bookman Old Style" w:cs="Times New Roman"/>
          <w:b/>
          <w:bCs/>
          <w:sz w:val="24"/>
          <w:szCs w:val="24"/>
          <w:u w:val="single"/>
        </w:rPr>
        <w:t xml:space="preserve"> Methodology</w:t>
      </w:r>
      <w:commentRangeEnd w:id="268"/>
      <w:r w:rsidR="0098622D">
        <w:rPr>
          <w:rStyle w:val="CommentReference"/>
        </w:rPr>
        <w:commentReference w:id="268"/>
      </w:r>
      <w:commentRangeEnd w:id="269"/>
      <w:r w:rsidR="00E24BB3">
        <w:rPr>
          <w:rStyle w:val="CommentReference"/>
        </w:rPr>
        <w:commentReference w:id="269"/>
      </w:r>
    </w:p>
    <w:p w14:paraId="7071E9BB" w14:textId="77777777" w:rsidR="00C3309B" w:rsidRDefault="00C3309B" w:rsidP="00262FAB">
      <w:pPr>
        <w:spacing w:after="0" w:line="240" w:lineRule="auto"/>
        <w:rPr>
          <w:rFonts w:ascii="Bookman Old Style" w:eastAsia="Times New Roman" w:hAnsi="Bookman Old Style" w:cs="Times New Roman"/>
          <w:sz w:val="24"/>
          <w:szCs w:val="24"/>
        </w:rPr>
      </w:pPr>
    </w:p>
    <w:p w14:paraId="5DDDA903" w14:textId="2D90BD14" w:rsidR="006F6806" w:rsidRDefault="001F0E92" w:rsidP="00BA587F">
      <w:pPr>
        <w:spacing w:after="0" w:line="240" w:lineRule="auto"/>
        <w:ind w:firstLine="720"/>
        <w:rPr>
          <w:ins w:id="270" w:author="Still, Christopher" w:date="2024-05-29T16:33:00Z"/>
          <w:rFonts w:ascii="Bookman Old Style" w:eastAsia="Times New Roman" w:hAnsi="Bookman Old Style" w:cs="Times New Roman"/>
          <w:sz w:val="24"/>
          <w:szCs w:val="24"/>
        </w:rPr>
      </w:pPr>
      <w:commentRangeStart w:id="271"/>
      <w:r>
        <w:rPr>
          <w:rFonts w:ascii="Bookman Old Style" w:eastAsia="Times New Roman" w:hAnsi="Bookman Old Style" w:cs="Times New Roman"/>
          <w:sz w:val="24"/>
          <w:szCs w:val="24"/>
        </w:rPr>
        <w:t xml:space="preserve">To </w:t>
      </w:r>
      <w:commentRangeEnd w:id="271"/>
      <w:r w:rsidR="00E24BB3">
        <w:rPr>
          <w:rStyle w:val="CommentReference"/>
        </w:rPr>
        <w:commentReference w:id="271"/>
      </w:r>
      <w:del w:id="272" w:author="Still, Christopher" w:date="2024-05-29T16:31:00Z">
        <w:r w:rsidDel="00D348D5">
          <w:rPr>
            <w:rFonts w:ascii="Bookman Old Style" w:eastAsia="Times New Roman" w:hAnsi="Bookman Old Style" w:cs="Times New Roman"/>
            <w:sz w:val="24"/>
            <w:szCs w:val="24"/>
          </w:rPr>
          <w:delText>answer the question</w:delText>
        </w:r>
        <w:r w:rsidR="00262FAB" w:rsidDel="00D348D5">
          <w:rPr>
            <w:rFonts w:ascii="Bookman Old Style" w:eastAsia="Times New Roman" w:hAnsi="Bookman Old Style" w:cs="Times New Roman"/>
            <w:sz w:val="24"/>
            <w:szCs w:val="24"/>
          </w:rPr>
          <w:delText>(s)</w:delText>
        </w:r>
        <w:r w:rsidDel="00D348D5">
          <w:rPr>
            <w:rFonts w:ascii="Bookman Old Style" w:eastAsia="Times New Roman" w:hAnsi="Bookman Old Style" w:cs="Times New Roman"/>
            <w:sz w:val="24"/>
            <w:szCs w:val="24"/>
          </w:rPr>
          <w:delText xml:space="preserve"> reserved for</w:delText>
        </w:r>
      </w:del>
      <w:ins w:id="273" w:author="Still, Christopher" w:date="2024-05-29T16:31:00Z">
        <w:r w:rsidR="00D348D5">
          <w:rPr>
            <w:rFonts w:ascii="Bookman Old Style" w:eastAsia="Times New Roman" w:hAnsi="Bookman Old Style" w:cs="Times New Roman"/>
            <w:sz w:val="24"/>
            <w:szCs w:val="24"/>
          </w:rPr>
          <w:t>expand the time period covered in</w:t>
        </w:r>
      </w:ins>
      <w:r>
        <w:rPr>
          <w:rFonts w:ascii="Bookman Old Style" w:eastAsia="Times New Roman" w:hAnsi="Bookman Old Style" w:cs="Times New Roman"/>
          <w:sz w:val="24"/>
          <w:szCs w:val="24"/>
        </w:rPr>
        <w:t xml:space="preserve"> </w:t>
      </w:r>
      <w:del w:id="274" w:author="Still, Christopher" w:date="2024-05-29T16:31:00Z">
        <w:r w:rsidDel="00D348D5">
          <w:rPr>
            <w:rFonts w:ascii="Bookman Old Style" w:eastAsia="Times New Roman" w:hAnsi="Bookman Old Style" w:cs="Times New Roman"/>
            <w:sz w:val="24"/>
            <w:szCs w:val="24"/>
          </w:rPr>
          <w:delText>chapter 2,</w:delText>
        </w:r>
      </w:del>
      <w:ins w:id="275" w:author="Still, Christopher" w:date="2024-05-29T16:31:00Z">
        <w:r w:rsidR="00D348D5">
          <w:rPr>
            <w:rFonts w:ascii="Bookman Old Style" w:eastAsia="Times New Roman" w:hAnsi="Bookman Old Style" w:cs="Times New Roman"/>
            <w:sz w:val="24"/>
            <w:szCs w:val="24"/>
          </w:rPr>
          <w:t>my analyses,</w:t>
        </w:r>
      </w:ins>
      <w:r>
        <w:rPr>
          <w:rFonts w:ascii="Bookman Old Style" w:eastAsia="Times New Roman" w:hAnsi="Bookman Old Style" w:cs="Times New Roman"/>
          <w:sz w:val="24"/>
          <w:szCs w:val="24"/>
        </w:rPr>
        <w:t xml:space="preserve"> </w:t>
      </w:r>
      <w:r w:rsidR="00524C3E" w:rsidRPr="001F0E92">
        <w:rPr>
          <w:rFonts w:ascii="Bookman Old Style" w:eastAsia="Times New Roman" w:hAnsi="Bookman Old Style" w:cs="Times New Roman"/>
          <w:sz w:val="24"/>
          <w:szCs w:val="24"/>
        </w:rPr>
        <w:t xml:space="preserve">I will </w:t>
      </w:r>
      <w:del w:id="276" w:author="Still, Christopher" w:date="2024-05-29T16:31:00Z">
        <w:r w:rsidR="00524C3E" w:rsidRPr="001F0E92" w:rsidDel="00D348D5">
          <w:rPr>
            <w:rFonts w:ascii="Bookman Old Style" w:eastAsia="Times New Roman" w:hAnsi="Bookman Old Style" w:cs="Times New Roman"/>
            <w:sz w:val="24"/>
            <w:szCs w:val="24"/>
          </w:rPr>
          <w:delText xml:space="preserve">take </w:delText>
        </w:r>
      </w:del>
      <w:ins w:id="277" w:author="Still, Christopher" w:date="2024-05-29T16:31:00Z">
        <w:r w:rsidR="00D348D5">
          <w:rPr>
            <w:rFonts w:ascii="Bookman Old Style" w:eastAsia="Times New Roman" w:hAnsi="Bookman Old Style" w:cs="Times New Roman"/>
            <w:sz w:val="24"/>
            <w:szCs w:val="24"/>
          </w:rPr>
          <w:t>collect</w:t>
        </w:r>
        <w:r w:rsidR="00D348D5" w:rsidRPr="001F0E92">
          <w:rPr>
            <w:rFonts w:ascii="Bookman Old Style" w:eastAsia="Times New Roman" w:hAnsi="Bookman Old Style" w:cs="Times New Roman"/>
            <w:sz w:val="24"/>
            <w:szCs w:val="24"/>
          </w:rPr>
          <w:t xml:space="preserve"> </w:t>
        </w:r>
      </w:ins>
      <w:r w:rsidR="00524C3E" w:rsidRPr="001F0E92">
        <w:rPr>
          <w:rFonts w:ascii="Bookman Old Style" w:eastAsia="Times New Roman" w:hAnsi="Bookman Old Style" w:cs="Times New Roman"/>
          <w:sz w:val="24"/>
          <w:szCs w:val="24"/>
        </w:rPr>
        <w:t xml:space="preserve">tree </w:t>
      </w:r>
      <w:del w:id="278" w:author="Still, Christopher" w:date="2024-05-29T16:31:00Z">
        <w:r w:rsidR="00524C3E" w:rsidRPr="001F0E92" w:rsidDel="00D348D5">
          <w:rPr>
            <w:rFonts w:ascii="Bookman Old Style" w:eastAsia="Times New Roman" w:hAnsi="Bookman Old Style" w:cs="Times New Roman"/>
            <w:sz w:val="24"/>
            <w:szCs w:val="24"/>
          </w:rPr>
          <w:delText xml:space="preserve">ring </w:delText>
        </w:r>
      </w:del>
      <w:r w:rsidR="00524C3E" w:rsidRPr="001F0E92">
        <w:rPr>
          <w:rFonts w:ascii="Bookman Old Style" w:eastAsia="Times New Roman" w:hAnsi="Bookman Old Style" w:cs="Times New Roman"/>
          <w:sz w:val="24"/>
          <w:szCs w:val="24"/>
        </w:rPr>
        <w:t xml:space="preserve">cores </w:t>
      </w:r>
      <w:r>
        <w:rPr>
          <w:rFonts w:ascii="Bookman Old Style" w:eastAsia="Times New Roman" w:hAnsi="Bookman Old Style" w:cs="Times New Roman"/>
          <w:sz w:val="24"/>
          <w:szCs w:val="24"/>
        </w:rPr>
        <w:t>from the same trees used in chapter 1 as well as others</w:t>
      </w:r>
      <w:r w:rsidR="00BF6A33">
        <w:rPr>
          <w:rFonts w:ascii="Bookman Old Style" w:eastAsia="Times New Roman" w:hAnsi="Bookman Old Style" w:cs="Times New Roman"/>
          <w:sz w:val="24"/>
          <w:szCs w:val="24"/>
        </w:rPr>
        <w:t xml:space="preserve"> </w:t>
      </w:r>
      <w:commentRangeStart w:id="279"/>
      <w:r w:rsidR="00BF6A33">
        <w:rPr>
          <w:rFonts w:ascii="Bookman Old Style" w:eastAsia="Times New Roman" w:hAnsi="Bookman Old Style" w:cs="Times New Roman"/>
          <w:sz w:val="24"/>
          <w:szCs w:val="24"/>
        </w:rPr>
        <w:t xml:space="preserve">(such as a nearby site with an elevation of </w:t>
      </w:r>
      <w:commentRangeStart w:id="280"/>
      <w:r w:rsidR="00BF6A33" w:rsidRPr="001F0E92">
        <w:rPr>
          <w:rFonts w:ascii="Bookman Old Style" w:eastAsia="Times New Roman" w:hAnsi="Bookman Old Style" w:cs="Times New Roman"/>
          <w:sz w:val="24"/>
          <w:szCs w:val="24"/>
        </w:rPr>
        <w:t xml:space="preserve">2,130 </w:t>
      </w:r>
      <w:r w:rsidR="00BF6A33">
        <w:rPr>
          <w:rFonts w:ascii="Bookman Old Style" w:eastAsia="Times New Roman" w:hAnsi="Bookman Old Style" w:cs="Times New Roman"/>
          <w:sz w:val="24"/>
          <w:szCs w:val="24"/>
        </w:rPr>
        <w:t>ft</w:t>
      </w:r>
      <w:commentRangeEnd w:id="280"/>
      <w:r w:rsidR="00D348D5">
        <w:rPr>
          <w:rStyle w:val="CommentReference"/>
        </w:rPr>
        <w:commentReference w:id="280"/>
      </w:r>
      <w:r w:rsidR="00BF6A33">
        <w:rPr>
          <w:rFonts w:ascii="Bookman Old Style" w:eastAsia="Times New Roman" w:hAnsi="Bookman Old Style" w:cs="Times New Roman"/>
          <w:sz w:val="24"/>
          <w:szCs w:val="24"/>
        </w:rPr>
        <w:t>)</w:t>
      </w:r>
      <w:r>
        <w:rPr>
          <w:rFonts w:ascii="Bookman Old Style" w:eastAsia="Times New Roman" w:hAnsi="Bookman Old Style" w:cs="Times New Roman"/>
          <w:sz w:val="24"/>
          <w:szCs w:val="24"/>
        </w:rPr>
        <w:t xml:space="preserve"> </w:t>
      </w:r>
      <w:commentRangeEnd w:id="279"/>
      <w:r w:rsidR="004C08A6">
        <w:rPr>
          <w:rStyle w:val="CommentReference"/>
        </w:rPr>
        <w:commentReference w:id="279"/>
      </w:r>
      <w:r w:rsidR="00524C3E" w:rsidRPr="001F0E92">
        <w:rPr>
          <w:rFonts w:ascii="Bookman Old Style" w:eastAsia="Times New Roman" w:hAnsi="Bookman Old Style" w:cs="Times New Roman"/>
          <w:sz w:val="24"/>
          <w:szCs w:val="24"/>
        </w:rPr>
        <w:t xml:space="preserve">to obtain </w:t>
      </w:r>
      <w:r w:rsidR="003D43E2" w:rsidRPr="001F0E92">
        <w:rPr>
          <w:rFonts w:ascii="Bookman Old Style" w:eastAsia="Times New Roman" w:hAnsi="Bookman Old Style" w:cs="Times New Roman"/>
          <w:sz w:val="24"/>
          <w:szCs w:val="24"/>
        </w:rPr>
        <w:t xml:space="preserve">a longer-term look into water </w:t>
      </w:r>
      <w:r w:rsidR="00C3309B">
        <w:rPr>
          <w:rFonts w:ascii="Bookman Old Style" w:eastAsia="Times New Roman" w:hAnsi="Bookman Old Style" w:cs="Times New Roman"/>
          <w:sz w:val="24"/>
          <w:szCs w:val="24"/>
        </w:rPr>
        <w:t xml:space="preserve">use </w:t>
      </w:r>
      <w:r w:rsidR="003D43E2" w:rsidRPr="001F0E92">
        <w:rPr>
          <w:rFonts w:ascii="Bookman Old Style" w:eastAsia="Times New Roman" w:hAnsi="Bookman Old Style" w:cs="Times New Roman"/>
          <w:sz w:val="24"/>
          <w:szCs w:val="24"/>
        </w:rPr>
        <w:t xml:space="preserve">and stress among these trees, which—when paired with climate data at the area—can give key insights into </w:t>
      </w:r>
      <w:ins w:id="281" w:author="Still, Christopher" w:date="2024-05-29T16:32:00Z">
        <w:r w:rsidR="00D348D5">
          <w:rPr>
            <w:rFonts w:ascii="Bookman Old Style" w:eastAsia="Times New Roman" w:hAnsi="Bookman Old Style" w:cs="Times New Roman"/>
            <w:sz w:val="24"/>
            <w:szCs w:val="24"/>
          </w:rPr>
          <w:t xml:space="preserve">prior </w:t>
        </w:r>
      </w:ins>
      <w:r w:rsidR="003D43E2" w:rsidRPr="001F0E92">
        <w:rPr>
          <w:rFonts w:ascii="Bookman Old Style" w:eastAsia="Times New Roman" w:hAnsi="Bookman Old Style" w:cs="Times New Roman"/>
          <w:sz w:val="24"/>
          <w:szCs w:val="24"/>
        </w:rPr>
        <w:t>heat wave responses</w:t>
      </w:r>
      <w:ins w:id="282" w:author="Still, Christopher" w:date="2024-05-29T16:32:00Z">
        <w:r w:rsidR="00D348D5">
          <w:rPr>
            <w:rFonts w:ascii="Bookman Old Style" w:eastAsia="Times New Roman" w:hAnsi="Bookman Old Style" w:cs="Times New Roman"/>
            <w:sz w:val="24"/>
            <w:szCs w:val="24"/>
          </w:rPr>
          <w:t xml:space="preserve"> (not just the June 2021 Heat Dome event)</w:t>
        </w:r>
      </w:ins>
      <w:r w:rsidR="003D43E2" w:rsidRPr="001F0E92">
        <w:rPr>
          <w:rFonts w:ascii="Bookman Old Style" w:eastAsia="Times New Roman" w:hAnsi="Bookman Old Style" w:cs="Times New Roman"/>
          <w:sz w:val="24"/>
          <w:szCs w:val="24"/>
        </w:rPr>
        <w:t xml:space="preserve">. </w:t>
      </w:r>
      <w:r w:rsidR="00937B6F">
        <w:rPr>
          <w:rFonts w:ascii="Bookman Old Style" w:eastAsia="Times New Roman" w:hAnsi="Bookman Old Style" w:cs="Times New Roman"/>
          <w:sz w:val="24"/>
          <w:szCs w:val="24"/>
        </w:rPr>
        <w:t xml:space="preserve">Inspired by </w:t>
      </w:r>
      <w:r w:rsidR="00E24BB3">
        <w:rPr>
          <w:rFonts w:ascii="Bookman Old Style" w:eastAsia="Times New Roman" w:hAnsi="Bookman Old Style" w:cs="Times New Roman"/>
          <w:sz w:val="24"/>
          <w:szCs w:val="24"/>
        </w:rPr>
        <w:t>similar</w:t>
      </w:r>
      <w:r w:rsidR="00937B6F">
        <w:rPr>
          <w:rFonts w:ascii="Bookman Old Style" w:eastAsia="Times New Roman" w:hAnsi="Bookman Old Style" w:cs="Times New Roman"/>
          <w:sz w:val="24"/>
          <w:szCs w:val="24"/>
        </w:rPr>
        <w:t xml:space="preserve"> methodologies found in the literature (e.g.,</w:t>
      </w:r>
      <w:r w:rsidR="00E24BB3">
        <w:rPr>
          <w:rFonts w:ascii="Bookman Old Style" w:eastAsia="Times New Roman" w:hAnsi="Bookman Old Style" w:cs="Times New Roman"/>
          <w:sz w:val="24"/>
          <w:szCs w:val="24"/>
        </w:rPr>
        <w:t xml:space="preserve"> </w:t>
      </w:r>
      <w:r w:rsidR="00E24BB3" w:rsidRPr="00E24BB3">
        <w:rPr>
          <w:rFonts w:ascii="Bookman Old Style" w:eastAsia="Times New Roman" w:hAnsi="Bookman Old Style" w:cs="Times New Roman"/>
          <w:sz w:val="24"/>
          <w:szCs w:val="24"/>
          <w:u w:val="single"/>
        </w:rPr>
        <w:t>Acosta-</w:t>
      </w:r>
      <w:r w:rsidR="00E24BB3" w:rsidRPr="00E24BB3">
        <w:rPr>
          <w:rFonts w:ascii="Bookman Old Style" w:eastAsia="Times New Roman" w:hAnsi="Bookman Old Style" w:cs="Times New Roman"/>
          <w:sz w:val="24"/>
          <w:szCs w:val="24"/>
          <w:u w:val="single"/>
        </w:rPr>
        <w:lastRenderedPageBreak/>
        <w:t>Hernández et al., 2020</w:t>
      </w:r>
      <w:r w:rsidR="00E24BB3">
        <w:rPr>
          <w:rFonts w:ascii="Bookman Old Style" w:eastAsia="Times New Roman" w:hAnsi="Bookman Old Style" w:cs="Times New Roman"/>
          <w:sz w:val="24"/>
          <w:szCs w:val="24"/>
        </w:rPr>
        <w:t xml:space="preserve">). </w:t>
      </w:r>
      <w:r w:rsidR="00524C3E" w:rsidRPr="001F0E92">
        <w:rPr>
          <w:rFonts w:ascii="Bookman Old Style" w:eastAsia="Times New Roman" w:hAnsi="Bookman Old Style" w:cs="Times New Roman"/>
          <w:sz w:val="24"/>
          <w:szCs w:val="24"/>
        </w:rPr>
        <w:t xml:space="preserve">I will aim to take 2 cores from 15 individual trees of each species for a total of </w:t>
      </w:r>
      <w:r w:rsidR="00C3309B">
        <w:rPr>
          <w:rFonts w:ascii="Bookman Old Style" w:eastAsia="Times New Roman" w:hAnsi="Bookman Old Style" w:cs="Times New Roman"/>
          <w:sz w:val="24"/>
          <w:szCs w:val="24"/>
        </w:rPr>
        <w:t>60</w:t>
      </w:r>
      <w:r w:rsidR="00524C3E" w:rsidRPr="001F0E92">
        <w:rPr>
          <w:rFonts w:ascii="Bookman Old Style" w:eastAsia="Times New Roman" w:hAnsi="Bookman Old Style" w:cs="Times New Roman"/>
          <w:sz w:val="24"/>
          <w:szCs w:val="24"/>
        </w:rPr>
        <w:t xml:space="preserve"> cores </w:t>
      </w:r>
      <w:r w:rsidR="00C3309B">
        <w:rPr>
          <w:rFonts w:ascii="Bookman Old Style" w:eastAsia="Times New Roman" w:hAnsi="Bookman Old Style" w:cs="Times New Roman"/>
          <w:sz w:val="24"/>
          <w:szCs w:val="24"/>
        </w:rPr>
        <w:t>per site</w:t>
      </w:r>
      <w:r w:rsidR="00524C3E" w:rsidRPr="001F0E92">
        <w:rPr>
          <w:rFonts w:ascii="Bookman Old Style" w:eastAsia="Times New Roman" w:hAnsi="Bookman Old Style" w:cs="Times New Roman"/>
          <w:sz w:val="24"/>
          <w:szCs w:val="24"/>
        </w:rPr>
        <w:t>.</w:t>
      </w:r>
      <w:r w:rsidR="00937B6F">
        <w:rPr>
          <w:rFonts w:ascii="Bookman Old Style" w:eastAsia="Times New Roman" w:hAnsi="Bookman Old Style" w:cs="Times New Roman"/>
          <w:sz w:val="24"/>
          <w:szCs w:val="24"/>
        </w:rPr>
        <w:t xml:space="preserve"> For each cored tree, I will also record characteristics such as </w:t>
      </w:r>
      <w:proofErr w:type="spellStart"/>
      <w:r w:rsidR="00937B6F">
        <w:rPr>
          <w:rFonts w:ascii="Bookman Old Style" w:eastAsia="Times New Roman" w:hAnsi="Bookman Old Style" w:cs="Times New Roman"/>
          <w:sz w:val="24"/>
          <w:szCs w:val="24"/>
        </w:rPr>
        <w:t>dbh</w:t>
      </w:r>
      <w:proofErr w:type="spellEnd"/>
      <w:r w:rsidR="00937B6F">
        <w:rPr>
          <w:rFonts w:ascii="Bookman Old Style" w:eastAsia="Times New Roman" w:hAnsi="Bookman Old Style" w:cs="Times New Roman"/>
          <w:sz w:val="24"/>
          <w:szCs w:val="24"/>
        </w:rPr>
        <w:t xml:space="preserve">, tree </w:t>
      </w:r>
      <w:commentRangeStart w:id="283"/>
      <w:r w:rsidR="00937B6F">
        <w:rPr>
          <w:rFonts w:ascii="Bookman Old Style" w:eastAsia="Times New Roman" w:hAnsi="Bookman Old Style" w:cs="Times New Roman"/>
          <w:sz w:val="24"/>
          <w:szCs w:val="24"/>
        </w:rPr>
        <w:t>height</w:t>
      </w:r>
      <w:commentRangeEnd w:id="283"/>
      <w:r w:rsidR="004C08A6">
        <w:rPr>
          <w:rStyle w:val="CommentReference"/>
        </w:rPr>
        <w:commentReference w:id="283"/>
      </w:r>
      <w:r w:rsidR="00937B6F">
        <w:rPr>
          <w:rFonts w:ascii="Bookman Old Style" w:eastAsia="Times New Roman" w:hAnsi="Bookman Old Style" w:cs="Times New Roman"/>
          <w:sz w:val="24"/>
          <w:szCs w:val="24"/>
        </w:rPr>
        <w:t xml:space="preserve">, elevation. </w:t>
      </w:r>
      <w:commentRangeStart w:id="284"/>
      <w:r w:rsidR="00937B6F">
        <w:rPr>
          <w:rFonts w:ascii="Bookman Old Style" w:eastAsia="Times New Roman" w:hAnsi="Bookman Old Style" w:cs="Times New Roman"/>
          <w:sz w:val="24"/>
          <w:szCs w:val="24"/>
        </w:rPr>
        <w:t xml:space="preserve">If time allows, it </w:t>
      </w:r>
      <w:r w:rsidR="00E24BB3">
        <w:rPr>
          <w:rFonts w:ascii="Bookman Old Style" w:eastAsia="Times New Roman" w:hAnsi="Bookman Old Style" w:cs="Times New Roman"/>
          <w:sz w:val="24"/>
          <w:szCs w:val="24"/>
        </w:rPr>
        <w:t>will</w:t>
      </w:r>
      <w:r w:rsidR="00937B6F">
        <w:rPr>
          <w:rFonts w:ascii="Bookman Old Style" w:eastAsia="Times New Roman" w:hAnsi="Bookman Old Style" w:cs="Times New Roman"/>
          <w:sz w:val="24"/>
          <w:szCs w:val="24"/>
        </w:rPr>
        <w:t xml:space="preserve"> also be helpful to measure stand-level characteristics such as stand density to try and understand shade levels</w:t>
      </w:r>
      <w:r w:rsidR="00E24BB3">
        <w:rPr>
          <w:rFonts w:ascii="Bookman Old Style" w:eastAsia="Times New Roman" w:hAnsi="Bookman Old Style" w:cs="Times New Roman"/>
          <w:sz w:val="24"/>
          <w:szCs w:val="24"/>
        </w:rPr>
        <w:t xml:space="preserve"> and site competition</w:t>
      </w:r>
      <w:r w:rsidR="00937B6F">
        <w:rPr>
          <w:rFonts w:ascii="Bookman Old Style" w:eastAsia="Times New Roman" w:hAnsi="Bookman Old Style" w:cs="Times New Roman"/>
          <w:sz w:val="24"/>
          <w:szCs w:val="24"/>
        </w:rPr>
        <w:t xml:space="preserve">. </w:t>
      </w:r>
      <w:commentRangeEnd w:id="284"/>
      <w:r w:rsidR="004C08A6">
        <w:rPr>
          <w:rStyle w:val="CommentReference"/>
        </w:rPr>
        <w:commentReference w:id="284"/>
      </w:r>
      <w:r w:rsidR="00937B6F">
        <w:rPr>
          <w:rFonts w:ascii="Bookman Old Style" w:eastAsia="Times New Roman" w:hAnsi="Bookman Old Style" w:cs="Times New Roman"/>
          <w:sz w:val="24"/>
          <w:szCs w:val="24"/>
        </w:rPr>
        <w:t>Each core will be collected on-site then returned to OSU for drying, mounting, sanding, and eventually ring counting. Because latewood is added during the summer months—when heat waves are more likely to occur—latewood ring width will be especially valuable</w:t>
      </w:r>
      <w:ins w:id="285" w:author="Still, Christopher" w:date="2024-05-29T16:32:00Z">
        <w:r w:rsidR="006F6806">
          <w:rPr>
            <w:rFonts w:ascii="Bookman Old Style" w:eastAsia="Times New Roman" w:hAnsi="Bookman Old Style" w:cs="Times New Roman"/>
            <w:sz w:val="24"/>
            <w:szCs w:val="24"/>
          </w:rPr>
          <w:t>, as tree growth often c</w:t>
        </w:r>
      </w:ins>
      <w:ins w:id="286" w:author="Still, Christopher" w:date="2024-05-29T16:33:00Z">
        <w:r w:rsidR="006F6806">
          <w:rPr>
            <w:rFonts w:ascii="Bookman Old Style" w:eastAsia="Times New Roman" w:hAnsi="Bookman Old Style" w:cs="Times New Roman"/>
            <w:sz w:val="24"/>
            <w:szCs w:val="24"/>
          </w:rPr>
          <w:t>eases during heat waves and affects the thickness and even occurrence of latewood</w:t>
        </w:r>
      </w:ins>
      <w:r w:rsidR="00937B6F">
        <w:rPr>
          <w:rFonts w:ascii="Bookman Old Style" w:eastAsia="Times New Roman" w:hAnsi="Bookman Old Style" w:cs="Times New Roman"/>
          <w:sz w:val="24"/>
          <w:szCs w:val="24"/>
        </w:rPr>
        <w:t xml:space="preserve">. </w:t>
      </w:r>
      <w:r w:rsidR="00E24BB3">
        <w:rPr>
          <w:rFonts w:ascii="Bookman Old Style" w:eastAsia="Times New Roman" w:hAnsi="Bookman Old Style" w:cs="Times New Roman"/>
          <w:sz w:val="24"/>
          <w:szCs w:val="24"/>
        </w:rPr>
        <w:t xml:space="preserve">Similarly to Chapter 1, </w:t>
      </w:r>
      <w:proofErr w:type="spellStart"/>
      <w:r w:rsidR="00E24BB3">
        <w:rPr>
          <w:rFonts w:ascii="Bookman Old Style" w:eastAsia="Times New Roman" w:hAnsi="Bookman Old Style" w:cs="Times New Roman"/>
          <w:sz w:val="24"/>
          <w:szCs w:val="24"/>
        </w:rPr>
        <w:t>Primet</w:t>
      </w:r>
      <w:proofErr w:type="spellEnd"/>
      <w:r w:rsidR="00E24BB3">
        <w:rPr>
          <w:rFonts w:ascii="Bookman Old Style" w:eastAsia="Times New Roman" w:hAnsi="Bookman Old Style" w:cs="Times New Roman"/>
          <w:sz w:val="24"/>
          <w:szCs w:val="24"/>
        </w:rPr>
        <w:t xml:space="preserve"> </w:t>
      </w:r>
      <w:ins w:id="287" w:author="Schulze, Mark" w:date="2024-06-05T19:05:00Z">
        <w:r w:rsidR="00DF0022">
          <w:rPr>
            <w:rFonts w:ascii="Bookman Old Style" w:eastAsia="Times New Roman" w:hAnsi="Bookman Old Style" w:cs="Times New Roman"/>
            <w:sz w:val="24"/>
            <w:szCs w:val="24"/>
          </w:rPr>
          <w:t xml:space="preserve">and the Discovery </w:t>
        </w:r>
        <w:commentRangeStart w:id="288"/>
        <w:r w:rsidR="00DF0022">
          <w:rPr>
            <w:rFonts w:ascii="Bookman Old Style" w:eastAsia="Times New Roman" w:hAnsi="Bookman Old Style" w:cs="Times New Roman"/>
            <w:sz w:val="24"/>
            <w:szCs w:val="24"/>
          </w:rPr>
          <w:t>Tree</w:t>
        </w:r>
      </w:ins>
      <w:commentRangeEnd w:id="288"/>
      <w:ins w:id="289" w:author="Schulze, Mark" w:date="2024-06-05T19:07:00Z">
        <w:r w:rsidR="00DF0022">
          <w:rPr>
            <w:rStyle w:val="CommentReference"/>
          </w:rPr>
          <w:commentReference w:id="288"/>
        </w:r>
      </w:ins>
      <w:ins w:id="290" w:author="Schulze, Mark" w:date="2024-06-05T19:05:00Z">
        <w:r w:rsidR="00DF0022">
          <w:rPr>
            <w:rFonts w:ascii="Bookman Old Style" w:eastAsia="Times New Roman" w:hAnsi="Bookman Old Style" w:cs="Times New Roman"/>
            <w:sz w:val="24"/>
            <w:szCs w:val="24"/>
          </w:rPr>
          <w:t xml:space="preserve"> </w:t>
        </w:r>
      </w:ins>
      <w:r w:rsidR="00E24BB3" w:rsidRPr="001F0E92">
        <w:rPr>
          <w:rFonts w:ascii="Bookman Old Style" w:eastAsia="Times New Roman" w:hAnsi="Bookman Old Style" w:cs="Times New Roman"/>
          <w:sz w:val="24"/>
          <w:szCs w:val="24"/>
        </w:rPr>
        <w:t xml:space="preserve">will provide the </w:t>
      </w:r>
      <w:ins w:id="291" w:author="Still, Christopher" w:date="2024-05-29T16:33:00Z">
        <w:r w:rsidR="006F6806">
          <w:rPr>
            <w:rFonts w:ascii="Bookman Old Style" w:eastAsia="Times New Roman" w:hAnsi="Bookman Old Style" w:cs="Times New Roman"/>
            <w:sz w:val="24"/>
            <w:szCs w:val="24"/>
          </w:rPr>
          <w:t xml:space="preserve">meteorological </w:t>
        </w:r>
      </w:ins>
      <w:r w:rsidR="00E24BB3" w:rsidRPr="001F0E92">
        <w:rPr>
          <w:rFonts w:ascii="Bookman Old Style" w:eastAsia="Times New Roman" w:hAnsi="Bookman Old Style" w:cs="Times New Roman"/>
          <w:sz w:val="24"/>
          <w:szCs w:val="24"/>
        </w:rPr>
        <w:t>data necessary for analysis.</w:t>
      </w:r>
      <w:r w:rsidR="00E24BB3">
        <w:rPr>
          <w:rFonts w:ascii="Bookman Old Style" w:eastAsia="Times New Roman" w:hAnsi="Bookman Old Style" w:cs="Times New Roman"/>
          <w:sz w:val="24"/>
          <w:szCs w:val="24"/>
        </w:rPr>
        <w:t xml:space="preserve"> </w:t>
      </w:r>
    </w:p>
    <w:p w14:paraId="5B31A87F" w14:textId="10DC034C" w:rsidR="00BA587F" w:rsidRDefault="00E24BB3" w:rsidP="00BA587F">
      <w:pPr>
        <w:spacing w:after="0" w:line="240" w:lineRule="auto"/>
        <w:ind w:firstLine="72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The distribution of WH among this site results in varying levels of sun exposure due to gaps in the DF canopy, resulting in a clear gradient of foliar scorch of WH following the 2021 Heat Dome</w:t>
      </w:r>
      <w:ins w:id="292" w:author="Still, Christopher" w:date="2024-05-29T16:33:00Z">
        <w:r w:rsidR="006F6806">
          <w:rPr>
            <w:rFonts w:ascii="Bookman Old Style" w:eastAsia="Times New Roman" w:hAnsi="Bookman Old Style" w:cs="Times New Roman"/>
            <w:sz w:val="24"/>
            <w:szCs w:val="24"/>
          </w:rPr>
          <w:t xml:space="preserve"> (Mark Schulze, personal communication)</w:t>
        </w:r>
      </w:ins>
      <w:r>
        <w:rPr>
          <w:rFonts w:ascii="Bookman Old Style" w:eastAsia="Times New Roman" w:hAnsi="Bookman Old Style" w:cs="Times New Roman"/>
          <w:sz w:val="24"/>
          <w:szCs w:val="24"/>
        </w:rPr>
        <w:t>. I will take special and additional care when analyzing cores from these trees to assess whether the degree of foliar scorch</w:t>
      </w:r>
      <w:ins w:id="293" w:author="Still, Christopher" w:date="2024-05-29T16:34:00Z">
        <w:r w:rsidR="006F6806">
          <w:rPr>
            <w:rFonts w:ascii="Bookman Old Style" w:eastAsia="Times New Roman" w:hAnsi="Bookman Old Style" w:cs="Times New Roman"/>
            <w:sz w:val="24"/>
            <w:szCs w:val="24"/>
          </w:rPr>
          <w:t xml:space="preserve"> (recorded by M. Schulze)</w:t>
        </w:r>
      </w:ins>
      <w:r>
        <w:rPr>
          <w:rFonts w:ascii="Bookman Old Style" w:eastAsia="Times New Roman" w:hAnsi="Bookman Old Style" w:cs="Times New Roman"/>
          <w:sz w:val="24"/>
          <w:szCs w:val="24"/>
        </w:rPr>
        <w:t xml:space="preserve"> affected growth patterns.</w:t>
      </w:r>
      <w:r w:rsidR="00ED29D1">
        <w:rPr>
          <w:rFonts w:ascii="Bookman Old Style" w:eastAsia="Times New Roman" w:hAnsi="Bookman Old Style" w:cs="Times New Roman"/>
          <w:sz w:val="24"/>
          <w:szCs w:val="24"/>
        </w:rPr>
        <w:t xml:space="preserve"> While the temperature </w:t>
      </w:r>
      <w:r w:rsidR="00BA587F">
        <w:rPr>
          <w:rFonts w:ascii="Bookman Old Style" w:eastAsia="Times New Roman" w:hAnsi="Bookman Old Style" w:cs="Times New Roman"/>
          <w:sz w:val="24"/>
          <w:szCs w:val="24"/>
        </w:rPr>
        <w:t>and duration of exposure required to cause scorch varies by location and species, a general trend is that higher temperatures decrease the amount of time needed to cause foliar damage, which directly affects a tree’s capacity for the leaf-level gas exchange that drives photosynthesis (</w:t>
      </w:r>
      <w:r w:rsidR="00BA587F" w:rsidRPr="00BA587F">
        <w:rPr>
          <w:rFonts w:ascii="Bookman Old Style" w:eastAsia="Times New Roman" w:hAnsi="Bookman Old Style" w:cs="Times New Roman"/>
          <w:sz w:val="24"/>
          <w:szCs w:val="24"/>
          <w:u w:val="single"/>
        </w:rPr>
        <w:t>Teskey et al., 2014</w:t>
      </w:r>
      <w:r w:rsidR="00BA587F">
        <w:rPr>
          <w:rFonts w:ascii="Bookman Old Style" w:eastAsia="Times New Roman" w:hAnsi="Bookman Old Style" w:cs="Times New Roman"/>
          <w:sz w:val="24"/>
          <w:szCs w:val="24"/>
        </w:rPr>
        <w:t>).</w:t>
      </w:r>
    </w:p>
    <w:p w14:paraId="78CD856F" w14:textId="14E7D3B7" w:rsidR="00E24BB3" w:rsidRDefault="00E24BB3" w:rsidP="00BA587F">
      <w:pPr>
        <w:spacing w:after="0" w:line="240" w:lineRule="auto"/>
        <w:ind w:firstLine="72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 xml:space="preserve">If time allows, an allometric equation could be applied to these ring widths to estimate biomass and carbon accumulation to help quantify the value of trees for carbon storage. </w:t>
      </w:r>
      <w:r w:rsidRPr="009C0C8A">
        <w:rPr>
          <w:rFonts w:ascii="Bookman Old Style" w:eastAsia="Times New Roman" w:hAnsi="Bookman Old Style" w:cs="Times New Roman"/>
          <w:b/>
          <w:bCs/>
          <w:sz w:val="24"/>
          <w:szCs w:val="24"/>
        </w:rPr>
        <w:t>Figure</w:t>
      </w:r>
      <w:r w:rsidR="009C0C8A" w:rsidRPr="009C0C8A">
        <w:rPr>
          <w:rFonts w:ascii="Bookman Old Style" w:eastAsia="Times New Roman" w:hAnsi="Bookman Old Style" w:cs="Times New Roman"/>
          <w:b/>
          <w:bCs/>
          <w:sz w:val="24"/>
          <w:szCs w:val="24"/>
        </w:rPr>
        <w:t>s 9A and 9B</w:t>
      </w:r>
      <w:r>
        <w:rPr>
          <w:rFonts w:ascii="Bookman Old Style" w:eastAsia="Times New Roman" w:hAnsi="Bookman Old Style" w:cs="Times New Roman"/>
          <w:sz w:val="24"/>
          <w:szCs w:val="24"/>
        </w:rPr>
        <w:t xml:space="preserve"> below show how one paper displayed </w:t>
      </w:r>
      <w:r w:rsidR="009C0C8A">
        <w:rPr>
          <w:rFonts w:ascii="Bookman Old Style" w:eastAsia="Times New Roman" w:hAnsi="Bookman Old Style" w:cs="Times New Roman"/>
          <w:sz w:val="24"/>
          <w:szCs w:val="24"/>
        </w:rPr>
        <w:t>these</w:t>
      </w:r>
      <w:r>
        <w:rPr>
          <w:rFonts w:ascii="Bookman Old Style" w:eastAsia="Times New Roman" w:hAnsi="Bookman Old Style" w:cs="Times New Roman"/>
          <w:sz w:val="24"/>
          <w:szCs w:val="24"/>
        </w:rPr>
        <w:t xml:space="preserve"> data (</w:t>
      </w:r>
      <w:r w:rsidRPr="00E24BB3">
        <w:rPr>
          <w:rFonts w:ascii="Bookman Old Style" w:eastAsia="Times New Roman" w:hAnsi="Bookman Old Style" w:cs="Times New Roman"/>
          <w:sz w:val="24"/>
          <w:szCs w:val="24"/>
          <w:u w:val="single"/>
        </w:rPr>
        <w:t>Acosta-Hernández et al., 2020</w:t>
      </w:r>
      <w:r>
        <w:rPr>
          <w:rFonts w:ascii="Bookman Old Style" w:eastAsia="Times New Roman" w:hAnsi="Bookman Old Style" w:cs="Times New Roman"/>
          <w:sz w:val="24"/>
          <w:szCs w:val="24"/>
        </w:rPr>
        <w:t>).</w:t>
      </w:r>
    </w:p>
    <w:tbl>
      <w:tblPr>
        <w:tblStyle w:val="TableGrid"/>
        <w:tblW w:w="9805" w:type="dxa"/>
        <w:tblLook w:val="04A0" w:firstRow="1" w:lastRow="0" w:firstColumn="1" w:lastColumn="0" w:noHBand="0" w:noVBand="1"/>
      </w:tblPr>
      <w:tblGrid>
        <w:gridCol w:w="9805"/>
      </w:tblGrid>
      <w:tr w:rsidR="009C0C8A" w14:paraId="473B1B6C" w14:textId="77777777" w:rsidTr="009C0C8A">
        <w:tc>
          <w:tcPr>
            <w:tcW w:w="9805" w:type="dxa"/>
          </w:tcPr>
          <w:p w14:paraId="72F8A0BB" w14:textId="605F02FB" w:rsidR="009C0C8A" w:rsidRDefault="009C0C8A" w:rsidP="009C0C8A">
            <w:pPr>
              <w:rPr>
                <w:rFonts w:ascii="Bookman Old Style" w:eastAsia="Times New Roman" w:hAnsi="Bookman Old Style" w:cs="Times New Roman"/>
                <w:sz w:val="24"/>
                <w:szCs w:val="24"/>
              </w:rPr>
            </w:pPr>
            <w:r w:rsidRPr="007E71C4">
              <w:rPr>
                <w:noProof/>
              </w:rPr>
              <w:lastRenderedPageBreak/>
              <w:drawing>
                <wp:inline distT="0" distB="0" distL="0" distR="0" wp14:anchorId="75B9F076" wp14:editId="09A549FF">
                  <wp:extent cx="4391025" cy="4796662"/>
                  <wp:effectExtent l="0" t="0" r="0" b="4445"/>
                  <wp:docPr id="1778149540" name="Picture 1" descr="A graph of the temperatur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49540" name="Picture 1" descr="A graph of the temperature of a person&#10;&#10;Description automatically generated with medium confidence"/>
                          <pic:cNvPicPr/>
                        </pic:nvPicPr>
                        <pic:blipFill>
                          <a:blip r:embed="rId21"/>
                          <a:stretch>
                            <a:fillRect/>
                          </a:stretch>
                        </pic:blipFill>
                        <pic:spPr>
                          <a:xfrm>
                            <a:off x="0" y="0"/>
                            <a:ext cx="4394634" cy="4800604"/>
                          </a:xfrm>
                          <a:prstGeom prst="rect">
                            <a:avLst/>
                          </a:prstGeom>
                        </pic:spPr>
                      </pic:pic>
                    </a:graphicData>
                  </a:graphic>
                </wp:inline>
              </w:drawing>
            </w:r>
            <w:r>
              <w:rPr>
                <w:rFonts w:ascii="Bookman Old Style" w:eastAsia="Times New Roman" w:hAnsi="Bookman Old Style" w:cs="Times New Roman"/>
                <w:sz w:val="24"/>
                <w:szCs w:val="24"/>
              </w:rPr>
              <w:t xml:space="preserve">                     </w:t>
            </w:r>
            <w:r w:rsidRPr="009C0C8A">
              <w:rPr>
                <w:rFonts w:ascii="Bookman Old Style" w:eastAsia="Times New Roman" w:hAnsi="Bookman Old Style" w:cs="Times New Roman"/>
                <w:b/>
                <w:bCs/>
                <w:sz w:val="24"/>
                <w:szCs w:val="24"/>
              </w:rPr>
              <w:t>Fig. 10A</w:t>
            </w:r>
          </w:p>
        </w:tc>
      </w:tr>
      <w:tr w:rsidR="009C0C8A" w14:paraId="78352EFD" w14:textId="77777777" w:rsidTr="009C0C8A">
        <w:tc>
          <w:tcPr>
            <w:tcW w:w="9805" w:type="dxa"/>
          </w:tcPr>
          <w:p w14:paraId="4197D0E1" w14:textId="12A480E2" w:rsidR="009C0C8A" w:rsidRDefault="009C0C8A" w:rsidP="009C0C8A">
            <w:pPr>
              <w:rPr>
                <w:rFonts w:ascii="Bookman Old Style" w:eastAsia="Times New Roman" w:hAnsi="Bookman Old Style" w:cs="Times New Roman"/>
                <w:sz w:val="24"/>
                <w:szCs w:val="24"/>
              </w:rPr>
            </w:pPr>
            <w:r w:rsidRPr="009C0C8A">
              <w:rPr>
                <w:rFonts w:ascii="Bookman Old Style" w:eastAsia="Times New Roman" w:hAnsi="Bookman Old Style" w:cs="Times New Roman"/>
                <w:noProof/>
                <w:sz w:val="24"/>
                <w:szCs w:val="24"/>
              </w:rPr>
              <w:drawing>
                <wp:inline distT="0" distB="0" distL="0" distR="0" wp14:anchorId="75E21D75" wp14:editId="12ECD1F7">
                  <wp:extent cx="5325745" cy="2969558"/>
                  <wp:effectExtent l="0" t="0" r="8255" b="2540"/>
                  <wp:docPr id="73663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35287" name=""/>
                          <pic:cNvPicPr/>
                        </pic:nvPicPr>
                        <pic:blipFill>
                          <a:blip r:embed="rId22"/>
                          <a:stretch>
                            <a:fillRect/>
                          </a:stretch>
                        </pic:blipFill>
                        <pic:spPr>
                          <a:xfrm>
                            <a:off x="0" y="0"/>
                            <a:ext cx="5329440" cy="2971618"/>
                          </a:xfrm>
                          <a:prstGeom prst="rect">
                            <a:avLst/>
                          </a:prstGeom>
                        </pic:spPr>
                      </pic:pic>
                    </a:graphicData>
                  </a:graphic>
                </wp:inline>
              </w:drawing>
            </w:r>
            <w:r>
              <w:rPr>
                <w:rFonts w:ascii="Bookman Old Style" w:eastAsia="Times New Roman" w:hAnsi="Bookman Old Style" w:cs="Times New Roman"/>
                <w:sz w:val="24"/>
                <w:szCs w:val="24"/>
              </w:rPr>
              <w:t xml:space="preserve"> </w:t>
            </w:r>
            <w:r w:rsidRPr="009C0C8A">
              <w:rPr>
                <w:rFonts w:ascii="Bookman Old Style" w:eastAsia="Times New Roman" w:hAnsi="Bookman Old Style" w:cs="Times New Roman"/>
                <w:b/>
                <w:bCs/>
                <w:sz w:val="24"/>
                <w:szCs w:val="24"/>
              </w:rPr>
              <w:t>Fig. 10B</w:t>
            </w:r>
          </w:p>
        </w:tc>
      </w:tr>
    </w:tbl>
    <w:p w14:paraId="6F8BF950" w14:textId="337C2B11" w:rsidR="00F25B65" w:rsidRDefault="00331C1C" w:rsidP="00F25B65">
      <w:pPr>
        <w:pStyle w:val="Heading1"/>
        <w:spacing w:after="0" w:line="240" w:lineRule="auto"/>
      </w:pPr>
      <w:r w:rsidRPr="001F0E92">
        <w:t>TIMELINE</w:t>
      </w:r>
    </w:p>
    <w:p w14:paraId="0C153B5F" w14:textId="77777777" w:rsidR="00F25B65" w:rsidRDefault="00F25B65" w:rsidP="00F25B65">
      <w:pPr>
        <w:spacing w:after="0"/>
        <w:rPr>
          <w:rFonts w:ascii="Bookman Old Style" w:eastAsia="Times New Roman" w:hAnsi="Bookman Old Style" w:cs="Times New Roman"/>
          <w:sz w:val="24"/>
          <w:szCs w:val="24"/>
        </w:rPr>
      </w:pPr>
    </w:p>
    <w:p w14:paraId="171F9B15" w14:textId="3802355F" w:rsidR="00F25B65" w:rsidRPr="00F25B65" w:rsidRDefault="00F25B65" w:rsidP="009C0C8A">
      <w:pPr>
        <w:spacing w:after="0"/>
        <w:ind w:firstLine="720"/>
      </w:pPr>
      <w:r>
        <w:rPr>
          <w:rFonts w:ascii="Bookman Old Style" w:eastAsia="Times New Roman" w:hAnsi="Bookman Old Style" w:cs="Times New Roman"/>
          <w:sz w:val="24"/>
          <w:szCs w:val="24"/>
        </w:rPr>
        <w:t xml:space="preserve">My proposed timeline is available in </w:t>
      </w:r>
      <w:commentRangeStart w:id="294"/>
      <w:r w:rsidRPr="00F25B65">
        <w:rPr>
          <w:rFonts w:ascii="Bookman Old Style" w:eastAsia="Times New Roman" w:hAnsi="Bookman Old Style" w:cs="Times New Roman"/>
          <w:b/>
          <w:bCs/>
          <w:sz w:val="24"/>
          <w:szCs w:val="24"/>
        </w:rPr>
        <w:t xml:space="preserve">Figure </w:t>
      </w:r>
      <w:r w:rsidR="009C0C8A">
        <w:rPr>
          <w:rFonts w:ascii="Bookman Old Style" w:eastAsia="Times New Roman" w:hAnsi="Bookman Old Style" w:cs="Times New Roman"/>
          <w:b/>
          <w:bCs/>
          <w:sz w:val="24"/>
          <w:szCs w:val="24"/>
        </w:rPr>
        <w:t>10</w:t>
      </w:r>
      <w:r w:rsidRPr="00F25B65">
        <w:rPr>
          <w:rFonts w:ascii="Bookman Old Style" w:eastAsia="Times New Roman" w:hAnsi="Bookman Old Style" w:cs="Times New Roman"/>
          <w:b/>
          <w:bCs/>
          <w:sz w:val="24"/>
          <w:szCs w:val="24"/>
        </w:rPr>
        <w:t xml:space="preserve"> </w:t>
      </w:r>
      <w:r>
        <w:rPr>
          <w:rFonts w:ascii="Bookman Old Style" w:eastAsia="Times New Roman" w:hAnsi="Bookman Old Style" w:cs="Times New Roman"/>
          <w:sz w:val="24"/>
          <w:szCs w:val="24"/>
        </w:rPr>
        <w:t>below</w:t>
      </w:r>
      <w:commentRangeEnd w:id="294"/>
      <w:r w:rsidR="008E5E71">
        <w:rPr>
          <w:rStyle w:val="CommentReference"/>
        </w:rPr>
        <w:commentReference w:id="294"/>
      </w:r>
      <w:r>
        <w:rPr>
          <w:rFonts w:ascii="Bookman Old Style" w:eastAsia="Times New Roman" w:hAnsi="Bookman Old Style" w:cs="Times New Roman"/>
          <w:sz w:val="24"/>
          <w:szCs w:val="24"/>
        </w:rPr>
        <w:t xml:space="preserve">. This timeline accounts for field work, laboratory work, thesis writing, course enrollment, and data analysis. </w:t>
      </w:r>
      <w:r w:rsidR="00ED0137">
        <w:rPr>
          <w:rFonts w:ascii="Bookman Old Style" w:eastAsia="Times New Roman" w:hAnsi="Bookman Old Style" w:cs="Times New Roman"/>
          <w:sz w:val="24"/>
          <w:szCs w:val="24"/>
        </w:rPr>
        <w:t xml:space="preserve">I plan to have collected all relevant data by the end of the summer 2024 field season. I will </w:t>
      </w:r>
      <w:r w:rsidR="00427493">
        <w:rPr>
          <w:rFonts w:ascii="Bookman Old Style" w:eastAsia="Times New Roman" w:hAnsi="Bookman Old Style" w:cs="Times New Roman"/>
          <w:sz w:val="24"/>
          <w:szCs w:val="24"/>
        </w:rPr>
        <w:t>spend</w:t>
      </w:r>
      <w:r w:rsidR="00ED0137">
        <w:rPr>
          <w:rFonts w:ascii="Bookman Old Style" w:eastAsia="Times New Roman" w:hAnsi="Bookman Old Style" w:cs="Times New Roman"/>
          <w:sz w:val="24"/>
          <w:szCs w:val="24"/>
        </w:rPr>
        <w:t xml:space="preserve"> the next year analyzing the data and writing my thesis chapters so that I may graduate by the summer or fall of </w:t>
      </w:r>
      <w:commentRangeStart w:id="295"/>
      <w:r w:rsidR="00ED0137">
        <w:rPr>
          <w:rFonts w:ascii="Bookman Old Style" w:eastAsia="Times New Roman" w:hAnsi="Bookman Old Style" w:cs="Times New Roman"/>
          <w:sz w:val="24"/>
          <w:szCs w:val="24"/>
        </w:rPr>
        <w:t>2025</w:t>
      </w:r>
      <w:commentRangeEnd w:id="295"/>
      <w:r w:rsidR="00FB1E8E">
        <w:rPr>
          <w:rStyle w:val="CommentReference"/>
        </w:rPr>
        <w:commentReference w:id="295"/>
      </w:r>
      <w:r w:rsidR="00ED0137">
        <w:rPr>
          <w:rFonts w:ascii="Bookman Old Style" w:eastAsia="Times New Roman" w:hAnsi="Bookman Old Style" w:cs="Times New Roman"/>
          <w:sz w:val="24"/>
          <w:szCs w:val="24"/>
        </w:rPr>
        <w:t>.</w:t>
      </w:r>
    </w:p>
    <w:p w14:paraId="10AA539B" w14:textId="77777777" w:rsidR="00F25B65" w:rsidRDefault="00CD6FF6" w:rsidP="00F25B65">
      <w:pPr>
        <w:pStyle w:val="Heading1"/>
        <w:keepNext/>
        <w:spacing w:after="0" w:line="240" w:lineRule="auto"/>
      </w:pPr>
      <w:r w:rsidRPr="001F0E92">
        <w:rPr>
          <w:noProof/>
        </w:rPr>
        <w:drawing>
          <wp:inline distT="0" distB="0" distL="0" distR="0" wp14:anchorId="34597A5C" wp14:editId="322C07F5">
            <wp:extent cx="6134100" cy="2311906"/>
            <wp:effectExtent l="0" t="0" r="0" b="0"/>
            <wp:docPr id="118565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57827"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892" t="25001" r="8482" b="18296"/>
                    <a:stretch/>
                  </pic:blipFill>
                  <pic:spPr bwMode="auto">
                    <a:xfrm>
                      <a:off x="0" y="0"/>
                      <a:ext cx="6196357" cy="2335370"/>
                    </a:xfrm>
                    <a:prstGeom prst="rect">
                      <a:avLst/>
                    </a:prstGeom>
                    <a:noFill/>
                    <a:ln>
                      <a:noFill/>
                    </a:ln>
                    <a:extLst>
                      <a:ext uri="{53640926-AAD7-44D8-BBD7-CCE9431645EC}">
                        <a14:shadowObscured xmlns:a14="http://schemas.microsoft.com/office/drawing/2010/main"/>
                      </a:ext>
                    </a:extLst>
                  </pic:spPr>
                </pic:pic>
              </a:graphicData>
            </a:graphic>
          </wp:inline>
        </w:drawing>
      </w:r>
    </w:p>
    <w:p w14:paraId="67B7EF0A" w14:textId="1C4B9C36" w:rsidR="00CD6FF6" w:rsidRPr="001F0E92" w:rsidRDefault="00F25B65" w:rsidP="00F25B65">
      <w:pPr>
        <w:pStyle w:val="Caption"/>
        <w:jc w:val="center"/>
        <w:rPr>
          <w:rFonts w:ascii="Bookman Old Style" w:hAnsi="Bookman Old Style"/>
        </w:rPr>
      </w:pPr>
      <w:r>
        <w:t xml:space="preserve">Figure </w:t>
      </w:r>
      <w:r w:rsidR="009C0C8A">
        <w:t>10</w:t>
      </w:r>
      <w:r>
        <w:t>: Timeline to achieve proposed thesis project. Made using Canva.com.</w:t>
      </w:r>
    </w:p>
    <w:p w14:paraId="3C6F01B7" w14:textId="77777777" w:rsidR="00331C1C" w:rsidRPr="001F0E92" w:rsidRDefault="00331C1C" w:rsidP="001F0E92">
      <w:pPr>
        <w:spacing w:after="0" w:line="240" w:lineRule="auto"/>
        <w:rPr>
          <w:rFonts w:ascii="Bookman Old Style" w:hAnsi="Bookman Old Style" w:cs="Times New Roman"/>
          <w:b/>
          <w:bCs/>
          <w:sz w:val="24"/>
          <w:szCs w:val="24"/>
        </w:rPr>
      </w:pPr>
    </w:p>
    <w:p w14:paraId="237F9E6C" w14:textId="667ADA95" w:rsidR="00331C1C" w:rsidRPr="001F0E92" w:rsidRDefault="00331C1C" w:rsidP="001F0E92">
      <w:pPr>
        <w:pStyle w:val="Heading1"/>
        <w:spacing w:after="0" w:line="240" w:lineRule="auto"/>
      </w:pPr>
      <w:r w:rsidRPr="001F0E92">
        <w:t>LITERATURE</w:t>
      </w:r>
    </w:p>
    <w:p w14:paraId="531D3B7A" w14:textId="77777777" w:rsidR="00331C1C" w:rsidRPr="001F0E92" w:rsidRDefault="00331C1C" w:rsidP="001F0E92">
      <w:pPr>
        <w:spacing w:after="0" w:line="240" w:lineRule="auto"/>
        <w:rPr>
          <w:rFonts w:ascii="Bookman Old Style" w:hAnsi="Bookman Old Style" w:cs="Times New Roman"/>
          <w:b/>
          <w:bCs/>
          <w:sz w:val="24"/>
          <w:szCs w:val="24"/>
        </w:rPr>
      </w:pPr>
    </w:p>
    <w:p w14:paraId="38310752" w14:textId="342895F1" w:rsidR="003B3B2D" w:rsidRDefault="003B3B2D" w:rsidP="00ED0137">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Acosta-Hernández</w:t>
      </w:r>
      <w:r>
        <w:rPr>
          <w:rFonts w:ascii="Bookman Old Style" w:hAnsi="Bookman Old Style" w:cs="Times New Roman"/>
          <w:sz w:val="24"/>
          <w:szCs w:val="24"/>
        </w:rPr>
        <w:t>,</w:t>
      </w:r>
      <w:r w:rsidRPr="00A54E68">
        <w:rPr>
          <w:rFonts w:ascii="Bookman Old Style" w:hAnsi="Bookman Old Style" w:cs="Times New Roman"/>
          <w:sz w:val="24"/>
          <w:szCs w:val="24"/>
        </w:rPr>
        <w:t xml:space="preserve"> AC, Padilla-Martínez JR, Hernández-Díaz JC, Prieto-Ruiz </w:t>
      </w:r>
      <w:r>
        <w:rPr>
          <w:rFonts w:ascii="Bookman Old Style" w:hAnsi="Bookman Old Style" w:cs="Times New Roman"/>
          <w:sz w:val="24"/>
          <w:szCs w:val="24"/>
        </w:rPr>
        <w:tab/>
      </w:r>
      <w:r w:rsidRPr="00A54E68">
        <w:rPr>
          <w:rFonts w:ascii="Bookman Old Style" w:hAnsi="Bookman Old Style" w:cs="Times New Roman"/>
          <w:sz w:val="24"/>
          <w:szCs w:val="24"/>
        </w:rPr>
        <w:t xml:space="preserve">JA, Goche-Telles JR, Nájera-Luna JA, Pompa-García M (2020) Influence </w:t>
      </w:r>
      <w:r>
        <w:rPr>
          <w:rFonts w:ascii="Bookman Old Style" w:hAnsi="Bookman Old Style" w:cs="Times New Roman"/>
          <w:sz w:val="24"/>
          <w:szCs w:val="24"/>
        </w:rPr>
        <w:tab/>
      </w:r>
      <w:r w:rsidRPr="00A54E68">
        <w:rPr>
          <w:rFonts w:ascii="Bookman Old Style" w:hAnsi="Bookman Old Style" w:cs="Times New Roman"/>
          <w:sz w:val="24"/>
          <w:szCs w:val="24"/>
        </w:rPr>
        <w:t xml:space="preserve">of Climate on Carbon Sequestration in Conifers Growing under </w:t>
      </w:r>
      <w:r>
        <w:rPr>
          <w:rFonts w:ascii="Bookman Old Style" w:hAnsi="Bookman Old Style" w:cs="Times New Roman"/>
          <w:sz w:val="24"/>
          <w:szCs w:val="24"/>
        </w:rPr>
        <w:tab/>
      </w:r>
      <w:r w:rsidRPr="00A54E68">
        <w:rPr>
          <w:rFonts w:ascii="Bookman Old Style" w:hAnsi="Bookman Old Style" w:cs="Times New Roman"/>
          <w:sz w:val="24"/>
          <w:szCs w:val="24"/>
        </w:rPr>
        <w:t>Contrasting Hydro-Climatic Conditions. Forests 11:1134.</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24" w:history="1">
        <w:r w:rsidRPr="00EB48E1">
          <w:rPr>
            <w:rStyle w:val="Hyperlink"/>
            <w:rFonts w:ascii="Bookman Old Style" w:hAnsi="Bookman Old Style" w:cs="Times New Roman"/>
            <w:sz w:val="24"/>
            <w:szCs w:val="24"/>
          </w:rPr>
          <w:t>https://doi.org/10.3390/f11111134</w:t>
        </w:r>
      </w:hyperlink>
      <w:r>
        <w:rPr>
          <w:rFonts w:ascii="Bookman Old Style" w:hAnsi="Bookman Old Style" w:cs="Times New Roman"/>
          <w:sz w:val="24"/>
          <w:szCs w:val="24"/>
        </w:rPr>
        <w:t xml:space="preserve"> </w:t>
      </w:r>
    </w:p>
    <w:p w14:paraId="1B974E7B" w14:textId="51DA2101"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Allen, C. D., A. K. Macalady, H. Chenchouni, D. Bachelet, N. G. McDowell, M. </w:t>
      </w:r>
      <w:r>
        <w:rPr>
          <w:rFonts w:ascii="Bookman Old Style" w:hAnsi="Bookman Old Style" w:cs="Times New Roman"/>
          <w:sz w:val="24"/>
          <w:szCs w:val="24"/>
        </w:rPr>
        <w:tab/>
      </w:r>
      <w:r w:rsidRPr="001F0E92">
        <w:rPr>
          <w:rFonts w:ascii="Bookman Old Style" w:hAnsi="Bookman Old Style" w:cs="Times New Roman"/>
          <w:sz w:val="24"/>
          <w:szCs w:val="24"/>
        </w:rPr>
        <w:t xml:space="preserve">Vennetier, T. Kitzberger, A. Rigling, D. D. Breshears, E. H. Hogg, P. </w:t>
      </w:r>
      <w:r>
        <w:rPr>
          <w:rFonts w:ascii="Bookman Old Style" w:hAnsi="Bookman Old Style" w:cs="Times New Roman"/>
          <w:sz w:val="24"/>
          <w:szCs w:val="24"/>
        </w:rPr>
        <w:tab/>
      </w:r>
      <w:r w:rsidRPr="001F0E92">
        <w:rPr>
          <w:rFonts w:ascii="Bookman Old Style" w:hAnsi="Bookman Old Style" w:cs="Times New Roman"/>
          <w:sz w:val="24"/>
          <w:szCs w:val="24"/>
        </w:rPr>
        <w:t xml:space="preserve">González, R. J. Fensham, Z. </w:t>
      </w:r>
      <w:r w:rsidRPr="001F0E92">
        <w:rPr>
          <w:rFonts w:ascii="Bookman Old Style" w:hAnsi="Bookman Old Style" w:cs="Times New Roman"/>
          <w:sz w:val="24"/>
          <w:szCs w:val="24"/>
        </w:rPr>
        <w:tab/>
        <w:t xml:space="preserve">Zhang, J. Castro, N. Demidova, J. H. Lim, </w:t>
      </w:r>
      <w:r>
        <w:rPr>
          <w:rFonts w:ascii="Bookman Old Style" w:hAnsi="Bookman Old Style" w:cs="Times New Roman"/>
          <w:sz w:val="24"/>
          <w:szCs w:val="24"/>
        </w:rPr>
        <w:tab/>
      </w:r>
      <w:r w:rsidRPr="001F0E92">
        <w:rPr>
          <w:rFonts w:ascii="Bookman Old Style" w:hAnsi="Bookman Old Style" w:cs="Times New Roman"/>
          <w:sz w:val="24"/>
          <w:szCs w:val="24"/>
        </w:rPr>
        <w:t xml:space="preserve">G. Allard, S. W. Running, A. Semerci, and N. S. Cobb. 2010. A global </w:t>
      </w:r>
      <w:r>
        <w:rPr>
          <w:rFonts w:ascii="Bookman Old Style" w:hAnsi="Bookman Old Style" w:cs="Times New Roman"/>
          <w:sz w:val="24"/>
          <w:szCs w:val="24"/>
        </w:rPr>
        <w:tab/>
      </w:r>
      <w:r w:rsidRPr="001F0E92">
        <w:rPr>
          <w:rFonts w:ascii="Bookman Old Style" w:hAnsi="Bookman Old Style" w:cs="Times New Roman"/>
          <w:sz w:val="24"/>
          <w:szCs w:val="24"/>
        </w:rPr>
        <w:t xml:space="preserve">overview of drought and heat-induced tree mortality reveals emerging </w:t>
      </w:r>
      <w:r>
        <w:rPr>
          <w:rFonts w:ascii="Bookman Old Style" w:hAnsi="Bookman Old Style" w:cs="Times New Roman"/>
          <w:sz w:val="24"/>
          <w:szCs w:val="24"/>
        </w:rPr>
        <w:tab/>
      </w:r>
      <w:r w:rsidRPr="001F0E92">
        <w:rPr>
          <w:rFonts w:ascii="Bookman Old Style" w:hAnsi="Bookman Old Style" w:cs="Times New Roman"/>
          <w:sz w:val="24"/>
          <w:szCs w:val="24"/>
        </w:rPr>
        <w:t xml:space="preserve">climate change risks for forests. Forest Ecology and Management </w:t>
      </w:r>
      <w:r>
        <w:rPr>
          <w:rFonts w:ascii="Bookman Old Style" w:hAnsi="Bookman Old Style" w:cs="Times New Roman"/>
          <w:sz w:val="24"/>
          <w:szCs w:val="24"/>
        </w:rPr>
        <w:tab/>
      </w:r>
      <w:r w:rsidRPr="001F0E92">
        <w:rPr>
          <w:rFonts w:ascii="Bookman Old Style" w:hAnsi="Bookman Old Style" w:cs="Times New Roman"/>
          <w:sz w:val="24"/>
          <w:szCs w:val="24"/>
        </w:rPr>
        <w:t xml:space="preserve">259:660–684. </w:t>
      </w:r>
      <w:hyperlink r:id="rId25" w:history="1">
        <w:r w:rsidRPr="001F0E92">
          <w:rPr>
            <w:rStyle w:val="Hyperlink"/>
            <w:rFonts w:ascii="Bookman Old Style" w:hAnsi="Bookman Old Style"/>
            <w:color w:val="auto"/>
            <w:sz w:val="24"/>
            <w:szCs w:val="24"/>
          </w:rPr>
          <w:t>https://doi.org/10.1016/j.foreco.2009.09.001</w:t>
        </w:r>
      </w:hyperlink>
      <w:r>
        <w:rPr>
          <w:rStyle w:val="Hyperlink"/>
          <w:rFonts w:ascii="Bookman Old Style" w:hAnsi="Bookman Old Style"/>
          <w:color w:val="auto"/>
          <w:sz w:val="24"/>
          <w:szCs w:val="24"/>
        </w:rPr>
        <w:t xml:space="preserve"> </w:t>
      </w:r>
      <w:r w:rsidRPr="001F0E92">
        <w:rPr>
          <w:rFonts w:ascii="Bookman Old Style" w:hAnsi="Bookman Old Style" w:cs="Times New Roman"/>
          <w:sz w:val="24"/>
          <w:szCs w:val="24"/>
        </w:rPr>
        <w:t xml:space="preserve"> </w:t>
      </w:r>
    </w:p>
    <w:p w14:paraId="16AA7C6F" w14:textId="77777777"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Balducci, L., Deslauriers, A., Rossi, S., &amp; Giovannelli, A. (2019). Stem cycle </w:t>
      </w:r>
      <w:r>
        <w:rPr>
          <w:rFonts w:ascii="Bookman Old Style" w:hAnsi="Bookman Old Style" w:cs="Times New Roman"/>
          <w:sz w:val="24"/>
          <w:szCs w:val="24"/>
        </w:rPr>
        <w:tab/>
      </w:r>
      <w:r w:rsidRPr="001F0E92">
        <w:rPr>
          <w:rFonts w:ascii="Bookman Old Style" w:hAnsi="Bookman Old Style" w:cs="Times New Roman"/>
          <w:sz w:val="24"/>
          <w:szCs w:val="24"/>
        </w:rPr>
        <w:t xml:space="preserve">analyses help decipher the nonlinear response of trees to concurrent </w:t>
      </w:r>
      <w:r>
        <w:rPr>
          <w:rFonts w:ascii="Bookman Old Style" w:hAnsi="Bookman Old Style" w:cs="Times New Roman"/>
          <w:sz w:val="24"/>
          <w:szCs w:val="24"/>
        </w:rPr>
        <w:tab/>
      </w:r>
      <w:r w:rsidRPr="001F0E92">
        <w:rPr>
          <w:rFonts w:ascii="Bookman Old Style" w:hAnsi="Bookman Old Style" w:cs="Times New Roman"/>
          <w:sz w:val="24"/>
          <w:szCs w:val="24"/>
        </w:rPr>
        <w:t xml:space="preserve">warming and drought. Annals of Forest Science, 76(3). </w:t>
      </w:r>
      <w:r>
        <w:rPr>
          <w:rFonts w:ascii="Bookman Old Style" w:hAnsi="Bookman Old Style" w:cs="Times New Roman"/>
          <w:sz w:val="24"/>
          <w:szCs w:val="24"/>
        </w:rPr>
        <w:tab/>
      </w:r>
      <w:hyperlink r:id="rId26" w:history="1">
        <w:r w:rsidRPr="00491584">
          <w:rPr>
            <w:rStyle w:val="Hyperlink"/>
            <w:rFonts w:ascii="Bookman Old Style" w:hAnsi="Bookman Old Style"/>
            <w:sz w:val="24"/>
            <w:szCs w:val="24"/>
          </w:rPr>
          <w:t>https://doi.org/10.1007/s13595-019-0870-7</w:t>
        </w:r>
      </w:hyperlink>
      <w:r w:rsidRPr="001F0E92">
        <w:rPr>
          <w:rFonts w:ascii="Bookman Old Style" w:hAnsi="Bookman Old Style" w:cs="Times New Roman"/>
          <w:sz w:val="24"/>
          <w:szCs w:val="24"/>
        </w:rPr>
        <w:t xml:space="preserve"> </w:t>
      </w:r>
    </w:p>
    <w:p w14:paraId="34A791F6" w14:textId="7DA7BDD4" w:rsidR="00ED0137" w:rsidRDefault="00ED0137"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Beer, C., Reichstein, M., Tomelleri, E., Ciais, P., Jung, M., Carvalhais, N., </w:t>
      </w:r>
      <w:r>
        <w:rPr>
          <w:rFonts w:ascii="Bookman Old Style" w:hAnsi="Bookman Old Style" w:cs="Times New Roman"/>
          <w:sz w:val="24"/>
          <w:szCs w:val="24"/>
        </w:rPr>
        <w:tab/>
      </w:r>
      <w:r w:rsidRPr="001F0E92">
        <w:rPr>
          <w:rFonts w:ascii="Bookman Old Style" w:hAnsi="Bookman Old Style" w:cs="Times New Roman"/>
          <w:sz w:val="24"/>
          <w:szCs w:val="24"/>
        </w:rPr>
        <w:t xml:space="preserve">Rödenbeck, C., Arain, </w:t>
      </w:r>
      <w:r w:rsidRPr="001F0E92">
        <w:rPr>
          <w:rFonts w:ascii="Bookman Old Style" w:hAnsi="Bookman Old Style" w:cs="Times New Roman"/>
          <w:sz w:val="24"/>
          <w:szCs w:val="24"/>
        </w:rPr>
        <w:tab/>
        <w:t xml:space="preserve">M. A., Baldocchi, D., Bonan, G. B., Bondeau, A., </w:t>
      </w:r>
      <w:r>
        <w:rPr>
          <w:rFonts w:ascii="Bookman Old Style" w:hAnsi="Bookman Old Style" w:cs="Times New Roman"/>
          <w:sz w:val="24"/>
          <w:szCs w:val="24"/>
        </w:rPr>
        <w:tab/>
      </w:r>
      <w:r w:rsidRPr="001F0E92">
        <w:rPr>
          <w:rFonts w:ascii="Bookman Old Style" w:hAnsi="Bookman Old Style" w:cs="Times New Roman"/>
          <w:sz w:val="24"/>
          <w:szCs w:val="24"/>
        </w:rPr>
        <w:t xml:space="preserve">Cescatti, A., Lasslop, G., Lindroth, A., Lomas, M., Luyssaert, S., </w:t>
      </w:r>
      <w:r>
        <w:rPr>
          <w:rFonts w:ascii="Bookman Old Style" w:hAnsi="Bookman Old Style" w:cs="Times New Roman"/>
          <w:sz w:val="24"/>
          <w:szCs w:val="24"/>
        </w:rPr>
        <w:tab/>
      </w:r>
      <w:r w:rsidRPr="001F0E92">
        <w:rPr>
          <w:rFonts w:ascii="Bookman Old Style" w:hAnsi="Bookman Old Style" w:cs="Times New Roman"/>
          <w:sz w:val="24"/>
          <w:szCs w:val="24"/>
        </w:rPr>
        <w:t xml:space="preserve">Margolis, H. A., Oleson, K. W., Roupsard, O., . . . Papale, D. </w:t>
      </w:r>
      <w:r w:rsidRPr="001F0E92">
        <w:rPr>
          <w:rFonts w:ascii="Bookman Old Style" w:hAnsi="Bookman Old Style" w:cs="Times New Roman"/>
          <w:sz w:val="24"/>
          <w:szCs w:val="24"/>
        </w:rPr>
        <w:tab/>
        <w:t xml:space="preserve">(2010). </w:t>
      </w:r>
      <w:r>
        <w:rPr>
          <w:rFonts w:ascii="Bookman Old Style" w:hAnsi="Bookman Old Style" w:cs="Times New Roman"/>
          <w:sz w:val="24"/>
          <w:szCs w:val="24"/>
        </w:rPr>
        <w:tab/>
      </w:r>
      <w:r w:rsidRPr="001F0E92">
        <w:rPr>
          <w:rFonts w:ascii="Bookman Old Style" w:hAnsi="Bookman Old Style" w:cs="Times New Roman"/>
          <w:sz w:val="24"/>
          <w:szCs w:val="24"/>
        </w:rPr>
        <w:t xml:space="preserve">Terrestrial Gross Carbon Dioxide Uptake: Global Distribution and </w:t>
      </w:r>
      <w:r>
        <w:rPr>
          <w:rFonts w:ascii="Bookman Old Style" w:hAnsi="Bookman Old Style" w:cs="Times New Roman"/>
          <w:sz w:val="24"/>
          <w:szCs w:val="24"/>
        </w:rPr>
        <w:lastRenderedPageBreak/>
        <w:tab/>
      </w:r>
      <w:r w:rsidRPr="001F0E92">
        <w:rPr>
          <w:rFonts w:ascii="Bookman Old Style" w:hAnsi="Bookman Old Style" w:cs="Times New Roman"/>
          <w:sz w:val="24"/>
          <w:szCs w:val="24"/>
        </w:rPr>
        <w:t xml:space="preserve">Covariation </w:t>
      </w:r>
      <w:r w:rsidRPr="001F0E92">
        <w:rPr>
          <w:rFonts w:ascii="Bookman Old Style" w:hAnsi="Bookman Old Style" w:cs="Times New Roman"/>
          <w:sz w:val="24"/>
          <w:szCs w:val="24"/>
        </w:rPr>
        <w:tab/>
        <w:t xml:space="preserve">with Climate. Science, 329(5993), 834–838. </w:t>
      </w:r>
      <w:r>
        <w:rPr>
          <w:rFonts w:ascii="Bookman Old Style" w:hAnsi="Bookman Old Style" w:cs="Times New Roman"/>
          <w:sz w:val="24"/>
          <w:szCs w:val="24"/>
        </w:rPr>
        <w:tab/>
      </w:r>
      <w:hyperlink r:id="rId27" w:history="1">
        <w:r w:rsidRPr="00491584">
          <w:rPr>
            <w:rStyle w:val="Hyperlink"/>
            <w:rFonts w:ascii="Bookman Old Style" w:hAnsi="Bookman Old Style"/>
            <w:sz w:val="24"/>
            <w:szCs w:val="24"/>
          </w:rPr>
          <w:t>https://doi.org/10.1126/science.1184984</w:t>
        </w:r>
      </w:hyperlink>
    </w:p>
    <w:p w14:paraId="31A018AA" w14:textId="159C9FB5" w:rsidR="000C5A3D" w:rsidRPr="001F0E92" w:rsidRDefault="000C5A3D"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Chang, M., L. Erikson, K. Araújo, E.N. Asinas, S. Chisholm Hatfield, L.G. </w:t>
      </w:r>
      <w:r w:rsidRPr="001F0E92">
        <w:rPr>
          <w:rFonts w:ascii="Bookman Old Style" w:hAnsi="Bookman Old Style" w:cs="Times New Roman"/>
          <w:sz w:val="24"/>
          <w:szCs w:val="24"/>
        </w:rPr>
        <w:tab/>
        <w:t xml:space="preserve">Crozier, E. </w:t>
      </w:r>
      <w:r w:rsidRPr="001F0E92">
        <w:rPr>
          <w:rFonts w:ascii="Bookman Old Style" w:hAnsi="Bookman Old Style" w:cs="Times New Roman"/>
          <w:sz w:val="24"/>
          <w:szCs w:val="24"/>
        </w:rPr>
        <w:tab/>
        <w:t xml:space="preserve">Fleishman, C.S. Greene, E.E. Grossman, C. Luce, J. Paudel, </w:t>
      </w:r>
      <w:r w:rsidRPr="001F0E92">
        <w:rPr>
          <w:rFonts w:ascii="Bookman Old Style" w:hAnsi="Bookman Old Style" w:cs="Times New Roman"/>
          <w:sz w:val="24"/>
          <w:szCs w:val="24"/>
        </w:rPr>
        <w:tab/>
        <w:t xml:space="preserve">K. Rajagopalan, E. Rasmussen, C. Raymond, J.J. Reyes, and V. </w:t>
      </w:r>
      <w:r w:rsidRPr="001F0E92">
        <w:rPr>
          <w:rFonts w:ascii="Bookman Old Style" w:hAnsi="Bookman Old Style" w:cs="Times New Roman"/>
          <w:sz w:val="24"/>
          <w:szCs w:val="24"/>
        </w:rPr>
        <w:tab/>
        <w:t xml:space="preserve">Shandas, 2023: Ch. 27. Northwest. </w:t>
      </w:r>
      <w:r w:rsidRPr="001F0E92">
        <w:rPr>
          <w:rFonts w:ascii="Bookman Old Style" w:hAnsi="Bookman Old Style" w:cs="Times New Roman"/>
          <w:i/>
          <w:iCs/>
          <w:sz w:val="24"/>
          <w:szCs w:val="24"/>
        </w:rPr>
        <w:t>In Fifth National Climate Assessment.</w:t>
      </w:r>
      <w:r w:rsidRPr="001F0E92">
        <w:rPr>
          <w:rFonts w:ascii="Bookman Old Style" w:hAnsi="Bookman Old Style" w:cs="Times New Roman"/>
          <w:sz w:val="24"/>
          <w:szCs w:val="24"/>
        </w:rPr>
        <w:t xml:space="preserve"> </w:t>
      </w:r>
      <w:r w:rsidRPr="001F0E92">
        <w:rPr>
          <w:rFonts w:ascii="Bookman Old Style" w:hAnsi="Bookman Old Style" w:cs="Times New Roman"/>
          <w:sz w:val="24"/>
          <w:szCs w:val="24"/>
        </w:rPr>
        <w:tab/>
        <w:t xml:space="preserve">Crimmins, A.R., C.W. Avery, D.R. Easterling, K.E. Kunkel, B.C. Stewart, </w:t>
      </w:r>
      <w:r w:rsidRPr="001F0E92">
        <w:rPr>
          <w:rFonts w:ascii="Bookman Old Style" w:hAnsi="Bookman Old Style" w:cs="Times New Roman"/>
          <w:sz w:val="24"/>
          <w:szCs w:val="24"/>
        </w:rPr>
        <w:tab/>
        <w:t xml:space="preserve">and T.K. Maycock, Eds. U.S. Global Change Research Program, </w:t>
      </w:r>
      <w:r w:rsidRPr="001F0E92">
        <w:rPr>
          <w:rFonts w:ascii="Bookman Old Style" w:hAnsi="Bookman Old Style" w:cs="Times New Roman"/>
          <w:sz w:val="24"/>
          <w:szCs w:val="24"/>
        </w:rPr>
        <w:tab/>
        <w:t xml:space="preserve">Washington, DC. </w:t>
      </w:r>
      <w:hyperlink r:id="rId28" w:history="1">
        <w:r w:rsidRPr="001F0E92">
          <w:rPr>
            <w:rStyle w:val="Hyperlink"/>
            <w:rFonts w:ascii="Bookman Old Style" w:hAnsi="Bookman Old Style" w:cs="Times New Roman"/>
            <w:color w:val="auto"/>
            <w:sz w:val="24"/>
            <w:szCs w:val="24"/>
          </w:rPr>
          <w:t>https://doi.org/10.7930/NCA5.2023.CH27</w:t>
        </w:r>
      </w:hyperlink>
      <w:r w:rsidRPr="001F0E92">
        <w:rPr>
          <w:rFonts w:ascii="Bookman Old Style" w:hAnsi="Bookman Old Style" w:cs="Times New Roman"/>
          <w:sz w:val="24"/>
          <w:szCs w:val="24"/>
        </w:rPr>
        <w:t xml:space="preserve"> </w:t>
      </w:r>
    </w:p>
    <w:p w14:paraId="6F2343A7" w14:textId="77777777"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Dai, L., Jia, J., Yu, D., Lewis, B., Zhou, L., Zhou, W., Zhao, W., Jiang, L. </w:t>
      </w:r>
      <w:r>
        <w:rPr>
          <w:rFonts w:ascii="Bookman Old Style" w:hAnsi="Bookman Old Style" w:cs="Times New Roman"/>
          <w:sz w:val="24"/>
          <w:szCs w:val="24"/>
        </w:rPr>
        <w:tab/>
      </w:r>
      <w:r w:rsidRPr="001F0E92">
        <w:rPr>
          <w:rFonts w:ascii="Bookman Old Style" w:hAnsi="Bookman Old Style" w:cs="Times New Roman"/>
          <w:sz w:val="24"/>
          <w:szCs w:val="24"/>
        </w:rPr>
        <w:t>(2013). Effects of</w:t>
      </w:r>
      <w:r>
        <w:rPr>
          <w:rFonts w:ascii="Bookman Old Style" w:hAnsi="Bookman Old Style" w:cs="Times New Roman"/>
          <w:sz w:val="24"/>
          <w:szCs w:val="24"/>
        </w:rPr>
        <w:t xml:space="preserve"> </w:t>
      </w:r>
      <w:r w:rsidRPr="001F0E92">
        <w:rPr>
          <w:rFonts w:ascii="Bookman Old Style" w:hAnsi="Bookman Old Style" w:cs="Times New Roman"/>
          <w:sz w:val="24"/>
          <w:szCs w:val="24"/>
        </w:rPr>
        <w:t>climate change on biomass carbon sequestration in old-</w:t>
      </w:r>
      <w:r>
        <w:rPr>
          <w:rFonts w:ascii="Bookman Old Style" w:hAnsi="Bookman Old Style" w:cs="Times New Roman"/>
          <w:sz w:val="24"/>
          <w:szCs w:val="24"/>
        </w:rPr>
        <w:tab/>
      </w:r>
      <w:r w:rsidRPr="001F0E92">
        <w:rPr>
          <w:rFonts w:ascii="Bookman Old Style" w:hAnsi="Bookman Old Style" w:cs="Times New Roman"/>
          <w:sz w:val="24"/>
          <w:szCs w:val="24"/>
        </w:rPr>
        <w:t>growth forest ecosystems on</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Changbai Mountain in Northeast China. </w:t>
      </w:r>
      <w:r>
        <w:rPr>
          <w:rFonts w:ascii="Bookman Old Style" w:hAnsi="Bookman Old Style" w:cs="Times New Roman"/>
          <w:sz w:val="24"/>
          <w:szCs w:val="24"/>
        </w:rPr>
        <w:tab/>
      </w:r>
      <w:r w:rsidRPr="001F0E92">
        <w:rPr>
          <w:rFonts w:ascii="Bookman Old Style" w:hAnsi="Bookman Old Style" w:cs="Times New Roman"/>
          <w:sz w:val="24"/>
          <w:szCs w:val="24"/>
        </w:rPr>
        <w:t>Forest Ecology and Management, 300: 106-116.</w:t>
      </w:r>
    </w:p>
    <w:p w14:paraId="36E73E67" w14:textId="77777777" w:rsidR="00ED0137" w:rsidRPr="001F0E92" w:rsidRDefault="004F4402" w:rsidP="00ED0137">
      <w:pPr>
        <w:spacing w:after="0" w:line="240" w:lineRule="auto"/>
        <w:ind w:firstLine="720"/>
        <w:rPr>
          <w:rFonts w:ascii="Bookman Old Style" w:hAnsi="Bookman Old Style" w:cs="Times New Roman"/>
          <w:sz w:val="24"/>
          <w:szCs w:val="24"/>
        </w:rPr>
      </w:pPr>
      <w:hyperlink r:id="rId29" w:history="1">
        <w:r w:rsidR="00ED0137" w:rsidRPr="001F0E92">
          <w:rPr>
            <w:rStyle w:val="Hyperlink"/>
            <w:rFonts w:ascii="Bookman Old Style" w:hAnsi="Bookman Old Style"/>
            <w:color w:val="auto"/>
            <w:sz w:val="24"/>
            <w:szCs w:val="24"/>
          </w:rPr>
          <w:t>https://doi.org/10.1016/j.foreco.2012.06.046</w:t>
        </w:r>
      </w:hyperlink>
      <w:r w:rsidR="00ED0137">
        <w:rPr>
          <w:rFonts w:ascii="Bookman Old Style" w:hAnsi="Bookman Old Style" w:cs="Times New Roman"/>
          <w:sz w:val="24"/>
          <w:szCs w:val="24"/>
        </w:rPr>
        <w:t xml:space="preserve"> </w:t>
      </w:r>
    </w:p>
    <w:p w14:paraId="45EAB31F" w14:textId="77777777"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Davis, S.J., R.S. Dodder, D.D. Turner, I.M.L. Azevedo, M. Bazilian, J. Bistline, </w:t>
      </w:r>
      <w:r w:rsidRPr="001F0E92">
        <w:rPr>
          <w:rFonts w:ascii="Bookman Old Style" w:hAnsi="Bookman Old Style" w:cs="Times New Roman"/>
          <w:sz w:val="24"/>
          <w:szCs w:val="24"/>
        </w:rPr>
        <w:tab/>
        <w:t xml:space="preserve">S. Carley, C.T.M. Clack, J.E. Fargione, E. Grubert, J. Hill, A.L. Hollis, A. </w:t>
      </w:r>
      <w:r w:rsidRPr="001F0E92">
        <w:rPr>
          <w:rFonts w:ascii="Bookman Old Style" w:hAnsi="Bookman Old Style" w:cs="Times New Roman"/>
          <w:sz w:val="24"/>
          <w:szCs w:val="24"/>
        </w:rPr>
        <w:tab/>
        <w:t xml:space="preserve">Jenn, R.A. Jones, E. Masanet, E.N. Mayfield, M. Muratori, W. Peng, and </w:t>
      </w:r>
      <w:r w:rsidRPr="001F0E92">
        <w:rPr>
          <w:rFonts w:ascii="Bookman Old Style" w:hAnsi="Bookman Old Style" w:cs="Times New Roman"/>
          <w:sz w:val="24"/>
          <w:szCs w:val="24"/>
        </w:rPr>
        <w:tab/>
        <w:t xml:space="preserve">B.C. Sellers, 2023: Ch. 32. Mitigation. In </w:t>
      </w:r>
      <w:r w:rsidRPr="001F0E92">
        <w:rPr>
          <w:rFonts w:ascii="Bookman Old Style" w:hAnsi="Bookman Old Style" w:cs="Times New Roman"/>
          <w:i/>
          <w:iCs/>
          <w:sz w:val="24"/>
          <w:szCs w:val="24"/>
        </w:rPr>
        <w:t xml:space="preserve">Fifth National Climate </w:t>
      </w:r>
      <w:r w:rsidRPr="001F0E92">
        <w:rPr>
          <w:rFonts w:ascii="Bookman Old Style" w:hAnsi="Bookman Old Style" w:cs="Times New Roman"/>
          <w:i/>
          <w:iCs/>
          <w:sz w:val="24"/>
          <w:szCs w:val="24"/>
        </w:rPr>
        <w:tab/>
        <w:t>Assessment.</w:t>
      </w:r>
      <w:r w:rsidRPr="001F0E92">
        <w:rPr>
          <w:rFonts w:ascii="Bookman Old Style" w:hAnsi="Bookman Old Style" w:cs="Times New Roman"/>
          <w:sz w:val="24"/>
          <w:szCs w:val="24"/>
        </w:rPr>
        <w:t xml:space="preserve"> Crimmins, A.R., C.W. Avery, D.R. Easterling, K.E. Kunkel, </w:t>
      </w:r>
      <w:r w:rsidRPr="001F0E92">
        <w:rPr>
          <w:rFonts w:ascii="Bookman Old Style" w:hAnsi="Bookman Old Style" w:cs="Times New Roman"/>
          <w:sz w:val="24"/>
          <w:szCs w:val="24"/>
        </w:rPr>
        <w:tab/>
        <w:t xml:space="preserve">B.C. Stewart, and T.K. Maycock, Eds. U.S. Global Change Research </w:t>
      </w:r>
      <w:r w:rsidRPr="001F0E92">
        <w:rPr>
          <w:rFonts w:ascii="Bookman Old Style" w:hAnsi="Bookman Old Style" w:cs="Times New Roman"/>
          <w:sz w:val="24"/>
          <w:szCs w:val="24"/>
        </w:rPr>
        <w:tab/>
        <w:t xml:space="preserve">Program, Washington, DC. </w:t>
      </w:r>
      <w:hyperlink r:id="rId30" w:history="1">
        <w:r w:rsidRPr="001F0E92">
          <w:rPr>
            <w:rStyle w:val="Hyperlink"/>
            <w:rFonts w:ascii="Bookman Old Style" w:hAnsi="Bookman Old Style" w:cs="Times New Roman"/>
            <w:color w:val="auto"/>
            <w:sz w:val="24"/>
            <w:szCs w:val="24"/>
          </w:rPr>
          <w:t>https://doi.org/10.7930/NCA5.2023.CH32</w:t>
        </w:r>
      </w:hyperlink>
      <w:r w:rsidRPr="001F0E92">
        <w:rPr>
          <w:rFonts w:ascii="Bookman Old Style" w:hAnsi="Bookman Old Style" w:cs="Times New Roman"/>
          <w:sz w:val="24"/>
          <w:szCs w:val="24"/>
        </w:rPr>
        <w:t xml:space="preserve"> </w:t>
      </w:r>
    </w:p>
    <w:p w14:paraId="57E67C0F" w14:textId="77777777" w:rsidR="00ED0137" w:rsidRPr="001F0E92" w:rsidRDefault="00ED0137" w:rsidP="00ED0137">
      <w:pPr>
        <w:spacing w:after="0" w:line="240" w:lineRule="auto"/>
        <w:rPr>
          <w:rFonts w:ascii="Bookman Old Style" w:hAnsi="Bookman Old Style" w:cs="Times New Roman"/>
          <w:sz w:val="24"/>
          <w:szCs w:val="24"/>
        </w:rPr>
      </w:pPr>
      <w:r w:rsidRPr="001F0E92">
        <w:rPr>
          <w:rStyle w:val="textlayer--absolute"/>
          <w:rFonts w:ascii="Bookman Old Style" w:hAnsi="Bookman Old Style" w:cs="Arial"/>
          <w:sz w:val="24"/>
          <w:szCs w:val="24"/>
          <w:shd w:val="clear" w:color="auto" w:fill="FFFFFF" w:themeFill="background1"/>
        </w:rPr>
        <w:t>DellaSala, D. A., Mackey, B., Norman, P., Campbell, C., Comer, P. J., Kormos,</w:t>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t xml:space="preserve"> C. F., Keith, H., &amp; Rogers, B. M. (2022). Mature and old-growth forests</w:t>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t xml:space="preserve"> contribute to large-scale conservation targets in the conterminous </w:t>
      </w:r>
      <w:r w:rsidRPr="001F0E92">
        <w:rPr>
          <w:rStyle w:val="textlayer--absolute"/>
          <w:rFonts w:ascii="Bookman Old Style" w:hAnsi="Bookman Old Style" w:cs="Arial"/>
          <w:sz w:val="24"/>
          <w:szCs w:val="24"/>
          <w:shd w:val="clear" w:color="auto" w:fill="FFFFFF" w:themeFill="background1"/>
        </w:rPr>
        <w:tab/>
        <w:t>United States. Frontiers in Forests and Global Change, 5.</w:t>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r>
      <w:hyperlink r:id="rId31" w:history="1">
        <w:r w:rsidRPr="001F0E92">
          <w:rPr>
            <w:rStyle w:val="Hyperlink"/>
            <w:rFonts w:ascii="Bookman Old Style" w:hAnsi="Bookman Old Style" w:cs="Arial"/>
            <w:color w:val="auto"/>
            <w:sz w:val="24"/>
            <w:szCs w:val="24"/>
            <w:shd w:val="clear" w:color="auto" w:fill="FFFFFF" w:themeFill="background1"/>
          </w:rPr>
          <w:t>https://doi.org/10.3389/ffgc.2022.979528</w:t>
        </w:r>
      </w:hyperlink>
      <w:r w:rsidRPr="001F0E92">
        <w:rPr>
          <w:rStyle w:val="textlayer--absolute"/>
          <w:rFonts w:ascii="Bookman Old Style" w:hAnsi="Bookman Old Style" w:cs="Arial"/>
          <w:sz w:val="24"/>
          <w:szCs w:val="24"/>
          <w:shd w:val="clear" w:color="auto" w:fill="FFFFFF" w:themeFill="background1"/>
        </w:rPr>
        <w:t>.</w:t>
      </w:r>
      <w:r w:rsidRPr="001F0E92">
        <w:rPr>
          <w:rStyle w:val="textlayer--absolute"/>
          <w:rFonts w:ascii="Bookman Old Style" w:hAnsi="Bookman Old Style" w:cs="Arial"/>
          <w:sz w:val="24"/>
          <w:szCs w:val="24"/>
          <w:shd w:val="clear" w:color="auto" w:fill="F2F2F2"/>
        </w:rPr>
        <w:t xml:space="preserve"> </w:t>
      </w:r>
    </w:p>
    <w:p w14:paraId="6051BC13" w14:textId="77777777" w:rsidR="00ED0137" w:rsidRPr="001F0E92" w:rsidRDefault="00ED0137" w:rsidP="00ED0137">
      <w:pPr>
        <w:pStyle w:val="NormalWeb"/>
        <w:spacing w:before="0" w:beforeAutospacing="0" w:after="0" w:afterAutospacing="0"/>
        <w:ind w:left="720" w:hanging="720"/>
        <w:rPr>
          <w:rFonts w:ascii="Bookman Old Style" w:hAnsi="Bookman Old Style"/>
        </w:rPr>
      </w:pPr>
      <w:r w:rsidRPr="001F0E92">
        <w:rPr>
          <w:rFonts w:ascii="Bookman Old Style" w:hAnsi="Bookman Old Style"/>
        </w:rPr>
        <w:t xml:space="preserve">Downes GM, Beadle CL, Worledge D (1999) Daily stem growth patterns in irrigated Eucalyptus globulus and E. nitens in relation to climate. Trees 14:102–111. </w:t>
      </w:r>
      <w:hyperlink r:id="rId32" w:history="1">
        <w:r w:rsidRPr="001F0E92">
          <w:rPr>
            <w:rStyle w:val="Hyperlink"/>
            <w:rFonts w:ascii="Bookman Old Style" w:hAnsi="Bookman Old Style"/>
            <w:color w:val="auto"/>
          </w:rPr>
          <w:t>https://doi.org/10.1007/pl00009752</w:t>
        </w:r>
      </w:hyperlink>
    </w:p>
    <w:p w14:paraId="3AA909C2" w14:textId="77777777" w:rsidR="00ED0137" w:rsidRPr="001F0E92" w:rsidRDefault="00ED0137" w:rsidP="00ED0137">
      <w:pPr>
        <w:pStyle w:val="NormalWeb"/>
        <w:spacing w:before="0" w:beforeAutospacing="0" w:after="0" w:afterAutospacing="0"/>
        <w:ind w:left="720" w:hanging="720"/>
        <w:rPr>
          <w:rFonts w:ascii="Bookman Old Style" w:hAnsi="Bookman Old Style"/>
        </w:rPr>
      </w:pPr>
      <w:r w:rsidRPr="001F0E92">
        <w:rPr>
          <w:rFonts w:ascii="Bookman Old Style" w:hAnsi="Bookman Old Style"/>
        </w:rPr>
        <w:t xml:space="preserve">Duarte, A. G., G. Katata, Y. Hoshika, M. Hossain, J. Kreuzwieser, A. Arneth, and N. K. Ruehr. 2016. Immediate and potential long-term effects of consecutive heat waves on the photosynthetic performance and water balance in Douglas-fir. Journal of Plant Physiology 205:57–66. </w:t>
      </w:r>
      <w:hyperlink r:id="rId33" w:history="1">
        <w:r w:rsidRPr="001F0E92">
          <w:rPr>
            <w:rStyle w:val="Hyperlink"/>
            <w:rFonts w:ascii="Bookman Old Style" w:hAnsi="Bookman Old Style"/>
            <w:color w:val="auto"/>
          </w:rPr>
          <w:t>https://doi.org/10.1016/j.jplph.2016.08.012</w:t>
        </w:r>
      </w:hyperlink>
      <w:r w:rsidRPr="001F0E92">
        <w:rPr>
          <w:rFonts w:ascii="Bookman Old Style" w:hAnsi="Bookman Old Style"/>
        </w:rPr>
        <w:t xml:space="preserve"> </w:t>
      </w:r>
    </w:p>
    <w:p w14:paraId="04F0AC17" w14:textId="58D112D9"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Filewood, B. and Thomas, S. (2013). Impacts of a spring heat wave on canopy </w:t>
      </w:r>
      <w:r>
        <w:rPr>
          <w:rFonts w:ascii="Bookman Old Style" w:hAnsi="Bookman Old Style" w:cs="Times New Roman"/>
          <w:sz w:val="24"/>
          <w:szCs w:val="24"/>
        </w:rPr>
        <w:tab/>
      </w:r>
      <w:r w:rsidRPr="001F0E92">
        <w:rPr>
          <w:rFonts w:ascii="Bookman Old Style" w:hAnsi="Bookman Old Style" w:cs="Times New Roman"/>
          <w:sz w:val="24"/>
          <w:szCs w:val="24"/>
        </w:rPr>
        <w:t>processes in a</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northern hardwood forest. Global Change Biology, 20(2): </w:t>
      </w:r>
      <w:r>
        <w:rPr>
          <w:rFonts w:ascii="Bookman Old Style" w:hAnsi="Bookman Old Style" w:cs="Times New Roman"/>
          <w:sz w:val="24"/>
          <w:szCs w:val="24"/>
        </w:rPr>
        <w:tab/>
      </w:r>
      <w:r w:rsidRPr="001F0E92">
        <w:rPr>
          <w:rFonts w:ascii="Bookman Old Style" w:hAnsi="Bookman Old Style" w:cs="Times New Roman"/>
          <w:sz w:val="24"/>
          <w:szCs w:val="24"/>
        </w:rPr>
        <w:t>360-371.</w:t>
      </w:r>
      <w:r>
        <w:rPr>
          <w:rFonts w:ascii="Bookman Old Style" w:hAnsi="Bookman Old Style" w:cs="Times New Roman"/>
          <w:sz w:val="24"/>
          <w:szCs w:val="24"/>
        </w:rPr>
        <w:t xml:space="preserve"> </w:t>
      </w:r>
      <w:hyperlink r:id="rId34" w:history="1">
        <w:r w:rsidRPr="001F0E92">
          <w:rPr>
            <w:rStyle w:val="Hyperlink"/>
            <w:rFonts w:ascii="Bookman Old Style" w:hAnsi="Bookman Old Style"/>
            <w:color w:val="auto"/>
            <w:sz w:val="24"/>
            <w:szCs w:val="24"/>
          </w:rPr>
          <w:t>https://doi.org/10.1111/gcb.12354</w:t>
        </w:r>
      </w:hyperlink>
      <w:r w:rsidRPr="001F0E92">
        <w:rPr>
          <w:rFonts w:ascii="Bookman Old Style" w:hAnsi="Bookman Old Style" w:cs="Times New Roman"/>
          <w:sz w:val="24"/>
          <w:szCs w:val="24"/>
        </w:rPr>
        <w:t xml:space="preserve"> </w:t>
      </w:r>
    </w:p>
    <w:p w14:paraId="148CA903" w14:textId="77777777" w:rsidR="003B3B2D" w:rsidRDefault="003B3B2D" w:rsidP="003B3B2D">
      <w:pPr>
        <w:spacing w:after="0" w:line="240" w:lineRule="auto"/>
        <w:rPr>
          <w:rFonts w:ascii="Bookman Old Style" w:hAnsi="Bookman Old Style" w:cs="Times New Roman"/>
          <w:sz w:val="24"/>
          <w:szCs w:val="24"/>
        </w:rPr>
      </w:pPr>
      <w:proofErr w:type="spellStart"/>
      <w:r w:rsidRPr="00A54E68">
        <w:rPr>
          <w:rFonts w:ascii="Bookman Old Style" w:hAnsi="Bookman Old Style" w:cs="Times New Roman"/>
          <w:sz w:val="24"/>
          <w:szCs w:val="24"/>
        </w:rPr>
        <w:t>Grossiord</w:t>
      </w:r>
      <w:proofErr w:type="spellEnd"/>
      <w:r w:rsidRPr="00A54E68">
        <w:rPr>
          <w:rFonts w:ascii="Bookman Old Style" w:hAnsi="Bookman Old Style" w:cs="Times New Roman"/>
          <w:sz w:val="24"/>
          <w:szCs w:val="24"/>
        </w:rPr>
        <w:t xml:space="preserve"> C, Buckley TN, </w:t>
      </w:r>
      <w:proofErr w:type="spellStart"/>
      <w:r w:rsidRPr="00A54E68">
        <w:rPr>
          <w:rFonts w:ascii="Bookman Old Style" w:hAnsi="Bookman Old Style" w:cs="Times New Roman"/>
          <w:sz w:val="24"/>
          <w:szCs w:val="24"/>
        </w:rPr>
        <w:t>Cernusak</w:t>
      </w:r>
      <w:proofErr w:type="spellEnd"/>
      <w:r w:rsidRPr="00A54E68">
        <w:rPr>
          <w:rFonts w:ascii="Bookman Old Style" w:hAnsi="Bookman Old Style" w:cs="Times New Roman"/>
          <w:sz w:val="24"/>
          <w:szCs w:val="24"/>
        </w:rPr>
        <w:t xml:space="preserve"> LA, Novick KA, Poulter B, </w:t>
      </w:r>
      <w:proofErr w:type="spellStart"/>
      <w:r w:rsidRPr="00A54E68">
        <w:rPr>
          <w:rFonts w:ascii="Bookman Old Style" w:hAnsi="Bookman Old Style" w:cs="Times New Roman"/>
          <w:sz w:val="24"/>
          <w:szCs w:val="24"/>
        </w:rPr>
        <w:t>Siegwolf</w:t>
      </w:r>
      <w:proofErr w:type="spellEnd"/>
      <w:r w:rsidRPr="00A54E68">
        <w:rPr>
          <w:rFonts w:ascii="Bookman Old Style" w:hAnsi="Bookman Old Style" w:cs="Times New Roman"/>
          <w:sz w:val="24"/>
          <w:szCs w:val="24"/>
        </w:rPr>
        <w:t xml:space="preserve"> RTW, </w:t>
      </w:r>
      <w:r>
        <w:rPr>
          <w:rFonts w:ascii="Bookman Old Style" w:hAnsi="Bookman Old Style" w:cs="Times New Roman"/>
          <w:sz w:val="24"/>
          <w:szCs w:val="24"/>
        </w:rPr>
        <w:tab/>
      </w:r>
      <w:r w:rsidRPr="00A54E68">
        <w:rPr>
          <w:rFonts w:ascii="Bookman Old Style" w:hAnsi="Bookman Old Style" w:cs="Times New Roman"/>
          <w:sz w:val="24"/>
          <w:szCs w:val="24"/>
        </w:rPr>
        <w:t xml:space="preserve">Sperry JS, McDowell NG (2020b) Plant responses to rising vapor </w:t>
      </w:r>
      <w:r>
        <w:rPr>
          <w:rFonts w:ascii="Bookman Old Style" w:hAnsi="Bookman Old Style" w:cs="Times New Roman"/>
          <w:sz w:val="24"/>
          <w:szCs w:val="24"/>
        </w:rPr>
        <w:tab/>
      </w:r>
      <w:r w:rsidRPr="00A54E68">
        <w:rPr>
          <w:rFonts w:ascii="Bookman Old Style" w:hAnsi="Bookman Old Style" w:cs="Times New Roman"/>
          <w:sz w:val="24"/>
          <w:szCs w:val="24"/>
        </w:rPr>
        <w:t>pressure deficit. New Phytologist 226:1550–1566.</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35" w:history="1">
        <w:r w:rsidRPr="00EB48E1">
          <w:rPr>
            <w:rStyle w:val="Hyperlink"/>
            <w:rFonts w:ascii="Bookman Old Style" w:hAnsi="Bookman Old Style" w:cs="Times New Roman"/>
            <w:sz w:val="24"/>
            <w:szCs w:val="24"/>
          </w:rPr>
          <w:t>https://doi.org/10.1111/nph.16485</w:t>
        </w:r>
      </w:hyperlink>
      <w:r>
        <w:rPr>
          <w:rFonts w:ascii="Bookman Old Style" w:hAnsi="Bookman Old Style" w:cs="Times New Roman"/>
          <w:sz w:val="24"/>
          <w:szCs w:val="24"/>
        </w:rPr>
        <w:t xml:space="preserve"> </w:t>
      </w:r>
    </w:p>
    <w:p w14:paraId="40B64190" w14:textId="77777777" w:rsidR="003B3B2D" w:rsidRDefault="003B3B2D" w:rsidP="003B3B2D">
      <w:pPr>
        <w:spacing w:after="0" w:line="240" w:lineRule="auto"/>
        <w:rPr>
          <w:rFonts w:ascii="Bookman Old Style" w:hAnsi="Bookman Old Style" w:cs="Times New Roman"/>
          <w:sz w:val="24"/>
          <w:szCs w:val="24"/>
        </w:rPr>
      </w:pPr>
      <w:proofErr w:type="spellStart"/>
      <w:r w:rsidRPr="007033E9">
        <w:rPr>
          <w:rFonts w:ascii="Bookman Old Style" w:hAnsi="Bookman Old Style" w:cs="Times New Roman"/>
          <w:sz w:val="24"/>
          <w:szCs w:val="24"/>
        </w:rPr>
        <w:t>Haeni</w:t>
      </w:r>
      <w:proofErr w:type="spellEnd"/>
      <w:r w:rsidRPr="007033E9">
        <w:rPr>
          <w:rFonts w:ascii="Bookman Old Style" w:hAnsi="Bookman Old Style" w:cs="Times New Roman"/>
          <w:sz w:val="24"/>
          <w:szCs w:val="24"/>
        </w:rPr>
        <w:t xml:space="preserve">, M., </w:t>
      </w:r>
      <w:proofErr w:type="spellStart"/>
      <w:r w:rsidRPr="007033E9">
        <w:rPr>
          <w:rFonts w:ascii="Bookman Old Style" w:hAnsi="Bookman Old Style" w:cs="Times New Roman"/>
          <w:sz w:val="24"/>
          <w:szCs w:val="24"/>
        </w:rPr>
        <w:t>Knüsel</w:t>
      </w:r>
      <w:proofErr w:type="spellEnd"/>
      <w:r w:rsidRPr="007033E9">
        <w:rPr>
          <w:rFonts w:ascii="Bookman Old Style" w:hAnsi="Bookman Old Style" w:cs="Times New Roman"/>
          <w:sz w:val="24"/>
          <w:szCs w:val="24"/>
        </w:rPr>
        <w:t xml:space="preserve">, S., Wilhelm, M., Peters, R. L., and Zweifel, R. </w:t>
      </w:r>
      <w:r>
        <w:rPr>
          <w:rFonts w:ascii="Bookman Old Style" w:hAnsi="Bookman Old Style" w:cs="Times New Roman"/>
          <w:sz w:val="24"/>
          <w:szCs w:val="24"/>
        </w:rPr>
        <w:tab/>
      </w:r>
      <w:r w:rsidRPr="007033E9">
        <w:rPr>
          <w:rFonts w:ascii="Bookman Old Style" w:hAnsi="Bookman Old Style" w:cs="Times New Roman"/>
          <w:sz w:val="24"/>
          <w:szCs w:val="24"/>
        </w:rPr>
        <w:t>(2020).</w:t>
      </w:r>
      <w:proofErr w:type="spellStart"/>
      <w:r w:rsidRPr="007033E9">
        <w:rPr>
          <w:rFonts w:ascii="Bookman Old Style" w:hAnsi="Bookman Old Style" w:cs="Times New Roman"/>
          <w:sz w:val="24"/>
          <w:szCs w:val="24"/>
        </w:rPr>
        <w:t>Treenetproc</w:t>
      </w:r>
      <w:proofErr w:type="spellEnd"/>
      <w:r w:rsidRPr="007033E9">
        <w:rPr>
          <w:rFonts w:ascii="Bookman Old Style" w:hAnsi="Bookman Old Style" w:cs="Times New Roman"/>
          <w:sz w:val="24"/>
          <w:szCs w:val="24"/>
        </w:rPr>
        <w:t xml:space="preserve"> - Clean, Process and </w:t>
      </w:r>
      <w:proofErr w:type="spellStart"/>
      <w:r w:rsidRPr="007033E9">
        <w:rPr>
          <w:rFonts w:ascii="Bookman Old Style" w:hAnsi="Bookman Old Style" w:cs="Times New Roman"/>
          <w:sz w:val="24"/>
          <w:szCs w:val="24"/>
        </w:rPr>
        <w:t>Visualise</w:t>
      </w:r>
      <w:proofErr w:type="spellEnd"/>
      <w:r w:rsidRPr="007033E9">
        <w:rPr>
          <w:rFonts w:ascii="Bookman Old Style" w:hAnsi="Bookman Old Style" w:cs="Times New Roman"/>
          <w:sz w:val="24"/>
          <w:szCs w:val="24"/>
        </w:rPr>
        <w:t xml:space="preserve"> Dendrometer Data. R </w:t>
      </w:r>
      <w:r>
        <w:rPr>
          <w:rFonts w:ascii="Bookman Old Style" w:hAnsi="Bookman Old Style" w:cs="Times New Roman"/>
          <w:sz w:val="24"/>
          <w:szCs w:val="24"/>
        </w:rPr>
        <w:tab/>
      </w:r>
      <w:r w:rsidRPr="007033E9">
        <w:rPr>
          <w:rFonts w:ascii="Bookman Old Style" w:hAnsi="Bookman Old Style" w:cs="Times New Roman"/>
          <w:sz w:val="24"/>
          <w:szCs w:val="24"/>
        </w:rPr>
        <w:t>Package</w:t>
      </w:r>
      <w:r>
        <w:rPr>
          <w:rFonts w:ascii="Bookman Old Style" w:hAnsi="Bookman Old Style" w:cs="Times New Roman"/>
          <w:sz w:val="24"/>
          <w:szCs w:val="24"/>
        </w:rPr>
        <w:t xml:space="preserve"> </w:t>
      </w:r>
      <w:r w:rsidRPr="007033E9">
        <w:rPr>
          <w:rFonts w:ascii="Bookman Old Style" w:hAnsi="Bookman Old Style" w:cs="Times New Roman"/>
          <w:sz w:val="24"/>
          <w:szCs w:val="24"/>
        </w:rPr>
        <w:t xml:space="preserve">Version 0.1.4. </w:t>
      </w:r>
      <w:proofErr w:type="spellStart"/>
      <w:r w:rsidRPr="007033E9">
        <w:rPr>
          <w:rFonts w:ascii="Bookman Old Style" w:hAnsi="Bookman Old Style" w:cs="Times New Roman"/>
          <w:sz w:val="24"/>
          <w:szCs w:val="24"/>
        </w:rPr>
        <w:t>Github</w:t>
      </w:r>
      <w:proofErr w:type="spellEnd"/>
      <w:r w:rsidRPr="007033E9">
        <w:rPr>
          <w:rFonts w:ascii="Bookman Old Style" w:hAnsi="Bookman Old Style" w:cs="Times New Roman"/>
          <w:sz w:val="24"/>
          <w:szCs w:val="24"/>
        </w:rPr>
        <w:t xml:space="preserve"> Repository.</w:t>
      </w:r>
      <w:r>
        <w:rPr>
          <w:rFonts w:ascii="Bookman Old Style" w:hAnsi="Bookman Old Style" w:cs="Times New Roman"/>
          <w:sz w:val="24"/>
          <w:szCs w:val="24"/>
        </w:rPr>
        <w:t xml:space="preserve"> </w:t>
      </w:r>
    </w:p>
    <w:p w14:paraId="733C8964" w14:textId="7186C98D" w:rsidR="003B3B2D" w:rsidRPr="003B3B2D" w:rsidRDefault="004F4402" w:rsidP="003B3B2D">
      <w:pPr>
        <w:spacing w:after="0" w:line="240" w:lineRule="auto"/>
        <w:ind w:firstLine="720"/>
        <w:rPr>
          <w:rFonts w:ascii="Bookman Old Style" w:hAnsi="Bookman Old Style" w:cs="Times New Roman"/>
          <w:sz w:val="24"/>
          <w:szCs w:val="24"/>
          <w:u w:val="single"/>
        </w:rPr>
      </w:pPr>
      <w:hyperlink r:id="rId36" w:history="1">
        <w:r w:rsidR="003B3B2D" w:rsidRPr="007033E9">
          <w:rPr>
            <w:rStyle w:val="Hyperlink"/>
            <w:rFonts w:ascii="Bookman Old Style" w:hAnsi="Bookman Old Style" w:cs="Times New Roman"/>
            <w:sz w:val="24"/>
            <w:szCs w:val="24"/>
          </w:rPr>
          <w:t>https://github.com/treenet/treenetproc</w:t>
        </w:r>
      </w:hyperlink>
      <w:r w:rsidR="003B3B2D" w:rsidRPr="007033E9">
        <w:rPr>
          <w:rFonts w:ascii="Bookman Old Style" w:hAnsi="Bookman Old Style" w:cs="Times New Roman"/>
          <w:sz w:val="24"/>
          <w:szCs w:val="24"/>
          <w:u w:val="single"/>
        </w:rPr>
        <w:t xml:space="preserve"> </w:t>
      </w:r>
    </w:p>
    <w:p w14:paraId="746FAF18" w14:textId="77777777" w:rsidR="003B3B2D" w:rsidRDefault="003B3B2D" w:rsidP="003B3B2D">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 xml:space="preserve">Heeter KJ, Harley GL, </w:t>
      </w:r>
      <w:proofErr w:type="spellStart"/>
      <w:r w:rsidRPr="00A54E68">
        <w:rPr>
          <w:rFonts w:ascii="Bookman Old Style" w:hAnsi="Bookman Old Style" w:cs="Times New Roman"/>
          <w:sz w:val="24"/>
          <w:szCs w:val="24"/>
        </w:rPr>
        <w:t>Abatzoglou</w:t>
      </w:r>
      <w:proofErr w:type="spellEnd"/>
      <w:r w:rsidRPr="00A54E68">
        <w:rPr>
          <w:rFonts w:ascii="Bookman Old Style" w:hAnsi="Bookman Old Style" w:cs="Times New Roman"/>
          <w:sz w:val="24"/>
          <w:szCs w:val="24"/>
        </w:rPr>
        <w:t xml:space="preserve"> JT, </w:t>
      </w:r>
      <w:proofErr w:type="spellStart"/>
      <w:r w:rsidRPr="00A54E68">
        <w:rPr>
          <w:rFonts w:ascii="Bookman Old Style" w:hAnsi="Bookman Old Style" w:cs="Times New Roman"/>
          <w:sz w:val="24"/>
          <w:szCs w:val="24"/>
        </w:rPr>
        <w:t>Anchukaitis</w:t>
      </w:r>
      <w:proofErr w:type="spellEnd"/>
      <w:r w:rsidRPr="00A54E68">
        <w:rPr>
          <w:rFonts w:ascii="Bookman Old Style" w:hAnsi="Bookman Old Style" w:cs="Times New Roman"/>
          <w:sz w:val="24"/>
          <w:szCs w:val="24"/>
        </w:rPr>
        <w:t xml:space="preserve"> KJ, Cook ER, Coulthard BL, </w:t>
      </w:r>
      <w:r>
        <w:rPr>
          <w:rFonts w:ascii="Bookman Old Style" w:hAnsi="Bookman Old Style" w:cs="Times New Roman"/>
          <w:sz w:val="24"/>
          <w:szCs w:val="24"/>
        </w:rPr>
        <w:tab/>
      </w:r>
      <w:r w:rsidRPr="00A54E68">
        <w:rPr>
          <w:rFonts w:ascii="Bookman Old Style" w:hAnsi="Bookman Old Style" w:cs="Times New Roman"/>
          <w:sz w:val="24"/>
          <w:szCs w:val="24"/>
        </w:rPr>
        <w:t xml:space="preserve">Dye LA, Homfeld IK (2023) Unprecedented 21st century heat across the </w:t>
      </w:r>
      <w:r>
        <w:rPr>
          <w:rFonts w:ascii="Bookman Old Style" w:hAnsi="Bookman Old Style" w:cs="Times New Roman"/>
          <w:sz w:val="24"/>
          <w:szCs w:val="24"/>
        </w:rPr>
        <w:lastRenderedPageBreak/>
        <w:tab/>
      </w:r>
      <w:r w:rsidRPr="00A54E68">
        <w:rPr>
          <w:rFonts w:ascii="Bookman Old Style" w:hAnsi="Bookman Old Style" w:cs="Times New Roman"/>
          <w:sz w:val="24"/>
          <w:szCs w:val="24"/>
        </w:rPr>
        <w:t xml:space="preserve">Pacific Northwest of North America. </w:t>
      </w:r>
      <w:proofErr w:type="spellStart"/>
      <w:r w:rsidRPr="00A54E68">
        <w:rPr>
          <w:rFonts w:ascii="Bookman Old Style" w:hAnsi="Bookman Old Style" w:cs="Times New Roman"/>
          <w:sz w:val="24"/>
          <w:szCs w:val="24"/>
        </w:rPr>
        <w:t>npj</w:t>
      </w:r>
      <w:proofErr w:type="spellEnd"/>
      <w:r w:rsidRPr="00A54E68">
        <w:rPr>
          <w:rFonts w:ascii="Bookman Old Style" w:hAnsi="Bookman Old Style" w:cs="Times New Roman"/>
          <w:sz w:val="24"/>
          <w:szCs w:val="24"/>
        </w:rPr>
        <w:t xml:space="preserve"> Clim Atmos Sci 6:1–9.</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37" w:history="1">
        <w:r w:rsidRPr="00EB48E1">
          <w:rPr>
            <w:rStyle w:val="Hyperlink"/>
            <w:rFonts w:ascii="Bookman Old Style" w:hAnsi="Bookman Old Style" w:cs="Times New Roman"/>
            <w:sz w:val="24"/>
            <w:szCs w:val="24"/>
          </w:rPr>
          <w:t>https://doi.org/10.1038/s41612-023-00340-3</w:t>
        </w:r>
      </w:hyperlink>
      <w:r>
        <w:rPr>
          <w:rFonts w:ascii="Bookman Old Style" w:hAnsi="Bookman Old Style" w:cs="Times New Roman"/>
          <w:sz w:val="24"/>
          <w:szCs w:val="24"/>
        </w:rPr>
        <w:t xml:space="preserve"> </w:t>
      </w:r>
    </w:p>
    <w:p w14:paraId="7B9D2FF7" w14:textId="204F1BA1" w:rsidR="003B3B2D" w:rsidRPr="00A54E68" w:rsidRDefault="003B3B2D" w:rsidP="003B3B2D">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Hegewisch, K.C., and I. Rangwala. (n.d.). Future Climate Scenarios web tool. </w:t>
      </w:r>
      <w:r w:rsidRPr="001F0E92">
        <w:rPr>
          <w:rFonts w:ascii="Bookman Old Style" w:hAnsi="Bookman Old Style" w:cs="Times New Roman"/>
          <w:sz w:val="24"/>
          <w:szCs w:val="24"/>
        </w:rPr>
        <w:tab/>
        <w:t xml:space="preserve">Climate Toolbox. </w:t>
      </w:r>
      <w:r w:rsidRPr="001F0E92">
        <w:rPr>
          <w:rFonts w:ascii="Bookman Old Style" w:hAnsi="Bookman Old Style" w:cs="Times New Roman"/>
          <w:sz w:val="24"/>
          <w:szCs w:val="24"/>
        </w:rPr>
        <w:tab/>
      </w:r>
      <w:hyperlink r:id="rId38" w:history="1">
        <w:r w:rsidRPr="001F0E92">
          <w:rPr>
            <w:rStyle w:val="Hyperlink"/>
            <w:rFonts w:ascii="Bookman Old Style" w:hAnsi="Bookman Old Style" w:cs="Times New Roman"/>
            <w:color w:val="auto"/>
            <w:sz w:val="24"/>
            <w:szCs w:val="24"/>
          </w:rPr>
          <w:t>https://climatetoolbox.org/future-climate-scenarios</w:t>
        </w:r>
      </w:hyperlink>
      <w:r w:rsidRPr="001F0E92">
        <w:rPr>
          <w:rFonts w:ascii="Bookman Old Style" w:hAnsi="Bookman Old Style" w:cs="Times New Roman"/>
          <w:sz w:val="24"/>
          <w:szCs w:val="24"/>
        </w:rPr>
        <w:t xml:space="preserve">. </w:t>
      </w:r>
    </w:p>
    <w:p w14:paraId="119A7B37" w14:textId="15E3A1B1" w:rsidR="003B3B2D" w:rsidRPr="00A54E68" w:rsidRDefault="003B3B2D" w:rsidP="003B3B2D">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 xml:space="preserve">Italiano SSP, Camarero JJ, Colangelo M, </w:t>
      </w:r>
      <w:proofErr w:type="spellStart"/>
      <w:r w:rsidRPr="00A54E68">
        <w:rPr>
          <w:rFonts w:ascii="Bookman Old Style" w:hAnsi="Bookman Old Style" w:cs="Times New Roman"/>
          <w:sz w:val="24"/>
          <w:szCs w:val="24"/>
        </w:rPr>
        <w:t>Borghetti</w:t>
      </w:r>
      <w:proofErr w:type="spellEnd"/>
      <w:r w:rsidRPr="00A54E68">
        <w:rPr>
          <w:rFonts w:ascii="Bookman Old Style" w:hAnsi="Bookman Old Style" w:cs="Times New Roman"/>
          <w:sz w:val="24"/>
          <w:szCs w:val="24"/>
        </w:rPr>
        <w:t xml:space="preserve"> M, Castellaneta M, Pizarro </w:t>
      </w:r>
      <w:r>
        <w:rPr>
          <w:rFonts w:ascii="Bookman Old Style" w:hAnsi="Bookman Old Style" w:cs="Times New Roman"/>
          <w:sz w:val="24"/>
          <w:szCs w:val="24"/>
        </w:rPr>
        <w:tab/>
      </w:r>
      <w:r w:rsidRPr="00A54E68">
        <w:rPr>
          <w:rFonts w:ascii="Bookman Old Style" w:hAnsi="Bookman Old Style" w:cs="Times New Roman"/>
          <w:sz w:val="24"/>
          <w:szCs w:val="24"/>
        </w:rPr>
        <w:t xml:space="preserve">M, </w:t>
      </w:r>
      <w:proofErr w:type="spellStart"/>
      <w:r w:rsidRPr="00A54E68">
        <w:rPr>
          <w:rFonts w:ascii="Bookman Old Style" w:hAnsi="Bookman Old Style" w:cs="Times New Roman"/>
          <w:sz w:val="24"/>
          <w:szCs w:val="24"/>
        </w:rPr>
        <w:t>Ripullone</w:t>
      </w:r>
      <w:proofErr w:type="spellEnd"/>
      <w:r w:rsidRPr="00A54E68">
        <w:rPr>
          <w:rFonts w:ascii="Bookman Old Style" w:hAnsi="Bookman Old Style" w:cs="Times New Roman"/>
          <w:sz w:val="24"/>
          <w:szCs w:val="24"/>
        </w:rPr>
        <w:t xml:space="preserve"> F (2023) Assessing Forest Vulnerability to Climate Change </w:t>
      </w:r>
      <w:r>
        <w:rPr>
          <w:rFonts w:ascii="Bookman Old Style" w:hAnsi="Bookman Old Style" w:cs="Times New Roman"/>
          <w:sz w:val="24"/>
          <w:szCs w:val="24"/>
        </w:rPr>
        <w:tab/>
      </w:r>
      <w:r w:rsidRPr="00A54E68">
        <w:rPr>
          <w:rFonts w:ascii="Bookman Old Style" w:hAnsi="Bookman Old Style" w:cs="Times New Roman"/>
          <w:sz w:val="24"/>
          <w:szCs w:val="24"/>
        </w:rPr>
        <w:t xml:space="preserve">Combining Remote Sensing and Tree-Ring Data: Issues, Needs and </w:t>
      </w:r>
      <w:r>
        <w:rPr>
          <w:rFonts w:ascii="Bookman Old Style" w:hAnsi="Bookman Old Style" w:cs="Times New Roman"/>
          <w:sz w:val="24"/>
          <w:szCs w:val="24"/>
        </w:rPr>
        <w:tab/>
      </w:r>
      <w:r w:rsidRPr="00A54E68">
        <w:rPr>
          <w:rFonts w:ascii="Bookman Old Style" w:hAnsi="Bookman Old Style" w:cs="Times New Roman"/>
          <w:sz w:val="24"/>
          <w:szCs w:val="24"/>
        </w:rPr>
        <w:t>Avenues. Forests 14:1138.</w:t>
      </w:r>
      <w:r>
        <w:rPr>
          <w:rFonts w:ascii="Bookman Old Style" w:hAnsi="Bookman Old Style" w:cs="Times New Roman"/>
          <w:sz w:val="24"/>
          <w:szCs w:val="24"/>
        </w:rPr>
        <w:t xml:space="preserve"> </w:t>
      </w:r>
      <w:hyperlink r:id="rId39" w:history="1">
        <w:r w:rsidRPr="00EB48E1">
          <w:rPr>
            <w:rStyle w:val="Hyperlink"/>
            <w:rFonts w:ascii="Bookman Old Style" w:hAnsi="Bookman Old Style" w:cs="Times New Roman"/>
            <w:sz w:val="24"/>
            <w:szCs w:val="24"/>
          </w:rPr>
          <w:t>https://doi.org/10.3390/f14061138</w:t>
        </w:r>
      </w:hyperlink>
      <w:r>
        <w:rPr>
          <w:rFonts w:ascii="Bookman Old Style" w:hAnsi="Bookman Old Style" w:cs="Times New Roman"/>
          <w:sz w:val="24"/>
          <w:szCs w:val="24"/>
        </w:rPr>
        <w:t xml:space="preserve"> </w:t>
      </w:r>
    </w:p>
    <w:p w14:paraId="6E75ABEB" w14:textId="77777777" w:rsidR="003B3B2D" w:rsidRPr="00A54E68" w:rsidRDefault="003B3B2D" w:rsidP="003B3B2D">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Jarecke</w:t>
      </w:r>
      <w:r>
        <w:rPr>
          <w:rFonts w:ascii="Bookman Old Style" w:hAnsi="Bookman Old Style" w:cs="Times New Roman"/>
          <w:sz w:val="24"/>
          <w:szCs w:val="24"/>
        </w:rPr>
        <w:t>,</w:t>
      </w:r>
      <w:r w:rsidRPr="00A54E68">
        <w:rPr>
          <w:rFonts w:ascii="Bookman Old Style" w:hAnsi="Bookman Old Style" w:cs="Times New Roman"/>
          <w:sz w:val="24"/>
          <w:szCs w:val="24"/>
        </w:rPr>
        <w:t xml:space="preserve"> KM, Hawkins LR, Bladon KD, Wondzell SM (2023) Carbon uptake by </w:t>
      </w:r>
      <w:r>
        <w:rPr>
          <w:rFonts w:ascii="Bookman Old Style" w:hAnsi="Bookman Old Style" w:cs="Times New Roman"/>
          <w:sz w:val="24"/>
          <w:szCs w:val="24"/>
        </w:rPr>
        <w:tab/>
      </w:r>
      <w:r w:rsidRPr="00A54E68">
        <w:rPr>
          <w:rFonts w:ascii="Bookman Old Style" w:hAnsi="Bookman Old Style" w:cs="Times New Roman"/>
          <w:sz w:val="24"/>
          <w:szCs w:val="24"/>
        </w:rPr>
        <w:t xml:space="preserve">Douglas-fir is more sensitive to increased temperature and vapor </w:t>
      </w:r>
      <w:r>
        <w:rPr>
          <w:rFonts w:ascii="Bookman Old Style" w:hAnsi="Bookman Old Style" w:cs="Times New Roman"/>
          <w:sz w:val="24"/>
          <w:szCs w:val="24"/>
        </w:rPr>
        <w:tab/>
      </w:r>
      <w:r w:rsidRPr="00A54E68">
        <w:rPr>
          <w:rFonts w:ascii="Bookman Old Style" w:hAnsi="Bookman Old Style" w:cs="Times New Roman"/>
          <w:sz w:val="24"/>
          <w:szCs w:val="24"/>
        </w:rPr>
        <w:t xml:space="preserve">pressure deficit than reduced rainfall in the western Cascade Mountains, </w:t>
      </w:r>
      <w:r>
        <w:rPr>
          <w:rFonts w:ascii="Bookman Old Style" w:hAnsi="Bookman Old Style" w:cs="Times New Roman"/>
          <w:sz w:val="24"/>
          <w:szCs w:val="24"/>
        </w:rPr>
        <w:tab/>
      </w:r>
      <w:r w:rsidRPr="00A54E68">
        <w:rPr>
          <w:rFonts w:ascii="Bookman Old Style" w:hAnsi="Bookman Old Style" w:cs="Times New Roman"/>
          <w:sz w:val="24"/>
          <w:szCs w:val="24"/>
        </w:rPr>
        <w:t>Oregon, USA. Agricultural and Forest Meteorology 329:109267.</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40" w:history="1">
        <w:r w:rsidRPr="00EB48E1">
          <w:rPr>
            <w:rStyle w:val="Hyperlink"/>
            <w:rFonts w:ascii="Bookman Old Style" w:hAnsi="Bookman Old Style" w:cs="Times New Roman"/>
            <w:sz w:val="24"/>
            <w:szCs w:val="24"/>
          </w:rPr>
          <w:t>https://doi.org/10.1016/j.agrformet.2022.109267</w:t>
        </w:r>
      </w:hyperlink>
      <w:r>
        <w:rPr>
          <w:rFonts w:ascii="Bookman Old Style" w:hAnsi="Bookman Old Style" w:cs="Times New Roman"/>
          <w:sz w:val="24"/>
          <w:szCs w:val="24"/>
        </w:rPr>
        <w:t xml:space="preserve"> </w:t>
      </w:r>
    </w:p>
    <w:p w14:paraId="525B6B5A" w14:textId="77777777" w:rsidR="000C5A3D" w:rsidRDefault="000C5A3D"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Johnson, K. Norman; Swanson, Frederick J. 2009. Historical context of old-</w:t>
      </w:r>
      <w:r w:rsidRPr="001F0E92">
        <w:rPr>
          <w:rFonts w:ascii="Bookman Old Style" w:hAnsi="Bookman Old Style" w:cs="Times New Roman"/>
          <w:sz w:val="24"/>
          <w:szCs w:val="24"/>
        </w:rPr>
        <w:tab/>
        <w:t xml:space="preserve">growth forests in the Pacific Northwest--policy, practices, and competing </w:t>
      </w:r>
      <w:r w:rsidRPr="001F0E92">
        <w:rPr>
          <w:rFonts w:ascii="Bookman Old Style" w:hAnsi="Bookman Old Style" w:cs="Times New Roman"/>
          <w:sz w:val="24"/>
          <w:szCs w:val="24"/>
        </w:rPr>
        <w:tab/>
        <w:t xml:space="preserve">worldviews. In: Spies, Thomas A.; Duncan, Sally L., eds. </w:t>
      </w:r>
      <w:proofErr w:type="gramStart"/>
      <w:r w:rsidRPr="001F0E92">
        <w:rPr>
          <w:rFonts w:ascii="Bookman Old Style" w:hAnsi="Bookman Old Style" w:cs="Times New Roman"/>
          <w:sz w:val="24"/>
          <w:szCs w:val="24"/>
        </w:rPr>
        <w:t>Old</w:t>
      </w:r>
      <w:proofErr w:type="gramEnd"/>
      <w:r w:rsidRPr="001F0E92">
        <w:rPr>
          <w:rFonts w:ascii="Bookman Old Style" w:hAnsi="Bookman Old Style" w:cs="Times New Roman"/>
          <w:sz w:val="24"/>
          <w:szCs w:val="24"/>
        </w:rPr>
        <w:t xml:space="preserve"> growth in a </w:t>
      </w:r>
      <w:r w:rsidRPr="001F0E92">
        <w:rPr>
          <w:rFonts w:ascii="Bookman Old Style" w:hAnsi="Bookman Old Style" w:cs="Times New Roman"/>
          <w:sz w:val="24"/>
          <w:szCs w:val="24"/>
        </w:rPr>
        <w:tab/>
        <w:t xml:space="preserve">new world: a Pacific Northwest icon reexamined. Washington, DC: </w:t>
      </w:r>
      <w:r w:rsidRPr="001F0E92">
        <w:rPr>
          <w:rFonts w:ascii="Bookman Old Style" w:hAnsi="Bookman Old Style" w:cs="Times New Roman"/>
          <w:sz w:val="24"/>
          <w:szCs w:val="24"/>
        </w:rPr>
        <w:tab/>
        <w:t>Covelo, CA: Island Press: 12-28. Chapter 2.</w:t>
      </w:r>
    </w:p>
    <w:p w14:paraId="57BF6429" w14:textId="77777777"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Jones, J., and Driscoll, C. (2022). Long-Term Ecological Research on </w:t>
      </w:r>
      <w:r>
        <w:rPr>
          <w:rFonts w:ascii="Bookman Old Style" w:hAnsi="Bookman Old Style" w:cs="Times New Roman"/>
          <w:sz w:val="24"/>
          <w:szCs w:val="24"/>
        </w:rPr>
        <w:tab/>
      </w:r>
      <w:r w:rsidRPr="001F0E92">
        <w:rPr>
          <w:rFonts w:ascii="Bookman Old Style" w:hAnsi="Bookman Old Style" w:cs="Times New Roman"/>
          <w:sz w:val="24"/>
          <w:szCs w:val="24"/>
        </w:rPr>
        <w:t>Ecosystem Responses to</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Climate Change. BioScience, 72(9): 814-826. </w:t>
      </w:r>
      <w:r>
        <w:rPr>
          <w:rFonts w:ascii="Bookman Old Style" w:hAnsi="Bookman Old Style" w:cs="Times New Roman"/>
          <w:sz w:val="24"/>
          <w:szCs w:val="24"/>
        </w:rPr>
        <w:tab/>
      </w:r>
      <w:hyperlink r:id="rId41" w:history="1">
        <w:r w:rsidRPr="00491584">
          <w:rPr>
            <w:rStyle w:val="Hyperlink"/>
            <w:rFonts w:ascii="Bookman Old Style" w:hAnsi="Bookman Old Style"/>
            <w:sz w:val="24"/>
            <w:szCs w:val="24"/>
          </w:rPr>
          <w:t>https://doi.org/10.1093/biosci/biac021</w:t>
        </w:r>
      </w:hyperlink>
      <w:r w:rsidRPr="001F0E92">
        <w:rPr>
          <w:rFonts w:ascii="Bookman Old Style" w:hAnsi="Bookman Old Style" w:cs="Times New Roman"/>
          <w:sz w:val="24"/>
          <w:szCs w:val="24"/>
        </w:rPr>
        <w:t xml:space="preserve"> </w:t>
      </w:r>
    </w:p>
    <w:p w14:paraId="4CFEAB40" w14:textId="1560D696" w:rsidR="00236B31" w:rsidRDefault="00236B31" w:rsidP="001F0E92">
      <w:pPr>
        <w:spacing w:after="0" w:line="240" w:lineRule="auto"/>
        <w:rPr>
          <w:rFonts w:ascii="Bookman Old Style" w:hAnsi="Bookman Old Style" w:cs="Times New Roman"/>
          <w:sz w:val="24"/>
          <w:szCs w:val="24"/>
        </w:rPr>
      </w:pPr>
      <w:r w:rsidRPr="00236B31">
        <w:rPr>
          <w:rFonts w:ascii="Bookman Old Style" w:hAnsi="Bookman Old Style" w:cs="Times New Roman"/>
          <w:sz w:val="24"/>
          <w:szCs w:val="24"/>
        </w:rPr>
        <w:t xml:space="preserve">Knüsel, Simon, Richard L. Peters, Matthias Haeni, Micah Wilhelm, and Roman </w:t>
      </w:r>
      <w:r>
        <w:rPr>
          <w:rFonts w:ascii="Bookman Old Style" w:hAnsi="Bookman Old Style" w:cs="Times New Roman"/>
          <w:sz w:val="24"/>
          <w:szCs w:val="24"/>
        </w:rPr>
        <w:tab/>
      </w:r>
      <w:r w:rsidRPr="00236B31">
        <w:rPr>
          <w:rFonts w:ascii="Bookman Old Style" w:hAnsi="Bookman Old Style" w:cs="Times New Roman"/>
          <w:sz w:val="24"/>
          <w:szCs w:val="24"/>
        </w:rPr>
        <w:t xml:space="preserve">Zweifel. 2021. "Processing and Extraction of Seasonal Tree Physiological </w:t>
      </w:r>
      <w:r>
        <w:rPr>
          <w:rFonts w:ascii="Bookman Old Style" w:hAnsi="Bookman Old Style" w:cs="Times New Roman"/>
          <w:sz w:val="24"/>
          <w:szCs w:val="24"/>
        </w:rPr>
        <w:tab/>
      </w:r>
      <w:r w:rsidRPr="00236B31">
        <w:rPr>
          <w:rFonts w:ascii="Bookman Old Style" w:hAnsi="Bookman Old Style" w:cs="Times New Roman"/>
          <w:sz w:val="24"/>
          <w:szCs w:val="24"/>
        </w:rPr>
        <w:t>Parameters from Stem Radius Time Series" Forests 12</w:t>
      </w:r>
      <w:r>
        <w:rPr>
          <w:rFonts w:ascii="Bookman Old Style" w:hAnsi="Bookman Old Style" w:cs="Times New Roman"/>
          <w:sz w:val="24"/>
          <w:szCs w:val="24"/>
        </w:rPr>
        <w:t>(</w:t>
      </w:r>
      <w:r w:rsidRPr="00236B31">
        <w:rPr>
          <w:rFonts w:ascii="Bookman Old Style" w:hAnsi="Bookman Old Style" w:cs="Times New Roman"/>
          <w:sz w:val="24"/>
          <w:szCs w:val="24"/>
        </w:rPr>
        <w:t>6</w:t>
      </w:r>
      <w:r>
        <w:rPr>
          <w:rFonts w:ascii="Bookman Old Style" w:hAnsi="Bookman Old Style" w:cs="Times New Roman"/>
          <w:sz w:val="24"/>
          <w:szCs w:val="24"/>
        </w:rPr>
        <w:t>)</w:t>
      </w:r>
      <w:r w:rsidRPr="00236B31">
        <w:rPr>
          <w:rFonts w:ascii="Bookman Old Style" w:hAnsi="Bookman Old Style" w:cs="Times New Roman"/>
          <w:sz w:val="24"/>
          <w:szCs w:val="24"/>
        </w:rPr>
        <w:t xml:space="preserve">: 765. </w:t>
      </w:r>
      <w:r>
        <w:rPr>
          <w:rFonts w:ascii="Bookman Old Style" w:hAnsi="Bookman Old Style" w:cs="Times New Roman"/>
          <w:sz w:val="24"/>
          <w:szCs w:val="24"/>
        </w:rPr>
        <w:tab/>
      </w:r>
      <w:hyperlink r:id="rId42" w:history="1">
        <w:r w:rsidRPr="00491584">
          <w:rPr>
            <w:rStyle w:val="Hyperlink"/>
            <w:rFonts w:ascii="Bookman Old Style" w:hAnsi="Bookman Old Style" w:cs="Times New Roman"/>
            <w:sz w:val="24"/>
            <w:szCs w:val="24"/>
          </w:rPr>
          <w:t>https://doi.org/10.3390/f12060765</w:t>
        </w:r>
      </w:hyperlink>
    </w:p>
    <w:p w14:paraId="4128DD52" w14:textId="6CBA954D" w:rsidR="00ED0137" w:rsidRPr="001F0E92" w:rsidRDefault="00ED0137"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Kunert, N., Hajek, P., Hietz, P., Morris, H., Rosner, S. and Tholen, D. (2022), </w:t>
      </w:r>
      <w:r>
        <w:rPr>
          <w:rFonts w:ascii="Bookman Old Style" w:hAnsi="Bookman Old Style" w:cs="Times New Roman"/>
          <w:sz w:val="24"/>
          <w:szCs w:val="24"/>
        </w:rPr>
        <w:tab/>
      </w:r>
      <w:r w:rsidRPr="001F0E92">
        <w:rPr>
          <w:rFonts w:ascii="Bookman Old Style" w:hAnsi="Bookman Old Style" w:cs="Times New Roman"/>
          <w:sz w:val="24"/>
          <w:szCs w:val="24"/>
        </w:rPr>
        <w:t>Summer</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temperatures reach the thermal tolerance threshold of </w:t>
      </w:r>
      <w:r>
        <w:rPr>
          <w:rFonts w:ascii="Bookman Old Style" w:hAnsi="Bookman Old Style" w:cs="Times New Roman"/>
          <w:sz w:val="24"/>
          <w:szCs w:val="24"/>
        </w:rPr>
        <w:tab/>
      </w:r>
      <w:r w:rsidRPr="001F0E92">
        <w:rPr>
          <w:rFonts w:ascii="Bookman Old Style" w:hAnsi="Bookman Old Style" w:cs="Times New Roman"/>
          <w:sz w:val="24"/>
          <w:szCs w:val="24"/>
        </w:rPr>
        <w:t>photosynthetic decline in temperate</w:t>
      </w:r>
      <w:r>
        <w:rPr>
          <w:rFonts w:ascii="Bookman Old Style" w:hAnsi="Bookman Old Style" w:cs="Times New Roman"/>
          <w:sz w:val="24"/>
          <w:szCs w:val="24"/>
        </w:rPr>
        <w:t xml:space="preserve"> </w:t>
      </w:r>
      <w:r w:rsidRPr="001F0E92">
        <w:rPr>
          <w:rFonts w:ascii="Bookman Old Style" w:hAnsi="Bookman Old Style" w:cs="Times New Roman"/>
          <w:sz w:val="24"/>
          <w:szCs w:val="24"/>
        </w:rPr>
        <w:t>conifers. Plant Biol J, 24: 1254-</w:t>
      </w:r>
      <w:r>
        <w:rPr>
          <w:rFonts w:ascii="Bookman Old Style" w:hAnsi="Bookman Old Style" w:cs="Times New Roman"/>
          <w:sz w:val="24"/>
          <w:szCs w:val="24"/>
        </w:rPr>
        <w:tab/>
      </w:r>
      <w:r w:rsidRPr="001F0E92">
        <w:rPr>
          <w:rFonts w:ascii="Bookman Old Style" w:hAnsi="Bookman Old Style" w:cs="Times New Roman"/>
          <w:sz w:val="24"/>
          <w:szCs w:val="24"/>
        </w:rPr>
        <w:t xml:space="preserve">1261. </w:t>
      </w:r>
      <w:hyperlink r:id="rId43" w:history="1">
        <w:r w:rsidRPr="001F0E92">
          <w:rPr>
            <w:rStyle w:val="Hyperlink"/>
            <w:rFonts w:ascii="Bookman Old Style" w:hAnsi="Bookman Old Style"/>
            <w:color w:val="auto"/>
            <w:sz w:val="24"/>
            <w:szCs w:val="24"/>
          </w:rPr>
          <w:t>https://doi.org/10.1111/plb.13349</w:t>
        </w:r>
      </w:hyperlink>
      <w:r w:rsidRPr="001F0E92">
        <w:rPr>
          <w:rFonts w:ascii="Bookman Old Style" w:hAnsi="Bookman Old Style" w:cs="Times New Roman"/>
          <w:sz w:val="24"/>
          <w:szCs w:val="24"/>
        </w:rPr>
        <w:t xml:space="preserve"> </w:t>
      </w:r>
    </w:p>
    <w:p w14:paraId="18323FE1" w14:textId="77777777" w:rsidR="000C5A3D" w:rsidRPr="001F0E92" w:rsidRDefault="000C5A3D"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“Maps”. (n.d.). Andrews Forest Research Program. </w:t>
      </w:r>
      <w:r w:rsidRPr="001F0E92">
        <w:rPr>
          <w:rFonts w:ascii="Bookman Old Style" w:hAnsi="Bookman Old Style" w:cs="Times New Roman"/>
          <w:sz w:val="24"/>
          <w:szCs w:val="24"/>
        </w:rPr>
        <w:tab/>
      </w:r>
      <w:hyperlink r:id="rId44" w:history="1">
        <w:r w:rsidRPr="001F0E92">
          <w:rPr>
            <w:rStyle w:val="Hyperlink"/>
            <w:rFonts w:ascii="Bookman Old Style" w:hAnsi="Bookman Old Style" w:cs="Times New Roman"/>
            <w:color w:val="auto"/>
            <w:sz w:val="24"/>
            <w:szCs w:val="24"/>
          </w:rPr>
          <w:t>https://andrewsforest.oregonstate.edu/data/map?topnav=157</w:t>
        </w:r>
      </w:hyperlink>
      <w:r w:rsidRPr="001F0E92">
        <w:rPr>
          <w:rFonts w:ascii="Bookman Old Style" w:hAnsi="Bookman Old Style" w:cs="Times New Roman"/>
          <w:sz w:val="24"/>
          <w:szCs w:val="24"/>
        </w:rPr>
        <w:t xml:space="preserve">  </w:t>
      </w:r>
    </w:p>
    <w:p w14:paraId="5AC94898" w14:textId="77777777" w:rsidR="000C5A3D" w:rsidRPr="001F0E92" w:rsidRDefault="000C5A3D"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Mo, L., Zohner, C. M., Reich, P. B., Liang, J., De Miguel, S., Nabuurs, G., </w:t>
      </w:r>
      <w:r w:rsidRPr="001F0E92">
        <w:rPr>
          <w:rFonts w:ascii="Bookman Old Style" w:hAnsi="Bookman Old Style" w:cs="Times New Roman"/>
          <w:sz w:val="24"/>
          <w:szCs w:val="24"/>
        </w:rPr>
        <w:tab/>
        <w:t xml:space="preserve">Renner, S. S., Araza, A., Herold, M., Mirzagholi, L., Ma, H., Averill, C., </w:t>
      </w:r>
      <w:r w:rsidRPr="001F0E92">
        <w:rPr>
          <w:rFonts w:ascii="Bookman Old Style" w:hAnsi="Bookman Old Style" w:cs="Times New Roman"/>
          <w:sz w:val="24"/>
          <w:szCs w:val="24"/>
        </w:rPr>
        <w:tab/>
        <w:t xml:space="preserve">Phillips, O. L., Gamarra, J. G., Hordijk, I., Routh, D., Abegg, M., Adou </w:t>
      </w:r>
      <w:r w:rsidRPr="001F0E92">
        <w:rPr>
          <w:rFonts w:ascii="Bookman Old Style" w:hAnsi="Bookman Old Style" w:cs="Times New Roman"/>
          <w:sz w:val="24"/>
          <w:szCs w:val="24"/>
        </w:rPr>
        <w:tab/>
        <w:t xml:space="preserve">Yao, Y. C., Alberti, G., . . .  Crowther, T. W. (2023). Integrated global </w:t>
      </w:r>
      <w:r w:rsidRPr="001F0E92">
        <w:rPr>
          <w:rFonts w:ascii="Bookman Old Style" w:hAnsi="Bookman Old Style" w:cs="Times New Roman"/>
          <w:sz w:val="24"/>
          <w:szCs w:val="24"/>
        </w:rPr>
        <w:tab/>
        <w:t>assessment of the natural forest carbon potential. Nature, 624(7990), 92-</w:t>
      </w:r>
      <w:r w:rsidRPr="001F0E92">
        <w:rPr>
          <w:rFonts w:ascii="Bookman Old Style" w:hAnsi="Bookman Old Style" w:cs="Times New Roman"/>
          <w:sz w:val="24"/>
          <w:szCs w:val="24"/>
        </w:rPr>
        <w:tab/>
        <w:t xml:space="preserve">101. </w:t>
      </w:r>
      <w:hyperlink r:id="rId45" w:history="1">
        <w:r w:rsidRPr="001F0E92">
          <w:rPr>
            <w:rStyle w:val="Hyperlink"/>
            <w:rFonts w:ascii="Bookman Old Style" w:hAnsi="Bookman Old Style" w:cs="Times New Roman"/>
            <w:color w:val="auto"/>
            <w:sz w:val="24"/>
            <w:szCs w:val="24"/>
          </w:rPr>
          <w:t>https://doi.org/10.1038/s41586-023-06723-z</w:t>
        </w:r>
      </w:hyperlink>
      <w:r w:rsidRPr="001F0E92">
        <w:rPr>
          <w:rFonts w:ascii="Bookman Old Style" w:hAnsi="Bookman Old Style" w:cs="Times New Roman"/>
          <w:sz w:val="24"/>
          <w:szCs w:val="24"/>
        </w:rPr>
        <w:t xml:space="preserve"> </w:t>
      </w:r>
    </w:p>
    <w:p w14:paraId="48740EFA" w14:textId="77777777" w:rsidR="003B3B2D" w:rsidRPr="00A54E68" w:rsidRDefault="003B3B2D" w:rsidP="003B3B2D">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Novick</w:t>
      </w:r>
      <w:r>
        <w:rPr>
          <w:rFonts w:ascii="Bookman Old Style" w:hAnsi="Bookman Old Style" w:cs="Times New Roman"/>
          <w:sz w:val="24"/>
          <w:szCs w:val="24"/>
        </w:rPr>
        <w:t>,</w:t>
      </w:r>
      <w:r w:rsidRPr="00A54E68">
        <w:rPr>
          <w:rFonts w:ascii="Bookman Old Style" w:hAnsi="Bookman Old Style" w:cs="Times New Roman"/>
          <w:sz w:val="24"/>
          <w:szCs w:val="24"/>
        </w:rPr>
        <w:t xml:space="preserve"> KA, Ficklin DL, </w:t>
      </w:r>
      <w:proofErr w:type="spellStart"/>
      <w:r w:rsidRPr="00A54E68">
        <w:rPr>
          <w:rFonts w:ascii="Bookman Old Style" w:hAnsi="Bookman Old Style" w:cs="Times New Roman"/>
          <w:sz w:val="24"/>
          <w:szCs w:val="24"/>
        </w:rPr>
        <w:t>Grossiord</w:t>
      </w:r>
      <w:proofErr w:type="spellEnd"/>
      <w:r w:rsidRPr="00A54E68">
        <w:rPr>
          <w:rFonts w:ascii="Bookman Old Style" w:hAnsi="Bookman Old Style" w:cs="Times New Roman"/>
          <w:sz w:val="24"/>
          <w:szCs w:val="24"/>
        </w:rPr>
        <w:t xml:space="preserve"> C, </w:t>
      </w:r>
      <w:proofErr w:type="spellStart"/>
      <w:r w:rsidRPr="00A54E68">
        <w:rPr>
          <w:rFonts w:ascii="Bookman Old Style" w:hAnsi="Bookman Old Style" w:cs="Times New Roman"/>
          <w:sz w:val="24"/>
          <w:szCs w:val="24"/>
        </w:rPr>
        <w:t>Konings</w:t>
      </w:r>
      <w:proofErr w:type="spellEnd"/>
      <w:r w:rsidRPr="00A54E68">
        <w:rPr>
          <w:rFonts w:ascii="Bookman Old Style" w:hAnsi="Bookman Old Style" w:cs="Times New Roman"/>
          <w:sz w:val="24"/>
          <w:szCs w:val="24"/>
        </w:rPr>
        <w:t xml:space="preserve"> AG, Martínez-Vilalta J, Sadok W, </w:t>
      </w:r>
      <w:r>
        <w:rPr>
          <w:rFonts w:ascii="Bookman Old Style" w:hAnsi="Bookman Old Style" w:cs="Times New Roman"/>
          <w:sz w:val="24"/>
          <w:szCs w:val="24"/>
        </w:rPr>
        <w:tab/>
      </w:r>
      <w:proofErr w:type="spellStart"/>
      <w:r w:rsidRPr="00A54E68">
        <w:rPr>
          <w:rFonts w:ascii="Bookman Old Style" w:hAnsi="Bookman Old Style" w:cs="Times New Roman"/>
          <w:sz w:val="24"/>
          <w:szCs w:val="24"/>
        </w:rPr>
        <w:t>Trugman</w:t>
      </w:r>
      <w:proofErr w:type="spellEnd"/>
      <w:r w:rsidRPr="00A54E68">
        <w:rPr>
          <w:rFonts w:ascii="Bookman Old Style" w:hAnsi="Bookman Old Style" w:cs="Times New Roman"/>
          <w:sz w:val="24"/>
          <w:szCs w:val="24"/>
        </w:rPr>
        <w:t xml:space="preserve"> AT, Williams AP, Wright AJ, </w:t>
      </w:r>
      <w:proofErr w:type="spellStart"/>
      <w:r w:rsidRPr="00A54E68">
        <w:rPr>
          <w:rFonts w:ascii="Bookman Old Style" w:hAnsi="Bookman Old Style" w:cs="Times New Roman"/>
          <w:sz w:val="24"/>
          <w:szCs w:val="24"/>
        </w:rPr>
        <w:t>Abatzoglou</w:t>
      </w:r>
      <w:proofErr w:type="spellEnd"/>
      <w:r w:rsidRPr="00A54E68">
        <w:rPr>
          <w:rFonts w:ascii="Bookman Old Style" w:hAnsi="Bookman Old Style" w:cs="Times New Roman"/>
          <w:sz w:val="24"/>
          <w:szCs w:val="24"/>
        </w:rPr>
        <w:t xml:space="preserve"> JT, Dannenberg MP, </w:t>
      </w:r>
      <w:r>
        <w:rPr>
          <w:rFonts w:ascii="Bookman Old Style" w:hAnsi="Bookman Old Style" w:cs="Times New Roman"/>
          <w:sz w:val="24"/>
          <w:szCs w:val="24"/>
        </w:rPr>
        <w:tab/>
      </w:r>
      <w:proofErr w:type="spellStart"/>
      <w:r w:rsidRPr="00A54E68">
        <w:rPr>
          <w:rFonts w:ascii="Bookman Old Style" w:hAnsi="Bookman Old Style" w:cs="Times New Roman"/>
          <w:sz w:val="24"/>
          <w:szCs w:val="24"/>
        </w:rPr>
        <w:t>Gentine</w:t>
      </w:r>
      <w:proofErr w:type="spellEnd"/>
      <w:r w:rsidRPr="00A54E68">
        <w:rPr>
          <w:rFonts w:ascii="Bookman Old Style" w:hAnsi="Bookman Old Style" w:cs="Times New Roman"/>
          <w:sz w:val="24"/>
          <w:szCs w:val="24"/>
        </w:rPr>
        <w:t xml:space="preserve"> P, Guan K, Johnston MR, Lowman LEL, Moore DJP, McDowell </w:t>
      </w:r>
      <w:r>
        <w:rPr>
          <w:rFonts w:ascii="Bookman Old Style" w:hAnsi="Bookman Old Style" w:cs="Times New Roman"/>
          <w:sz w:val="24"/>
          <w:szCs w:val="24"/>
        </w:rPr>
        <w:tab/>
      </w:r>
      <w:r w:rsidRPr="00A54E68">
        <w:rPr>
          <w:rFonts w:ascii="Bookman Old Style" w:hAnsi="Bookman Old Style" w:cs="Times New Roman"/>
          <w:sz w:val="24"/>
          <w:szCs w:val="24"/>
        </w:rPr>
        <w:t xml:space="preserve">NG </w:t>
      </w:r>
      <w:proofErr w:type="gramStart"/>
      <w:r w:rsidRPr="00A54E68">
        <w:rPr>
          <w:rFonts w:ascii="Bookman Old Style" w:hAnsi="Bookman Old Style" w:cs="Times New Roman"/>
          <w:sz w:val="24"/>
          <w:szCs w:val="24"/>
        </w:rPr>
        <w:t>The</w:t>
      </w:r>
      <w:proofErr w:type="gramEnd"/>
      <w:r w:rsidRPr="00A54E68">
        <w:rPr>
          <w:rFonts w:ascii="Bookman Old Style" w:hAnsi="Bookman Old Style" w:cs="Times New Roman"/>
          <w:sz w:val="24"/>
          <w:szCs w:val="24"/>
        </w:rPr>
        <w:t xml:space="preserve"> impacts of rising </w:t>
      </w:r>
      <w:proofErr w:type="spellStart"/>
      <w:r w:rsidRPr="00A54E68">
        <w:rPr>
          <w:rFonts w:ascii="Bookman Old Style" w:hAnsi="Bookman Old Style" w:cs="Times New Roman"/>
          <w:sz w:val="24"/>
          <w:szCs w:val="24"/>
        </w:rPr>
        <w:t>vapour</w:t>
      </w:r>
      <w:proofErr w:type="spellEnd"/>
      <w:r w:rsidRPr="00A54E68">
        <w:rPr>
          <w:rFonts w:ascii="Bookman Old Style" w:hAnsi="Bookman Old Style" w:cs="Times New Roman"/>
          <w:sz w:val="24"/>
          <w:szCs w:val="24"/>
        </w:rPr>
        <w:t xml:space="preserve"> pressure deficit in natural and managed </w:t>
      </w:r>
      <w:r>
        <w:rPr>
          <w:rFonts w:ascii="Bookman Old Style" w:hAnsi="Bookman Old Style" w:cs="Times New Roman"/>
          <w:sz w:val="24"/>
          <w:szCs w:val="24"/>
        </w:rPr>
        <w:tab/>
      </w:r>
      <w:r w:rsidRPr="00A54E68">
        <w:rPr>
          <w:rFonts w:ascii="Bookman Old Style" w:hAnsi="Bookman Old Style" w:cs="Times New Roman"/>
          <w:sz w:val="24"/>
          <w:szCs w:val="24"/>
        </w:rPr>
        <w:t xml:space="preserve">ecosystems. Plant, Cell &amp; Environment n/a. </w:t>
      </w:r>
      <w:r>
        <w:rPr>
          <w:rFonts w:ascii="Bookman Old Style" w:hAnsi="Bookman Old Style" w:cs="Times New Roman"/>
          <w:sz w:val="24"/>
          <w:szCs w:val="24"/>
        </w:rPr>
        <w:tab/>
      </w:r>
      <w:hyperlink r:id="rId46" w:history="1">
        <w:r w:rsidRPr="00EB48E1">
          <w:rPr>
            <w:rStyle w:val="Hyperlink"/>
            <w:rFonts w:ascii="Bookman Old Style" w:hAnsi="Bookman Old Style" w:cs="Times New Roman"/>
            <w:sz w:val="24"/>
            <w:szCs w:val="24"/>
          </w:rPr>
          <w:t>https://doi.org/10.1111/pce.14846</w:t>
        </w:r>
      </w:hyperlink>
      <w:r>
        <w:rPr>
          <w:rFonts w:ascii="Bookman Old Style" w:hAnsi="Bookman Old Style" w:cs="Times New Roman"/>
          <w:sz w:val="24"/>
          <w:szCs w:val="24"/>
        </w:rPr>
        <w:t xml:space="preserve"> </w:t>
      </w:r>
    </w:p>
    <w:p w14:paraId="2D43A284" w14:textId="77777777"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Rastogi, B., Berkelhammer, M., Wharton, S., Whelan, M. E., Meinzer, F. C., </w:t>
      </w:r>
      <w:r>
        <w:rPr>
          <w:rFonts w:ascii="Bookman Old Style" w:hAnsi="Bookman Old Style" w:cs="Times New Roman"/>
          <w:sz w:val="24"/>
          <w:szCs w:val="24"/>
        </w:rPr>
        <w:tab/>
      </w:r>
      <w:r w:rsidRPr="001F0E92">
        <w:rPr>
          <w:rFonts w:ascii="Bookman Old Style" w:hAnsi="Bookman Old Style" w:cs="Times New Roman"/>
          <w:sz w:val="24"/>
          <w:szCs w:val="24"/>
        </w:rPr>
        <w:t>Noone, D., and</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Still, C. J. (2018), Ecosystem fluxes of carbonyl sulfide in </w:t>
      </w:r>
      <w:r>
        <w:rPr>
          <w:rFonts w:ascii="Bookman Old Style" w:hAnsi="Bookman Old Style" w:cs="Times New Roman"/>
          <w:sz w:val="24"/>
          <w:szCs w:val="24"/>
        </w:rPr>
        <w:tab/>
      </w:r>
      <w:r w:rsidRPr="001F0E92">
        <w:rPr>
          <w:rFonts w:ascii="Bookman Old Style" w:hAnsi="Bookman Old Style" w:cs="Times New Roman"/>
          <w:sz w:val="24"/>
          <w:szCs w:val="24"/>
        </w:rPr>
        <w:t>an old-growth forest: temporal</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dynamics and responses to diffuse </w:t>
      </w:r>
      <w:r>
        <w:rPr>
          <w:rFonts w:ascii="Bookman Old Style" w:hAnsi="Bookman Old Style" w:cs="Times New Roman"/>
          <w:sz w:val="24"/>
          <w:szCs w:val="24"/>
        </w:rPr>
        <w:tab/>
      </w:r>
      <w:r w:rsidRPr="001F0E92">
        <w:rPr>
          <w:rFonts w:ascii="Bookman Old Style" w:hAnsi="Bookman Old Style" w:cs="Times New Roman"/>
          <w:sz w:val="24"/>
          <w:szCs w:val="24"/>
        </w:rPr>
        <w:t>radiation and heat waves, Biogeosciences, 15: 7127–</w:t>
      </w:r>
    </w:p>
    <w:p w14:paraId="67993E45" w14:textId="77899882" w:rsidR="00ED0137" w:rsidRPr="00ED0137" w:rsidRDefault="00ED0137" w:rsidP="00ED0137">
      <w:pPr>
        <w:spacing w:after="0" w:line="240" w:lineRule="auto"/>
        <w:ind w:firstLine="720"/>
        <w:rPr>
          <w:rFonts w:ascii="Bookman Old Style" w:hAnsi="Bookman Old Style"/>
          <w:sz w:val="24"/>
          <w:szCs w:val="24"/>
          <w:u w:val="single"/>
        </w:rPr>
      </w:pPr>
      <w:r w:rsidRPr="001F0E92">
        <w:rPr>
          <w:rFonts w:ascii="Bookman Old Style" w:hAnsi="Bookman Old Style" w:cs="Times New Roman"/>
          <w:sz w:val="24"/>
          <w:szCs w:val="24"/>
        </w:rPr>
        <w:t xml:space="preserve">7139. </w:t>
      </w:r>
      <w:hyperlink r:id="rId47" w:history="1">
        <w:r w:rsidRPr="001F0E92">
          <w:rPr>
            <w:rStyle w:val="Hyperlink"/>
            <w:rFonts w:ascii="Bookman Old Style" w:hAnsi="Bookman Old Style"/>
            <w:color w:val="auto"/>
            <w:sz w:val="24"/>
            <w:szCs w:val="24"/>
          </w:rPr>
          <w:t>https://doi.org/10.5194/bg-15-7127-2018</w:t>
        </w:r>
      </w:hyperlink>
    </w:p>
    <w:p w14:paraId="3D5100D2" w14:textId="2393C8C3" w:rsidR="00ED0137" w:rsidRPr="001F0E92" w:rsidRDefault="00ED0137" w:rsidP="00ED0137">
      <w:pPr>
        <w:pStyle w:val="NormalWeb"/>
        <w:spacing w:before="0" w:beforeAutospacing="0" w:after="0" w:afterAutospacing="0"/>
        <w:rPr>
          <w:rFonts w:ascii="Bookman Old Style" w:hAnsi="Bookman Old Style"/>
        </w:rPr>
      </w:pPr>
      <w:r w:rsidRPr="001F0E92">
        <w:rPr>
          <w:rFonts w:ascii="Bookman Old Style" w:hAnsi="Bookman Old Style"/>
        </w:rPr>
        <w:lastRenderedPageBreak/>
        <w:t xml:space="preserve">Reich, P.B., Luo, Y., Bradford, J.B., Poorter, H., Perry, C.H., and Oleksyn, J. </w:t>
      </w:r>
      <w:r>
        <w:rPr>
          <w:rFonts w:ascii="Bookman Old Style" w:hAnsi="Bookman Old Style"/>
        </w:rPr>
        <w:tab/>
      </w:r>
      <w:r w:rsidRPr="001F0E92">
        <w:rPr>
          <w:rFonts w:ascii="Bookman Old Style" w:hAnsi="Bookman Old Style"/>
        </w:rPr>
        <w:t xml:space="preserve">(2014). Temperature drives global patterns in forest biomass distribution </w:t>
      </w:r>
      <w:r>
        <w:rPr>
          <w:rFonts w:ascii="Bookman Old Style" w:hAnsi="Bookman Old Style"/>
        </w:rPr>
        <w:tab/>
      </w:r>
      <w:r w:rsidRPr="001F0E92">
        <w:rPr>
          <w:rFonts w:ascii="Bookman Old Style" w:hAnsi="Bookman Old Style"/>
        </w:rPr>
        <w:t>in leaves, stems, and roots. </w:t>
      </w:r>
      <w:r w:rsidRPr="001F0E92">
        <w:rPr>
          <w:rStyle w:val="Emphasis"/>
          <w:rFonts w:ascii="Bookman Old Style" w:eastAsiaTheme="majorEastAsia" w:hAnsi="Bookman Old Style"/>
        </w:rPr>
        <w:t>PNAS </w:t>
      </w:r>
      <w:r w:rsidRPr="001F0E92">
        <w:rPr>
          <w:rFonts w:ascii="Bookman Old Style" w:hAnsi="Bookman Old Style"/>
        </w:rPr>
        <w:t>111 (38) 13721-</w:t>
      </w:r>
      <w:r>
        <w:rPr>
          <w:rFonts w:ascii="Bookman Old Style" w:hAnsi="Bookman Old Style"/>
        </w:rPr>
        <w:tab/>
      </w:r>
      <w:r w:rsidRPr="001F0E92">
        <w:rPr>
          <w:rFonts w:ascii="Bookman Old Style" w:hAnsi="Bookman Old Style"/>
        </w:rPr>
        <w:t>13726. </w:t>
      </w:r>
      <w:hyperlink r:id="rId48" w:history="1">
        <w:r w:rsidRPr="00491584">
          <w:rPr>
            <w:rStyle w:val="Hyperlink"/>
            <w:rFonts w:ascii="Bookman Old Style" w:hAnsi="Bookman Old Style"/>
          </w:rPr>
          <w:t>https://doi.org/10.1073/pnas.1216053111</w:t>
        </w:r>
        <w:r w:rsidRPr="00491584">
          <w:rPr>
            <w:rStyle w:val="Hyperlink"/>
            <w:rFonts w:ascii="Bookman Old Style" w:eastAsiaTheme="majorEastAsia" w:hAnsi="Bookman Old Style"/>
            <w:bdr w:val="none" w:sz="0" w:space="0" w:color="auto" w:frame="1"/>
          </w:rPr>
          <w:t>.</w:t>
        </w:r>
      </w:hyperlink>
    </w:p>
    <w:p w14:paraId="230D7E87" w14:textId="77777777" w:rsidR="00ED0137" w:rsidRPr="001F0E92"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Salomón, R. L., Peters, R. L., Zweifel, R., Sass</w:t>
      </w:r>
      <w:r w:rsidRPr="001F0E92">
        <w:rPr>
          <w:rFonts w:ascii="Times New Roman" w:hAnsi="Times New Roman" w:cs="Times New Roman"/>
          <w:sz w:val="24"/>
          <w:szCs w:val="24"/>
        </w:rPr>
        <w:t>‐</w:t>
      </w:r>
      <w:r w:rsidRPr="001F0E92">
        <w:rPr>
          <w:rFonts w:ascii="Bookman Old Style" w:hAnsi="Bookman Old Style" w:cs="Times New Roman"/>
          <w:sz w:val="24"/>
          <w:szCs w:val="24"/>
        </w:rPr>
        <w:t xml:space="preserve">Klaassen, U., Stegehuis, A. I., </w:t>
      </w:r>
      <w:r>
        <w:rPr>
          <w:rFonts w:ascii="Bookman Old Style" w:hAnsi="Bookman Old Style" w:cs="Times New Roman"/>
          <w:sz w:val="24"/>
          <w:szCs w:val="24"/>
        </w:rPr>
        <w:tab/>
      </w:r>
      <w:r w:rsidRPr="001F0E92">
        <w:rPr>
          <w:rFonts w:ascii="Bookman Old Style" w:hAnsi="Bookman Old Style" w:cs="Times New Roman"/>
          <w:sz w:val="24"/>
          <w:szCs w:val="24"/>
        </w:rPr>
        <w:t>Smiljani</w:t>
      </w:r>
      <w:r w:rsidRPr="001F0E92">
        <w:rPr>
          <w:rFonts w:ascii="Bookman Old Style" w:hAnsi="Bookman Old Style" w:cs="Bookman Old Style"/>
          <w:sz w:val="24"/>
          <w:szCs w:val="24"/>
        </w:rPr>
        <w:t>ć</w:t>
      </w:r>
      <w:r w:rsidRPr="001F0E92">
        <w:rPr>
          <w:rFonts w:ascii="Bookman Old Style" w:hAnsi="Bookman Old Style" w:cs="Times New Roman"/>
          <w:sz w:val="24"/>
          <w:szCs w:val="24"/>
        </w:rPr>
        <w:t xml:space="preserve">, M., Poyatos, R., Babst, F., Cienciala, E., Fonti, P., Lerink, B., </w:t>
      </w:r>
      <w:r>
        <w:rPr>
          <w:rFonts w:ascii="Bookman Old Style" w:hAnsi="Bookman Old Style" w:cs="Times New Roman"/>
          <w:sz w:val="24"/>
          <w:szCs w:val="24"/>
        </w:rPr>
        <w:tab/>
      </w:r>
      <w:r w:rsidRPr="001F0E92">
        <w:rPr>
          <w:rFonts w:ascii="Bookman Old Style" w:hAnsi="Bookman Old Style" w:cs="Times New Roman"/>
          <w:sz w:val="24"/>
          <w:szCs w:val="24"/>
        </w:rPr>
        <w:t xml:space="preserve">Lindner, M., Vilalta, J., </w:t>
      </w:r>
      <w:r w:rsidRPr="001F0E92">
        <w:rPr>
          <w:rFonts w:ascii="Bookman Old Style" w:hAnsi="Bookman Old Style" w:cs="Times New Roman"/>
          <w:sz w:val="24"/>
          <w:szCs w:val="24"/>
        </w:rPr>
        <w:tab/>
        <w:t xml:space="preserve">Mencuccini, M., Nabuurs, G., Van Der Maaten, </w:t>
      </w:r>
      <w:r>
        <w:rPr>
          <w:rFonts w:ascii="Bookman Old Style" w:hAnsi="Bookman Old Style" w:cs="Times New Roman"/>
          <w:sz w:val="24"/>
          <w:szCs w:val="24"/>
        </w:rPr>
        <w:tab/>
      </w:r>
      <w:r w:rsidRPr="001F0E92">
        <w:rPr>
          <w:rFonts w:ascii="Bookman Old Style" w:hAnsi="Bookman Old Style" w:cs="Times New Roman"/>
          <w:sz w:val="24"/>
          <w:szCs w:val="24"/>
        </w:rPr>
        <w:t xml:space="preserve">E., Von Arx, G., Bär, A., Akhmetzyanov, </w:t>
      </w:r>
      <w:r w:rsidRPr="001F0E92">
        <w:rPr>
          <w:rFonts w:ascii="Bookman Old Style" w:hAnsi="Bookman Old Style" w:cs="Times New Roman"/>
          <w:sz w:val="24"/>
          <w:szCs w:val="24"/>
        </w:rPr>
        <w:tab/>
        <w:t xml:space="preserve">L., . . . Steppe, K. (2022). The </w:t>
      </w:r>
      <w:r>
        <w:rPr>
          <w:rFonts w:ascii="Bookman Old Style" w:hAnsi="Bookman Old Style" w:cs="Times New Roman"/>
          <w:sz w:val="24"/>
          <w:szCs w:val="24"/>
        </w:rPr>
        <w:tab/>
      </w:r>
      <w:r w:rsidRPr="001F0E92">
        <w:rPr>
          <w:rFonts w:ascii="Bookman Old Style" w:hAnsi="Bookman Old Style" w:cs="Times New Roman"/>
          <w:sz w:val="24"/>
          <w:szCs w:val="24"/>
        </w:rPr>
        <w:t xml:space="preserve">2018 European heatwave led to stem dehydration but not to consistent </w:t>
      </w:r>
      <w:r>
        <w:rPr>
          <w:rFonts w:ascii="Bookman Old Style" w:hAnsi="Bookman Old Style" w:cs="Times New Roman"/>
          <w:sz w:val="24"/>
          <w:szCs w:val="24"/>
        </w:rPr>
        <w:tab/>
      </w:r>
      <w:r w:rsidRPr="001F0E92">
        <w:rPr>
          <w:rFonts w:ascii="Bookman Old Style" w:hAnsi="Bookman Old Style" w:cs="Times New Roman"/>
          <w:sz w:val="24"/>
          <w:szCs w:val="24"/>
        </w:rPr>
        <w:t xml:space="preserve">growth reductions in forests. Nature Communications, 13(1). </w:t>
      </w:r>
      <w:r w:rsidRPr="001F0E92">
        <w:rPr>
          <w:rFonts w:ascii="Bookman Old Style" w:hAnsi="Bookman Old Style" w:cs="Times New Roman"/>
          <w:sz w:val="24"/>
          <w:szCs w:val="24"/>
        </w:rPr>
        <w:tab/>
      </w:r>
      <w:hyperlink r:id="rId49" w:history="1">
        <w:r w:rsidRPr="001F0E92">
          <w:rPr>
            <w:rStyle w:val="Hyperlink"/>
            <w:rFonts w:ascii="Bookman Old Style" w:hAnsi="Bookman Old Style"/>
            <w:color w:val="auto"/>
            <w:sz w:val="24"/>
            <w:szCs w:val="24"/>
          </w:rPr>
          <w:t>https://doi.org/10.1038/s41467-021-27579-9</w:t>
        </w:r>
      </w:hyperlink>
      <w:r w:rsidRPr="001F0E92">
        <w:rPr>
          <w:rFonts w:ascii="Bookman Old Style" w:hAnsi="Bookman Old Style" w:cs="Times New Roman"/>
          <w:sz w:val="24"/>
          <w:szCs w:val="24"/>
        </w:rPr>
        <w:t xml:space="preserve"> </w:t>
      </w:r>
    </w:p>
    <w:p w14:paraId="5C098B42" w14:textId="57BBB591" w:rsidR="000C5A3D" w:rsidRPr="001F0E92" w:rsidRDefault="000C5A3D" w:rsidP="001F0E92">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Stephenson, N. L., Das, A. J., Condit, R., Russo, S. E., Baker, P. J., Beckman, </w:t>
      </w:r>
      <w:r w:rsidR="00F25B65">
        <w:rPr>
          <w:rFonts w:ascii="Bookman Old Style" w:hAnsi="Bookman Old Style" w:cs="Times New Roman"/>
          <w:sz w:val="24"/>
          <w:szCs w:val="24"/>
        </w:rPr>
        <w:tab/>
      </w:r>
      <w:r w:rsidRPr="001F0E92">
        <w:rPr>
          <w:rFonts w:ascii="Bookman Old Style" w:hAnsi="Bookman Old Style" w:cs="Times New Roman"/>
          <w:sz w:val="24"/>
          <w:szCs w:val="24"/>
        </w:rPr>
        <w:t xml:space="preserve">N. G., Coomes, D. A., Lines, E. R., Morris, W. K., Rüger, N., Álvarez, E., </w:t>
      </w:r>
      <w:r w:rsidR="00F25B65">
        <w:rPr>
          <w:rFonts w:ascii="Bookman Old Style" w:hAnsi="Bookman Old Style" w:cs="Times New Roman"/>
          <w:sz w:val="24"/>
          <w:szCs w:val="24"/>
        </w:rPr>
        <w:tab/>
      </w:r>
      <w:r w:rsidRPr="001F0E92">
        <w:rPr>
          <w:rFonts w:ascii="Bookman Old Style" w:hAnsi="Bookman Old Style" w:cs="Times New Roman"/>
          <w:sz w:val="24"/>
          <w:szCs w:val="24"/>
        </w:rPr>
        <w:t xml:space="preserve">Blundo, C., Bunyavejchewin, S., Chuyong, G., Davies, S. J., Duque, Á., </w:t>
      </w:r>
      <w:r w:rsidR="00F25B65">
        <w:rPr>
          <w:rFonts w:ascii="Bookman Old Style" w:hAnsi="Bookman Old Style" w:cs="Times New Roman"/>
          <w:sz w:val="24"/>
          <w:szCs w:val="24"/>
        </w:rPr>
        <w:tab/>
      </w:r>
      <w:r w:rsidRPr="001F0E92">
        <w:rPr>
          <w:rFonts w:ascii="Bookman Old Style" w:hAnsi="Bookman Old Style" w:cs="Times New Roman"/>
          <w:sz w:val="24"/>
          <w:szCs w:val="24"/>
        </w:rPr>
        <w:t xml:space="preserve">Ewango, C. N., Flores, O., Franklin, J. F., . . . Zavala, M. A. (2014). Rate </w:t>
      </w:r>
      <w:r w:rsidR="00F25B65">
        <w:rPr>
          <w:rFonts w:ascii="Bookman Old Style" w:hAnsi="Bookman Old Style" w:cs="Times New Roman"/>
          <w:sz w:val="24"/>
          <w:szCs w:val="24"/>
        </w:rPr>
        <w:tab/>
      </w:r>
      <w:r w:rsidRPr="001F0E92">
        <w:rPr>
          <w:rFonts w:ascii="Bookman Old Style" w:hAnsi="Bookman Old Style" w:cs="Times New Roman"/>
          <w:sz w:val="24"/>
          <w:szCs w:val="24"/>
        </w:rPr>
        <w:t xml:space="preserve">of tree carbon accumulation increases continuously with tree size. </w:t>
      </w:r>
      <w:r w:rsidR="00F25B65">
        <w:rPr>
          <w:rFonts w:ascii="Bookman Old Style" w:hAnsi="Bookman Old Style" w:cs="Times New Roman"/>
          <w:sz w:val="24"/>
          <w:szCs w:val="24"/>
        </w:rPr>
        <w:tab/>
      </w:r>
      <w:r w:rsidRPr="001F0E92">
        <w:rPr>
          <w:rFonts w:ascii="Bookman Old Style" w:hAnsi="Bookman Old Style" w:cs="Times New Roman"/>
          <w:sz w:val="24"/>
          <w:szCs w:val="24"/>
        </w:rPr>
        <w:t xml:space="preserve">Nature, 507(7490), 90-93. </w:t>
      </w:r>
      <w:hyperlink r:id="rId50" w:history="1">
        <w:r w:rsidR="00F25B65" w:rsidRPr="00491584">
          <w:rPr>
            <w:rStyle w:val="Hyperlink"/>
            <w:rFonts w:ascii="Bookman Old Style" w:hAnsi="Bookman Old Style" w:cs="Times New Roman"/>
            <w:sz w:val="24"/>
            <w:szCs w:val="24"/>
          </w:rPr>
          <w:t>https://doi.org/10.1038/nature12914</w:t>
        </w:r>
      </w:hyperlink>
      <w:r w:rsidR="00F25B65">
        <w:rPr>
          <w:rFonts w:ascii="Bookman Old Style" w:hAnsi="Bookman Old Style" w:cs="Times New Roman"/>
          <w:sz w:val="24"/>
          <w:szCs w:val="24"/>
        </w:rPr>
        <w:t xml:space="preserve"> </w:t>
      </w:r>
    </w:p>
    <w:p w14:paraId="51595EF3" w14:textId="45D25AA9" w:rsidR="00262FAB" w:rsidRDefault="00262FAB" w:rsidP="00ED0137">
      <w:pPr>
        <w:spacing w:after="0" w:line="240" w:lineRule="auto"/>
        <w:rPr>
          <w:rFonts w:ascii="Bookman Old Style" w:hAnsi="Bookman Old Style" w:cs="Times New Roman"/>
          <w:sz w:val="24"/>
          <w:szCs w:val="24"/>
        </w:rPr>
      </w:pPr>
      <w:r w:rsidRPr="00262FAB">
        <w:rPr>
          <w:rFonts w:ascii="Bookman Old Style" w:hAnsi="Bookman Old Style" w:cs="Times New Roman"/>
          <w:sz w:val="24"/>
          <w:szCs w:val="24"/>
        </w:rPr>
        <w:t>Still, C.</w:t>
      </w:r>
      <w:r>
        <w:rPr>
          <w:rFonts w:ascii="Bookman Old Style" w:hAnsi="Bookman Old Style" w:cs="Times New Roman"/>
          <w:sz w:val="24"/>
          <w:szCs w:val="24"/>
        </w:rPr>
        <w:t xml:space="preserve"> </w:t>
      </w:r>
      <w:r w:rsidRPr="00262FAB">
        <w:rPr>
          <w:rFonts w:ascii="Bookman Old Style" w:hAnsi="Bookman Old Style" w:cs="Times New Roman"/>
          <w:sz w:val="24"/>
          <w:szCs w:val="24"/>
        </w:rPr>
        <w:t>J.</w:t>
      </w:r>
      <w:r>
        <w:rPr>
          <w:rFonts w:ascii="Bookman Old Style" w:hAnsi="Bookman Old Style" w:cs="Times New Roman"/>
          <w:sz w:val="24"/>
          <w:szCs w:val="24"/>
        </w:rPr>
        <w:t>,</w:t>
      </w:r>
      <w:r w:rsidRPr="00262FAB">
        <w:rPr>
          <w:rFonts w:ascii="Bookman Old Style" w:hAnsi="Bookman Old Style" w:cs="Times New Roman"/>
          <w:sz w:val="24"/>
          <w:szCs w:val="24"/>
        </w:rPr>
        <w:t xml:space="preserve"> 2023. Meteorological data from the Discovery Tree at the Andrews </w:t>
      </w:r>
      <w:r>
        <w:rPr>
          <w:rFonts w:ascii="Bookman Old Style" w:hAnsi="Bookman Old Style" w:cs="Times New Roman"/>
          <w:sz w:val="24"/>
          <w:szCs w:val="24"/>
        </w:rPr>
        <w:tab/>
      </w:r>
      <w:r w:rsidRPr="00262FAB">
        <w:rPr>
          <w:rFonts w:ascii="Bookman Old Style" w:hAnsi="Bookman Old Style" w:cs="Times New Roman"/>
          <w:sz w:val="24"/>
          <w:szCs w:val="24"/>
        </w:rPr>
        <w:t xml:space="preserve">Experimental Forest, 2015 to present ver 3. Environmental Data </w:t>
      </w:r>
      <w:r>
        <w:rPr>
          <w:rFonts w:ascii="Bookman Old Style" w:hAnsi="Bookman Old Style" w:cs="Times New Roman"/>
          <w:sz w:val="24"/>
          <w:szCs w:val="24"/>
        </w:rPr>
        <w:tab/>
      </w:r>
      <w:r w:rsidRPr="00262FAB">
        <w:rPr>
          <w:rFonts w:ascii="Bookman Old Style" w:hAnsi="Bookman Old Style" w:cs="Times New Roman"/>
          <w:sz w:val="24"/>
          <w:szCs w:val="24"/>
        </w:rPr>
        <w:t xml:space="preserve">Initiative. </w:t>
      </w:r>
      <w:hyperlink r:id="rId51" w:history="1">
        <w:r w:rsidR="00E90A97" w:rsidRPr="00491584">
          <w:rPr>
            <w:rStyle w:val="Hyperlink"/>
            <w:rFonts w:ascii="Bookman Old Style" w:hAnsi="Bookman Old Style" w:cs="Times New Roman"/>
            <w:sz w:val="24"/>
            <w:szCs w:val="24"/>
          </w:rPr>
          <w:t>https://doi.org/10.6073/pasta/88040f52946c09c74ac</w:t>
        </w:r>
        <w:r w:rsidR="00E90A97" w:rsidRPr="00491584">
          <w:rPr>
            <w:rStyle w:val="Hyperlink"/>
            <w:rFonts w:ascii="Bookman Old Style" w:hAnsi="Bookman Old Style" w:cs="Times New Roman"/>
            <w:sz w:val="24"/>
            <w:szCs w:val="24"/>
          </w:rPr>
          <w:tab/>
        </w:r>
        <w:r w:rsidR="00E90A97" w:rsidRPr="00491584">
          <w:rPr>
            <w:rStyle w:val="Hyperlink"/>
            <w:rFonts w:ascii="Bookman Old Style" w:hAnsi="Bookman Old Style" w:cs="Times New Roman"/>
            <w:sz w:val="24"/>
            <w:szCs w:val="24"/>
          </w:rPr>
          <w:tab/>
        </w:r>
        <w:r w:rsidR="00E90A97" w:rsidRPr="00491584">
          <w:rPr>
            <w:rStyle w:val="Hyperlink"/>
            <w:rFonts w:ascii="Bookman Old Style" w:hAnsi="Bookman Old Style" w:cs="Times New Roman"/>
            <w:sz w:val="24"/>
            <w:szCs w:val="24"/>
          </w:rPr>
          <w:tab/>
          <w:t>0bfc2a3167717</w:t>
        </w:r>
      </w:hyperlink>
      <w:r>
        <w:rPr>
          <w:rFonts w:ascii="Bookman Old Style" w:hAnsi="Bookman Old Style" w:cs="Times New Roman"/>
          <w:sz w:val="24"/>
          <w:szCs w:val="24"/>
        </w:rPr>
        <w:t xml:space="preserve"> </w:t>
      </w:r>
      <w:r w:rsidRPr="00262FAB">
        <w:rPr>
          <w:rFonts w:ascii="Bookman Old Style" w:hAnsi="Bookman Old Style" w:cs="Times New Roman"/>
          <w:sz w:val="24"/>
          <w:szCs w:val="24"/>
        </w:rPr>
        <w:t xml:space="preserve"> </w:t>
      </w:r>
      <w:r>
        <w:rPr>
          <w:rFonts w:ascii="Bookman Old Style" w:hAnsi="Bookman Old Style" w:cs="Times New Roman"/>
          <w:sz w:val="24"/>
          <w:szCs w:val="24"/>
        </w:rPr>
        <w:t xml:space="preserve"> </w:t>
      </w:r>
    </w:p>
    <w:p w14:paraId="65AB0D09" w14:textId="6140D644" w:rsidR="00ED0137"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Still, C. J., Sibley, A., Depinte, D., Busby, P. E., Harrington, C. A., Schulze, M., </w:t>
      </w:r>
      <w:r>
        <w:rPr>
          <w:rFonts w:ascii="Bookman Old Style" w:hAnsi="Bookman Old Style" w:cs="Times New Roman"/>
          <w:sz w:val="24"/>
          <w:szCs w:val="24"/>
        </w:rPr>
        <w:tab/>
      </w:r>
      <w:r w:rsidRPr="001F0E92">
        <w:rPr>
          <w:rFonts w:ascii="Bookman Old Style" w:hAnsi="Bookman Old Style" w:cs="Times New Roman"/>
          <w:sz w:val="24"/>
          <w:szCs w:val="24"/>
        </w:rPr>
        <w:t xml:space="preserve">Shaw, D. R., Woodruff, D. R., Rupp, D. E., Daly, C., Hammond, W. P., &amp; </w:t>
      </w:r>
      <w:r>
        <w:rPr>
          <w:rFonts w:ascii="Bookman Old Style" w:hAnsi="Bookman Old Style" w:cs="Times New Roman"/>
          <w:sz w:val="24"/>
          <w:szCs w:val="24"/>
        </w:rPr>
        <w:tab/>
      </w:r>
      <w:r w:rsidRPr="001F0E92">
        <w:rPr>
          <w:rFonts w:ascii="Bookman Old Style" w:hAnsi="Bookman Old Style" w:cs="Times New Roman"/>
          <w:sz w:val="24"/>
          <w:szCs w:val="24"/>
        </w:rPr>
        <w:t xml:space="preserve">Page, G. (2023). Causes of widespread foliar damage from the June 2021 </w:t>
      </w:r>
      <w:r>
        <w:rPr>
          <w:rFonts w:ascii="Bookman Old Style" w:hAnsi="Bookman Old Style" w:cs="Times New Roman"/>
          <w:sz w:val="24"/>
          <w:szCs w:val="24"/>
        </w:rPr>
        <w:tab/>
      </w:r>
      <w:r w:rsidRPr="001F0E92">
        <w:rPr>
          <w:rFonts w:ascii="Bookman Old Style" w:hAnsi="Bookman Old Style" w:cs="Times New Roman"/>
          <w:sz w:val="24"/>
          <w:szCs w:val="24"/>
        </w:rPr>
        <w:t xml:space="preserve">Pacific Northwest Heat Dome: more heat than drought. Tree Physiology, </w:t>
      </w:r>
      <w:r>
        <w:rPr>
          <w:rFonts w:ascii="Bookman Old Style" w:hAnsi="Bookman Old Style" w:cs="Times New Roman"/>
          <w:sz w:val="24"/>
          <w:szCs w:val="24"/>
        </w:rPr>
        <w:tab/>
      </w:r>
      <w:r w:rsidRPr="001F0E92">
        <w:rPr>
          <w:rFonts w:ascii="Bookman Old Style" w:hAnsi="Bookman Old Style" w:cs="Times New Roman"/>
          <w:sz w:val="24"/>
          <w:szCs w:val="24"/>
        </w:rPr>
        <w:t xml:space="preserve">43(2), 203–209. </w:t>
      </w:r>
      <w:hyperlink r:id="rId52" w:history="1">
        <w:r w:rsidRPr="001F0E92">
          <w:rPr>
            <w:rStyle w:val="Hyperlink"/>
            <w:rFonts w:ascii="Bookman Old Style" w:hAnsi="Bookman Old Style"/>
            <w:color w:val="auto"/>
            <w:sz w:val="24"/>
            <w:szCs w:val="24"/>
          </w:rPr>
          <w:t>https://doi.org/10.1093/treephys/tpac143</w:t>
        </w:r>
      </w:hyperlink>
      <w:r w:rsidRPr="001F0E92">
        <w:rPr>
          <w:rFonts w:ascii="Bookman Old Style" w:hAnsi="Bookman Old Style" w:cs="Times New Roman"/>
          <w:sz w:val="24"/>
          <w:szCs w:val="24"/>
        </w:rPr>
        <w:t xml:space="preserve"> </w:t>
      </w:r>
    </w:p>
    <w:p w14:paraId="57572DC3" w14:textId="50278235" w:rsidR="00F40603" w:rsidRPr="001F0E92" w:rsidRDefault="00F40603" w:rsidP="00ED0137">
      <w:pPr>
        <w:spacing w:after="0" w:line="240" w:lineRule="auto"/>
        <w:rPr>
          <w:rFonts w:ascii="Bookman Old Style" w:hAnsi="Bookman Old Style" w:cs="Times New Roman"/>
          <w:sz w:val="24"/>
          <w:szCs w:val="24"/>
        </w:rPr>
      </w:pPr>
      <w:r w:rsidRPr="00F40603">
        <w:rPr>
          <w:rFonts w:ascii="Bookman Old Style" w:hAnsi="Bookman Old Style" w:cs="Times New Roman"/>
          <w:sz w:val="24"/>
          <w:szCs w:val="24"/>
        </w:rPr>
        <w:t>Strittholt</w:t>
      </w:r>
      <w:r>
        <w:rPr>
          <w:rFonts w:ascii="Bookman Old Style" w:hAnsi="Bookman Old Style" w:cs="Times New Roman"/>
          <w:sz w:val="24"/>
          <w:szCs w:val="24"/>
        </w:rPr>
        <w:t>,</w:t>
      </w:r>
      <w:r w:rsidRPr="00F40603">
        <w:rPr>
          <w:rFonts w:ascii="Bookman Old Style" w:hAnsi="Bookman Old Style" w:cs="Times New Roman"/>
          <w:sz w:val="24"/>
          <w:szCs w:val="24"/>
        </w:rPr>
        <w:t xml:space="preserve"> J</w:t>
      </w:r>
      <w:r>
        <w:rPr>
          <w:rFonts w:ascii="Bookman Old Style" w:hAnsi="Bookman Old Style" w:cs="Times New Roman"/>
          <w:sz w:val="24"/>
          <w:szCs w:val="24"/>
        </w:rPr>
        <w:t xml:space="preserve">. </w:t>
      </w:r>
      <w:r w:rsidRPr="00F40603">
        <w:rPr>
          <w:rFonts w:ascii="Bookman Old Style" w:hAnsi="Bookman Old Style" w:cs="Times New Roman"/>
          <w:sz w:val="24"/>
          <w:szCs w:val="24"/>
        </w:rPr>
        <w:t>R</w:t>
      </w:r>
      <w:r>
        <w:rPr>
          <w:rFonts w:ascii="Bookman Old Style" w:hAnsi="Bookman Old Style" w:cs="Times New Roman"/>
          <w:sz w:val="24"/>
          <w:szCs w:val="24"/>
        </w:rPr>
        <w:t>.</w:t>
      </w:r>
      <w:r w:rsidRPr="00F40603">
        <w:rPr>
          <w:rFonts w:ascii="Bookman Old Style" w:hAnsi="Bookman Old Style" w:cs="Times New Roman"/>
          <w:sz w:val="24"/>
          <w:szCs w:val="24"/>
        </w:rPr>
        <w:t>, Dellasala</w:t>
      </w:r>
      <w:r>
        <w:rPr>
          <w:rFonts w:ascii="Bookman Old Style" w:hAnsi="Bookman Old Style" w:cs="Times New Roman"/>
          <w:sz w:val="24"/>
          <w:szCs w:val="24"/>
        </w:rPr>
        <w:t>,</w:t>
      </w:r>
      <w:r w:rsidRPr="00F40603">
        <w:rPr>
          <w:rFonts w:ascii="Bookman Old Style" w:hAnsi="Bookman Old Style" w:cs="Times New Roman"/>
          <w:sz w:val="24"/>
          <w:szCs w:val="24"/>
        </w:rPr>
        <w:t xml:space="preserve"> D</w:t>
      </w:r>
      <w:r>
        <w:rPr>
          <w:rFonts w:ascii="Bookman Old Style" w:hAnsi="Bookman Old Style" w:cs="Times New Roman"/>
          <w:sz w:val="24"/>
          <w:szCs w:val="24"/>
        </w:rPr>
        <w:t xml:space="preserve">. </w:t>
      </w:r>
      <w:r w:rsidRPr="00F40603">
        <w:rPr>
          <w:rFonts w:ascii="Bookman Old Style" w:hAnsi="Bookman Old Style" w:cs="Times New Roman"/>
          <w:sz w:val="24"/>
          <w:szCs w:val="24"/>
        </w:rPr>
        <w:t>A</w:t>
      </w:r>
      <w:r>
        <w:rPr>
          <w:rFonts w:ascii="Bookman Old Style" w:hAnsi="Bookman Old Style" w:cs="Times New Roman"/>
          <w:sz w:val="24"/>
          <w:szCs w:val="24"/>
        </w:rPr>
        <w:t>.</w:t>
      </w:r>
      <w:r w:rsidRPr="00F40603">
        <w:rPr>
          <w:rFonts w:ascii="Bookman Old Style" w:hAnsi="Bookman Old Style" w:cs="Times New Roman"/>
          <w:sz w:val="24"/>
          <w:szCs w:val="24"/>
        </w:rPr>
        <w:t xml:space="preserve">, </w:t>
      </w:r>
      <w:r>
        <w:rPr>
          <w:rFonts w:ascii="Bookman Old Style" w:hAnsi="Bookman Old Style" w:cs="Times New Roman"/>
          <w:sz w:val="24"/>
          <w:szCs w:val="24"/>
        </w:rPr>
        <w:t xml:space="preserve">and </w:t>
      </w:r>
      <w:r w:rsidRPr="00F40603">
        <w:rPr>
          <w:rFonts w:ascii="Bookman Old Style" w:hAnsi="Bookman Old Style" w:cs="Times New Roman"/>
          <w:sz w:val="24"/>
          <w:szCs w:val="24"/>
        </w:rPr>
        <w:t>Jiang</w:t>
      </w:r>
      <w:r>
        <w:rPr>
          <w:rFonts w:ascii="Bookman Old Style" w:hAnsi="Bookman Old Style" w:cs="Times New Roman"/>
          <w:sz w:val="24"/>
          <w:szCs w:val="24"/>
        </w:rPr>
        <w:t>,</w:t>
      </w:r>
      <w:r w:rsidRPr="00F40603">
        <w:rPr>
          <w:rFonts w:ascii="Bookman Old Style" w:hAnsi="Bookman Old Style" w:cs="Times New Roman"/>
          <w:sz w:val="24"/>
          <w:szCs w:val="24"/>
        </w:rPr>
        <w:t xml:space="preserve"> H</w:t>
      </w:r>
      <w:r>
        <w:rPr>
          <w:rFonts w:ascii="Bookman Old Style" w:hAnsi="Bookman Old Style" w:cs="Times New Roman"/>
          <w:sz w:val="24"/>
          <w:szCs w:val="24"/>
        </w:rPr>
        <w:t>.</w:t>
      </w:r>
      <w:r w:rsidRPr="00F40603">
        <w:rPr>
          <w:rFonts w:ascii="Bookman Old Style" w:hAnsi="Bookman Old Style" w:cs="Times New Roman"/>
          <w:sz w:val="24"/>
          <w:szCs w:val="24"/>
        </w:rPr>
        <w:t xml:space="preserve"> (2006) Status of Mature and </w:t>
      </w:r>
      <w:r>
        <w:rPr>
          <w:rFonts w:ascii="Bookman Old Style" w:hAnsi="Bookman Old Style" w:cs="Times New Roman"/>
          <w:sz w:val="24"/>
          <w:szCs w:val="24"/>
        </w:rPr>
        <w:tab/>
      </w:r>
      <w:r w:rsidRPr="00F40603">
        <w:rPr>
          <w:rFonts w:ascii="Bookman Old Style" w:hAnsi="Bookman Old Style" w:cs="Times New Roman"/>
          <w:sz w:val="24"/>
          <w:szCs w:val="24"/>
        </w:rPr>
        <w:t xml:space="preserve">Old-Growth Forests in the Pacific Northwest. Conservation Biology </w:t>
      </w:r>
      <w:r>
        <w:rPr>
          <w:rFonts w:ascii="Bookman Old Style" w:hAnsi="Bookman Old Style" w:cs="Times New Roman"/>
          <w:sz w:val="24"/>
          <w:szCs w:val="24"/>
        </w:rPr>
        <w:tab/>
      </w:r>
      <w:r w:rsidRPr="00F40603">
        <w:rPr>
          <w:rFonts w:ascii="Bookman Old Style" w:hAnsi="Bookman Old Style" w:cs="Times New Roman"/>
          <w:sz w:val="24"/>
          <w:szCs w:val="24"/>
        </w:rPr>
        <w:t>20:363–374.</w:t>
      </w:r>
      <w:r>
        <w:rPr>
          <w:rFonts w:ascii="Bookman Old Style" w:hAnsi="Bookman Old Style" w:cs="Times New Roman"/>
          <w:sz w:val="24"/>
          <w:szCs w:val="24"/>
        </w:rPr>
        <w:t xml:space="preserve"> </w:t>
      </w:r>
      <w:hyperlink r:id="rId53" w:history="1">
        <w:r w:rsidRPr="00F51325">
          <w:rPr>
            <w:rStyle w:val="Hyperlink"/>
            <w:rFonts w:ascii="Bookman Old Style" w:hAnsi="Bookman Old Style" w:cs="Times New Roman"/>
            <w:sz w:val="24"/>
            <w:szCs w:val="24"/>
          </w:rPr>
          <w:t>https://doi.org/10.1111/j.1523-1739.2006.00384.x</w:t>
        </w:r>
      </w:hyperlink>
      <w:r>
        <w:rPr>
          <w:rFonts w:ascii="Bookman Old Style" w:hAnsi="Bookman Old Style" w:cs="Times New Roman"/>
          <w:sz w:val="24"/>
          <w:szCs w:val="24"/>
        </w:rPr>
        <w:t xml:space="preserve"> </w:t>
      </w:r>
    </w:p>
    <w:p w14:paraId="1568DFBE" w14:textId="36686734" w:rsidR="003B3B2D" w:rsidRDefault="000C5A3D" w:rsidP="003B3B2D">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Swanson, F.J. (2023). The H.J. Andrews Experimental Forest Long-Term </w:t>
      </w:r>
      <w:r w:rsidRPr="001F0E92">
        <w:rPr>
          <w:rFonts w:ascii="Bookman Old Style" w:hAnsi="Bookman Old Style" w:cs="Times New Roman"/>
          <w:sz w:val="24"/>
          <w:szCs w:val="24"/>
        </w:rPr>
        <w:tab/>
        <w:t xml:space="preserve">Ecological Research Program, Oregon, USA: A Historical Biocultural </w:t>
      </w:r>
      <w:r w:rsidRPr="001F0E92">
        <w:rPr>
          <w:rFonts w:ascii="Bookman Old Style" w:hAnsi="Bookman Old Style" w:cs="Times New Roman"/>
          <w:sz w:val="24"/>
          <w:szCs w:val="24"/>
        </w:rPr>
        <w:tab/>
        <w:t xml:space="preserve">Perspective. In: Rozzi, R., Tauro, A., Avriel-Avni, N., Wright, T., May Jr., </w:t>
      </w:r>
      <w:r w:rsidRPr="001F0E92">
        <w:rPr>
          <w:rFonts w:ascii="Bookman Old Style" w:hAnsi="Bookman Old Style" w:cs="Times New Roman"/>
          <w:sz w:val="24"/>
          <w:szCs w:val="24"/>
        </w:rPr>
        <w:tab/>
        <w:t xml:space="preserve">R.H. (eds). Field Environmental Philosophy. Ecology and Ethics, vol 5:32, </w:t>
      </w:r>
      <w:r w:rsidRPr="001F0E92">
        <w:rPr>
          <w:rFonts w:ascii="Bookman Old Style" w:hAnsi="Bookman Old Style" w:cs="Times New Roman"/>
          <w:sz w:val="24"/>
          <w:szCs w:val="24"/>
        </w:rPr>
        <w:tab/>
        <w:t xml:space="preserve">532-554. doi: </w:t>
      </w:r>
      <w:hyperlink r:id="rId54" w:history="1">
        <w:r w:rsidRPr="001F0E92">
          <w:rPr>
            <w:rStyle w:val="Hyperlink"/>
            <w:rFonts w:ascii="Bookman Old Style" w:hAnsi="Bookman Old Style" w:cs="Times New Roman"/>
            <w:color w:val="auto"/>
            <w:sz w:val="24"/>
            <w:szCs w:val="24"/>
          </w:rPr>
          <w:t>https://doi.org/10.1007/978-3-031-23368-5_32</w:t>
        </w:r>
      </w:hyperlink>
      <w:r w:rsidRPr="001F0E92">
        <w:rPr>
          <w:rFonts w:ascii="Bookman Old Style" w:hAnsi="Bookman Old Style" w:cs="Times New Roman"/>
          <w:sz w:val="24"/>
          <w:szCs w:val="24"/>
        </w:rPr>
        <w:t xml:space="preserve"> </w:t>
      </w:r>
    </w:p>
    <w:p w14:paraId="735C48F9" w14:textId="77777777" w:rsidR="003B3B2D" w:rsidRPr="00A54E68" w:rsidRDefault="003B3B2D" w:rsidP="003B3B2D">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Teskey</w:t>
      </w:r>
      <w:r>
        <w:rPr>
          <w:rFonts w:ascii="Bookman Old Style" w:hAnsi="Bookman Old Style" w:cs="Times New Roman"/>
          <w:sz w:val="24"/>
          <w:szCs w:val="24"/>
        </w:rPr>
        <w:t>,</w:t>
      </w:r>
      <w:r w:rsidRPr="00A54E68">
        <w:rPr>
          <w:rFonts w:ascii="Bookman Old Style" w:hAnsi="Bookman Old Style" w:cs="Times New Roman"/>
          <w:sz w:val="24"/>
          <w:szCs w:val="24"/>
        </w:rPr>
        <w:t xml:space="preserve"> R, Wertin T, </w:t>
      </w:r>
      <w:proofErr w:type="spellStart"/>
      <w:r w:rsidRPr="00A54E68">
        <w:rPr>
          <w:rFonts w:ascii="Bookman Old Style" w:hAnsi="Bookman Old Style" w:cs="Times New Roman"/>
          <w:sz w:val="24"/>
          <w:szCs w:val="24"/>
        </w:rPr>
        <w:t>Bauweraerts</w:t>
      </w:r>
      <w:proofErr w:type="spellEnd"/>
      <w:r w:rsidRPr="00A54E68">
        <w:rPr>
          <w:rFonts w:ascii="Bookman Old Style" w:hAnsi="Bookman Old Style" w:cs="Times New Roman"/>
          <w:sz w:val="24"/>
          <w:szCs w:val="24"/>
        </w:rPr>
        <w:t xml:space="preserve"> I, </w:t>
      </w:r>
      <w:proofErr w:type="spellStart"/>
      <w:r w:rsidRPr="00A54E68">
        <w:rPr>
          <w:rFonts w:ascii="Bookman Old Style" w:hAnsi="Bookman Old Style" w:cs="Times New Roman"/>
          <w:sz w:val="24"/>
          <w:szCs w:val="24"/>
        </w:rPr>
        <w:t>Ameye</w:t>
      </w:r>
      <w:proofErr w:type="spellEnd"/>
      <w:r w:rsidRPr="00A54E68">
        <w:rPr>
          <w:rFonts w:ascii="Bookman Old Style" w:hAnsi="Bookman Old Style" w:cs="Times New Roman"/>
          <w:sz w:val="24"/>
          <w:szCs w:val="24"/>
        </w:rPr>
        <w:t xml:space="preserve"> M, </w:t>
      </w:r>
      <w:proofErr w:type="spellStart"/>
      <w:r w:rsidRPr="00A54E68">
        <w:rPr>
          <w:rFonts w:ascii="Bookman Old Style" w:hAnsi="Bookman Old Style" w:cs="Times New Roman"/>
          <w:sz w:val="24"/>
          <w:szCs w:val="24"/>
        </w:rPr>
        <w:t>Mcguire</w:t>
      </w:r>
      <w:proofErr w:type="spellEnd"/>
      <w:r w:rsidRPr="00A54E68">
        <w:rPr>
          <w:rFonts w:ascii="Bookman Old Style" w:hAnsi="Bookman Old Style" w:cs="Times New Roman"/>
          <w:sz w:val="24"/>
          <w:szCs w:val="24"/>
        </w:rPr>
        <w:t xml:space="preserve"> MA, Steppe K (2015) </w:t>
      </w:r>
      <w:r>
        <w:rPr>
          <w:rFonts w:ascii="Bookman Old Style" w:hAnsi="Bookman Old Style" w:cs="Times New Roman"/>
          <w:sz w:val="24"/>
          <w:szCs w:val="24"/>
        </w:rPr>
        <w:tab/>
      </w:r>
      <w:r w:rsidRPr="00A54E68">
        <w:rPr>
          <w:rFonts w:ascii="Bookman Old Style" w:hAnsi="Bookman Old Style" w:cs="Times New Roman"/>
          <w:sz w:val="24"/>
          <w:szCs w:val="24"/>
        </w:rPr>
        <w:t xml:space="preserve">Responses of tree species to heat waves and extreme heat events. Plant, </w:t>
      </w:r>
      <w:r>
        <w:rPr>
          <w:rFonts w:ascii="Bookman Old Style" w:hAnsi="Bookman Old Style" w:cs="Times New Roman"/>
          <w:sz w:val="24"/>
          <w:szCs w:val="24"/>
        </w:rPr>
        <w:tab/>
      </w:r>
      <w:r w:rsidRPr="00A54E68">
        <w:rPr>
          <w:rFonts w:ascii="Bookman Old Style" w:hAnsi="Bookman Old Style" w:cs="Times New Roman"/>
          <w:sz w:val="24"/>
          <w:szCs w:val="24"/>
        </w:rPr>
        <w:t>Cell &amp; Environment 38:1699–1712.</w:t>
      </w:r>
      <w:r>
        <w:rPr>
          <w:rFonts w:ascii="Bookman Old Style" w:hAnsi="Bookman Old Style" w:cs="Times New Roman"/>
          <w:sz w:val="24"/>
          <w:szCs w:val="24"/>
        </w:rPr>
        <w:t xml:space="preserve"> </w:t>
      </w:r>
      <w:hyperlink r:id="rId55" w:history="1">
        <w:r w:rsidRPr="00EB48E1">
          <w:rPr>
            <w:rStyle w:val="Hyperlink"/>
            <w:rFonts w:ascii="Bookman Old Style" w:hAnsi="Bookman Old Style" w:cs="Times New Roman"/>
            <w:sz w:val="24"/>
            <w:szCs w:val="24"/>
          </w:rPr>
          <w:t>https://doi.org/10.1111/pce.12417</w:t>
        </w:r>
      </w:hyperlink>
      <w:r>
        <w:rPr>
          <w:rFonts w:ascii="Bookman Old Style" w:hAnsi="Bookman Old Style" w:cs="Times New Roman"/>
          <w:sz w:val="24"/>
          <w:szCs w:val="24"/>
        </w:rPr>
        <w:t xml:space="preserve"> </w:t>
      </w:r>
    </w:p>
    <w:p w14:paraId="5BB168D3" w14:textId="77777777" w:rsidR="00ED0137" w:rsidRDefault="00ED0137"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Wang, Y., Xing, C., Gu, Y., Zhou, Y., Song, J., Zhou, Z., Song, J., and Gao, J. </w:t>
      </w:r>
      <w:r>
        <w:rPr>
          <w:rFonts w:ascii="Bookman Old Style" w:hAnsi="Bookman Old Style" w:cs="Times New Roman"/>
          <w:sz w:val="24"/>
          <w:szCs w:val="24"/>
        </w:rPr>
        <w:tab/>
      </w:r>
      <w:r w:rsidRPr="001F0E92">
        <w:rPr>
          <w:rFonts w:ascii="Bookman Old Style" w:hAnsi="Bookman Old Style" w:cs="Times New Roman"/>
          <w:sz w:val="24"/>
          <w:szCs w:val="24"/>
        </w:rPr>
        <w:t>(2023).</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Responses and Post-Recovery of Physiological Traits after </w:t>
      </w:r>
      <w:r>
        <w:rPr>
          <w:rFonts w:ascii="Bookman Old Style" w:hAnsi="Bookman Old Style" w:cs="Times New Roman"/>
          <w:sz w:val="24"/>
          <w:szCs w:val="24"/>
        </w:rPr>
        <w:tab/>
      </w:r>
      <w:r w:rsidRPr="001F0E92">
        <w:rPr>
          <w:rFonts w:ascii="Bookman Old Style" w:hAnsi="Bookman Old Style" w:cs="Times New Roman"/>
          <w:sz w:val="24"/>
          <w:szCs w:val="24"/>
        </w:rPr>
        <w:t>Drought–Heatwave Combined</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Event in 12 Urban Woody Species. Forests, </w:t>
      </w:r>
      <w:r>
        <w:rPr>
          <w:rFonts w:ascii="Bookman Old Style" w:hAnsi="Bookman Old Style" w:cs="Times New Roman"/>
          <w:sz w:val="24"/>
          <w:szCs w:val="24"/>
        </w:rPr>
        <w:tab/>
      </w:r>
      <w:r w:rsidRPr="001F0E92">
        <w:rPr>
          <w:rFonts w:ascii="Bookman Old Style" w:hAnsi="Bookman Old Style" w:cs="Times New Roman"/>
          <w:sz w:val="24"/>
          <w:szCs w:val="24"/>
        </w:rPr>
        <w:t xml:space="preserve">14:1429. </w:t>
      </w:r>
      <w:hyperlink r:id="rId56" w:history="1">
        <w:r w:rsidRPr="001F0E92">
          <w:rPr>
            <w:rStyle w:val="Hyperlink"/>
            <w:rFonts w:ascii="Bookman Old Style" w:hAnsi="Bookman Old Style"/>
            <w:color w:val="auto"/>
            <w:sz w:val="24"/>
            <w:szCs w:val="24"/>
          </w:rPr>
          <w:t>https://doi.org/10.3390/f14071429</w:t>
        </w:r>
      </w:hyperlink>
      <w:r w:rsidRPr="001F0E92">
        <w:rPr>
          <w:rFonts w:ascii="Bookman Old Style" w:hAnsi="Bookman Old Style" w:cs="Times New Roman"/>
          <w:sz w:val="24"/>
          <w:szCs w:val="24"/>
        </w:rPr>
        <w:t xml:space="preserve">  </w:t>
      </w:r>
    </w:p>
    <w:p w14:paraId="121D7938" w14:textId="5736F4C2" w:rsidR="00352185" w:rsidRPr="001F0E92" w:rsidRDefault="00352185" w:rsidP="00ED0137">
      <w:pPr>
        <w:spacing w:after="0" w:line="240" w:lineRule="auto"/>
        <w:rPr>
          <w:rFonts w:ascii="Bookman Old Style" w:hAnsi="Bookman Old Style" w:cs="Times New Roman"/>
          <w:sz w:val="24"/>
          <w:szCs w:val="24"/>
        </w:rPr>
      </w:pPr>
      <w:r w:rsidRPr="00772076">
        <w:rPr>
          <w:rFonts w:ascii="Bookman Old Style" w:hAnsi="Bookman Old Style" w:cs="Times New Roman"/>
          <w:sz w:val="24"/>
          <w:szCs w:val="24"/>
        </w:rPr>
        <w:t xml:space="preserve">Wickham, </w:t>
      </w:r>
      <w:r>
        <w:rPr>
          <w:rFonts w:ascii="Bookman Old Style" w:hAnsi="Bookman Old Style" w:cs="Times New Roman"/>
          <w:sz w:val="24"/>
          <w:szCs w:val="24"/>
        </w:rPr>
        <w:t xml:space="preserve">H., </w:t>
      </w:r>
      <w:r w:rsidRPr="00772076">
        <w:rPr>
          <w:rFonts w:ascii="Bookman Old Style" w:hAnsi="Bookman Old Style" w:cs="Times New Roman"/>
          <w:sz w:val="24"/>
          <w:szCs w:val="24"/>
        </w:rPr>
        <w:t xml:space="preserve">François, </w:t>
      </w:r>
      <w:r>
        <w:rPr>
          <w:rFonts w:ascii="Bookman Old Style" w:hAnsi="Bookman Old Style" w:cs="Times New Roman"/>
          <w:sz w:val="24"/>
          <w:szCs w:val="24"/>
        </w:rPr>
        <w:t xml:space="preserve">R., </w:t>
      </w:r>
      <w:r w:rsidRPr="00772076">
        <w:rPr>
          <w:rFonts w:ascii="Bookman Old Style" w:hAnsi="Bookman Old Style" w:cs="Times New Roman"/>
          <w:sz w:val="24"/>
          <w:szCs w:val="24"/>
        </w:rPr>
        <w:t>Henry</w:t>
      </w:r>
      <w:r>
        <w:rPr>
          <w:rFonts w:ascii="Bookman Old Style" w:hAnsi="Bookman Old Style" w:cs="Times New Roman"/>
          <w:sz w:val="24"/>
          <w:szCs w:val="24"/>
        </w:rPr>
        <w:t>, L</w:t>
      </w:r>
      <w:r w:rsidRPr="00772076">
        <w:rPr>
          <w:rFonts w:ascii="Bookman Old Style" w:hAnsi="Bookman Old Style" w:cs="Times New Roman"/>
          <w:sz w:val="24"/>
          <w:szCs w:val="24"/>
        </w:rPr>
        <w:t xml:space="preserve"> </w:t>
      </w:r>
      <w:r>
        <w:rPr>
          <w:rFonts w:ascii="Bookman Old Style" w:hAnsi="Bookman Old Style" w:cs="Times New Roman"/>
          <w:sz w:val="24"/>
          <w:szCs w:val="24"/>
        </w:rPr>
        <w:t>&amp;</w:t>
      </w:r>
      <w:r w:rsidRPr="00772076">
        <w:rPr>
          <w:rFonts w:ascii="Bookman Old Style" w:hAnsi="Bookman Old Style" w:cs="Times New Roman"/>
          <w:sz w:val="24"/>
          <w:szCs w:val="24"/>
        </w:rPr>
        <w:t xml:space="preserve"> Müller</w:t>
      </w:r>
      <w:r>
        <w:rPr>
          <w:rFonts w:ascii="Bookman Old Style" w:hAnsi="Bookman Old Style" w:cs="Times New Roman"/>
          <w:sz w:val="24"/>
          <w:szCs w:val="24"/>
        </w:rPr>
        <w:t>, K</w:t>
      </w:r>
      <w:r w:rsidRPr="00EB16B6">
        <w:rPr>
          <w:rFonts w:ascii="Bookman Old Style" w:hAnsi="Bookman Old Style" w:cs="Times New Roman"/>
          <w:sz w:val="24"/>
          <w:szCs w:val="24"/>
        </w:rPr>
        <w:t>.</w:t>
      </w:r>
      <w:r>
        <w:rPr>
          <w:rFonts w:ascii="Bookman Old Style" w:hAnsi="Bookman Old Style" w:cs="Times New Roman"/>
          <w:sz w:val="24"/>
          <w:szCs w:val="24"/>
        </w:rPr>
        <w:t xml:space="preserve"> </w:t>
      </w:r>
      <w:r w:rsidRPr="00EB16B6">
        <w:rPr>
          <w:rFonts w:ascii="Bookman Old Style" w:hAnsi="Bookman Old Style" w:cs="Times New Roman"/>
          <w:sz w:val="24"/>
          <w:szCs w:val="24"/>
        </w:rPr>
        <w:t>(2019).</w:t>
      </w:r>
      <w:r>
        <w:rPr>
          <w:rFonts w:ascii="Bookman Old Style" w:hAnsi="Bookman Old Style" w:cs="Times New Roman"/>
          <w:sz w:val="24"/>
          <w:szCs w:val="24"/>
        </w:rPr>
        <w:t xml:space="preserve"> </w:t>
      </w:r>
      <w:proofErr w:type="spellStart"/>
      <w:r>
        <w:rPr>
          <w:rFonts w:ascii="Bookman Old Style" w:hAnsi="Bookman Old Style" w:cs="Times New Roman"/>
          <w:sz w:val="24"/>
          <w:szCs w:val="24"/>
        </w:rPr>
        <w:t>D</w:t>
      </w:r>
      <w:r w:rsidRPr="00EB16B6">
        <w:rPr>
          <w:rFonts w:ascii="Bookman Old Style" w:hAnsi="Bookman Old Style" w:cs="Times New Roman"/>
          <w:sz w:val="24"/>
          <w:szCs w:val="24"/>
        </w:rPr>
        <w:t>plyr</w:t>
      </w:r>
      <w:proofErr w:type="spellEnd"/>
      <w:r w:rsidRPr="00EB16B6">
        <w:rPr>
          <w:rFonts w:ascii="Bookman Old Style" w:hAnsi="Bookman Old Style" w:cs="Times New Roman"/>
          <w:sz w:val="24"/>
          <w:szCs w:val="24"/>
        </w:rPr>
        <w:t xml:space="preserve">: A Grammar of </w:t>
      </w:r>
      <w:r>
        <w:rPr>
          <w:rFonts w:ascii="Bookman Old Style" w:hAnsi="Bookman Old Style" w:cs="Times New Roman"/>
          <w:sz w:val="24"/>
          <w:szCs w:val="24"/>
        </w:rPr>
        <w:tab/>
      </w:r>
      <w:r w:rsidRPr="00EB16B6">
        <w:rPr>
          <w:rFonts w:ascii="Bookman Old Style" w:hAnsi="Bookman Old Style" w:cs="Times New Roman"/>
          <w:sz w:val="24"/>
          <w:szCs w:val="24"/>
        </w:rPr>
        <w:t>Data Manipulation. R package version</w:t>
      </w:r>
      <w:r>
        <w:rPr>
          <w:rFonts w:ascii="Bookman Old Style" w:hAnsi="Bookman Old Style" w:cs="Times New Roman"/>
          <w:sz w:val="24"/>
          <w:szCs w:val="24"/>
        </w:rPr>
        <w:t xml:space="preserve"> </w:t>
      </w:r>
      <w:r w:rsidRPr="00EB16B6">
        <w:rPr>
          <w:rFonts w:ascii="Bookman Old Style" w:hAnsi="Bookman Old Style" w:cs="Times New Roman"/>
          <w:sz w:val="24"/>
          <w:szCs w:val="24"/>
        </w:rPr>
        <w:t xml:space="preserve">0.8.3. </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57" w:history="1">
        <w:r w:rsidRPr="00EB48E1">
          <w:rPr>
            <w:rStyle w:val="Hyperlink"/>
            <w:rFonts w:ascii="Bookman Old Style" w:hAnsi="Bookman Old Style" w:cs="Times New Roman"/>
            <w:sz w:val="24"/>
            <w:szCs w:val="24"/>
          </w:rPr>
          <w:t>https://CRAN.R-project.org/package=dplyr</w:t>
        </w:r>
      </w:hyperlink>
      <w:r>
        <w:rPr>
          <w:rFonts w:ascii="Bookman Old Style" w:hAnsi="Bookman Old Style" w:cs="Times New Roman"/>
          <w:sz w:val="24"/>
          <w:szCs w:val="24"/>
        </w:rPr>
        <w:t xml:space="preserve"> </w:t>
      </w:r>
    </w:p>
    <w:p w14:paraId="068CAD43" w14:textId="0E831C95" w:rsidR="000C5A3D" w:rsidRPr="00ED0137" w:rsidRDefault="000C5A3D" w:rsidP="00ED0137">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Williams, A. P., Allen, C. D., Macalady, A. K., Griffin, D., Woodhouse, C. A., </w:t>
      </w:r>
      <w:r w:rsidRPr="001F0E92">
        <w:rPr>
          <w:rFonts w:ascii="Bookman Old Style" w:hAnsi="Bookman Old Style" w:cs="Times New Roman"/>
          <w:sz w:val="24"/>
          <w:szCs w:val="24"/>
        </w:rPr>
        <w:tab/>
        <w:t xml:space="preserve">Meko, D. M., Swetnam, T. W., Rauscher, S. A., Seager, R., D., H., Dean, </w:t>
      </w:r>
      <w:r w:rsidRPr="001F0E92">
        <w:rPr>
          <w:rFonts w:ascii="Bookman Old Style" w:hAnsi="Bookman Old Style" w:cs="Times New Roman"/>
          <w:sz w:val="24"/>
          <w:szCs w:val="24"/>
        </w:rPr>
        <w:tab/>
        <w:t xml:space="preserve">J. S., Cook, E. R., Gangodagamage, C., Cai, M., &amp; McDowell, N. G. </w:t>
      </w:r>
      <w:r w:rsidRPr="001F0E92">
        <w:rPr>
          <w:rFonts w:ascii="Bookman Old Style" w:hAnsi="Bookman Old Style" w:cs="Times New Roman"/>
          <w:sz w:val="24"/>
          <w:szCs w:val="24"/>
        </w:rPr>
        <w:lastRenderedPageBreak/>
        <w:tab/>
        <w:t xml:space="preserve">(2013). Temperature as a potent driver of regional forest drought stress </w:t>
      </w:r>
      <w:r w:rsidRPr="001F0E92">
        <w:rPr>
          <w:rFonts w:ascii="Bookman Old Style" w:hAnsi="Bookman Old Style" w:cs="Times New Roman"/>
          <w:sz w:val="24"/>
          <w:szCs w:val="24"/>
        </w:rPr>
        <w:tab/>
        <w:t xml:space="preserve">and tree mortality. Nature Climate Change, 3(3), 292-297. </w:t>
      </w:r>
      <w:r w:rsidRPr="001F0E92">
        <w:rPr>
          <w:rFonts w:ascii="Bookman Old Style" w:hAnsi="Bookman Old Style" w:cs="Times New Roman"/>
          <w:sz w:val="24"/>
          <w:szCs w:val="24"/>
        </w:rPr>
        <w:tab/>
      </w:r>
      <w:hyperlink r:id="rId58" w:history="1">
        <w:r w:rsidRPr="001F0E92">
          <w:rPr>
            <w:rStyle w:val="Hyperlink"/>
            <w:rFonts w:ascii="Bookman Old Style" w:hAnsi="Bookman Old Style" w:cs="Times New Roman"/>
            <w:color w:val="auto"/>
            <w:sz w:val="24"/>
            <w:szCs w:val="24"/>
          </w:rPr>
          <w:t>https://doi.org/10.1038/nclimate1693</w:t>
        </w:r>
      </w:hyperlink>
      <w:r w:rsidRPr="001F0E92">
        <w:rPr>
          <w:rFonts w:ascii="Bookman Old Style" w:hAnsi="Bookman Old Style" w:cs="Times New Roman"/>
          <w:sz w:val="24"/>
          <w:szCs w:val="24"/>
        </w:rPr>
        <w:t xml:space="preserve"> </w:t>
      </w:r>
    </w:p>
    <w:p w14:paraId="1C681170" w14:textId="1B9EADD1" w:rsidR="00A54E68" w:rsidRPr="00A54E68" w:rsidRDefault="00A54E68" w:rsidP="00A54E68">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Yi</w:t>
      </w:r>
      <w:r>
        <w:rPr>
          <w:rFonts w:ascii="Bookman Old Style" w:hAnsi="Bookman Old Style" w:cs="Times New Roman"/>
          <w:sz w:val="24"/>
          <w:szCs w:val="24"/>
        </w:rPr>
        <w:t>,</w:t>
      </w:r>
      <w:r w:rsidRPr="00A54E68">
        <w:rPr>
          <w:rFonts w:ascii="Bookman Old Style" w:hAnsi="Bookman Old Style" w:cs="Times New Roman"/>
          <w:sz w:val="24"/>
          <w:szCs w:val="24"/>
        </w:rPr>
        <w:t xml:space="preserve"> C, </w:t>
      </w:r>
      <w:proofErr w:type="spellStart"/>
      <w:r w:rsidRPr="00A54E68">
        <w:rPr>
          <w:rFonts w:ascii="Bookman Old Style" w:hAnsi="Bookman Old Style" w:cs="Times New Roman"/>
          <w:sz w:val="24"/>
          <w:szCs w:val="24"/>
        </w:rPr>
        <w:t>Hendrey</w:t>
      </w:r>
      <w:proofErr w:type="spellEnd"/>
      <w:r w:rsidRPr="00A54E68">
        <w:rPr>
          <w:rFonts w:ascii="Bookman Old Style" w:hAnsi="Bookman Old Style" w:cs="Times New Roman"/>
          <w:sz w:val="24"/>
          <w:szCs w:val="24"/>
        </w:rPr>
        <w:t xml:space="preserve"> G, Niu S, McDowell N, Allen CD (2022a) Tree mortality in a </w:t>
      </w:r>
      <w:r>
        <w:rPr>
          <w:rFonts w:ascii="Bookman Old Style" w:hAnsi="Bookman Old Style" w:cs="Times New Roman"/>
          <w:sz w:val="24"/>
          <w:szCs w:val="24"/>
        </w:rPr>
        <w:tab/>
      </w:r>
      <w:r w:rsidRPr="00A54E68">
        <w:rPr>
          <w:rFonts w:ascii="Bookman Old Style" w:hAnsi="Bookman Old Style" w:cs="Times New Roman"/>
          <w:sz w:val="24"/>
          <w:szCs w:val="24"/>
        </w:rPr>
        <w:t xml:space="preserve">warming world: causes, patterns, and implications. Environ Res Lett </w:t>
      </w:r>
      <w:r>
        <w:rPr>
          <w:rFonts w:ascii="Bookman Old Style" w:hAnsi="Bookman Old Style" w:cs="Times New Roman"/>
          <w:sz w:val="24"/>
          <w:szCs w:val="24"/>
        </w:rPr>
        <w:tab/>
      </w:r>
      <w:r w:rsidRPr="00A54E68">
        <w:rPr>
          <w:rFonts w:ascii="Bookman Old Style" w:hAnsi="Bookman Old Style" w:cs="Times New Roman"/>
          <w:sz w:val="24"/>
          <w:szCs w:val="24"/>
        </w:rPr>
        <w:t>17:030201.</w:t>
      </w:r>
      <w:r>
        <w:rPr>
          <w:rFonts w:ascii="Bookman Old Style" w:hAnsi="Bookman Old Style" w:cs="Times New Roman"/>
          <w:sz w:val="24"/>
          <w:szCs w:val="24"/>
        </w:rPr>
        <w:t xml:space="preserve"> </w:t>
      </w:r>
      <w:hyperlink r:id="rId59" w:history="1">
        <w:r w:rsidRPr="00EB48E1">
          <w:rPr>
            <w:rStyle w:val="Hyperlink"/>
            <w:rFonts w:ascii="Bookman Old Style" w:hAnsi="Bookman Old Style" w:cs="Times New Roman"/>
            <w:sz w:val="24"/>
            <w:szCs w:val="24"/>
          </w:rPr>
          <w:t>https://doi.org/10.1088/1748-9326/ac507b</w:t>
        </w:r>
      </w:hyperlink>
      <w:r>
        <w:rPr>
          <w:rFonts w:ascii="Bookman Old Style" w:hAnsi="Bookman Old Style" w:cs="Times New Roman"/>
          <w:sz w:val="24"/>
          <w:szCs w:val="24"/>
        </w:rPr>
        <w:t xml:space="preserve"> </w:t>
      </w:r>
    </w:p>
    <w:p w14:paraId="3571D201" w14:textId="6A92463B" w:rsidR="00A54E68" w:rsidRDefault="00A54E68" w:rsidP="00A54E68">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 xml:space="preserve">Zweifel R, </w:t>
      </w:r>
      <w:proofErr w:type="spellStart"/>
      <w:r w:rsidRPr="00A54E68">
        <w:rPr>
          <w:rFonts w:ascii="Bookman Old Style" w:hAnsi="Bookman Old Style" w:cs="Times New Roman"/>
          <w:sz w:val="24"/>
          <w:szCs w:val="24"/>
        </w:rPr>
        <w:t>Haeni</w:t>
      </w:r>
      <w:proofErr w:type="spellEnd"/>
      <w:r w:rsidRPr="00A54E68">
        <w:rPr>
          <w:rFonts w:ascii="Bookman Old Style" w:hAnsi="Bookman Old Style" w:cs="Times New Roman"/>
          <w:sz w:val="24"/>
          <w:szCs w:val="24"/>
        </w:rPr>
        <w:t xml:space="preserve"> M, Buchmann N, Eugster W (2016) Are trees able to grow in </w:t>
      </w:r>
      <w:r>
        <w:rPr>
          <w:rFonts w:ascii="Bookman Old Style" w:hAnsi="Bookman Old Style" w:cs="Times New Roman"/>
          <w:sz w:val="24"/>
          <w:szCs w:val="24"/>
        </w:rPr>
        <w:tab/>
      </w:r>
      <w:r w:rsidRPr="00A54E68">
        <w:rPr>
          <w:rFonts w:ascii="Bookman Old Style" w:hAnsi="Bookman Old Style" w:cs="Times New Roman"/>
          <w:sz w:val="24"/>
          <w:szCs w:val="24"/>
        </w:rPr>
        <w:t>periods of stem shrinkage? New Phytologist 211:839–849.</w:t>
      </w:r>
    </w:p>
    <w:p w14:paraId="2171ADD9" w14:textId="5F08AEFC" w:rsidR="00352185" w:rsidRPr="001F0E92" w:rsidRDefault="00A54E68" w:rsidP="00A54E68">
      <w:pPr>
        <w:spacing w:after="0" w:line="240" w:lineRule="auto"/>
        <w:rPr>
          <w:rFonts w:ascii="Bookman Old Style" w:hAnsi="Bookman Old Style" w:cs="Times New Roman"/>
          <w:sz w:val="24"/>
          <w:szCs w:val="24"/>
        </w:rPr>
      </w:pPr>
      <w:r>
        <w:rPr>
          <w:rFonts w:ascii="Bookman Old Style" w:hAnsi="Bookman Old Style" w:cs="Times New Roman"/>
          <w:sz w:val="24"/>
          <w:szCs w:val="24"/>
        </w:rPr>
        <w:tab/>
      </w:r>
      <w:hyperlink r:id="rId60" w:history="1">
        <w:r w:rsidRPr="00EB48E1">
          <w:rPr>
            <w:rStyle w:val="Hyperlink"/>
            <w:rFonts w:ascii="Bookman Old Style" w:hAnsi="Bookman Old Style" w:cs="Times New Roman"/>
            <w:sz w:val="24"/>
            <w:szCs w:val="24"/>
          </w:rPr>
          <w:t>https://doi.org/10.1111/nph.13995</w:t>
        </w:r>
      </w:hyperlink>
      <w:r>
        <w:rPr>
          <w:rFonts w:ascii="Bookman Old Style" w:hAnsi="Bookman Old Style" w:cs="Times New Roman"/>
          <w:sz w:val="24"/>
          <w:szCs w:val="24"/>
        </w:rPr>
        <w:t xml:space="preserve"> </w:t>
      </w:r>
    </w:p>
    <w:sectPr w:rsidR="00352185" w:rsidRPr="001F0E92" w:rsidSect="001C57C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Still, Christopher" w:date="2024-05-29T15:35:00Z" w:initials="SC">
    <w:p w14:paraId="4D9ED4E3" w14:textId="77777777" w:rsidR="004E57D8" w:rsidRDefault="004E57D8" w:rsidP="004E57D8">
      <w:r>
        <w:rPr>
          <w:rStyle w:val="CommentReference"/>
        </w:rPr>
        <w:annotationRef/>
      </w:r>
      <w:r>
        <w:rPr>
          <w:color w:val="000000"/>
          <w:sz w:val="20"/>
          <w:szCs w:val="20"/>
        </w:rPr>
        <w:t>Cite also this paper:</w:t>
      </w:r>
    </w:p>
    <w:p w14:paraId="6159D796" w14:textId="77777777" w:rsidR="004E57D8" w:rsidRDefault="004E57D8" w:rsidP="004E57D8"/>
    <w:p w14:paraId="10B2351A" w14:textId="77777777" w:rsidR="004E57D8" w:rsidRDefault="004E57D8" w:rsidP="004E57D8">
      <w:r>
        <w:rPr>
          <w:color w:val="000000"/>
          <w:sz w:val="20"/>
          <w:szCs w:val="20"/>
        </w:rPr>
        <w:t>Hammond, W. M., Williams, A. P., Abatzoglou, J. T., Adams, H. D., Klein, T., López, R., ... &amp; Allen, C. D. (2022). Global field observations of tree die-off reveal hotter-drought fingerprint for Earth’s forests. Nature Communications, 13(1), 1761.</w:t>
      </w:r>
    </w:p>
  </w:comment>
  <w:comment w:id="13" w:author="Ga bby" w:date="2024-04-29T21:07:00Z" w:initials="Gb">
    <w:p w14:paraId="4F8331DA" w14:textId="6657ABC0" w:rsidR="007C3595" w:rsidRDefault="007C3595" w:rsidP="007C3595">
      <w:pPr>
        <w:pStyle w:val="CommentText"/>
      </w:pPr>
      <w:r>
        <w:rPr>
          <w:rStyle w:val="CommentReference"/>
        </w:rPr>
        <w:annotationRef/>
      </w:r>
      <w:r>
        <w:t>New sentence to clarify grouping of mature and old growth</w:t>
      </w:r>
    </w:p>
  </w:comment>
  <w:comment w:id="14" w:author="Ga bby" w:date="2024-05-16T13:07:00Z" w:initials="Gb">
    <w:p w14:paraId="057BE539" w14:textId="77777777" w:rsidR="002A079E" w:rsidRDefault="00DD7AAD" w:rsidP="002A079E">
      <w:pPr>
        <w:pStyle w:val="CommentText"/>
      </w:pPr>
      <w:r>
        <w:rPr>
          <w:rStyle w:val="CommentReference"/>
        </w:rPr>
        <w:annotationRef/>
      </w:r>
      <w:r w:rsidR="002A079E">
        <w:t>Split these sentences as Mark suggested to separate the ideas of old trees providing carbon storage AND carbon sequestration</w:t>
      </w:r>
    </w:p>
  </w:comment>
  <w:comment w:id="15" w:author="Ga bby" w:date="2024-04-29T11:58:00Z" w:initials="Gb">
    <w:p w14:paraId="589B5E8C" w14:textId="5E00707D" w:rsidR="004A0792" w:rsidRDefault="004A0792" w:rsidP="004A0792">
      <w:pPr>
        <w:pStyle w:val="CommentText"/>
      </w:pPr>
      <w:r>
        <w:rPr>
          <w:rStyle w:val="CommentReference"/>
        </w:rPr>
        <w:annotationRef/>
      </w:r>
      <w:r>
        <w:t>Added a statistic rather than “almost all”</w:t>
      </w:r>
    </w:p>
  </w:comment>
  <w:comment w:id="18" w:author="Still, Christopher" w:date="2024-04-24T08:53:00Z" w:initials="CS">
    <w:p w14:paraId="6398A62D" w14:textId="77777777" w:rsidR="00995E9A" w:rsidRDefault="00995E9A" w:rsidP="00995E9A">
      <w:r>
        <w:rPr>
          <w:rStyle w:val="CommentReference"/>
        </w:rPr>
        <w:annotationRef/>
      </w:r>
      <w:r>
        <w:rPr>
          <w:color w:val="000000"/>
          <w:sz w:val="20"/>
          <w:szCs w:val="20"/>
        </w:rPr>
        <w:t xml:space="preserve">Do you mean a single large old tree adds on average the equivalent of one 10-20cm tree each year? </w:t>
      </w:r>
    </w:p>
  </w:comment>
  <w:comment w:id="19" w:author="Ga bby" w:date="2024-04-29T14:12:00Z" w:initials="Gb">
    <w:p w14:paraId="5160F08E" w14:textId="77777777" w:rsidR="004A0792" w:rsidRDefault="004A0792" w:rsidP="004A0792">
      <w:pPr>
        <w:pStyle w:val="CommentText"/>
      </w:pPr>
      <w:r>
        <w:rPr>
          <w:rStyle w:val="CommentReference"/>
        </w:rPr>
        <w:annotationRef/>
      </w:r>
      <w:r>
        <w:t>Yes, I have since added new details to this sentence.</w:t>
      </w:r>
    </w:p>
  </w:comment>
  <w:comment w:id="34" w:author="Still, Christopher" w:date="2024-05-29T15:41:00Z" w:initials="SC">
    <w:p w14:paraId="3411CB20" w14:textId="77777777" w:rsidR="004E57D8" w:rsidRDefault="004E57D8" w:rsidP="004E57D8">
      <w:r>
        <w:rPr>
          <w:rStyle w:val="CommentReference"/>
        </w:rPr>
        <w:annotationRef/>
      </w:r>
      <w:r>
        <w:rPr>
          <w:color w:val="000000"/>
          <w:sz w:val="20"/>
          <w:szCs w:val="20"/>
        </w:rPr>
        <w:t>not sure what you mean by this statement. as the young trees mature and become old growth they will eventually be just as productive as the old trees are now (all things being equal).</w:t>
      </w:r>
    </w:p>
  </w:comment>
  <w:comment w:id="31" w:author="Schulze, Mark" w:date="2024-06-05T12:24:00Z" w:initials="MS">
    <w:p w14:paraId="3208FC65" w14:textId="77777777" w:rsidR="00EE6E2E" w:rsidRDefault="00515DDD" w:rsidP="00EE6E2E">
      <w:pPr>
        <w:pStyle w:val="CommentText"/>
      </w:pPr>
      <w:r>
        <w:rPr>
          <w:rStyle w:val="CommentReference"/>
        </w:rPr>
        <w:annotationRef/>
      </w:r>
      <w:r w:rsidR="00EE6E2E">
        <w:t xml:space="preserve">I agree with Chris here, this statement doesn’t do any productive work for you.  The second growth stands on the HJA mostly approaching that magically 80 year number, in the 55-70 year range.  So if you wanted to you could talk about the combined contribution to carbon stores from conserving MOG and from managing older previously logged second growth forests for transition to MOG structure.  But with current focus on MOG you are better off just hitting delete on this part of the sentence, I think. Probably more productive would be to mention that this carbon strategy is dependent on the continued health and productivity of MOG forests in the face of climate stressors - if these forest tip over from sinks to sources the carbon challenge becomes that much greater.    </w:t>
      </w:r>
    </w:p>
  </w:comment>
  <w:comment w:id="36" w:author="Still, Christopher" w:date="2024-04-24T08:55:00Z" w:initials="CS">
    <w:p w14:paraId="57660DB7" w14:textId="5F9F0CA8" w:rsidR="00995E9A" w:rsidRDefault="00995E9A" w:rsidP="00995E9A">
      <w:r>
        <w:rPr>
          <w:rStyle w:val="CommentReference"/>
        </w:rPr>
        <w:annotationRef/>
      </w:r>
      <w:r>
        <w:rPr>
          <w:color w:val="000000"/>
          <w:sz w:val="20"/>
          <w:szCs w:val="20"/>
        </w:rPr>
        <w:t>specifically OG and not MOG forests?</w:t>
      </w:r>
    </w:p>
  </w:comment>
  <w:comment w:id="37" w:author="Ga bby" w:date="2024-04-29T21:29:00Z" w:initials="Gb">
    <w:p w14:paraId="1516D923" w14:textId="77777777" w:rsidR="0042157F" w:rsidRDefault="0042157F" w:rsidP="0042157F">
      <w:pPr>
        <w:pStyle w:val="CommentText"/>
      </w:pPr>
      <w:r>
        <w:rPr>
          <w:rStyle w:val="CommentReference"/>
        </w:rPr>
        <w:annotationRef/>
      </w:r>
      <w:r>
        <w:t>MOG indeed!</w:t>
      </w:r>
    </w:p>
  </w:comment>
  <w:comment w:id="38" w:author="Still, Christopher" w:date="2024-05-29T15:42:00Z" w:initials="SC">
    <w:p w14:paraId="4BB99038" w14:textId="77777777" w:rsidR="00CA6E91" w:rsidRDefault="00CA6E91" w:rsidP="00CA6E91">
      <w:r>
        <w:rPr>
          <w:rStyle w:val="CommentReference"/>
        </w:rPr>
        <w:annotationRef/>
      </w:r>
      <w:r>
        <w:rPr>
          <w:color w:val="000000"/>
          <w:sz w:val="20"/>
          <w:szCs w:val="20"/>
        </w:rPr>
        <w:t>Is it federally endangered, and not just threatened?</w:t>
      </w:r>
    </w:p>
  </w:comment>
  <w:comment w:id="39" w:author="Schulze, Mark" w:date="2024-06-05T12:18:00Z" w:initials="MS">
    <w:p w14:paraId="06089B6E" w14:textId="77777777" w:rsidR="00470767" w:rsidRDefault="00470767" w:rsidP="00470767">
      <w:pPr>
        <w:pStyle w:val="CommentText"/>
      </w:pPr>
      <w:r>
        <w:rPr>
          <w:rStyle w:val="CommentReference"/>
        </w:rPr>
        <w:annotationRef/>
      </w:r>
      <w:r>
        <w:t>Still just threatened officially.</w:t>
      </w:r>
    </w:p>
  </w:comment>
  <w:comment w:id="48" w:author="Powers, Matthew" w:date="2024-05-03T12:24:00Z" w:initials="PM">
    <w:p w14:paraId="45C25209" w14:textId="10C10371" w:rsidR="0098622D" w:rsidRDefault="0098622D">
      <w:pPr>
        <w:pStyle w:val="CommentText"/>
      </w:pPr>
      <w:r>
        <w:rPr>
          <w:rStyle w:val="CommentReference"/>
        </w:rPr>
        <w:annotationRef/>
      </w:r>
      <w:r>
        <w:t>See also the MOG spatial distribution mapping that Andy Gray worked on. It suggests a somewhat larger extent of MOG nationally.</w:t>
      </w:r>
    </w:p>
  </w:comment>
  <w:comment w:id="49" w:author="Ga bby" w:date="2024-05-24T15:33:00Z" w:initials="Gb">
    <w:p w14:paraId="5E4BFB59" w14:textId="77777777" w:rsidR="003B3B2D" w:rsidRDefault="003B3B2D" w:rsidP="003B3B2D">
      <w:pPr>
        <w:pStyle w:val="CommentText"/>
      </w:pPr>
      <w:r>
        <w:rPr>
          <w:rStyle w:val="CommentReference"/>
        </w:rPr>
        <w:annotationRef/>
      </w:r>
      <w:r>
        <w:t>I could not find this resource. If you could send it my way I’d be very appreciative!!</w:t>
      </w:r>
    </w:p>
  </w:comment>
  <w:comment w:id="50" w:author="Still, Christopher" w:date="2024-04-24T08:56:00Z" w:initials="CS">
    <w:p w14:paraId="4237EB6F" w14:textId="1A3DADDE" w:rsidR="00446039" w:rsidRDefault="00446039" w:rsidP="00446039">
      <w:r>
        <w:rPr>
          <w:rStyle w:val="CommentReference"/>
        </w:rPr>
        <w:annotationRef/>
      </w:r>
      <w:r>
        <w:rPr>
          <w:color w:val="000000"/>
          <w:sz w:val="20"/>
          <w:szCs w:val="20"/>
        </w:rPr>
        <w:t>Just OG or including mature forests as well?</w:t>
      </w:r>
    </w:p>
  </w:comment>
  <w:comment w:id="51" w:author="Ga bby" w:date="2024-04-29T21:15:00Z" w:initials="Gb">
    <w:p w14:paraId="264089AB" w14:textId="77777777" w:rsidR="00FA41D4" w:rsidRDefault="00722A1B" w:rsidP="00FA41D4">
      <w:pPr>
        <w:pStyle w:val="CommentText"/>
      </w:pPr>
      <w:r>
        <w:rPr>
          <w:rStyle w:val="CommentReference"/>
        </w:rPr>
        <w:annotationRef/>
      </w:r>
      <w:r w:rsidR="00FA41D4">
        <w:t>MOG, and I have updated the sentence with more detail with a better citation to support the new figure in 1B</w:t>
      </w:r>
    </w:p>
  </w:comment>
  <w:comment w:id="54" w:author="Schulze, Mark" w:date="2024-06-05T12:29:00Z" w:initials="MS">
    <w:p w14:paraId="610F5707" w14:textId="77777777" w:rsidR="00AB5F56" w:rsidRDefault="00AB5F56" w:rsidP="00AB5F56">
      <w:pPr>
        <w:pStyle w:val="CommentText"/>
      </w:pPr>
      <w:r>
        <w:rPr>
          <w:rStyle w:val="CommentReference"/>
        </w:rPr>
        <w:annotationRef/>
      </w:r>
      <w:r>
        <w:t xml:space="preserve">This timing seems a bit off to me.  We were hammering MOG forests well into the 1980s.  </w:t>
      </w:r>
    </w:p>
  </w:comment>
  <w:comment w:id="55" w:author="Ga bby" w:date="2024-04-29T20:56:00Z" w:initials="Gb">
    <w:p w14:paraId="1AF9E714" w14:textId="121DC938" w:rsidR="00EC47ED" w:rsidRDefault="00EC47ED" w:rsidP="00EC47ED">
      <w:pPr>
        <w:pStyle w:val="CommentText"/>
      </w:pPr>
      <w:r>
        <w:rPr>
          <w:rStyle w:val="CommentReference"/>
        </w:rPr>
        <w:annotationRef/>
      </w:r>
      <w:r>
        <w:t>New sentence to add a contextualizing statistic</w:t>
      </w:r>
    </w:p>
  </w:comment>
  <w:comment w:id="56" w:author="Still, Christopher" w:date="2024-05-29T15:44:00Z" w:initials="SC">
    <w:p w14:paraId="72FA6E4A" w14:textId="77777777" w:rsidR="00CA6E91" w:rsidRDefault="00CA6E91" w:rsidP="00CA6E91">
      <w:r>
        <w:rPr>
          <w:rStyle w:val="CommentReference"/>
        </w:rPr>
        <w:annotationRef/>
      </w:r>
      <w:r>
        <w:rPr>
          <w:color w:val="000000"/>
          <w:sz w:val="20"/>
          <w:szCs w:val="20"/>
        </w:rPr>
        <w:t xml:space="preserve">I think I would use different language here. Like “asking and addressing importan science questions” </w:t>
      </w:r>
    </w:p>
  </w:comment>
  <w:comment w:id="57" w:author="Albert, Loren" w:date="2024-05-02T22:51:00Z" w:initials="AL">
    <w:p w14:paraId="447CD473" w14:textId="4FE0124D" w:rsidR="00874FF1" w:rsidRDefault="00874FF1" w:rsidP="00874FF1">
      <w:r>
        <w:rPr>
          <w:rStyle w:val="CommentReference"/>
        </w:rPr>
        <w:annotationRef/>
      </w:r>
      <w:r>
        <w:rPr>
          <w:color w:val="000000"/>
          <w:sz w:val="20"/>
          <w:szCs w:val="20"/>
        </w:rPr>
        <w:t>What are the units for the y-axis for Fig 3? Percentage? I see the units for the individual variables in the legend, but please clarify the numbers in the tick marks on the y-axis itself.</w:t>
      </w:r>
    </w:p>
  </w:comment>
  <w:comment w:id="58" w:author="Ga bby" w:date="2024-05-24T11:04:00Z" w:initials="Gb">
    <w:p w14:paraId="6067317E" w14:textId="77777777" w:rsidR="00F32A5A" w:rsidRDefault="00F32A5A" w:rsidP="00F32A5A">
      <w:pPr>
        <w:pStyle w:val="CommentText"/>
      </w:pPr>
      <w:r>
        <w:rPr>
          <w:rStyle w:val="CommentReference"/>
        </w:rPr>
        <w:annotationRef/>
      </w:r>
      <w:r>
        <w:t>There aren’t really united since each variable is different. I suppose value? I’m not sure how best to fix this and would love some feedback!</w:t>
      </w:r>
    </w:p>
  </w:comment>
  <w:comment w:id="59" w:author="Schulze, Mark" w:date="2024-06-05T12:41:00Z" w:initials="SM">
    <w:p w14:paraId="437BB0BD" w14:textId="77777777" w:rsidR="00EE6E2E" w:rsidRDefault="00EE6E2E" w:rsidP="00EE6E2E">
      <w:pPr>
        <w:pStyle w:val="CommentText"/>
      </w:pPr>
      <w:r>
        <w:rPr>
          <w:rStyle w:val="CommentReference"/>
        </w:rPr>
        <w:annotationRef/>
      </w:r>
      <w:r>
        <w:t xml:space="preserve">You could make this a figure with three y axes and spell out the units for each dataset.  I can’t tell you how to do that in R, but it isn’t too rough to do it in programs like sigmaplot.  Or just add it to the legend labels.  VPDx100 is really the only one that is a bit confusing.  </w:t>
      </w:r>
    </w:p>
  </w:comment>
  <w:comment w:id="61" w:author="Still, Christopher" w:date="2024-04-24T09:34:00Z" w:initials="SC">
    <w:p w14:paraId="169B2A1A" w14:textId="5840E751" w:rsidR="00CA68E1" w:rsidRDefault="00CA68E1" w:rsidP="00CA68E1">
      <w:r>
        <w:rPr>
          <w:rStyle w:val="CommentReference"/>
        </w:rPr>
        <w:annotationRef/>
      </w:r>
      <w:r>
        <w:rPr>
          <w:color w:val="000000"/>
          <w:sz w:val="20"/>
          <w:szCs w:val="20"/>
        </w:rPr>
        <w:t xml:space="preserve">This seems a little odd. A typical mean daytime VPD would be around 1.5-2 kPa, or 15-20 hPa. </w:t>
      </w:r>
    </w:p>
  </w:comment>
  <w:comment w:id="62" w:author="Still, Christopher" w:date="2024-04-24T09:35:00Z" w:initials="SC">
    <w:p w14:paraId="52ABCB8D" w14:textId="41B1BC20" w:rsidR="00CA68E1" w:rsidRDefault="00CA68E1" w:rsidP="00CA68E1">
      <w:r>
        <w:rPr>
          <w:rStyle w:val="CommentReference"/>
        </w:rPr>
        <w:annotationRef/>
      </w:r>
      <w:r>
        <w:rPr>
          <w:color w:val="000000"/>
          <w:sz w:val="20"/>
          <w:szCs w:val="20"/>
        </w:rPr>
        <w:t>VPD is the difference between the water vapor pressure in the air and its value at saturation given that air temperature</w:t>
      </w:r>
    </w:p>
  </w:comment>
  <w:comment w:id="63" w:author="Ga bby" w:date="2024-04-29T21:39:00Z" w:initials="Gb">
    <w:p w14:paraId="6C1061E6" w14:textId="77777777" w:rsidR="00F32A5A" w:rsidRDefault="00DB36FC" w:rsidP="00F32A5A">
      <w:pPr>
        <w:pStyle w:val="CommentText"/>
      </w:pPr>
      <w:r>
        <w:rPr>
          <w:rStyle w:val="CommentReference"/>
        </w:rPr>
        <w:annotationRef/>
      </w:r>
      <w:r w:rsidR="00F32A5A">
        <w:t>I have since changed this sentence and added some after.</w:t>
      </w:r>
    </w:p>
  </w:comment>
  <w:comment w:id="70" w:author="Ga bby" w:date="2024-04-29T22:35:00Z" w:initials="Gb">
    <w:p w14:paraId="41762EE3" w14:textId="77777777" w:rsidR="00F32A5A" w:rsidRDefault="00F32A5A" w:rsidP="00F32A5A">
      <w:pPr>
        <w:pStyle w:val="CommentText"/>
      </w:pPr>
      <w:r>
        <w:rPr>
          <w:rStyle w:val="CommentReference"/>
        </w:rPr>
        <w:annotationRef/>
      </w:r>
      <w:r>
        <w:t>Added phrase for clarity</w:t>
      </w:r>
    </w:p>
  </w:comment>
  <w:comment w:id="75" w:author="Schulze, Mark" w:date="2024-06-05T12:53:00Z" w:initials="SM">
    <w:p w14:paraId="4B32D26B" w14:textId="77777777" w:rsidR="003C4047" w:rsidRDefault="003C4047" w:rsidP="003C4047">
      <w:pPr>
        <w:pStyle w:val="CommentText"/>
      </w:pPr>
      <w:r>
        <w:rPr>
          <w:rStyle w:val="CommentReference"/>
        </w:rPr>
        <w:annotationRef/>
      </w:r>
      <w:r>
        <w:t xml:space="preserve">This turn of phrase is a bit confusing to me.  You are setting this up for the next sentence which is the other negative effect of VPD on trees, so it  feels like the order of what is affecting what is off here.  </w:t>
      </w:r>
    </w:p>
  </w:comment>
  <w:comment w:id="77" w:author="Still, Christopher" w:date="2024-05-29T15:52:00Z" w:initials="SC">
    <w:p w14:paraId="32165FE9" w14:textId="7744AB20" w:rsidR="00CB2066" w:rsidRDefault="00CB2066" w:rsidP="00CB2066">
      <w:r>
        <w:rPr>
          <w:rStyle w:val="CommentReference"/>
        </w:rPr>
        <w:annotationRef/>
      </w:r>
      <w:r>
        <w:rPr>
          <w:color w:val="000000"/>
          <w:sz w:val="20"/>
          <w:szCs w:val="20"/>
        </w:rPr>
        <w:t>Really temperature is the most important factor affecting VPD - the actual water vapor content of the atmosphere does not vary that much across a season but temperature does and it is non-linearly related to the saturation vapor pressure. So really VPD is a temperature story.</w:t>
      </w:r>
    </w:p>
  </w:comment>
  <w:comment w:id="85" w:author="Schulze, Mark" w:date="2024-06-05T12:54:00Z" w:initials="SM">
    <w:p w14:paraId="319B05A7" w14:textId="77777777" w:rsidR="003C4047" w:rsidRDefault="003C4047" w:rsidP="003C4047">
      <w:pPr>
        <w:pStyle w:val="CommentText"/>
      </w:pPr>
      <w:r>
        <w:rPr>
          <w:rStyle w:val="CommentReference"/>
        </w:rPr>
        <w:annotationRef/>
      </w:r>
      <w:r>
        <w:t>Don’t you also need soil moisture to trying and uncouple these?  You have that at DT.</w:t>
      </w:r>
    </w:p>
  </w:comment>
  <w:comment w:id="88" w:author="Still, Christopher" w:date="2024-05-29T15:58:00Z" w:initials="SC">
    <w:p w14:paraId="6540476D" w14:textId="4FE74A51" w:rsidR="00CB2066" w:rsidRDefault="00CB2066" w:rsidP="00CB2066">
      <w:r>
        <w:rPr>
          <w:rStyle w:val="CommentReference"/>
        </w:rPr>
        <w:annotationRef/>
      </w:r>
      <w:r>
        <w:rPr>
          <w:color w:val="000000"/>
          <w:sz w:val="20"/>
          <w:szCs w:val="20"/>
        </w:rPr>
        <w:t>A good paper to read and cite is this one:</w:t>
      </w:r>
    </w:p>
    <w:p w14:paraId="6E010094" w14:textId="77777777" w:rsidR="00CB2066" w:rsidRDefault="00CB2066" w:rsidP="00CB2066"/>
    <w:p w14:paraId="378021C1" w14:textId="77777777" w:rsidR="00CB2066" w:rsidRDefault="00CB2066" w:rsidP="00CB2066">
      <w:r>
        <w:rPr>
          <w:color w:val="000000"/>
          <w:sz w:val="20"/>
          <w:szCs w:val="20"/>
        </w:rPr>
        <w:t>New Phytologist (2021) 231: 32–39 doi: 10.1111/nph.17348</w:t>
      </w:r>
    </w:p>
    <w:p w14:paraId="0A9D691B" w14:textId="77777777" w:rsidR="00CB2066" w:rsidRDefault="00CB2066" w:rsidP="00CB2066"/>
  </w:comment>
  <w:comment w:id="89" w:author="Schulze, Mark" w:date="2024-06-05T13:00:00Z" w:initials="SM">
    <w:p w14:paraId="5B44ACBE" w14:textId="77777777" w:rsidR="00BF0B92" w:rsidRDefault="00BF0B92" w:rsidP="00BF0B92">
      <w:pPr>
        <w:pStyle w:val="CommentText"/>
      </w:pPr>
      <w:r>
        <w:rPr>
          <w:rStyle w:val="CommentReference"/>
        </w:rPr>
        <w:annotationRef/>
      </w:r>
      <w:r>
        <w:t xml:space="preserve">If feels like in the prior sentence you were setting yourself up to contrast effects for old and young trees, but then the next sentence you go back to OG trees only.  </w:t>
      </w:r>
    </w:p>
  </w:comment>
  <w:comment w:id="91" w:author="Still, Christopher" w:date="2024-04-24T09:38:00Z" w:initials="SC">
    <w:p w14:paraId="50B941FD" w14:textId="5BCABE9E" w:rsidR="00C23D50" w:rsidRDefault="00C23D50" w:rsidP="00C23D50">
      <w:r>
        <w:rPr>
          <w:rStyle w:val="CommentReference"/>
        </w:rPr>
        <w:annotationRef/>
      </w:r>
      <w:r>
        <w:rPr>
          <w:color w:val="000000"/>
          <w:sz w:val="20"/>
          <w:szCs w:val="20"/>
        </w:rPr>
        <w:t>very awkward phrasing</w:t>
      </w:r>
    </w:p>
  </w:comment>
  <w:comment w:id="92" w:author="Ga bby" w:date="2024-05-02T14:16:00Z" w:initials="Gb">
    <w:p w14:paraId="6E2555A8" w14:textId="77777777" w:rsidR="00C23D50" w:rsidRDefault="00C23D50" w:rsidP="00C23D50">
      <w:pPr>
        <w:pStyle w:val="CommentText"/>
      </w:pPr>
      <w:r>
        <w:rPr>
          <w:rStyle w:val="CommentReference"/>
        </w:rPr>
        <w:annotationRef/>
      </w:r>
      <w:r>
        <w:t>Fixed!</w:t>
      </w:r>
    </w:p>
  </w:comment>
  <w:comment w:id="93" w:author="Ga bby" w:date="2024-05-24T10:05:00Z" w:initials="Gb">
    <w:p w14:paraId="29540A90" w14:textId="77777777" w:rsidR="00C23D50" w:rsidRDefault="00C23D50" w:rsidP="00C23D50">
      <w:pPr>
        <w:pStyle w:val="CommentText"/>
      </w:pPr>
      <w:r>
        <w:rPr>
          <w:rStyle w:val="CommentReference"/>
        </w:rPr>
        <w:annotationRef/>
      </w:r>
      <w:r>
        <w:t>Added sentence</w:t>
      </w:r>
    </w:p>
  </w:comment>
  <w:comment w:id="95" w:author="Ga bby" w:date="2024-05-24T10:45:00Z" w:initials="Gb">
    <w:p w14:paraId="57F972DA" w14:textId="77777777" w:rsidR="00C23D50" w:rsidRDefault="00C23D50" w:rsidP="00C23D50">
      <w:pPr>
        <w:pStyle w:val="CommentText"/>
      </w:pPr>
      <w:r>
        <w:rPr>
          <w:rStyle w:val="CommentReference"/>
        </w:rPr>
        <w:annotationRef/>
      </w:r>
      <w:r>
        <w:t>Added new and less incorrect ideas</w:t>
      </w:r>
    </w:p>
  </w:comment>
  <w:comment w:id="100" w:author="Powers, Matthew" w:date="2024-05-03T12:26:00Z" w:initials="PM">
    <w:p w14:paraId="0CCF083F" w14:textId="73E4A0EC" w:rsidR="0098622D" w:rsidRDefault="0098622D">
      <w:pPr>
        <w:pStyle w:val="CommentText"/>
      </w:pPr>
      <w:r>
        <w:rPr>
          <w:rStyle w:val="CommentReference"/>
        </w:rPr>
        <w:annotationRef/>
      </w:r>
      <w:r>
        <w:t>I’m not sure you can make this broad argument, particularly in the PNW where old-growth forests have received a large amount of research attention since the late 1980’s. Try sticking to your more specific argument below about not knowing much about how OG forests respond to specific stressors like heat waves. You’ve already laid out the foundation for that argument above, and it holds up better against scrutiny (as well as being more directly related to your research objectives).</w:t>
      </w:r>
    </w:p>
  </w:comment>
  <w:comment w:id="101" w:author="Ga bby" w:date="2024-05-24T10:11:00Z" w:initials="Gb">
    <w:p w14:paraId="39D212AE" w14:textId="77777777" w:rsidR="00264EDA" w:rsidRDefault="00264EDA" w:rsidP="00264EDA">
      <w:pPr>
        <w:pStyle w:val="CommentText"/>
      </w:pPr>
      <w:r>
        <w:rPr>
          <w:rStyle w:val="CommentReference"/>
        </w:rPr>
        <w:annotationRef/>
      </w:r>
      <w:r>
        <w:t>Done!</w:t>
      </w:r>
    </w:p>
  </w:comment>
  <w:comment w:id="102" w:author="Schulze, Mark" w:date="2024-06-05T13:49:00Z" w:initials="SM">
    <w:p w14:paraId="48D8990F" w14:textId="77777777" w:rsidR="00517C45" w:rsidRDefault="00517C45" w:rsidP="00517C45">
      <w:pPr>
        <w:pStyle w:val="CommentText"/>
      </w:pPr>
      <w:r>
        <w:rPr>
          <w:rStyle w:val="CommentReference"/>
        </w:rPr>
        <w:annotationRef/>
      </w:r>
      <w:r>
        <w:t xml:space="preserve">I would still shy away from framing this as something that has never been done.  You don’t need that to make this a worthwhile study, and when you say that it prompts the reviewer to think of examples that make this claim false.  If want to highlight something truly unprecedented it is the 2021 heat wave itself.  You’ve laid out the implications of increasing heat and drought stress on forests and society above.  You could then frame the study as an opportunity to examine the impacts of the most extreme heat wave on record to better understand the contribution of extreme heat to tree stress and carbon impacts. </w:t>
      </w:r>
    </w:p>
  </w:comment>
  <w:comment w:id="105" w:author="Still, Christopher" w:date="2024-05-29T15:59:00Z" w:initials="SC">
    <w:p w14:paraId="17DC8004" w14:textId="75840DE3" w:rsidR="00CB2066" w:rsidRDefault="00CB2066" w:rsidP="00CB2066">
      <w:r>
        <w:rPr>
          <w:rStyle w:val="CommentReference"/>
        </w:rPr>
        <w:annotationRef/>
      </w:r>
      <w:r>
        <w:rPr>
          <w:color w:val="000000"/>
          <w:sz w:val="20"/>
          <w:szCs w:val="20"/>
        </w:rPr>
        <w:t xml:space="preserve">Kind of a funny sentence. What is “live data”? </w:t>
      </w:r>
    </w:p>
  </w:comment>
  <w:comment w:id="106" w:author="Schulze, Mark" w:date="2024-06-05T14:00:00Z" w:initials="SM">
    <w:p w14:paraId="5BC87C7D" w14:textId="77777777" w:rsidR="003050CF" w:rsidRDefault="003050CF" w:rsidP="003050CF">
      <w:pPr>
        <w:pStyle w:val="CommentText"/>
      </w:pPr>
      <w:r>
        <w:rPr>
          <w:rStyle w:val="CommentReference"/>
        </w:rPr>
        <w:annotationRef/>
      </w:r>
      <w:r>
        <w:t xml:space="preserve">I think if you reframe this whole paragraph with the idea that there is no obligation whatsoever to present your study as a completely novel blend of methods you can make it less awkward and more to the point.  I feel like with rare exceptions when researchers go down the path of claiming that their approach is unprecedented it detracts from the overall proposal rather than aiding it.  I think if you focus on the problem and how your study can contribute to understanding the problem, regardless of whether the overall approach is completely novel or tried and true, the framing will be more compelling, not less.  </w:t>
      </w:r>
    </w:p>
  </w:comment>
  <w:comment w:id="108" w:author="Ga bby" w:date="2024-05-16T13:37:00Z" w:initials="Gb">
    <w:p w14:paraId="61FDC2DC" w14:textId="6A04EC7E" w:rsidR="00354BF7" w:rsidRDefault="00354BF7" w:rsidP="00354BF7">
      <w:pPr>
        <w:pStyle w:val="CommentText"/>
      </w:pPr>
      <w:r>
        <w:rPr>
          <w:rStyle w:val="CommentReference"/>
        </w:rPr>
        <w:annotationRef/>
      </w:r>
      <w:r>
        <w:t xml:space="preserve">From Mark: Manual dendrometers are not sensors as typically defined.   Devices might be a better term that encompasses  all dendrometers. Precise isn’t usually applied to time unless you are talking about an atomic clock.  High temporal resolution is jargony but accurate.  All the automated dendrometers can go to a measurement increment well below 30 minutes.   At HJA we have a mix of 5, 15 and 30 minute collection, which is based more on power demand and datalogger storage than on capacity of the sensing system.    </w:t>
      </w:r>
    </w:p>
  </w:comment>
  <w:comment w:id="121" w:author="Ga bby" w:date="2024-05-16T13:38:00Z" w:initials="Gb">
    <w:p w14:paraId="5F296AA1" w14:textId="77777777" w:rsidR="00354BF7" w:rsidRDefault="00354BF7" w:rsidP="00354BF7">
      <w:pPr>
        <w:pStyle w:val="CommentText"/>
      </w:pPr>
      <w:r>
        <w:rPr>
          <w:rStyle w:val="CommentReference"/>
        </w:rPr>
        <w:annotationRef/>
      </w:r>
      <w:r>
        <w:t xml:space="preserve">From Mark: I wouldn’t use phases.  Your last two can and do happen concurrently.  Also, under shrining/swelling there is another important source -  bark expansion/contraction.  </w:t>
      </w:r>
      <w:r>
        <w:br/>
        <w:t>In our climate, most of the bark contraction happens in the early to mid summer and most of the wet up and expansion happens in the fall and early winter.  Most of the contraction is masked by growth and the fall/winter swelling is primarily a deferred signal of earlier growth.   In the peak dry season internal water loss and recovery likely accounts for most or all of the daily circumference osscillations that are not producing a net positive increment for the day.  But there is likely a period in the dry season before a full growht shutdown where the daily growth increment is masked by incomplete rehydration.  The main point is that there is a fair amonut of fuzziness in the dendrometer signal when separating out growth from internal water balance - if it were really discrete phases, life of the data analyst would be a lot easier.</w:t>
      </w:r>
    </w:p>
  </w:comment>
  <w:comment w:id="122" w:author="Ga bby" w:date="2024-05-24T10:40:00Z" w:initials="Gb">
    <w:p w14:paraId="5682696C" w14:textId="77777777" w:rsidR="00354BF7" w:rsidRDefault="00354BF7" w:rsidP="00354BF7">
      <w:pPr>
        <w:pStyle w:val="CommentText"/>
      </w:pPr>
      <w:r>
        <w:rPr>
          <w:rStyle w:val="CommentReference"/>
        </w:rPr>
        <w:annotationRef/>
      </w:r>
      <w:r>
        <w:t>Done! Added new stuff here to clarify.</w:t>
      </w:r>
    </w:p>
  </w:comment>
  <w:comment w:id="128" w:author="Ga bby" w:date="2024-05-16T13:38:00Z" w:initials="Gb">
    <w:p w14:paraId="52EC943B" w14:textId="04058B64" w:rsidR="00354BF7" w:rsidRDefault="00354BF7" w:rsidP="00354BF7">
      <w:pPr>
        <w:pStyle w:val="CommentText"/>
      </w:pPr>
      <w:r>
        <w:rPr>
          <w:rStyle w:val="CommentReference"/>
        </w:rPr>
        <w:annotationRef/>
      </w:r>
      <w:r>
        <w:t xml:space="preserve">From Mark: Maybe, depends on the heat wave definition. Didn’t have any automated dendros that caught the 2017 heat wave which is #2 in HJA history.  There have been some tamer heat waves in other years.   Your tree core study will have a more complete selection of heat waves to choose from, but of course no ability to pinpoint timing of late wood formation in relation to heat wave timing.   </w:t>
      </w:r>
    </w:p>
  </w:comment>
  <w:comment w:id="129" w:author="Ga bby" w:date="2024-05-24T10:40:00Z" w:initials="Gb">
    <w:p w14:paraId="0E4BF580" w14:textId="77777777" w:rsidR="00354BF7" w:rsidRDefault="00354BF7" w:rsidP="00354BF7">
      <w:pPr>
        <w:pStyle w:val="CommentText"/>
      </w:pPr>
      <w:r>
        <w:rPr>
          <w:rStyle w:val="CommentReference"/>
        </w:rPr>
        <w:annotationRef/>
      </w:r>
      <w:r>
        <w:t>Reworded!</w:t>
      </w:r>
    </w:p>
  </w:comment>
  <w:comment w:id="130" w:author="Ga bby" w:date="2024-05-24T10:52:00Z" w:initials="Gb">
    <w:p w14:paraId="4B1C7B24" w14:textId="77777777" w:rsidR="009C7D61" w:rsidRDefault="009C7D61" w:rsidP="009C7D61">
      <w:pPr>
        <w:pStyle w:val="CommentText"/>
      </w:pPr>
      <w:r>
        <w:rPr>
          <w:rStyle w:val="CommentReference"/>
        </w:rPr>
        <w:annotationRef/>
      </w:r>
      <w:r>
        <w:t>Added figure and reworked the entire section.</w:t>
      </w:r>
    </w:p>
  </w:comment>
  <w:comment w:id="131" w:author="Ga bby" w:date="2024-05-16T13:36:00Z" w:initials="Gb">
    <w:p w14:paraId="2A064BD4" w14:textId="6005BFB7" w:rsidR="001176FE" w:rsidRDefault="001176FE" w:rsidP="001176FE">
      <w:pPr>
        <w:pStyle w:val="CommentText"/>
      </w:pPr>
      <w:r>
        <w:rPr>
          <w:rStyle w:val="CommentReference"/>
        </w:rPr>
        <w:annotationRef/>
      </w:r>
      <w:r>
        <w:t xml:space="preserve">From Mark: Probably want to be careful with this term.  The metrics you are using are related to physiology but they are indirect.  From this term, I would assume you are using pressure bombs and some of the other ecophys gizmos Chris has his lab, not tree cores and dendrometer measurements.  </w:t>
      </w:r>
    </w:p>
  </w:comment>
  <w:comment w:id="132" w:author="Ga bby" w:date="2024-05-16T13:51:00Z" w:initials="Gb">
    <w:p w14:paraId="47F68467" w14:textId="77777777" w:rsidR="002A079E" w:rsidRDefault="002A079E" w:rsidP="002A079E">
      <w:pPr>
        <w:pStyle w:val="CommentText"/>
      </w:pPr>
      <w:r>
        <w:rPr>
          <w:rStyle w:val="CommentReference"/>
        </w:rPr>
        <w:annotationRef/>
      </w:r>
      <w:r>
        <w:t>I have changed “physiological” to “growth”</w:t>
      </w:r>
    </w:p>
  </w:comment>
  <w:comment w:id="135" w:author="Still, Christopher" w:date="2024-05-29T16:11:00Z" w:initials="SC">
    <w:p w14:paraId="03A81F3C" w14:textId="77777777" w:rsidR="00764FC0" w:rsidRDefault="00764FC0" w:rsidP="00764FC0">
      <w:r>
        <w:rPr>
          <w:rStyle w:val="CommentReference"/>
        </w:rPr>
        <w:annotationRef/>
      </w:r>
      <w:r>
        <w:rPr>
          <w:color w:val="000000"/>
          <w:sz w:val="20"/>
          <w:szCs w:val="20"/>
        </w:rPr>
        <w:t>This is just around the Discovery Tree, yes?</w:t>
      </w:r>
    </w:p>
  </w:comment>
  <w:comment w:id="145" w:author="Still, Christopher" w:date="2024-05-29T16:11:00Z" w:initials="SC">
    <w:p w14:paraId="2862175A" w14:textId="08DAA548" w:rsidR="00764FC0" w:rsidRDefault="00764FC0" w:rsidP="00764FC0">
      <w:r>
        <w:rPr>
          <w:rStyle w:val="CommentReference"/>
        </w:rPr>
        <w:annotationRef/>
      </w:r>
      <w:r>
        <w:rPr>
          <w:color w:val="000000"/>
          <w:sz w:val="20"/>
          <w:szCs w:val="20"/>
        </w:rPr>
        <w:t>meaning due to heat waves?</w:t>
      </w:r>
    </w:p>
  </w:comment>
  <w:comment w:id="146" w:author="Schulze, Mark" w:date="2024-06-05T17:56:00Z" w:initials="SM">
    <w:p w14:paraId="278903AC" w14:textId="77777777" w:rsidR="00354C2D" w:rsidRDefault="00354C2D" w:rsidP="00354C2D">
      <w:pPr>
        <w:pStyle w:val="CommentText"/>
      </w:pPr>
      <w:r>
        <w:rPr>
          <w:rStyle w:val="CommentReference"/>
        </w:rPr>
        <w:annotationRef/>
      </w:r>
      <w:r>
        <w:t xml:space="preserve">In general heat waves occur in the dry season and there may be weeks or months of dry weather after the heat wave before fall rains start up again (in 2021 in was 2+ months).  So is your question whether the growth impacts from a (or “the”) heat wave persist into the fall rainy season?  Or persist into the spring of the following growing season when moisture should not be a limiting factor on early growth?  Normal probably isn’t quite the right term here, as dry as a bone is pretty normal for August.  Miserably wet is normal for December, but there shouldn’t be any real growth happening then (can be quite a bit of bark expansion though).  </w:t>
      </w:r>
    </w:p>
  </w:comment>
  <w:comment w:id="151" w:author="Ga bby" w:date="2024-05-16T13:39:00Z" w:initials="Gb">
    <w:p w14:paraId="693B1291" w14:textId="61583673" w:rsidR="001176FE" w:rsidRDefault="001176FE" w:rsidP="001176FE">
      <w:pPr>
        <w:pStyle w:val="CommentText"/>
      </w:pPr>
      <w:r>
        <w:rPr>
          <w:rStyle w:val="CommentReference"/>
        </w:rPr>
        <w:annotationRef/>
      </w:r>
      <w:r>
        <w:t xml:space="preserve">From mark: I think you can come up with a less generic hypothesis here.  This framing makes it sound like heat wave is an on-off switch.  But heat waves are a question of degree, and can occur both when soil moisture is limiting and when it is not.  From this framing we might expect the exact same growth response from the 2017 or 2022 heat waves as we got in 2021, which was completely off the charts and produced scorched foliage.  Did this climate anomaly represent a totally different form of stressor, or just a more extreme version of the stress we are seeing in the summer heat waves that are within the historic range of variability but at the upper edge?   </w:t>
      </w:r>
    </w:p>
  </w:comment>
  <w:comment w:id="152" w:author="Ga bby" w:date="2024-05-24T12:57:00Z" w:initials="Gb">
    <w:p w14:paraId="2FD11013" w14:textId="77777777" w:rsidR="00ED29D1" w:rsidRDefault="00ED29D1" w:rsidP="00ED29D1">
      <w:pPr>
        <w:pStyle w:val="CommentText"/>
      </w:pPr>
      <w:r>
        <w:rPr>
          <w:rStyle w:val="CommentReference"/>
        </w:rPr>
        <w:annotationRef/>
      </w:r>
      <w:r>
        <w:t>I took out the hypotheses for now</w:t>
      </w:r>
    </w:p>
  </w:comment>
  <w:comment w:id="147" w:author="Schulze, Mark" w:date="2024-06-05T18:25:00Z" w:initials="SM">
    <w:p w14:paraId="726D4077" w14:textId="77777777" w:rsidR="007114BA" w:rsidRDefault="007114BA" w:rsidP="007114BA">
      <w:pPr>
        <w:pStyle w:val="CommentText"/>
      </w:pPr>
      <w:r>
        <w:rPr>
          <w:rStyle w:val="CommentReference"/>
        </w:rPr>
        <w:annotationRef/>
      </w:r>
      <w:r>
        <w:t xml:space="preserve">I think this might require a slightly different general question than question 1, which is focused on the 2021 heat wave.  To look at this relationship you need at least a few years of data.  </w:t>
      </w:r>
    </w:p>
  </w:comment>
  <w:comment w:id="164" w:author="Ga bby" w:date="2024-05-16T13:41:00Z" w:initials="Gb">
    <w:p w14:paraId="302037E3" w14:textId="17266E17" w:rsidR="001176FE" w:rsidRDefault="001176FE" w:rsidP="001176FE">
      <w:pPr>
        <w:pStyle w:val="CommentText"/>
      </w:pPr>
      <w:r>
        <w:rPr>
          <w:rStyle w:val="CommentReference"/>
        </w:rPr>
        <w:annotationRef/>
      </w:r>
      <w:r>
        <w:t xml:space="preserve">From mark: You can’t really answer the long-term question here (you will only have heat scorch data from 2021 and growth up through a portion of the 2024 season).  But you can answer whether there is a carryover effect from the 2021 heat wave on subsequent growth and whether that effect is related to the proportion of scorched crown volume.  </w:t>
      </w:r>
    </w:p>
  </w:comment>
  <w:comment w:id="165" w:author="Ga bby" w:date="2024-05-24T10:57:00Z" w:initials="Gb">
    <w:p w14:paraId="16BDD2FA" w14:textId="77777777" w:rsidR="009C7D61" w:rsidRDefault="009C7D61" w:rsidP="009C7D61">
      <w:pPr>
        <w:pStyle w:val="CommentText"/>
      </w:pPr>
      <w:r>
        <w:rPr>
          <w:rStyle w:val="CommentReference"/>
        </w:rPr>
        <w:annotationRef/>
      </w:r>
      <w:r>
        <w:t>Fixed!</w:t>
      </w:r>
    </w:p>
  </w:comment>
  <w:comment w:id="162" w:author="Still, Christopher" w:date="2024-05-29T16:13:00Z" w:initials="SC">
    <w:p w14:paraId="7BCF9DF0" w14:textId="77777777" w:rsidR="00770F5C" w:rsidRDefault="00770F5C" w:rsidP="00770F5C">
      <w:r>
        <w:rPr>
          <w:rStyle w:val="CommentReference"/>
        </w:rPr>
        <w:annotationRef/>
      </w:r>
      <w:r>
        <w:rPr>
          <w:color w:val="000000"/>
          <w:sz w:val="20"/>
          <w:szCs w:val="20"/>
        </w:rPr>
        <w:t>I wonder if this can be moved to Chapter 1? Or do we not have enough WH trees banded around the DT to answer this?</w:t>
      </w:r>
    </w:p>
  </w:comment>
  <w:comment w:id="163" w:author="Schulze, Mark" w:date="2024-06-05T17:57:00Z" w:initials="SM">
    <w:p w14:paraId="45213BA1" w14:textId="77777777" w:rsidR="00354C2D" w:rsidRDefault="00354C2D" w:rsidP="00354C2D">
      <w:pPr>
        <w:pStyle w:val="CommentText"/>
      </w:pPr>
      <w:r>
        <w:rPr>
          <w:rStyle w:val="CommentReference"/>
        </w:rPr>
        <w:annotationRef/>
      </w:r>
      <w:r>
        <w:t>Correct, not a good enough sample size.</w:t>
      </w:r>
    </w:p>
  </w:comment>
  <w:comment w:id="167" w:author="Still, Christopher" w:date="2024-04-24T09:41:00Z" w:initials="SC">
    <w:p w14:paraId="5D20FA2F" w14:textId="2C53BAAD" w:rsidR="00DD7AAD" w:rsidRDefault="00DD7AAD" w:rsidP="00DD7AAD">
      <w:r>
        <w:rPr>
          <w:rStyle w:val="CommentReference"/>
        </w:rPr>
        <w:annotationRef/>
      </w:r>
      <w:r>
        <w:rPr>
          <w:color w:val="000000"/>
          <w:sz w:val="20"/>
          <w:szCs w:val="20"/>
        </w:rPr>
        <w:t>might be hard to say it’s all heat since heat wave summers are often dry summers. Will depend a lot on when the heat waves hit. See paper by Salomon et al. The 2018 European heatwave led to stem dehydration but not to consistent growth reductions in forests</w:t>
      </w:r>
    </w:p>
    <w:p w14:paraId="552AB557" w14:textId="77777777" w:rsidR="00DD7AAD" w:rsidRDefault="00DD7AAD" w:rsidP="00DD7AAD">
      <w:r>
        <w:rPr>
          <w:sz w:val="20"/>
          <w:szCs w:val="20"/>
        </w:rPr>
        <w:t>https://doi.org/10.103821-275</w:t>
      </w:r>
    </w:p>
  </w:comment>
  <w:comment w:id="168" w:author="Ga bby" w:date="2024-04-30T00:49:00Z" w:initials="Gb">
    <w:p w14:paraId="627BA365" w14:textId="77777777" w:rsidR="00DD7AAD" w:rsidRDefault="00DD7AAD" w:rsidP="00DD7AAD">
      <w:pPr>
        <w:pStyle w:val="CommentText"/>
      </w:pPr>
      <w:r>
        <w:rPr>
          <w:rStyle w:val="CommentReference"/>
        </w:rPr>
        <w:annotationRef/>
      </w:r>
      <w:r>
        <w:t>Got it! I’ve since changed this hypothesis</w:t>
      </w:r>
    </w:p>
  </w:comment>
  <w:comment w:id="169" w:author="Ga bby" w:date="2024-05-16T13:41:00Z" w:initials="Gb">
    <w:p w14:paraId="1203E45E" w14:textId="77777777" w:rsidR="001176FE" w:rsidRDefault="001176FE" w:rsidP="001176FE">
      <w:pPr>
        <w:pStyle w:val="CommentText"/>
      </w:pPr>
      <w:r>
        <w:rPr>
          <w:rStyle w:val="CommentReference"/>
        </w:rPr>
        <w:annotationRef/>
      </w:r>
      <w:r>
        <w:t xml:space="preserve">From mark: What about carryover effects on growth?  What about timing of heat wave and mixed effects of drought and heat.  Thresholds of heat/drought?  </w:t>
      </w:r>
    </w:p>
  </w:comment>
  <w:comment w:id="170" w:author="Ga bby" w:date="2024-05-16T13:44:00Z" w:initials="Gb">
    <w:p w14:paraId="672F3D92" w14:textId="7682B32A" w:rsidR="008D3D29" w:rsidRDefault="002A079E" w:rsidP="008D3D29">
      <w:pPr>
        <w:pStyle w:val="CommentText"/>
      </w:pPr>
      <w:r>
        <w:rPr>
          <w:rStyle w:val="CommentReference"/>
        </w:rPr>
        <w:annotationRef/>
      </w:r>
      <w:r w:rsidR="008D3D29">
        <w:t>From mark: I probably wouldn’t go with fire return intervals.  The more we learn about the fire regime the less the concept of return intervals seems to make sense.  I would talk about it as a mixed severity fire regime and cite some of the recent articles that dive into the details of what that means.</w:t>
      </w:r>
    </w:p>
  </w:comment>
  <w:comment w:id="173" w:author="Schulze, Mark" w:date="2024-06-05T18:30:00Z" w:initials="SM">
    <w:p w14:paraId="29BBC0A6" w14:textId="77777777" w:rsidR="007114BA" w:rsidRDefault="007114BA" w:rsidP="007114BA">
      <w:pPr>
        <w:pStyle w:val="CommentText"/>
      </w:pPr>
      <w:r>
        <w:rPr>
          <w:rStyle w:val="CommentReference"/>
        </w:rPr>
        <w:annotationRef/>
      </w:r>
      <w:r>
        <w:t xml:space="preserve">It is probably more of an overall life history strategy comparison.  For WH you could look at individuals in different canopy positions and not have the complicating factor of different species, but when comparing WH and DF there will be a suite of characteristics that make a pure canopy position comparison not possible.  </w:t>
      </w:r>
    </w:p>
  </w:comment>
  <w:comment w:id="174" w:author="Still, Christopher" w:date="2024-05-29T16:15:00Z" w:initials="SC">
    <w:p w14:paraId="5C336364" w14:textId="5F36EE50" w:rsidR="00D47781" w:rsidRDefault="00D47781" w:rsidP="00D47781">
      <w:r>
        <w:rPr>
          <w:rStyle w:val="CommentReference"/>
        </w:rPr>
        <w:annotationRef/>
      </w:r>
      <w:r>
        <w:rPr>
          <w:color w:val="000000"/>
          <w:sz w:val="20"/>
          <w:szCs w:val="20"/>
        </w:rPr>
        <w:t>You should also use the automated band dendrometer data (Ecomatik) as there are more of those records than there are of TOMST point records</w:t>
      </w:r>
    </w:p>
  </w:comment>
  <w:comment w:id="175" w:author="Schulze, Mark" w:date="2024-05-29T18:40:00Z" w:initials="MS">
    <w:p w14:paraId="097913D2" w14:textId="77777777" w:rsidR="001473A4" w:rsidRDefault="001473A4" w:rsidP="001473A4">
      <w:pPr>
        <w:pStyle w:val="CommentText"/>
      </w:pPr>
      <w:r>
        <w:rPr>
          <w:rStyle w:val="CommentReference"/>
        </w:rPr>
        <w:annotationRef/>
      </w:r>
      <w:r>
        <w:t>For 2021 heat wave the tomst will be useless, as they were not installed at DT yet.  Could be used for specific analysies that aren’t dependent on capturing the 2021 heat wave</w:t>
      </w:r>
    </w:p>
  </w:comment>
  <w:comment w:id="179" w:author="Still, Christopher" w:date="2024-05-29T16:18:00Z" w:initials="SC">
    <w:p w14:paraId="017640A8" w14:textId="7EE4F359" w:rsidR="00895336" w:rsidRDefault="00895336" w:rsidP="00895336">
      <w:r>
        <w:rPr>
          <w:rStyle w:val="CommentReference"/>
        </w:rPr>
        <w:annotationRef/>
      </w:r>
      <w:r>
        <w:rPr>
          <w:color w:val="000000"/>
          <w:sz w:val="20"/>
          <w:szCs w:val="20"/>
        </w:rPr>
        <w:t>always report in SI units (m, not ft)</w:t>
      </w:r>
    </w:p>
  </w:comment>
  <w:comment w:id="180" w:author="Ga bby" w:date="2024-05-16T13:46:00Z" w:initials="Gb">
    <w:p w14:paraId="26B9B132" w14:textId="201839B7" w:rsidR="002A079E" w:rsidRDefault="002A079E" w:rsidP="002A079E">
      <w:pPr>
        <w:pStyle w:val="CommentText"/>
      </w:pPr>
      <w:r>
        <w:rPr>
          <w:rStyle w:val="CommentReference"/>
        </w:rPr>
        <w:annotationRef/>
      </w:r>
      <w:r>
        <w:t>From mark: long way of saying this</w:t>
      </w:r>
    </w:p>
  </w:comment>
  <w:comment w:id="181" w:author="Ga bby" w:date="2024-05-24T11:35:00Z" w:initials="Gb">
    <w:p w14:paraId="6DC29071" w14:textId="77777777" w:rsidR="00EA2F92" w:rsidRDefault="00EA2F92" w:rsidP="00EA2F92">
      <w:pPr>
        <w:pStyle w:val="CommentText"/>
      </w:pPr>
      <w:r>
        <w:rPr>
          <w:rStyle w:val="CommentReference"/>
        </w:rPr>
        <w:annotationRef/>
      </w:r>
      <w:r>
        <w:t>fixed</w:t>
      </w:r>
    </w:p>
  </w:comment>
  <w:comment w:id="187" w:author="Still, Christopher" w:date="2024-05-29T16:17:00Z" w:initials="SC">
    <w:p w14:paraId="77DC4263" w14:textId="77777777" w:rsidR="0045513F" w:rsidRDefault="0045513F" w:rsidP="0045513F">
      <w:r>
        <w:rPr>
          <w:rStyle w:val="CommentReference"/>
        </w:rPr>
        <w:annotationRef/>
      </w:r>
      <w:r>
        <w:rPr>
          <w:color w:val="000000"/>
          <w:sz w:val="20"/>
          <w:szCs w:val="20"/>
        </w:rPr>
        <w:t>how many younger trees of each species?</w:t>
      </w:r>
    </w:p>
  </w:comment>
  <w:comment w:id="183" w:author="Albert, Loren" w:date="2024-05-02T23:18:00Z" w:initials="AL">
    <w:p w14:paraId="0BC275E6" w14:textId="1B30164D" w:rsidR="007D2EE0" w:rsidRDefault="007D2EE0" w:rsidP="007D2EE0">
      <w:r>
        <w:rPr>
          <w:rStyle w:val="CommentReference"/>
        </w:rPr>
        <w:annotationRef/>
      </w:r>
      <w:r>
        <w:rPr>
          <w:color w:val="000000"/>
          <w:sz w:val="20"/>
          <w:szCs w:val="20"/>
        </w:rPr>
        <w:t>It seems difficult to confidently compare species if you only have  dendrometer data for one WH tree.</w:t>
      </w:r>
    </w:p>
  </w:comment>
  <w:comment w:id="184" w:author="Ga bby" w:date="2024-05-16T13:47:00Z" w:initials="Gb">
    <w:p w14:paraId="36783DAF" w14:textId="77777777" w:rsidR="002A079E" w:rsidRDefault="002A079E" w:rsidP="002A079E">
      <w:pPr>
        <w:pStyle w:val="CommentText"/>
      </w:pPr>
      <w:r>
        <w:rPr>
          <w:rStyle w:val="CommentReference"/>
        </w:rPr>
        <w:annotationRef/>
      </w:r>
      <w:r>
        <w:t xml:space="preserve">From mark: I know you have pitched this whole thing at MOG, but you have 4 second growth PSME right there, potentially doubling your sample size.  There is also a high elevation site with three MOG DF from 2021.  And manual dendrometer data from other trees at DT and all over the place. We should talk more about how to make the most of the available data for the 2021 heat wave question.       </w:t>
      </w:r>
    </w:p>
  </w:comment>
  <w:comment w:id="185" w:author="Ga bby" w:date="2024-05-24T11:37:00Z" w:initials="Gb">
    <w:p w14:paraId="2B99B31E" w14:textId="77777777" w:rsidR="00EA2F92" w:rsidRDefault="00EA2F92" w:rsidP="00EA2F92">
      <w:pPr>
        <w:pStyle w:val="CommentText"/>
      </w:pPr>
      <w:r>
        <w:rPr>
          <w:rStyle w:val="CommentReference"/>
        </w:rPr>
        <w:annotationRef/>
      </w:r>
      <w:r>
        <w:t>Added an acknowledgement of this (albeit vaguely so—Mark I would appreciate some insight on this part)</w:t>
      </w:r>
    </w:p>
  </w:comment>
  <w:comment w:id="200" w:author="Ga bby" w:date="2024-05-16T13:47:00Z" w:initials="Gb">
    <w:p w14:paraId="48A14AFD" w14:textId="77777777" w:rsidR="00895336" w:rsidRDefault="00895336" w:rsidP="00895336">
      <w:pPr>
        <w:pStyle w:val="CommentText"/>
      </w:pPr>
      <w:r>
        <w:rPr>
          <w:rStyle w:val="CommentReference"/>
        </w:rPr>
        <w:annotationRef/>
      </w:r>
      <w:r>
        <w:t>From mark: For coring yes, not for 2021 automated dendrometer.  PC17 is the other site with automated data going back prior to 2021.  That is more like 4500 ft.</w:t>
      </w:r>
    </w:p>
  </w:comment>
  <w:comment w:id="197" w:author="Still, Christopher" w:date="2024-05-29T16:18:00Z" w:initials="SC">
    <w:p w14:paraId="39350CBA" w14:textId="77777777" w:rsidR="00895336" w:rsidRDefault="00895336" w:rsidP="00895336">
      <w:r>
        <w:rPr>
          <w:rStyle w:val="CommentReference"/>
        </w:rPr>
        <w:annotationRef/>
      </w:r>
      <w:r>
        <w:rPr>
          <w:color w:val="000000"/>
          <w:sz w:val="20"/>
          <w:szCs w:val="20"/>
        </w:rPr>
        <w:t>always report in SI units (m, not ft)</w:t>
      </w:r>
    </w:p>
  </w:comment>
  <w:comment w:id="191" w:author="Ga bby" w:date="2024-05-16T13:47:00Z" w:initials="Gb">
    <w:p w14:paraId="149CAB50" w14:textId="46FEF1E1" w:rsidR="002A079E" w:rsidRDefault="002A079E" w:rsidP="002A079E">
      <w:pPr>
        <w:pStyle w:val="CommentText"/>
      </w:pPr>
      <w:r>
        <w:rPr>
          <w:rStyle w:val="CommentReference"/>
        </w:rPr>
        <w:annotationRef/>
      </w:r>
      <w:r>
        <w:t>From mark: For coring yes, not for 2021 automated dendrometer.  PC17 is the other site with automated data going back prior to 2021.  That is more like 4500 ft.</w:t>
      </w:r>
    </w:p>
  </w:comment>
  <w:comment w:id="218" w:author="Still, Christopher" w:date="2024-05-29T16:19:00Z" w:initials="SC">
    <w:p w14:paraId="2788E6CA" w14:textId="77777777" w:rsidR="00FF0E99" w:rsidRDefault="00FF0E99" w:rsidP="00FF0E99">
      <w:r>
        <w:rPr>
          <w:rStyle w:val="CommentReference"/>
        </w:rPr>
        <w:annotationRef/>
      </w:r>
      <w:r>
        <w:rPr>
          <w:color w:val="000000"/>
          <w:sz w:val="20"/>
          <w:szCs w:val="20"/>
        </w:rPr>
        <w:t>at PC17 or at both sites?</w:t>
      </w:r>
    </w:p>
  </w:comment>
  <w:comment w:id="219" w:author="Schulze, Mark" w:date="2024-05-29T18:42:00Z" w:initials="MS">
    <w:p w14:paraId="5E8B1787" w14:textId="77777777" w:rsidR="001473A4" w:rsidRDefault="001473A4" w:rsidP="001473A4">
      <w:pPr>
        <w:pStyle w:val="CommentText"/>
      </w:pPr>
      <w:r>
        <w:rPr>
          <w:rStyle w:val="CommentReference"/>
        </w:rPr>
        <w:annotationRef/>
      </w:r>
      <w:r>
        <w:t>Previous sentence brings in Pc17, which means you can’t say 5 minute anymore.  That only applies to DT.  Or move this sentence up and bring in Pc17 at the end of paragraph - that would work better now that I think of it</w:t>
      </w:r>
    </w:p>
  </w:comment>
  <w:comment w:id="220" w:author="Schulze, Mark" w:date="2024-06-05T18:33:00Z" w:initials="SM">
    <w:p w14:paraId="741FA21A" w14:textId="77777777" w:rsidR="007114BA" w:rsidRDefault="007114BA" w:rsidP="007114BA">
      <w:pPr>
        <w:pStyle w:val="CommentText"/>
      </w:pPr>
      <w:r>
        <w:rPr>
          <w:rStyle w:val="CommentReference"/>
        </w:rPr>
        <w:annotationRef/>
      </w:r>
      <w:r>
        <w:t xml:space="preserve">Here is where you could really paly up the superlative nature of the 2021 heat dome - it wasn’t one of, it was off the charts.  </w:t>
      </w:r>
    </w:p>
  </w:comment>
  <w:comment w:id="232" w:author="Ga bby" w:date="2024-05-16T13:47:00Z" w:initials="Gb">
    <w:p w14:paraId="639E6D6C" w14:textId="5FD4F854" w:rsidR="001473A4" w:rsidRDefault="001473A4" w:rsidP="001473A4">
      <w:pPr>
        <w:pStyle w:val="CommentText"/>
      </w:pPr>
      <w:r>
        <w:rPr>
          <w:rStyle w:val="CommentReference"/>
        </w:rPr>
        <w:annotationRef/>
      </w:r>
      <w:r>
        <w:t>From mark: For coring yes, not for 2021 automated dendrometer.  PC17 is the other site with automated data going back prior to 2021.  That is more like 4500 ft.</w:t>
      </w:r>
    </w:p>
  </w:comment>
  <w:comment w:id="231" w:author="Still, Christopher" w:date="2024-05-29T16:18:00Z" w:initials="SC">
    <w:p w14:paraId="4FD8B8EE" w14:textId="77777777" w:rsidR="001473A4" w:rsidRDefault="001473A4" w:rsidP="001473A4">
      <w:r>
        <w:rPr>
          <w:rStyle w:val="CommentReference"/>
        </w:rPr>
        <w:annotationRef/>
      </w:r>
      <w:r>
        <w:rPr>
          <w:color w:val="000000"/>
          <w:sz w:val="20"/>
          <w:szCs w:val="20"/>
        </w:rPr>
        <w:t>always report in SI units (m, not ft)</w:t>
      </w:r>
    </w:p>
  </w:comment>
  <w:comment w:id="235" w:author="Schulze, Mark" w:date="2024-05-29T18:51:00Z" w:initials="MS">
    <w:p w14:paraId="5E8A1743" w14:textId="77777777" w:rsidR="002A51E0" w:rsidRDefault="002A51E0" w:rsidP="002A51E0">
      <w:pPr>
        <w:pStyle w:val="CommentText"/>
      </w:pPr>
      <w:r>
        <w:rPr>
          <w:rStyle w:val="CommentReference"/>
        </w:rPr>
        <w:annotationRef/>
      </w:r>
      <w:r>
        <w:t xml:space="preserve">I pulled this number out of my hat because I don’t have time to look at the real temp data from this site right now. But I think it is safe. Probably 40C is also safe.    </w:t>
      </w:r>
    </w:p>
  </w:comment>
  <w:comment w:id="244" w:author="Still, Christopher" w:date="2024-04-24T09:43:00Z" w:initials="SC">
    <w:p w14:paraId="435A5652" w14:textId="218E646F" w:rsidR="006747DA" w:rsidRDefault="006747DA" w:rsidP="006747DA">
      <w:r>
        <w:rPr>
          <w:rStyle w:val="CommentReference"/>
        </w:rPr>
        <w:annotationRef/>
      </w:r>
      <w:r>
        <w:rPr>
          <w:color w:val="000000"/>
          <w:sz w:val="20"/>
          <w:szCs w:val="20"/>
        </w:rPr>
        <w:t>An example figure here would have been useful</w:t>
      </w:r>
    </w:p>
  </w:comment>
  <w:comment w:id="245" w:author="Ga bby" w:date="2024-04-29T19:47:00Z" w:initials="Gb">
    <w:p w14:paraId="5B94B439" w14:textId="77777777" w:rsidR="00262FAB" w:rsidRDefault="00680BA2" w:rsidP="00262FAB">
      <w:pPr>
        <w:pStyle w:val="CommentText"/>
      </w:pPr>
      <w:r>
        <w:rPr>
          <w:rStyle w:val="CommentReference"/>
        </w:rPr>
        <w:annotationRef/>
      </w:r>
      <w:r w:rsidR="00262FAB">
        <w:t>Done! This sentence has been revised to add more detail, and I have added a paragraph to explain three  new figures.</w:t>
      </w:r>
    </w:p>
  </w:comment>
  <w:comment w:id="246" w:author="Ga bby" w:date="2024-04-30T12:25:00Z" w:initials="Gb">
    <w:p w14:paraId="7A93F785" w14:textId="136799C9" w:rsidR="00E0401E" w:rsidRDefault="00E0401E" w:rsidP="00E0401E">
      <w:pPr>
        <w:pStyle w:val="CommentText"/>
      </w:pPr>
      <w:r>
        <w:rPr>
          <w:rStyle w:val="CommentReference"/>
        </w:rPr>
        <w:annotationRef/>
      </w:r>
      <w:r>
        <w:t>I also added two other citations as recommended on the TNP git hub vignette</w:t>
      </w:r>
    </w:p>
  </w:comment>
  <w:comment w:id="247" w:author="Schulze, Mark" w:date="2024-06-05T18:44:00Z" w:initials="SM">
    <w:p w14:paraId="37C9EFCB" w14:textId="77777777" w:rsidR="00DB5AF3" w:rsidRDefault="00DB5AF3" w:rsidP="00DB5AF3">
      <w:pPr>
        <w:pStyle w:val="CommentText"/>
      </w:pPr>
      <w:r>
        <w:rPr>
          <w:rStyle w:val="CommentReference"/>
        </w:rPr>
        <w:annotationRef/>
      </w:r>
      <w:r>
        <w:t xml:space="preserve">If you want to dive into this aspect I would focus on testing how well the cleaning algorithm handles known issues.  I think you will want to take a look at this for your own peace of mind even if you don’t make it a part of this proposal.  But you could potentially do a more formal analysis of the QA performance of the unsupervised R package versus supervised informed QA.  </w:t>
      </w:r>
    </w:p>
  </w:comment>
  <w:comment w:id="248" w:author="Still, Christopher" w:date="2024-05-29T16:20:00Z" w:initials="SC">
    <w:p w14:paraId="73534272" w14:textId="300117A0" w:rsidR="00FF0E99" w:rsidRDefault="00FF0E99" w:rsidP="00FF0E99">
      <w:r>
        <w:rPr>
          <w:rStyle w:val="CommentReference"/>
        </w:rPr>
        <w:annotationRef/>
      </w:r>
      <w:r>
        <w:rPr>
          <w:color w:val="000000"/>
          <w:sz w:val="20"/>
          <w:szCs w:val="20"/>
        </w:rPr>
        <w:t>In the next sentence you say you will use data from the Discovery Tree..?</w:t>
      </w:r>
    </w:p>
  </w:comment>
  <w:comment w:id="249" w:author="Schulze, Mark" w:date="2024-05-29T18:53:00Z" w:initials="MS">
    <w:p w14:paraId="07A8767C" w14:textId="77777777" w:rsidR="002A51E0" w:rsidRDefault="002A51E0" w:rsidP="002A51E0">
      <w:pPr>
        <w:pStyle w:val="CommentText"/>
      </w:pPr>
      <w:r>
        <w:rPr>
          <w:rStyle w:val="CommentReference"/>
        </w:rPr>
        <w:annotationRef/>
      </w:r>
      <w:r>
        <w:t>There might be a good reason to look at both primet and DT air temp and RH, but if you had to choose one it would not be primet</w:t>
      </w:r>
    </w:p>
  </w:comment>
  <w:comment w:id="253" w:author="Still, Christopher" w:date="2024-05-29T16:22:00Z" w:initials="SC">
    <w:p w14:paraId="4BB794B4" w14:textId="794AD467" w:rsidR="00FF0E99" w:rsidRDefault="00FF0E99" w:rsidP="00FF0E99">
      <w:r>
        <w:rPr>
          <w:rStyle w:val="CommentReference"/>
        </w:rPr>
        <w:annotationRef/>
      </w:r>
      <w:r>
        <w:rPr>
          <w:color w:val="000000"/>
          <w:sz w:val="20"/>
          <w:szCs w:val="20"/>
        </w:rPr>
        <w:t>It’s not the prior maximum radius for the record, even if from an early day? Can you double check?</w:t>
      </w:r>
    </w:p>
  </w:comment>
  <w:comment w:id="251" w:author="Albert, Loren" w:date="2024-05-02T23:21:00Z" w:initials="AL">
    <w:p w14:paraId="59F35796" w14:textId="2912CB67" w:rsidR="007D2EE0" w:rsidRDefault="007D2EE0" w:rsidP="007D2EE0">
      <w:r>
        <w:rPr>
          <w:rStyle w:val="CommentReference"/>
        </w:rPr>
        <w:annotationRef/>
      </w:r>
      <w:r>
        <w:rPr>
          <w:color w:val="000000"/>
          <w:sz w:val="20"/>
          <w:szCs w:val="20"/>
        </w:rPr>
        <w:t>I’m a little confused about the interpretation of the red line</w:t>
      </w:r>
    </w:p>
  </w:comment>
  <w:comment w:id="252" w:author="Ga bby" w:date="2024-05-24T12:07:00Z" w:initials="Gb">
    <w:p w14:paraId="130DE435" w14:textId="77777777" w:rsidR="00EE04FA" w:rsidRDefault="00EE04FA" w:rsidP="00EE04FA">
      <w:pPr>
        <w:pStyle w:val="CommentText"/>
      </w:pPr>
      <w:r>
        <w:rPr>
          <w:rStyle w:val="CommentReference"/>
        </w:rPr>
        <w:annotationRef/>
      </w:r>
      <w:r>
        <w:t>Added a statement on how this was derived</w:t>
      </w:r>
    </w:p>
  </w:comment>
  <w:comment w:id="256" w:author="Schulze, Mark" w:date="2024-05-29T18:58:00Z" w:initials="MS">
    <w:p w14:paraId="2C66B2ED" w14:textId="77777777" w:rsidR="002A51E0" w:rsidRDefault="002A51E0" w:rsidP="002A51E0">
      <w:pPr>
        <w:pStyle w:val="CommentText"/>
      </w:pPr>
      <w:r>
        <w:rPr>
          <w:rStyle w:val="CommentReference"/>
        </w:rPr>
        <w:annotationRef/>
      </w:r>
      <w:r>
        <w:t xml:space="preserve">Somewhere here or in text you need to note that steep drop at end of 2022 is a reset of the dendrometer band.  Or perhaps don’t even show 2022 as it is kind of irrelevant here, and it would be nice if your X axis range on the raw graph was exactly the same as on the processed graph.  </w:t>
      </w:r>
    </w:p>
  </w:comment>
  <w:comment w:id="255" w:author="Still, Christopher" w:date="2024-05-29T16:23:00Z" w:initials="SC">
    <w:p w14:paraId="4A3CEC86" w14:textId="3C7B8488" w:rsidR="00FF0E99" w:rsidRDefault="00FF0E99" w:rsidP="00FF0E99">
      <w:r>
        <w:rPr>
          <w:rStyle w:val="CommentReference"/>
        </w:rPr>
        <w:annotationRef/>
      </w:r>
      <w:r>
        <w:rPr>
          <w:color w:val="000000"/>
          <w:sz w:val="20"/>
          <w:szCs w:val="20"/>
        </w:rPr>
        <w:t>I would not order these by DOY. Instead order by date so the 2022 data come first</w:t>
      </w:r>
    </w:p>
  </w:comment>
  <w:comment w:id="257" w:author="Still, Christopher" w:date="2024-05-29T16:24:00Z" w:initials="SC">
    <w:p w14:paraId="53AB65FA" w14:textId="77777777" w:rsidR="002C2746" w:rsidRDefault="002C2746" w:rsidP="002C2746">
      <w:r>
        <w:rPr>
          <w:rStyle w:val="CommentReference"/>
        </w:rPr>
        <w:annotationRef/>
      </w:r>
      <w:r>
        <w:rPr>
          <w:color w:val="000000"/>
          <w:sz w:val="20"/>
          <w:szCs w:val="20"/>
        </w:rPr>
        <w:t>what are the y-axis units?</w:t>
      </w:r>
    </w:p>
  </w:comment>
  <w:comment w:id="258" w:author="Still, Christopher" w:date="2024-05-29T16:23:00Z" w:initials="SC">
    <w:p w14:paraId="23227189" w14:textId="37E4BBD4" w:rsidR="002C2746" w:rsidRDefault="002C2746" w:rsidP="002C2746">
      <w:r>
        <w:rPr>
          <w:rStyle w:val="CommentReference"/>
        </w:rPr>
        <w:annotationRef/>
      </w:r>
      <w:r>
        <w:rPr>
          <w:color w:val="000000"/>
          <w:sz w:val="20"/>
          <w:szCs w:val="20"/>
        </w:rPr>
        <w:t>Needs to be on a separate plot as the magnitude is so small comparatively</w:t>
      </w:r>
    </w:p>
  </w:comment>
  <w:comment w:id="259" w:author="Schulze, Mark" w:date="2024-05-29T18:58:00Z" w:initials="MS">
    <w:p w14:paraId="5C4D2022" w14:textId="77777777" w:rsidR="002A51E0" w:rsidRDefault="002A51E0" w:rsidP="002A51E0">
      <w:pPr>
        <w:pStyle w:val="CommentText"/>
      </w:pPr>
      <w:r>
        <w:rPr>
          <w:rStyle w:val="CommentReference"/>
        </w:rPr>
        <w:annotationRef/>
      </w:r>
      <w:r>
        <w:t>Or just do a second y axis on this graph</w:t>
      </w:r>
    </w:p>
  </w:comment>
  <w:comment w:id="260" w:author="Still, Christopher" w:date="2024-05-29T16:24:00Z" w:initials="SC">
    <w:p w14:paraId="3463067D" w14:textId="5D99F794" w:rsidR="002C2746" w:rsidRDefault="002C2746" w:rsidP="002C2746">
      <w:r>
        <w:rPr>
          <w:rStyle w:val="CommentReference"/>
        </w:rPr>
        <w:annotationRef/>
      </w:r>
      <w:r>
        <w:rPr>
          <w:color w:val="000000"/>
          <w:sz w:val="20"/>
          <w:szCs w:val="20"/>
        </w:rPr>
        <w:t>My above comments also apply to this zoomed-in plot</w:t>
      </w:r>
    </w:p>
  </w:comment>
  <w:comment w:id="261" w:author="Ga bby" w:date="2024-05-24T12:22:00Z" w:initials="Gb">
    <w:p w14:paraId="78A9A920" w14:textId="27F98E20" w:rsidR="00BF6A33" w:rsidRDefault="00BF6A33" w:rsidP="00BF6A33">
      <w:pPr>
        <w:pStyle w:val="CommentText"/>
      </w:pPr>
      <w:r>
        <w:rPr>
          <w:rStyle w:val="CommentReference"/>
        </w:rPr>
        <w:annotationRef/>
      </w:r>
      <w:r>
        <w:t>New figure to answer Loren’s request for expected visualization of results</w:t>
      </w:r>
    </w:p>
  </w:comment>
  <w:comment w:id="263" w:author="Schulze, Mark" w:date="2024-06-05T18:47:00Z" w:initials="SM">
    <w:p w14:paraId="2700F3C0" w14:textId="77777777" w:rsidR="00A64D63" w:rsidRDefault="00A64D63" w:rsidP="00A64D63">
      <w:pPr>
        <w:pStyle w:val="CommentText"/>
      </w:pPr>
      <w:r>
        <w:rPr>
          <w:rStyle w:val="CommentReference"/>
        </w:rPr>
        <w:annotationRef/>
      </w:r>
      <w:r>
        <w:t xml:space="preserve">You will probably need to convert this to relative (based on max and min values observed over the period of record) soil water content as there has not been a involved calibration to the specific soil, so you won’t be able to infer plant available water except in a relative way.  </w:t>
      </w:r>
    </w:p>
  </w:comment>
  <w:comment w:id="265" w:author="Still, Christopher" w:date="2024-05-29T16:30:00Z" w:initials="SC">
    <w:p w14:paraId="0BBB9DDD" w14:textId="74E95575" w:rsidR="00D348D5" w:rsidRDefault="00D348D5" w:rsidP="00D348D5">
      <w:r>
        <w:rPr>
          <w:rStyle w:val="CommentReference"/>
        </w:rPr>
        <w:annotationRef/>
      </w:r>
      <w:r>
        <w:rPr>
          <w:color w:val="000000"/>
          <w:sz w:val="20"/>
          <w:szCs w:val="20"/>
        </w:rPr>
        <w:t>This is from PRIMET? It’s not from me.</w:t>
      </w:r>
    </w:p>
  </w:comment>
  <w:comment w:id="266" w:author="Still, Christopher" w:date="2024-05-29T16:30:00Z" w:initials="SC">
    <w:p w14:paraId="1D1B4B02" w14:textId="3901FC7F" w:rsidR="00D348D5" w:rsidRDefault="00D348D5" w:rsidP="00D348D5">
      <w:r>
        <w:rPr>
          <w:rStyle w:val="CommentReference"/>
        </w:rPr>
        <w:annotationRef/>
      </w:r>
      <w:r>
        <w:rPr>
          <w:sz w:val="20"/>
          <w:szCs w:val="20"/>
        </w:rPr>
        <w:t>A functional relationship usually implies your response variable (tree growth) on the y-axis and an explanatory variable like VPD on the x-axis.</w:t>
      </w:r>
    </w:p>
  </w:comment>
  <w:comment w:id="267" w:author="Schulze, Mark" w:date="2024-06-05T18:55:00Z" w:initials="SM">
    <w:p w14:paraId="782F19E5" w14:textId="77777777" w:rsidR="004C08A6" w:rsidRDefault="004C08A6" w:rsidP="004C08A6">
      <w:pPr>
        <w:pStyle w:val="CommentText"/>
      </w:pPr>
      <w:r>
        <w:rPr>
          <w:rStyle w:val="CommentReference"/>
        </w:rPr>
        <w:annotationRef/>
      </w:r>
      <w:r>
        <w:t xml:space="preserve">You won’t have the luxury of holding precip constant while temp increases over the growing season.  Just doesn’t really happen that way in our climate.  You could have different combinations of VPD and soil moisture, which reflects the longer term balance between precipitation inputs and evapotranspiration outputs.  Which is probably the more interesting comparison in our climate.  At a given VPD threshold do we see the same growth impact regardless of soil moisture status, or does it take a combo of high VPD and low soil moisture.  You may also be able to find enough situations where temp is similar but VPD is different due to different RH values, but as Chris mentioned above, this is going to be driven more by temp than RH.  </w:t>
      </w:r>
    </w:p>
  </w:comment>
  <w:comment w:id="268" w:author="Powers, Matthew" w:date="2024-05-03T12:31:00Z" w:initials="PM">
    <w:p w14:paraId="76E61A0A" w14:textId="1A4B6E55" w:rsidR="0098622D" w:rsidRDefault="0098622D">
      <w:pPr>
        <w:pStyle w:val="CommentText"/>
      </w:pPr>
      <w:r>
        <w:rPr>
          <w:rStyle w:val="CommentReference"/>
        </w:rPr>
        <w:annotationRef/>
      </w:r>
      <w:r>
        <w:t xml:space="preserve">Although your sample size might make this impractical statistically, I suggest also using metrics of the competitive environment and social position/tree characteristics for each </w:t>
      </w:r>
      <w:r w:rsidR="004A04D7">
        <w:t xml:space="preserve">cored </w:t>
      </w:r>
      <w:r>
        <w:t xml:space="preserve">tree as covariates in your analysis. </w:t>
      </w:r>
    </w:p>
  </w:comment>
  <w:comment w:id="269" w:author="Ga bby" w:date="2024-05-24T12:49:00Z" w:initials="Gb">
    <w:p w14:paraId="42A8DF68" w14:textId="77777777" w:rsidR="00E24BB3" w:rsidRDefault="00E24BB3" w:rsidP="00E24BB3">
      <w:pPr>
        <w:pStyle w:val="CommentText"/>
      </w:pPr>
      <w:r>
        <w:rPr>
          <w:rStyle w:val="CommentReference"/>
        </w:rPr>
        <w:annotationRef/>
      </w:r>
      <w:r>
        <w:t>Added!</w:t>
      </w:r>
    </w:p>
  </w:comment>
  <w:comment w:id="271" w:author="Ga bby" w:date="2024-05-24T12:50:00Z" w:initials="Gb">
    <w:p w14:paraId="2D647B6C" w14:textId="77777777" w:rsidR="00E24BB3" w:rsidRDefault="00E24BB3" w:rsidP="00E24BB3">
      <w:pPr>
        <w:pStyle w:val="CommentText"/>
      </w:pPr>
      <w:r>
        <w:rPr>
          <w:rStyle w:val="CommentReference"/>
        </w:rPr>
        <w:annotationRef/>
      </w:r>
      <w:r>
        <w:t>Bulked this section up to provide more methodological details and figures at Loren’s request</w:t>
      </w:r>
    </w:p>
  </w:comment>
  <w:comment w:id="280" w:author="Still, Christopher" w:date="2024-05-29T16:31:00Z" w:initials="SC">
    <w:p w14:paraId="53C94B65" w14:textId="77777777" w:rsidR="00D348D5" w:rsidRDefault="00D348D5" w:rsidP="00D348D5">
      <w:r>
        <w:rPr>
          <w:rStyle w:val="CommentReference"/>
        </w:rPr>
        <w:annotationRef/>
      </w:r>
      <w:r>
        <w:rPr>
          <w:color w:val="000000"/>
          <w:sz w:val="20"/>
          <w:szCs w:val="20"/>
        </w:rPr>
        <w:t>convert to meters</w:t>
      </w:r>
    </w:p>
  </w:comment>
  <w:comment w:id="279" w:author="Schulze, Mark" w:date="2024-06-05T19:02:00Z" w:initials="SM">
    <w:p w14:paraId="31AB6121" w14:textId="77777777" w:rsidR="004C08A6" w:rsidRDefault="004C08A6" w:rsidP="004C08A6">
      <w:pPr>
        <w:pStyle w:val="CommentText"/>
      </w:pPr>
      <w:r>
        <w:rPr>
          <w:rStyle w:val="CommentReference"/>
        </w:rPr>
        <w:annotationRef/>
      </w:r>
      <w:r>
        <w:t xml:space="preserve">Adding this here generates confusion I think.  Ther most important others in this sentence are the replicates in the DT area that will give enough to really dive into these patterns of heat and drought stress and annual growth, and to tease part the scorch versus overall stress impact from the 2021 heat dome on WH.  If you want to allude to the possibility of sampling the RS20 or PC17 site, do it in a sperate sentence that explains what the comparison would add to your analysis - e.g. RS20 is one of the most extreme sites on HJA for soil drought and heat, and RH; Pc17 is a relatively cool higher elevation site that might experience heat waves very differently from DT, especially if it is a threshold stress versus relative stress.  </w:t>
      </w:r>
    </w:p>
  </w:comment>
  <w:comment w:id="283" w:author="Schulze, Mark" w:date="2024-06-05T19:05:00Z" w:initials="SM">
    <w:p w14:paraId="199B49C3" w14:textId="77777777" w:rsidR="004C08A6" w:rsidRDefault="004C08A6" w:rsidP="004C08A6">
      <w:pPr>
        <w:pStyle w:val="CommentText"/>
      </w:pPr>
      <w:r>
        <w:rPr>
          <w:rStyle w:val="CommentReference"/>
        </w:rPr>
        <w:annotationRef/>
      </w:r>
      <w:r>
        <w:t xml:space="preserve">Tree height is good and we do have a laser you could use.  Takes a bit of time.  You could also use more relative indices like crown illumination index and relative crown position index.  </w:t>
      </w:r>
    </w:p>
  </w:comment>
  <w:comment w:id="284" w:author="Schulze, Mark" w:date="2024-06-05T19:04:00Z" w:initials="SM">
    <w:p w14:paraId="6778D741" w14:textId="2909A0E3" w:rsidR="004C08A6" w:rsidRDefault="004C08A6" w:rsidP="004C08A6">
      <w:pPr>
        <w:pStyle w:val="CommentText"/>
      </w:pPr>
      <w:r>
        <w:rPr>
          <w:rStyle w:val="CommentReference"/>
        </w:rPr>
        <w:annotationRef/>
      </w:r>
      <w:r>
        <w:t>You could also probably derive some similar metrics from lidar if you don’t have time for plots</w:t>
      </w:r>
    </w:p>
  </w:comment>
  <w:comment w:id="288" w:author="Schulze, Mark" w:date="2024-06-05T19:07:00Z" w:initials="SM">
    <w:p w14:paraId="7D170F71" w14:textId="77777777" w:rsidR="00DF0022" w:rsidRDefault="00DF0022" w:rsidP="00DF0022">
      <w:pPr>
        <w:pStyle w:val="CommentText"/>
      </w:pPr>
      <w:r>
        <w:rPr>
          <w:rStyle w:val="CommentReference"/>
        </w:rPr>
        <w:annotationRef/>
      </w:r>
      <w:r>
        <w:t xml:space="preserve">If you did sample RS20 you might want to expand the met data to include other stations.  Or at least use the RS20 understory temp data to get a sense for how much hotter that site was on average than DT.  Similar issue for PC17.  </w:t>
      </w:r>
    </w:p>
  </w:comment>
  <w:comment w:id="294" w:author="Still, Christopher" w:date="2024-04-24T09:42:00Z" w:initials="SC">
    <w:p w14:paraId="5F644E71" w14:textId="4C4BBDCB" w:rsidR="008E5E71" w:rsidRDefault="008E5E71" w:rsidP="008E5E71">
      <w:r>
        <w:rPr>
          <w:rStyle w:val="CommentReference"/>
        </w:rPr>
        <w:annotationRef/>
      </w:r>
      <w:r>
        <w:rPr>
          <w:color w:val="000000"/>
          <w:sz w:val="20"/>
          <w:szCs w:val="20"/>
        </w:rPr>
        <w:t>Nice figure!</w:t>
      </w:r>
    </w:p>
  </w:comment>
  <w:comment w:id="295" w:author="Still, Christopher" w:date="2024-05-29T16:35:00Z" w:initials="SC">
    <w:p w14:paraId="088D3FCA" w14:textId="77777777" w:rsidR="00FB1E8E" w:rsidRDefault="00FB1E8E" w:rsidP="00FB1E8E">
      <w:r>
        <w:rPr>
          <w:rStyle w:val="CommentReference"/>
        </w:rPr>
        <w:annotationRef/>
      </w:r>
      <w:r>
        <w:rPr>
          <w:color w:val="000000"/>
          <w:sz w:val="20"/>
          <w:szCs w:val="20"/>
        </w:rPr>
        <w:t>As we discussed today (May 29) you should update the summer 2024 timeline for collecting cores.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0B2351A" w15:done="0"/>
  <w15:commentEx w15:paraId="4F8331DA" w15:done="0"/>
  <w15:commentEx w15:paraId="057BE539" w15:done="0"/>
  <w15:commentEx w15:paraId="589B5E8C" w15:done="0"/>
  <w15:commentEx w15:paraId="6398A62D" w15:done="0"/>
  <w15:commentEx w15:paraId="5160F08E" w15:paraIdParent="6398A62D" w15:done="0"/>
  <w15:commentEx w15:paraId="3411CB20" w15:done="0"/>
  <w15:commentEx w15:paraId="3208FC65" w15:done="0"/>
  <w15:commentEx w15:paraId="57660DB7" w15:done="0"/>
  <w15:commentEx w15:paraId="1516D923" w15:paraIdParent="57660DB7" w15:done="0"/>
  <w15:commentEx w15:paraId="4BB99038" w15:done="0"/>
  <w15:commentEx w15:paraId="06089B6E" w15:paraIdParent="4BB99038" w15:done="0"/>
  <w15:commentEx w15:paraId="45C25209" w15:done="0"/>
  <w15:commentEx w15:paraId="5E4BFB59" w15:paraIdParent="45C25209" w15:done="0"/>
  <w15:commentEx w15:paraId="4237EB6F" w15:done="0"/>
  <w15:commentEx w15:paraId="264089AB" w15:paraIdParent="4237EB6F" w15:done="0"/>
  <w15:commentEx w15:paraId="610F5707" w15:done="0"/>
  <w15:commentEx w15:paraId="1AF9E714" w15:done="0"/>
  <w15:commentEx w15:paraId="72FA6E4A" w15:done="0"/>
  <w15:commentEx w15:paraId="447CD473" w15:done="0"/>
  <w15:commentEx w15:paraId="6067317E" w15:paraIdParent="447CD473" w15:done="0"/>
  <w15:commentEx w15:paraId="437BB0BD" w15:paraIdParent="447CD473" w15:done="0"/>
  <w15:commentEx w15:paraId="169B2A1A" w15:done="0"/>
  <w15:commentEx w15:paraId="52ABCB8D" w15:done="0"/>
  <w15:commentEx w15:paraId="6C1061E6" w15:paraIdParent="52ABCB8D" w15:done="0"/>
  <w15:commentEx w15:paraId="41762EE3" w15:done="0"/>
  <w15:commentEx w15:paraId="4B32D26B" w15:done="0"/>
  <w15:commentEx w15:paraId="32165FE9" w15:done="0"/>
  <w15:commentEx w15:paraId="319B05A7" w15:done="0"/>
  <w15:commentEx w15:paraId="0A9D691B" w15:done="0"/>
  <w15:commentEx w15:paraId="5B44ACBE" w15:done="0"/>
  <w15:commentEx w15:paraId="50B941FD" w15:done="0"/>
  <w15:commentEx w15:paraId="6E2555A8" w15:paraIdParent="50B941FD" w15:done="0"/>
  <w15:commentEx w15:paraId="29540A90" w15:done="0"/>
  <w15:commentEx w15:paraId="57F972DA" w15:done="0"/>
  <w15:commentEx w15:paraId="0CCF083F" w15:done="0"/>
  <w15:commentEx w15:paraId="39D212AE" w15:paraIdParent="0CCF083F" w15:done="0"/>
  <w15:commentEx w15:paraId="48D8990F" w15:paraIdParent="0CCF083F" w15:done="0"/>
  <w15:commentEx w15:paraId="17DC8004" w15:done="0"/>
  <w15:commentEx w15:paraId="5BC87C7D" w15:paraIdParent="17DC8004" w15:done="0"/>
  <w15:commentEx w15:paraId="61FDC2DC" w15:done="0"/>
  <w15:commentEx w15:paraId="5F296AA1" w15:done="0"/>
  <w15:commentEx w15:paraId="5682696C" w15:paraIdParent="5F296AA1" w15:done="0"/>
  <w15:commentEx w15:paraId="52EC943B" w15:done="0"/>
  <w15:commentEx w15:paraId="0E4BF580" w15:paraIdParent="52EC943B" w15:done="0"/>
  <w15:commentEx w15:paraId="4B1C7B24" w15:done="0"/>
  <w15:commentEx w15:paraId="2A064BD4" w15:done="0"/>
  <w15:commentEx w15:paraId="47F68467" w15:paraIdParent="2A064BD4" w15:done="0"/>
  <w15:commentEx w15:paraId="03A81F3C" w15:done="0"/>
  <w15:commentEx w15:paraId="2862175A" w15:done="0"/>
  <w15:commentEx w15:paraId="278903AC" w15:paraIdParent="2862175A" w15:done="0"/>
  <w15:commentEx w15:paraId="693B1291" w15:done="0"/>
  <w15:commentEx w15:paraId="2FD11013" w15:paraIdParent="693B1291" w15:done="0"/>
  <w15:commentEx w15:paraId="726D4077" w15:done="0"/>
  <w15:commentEx w15:paraId="302037E3" w15:done="0"/>
  <w15:commentEx w15:paraId="16BDD2FA" w15:paraIdParent="302037E3" w15:done="0"/>
  <w15:commentEx w15:paraId="7BCF9DF0" w15:done="0"/>
  <w15:commentEx w15:paraId="45213BA1" w15:paraIdParent="7BCF9DF0" w15:done="0"/>
  <w15:commentEx w15:paraId="552AB557" w15:done="0"/>
  <w15:commentEx w15:paraId="627BA365" w15:paraIdParent="552AB557" w15:done="0"/>
  <w15:commentEx w15:paraId="1203E45E" w15:paraIdParent="552AB557" w15:done="0"/>
  <w15:commentEx w15:paraId="672F3D92" w15:done="0"/>
  <w15:commentEx w15:paraId="29BBC0A6" w15:done="0"/>
  <w15:commentEx w15:paraId="5C336364" w15:done="0"/>
  <w15:commentEx w15:paraId="097913D2" w15:paraIdParent="5C336364" w15:done="0"/>
  <w15:commentEx w15:paraId="017640A8" w15:done="0"/>
  <w15:commentEx w15:paraId="26B9B132" w15:done="0"/>
  <w15:commentEx w15:paraId="6DC29071" w15:paraIdParent="26B9B132" w15:done="0"/>
  <w15:commentEx w15:paraId="77DC4263" w15:done="0"/>
  <w15:commentEx w15:paraId="0BC275E6" w15:done="0"/>
  <w15:commentEx w15:paraId="36783DAF" w15:paraIdParent="0BC275E6" w15:done="0"/>
  <w15:commentEx w15:paraId="2B99B31E" w15:paraIdParent="0BC275E6" w15:done="0"/>
  <w15:commentEx w15:paraId="48A14AFD" w15:done="0"/>
  <w15:commentEx w15:paraId="39350CBA" w15:done="0"/>
  <w15:commentEx w15:paraId="149CAB50" w15:done="0"/>
  <w15:commentEx w15:paraId="2788E6CA" w15:done="0"/>
  <w15:commentEx w15:paraId="5E8B1787" w15:done="0"/>
  <w15:commentEx w15:paraId="741FA21A" w15:done="0"/>
  <w15:commentEx w15:paraId="639E6D6C" w15:done="0"/>
  <w15:commentEx w15:paraId="4FD8B8EE" w15:done="0"/>
  <w15:commentEx w15:paraId="5E8A1743" w15:done="0"/>
  <w15:commentEx w15:paraId="435A5652" w15:done="0"/>
  <w15:commentEx w15:paraId="5B94B439" w15:paraIdParent="435A5652" w15:done="0"/>
  <w15:commentEx w15:paraId="7A93F785" w15:paraIdParent="435A5652" w15:done="0"/>
  <w15:commentEx w15:paraId="37C9EFCB" w15:done="0"/>
  <w15:commentEx w15:paraId="73534272" w15:done="0"/>
  <w15:commentEx w15:paraId="07A8767C" w15:paraIdParent="73534272" w15:done="0"/>
  <w15:commentEx w15:paraId="4BB794B4" w15:done="0"/>
  <w15:commentEx w15:paraId="59F35796" w15:done="0"/>
  <w15:commentEx w15:paraId="130DE435" w15:paraIdParent="59F35796" w15:done="0"/>
  <w15:commentEx w15:paraId="2C66B2ED" w15:done="0"/>
  <w15:commentEx w15:paraId="4A3CEC86" w15:done="0"/>
  <w15:commentEx w15:paraId="53AB65FA" w15:done="0"/>
  <w15:commentEx w15:paraId="23227189" w15:done="0"/>
  <w15:commentEx w15:paraId="5C4D2022" w15:paraIdParent="23227189" w15:done="0"/>
  <w15:commentEx w15:paraId="3463067D" w15:done="0"/>
  <w15:commentEx w15:paraId="78A9A920" w15:done="0"/>
  <w15:commentEx w15:paraId="2700F3C0" w15:done="0"/>
  <w15:commentEx w15:paraId="0BBB9DDD" w15:done="0"/>
  <w15:commentEx w15:paraId="1D1B4B02" w15:done="0"/>
  <w15:commentEx w15:paraId="782F19E5" w15:done="0"/>
  <w15:commentEx w15:paraId="76E61A0A" w15:done="0"/>
  <w15:commentEx w15:paraId="42A8DF68" w15:paraIdParent="76E61A0A" w15:done="0"/>
  <w15:commentEx w15:paraId="2D647B6C" w15:done="0"/>
  <w15:commentEx w15:paraId="53C94B65" w15:done="0"/>
  <w15:commentEx w15:paraId="31AB6121" w15:done="0"/>
  <w15:commentEx w15:paraId="199B49C3" w15:done="0"/>
  <w15:commentEx w15:paraId="6778D741" w15:done="0"/>
  <w15:commentEx w15:paraId="7D170F71" w15:done="0"/>
  <w15:commentEx w15:paraId="5F644E71" w15:done="0"/>
  <w15:commentEx w15:paraId="088D3FC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C394247" w16cex:dateUtc="2024-05-29T22:35:00Z"/>
  <w16cex:commentExtensible w16cex:durableId="3E6E6205" w16cex:dateUtc="2024-04-30T04:07:00Z"/>
  <w16cex:commentExtensible w16cex:durableId="1962AAAD" w16cex:dateUtc="2024-05-16T20:07:00Z"/>
  <w16cex:commentExtensible w16cex:durableId="1CF67F1B" w16cex:dateUtc="2024-04-29T18:58:00Z"/>
  <w16cex:commentExtensible w16cex:durableId="70D74503" w16cex:dateUtc="2024-04-24T15:53:00Z">
    <w16cex:extLst>
      <w16:ext w16:uri="{CE6994B0-6A32-4C9F-8C6B-6E91EDA988CE}">
        <cr:reactions xmlns:cr="http://schemas.microsoft.com/office/comments/2020/reactions">
          <cr:reaction reactionType="1">
            <cr:reactionInfo dateUtc="2024-05-16T20:53:56Z">
              <cr:user userId="c879273161e3f994" userProvider="Windows Live" userName="Ga bby"/>
            </cr:reactionInfo>
          </cr:reaction>
        </cr:reactions>
      </w16:ext>
    </w16cex:extLst>
  </w16cex:commentExtensible>
  <w16cex:commentExtensible w16cex:durableId="67A1B064" w16cex:dateUtc="2024-04-29T21:12:00Z"/>
  <w16cex:commentExtensible w16cex:durableId="7C9D160C" w16cex:dateUtc="2024-05-29T22:41:00Z"/>
  <w16cex:commentExtensible w16cex:durableId="501862E4" w16cex:dateUtc="2024-06-05T19:24:00Z"/>
  <w16cex:commentExtensible w16cex:durableId="6F372B82" w16cex:dateUtc="2024-04-24T15:55:00Z">
    <w16cex:extLst>
      <w16:ext w16:uri="{CE6994B0-6A32-4C9F-8C6B-6E91EDA988CE}">
        <cr:reactions xmlns:cr="http://schemas.microsoft.com/office/comments/2020/reactions">
          <cr:reaction reactionType="1">
            <cr:reactionInfo dateUtc="2024-05-16T20:53:59Z">
              <cr:user userId="c879273161e3f994" userProvider="Windows Live" userName="Ga bby"/>
            </cr:reactionInfo>
          </cr:reaction>
        </cr:reactions>
      </w16:ext>
    </w16cex:extLst>
  </w16cex:commentExtensible>
  <w16cex:commentExtensible w16cex:durableId="7EE5A26D" w16cex:dateUtc="2024-04-30T04:29:00Z"/>
  <w16cex:commentExtensible w16cex:durableId="6ED8EDD8" w16cex:dateUtc="2024-05-29T22:42:00Z"/>
  <w16cex:commentExtensible w16cex:durableId="3A384A1D" w16cex:dateUtc="2024-06-05T19:18:00Z"/>
  <w16cex:commentExtensible w16cex:durableId="1F52BCC0" w16cex:dateUtc="2024-05-24T22:33:00Z"/>
  <w16cex:commentExtensible w16cex:durableId="1565D276" w16cex:dateUtc="2024-04-24T15:56:00Z">
    <w16cex:extLst>
      <w16:ext w16:uri="{CE6994B0-6A32-4C9F-8C6B-6E91EDA988CE}">
        <cr:reactions xmlns:cr="http://schemas.microsoft.com/office/comments/2020/reactions">
          <cr:reaction reactionType="1">
            <cr:reactionInfo dateUtc="2024-05-16T20:54:04Z">
              <cr:user userId="c879273161e3f994" userProvider="Windows Live" userName="Ga bby"/>
            </cr:reactionInfo>
          </cr:reaction>
        </cr:reactions>
      </w16:ext>
    </w16cex:extLst>
  </w16cex:commentExtensible>
  <w16cex:commentExtensible w16cex:durableId="480D7F8F" w16cex:dateUtc="2024-04-30T04:15:00Z"/>
  <w16cex:commentExtensible w16cex:durableId="64C0E9D9" w16cex:dateUtc="2024-06-05T19:29:00Z"/>
  <w16cex:commentExtensible w16cex:durableId="122F4A2F" w16cex:dateUtc="2024-04-30T03:56:00Z"/>
  <w16cex:commentExtensible w16cex:durableId="5F357A79" w16cex:dateUtc="2024-05-29T22:44:00Z"/>
  <w16cex:commentExtensible w16cex:durableId="6CE5F4BE" w16cex:dateUtc="2024-05-03T05:51:00Z"/>
  <w16cex:commentExtensible w16cex:durableId="48B428C9" w16cex:dateUtc="2024-05-24T18:04:00Z"/>
  <w16cex:commentExtensible w16cex:durableId="4EEDA581" w16cex:dateUtc="2024-06-05T19:41:00Z"/>
  <w16cex:commentExtensible w16cex:durableId="0080FC47" w16cex:dateUtc="2024-04-24T16:34:00Z"/>
  <w16cex:commentExtensible w16cex:durableId="745C5171" w16cex:dateUtc="2024-04-24T16:35:00Z">
    <w16cex:extLst>
      <w16:ext w16:uri="{CE6994B0-6A32-4C9F-8C6B-6E91EDA988CE}">
        <cr:reactions xmlns:cr="http://schemas.microsoft.com/office/comments/2020/reactions">
          <cr:reaction reactionType="1">
            <cr:reactionInfo dateUtc="2024-05-16T20:54:15Z">
              <cr:user userId="c879273161e3f994" userProvider="Windows Live" userName="Ga bby"/>
            </cr:reactionInfo>
          </cr:reaction>
        </cr:reactions>
      </w16:ext>
    </w16cex:extLst>
  </w16cex:commentExtensible>
  <w16cex:commentExtensible w16cex:durableId="6AAF24C6" w16cex:dateUtc="2024-04-30T04:39:00Z"/>
  <w16cex:commentExtensible w16cex:durableId="53490146" w16cex:dateUtc="2024-04-30T05:35:00Z"/>
  <w16cex:commentExtensible w16cex:durableId="4BFAA9AC" w16cex:dateUtc="2024-06-05T19:53:00Z"/>
  <w16cex:commentExtensible w16cex:durableId="62BEBCBA" w16cex:dateUtc="2024-05-29T22:52:00Z"/>
  <w16cex:commentExtensible w16cex:durableId="139A4EF7" w16cex:dateUtc="2024-06-05T19:54:00Z"/>
  <w16cex:commentExtensible w16cex:durableId="30702CA9" w16cex:dateUtc="2024-05-29T22:58:00Z"/>
  <w16cex:commentExtensible w16cex:durableId="1EE3120D" w16cex:dateUtc="2024-06-05T20:00:00Z"/>
  <w16cex:commentExtensible w16cex:durableId="3E82ED80" w16cex:dateUtc="2024-04-24T16:38:00Z">
    <w16cex:extLst>
      <w16:ext w16:uri="{CE6994B0-6A32-4C9F-8C6B-6E91EDA988CE}">
        <cr:reactions xmlns:cr="http://schemas.microsoft.com/office/comments/2020/reactions">
          <cr:reaction reactionType="1">
            <cr:reactionInfo dateUtc="2024-05-16T20:53:42Z">
              <cr:user userId="c879273161e3f994" userProvider="Windows Live" userName="Ga bby"/>
            </cr:reactionInfo>
          </cr:reaction>
        </cr:reactions>
      </w16:ext>
    </w16cex:extLst>
  </w16cex:commentExtensible>
  <w16cex:commentExtensible w16cex:durableId="6B7FACB9" w16cex:dateUtc="2024-05-02T21:16:00Z"/>
  <w16cex:commentExtensible w16cex:durableId="7DBF885E" w16cex:dateUtc="2024-05-24T17:05:00Z"/>
  <w16cex:commentExtensible w16cex:durableId="1B83D47F" w16cex:dateUtc="2024-05-24T17:45:00Z"/>
  <w16cex:commentExtensible w16cex:durableId="3673DACE" w16cex:dateUtc="2024-05-24T17:11:00Z"/>
  <w16cex:commentExtensible w16cex:durableId="1E5B5F7A" w16cex:dateUtc="2024-06-05T20:49:00Z"/>
  <w16cex:commentExtensible w16cex:durableId="62AB149A" w16cex:dateUtc="2024-05-29T22:59:00Z"/>
  <w16cex:commentExtensible w16cex:durableId="694B7372" w16cex:dateUtc="2024-06-05T21:00:00Z"/>
  <w16cex:commentExtensible w16cex:durableId="77F82660" w16cex:dateUtc="2024-05-16T20:37:00Z">
    <w16cex:extLst>
      <w16:ext w16:uri="{CE6994B0-6A32-4C9F-8C6B-6E91EDA988CE}">
        <cr:reactions xmlns:cr="http://schemas.microsoft.com/office/comments/2020/reactions">
          <cr:reaction reactionType="1">
            <cr:reactionInfo dateUtc="2024-05-16T20:53:26Z">
              <cr:user userId="c879273161e3f994" userProvider="Windows Live" userName="Ga bby"/>
            </cr:reactionInfo>
          </cr:reaction>
        </cr:reactions>
      </w16:ext>
    </w16cex:extLst>
  </w16cex:commentExtensible>
  <w16cex:commentExtensible w16cex:durableId="5A313F52" w16cex:dateUtc="2024-05-16T20:38:00Z">
    <w16cex:extLst>
      <w16:ext w16:uri="{CE6994B0-6A32-4C9F-8C6B-6E91EDA988CE}">
        <cr:reactions xmlns:cr="http://schemas.microsoft.com/office/comments/2020/reactions">
          <cr:reaction reactionType="1">
            <cr:reactionInfo dateUtc="2024-05-24T17:40:50Z">
              <cr:user userId="c879273161e3f994" userProvider="Windows Live" userName="Ga bby"/>
            </cr:reactionInfo>
          </cr:reaction>
        </cr:reactions>
      </w16:ext>
    </w16cex:extLst>
  </w16cex:commentExtensible>
  <w16cex:commentExtensible w16cex:durableId="62360318" w16cex:dateUtc="2024-05-24T17:40:00Z"/>
  <w16cex:commentExtensible w16cex:durableId="5ED87212" w16cex:dateUtc="2024-05-16T20:38:00Z">
    <w16cex:extLst>
      <w16:ext w16:uri="{CE6994B0-6A32-4C9F-8C6B-6E91EDA988CE}">
        <cr:reactions xmlns:cr="http://schemas.microsoft.com/office/comments/2020/reactions">
          <cr:reaction reactionType="1">
            <cr:reactionInfo dateUtc="2024-05-24T17:40:20Z">
              <cr:user userId="c879273161e3f994" userProvider="Windows Live" userName="Ga bby"/>
            </cr:reactionInfo>
          </cr:reaction>
        </cr:reactions>
      </w16:ext>
    </w16cex:extLst>
  </w16cex:commentExtensible>
  <w16cex:commentExtensible w16cex:durableId="1FD4D764" w16cex:dateUtc="2024-05-24T17:40:00Z"/>
  <w16cex:commentExtensible w16cex:durableId="3FE44B10" w16cex:dateUtc="2024-05-24T17:52:00Z"/>
  <w16cex:commentExtensible w16cex:durableId="0546B0BC" w16cex:dateUtc="2024-05-16T20:36:00Z">
    <w16cex:extLst>
      <w16:ext w16:uri="{CE6994B0-6A32-4C9F-8C6B-6E91EDA988CE}">
        <cr:reactions xmlns:cr="http://schemas.microsoft.com/office/comments/2020/reactions">
          <cr:reaction reactionType="1">
            <cr:reactionInfo dateUtc="2024-05-16T20:53:35Z">
              <cr:user userId="c879273161e3f994" userProvider="Windows Live" userName="Ga bby"/>
            </cr:reactionInfo>
          </cr:reaction>
        </cr:reactions>
      </w16:ext>
    </w16cex:extLst>
  </w16cex:commentExtensible>
  <w16cex:commentExtensible w16cex:durableId="1912EBAB" w16cex:dateUtc="2024-05-16T20:51:00Z"/>
  <w16cex:commentExtensible w16cex:durableId="53D155F5" w16cex:dateUtc="2024-05-29T23:11:00Z"/>
  <w16cex:commentExtensible w16cex:durableId="4267BB95" w16cex:dateUtc="2024-05-29T23:11:00Z"/>
  <w16cex:commentExtensible w16cex:durableId="3CB1D03E" w16cex:dateUtc="2024-06-06T00:56:00Z"/>
  <w16cex:commentExtensible w16cex:durableId="4740DE51" w16cex:dateUtc="2024-05-16T20:39:00Z"/>
  <w16cex:commentExtensible w16cex:durableId="2C9785D9" w16cex:dateUtc="2024-05-24T19:57:00Z"/>
  <w16cex:commentExtensible w16cex:durableId="3636426A" w16cex:dateUtc="2024-06-06T01:25:00Z"/>
  <w16cex:commentExtensible w16cex:durableId="5C95ED09" w16cex:dateUtc="2024-05-16T20:41:00Z">
    <w16cex:extLst>
      <w16:ext w16:uri="{CE6994B0-6A32-4C9F-8C6B-6E91EDA988CE}">
        <cr:reactions xmlns:cr="http://schemas.microsoft.com/office/comments/2020/reactions">
          <cr:reaction reactionType="1">
            <cr:reactionInfo dateUtc="2024-05-24T17:57:43Z">
              <cr:user userId="c879273161e3f994" userProvider="Windows Live" userName="Ga bby"/>
            </cr:reactionInfo>
          </cr:reaction>
        </cr:reactions>
      </w16:ext>
    </w16cex:extLst>
  </w16cex:commentExtensible>
  <w16cex:commentExtensible w16cex:durableId="4F35D810" w16cex:dateUtc="2024-05-24T17:57:00Z"/>
  <w16cex:commentExtensible w16cex:durableId="345829FB" w16cex:dateUtc="2024-05-29T23:13:00Z"/>
  <w16cex:commentExtensible w16cex:durableId="22628D96" w16cex:dateUtc="2024-06-06T00:57:00Z"/>
  <w16cex:commentExtensible w16cex:durableId="468AEFF0" w16cex:dateUtc="2024-04-24T16:41:00Z">
    <w16cex:extLst>
      <w16:ext w16:uri="{CE6994B0-6A32-4C9F-8C6B-6E91EDA988CE}">
        <cr:reactions xmlns:cr="http://schemas.microsoft.com/office/comments/2020/reactions">
          <cr:reaction reactionType="1">
            <cr:reactionInfo dateUtc="2024-05-24T18:00:07Z">
              <cr:user userId="c879273161e3f994" userProvider="Windows Live" userName="Ga bby"/>
            </cr:reactionInfo>
          </cr:reaction>
        </cr:reactions>
      </w16:ext>
    </w16cex:extLst>
  </w16cex:commentExtensible>
  <w16cex:commentExtensible w16cex:durableId="0FE23C03" w16cex:dateUtc="2024-04-30T07:49:00Z"/>
  <w16cex:commentExtensible w16cex:durableId="0838305A" w16cex:dateUtc="2024-05-16T20:41:00Z"/>
  <w16cex:commentExtensible w16cex:durableId="503F4032" w16cex:dateUtc="2024-05-16T20:44:00Z"/>
  <w16cex:commentExtensible w16cex:durableId="611F3EF0" w16cex:dateUtc="2024-06-06T01:30:00Z"/>
  <w16cex:commentExtensible w16cex:durableId="30960ED7" w16cex:dateUtc="2024-05-29T23:15:00Z"/>
  <w16cex:commentExtensible w16cex:durableId="6E9C4A29" w16cex:dateUtc="2024-05-30T01:40:00Z"/>
  <w16cex:commentExtensible w16cex:durableId="6BE0A8ED" w16cex:dateUtc="2024-05-29T23:18:00Z"/>
  <w16cex:commentExtensible w16cex:durableId="238BBA5E" w16cex:dateUtc="2024-05-16T20:46:00Z">
    <w16cex:extLst>
      <w16:ext w16:uri="{CE6994B0-6A32-4C9F-8C6B-6E91EDA988CE}">
        <cr:reactions xmlns:cr="http://schemas.microsoft.com/office/comments/2020/reactions">
          <cr:reaction reactionType="1">
            <cr:reactionInfo dateUtc="2024-05-24T18:35:59Z">
              <cr:user userId="c879273161e3f994" userProvider="Windows Live" userName="Ga bby"/>
            </cr:reactionInfo>
          </cr:reaction>
        </cr:reactions>
      </w16:ext>
    </w16cex:extLst>
  </w16cex:commentExtensible>
  <w16cex:commentExtensible w16cex:durableId="24504CA7" w16cex:dateUtc="2024-05-24T18:35:00Z"/>
  <w16cex:commentExtensible w16cex:durableId="1FBBF68B" w16cex:dateUtc="2024-05-29T23:17:00Z"/>
  <w16cex:commentExtensible w16cex:durableId="23B0C8E3" w16cex:dateUtc="2024-05-03T06:18:00Z">
    <w16cex:extLst>
      <w16:ext w16:uri="{CE6994B0-6A32-4C9F-8C6B-6E91EDA988CE}">
        <cr:reactions xmlns:cr="http://schemas.microsoft.com/office/comments/2020/reactions">
          <cr:reaction reactionType="1">
            <cr:reactionInfo dateUtc="2024-05-24T18:37:54Z">
              <cr:user userId="c879273161e3f994" userProvider="Windows Live" userName="Ga bby"/>
            </cr:reactionInfo>
          </cr:reaction>
        </cr:reactions>
      </w16:ext>
    </w16cex:extLst>
  </w16cex:commentExtensible>
  <w16cex:commentExtensible w16cex:durableId="18CE1104" w16cex:dateUtc="2024-05-16T20:47:00Z"/>
  <w16cex:commentExtensible w16cex:durableId="6EB0EA0B" w16cex:dateUtc="2024-05-24T18:37:00Z"/>
  <w16cex:commentExtensible w16cex:durableId="60BDEE19" w16cex:dateUtc="2024-05-16T20:47:00Z">
    <w16cex:extLst>
      <w16:ext w16:uri="{CE6994B0-6A32-4C9F-8C6B-6E91EDA988CE}">
        <cr:reactions xmlns:cr="http://schemas.microsoft.com/office/comments/2020/reactions">
          <cr:reaction reactionType="1">
            <cr:reactionInfo dateUtc="2024-05-24T19:24:04Z">
              <cr:user userId="c879273161e3f994" userProvider="Windows Live" userName="Ga bby"/>
            </cr:reactionInfo>
          </cr:reaction>
        </cr:reactions>
      </w16:ext>
    </w16cex:extLst>
  </w16cex:commentExtensible>
  <w16cex:commentExtensible w16cex:durableId="19B4AD00" w16cex:dateUtc="2024-05-29T23:18:00Z"/>
  <w16cex:commentExtensible w16cex:durableId="62A6DC19" w16cex:dateUtc="2024-05-16T20:47:00Z">
    <w16cex:extLst>
      <w16:ext w16:uri="{CE6994B0-6A32-4C9F-8C6B-6E91EDA988CE}">
        <cr:reactions xmlns:cr="http://schemas.microsoft.com/office/comments/2020/reactions">
          <cr:reaction reactionType="1">
            <cr:reactionInfo dateUtc="2024-05-24T19:24:04Z">
              <cr:user userId="c879273161e3f994" userProvider="Windows Live" userName="Ga bby"/>
            </cr:reactionInfo>
          </cr:reaction>
        </cr:reactions>
      </w16:ext>
    </w16cex:extLst>
  </w16cex:commentExtensible>
  <w16cex:commentExtensible w16cex:durableId="4253E91B" w16cex:dateUtc="2024-05-29T23:19:00Z"/>
  <w16cex:commentExtensible w16cex:durableId="547B7EE2" w16cex:dateUtc="2024-05-30T01:42:00Z"/>
  <w16cex:commentExtensible w16cex:durableId="2DE3688E" w16cex:dateUtc="2024-06-06T01:33:00Z"/>
  <w16cex:commentExtensible w16cex:durableId="16EC7438" w16cex:dateUtc="2024-05-16T20:47:00Z">
    <w16cex:extLst>
      <w16:ext w16:uri="{CE6994B0-6A32-4C9F-8C6B-6E91EDA988CE}">
        <cr:reactions xmlns:cr="http://schemas.microsoft.com/office/comments/2020/reactions">
          <cr:reaction reactionType="1">
            <cr:reactionInfo dateUtc="2024-05-24T19:24:04Z">
              <cr:user userId="c879273161e3f994" userProvider="Windows Live" userName="Ga bby"/>
            </cr:reactionInfo>
          </cr:reaction>
        </cr:reactions>
      </w16:ext>
    </w16cex:extLst>
  </w16cex:commentExtensible>
  <w16cex:commentExtensible w16cex:durableId="35BB73A6" w16cex:dateUtc="2024-05-29T23:18:00Z"/>
  <w16cex:commentExtensible w16cex:durableId="5A3E46A0" w16cex:dateUtc="2024-05-30T01:51:00Z"/>
  <w16cex:commentExtensible w16cex:durableId="68DD0DE2" w16cex:dateUtc="2024-04-24T16:43:00Z">
    <w16cex:extLst>
      <w16:ext w16:uri="{CE6994B0-6A32-4C9F-8C6B-6E91EDA988CE}">
        <cr:reactions xmlns:cr="http://schemas.microsoft.com/office/comments/2020/reactions">
          <cr:reaction reactionType="1">
            <cr:reactionInfo dateUtc="2024-05-16T20:56:27Z">
              <cr:user userId="c879273161e3f994" userProvider="Windows Live" userName="Ga bby"/>
            </cr:reactionInfo>
          </cr:reaction>
        </cr:reactions>
      </w16:ext>
    </w16cex:extLst>
  </w16cex:commentExtensible>
  <w16cex:commentExtensible w16cex:durableId="6EDC56BD" w16cex:dateUtc="2024-04-30T02:47:00Z"/>
  <w16cex:commentExtensible w16cex:durableId="3C0712A9" w16cex:dateUtc="2024-04-30T19:25:00Z"/>
  <w16cex:commentExtensible w16cex:durableId="4C84E0AB" w16cex:dateUtc="2024-06-06T01:44:00Z"/>
  <w16cex:commentExtensible w16cex:durableId="48F5A489" w16cex:dateUtc="2024-05-29T23:20:00Z"/>
  <w16cex:commentExtensible w16cex:durableId="7BD6B823" w16cex:dateUtc="2024-05-30T01:53:00Z"/>
  <w16cex:commentExtensible w16cex:durableId="1A21436D" w16cex:dateUtc="2024-05-29T23:22:00Z"/>
  <w16cex:commentExtensible w16cex:durableId="67B1588B" w16cex:dateUtc="2024-05-03T06:21:00Z">
    <w16cex:extLst>
      <w16:ext w16:uri="{CE6994B0-6A32-4C9F-8C6B-6E91EDA988CE}">
        <cr:reactions xmlns:cr="http://schemas.microsoft.com/office/comments/2020/reactions">
          <cr:reaction reactionType="1">
            <cr:reactionInfo dateUtc="2024-05-24T19:22:39Z">
              <cr:user userId="c879273161e3f994" userProvider="Windows Live" userName="Ga bby"/>
            </cr:reactionInfo>
          </cr:reaction>
        </cr:reactions>
      </w16:ext>
    </w16cex:extLst>
  </w16cex:commentExtensible>
  <w16cex:commentExtensible w16cex:durableId="5A54D446" w16cex:dateUtc="2024-05-24T19:07:00Z"/>
  <w16cex:commentExtensible w16cex:durableId="50802465" w16cex:dateUtc="2024-05-30T01:58:00Z"/>
  <w16cex:commentExtensible w16cex:durableId="1CE01D02" w16cex:dateUtc="2024-05-29T23:23:00Z"/>
  <w16cex:commentExtensible w16cex:durableId="50C3EB26" w16cex:dateUtc="2024-05-29T23:24:00Z"/>
  <w16cex:commentExtensible w16cex:durableId="0F4FA332" w16cex:dateUtc="2024-05-29T23:23:00Z"/>
  <w16cex:commentExtensible w16cex:durableId="4CA0C83D" w16cex:dateUtc="2024-05-30T01:58:00Z"/>
  <w16cex:commentExtensible w16cex:durableId="646F9F25" w16cex:dateUtc="2024-05-29T23:24:00Z"/>
  <w16cex:commentExtensible w16cex:durableId="0AC491C7" w16cex:dateUtc="2024-05-24T19:22:00Z"/>
  <w16cex:commentExtensible w16cex:durableId="16FC8EFF" w16cex:dateUtc="2024-06-06T01:47:00Z"/>
  <w16cex:commentExtensible w16cex:durableId="7962F5CE" w16cex:dateUtc="2024-05-29T23:30:00Z"/>
  <w16cex:commentExtensible w16cex:durableId="3865F6B3" w16cex:dateUtc="2024-05-29T23:30:00Z"/>
  <w16cex:commentExtensible w16cex:durableId="6850D802" w16cex:dateUtc="2024-06-06T01:55:00Z"/>
  <w16cex:commentExtensible w16cex:durableId="29DF57AB">
    <w16cex:extLst>
      <w16:ext w16:uri="{CE6994B0-6A32-4C9F-8C6B-6E91EDA988CE}">
        <cr:reactions xmlns:cr="http://schemas.microsoft.com/office/comments/2020/reactions">
          <cr:reaction reactionType="1">
            <cr:reactionInfo dateUtc="2024-05-24T19:49:16Z">
              <cr:user userId="c879273161e3f994" userProvider="Windows Live" userName="Ga bby"/>
            </cr:reactionInfo>
          </cr:reaction>
        </cr:reactions>
      </w16:ext>
    </w16cex:extLst>
  </w16cex:commentExtensible>
  <w16cex:commentExtensible w16cex:durableId="48526669" w16cex:dateUtc="2024-05-24T19:49:00Z"/>
  <w16cex:commentExtensible w16cex:durableId="3E903B9A" w16cex:dateUtc="2024-05-24T19:50:00Z"/>
  <w16cex:commentExtensible w16cex:durableId="32484A46" w16cex:dateUtc="2024-05-29T23:31:00Z"/>
  <w16cex:commentExtensible w16cex:durableId="12D303F8" w16cex:dateUtc="2024-06-06T02:02:00Z"/>
  <w16cex:commentExtensible w16cex:durableId="4BE730E9" w16cex:dateUtc="2024-06-06T02:05:00Z"/>
  <w16cex:commentExtensible w16cex:durableId="0516172B" w16cex:dateUtc="2024-06-06T02:04:00Z"/>
  <w16cex:commentExtensible w16cex:durableId="2DE5F6EA" w16cex:dateUtc="2024-06-06T02:07:00Z"/>
  <w16cex:commentExtensible w16cex:durableId="02521EAB" w16cex:dateUtc="2024-04-24T16:42:00Z">
    <w16cex:extLst>
      <w16:ext w16:uri="{CE6994B0-6A32-4C9F-8C6B-6E91EDA988CE}">
        <cr:reactions xmlns:cr="http://schemas.microsoft.com/office/comments/2020/reactions">
          <cr:reaction reactionType="1">
            <cr:reactionInfo dateUtc="2024-05-16T20:56:47Z">
              <cr:user userId="c879273161e3f994" userProvider="Windows Live" userName="Ga bby"/>
            </cr:reactionInfo>
          </cr:reaction>
        </cr:reactions>
      </w16:ext>
    </w16cex:extLst>
  </w16cex:commentExtensible>
  <w16cex:commentExtensible w16cex:durableId="20557703" w16cex:dateUtc="2024-05-29T2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0B2351A" w16cid:durableId="0C394247"/>
  <w16cid:commentId w16cid:paraId="4F8331DA" w16cid:durableId="3E6E6205"/>
  <w16cid:commentId w16cid:paraId="057BE539" w16cid:durableId="1962AAAD"/>
  <w16cid:commentId w16cid:paraId="589B5E8C" w16cid:durableId="1CF67F1B"/>
  <w16cid:commentId w16cid:paraId="6398A62D" w16cid:durableId="70D74503"/>
  <w16cid:commentId w16cid:paraId="5160F08E" w16cid:durableId="67A1B064"/>
  <w16cid:commentId w16cid:paraId="3411CB20" w16cid:durableId="7C9D160C"/>
  <w16cid:commentId w16cid:paraId="3208FC65" w16cid:durableId="501862E4"/>
  <w16cid:commentId w16cid:paraId="57660DB7" w16cid:durableId="6F372B82"/>
  <w16cid:commentId w16cid:paraId="1516D923" w16cid:durableId="7EE5A26D"/>
  <w16cid:commentId w16cid:paraId="4BB99038" w16cid:durableId="6ED8EDD8"/>
  <w16cid:commentId w16cid:paraId="06089B6E" w16cid:durableId="3A384A1D"/>
  <w16cid:commentId w16cid:paraId="45C25209" w16cid:durableId="29DF55F8"/>
  <w16cid:commentId w16cid:paraId="5E4BFB59" w16cid:durableId="1F52BCC0"/>
  <w16cid:commentId w16cid:paraId="4237EB6F" w16cid:durableId="1565D276"/>
  <w16cid:commentId w16cid:paraId="264089AB" w16cid:durableId="480D7F8F"/>
  <w16cid:commentId w16cid:paraId="610F5707" w16cid:durableId="64C0E9D9"/>
  <w16cid:commentId w16cid:paraId="1AF9E714" w16cid:durableId="122F4A2F"/>
  <w16cid:commentId w16cid:paraId="72FA6E4A" w16cid:durableId="5F357A79"/>
  <w16cid:commentId w16cid:paraId="447CD473" w16cid:durableId="6CE5F4BE"/>
  <w16cid:commentId w16cid:paraId="6067317E" w16cid:durableId="48B428C9"/>
  <w16cid:commentId w16cid:paraId="437BB0BD" w16cid:durableId="4EEDA581"/>
  <w16cid:commentId w16cid:paraId="169B2A1A" w16cid:durableId="0080FC47"/>
  <w16cid:commentId w16cid:paraId="52ABCB8D" w16cid:durableId="745C5171"/>
  <w16cid:commentId w16cid:paraId="6C1061E6" w16cid:durableId="6AAF24C6"/>
  <w16cid:commentId w16cid:paraId="41762EE3" w16cid:durableId="53490146"/>
  <w16cid:commentId w16cid:paraId="4B32D26B" w16cid:durableId="4BFAA9AC"/>
  <w16cid:commentId w16cid:paraId="32165FE9" w16cid:durableId="62BEBCBA"/>
  <w16cid:commentId w16cid:paraId="319B05A7" w16cid:durableId="139A4EF7"/>
  <w16cid:commentId w16cid:paraId="0A9D691B" w16cid:durableId="30702CA9"/>
  <w16cid:commentId w16cid:paraId="5B44ACBE" w16cid:durableId="1EE3120D"/>
  <w16cid:commentId w16cid:paraId="50B941FD" w16cid:durableId="3E82ED80"/>
  <w16cid:commentId w16cid:paraId="6E2555A8" w16cid:durableId="6B7FACB9"/>
  <w16cid:commentId w16cid:paraId="29540A90" w16cid:durableId="7DBF885E"/>
  <w16cid:commentId w16cid:paraId="57F972DA" w16cid:durableId="1B83D47F"/>
  <w16cid:commentId w16cid:paraId="0CCF083F" w16cid:durableId="29DF5680"/>
  <w16cid:commentId w16cid:paraId="39D212AE" w16cid:durableId="3673DACE"/>
  <w16cid:commentId w16cid:paraId="48D8990F" w16cid:durableId="1E5B5F7A"/>
  <w16cid:commentId w16cid:paraId="17DC8004" w16cid:durableId="62AB149A"/>
  <w16cid:commentId w16cid:paraId="5BC87C7D" w16cid:durableId="694B7372"/>
  <w16cid:commentId w16cid:paraId="61FDC2DC" w16cid:durableId="77F82660"/>
  <w16cid:commentId w16cid:paraId="5F296AA1" w16cid:durableId="5A313F52"/>
  <w16cid:commentId w16cid:paraId="5682696C" w16cid:durableId="62360318"/>
  <w16cid:commentId w16cid:paraId="52EC943B" w16cid:durableId="5ED87212"/>
  <w16cid:commentId w16cid:paraId="0E4BF580" w16cid:durableId="1FD4D764"/>
  <w16cid:commentId w16cid:paraId="4B1C7B24" w16cid:durableId="3FE44B10"/>
  <w16cid:commentId w16cid:paraId="2A064BD4" w16cid:durableId="0546B0BC"/>
  <w16cid:commentId w16cid:paraId="47F68467" w16cid:durableId="1912EBAB"/>
  <w16cid:commentId w16cid:paraId="03A81F3C" w16cid:durableId="53D155F5"/>
  <w16cid:commentId w16cid:paraId="2862175A" w16cid:durableId="4267BB95"/>
  <w16cid:commentId w16cid:paraId="278903AC" w16cid:durableId="3CB1D03E"/>
  <w16cid:commentId w16cid:paraId="693B1291" w16cid:durableId="4740DE51"/>
  <w16cid:commentId w16cid:paraId="2FD11013" w16cid:durableId="2C9785D9"/>
  <w16cid:commentId w16cid:paraId="726D4077" w16cid:durableId="3636426A"/>
  <w16cid:commentId w16cid:paraId="302037E3" w16cid:durableId="5C95ED09"/>
  <w16cid:commentId w16cid:paraId="16BDD2FA" w16cid:durableId="4F35D810"/>
  <w16cid:commentId w16cid:paraId="7BCF9DF0" w16cid:durableId="345829FB"/>
  <w16cid:commentId w16cid:paraId="45213BA1" w16cid:durableId="22628D96"/>
  <w16cid:commentId w16cid:paraId="552AB557" w16cid:durableId="468AEFF0"/>
  <w16cid:commentId w16cid:paraId="627BA365" w16cid:durableId="0FE23C03"/>
  <w16cid:commentId w16cid:paraId="1203E45E" w16cid:durableId="0838305A"/>
  <w16cid:commentId w16cid:paraId="672F3D92" w16cid:durableId="503F4032"/>
  <w16cid:commentId w16cid:paraId="29BBC0A6" w16cid:durableId="611F3EF0"/>
  <w16cid:commentId w16cid:paraId="5C336364" w16cid:durableId="30960ED7"/>
  <w16cid:commentId w16cid:paraId="097913D2" w16cid:durableId="6E9C4A29"/>
  <w16cid:commentId w16cid:paraId="017640A8" w16cid:durableId="6BE0A8ED"/>
  <w16cid:commentId w16cid:paraId="26B9B132" w16cid:durableId="238BBA5E"/>
  <w16cid:commentId w16cid:paraId="6DC29071" w16cid:durableId="24504CA7"/>
  <w16cid:commentId w16cid:paraId="77DC4263" w16cid:durableId="1FBBF68B"/>
  <w16cid:commentId w16cid:paraId="0BC275E6" w16cid:durableId="23B0C8E3"/>
  <w16cid:commentId w16cid:paraId="36783DAF" w16cid:durableId="18CE1104"/>
  <w16cid:commentId w16cid:paraId="2B99B31E" w16cid:durableId="6EB0EA0B"/>
  <w16cid:commentId w16cid:paraId="48A14AFD" w16cid:durableId="60BDEE19"/>
  <w16cid:commentId w16cid:paraId="39350CBA" w16cid:durableId="19B4AD00"/>
  <w16cid:commentId w16cid:paraId="149CAB50" w16cid:durableId="62A6DC19"/>
  <w16cid:commentId w16cid:paraId="2788E6CA" w16cid:durableId="4253E91B"/>
  <w16cid:commentId w16cid:paraId="5E8B1787" w16cid:durableId="547B7EE2"/>
  <w16cid:commentId w16cid:paraId="741FA21A" w16cid:durableId="2DE3688E"/>
  <w16cid:commentId w16cid:paraId="639E6D6C" w16cid:durableId="16EC7438"/>
  <w16cid:commentId w16cid:paraId="4FD8B8EE" w16cid:durableId="35BB73A6"/>
  <w16cid:commentId w16cid:paraId="5E8A1743" w16cid:durableId="5A3E46A0"/>
  <w16cid:commentId w16cid:paraId="435A5652" w16cid:durableId="68DD0DE2"/>
  <w16cid:commentId w16cid:paraId="5B94B439" w16cid:durableId="6EDC56BD"/>
  <w16cid:commentId w16cid:paraId="7A93F785" w16cid:durableId="3C0712A9"/>
  <w16cid:commentId w16cid:paraId="37C9EFCB" w16cid:durableId="4C84E0AB"/>
  <w16cid:commentId w16cid:paraId="73534272" w16cid:durableId="48F5A489"/>
  <w16cid:commentId w16cid:paraId="07A8767C" w16cid:durableId="7BD6B823"/>
  <w16cid:commentId w16cid:paraId="4BB794B4" w16cid:durableId="1A21436D"/>
  <w16cid:commentId w16cid:paraId="59F35796" w16cid:durableId="67B1588B"/>
  <w16cid:commentId w16cid:paraId="130DE435" w16cid:durableId="5A54D446"/>
  <w16cid:commentId w16cid:paraId="2C66B2ED" w16cid:durableId="50802465"/>
  <w16cid:commentId w16cid:paraId="4A3CEC86" w16cid:durableId="1CE01D02"/>
  <w16cid:commentId w16cid:paraId="53AB65FA" w16cid:durableId="50C3EB26"/>
  <w16cid:commentId w16cid:paraId="23227189" w16cid:durableId="0F4FA332"/>
  <w16cid:commentId w16cid:paraId="5C4D2022" w16cid:durableId="4CA0C83D"/>
  <w16cid:commentId w16cid:paraId="3463067D" w16cid:durableId="646F9F25"/>
  <w16cid:commentId w16cid:paraId="78A9A920" w16cid:durableId="0AC491C7"/>
  <w16cid:commentId w16cid:paraId="2700F3C0" w16cid:durableId="16FC8EFF"/>
  <w16cid:commentId w16cid:paraId="0BBB9DDD" w16cid:durableId="7962F5CE"/>
  <w16cid:commentId w16cid:paraId="1D1B4B02" w16cid:durableId="3865F6B3"/>
  <w16cid:commentId w16cid:paraId="782F19E5" w16cid:durableId="6850D802"/>
  <w16cid:commentId w16cid:paraId="76E61A0A" w16cid:durableId="29DF57AB"/>
  <w16cid:commentId w16cid:paraId="42A8DF68" w16cid:durableId="48526669"/>
  <w16cid:commentId w16cid:paraId="2D647B6C" w16cid:durableId="3E903B9A"/>
  <w16cid:commentId w16cid:paraId="53C94B65" w16cid:durableId="32484A46"/>
  <w16cid:commentId w16cid:paraId="31AB6121" w16cid:durableId="12D303F8"/>
  <w16cid:commentId w16cid:paraId="199B49C3" w16cid:durableId="4BE730E9"/>
  <w16cid:commentId w16cid:paraId="6778D741" w16cid:durableId="0516172B"/>
  <w16cid:commentId w16cid:paraId="7D170F71" w16cid:durableId="2DE5F6EA"/>
  <w16cid:commentId w16cid:paraId="5F644E71" w16cid:durableId="02521EAB"/>
  <w16cid:commentId w16cid:paraId="088D3FCA" w16cid:durableId="2055770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man Old Style">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7241D8"/>
    <w:multiLevelType w:val="hybridMultilevel"/>
    <w:tmpl w:val="5AD65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003777"/>
    <w:multiLevelType w:val="hybridMultilevel"/>
    <w:tmpl w:val="D95AC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3070E7"/>
    <w:multiLevelType w:val="multilevel"/>
    <w:tmpl w:val="2FD6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754481"/>
    <w:multiLevelType w:val="hybridMultilevel"/>
    <w:tmpl w:val="720802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C905DA4"/>
    <w:multiLevelType w:val="hybridMultilevel"/>
    <w:tmpl w:val="31E0B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424024"/>
    <w:multiLevelType w:val="hybridMultilevel"/>
    <w:tmpl w:val="AEB01F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FE60126"/>
    <w:multiLevelType w:val="hybridMultilevel"/>
    <w:tmpl w:val="1A44E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DD3CB3"/>
    <w:multiLevelType w:val="hybridMultilevel"/>
    <w:tmpl w:val="CE88BB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A4651BC"/>
    <w:multiLevelType w:val="hybridMultilevel"/>
    <w:tmpl w:val="A426C4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551E92"/>
    <w:multiLevelType w:val="multilevel"/>
    <w:tmpl w:val="20C45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2EB6464"/>
    <w:multiLevelType w:val="multilevel"/>
    <w:tmpl w:val="1F5A4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8A22AD2"/>
    <w:multiLevelType w:val="hybridMultilevel"/>
    <w:tmpl w:val="BC708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EA57AF"/>
    <w:multiLevelType w:val="hybridMultilevel"/>
    <w:tmpl w:val="34E0E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7696623">
    <w:abstractNumId w:val="7"/>
  </w:num>
  <w:num w:numId="2" w16cid:durableId="1692800068">
    <w:abstractNumId w:val="12"/>
  </w:num>
  <w:num w:numId="3" w16cid:durableId="1905094767">
    <w:abstractNumId w:val="1"/>
  </w:num>
  <w:num w:numId="4" w16cid:durableId="1147472955">
    <w:abstractNumId w:val="0"/>
  </w:num>
  <w:num w:numId="5" w16cid:durableId="898595752">
    <w:abstractNumId w:val="5"/>
  </w:num>
  <w:num w:numId="6" w16cid:durableId="2048677342">
    <w:abstractNumId w:val="6"/>
  </w:num>
  <w:num w:numId="7" w16cid:durableId="1001469017">
    <w:abstractNumId w:val="11"/>
  </w:num>
  <w:num w:numId="8" w16cid:durableId="1806581275">
    <w:abstractNumId w:val="8"/>
  </w:num>
  <w:num w:numId="9" w16cid:durableId="2017228494">
    <w:abstractNumId w:val="2"/>
  </w:num>
  <w:num w:numId="10" w16cid:durableId="1113865283">
    <w:abstractNumId w:val="3"/>
  </w:num>
  <w:num w:numId="11" w16cid:durableId="411124534">
    <w:abstractNumId w:val="4"/>
  </w:num>
  <w:num w:numId="12" w16cid:durableId="818962979">
    <w:abstractNumId w:val="10"/>
  </w:num>
  <w:num w:numId="13" w16cid:durableId="15488125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till, Christopher">
    <w15:presenceInfo w15:providerId="AD" w15:userId="S::stillch@oregonstate.edu::e60c8f44-dc9b-479f-83ed-70338a078f6b"/>
  </w15:person>
  <w15:person w15:author="Ga bby">
    <w15:presenceInfo w15:providerId="Windows Live" w15:userId="c879273161e3f994"/>
  </w15:person>
  <w15:person w15:author="Schulze, Mark">
    <w15:presenceInfo w15:providerId="AD" w15:userId="S::schulzem@oregonstate.edu::6ec846b1-01a5-46f5-a669-602ccd18ef40"/>
  </w15:person>
  <w15:person w15:author="Powers, Matthew">
    <w15:presenceInfo w15:providerId="AD" w15:userId="S-1-5-21-828376571-1197701538-1844936127-323601"/>
  </w15:person>
  <w15:person w15:author="Albert, Loren">
    <w15:presenceInfo w15:providerId="AD" w15:userId="S::lalbert@ad.brown.edu::f495ee13-e679-45de-a542-73280e9904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7BA"/>
    <w:rsid w:val="00001B0E"/>
    <w:rsid w:val="00003AF2"/>
    <w:rsid w:val="00003EEC"/>
    <w:rsid w:val="00005BAB"/>
    <w:rsid w:val="00006245"/>
    <w:rsid w:val="00007383"/>
    <w:rsid w:val="0001298F"/>
    <w:rsid w:val="00014488"/>
    <w:rsid w:val="00014629"/>
    <w:rsid w:val="00014984"/>
    <w:rsid w:val="00014DBD"/>
    <w:rsid w:val="0001706F"/>
    <w:rsid w:val="00020155"/>
    <w:rsid w:val="000207FE"/>
    <w:rsid w:val="000211BB"/>
    <w:rsid w:val="00023AAD"/>
    <w:rsid w:val="0003295A"/>
    <w:rsid w:val="000367BB"/>
    <w:rsid w:val="00037CC1"/>
    <w:rsid w:val="00037F72"/>
    <w:rsid w:val="00040ED6"/>
    <w:rsid w:val="00042244"/>
    <w:rsid w:val="000422CE"/>
    <w:rsid w:val="00045234"/>
    <w:rsid w:val="00045CD1"/>
    <w:rsid w:val="00047707"/>
    <w:rsid w:val="000502BF"/>
    <w:rsid w:val="000507A8"/>
    <w:rsid w:val="0005213C"/>
    <w:rsid w:val="0005236F"/>
    <w:rsid w:val="0005262E"/>
    <w:rsid w:val="00053175"/>
    <w:rsid w:val="000554E7"/>
    <w:rsid w:val="0005580A"/>
    <w:rsid w:val="0005600D"/>
    <w:rsid w:val="000560D9"/>
    <w:rsid w:val="00057640"/>
    <w:rsid w:val="00061832"/>
    <w:rsid w:val="00062C4D"/>
    <w:rsid w:val="00065D52"/>
    <w:rsid w:val="00067780"/>
    <w:rsid w:val="00074B1D"/>
    <w:rsid w:val="00075266"/>
    <w:rsid w:val="00075AB1"/>
    <w:rsid w:val="0007617E"/>
    <w:rsid w:val="000777DF"/>
    <w:rsid w:val="00077B6A"/>
    <w:rsid w:val="00081E57"/>
    <w:rsid w:val="00082998"/>
    <w:rsid w:val="0008490C"/>
    <w:rsid w:val="00084E7D"/>
    <w:rsid w:val="000857D2"/>
    <w:rsid w:val="00086428"/>
    <w:rsid w:val="000873C6"/>
    <w:rsid w:val="00087994"/>
    <w:rsid w:val="00096D2F"/>
    <w:rsid w:val="000A1138"/>
    <w:rsid w:val="000A2B12"/>
    <w:rsid w:val="000A6C06"/>
    <w:rsid w:val="000A76D7"/>
    <w:rsid w:val="000A78ED"/>
    <w:rsid w:val="000B294E"/>
    <w:rsid w:val="000B3B43"/>
    <w:rsid w:val="000B3D1E"/>
    <w:rsid w:val="000B6512"/>
    <w:rsid w:val="000B71DF"/>
    <w:rsid w:val="000C09AB"/>
    <w:rsid w:val="000C1C4A"/>
    <w:rsid w:val="000C1F3C"/>
    <w:rsid w:val="000C2F76"/>
    <w:rsid w:val="000C444D"/>
    <w:rsid w:val="000C5A3D"/>
    <w:rsid w:val="000D0C55"/>
    <w:rsid w:val="000D0E61"/>
    <w:rsid w:val="000D3E05"/>
    <w:rsid w:val="000D647C"/>
    <w:rsid w:val="000D6CD6"/>
    <w:rsid w:val="000E12D8"/>
    <w:rsid w:val="000E2915"/>
    <w:rsid w:val="000E2D04"/>
    <w:rsid w:val="000E32A1"/>
    <w:rsid w:val="000E53AF"/>
    <w:rsid w:val="000E56A1"/>
    <w:rsid w:val="000E72E3"/>
    <w:rsid w:val="000E7B85"/>
    <w:rsid w:val="000F0926"/>
    <w:rsid w:val="000F248D"/>
    <w:rsid w:val="000F24EA"/>
    <w:rsid w:val="000F2B95"/>
    <w:rsid w:val="000F342A"/>
    <w:rsid w:val="000F4AB6"/>
    <w:rsid w:val="000F4EBA"/>
    <w:rsid w:val="000F5203"/>
    <w:rsid w:val="000F6251"/>
    <w:rsid w:val="000F6979"/>
    <w:rsid w:val="000F7DF0"/>
    <w:rsid w:val="00103D22"/>
    <w:rsid w:val="0010589C"/>
    <w:rsid w:val="00106EA5"/>
    <w:rsid w:val="00107C84"/>
    <w:rsid w:val="001103BC"/>
    <w:rsid w:val="001133F6"/>
    <w:rsid w:val="00114702"/>
    <w:rsid w:val="00115036"/>
    <w:rsid w:val="001176FE"/>
    <w:rsid w:val="00120ECD"/>
    <w:rsid w:val="001216F3"/>
    <w:rsid w:val="00123ACF"/>
    <w:rsid w:val="0012664B"/>
    <w:rsid w:val="00127918"/>
    <w:rsid w:val="00134FB0"/>
    <w:rsid w:val="00135822"/>
    <w:rsid w:val="00136973"/>
    <w:rsid w:val="00137722"/>
    <w:rsid w:val="00137F37"/>
    <w:rsid w:val="001414DF"/>
    <w:rsid w:val="0014190C"/>
    <w:rsid w:val="001449D4"/>
    <w:rsid w:val="00145F99"/>
    <w:rsid w:val="001473A4"/>
    <w:rsid w:val="001514D6"/>
    <w:rsid w:val="00151501"/>
    <w:rsid w:val="0015348E"/>
    <w:rsid w:val="001537B2"/>
    <w:rsid w:val="001546A7"/>
    <w:rsid w:val="00156CCA"/>
    <w:rsid w:val="00156E96"/>
    <w:rsid w:val="001572B9"/>
    <w:rsid w:val="0015763C"/>
    <w:rsid w:val="00160DD1"/>
    <w:rsid w:val="001622F6"/>
    <w:rsid w:val="001633DF"/>
    <w:rsid w:val="001634B1"/>
    <w:rsid w:val="00163D09"/>
    <w:rsid w:val="001672E6"/>
    <w:rsid w:val="0016739D"/>
    <w:rsid w:val="00167850"/>
    <w:rsid w:val="00167E71"/>
    <w:rsid w:val="0017004C"/>
    <w:rsid w:val="0017051D"/>
    <w:rsid w:val="00171F5A"/>
    <w:rsid w:val="00172503"/>
    <w:rsid w:val="001730E2"/>
    <w:rsid w:val="00174C34"/>
    <w:rsid w:val="0017590B"/>
    <w:rsid w:val="00181813"/>
    <w:rsid w:val="0018279A"/>
    <w:rsid w:val="00183477"/>
    <w:rsid w:val="00184160"/>
    <w:rsid w:val="0018715E"/>
    <w:rsid w:val="00187398"/>
    <w:rsid w:val="00190A46"/>
    <w:rsid w:val="00190C9B"/>
    <w:rsid w:val="00194AD3"/>
    <w:rsid w:val="001A29AF"/>
    <w:rsid w:val="001A5A1A"/>
    <w:rsid w:val="001A7170"/>
    <w:rsid w:val="001A7AF9"/>
    <w:rsid w:val="001B0B13"/>
    <w:rsid w:val="001B2A90"/>
    <w:rsid w:val="001B3097"/>
    <w:rsid w:val="001B35E6"/>
    <w:rsid w:val="001B495D"/>
    <w:rsid w:val="001B57B0"/>
    <w:rsid w:val="001C0127"/>
    <w:rsid w:val="001C128B"/>
    <w:rsid w:val="001C5319"/>
    <w:rsid w:val="001C57CD"/>
    <w:rsid w:val="001C6DC7"/>
    <w:rsid w:val="001C79D6"/>
    <w:rsid w:val="001D116C"/>
    <w:rsid w:val="001D1576"/>
    <w:rsid w:val="001D19D8"/>
    <w:rsid w:val="001D20A2"/>
    <w:rsid w:val="001D4B96"/>
    <w:rsid w:val="001D65D4"/>
    <w:rsid w:val="001E02CF"/>
    <w:rsid w:val="001E1E45"/>
    <w:rsid w:val="001E1FBC"/>
    <w:rsid w:val="001E426D"/>
    <w:rsid w:val="001F0E92"/>
    <w:rsid w:val="001F287F"/>
    <w:rsid w:val="001F65E2"/>
    <w:rsid w:val="001F68B5"/>
    <w:rsid w:val="00200B0A"/>
    <w:rsid w:val="00201B72"/>
    <w:rsid w:val="00201DB5"/>
    <w:rsid w:val="0020229C"/>
    <w:rsid w:val="002029C5"/>
    <w:rsid w:val="00202AF2"/>
    <w:rsid w:val="00202D7C"/>
    <w:rsid w:val="00206117"/>
    <w:rsid w:val="00206B89"/>
    <w:rsid w:val="00207C8C"/>
    <w:rsid w:val="002128DA"/>
    <w:rsid w:val="0021352E"/>
    <w:rsid w:val="00214205"/>
    <w:rsid w:val="00223A0D"/>
    <w:rsid w:val="00225594"/>
    <w:rsid w:val="0023049A"/>
    <w:rsid w:val="00232AB9"/>
    <w:rsid w:val="00232AF5"/>
    <w:rsid w:val="00232C08"/>
    <w:rsid w:val="002338C3"/>
    <w:rsid w:val="00236B31"/>
    <w:rsid w:val="00237477"/>
    <w:rsid w:val="00237D92"/>
    <w:rsid w:val="0024067F"/>
    <w:rsid w:val="00241770"/>
    <w:rsid w:val="00245275"/>
    <w:rsid w:val="002462CC"/>
    <w:rsid w:val="002466B3"/>
    <w:rsid w:val="00250701"/>
    <w:rsid w:val="00252B87"/>
    <w:rsid w:val="0025319C"/>
    <w:rsid w:val="00254907"/>
    <w:rsid w:val="00254D49"/>
    <w:rsid w:val="00254DAB"/>
    <w:rsid w:val="00254E33"/>
    <w:rsid w:val="00255426"/>
    <w:rsid w:val="00260DAC"/>
    <w:rsid w:val="00262E0F"/>
    <w:rsid w:val="00262FAB"/>
    <w:rsid w:val="00264EDA"/>
    <w:rsid w:val="002655E7"/>
    <w:rsid w:val="00265C60"/>
    <w:rsid w:val="00266386"/>
    <w:rsid w:val="00272FF7"/>
    <w:rsid w:val="00273340"/>
    <w:rsid w:val="00273EA7"/>
    <w:rsid w:val="0027475B"/>
    <w:rsid w:val="002758A0"/>
    <w:rsid w:val="00275B67"/>
    <w:rsid w:val="00275DBE"/>
    <w:rsid w:val="00276233"/>
    <w:rsid w:val="00285C08"/>
    <w:rsid w:val="00286EC1"/>
    <w:rsid w:val="00286EE1"/>
    <w:rsid w:val="00287E22"/>
    <w:rsid w:val="00291641"/>
    <w:rsid w:val="002919F4"/>
    <w:rsid w:val="00293227"/>
    <w:rsid w:val="00294031"/>
    <w:rsid w:val="00296191"/>
    <w:rsid w:val="002A03A8"/>
    <w:rsid w:val="002A079E"/>
    <w:rsid w:val="002A17F5"/>
    <w:rsid w:val="002A51E0"/>
    <w:rsid w:val="002A5467"/>
    <w:rsid w:val="002A5FD4"/>
    <w:rsid w:val="002A7ABE"/>
    <w:rsid w:val="002B1745"/>
    <w:rsid w:val="002B234B"/>
    <w:rsid w:val="002B2D9F"/>
    <w:rsid w:val="002B5E9E"/>
    <w:rsid w:val="002C20B7"/>
    <w:rsid w:val="002C2746"/>
    <w:rsid w:val="002C2D9A"/>
    <w:rsid w:val="002C35C4"/>
    <w:rsid w:val="002C51B4"/>
    <w:rsid w:val="002C6DC5"/>
    <w:rsid w:val="002C732A"/>
    <w:rsid w:val="002D09DF"/>
    <w:rsid w:val="002D0E54"/>
    <w:rsid w:val="002D244A"/>
    <w:rsid w:val="002D6CDF"/>
    <w:rsid w:val="002E0076"/>
    <w:rsid w:val="002E39B6"/>
    <w:rsid w:val="002E3D53"/>
    <w:rsid w:val="002E7491"/>
    <w:rsid w:val="002E7FF9"/>
    <w:rsid w:val="002F0380"/>
    <w:rsid w:val="002F042B"/>
    <w:rsid w:val="002F1062"/>
    <w:rsid w:val="002F1477"/>
    <w:rsid w:val="002F3834"/>
    <w:rsid w:val="002F4822"/>
    <w:rsid w:val="002F4AAD"/>
    <w:rsid w:val="002F4EA1"/>
    <w:rsid w:val="002F609C"/>
    <w:rsid w:val="002F6A40"/>
    <w:rsid w:val="003042F4"/>
    <w:rsid w:val="003050CF"/>
    <w:rsid w:val="0030712E"/>
    <w:rsid w:val="00307A09"/>
    <w:rsid w:val="00311D1B"/>
    <w:rsid w:val="00312A1F"/>
    <w:rsid w:val="00313321"/>
    <w:rsid w:val="00313901"/>
    <w:rsid w:val="00313FC5"/>
    <w:rsid w:val="0031401A"/>
    <w:rsid w:val="003205A9"/>
    <w:rsid w:val="00320704"/>
    <w:rsid w:val="003207B1"/>
    <w:rsid w:val="00321C01"/>
    <w:rsid w:val="00321C45"/>
    <w:rsid w:val="00324183"/>
    <w:rsid w:val="00324FEF"/>
    <w:rsid w:val="003263F3"/>
    <w:rsid w:val="003302BE"/>
    <w:rsid w:val="003313D8"/>
    <w:rsid w:val="00331C1C"/>
    <w:rsid w:val="003325BD"/>
    <w:rsid w:val="00333A4D"/>
    <w:rsid w:val="0033433B"/>
    <w:rsid w:val="00334FF1"/>
    <w:rsid w:val="003372FC"/>
    <w:rsid w:val="00337337"/>
    <w:rsid w:val="003427E7"/>
    <w:rsid w:val="003428EC"/>
    <w:rsid w:val="00343E21"/>
    <w:rsid w:val="003444B1"/>
    <w:rsid w:val="00344D2E"/>
    <w:rsid w:val="00346FFF"/>
    <w:rsid w:val="00350C94"/>
    <w:rsid w:val="00352185"/>
    <w:rsid w:val="00352D81"/>
    <w:rsid w:val="00354BF7"/>
    <w:rsid w:val="00354C2D"/>
    <w:rsid w:val="00355984"/>
    <w:rsid w:val="0035621E"/>
    <w:rsid w:val="003571D5"/>
    <w:rsid w:val="003701AC"/>
    <w:rsid w:val="003721AA"/>
    <w:rsid w:val="00376F2E"/>
    <w:rsid w:val="00377292"/>
    <w:rsid w:val="00377398"/>
    <w:rsid w:val="00377645"/>
    <w:rsid w:val="00377762"/>
    <w:rsid w:val="00377C26"/>
    <w:rsid w:val="0038107A"/>
    <w:rsid w:val="003830AD"/>
    <w:rsid w:val="0038380A"/>
    <w:rsid w:val="00385BBB"/>
    <w:rsid w:val="0038656D"/>
    <w:rsid w:val="00386775"/>
    <w:rsid w:val="00390AD7"/>
    <w:rsid w:val="00391624"/>
    <w:rsid w:val="00391D43"/>
    <w:rsid w:val="00393609"/>
    <w:rsid w:val="00395477"/>
    <w:rsid w:val="00395CBA"/>
    <w:rsid w:val="00395D6C"/>
    <w:rsid w:val="003964D9"/>
    <w:rsid w:val="003A0923"/>
    <w:rsid w:val="003A30EE"/>
    <w:rsid w:val="003A36BE"/>
    <w:rsid w:val="003A7D29"/>
    <w:rsid w:val="003B0BB2"/>
    <w:rsid w:val="003B200F"/>
    <w:rsid w:val="003B3B2D"/>
    <w:rsid w:val="003B58A0"/>
    <w:rsid w:val="003B5CA3"/>
    <w:rsid w:val="003B5D02"/>
    <w:rsid w:val="003C4047"/>
    <w:rsid w:val="003C557D"/>
    <w:rsid w:val="003D33DC"/>
    <w:rsid w:val="003D43E2"/>
    <w:rsid w:val="003D4EAE"/>
    <w:rsid w:val="003D584A"/>
    <w:rsid w:val="003D6C60"/>
    <w:rsid w:val="003D6C88"/>
    <w:rsid w:val="003E0676"/>
    <w:rsid w:val="003E2483"/>
    <w:rsid w:val="003E3402"/>
    <w:rsid w:val="003E3FD2"/>
    <w:rsid w:val="003E53B3"/>
    <w:rsid w:val="003E55F4"/>
    <w:rsid w:val="003E58C1"/>
    <w:rsid w:val="003E7030"/>
    <w:rsid w:val="003E7628"/>
    <w:rsid w:val="003F0539"/>
    <w:rsid w:val="003F5DF7"/>
    <w:rsid w:val="003F5FC3"/>
    <w:rsid w:val="003F6228"/>
    <w:rsid w:val="004001D8"/>
    <w:rsid w:val="004007FF"/>
    <w:rsid w:val="00401256"/>
    <w:rsid w:val="00404C9D"/>
    <w:rsid w:val="004066FE"/>
    <w:rsid w:val="00411012"/>
    <w:rsid w:val="00411260"/>
    <w:rsid w:val="004118F7"/>
    <w:rsid w:val="00411D0C"/>
    <w:rsid w:val="00413E96"/>
    <w:rsid w:val="00414EE6"/>
    <w:rsid w:val="004150B2"/>
    <w:rsid w:val="00416815"/>
    <w:rsid w:val="00417178"/>
    <w:rsid w:val="00420FBB"/>
    <w:rsid w:val="0042157F"/>
    <w:rsid w:val="00427493"/>
    <w:rsid w:val="004278F0"/>
    <w:rsid w:val="00427E5D"/>
    <w:rsid w:val="00430746"/>
    <w:rsid w:val="00431833"/>
    <w:rsid w:val="00432069"/>
    <w:rsid w:val="00433622"/>
    <w:rsid w:val="00436CD1"/>
    <w:rsid w:val="00437BC4"/>
    <w:rsid w:val="00443586"/>
    <w:rsid w:val="004436A7"/>
    <w:rsid w:val="00446039"/>
    <w:rsid w:val="0044717E"/>
    <w:rsid w:val="00451907"/>
    <w:rsid w:val="00452CD4"/>
    <w:rsid w:val="004530CD"/>
    <w:rsid w:val="004530E5"/>
    <w:rsid w:val="004546F0"/>
    <w:rsid w:val="0045513F"/>
    <w:rsid w:val="00456585"/>
    <w:rsid w:val="00462D09"/>
    <w:rsid w:val="00462E25"/>
    <w:rsid w:val="00463CEF"/>
    <w:rsid w:val="00464647"/>
    <w:rsid w:val="004653BD"/>
    <w:rsid w:val="0046702E"/>
    <w:rsid w:val="004703FB"/>
    <w:rsid w:val="00470767"/>
    <w:rsid w:val="00470C37"/>
    <w:rsid w:val="0047322B"/>
    <w:rsid w:val="00473AFE"/>
    <w:rsid w:val="00475252"/>
    <w:rsid w:val="0047531C"/>
    <w:rsid w:val="004760B1"/>
    <w:rsid w:val="00476A50"/>
    <w:rsid w:val="00477837"/>
    <w:rsid w:val="00477992"/>
    <w:rsid w:val="00480B5D"/>
    <w:rsid w:val="004845E8"/>
    <w:rsid w:val="00485784"/>
    <w:rsid w:val="00491BC9"/>
    <w:rsid w:val="00494275"/>
    <w:rsid w:val="00495190"/>
    <w:rsid w:val="00496CF2"/>
    <w:rsid w:val="00496D22"/>
    <w:rsid w:val="00497CFB"/>
    <w:rsid w:val="00497E14"/>
    <w:rsid w:val="004A04D7"/>
    <w:rsid w:val="004A0792"/>
    <w:rsid w:val="004A0D77"/>
    <w:rsid w:val="004A0E92"/>
    <w:rsid w:val="004A0F9B"/>
    <w:rsid w:val="004A4807"/>
    <w:rsid w:val="004A576B"/>
    <w:rsid w:val="004B0195"/>
    <w:rsid w:val="004B2304"/>
    <w:rsid w:val="004B31E8"/>
    <w:rsid w:val="004B5C38"/>
    <w:rsid w:val="004B7043"/>
    <w:rsid w:val="004C08A6"/>
    <w:rsid w:val="004C1FC3"/>
    <w:rsid w:val="004C2597"/>
    <w:rsid w:val="004C3477"/>
    <w:rsid w:val="004C3C85"/>
    <w:rsid w:val="004C5CB6"/>
    <w:rsid w:val="004D01F5"/>
    <w:rsid w:val="004D0C25"/>
    <w:rsid w:val="004D23BC"/>
    <w:rsid w:val="004D33DF"/>
    <w:rsid w:val="004D3689"/>
    <w:rsid w:val="004D4689"/>
    <w:rsid w:val="004D4D2C"/>
    <w:rsid w:val="004D5059"/>
    <w:rsid w:val="004D511E"/>
    <w:rsid w:val="004D60D4"/>
    <w:rsid w:val="004D7CD4"/>
    <w:rsid w:val="004E0AB2"/>
    <w:rsid w:val="004E18A1"/>
    <w:rsid w:val="004E481C"/>
    <w:rsid w:val="004E4A22"/>
    <w:rsid w:val="004E57D8"/>
    <w:rsid w:val="004E5A38"/>
    <w:rsid w:val="004E6D92"/>
    <w:rsid w:val="004E7054"/>
    <w:rsid w:val="004F1795"/>
    <w:rsid w:val="004F1A52"/>
    <w:rsid w:val="004F4402"/>
    <w:rsid w:val="004F5B5D"/>
    <w:rsid w:val="0050059F"/>
    <w:rsid w:val="00501543"/>
    <w:rsid w:val="00502E64"/>
    <w:rsid w:val="00503049"/>
    <w:rsid w:val="00503D0A"/>
    <w:rsid w:val="00504FF0"/>
    <w:rsid w:val="00505591"/>
    <w:rsid w:val="0050614D"/>
    <w:rsid w:val="005074D5"/>
    <w:rsid w:val="00507519"/>
    <w:rsid w:val="00513B3E"/>
    <w:rsid w:val="00515DDD"/>
    <w:rsid w:val="00515E53"/>
    <w:rsid w:val="00517C45"/>
    <w:rsid w:val="00522594"/>
    <w:rsid w:val="005227DC"/>
    <w:rsid w:val="005227F3"/>
    <w:rsid w:val="00523123"/>
    <w:rsid w:val="00523375"/>
    <w:rsid w:val="00523741"/>
    <w:rsid w:val="00524C3E"/>
    <w:rsid w:val="00525D99"/>
    <w:rsid w:val="00526029"/>
    <w:rsid w:val="00530957"/>
    <w:rsid w:val="005311B0"/>
    <w:rsid w:val="005312FA"/>
    <w:rsid w:val="0053189F"/>
    <w:rsid w:val="00531FAA"/>
    <w:rsid w:val="0053363D"/>
    <w:rsid w:val="00537DA0"/>
    <w:rsid w:val="0054019B"/>
    <w:rsid w:val="00540F7B"/>
    <w:rsid w:val="005416A0"/>
    <w:rsid w:val="005431B9"/>
    <w:rsid w:val="00543E5F"/>
    <w:rsid w:val="00543F04"/>
    <w:rsid w:val="0054736A"/>
    <w:rsid w:val="00547B15"/>
    <w:rsid w:val="0055002F"/>
    <w:rsid w:val="00551FA9"/>
    <w:rsid w:val="0055227D"/>
    <w:rsid w:val="0055339F"/>
    <w:rsid w:val="00553762"/>
    <w:rsid w:val="00553892"/>
    <w:rsid w:val="00553C4F"/>
    <w:rsid w:val="005602E2"/>
    <w:rsid w:val="005609E3"/>
    <w:rsid w:val="00561636"/>
    <w:rsid w:val="00564162"/>
    <w:rsid w:val="0056471F"/>
    <w:rsid w:val="00564D7C"/>
    <w:rsid w:val="00565A0A"/>
    <w:rsid w:val="0056616E"/>
    <w:rsid w:val="00573351"/>
    <w:rsid w:val="0057416F"/>
    <w:rsid w:val="0057462C"/>
    <w:rsid w:val="00576140"/>
    <w:rsid w:val="00576213"/>
    <w:rsid w:val="00581638"/>
    <w:rsid w:val="00584500"/>
    <w:rsid w:val="00586B31"/>
    <w:rsid w:val="005914DB"/>
    <w:rsid w:val="00592932"/>
    <w:rsid w:val="00595F79"/>
    <w:rsid w:val="0059652B"/>
    <w:rsid w:val="005A0778"/>
    <w:rsid w:val="005A44D5"/>
    <w:rsid w:val="005A4BDF"/>
    <w:rsid w:val="005A6A28"/>
    <w:rsid w:val="005B280D"/>
    <w:rsid w:val="005B36A5"/>
    <w:rsid w:val="005B54E2"/>
    <w:rsid w:val="005B62C4"/>
    <w:rsid w:val="005B68A4"/>
    <w:rsid w:val="005B6DD1"/>
    <w:rsid w:val="005B7EB9"/>
    <w:rsid w:val="005C006D"/>
    <w:rsid w:val="005C0481"/>
    <w:rsid w:val="005C23BA"/>
    <w:rsid w:val="005C4B0E"/>
    <w:rsid w:val="005C50AD"/>
    <w:rsid w:val="005C52DB"/>
    <w:rsid w:val="005C5B84"/>
    <w:rsid w:val="005C65E1"/>
    <w:rsid w:val="005C6ADB"/>
    <w:rsid w:val="005C7A6C"/>
    <w:rsid w:val="005D1982"/>
    <w:rsid w:val="005D6141"/>
    <w:rsid w:val="005D763C"/>
    <w:rsid w:val="005D77F0"/>
    <w:rsid w:val="005E467C"/>
    <w:rsid w:val="005E6359"/>
    <w:rsid w:val="005F0827"/>
    <w:rsid w:val="005F105B"/>
    <w:rsid w:val="005F1F0F"/>
    <w:rsid w:val="005F25ED"/>
    <w:rsid w:val="005F2E9E"/>
    <w:rsid w:val="005F4568"/>
    <w:rsid w:val="005F4646"/>
    <w:rsid w:val="005F755F"/>
    <w:rsid w:val="0060208B"/>
    <w:rsid w:val="00603B86"/>
    <w:rsid w:val="00607572"/>
    <w:rsid w:val="00607E97"/>
    <w:rsid w:val="006104E8"/>
    <w:rsid w:val="0061061F"/>
    <w:rsid w:val="00610B2F"/>
    <w:rsid w:val="00611834"/>
    <w:rsid w:val="00611BB5"/>
    <w:rsid w:val="00616AAF"/>
    <w:rsid w:val="006176FC"/>
    <w:rsid w:val="00620B6E"/>
    <w:rsid w:val="0062265E"/>
    <w:rsid w:val="00622A4C"/>
    <w:rsid w:val="006237EA"/>
    <w:rsid w:val="00623A98"/>
    <w:rsid w:val="00631585"/>
    <w:rsid w:val="00635755"/>
    <w:rsid w:val="0064170C"/>
    <w:rsid w:val="0064294E"/>
    <w:rsid w:val="0064413D"/>
    <w:rsid w:val="006445D7"/>
    <w:rsid w:val="0064536A"/>
    <w:rsid w:val="00645830"/>
    <w:rsid w:val="00645CBE"/>
    <w:rsid w:val="00646B86"/>
    <w:rsid w:val="00647511"/>
    <w:rsid w:val="006505D4"/>
    <w:rsid w:val="00650CB3"/>
    <w:rsid w:val="00651769"/>
    <w:rsid w:val="00653A28"/>
    <w:rsid w:val="00656D47"/>
    <w:rsid w:val="00657C3A"/>
    <w:rsid w:val="00660D88"/>
    <w:rsid w:val="00665727"/>
    <w:rsid w:val="006657D0"/>
    <w:rsid w:val="006663D5"/>
    <w:rsid w:val="00667131"/>
    <w:rsid w:val="00667280"/>
    <w:rsid w:val="0067089A"/>
    <w:rsid w:val="006747DA"/>
    <w:rsid w:val="00675A5F"/>
    <w:rsid w:val="00675B5A"/>
    <w:rsid w:val="0067662C"/>
    <w:rsid w:val="0067772F"/>
    <w:rsid w:val="00680B70"/>
    <w:rsid w:val="00680BA2"/>
    <w:rsid w:val="00682D5C"/>
    <w:rsid w:val="00683A45"/>
    <w:rsid w:val="00683B63"/>
    <w:rsid w:val="006851AA"/>
    <w:rsid w:val="00685AA1"/>
    <w:rsid w:val="0068643A"/>
    <w:rsid w:val="00690999"/>
    <w:rsid w:val="00693922"/>
    <w:rsid w:val="00697DF5"/>
    <w:rsid w:val="006A214F"/>
    <w:rsid w:val="006A3091"/>
    <w:rsid w:val="006A3AD0"/>
    <w:rsid w:val="006A3C3C"/>
    <w:rsid w:val="006A5531"/>
    <w:rsid w:val="006A6693"/>
    <w:rsid w:val="006A6803"/>
    <w:rsid w:val="006B0251"/>
    <w:rsid w:val="006B0CB8"/>
    <w:rsid w:val="006B407D"/>
    <w:rsid w:val="006B60C3"/>
    <w:rsid w:val="006B6F20"/>
    <w:rsid w:val="006C1E3E"/>
    <w:rsid w:val="006C2357"/>
    <w:rsid w:val="006C3248"/>
    <w:rsid w:val="006C57C3"/>
    <w:rsid w:val="006C5B94"/>
    <w:rsid w:val="006C6964"/>
    <w:rsid w:val="006D1212"/>
    <w:rsid w:val="006D39E8"/>
    <w:rsid w:val="006D5286"/>
    <w:rsid w:val="006E0ADA"/>
    <w:rsid w:val="006E1626"/>
    <w:rsid w:val="006E19D7"/>
    <w:rsid w:val="006E1FCD"/>
    <w:rsid w:val="006E2BE1"/>
    <w:rsid w:val="006E380D"/>
    <w:rsid w:val="006E4052"/>
    <w:rsid w:val="006E5AF4"/>
    <w:rsid w:val="006F1226"/>
    <w:rsid w:val="006F141C"/>
    <w:rsid w:val="006F6806"/>
    <w:rsid w:val="00700F32"/>
    <w:rsid w:val="007025C9"/>
    <w:rsid w:val="007033E9"/>
    <w:rsid w:val="00704929"/>
    <w:rsid w:val="00705A7E"/>
    <w:rsid w:val="00705F54"/>
    <w:rsid w:val="007105E3"/>
    <w:rsid w:val="00710A5B"/>
    <w:rsid w:val="007114BA"/>
    <w:rsid w:val="0071169C"/>
    <w:rsid w:val="007142B0"/>
    <w:rsid w:val="00714B20"/>
    <w:rsid w:val="00715DAB"/>
    <w:rsid w:val="007178E4"/>
    <w:rsid w:val="0072241D"/>
    <w:rsid w:val="00722A1B"/>
    <w:rsid w:val="007247AF"/>
    <w:rsid w:val="007265C4"/>
    <w:rsid w:val="00726ECD"/>
    <w:rsid w:val="0072731C"/>
    <w:rsid w:val="00730E41"/>
    <w:rsid w:val="00731A0C"/>
    <w:rsid w:val="00732E29"/>
    <w:rsid w:val="00734158"/>
    <w:rsid w:val="00737690"/>
    <w:rsid w:val="007407F4"/>
    <w:rsid w:val="007422BD"/>
    <w:rsid w:val="00743BCA"/>
    <w:rsid w:val="0074433C"/>
    <w:rsid w:val="00744CD2"/>
    <w:rsid w:val="007532A3"/>
    <w:rsid w:val="0075459F"/>
    <w:rsid w:val="007610E6"/>
    <w:rsid w:val="00762D32"/>
    <w:rsid w:val="00763021"/>
    <w:rsid w:val="00763660"/>
    <w:rsid w:val="00763966"/>
    <w:rsid w:val="00764250"/>
    <w:rsid w:val="00764260"/>
    <w:rsid w:val="00764AB3"/>
    <w:rsid w:val="00764FC0"/>
    <w:rsid w:val="007654AD"/>
    <w:rsid w:val="0076662A"/>
    <w:rsid w:val="007678EF"/>
    <w:rsid w:val="00770F0D"/>
    <w:rsid w:val="00770F5C"/>
    <w:rsid w:val="00771A45"/>
    <w:rsid w:val="00772076"/>
    <w:rsid w:val="0077351B"/>
    <w:rsid w:val="00773C10"/>
    <w:rsid w:val="00773D37"/>
    <w:rsid w:val="00775969"/>
    <w:rsid w:val="00775BA1"/>
    <w:rsid w:val="00777A67"/>
    <w:rsid w:val="007855E7"/>
    <w:rsid w:val="0078661F"/>
    <w:rsid w:val="00787E5F"/>
    <w:rsid w:val="0079428C"/>
    <w:rsid w:val="00794497"/>
    <w:rsid w:val="00794BA9"/>
    <w:rsid w:val="007966AE"/>
    <w:rsid w:val="007A0A7E"/>
    <w:rsid w:val="007A2333"/>
    <w:rsid w:val="007A439C"/>
    <w:rsid w:val="007A48BE"/>
    <w:rsid w:val="007A679D"/>
    <w:rsid w:val="007A6CDC"/>
    <w:rsid w:val="007A79C2"/>
    <w:rsid w:val="007B0977"/>
    <w:rsid w:val="007B09F9"/>
    <w:rsid w:val="007B2DE7"/>
    <w:rsid w:val="007C183D"/>
    <w:rsid w:val="007C1B05"/>
    <w:rsid w:val="007C3595"/>
    <w:rsid w:val="007C56B4"/>
    <w:rsid w:val="007C5759"/>
    <w:rsid w:val="007C7493"/>
    <w:rsid w:val="007D05F6"/>
    <w:rsid w:val="007D09B9"/>
    <w:rsid w:val="007D2873"/>
    <w:rsid w:val="007D2A95"/>
    <w:rsid w:val="007D2C27"/>
    <w:rsid w:val="007D2EE0"/>
    <w:rsid w:val="007D6B59"/>
    <w:rsid w:val="007E1333"/>
    <w:rsid w:val="007E3B10"/>
    <w:rsid w:val="007E71C4"/>
    <w:rsid w:val="007E7D89"/>
    <w:rsid w:val="007F039F"/>
    <w:rsid w:val="007F17DF"/>
    <w:rsid w:val="007F2CE2"/>
    <w:rsid w:val="007F3982"/>
    <w:rsid w:val="007F498C"/>
    <w:rsid w:val="007F6461"/>
    <w:rsid w:val="007F6F34"/>
    <w:rsid w:val="007F7FFA"/>
    <w:rsid w:val="00800559"/>
    <w:rsid w:val="0080284D"/>
    <w:rsid w:val="008121FF"/>
    <w:rsid w:val="00816020"/>
    <w:rsid w:val="00817C83"/>
    <w:rsid w:val="00820808"/>
    <w:rsid w:val="008217C6"/>
    <w:rsid w:val="0082318D"/>
    <w:rsid w:val="00824090"/>
    <w:rsid w:val="00827E35"/>
    <w:rsid w:val="0083026E"/>
    <w:rsid w:val="00831A7D"/>
    <w:rsid w:val="00832595"/>
    <w:rsid w:val="00832A5A"/>
    <w:rsid w:val="0083351C"/>
    <w:rsid w:val="00833D96"/>
    <w:rsid w:val="00834640"/>
    <w:rsid w:val="00836242"/>
    <w:rsid w:val="008407D3"/>
    <w:rsid w:val="0084163E"/>
    <w:rsid w:val="00844D96"/>
    <w:rsid w:val="00844F78"/>
    <w:rsid w:val="00847044"/>
    <w:rsid w:val="00847654"/>
    <w:rsid w:val="00847A61"/>
    <w:rsid w:val="00850AE6"/>
    <w:rsid w:val="00852A96"/>
    <w:rsid w:val="00852F8B"/>
    <w:rsid w:val="00853373"/>
    <w:rsid w:val="0085609A"/>
    <w:rsid w:val="0086204D"/>
    <w:rsid w:val="00862136"/>
    <w:rsid w:val="00864DF1"/>
    <w:rsid w:val="00864E89"/>
    <w:rsid w:val="0087099F"/>
    <w:rsid w:val="00871E34"/>
    <w:rsid w:val="00872265"/>
    <w:rsid w:val="008727D2"/>
    <w:rsid w:val="0087299F"/>
    <w:rsid w:val="00873044"/>
    <w:rsid w:val="00874FF1"/>
    <w:rsid w:val="008756B6"/>
    <w:rsid w:val="00875E31"/>
    <w:rsid w:val="00875FFF"/>
    <w:rsid w:val="00876B7B"/>
    <w:rsid w:val="0088034E"/>
    <w:rsid w:val="00882762"/>
    <w:rsid w:val="008830CC"/>
    <w:rsid w:val="00885BC7"/>
    <w:rsid w:val="00885CAB"/>
    <w:rsid w:val="0088601D"/>
    <w:rsid w:val="00886FA3"/>
    <w:rsid w:val="008874EF"/>
    <w:rsid w:val="00890403"/>
    <w:rsid w:val="00890623"/>
    <w:rsid w:val="00890878"/>
    <w:rsid w:val="00890F09"/>
    <w:rsid w:val="00895336"/>
    <w:rsid w:val="0089694A"/>
    <w:rsid w:val="008969DB"/>
    <w:rsid w:val="00896AED"/>
    <w:rsid w:val="008A0E63"/>
    <w:rsid w:val="008A2EF3"/>
    <w:rsid w:val="008A41F2"/>
    <w:rsid w:val="008A4B40"/>
    <w:rsid w:val="008A5588"/>
    <w:rsid w:val="008A575F"/>
    <w:rsid w:val="008A59AA"/>
    <w:rsid w:val="008A5D4D"/>
    <w:rsid w:val="008A6A9B"/>
    <w:rsid w:val="008A7425"/>
    <w:rsid w:val="008A7502"/>
    <w:rsid w:val="008A7655"/>
    <w:rsid w:val="008B1496"/>
    <w:rsid w:val="008B2B27"/>
    <w:rsid w:val="008B5497"/>
    <w:rsid w:val="008B6404"/>
    <w:rsid w:val="008B6662"/>
    <w:rsid w:val="008C27A7"/>
    <w:rsid w:val="008C3CA0"/>
    <w:rsid w:val="008C509F"/>
    <w:rsid w:val="008C67B6"/>
    <w:rsid w:val="008D05A8"/>
    <w:rsid w:val="008D11FC"/>
    <w:rsid w:val="008D1BF9"/>
    <w:rsid w:val="008D2952"/>
    <w:rsid w:val="008D2C65"/>
    <w:rsid w:val="008D3D29"/>
    <w:rsid w:val="008D5349"/>
    <w:rsid w:val="008D6E56"/>
    <w:rsid w:val="008E0896"/>
    <w:rsid w:val="008E45C9"/>
    <w:rsid w:val="008E4676"/>
    <w:rsid w:val="008E5BB2"/>
    <w:rsid w:val="008E5E71"/>
    <w:rsid w:val="008E712D"/>
    <w:rsid w:val="008E7239"/>
    <w:rsid w:val="008E72CB"/>
    <w:rsid w:val="008E7E7F"/>
    <w:rsid w:val="008F14B0"/>
    <w:rsid w:val="008F4527"/>
    <w:rsid w:val="008F61D3"/>
    <w:rsid w:val="008F7C58"/>
    <w:rsid w:val="009021DF"/>
    <w:rsid w:val="009028F8"/>
    <w:rsid w:val="00902CEC"/>
    <w:rsid w:val="00907E3A"/>
    <w:rsid w:val="00911D01"/>
    <w:rsid w:val="0091268E"/>
    <w:rsid w:val="00912E68"/>
    <w:rsid w:val="0091529A"/>
    <w:rsid w:val="00916481"/>
    <w:rsid w:val="00920858"/>
    <w:rsid w:val="00920D7A"/>
    <w:rsid w:val="0092286C"/>
    <w:rsid w:val="0092592F"/>
    <w:rsid w:val="009264F4"/>
    <w:rsid w:val="00930D3C"/>
    <w:rsid w:val="00931576"/>
    <w:rsid w:val="0093437C"/>
    <w:rsid w:val="00934EEE"/>
    <w:rsid w:val="00937B6F"/>
    <w:rsid w:val="00937C37"/>
    <w:rsid w:val="00945C0B"/>
    <w:rsid w:val="009467DF"/>
    <w:rsid w:val="0094784D"/>
    <w:rsid w:val="00951E58"/>
    <w:rsid w:val="00952A52"/>
    <w:rsid w:val="00952A6D"/>
    <w:rsid w:val="00953ECC"/>
    <w:rsid w:val="00954F63"/>
    <w:rsid w:val="009600D3"/>
    <w:rsid w:val="009600DF"/>
    <w:rsid w:val="00960D45"/>
    <w:rsid w:val="00960DD2"/>
    <w:rsid w:val="00960E6C"/>
    <w:rsid w:val="00962088"/>
    <w:rsid w:val="0096491E"/>
    <w:rsid w:val="0096533E"/>
    <w:rsid w:val="00971C00"/>
    <w:rsid w:val="00974450"/>
    <w:rsid w:val="00975AC9"/>
    <w:rsid w:val="00976115"/>
    <w:rsid w:val="00976239"/>
    <w:rsid w:val="00976C61"/>
    <w:rsid w:val="009804F0"/>
    <w:rsid w:val="009813D0"/>
    <w:rsid w:val="0098142D"/>
    <w:rsid w:val="00981D63"/>
    <w:rsid w:val="00982038"/>
    <w:rsid w:val="009834C4"/>
    <w:rsid w:val="00985513"/>
    <w:rsid w:val="0098622D"/>
    <w:rsid w:val="009870C1"/>
    <w:rsid w:val="00991205"/>
    <w:rsid w:val="00993241"/>
    <w:rsid w:val="00995E9A"/>
    <w:rsid w:val="0099636C"/>
    <w:rsid w:val="009967C1"/>
    <w:rsid w:val="00996DF8"/>
    <w:rsid w:val="009A0642"/>
    <w:rsid w:val="009A4806"/>
    <w:rsid w:val="009A6FA3"/>
    <w:rsid w:val="009A733A"/>
    <w:rsid w:val="009A7A83"/>
    <w:rsid w:val="009A7D61"/>
    <w:rsid w:val="009B0EBA"/>
    <w:rsid w:val="009B1FE6"/>
    <w:rsid w:val="009B2623"/>
    <w:rsid w:val="009B2D79"/>
    <w:rsid w:val="009B5EF3"/>
    <w:rsid w:val="009B7141"/>
    <w:rsid w:val="009B7749"/>
    <w:rsid w:val="009C0036"/>
    <w:rsid w:val="009C0C8A"/>
    <w:rsid w:val="009C2CC9"/>
    <w:rsid w:val="009C2D65"/>
    <w:rsid w:val="009C406C"/>
    <w:rsid w:val="009C7110"/>
    <w:rsid w:val="009C7D61"/>
    <w:rsid w:val="009D1008"/>
    <w:rsid w:val="009D10FC"/>
    <w:rsid w:val="009D2FB3"/>
    <w:rsid w:val="009D3D8C"/>
    <w:rsid w:val="009D5720"/>
    <w:rsid w:val="009D5856"/>
    <w:rsid w:val="009D765F"/>
    <w:rsid w:val="009D791E"/>
    <w:rsid w:val="009D7E28"/>
    <w:rsid w:val="009E014A"/>
    <w:rsid w:val="009E3FD4"/>
    <w:rsid w:val="009E4D63"/>
    <w:rsid w:val="009E529C"/>
    <w:rsid w:val="009E5ACD"/>
    <w:rsid w:val="009F22B8"/>
    <w:rsid w:val="009F47D6"/>
    <w:rsid w:val="009F5251"/>
    <w:rsid w:val="009F5EE6"/>
    <w:rsid w:val="00A00E03"/>
    <w:rsid w:val="00A010ED"/>
    <w:rsid w:val="00A0110A"/>
    <w:rsid w:val="00A019A1"/>
    <w:rsid w:val="00A019A6"/>
    <w:rsid w:val="00A01F6E"/>
    <w:rsid w:val="00A02325"/>
    <w:rsid w:val="00A06645"/>
    <w:rsid w:val="00A066E6"/>
    <w:rsid w:val="00A107DF"/>
    <w:rsid w:val="00A10D87"/>
    <w:rsid w:val="00A112D1"/>
    <w:rsid w:val="00A116AF"/>
    <w:rsid w:val="00A14D12"/>
    <w:rsid w:val="00A1600E"/>
    <w:rsid w:val="00A228EC"/>
    <w:rsid w:val="00A2697B"/>
    <w:rsid w:val="00A269FD"/>
    <w:rsid w:val="00A32307"/>
    <w:rsid w:val="00A32A40"/>
    <w:rsid w:val="00A32FE4"/>
    <w:rsid w:val="00A331EE"/>
    <w:rsid w:val="00A3405C"/>
    <w:rsid w:val="00A347C6"/>
    <w:rsid w:val="00A35F44"/>
    <w:rsid w:val="00A40EB5"/>
    <w:rsid w:val="00A432BB"/>
    <w:rsid w:val="00A44562"/>
    <w:rsid w:val="00A46325"/>
    <w:rsid w:val="00A47A72"/>
    <w:rsid w:val="00A5011F"/>
    <w:rsid w:val="00A50A9E"/>
    <w:rsid w:val="00A52784"/>
    <w:rsid w:val="00A54E68"/>
    <w:rsid w:val="00A554F1"/>
    <w:rsid w:val="00A56075"/>
    <w:rsid w:val="00A60A4A"/>
    <w:rsid w:val="00A6199B"/>
    <w:rsid w:val="00A61B7E"/>
    <w:rsid w:val="00A62C2F"/>
    <w:rsid w:val="00A63F14"/>
    <w:rsid w:val="00A64BD6"/>
    <w:rsid w:val="00A64D63"/>
    <w:rsid w:val="00A65722"/>
    <w:rsid w:val="00A6579E"/>
    <w:rsid w:val="00A65BC6"/>
    <w:rsid w:val="00A702DE"/>
    <w:rsid w:val="00A703FA"/>
    <w:rsid w:val="00A7120A"/>
    <w:rsid w:val="00A7196C"/>
    <w:rsid w:val="00A73162"/>
    <w:rsid w:val="00A73A4C"/>
    <w:rsid w:val="00A73D26"/>
    <w:rsid w:val="00A746D0"/>
    <w:rsid w:val="00A75993"/>
    <w:rsid w:val="00A770A8"/>
    <w:rsid w:val="00A819A6"/>
    <w:rsid w:val="00A847F5"/>
    <w:rsid w:val="00A8484D"/>
    <w:rsid w:val="00A863A7"/>
    <w:rsid w:val="00A87FA1"/>
    <w:rsid w:val="00A904F4"/>
    <w:rsid w:val="00A91A43"/>
    <w:rsid w:val="00A93990"/>
    <w:rsid w:val="00A93A32"/>
    <w:rsid w:val="00A94DEA"/>
    <w:rsid w:val="00A95F97"/>
    <w:rsid w:val="00A96D7D"/>
    <w:rsid w:val="00AA0819"/>
    <w:rsid w:val="00AA26CB"/>
    <w:rsid w:val="00AA2C9A"/>
    <w:rsid w:val="00AA32AA"/>
    <w:rsid w:val="00AA41E9"/>
    <w:rsid w:val="00AA7ACC"/>
    <w:rsid w:val="00AB085C"/>
    <w:rsid w:val="00AB244B"/>
    <w:rsid w:val="00AB4991"/>
    <w:rsid w:val="00AB5BF5"/>
    <w:rsid w:val="00AB5D17"/>
    <w:rsid w:val="00AB5F56"/>
    <w:rsid w:val="00AB7E1E"/>
    <w:rsid w:val="00AB7F0F"/>
    <w:rsid w:val="00AC15AE"/>
    <w:rsid w:val="00AC29A7"/>
    <w:rsid w:val="00AC45C0"/>
    <w:rsid w:val="00AC514E"/>
    <w:rsid w:val="00AC7E3B"/>
    <w:rsid w:val="00AD1475"/>
    <w:rsid w:val="00AD5194"/>
    <w:rsid w:val="00AD5529"/>
    <w:rsid w:val="00AD5C10"/>
    <w:rsid w:val="00AD67F1"/>
    <w:rsid w:val="00AD75C9"/>
    <w:rsid w:val="00AE062A"/>
    <w:rsid w:val="00AE0C16"/>
    <w:rsid w:val="00AE0DCD"/>
    <w:rsid w:val="00AE1135"/>
    <w:rsid w:val="00AE15A3"/>
    <w:rsid w:val="00AE5DC2"/>
    <w:rsid w:val="00AE65D6"/>
    <w:rsid w:val="00AF26DD"/>
    <w:rsid w:val="00AF3F7E"/>
    <w:rsid w:val="00AF4E59"/>
    <w:rsid w:val="00AF58BB"/>
    <w:rsid w:val="00AF6A49"/>
    <w:rsid w:val="00AF76DC"/>
    <w:rsid w:val="00AF784F"/>
    <w:rsid w:val="00B005D6"/>
    <w:rsid w:val="00B12EB0"/>
    <w:rsid w:val="00B13EBA"/>
    <w:rsid w:val="00B21525"/>
    <w:rsid w:val="00B231E5"/>
    <w:rsid w:val="00B23381"/>
    <w:rsid w:val="00B259C7"/>
    <w:rsid w:val="00B26E34"/>
    <w:rsid w:val="00B27BEF"/>
    <w:rsid w:val="00B31107"/>
    <w:rsid w:val="00B319EE"/>
    <w:rsid w:val="00B334FB"/>
    <w:rsid w:val="00B3524B"/>
    <w:rsid w:val="00B35E4A"/>
    <w:rsid w:val="00B4237F"/>
    <w:rsid w:val="00B42DAC"/>
    <w:rsid w:val="00B449DA"/>
    <w:rsid w:val="00B44AAF"/>
    <w:rsid w:val="00B44E01"/>
    <w:rsid w:val="00B44E61"/>
    <w:rsid w:val="00B50542"/>
    <w:rsid w:val="00B5169B"/>
    <w:rsid w:val="00B527E2"/>
    <w:rsid w:val="00B529FF"/>
    <w:rsid w:val="00B53DE3"/>
    <w:rsid w:val="00B541E1"/>
    <w:rsid w:val="00B60E21"/>
    <w:rsid w:val="00B61F9D"/>
    <w:rsid w:val="00B64FD8"/>
    <w:rsid w:val="00B6634C"/>
    <w:rsid w:val="00B67EBD"/>
    <w:rsid w:val="00B74976"/>
    <w:rsid w:val="00B75886"/>
    <w:rsid w:val="00B77490"/>
    <w:rsid w:val="00B77ABB"/>
    <w:rsid w:val="00B80AB6"/>
    <w:rsid w:val="00B81AF5"/>
    <w:rsid w:val="00B8605F"/>
    <w:rsid w:val="00B952DC"/>
    <w:rsid w:val="00BA07A7"/>
    <w:rsid w:val="00BA1FF3"/>
    <w:rsid w:val="00BA20F5"/>
    <w:rsid w:val="00BA4BDC"/>
    <w:rsid w:val="00BA587F"/>
    <w:rsid w:val="00BA5ADF"/>
    <w:rsid w:val="00BA6018"/>
    <w:rsid w:val="00BA6849"/>
    <w:rsid w:val="00BB2B38"/>
    <w:rsid w:val="00BB36A4"/>
    <w:rsid w:val="00BB3EE0"/>
    <w:rsid w:val="00BB3FB9"/>
    <w:rsid w:val="00BB3FEC"/>
    <w:rsid w:val="00BB74B8"/>
    <w:rsid w:val="00BB78B7"/>
    <w:rsid w:val="00BC04D1"/>
    <w:rsid w:val="00BC10AE"/>
    <w:rsid w:val="00BC2FA9"/>
    <w:rsid w:val="00BD5849"/>
    <w:rsid w:val="00BD63C1"/>
    <w:rsid w:val="00BD6836"/>
    <w:rsid w:val="00BE00F5"/>
    <w:rsid w:val="00BE0FE6"/>
    <w:rsid w:val="00BE18B5"/>
    <w:rsid w:val="00BE1BEC"/>
    <w:rsid w:val="00BE3498"/>
    <w:rsid w:val="00BE3628"/>
    <w:rsid w:val="00BE46F6"/>
    <w:rsid w:val="00BE4D1D"/>
    <w:rsid w:val="00BE517C"/>
    <w:rsid w:val="00BE67EC"/>
    <w:rsid w:val="00BF0B92"/>
    <w:rsid w:val="00BF2312"/>
    <w:rsid w:val="00BF55DD"/>
    <w:rsid w:val="00BF6A33"/>
    <w:rsid w:val="00BF79AE"/>
    <w:rsid w:val="00C0030E"/>
    <w:rsid w:val="00C012E0"/>
    <w:rsid w:val="00C04304"/>
    <w:rsid w:val="00C048AB"/>
    <w:rsid w:val="00C052AD"/>
    <w:rsid w:val="00C06379"/>
    <w:rsid w:val="00C06A57"/>
    <w:rsid w:val="00C070F4"/>
    <w:rsid w:val="00C14C0E"/>
    <w:rsid w:val="00C151AF"/>
    <w:rsid w:val="00C1558D"/>
    <w:rsid w:val="00C15B5A"/>
    <w:rsid w:val="00C169BA"/>
    <w:rsid w:val="00C2089C"/>
    <w:rsid w:val="00C21B4C"/>
    <w:rsid w:val="00C22753"/>
    <w:rsid w:val="00C23514"/>
    <w:rsid w:val="00C23D50"/>
    <w:rsid w:val="00C23E31"/>
    <w:rsid w:val="00C24EF1"/>
    <w:rsid w:val="00C2537E"/>
    <w:rsid w:val="00C271CD"/>
    <w:rsid w:val="00C27665"/>
    <w:rsid w:val="00C277EB"/>
    <w:rsid w:val="00C31BBB"/>
    <w:rsid w:val="00C3309B"/>
    <w:rsid w:val="00C336FF"/>
    <w:rsid w:val="00C35C62"/>
    <w:rsid w:val="00C3629C"/>
    <w:rsid w:val="00C37620"/>
    <w:rsid w:val="00C37BFF"/>
    <w:rsid w:val="00C40BCC"/>
    <w:rsid w:val="00C40E8D"/>
    <w:rsid w:val="00C42703"/>
    <w:rsid w:val="00C436F7"/>
    <w:rsid w:val="00C43A5D"/>
    <w:rsid w:val="00C4647B"/>
    <w:rsid w:val="00C5187A"/>
    <w:rsid w:val="00C520AE"/>
    <w:rsid w:val="00C55039"/>
    <w:rsid w:val="00C559A2"/>
    <w:rsid w:val="00C55AA9"/>
    <w:rsid w:val="00C55DE1"/>
    <w:rsid w:val="00C568C0"/>
    <w:rsid w:val="00C571FD"/>
    <w:rsid w:val="00C619A2"/>
    <w:rsid w:val="00C62A25"/>
    <w:rsid w:val="00C63C2A"/>
    <w:rsid w:val="00C64823"/>
    <w:rsid w:val="00C6667F"/>
    <w:rsid w:val="00C67D0C"/>
    <w:rsid w:val="00C71C2F"/>
    <w:rsid w:val="00C73C2F"/>
    <w:rsid w:val="00C74DBE"/>
    <w:rsid w:val="00C77D62"/>
    <w:rsid w:val="00C81215"/>
    <w:rsid w:val="00C8185E"/>
    <w:rsid w:val="00C81BE9"/>
    <w:rsid w:val="00C82AFD"/>
    <w:rsid w:val="00C830BE"/>
    <w:rsid w:val="00C8383A"/>
    <w:rsid w:val="00C843A7"/>
    <w:rsid w:val="00C867DF"/>
    <w:rsid w:val="00C91044"/>
    <w:rsid w:val="00C91B78"/>
    <w:rsid w:val="00C93BA1"/>
    <w:rsid w:val="00C94FBD"/>
    <w:rsid w:val="00C950E6"/>
    <w:rsid w:val="00C967DE"/>
    <w:rsid w:val="00CA07D8"/>
    <w:rsid w:val="00CA0A10"/>
    <w:rsid w:val="00CA1D2F"/>
    <w:rsid w:val="00CA2DB1"/>
    <w:rsid w:val="00CA56A0"/>
    <w:rsid w:val="00CA68E1"/>
    <w:rsid w:val="00CA6E91"/>
    <w:rsid w:val="00CB0084"/>
    <w:rsid w:val="00CB0329"/>
    <w:rsid w:val="00CB203F"/>
    <w:rsid w:val="00CB2066"/>
    <w:rsid w:val="00CB45F8"/>
    <w:rsid w:val="00CB680E"/>
    <w:rsid w:val="00CB718F"/>
    <w:rsid w:val="00CC0EB7"/>
    <w:rsid w:val="00CC104F"/>
    <w:rsid w:val="00CC2170"/>
    <w:rsid w:val="00CC42AA"/>
    <w:rsid w:val="00CC5926"/>
    <w:rsid w:val="00CD383B"/>
    <w:rsid w:val="00CD3B6D"/>
    <w:rsid w:val="00CD473C"/>
    <w:rsid w:val="00CD6FF6"/>
    <w:rsid w:val="00CE0CB0"/>
    <w:rsid w:val="00CE0CF3"/>
    <w:rsid w:val="00CE15D1"/>
    <w:rsid w:val="00CE2B65"/>
    <w:rsid w:val="00CE2EEA"/>
    <w:rsid w:val="00CE2EEF"/>
    <w:rsid w:val="00CE4698"/>
    <w:rsid w:val="00CE621E"/>
    <w:rsid w:val="00CE6410"/>
    <w:rsid w:val="00CE68AA"/>
    <w:rsid w:val="00CE7899"/>
    <w:rsid w:val="00CF37D3"/>
    <w:rsid w:val="00CF404B"/>
    <w:rsid w:val="00CF631A"/>
    <w:rsid w:val="00D044A5"/>
    <w:rsid w:val="00D07C64"/>
    <w:rsid w:val="00D10E7E"/>
    <w:rsid w:val="00D16393"/>
    <w:rsid w:val="00D172B6"/>
    <w:rsid w:val="00D20147"/>
    <w:rsid w:val="00D217CD"/>
    <w:rsid w:val="00D219CA"/>
    <w:rsid w:val="00D24A37"/>
    <w:rsid w:val="00D26EB5"/>
    <w:rsid w:val="00D27D93"/>
    <w:rsid w:val="00D27F60"/>
    <w:rsid w:val="00D3099B"/>
    <w:rsid w:val="00D324FA"/>
    <w:rsid w:val="00D33520"/>
    <w:rsid w:val="00D33E85"/>
    <w:rsid w:val="00D348D5"/>
    <w:rsid w:val="00D36548"/>
    <w:rsid w:val="00D365FA"/>
    <w:rsid w:val="00D44FC0"/>
    <w:rsid w:val="00D4515D"/>
    <w:rsid w:val="00D47781"/>
    <w:rsid w:val="00D53BF8"/>
    <w:rsid w:val="00D550B1"/>
    <w:rsid w:val="00D56DDD"/>
    <w:rsid w:val="00D6122E"/>
    <w:rsid w:val="00D62E57"/>
    <w:rsid w:val="00D6482E"/>
    <w:rsid w:val="00D663C4"/>
    <w:rsid w:val="00D6715E"/>
    <w:rsid w:val="00D67478"/>
    <w:rsid w:val="00D71E31"/>
    <w:rsid w:val="00D72B0E"/>
    <w:rsid w:val="00D7361B"/>
    <w:rsid w:val="00D73831"/>
    <w:rsid w:val="00D7383F"/>
    <w:rsid w:val="00D738F0"/>
    <w:rsid w:val="00D75670"/>
    <w:rsid w:val="00D773C1"/>
    <w:rsid w:val="00D80D99"/>
    <w:rsid w:val="00D81335"/>
    <w:rsid w:val="00D8429F"/>
    <w:rsid w:val="00D857C3"/>
    <w:rsid w:val="00D90A1D"/>
    <w:rsid w:val="00D90AAB"/>
    <w:rsid w:val="00D92C90"/>
    <w:rsid w:val="00D9315C"/>
    <w:rsid w:val="00D9375F"/>
    <w:rsid w:val="00D9544D"/>
    <w:rsid w:val="00D97A7B"/>
    <w:rsid w:val="00DA0C8D"/>
    <w:rsid w:val="00DA1C4D"/>
    <w:rsid w:val="00DA3258"/>
    <w:rsid w:val="00DA7932"/>
    <w:rsid w:val="00DA7C88"/>
    <w:rsid w:val="00DB01D2"/>
    <w:rsid w:val="00DB1CAB"/>
    <w:rsid w:val="00DB24E8"/>
    <w:rsid w:val="00DB36FC"/>
    <w:rsid w:val="00DB4813"/>
    <w:rsid w:val="00DB5010"/>
    <w:rsid w:val="00DB5894"/>
    <w:rsid w:val="00DB5AF3"/>
    <w:rsid w:val="00DB5F45"/>
    <w:rsid w:val="00DB6F69"/>
    <w:rsid w:val="00DB74CF"/>
    <w:rsid w:val="00DC0D8A"/>
    <w:rsid w:val="00DC1575"/>
    <w:rsid w:val="00DC18FB"/>
    <w:rsid w:val="00DC37DB"/>
    <w:rsid w:val="00DC399B"/>
    <w:rsid w:val="00DC3D61"/>
    <w:rsid w:val="00DC4EF8"/>
    <w:rsid w:val="00DC642C"/>
    <w:rsid w:val="00DC77DB"/>
    <w:rsid w:val="00DD0476"/>
    <w:rsid w:val="00DD18A3"/>
    <w:rsid w:val="00DD2EAD"/>
    <w:rsid w:val="00DD4F6A"/>
    <w:rsid w:val="00DD5A2D"/>
    <w:rsid w:val="00DD71E9"/>
    <w:rsid w:val="00DD735D"/>
    <w:rsid w:val="00DD7798"/>
    <w:rsid w:val="00DD7AAD"/>
    <w:rsid w:val="00DE1363"/>
    <w:rsid w:val="00DE5BD3"/>
    <w:rsid w:val="00DE6244"/>
    <w:rsid w:val="00DE7AEE"/>
    <w:rsid w:val="00DF0022"/>
    <w:rsid w:val="00DF5A84"/>
    <w:rsid w:val="00DF6C07"/>
    <w:rsid w:val="00DF7F04"/>
    <w:rsid w:val="00E00B7A"/>
    <w:rsid w:val="00E02397"/>
    <w:rsid w:val="00E03ED1"/>
    <w:rsid w:val="00E0401E"/>
    <w:rsid w:val="00E064EF"/>
    <w:rsid w:val="00E06D91"/>
    <w:rsid w:val="00E10384"/>
    <w:rsid w:val="00E12AE3"/>
    <w:rsid w:val="00E13A25"/>
    <w:rsid w:val="00E17878"/>
    <w:rsid w:val="00E209C4"/>
    <w:rsid w:val="00E23182"/>
    <w:rsid w:val="00E24515"/>
    <w:rsid w:val="00E24619"/>
    <w:rsid w:val="00E24BB3"/>
    <w:rsid w:val="00E26C8D"/>
    <w:rsid w:val="00E27F08"/>
    <w:rsid w:val="00E305D5"/>
    <w:rsid w:val="00E30954"/>
    <w:rsid w:val="00E30E2F"/>
    <w:rsid w:val="00E36276"/>
    <w:rsid w:val="00E4000C"/>
    <w:rsid w:val="00E4296E"/>
    <w:rsid w:val="00E43318"/>
    <w:rsid w:val="00E44D98"/>
    <w:rsid w:val="00E454E1"/>
    <w:rsid w:val="00E47A87"/>
    <w:rsid w:val="00E47D66"/>
    <w:rsid w:val="00E5136A"/>
    <w:rsid w:val="00E517BA"/>
    <w:rsid w:val="00E52230"/>
    <w:rsid w:val="00E53127"/>
    <w:rsid w:val="00E546A3"/>
    <w:rsid w:val="00E54FE1"/>
    <w:rsid w:val="00E56823"/>
    <w:rsid w:val="00E5711C"/>
    <w:rsid w:val="00E60696"/>
    <w:rsid w:val="00E630FA"/>
    <w:rsid w:val="00E638D5"/>
    <w:rsid w:val="00E64AFE"/>
    <w:rsid w:val="00E70534"/>
    <w:rsid w:val="00E7087E"/>
    <w:rsid w:val="00E71005"/>
    <w:rsid w:val="00E723AE"/>
    <w:rsid w:val="00E7651F"/>
    <w:rsid w:val="00E769E8"/>
    <w:rsid w:val="00E77F5B"/>
    <w:rsid w:val="00E80BC2"/>
    <w:rsid w:val="00E81DE9"/>
    <w:rsid w:val="00E848F1"/>
    <w:rsid w:val="00E84CBA"/>
    <w:rsid w:val="00E86049"/>
    <w:rsid w:val="00E86246"/>
    <w:rsid w:val="00E87488"/>
    <w:rsid w:val="00E876FA"/>
    <w:rsid w:val="00E87CB1"/>
    <w:rsid w:val="00E900F0"/>
    <w:rsid w:val="00E90756"/>
    <w:rsid w:val="00E90A97"/>
    <w:rsid w:val="00E90C45"/>
    <w:rsid w:val="00E920BE"/>
    <w:rsid w:val="00E932A4"/>
    <w:rsid w:val="00E94F4B"/>
    <w:rsid w:val="00E95057"/>
    <w:rsid w:val="00E960DA"/>
    <w:rsid w:val="00E9664B"/>
    <w:rsid w:val="00E97F47"/>
    <w:rsid w:val="00EA2ABE"/>
    <w:rsid w:val="00EA2F92"/>
    <w:rsid w:val="00EA36AE"/>
    <w:rsid w:val="00EA38C3"/>
    <w:rsid w:val="00EA6746"/>
    <w:rsid w:val="00EB0DE4"/>
    <w:rsid w:val="00EB16B6"/>
    <w:rsid w:val="00EB5E26"/>
    <w:rsid w:val="00EB7037"/>
    <w:rsid w:val="00EB707A"/>
    <w:rsid w:val="00EC11A8"/>
    <w:rsid w:val="00EC2199"/>
    <w:rsid w:val="00EC2BA8"/>
    <w:rsid w:val="00EC34D5"/>
    <w:rsid w:val="00EC3ACD"/>
    <w:rsid w:val="00EC3F70"/>
    <w:rsid w:val="00EC47ED"/>
    <w:rsid w:val="00EC64ED"/>
    <w:rsid w:val="00EC776A"/>
    <w:rsid w:val="00EC7F8E"/>
    <w:rsid w:val="00ED0137"/>
    <w:rsid w:val="00ED0D57"/>
    <w:rsid w:val="00ED29D1"/>
    <w:rsid w:val="00ED3584"/>
    <w:rsid w:val="00ED4382"/>
    <w:rsid w:val="00ED4A70"/>
    <w:rsid w:val="00ED6055"/>
    <w:rsid w:val="00ED6D4C"/>
    <w:rsid w:val="00ED7AC7"/>
    <w:rsid w:val="00EE04FA"/>
    <w:rsid w:val="00EE098E"/>
    <w:rsid w:val="00EE1200"/>
    <w:rsid w:val="00EE1EDB"/>
    <w:rsid w:val="00EE3173"/>
    <w:rsid w:val="00EE51F8"/>
    <w:rsid w:val="00EE534E"/>
    <w:rsid w:val="00EE67A4"/>
    <w:rsid w:val="00EE6E2E"/>
    <w:rsid w:val="00EE6EE3"/>
    <w:rsid w:val="00EE7739"/>
    <w:rsid w:val="00EE7A3F"/>
    <w:rsid w:val="00EE7E7C"/>
    <w:rsid w:val="00EF0906"/>
    <w:rsid w:val="00EF0922"/>
    <w:rsid w:val="00EF0FEF"/>
    <w:rsid w:val="00EF13E8"/>
    <w:rsid w:val="00EF3528"/>
    <w:rsid w:val="00EF50A0"/>
    <w:rsid w:val="00EF5CBE"/>
    <w:rsid w:val="00EF63BF"/>
    <w:rsid w:val="00F0151B"/>
    <w:rsid w:val="00F02A50"/>
    <w:rsid w:val="00F02D46"/>
    <w:rsid w:val="00F04127"/>
    <w:rsid w:val="00F05459"/>
    <w:rsid w:val="00F07274"/>
    <w:rsid w:val="00F07DF4"/>
    <w:rsid w:val="00F07E43"/>
    <w:rsid w:val="00F113B9"/>
    <w:rsid w:val="00F116E2"/>
    <w:rsid w:val="00F12F48"/>
    <w:rsid w:val="00F151E9"/>
    <w:rsid w:val="00F16CD1"/>
    <w:rsid w:val="00F20C3E"/>
    <w:rsid w:val="00F24098"/>
    <w:rsid w:val="00F25B65"/>
    <w:rsid w:val="00F25BAB"/>
    <w:rsid w:val="00F26D62"/>
    <w:rsid w:val="00F27C68"/>
    <w:rsid w:val="00F31028"/>
    <w:rsid w:val="00F31E4F"/>
    <w:rsid w:val="00F32A5A"/>
    <w:rsid w:val="00F3411E"/>
    <w:rsid w:val="00F3486A"/>
    <w:rsid w:val="00F36A7E"/>
    <w:rsid w:val="00F36F53"/>
    <w:rsid w:val="00F36F73"/>
    <w:rsid w:val="00F36FC7"/>
    <w:rsid w:val="00F40603"/>
    <w:rsid w:val="00F40D86"/>
    <w:rsid w:val="00F415F9"/>
    <w:rsid w:val="00F41773"/>
    <w:rsid w:val="00F42217"/>
    <w:rsid w:val="00F45390"/>
    <w:rsid w:val="00F454F0"/>
    <w:rsid w:val="00F45822"/>
    <w:rsid w:val="00F465D8"/>
    <w:rsid w:val="00F46EFC"/>
    <w:rsid w:val="00F47D8B"/>
    <w:rsid w:val="00F54E82"/>
    <w:rsid w:val="00F55767"/>
    <w:rsid w:val="00F616E3"/>
    <w:rsid w:val="00F7214F"/>
    <w:rsid w:val="00F73904"/>
    <w:rsid w:val="00F75CE2"/>
    <w:rsid w:val="00F8229B"/>
    <w:rsid w:val="00F82F39"/>
    <w:rsid w:val="00F86D04"/>
    <w:rsid w:val="00F90DD3"/>
    <w:rsid w:val="00F9129B"/>
    <w:rsid w:val="00F956E3"/>
    <w:rsid w:val="00F956EA"/>
    <w:rsid w:val="00F9697F"/>
    <w:rsid w:val="00FA41D4"/>
    <w:rsid w:val="00FA43D5"/>
    <w:rsid w:val="00FA4CBC"/>
    <w:rsid w:val="00FA6846"/>
    <w:rsid w:val="00FA7C74"/>
    <w:rsid w:val="00FB1CAB"/>
    <w:rsid w:val="00FB1E8E"/>
    <w:rsid w:val="00FB3011"/>
    <w:rsid w:val="00FB465F"/>
    <w:rsid w:val="00FB66C2"/>
    <w:rsid w:val="00FB7278"/>
    <w:rsid w:val="00FC1A58"/>
    <w:rsid w:val="00FC4C1B"/>
    <w:rsid w:val="00FC53D4"/>
    <w:rsid w:val="00FC63ED"/>
    <w:rsid w:val="00FD088A"/>
    <w:rsid w:val="00FD1442"/>
    <w:rsid w:val="00FD197C"/>
    <w:rsid w:val="00FD3633"/>
    <w:rsid w:val="00FD42CD"/>
    <w:rsid w:val="00FD5427"/>
    <w:rsid w:val="00FD61EE"/>
    <w:rsid w:val="00FE0154"/>
    <w:rsid w:val="00FE028E"/>
    <w:rsid w:val="00FE0724"/>
    <w:rsid w:val="00FE3E46"/>
    <w:rsid w:val="00FE4B1A"/>
    <w:rsid w:val="00FE6BA0"/>
    <w:rsid w:val="00FE77C1"/>
    <w:rsid w:val="00FF098E"/>
    <w:rsid w:val="00FF0E99"/>
    <w:rsid w:val="00FF2F3C"/>
    <w:rsid w:val="00FF4A7D"/>
    <w:rsid w:val="00FF714A"/>
    <w:rsid w:val="00FF7A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2DBD6"/>
  <w15:docId w15:val="{12765DB0-54D6-4986-98A6-C4CBB2551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110"/>
  </w:style>
  <w:style w:type="paragraph" w:styleId="Heading1">
    <w:name w:val="heading 1"/>
    <w:basedOn w:val="Normal"/>
    <w:next w:val="Normal"/>
    <w:link w:val="Heading1Char"/>
    <w:uiPriority w:val="9"/>
    <w:qFormat/>
    <w:rsid w:val="00C520AE"/>
    <w:pPr>
      <w:jc w:val="center"/>
      <w:outlineLvl w:val="0"/>
    </w:pPr>
    <w:rPr>
      <w:rFonts w:ascii="Bookman Old Style" w:hAnsi="Bookman Old Style" w:cs="Times New Roman"/>
      <w:b/>
      <w:bCs/>
      <w:sz w:val="28"/>
      <w:szCs w:val="28"/>
    </w:rPr>
  </w:style>
  <w:style w:type="paragraph" w:styleId="Heading2">
    <w:name w:val="heading 2"/>
    <w:basedOn w:val="Normal"/>
    <w:next w:val="Normal"/>
    <w:link w:val="Heading2Char"/>
    <w:uiPriority w:val="9"/>
    <w:semiHidden/>
    <w:unhideWhenUsed/>
    <w:qFormat/>
    <w:rsid w:val="000C5A3D"/>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0C5A3D"/>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0C5A3D"/>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0C5A3D"/>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0C5A3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5A3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5A3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5A3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54E2"/>
    <w:pPr>
      <w:ind w:left="720"/>
      <w:contextualSpacing/>
    </w:pPr>
  </w:style>
  <w:style w:type="character" w:styleId="Hyperlink">
    <w:name w:val="Hyperlink"/>
    <w:basedOn w:val="DefaultParagraphFont"/>
    <w:uiPriority w:val="99"/>
    <w:unhideWhenUsed/>
    <w:rsid w:val="00607E97"/>
    <w:rPr>
      <w:color w:val="0000FF"/>
      <w:u w:val="single"/>
    </w:rPr>
  </w:style>
  <w:style w:type="character" w:styleId="UnresolvedMention">
    <w:name w:val="Unresolved Mention"/>
    <w:basedOn w:val="DefaultParagraphFont"/>
    <w:uiPriority w:val="99"/>
    <w:semiHidden/>
    <w:unhideWhenUsed/>
    <w:rsid w:val="00607E97"/>
    <w:rPr>
      <w:color w:val="605E5C"/>
      <w:shd w:val="clear" w:color="auto" w:fill="E1DFDD"/>
    </w:rPr>
  </w:style>
  <w:style w:type="paragraph" w:styleId="Caption">
    <w:name w:val="caption"/>
    <w:basedOn w:val="Normal"/>
    <w:next w:val="Normal"/>
    <w:uiPriority w:val="35"/>
    <w:unhideWhenUsed/>
    <w:qFormat/>
    <w:rsid w:val="00551FA9"/>
    <w:pPr>
      <w:spacing w:line="240" w:lineRule="auto"/>
    </w:pPr>
    <w:rPr>
      <w:i/>
      <w:iCs/>
      <w:color w:val="1F497D" w:themeColor="text2"/>
      <w:sz w:val="18"/>
      <w:szCs w:val="18"/>
    </w:rPr>
  </w:style>
  <w:style w:type="character" w:styleId="CommentReference">
    <w:name w:val="annotation reference"/>
    <w:basedOn w:val="DefaultParagraphFont"/>
    <w:uiPriority w:val="99"/>
    <w:semiHidden/>
    <w:unhideWhenUsed/>
    <w:rsid w:val="005F0827"/>
    <w:rPr>
      <w:sz w:val="16"/>
      <w:szCs w:val="16"/>
    </w:rPr>
  </w:style>
  <w:style w:type="paragraph" w:styleId="CommentText">
    <w:name w:val="annotation text"/>
    <w:basedOn w:val="Normal"/>
    <w:link w:val="CommentTextChar"/>
    <w:uiPriority w:val="99"/>
    <w:unhideWhenUsed/>
    <w:rsid w:val="005F0827"/>
    <w:pPr>
      <w:spacing w:line="240" w:lineRule="auto"/>
    </w:pPr>
    <w:rPr>
      <w:sz w:val="20"/>
      <w:szCs w:val="20"/>
    </w:rPr>
  </w:style>
  <w:style w:type="character" w:customStyle="1" w:styleId="CommentTextChar">
    <w:name w:val="Comment Text Char"/>
    <w:basedOn w:val="DefaultParagraphFont"/>
    <w:link w:val="CommentText"/>
    <w:uiPriority w:val="99"/>
    <w:rsid w:val="005F0827"/>
    <w:rPr>
      <w:sz w:val="20"/>
      <w:szCs w:val="20"/>
    </w:rPr>
  </w:style>
  <w:style w:type="paragraph" w:styleId="CommentSubject">
    <w:name w:val="annotation subject"/>
    <w:basedOn w:val="CommentText"/>
    <w:next w:val="CommentText"/>
    <w:link w:val="CommentSubjectChar"/>
    <w:uiPriority w:val="99"/>
    <w:semiHidden/>
    <w:unhideWhenUsed/>
    <w:rsid w:val="005F0827"/>
    <w:rPr>
      <w:b/>
      <w:bCs/>
    </w:rPr>
  </w:style>
  <w:style w:type="character" w:customStyle="1" w:styleId="CommentSubjectChar">
    <w:name w:val="Comment Subject Char"/>
    <w:basedOn w:val="CommentTextChar"/>
    <w:link w:val="CommentSubject"/>
    <w:uiPriority w:val="99"/>
    <w:semiHidden/>
    <w:rsid w:val="005F0827"/>
    <w:rPr>
      <w:b/>
      <w:bCs/>
      <w:sz w:val="20"/>
      <w:szCs w:val="20"/>
    </w:rPr>
  </w:style>
  <w:style w:type="table" w:styleId="TableGrid">
    <w:name w:val="Table Grid"/>
    <w:basedOn w:val="TableNormal"/>
    <w:uiPriority w:val="39"/>
    <w:rsid w:val="00DE7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D5286"/>
    <w:rPr>
      <w:color w:val="800080" w:themeColor="followedHyperlink"/>
      <w:u w:val="single"/>
    </w:rPr>
  </w:style>
  <w:style w:type="character" w:customStyle="1" w:styleId="textlayer--absolute">
    <w:name w:val="textlayer--absolute"/>
    <w:basedOn w:val="DefaultParagraphFont"/>
    <w:rsid w:val="00561636"/>
  </w:style>
  <w:style w:type="character" w:styleId="Strong">
    <w:name w:val="Strong"/>
    <w:basedOn w:val="DefaultParagraphFont"/>
    <w:uiPriority w:val="22"/>
    <w:qFormat/>
    <w:rsid w:val="009E5ACD"/>
    <w:rPr>
      <w:b/>
      <w:bCs/>
    </w:rPr>
  </w:style>
  <w:style w:type="paragraph" w:styleId="NormalWeb">
    <w:name w:val="Normal (Web)"/>
    <w:basedOn w:val="Normal"/>
    <w:uiPriority w:val="99"/>
    <w:unhideWhenUsed/>
    <w:rsid w:val="0087226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520AE"/>
    <w:rPr>
      <w:rFonts w:ascii="Bookman Old Style" w:hAnsi="Bookman Old Style" w:cs="Times New Roman"/>
      <w:b/>
      <w:bCs/>
      <w:sz w:val="28"/>
      <w:szCs w:val="28"/>
    </w:rPr>
  </w:style>
  <w:style w:type="character" w:customStyle="1" w:styleId="Heading2Char">
    <w:name w:val="Heading 2 Char"/>
    <w:basedOn w:val="DefaultParagraphFont"/>
    <w:link w:val="Heading2"/>
    <w:uiPriority w:val="9"/>
    <w:semiHidden/>
    <w:rsid w:val="000C5A3D"/>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0C5A3D"/>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0C5A3D"/>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0C5A3D"/>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0C5A3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5A3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5A3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5A3D"/>
    <w:rPr>
      <w:rFonts w:eastAsiaTheme="majorEastAsia" w:cstheme="majorBidi"/>
      <w:color w:val="272727" w:themeColor="text1" w:themeTint="D8"/>
    </w:rPr>
  </w:style>
  <w:style w:type="paragraph" w:styleId="Title">
    <w:name w:val="Title"/>
    <w:basedOn w:val="Normal"/>
    <w:next w:val="Normal"/>
    <w:link w:val="TitleChar"/>
    <w:uiPriority w:val="10"/>
    <w:qFormat/>
    <w:rsid w:val="000C5A3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5A3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5A3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5A3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5A3D"/>
    <w:pPr>
      <w:spacing w:before="160"/>
      <w:jc w:val="center"/>
    </w:pPr>
    <w:rPr>
      <w:i/>
      <w:iCs/>
      <w:color w:val="404040" w:themeColor="text1" w:themeTint="BF"/>
    </w:rPr>
  </w:style>
  <w:style w:type="character" w:customStyle="1" w:styleId="QuoteChar">
    <w:name w:val="Quote Char"/>
    <w:basedOn w:val="DefaultParagraphFont"/>
    <w:link w:val="Quote"/>
    <w:uiPriority w:val="29"/>
    <w:rsid w:val="000C5A3D"/>
    <w:rPr>
      <w:i/>
      <w:iCs/>
      <w:color w:val="404040" w:themeColor="text1" w:themeTint="BF"/>
    </w:rPr>
  </w:style>
  <w:style w:type="character" w:styleId="IntenseEmphasis">
    <w:name w:val="Intense Emphasis"/>
    <w:basedOn w:val="DefaultParagraphFont"/>
    <w:uiPriority w:val="21"/>
    <w:qFormat/>
    <w:rsid w:val="000C5A3D"/>
    <w:rPr>
      <w:i/>
      <w:iCs/>
      <w:color w:val="365F91" w:themeColor="accent1" w:themeShade="BF"/>
    </w:rPr>
  </w:style>
  <w:style w:type="paragraph" w:styleId="IntenseQuote">
    <w:name w:val="Intense Quote"/>
    <w:basedOn w:val="Normal"/>
    <w:next w:val="Normal"/>
    <w:link w:val="IntenseQuoteChar"/>
    <w:uiPriority w:val="30"/>
    <w:qFormat/>
    <w:rsid w:val="000C5A3D"/>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0C5A3D"/>
    <w:rPr>
      <w:i/>
      <w:iCs/>
      <w:color w:val="365F91" w:themeColor="accent1" w:themeShade="BF"/>
    </w:rPr>
  </w:style>
  <w:style w:type="character" w:styleId="IntenseReference">
    <w:name w:val="Intense Reference"/>
    <w:basedOn w:val="DefaultParagraphFont"/>
    <w:uiPriority w:val="32"/>
    <w:qFormat/>
    <w:rsid w:val="000C5A3D"/>
    <w:rPr>
      <w:b/>
      <w:bCs/>
      <w:smallCaps/>
      <w:color w:val="365F91" w:themeColor="accent1" w:themeShade="BF"/>
      <w:spacing w:val="5"/>
    </w:rPr>
  </w:style>
  <w:style w:type="character" w:customStyle="1" w:styleId="screenreader-only">
    <w:name w:val="screenreader-only"/>
    <w:basedOn w:val="DefaultParagraphFont"/>
    <w:rsid w:val="000C5A3D"/>
  </w:style>
  <w:style w:type="character" w:styleId="Emphasis">
    <w:name w:val="Emphasis"/>
    <w:basedOn w:val="DefaultParagraphFont"/>
    <w:uiPriority w:val="20"/>
    <w:qFormat/>
    <w:rsid w:val="000C5A3D"/>
    <w:rPr>
      <w:i/>
      <w:iCs/>
    </w:rPr>
  </w:style>
  <w:style w:type="paragraph" w:customStyle="1" w:styleId="entry">
    <w:name w:val="entry"/>
    <w:basedOn w:val="Normal"/>
    <w:rsid w:val="000C5A3D"/>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995E9A"/>
    <w:pPr>
      <w:spacing w:after="0" w:line="240" w:lineRule="auto"/>
    </w:pPr>
  </w:style>
  <w:style w:type="paragraph" w:styleId="BalloonText">
    <w:name w:val="Balloon Text"/>
    <w:basedOn w:val="Normal"/>
    <w:link w:val="BalloonTextChar"/>
    <w:uiPriority w:val="99"/>
    <w:semiHidden/>
    <w:unhideWhenUsed/>
    <w:rsid w:val="009862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622D"/>
    <w:rPr>
      <w:rFonts w:ascii="Segoe UI" w:hAnsi="Segoe UI" w:cs="Segoe UI"/>
      <w:sz w:val="18"/>
      <w:szCs w:val="18"/>
    </w:rPr>
  </w:style>
  <w:style w:type="character" w:customStyle="1" w:styleId="cf01">
    <w:name w:val="cf01"/>
    <w:basedOn w:val="DefaultParagraphFont"/>
    <w:rsid w:val="00C23D50"/>
    <w:rPr>
      <w:rFonts w:ascii="Segoe UI" w:hAnsi="Segoe UI" w:cs="Segoe UI" w:hint="default"/>
      <w:sz w:val="18"/>
      <w:szCs w:val="18"/>
    </w:rPr>
  </w:style>
  <w:style w:type="paragraph" w:customStyle="1" w:styleId="pf0">
    <w:name w:val="pf0"/>
    <w:basedOn w:val="Normal"/>
    <w:rsid w:val="00EE04F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637096">
      <w:bodyDiv w:val="1"/>
      <w:marLeft w:val="0"/>
      <w:marRight w:val="0"/>
      <w:marTop w:val="0"/>
      <w:marBottom w:val="0"/>
      <w:divBdr>
        <w:top w:val="none" w:sz="0" w:space="0" w:color="auto"/>
        <w:left w:val="none" w:sz="0" w:space="0" w:color="auto"/>
        <w:bottom w:val="none" w:sz="0" w:space="0" w:color="auto"/>
        <w:right w:val="none" w:sz="0" w:space="0" w:color="auto"/>
      </w:divBdr>
      <w:divsChild>
        <w:div w:id="1826167179">
          <w:marLeft w:val="480"/>
          <w:marRight w:val="0"/>
          <w:marTop w:val="0"/>
          <w:marBottom w:val="0"/>
          <w:divBdr>
            <w:top w:val="none" w:sz="0" w:space="0" w:color="auto"/>
            <w:left w:val="none" w:sz="0" w:space="0" w:color="auto"/>
            <w:bottom w:val="none" w:sz="0" w:space="0" w:color="auto"/>
            <w:right w:val="none" w:sz="0" w:space="0" w:color="auto"/>
          </w:divBdr>
          <w:divsChild>
            <w:div w:id="59620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029473">
      <w:bodyDiv w:val="1"/>
      <w:marLeft w:val="0"/>
      <w:marRight w:val="0"/>
      <w:marTop w:val="0"/>
      <w:marBottom w:val="0"/>
      <w:divBdr>
        <w:top w:val="none" w:sz="0" w:space="0" w:color="auto"/>
        <w:left w:val="none" w:sz="0" w:space="0" w:color="auto"/>
        <w:bottom w:val="none" w:sz="0" w:space="0" w:color="auto"/>
        <w:right w:val="none" w:sz="0" w:space="0" w:color="auto"/>
      </w:divBdr>
    </w:div>
    <w:div w:id="914508775">
      <w:bodyDiv w:val="1"/>
      <w:marLeft w:val="0"/>
      <w:marRight w:val="0"/>
      <w:marTop w:val="0"/>
      <w:marBottom w:val="0"/>
      <w:divBdr>
        <w:top w:val="none" w:sz="0" w:space="0" w:color="auto"/>
        <w:left w:val="none" w:sz="0" w:space="0" w:color="auto"/>
        <w:bottom w:val="none" w:sz="0" w:space="0" w:color="auto"/>
        <w:right w:val="none" w:sz="0" w:space="0" w:color="auto"/>
      </w:divBdr>
    </w:div>
    <w:div w:id="981882215">
      <w:bodyDiv w:val="1"/>
      <w:marLeft w:val="0"/>
      <w:marRight w:val="0"/>
      <w:marTop w:val="0"/>
      <w:marBottom w:val="0"/>
      <w:divBdr>
        <w:top w:val="none" w:sz="0" w:space="0" w:color="auto"/>
        <w:left w:val="none" w:sz="0" w:space="0" w:color="auto"/>
        <w:bottom w:val="none" w:sz="0" w:space="0" w:color="auto"/>
        <w:right w:val="none" w:sz="0" w:space="0" w:color="auto"/>
      </w:divBdr>
    </w:div>
    <w:div w:id="1227491059">
      <w:bodyDiv w:val="1"/>
      <w:marLeft w:val="0"/>
      <w:marRight w:val="0"/>
      <w:marTop w:val="0"/>
      <w:marBottom w:val="0"/>
      <w:divBdr>
        <w:top w:val="none" w:sz="0" w:space="0" w:color="auto"/>
        <w:left w:val="none" w:sz="0" w:space="0" w:color="auto"/>
        <w:bottom w:val="none" w:sz="0" w:space="0" w:color="auto"/>
        <w:right w:val="none" w:sz="0" w:space="0" w:color="auto"/>
      </w:divBdr>
      <w:divsChild>
        <w:div w:id="1107386070">
          <w:marLeft w:val="480"/>
          <w:marRight w:val="0"/>
          <w:marTop w:val="0"/>
          <w:marBottom w:val="0"/>
          <w:divBdr>
            <w:top w:val="none" w:sz="0" w:space="0" w:color="auto"/>
            <w:left w:val="none" w:sz="0" w:space="0" w:color="auto"/>
            <w:bottom w:val="none" w:sz="0" w:space="0" w:color="auto"/>
            <w:right w:val="none" w:sz="0" w:space="0" w:color="auto"/>
          </w:divBdr>
          <w:divsChild>
            <w:div w:id="8743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13833">
      <w:bodyDiv w:val="1"/>
      <w:marLeft w:val="0"/>
      <w:marRight w:val="0"/>
      <w:marTop w:val="0"/>
      <w:marBottom w:val="0"/>
      <w:divBdr>
        <w:top w:val="none" w:sz="0" w:space="0" w:color="auto"/>
        <w:left w:val="none" w:sz="0" w:space="0" w:color="auto"/>
        <w:bottom w:val="none" w:sz="0" w:space="0" w:color="auto"/>
        <w:right w:val="none" w:sz="0" w:space="0" w:color="auto"/>
      </w:divBdr>
    </w:div>
    <w:div w:id="1843810540">
      <w:bodyDiv w:val="1"/>
      <w:marLeft w:val="0"/>
      <w:marRight w:val="0"/>
      <w:marTop w:val="0"/>
      <w:marBottom w:val="0"/>
      <w:divBdr>
        <w:top w:val="none" w:sz="0" w:space="0" w:color="auto"/>
        <w:left w:val="none" w:sz="0" w:space="0" w:color="auto"/>
        <w:bottom w:val="none" w:sz="0" w:space="0" w:color="auto"/>
        <w:right w:val="none" w:sz="0" w:space="0" w:color="auto"/>
      </w:divBdr>
      <w:divsChild>
        <w:div w:id="1432508211">
          <w:marLeft w:val="480"/>
          <w:marRight w:val="0"/>
          <w:marTop w:val="0"/>
          <w:marBottom w:val="0"/>
          <w:divBdr>
            <w:top w:val="none" w:sz="0" w:space="0" w:color="auto"/>
            <w:left w:val="none" w:sz="0" w:space="0" w:color="auto"/>
            <w:bottom w:val="none" w:sz="0" w:space="0" w:color="auto"/>
            <w:right w:val="none" w:sz="0" w:space="0" w:color="auto"/>
          </w:divBdr>
          <w:divsChild>
            <w:div w:id="363559833">
              <w:marLeft w:val="0"/>
              <w:marRight w:val="0"/>
              <w:marTop w:val="0"/>
              <w:marBottom w:val="240"/>
              <w:divBdr>
                <w:top w:val="none" w:sz="0" w:space="0" w:color="auto"/>
                <w:left w:val="none" w:sz="0" w:space="0" w:color="auto"/>
                <w:bottom w:val="none" w:sz="0" w:space="0" w:color="auto"/>
                <w:right w:val="none" w:sz="0" w:space="0" w:color="auto"/>
              </w:divBdr>
            </w:div>
            <w:div w:id="1406075945">
              <w:marLeft w:val="0"/>
              <w:marRight w:val="0"/>
              <w:marTop w:val="0"/>
              <w:marBottom w:val="240"/>
              <w:divBdr>
                <w:top w:val="none" w:sz="0" w:space="0" w:color="auto"/>
                <w:left w:val="none" w:sz="0" w:space="0" w:color="auto"/>
                <w:bottom w:val="none" w:sz="0" w:space="0" w:color="auto"/>
                <w:right w:val="none" w:sz="0" w:space="0" w:color="auto"/>
              </w:divBdr>
            </w:div>
            <w:div w:id="400760371">
              <w:marLeft w:val="0"/>
              <w:marRight w:val="0"/>
              <w:marTop w:val="0"/>
              <w:marBottom w:val="240"/>
              <w:divBdr>
                <w:top w:val="none" w:sz="0" w:space="0" w:color="auto"/>
                <w:left w:val="none" w:sz="0" w:space="0" w:color="auto"/>
                <w:bottom w:val="none" w:sz="0" w:space="0" w:color="auto"/>
                <w:right w:val="none" w:sz="0" w:space="0" w:color="auto"/>
              </w:divBdr>
            </w:div>
            <w:div w:id="602615460">
              <w:marLeft w:val="0"/>
              <w:marRight w:val="0"/>
              <w:marTop w:val="0"/>
              <w:marBottom w:val="240"/>
              <w:divBdr>
                <w:top w:val="none" w:sz="0" w:space="0" w:color="auto"/>
                <w:left w:val="none" w:sz="0" w:space="0" w:color="auto"/>
                <w:bottom w:val="none" w:sz="0" w:space="0" w:color="auto"/>
                <w:right w:val="none" w:sz="0" w:space="0" w:color="auto"/>
              </w:divBdr>
            </w:div>
            <w:div w:id="1920752522">
              <w:marLeft w:val="0"/>
              <w:marRight w:val="0"/>
              <w:marTop w:val="0"/>
              <w:marBottom w:val="240"/>
              <w:divBdr>
                <w:top w:val="none" w:sz="0" w:space="0" w:color="auto"/>
                <w:left w:val="none" w:sz="0" w:space="0" w:color="auto"/>
                <w:bottom w:val="none" w:sz="0" w:space="0" w:color="auto"/>
                <w:right w:val="none" w:sz="0" w:space="0" w:color="auto"/>
              </w:divBdr>
            </w:div>
            <w:div w:id="1600527950">
              <w:marLeft w:val="0"/>
              <w:marRight w:val="0"/>
              <w:marTop w:val="0"/>
              <w:marBottom w:val="240"/>
              <w:divBdr>
                <w:top w:val="none" w:sz="0" w:space="0" w:color="auto"/>
                <w:left w:val="none" w:sz="0" w:space="0" w:color="auto"/>
                <w:bottom w:val="none" w:sz="0" w:space="0" w:color="auto"/>
                <w:right w:val="none" w:sz="0" w:space="0" w:color="auto"/>
              </w:divBdr>
            </w:div>
            <w:div w:id="484972930">
              <w:marLeft w:val="0"/>
              <w:marRight w:val="0"/>
              <w:marTop w:val="0"/>
              <w:marBottom w:val="240"/>
              <w:divBdr>
                <w:top w:val="none" w:sz="0" w:space="0" w:color="auto"/>
                <w:left w:val="none" w:sz="0" w:space="0" w:color="auto"/>
                <w:bottom w:val="none" w:sz="0" w:space="0" w:color="auto"/>
                <w:right w:val="none" w:sz="0" w:space="0" w:color="auto"/>
              </w:divBdr>
            </w:div>
            <w:div w:id="319698337">
              <w:marLeft w:val="0"/>
              <w:marRight w:val="0"/>
              <w:marTop w:val="0"/>
              <w:marBottom w:val="240"/>
              <w:divBdr>
                <w:top w:val="none" w:sz="0" w:space="0" w:color="auto"/>
                <w:left w:val="none" w:sz="0" w:space="0" w:color="auto"/>
                <w:bottom w:val="none" w:sz="0" w:space="0" w:color="auto"/>
                <w:right w:val="none" w:sz="0" w:space="0" w:color="auto"/>
              </w:divBdr>
            </w:div>
            <w:div w:id="2133086215">
              <w:marLeft w:val="0"/>
              <w:marRight w:val="0"/>
              <w:marTop w:val="0"/>
              <w:marBottom w:val="240"/>
              <w:divBdr>
                <w:top w:val="none" w:sz="0" w:space="0" w:color="auto"/>
                <w:left w:val="none" w:sz="0" w:space="0" w:color="auto"/>
                <w:bottom w:val="none" w:sz="0" w:space="0" w:color="auto"/>
                <w:right w:val="none" w:sz="0" w:space="0" w:color="auto"/>
              </w:divBdr>
            </w:div>
            <w:div w:id="1305891280">
              <w:marLeft w:val="0"/>
              <w:marRight w:val="0"/>
              <w:marTop w:val="0"/>
              <w:marBottom w:val="240"/>
              <w:divBdr>
                <w:top w:val="none" w:sz="0" w:space="0" w:color="auto"/>
                <w:left w:val="none" w:sz="0" w:space="0" w:color="auto"/>
                <w:bottom w:val="none" w:sz="0" w:space="0" w:color="auto"/>
                <w:right w:val="none" w:sz="0" w:space="0" w:color="auto"/>
              </w:divBdr>
            </w:div>
            <w:div w:id="746852732">
              <w:marLeft w:val="0"/>
              <w:marRight w:val="0"/>
              <w:marTop w:val="0"/>
              <w:marBottom w:val="240"/>
              <w:divBdr>
                <w:top w:val="none" w:sz="0" w:space="0" w:color="auto"/>
                <w:left w:val="none" w:sz="0" w:space="0" w:color="auto"/>
                <w:bottom w:val="none" w:sz="0" w:space="0" w:color="auto"/>
                <w:right w:val="none" w:sz="0" w:space="0" w:color="auto"/>
              </w:divBdr>
            </w:div>
            <w:div w:id="1063260753">
              <w:marLeft w:val="0"/>
              <w:marRight w:val="0"/>
              <w:marTop w:val="0"/>
              <w:marBottom w:val="240"/>
              <w:divBdr>
                <w:top w:val="none" w:sz="0" w:space="0" w:color="auto"/>
                <w:left w:val="none" w:sz="0" w:space="0" w:color="auto"/>
                <w:bottom w:val="none" w:sz="0" w:space="0" w:color="auto"/>
                <w:right w:val="none" w:sz="0" w:space="0" w:color="auto"/>
              </w:divBdr>
            </w:div>
            <w:div w:id="1208880366">
              <w:marLeft w:val="0"/>
              <w:marRight w:val="0"/>
              <w:marTop w:val="0"/>
              <w:marBottom w:val="240"/>
              <w:divBdr>
                <w:top w:val="none" w:sz="0" w:space="0" w:color="auto"/>
                <w:left w:val="none" w:sz="0" w:space="0" w:color="auto"/>
                <w:bottom w:val="none" w:sz="0" w:space="0" w:color="auto"/>
                <w:right w:val="none" w:sz="0" w:space="0" w:color="auto"/>
              </w:divBdr>
            </w:div>
            <w:div w:id="610553818">
              <w:marLeft w:val="0"/>
              <w:marRight w:val="0"/>
              <w:marTop w:val="0"/>
              <w:marBottom w:val="240"/>
              <w:divBdr>
                <w:top w:val="none" w:sz="0" w:space="0" w:color="auto"/>
                <w:left w:val="none" w:sz="0" w:space="0" w:color="auto"/>
                <w:bottom w:val="none" w:sz="0" w:space="0" w:color="auto"/>
                <w:right w:val="none" w:sz="0" w:space="0" w:color="auto"/>
              </w:divBdr>
            </w:div>
            <w:div w:id="1978341194">
              <w:marLeft w:val="0"/>
              <w:marRight w:val="0"/>
              <w:marTop w:val="0"/>
              <w:marBottom w:val="240"/>
              <w:divBdr>
                <w:top w:val="none" w:sz="0" w:space="0" w:color="auto"/>
                <w:left w:val="none" w:sz="0" w:space="0" w:color="auto"/>
                <w:bottom w:val="none" w:sz="0" w:space="0" w:color="auto"/>
                <w:right w:val="none" w:sz="0" w:space="0" w:color="auto"/>
              </w:divBdr>
            </w:div>
            <w:div w:id="125245858">
              <w:marLeft w:val="0"/>
              <w:marRight w:val="0"/>
              <w:marTop w:val="0"/>
              <w:marBottom w:val="240"/>
              <w:divBdr>
                <w:top w:val="none" w:sz="0" w:space="0" w:color="auto"/>
                <w:left w:val="none" w:sz="0" w:space="0" w:color="auto"/>
                <w:bottom w:val="none" w:sz="0" w:space="0" w:color="auto"/>
                <w:right w:val="none" w:sz="0" w:space="0" w:color="auto"/>
              </w:divBdr>
            </w:div>
            <w:div w:id="208537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71915">
      <w:bodyDiv w:val="1"/>
      <w:marLeft w:val="0"/>
      <w:marRight w:val="0"/>
      <w:marTop w:val="0"/>
      <w:marBottom w:val="0"/>
      <w:divBdr>
        <w:top w:val="none" w:sz="0" w:space="0" w:color="auto"/>
        <w:left w:val="none" w:sz="0" w:space="0" w:color="auto"/>
        <w:bottom w:val="none" w:sz="0" w:space="0" w:color="auto"/>
        <w:right w:val="none" w:sz="0" w:space="0" w:color="auto"/>
      </w:divBdr>
      <w:divsChild>
        <w:div w:id="839390429">
          <w:marLeft w:val="480"/>
          <w:marRight w:val="0"/>
          <w:marTop w:val="0"/>
          <w:marBottom w:val="0"/>
          <w:divBdr>
            <w:top w:val="none" w:sz="0" w:space="0" w:color="auto"/>
            <w:left w:val="none" w:sz="0" w:space="0" w:color="auto"/>
            <w:bottom w:val="none" w:sz="0" w:space="0" w:color="auto"/>
            <w:right w:val="none" w:sz="0" w:space="0" w:color="auto"/>
          </w:divBdr>
          <w:divsChild>
            <w:div w:id="192159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77805">
      <w:bodyDiv w:val="1"/>
      <w:marLeft w:val="0"/>
      <w:marRight w:val="0"/>
      <w:marTop w:val="0"/>
      <w:marBottom w:val="0"/>
      <w:divBdr>
        <w:top w:val="none" w:sz="0" w:space="0" w:color="auto"/>
        <w:left w:val="none" w:sz="0" w:space="0" w:color="auto"/>
        <w:bottom w:val="none" w:sz="0" w:space="0" w:color="auto"/>
        <w:right w:val="none" w:sz="0" w:space="0" w:color="auto"/>
      </w:divBdr>
      <w:divsChild>
        <w:div w:id="620065943">
          <w:marLeft w:val="480"/>
          <w:marRight w:val="0"/>
          <w:marTop w:val="0"/>
          <w:marBottom w:val="0"/>
          <w:divBdr>
            <w:top w:val="none" w:sz="0" w:space="0" w:color="auto"/>
            <w:left w:val="none" w:sz="0" w:space="0" w:color="auto"/>
            <w:bottom w:val="none" w:sz="0" w:space="0" w:color="auto"/>
            <w:right w:val="none" w:sz="0" w:space="0" w:color="auto"/>
          </w:divBdr>
          <w:divsChild>
            <w:div w:id="156899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680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doi.org/10.1007/s13595-019-0870-7" TargetMode="External"/><Relationship Id="rId39" Type="http://schemas.openxmlformats.org/officeDocument/2006/relationships/hyperlink" Target="https://doi.org/10.3390/f14061138" TargetMode="External"/><Relationship Id="rId21" Type="http://schemas.openxmlformats.org/officeDocument/2006/relationships/image" Target="media/image10.png"/><Relationship Id="rId34" Type="http://schemas.openxmlformats.org/officeDocument/2006/relationships/hyperlink" Target="https://doi.org/10.1111/gcb.12354" TargetMode="External"/><Relationship Id="rId42" Type="http://schemas.openxmlformats.org/officeDocument/2006/relationships/hyperlink" Target="https://doi.org/10.3390/f12060765" TargetMode="External"/><Relationship Id="rId47" Type="http://schemas.openxmlformats.org/officeDocument/2006/relationships/hyperlink" Target="https://doi.org/10.5194/bg-15-7127-2018" TargetMode="External"/><Relationship Id="rId50" Type="http://schemas.openxmlformats.org/officeDocument/2006/relationships/hyperlink" Target="https://doi.org/10.1038/nature12914" TargetMode="External"/><Relationship Id="rId55" Type="http://schemas.openxmlformats.org/officeDocument/2006/relationships/hyperlink" Target="https://doi.org/10.1111/pce.12417" TargetMode="External"/><Relationship Id="rId63"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2.xml"/><Relationship Id="rId29" Type="http://schemas.openxmlformats.org/officeDocument/2006/relationships/hyperlink" Target="https://doi.org/10.1016/j.foreco.2012.06.046" TargetMode="External"/><Relationship Id="rId41" Type="http://schemas.openxmlformats.org/officeDocument/2006/relationships/hyperlink" Target="https://doi.org/10.1093/biosci/biac021" TargetMode="External"/><Relationship Id="rId54" Type="http://schemas.openxmlformats.org/officeDocument/2006/relationships/hyperlink" Target="https://doi.org/10.1007/978-3-031-23368-5_32" TargetMode="External"/><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hyperlink" Target="https://doi.org/10.3390/f11111134" TargetMode="External"/><Relationship Id="rId32" Type="http://schemas.openxmlformats.org/officeDocument/2006/relationships/hyperlink" Target="https://doi.org/10.1007/pl00009752" TargetMode="External"/><Relationship Id="rId37" Type="http://schemas.openxmlformats.org/officeDocument/2006/relationships/hyperlink" Target="https://doi.org/10.1038/s41612-023-00340-3" TargetMode="External"/><Relationship Id="rId40" Type="http://schemas.openxmlformats.org/officeDocument/2006/relationships/hyperlink" Target="https://doi.org/10.1016/j.agrformet.2022.109267" TargetMode="External"/><Relationship Id="rId45" Type="http://schemas.openxmlformats.org/officeDocument/2006/relationships/hyperlink" Target="https://doi.org/10.1038/s41586-023-06723-z" TargetMode="External"/><Relationship Id="rId53" Type="http://schemas.openxmlformats.org/officeDocument/2006/relationships/hyperlink" Target="https://doi.org/10.1111/j.1523-1739.2006.00384.x" TargetMode="External"/><Relationship Id="rId58" Type="http://schemas.openxmlformats.org/officeDocument/2006/relationships/hyperlink" Target="https://doi.org/10.1038/nclimate1693"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https://doi.org/10.7930/NCA5.2023.CH27" TargetMode="External"/><Relationship Id="rId36" Type="http://schemas.openxmlformats.org/officeDocument/2006/relationships/hyperlink" Target="https://github.com/treenet/treenetproc" TargetMode="External"/><Relationship Id="rId49" Type="http://schemas.openxmlformats.org/officeDocument/2006/relationships/hyperlink" Target="https://doi.org/10.1038/s41467-021-27579-9" TargetMode="External"/><Relationship Id="rId57" Type="http://schemas.openxmlformats.org/officeDocument/2006/relationships/hyperlink" Target="https://CRAN.R-project.org/package=dplyr" TargetMode="External"/><Relationship Id="rId61"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chart" Target="charts/chart1.xml"/><Relationship Id="rId31" Type="http://schemas.openxmlformats.org/officeDocument/2006/relationships/hyperlink" Target="https://doi.org/10.3389/ffgc.2022.979528" TargetMode="External"/><Relationship Id="rId44" Type="http://schemas.openxmlformats.org/officeDocument/2006/relationships/hyperlink" Target="https://andrewsforest.oregonstate.edu/data/map?topnav=157" TargetMode="External"/><Relationship Id="rId52" Type="http://schemas.openxmlformats.org/officeDocument/2006/relationships/hyperlink" Target="https://doi.org/10.1093/treephys/tpac143" TargetMode="External"/><Relationship Id="rId60" Type="http://schemas.openxmlformats.org/officeDocument/2006/relationships/hyperlink" Target="https://doi.org/10.1111/nph.13995" TargetMode="Externa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doi.org/10.1126/science.1184984" TargetMode="External"/><Relationship Id="rId30" Type="http://schemas.openxmlformats.org/officeDocument/2006/relationships/hyperlink" Target="https://doi.org/10.7930/NCA5.2023.CH32" TargetMode="External"/><Relationship Id="rId35" Type="http://schemas.openxmlformats.org/officeDocument/2006/relationships/hyperlink" Target="https://doi.org/10.1111/nph.16485" TargetMode="External"/><Relationship Id="rId43" Type="http://schemas.openxmlformats.org/officeDocument/2006/relationships/hyperlink" Target="https://doi.org/10.1111/plb.13349" TargetMode="External"/><Relationship Id="rId48" Type="http://schemas.openxmlformats.org/officeDocument/2006/relationships/hyperlink" Target="https://doi.org/10.1073/pnas.1216053111." TargetMode="External"/><Relationship Id="rId56" Type="http://schemas.openxmlformats.org/officeDocument/2006/relationships/hyperlink" Target="https://doi.org/10.3390/f14071429" TargetMode="External"/><Relationship Id="rId8" Type="http://schemas.microsoft.com/office/2016/09/relationships/commentsIds" Target="commentsIds.xml"/><Relationship Id="rId51" Type="http://schemas.openxmlformats.org/officeDocument/2006/relationships/hyperlink" Target="https://doi.org/10.6073/pasta/88040f52946c09c74ac%09%09%090bfc2a3167717"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doi.org/10.1016/j.foreco.2009.09.001" TargetMode="External"/><Relationship Id="rId33" Type="http://schemas.openxmlformats.org/officeDocument/2006/relationships/hyperlink" Target="https://doi.org/10.1016/j.jplph.2016.08.012" TargetMode="External"/><Relationship Id="rId38" Type="http://schemas.openxmlformats.org/officeDocument/2006/relationships/hyperlink" Target="https://climatetoolbox.org/future-climate-scenarios" TargetMode="External"/><Relationship Id="rId46" Type="http://schemas.openxmlformats.org/officeDocument/2006/relationships/hyperlink" Target="https://doi.org/10.1111/pce.14846" TargetMode="External"/><Relationship Id="rId59" Type="http://schemas.openxmlformats.org/officeDocument/2006/relationships/hyperlink" Target="https://doi.org/10.1088/1748-9326/ac507b"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abhr\OneDrive\Documents\research\dscmet_420_a_5min_2023.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gabhr\OneDrive\Documents\research\dscmet_420_a_5min_2023.csv"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6858705161854774E-2"/>
          <c:y val="0.19486111111111112"/>
          <c:w val="0.85065529308836396"/>
          <c:h val="0.72125801983085447"/>
        </c:manualLayout>
      </c:layout>
      <c:scatterChart>
        <c:scatterStyle val="lineMarker"/>
        <c:varyColors val="0"/>
        <c:ser>
          <c:idx val="0"/>
          <c:order val="0"/>
          <c:tx>
            <c:strRef>
              <c:f>Sheet1!$F$1</c:f>
              <c:strCache>
                <c:ptCount val="1"/>
                <c:pt idx="0">
                  <c:v>Mean VPD 150_01 (kPa)</c:v>
                </c:pt>
              </c:strCache>
            </c:strRef>
          </c:tx>
          <c:spPr>
            <a:ln w="19050" cap="rnd">
              <a:solidFill>
                <a:schemeClr val="accent1"/>
              </a:solidFill>
              <a:round/>
            </a:ln>
            <a:effectLst/>
          </c:spPr>
          <c:marker>
            <c:symbol val="none"/>
          </c:marker>
          <c:xVal>
            <c:numRef>
              <c:f>Sheet1!$H$2:$H$57602</c:f>
              <c:numCache>
                <c:formatCode>m/d/yy;@</c:formatCode>
                <c:ptCount val="57601"/>
                <c:pt idx="0">
                  <c:v>45000</c:v>
                </c:pt>
                <c:pt idx="1">
                  <c:v>45000.003472222219</c:v>
                </c:pt>
                <c:pt idx="2">
                  <c:v>45000.006944444445</c:v>
                </c:pt>
                <c:pt idx="3">
                  <c:v>45000.010416666664</c:v>
                </c:pt>
                <c:pt idx="4">
                  <c:v>45000.013888888891</c:v>
                </c:pt>
                <c:pt idx="5">
                  <c:v>45000.017361111109</c:v>
                </c:pt>
                <c:pt idx="6">
                  <c:v>45000.020833333336</c:v>
                </c:pt>
                <c:pt idx="7">
                  <c:v>45000.024305555555</c:v>
                </c:pt>
                <c:pt idx="8">
                  <c:v>45000.027777777781</c:v>
                </c:pt>
                <c:pt idx="9">
                  <c:v>45000.03125</c:v>
                </c:pt>
                <c:pt idx="10">
                  <c:v>45000.034722222219</c:v>
                </c:pt>
                <c:pt idx="11">
                  <c:v>45000.038194444445</c:v>
                </c:pt>
                <c:pt idx="12">
                  <c:v>45000.041666666664</c:v>
                </c:pt>
                <c:pt idx="13">
                  <c:v>45000.045138888891</c:v>
                </c:pt>
                <c:pt idx="14">
                  <c:v>45000.048611111109</c:v>
                </c:pt>
                <c:pt idx="15">
                  <c:v>45000.052083333336</c:v>
                </c:pt>
                <c:pt idx="16">
                  <c:v>45000.055555555555</c:v>
                </c:pt>
                <c:pt idx="17">
                  <c:v>45000.059027777781</c:v>
                </c:pt>
                <c:pt idx="18">
                  <c:v>45000.0625</c:v>
                </c:pt>
                <c:pt idx="19">
                  <c:v>45000.065972222219</c:v>
                </c:pt>
                <c:pt idx="20">
                  <c:v>45000.069444444445</c:v>
                </c:pt>
                <c:pt idx="21">
                  <c:v>45000.072916666664</c:v>
                </c:pt>
                <c:pt idx="22">
                  <c:v>45000.076388888891</c:v>
                </c:pt>
                <c:pt idx="23">
                  <c:v>45000.079861111109</c:v>
                </c:pt>
                <c:pt idx="24">
                  <c:v>45000.083333333336</c:v>
                </c:pt>
                <c:pt idx="25">
                  <c:v>45000.086805555555</c:v>
                </c:pt>
                <c:pt idx="26">
                  <c:v>45000.090277777781</c:v>
                </c:pt>
                <c:pt idx="27">
                  <c:v>45000.09375</c:v>
                </c:pt>
                <c:pt idx="28">
                  <c:v>45000.097222222219</c:v>
                </c:pt>
                <c:pt idx="29">
                  <c:v>45000.100694444445</c:v>
                </c:pt>
                <c:pt idx="30">
                  <c:v>45000.104166666664</c:v>
                </c:pt>
                <c:pt idx="31">
                  <c:v>45000.107638888891</c:v>
                </c:pt>
                <c:pt idx="32">
                  <c:v>45000.111111111109</c:v>
                </c:pt>
                <c:pt idx="33">
                  <c:v>45000.114583333336</c:v>
                </c:pt>
                <c:pt idx="34">
                  <c:v>45000.118055555555</c:v>
                </c:pt>
                <c:pt idx="35">
                  <c:v>45000.121527777781</c:v>
                </c:pt>
                <c:pt idx="36">
                  <c:v>45000.125</c:v>
                </c:pt>
                <c:pt idx="37">
                  <c:v>45000.128472222219</c:v>
                </c:pt>
                <c:pt idx="38">
                  <c:v>45000.131944444445</c:v>
                </c:pt>
                <c:pt idx="39">
                  <c:v>45000.135416666664</c:v>
                </c:pt>
                <c:pt idx="40">
                  <c:v>45000.138888888891</c:v>
                </c:pt>
                <c:pt idx="41">
                  <c:v>45000.142361111109</c:v>
                </c:pt>
                <c:pt idx="42">
                  <c:v>45000.145833333336</c:v>
                </c:pt>
                <c:pt idx="43">
                  <c:v>45000.149305555555</c:v>
                </c:pt>
                <c:pt idx="44">
                  <c:v>45000.152777777781</c:v>
                </c:pt>
                <c:pt idx="45">
                  <c:v>45000.15625</c:v>
                </c:pt>
                <c:pt idx="46">
                  <c:v>45000.159722222219</c:v>
                </c:pt>
                <c:pt idx="47">
                  <c:v>45000.163194444445</c:v>
                </c:pt>
                <c:pt idx="48">
                  <c:v>45000.166666666664</c:v>
                </c:pt>
                <c:pt idx="49">
                  <c:v>45000.170138888891</c:v>
                </c:pt>
                <c:pt idx="50">
                  <c:v>45000.173611111109</c:v>
                </c:pt>
                <c:pt idx="51">
                  <c:v>45000.177083333336</c:v>
                </c:pt>
                <c:pt idx="52">
                  <c:v>45000.180555555555</c:v>
                </c:pt>
                <c:pt idx="53">
                  <c:v>45000.184027777781</c:v>
                </c:pt>
                <c:pt idx="54">
                  <c:v>45000.1875</c:v>
                </c:pt>
                <c:pt idx="55">
                  <c:v>45000.190972222219</c:v>
                </c:pt>
                <c:pt idx="56">
                  <c:v>45000.194444444445</c:v>
                </c:pt>
                <c:pt idx="57">
                  <c:v>45000.197916666664</c:v>
                </c:pt>
                <c:pt idx="58">
                  <c:v>45000.201388888891</c:v>
                </c:pt>
                <c:pt idx="59">
                  <c:v>45000.204861111109</c:v>
                </c:pt>
                <c:pt idx="60">
                  <c:v>45000.208333333336</c:v>
                </c:pt>
                <c:pt idx="61">
                  <c:v>45000.211805555555</c:v>
                </c:pt>
                <c:pt idx="62">
                  <c:v>45000.215277777781</c:v>
                </c:pt>
                <c:pt idx="63">
                  <c:v>45000.21875</c:v>
                </c:pt>
                <c:pt idx="64">
                  <c:v>45000.222222222219</c:v>
                </c:pt>
                <c:pt idx="65">
                  <c:v>45000.225694444445</c:v>
                </c:pt>
                <c:pt idx="66">
                  <c:v>45000.229166666664</c:v>
                </c:pt>
                <c:pt idx="67">
                  <c:v>45000.232638888891</c:v>
                </c:pt>
                <c:pt idx="68">
                  <c:v>45000.236111111109</c:v>
                </c:pt>
                <c:pt idx="69">
                  <c:v>45000.239583333336</c:v>
                </c:pt>
                <c:pt idx="70">
                  <c:v>45000.243055555555</c:v>
                </c:pt>
                <c:pt idx="71">
                  <c:v>45000.246527777781</c:v>
                </c:pt>
                <c:pt idx="72">
                  <c:v>45000.25</c:v>
                </c:pt>
                <c:pt idx="73">
                  <c:v>45000.253472222219</c:v>
                </c:pt>
                <c:pt idx="74">
                  <c:v>45000.256944444445</c:v>
                </c:pt>
                <c:pt idx="75">
                  <c:v>45000.260416666664</c:v>
                </c:pt>
                <c:pt idx="76">
                  <c:v>45000.263888888891</c:v>
                </c:pt>
                <c:pt idx="77">
                  <c:v>45000.267361111109</c:v>
                </c:pt>
                <c:pt idx="78">
                  <c:v>45000.270833333336</c:v>
                </c:pt>
                <c:pt idx="79">
                  <c:v>45000.274305555555</c:v>
                </c:pt>
                <c:pt idx="80">
                  <c:v>45000.277777777781</c:v>
                </c:pt>
                <c:pt idx="81">
                  <c:v>45000.28125</c:v>
                </c:pt>
                <c:pt idx="82">
                  <c:v>45000.284722222219</c:v>
                </c:pt>
                <c:pt idx="83">
                  <c:v>45000.288194444445</c:v>
                </c:pt>
                <c:pt idx="84">
                  <c:v>45000.291666666664</c:v>
                </c:pt>
                <c:pt idx="85">
                  <c:v>45000.295138888891</c:v>
                </c:pt>
                <c:pt idx="86">
                  <c:v>45000.298611111109</c:v>
                </c:pt>
                <c:pt idx="87">
                  <c:v>45000.302083333336</c:v>
                </c:pt>
                <c:pt idx="88">
                  <c:v>45000.305555555555</c:v>
                </c:pt>
                <c:pt idx="89">
                  <c:v>45000.309027777781</c:v>
                </c:pt>
                <c:pt idx="90">
                  <c:v>45000.3125</c:v>
                </c:pt>
                <c:pt idx="91">
                  <c:v>45000.315972222219</c:v>
                </c:pt>
                <c:pt idx="92">
                  <c:v>45000.319444444445</c:v>
                </c:pt>
                <c:pt idx="93">
                  <c:v>45000.322916666664</c:v>
                </c:pt>
                <c:pt idx="94">
                  <c:v>45000.326388888891</c:v>
                </c:pt>
                <c:pt idx="95">
                  <c:v>45000.329861111109</c:v>
                </c:pt>
                <c:pt idx="96">
                  <c:v>45000.333333333336</c:v>
                </c:pt>
                <c:pt idx="97">
                  <c:v>45000.336805555555</c:v>
                </c:pt>
                <c:pt idx="98">
                  <c:v>45000.340277777781</c:v>
                </c:pt>
                <c:pt idx="99">
                  <c:v>45000.34375</c:v>
                </c:pt>
                <c:pt idx="100">
                  <c:v>45000.347222222219</c:v>
                </c:pt>
                <c:pt idx="101">
                  <c:v>45000.350694444445</c:v>
                </c:pt>
                <c:pt idx="102">
                  <c:v>45000.354166666664</c:v>
                </c:pt>
                <c:pt idx="103">
                  <c:v>45000.357638888891</c:v>
                </c:pt>
                <c:pt idx="104">
                  <c:v>45000.361111111109</c:v>
                </c:pt>
                <c:pt idx="105">
                  <c:v>45000.364583333336</c:v>
                </c:pt>
                <c:pt idx="106">
                  <c:v>45000.368055555555</c:v>
                </c:pt>
                <c:pt idx="107">
                  <c:v>45000.371527777781</c:v>
                </c:pt>
                <c:pt idx="108">
                  <c:v>45000.375</c:v>
                </c:pt>
                <c:pt idx="109">
                  <c:v>45000.378472222219</c:v>
                </c:pt>
                <c:pt idx="110">
                  <c:v>45000.381944444445</c:v>
                </c:pt>
                <c:pt idx="111">
                  <c:v>45000.385416666664</c:v>
                </c:pt>
                <c:pt idx="112">
                  <c:v>45000.388888888891</c:v>
                </c:pt>
                <c:pt idx="113">
                  <c:v>45000.392361111109</c:v>
                </c:pt>
                <c:pt idx="114">
                  <c:v>45000.395833333336</c:v>
                </c:pt>
                <c:pt idx="115">
                  <c:v>45000.399305555555</c:v>
                </c:pt>
                <c:pt idx="116">
                  <c:v>45000.402777777781</c:v>
                </c:pt>
                <c:pt idx="117">
                  <c:v>45000.40625</c:v>
                </c:pt>
                <c:pt idx="118">
                  <c:v>45000.409722222219</c:v>
                </c:pt>
                <c:pt idx="119">
                  <c:v>45000.413194444445</c:v>
                </c:pt>
                <c:pt idx="120">
                  <c:v>45000.416666666664</c:v>
                </c:pt>
                <c:pt idx="121">
                  <c:v>45000.420138888891</c:v>
                </c:pt>
                <c:pt idx="122">
                  <c:v>45000.423611111109</c:v>
                </c:pt>
                <c:pt idx="123">
                  <c:v>45000.427083333336</c:v>
                </c:pt>
                <c:pt idx="124">
                  <c:v>45000.430555555555</c:v>
                </c:pt>
                <c:pt idx="125">
                  <c:v>45000.434027777781</c:v>
                </c:pt>
                <c:pt idx="126">
                  <c:v>45000.4375</c:v>
                </c:pt>
                <c:pt idx="127">
                  <c:v>45000.440972222219</c:v>
                </c:pt>
                <c:pt idx="128">
                  <c:v>45000.444444444445</c:v>
                </c:pt>
                <c:pt idx="129">
                  <c:v>45000.447916666664</c:v>
                </c:pt>
                <c:pt idx="130">
                  <c:v>45000.451388888891</c:v>
                </c:pt>
                <c:pt idx="131">
                  <c:v>45000.454861111109</c:v>
                </c:pt>
                <c:pt idx="132">
                  <c:v>45000.458333333336</c:v>
                </c:pt>
                <c:pt idx="133">
                  <c:v>45000.461805555555</c:v>
                </c:pt>
                <c:pt idx="134">
                  <c:v>45000.465277777781</c:v>
                </c:pt>
                <c:pt idx="135">
                  <c:v>45000.46875</c:v>
                </c:pt>
                <c:pt idx="136">
                  <c:v>45000.472222222219</c:v>
                </c:pt>
                <c:pt idx="137">
                  <c:v>45000.475694444445</c:v>
                </c:pt>
                <c:pt idx="138">
                  <c:v>45000.479166666664</c:v>
                </c:pt>
                <c:pt idx="139">
                  <c:v>45000.482638888891</c:v>
                </c:pt>
                <c:pt idx="140">
                  <c:v>45000.486111111109</c:v>
                </c:pt>
                <c:pt idx="141">
                  <c:v>45000.489583333336</c:v>
                </c:pt>
                <c:pt idx="142">
                  <c:v>45000.493055555555</c:v>
                </c:pt>
                <c:pt idx="143">
                  <c:v>45000.496527777781</c:v>
                </c:pt>
                <c:pt idx="144">
                  <c:v>45000.5</c:v>
                </c:pt>
                <c:pt idx="145">
                  <c:v>45000.503472222219</c:v>
                </c:pt>
                <c:pt idx="146">
                  <c:v>45000.506944444445</c:v>
                </c:pt>
                <c:pt idx="147">
                  <c:v>45000.510416666664</c:v>
                </c:pt>
                <c:pt idx="148">
                  <c:v>45000.513888888891</c:v>
                </c:pt>
                <c:pt idx="149">
                  <c:v>45000.517361111109</c:v>
                </c:pt>
                <c:pt idx="150">
                  <c:v>45000.520833333336</c:v>
                </c:pt>
                <c:pt idx="151">
                  <c:v>45000.524305555555</c:v>
                </c:pt>
                <c:pt idx="152">
                  <c:v>45000.527777777781</c:v>
                </c:pt>
                <c:pt idx="153">
                  <c:v>45000.53125</c:v>
                </c:pt>
                <c:pt idx="154">
                  <c:v>45000.534722222219</c:v>
                </c:pt>
                <c:pt idx="155">
                  <c:v>45000.538194444445</c:v>
                </c:pt>
                <c:pt idx="156">
                  <c:v>45000.541666666664</c:v>
                </c:pt>
                <c:pt idx="157">
                  <c:v>45000.545138888891</c:v>
                </c:pt>
                <c:pt idx="158">
                  <c:v>45000.548611111109</c:v>
                </c:pt>
                <c:pt idx="159">
                  <c:v>45000.552083333336</c:v>
                </c:pt>
                <c:pt idx="160">
                  <c:v>45000.555555555555</c:v>
                </c:pt>
                <c:pt idx="161">
                  <c:v>45000.559027777781</c:v>
                </c:pt>
                <c:pt idx="162">
                  <c:v>45000.5625</c:v>
                </c:pt>
                <c:pt idx="163">
                  <c:v>45000.565972222219</c:v>
                </c:pt>
                <c:pt idx="164">
                  <c:v>45000.569444444445</c:v>
                </c:pt>
                <c:pt idx="165">
                  <c:v>45000.572916666664</c:v>
                </c:pt>
                <c:pt idx="166">
                  <c:v>45000.576388888891</c:v>
                </c:pt>
                <c:pt idx="167">
                  <c:v>45000.579861111109</c:v>
                </c:pt>
                <c:pt idx="168">
                  <c:v>45000.583333333336</c:v>
                </c:pt>
                <c:pt idx="169">
                  <c:v>45000.586805555555</c:v>
                </c:pt>
                <c:pt idx="170">
                  <c:v>45000.590277777781</c:v>
                </c:pt>
                <c:pt idx="171">
                  <c:v>45000.59375</c:v>
                </c:pt>
                <c:pt idx="172">
                  <c:v>45000.597222222219</c:v>
                </c:pt>
                <c:pt idx="173">
                  <c:v>45000.600694444445</c:v>
                </c:pt>
                <c:pt idx="174">
                  <c:v>45000.604166666664</c:v>
                </c:pt>
                <c:pt idx="175">
                  <c:v>45000.607638888891</c:v>
                </c:pt>
                <c:pt idx="176">
                  <c:v>45000.611111111109</c:v>
                </c:pt>
                <c:pt idx="177">
                  <c:v>45000.614583333336</c:v>
                </c:pt>
                <c:pt idx="178">
                  <c:v>45000.618055555555</c:v>
                </c:pt>
                <c:pt idx="179">
                  <c:v>45000.621527777781</c:v>
                </c:pt>
                <c:pt idx="180">
                  <c:v>45000.625</c:v>
                </c:pt>
                <c:pt idx="181">
                  <c:v>45000.628472222219</c:v>
                </c:pt>
                <c:pt idx="182">
                  <c:v>45000.631944444445</c:v>
                </c:pt>
                <c:pt idx="183">
                  <c:v>45000.635416666664</c:v>
                </c:pt>
                <c:pt idx="184">
                  <c:v>45000.638888888891</c:v>
                </c:pt>
                <c:pt idx="185">
                  <c:v>45000.642361111109</c:v>
                </c:pt>
                <c:pt idx="186">
                  <c:v>45000.645833333336</c:v>
                </c:pt>
                <c:pt idx="187">
                  <c:v>45000.649305555555</c:v>
                </c:pt>
                <c:pt idx="188">
                  <c:v>45000.652777777781</c:v>
                </c:pt>
                <c:pt idx="189">
                  <c:v>45000.65625</c:v>
                </c:pt>
                <c:pt idx="190">
                  <c:v>45000.659722222219</c:v>
                </c:pt>
                <c:pt idx="191">
                  <c:v>45000.663194444445</c:v>
                </c:pt>
                <c:pt idx="192">
                  <c:v>45000.666666666664</c:v>
                </c:pt>
                <c:pt idx="193">
                  <c:v>45000.670138888891</c:v>
                </c:pt>
                <c:pt idx="194">
                  <c:v>45000.673611111109</c:v>
                </c:pt>
                <c:pt idx="195">
                  <c:v>45000.677083333336</c:v>
                </c:pt>
                <c:pt idx="196">
                  <c:v>45000.680555555555</c:v>
                </c:pt>
                <c:pt idx="197">
                  <c:v>45000.684027777781</c:v>
                </c:pt>
                <c:pt idx="198">
                  <c:v>45000.6875</c:v>
                </c:pt>
                <c:pt idx="199">
                  <c:v>45000.690972222219</c:v>
                </c:pt>
                <c:pt idx="200">
                  <c:v>45000.694444444445</c:v>
                </c:pt>
                <c:pt idx="201">
                  <c:v>45000.697916666664</c:v>
                </c:pt>
                <c:pt idx="202">
                  <c:v>45000.701388888891</c:v>
                </c:pt>
                <c:pt idx="203">
                  <c:v>45000.704861111109</c:v>
                </c:pt>
                <c:pt idx="204">
                  <c:v>45000.708333333336</c:v>
                </c:pt>
                <c:pt idx="205">
                  <c:v>45000.711805555555</c:v>
                </c:pt>
                <c:pt idx="206">
                  <c:v>45000.715277777781</c:v>
                </c:pt>
                <c:pt idx="207">
                  <c:v>45000.71875</c:v>
                </c:pt>
                <c:pt idx="208">
                  <c:v>45000.722222222219</c:v>
                </c:pt>
                <c:pt idx="209">
                  <c:v>45000.725694444445</c:v>
                </c:pt>
                <c:pt idx="210">
                  <c:v>45000.729166666664</c:v>
                </c:pt>
                <c:pt idx="211">
                  <c:v>45000.732638888891</c:v>
                </c:pt>
                <c:pt idx="212">
                  <c:v>45000.736111111109</c:v>
                </c:pt>
                <c:pt idx="213">
                  <c:v>45000.739583333336</c:v>
                </c:pt>
                <c:pt idx="214">
                  <c:v>45000.743055555555</c:v>
                </c:pt>
                <c:pt idx="215">
                  <c:v>45000.746527777781</c:v>
                </c:pt>
                <c:pt idx="216">
                  <c:v>45000.75</c:v>
                </c:pt>
                <c:pt idx="217">
                  <c:v>45000.753472222219</c:v>
                </c:pt>
                <c:pt idx="218">
                  <c:v>45000.756944444445</c:v>
                </c:pt>
                <c:pt idx="219">
                  <c:v>45000.760416666664</c:v>
                </c:pt>
                <c:pt idx="220">
                  <c:v>45000.763888888891</c:v>
                </c:pt>
                <c:pt idx="221">
                  <c:v>45000.767361111109</c:v>
                </c:pt>
                <c:pt idx="222">
                  <c:v>45000.770833333336</c:v>
                </c:pt>
                <c:pt idx="223">
                  <c:v>45000.774305555555</c:v>
                </c:pt>
                <c:pt idx="224">
                  <c:v>45000.777777777781</c:v>
                </c:pt>
                <c:pt idx="225">
                  <c:v>45000.78125</c:v>
                </c:pt>
                <c:pt idx="226">
                  <c:v>45000.784722222219</c:v>
                </c:pt>
                <c:pt idx="227">
                  <c:v>45000.788194444445</c:v>
                </c:pt>
                <c:pt idx="228">
                  <c:v>45000.791666666664</c:v>
                </c:pt>
                <c:pt idx="229">
                  <c:v>45000.795138888891</c:v>
                </c:pt>
                <c:pt idx="230">
                  <c:v>45000.798611111109</c:v>
                </c:pt>
                <c:pt idx="231">
                  <c:v>45000.802083333336</c:v>
                </c:pt>
                <c:pt idx="232">
                  <c:v>45000.805555555555</c:v>
                </c:pt>
                <c:pt idx="233">
                  <c:v>45000.809027777781</c:v>
                </c:pt>
                <c:pt idx="234">
                  <c:v>45000.8125</c:v>
                </c:pt>
                <c:pt idx="235">
                  <c:v>45000.815972222219</c:v>
                </c:pt>
                <c:pt idx="236">
                  <c:v>45000.819444444445</c:v>
                </c:pt>
                <c:pt idx="237">
                  <c:v>45000.822916666664</c:v>
                </c:pt>
                <c:pt idx="238">
                  <c:v>45000.826388888891</c:v>
                </c:pt>
                <c:pt idx="239">
                  <c:v>45000.829861111109</c:v>
                </c:pt>
                <c:pt idx="240">
                  <c:v>45000.833333333336</c:v>
                </c:pt>
                <c:pt idx="241">
                  <c:v>45000.836805555555</c:v>
                </c:pt>
                <c:pt idx="242">
                  <c:v>45000.840277777781</c:v>
                </c:pt>
                <c:pt idx="243">
                  <c:v>45000.84375</c:v>
                </c:pt>
                <c:pt idx="244">
                  <c:v>45000.847222222219</c:v>
                </c:pt>
                <c:pt idx="245">
                  <c:v>45000.850694444445</c:v>
                </c:pt>
                <c:pt idx="246">
                  <c:v>45000.854166666664</c:v>
                </c:pt>
                <c:pt idx="247">
                  <c:v>45000.857638888891</c:v>
                </c:pt>
                <c:pt idx="248">
                  <c:v>45000.861111111109</c:v>
                </c:pt>
                <c:pt idx="249">
                  <c:v>45000.864583333336</c:v>
                </c:pt>
                <c:pt idx="250">
                  <c:v>45000.868055555555</c:v>
                </c:pt>
                <c:pt idx="251">
                  <c:v>45000.871527777781</c:v>
                </c:pt>
                <c:pt idx="252">
                  <c:v>45000.875</c:v>
                </c:pt>
                <c:pt idx="253">
                  <c:v>45000.878472222219</c:v>
                </c:pt>
                <c:pt idx="254">
                  <c:v>45000.881944444445</c:v>
                </c:pt>
                <c:pt idx="255">
                  <c:v>45000.885416666664</c:v>
                </c:pt>
                <c:pt idx="256">
                  <c:v>45000.888888888891</c:v>
                </c:pt>
                <c:pt idx="257">
                  <c:v>45000.892361111109</c:v>
                </c:pt>
                <c:pt idx="258">
                  <c:v>45000.895833333336</c:v>
                </c:pt>
                <c:pt idx="259">
                  <c:v>45000.899305555555</c:v>
                </c:pt>
                <c:pt idx="260">
                  <c:v>45000.902777777781</c:v>
                </c:pt>
                <c:pt idx="261">
                  <c:v>45000.90625</c:v>
                </c:pt>
                <c:pt idx="262">
                  <c:v>45000.909722222219</c:v>
                </c:pt>
                <c:pt idx="263">
                  <c:v>45000.913194444445</c:v>
                </c:pt>
                <c:pt idx="264">
                  <c:v>45000.916666666664</c:v>
                </c:pt>
                <c:pt idx="265">
                  <c:v>45000.920138888891</c:v>
                </c:pt>
                <c:pt idx="266">
                  <c:v>45000.923611111109</c:v>
                </c:pt>
                <c:pt idx="267">
                  <c:v>45000.927083333336</c:v>
                </c:pt>
                <c:pt idx="268">
                  <c:v>45000.930555555555</c:v>
                </c:pt>
                <c:pt idx="269">
                  <c:v>45000.934027777781</c:v>
                </c:pt>
                <c:pt idx="270">
                  <c:v>45000.9375</c:v>
                </c:pt>
                <c:pt idx="271">
                  <c:v>45000.940972222219</c:v>
                </c:pt>
                <c:pt idx="272">
                  <c:v>45000.944444444445</c:v>
                </c:pt>
                <c:pt idx="273">
                  <c:v>45000.947916666664</c:v>
                </c:pt>
                <c:pt idx="274">
                  <c:v>45000.951388888891</c:v>
                </c:pt>
                <c:pt idx="275">
                  <c:v>45000.954861111109</c:v>
                </c:pt>
                <c:pt idx="276">
                  <c:v>45000.958333333336</c:v>
                </c:pt>
                <c:pt idx="277">
                  <c:v>45000.961805555555</c:v>
                </c:pt>
                <c:pt idx="278">
                  <c:v>45000.965277777781</c:v>
                </c:pt>
                <c:pt idx="279">
                  <c:v>45000.96875</c:v>
                </c:pt>
                <c:pt idx="280">
                  <c:v>45000.972222222219</c:v>
                </c:pt>
                <c:pt idx="281">
                  <c:v>45000.975694444445</c:v>
                </c:pt>
                <c:pt idx="282">
                  <c:v>45000.979166666664</c:v>
                </c:pt>
                <c:pt idx="283">
                  <c:v>45000.982638888891</c:v>
                </c:pt>
                <c:pt idx="284">
                  <c:v>45000.986111111109</c:v>
                </c:pt>
                <c:pt idx="285">
                  <c:v>45000.989583333336</c:v>
                </c:pt>
                <c:pt idx="286">
                  <c:v>45000.993055555555</c:v>
                </c:pt>
                <c:pt idx="287">
                  <c:v>45000.996527777781</c:v>
                </c:pt>
                <c:pt idx="288">
                  <c:v>45001</c:v>
                </c:pt>
                <c:pt idx="289">
                  <c:v>45001.003472222219</c:v>
                </c:pt>
                <c:pt idx="290">
                  <c:v>45001.006944444445</c:v>
                </c:pt>
                <c:pt idx="291">
                  <c:v>45001.010416666664</c:v>
                </c:pt>
                <c:pt idx="292">
                  <c:v>45001.013888888891</c:v>
                </c:pt>
                <c:pt idx="293">
                  <c:v>45001.017361111109</c:v>
                </c:pt>
                <c:pt idx="294">
                  <c:v>45001.020833333336</c:v>
                </c:pt>
                <c:pt idx="295">
                  <c:v>45001.024305555555</c:v>
                </c:pt>
                <c:pt idx="296">
                  <c:v>45001.027777777781</c:v>
                </c:pt>
                <c:pt idx="297">
                  <c:v>45001.03125</c:v>
                </c:pt>
                <c:pt idx="298">
                  <c:v>45001.034722222219</c:v>
                </c:pt>
                <c:pt idx="299">
                  <c:v>45001.038194444445</c:v>
                </c:pt>
                <c:pt idx="300">
                  <c:v>45001.041666666664</c:v>
                </c:pt>
                <c:pt idx="301">
                  <c:v>45001.045138888891</c:v>
                </c:pt>
                <c:pt idx="302">
                  <c:v>45001.048611111109</c:v>
                </c:pt>
                <c:pt idx="303">
                  <c:v>45001.052083333336</c:v>
                </c:pt>
                <c:pt idx="304">
                  <c:v>45001.055555555555</c:v>
                </c:pt>
                <c:pt idx="305">
                  <c:v>45001.059027777781</c:v>
                </c:pt>
                <c:pt idx="306">
                  <c:v>45001.0625</c:v>
                </c:pt>
                <c:pt idx="307">
                  <c:v>45001.065972222219</c:v>
                </c:pt>
                <c:pt idx="308">
                  <c:v>45001.069444444445</c:v>
                </c:pt>
                <c:pt idx="309">
                  <c:v>45001.072916666664</c:v>
                </c:pt>
                <c:pt idx="310">
                  <c:v>45001.076388888891</c:v>
                </c:pt>
                <c:pt idx="311">
                  <c:v>45001.079861111109</c:v>
                </c:pt>
                <c:pt idx="312">
                  <c:v>45001.083333333336</c:v>
                </c:pt>
                <c:pt idx="313">
                  <c:v>45001.086805555555</c:v>
                </c:pt>
                <c:pt idx="314">
                  <c:v>45001.090277777781</c:v>
                </c:pt>
                <c:pt idx="315">
                  <c:v>45001.09375</c:v>
                </c:pt>
                <c:pt idx="316">
                  <c:v>45001.097222222219</c:v>
                </c:pt>
                <c:pt idx="317">
                  <c:v>45001.100694444445</c:v>
                </c:pt>
                <c:pt idx="318">
                  <c:v>45001.104166666664</c:v>
                </c:pt>
                <c:pt idx="319">
                  <c:v>45001.107638888891</c:v>
                </c:pt>
                <c:pt idx="320">
                  <c:v>45001.111111111109</c:v>
                </c:pt>
                <c:pt idx="321">
                  <c:v>45001.114583333336</c:v>
                </c:pt>
                <c:pt idx="322">
                  <c:v>45001.118055555555</c:v>
                </c:pt>
                <c:pt idx="323">
                  <c:v>45001.121527777781</c:v>
                </c:pt>
                <c:pt idx="324">
                  <c:v>45001.125</c:v>
                </c:pt>
                <c:pt idx="325">
                  <c:v>45001.128472222219</c:v>
                </c:pt>
                <c:pt idx="326">
                  <c:v>45001.131944444445</c:v>
                </c:pt>
                <c:pt idx="327">
                  <c:v>45001.135416666664</c:v>
                </c:pt>
                <c:pt idx="328">
                  <c:v>45001.138888888891</c:v>
                </c:pt>
                <c:pt idx="329">
                  <c:v>45001.142361111109</c:v>
                </c:pt>
                <c:pt idx="330">
                  <c:v>45001.145833333336</c:v>
                </c:pt>
                <c:pt idx="331">
                  <c:v>45001.149305555555</c:v>
                </c:pt>
                <c:pt idx="332">
                  <c:v>45001.152777777781</c:v>
                </c:pt>
                <c:pt idx="333">
                  <c:v>45001.15625</c:v>
                </c:pt>
                <c:pt idx="334">
                  <c:v>45001.159722222219</c:v>
                </c:pt>
                <c:pt idx="335">
                  <c:v>45001.163194444445</c:v>
                </c:pt>
                <c:pt idx="336">
                  <c:v>45001.166666666664</c:v>
                </c:pt>
                <c:pt idx="337">
                  <c:v>45001.170138888891</c:v>
                </c:pt>
                <c:pt idx="338">
                  <c:v>45001.173611111109</c:v>
                </c:pt>
                <c:pt idx="339">
                  <c:v>45001.177083333336</c:v>
                </c:pt>
                <c:pt idx="340">
                  <c:v>45001.180555555555</c:v>
                </c:pt>
                <c:pt idx="341">
                  <c:v>45001.184027777781</c:v>
                </c:pt>
                <c:pt idx="342">
                  <c:v>45001.1875</c:v>
                </c:pt>
                <c:pt idx="343">
                  <c:v>45001.190972222219</c:v>
                </c:pt>
                <c:pt idx="344">
                  <c:v>45001.194444444445</c:v>
                </c:pt>
                <c:pt idx="345">
                  <c:v>45001.197916666664</c:v>
                </c:pt>
                <c:pt idx="346">
                  <c:v>45001.201388888891</c:v>
                </c:pt>
                <c:pt idx="347">
                  <c:v>45001.204861111109</c:v>
                </c:pt>
                <c:pt idx="348">
                  <c:v>45001.208333333336</c:v>
                </c:pt>
                <c:pt idx="349">
                  <c:v>45001.211805555555</c:v>
                </c:pt>
                <c:pt idx="350">
                  <c:v>45001.215277777781</c:v>
                </c:pt>
                <c:pt idx="351">
                  <c:v>45001.21875</c:v>
                </c:pt>
                <c:pt idx="352">
                  <c:v>45001.222222222219</c:v>
                </c:pt>
                <c:pt idx="353">
                  <c:v>45001.225694444445</c:v>
                </c:pt>
                <c:pt idx="354">
                  <c:v>45001.229166666664</c:v>
                </c:pt>
                <c:pt idx="355">
                  <c:v>45001.232638888891</c:v>
                </c:pt>
                <c:pt idx="356">
                  <c:v>45001.236111111109</c:v>
                </c:pt>
                <c:pt idx="357">
                  <c:v>45001.239583333336</c:v>
                </c:pt>
                <c:pt idx="358">
                  <c:v>45001.243055555555</c:v>
                </c:pt>
                <c:pt idx="359">
                  <c:v>45001.246527777781</c:v>
                </c:pt>
                <c:pt idx="360">
                  <c:v>45001.25</c:v>
                </c:pt>
                <c:pt idx="361">
                  <c:v>45001.253472222219</c:v>
                </c:pt>
                <c:pt idx="362">
                  <c:v>45001.256944444445</c:v>
                </c:pt>
                <c:pt idx="363">
                  <c:v>45001.260416666664</c:v>
                </c:pt>
                <c:pt idx="364">
                  <c:v>45001.263888888891</c:v>
                </c:pt>
                <c:pt idx="365">
                  <c:v>45001.267361111109</c:v>
                </c:pt>
                <c:pt idx="366">
                  <c:v>45001.270833333336</c:v>
                </c:pt>
                <c:pt idx="367">
                  <c:v>45001.274305555555</c:v>
                </c:pt>
                <c:pt idx="368">
                  <c:v>45001.277777777781</c:v>
                </c:pt>
                <c:pt idx="369">
                  <c:v>45001.28125</c:v>
                </c:pt>
                <c:pt idx="370">
                  <c:v>45001.284722222219</c:v>
                </c:pt>
                <c:pt idx="371">
                  <c:v>45001.288194444445</c:v>
                </c:pt>
                <c:pt idx="372">
                  <c:v>45001.291666666664</c:v>
                </c:pt>
                <c:pt idx="373">
                  <c:v>45001.295138888891</c:v>
                </c:pt>
                <c:pt idx="374">
                  <c:v>45001.298611111109</c:v>
                </c:pt>
                <c:pt idx="375">
                  <c:v>45001.302083333336</c:v>
                </c:pt>
                <c:pt idx="376">
                  <c:v>45001.305555555555</c:v>
                </c:pt>
                <c:pt idx="377">
                  <c:v>45001.309027777781</c:v>
                </c:pt>
                <c:pt idx="378">
                  <c:v>45001.3125</c:v>
                </c:pt>
                <c:pt idx="379">
                  <c:v>45001.315972222219</c:v>
                </c:pt>
                <c:pt idx="380">
                  <c:v>45001.319444444445</c:v>
                </c:pt>
                <c:pt idx="381">
                  <c:v>45001.322916666664</c:v>
                </c:pt>
                <c:pt idx="382">
                  <c:v>45001.326388888891</c:v>
                </c:pt>
                <c:pt idx="383">
                  <c:v>45001.329861111109</c:v>
                </c:pt>
                <c:pt idx="384">
                  <c:v>45001.333333333336</c:v>
                </c:pt>
                <c:pt idx="385">
                  <c:v>45001.336805555555</c:v>
                </c:pt>
                <c:pt idx="386">
                  <c:v>45001.340277777781</c:v>
                </c:pt>
                <c:pt idx="387">
                  <c:v>45001.34375</c:v>
                </c:pt>
                <c:pt idx="388">
                  <c:v>45001.347222222219</c:v>
                </c:pt>
                <c:pt idx="389">
                  <c:v>45001.350694444445</c:v>
                </c:pt>
                <c:pt idx="390">
                  <c:v>45001.354166666664</c:v>
                </c:pt>
                <c:pt idx="391">
                  <c:v>45001.357638888891</c:v>
                </c:pt>
                <c:pt idx="392">
                  <c:v>45001.361111111109</c:v>
                </c:pt>
                <c:pt idx="393">
                  <c:v>45001.364583333336</c:v>
                </c:pt>
                <c:pt idx="394">
                  <c:v>45001.368055555555</c:v>
                </c:pt>
                <c:pt idx="395">
                  <c:v>45001.371527777781</c:v>
                </c:pt>
                <c:pt idx="396">
                  <c:v>45001.375</c:v>
                </c:pt>
                <c:pt idx="397">
                  <c:v>45001.378472222219</c:v>
                </c:pt>
                <c:pt idx="398">
                  <c:v>45001.381944444445</c:v>
                </c:pt>
                <c:pt idx="399">
                  <c:v>45001.385416666664</c:v>
                </c:pt>
                <c:pt idx="400">
                  <c:v>45001.388888888891</c:v>
                </c:pt>
                <c:pt idx="401">
                  <c:v>45001.392361111109</c:v>
                </c:pt>
                <c:pt idx="402">
                  <c:v>45001.395833333336</c:v>
                </c:pt>
                <c:pt idx="403">
                  <c:v>45001.399305555555</c:v>
                </c:pt>
                <c:pt idx="404">
                  <c:v>45001.402777777781</c:v>
                </c:pt>
                <c:pt idx="405">
                  <c:v>45001.40625</c:v>
                </c:pt>
                <c:pt idx="406">
                  <c:v>45001.409722222219</c:v>
                </c:pt>
                <c:pt idx="407">
                  <c:v>45001.413194444445</c:v>
                </c:pt>
                <c:pt idx="408">
                  <c:v>45001.416666666664</c:v>
                </c:pt>
                <c:pt idx="409">
                  <c:v>45001.420138888891</c:v>
                </c:pt>
                <c:pt idx="410">
                  <c:v>45001.423611111109</c:v>
                </c:pt>
                <c:pt idx="411">
                  <c:v>45001.427083333336</c:v>
                </c:pt>
                <c:pt idx="412">
                  <c:v>45001.430555555555</c:v>
                </c:pt>
                <c:pt idx="413">
                  <c:v>45001.434027777781</c:v>
                </c:pt>
                <c:pt idx="414">
                  <c:v>45001.4375</c:v>
                </c:pt>
                <c:pt idx="415">
                  <c:v>45001.440972222219</c:v>
                </c:pt>
                <c:pt idx="416">
                  <c:v>45001.444444444445</c:v>
                </c:pt>
                <c:pt idx="417">
                  <c:v>45001.447916666664</c:v>
                </c:pt>
                <c:pt idx="418">
                  <c:v>45001.451388888891</c:v>
                </c:pt>
                <c:pt idx="419">
                  <c:v>45001.454861111109</c:v>
                </c:pt>
                <c:pt idx="420">
                  <c:v>45001.458333333336</c:v>
                </c:pt>
                <c:pt idx="421">
                  <c:v>45001.461805555555</c:v>
                </c:pt>
                <c:pt idx="422">
                  <c:v>45001.465277777781</c:v>
                </c:pt>
                <c:pt idx="423">
                  <c:v>45001.46875</c:v>
                </c:pt>
                <c:pt idx="424">
                  <c:v>45001.472222222219</c:v>
                </c:pt>
                <c:pt idx="425">
                  <c:v>45001.475694444445</c:v>
                </c:pt>
                <c:pt idx="426">
                  <c:v>45001.479166666664</c:v>
                </c:pt>
                <c:pt idx="427">
                  <c:v>45001.482638888891</c:v>
                </c:pt>
                <c:pt idx="428">
                  <c:v>45001.486111111109</c:v>
                </c:pt>
                <c:pt idx="429">
                  <c:v>45001.489583333336</c:v>
                </c:pt>
                <c:pt idx="430">
                  <c:v>45001.493055555555</c:v>
                </c:pt>
                <c:pt idx="431">
                  <c:v>45001.496527777781</c:v>
                </c:pt>
                <c:pt idx="432">
                  <c:v>45001.5</c:v>
                </c:pt>
                <c:pt idx="433">
                  <c:v>45001.503472222219</c:v>
                </c:pt>
                <c:pt idx="434">
                  <c:v>45001.506944444445</c:v>
                </c:pt>
                <c:pt idx="435">
                  <c:v>45001.510416666664</c:v>
                </c:pt>
                <c:pt idx="436">
                  <c:v>45001.513888888891</c:v>
                </c:pt>
                <c:pt idx="437">
                  <c:v>45001.517361111109</c:v>
                </c:pt>
                <c:pt idx="438">
                  <c:v>45001.520833333336</c:v>
                </c:pt>
                <c:pt idx="439">
                  <c:v>45001.524305555555</c:v>
                </c:pt>
                <c:pt idx="440">
                  <c:v>45001.527777777781</c:v>
                </c:pt>
                <c:pt idx="441">
                  <c:v>45001.53125</c:v>
                </c:pt>
                <c:pt idx="442">
                  <c:v>45001.534722222219</c:v>
                </c:pt>
                <c:pt idx="443">
                  <c:v>45001.538194444445</c:v>
                </c:pt>
                <c:pt idx="444">
                  <c:v>45001.541666666664</c:v>
                </c:pt>
                <c:pt idx="445">
                  <c:v>45001.545138888891</c:v>
                </c:pt>
                <c:pt idx="446">
                  <c:v>45001.548611111109</c:v>
                </c:pt>
                <c:pt idx="447">
                  <c:v>45001.552083333336</c:v>
                </c:pt>
                <c:pt idx="448">
                  <c:v>45001.555555555555</c:v>
                </c:pt>
                <c:pt idx="449">
                  <c:v>45001.559027777781</c:v>
                </c:pt>
                <c:pt idx="450">
                  <c:v>45001.5625</c:v>
                </c:pt>
                <c:pt idx="451">
                  <c:v>45001.565972222219</c:v>
                </c:pt>
                <c:pt idx="452">
                  <c:v>45001.569444444445</c:v>
                </c:pt>
                <c:pt idx="453">
                  <c:v>45001.572916666664</c:v>
                </c:pt>
                <c:pt idx="454">
                  <c:v>45001.576388888891</c:v>
                </c:pt>
                <c:pt idx="455">
                  <c:v>45001.579861111109</c:v>
                </c:pt>
                <c:pt idx="456">
                  <c:v>45001.583333333336</c:v>
                </c:pt>
                <c:pt idx="457">
                  <c:v>45001.586805555555</c:v>
                </c:pt>
                <c:pt idx="458">
                  <c:v>45001.590277777781</c:v>
                </c:pt>
                <c:pt idx="459">
                  <c:v>45001.59375</c:v>
                </c:pt>
                <c:pt idx="460">
                  <c:v>45001.597222222219</c:v>
                </c:pt>
                <c:pt idx="461">
                  <c:v>45001.600694444445</c:v>
                </c:pt>
                <c:pt idx="462">
                  <c:v>45001.604166666664</c:v>
                </c:pt>
                <c:pt idx="463">
                  <c:v>45001.607638888891</c:v>
                </c:pt>
                <c:pt idx="464">
                  <c:v>45001.611111111109</c:v>
                </c:pt>
                <c:pt idx="465">
                  <c:v>45001.614583333336</c:v>
                </c:pt>
                <c:pt idx="466">
                  <c:v>45001.618055555555</c:v>
                </c:pt>
                <c:pt idx="467">
                  <c:v>45001.621527777781</c:v>
                </c:pt>
                <c:pt idx="468">
                  <c:v>45001.625</c:v>
                </c:pt>
                <c:pt idx="469">
                  <c:v>45001.628472222219</c:v>
                </c:pt>
                <c:pt idx="470">
                  <c:v>45001.631944444445</c:v>
                </c:pt>
                <c:pt idx="471">
                  <c:v>45001.635416666664</c:v>
                </c:pt>
                <c:pt idx="472">
                  <c:v>45001.638888888891</c:v>
                </c:pt>
                <c:pt idx="473">
                  <c:v>45001.642361111109</c:v>
                </c:pt>
                <c:pt idx="474">
                  <c:v>45001.645833333336</c:v>
                </c:pt>
                <c:pt idx="475">
                  <c:v>45001.649305555555</c:v>
                </c:pt>
                <c:pt idx="476">
                  <c:v>45001.652777777781</c:v>
                </c:pt>
                <c:pt idx="477">
                  <c:v>45001.65625</c:v>
                </c:pt>
                <c:pt idx="478">
                  <c:v>45001.659722222219</c:v>
                </c:pt>
                <c:pt idx="479">
                  <c:v>45001.663194444445</c:v>
                </c:pt>
                <c:pt idx="480">
                  <c:v>45001.666666666664</c:v>
                </c:pt>
                <c:pt idx="481">
                  <c:v>45001.670138888891</c:v>
                </c:pt>
                <c:pt idx="482">
                  <c:v>45001.673611111109</c:v>
                </c:pt>
                <c:pt idx="483">
                  <c:v>45001.677083333336</c:v>
                </c:pt>
                <c:pt idx="484">
                  <c:v>45001.680555555555</c:v>
                </c:pt>
                <c:pt idx="485">
                  <c:v>45001.684027777781</c:v>
                </c:pt>
                <c:pt idx="486">
                  <c:v>45001.6875</c:v>
                </c:pt>
                <c:pt idx="487">
                  <c:v>45001.690972222219</c:v>
                </c:pt>
                <c:pt idx="488">
                  <c:v>45001.694444444445</c:v>
                </c:pt>
                <c:pt idx="489">
                  <c:v>45001.697916666664</c:v>
                </c:pt>
                <c:pt idx="490">
                  <c:v>45001.701388888891</c:v>
                </c:pt>
                <c:pt idx="491">
                  <c:v>45001.704861111109</c:v>
                </c:pt>
                <c:pt idx="492">
                  <c:v>45001.708333333336</c:v>
                </c:pt>
                <c:pt idx="493">
                  <c:v>45001.711805555555</c:v>
                </c:pt>
                <c:pt idx="494">
                  <c:v>45001.715277777781</c:v>
                </c:pt>
                <c:pt idx="495">
                  <c:v>45001.71875</c:v>
                </c:pt>
                <c:pt idx="496">
                  <c:v>45001.722222222219</c:v>
                </c:pt>
                <c:pt idx="497">
                  <c:v>45001.725694444445</c:v>
                </c:pt>
                <c:pt idx="498">
                  <c:v>45001.729166666664</c:v>
                </c:pt>
                <c:pt idx="499">
                  <c:v>45001.732638888891</c:v>
                </c:pt>
                <c:pt idx="500">
                  <c:v>45001.736111111109</c:v>
                </c:pt>
                <c:pt idx="501">
                  <c:v>45001.739583333336</c:v>
                </c:pt>
                <c:pt idx="502">
                  <c:v>45001.743055555555</c:v>
                </c:pt>
                <c:pt idx="503">
                  <c:v>45001.746527777781</c:v>
                </c:pt>
                <c:pt idx="504">
                  <c:v>45001.75</c:v>
                </c:pt>
                <c:pt idx="505">
                  <c:v>45001.753472222219</c:v>
                </c:pt>
                <c:pt idx="506">
                  <c:v>45001.756944444445</c:v>
                </c:pt>
                <c:pt idx="507">
                  <c:v>45001.760416666664</c:v>
                </c:pt>
                <c:pt idx="508">
                  <c:v>45001.763888888891</c:v>
                </c:pt>
                <c:pt idx="509">
                  <c:v>45001.767361111109</c:v>
                </c:pt>
                <c:pt idx="510">
                  <c:v>45001.770833333336</c:v>
                </c:pt>
                <c:pt idx="511">
                  <c:v>45001.774305555555</c:v>
                </c:pt>
                <c:pt idx="512">
                  <c:v>45001.777777777781</c:v>
                </c:pt>
                <c:pt idx="513">
                  <c:v>45001.78125</c:v>
                </c:pt>
                <c:pt idx="514">
                  <c:v>45001.784722222219</c:v>
                </c:pt>
                <c:pt idx="515">
                  <c:v>45001.788194444445</c:v>
                </c:pt>
                <c:pt idx="516">
                  <c:v>45001.791666666664</c:v>
                </c:pt>
                <c:pt idx="517">
                  <c:v>45001.795138888891</c:v>
                </c:pt>
                <c:pt idx="518">
                  <c:v>45001.798611111109</c:v>
                </c:pt>
                <c:pt idx="519">
                  <c:v>45001.802083333336</c:v>
                </c:pt>
                <c:pt idx="520">
                  <c:v>45001.805555555555</c:v>
                </c:pt>
                <c:pt idx="521">
                  <c:v>45001.809027777781</c:v>
                </c:pt>
                <c:pt idx="522">
                  <c:v>45001.8125</c:v>
                </c:pt>
                <c:pt idx="523">
                  <c:v>45001.815972222219</c:v>
                </c:pt>
                <c:pt idx="524">
                  <c:v>45001.819444444445</c:v>
                </c:pt>
                <c:pt idx="525">
                  <c:v>45001.822916666664</c:v>
                </c:pt>
                <c:pt idx="526">
                  <c:v>45001.826388888891</c:v>
                </c:pt>
                <c:pt idx="527">
                  <c:v>45001.829861111109</c:v>
                </c:pt>
                <c:pt idx="528">
                  <c:v>45001.833333333336</c:v>
                </c:pt>
                <c:pt idx="529">
                  <c:v>45001.836805555555</c:v>
                </c:pt>
                <c:pt idx="530">
                  <c:v>45001.840277777781</c:v>
                </c:pt>
                <c:pt idx="531">
                  <c:v>45001.84375</c:v>
                </c:pt>
                <c:pt idx="532">
                  <c:v>45001.847222222219</c:v>
                </c:pt>
                <c:pt idx="533">
                  <c:v>45001.850694444445</c:v>
                </c:pt>
                <c:pt idx="534">
                  <c:v>45001.854166666664</c:v>
                </c:pt>
                <c:pt idx="535">
                  <c:v>45001.857638888891</c:v>
                </c:pt>
                <c:pt idx="536">
                  <c:v>45001.861111111109</c:v>
                </c:pt>
                <c:pt idx="537">
                  <c:v>45001.864583333336</c:v>
                </c:pt>
                <c:pt idx="538">
                  <c:v>45001.868055555555</c:v>
                </c:pt>
                <c:pt idx="539">
                  <c:v>45001.871527777781</c:v>
                </c:pt>
                <c:pt idx="540">
                  <c:v>45001.875</c:v>
                </c:pt>
                <c:pt idx="541">
                  <c:v>45001.878472222219</c:v>
                </c:pt>
                <c:pt idx="542">
                  <c:v>45001.881944444445</c:v>
                </c:pt>
                <c:pt idx="543">
                  <c:v>45001.885416666664</c:v>
                </c:pt>
                <c:pt idx="544">
                  <c:v>45001.888888888891</c:v>
                </c:pt>
                <c:pt idx="545">
                  <c:v>45001.892361111109</c:v>
                </c:pt>
                <c:pt idx="546">
                  <c:v>45001.895833333336</c:v>
                </c:pt>
                <c:pt idx="547">
                  <c:v>45001.899305555555</c:v>
                </c:pt>
                <c:pt idx="548">
                  <c:v>45001.902777777781</c:v>
                </c:pt>
                <c:pt idx="549">
                  <c:v>45001.90625</c:v>
                </c:pt>
                <c:pt idx="550">
                  <c:v>45001.909722222219</c:v>
                </c:pt>
                <c:pt idx="551">
                  <c:v>45001.913194444445</c:v>
                </c:pt>
                <c:pt idx="552">
                  <c:v>45001.916666666664</c:v>
                </c:pt>
                <c:pt idx="553">
                  <c:v>45001.920138888891</c:v>
                </c:pt>
                <c:pt idx="554">
                  <c:v>45001.923611111109</c:v>
                </c:pt>
                <c:pt idx="555">
                  <c:v>45001.927083333336</c:v>
                </c:pt>
                <c:pt idx="556">
                  <c:v>45001.930555555555</c:v>
                </c:pt>
                <c:pt idx="557">
                  <c:v>45001.934027777781</c:v>
                </c:pt>
                <c:pt idx="558">
                  <c:v>45001.9375</c:v>
                </c:pt>
                <c:pt idx="559">
                  <c:v>45001.940972222219</c:v>
                </c:pt>
                <c:pt idx="560">
                  <c:v>45001.944444444445</c:v>
                </c:pt>
                <c:pt idx="561">
                  <c:v>45001.947916666664</c:v>
                </c:pt>
                <c:pt idx="562">
                  <c:v>45001.951388888891</c:v>
                </c:pt>
                <c:pt idx="563">
                  <c:v>45001.954861111109</c:v>
                </c:pt>
                <c:pt idx="564">
                  <c:v>45001.958333333336</c:v>
                </c:pt>
                <c:pt idx="565">
                  <c:v>45001.961805555555</c:v>
                </c:pt>
                <c:pt idx="566">
                  <c:v>45001.965277777781</c:v>
                </c:pt>
                <c:pt idx="567">
                  <c:v>45001.96875</c:v>
                </c:pt>
                <c:pt idx="568">
                  <c:v>45001.972222222219</c:v>
                </c:pt>
                <c:pt idx="569">
                  <c:v>45001.975694444445</c:v>
                </c:pt>
                <c:pt idx="570">
                  <c:v>45001.979166666664</c:v>
                </c:pt>
                <c:pt idx="571">
                  <c:v>45001.982638888891</c:v>
                </c:pt>
                <c:pt idx="572">
                  <c:v>45001.986111111109</c:v>
                </c:pt>
                <c:pt idx="573">
                  <c:v>45001.989583333336</c:v>
                </c:pt>
                <c:pt idx="574">
                  <c:v>45001.993055555555</c:v>
                </c:pt>
                <c:pt idx="575">
                  <c:v>45001.996527777781</c:v>
                </c:pt>
                <c:pt idx="576">
                  <c:v>45002</c:v>
                </c:pt>
                <c:pt idx="577">
                  <c:v>45002.003472222219</c:v>
                </c:pt>
                <c:pt idx="578">
                  <c:v>45002.006944444445</c:v>
                </c:pt>
                <c:pt idx="579">
                  <c:v>45002.010416666664</c:v>
                </c:pt>
                <c:pt idx="580">
                  <c:v>45002.013888888891</c:v>
                </c:pt>
                <c:pt idx="581">
                  <c:v>45002.017361111109</c:v>
                </c:pt>
                <c:pt idx="582">
                  <c:v>45002.020833333336</c:v>
                </c:pt>
                <c:pt idx="583">
                  <c:v>45002.024305555555</c:v>
                </c:pt>
                <c:pt idx="584">
                  <c:v>45002.027777777781</c:v>
                </c:pt>
                <c:pt idx="585">
                  <c:v>45002.03125</c:v>
                </c:pt>
                <c:pt idx="586">
                  <c:v>45002.034722222219</c:v>
                </c:pt>
                <c:pt idx="587">
                  <c:v>45002.038194444445</c:v>
                </c:pt>
                <c:pt idx="588">
                  <c:v>45002.041666666664</c:v>
                </c:pt>
                <c:pt idx="589">
                  <c:v>45002.045138888891</c:v>
                </c:pt>
                <c:pt idx="590">
                  <c:v>45002.048611111109</c:v>
                </c:pt>
                <c:pt idx="591">
                  <c:v>45002.052083333336</c:v>
                </c:pt>
                <c:pt idx="592">
                  <c:v>45002.055555555555</c:v>
                </c:pt>
                <c:pt idx="593">
                  <c:v>45002.059027777781</c:v>
                </c:pt>
                <c:pt idx="594">
                  <c:v>45002.0625</c:v>
                </c:pt>
                <c:pt idx="595">
                  <c:v>45002.065972222219</c:v>
                </c:pt>
                <c:pt idx="596">
                  <c:v>45002.069444444445</c:v>
                </c:pt>
                <c:pt idx="597">
                  <c:v>45002.072916666664</c:v>
                </c:pt>
                <c:pt idx="598">
                  <c:v>45002.076388888891</c:v>
                </c:pt>
                <c:pt idx="599">
                  <c:v>45002.079861111109</c:v>
                </c:pt>
                <c:pt idx="600">
                  <c:v>45002.083333333336</c:v>
                </c:pt>
                <c:pt idx="601">
                  <c:v>45002.086805555555</c:v>
                </c:pt>
                <c:pt idx="602">
                  <c:v>45002.090277777781</c:v>
                </c:pt>
                <c:pt idx="603">
                  <c:v>45002.09375</c:v>
                </c:pt>
                <c:pt idx="604">
                  <c:v>45002.097222222219</c:v>
                </c:pt>
                <c:pt idx="605">
                  <c:v>45002.100694444445</c:v>
                </c:pt>
                <c:pt idx="606">
                  <c:v>45002.104166666664</c:v>
                </c:pt>
                <c:pt idx="607">
                  <c:v>45002.107638888891</c:v>
                </c:pt>
                <c:pt idx="608">
                  <c:v>45002.111111111109</c:v>
                </c:pt>
                <c:pt idx="609">
                  <c:v>45002.114583333336</c:v>
                </c:pt>
                <c:pt idx="610">
                  <c:v>45002.118055555555</c:v>
                </c:pt>
                <c:pt idx="611">
                  <c:v>45002.121527777781</c:v>
                </c:pt>
                <c:pt idx="612">
                  <c:v>45002.125</c:v>
                </c:pt>
                <c:pt idx="613">
                  <c:v>45002.128472222219</c:v>
                </c:pt>
                <c:pt idx="614">
                  <c:v>45002.131944444445</c:v>
                </c:pt>
                <c:pt idx="615">
                  <c:v>45002.135416666664</c:v>
                </c:pt>
                <c:pt idx="616">
                  <c:v>45002.138888888891</c:v>
                </c:pt>
                <c:pt idx="617">
                  <c:v>45002.142361111109</c:v>
                </c:pt>
                <c:pt idx="618">
                  <c:v>45002.145833333336</c:v>
                </c:pt>
                <c:pt idx="619">
                  <c:v>45002.149305555555</c:v>
                </c:pt>
                <c:pt idx="620">
                  <c:v>45002.152777777781</c:v>
                </c:pt>
                <c:pt idx="621">
                  <c:v>45002.15625</c:v>
                </c:pt>
                <c:pt idx="622">
                  <c:v>45002.159722222219</c:v>
                </c:pt>
                <c:pt idx="623">
                  <c:v>45002.163194444445</c:v>
                </c:pt>
                <c:pt idx="624">
                  <c:v>45002.166666666664</c:v>
                </c:pt>
                <c:pt idx="625">
                  <c:v>45002.170138888891</c:v>
                </c:pt>
                <c:pt idx="626">
                  <c:v>45002.173611111109</c:v>
                </c:pt>
                <c:pt idx="627">
                  <c:v>45002.177083333336</c:v>
                </c:pt>
                <c:pt idx="628">
                  <c:v>45002.180555555555</c:v>
                </c:pt>
                <c:pt idx="629">
                  <c:v>45002.184027777781</c:v>
                </c:pt>
                <c:pt idx="630">
                  <c:v>45002.1875</c:v>
                </c:pt>
                <c:pt idx="631">
                  <c:v>45002.190972222219</c:v>
                </c:pt>
                <c:pt idx="632">
                  <c:v>45002.194444444445</c:v>
                </c:pt>
                <c:pt idx="633">
                  <c:v>45002.197916666664</c:v>
                </c:pt>
                <c:pt idx="634">
                  <c:v>45002.201388888891</c:v>
                </c:pt>
                <c:pt idx="635">
                  <c:v>45002.204861111109</c:v>
                </c:pt>
                <c:pt idx="636">
                  <c:v>45002.208333333336</c:v>
                </c:pt>
                <c:pt idx="637">
                  <c:v>45002.211805555555</c:v>
                </c:pt>
                <c:pt idx="638">
                  <c:v>45002.215277777781</c:v>
                </c:pt>
                <c:pt idx="639">
                  <c:v>45002.21875</c:v>
                </c:pt>
                <c:pt idx="640">
                  <c:v>45002.222222222219</c:v>
                </c:pt>
                <c:pt idx="641">
                  <c:v>45002.225694444445</c:v>
                </c:pt>
                <c:pt idx="642">
                  <c:v>45002.229166666664</c:v>
                </c:pt>
                <c:pt idx="643">
                  <c:v>45002.232638888891</c:v>
                </c:pt>
                <c:pt idx="644">
                  <c:v>45002.236111111109</c:v>
                </c:pt>
                <c:pt idx="645">
                  <c:v>45002.239583333336</c:v>
                </c:pt>
                <c:pt idx="646">
                  <c:v>45002.243055555555</c:v>
                </c:pt>
                <c:pt idx="647">
                  <c:v>45002.246527777781</c:v>
                </c:pt>
                <c:pt idx="648">
                  <c:v>45002.25</c:v>
                </c:pt>
                <c:pt idx="649">
                  <c:v>45002.253472222219</c:v>
                </c:pt>
                <c:pt idx="650">
                  <c:v>45002.256944444445</c:v>
                </c:pt>
                <c:pt idx="651">
                  <c:v>45002.260416666664</c:v>
                </c:pt>
                <c:pt idx="652">
                  <c:v>45002.263888888891</c:v>
                </c:pt>
                <c:pt idx="653">
                  <c:v>45002.267361111109</c:v>
                </c:pt>
                <c:pt idx="654">
                  <c:v>45002.270833333336</c:v>
                </c:pt>
                <c:pt idx="655">
                  <c:v>45002.274305555555</c:v>
                </c:pt>
                <c:pt idx="656">
                  <c:v>45002.277777777781</c:v>
                </c:pt>
                <c:pt idx="657">
                  <c:v>45002.28125</c:v>
                </c:pt>
                <c:pt idx="658">
                  <c:v>45002.284722222219</c:v>
                </c:pt>
                <c:pt idx="659">
                  <c:v>45002.288194444445</c:v>
                </c:pt>
                <c:pt idx="660">
                  <c:v>45002.291666666664</c:v>
                </c:pt>
                <c:pt idx="661">
                  <c:v>45002.295138888891</c:v>
                </c:pt>
                <c:pt idx="662">
                  <c:v>45002.298611111109</c:v>
                </c:pt>
                <c:pt idx="663">
                  <c:v>45002.302083333336</c:v>
                </c:pt>
                <c:pt idx="664">
                  <c:v>45002.305555555555</c:v>
                </c:pt>
                <c:pt idx="665">
                  <c:v>45002.309027777781</c:v>
                </c:pt>
                <c:pt idx="666">
                  <c:v>45002.3125</c:v>
                </c:pt>
                <c:pt idx="667">
                  <c:v>45002.315972222219</c:v>
                </c:pt>
                <c:pt idx="668">
                  <c:v>45002.319444444445</c:v>
                </c:pt>
                <c:pt idx="669">
                  <c:v>45002.322916666664</c:v>
                </c:pt>
                <c:pt idx="670">
                  <c:v>45002.326388888891</c:v>
                </c:pt>
                <c:pt idx="671">
                  <c:v>45002.329861111109</c:v>
                </c:pt>
                <c:pt idx="672">
                  <c:v>45002.333333333336</c:v>
                </c:pt>
                <c:pt idx="673">
                  <c:v>45002.336805555555</c:v>
                </c:pt>
                <c:pt idx="674">
                  <c:v>45002.340277777781</c:v>
                </c:pt>
                <c:pt idx="675">
                  <c:v>45002.34375</c:v>
                </c:pt>
                <c:pt idx="676">
                  <c:v>45002.347222222219</c:v>
                </c:pt>
                <c:pt idx="677">
                  <c:v>45002.350694444445</c:v>
                </c:pt>
                <c:pt idx="678">
                  <c:v>45002.354166666664</c:v>
                </c:pt>
                <c:pt idx="679">
                  <c:v>45002.357638888891</c:v>
                </c:pt>
                <c:pt idx="680">
                  <c:v>45002.361111111109</c:v>
                </c:pt>
                <c:pt idx="681">
                  <c:v>45002.364583333336</c:v>
                </c:pt>
                <c:pt idx="682">
                  <c:v>45002.368055555555</c:v>
                </c:pt>
                <c:pt idx="683">
                  <c:v>45002.371527777781</c:v>
                </c:pt>
                <c:pt idx="684">
                  <c:v>45002.375</c:v>
                </c:pt>
                <c:pt idx="685">
                  <c:v>45002.378472222219</c:v>
                </c:pt>
                <c:pt idx="686">
                  <c:v>45002.381944444445</c:v>
                </c:pt>
                <c:pt idx="687">
                  <c:v>45002.385416666664</c:v>
                </c:pt>
                <c:pt idx="688">
                  <c:v>45002.388888888891</c:v>
                </c:pt>
                <c:pt idx="689">
                  <c:v>45002.392361111109</c:v>
                </c:pt>
                <c:pt idx="690">
                  <c:v>45002.395833333336</c:v>
                </c:pt>
                <c:pt idx="691">
                  <c:v>45002.399305555555</c:v>
                </c:pt>
                <c:pt idx="692">
                  <c:v>45002.402777777781</c:v>
                </c:pt>
                <c:pt idx="693">
                  <c:v>45002.40625</c:v>
                </c:pt>
                <c:pt idx="694">
                  <c:v>45002.409722222219</c:v>
                </c:pt>
                <c:pt idx="695">
                  <c:v>45002.413194444445</c:v>
                </c:pt>
                <c:pt idx="696">
                  <c:v>45002.416666666664</c:v>
                </c:pt>
                <c:pt idx="697">
                  <c:v>45002.420138888891</c:v>
                </c:pt>
                <c:pt idx="698">
                  <c:v>45002.423611111109</c:v>
                </c:pt>
                <c:pt idx="699">
                  <c:v>45002.427083333336</c:v>
                </c:pt>
                <c:pt idx="700">
                  <c:v>45002.430555555555</c:v>
                </c:pt>
                <c:pt idx="701">
                  <c:v>45002.434027777781</c:v>
                </c:pt>
                <c:pt idx="702">
                  <c:v>45002.4375</c:v>
                </c:pt>
                <c:pt idx="703">
                  <c:v>45002.440972222219</c:v>
                </c:pt>
                <c:pt idx="704">
                  <c:v>45002.444444444445</c:v>
                </c:pt>
                <c:pt idx="705">
                  <c:v>45002.447916666664</c:v>
                </c:pt>
                <c:pt idx="706">
                  <c:v>45002.451388888891</c:v>
                </c:pt>
                <c:pt idx="707">
                  <c:v>45002.454861111109</c:v>
                </c:pt>
                <c:pt idx="708">
                  <c:v>45002.458333333336</c:v>
                </c:pt>
                <c:pt idx="709">
                  <c:v>45002.461805555555</c:v>
                </c:pt>
                <c:pt idx="710">
                  <c:v>45002.465277777781</c:v>
                </c:pt>
                <c:pt idx="711">
                  <c:v>45002.46875</c:v>
                </c:pt>
                <c:pt idx="712">
                  <c:v>45002.472222222219</c:v>
                </c:pt>
                <c:pt idx="713">
                  <c:v>45002.475694444445</c:v>
                </c:pt>
                <c:pt idx="714">
                  <c:v>45002.479166666664</c:v>
                </c:pt>
                <c:pt idx="715">
                  <c:v>45002.482638888891</c:v>
                </c:pt>
                <c:pt idx="716">
                  <c:v>45002.486111111109</c:v>
                </c:pt>
                <c:pt idx="717">
                  <c:v>45002.489583333336</c:v>
                </c:pt>
                <c:pt idx="718">
                  <c:v>45002.493055555555</c:v>
                </c:pt>
                <c:pt idx="719">
                  <c:v>45002.496527777781</c:v>
                </c:pt>
                <c:pt idx="720">
                  <c:v>45002.5</c:v>
                </c:pt>
                <c:pt idx="721">
                  <c:v>45002.503472222219</c:v>
                </c:pt>
                <c:pt idx="722">
                  <c:v>45002.506944444445</c:v>
                </c:pt>
                <c:pt idx="723">
                  <c:v>45002.510416666664</c:v>
                </c:pt>
                <c:pt idx="724">
                  <c:v>45002.513888888891</c:v>
                </c:pt>
                <c:pt idx="725">
                  <c:v>45002.517361111109</c:v>
                </c:pt>
                <c:pt idx="726">
                  <c:v>45002.520833333336</c:v>
                </c:pt>
                <c:pt idx="727">
                  <c:v>45002.524305555555</c:v>
                </c:pt>
                <c:pt idx="728">
                  <c:v>45002.527777777781</c:v>
                </c:pt>
                <c:pt idx="729">
                  <c:v>45002.53125</c:v>
                </c:pt>
                <c:pt idx="730">
                  <c:v>45002.534722222219</c:v>
                </c:pt>
                <c:pt idx="731">
                  <c:v>45002.538194444445</c:v>
                </c:pt>
                <c:pt idx="732">
                  <c:v>45002.541666666664</c:v>
                </c:pt>
                <c:pt idx="733">
                  <c:v>45002.545138888891</c:v>
                </c:pt>
                <c:pt idx="734">
                  <c:v>45002.548611111109</c:v>
                </c:pt>
                <c:pt idx="735">
                  <c:v>45002.552083333336</c:v>
                </c:pt>
                <c:pt idx="736">
                  <c:v>45002.555555555555</c:v>
                </c:pt>
                <c:pt idx="737">
                  <c:v>45002.559027777781</c:v>
                </c:pt>
                <c:pt idx="738">
                  <c:v>45002.5625</c:v>
                </c:pt>
                <c:pt idx="739">
                  <c:v>45002.565972222219</c:v>
                </c:pt>
                <c:pt idx="740">
                  <c:v>45002.569444444445</c:v>
                </c:pt>
                <c:pt idx="741">
                  <c:v>45002.572916666664</c:v>
                </c:pt>
                <c:pt idx="742">
                  <c:v>45002.576388888891</c:v>
                </c:pt>
                <c:pt idx="743">
                  <c:v>45002.579861111109</c:v>
                </c:pt>
                <c:pt idx="744">
                  <c:v>45002.583333333336</c:v>
                </c:pt>
                <c:pt idx="745">
                  <c:v>45002.586805555555</c:v>
                </c:pt>
                <c:pt idx="746">
                  <c:v>45002.590277777781</c:v>
                </c:pt>
                <c:pt idx="747">
                  <c:v>45002.59375</c:v>
                </c:pt>
                <c:pt idx="748">
                  <c:v>45002.597222222219</c:v>
                </c:pt>
                <c:pt idx="749">
                  <c:v>45002.600694444445</c:v>
                </c:pt>
                <c:pt idx="750">
                  <c:v>45002.604166666664</c:v>
                </c:pt>
                <c:pt idx="751">
                  <c:v>45002.607638888891</c:v>
                </c:pt>
                <c:pt idx="752">
                  <c:v>45002.611111111109</c:v>
                </c:pt>
                <c:pt idx="753">
                  <c:v>45002.614583333336</c:v>
                </c:pt>
                <c:pt idx="754">
                  <c:v>45002.618055555555</c:v>
                </c:pt>
                <c:pt idx="755">
                  <c:v>45002.621527777781</c:v>
                </c:pt>
                <c:pt idx="756">
                  <c:v>45002.625</c:v>
                </c:pt>
                <c:pt idx="757">
                  <c:v>45002.628472222219</c:v>
                </c:pt>
                <c:pt idx="758">
                  <c:v>45002.631944444445</c:v>
                </c:pt>
                <c:pt idx="759">
                  <c:v>45002.635416666664</c:v>
                </c:pt>
                <c:pt idx="760">
                  <c:v>45002.638888888891</c:v>
                </c:pt>
                <c:pt idx="761">
                  <c:v>45002.642361111109</c:v>
                </c:pt>
                <c:pt idx="762">
                  <c:v>45002.645833333336</c:v>
                </c:pt>
                <c:pt idx="763">
                  <c:v>45002.649305555555</c:v>
                </c:pt>
                <c:pt idx="764">
                  <c:v>45002.652777777781</c:v>
                </c:pt>
                <c:pt idx="765">
                  <c:v>45002.65625</c:v>
                </c:pt>
                <c:pt idx="766">
                  <c:v>45002.659722222219</c:v>
                </c:pt>
                <c:pt idx="767">
                  <c:v>45002.663194444445</c:v>
                </c:pt>
                <c:pt idx="768">
                  <c:v>45002.666666666664</c:v>
                </c:pt>
                <c:pt idx="769">
                  <c:v>45002.670138888891</c:v>
                </c:pt>
                <c:pt idx="770">
                  <c:v>45002.673611111109</c:v>
                </c:pt>
                <c:pt idx="771">
                  <c:v>45002.677083333336</c:v>
                </c:pt>
                <c:pt idx="772">
                  <c:v>45002.680555555555</c:v>
                </c:pt>
                <c:pt idx="773">
                  <c:v>45002.684027777781</c:v>
                </c:pt>
                <c:pt idx="774">
                  <c:v>45002.6875</c:v>
                </c:pt>
                <c:pt idx="775">
                  <c:v>45002.690972222219</c:v>
                </c:pt>
                <c:pt idx="776">
                  <c:v>45002.694444444445</c:v>
                </c:pt>
                <c:pt idx="777">
                  <c:v>45002.697916666664</c:v>
                </c:pt>
                <c:pt idx="778">
                  <c:v>45002.701388888891</c:v>
                </c:pt>
                <c:pt idx="779">
                  <c:v>45002.704861111109</c:v>
                </c:pt>
                <c:pt idx="780">
                  <c:v>45002.708333333336</c:v>
                </c:pt>
                <c:pt idx="781">
                  <c:v>45002.711805555555</c:v>
                </c:pt>
                <c:pt idx="782">
                  <c:v>45002.715277777781</c:v>
                </c:pt>
                <c:pt idx="783">
                  <c:v>45002.71875</c:v>
                </c:pt>
                <c:pt idx="784">
                  <c:v>45002.722222222219</c:v>
                </c:pt>
                <c:pt idx="785">
                  <c:v>45002.725694444445</c:v>
                </c:pt>
                <c:pt idx="786">
                  <c:v>45002.729166666664</c:v>
                </c:pt>
                <c:pt idx="787">
                  <c:v>45002.732638888891</c:v>
                </c:pt>
                <c:pt idx="788">
                  <c:v>45002.736111111109</c:v>
                </c:pt>
                <c:pt idx="789">
                  <c:v>45002.739583333336</c:v>
                </c:pt>
                <c:pt idx="790">
                  <c:v>45002.743055555555</c:v>
                </c:pt>
                <c:pt idx="791">
                  <c:v>45002.746527777781</c:v>
                </c:pt>
                <c:pt idx="792">
                  <c:v>45002.75</c:v>
                </c:pt>
                <c:pt idx="793">
                  <c:v>45002.753472222219</c:v>
                </c:pt>
                <c:pt idx="794">
                  <c:v>45002.756944444445</c:v>
                </c:pt>
                <c:pt idx="795">
                  <c:v>45002.760416666664</c:v>
                </c:pt>
                <c:pt idx="796">
                  <c:v>45002.763888888891</c:v>
                </c:pt>
                <c:pt idx="797">
                  <c:v>45002.767361111109</c:v>
                </c:pt>
                <c:pt idx="798">
                  <c:v>45002.770833333336</c:v>
                </c:pt>
                <c:pt idx="799">
                  <c:v>45002.774305555555</c:v>
                </c:pt>
                <c:pt idx="800">
                  <c:v>45002.777777777781</c:v>
                </c:pt>
                <c:pt idx="801">
                  <c:v>45002.78125</c:v>
                </c:pt>
                <c:pt idx="802">
                  <c:v>45002.784722222219</c:v>
                </c:pt>
                <c:pt idx="803">
                  <c:v>45002.788194444445</c:v>
                </c:pt>
                <c:pt idx="804">
                  <c:v>45002.791666666664</c:v>
                </c:pt>
                <c:pt idx="805">
                  <c:v>45002.795138888891</c:v>
                </c:pt>
                <c:pt idx="806">
                  <c:v>45002.798611111109</c:v>
                </c:pt>
                <c:pt idx="807">
                  <c:v>45002.802083333336</c:v>
                </c:pt>
                <c:pt idx="808">
                  <c:v>45002.805555555555</c:v>
                </c:pt>
                <c:pt idx="809">
                  <c:v>45002.809027777781</c:v>
                </c:pt>
                <c:pt idx="810">
                  <c:v>45002.8125</c:v>
                </c:pt>
                <c:pt idx="811">
                  <c:v>45002.815972222219</c:v>
                </c:pt>
                <c:pt idx="812">
                  <c:v>45002.819444444445</c:v>
                </c:pt>
                <c:pt idx="813">
                  <c:v>45002.822916666664</c:v>
                </c:pt>
                <c:pt idx="814">
                  <c:v>45002.826388888891</c:v>
                </c:pt>
                <c:pt idx="815">
                  <c:v>45002.829861111109</c:v>
                </c:pt>
                <c:pt idx="816">
                  <c:v>45002.833333333336</c:v>
                </c:pt>
                <c:pt idx="817">
                  <c:v>45002.836805555555</c:v>
                </c:pt>
                <c:pt idx="818">
                  <c:v>45002.840277777781</c:v>
                </c:pt>
                <c:pt idx="819">
                  <c:v>45002.84375</c:v>
                </c:pt>
                <c:pt idx="820">
                  <c:v>45002.847222222219</c:v>
                </c:pt>
                <c:pt idx="821">
                  <c:v>45002.850694444445</c:v>
                </c:pt>
                <c:pt idx="822">
                  <c:v>45002.854166666664</c:v>
                </c:pt>
                <c:pt idx="823">
                  <c:v>45002.857638888891</c:v>
                </c:pt>
                <c:pt idx="824">
                  <c:v>45002.861111111109</c:v>
                </c:pt>
                <c:pt idx="825">
                  <c:v>45002.864583333336</c:v>
                </c:pt>
                <c:pt idx="826">
                  <c:v>45002.868055555555</c:v>
                </c:pt>
                <c:pt idx="827">
                  <c:v>45002.871527777781</c:v>
                </c:pt>
                <c:pt idx="828">
                  <c:v>45002.875</c:v>
                </c:pt>
                <c:pt idx="829">
                  <c:v>45002.878472222219</c:v>
                </c:pt>
                <c:pt idx="830">
                  <c:v>45002.881944444445</c:v>
                </c:pt>
                <c:pt idx="831">
                  <c:v>45002.885416666664</c:v>
                </c:pt>
                <c:pt idx="832">
                  <c:v>45002.888888888891</c:v>
                </c:pt>
                <c:pt idx="833">
                  <c:v>45002.892361111109</c:v>
                </c:pt>
                <c:pt idx="834">
                  <c:v>45002.895833333336</c:v>
                </c:pt>
                <c:pt idx="835">
                  <c:v>45002.899305555555</c:v>
                </c:pt>
                <c:pt idx="836">
                  <c:v>45002.902777777781</c:v>
                </c:pt>
                <c:pt idx="837">
                  <c:v>45002.90625</c:v>
                </c:pt>
                <c:pt idx="838">
                  <c:v>45002.909722222219</c:v>
                </c:pt>
                <c:pt idx="839">
                  <c:v>45002.913194444445</c:v>
                </c:pt>
                <c:pt idx="840">
                  <c:v>45002.916666666664</c:v>
                </c:pt>
                <c:pt idx="841">
                  <c:v>45002.920138888891</c:v>
                </c:pt>
                <c:pt idx="842">
                  <c:v>45002.923611111109</c:v>
                </c:pt>
                <c:pt idx="843">
                  <c:v>45002.927083333336</c:v>
                </c:pt>
                <c:pt idx="844">
                  <c:v>45002.930555555555</c:v>
                </c:pt>
                <c:pt idx="845">
                  <c:v>45002.934027777781</c:v>
                </c:pt>
                <c:pt idx="846">
                  <c:v>45002.9375</c:v>
                </c:pt>
                <c:pt idx="847">
                  <c:v>45002.940972222219</c:v>
                </c:pt>
                <c:pt idx="848">
                  <c:v>45002.944444444445</c:v>
                </c:pt>
                <c:pt idx="849">
                  <c:v>45002.947916666664</c:v>
                </c:pt>
                <c:pt idx="850">
                  <c:v>45002.951388888891</c:v>
                </c:pt>
                <c:pt idx="851">
                  <c:v>45002.954861111109</c:v>
                </c:pt>
                <c:pt idx="852">
                  <c:v>45002.958333333336</c:v>
                </c:pt>
                <c:pt idx="853">
                  <c:v>45002.961805555555</c:v>
                </c:pt>
                <c:pt idx="854">
                  <c:v>45002.965277777781</c:v>
                </c:pt>
                <c:pt idx="855">
                  <c:v>45002.96875</c:v>
                </c:pt>
                <c:pt idx="856">
                  <c:v>45002.972222222219</c:v>
                </c:pt>
                <c:pt idx="857">
                  <c:v>45002.975694444445</c:v>
                </c:pt>
                <c:pt idx="858">
                  <c:v>45002.979166666664</c:v>
                </c:pt>
                <c:pt idx="859">
                  <c:v>45002.982638888891</c:v>
                </c:pt>
                <c:pt idx="860">
                  <c:v>45002.986111111109</c:v>
                </c:pt>
                <c:pt idx="861">
                  <c:v>45002.989583333336</c:v>
                </c:pt>
                <c:pt idx="862">
                  <c:v>45002.993055555555</c:v>
                </c:pt>
                <c:pt idx="863">
                  <c:v>45002.996527777781</c:v>
                </c:pt>
                <c:pt idx="864">
                  <c:v>45003</c:v>
                </c:pt>
                <c:pt idx="865">
                  <c:v>45003.003472222219</c:v>
                </c:pt>
                <c:pt idx="866">
                  <c:v>45003.006944444445</c:v>
                </c:pt>
                <c:pt idx="867">
                  <c:v>45003.010416666664</c:v>
                </c:pt>
                <c:pt idx="868">
                  <c:v>45003.013888888891</c:v>
                </c:pt>
                <c:pt idx="869">
                  <c:v>45003.017361111109</c:v>
                </c:pt>
                <c:pt idx="870">
                  <c:v>45003.020833333336</c:v>
                </c:pt>
                <c:pt idx="871">
                  <c:v>45003.024305555555</c:v>
                </c:pt>
                <c:pt idx="872">
                  <c:v>45003.027777777781</c:v>
                </c:pt>
                <c:pt idx="873">
                  <c:v>45003.03125</c:v>
                </c:pt>
                <c:pt idx="874">
                  <c:v>45003.034722222219</c:v>
                </c:pt>
                <c:pt idx="875">
                  <c:v>45003.038194444445</c:v>
                </c:pt>
                <c:pt idx="876">
                  <c:v>45003.041666666664</c:v>
                </c:pt>
                <c:pt idx="877">
                  <c:v>45003.045138888891</c:v>
                </c:pt>
                <c:pt idx="878">
                  <c:v>45003.048611111109</c:v>
                </c:pt>
                <c:pt idx="879">
                  <c:v>45003.052083333336</c:v>
                </c:pt>
                <c:pt idx="880">
                  <c:v>45003.055555555555</c:v>
                </c:pt>
                <c:pt idx="881">
                  <c:v>45003.059027777781</c:v>
                </c:pt>
                <c:pt idx="882">
                  <c:v>45003.0625</c:v>
                </c:pt>
                <c:pt idx="883">
                  <c:v>45003.065972222219</c:v>
                </c:pt>
                <c:pt idx="884">
                  <c:v>45003.069444444445</c:v>
                </c:pt>
                <c:pt idx="885">
                  <c:v>45003.072916666664</c:v>
                </c:pt>
                <c:pt idx="886">
                  <c:v>45003.076388888891</c:v>
                </c:pt>
                <c:pt idx="887">
                  <c:v>45003.079861111109</c:v>
                </c:pt>
                <c:pt idx="888">
                  <c:v>45003.083333333336</c:v>
                </c:pt>
                <c:pt idx="889">
                  <c:v>45003.086805555555</c:v>
                </c:pt>
                <c:pt idx="890">
                  <c:v>45003.090277777781</c:v>
                </c:pt>
                <c:pt idx="891">
                  <c:v>45003.09375</c:v>
                </c:pt>
                <c:pt idx="892">
                  <c:v>45003.097222222219</c:v>
                </c:pt>
                <c:pt idx="893">
                  <c:v>45003.100694444445</c:v>
                </c:pt>
                <c:pt idx="894">
                  <c:v>45003.104166666664</c:v>
                </c:pt>
                <c:pt idx="895">
                  <c:v>45003.107638888891</c:v>
                </c:pt>
                <c:pt idx="896">
                  <c:v>45003.111111111109</c:v>
                </c:pt>
                <c:pt idx="897">
                  <c:v>45003.114583333336</c:v>
                </c:pt>
                <c:pt idx="898">
                  <c:v>45003.118055555555</c:v>
                </c:pt>
                <c:pt idx="899">
                  <c:v>45003.121527777781</c:v>
                </c:pt>
                <c:pt idx="900">
                  <c:v>45003.125</c:v>
                </c:pt>
                <c:pt idx="901">
                  <c:v>45003.128472222219</c:v>
                </c:pt>
                <c:pt idx="902">
                  <c:v>45003.131944444445</c:v>
                </c:pt>
                <c:pt idx="903">
                  <c:v>45003.135416666664</c:v>
                </c:pt>
                <c:pt idx="904">
                  <c:v>45003.138888888891</c:v>
                </c:pt>
                <c:pt idx="905">
                  <c:v>45003.142361111109</c:v>
                </c:pt>
                <c:pt idx="906">
                  <c:v>45003.145833333336</c:v>
                </c:pt>
                <c:pt idx="907">
                  <c:v>45003.149305555555</c:v>
                </c:pt>
                <c:pt idx="908">
                  <c:v>45003.152777777781</c:v>
                </c:pt>
                <c:pt idx="909">
                  <c:v>45003.15625</c:v>
                </c:pt>
                <c:pt idx="910">
                  <c:v>45003.159722222219</c:v>
                </c:pt>
                <c:pt idx="911">
                  <c:v>45003.163194444445</c:v>
                </c:pt>
                <c:pt idx="912">
                  <c:v>45003.166666666664</c:v>
                </c:pt>
                <c:pt idx="913">
                  <c:v>45003.170138888891</c:v>
                </c:pt>
                <c:pt idx="914">
                  <c:v>45003.173611111109</c:v>
                </c:pt>
                <c:pt idx="915">
                  <c:v>45003.177083333336</c:v>
                </c:pt>
                <c:pt idx="916">
                  <c:v>45003.180555555555</c:v>
                </c:pt>
                <c:pt idx="917">
                  <c:v>45003.184027777781</c:v>
                </c:pt>
                <c:pt idx="918">
                  <c:v>45003.1875</c:v>
                </c:pt>
                <c:pt idx="919">
                  <c:v>45003.190972222219</c:v>
                </c:pt>
                <c:pt idx="920">
                  <c:v>45003.194444444445</c:v>
                </c:pt>
                <c:pt idx="921">
                  <c:v>45003.197916666664</c:v>
                </c:pt>
                <c:pt idx="922">
                  <c:v>45003.201388888891</c:v>
                </c:pt>
                <c:pt idx="923">
                  <c:v>45003.204861111109</c:v>
                </c:pt>
                <c:pt idx="924">
                  <c:v>45003.208333333336</c:v>
                </c:pt>
                <c:pt idx="925">
                  <c:v>45003.211805555555</c:v>
                </c:pt>
                <c:pt idx="926">
                  <c:v>45003.215277777781</c:v>
                </c:pt>
                <c:pt idx="927">
                  <c:v>45003.21875</c:v>
                </c:pt>
                <c:pt idx="928">
                  <c:v>45003.222222222219</c:v>
                </c:pt>
                <c:pt idx="929">
                  <c:v>45003.225694444445</c:v>
                </c:pt>
                <c:pt idx="930">
                  <c:v>45003.229166666664</c:v>
                </c:pt>
                <c:pt idx="931">
                  <c:v>45003.232638888891</c:v>
                </c:pt>
                <c:pt idx="932">
                  <c:v>45003.236111111109</c:v>
                </c:pt>
                <c:pt idx="933">
                  <c:v>45003.239583333336</c:v>
                </c:pt>
                <c:pt idx="934">
                  <c:v>45003.243055555555</c:v>
                </c:pt>
                <c:pt idx="935">
                  <c:v>45003.246527777781</c:v>
                </c:pt>
                <c:pt idx="936">
                  <c:v>45003.25</c:v>
                </c:pt>
                <c:pt idx="937">
                  <c:v>45003.253472222219</c:v>
                </c:pt>
                <c:pt idx="938">
                  <c:v>45003.256944444445</c:v>
                </c:pt>
                <c:pt idx="939">
                  <c:v>45003.260416666664</c:v>
                </c:pt>
                <c:pt idx="940">
                  <c:v>45003.263888888891</c:v>
                </c:pt>
                <c:pt idx="941">
                  <c:v>45003.267361111109</c:v>
                </c:pt>
                <c:pt idx="942">
                  <c:v>45003.270833333336</c:v>
                </c:pt>
                <c:pt idx="943">
                  <c:v>45003.274305555555</c:v>
                </c:pt>
                <c:pt idx="944">
                  <c:v>45003.277777777781</c:v>
                </c:pt>
                <c:pt idx="945">
                  <c:v>45003.28125</c:v>
                </c:pt>
                <c:pt idx="946">
                  <c:v>45003.284722222219</c:v>
                </c:pt>
                <c:pt idx="947">
                  <c:v>45003.288194444445</c:v>
                </c:pt>
                <c:pt idx="948">
                  <c:v>45003.291666666664</c:v>
                </c:pt>
                <c:pt idx="949">
                  <c:v>45003.295138888891</c:v>
                </c:pt>
                <c:pt idx="950">
                  <c:v>45003.298611111109</c:v>
                </c:pt>
                <c:pt idx="951">
                  <c:v>45003.302083333336</c:v>
                </c:pt>
                <c:pt idx="952">
                  <c:v>45003.305555555555</c:v>
                </c:pt>
                <c:pt idx="953">
                  <c:v>45003.309027777781</c:v>
                </c:pt>
                <c:pt idx="954">
                  <c:v>45003.3125</c:v>
                </c:pt>
                <c:pt idx="955">
                  <c:v>45003.315972222219</c:v>
                </c:pt>
                <c:pt idx="956">
                  <c:v>45003.319444444445</c:v>
                </c:pt>
                <c:pt idx="957">
                  <c:v>45003.322916666664</c:v>
                </c:pt>
                <c:pt idx="958">
                  <c:v>45003.326388888891</c:v>
                </c:pt>
                <c:pt idx="959">
                  <c:v>45003.329861111109</c:v>
                </c:pt>
                <c:pt idx="960">
                  <c:v>45003.333333333336</c:v>
                </c:pt>
                <c:pt idx="961">
                  <c:v>45003.336805555555</c:v>
                </c:pt>
                <c:pt idx="962">
                  <c:v>45003.340277777781</c:v>
                </c:pt>
                <c:pt idx="963">
                  <c:v>45003.34375</c:v>
                </c:pt>
                <c:pt idx="964">
                  <c:v>45003.347222222219</c:v>
                </c:pt>
                <c:pt idx="965">
                  <c:v>45003.350694444445</c:v>
                </c:pt>
                <c:pt idx="966">
                  <c:v>45003.354166666664</c:v>
                </c:pt>
                <c:pt idx="967">
                  <c:v>45003.357638888891</c:v>
                </c:pt>
                <c:pt idx="968">
                  <c:v>45003.361111111109</c:v>
                </c:pt>
                <c:pt idx="969">
                  <c:v>45003.364583333336</c:v>
                </c:pt>
                <c:pt idx="970">
                  <c:v>45003.368055555555</c:v>
                </c:pt>
                <c:pt idx="971">
                  <c:v>45003.371527777781</c:v>
                </c:pt>
                <c:pt idx="972">
                  <c:v>45003.375</c:v>
                </c:pt>
                <c:pt idx="973">
                  <c:v>45003.378472222219</c:v>
                </c:pt>
                <c:pt idx="974">
                  <c:v>45003.381944444445</c:v>
                </c:pt>
                <c:pt idx="975">
                  <c:v>45003.385416666664</c:v>
                </c:pt>
                <c:pt idx="976">
                  <c:v>45003.388888888891</c:v>
                </c:pt>
                <c:pt idx="977">
                  <c:v>45003.392361111109</c:v>
                </c:pt>
                <c:pt idx="978">
                  <c:v>45003.395833333336</c:v>
                </c:pt>
                <c:pt idx="979">
                  <c:v>45003.399305555555</c:v>
                </c:pt>
                <c:pt idx="980">
                  <c:v>45003.402777777781</c:v>
                </c:pt>
                <c:pt idx="981">
                  <c:v>45003.40625</c:v>
                </c:pt>
                <c:pt idx="982">
                  <c:v>45003.409722222219</c:v>
                </c:pt>
                <c:pt idx="983">
                  <c:v>45003.413194444445</c:v>
                </c:pt>
                <c:pt idx="984">
                  <c:v>45003.416666666664</c:v>
                </c:pt>
                <c:pt idx="985">
                  <c:v>45003.420138888891</c:v>
                </c:pt>
                <c:pt idx="986">
                  <c:v>45003.423611111109</c:v>
                </c:pt>
                <c:pt idx="987">
                  <c:v>45003.427083333336</c:v>
                </c:pt>
                <c:pt idx="988">
                  <c:v>45003.430555555555</c:v>
                </c:pt>
                <c:pt idx="989">
                  <c:v>45003.434027777781</c:v>
                </c:pt>
                <c:pt idx="990">
                  <c:v>45003.4375</c:v>
                </c:pt>
                <c:pt idx="991">
                  <c:v>45003.440972222219</c:v>
                </c:pt>
                <c:pt idx="992">
                  <c:v>45003.444444444445</c:v>
                </c:pt>
                <c:pt idx="993">
                  <c:v>45003.447916666664</c:v>
                </c:pt>
                <c:pt idx="994">
                  <c:v>45003.451388888891</c:v>
                </c:pt>
                <c:pt idx="995">
                  <c:v>45003.454861111109</c:v>
                </c:pt>
                <c:pt idx="996">
                  <c:v>45003.458333333336</c:v>
                </c:pt>
                <c:pt idx="997">
                  <c:v>45003.461805555555</c:v>
                </c:pt>
                <c:pt idx="998">
                  <c:v>45003.465277777781</c:v>
                </c:pt>
                <c:pt idx="999">
                  <c:v>45003.46875</c:v>
                </c:pt>
                <c:pt idx="1000">
                  <c:v>45003.472222222219</c:v>
                </c:pt>
                <c:pt idx="1001">
                  <c:v>45003.475694444445</c:v>
                </c:pt>
                <c:pt idx="1002">
                  <c:v>45003.479166666664</c:v>
                </c:pt>
                <c:pt idx="1003">
                  <c:v>45003.482638888891</c:v>
                </c:pt>
                <c:pt idx="1004">
                  <c:v>45003.486111111109</c:v>
                </c:pt>
                <c:pt idx="1005">
                  <c:v>45003.489583333336</c:v>
                </c:pt>
                <c:pt idx="1006">
                  <c:v>45003.493055555555</c:v>
                </c:pt>
                <c:pt idx="1007">
                  <c:v>45003.496527777781</c:v>
                </c:pt>
                <c:pt idx="1008">
                  <c:v>45003.5</c:v>
                </c:pt>
                <c:pt idx="1009">
                  <c:v>45003.503472222219</c:v>
                </c:pt>
                <c:pt idx="1010">
                  <c:v>45003.506944444445</c:v>
                </c:pt>
                <c:pt idx="1011">
                  <c:v>45003.510416666664</c:v>
                </c:pt>
                <c:pt idx="1012">
                  <c:v>45003.513888888891</c:v>
                </c:pt>
                <c:pt idx="1013">
                  <c:v>45003.517361111109</c:v>
                </c:pt>
                <c:pt idx="1014">
                  <c:v>45003.520833333336</c:v>
                </c:pt>
                <c:pt idx="1015">
                  <c:v>45003.524305555555</c:v>
                </c:pt>
                <c:pt idx="1016">
                  <c:v>45003.527777777781</c:v>
                </c:pt>
                <c:pt idx="1017">
                  <c:v>45003.53125</c:v>
                </c:pt>
                <c:pt idx="1018">
                  <c:v>45003.534722222219</c:v>
                </c:pt>
                <c:pt idx="1019">
                  <c:v>45003.538194444445</c:v>
                </c:pt>
                <c:pt idx="1020">
                  <c:v>45003.541666666664</c:v>
                </c:pt>
                <c:pt idx="1021">
                  <c:v>45003.545138888891</c:v>
                </c:pt>
                <c:pt idx="1022">
                  <c:v>45003.548611111109</c:v>
                </c:pt>
                <c:pt idx="1023">
                  <c:v>45003.552083333336</c:v>
                </c:pt>
                <c:pt idx="1024">
                  <c:v>45003.555555555555</c:v>
                </c:pt>
                <c:pt idx="1025">
                  <c:v>45003.559027777781</c:v>
                </c:pt>
                <c:pt idx="1026">
                  <c:v>45003.5625</c:v>
                </c:pt>
                <c:pt idx="1027">
                  <c:v>45003.565972222219</c:v>
                </c:pt>
                <c:pt idx="1028">
                  <c:v>45003.569444444445</c:v>
                </c:pt>
                <c:pt idx="1029">
                  <c:v>45003.572916666664</c:v>
                </c:pt>
                <c:pt idx="1030">
                  <c:v>45003.576388888891</c:v>
                </c:pt>
                <c:pt idx="1031">
                  <c:v>45003.579861111109</c:v>
                </c:pt>
                <c:pt idx="1032">
                  <c:v>45003.583333333336</c:v>
                </c:pt>
                <c:pt idx="1033">
                  <c:v>45003.586805555555</c:v>
                </c:pt>
                <c:pt idx="1034">
                  <c:v>45003.590277777781</c:v>
                </c:pt>
                <c:pt idx="1035">
                  <c:v>45003.59375</c:v>
                </c:pt>
                <c:pt idx="1036">
                  <c:v>45003.597222222219</c:v>
                </c:pt>
                <c:pt idx="1037">
                  <c:v>45003.600694444445</c:v>
                </c:pt>
                <c:pt idx="1038">
                  <c:v>45003.604166666664</c:v>
                </c:pt>
                <c:pt idx="1039">
                  <c:v>45003.607638888891</c:v>
                </c:pt>
                <c:pt idx="1040">
                  <c:v>45003.611111111109</c:v>
                </c:pt>
                <c:pt idx="1041">
                  <c:v>45003.614583333336</c:v>
                </c:pt>
                <c:pt idx="1042">
                  <c:v>45003.618055555555</c:v>
                </c:pt>
                <c:pt idx="1043">
                  <c:v>45003.621527777781</c:v>
                </c:pt>
                <c:pt idx="1044">
                  <c:v>45003.625</c:v>
                </c:pt>
                <c:pt idx="1045">
                  <c:v>45003.628472222219</c:v>
                </c:pt>
                <c:pt idx="1046">
                  <c:v>45003.631944444445</c:v>
                </c:pt>
                <c:pt idx="1047">
                  <c:v>45003.635416666664</c:v>
                </c:pt>
                <c:pt idx="1048">
                  <c:v>45003.638888888891</c:v>
                </c:pt>
                <c:pt idx="1049">
                  <c:v>45003.642361111109</c:v>
                </c:pt>
                <c:pt idx="1050">
                  <c:v>45003.645833333336</c:v>
                </c:pt>
                <c:pt idx="1051">
                  <c:v>45003.649305555555</c:v>
                </c:pt>
                <c:pt idx="1052">
                  <c:v>45003.652777777781</c:v>
                </c:pt>
                <c:pt idx="1053">
                  <c:v>45003.65625</c:v>
                </c:pt>
                <c:pt idx="1054">
                  <c:v>45003.659722222219</c:v>
                </c:pt>
                <c:pt idx="1055">
                  <c:v>45003.663194444445</c:v>
                </c:pt>
                <c:pt idx="1056">
                  <c:v>45003.666666666664</c:v>
                </c:pt>
                <c:pt idx="1057">
                  <c:v>45003.670138888891</c:v>
                </c:pt>
                <c:pt idx="1058">
                  <c:v>45003.673611111109</c:v>
                </c:pt>
                <c:pt idx="1059">
                  <c:v>45003.677083333336</c:v>
                </c:pt>
                <c:pt idx="1060">
                  <c:v>45003.680555555555</c:v>
                </c:pt>
                <c:pt idx="1061">
                  <c:v>45003.684027777781</c:v>
                </c:pt>
                <c:pt idx="1062">
                  <c:v>45003.6875</c:v>
                </c:pt>
                <c:pt idx="1063">
                  <c:v>45003.690972222219</c:v>
                </c:pt>
                <c:pt idx="1064">
                  <c:v>45003.694444444445</c:v>
                </c:pt>
                <c:pt idx="1065">
                  <c:v>45003.697916666664</c:v>
                </c:pt>
                <c:pt idx="1066">
                  <c:v>45003.701388888891</c:v>
                </c:pt>
                <c:pt idx="1067">
                  <c:v>45003.704861111109</c:v>
                </c:pt>
                <c:pt idx="1068">
                  <c:v>45003.708333333336</c:v>
                </c:pt>
                <c:pt idx="1069">
                  <c:v>45003.711805555555</c:v>
                </c:pt>
                <c:pt idx="1070">
                  <c:v>45003.715277777781</c:v>
                </c:pt>
                <c:pt idx="1071">
                  <c:v>45003.71875</c:v>
                </c:pt>
                <c:pt idx="1072">
                  <c:v>45003.722222222219</c:v>
                </c:pt>
                <c:pt idx="1073">
                  <c:v>45003.725694444445</c:v>
                </c:pt>
                <c:pt idx="1074">
                  <c:v>45003.729166666664</c:v>
                </c:pt>
                <c:pt idx="1075">
                  <c:v>45003.732638888891</c:v>
                </c:pt>
                <c:pt idx="1076">
                  <c:v>45003.736111111109</c:v>
                </c:pt>
                <c:pt idx="1077">
                  <c:v>45003.739583333336</c:v>
                </c:pt>
                <c:pt idx="1078">
                  <c:v>45003.743055555555</c:v>
                </c:pt>
                <c:pt idx="1079">
                  <c:v>45003.746527777781</c:v>
                </c:pt>
                <c:pt idx="1080">
                  <c:v>45003.75</c:v>
                </c:pt>
                <c:pt idx="1081">
                  <c:v>45003.753472222219</c:v>
                </c:pt>
                <c:pt idx="1082">
                  <c:v>45003.756944444445</c:v>
                </c:pt>
                <c:pt idx="1083">
                  <c:v>45003.760416666664</c:v>
                </c:pt>
                <c:pt idx="1084">
                  <c:v>45003.763888888891</c:v>
                </c:pt>
                <c:pt idx="1085">
                  <c:v>45003.767361111109</c:v>
                </c:pt>
                <c:pt idx="1086">
                  <c:v>45003.770833333336</c:v>
                </c:pt>
                <c:pt idx="1087">
                  <c:v>45003.774305555555</c:v>
                </c:pt>
                <c:pt idx="1088">
                  <c:v>45003.777777777781</c:v>
                </c:pt>
                <c:pt idx="1089">
                  <c:v>45003.78125</c:v>
                </c:pt>
                <c:pt idx="1090">
                  <c:v>45003.784722222219</c:v>
                </c:pt>
                <c:pt idx="1091">
                  <c:v>45003.788194444445</c:v>
                </c:pt>
                <c:pt idx="1092">
                  <c:v>45003.791666666664</c:v>
                </c:pt>
                <c:pt idx="1093">
                  <c:v>45003.795138888891</c:v>
                </c:pt>
                <c:pt idx="1094">
                  <c:v>45003.798611111109</c:v>
                </c:pt>
                <c:pt idx="1095">
                  <c:v>45003.802083333336</c:v>
                </c:pt>
                <c:pt idx="1096">
                  <c:v>45003.805555555555</c:v>
                </c:pt>
                <c:pt idx="1097">
                  <c:v>45003.809027777781</c:v>
                </c:pt>
                <c:pt idx="1098">
                  <c:v>45003.8125</c:v>
                </c:pt>
                <c:pt idx="1099">
                  <c:v>45003.815972222219</c:v>
                </c:pt>
                <c:pt idx="1100">
                  <c:v>45003.819444444445</c:v>
                </c:pt>
                <c:pt idx="1101">
                  <c:v>45003.822916666664</c:v>
                </c:pt>
                <c:pt idx="1102">
                  <c:v>45003.826388888891</c:v>
                </c:pt>
                <c:pt idx="1103">
                  <c:v>45003.829861111109</c:v>
                </c:pt>
                <c:pt idx="1104">
                  <c:v>45003.833333333336</c:v>
                </c:pt>
                <c:pt idx="1105">
                  <c:v>45003.836805555555</c:v>
                </c:pt>
                <c:pt idx="1106">
                  <c:v>45003.840277777781</c:v>
                </c:pt>
                <c:pt idx="1107">
                  <c:v>45003.84375</c:v>
                </c:pt>
                <c:pt idx="1108">
                  <c:v>45003.847222222219</c:v>
                </c:pt>
                <c:pt idx="1109">
                  <c:v>45003.850694444445</c:v>
                </c:pt>
                <c:pt idx="1110">
                  <c:v>45003.854166666664</c:v>
                </c:pt>
                <c:pt idx="1111">
                  <c:v>45003.857638888891</c:v>
                </c:pt>
                <c:pt idx="1112">
                  <c:v>45003.861111111109</c:v>
                </c:pt>
                <c:pt idx="1113">
                  <c:v>45003.864583333336</c:v>
                </c:pt>
                <c:pt idx="1114">
                  <c:v>45003.868055555555</c:v>
                </c:pt>
                <c:pt idx="1115">
                  <c:v>45003.871527777781</c:v>
                </c:pt>
                <c:pt idx="1116">
                  <c:v>45003.875</c:v>
                </c:pt>
                <c:pt idx="1117">
                  <c:v>45003.878472222219</c:v>
                </c:pt>
                <c:pt idx="1118">
                  <c:v>45003.881944444445</c:v>
                </c:pt>
                <c:pt idx="1119">
                  <c:v>45003.885416666664</c:v>
                </c:pt>
                <c:pt idx="1120">
                  <c:v>45003.888888888891</c:v>
                </c:pt>
                <c:pt idx="1121">
                  <c:v>45003.892361111109</c:v>
                </c:pt>
                <c:pt idx="1122">
                  <c:v>45003.895833333336</c:v>
                </c:pt>
                <c:pt idx="1123">
                  <c:v>45003.899305555555</c:v>
                </c:pt>
                <c:pt idx="1124">
                  <c:v>45003.902777777781</c:v>
                </c:pt>
                <c:pt idx="1125">
                  <c:v>45003.90625</c:v>
                </c:pt>
                <c:pt idx="1126">
                  <c:v>45003.909722222219</c:v>
                </c:pt>
                <c:pt idx="1127">
                  <c:v>45003.913194444445</c:v>
                </c:pt>
                <c:pt idx="1128">
                  <c:v>45003.916666666664</c:v>
                </c:pt>
                <c:pt idx="1129">
                  <c:v>45003.920138888891</c:v>
                </c:pt>
                <c:pt idx="1130">
                  <c:v>45003.923611111109</c:v>
                </c:pt>
                <c:pt idx="1131">
                  <c:v>45003.927083333336</c:v>
                </c:pt>
                <c:pt idx="1132">
                  <c:v>45003.930555555555</c:v>
                </c:pt>
                <c:pt idx="1133">
                  <c:v>45003.934027777781</c:v>
                </c:pt>
                <c:pt idx="1134">
                  <c:v>45003.9375</c:v>
                </c:pt>
                <c:pt idx="1135">
                  <c:v>45003.940972222219</c:v>
                </c:pt>
                <c:pt idx="1136">
                  <c:v>45003.944444444445</c:v>
                </c:pt>
                <c:pt idx="1137">
                  <c:v>45003.947916666664</c:v>
                </c:pt>
                <c:pt idx="1138">
                  <c:v>45003.951388888891</c:v>
                </c:pt>
                <c:pt idx="1139">
                  <c:v>45003.954861111109</c:v>
                </c:pt>
                <c:pt idx="1140">
                  <c:v>45003.958333333336</c:v>
                </c:pt>
                <c:pt idx="1141">
                  <c:v>45003.961805555555</c:v>
                </c:pt>
                <c:pt idx="1142">
                  <c:v>45003.965277777781</c:v>
                </c:pt>
                <c:pt idx="1143">
                  <c:v>45003.96875</c:v>
                </c:pt>
                <c:pt idx="1144">
                  <c:v>45003.972222222219</c:v>
                </c:pt>
                <c:pt idx="1145">
                  <c:v>45003.975694444445</c:v>
                </c:pt>
                <c:pt idx="1146">
                  <c:v>45003.979166666664</c:v>
                </c:pt>
                <c:pt idx="1147">
                  <c:v>45003.982638888891</c:v>
                </c:pt>
                <c:pt idx="1148">
                  <c:v>45003.986111111109</c:v>
                </c:pt>
                <c:pt idx="1149">
                  <c:v>45003.989583333336</c:v>
                </c:pt>
                <c:pt idx="1150">
                  <c:v>45003.993055555555</c:v>
                </c:pt>
                <c:pt idx="1151">
                  <c:v>45003.996527777781</c:v>
                </c:pt>
                <c:pt idx="1152">
                  <c:v>45004</c:v>
                </c:pt>
                <c:pt idx="1153">
                  <c:v>45004.003472222219</c:v>
                </c:pt>
                <c:pt idx="1154">
                  <c:v>45004.006944444445</c:v>
                </c:pt>
                <c:pt idx="1155">
                  <c:v>45004.010416666664</c:v>
                </c:pt>
                <c:pt idx="1156">
                  <c:v>45004.013888888891</c:v>
                </c:pt>
                <c:pt idx="1157">
                  <c:v>45004.017361111109</c:v>
                </c:pt>
                <c:pt idx="1158">
                  <c:v>45004.020833333336</c:v>
                </c:pt>
                <c:pt idx="1159">
                  <c:v>45004.024305555555</c:v>
                </c:pt>
                <c:pt idx="1160">
                  <c:v>45004.027777777781</c:v>
                </c:pt>
                <c:pt idx="1161">
                  <c:v>45004.03125</c:v>
                </c:pt>
                <c:pt idx="1162">
                  <c:v>45004.034722222219</c:v>
                </c:pt>
                <c:pt idx="1163">
                  <c:v>45004.038194444445</c:v>
                </c:pt>
                <c:pt idx="1164">
                  <c:v>45004.041666666664</c:v>
                </c:pt>
                <c:pt idx="1165">
                  <c:v>45004.045138888891</c:v>
                </c:pt>
                <c:pt idx="1166">
                  <c:v>45004.048611111109</c:v>
                </c:pt>
                <c:pt idx="1167">
                  <c:v>45004.052083333336</c:v>
                </c:pt>
                <c:pt idx="1168">
                  <c:v>45004.055555555555</c:v>
                </c:pt>
                <c:pt idx="1169">
                  <c:v>45004.059027777781</c:v>
                </c:pt>
                <c:pt idx="1170">
                  <c:v>45004.0625</c:v>
                </c:pt>
                <c:pt idx="1171">
                  <c:v>45004.065972222219</c:v>
                </c:pt>
                <c:pt idx="1172">
                  <c:v>45004.069444444445</c:v>
                </c:pt>
                <c:pt idx="1173">
                  <c:v>45004.072916666664</c:v>
                </c:pt>
                <c:pt idx="1174">
                  <c:v>45004.076388888891</c:v>
                </c:pt>
                <c:pt idx="1175">
                  <c:v>45004.079861111109</c:v>
                </c:pt>
                <c:pt idx="1176">
                  <c:v>45004.083333333336</c:v>
                </c:pt>
                <c:pt idx="1177">
                  <c:v>45004.086805555555</c:v>
                </c:pt>
                <c:pt idx="1178">
                  <c:v>45004.090277777781</c:v>
                </c:pt>
                <c:pt idx="1179">
                  <c:v>45004.09375</c:v>
                </c:pt>
                <c:pt idx="1180">
                  <c:v>45004.097222222219</c:v>
                </c:pt>
                <c:pt idx="1181">
                  <c:v>45004.100694444445</c:v>
                </c:pt>
                <c:pt idx="1182">
                  <c:v>45004.104166666664</c:v>
                </c:pt>
                <c:pt idx="1183">
                  <c:v>45004.107638888891</c:v>
                </c:pt>
                <c:pt idx="1184">
                  <c:v>45004.111111111109</c:v>
                </c:pt>
                <c:pt idx="1185">
                  <c:v>45004.114583333336</c:v>
                </c:pt>
                <c:pt idx="1186">
                  <c:v>45004.118055555555</c:v>
                </c:pt>
                <c:pt idx="1187">
                  <c:v>45004.121527777781</c:v>
                </c:pt>
                <c:pt idx="1188">
                  <c:v>45004.125</c:v>
                </c:pt>
                <c:pt idx="1189">
                  <c:v>45004.128472222219</c:v>
                </c:pt>
                <c:pt idx="1190">
                  <c:v>45004.131944444445</c:v>
                </c:pt>
                <c:pt idx="1191">
                  <c:v>45004.135416666664</c:v>
                </c:pt>
                <c:pt idx="1192">
                  <c:v>45004.138888888891</c:v>
                </c:pt>
                <c:pt idx="1193">
                  <c:v>45004.142361111109</c:v>
                </c:pt>
                <c:pt idx="1194">
                  <c:v>45004.145833333336</c:v>
                </c:pt>
                <c:pt idx="1195">
                  <c:v>45004.149305555555</c:v>
                </c:pt>
                <c:pt idx="1196">
                  <c:v>45004.152777777781</c:v>
                </c:pt>
                <c:pt idx="1197">
                  <c:v>45004.15625</c:v>
                </c:pt>
                <c:pt idx="1198">
                  <c:v>45004.159722222219</c:v>
                </c:pt>
                <c:pt idx="1199">
                  <c:v>45004.163194444445</c:v>
                </c:pt>
                <c:pt idx="1200">
                  <c:v>45004.166666666664</c:v>
                </c:pt>
                <c:pt idx="1201">
                  <c:v>45004.170138888891</c:v>
                </c:pt>
                <c:pt idx="1202">
                  <c:v>45004.173611111109</c:v>
                </c:pt>
                <c:pt idx="1203">
                  <c:v>45004.177083333336</c:v>
                </c:pt>
                <c:pt idx="1204">
                  <c:v>45004.180555555555</c:v>
                </c:pt>
                <c:pt idx="1205">
                  <c:v>45004.184027777781</c:v>
                </c:pt>
                <c:pt idx="1206">
                  <c:v>45004.1875</c:v>
                </c:pt>
                <c:pt idx="1207">
                  <c:v>45004.190972222219</c:v>
                </c:pt>
                <c:pt idx="1208">
                  <c:v>45004.194444444445</c:v>
                </c:pt>
                <c:pt idx="1209">
                  <c:v>45004.197916666664</c:v>
                </c:pt>
                <c:pt idx="1210">
                  <c:v>45004.201388888891</c:v>
                </c:pt>
                <c:pt idx="1211">
                  <c:v>45004.204861111109</c:v>
                </c:pt>
                <c:pt idx="1212">
                  <c:v>45004.208333333336</c:v>
                </c:pt>
                <c:pt idx="1213">
                  <c:v>45004.211805555555</c:v>
                </c:pt>
                <c:pt idx="1214">
                  <c:v>45004.215277777781</c:v>
                </c:pt>
                <c:pt idx="1215">
                  <c:v>45004.21875</c:v>
                </c:pt>
                <c:pt idx="1216">
                  <c:v>45004.222222222219</c:v>
                </c:pt>
                <c:pt idx="1217">
                  <c:v>45004.225694444445</c:v>
                </c:pt>
                <c:pt idx="1218">
                  <c:v>45004.229166666664</c:v>
                </c:pt>
                <c:pt idx="1219">
                  <c:v>45004.232638888891</c:v>
                </c:pt>
                <c:pt idx="1220">
                  <c:v>45004.236111111109</c:v>
                </c:pt>
                <c:pt idx="1221">
                  <c:v>45004.239583333336</c:v>
                </c:pt>
                <c:pt idx="1222">
                  <c:v>45004.243055555555</c:v>
                </c:pt>
                <c:pt idx="1223">
                  <c:v>45004.246527777781</c:v>
                </c:pt>
                <c:pt idx="1224">
                  <c:v>45004.25</c:v>
                </c:pt>
                <c:pt idx="1225">
                  <c:v>45004.253472222219</c:v>
                </c:pt>
                <c:pt idx="1226">
                  <c:v>45004.256944444445</c:v>
                </c:pt>
                <c:pt idx="1227">
                  <c:v>45004.260416666664</c:v>
                </c:pt>
                <c:pt idx="1228">
                  <c:v>45004.263888888891</c:v>
                </c:pt>
                <c:pt idx="1229">
                  <c:v>45004.267361111109</c:v>
                </c:pt>
                <c:pt idx="1230">
                  <c:v>45004.270833333336</c:v>
                </c:pt>
                <c:pt idx="1231">
                  <c:v>45004.274305555555</c:v>
                </c:pt>
                <c:pt idx="1232">
                  <c:v>45004.277777777781</c:v>
                </c:pt>
                <c:pt idx="1233">
                  <c:v>45004.28125</c:v>
                </c:pt>
                <c:pt idx="1234">
                  <c:v>45004.284722222219</c:v>
                </c:pt>
                <c:pt idx="1235">
                  <c:v>45004.288194444445</c:v>
                </c:pt>
                <c:pt idx="1236">
                  <c:v>45004.291666666664</c:v>
                </c:pt>
                <c:pt idx="1237">
                  <c:v>45004.295138888891</c:v>
                </c:pt>
                <c:pt idx="1238">
                  <c:v>45004.298611111109</c:v>
                </c:pt>
                <c:pt idx="1239">
                  <c:v>45004.302083333336</c:v>
                </c:pt>
                <c:pt idx="1240">
                  <c:v>45004.305555555555</c:v>
                </c:pt>
                <c:pt idx="1241">
                  <c:v>45004.309027777781</c:v>
                </c:pt>
                <c:pt idx="1242">
                  <c:v>45004.3125</c:v>
                </c:pt>
                <c:pt idx="1243">
                  <c:v>45004.315972222219</c:v>
                </c:pt>
                <c:pt idx="1244">
                  <c:v>45004.319444444445</c:v>
                </c:pt>
                <c:pt idx="1245">
                  <c:v>45004.322916666664</c:v>
                </c:pt>
                <c:pt idx="1246">
                  <c:v>45004.326388888891</c:v>
                </c:pt>
                <c:pt idx="1247">
                  <c:v>45004.329861111109</c:v>
                </c:pt>
                <c:pt idx="1248">
                  <c:v>45004.333333333336</c:v>
                </c:pt>
                <c:pt idx="1249">
                  <c:v>45004.336805555555</c:v>
                </c:pt>
                <c:pt idx="1250">
                  <c:v>45004.340277777781</c:v>
                </c:pt>
                <c:pt idx="1251">
                  <c:v>45004.34375</c:v>
                </c:pt>
                <c:pt idx="1252">
                  <c:v>45004.347222222219</c:v>
                </c:pt>
                <c:pt idx="1253">
                  <c:v>45004.350694444445</c:v>
                </c:pt>
                <c:pt idx="1254">
                  <c:v>45004.354166666664</c:v>
                </c:pt>
                <c:pt idx="1255">
                  <c:v>45004.357638888891</c:v>
                </c:pt>
                <c:pt idx="1256">
                  <c:v>45004.361111111109</c:v>
                </c:pt>
                <c:pt idx="1257">
                  <c:v>45004.364583333336</c:v>
                </c:pt>
                <c:pt idx="1258">
                  <c:v>45004.368055555555</c:v>
                </c:pt>
                <c:pt idx="1259">
                  <c:v>45004.371527777781</c:v>
                </c:pt>
                <c:pt idx="1260">
                  <c:v>45004.375</c:v>
                </c:pt>
                <c:pt idx="1261">
                  <c:v>45004.378472222219</c:v>
                </c:pt>
                <c:pt idx="1262">
                  <c:v>45004.381944444445</c:v>
                </c:pt>
                <c:pt idx="1263">
                  <c:v>45004.385416666664</c:v>
                </c:pt>
                <c:pt idx="1264">
                  <c:v>45004.388888888891</c:v>
                </c:pt>
                <c:pt idx="1265">
                  <c:v>45004.392361111109</c:v>
                </c:pt>
                <c:pt idx="1266">
                  <c:v>45004.395833333336</c:v>
                </c:pt>
                <c:pt idx="1267">
                  <c:v>45004.399305555555</c:v>
                </c:pt>
                <c:pt idx="1268">
                  <c:v>45004.402777777781</c:v>
                </c:pt>
                <c:pt idx="1269">
                  <c:v>45004.40625</c:v>
                </c:pt>
                <c:pt idx="1270">
                  <c:v>45004.409722222219</c:v>
                </c:pt>
                <c:pt idx="1271">
                  <c:v>45004.413194444445</c:v>
                </c:pt>
                <c:pt idx="1272">
                  <c:v>45004.416666666664</c:v>
                </c:pt>
                <c:pt idx="1273">
                  <c:v>45004.420138888891</c:v>
                </c:pt>
                <c:pt idx="1274">
                  <c:v>45004.423611111109</c:v>
                </c:pt>
                <c:pt idx="1275">
                  <c:v>45004.427083333336</c:v>
                </c:pt>
                <c:pt idx="1276">
                  <c:v>45004.430555555555</c:v>
                </c:pt>
                <c:pt idx="1277">
                  <c:v>45004.434027777781</c:v>
                </c:pt>
                <c:pt idx="1278">
                  <c:v>45004.4375</c:v>
                </c:pt>
                <c:pt idx="1279">
                  <c:v>45004.440972222219</c:v>
                </c:pt>
                <c:pt idx="1280">
                  <c:v>45004.444444444445</c:v>
                </c:pt>
                <c:pt idx="1281">
                  <c:v>45004.447916666664</c:v>
                </c:pt>
                <c:pt idx="1282">
                  <c:v>45004.451388888891</c:v>
                </c:pt>
                <c:pt idx="1283">
                  <c:v>45004.454861111109</c:v>
                </c:pt>
                <c:pt idx="1284">
                  <c:v>45004.458333333336</c:v>
                </c:pt>
                <c:pt idx="1285">
                  <c:v>45004.461805555555</c:v>
                </c:pt>
                <c:pt idx="1286">
                  <c:v>45004.465277777781</c:v>
                </c:pt>
                <c:pt idx="1287">
                  <c:v>45004.46875</c:v>
                </c:pt>
                <c:pt idx="1288">
                  <c:v>45004.472222222219</c:v>
                </c:pt>
                <c:pt idx="1289">
                  <c:v>45004.475694444445</c:v>
                </c:pt>
                <c:pt idx="1290">
                  <c:v>45004.479166666664</c:v>
                </c:pt>
                <c:pt idx="1291">
                  <c:v>45004.482638888891</c:v>
                </c:pt>
                <c:pt idx="1292">
                  <c:v>45004.486111111109</c:v>
                </c:pt>
                <c:pt idx="1293">
                  <c:v>45004.489583333336</c:v>
                </c:pt>
                <c:pt idx="1294">
                  <c:v>45004.493055555555</c:v>
                </c:pt>
                <c:pt idx="1295">
                  <c:v>45004.496527777781</c:v>
                </c:pt>
                <c:pt idx="1296">
                  <c:v>45004.5</c:v>
                </c:pt>
                <c:pt idx="1297">
                  <c:v>45004.503472222219</c:v>
                </c:pt>
                <c:pt idx="1298">
                  <c:v>45004.506944444445</c:v>
                </c:pt>
                <c:pt idx="1299">
                  <c:v>45004.510416666664</c:v>
                </c:pt>
                <c:pt idx="1300">
                  <c:v>45004.513888888891</c:v>
                </c:pt>
                <c:pt idx="1301">
                  <c:v>45004.517361111109</c:v>
                </c:pt>
                <c:pt idx="1302">
                  <c:v>45004.520833333336</c:v>
                </c:pt>
                <c:pt idx="1303">
                  <c:v>45004.524305555555</c:v>
                </c:pt>
                <c:pt idx="1304">
                  <c:v>45004.527777777781</c:v>
                </c:pt>
                <c:pt idx="1305">
                  <c:v>45004.53125</c:v>
                </c:pt>
                <c:pt idx="1306">
                  <c:v>45004.534722222219</c:v>
                </c:pt>
                <c:pt idx="1307">
                  <c:v>45004.538194444445</c:v>
                </c:pt>
                <c:pt idx="1308">
                  <c:v>45004.541666666664</c:v>
                </c:pt>
                <c:pt idx="1309">
                  <c:v>45004.545138888891</c:v>
                </c:pt>
                <c:pt idx="1310">
                  <c:v>45004.548611111109</c:v>
                </c:pt>
                <c:pt idx="1311">
                  <c:v>45004.552083333336</c:v>
                </c:pt>
                <c:pt idx="1312">
                  <c:v>45004.555555555555</c:v>
                </c:pt>
                <c:pt idx="1313">
                  <c:v>45004.559027777781</c:v>
                </c:pt>
                <c:pt idx="1314">
                  <c:v>45004.5625</c:v>
                </c:pt>
                <c:pt idx="1315">
                  <c:v>45004.565972222219</c:v>
                </c:pt>
                <c:pt idx="1316">
                  <c:v>45004.569444444445</c:v>
                </c:pt>
                <c:pt idx="1317">
                  <c:v>45004.572916666664</c:v>
                </c:pt>
                <c:pt idx="1318">
                  <c:v>45004.576388888891</c:v>
                </c:pt>
                <c:pt idx="1319">
                  <c:v>45004.579861111109</c:v>
                </c:pt>
                <c:pt idx="1320">
                  <c:v>45004.583333333336</c:v>
                </c:pt>
                <c:pt idx="1321">
                  <c:v>45004.586805555555</c:v>
                </c:pt>
                <c:pt idx="1322">
                  <c:v>45004.590277777781</c:v>
                </c:pt>
                <c:pt idx="1323">
                  <c:v>45004.59375</c:v>
                </c:pt>
                <c:pt idx="1324">
                  <c:v>45004.597222222219</c:v>
                </c:pt>
                <c:pt idx="1325">
                  <c:v>45004.600694444445</c:v>
                </c:pt>
                <c:pt idx="1326">
                  <c:v>45004.604166666664</c:v>
                </c:pt>
                <c:pt idx="1327">
                  <c:v>45004.607638888891</c:v>
                </c:pt>
                <c:pt idx="1328">
                  <c:v>45004.611111111109</c:v>
                </c:pt>
                <c:pt idx="1329">
                  <c:v>45004.614583333336</c:v>
                </c:pt>
                <c:pt idx="1330">
                  <c:v>45004.618055555555</c:v>
                </c:pt>
                <c:pt idx="1331">
                  <c:v>45004.621527777781</c:v>
                </c:pt>
                <c:pt idx="1332">
                  <c:v>45004.625</c:v>
                </c:pt>
                <c:pt idx="1333">
                  <c:v>45004.628472222219</c:v>
                </c:pt>
                <c:pt idx="1334">
                  <c:v>45004.631944444445</c:v>
                </c:pt>
                <c:pt idx="1335">
                  <c:v>45004.635416666664</c:v>
                </c:pt>
                <c:pt idx="1336">
                  <c:v>45004.638888888891</c:v>
                </c:pt>
                <c:pt idx="1337">
                  <c:v>45004.642361111109</c:v>
                </c:pt>
                <c:pt idx="1338">
                  <c:v>45004.645833333336</c:v>
                </c:pt>
                <c:pt idx="1339">
                  <c:v>45004.649305555555</c:v>
                </c:pt>
                <c:pt idx="1340">
                  <c:v>45004.652777777781</c:v>
                </c:pt>
                <c:pt idx="1341">
                  <c:v>45004.65625</c:v>
                </c:pt>
                <c:pt idx="1342">
                  <c:v>45004.659722222219</c:v>
                </c:pt>
                <c:pt idx="1343">
                  <c:v>45004.663194444445</c:v>
                </c:pt>
                <c:pt idx="1344">
                  <c:v>45004.666666666664</c:v>
                </c:pt>
                <c:pt idx="1345">
                  <c:v>45004.670138888891</c:v>
                </c:pt>
                <c:pt idx="1346">
                  <c:v>45004.673611111109</c:v>
                </c:pt>
                <c:pt idx="1347">
                  <c:v>45004.677083333336</c:v>
                </c:pt>
                <c:pt idx="1348">
                  <c:v>45004.680555555555</c:v>
                </c:pt>
                <c:pt idx="1349">
                  <c:v>45004.684027777781</c:v>
                </c:pt>
                <c:pt idx="1350">
                  <c:v>45004.6875</c:v>
                </c:pt>
                <c:pt idx="1351">
                  <c:v>45004.690972222219</c:v>
                </c:pt>
                <c:pt idx="1352">
                  <c:v>45004.694444444445</c:v>
                </c:pt>
                <c:pt idx="1353">
                  <c:v>45004.697916666664</c:v>
                </c:pt>
                <c:pt idx="1354">
                  <c:v>45004.701388888891</c:v>
                </c:pt>
                <c:pt idx="1355">
                  <c:v>45004.704861111109</c:v>
                </c:pt>
                <c:pt idx="1356">
                  <c:v>45004.708333333336</c:v>
                </c:pt>
                <c:pt idx="1357">
                  <c:v>45004.711805555555</c:v>
                </c:pt>
                <c:pt idx="1358">
                  <c:v>45004.715277777781</c:v>
                </c:pt>
                <c:pt idx="1359">
                  <c:v>45004.71875</c:v>
                </c:pt>
                <c:pt idx="1360">
                  <c:v>45004.722222222219</c:v>
                </c:pt>
                <c:pt idx="1361">
                  <c:v>45004.725694444445</c:v>
                </c:pt>
                <c:pt idx="1362">
                  <c:v>45004.729166666664</c:v>
                </c:pt>
                <c:pt idx="1363">
                  <c:v>45004.732638888891</c:v>
                </c:pt>
                <c:pt idx="1364">
                  <c:v>45004.736111111109</c:v>
                </c:pt>
                <c:pt idx="1365">
                  <c:v>45004.739583333336</c:v>
                </c:pt>
                <c:pt idx="1366">
                  <c:v>45004.743055555555</c:v>
                </c:pt>
                <c:pt idx="1367">
                  <c:v>45004.746527777781</c:v>
                </c:pt>
                <c:pt idx="1368">
                  <c:v>45004.75</c:v>
                </c:pt>
                <c:pt idx="1369">
                  <c:v>45004.753472222219</c:v>
                </c:pt>
                <c:pt idx="1370">
                  <c:v>45004.756944444445</c:v>
                </c:pt>
                <c:pt idx="1371">
                  <c:v>45004.760416666664</c:v>
                </c:pt>
                <c:pt idx="1372">
                  <c:v>45004.763888888891</c:v>
                </c:pt>
                <c:pt idx="1373">
                  <c:v>45004.767361111109</c:v>
                </c:pt>
                <c:pt idx="1374">
                  <c:v>45004.770833333336</c:v>
                </c:pt>
                <c:pt idx="1375">
                  <c:v>45004.774305555555</c:v>
                </c:pt>
                <c:pt idx="1376">
                  <c:v>45004.777777777781</c:v>
                </c:pt>
                <c:pt idx="1377">
                  <c:v>45004.78125</c:v>
                </c:pt>
                <c:pt idx="1378">
                  <c:v>45004.784722222219</c:v>
                </c:pt>
                <c:pt idx="1379">
                  <c:v>45004.788194444445</c:v>
                </c:pt>
                <c:pt idx="1380">
                  <c:v>45004.791666666664</c:v>
                </c:pt>
                <c:pt idx="1381">
                  <c:v>45004.795138888891</c:v>
                </c:pt>
                <c:pt idx="1382">
                  <c:v>45004.798611111109</c:v>
                </c:pt>
                <c:pt idx="1383">
                  <c:v>45004.802083333336</c:v>
                </c:pt>
                <c:pt idx="1384">
                  <c:v>45004.805555555555</c:v>
                </c:pt>
                <c:pt idx="1385">
                  <c:v>45004.809027777781</c:v>
                </c:pt>
                <c:pt idx="1386">
                  <c:v>45004.8125</c:v>
                </c:pt>
                <c:pt idx="1387">
                  <c:v>45004.815972222219</c:v>
                </c:pt>
                <c:pt idx="1388">
                  <c:v>45004.819444444445</c:v>
                </c:pt>
                <c:pt idx="1389">
                  <c:v>45004.822916666664</c:v>
                </c:pt>
                <c:pt idx="1390">
                  <c:v>45004.826388888891</c:v>
                </c:pt>
                <c:pt idx="1391">
                  <c:v>45004.829861111109</c:v>
                </c:pt>
                <c:pt idx="1392">
                  <c:v>45004.833333333336</c:v>
                </c:pt>
                <c:pt idx="1393">
                  <c:v>45004.836805555555</c:v>
                </c:pt>
                <c:pt idx="1394">
                  <c:v>45004.840277777781</c:v>
                </c:pt>
                <c:pt idx="1395">
                  <c:v>45004.84375</c:v>
                </c:pt>
                <c:pt idx="1396">
                  <c:v>45004.847222222219</c:v>
                </c:pt>
                <c:pt idx="1397">
                  <c:v>45004.850694444445</c:v>
                </c:pt>
                <c:pt idx="1398">
                  <c:v>45004.854166666664</c:v>
                </c:pt>
                <c:pt idx="1399">
                  <c:v>45004.857638888891</c:v>
                </c:pt>
                <c:pt idx="1400">
                  <c:v>45004.861111111109</c:v>
                </c:pt>
                <c:pt idx="1401">
                  <c:v>45004.864583333336</c:v>
                </c:pt>
                <c:pt idx="1402">
                  <c:v>45004.868055555555</c:v>
                </c:pt>
                <c:pt idx="1403">
                  <c:v>45004.871527777781</c:v>
                </c:pt>
                <c:pt idx="1404">
                  <c:v>45004.875</c:v>
                </c:pt>
                <c:pt idx="1405">
                  <c:v>45004.878472222219</c:v>
                </c:pt>
                <c:pt idx="1406">
                  <c:v>45004.881944444445</c:v>
                </c:pt>
                <c:pt idx="1407">
                  <c:v>45004.885416666664</c:v>
                </c:pt>
                <c:pt idx="1408">
                  <c:v>45004.888888888891</c:v>
                </c:pt>
                <c:pt idx="1409">
                  <c:v>45004.892361111109</c:v>
                </c:pt>
                <c:pt idx="1410">
                  <c:v>45004.895833333336</c:v>
                </c:pt>
                <c:pt idx="1411">
                  <c:v>45004.899305555555</c:v>
                </c:pt>
                <c:pt idx="1412">
                  <c:v>45004.902777777781</c:v>
                </c:pt>
                <c:pt idx="1413">
                  <c:v>45004.90625</c:v>
                </c:pt>
                <c:pt idx="1414">
                  <c:v>45004.909722222219</c:v>
                </c:pt>
                <c:pt idx="1415">
                  <c:v>45004.913194444445</c:v>
                </c:pt>
                <c:pt idx="1416">
                  <c:v>45004.916666666664</c:v>
                </c:pt>
                <c:pt idx="1417">
                  <c:v>45004.920138888891</c:v>
                </c:pt>
                <c:pt idx="1418">
                  <c:v>45004.923611111109</c:v>
                </c:pt>
                <c:pt idx="1419">
                  <c:v>45004.927083333336</c:v>
                </c:pt>
                <c:pt idx="1420">
                  <c:v>45004.930555555555</c:v>
                </c:pt>
                <c:pt idx="1421">
                  <c:v>45004.934027777781</c:v>
                </c:pt>
                <c:pt idx="1422">
                  <c:v>45004.9375</c:v>
                </c:pt>
                <c:pt idx="1423">
                  <c:v>45004.940972222219</c:v>
                </c:pt>
                <c:pt idx="1424">
                  <c:v>45004.944444444445</c:v>
                </c:pt>
                <c:pt idx="1425">
                  <c:v>45004.947916666664</c:v>
                </c:pt>
                <c:pt idx="1426">
                  <c:v>45004.951388888891</c:v>
                </c:pt>
                <c:pt idx="1427">
                  <c:v>45004.954861111109</c:v>
                </c:pt>
                <c:pt idx="1428">
                  <c:v>45004.958333333336</c:v>
                </c:pt>
                <c:pt idx="1429">
                  <c:v>45004.961805555555</c:v>
                </c:pt>
                <c:pt idx="1430">
                  <c:v>45004.965277777781</c:v>
                </c:pt>
                <c:pt idx="1431">
                  <c:v>45004.96875</c:v>
                </c:pt>
                <c:pt idx="1432">
                  <c:v>45004.972222222219</c:v>
                </c:pt>
                <c:pt idx="1433">
                  <c:v>45004.975694444445</c:v>
                </c:pt>
                <c:pt idx="1434">
                  <c:v>45004.979166666664</c:v>
                </c:pt>
                <c:pt idx="1435">
                  <c:v>45004.982638888891</c:v>
                </c:pt>
                <c:pt idx="1436">
                  <c:v>45004.986111111109</c:v>
                </c:pt>
                <c:pt idx="1437">
                  <c:v>45004.989583333336</c:v>
                </c:pt>
                <c:pt idx="1438">
                  <c:v>45004.993055555555</c:v>
                </c:pt>
                <c:pt idx="1439">
                  <c:v>45004.996527777781</c:v>
                </c:pt>
                <c:pt idx="1440">
                  <c:v>45005</c:v>
                </c:pt>
                <c:pt idx="1441">
                  <c:v>45005.003472222219</c:v>
                </c:pt>
                <c:pt idx="1442">
                  <c:v>45005.006944444445</c:v>
                </c:pt>
                <c:pt idx="1443">
                  <c:v>45005.010416666664</c:v>
                </c:pt>
                <c:pt idx="1444">
                  <c:v>45005.013888888891</c:v>
                </c:pt>
                <c:pt idx="1445">
                  <c:v>45005.017361111109</c:v>
                </c:pt>
                <c:pt idx="1446">
                  <c:v>45005.020833333336</c:v>
                </c:pt>
                <c:pt idx="1447">
                  <c:v>45005.024305555555</c:v>
                </c:pt>
                <c:pt idx="1448">
                  <c:v>45005.027777777781</c:v>
                </c:pt>
                <c:pt idx="1449">
                  <c:v>45005.03125</c:v>
                </c:pt>
                <c:pt idx="1450">
                  <c:v>45005.034722222219</c:v>
                </c:pt>
                <c:pt idx="1451">
                  <c:v>45005.038194444445</c:v>
                </c:pt>
                <c:pt idx="1452">
                  <c:v>45005.041666666664</c:v>
                </c:pt>
                <c:pt idx="1453">
                  <c:v>45005.045138888891</c:v>
                </c:pt>
                <c:pt idx="1454">
                  <c:v>45005.048611111109</c:v>
                </c:pt>
                <c:pt idx="1455">
                  <c:v>45005.052083333336</c:v>
                </c:pt>
                <c:pt idx="1456">
                  <c:v>45005.055555555555</c:v>
                </c:pt>
                <c:pt idx="1457">
                  <c:v>45005.059027777781</c:v>
                </c:pt>
                <c:pt idx="1458">
                  <c:v>45005.0625</c:v>
                </c:pt>
                <c:pt idx="1459">
                  <c:v>45005.065972222219</c:v>
                </c:pt>
                <c:pt idx="1460">
                  <c:v>45005.069444444445</c:v>
                </c:pt>
                <c:pt idx="1461">
                  <c:v>45005.072916666664</c:v>
                </c:pt>
                <c:pt idx="1462">
                  <c:v>45005.076388888891</c:v>
                </c:pt>
                <c:pt idx="1463">
                  <c:v>45005.079861111109</c:v>
                </c:pt>
                <c:pt idx="1464">
                  <c:v>45005.083333333336</c:v>
                </c:pt>
                <c:pt idx="1465">
                  <c:v>45005.086805555555</c:v>
                </c:pt>
                <c:pt idx="1466">
                  <c:v>45005.090277777781</c:v>
                </c:pt>
                <c:pt idx="1467">
                  <c:v>45005.09375</c:v>
                </c:pt>
                <c:pt idx="1468">
                  <c:v>45005.097222222219</c:v>
                </c:pt>
                <c:pt idx="1469">
                  <c:v>45005.100694444445</c:v>
                </c:pt>
                <c:pt idx="1470">
                  <c:v>45005.104166666664</c:v>
                </c:pt>
                <c:pt idx="1471">
                  <c:v>45005.107638888891</c:v>
                </c:pt>
                <c:pt idx="1472">
                  <c:v>45005.111111111109</c:v>
                </c:pt>
                <c:pt idx="1473">
                  <c:v>45005.114583333336</c:v>
                </c:pt>
                <c:pt idx="1474">
                  <c:v>45005.118055555555</c:v>
                </c:pt>
                <c:pt idx="1475">
                  <c:v>45005.121527777781</c:v>
                </c:pt>
                <c:pt idx="1476">
                  <c:v>45005.125</c:v>
                </c:pt>
                <c:pt idx="1477">
                  <c:v>45005.128472222219</c:v>
                </c:pt>
                <c:pt idx="1478">
                  <c:v>45005.131944444445</c:v>
                </c:pt>
                <c:pt idx="1479">
                  <c:v>45005.135416666664</c:v>
                </c:pt>
                <c:pt idx="1480">
                  <c:v>45005.138888888891</c:v>
                </c:pt>
                <c:pt idx="1481">
                  <c:v>45005.142361111109</c:v>
                </c:pt>
                <c:pt idx="1482">
                  <c:v>45005.145833333336</c:v>
                </c:pt>
                <c:pt idx="1483">
                  <c:v>45005.149305555555</c:v>
                </c:pt>
                <c:pt idx="1484">
                  <c:v>45005.152777777781</c:v>
                </c:pt>
                <c:pt idx="1485">
                  <c:v>45005.15625</c:v>
                </c:pt>
                <c:pt idx="1486">
                  <c:v>45005.159722222219</c:v>
                </c:pt>
                <c:pt idx="1487">
                  <c:v>45005.163194444445</c:v>
                </c:pt>
                <c:pt idx="1488">
                  <c:v>45005.166666666664</c:v>
                </c:pt>
                <c:pt idx="1489">
                  <c:v>45005.170138888891</c:v>
                </c:pt>
                <c:pt idx="1490">
                  <c:v>45005.173611111109</c:v>
                </c:pt>
                <c:pt idx="1491">
                  <c:v>45005.177083333336</c:v>
                </c:pt>
                <c:pt idx="1492">
                  <c:v>45005.180555555555</c:v>
                </c:pt>
                <c:pt idx="1493">
                  <c:v>45005.184027777781</c:v>
                </c:pt>
                <c:pt idx="1494">
                  <c:v>45005.1875</c:v>
                </c:pt>
                <c:pt idx="1495">
                  <c:v>45005.190972222219</c:v>
                </c:pt>
                <c:pt idx="1496">
                  <c:v>45005.194444444445</c:v>
                </c:pt>
                <c:pt idx="1497">
                  <c:v>45005.197916666664</c:v>
                </c:pt>
                <c:pt idx="1498">
                  <c:v>45005.201388888891</c:v>
                </c:pt>
                <c:pt idx="1499">
                  <c:v>45005.204861111109</c:v>
                </c:pt>
                <c:pt idx="1500">
                  <c:v>45005.208333333336</c:v>
                </c:pt>
                <c:pt idx="1501">
                  <c:v>45005.211805555555</c:v>
                </c:pt>
                <c:pt idx="1502">
                  <c:v>45005.215277777781</c:v>
                </c:pt>
                <c:pt idx="1503">
                  <c:v>45005.21875</c:v>
                </c:pt>
                <c:pt idx="1504">
                  <c:v>45005.222222222219</c:v>
                </c:pt>
                <c:pt idx="1505">
                  <c:v>45005.225694444445</c:v>
                </c:pt>
                <c:pt idx="1506">
                  <c:v>45005.229166666664</c:v>
                </c:pt>
                <c:pt idx="1507">
                  <c:v>45005.232638888891</c:v>
                </c:pt>
                <c:pt idx="1508">
                  <c:v>45005.236111111109</c:v>
                </c:pt>
                <c:pt idx="1509">
                  <c:v>45005.239583333336</c:v>
                </c:pt>
                <c:pt idx="1510">
                  <c:v>45005.243055555555</c:v>
                </c:pt>
                <c:pt idx="1511">
                  <c:v>45005.246527777781</c:v>
                </c:pt>
                <c:pt idx="1512">
                  <c:v>45005.25</c:v>
                </c:pt>
                <c:pt idx="1513">
                  <c:v>45005.253472222219</c:v>
                </c:pt>
                <c:pt idx="1514">
                  <c:v>45005.256944444445</c:v>
                </c:pt>
                <c:pt idx="1515">
                  <c:v>45005.260416666664</c:v>
                </c:pt>
                <c:pt idx="1516">
                  <c:v>45005.263888888891</c:v>
                </c:pt>
                <c:pt idx="1517">
                  <c:v>45005.267361111109</c:v>
                </c:pt>
                <c:pt idx="1518">
                  <c:v>45005.270833333336</c:v>
                </c:pt>
                <c:pt idx="1519">
                  <c:v>45005.274305555555</c:v>
                </c:pt>
                <c:pt idx="1520">
                  <c:v>45005.277777777781</c:v>
                </c:pt>
                <c:pt idx="1521">
                  <c:v>45005.28125</c:v>
                </c:pt>
                <c:pt idx="1522">
                  <c:v>45005.284722222219</c:v>
                </c:pt>
                <c:pt idx="1523">
                  <c:v>45005.288194444445</c:v>
                </c:pt>
                <c:pt idx="1524">
                  <c:v>45005.291666666664</c:v>
                </c:pt>
                <c:pt idx="1525">
                  <c:v>45005.295138888891</c:v>
                </c:pt>
                <c:pt idx="1526">
                  <c:v>45005.298611111109</c:v>
                </c:pt>
                <c:pt idx="1527">
                  <c:v>45005.302083333336</c:v>
                </c:pt>
                <c:pt idx="1528">
                  <c:v>45005.305555555555</c:v>
                </c:pt>
                <c:pt idx="1529">
                  <c:v>45005.309027777781</c:v>
                </c:pt>
                <c:pt idx="1530">
                  <c:v>45005.3125</c:v>
                </c:pt>
                <c:pt idx="1531">
                  <c:v>45005.315972222219</c:v>
                </c:pt>
                <c:pt idx="1532">
                  <c:v>45005.319444444445</c:v>
                </c:pt>
                <c:pt idx="1533">
                  <c:v>45005.322916666664</c:v>
                </c:pt>
                <c:pt idx="1534">
                  <c:v>45005.326388888891</c:v>
                </c:pt>
                <c:pt idx="1535">
                  <c:v>45005.329861111109</c:v>
                </c:pt>
                <c:pt idx="1536">
                  <c:v>45005.333333333336</c:v>
                </c:pt>
                <c:pt idx="1537">
                  <c:v>45005.336805555555</c:v>
                </c:pt>
                <c:pt idx="1538">
                  <c:v>45005.340277777781</c:v>
                </c:pt>
                <c:pt idx="1539">
                  <c:v>45005.34375</c:v>
                </c:pt>
                <c:pt idx="1540">
                  <c:v>45005.347222222219</c:v>
                </c:pt>
                <c:pt idx="1541">
                  <c:v>45005.350694444445</c:v>
                </c:pt>
                <c:pt idx="1542">
                  <c:v>45005.354166666664</c:v>
                </c:pt>
                <c:pt idx="1543">
                  <c:v>45005.357638888891</c:v>
                </c:pt>
                <c:pt idx="1544">
                  <c:v>45005.361111111109</c:v>
                </c:pt>
                <c:pt idx="1545">
                  <c:v>45005.364583333336</c:v>
                </c:pt>
                <c:pt idx="1546">
                  <c:v>45005.368055555555</c:v>
                </c:pt>
                <c:pt idx="1547">
                  <c:v>45005.371527777781</c:v>
                </c:pt>
                <c:pt idx="1548">
                  <c:v>45005.375</c:v>
                </c:pt>
                <c:pt idx="1549">
                  <c:v>45005.378472222219</c:v>
                </c:pt>
                <c:pt idx="1550">
                  <c:v>45005.381944444445</c:v>
                </c:pt>
                <c:pt idx="1551">
                  <c:v>45005.385416666664</c:v>
                </c:pt>
                <c:pt idx="1552">
                  <c:v>45005.388888888891</c:v>
                </c:pt>
                <c:pt idx="1553">
                  <c:v>45005.392361111109</c:v>
                </c:pt>
                <c:pt idx="1554">
                  <c:v>45005.395833333336</c:v>
                </c:pt>
                <c:pt idx="1555">
                  <c:v>45005.399305555555</c:v>
                </c:pt>
                <c:pt idx="1556">
                  <c:v>45005.402777777781</c:v>
                </c:pt>
                <c:pt idx="1557">
                  <c:v>45005.40625</c:v>
                </c:pt>
                <c:pt idx="1558">
                  <c:v>45005.409722222219</c:v>
                </c:pt>
                <c:pt idx="1559">
                  <c:v>45005.413194444445</c:v>
                </c:pt>
                <c:pt idx="1560">
                  <c:v>45005.416666666664</c:v>
                </c:pt>
                <c:pt idx="1561">
                  <c:v>45005.420138888891</c:v>
                </c:pt>
                <c:pt idx="1562">
                  <c:v>45005.423611111109</c:v>
                </c:pt>
                <c:pt idx="1563">
                  <c:v>45005.427083333336</c:v>
                </c:pt>
                <c:pt idx="1564">
                  <c:v>45005.430555555555</c:v>
                </c:pt>
                <c:pt idx="1565">
                  <c:v>45005.434027777781</c:v>
                </c:pt>
                <c:pt idx="1566">
                  <c:v>45005.4375</c:v>
                </c:pt>
                <c:pt idx="1567">
                  <c:v>45005.440972222219</c:v>
                </c:pt>
                <c:pt idx="1568">
                  <c:v>45005.444444444445</c:v>
                </c:pt>
                <c:pt idx="1569">
                  <c:v>45005.447916666664</c:v>
                </c:pt>
                <c:pt idx="1570">
                  <c:v>45005.451388888891</c:v>
                </c:pt>
                <c:pt idx="1571">
                  <c:v>45005.454861111109</c:v>
                </c:pt>
                <c:pt idx="1572">
                  <c:v>45005.458333333336</c:v>
                </c:pt>
                <c:pt idx="1573">
                  <c:v>45005.461805555555</c:v>
                </c:pt>
                <c:pt idx="1574">
                  <c:v>45005.465277777781</c:v>
                </c:pt>
                <c:pt idx="1575">
                  <c:v>45005.46875</c:v>
                </c:pt>
                <c:pt idx="1576">
                  <c:v>45005.472222222219</c:v>
                </c:pt>
                <c:pt idx="1577">
                  <c:v>45005.475694444445</c:v>
                </c:pt>
                <c:pt idx="1578">
                  <c:v>45005.479166666664</c:v>
                </c:pt>
                <c:pt idx="1579">
                  <c:v>45005.482638888891</c:v>
                </c:pt>
                <c:pt idx="1580">
                  <c:v>45005.486111111109</c:v>
                </c:pt>
                <c:pt idx="1581">
                  <c:v>45005.489583333336</c:v>
                </c:pt>
                <c:pt idx="1582">
                  <c:v>45005.493055555555</c:v>
                </c:pt>
                <c:pt idx="1583">
                  <c:v>45005.496527777781</c:v>
                </c:pt>
                <c:pt idx="1584">
                  <c:v>45005.5</c:v>
                </c:pt>
                <c:pt idx="1585">
                  <c:v>45005.503472222219</c:v>
                </c:pt>
                <c:pt idx="1586">
                  <c:v>45005.506944444445</c:v>
                </c:pt>
                <c:pt idx="1587">
                  <c:v>45005.510416666664</c:v>
                </c:pt>
                <c:pt idx="1588">
                  <c:v>45005.513888888891</c:v>
                </c:pt>
                <c:pt idx="1589">
                  <c:v>45005.517361111109</c:v>
                </c:pt>
                <c:pt idx="1590">
                  <c:v>45005.520833333336</c:v>
                </c:pt>
                <c:pt idx="1591">
                  <c:v>45005.524305555555</c:v>
                </c:pt>
                <c:pt idx="1592">
                  <c:v>45005.527777777781</c:v>
                </c:pt>
                <c:pt idx="1593">
                  <c:v>45005.53125</c:v>
                </c:pt>
                <c:pt idx="1594">
                  <c:v>45005.534722222219</c:v>
                </c:pt>
                <c:pt idx="1595">
                  <c:v>45005.538194444445</c:v>
                </c:pt>
                <c:pt idx="1596">
                  <c:v>45005.541666666664</c:v>
                </c:pt>
                <c:pt idx="1597">
                  <c:v>45005.545138888891</c:v>
                </c:pt>
                <c:pt idx="1598">
                  <c:v>45005.548611111109</c:v>
                </c:pt>
                <c:pt idx="1599">
                  <c:v>45005.552083333336</c:v>
                </c:pt>
                <c:pt idx="1600">
                  <c:v>45005.555555555555</c:v>
                </c:pt>
                <c:pt idx="1601">
                  <c:v>45005.559027777781</c:v>
                </c:pt>
                <c:pt idx="1602">
                  <c:v>45005.5625</c:v>
                </c:pt>
                <c:pt idx="1603">
                  <c:v>45005.565972222219</c:v>
                </c:pt>
                <c:pt idx="1604">
                  <c:v>45005.569444444445</c:v>
                </c:pt>
                <c:pt idx="1605">
                  <c:v>45005.572916666664</c:v>
                </c:pt>
                <c:pt idx="1606">
                  <c:v>45005.576388888891</c:v>
                </c:pt>
                <c:pt idx="1607">
                  <c:v>45005.579861111109</c:v>
                </c:pt>
                <c:pt idx="1608">
                  <c:v>45005.583333333336</c:v>
                </c:pt>
                <c:pt idx="1609">
                  <c:v>45005.586805555555</c:v>
                </c:pt>
                <c:pt idx="1610">
                  <c:v>45005.590277777781</c:v>
                </c:pt>
                <c:pt idx="1611">
                  <c:v>45005.59375</c:v>
                </c:pt>
                <c:pt idx="1612">
                  <c:v>45005.597222222219</c:v>
                </c:pt>
                <c:pt idx="1613">
                  <c:v>45005.600694444445</c:v>
                </c:pt>
                <c:pt idx="1614">
                  <c:v>45005.604166666664</c:v>
                </c:pt>
                <c:pt idx="1615">
                  <c:v>45005.607638888891</c:v>
                </c:pt>
                <c:pt idx="1616">
                  <c:v>45005.611111111109</c:v>
                </c:pt>
                <c:pt idx="1617">
                  <c:v>45005.614583333336</c:v>
                </c:pt>
                <c:pt idx="1618">
                  <c:v>45005.618055555555</c:v>
                </c:pt>
                <c:pt idx="1619">
                  <c:v>45005.621527777781</c:v>
                </c:pt>
                <c:pt idx="1620">
                  <c:v>45005.625</c:v>
                </c:pt>
                <c:pt idx="1621">
                  <c:v>45005.628472222219</c:v>
                </c:pt>
                <c:pt idx="1622">
                  <c:v>45005.631944444445</c:v>
                </c:pt>
                <c:pt idx="1623">
                  <c:v>45005.635416666664</c:v>
                </c:pt>
                <c:pt idx="1624">
                  <c:v>45005.638888888891</c:v>
                </c:pt>
                <c:pt idx="1625">
                  <c:v>45005.642361111109</c:v>
                </c:pt>
                <c:pt idx="1626">
                  <c:v>45005.645833333336</c:v>
                </c:pt>
                <c:pt idx="1627">
                  <c:v>45005.649305555555</c:v>
                </c:pt>
                <c:pt idx="1628">
                  <c:v>45005.652777777781</c:v>
                </c:pt>
                <c:pt idx="1629">
                  <c:v>45005.65625</c:v>
                </c:pt>
                <c:pt idx="1630">
                  <c:v>45005.659722222219</c:v>
                </c:pt>
                <c:pt idx="1631">
                  <c:v>45005.663194444445</c:v>
                </c:pt>
                <c:pt idx="1632">
                  <c:v>45005.666666666664</c:v>
                </c:pt>
                <c:pt idx="1633">
                  <c:v>45005.670138888891</c:v>
                </c:pt>
                <c:pt idx="1634">
                  <c:v>45005.673611111109</c:v>
                </c:pt>
                <c:pt idx="1635">
                  <c:v>45005.677083333336</c:v>
                </c:pt>
                <c:pt idx="1636">
                  <c:v>45005.680555555555</c:v>
                </c:pt>
                <c:pt idx="1637">
                  <c:v>45005.684027777781</c:v>
                </c:pt>
                <c:pt idx="1638">
                  <c:v>45005.6875</c:v>
                </c:pt>
                <c:pt idx="1639">
                  <c:v>45005.690972222219</c:v>
                </c:pt>
                <c:pt idx="1640">
                  <c:v>45005.694444444445</c:v>
                </c:pt>
                <c:pt idx="1641">
                  <c:v>45005.697916666664</c:v>
                </c:pt>
                <c:pt idx="1642">
                  <c:v>45005.701388888891</c:v>
                </c:pt>
                <c:pt idx="1643">
                  <c:v>45005.704861111109</c:v>
                </c:pt>
                <c:pt idx="1644">
                  <c:v>45005.708333333336</c:v>
                </c:pt>
                <c:pt idx="1645">
                  <c:v>45005.711805555555</c:v>
                </c:pt>
                <c:pt idx="1646">
                  <c:v>45005.715277777781</c:v>
                </c:pt>
                <c:pt idx="1647">
                  <c:v>45005.71875</c:v>
                </c:pt>
                <c:pt idx="1648">
                  <c:v>45005.722222222219</c:v>
                </c:pt>
                <c:pt idx="1649">
                  <c:v>45005.725694444445</c:v>
                </c:pt>
                <c:pt idx="1650">
                  <c:v>45005.729166666664</c:v>
                </c:pt>
                <c:pt idx="1651">
                  <c:v>45005.732638888891</c:v>
                </c:pt>
                <c:pt idx="1652">
                  <c:v>45005.736111111109</c:v>
                </c:pt>
                <c:pt idx="1653">
                  <c:v>45005.739583333336</c:v>
                </c:pt>
                <c:pt idx="1654">
                  <c:v>45005.743055555555</c:v>
                </c:pt>
                <c:pt idx="1655">
                  <c:v>45005.746527777781</c:v>
                </c:pt>
                <c:pt idx="1656">
                  <c:v>45005.75</c:v>
                </c:pt>
                <c:pt idx="1657">
                  <c:v>45005.753472222219</c:v>
                </c:pt>
                <c:pt idx="1658">
                  <c:v>45005.756944444445</c:v>
                </c:pt>
                <c:pt idx="1659">
                  <c:v>45005.760416666664</c:v>
                </c:pt>
                <c:pt idx="1660">
                  <c:v>45005.763888888891</c:v>
                </c:pt>
                <c:pt idx="1661">
                  <c:v>45005.767361111109</c:v>
                </c:pt>
                <c:pt idx="1662">
                  <c:v>45005.770833333336</c:v>
                </c:pt>
                <c:pt idx="1663">
                  <c:v>45005.774305555555</c:v>
                </c:pt>
                <c:pt idx="1664">
                  <c:v>45005.777777777781</c:v>
                </c:pt>
                <c:pt idx="1665">
                  <c:v>45005.78125</c:v>
                </c:pt>
                <c:pt idx="1666">
                  <c:v>45005.784722222219</c:v>
                </c:pt>
                <c:pt idx="1667">
                  <c:v>45005.788194444445</c:v>
                </c:pt>
                <c:pt idx="1668">
                  <c:v>45005.791666666664</c:v>
                </c:pt>
                <c:pt idx="1669">
                  <c:v>45005.795138888891</c:v>
                </c:pt>
                <c:pt idx="1670">
                  <c:v>45005.798611111109</c:v>
                </c:pt>
                <c:pt idx="1671">
                  <c:v>45005.802083333336</c:v>
                </c:pt>
                <c:pt idx="1672">
                  <c:v>45005.805555555555</c:v>
                </c:pt>
                <c:pt idx="1673">
                  <c:v>45005.809027777781</c:v>
                </c:pt>
                <c:pt idx="1674">
                  <c:v>45005.8125</c:v>
                </c:pt>
                <c:pt idx="1675">
                  <c:v>45005.815972222219</c:v>
                </c:pt>
                <c:pt idx="1676">
                  <c:v>45005.819444444445</c:v>
                </c:pt>
                <c:pt idx="1677">
                  <c:v>45005.822916666664</c:v>
                </c:pt>
                <c:pt idx="1678">
                  <c:v>45005.826388888891</c:v>
                </c:pt>
                <c:pt idx="1679">
                  <c:v>45005.829861111109</c:v>
                </c:pt>
                <c:pt idx="1680">
                  <c:v>45005.833333333336</c:v>
                </c:pt>
                <c:pt idx="1681">
                  <c:v>45005.836805555555</c:v>
                </c:pt>
                <c:pt idx="1682">
                  <c:v>45005.840277777781</c:v>
                </c:pt>
                <c:pt idx="1683">
                  <c:v>45005.84375</c:v>
                </c:pt>
                <c:pt idx="1684">
                  <c:v>45005.847222222219</c:v>
                </c:pt>
                <c:pt idx="1685">
                  <c:v>45005.850694444445</c:v>
                </c:pt>
                <c:pt idx="1686">
                  <c:v>45005.854166666664</c:v>
                </c:pt>
                <c:pt idx="1687">
                  <c:v>45005.857638888891</c:v>
                </c:pt>
                <c:pt idx="1688">
                  <c:v>45005.861111111109</c:v>
                </c:pt>
                <c:pt idx="1689">
                  <c:v>45005.864583333336</c:v>
                </c:pt>
                <c:pt idx="1690">
                  <c:v>45005.868055555555</c:v>
                </c:pt>
                <c:pt idx="1691">
                  <c:v>45005.871527777781</c:v>
                </c:pt>
                <c:pt idx="1692">
                  <c:v>45005.875</c:v>
                </c:pt>
                <c:pt idx="1693">
                  <c:v>45005.878472222219</c:v>
                </c:pt>
                <c:pt idx="1694">
                  <c:v>45005.881944444445</c:v>
                </c:pt>
                <c:pt idx="1695">
                  <c:v>45005.885416666664</c:v>
                </c:pt>
                <c:pt idx="1696">
                  <c:v>45005.888888888891</c:v>
                </c:pt>
                <c:pt idx="1697">
                  <c:v>45005.892361111109</c:v>
                </c:pt>
                <c:pt idx="1698">
                  <c:v>45005.895833333336</c:v>
                </c:pt>
                <c:pt idx="1699">
                  <c:v>45005.899305555555</c:v>
                </c:pt>
                <c:pt idx="1700">
                  <c:v>45005.902777777781</c:v>
                </c:pt>
                <c:pt idx="1701">
                  <c:v>45005.90625</c:v>
                </c:pt>
                <c:pt idx="1702">
                  <c:v>45005.909722222219</c:v>
                </c:pt>
                <c:pt idx="1703">
                  <c:v>45005.913194444445</c:v>
                </c:pt>
                <c:pt idx="1704">
                  <c:v>45005.916666666664</c:v>
                </c:pt>
                <c:pt idx="1705">
                  <c:v>45005.920138888891</c:v>
                </c:pt>
                <c:pt idx="1706">
                  <c:v>45005.923611111109</c:v>
                </c:pt>
                <c:pt idx="1707">
                  <c:v>45005.927083333336</c:v>
                </c:pt>
                <c:pt idx="1708">
                  <c:v>45005.930555555555</c:v>
                </c:pt>
                <c:pt idx="1709">
                  <c:v>45005.934027777781</c:v>
                </c:pt>
                <c:pt idx="1710">
                  <c:v>45005.9375</c:v>
                </c:pt>
                <c:pt idx="1711">
                  <c:v>45005.940972222219</c:v>
                </c:pt>
                <c:pt idx="1712">
                  <c:v>45005.944444444445</c:v>
                </c:pt>
                <c:pt idx="1713">
                  <c:v>45005.947916666664</c:v>
                </c:pt>
                <c:pt idx="1714">
                  <c:v>45005.951388888891</c:v>
                </c:pt>
                <c:pt idx="1715">
                  <c:v>45005.954861111109</c:v>
                </c:pt>
                <c:pt idx="1716">
                  <c:v>45005.958333333336</c:v>
                </c:pt>
                <c:pt idx="1717">
                  <c:v>45005.961805555555</c:v>
                </c:pt>
                <c:pt idx="1718">
                  <c:v>45005.965277777781</c:v>
                </c:pt>
                <c:pt idx="1719">
                  <c:v>45005.96875</c:v>
                </c:pt>
                <c:pt idx="1720">
                  <c:v>45005.972222222219</c:v>
                </c:pt>
                <c:pt idx="1721">
                  <c:v>45005.975694444445</c:v>
                </c:pt>
                <c:pt idx="1722">
                  <c:v>45005.979166666664</c:v>
                </c:pt>
                <c:pt idx="1723">
                  <c:v>45005.982638888891</c:v>
                </c:pt>
                <c:pt idx="1724">
                  <c:v>45005.986111111109</c:v>
                </c:pt>
                <c:pt idx="1725">
                  <c:v>45005.989583333336</c:v>
                </c:pt>
                <c:pt idx="1726">
                  <c:v>45005.993055555555</c:v>
                </c:pt>
                <c:pt idx="1727">
                  <c:v>45005.996527777781</c:v>
                </c:pt>
                <c:pt idx="1728">
                  <c:v>45006</c:v>
                </c:pt>
                <c:pt idx="1729">
                  <c:v>45006.003472222219</c:v>
                </c:pt>
                <c:pt idx="1730">
                  <c:v>45006.006944444445</c:v>
                </c:pt>
                <c:pt idx="1731">
                  <c:v>45006.010416666664</c:v>
                </c:pt>
                <c:pt idx="1732">
                  <c:v>45006.013888888891</c:v>
                </c:pt>
                <c:pt idx="1733">
                  <c:v>45006.017361111109</c:v>
                </c:pt>
                <c:pt idx="1734">
                  <c:v>45006.020833333336</c:v>
                </c:pt>
                <c:pt idx="1735">
                  <c:v>45006.024305555555</c:v>
                </c:pt>
                <c:pt idx="1736">
                  <c:v>45006.027777777781</c:v>
                </c:pt>
                <c:pt idx="1737">
                  <c:v>45006.03125</c:v>
                </c:pt>
                <c:pt idx="1738">
                  <c:v>45006.034722222219</c:v>
                </c:pt>
                <c:pt idx="1739">
                  <c:v>45006.038194444445</c:v>
                </c:pt>
                <c:pt idx="1740">
                  <c:v>45006.041666666664</c:v>
                </c:pt>
                <c:pt idx="1741">
                  <c:v>45006.045138888891</c:v>
                </c:pt>
                <c:pt idx="1742">
                  <c:v>45006.048611111109</c:v>
                </c:pt>
                <c:pt idx="1743">
                  <c:v>45006.052083333336</c:v>
                </c:pt>
                <c:pt idx="1744">
                  <c:v>45006.055555555555</c:v>
                </c:pt>
                <c:pt idx="1745">
                  <c:v>45006.059027777781</c:v>
                </c:pt>
                <c:pt idx="1746">
                  <c:v>45006.0625</c:v>
                </c:pt>
                <c:pt idx="1747">
                  <c:v>45006.065972222219</c:v>
                </c:pt>
                <c:pt idx="1748">
                  <c:v>45006.069444444445</c:v>
                </c:pt>
                <c:pt idx="1749">
                  <c:v>45006.072916666664</c:v>
                </c:pt>
                <c:pt idx="1750">
                  <c:v>45006.076388888891</c:v>
                </c:pt>
                <c:pt idx="1751">
                  <c:v>45006.079861111109</c:v>
                </c:pt>
                <c:pt idx="1752">
                  <c:v>45006.083333333336</c:v>
                </c:pt>
                <c:pt idx="1753">
                  <c:v>45006.086805555555</c:v>
                </c:pt>
                <c:pt idx="1754">
                  <c:v>45006.090277777781</c:v>
                </c:pt>
                <c:pt idx="1755">
                  <c:v>45006.09375</c:v>
                </c:pt>
                <c:pt idx="1756">
                  <c:v>45006.097222222219</c:v>
                </c:pt>
                <c:pt idx="1757">
                  <c:v>45006.100694444445</c:v>
                </c:pt>
                <c:pt idx="1758">
                  <c:v>45006.104166666664</c:v>
                </c:pt>
                <c:pt idx="1759">
                  <c:v>45006.107638888891</c:v>
                </c:pt>
                <c:pt idx="1760">
                  <c:v>45006.111111111109</c:v>
                </c:pt>
                <c:pt idx="1761">
                  <c:v>45006.114583333336</c:v>
                </c:pt>
                <c:pt idx="1762">
                  <c:v>45006.118055555555</c:v>
                </c:pt>
                <c:pt idx="1763">
                  <c:v>45006.121527777781</c:v>
                </c:pt>
                <c:pt idx="1764">
                  <c:v>45006.125</c:v>
                </c:pt>
                <c:pt idx="1765">
                  <c:v>45006.128472222219</c:v>
                </c:pt>
                <c:pt idx="1766">
                  <c:v>45006.131944444445</c:v>
                </c:pt>
                <c:pt idx="1767">
                  <c:v>45006.135416666664</c:v>
                </c:pt>
                <c:pt idx="1768">
                  <c:v>45006.138888888891</c:v>
                </c:pt>
                <c:pt idx="1769">
                  <c:v>45006.142361111109</c:v>
                </c:pt>
                <c:pt idx="1770">
                  <c:v>45006.145833333336</c:v>
                </c:pt>
                <c:pt idx="1771">
                  <c:v>45006.149305555555</c:v>
                </c:pt>
                <c:pt idx="1772">
                  <c:v>45006.152777777781</c:v>
                </c:pt>
                <c:pt idx="1773">
                  <c:v>45006.15625</c:v>
                </c:pt>
                <c:pt idx="1774">
                  <c:v>45006.159722222219</c:v>
                </c:pt>
                <c:pt idx="1775">
                  <c:v>45006.163194444445</c:v>
                </c:pt>
                <c:pt idx="1776">
                  <c:v>45006.166666666664</c:v>
                </c:pt>
                <c:pt idx="1777">
                  <c:v>45006.170138888891</c:v>
                </c:pt>
                <c:pt idx="1778">
                  <c:v>45006.173611111109</c:v>
                </c:pt>
                <c:pt idx="1779">
                  <c:v>45006.177083333336</c:v>
                </c:pt>
                <c:pt idx="1780">
                  <c:v>45006.180555555555</c:v>
                </c:pt>
                <c:pt idx="1781">
                  <c:v>45006.184027777781</c:v>
                </c:pt>
                <c:pt idx="1782">
                  <c:v>45006.1875</c:v>
                </c:pt>
                <c:pt idx="1783">
                  <c:v>45006.190972222219</c:v>
                </c:pt>
                <c:pt idx="1784">
                  <c:v>45006.194444444445</c:v>
                </c:pt>
                <c:pt idx="1785">
                  <c:v>45006.197916666664</c:v>
                </c:pt>
                <c:pt idx="1786">
                  <c:v>45006.201388888891</c:v>
                </c:pt>
                <c:pt idx="1787">
                  <c:v>45006.204861111109</c:v>
                </c:pt>
                <c:pt idx="1788">
                  <c:v>45006.208333333336</c:v>
                </c:pt>
                <c:pt idx="1789">
                  <c:v>45006.211805555555</c:v>
                </c:pt>
                <c:pt idx="1790">
                  <c:v>45006.215277777781</c:v>
                </c:pt>
                <c:pt idx="1791">
                  <c:v>45006.21875</c:v>
                </c:pt>
                <c:pt idx="1792">
                  <c:v>45006.222222222219</c:v>
                </c:pt>
                <c:pt idx="1793">
                  <c:v>45006.225694444445</c:v>
                </c:pt>
                <c:pt idx="1794">
                  <c:v>45006.229166666664</c:v>
                </c:pt>
                <c:pt idx="1795">
                  <c:v>45006.232638888891</c:v>
                </c:pt>
                <c:pt idx="1796">
                  <c:v>45006.236111111109</c:v>
                </c:pt>
                <c:pt idx="1797">
                  <c:v>45006.239583333336</c:v>
                </c:pt>
                <c:pt idx="1798">
                  <c:v>45006.243055555555</c:v>
                </c:pt>
                <c:pt idx="1799">
                  <c:v>45006.246527777781</c:v>
                </c:pt>
                <c:pt idx="1800">
                  <c:v>45006.25</c:v>
                </c:pt>
                <c:pt idx="1801">
                  <c:v>45006.253472222219</c:v>
                </c:pt>
                <c:pt idx="1802">
                  <c:v>45006.256944444445</c:v>
                </c:pt>
                <c:pt idx="1803">
                  <c:v>45006.260416666664</c:v>
                </c:pt>
                <c:pt idx="1804">
                  <c:v>45006.263888888891</c:v>
                </c:pt>
                <c:pt idx="1805">
                  <c:v>45006.267361111109</c:v>
                </c:pt>
                <c:pt idx="1806">
                  <c:v>45006.270833333336</c:v>
                </c:pt>
                <c:pt idx="1807">
                  <c:v>45006.274305555555</c:v>
                </c:pt>
                <c:pt idx="1808">
                  <c:v>45006.277777777781</c:v>
                </c:pt>
                <c:pt idx="1809">
                  <c:v>45006.28125</c:v>
                </c:pt>
                <c:pt idx="1810">
                  <c:v>45006.284722222219</c:v>
                </c:pt>
                <c:pt idx="1811">
                  <c:v>45006.288194444445</c:v>
                </c:pt>
                <c:pt idx="1812">
                  <c:v>45006.291666666664</c:v>
                </c:pt>
                <c:pt idx="1813">
                  <c:v>45006.295138888891</c:v>
                </c:pt>
                <c:pt idx="1814">
                  <c:v>45006.298611111109</c:v>
                </c:pt>
                <c:pt idx="1815">
                  <c:v>45006.302083333336</c:v>
                </c:pt>
                <c:pt idx="1816">
                  <c:v>45006.305555555555</c:v>
                </c:pt>
                <c:pt idx="1817">
                  <c:v>45006.309027777781</c:v>
                </c:pt>
                <c:pt idx="1818">
                  <c:v>45006.3125</c:v>
                </c:pt>
                <c:pt idx="1819">
                  <c:v>45006.315972222219</c:v>
                </c:pt>
                <c:pt idx="1820">
                  <c:v>45006.319444444445</c:v>
                </c:pt>
                <c:pt idx="1821">
                  <c:v>45006.322916666664</c:v>
                </c:pt>
                <c:pt idx="1822">
                  <c:v>45006.326388888891</c:v>
                </c:pt>
                <c:pt idx="1823">
                  <c:v>45006.329861111109</c:v>
                </c:pt>
                <c:pt idx="1824">
                  <c:v>45006.333333333336</c:v>
                </c:pt>
                <c:pt idx="1825">
                  <c:v>45006.336805555555</c:v>
                </c:pt>
                <c:pt idx="1826">
                  <c:v>45006.340277777781</c:v>
                </c:pt>
                <c:pt idx="1827">
                  <c:v>45006.34375</c:v>
                </c:pt>
                <c:pt idx="1828">
                  <c:v>45006.347222222219</c:v>
                </c:pt>
                <c:pt idx="1829">
                  <c:v>45006.350694444445</c:v>
                </c:pt>
                <c:pt idx="1830">
                  <c:v>45006.354166666664</c:v>
                </c:pt>
                <c:pt idx="1831">
                  <c:v>45006.357638888891</c:v>
                </c:pt>
                <c:pt idx="1832">
                  <c:v>45006.361111111109</c:v>
                </c:pt>
                <c:pt idx="1833">
                  <c:v>45006.364583333336</c:v>
                </c:pt>
                <c:pt idx="1834">
                  <c:v>45006.368055555555</c:v>
                </c:pt>
                <c:pt idx="1835">
                  <c:v>45006.371527777781</c:v>
                </c:pt>
                <c:pt idx="1836">
                  <c:v>45006.375</c:v>
                </c:pt>
                <c:pt idx="1837">
                  <c:v>45006.378472222219</c:v>
                </c:pt>
                <c:pt idx="1838">
                  <c:v>45006.381944444445</c:v>
                </c:pt>
                <c:pt idx="1839">
                  <c:v>45006.385416666664</c:v>
                </c:pt>
                <c:pt idx="1840">
                  <c:v>45006.388888888891</c:v>
                </c:pt>
                <c:pt idx="1841">
                  <c:v>45006.392361111109</c:v>
                </c:pt>
                <c:pt idx="1842">
                  <c:v>45006.395833333336</c:v>
                </c:pt>
                <c:pt idx="1843">
                  <c:v>45006.399305555555</c:v>
                </c:pt>
                <c:pt idx="1844">
                  <c:v>45006.402777777781</c:v>
                </c:pt>
                <c:pt idx="1845">
                  <c:v>45006.40625</c:v>
                </c:pt>
                <c:pt idx="1846">
                  <c:v>45006.409722222219</c:v>
                </c:pt>
                <c:pt idx="1847">
                  <c:v>45006.413194444445</c:v>
                </c:pt>
                <c:pt idx="1848">
                  <c:v>45006.416666666664</c:v>
                </c:pt>
                <c:pt idx="1849">
                  <c:v>45006.420138888891</c:v>
                </c:pt>
                <c:pt idx="1850">
                  <c:v>45006.423611111109</c:v>
                </c:pt>
                <c:pt idx="1851">
                  <c:v>45006.427083333336</c:v>
                </c:pt>
                <c:pt idx="1852">
                  <c:v>45006.430555555555</c:v>
                </c:pt>
                <c:pt idx="1853">
                  <c:v>45006.434027777781</c:v>
                </c:pt>
                <c:pt idx="1854">
                  <c:v>45006.4375</c:v>
                </c:pt>
                <c:pt idx="1855">
                  <c:v>45006.440972222219</c:v>
                </c:pt>
                <c:pt idx="1856">
                  <c:v>45006.444444444445</c:v>
                </c:pt>
                <c:pt idx="1857">
                  <c:v>45006.447916666664</c:v>
                </c:pt>
                <c:pt idx="1858">
                  <c:v>45006.451388888891</c:v>
                </c:pt>
                <c:pt idx="1859">
                  <c:v>45006.454861111109</c:v>
                </c:pt>
                <c:pt idx="1860">
                  <c:v>45006.458333333336</c:v>
                </c:pt>
                <c:pt idx="1861">
                  <c:v>45006.461805555555</c:v>
                </c:pt>
                <c:pt idx="1862">
                  <c:v>45006.465277777781</c:v>
                </c:pt>
                <c:pt idx="1863">
                  <c:v>45006.46875</c:v>
                </c:pt>
                <c:pt idx="1864">
                  <c:v>45006.472222222219</c:v>
                </c:pt>
                <c:pt idx="1865">
                  <c:v>45006.475694444445</c:v>
                </c:pt>
                <c:pt idx="1866">
                  <c:v>45006.479166666664</c:v>
                </c:pt>
                <c:pt idx="1867">
                  <c:v>45006.482638888891</c:v>
                </c:pt>
                <c:pt idx="1868">
                  <c:v>45006.486111111109</c:v>
                </c:pt>
                <c:pt idx="1869">
                  <c:v>45006.489583333336</c:v>
                </c:pt>
                <c:pt idx="1870">
                  <c:v>45006.493055555555</c:v>
                </c:pt>
                <c:pt idx="1871">
                  <c:v>45006.496527777781</c:v>
                </c:pt>
                <c:pt idx="1872">
                  <c:v>45006.5</c:v>
                </c:pt>
                <c:pt idx="1873">
                  <c:v>45006.503472222219</c:v>
                </c:pt>
                <c:pt idx="1874">
                  <c:v>45006.506944444445</c:v>
                </c:pt>
                <c:pt idx="1875">
                  <c:v>45006.510416666664</c:v>
                </c:pt>
                <c:pt idx="1876">
                  <c:v>45006.513888888891</c:v>
                </c:pt>
                <c:pt idx="1877">
                  <c:v>45006.517361111109</c:v>
                </c:pt>
                <c:pt idx="1878">
                  <c:v>45006.520833333336</c:v>
                </c:pt>
                <c:pt idx="1879">
                  <c:v>45006.524305555555</c:v>
                </c:pt>
                <c:pt idx="1880">
                  <c:v>45006.527777777781</c:v>
                </c:pt>
                <c:pt idx="1881">
                  <c:v>45006.53125</c:v>
                </c:pt>
                <c:pt idx="1882">
                  <c:v>45006.534722222219</c:v>
                </c:pt>
                <c:pt idx="1883">
                  <c:v>45006.538194444445</c:v>
                </c:pt>
                <c:pt idx="1884">
                  <c:v>45006.541666666664</c:v>
                </c:pt>
                <c:pt idx="1885">
                  <c:v>45006.545138888891</c:v>
                </c:pt>
                <c:pt idx="1886">
                  <c:v>45006.548611111109</c:v>
                </c:pt>
                <c:pt idx="1887">
                  <c:v>45006.552083333336</c:v>
                </c:pt>
                <c:pt idx="1888">
                  <c:v>45006.555555555555</c:v>
                </c:pt>
                <c:pt idx="1889">
                  <c:v>45006.559027777781</c:v>
                </c:pt>
                <c:pt idx="1890">
                  <c:v>45006.5625</c:v>
                </c:pt>
                <c:pt idx="1891">
                  <c:v>45006.565972222219</c:v>
                </c:pt>
                <c:pt idx="1892">
                  <c:v>45006.569444444445</c:v>
                </c:pt>
                <c:pt idx="1893">
                  <c:v>45006.572916666664</c:v>
                </c:pt>
                <c:pt idx="1894">
                  <c:v>45006.576388888891</c:v>
                </c:pt>
                <c:pt idx="1895">
                  <c:v>45006.579861111109</c:v>
                </c:pt>
                <c:pt idx="1896">
                  <c:v>45006.583333333336</c:v>
                </c:pt>
                <c:pt idx="1897">
                  <c:v>45006.586805555555</c:v>
                </c:pt>
                <c:pt idx="1898">
                  <c:v>45006.590277777781</c:v>
                </c:pt>
                <c:pt idx="1899">
                  <c:v>45006.59375</c:v>
                </c:pt>
                <c:pt idx="1900">
                  <c:v>45006.597222222219</c:v>
                </c:pt>
                <c:pt idx="1901">
                  <c:v>45006.600694444445</c:v>
                </c:pt>
                <c:pt idx="1902">
                  <c:v>45006.604166666664</c:v>
                </c:pt>
                <c:pt idx="1903">
                  <c:v>45006.607638888891</c:v>
                </c:pt>
                <c:pt idx="1904">
                  <c:v>45006.611111111109</c:v>
                </c:pt>
                <c:pt idx="1905">
                  <c:v>45006.614583333336</c:v>
                </c:pt>
                <c:pt idx="1906">
                  <c:v>45006.618055555555</c:v>
                </c:pt>
                <c:pt idx="1907">
                  <c:v>45006.621527777781</c:v>
                </c:pt>
                <c:pt idx="1908">
                  <c:v>45006.625</c:v>
                </c:pt>
                <c:pt idx="1909">
                  <c:v>45006.628472222219</c:v>
                </c:pt>
                <c:pt idx="1910">
                  <c:v>45006.631944444445</c:v>
                </c:pt>
                <c:pt idx="1911">
                  <c:v>45006.635416666664</c:v>
                </c:pt>
                <c:pt idx="1912">
                  <c:v>45006.638888888891</c:v>
                </c:pt>
                <c:pt idx="1913">
                  <c:v>45006.642361111109</c:v>
                </c:pt>
                <c:pt idx="1914">
                  <c:v>45006.645833333336</c:v>
                </c:pt>
                <c:pt idx="1915">
                  <c:v>45006.649305555555</c:v>
                </c:pt>
                <c:pt idx="1916">
                  <c:v>45006.652777777781</c:v>
                </c:pt>
                <c:pt idx="1917">
                  <c:v>45006.65625</c:v>
                </c:pt>
                <c:pt idx="1918">
                  <c:v>45006.659722222219</c:v>
                </c:pt>
                <c:pt idx="1919">
                  <c:v>45006.663194444445</c:v>
                </c:pt>
                <c:pt idx="1920">
                  <c:v>45006.666666666664</c:v>
                </c:pt>
                <c:pt idx="1921">
                  <c:v>45006.670138888891</c:v>
                </c:pt>
                <c:pt idx="1922">
                  <c:v>45006.673611111109</c:v>
                </c:pt>
                <c:pt idx="1923">
                  <c:v>45006.677083333336</c:v>
                </c:pt>
                <c:pt idx="1924">
                  <c:v>45006.680555555555</c:v>
                </c:pt>
                <c:pt idx="1925">
                  <c:v>45006.684027777781</c:v>
                </c:pt>
                <c:pt idx="1926">
                  <c:v>45006.6875</c:v>
                </c:pt>
                <c:pt idx="1927">
                  <c:v>45006.690972222219</c:v>
                </c:pt>
                <c:pt idx="1928">
                  <c:v>45006.694444444445</c:v>
                </c:pt>
                <c:pt idx="1929">
                  <c:v>45006.697916666664</c:v>
                </c:pt>
                <c:pt idx="1930">
                  <c:v>45006.701388888891</c:v>
                </c:pt>
                <c:pt idx="1931">
                  <c:v>45006.704861111109</c:v>
                </c:pt>
                <c:pt idx="1932">
                  <c:v>45006.708333333336</c:v>
                </c:pt>
                <c:pt idx="1933">
                  <c:v>45006.711805555555</c:v>
                </c:pt>
                <c:pt idx="1934">
                  <c:v>45006.715277777781</c:v>
                </c:pt>
                <c:pt idx="1935">
                  <c:v>45006.71875</c:v>
                </c:pt>
                <c:pt idx="1936">
                  <c:v>45006.722222222219</c:v>
                </c:pt>
                <c:pt idx="1937">
                  <c:v>45006.725694444445</c:v>
                </c:pt>
                <c:pt idx="1938">
                  <c:v>45006.729166666664</c:v>
                </c:pt>
                <c:pt idx="1939">
                  <c:v>45006.732638888891</c:v>
                </c:pt>
                <c:pt idx="1940">
                  <c:v>45006.736111111109</c:v>
                </c:pt>
                <c:pt idx="1941">
                  <c:v>45006.739583333336</c:v>
                </c:pt>
                <c:pt idx="1942">
                  <c:v>45006.743055555555</c:v>
                </c:pt>
                <c:pt idx="1943">
                  <c:v>45006.746527777781</c:v>
                </c:pt>
                <c:pt idx="1944">
                  <c:v>45006.75</c:v>
                </c:pt>
                <c:pt idx="1945">
                  <c:v>45006.753472222219</c:v>
                </c:pt>
                <c:pt idx="1946">
                  <c:v>45006.756944444445</c:v>
                </c:pt>
                <c:pt idx="1947">
                  <c:v>45006.760416666664</c:v>
                </c:pt>
                <c:pt idx="1948">
                  <c:v>45006.763888888891</c:v>
                </c:pt>
                <c:pt idx="1949">
                  <c:v>45006.767361111109</c:v>
                </c:pt>
                <c:pt idx="1950">
                  <c:v>45006.770833333336</c:v>
                </c:pt>
                <c:pt idx="1951">
                  <c:v>45006.774305555555</c:v>
                </c:pt>
                <c:pt idx="1952">
                  <c:v>45006.777777777781</c:v>
                </c:pt>
                <c:pt idx="1953">
                  <c:v>45006.78125</c:v>
                </c:pt>
                <c:pt idx="1954">
                  <c:v>45006.784722222219</c:v>
                </c:pt>
                <c:pt idx="1955">
                  <c:v>45006.788194444445</c:v>
                </c:pt>
                <c:pt idx="1956">
                  <c:v>45006.791666666664</c:v>
                </c:pt>
                <c:pt idx="1957">
                  <c:v>45006.795138888891</c:v>
                </c:pt>
                <c:pt idx="1958">
                  <c:v>45006.798611111109</c:v>
                </c:pt>
                <c:pt idx="1959">
                  <c:v>45006.802083333336</c:v>
                </c:pt>
                <c:pt idx="1960">
                  <c:v>45006.805555555555</c:v>
                </c:pt>
                <c:pt idx="1961">
                  <c:v>45006.809027777781</c:v>
                </c:pt>
                <c:pt idx="1962">
                  <c:v>45006.8125</c:v>
                </c:pt>
                <c:pt idx="1963">
                  <c:v>45006.815972222219</c:v>
                </c:pt>
                <c:pt idx="1964">
                  <c:v>45006.819444444445</c:v>
                </c:pt>
                <c:pt idx="1965">
                  <c:v>45006.822916666664</c:v>
                </c:pt>
                <c:pt idx="1966">
                  <c:v>45006.826388888891</c:v>
                </c:pt>
                <c:pt idx="1967">
                  <c:v>45006.829861111109</c:v>
                </c:pt>
                <c:pt idx="1968">
                  <c:v>45006.833333333336</c:v>
                </c:pt>
                <c:pt idx="1969">
                  <c:v>45006.836805555555</c:v>
                </c:pt>
                <c:pt idx="1970">
                  <c:v>45006.840277777781</c:v>
                </c:pt>
                <c:pt idx="1971">
                  <c:v>45006.84375</c:v>
                </c:pt>
                <c:pt idx="1972">
                  <c:v>45006.847222222219</c:v>
                </c:pt>
                <c:pt idx="1973">
                  <c:v>45006.850694444445</c:v>
                </c:pt>
                <c:pt idx="1974">
                  <c:v>45006.854166666664</c:v>
                </c:pt>
                <c:pt idx="1975">
                  <c:v>45006.857638888891</c:v>
                </c:pt>
                <c:pt idx="1976">
                  <c:v>45006.861111111109</c:v>
                </c:pt>
                <c:pt idx="1977">
                  <c:v>45006.864583333336</c:v>
                </c:pt>
                <c:pt idx="1978">
                  <c:v>45006.868055555555</c:v>
                </c:pt>
                <c:pt idx="1979">
                  <c:v>45006.871527777781</c:v>
                </c:pt>
                <c:pt idx="1980">
                  <c:v>45006.875</c:v>
                </c:pt>
                <c:pt idx="1981">
                  <c:v>45006.878472222219</c:v>
                </c:pt>
                <c:pt idx="1982">
                  <c:v>45006.881944444445</c:v>
                </c:pt>
                <c:pt idx="1983">
                  <c:v>45006.885416666664</c:v>
                </c:pt>
                <c:pt idx="1984">
                  <c:v>45006.888888888891</c:v>
                </c:pt>
                <c:pt idx="1985">
                  <c:v>45006.892361111109</c:v>
                </c:pt>
                <c:pt idx="1986">
                  <c:v>45006.895833333336</c:v>
                </c:pt>
                <c:pt idx="1987">
                  <c:v>45006.899305555555</c:v>
                </c:pt>
                <c:pt idx="1988">
                  <c:v>45006.902777777781</c:v>
                </c:pt>
                <c:pt idx="1989">
                  <c:v>45006.90625</c:v>
                </c:pt>
                <c:pt idx="1990">
                  <c:v>45006.909722222219</c:v>
                </c:pt>
                <c:pt idx="1991">
                  <c:v>45006.913194444445</c:v>
                </c:pt>
                <c:pt idx="1992">
                  <c:v>45006.916666666664</c:v>
                </c:pt>
                <c:pt idx="1993">
                  <c:v>45006.920138888891</c:v>
                </c:pt>
                <c:pt idx="1994">
                  <c:v>45006.923611111109</c:v>
                </c:pt>
                <c:pt idx="1995">
                  <c:v>45006.927083333336</c:v>
                </c:pt>
                <c:pt idx="1996">
                  <c:v>45006.930555555555</c:v>
                </c:pt>
                <c:pt idx="1997">
                  <c:v>45006.934027777781</c:v>
                </c:pt>
                <c:pt idx="1998">
                  <c:v>45006.9375</c:v>
                </c:pt>
                <c:pt idx="1999">
                  <c:v>45006.940972222219</c:v>
                </c:pt>
                <c:pt idx="2000">
                  <c:v>45006.944444444445</c:v>
                </c:pt>
                <c:pt idx="2001">
                  <c:v>45006.947916666664</c:v>
                </c:pt>
                <c:pt idx="2002">
                  <c:v>45006.951388888891</c:v>
                </c:pt>
                <c:pt idx="2003">
                  <c:v>45006.954861111109</c:v>
                </c:pt>
                <c:pt idx="2004">
                  <c:v>45006.958333333336</c:v>
                </c:pt>
                <c:pt idx="2005">
                  <c:v>45006.961805555555</c:v>
                </c:pt>
                <c:pt idx="2006">
                  <c:v>45006.965277777781</c:v>
                </c:pt>
                <c:pt idx="2007">
                  <c:v>45006.96875</c:v>
                </c:pt>
                <c:pt idx="2008">
                  <c:v>45006.972222222219</c:v>
                </c:pt>
                <c:pt idx="2009">
                  <c:v>45006.975694444445</c:v>
                </c:pt>
                <c:pt idx="2010">
                  <c:v>45006.979166666664</c:v>
                </c:pt>
                <c:pt idx="2011">
                  <c:v>45006.982638888891</c:v>
                </c:pt>
                <c:pt idx="2012">
                  <c:v>45006.986111111109</c:v>
                </c:pt>
                <c:pt idx="2013">
                  <c:v>45006.989583333336</c:v>
                </c:pt>
                <c:pt idx="2014">
                  <c:v>45006.993055555555</c:v>
                </c:pt>
                <c:pt idx="2015">
                  <c:v>45006.996527777781</c:v>
                </c:pt>
                <c:pt idx="2016">
                  <c:v>45007</c:v>
                </c:pt>
                <c:pt idx="2017">
                  <c:v>45007.003472222219</c:v>
                </c:pt>
                <c:pt idx="2018">
                  <c:v>45007.006944444445</c:v>
                </c:pt>
                <c:pt idx="2019">
                  <c:v>45007.010416666664</c:v>
                </c:pt>
                <c:pt idx="2020">
                  <c:v>45007.013888888891</c:v>
                </c:pt>
                <c:pt idx="2021">
                  <c:v>45007.017361111109</c:v>
                </c:pt>
                <c:pt idx="2022">
                  <c:v>45007.020833333336</c:v>
                </c:pt>
                <c:pt idx="2023">
                  <c:v>45007.024305555555</c:v>
                </c:pt>
                <c:pt idx="2024">
                  <c:v>45007.027777777781</c:v>
                </c:pt>
                <c:pt idx="2025">
                  <c:v>45007.03125</c:v>
                </c:pt>
                <c:pt idx="2026">
                  <c:v>45007.034722222219</c:v>
                </c:pt>
                <c:pt idx="2027">
                  <c:v>45007.038194444445</c:v>
                </c:pt>
                <c:pt idx="2028">
                  <c:v>45007.041666666664</c:v>
                </c:pt>
                <c:pt idx="2029">
                  <c:v>45007.045138888891</c:v>
                </c:pt>
                <c:pt idx="2030">
                  <c:v>45007.048611111109</c:v>
                </c:pt>
                <c:pt idx="2031">
                  <c:v>45007.052083333336</c:v>
                </c:pt>
                <c:pt idx="2032">
                  <c:v>45007.055555555555</c:v>
                </c:pt>
                <c:pt idx="2033">
                  <c:v>45007.059027777781</c:v>
                </c:pt>
                <c:pt idx="2034">
                  <c:v>45007.0625</c:v>
                </c:pt>
                <c:pt idx="2035">
                  <c:v>45007.065972222219</c:v>
                </c:pt>
                <c:pt idx="2036">
                  <c:v>45007.069444444445</c:v>
                </c:pt>
                <c:pt idx="2037">
                  <c:v>45007.072916666664</c:v>
                </c:pt>
                <c:pt idx="2038">
                  <c:v>45007.076388888891</c:v>
                </c:pt>
                <c:pt idx="2039">
                  <c:v>45007.079861111109</c:v>
                </c:pt>
                <c:pt idx="2040">
                  <c:v>45007.083333333336</c:v>
                </c:pt>
                <c:pt idx="2041">
                  <c:v>45007.086805555555</c:v>
                </c:pt>
                <c:pt idx="2042">
                  <c:v>45007.090277777781</c:v>
                </c:pt>
                <c:pt idx="2043">
                  <c:v>45007.09375</c:v>
                </c:pt>
                <c:pt idx="2044">
                  <c:v>45007.097222222219</c:v>
                </c:pt>
                <c:pt idx="2045">
                  <c:v>45007.100694444445</c:v>
                </c:pt>
                <c:pt idx="2046">
                  <c:v>45007.104166666664</c:v>
                </c:pt>
                <c:pt idx="2047">
                  <c:v>45007.107638888891</c:v>
                </c:pt>
                <c:pt idx="2048">
                  <c:v>45007.111111111109</c:v>
                </c:pt>
                <c:pt idx="2049">
                  <c:v>45007.114583333336</c:v>
                </c:pt>
                <c:pt idx="2050">
                  <c:v>45007.118055555555</c:v>
                </c:pt>
                <c:pt idx="2051">
                  <c:v>45007.121527777781</c:v>
                </c:pt>
                <c:pt idx="2052">
                  <c:v>45007.125</c:v>
                </c:pt>
                <c:pt idx="2053">
                  <c:v>45007.128472222219</c:v>
                </c:pt>
                <c:pt idx="2054">
                  <c:v>45007.131944444445</c:v>
                </c:pt>
                <c:pt idx="2055">
                  <c:v>45007.135416666664</c:v>
                </c:pt>
                <c:pt idx="2056">
                  <c:v>45007.138888888891</c:v>
                </c:pt>
                <c:pt idx="2057">
                  <c:v>45007.142361111109</c:v>
                </c:pt>
                <c:pt idx="2058">
                  <c:v>45007.145833333336</c:v>
                </c:pt>
                <c:pt idx="2059">
                  <c:v>45007.149305555555</c:v>
                </c:pt>
                <c:pt idx="2060">
                  <c:v>45007.152777777781</c:v>
                </c:pt>
                <c:pt idx="2061">
                  <c:v>45007.15625</c:v>
                </c:pt>
                <c:pt idx="2062">
                  <c:v>45007.159722222219</c:v>
                </c:pt>
                <c:pt idx="2063">
                  <c:v>45007.163194444445</c:v>
                </c:pt>
                <c:pt idx="2064">
                  <c:v>45007.166666666664</c:v>
                </c:pt>
                <c:pt idx="2065">
                  <c:v>45007.170138888891</c:v>
                </c:pt>
                <c:pt idx="2066">
                  <c:v>45007.173611111109</c:v>
                </c:pt>
                <c:pt idx="2067">
                  <c:v>45007.177083333336</c:v>
                </c:pt>
                <c:pt idx="2068">
                  <c:v>45007.180555555555</c:v>
                </c:pt>
                <c:pt idx="2069">
                  <c:v>45007.184027777781</c:v>
                </c:pt>
                <c:pt idx="2070">
                  <c:v>45007.1875</c:v>
                </c:pt>
                <c:pt idx="2071">
                  <c:v>45007.190972222219</c:v>
                </c:pt>
                <c:pt idx="2072">
                  <c:v>45007.194444444445</c:v>
                </c:pt>
                <c:pt idx="2073">
                  <c:v>45007.197916666664</c:v>
                </c:pt>
                <c:pt idx="2074">
                  <c:v>45007.201388888891</c:v>
                </c:pt>
                <c:pt idx="2075">
                  <c:v>45007.204861111109</c:v>
                </c:pt>
                <c:pt idx="2076">
                  <c:v>45007.208333333336</c:v>
                </c:pt>
                <c:pt idx="2077">
                  <c:v>45007.211805555555</c:v>
                </c:pt>
                <c:pt idx="2078">
                  <c:v>45007.215277777781</c:v>
                </c:pt>
                <c:pt idx="2079">
                  <c:v>45007.21875</c:v>
                </c:pt>
                <c:pt idx="2080">
                  <c:v>45007.222222222219</c:v>
                </c:pt>
                <c:pt idx="2081">
                  <c:v>45007.225694444445</c:v>
                </c:pt>
                <c:pt idx="2082">
                  <c:v>45007.229166666664</c:v>
                </c:pt>
                <c:pt idx="2083">
                  <c:v>45007.232638888891</c:v>
                </c:pt>
                <c:pt idx="2084">
                  <c:v>45007.236111111109</c:v>
                </c:pt>
                <c:pt idx="2085">
                  <c:v>45007.239583333336</c:v>
                </c:pt>
                <c:pt idx="2086">
                  <c:v>45007.243055555555</c:v>
                </c:pt>
                <c:pt idx="2087">
                  <c:v>45007.246527777781</c:v>
                </c:pt>
                <c:pt idx="2088">
                  <c:v>45007.25</c:v>
                </c:pt>
                <c:pt idx="2089">
                  <c:v>45007.253472222219</c:v>
                </c:pt>
                <c:pt idx="2090">
                  <c:v>45007.256944444445</c:v>
                </c:pt>
                <c:pt idx="2091">
                  <c:v>45007.260416666664</c:v>
                </c:pt>
                <c:pt idx="2092">
                  <c:v>45007.263888888891</c:v>
                </c:pt>
                <c:pt idx="2093">
                  <c:v>45007.267361111109</c:v>
                </c:pt>
                <c:pt idx="2094">
                  <c:v>45007.270833333336</c:v>
                </c:pt>
                <c:pt idx="2095">
                  <c:v>45007.274305555555</c:v>
                </c:pt>
                <c:pt idx="2096">
                  <c:v>45007.277777777781</c:v>
                </c:pt>
                <c:pt idx="2097">
                  <c:v>45007.28125</c:v>
                </c:pt>
                <c:pt idx="2098">
                  <c:v>45007.284722222219</c:v>
                </c:pt>
                <c:pt idx="2099">
                  <c:v>45007.288194444445</c:v>
                </c:pt>
                <c:pt idx="2100">
                  <c:v>45007.291666666664</c:v>
                </c:pt>
                <c:pt idx="2101">
                  <c:v>45007.295138888891</c:v>
                </c:pt>
                <c:pt idx="2102">
                  <c:v>45007.298611111109</c:v>
                </c:pt>
                <c:pt idx="2103">
                  <c:v>45007.302083333336</c:v>
                </c:pt>
                <c:pt idx="2104">
                  <c:v>45007.305555555555</c:v>
                </c:pt>
                <c:pt idx="2105">
                  <c:v>45007.309027777781</c:v>
                </c:pt>
                <c:pt idx="2106">
                  <c:v>45007.3125</c:v>
                </c:pt>
                <c:pt idx="2107">
                  <c:v>45007.315972222219</c:v>
                </c:pt>
                <c:pt idx="2108">
                  <c:v>45007.319444444445</c:v>
                </c:pt>
                <c:pt idx="2109">
                  <c:v>45007.322916666664</c:v>
                </c:pt>
                <c:pt idx="2110">
                  <c:v>45007.326388888891</c:v>
                </c:pt>
                <c:pt idx="2111">
                  <c:v>45007.329861111109</c:v>
                </c:pt>
                <c:pt idx="2112">
                  <c:v>45007.333333333336</c:v>
                </c:pt>
                <c:pt idx="2113">
                  <c:v>45007.336805555555</c:v>
                </c:pt>
                <c:pt idx="2114">
                  <c:v>45007.340277777781</c:v>
                </c:pt>
                <c:pt idx="2115">
                  <c:v>45007.34375</c:v>
                </c:pt>
                <c:pt idx="2116">
                  <c:v>45007.347222222219</c:v>
                </c:pt>
                <c:pt idx="2117">
                  <c:v>45007.350694444445</c:v>
                </c:pt>
                <c:pt idx="2118">
                  <c:v>45007.354166666664</c:v>
                </c:pt>
                <c:pt idx="2119">
                  <c:v>45007.357638888891</c:v>
                </c:pt>
                <c:pt idx="2120">
                  <c:v>45007.361111111109</c:v>
                </c:pt>
                <c:pt idx="2121">
                  <c:v>45007.364583333336</c:v>
                </c:pt>
                <c:pt idx="2122">
                  <c:v>45007.368055555555</c:v>
                </c:pt>
                <c:pt idx="2123">
                  <c:v>45007.371527777781</c:v>
                </c:pt>
                <c:pt idx="2124">
                  <c:v>45007.375</c:v>
                </c:pt>
                <c:pt idx="2125">
                  <c:v>45007.378472222219</c:v>
                </c:pt>
                <c:pt idx="2126">
                  <c:v>45007.381944444445</c:v>
                </c:pt>
                <c:pt idx="2127">
                  <c:v>45007.385416666664</c:v>
                </c:pt>
                <c:pt idx="2128">
                  <c:v>45007.388888888891</c:v>
                </c:pt>
                <c:pt idx="2129">
                  <c:v>45007.392361111109</c:v>
                </c:pt>
                <c:pt idx="2130">
                  <c:v>45007.395833333336</c:v>
                </c:pt>
                <c:pt idx="2131">
                  <c:v>45007.399305555555</c:v>
                </c:pt>
                <c:pt idx="2132">
                  <c:v>45007.402777777781</c:v>
                </c:pt>
                <c:pt idx="2133">
                  <c:v>45007.40625</c:v>
                </c:pt>
                <c:pt idx="2134">
                  <c:v>45007.409722222219</c:v>
                </c:pt>
                <c:pt idx="2135">
                  <c:v>45007.413194444445</c:v>
                </c:pt>
                <c:pt idx="2136">
                  <c:v>45007.416666666664</c:v>
                </c:pt>
                <c:pt idx="2137">
                  <c:v>45007.420138888891</c:v>
                </c:pt>
                <c:pt idx="2138">
                  <c:v>45007.423611111109</c:v>
                </c:pt>
                <c:pt idx="2139">
                  <c:v>45007.427083333336</c:v>
                </c:pt>
                <c:pt idx="2140">
                  <c:v>45007.430555555555</c:v>
                </c:pt>
                <c:pt idx="2141">
                  <c:v>45007.434027777781</c:v>
                </c:pt>
                <c:pt idx="2142">
                  <c:v>45007.4375</c:v>
                </c:pt>
                <c:pt idx="2143">
                  <c:v>45007.440972222219</c:v>
                </c:pt>
                <c:pt idx="2144">
                  <c:v>45007.444444444445</c:v>
                </c:pt>
                <c:pt idx="2145">
                  <c:v>45007.447916666664</c:v>
                </c:pt>
                <c:pt idx="2146">
                  <c:v>45007.451388888891</c:v>
                </c:pt>
                <c:pt idx="2147">
                  <c:v>45007.454861111109</c:v>
                </c:pt>
                <c:pt idx="2148">
                  <c:v>45007.458333333336</c:v>
                </c:pt>
                <c:pt idx="2149">
                  <c:v>45007.461805555555</c:v>
                </c:pt>
                <c:pt idx="2150">
                  <c:v>45007.465277777781</c:v>
                </c:pt>
                <c:pt idx="2151">
                  <c:v>45007.46875</c:v>
                </c:pt>
                <c:pt idx="2152">
                  <c:v>45007.472222222219</c:v>
                </c:pt>
                <c:pt idx="2153">
                  <c:v>45007.475694444445</c:v>
                </c:pt>
                <c:pt idx="2154">
                  <c:v>45007.479166666664</c:v>
                </c:pt>
                <c:pt idx="2155">
                  <c:v>45007.482638888891</c:v>
                </c:pt>
                <c:pt idx="2156">
                  <c:v>45007.486111111109</c:v>
                </c:pt>
                <c:pt idx="2157">
                  <c:v>45007.489583333336</c:v>
                </c:pt>
                <c:pt idx="2158">
                  <c:v>45007.493055555555</c:v>
                </c:pt>
                <c:pt idx="2159">
                  <c:v>45007.496527777781</c:v>
                </c:pt>
                <c:pt idx="2160">
                  <c:v>45007.5</c:v>
                </c:pt>
                <c:pt idx="2161">
                  <c:v>45007.503472222219</c:v>
                </c:pt>
                <c:pt idx="2162">
                  <c:v>45007.506944444445</c:v>
                </c:pt>
                <c:pt idx="2163">
                  <c:v>45007.510416666664</c:v>
                </c:pt>
                <c:pt idx="2164">
                  <c:v>45007.513888888891</c:v>
                </c:pt>
                <c:pt idx="2165">
                  <c:v>45007.517361111109</c:v>
                </c:pt>
                <c:pt idx="2166">
                  <c:v>45007.520833333336</c:v>
                </c:pt>
                <c:pt idx="2167">
                  <c:v>45007.524305555555</c:v>
                </c:pt>
                <c:pt idx="2168">
                  <c:v>45007.527777777781</c:v>
                </c:pt>
                <c:pt idx="2169">
                  <c:v>45007.53125</c:v>
                </c:pt>
                <c:pt idx="2170">
                  <c:v>45007.534722222219</c:v>
                </c:pt>
                <c:pt idx="2171">
                  <c:v>45007.538194444445</c:v>
                </c:pt>
                <c:pt idx="2172">
                  <c:v>45007.541666666664</c:v>
                </c:pt>
                <c:pt idx="2173">
                  <c:v>45007.545138888891</c:v>
                </c:pt>
                <c:pt idx="2174">
                  <c:v>45007.548611111109</c:v>
                </c:pt>
                <c:pt idx="2175">
                  <c:v>45007.552083333336</c:v>
                </c:pt>
                <c:pt idx="2176">
                  <c:v>45007.555555555555</c:v>
                </c:pt>
                <c:pt idx="2177">
                  <c:v>45007.559027777781</c:v>
                </c:pt>
                <c:pt idx="2178">
                  <c:v>45007.5625</c:v>
                </c:pt>
                <c:pt idx="2179">
                  <c:v>45007.565972222219</c:v>
                </c:pt>
                <c:pt idx="2180">
                  <c:v>45007.569444444445</c:v>
                </c:pt>
                <c:pt idx="2181">
                  <c:v>45007.572916666664</c:v>
                </c:pt>
                <c:pt idx="2182">
                  <c:v>45007.576388888891</c:v>
                </c:pt>
                <c:pt idx="2183">
                  <c:v>45007.579861111109</c:v>
                </c:pt>
                <c:pt idx="2184">
                  <c:v>45007.583333333336</c:v>
                </c:pt>
                <c:pt idx="2185">
                  <c:v>45007.586805555555</c:v>
                </c:pt>
                <c:pt idx="2186">
                  <c:v>45007.590277777781</c:v>
                </c:pt>
                <c:pt idx="2187">
                  <c:v>45007.59375</c:v>
                </c:pt>
                <c:pt idx="2188">
                  <c:v>45007.597222222219</c:v>
                </c:pt>
                <c:pt idx="2189">
                  <c:v>45007.600694444445</c:v>
                </c:pt>
                <c:pt idx="2190">
                  <c:v>45007.604166666664</c:v>
                </c:pt>
                <c:pt idx="2191">
                  <c:v>45007.607638888891</c:v>
                </c:pt>
                <c:pt idx="2192">
                  <c:v>45007.611111111109</c:v>
                </c:pt>
                <c:pt idx="2193">
                  <c:v>45007.614583333336</c:v>
                </c:pt>
                <c:pt idx="2194">
                  <c:v>45007.618055555555</c:v>
                </c:pt>
                <c:pt idx="2195">
                  <c:v>45007.621527777781</c:v>
                </c:pt>
                <c:pt idx="2196">
                  <c:v>45007.625</c:v>
                </c:pt>
                <c:pt idx="2197">
                  <c:v>45007.628472222219</c:v>
                </c:pt>
                <c:pt idx="2198">
                  <c:v>45007.631944444445</c:v>
                </c:pt>
                <c:pt idx="2199">
                  <c:v>45007.635416666664</c:v>
                </c:pt>
                <c:pt idx="2200">
                  <c:v>45007.638888888891</c:v>
                </c:pt>
                <c:pt idx="2201">
                  <c:v>45007.642361111109</c:v>
                </c:pt>
                <c:pt idx="2202">
                  <c:v>45007.645833333336</c:v>
                </c:pt>
                <c:pt idx="2203">
                  <c:v>45007.649305555555</c:v>
                </c:pt>
                <c:pt idx="2204">
                  <c:v>45007.652777777781</c:v>
                </c:pt>
                <c:pt idx="2205">
                  <c:v>45007.65625</c:v>
                </c:pt>
                <c:pt idx="2206">
                  <c:v>45007.659722222219</c:v>
                </c:pt>
                <c:pt idx="2207">
                  <c:v>45007.663194444445</c:v>
                </c:pt>
                <c:pt idx="2208">
                  <c:v>45007.666666666664</c:v>
                </c:pt>
                <c:pt idx="2209">
                  <c:v>45007.670138888891</c:v>
                </c:pt>
                <c:pt idx="2210">
                  <c:v>45007.673611111109</c:v>
                </c:pt>
                <c:pt idx="2211">
                  <c:v>45007.677083333336</c:v>
                </c:pt>
                <c:pt idx="2212">
                  <c:v>45007.680555555555</c:v>
                </c:pt>
                <c:pt idx="2213">
                  <c:v>45007.684027777781</c:v>
                </c:pt>
                <c:pt idx="2214">
                  <c:v>45007.6875</c:v>
                </c:pt>
                <c:pt idx="2215">
                  <c:v>45007.690972222219</c:v>
                </c:pt>
                <c:pt idx="2216">
                  <c:v>45007.694444444445</c:v>
                </c:pt>
                <c:pt idx="2217">
                  <c:v>45007.697916666664</c:v>
                </c:pt>
                <c:pt idx="2218">
                  <c:v>45007.701388888891</c:v>
                </c:pt>
                <c:pt idx="2219">
                  <c:v>45007.704861111109</c:v>
                </c:pt>
                <c:pt idx="2220">
                  <c:v>45007.708333333336</c:v>
                </c:pt>
                <c:pt idx="2221">
                  <c:v>45007.711805555555</c:v>
                </c:pt>
                <c:pt idx="2222">
                  <c:v>45007.715277777781</c:v>
                </c:pt>
                <c:pt idx="2223">
                  <c:v>45007.71875</c:v>
                </c:pt>
                <c:pt idx="2224">
                  <c:v>45007.722222222219</c:v>
                </c:pt>
                <c:pt idx="2225">
                  <c:v>45007.725694444445</c:v>
                </c:pt>
                <c:pt idx="2226">
                  <c:v>45007.729166666664</c:v>
                </c:pt>
                <c:pt idx="2227">
                  <c:v>45007.732638888891</c:v>
                </c:pt>
                <c:pt idx="2228">
                  <c:v>45007.736111111109</c:v>
                </c:pt>
                <c:pt idx="2229">
                  <c:v>45007.739583333336</c:v>
                </c:pt>
                <c:pt idx="2230">
                  <c:v>45007.743055555555</c:v>
                </c:pt>
                <c:pt idx="2231">
                  <c:v>45007.746527777781</c:v>
                </c:pt>
                <c:pt idx="2232">
                  <c:v>45007.75</c:v>
                </c:pt>
                <c:pt idx="2233">
                  <c:v>45007.753472222219</c:v>
                </c:pt>
                <c:pt idx="2234">
                  <c:v>45007.756944444445</c:v>
                </c:pt>
                <c:pt idx="2235">
                  <c:v>45007.760416666664</c:v>
                </c:pt>
                <c:pt idx="2236">
                  <c:v>45007.763888888891</c:v>
                </c:pt>
                <c:pt idx="2237">
                  <c:v>45007.767361111109</c:v>
                </c:pt>
                <c:pt idx="2238">
                  <c:v>45007.770833333336</c:v>
                </c:pt>
                <c:pt idx="2239">
                  <c:v>45007.774305555555</c:v>
                </c:pt>
                <c:pt idx="2240">
                  <c:v>45007.777777777781</c:v>
                </c:pt>
                <c:pt idx="2241">
                  <c:v>45007.78125</c:v>
                </c:pt>
                <c:pt idx="2242">
                  <c:v>45007.784722222219</c:v>
                </c:pt>
                <c:pt idx="2243">
                  <c:v>45007.788194444445</c:v>
                </c:pt>
                <c:pt idx="2244">
                  <c:v>45007.791666666664</c:v>
                </c:pt>
                <c:pt idx="2245">
                  <c:v>45007.795138888891</c:v>
                </c:pt>
                <c:pt idx="2246">
                  <c:v>45007.798611111109</c:v>
                </c:pt>
                <c:pt idx="2247">
                  <c:v>45007.802083333336</c:v>
                </c:pt>
                <c:pt idx="2248">
                  <c:v>45007.805555555555</c:v>
                </c:pt>
                <c:pt idx="2249">
                  <c:v>45007.809027777781</c:v>
                </c:pt>
                <c:pt idx="2250">
                  <c:v>45007.8125</c:v>
                </c:pt>
                <c:pt idx="2251">
                  <c:v>45007.815972222219</c:v>
                </c:pt>
                <c:pt idx="2252">
                  <c:v>45007.819444444445</c:v>
                </c:pt>
                <c:pt idx="2253">
                  <c:v>45007.822916666664</c:v>
                </c:pt>
                <c:pt idx="2254">
                  <c:v>45007.826388888891</c:v>
                </c:pt>
                <c:pt idx="2255">
                  <c:v>45007.829861111109</c:v>
                </c:pt>
                <c:pt idx="2256">
                  <c:v>45007.833333333336</c:v>
                </c:pt>
                <c:pt idx="2257">
                  <c:v>45007.836805555555</c:v>
                </c:pt>
                <c:pt idx="2258">
                  <c:v>45007.840277777781</c:v>
                </c:pt>
                <c:pt idx="2259">
                  <c:v>45007.84375</c:v>
                </c:pt>
                <c:pt idx="2260">
                  <c:v>45007.847222222219</c:v>
                </c:pt>
                <c:pt idx="2261">
                  <c:v>45007.850694444445</c:v>
                </c:pt>
                <c:pt idx="2262">
                  <c:v>45007.854166666664</c:v>
                </c:pt>
                <c:pt idx="2263">
                  <c:v>45007.857638888891</c:v>
                </c:pt>
                <c:pt idx="2264">
                  <c:v>45007.861111111109</c:v>
                </c:pt>
                <c:pt idx="2265">
                  <c:v>45007.864583333336</c:v>
                </c:pt>
                <c:pt idx="2266">
                  <c:v>45007.868055555555</c:v>
                </c:pt>
                <c:pt idx="2267">
                  <c:v>45007.871527777781</c:v>
                </c:pt>
                <c:pt idx="2268">
                  <c:v>45007.875</c:v>
                </c:pt>
                <c:pt idx="2269">
                  <c:v>45007.878472222219</c:v>
                </c:pt>
                <c:pt idx="2270">
                  <c:v>45007.881944444445</c:v>
                </c:pt>
                <c:pt idx="2271">
                  <c:v>45007.885416666664</c:v>
                </c:pt>
                <c:pt idx="2272">
                  <c:v>45007.888888888891</c:v>
                </c:pt>
                <c:pt idx="2273">
                  <c:v>45007.892361111109</c:v>
                </c:pt>
                <c:pt idx="2274">
                  <c:v>45007.895833333336</c:v>
                </c:pt>
                <c:pt idx="2275">
                  <c:v>45007.899305555555</c:v>
                </c:pt>
                <c:pt idx="2276">
                  <c:v>45007.902777777781</c:v>
                </c:pt>
                <c:pt idx="2277">
                  <c:v>45007.90625</c:v>
                </c:pt>
                <c:pt idx="2278">
                  <c:v>45007.909722222219</c:v>
                </c:pt>
                <c:pt idx="2279">
                  <c:v>45007.913194444445</c:v>
                </c:pt>
                <c:pt idx="2280">
                  <c:v>45007.916666666664</c:v>
                </c:pt>
                <c:pt idx="2281">
                  <c:v>45007.920138888891</c:v>
                </c:pt>
                <c:pt idx="2282">
                  <c:v>45007.923611111109</c:v>
                </c:pt>
                <c:pt idx="2283">
                  <c:v>45007.927083333336</c:v>
                </c:pt>
                <c:pt idx="2284">
                  <c:v>45007.930555555555</c:v>
                </c:pt>
                <c:pt idx="2285">
                  <c:v>45007.934027777781</c:v>
                </c:pt>
                <c:pt idx="2286">
                  <c:v>45007.9375</c:v>
                </c:pt>
                <c:pt idx="2287">
                  <c:v>45007.940972222219</c:v>
                </c:pt>
                <c:pt idx="2288">
                  <c:v>45007.944444444445</c:v>
                </c:pt>
                <c:pt idx="2289">
                  <c:v>45007.947916666664</c:v>
                </c:pt>
                <c:pt idx="2290">
                  <c:v>45007.951388888891</c:v>
                </c:pt>
                <c:pt idx="2291">
                  <c:v>45007.954861111109</c:v>
                </c:pt>
                <c:pt idx="2292">
                  <c:v>45007.958333333336</c:v>
                </c:pt>
                <c:pt idx="2293">
                  <c:v>45007.961805555555</c:v>
                </c:pt>
                <c:pt idx="2294">
                  <c:v>45007.965277777781</c:v>
                </c:pt>
                <c:pt idx="2295">
                  <c:v>45007.96875</c:v>
                </c:pt>
                <c:pt idx="2296">
                  <c:v>45007.972222222219</c:v>
                </c:pt>
                <c:pt idx="2297">
                  <c:v>45007.975694444445</c:v>
                </c:pt>
                <c:pt idx="2298">
                  <c:v>45007.979166666664</c:v>
                </c:pt>
                <c:pt idx="2299">
                  <c:v>45007.982638888891</c:v>
                </c:pt>
                <c:pt idx="2300">
                  <c:v>45007.986111111109</c:v>
                </c:pt>
                <c:pt idx="2301">
                  <c:v>45007.989583333336</c:v>
                </c:pt>
                <c:pt idx="2302">
                  <c:v>45007.993055555555</c:v>
                </c:pt>
                <c:pt idx="2303">
                  <c:v>45007.996527777781</c:v>
                </c:pt>
                <c:pt idx="2304">
                  <c:v>45008</c:v>
                </c:pt>
                <c:pt idx="2305">
                  <c:v>45008.003472222219</c:v>
                </c:pt>
                <c:pt idx="2306">
                  <c:v>45008.006944444445</c:v>
                </c:pt>
                <c:pt idx="2307">
                  <c:v>45008.010416666664</c:v>
                </c:pt>
                <c:pt idx="2308">
                  <c:v>45008.013888888891</c:v>
                </c:pt>
                <c:pt idx="2309">
                  <c:v>45008.017361111109</c:v>
                </c:pt>
                <c:pt idx="2310">
                  <c:v>45008.020833333336</c:v>
                </c:pt>
                <c:pt idx="2311">
                  <c:v>45008.024305555555</c:v>
                </c:pt>
                <c:pt idx="2312">
                  <c:v>45008.027777777781</c:v>
                </c:pt>
                <c:pt idx="2313">
                  <c:v>45008.03125</c:v>
                </c:pt>
                <c:pt idx="2314">
                  <c:v>45008.034722222219</c:v>
                </c:pt>
                <c:pt idx="2315">
                  <c:v>45008.038194444445</c:v>
                </c:pt>
                <c:pt idx="2316">
                  <c:v>45008.041666666664</c:v>
                </c:pt>
                <c:pt idx="2317">
                  <c:v>45008.045138888891</c:v>
                </c:pt>
                <c:pt idx="2318">
                  <c:v>45008.048611111109</c:v>
                </c:pt>
                <c:pt idx="2319">
                  <c:v>45008.052083333336</c:v>
                </c:pt>
                <c:pt idx="2320">
                  <c:v>45008.055555555555</c:v>
                </c:pt>
                <c:pt idx="2321">
                  <c:v>45008.059027777781</c:v>
                </c:pt>
                <c:pt idx="2322">
                  <c:v>45008.0625</c:v>
                </c:pt>
                <c:pt idx="2323">
                  <c:v>45008.065972222219</c:v>
                </c:pt>
                <c:pt idx="2324">
                  <c:v>45008.069444444445</c:v>
                </c:pt>
                <c:pt idx="2325">
                  <c:v>45008.072916666664</c:v>
                </c:pt>
                <c:pt idx="2326">
                  <c:v>45008.076388888891</c:v>
                </c:pt>
                <c:pt idx="2327">
                  <c:v>45008.079861111109</c:v>
                </c:pt>
                <c:pt idx="2328">
                  <c:v>45008.083333333336</c:v>
                </c:pt>
                <c:pt idx="2329">
                  <c:v>45008.086805555555</c:v>
                </c:pt>
                <c:pt idx="2330">
                  <c:v>45008.090277777781</c:v>
                </c:pt>
                <c:pt idx="2331">
                  <c:v>45008.09375</c:v>
                </c:pt>
                <c:pt idx="2332">
                  <c:v>45008.097222222219</c:v>
                </c:pt>
                <c:pt idx="2333">
                  <c:v>45008.100694444445</c:v>
                </c:pt>
                <c:pt idx="2334">
                  <c:v>45008.104166666664</c:v>
                </c:pt>
                <c:pt idx="2335">
                  <c:v>45008.107638888891</c:v>
                </c:pt>
                <c:pt idx="2336">
                  <c:v>45008.111111111109</c:v>
                </c:pt>
                <c:pt idx="2337">
                  <c:v>45008.114583333336</c:v>
                </c:pt>
                <c:pt idx="2338">
                  <c:v>45008.118055555555</c:v>
                </c:pt>
                <c:pt idx="2339">
                  <c:v>45008.121527777781</c:v>
                </c:pt>
                <c:pt idx="2340">
                  <c:v>45008.125</c:v>
                </c:pt>
                <c:pt idx="2341">
                  <c:v>45008.128472222219</c:v>
                </c:pt>
                <c:pt idx="2342">
                  <c:v>45008.131944444445</c:v>
                </c:pt>
                <c:pt idx="2343">
                  <c:v>45008.135416666664</c:v>
                </c:pt>
                <c:pt idx="2344">
                  <c:v>45008.138888888891</c:v>
                </c:pt>
                <c:pt idx="2345">
                  <c:v>45008.142361111109</c:v>
                </c:pt>
                <c:pt idx="2346">
                  <c:v>45008.145833333336</c:v>
                </c:pt>
                <c:pt idx="2347">
                  <c:v>45008.149305555555</c:v>
                </c:pt>
                <c:pt idx="2348">
                  <c:v>45008.152777777781</c:v>
                </c:pt>
                <c:pt idx="2349">
                  <c:v>45008.15625</c:v>
                </c:pt>
                <c:pt idx="2350">
                  <c:v>45008.159722222219</c:v>
                </c:pt>
                <c:pt idx="2351">
                  <c:v>45008.163194444445</c:v>
                </c:pt>
                <c:pt idx="2352">
                  <c:v>45008.166666666664</c:v>
                </c:pt>
                <c:pt idx="2353">
                  <c:v>45008.170138888891</c:v>
                </c:pt>
                <c:pt idx="2354">
                  <c:v>45008.173611111109</c:v>
                </c:pt>
                <c:pt idx="2355">
                  <c:v>45008.177083333336</c:v>
                </c:pt>
                <c:pt idx="2356">
                  <c:v>45008.180555555555</c:v>
                </c:pt>
                <c:pt idx="2357">
                  <c:v>45008.184027777781</c:v>
                </c:pt>
                <c:pt idx="2358">
                  <c:v>45008.1875</c:v>
                </c:pt>
                <c:pt idx="2359">
                  <c:v>45008.190972222219</c:v>
                </c:pt>
                <c:pt idx="2360">
                  <c:v>45008.194444444445</c:v>
                </c:pt>
                <c:pt idx="2361">
                  <c:v>45008.197916666664</c:v>
                </c:pt>
                <c:pt idx="2362">
                  <c:v>45008.201388888891</c:v>
                </c:pt>
                <c:pt idx="2363">
                  <c:v>45008.204861111109</c:v>
                </c:pt>
                <c:pt idx="2364">
                  <c:v>45008.208333333336</c:v>
                </c:pt>
                <c:pt idx="2365">
                  <c:v>45008.211805555555</c:v>
                </c:pt>
                <c:pt idx="2366">
                  <c:v>45008.215277777781</c:v>
                </c:pt>
                <c:pt idx="2367">
                  <c:v>45008.21875</c:v>
                </c:pt>
                <c:pt idx="2368">
                  <c:v>45008.222222222219</c:v>
                </c:pt>
                <c:pt idx="2369">
                  <c:v>45008.225694444445</c:v>
                </c:pt>
                <c:pt idx="2370">
                  <c:v>45008.229166666664</c:v>
                </c:pt>
                <c:pt idx="2371">
                  <c:v>45008.232638888891</c:v>
                </c:pt>
                <c:pt idx="2372">
                  <c:v>45008.236111111109</c:v>
                </c:pt>
                <c:pt idx="2373">
                  <c:v>45008.239583333336</c:v>
                </c:pt>
                <c:pt idx="2374">
                  <c:v>45008.243055555555</c:v>
                </c:pt>
                <c:pt idx="2375">
                  <c:v>45008.246527777781</c:v>
                </c:pt>
                <c:pt idx="2376">
                  <c:v>45008.25</c:v>
                </c:pt>
                <c:pt idx="2377">
                  <c:v>45008.253472222219</c:v>
                </c:pt>
                <c:pt idx="2378">
                  <c:v>45008.256944444445</c:v>
                </c:pt>
                <c:pt idx="2379">
                  <c:v>45008.260416666664</c:v>
                </c:pt>
                <c:pt idx="2380">
                  <c:v>45008.263888888891</c:v>
                </c:pt>
                <c:pt idx="2381">
                  <c:v>45008.267361111109</c:v>
                </c:pt>
                <c:pt idx="2382">
                  <c:v>45008.270833333336</c:v>
                </c:pt>
                <c:pt idx="2383">
                  <c:v>45008.274305555555</c:v>
                </c:pt>
                <c:pt idx="2384">
                  <c:v>45008.277777777781</c:v>
                </c:pt>
                <c:pt idx="2385">
                  <c:v>45008.28125</c:v>
                </c:pt>
                <c:pt idx="2386">
                  <c:v>45008.284722222219</c:v>
                </c:pt>
                <c:pt idx="2387">
                  <c:v>45008.288194444445</c:v>
                </c:pt>
                <c:pt idx="2388">
                  <c:v>45008.291666666664</c:v>
                </c:pt>
                <c:pt idx="2389">
                  <c:v>45008.295138888891</c:v>
                </c:pt>
                <c:pt idx="2390">
                  <c:v>45008.298611111109</c:v>
                </c:pt>
                <c:pt idx="2391">
                  <c:v>45008.302083333336</c:v>
                </c:pt>
                <c:pt idx="2392">
                  <c:v>45008.305555555555</c:v>
                </c:pt>
                <c:pt idx="2393">
                  <c:v>45008.309027777781</c:v>
                </c:pt>
                <c:pt idx="2394">
                  <c:v>45008.3125</c:v>
                </c:pt>
                <c:pt idx="2395">
                  <c:v>45008.315972222219</c:v>
                </c:pt>
                <c:pt idx="2396">
                  <c:v>45008.319444444445</c:v>
                </c:pt>
                <c:pt idx="2397">
                  <c:v>45008.322916666664</c:v>
                </c:pt>
                <c:pt idx="2398">
                  <c:v>45008.326388888891</c:v>
                </c:pt>
                <c:pt idx="2399">
                  <c:v>45008.329861111109</c:v>
                </c:pt>
                <c:pt idx="2400">
                  <c:v>45008.333333333336</c:v>
                </c:pt>
                <c:pt idx="2401">
                  <c:v>45008.336805555555</c:v>
                </c:pt>
                <c:pt idx="2402">
                  <c:v>45008.340277777781</c:v>
                </c:pt>
                <c:pt idx="2403">
                  <c:v>45008.34375</c:v>
                </c:pt>
                <c:pt idx="2404">
                  <c:v>45008.347222222219</c:v>
                </c:pt>
                <c:pt idx="2405">
                  <c:v>45008.350694444445</c:v>
                </c:pt>
                <c:pt idx="2406">
                  <c:v>45008.354166666664</c:v>
                </c:pt>
                <c:pt idx="2407">
                  <c:v>45008.357638888891</c:v>
                </c:pt>
                <c:pt idx="2408">
                  <c:v>45008.361111111109</c:v>
                </c:pt>
                <c:pt idx="2409">
                  <c:v>45008.364583333336</c:v>
                </c:pt>
                <c:pt idx="2410">
                  <c:v>45008.368055555555</c:v>
                </c:pt>
                <c:pt idx="2411">
                  <c:v>45008.371527777781</c:v>
                </c:pt>
                <c:pt idx="2412">
                  <c:v>45008.375</c:v>
                </c:pt>
                <c:pt idx="2413">
                  <c:v>45008.378472222219</c:v>
                </c:pt>
                <c:pt idx="2414">
                  <c:v>45008.381944444445</c:v>
                </c:pt>
                <c:pt idx="2415">
                  <c:v>45008.385416666664</c:v>
                </c:pt>
                <c:pt idx="2416">
                  <c:v>45008.388888888891</c:v>
                </c:pt>
                <c:pt idx="2417">
                  <c:v>45008.392361111109</c:v>
                </c:pt>
                <c:pt idx="2418">
                  <c:v>45008.395833333336</c:v>
                </c:pt>
                <c:pt idx="2419">
                  <c:v>45008.399305555555</c:v>
                </c:pt>
                <c:pt idx="2420">
                  <c:v>45008.402777777781</c:v>
                </c:pt>
                <c:pt idx="2421">
                  <c:v>45008.40625</c:v>
                </c:pt>
                <c:pt idx="2422">
                  <c:v>45008.409722222219</c:v>
                </c:pt>
                <c:pt idx="2423">
                  <c:v>45008.413194444445</c:v>
                </c:pt>
                <c:pt idx="2424">
                  <c:v>45008.416666666664</c:v>
                </c:pt>
                <c:pt idx="2425">
                  <c:v>45008.420138888891</c:v>
                </c:pt>
                <c:pt idx="2426">
                  <c:v>45008.423611111109</c:v>
                </c:pt>
                <c:pt idx="2427">
                  <c:v>45008.427083333336</c:v>
                </c:pt>
                <c:pt idx="2428">
                  <c:v>45008.430555555555</c:v>
                </c:pt>
                <c:pt idx="2429">
                  <c:v>45008.434027777781</c:v>
                </c:pt>
                <c:pt idx="2430">
                  <c:v>45008.4375</c:v>
                </c:pt>
                <c:pt idx="2431">
                  <c:v>45008.440972222219</c:v>
                </c:pt>
                <c:pt idx="2432">
                  <c:v>45008.444444444445</c:v>
                </c:pt>
                <c:pt idx="2433">
                  <c:v>45008.447916666664</c:v>
                </c:pt>
                <c:pt idx="2434">
                  <c:v>45008.451388888891</c:v>
                </c:pt>
                <c:pt idx="2435">
                  <c:v>45008.454861111109</c:v>
                </c:pt>
                <c:pt idx="2436">
                  <c:v>45008.458333333336</c:v>
                </c:pt>
                <c:pt idx="2437">
                  <c:v>45008.461805555555</c:v>
                </c:pt>
                <c:pt idx="2438">
                  <c:v>45008.465277777781</c:v>
                </c:pt>
                <c:pt idx="2439">
                  <c:v>45008.46875</c:v>
                </c:pt>
                <c:pt idx="2440">
                  <c:v>45008.472222222219</c:v>
                </c:pt>
                <c:pt idx="2441">
                  <c:v>45008.475694444445</c:v>
                </c:pt>
                <c:pt idx="2442">
                  <c:v>45008.479166666664</c:v>
                </c:pt>
                <c:pt idx="2443">
                  <c:v>45008.482638888891</c:v>
                </c:pt>
                <c:pt idx="2444">
                  <c:v>45008.486111111109</c:v>
                </c:pt>
                <c:pt idx="2445">
                  <c:v>45008.489583333336</c:v>
                </c:pt>
                <c:pt idx="2446">
                  <c:v>45008.493055555555</c:v>
                </c:pt>
                <c:pt idx="2447">
                  <c:v>45008.496527777781</c:v>
                </c:pt>
                <c:pt idx="2448">
                  <c:v>45008.5</c:v>
                </c:pt>
                <c:pt idx="2449">
                  <c:v>45008.503472222219</c:v>
                </c:pt>
                <c:pt idx="2450">
                  <c:v>45008.506944444445</c:v>
                </c:pt>
                <c:pt idx="2451">
                  <c:v>45008.510416666664</c:v>
                </c:pt>
                <c:pt idx="2452">
                  <c:v>45008.513888888891</c:v>
                </c:pt>
                <c:pt idx="2453">
                  <c:v>45008.517361111109</c:v>
                </c:pt>
                <c:pt idx="2454">
                  <c:v>45008.520833333336</c:v>
                </c:pt>
                <c:pt idx="2455">
                  <c:v>45008.524305555555</c:v>
                </c:pt>
                <c:pt idx="2456">
                  <c:v>45008.527777777781</c:v>
                </c:pt>
                <c:pt idx="2457">
                  <c:v>45008.53125</c:v>
                </c:pt>
                <c:pt idx="2458">
                  <c:v>45008.534722222219</c:v>
                </c:pt>
                <c:pt idx="2459">
                  <c:v>45008.538194444445</c:v>
                </c:pt>
                <c:pt idx="2460">
                  <c:v>45008.541666666664</c:v>
                </c:pt>
                <c:pt idx="2461">
                  <c:v>45008.545138888891</c:v>
                </c:pt>
                <c:pt idx="2462">
                  <c:v>45008.548611111109</c:v>
                </c:pt>
                <c:pt idx="2463">
                  <c:v>45008.552083333336</c:v>
                </c:pt>
                <c:pt idx="2464">
                  <c:v>45008.555555555555</c:v>
                </c:pt>
                <c:pt idx="2465">
                  <c:v>45008.559027777781</c:v>
                </c:pt>
                <c:pt idx="2466">
                  <c:v>45008.5625</c:v>
                </c:pt>
                <c:pt idx="2467">
                  <c:v>45008.565972222219</c:v>
                </c:pt>
                <c:pt idx="2468">
                  <c:v>45008.569444444445</c:v>
                </c:pt>
                <c:pt idx="2469">
                  <c:v>45008.572916666664</c:v>
                </c:pt>
                <c:pt idx="2470">
                  <c:v>45008.576388888891</c:v>
                </c:pt>
                <c:pt idx="2471">
                  <c:v>45008.579861111109</c:v>
                </c:pt>
                <c:pt idx="2472">
                  <c:v>45008.583333333336</c:v>
                </c:pt>
                <c:pt idx="2473">
                  <c:v>45008.586805555555</c:v>
                </c:pt>
                <c:pt idx="2474">
                  <c:v>45008.590277777781</c:v>
                </c:pt>
                <c:pt idx="2475">
                  <c:v>45008.59375</c:v>
                </c:pt>
                <c:pt idx="2476">
                  <c:v>45008.597222222219</c:v>
                </c:pt>
                <c:pt idx="2477">
                  <c:v>45008.600694444445</c:v>
                </c:pt>
                <c:pt idx="2478">
                  <c:v>45008.604166666664</c:v>
                </c:pt>
                <c:pt idx="2479">
                  <c:v>45008.607638888891</c:v>
                </c:pt>
                <c:pt idx="2480">
                  <c:v>45008.611111111109</c:v>
                </c:pt>
                <c:pt idx="2481">
                  <c:v>45008.614583333336</c:v>
                </c:pt>
                <c:pt idx="2482">
                  <c:v>45008.618055555555</c:v>
                </c:pt>
                <c:pt idx="2483">
                  <c:v>45008.621527777781</c:v>
                </c:pt>
                <c:pt idx="2484">
                  <c:v>45008.625</c:v>
                </c:pt>
                <c:pt idx="2485">
                  <c:v>45008.628472222219</c:v>
                </c:pt>
                <c:pt idx="2486">
                  <c:v>45008.631944444445</c:v>
                </c:pt>
                <c:pt idx="2487">
                  <c:v>45008.635416666664</c:v>
                </c:pt>
                <c:pt idx="2488">
                  <c:v>45008.638888888891</c:v>
                </c:pt>
                <c:pt idx="2489">
                  <c:v>45008.642361111109</c:v>
                </c:pt>
                <c:pt idx="2490">
                  <c:v>45008.645833333336</c:v>
                </c:pt>
                <c:pt idx="2491">
                  <c:v>45008.649305555555</c:v>
                </c:pt>
                <c:pt idx="2492">
                  <c:v>45008.652777777781</c:v>
                </c:pt>
                <c:pt idx="2493">
                  <c:v>45008.65625</c:v>
                </c:pt>
                <c:pt idx="2494">
                  <c:v>45008.659722222219</c:v>
                </c:pt>
                <c:pt idx="2495">
                  <c:v>45008.663194444445</c:v>
                </c:pt>
                <c:pt idx="2496">
                  <c:v>45008.666666666664</c:v>
                </c:pt>
                <c:pt idx="2497">
                  <c:v>45008.670138888891</c:v>
                </c:pt>
                <c:pt idx="2498">
                  <c:v>45008.673611111109</c:v>
                </c:pt>
                <c:pt idx="2499">
                  <c:v>45008.677083333336</c:v>
                </c:pt>
                <c:pt idx="2500">
                  <c:v>45008.680555555555</c:v>
                </c:pt>
                <c:pt idx="2501">
                  <c:v>45008.684027777781</c:v>
                </c:pt>
                <c:pt idx="2502">
                  <c:v>45008.6875</c:v>
                </c:pt>
                <c:pt idx="2503">
                  <c:v>45008.690972222219</c:v>
                </c:pt>
                <c:pt idx="2504">
                  <c:v>45008.694444444445</c:v>
                </c:pt>
                <c:pt idx="2505">
                  <c:v>45008.697916666664</c:v>
                </c:pt>
                <c:pt idx="2506">
                  <c:v>45008.701388888891</c:v>
                </c:pt>
                <c:pt idx="2507">
                  <c:v>45008.704861111109</c:v>
                </c:pt>
                <c:pt idx="2508">
                  <c:v>45008.708333333336</c:v>
                </c:pt>
                <c:pt idx="2509">
                  <c:v>45008.711805555555</c:v>
                </c:pt>
                <c:pt idx="2510">
                  <c:v>45008.715277777781</c:v>
                </c:pt>
                <c:pt idx="2511">
                  <c:v>45008.71875</c:v>
                </c:pt>
                <c:pt idx="2512">
                  <c:v>45008.722222222219</c:v>
                </c:pt>
                <c:pt idx="2513">
                  <c:v>45008.725694444445</c:v>
                </c:pt>
                <c:pt idx="2514">
                  <c:v>45008.729166666664</c:v>
                </c:pt>
                <c:pt idx="2515">
                  <c:v>45008.732638888891</c:v>
                </c:pt>
                <c:pt idx="2516">
                  <c:v>45008.736111111109</c:v>
                </c:pt>
                <c:pt idx="2517">
                  <c:v>45008.739583333336</c:v>
                </c:pt>
                <c:pt idx="2518">
                  <c:v>45008.743055555555</c:v>
                </c:pt>
                <c:pt idx="2519">
                  <c:v>45008.746527777781</c:v>
                </c:pt>
                <c:pt idx="2520">
                  <c:v>45008.75</c:v>
                </c:pt>
                <c:pt idx="2521">
                  <c:v>45008.753472222219</c:v>
                </c:pt>
                <c:pt idx="2522">
                  <c:v>45008.756944444445</c:v>
                </c:pt>
                <c:pt idx="2523">
                  <c:v>45008.760416666664</c:v>
                </c:pt>
                <c:pt idx="2524">
                  <c:v>45008.763888888891</c:v>
                </c:pt>
                <c:pt idx="2525">
                  <c:v>45008.767361111109</c:v>
                </c:pt>
                <c:pt idx="2526">
                  <c:v>45008.770833333336</c:v>
                </c:pt>
                <c:pt idx="2527">
                  <c:v>45008.774305555555</c:v>
                </c:pt>
                <c:pt idx="2528">
                  <c:v>45008.777777777781</c:v>
                </c:pt>
                <c:pt idx="2529">
                  <c:v>45008.78125</c:v>
                </c:pt>
                <c:pt idx="2530">
                  <c:v>45008.784722222219</c:v>
                </c:pt>
                <c:pt idx="2531">
                  <c:v>45008.788194444445</c:v>
                </c:pt>
                <c:pt idx="2532">
                  <c:v>45008.791666666664</c:v>
                </c:pt>
                <c:pt idx="2533">
                  <c:v>45008.795138888891</c:v>
                </c:pt>
                <c:pt idx="2534">
                  <c:v>45008.798611111109</c:v>
                </c:pt>
                <c:pt idx="2535">
                  <c:v>45008.802083333336</c:v>
                </c:pt>
                <c:pt idx="2536">
                  <c:v>45008.805555555555</c:v>
                </c:pt>
                <c:pt idx="2537">
                  <c:v>45008.809027777781</c:v>
                </c:pt>
                <c:pt idx="2538">
                  <c:v>45008.8125</c:v>
                </c:pt>
                <c:pt idx="2539">
                  <c:v>45008.815972222219</c:v>
                </c:pt>
                <c:pt idx="2540">
                  <c:v>45008.819444444445</c:v>
                </c:pt>
                <c:pt idx="2541">
                  <c:v>45008.822916666664</c:v>
                </c:pt>
                <c:pt idx="2542">
                  <c:v>45008.826388888891</c:v>
                </c:pt>
                <c:pt idx="2543">
                  <c:v>45008.829861111109</c:v>
                </c:pt>
                <c:pt idx="2544">
                  <c:v>45008.833333333336</c:v>
                </c:pt>
                <c:pt idx="2545">
                  <c:v>45008.836805555555</c:v>
                </c:pt>
                <c:pt idx="2546">
                  <c:v>45008.840277777781</c:v>
                </c:pt>
                <c:pt idx="2547">
                  <c:v>45008.84375</c:v>
                </c:pt>
                <c:pt idx="2548">
                  <c:v>45008.847222222219</c:v>
                </c:pt>
                <c:pt idx="2549">
                  <c:v>45008.850694444445</c:v>
                </c:pt>
                <c:pt idx="2550">
                  <c:v>45008.854166666664</c:v>
                </c:pt>
                <c:pt idx="2551">
                  <c:v>45008.857638888891</c:v>
                </c:pt>
                <c:pt idx="2552">
                  <c:v>45008.861111111109</c:v>
                </c:pt>
                <c:pt idx="2553">
                  <c:v>45008.864583333336</c:v>
                </c:pt>
                <c:pt idx="2554">
                  <c:v>45008.868055555555</c:v>
                </c:pt>
                <c:pt idx="2555">
                  <c:v>45008.871527777781</c:v>
                </c:pt>
                <c:pt idx="2556">
                  <c:v>45008.875</c:v>
                </c:pt>
                <c:pt idx="2557">
                  <c:v>45008.878472222219</c:v>
                </c:pt>
                <c:pt idx="2558">
                  <c:v>45008.881944444445</c:v>
                </c:pt>
                <c:pt idx="2559">
                  <c:v>45008.885416666664</c:v>
                </c:pt>
                <c:pt idx="2560">
                  <c:v>45008.888888888891</c:v>
                </c:pt>
                <c:pt idx="2561">
                  <c:v>45008.892361111109</c:v>
                </c:pt>
                <c:pt idx="2562">
                  <c:v>45008.895833333336</c:v>
                </c:pt>
                <c:pt idx="2563">
                  <c:v>45008.899305555555</c:v>
                </c:pt>
                <c:pt idx="2564">
                  <c:v>45008.902777777781</c:v>
                </c:pt>
                <c:pt idx="2565">
                  <c:v>45008.90625</c:v>
                </c:pt>
                <c:pt idx="2566">
                  <c:v>45008.909722222219</c:v>
                </c:pt>
                <c:pt idx="2567">
                  <c:v>45008.913194444445</c:v>
                </c:pt>
                <c:pt idx="2568">
                  <c:v>45008.916666666664</c:v>
                </c:pt>
                <c:pt idx="2569">
                  <c:v>45008.920138888891</c:v>
                </c:pt>
                <c:pt idx="2570">
                  <c:v>45008.923611111109</c:v>
                </c:pt>
                <c:pt idx="2571">
                  <c:v>45008.927083333336</c:v>
                </c:pt>
                <c:pt idx="2572">
                  <c:v>45008.930555555555</c:v>
                </c:pt>
                <c:pt idx="2573">
                  <c:v>45008.934027777781</c:v>
                </c:pt>
                <c:pt idx="2574">
                  <c:v>45008.9375</c:v>
                </c:pt>
                <c:pt idx="2575">
                  <c:v>45008.940972222219</c:v>
                </c:pt>
                <c:pt idx="2576">
                  <c:v>45008.944444444445</c:v>
                </c:pt>
                <c:pt idx="2577">
                  <c:v>45008.947916666664</c:v>
                </c:pt>
                <c:pt idx="2578">
                  <c:v>45008.951388888891</c:v>
                </c:pt>
                <c:pt idx="2579">
                  <c:v>45008.954861111109</c:v>
                </c:pt>
                <c:pt idx="2580">
                  <c:v>45008.958333333336</c:v>
                </c:pt>
                <c:pt idx="2581">
                  <c:v>45008.961805555555</c:v>
                </c:pt>
                <c:pt idx="2582">
                  <c:v>45008.965277777781</c:v>
                </c:pt>
                <c:pt idx="2583">
                  <c:v>45008.96875</c:v>
                </c:pt>
                <c:pt idx="2584">
                  <c:v>45008.972222222219</c:v>
                </c:pt>
                <c:pt idx="2585">
                  <c:v>45008.975694444445</c:v>
                </c:pt>
                <c:pt idx="2586">
                  <c:v>45008.979166666664</c:v>
                </c:pt>
                <c:pt idx="2587">
                  <c:v>45008.982638888891</c:v>
                </c:pt>
                <c:pt idx="2588">
                  <c:v>45008.986111111109</c:v>
                </c:pt>
                <c:pt idx="2589">
                  <c:v>45008.989583333336</c:v>
                </c:pt>
                <c:pt idx="2590">
                  <c:v>45008.993055555555</c:v>
                </c:pt>
                <c:pt idx="2591">
                  <c:v>45008.996527777781</c:v>
                </c:pt>
                <c:pt idx="2592">
                  <c:v>45009</c:v>
                </c:pt>
                <c:pt idx="2593">
                  <c:v>45009.003472222219</c:v>
                </c:pt>
                <c:pt idx="2594">
                  <c:v>45009.006944444445</c:v>
                </c:pt>
                <c:pt idx="2595">
                  <c:v>45009.010416666664</c:v>
                </c:pt>
                <c:pt idx="2596">
                  <c:v>45009.013888888891</c:v>
                </c:pt>
                <c:pt idx="2597">
                  <c:v>45009.017361111109</c:v>
                </c:pt>
                <c:pt idx="2598">
                  <c:v>45009.020833333336</c:v>
                </c:pt>
                <c:pt idx="2599">
                  <c:v>45009.024305555555</c:v>
                </c:pt>
                <c:pt idx="2600">
                  <c:v>45009.027777777781</c:v>
                </c:pt>
                <c:pt idx="2601">
                  <c:v>45009.03125</c:v>
                </c:pt>
                <c:pt idx="2602">
                  <c:v>45009.034722222219</c:v>
                </c:pt>
                <c:pt idx="2603">
                  <c:v>45009.038194444445</c:v>
                </c:pt>
                <c:pt idx="2604">
                  <c:v>45009.041666666664</c:v>
                </c:pt>
                <c:pt idx="2605">
                  <c:v>45009.045138888891</c:v>
                </c:pt>
                <c:pt idx="2606">
                  <c:v>45009.048611111109</c:v>
                </c:pt>
                <c:pt idx="2607">
                  <c:v>45009.052083333336</c:v>
                </c:pt>
                <c:pt idx="2608">
                  <c:v>45009.055555555555</c:v>
                </c:pt>
                <c:pt idx="2609">
                  <c:v>45009.059027777781</c:v>
                </c:pt>
                <c:pt idx="2610">
                  <c:v>45009.0625</c:v>
                </c:pt>
                <c:pt idx="2611">
                  <c:v>45009.065972222219</c:v>
                </c:pt>
                <c:pt idx="2612">
                  <c:v>45009.069444444445</c:v>
                </c:pt>
                <c:pt idx="2613">
                  <c:v>45009.072916666664</c:v>
                </c:pt>
                <c:pt idx="2614">
                  <c:v>45009.076388888891</c:v>
                </c:pt>
                <c:pt idx="2615">
                  <c:v>45009.079861111109</c:v>
                </c:pt>
                <c:pt idx="2616">
                  <c:v>45009.083333333336</c:v>
                </c:pt>
                <c:pt idx="2617">
                  <c:v>45009.086805555555</c:v>
                </c:pt>
                <c:pt idx="2618">
                  <c:v>45009.090277777781</c:v>
                </c:pt>
                <c:pt idx="2619">
                  <c:v>45009.09375</c:v>
                </c:pt>
                <c:pt idx="2620">
                  <c:v>45009.097222222219</c:v>
                </c:pt>
                <c:pt idx="2621">
                  <c:v>45009.100694444445</c:v>
                </c:pt>
                <c:pt idx="2622">
                  <c:v>45009.104166666664</c:v>
                </c:pt>
                <c:pt idx="2623">
                  <c:v>45009.107638888891</c:v>
                </c:pt>
                <c:pt idx="2624">
                  <c:v>45009.111111111109</c:v>
                </c:pt>
                <c:pt idx="2625">
                  <c:v>45009.114583333336</c:v>
                </c:pt>
                <c:pt idx="2626">
                  <c:v>45009.118055555555</c:v>
                </c:pt>
                <c:pt idx="2627">
                  <c:v>45009.121527777781</c:v>
                </c:pt>
                <c:pt idx="2628">
                  <c:v>45009.125</c:v>
                </c:pt>
                <c:pt idx="2629">
                  <c:v>45009.128472222219</c:v>
                </c:pt>
                <c:pt idx="2630">
                  <c:v>45009.131944444445</c:v>
                </c:pt>
                <c:pt idx="2631">
                  <c:v>45009.135416666664</c:v>
                </c:pt>
                <c:pt idx="2632">
                  <c:v>45009.138888888891</c:v>
                </c:pt>
                <c:pt idx="2633">
                  <c:v>45009.142361111109</c:v>
                </c:pt>
                <c:pt idx="2634">
                  <c:v>45009.145833333336</c:v>
                </c:pt>
                <c:pt idx="2635">
                  <c:v>45009.149305555555</c:v>
                </c:pt>
                <c:pt idx="2636">
                  <c:v>45009.152777777781</c:v>
                </c:pt>
                <c:pt idx="2637">
                  <c:v>45009.15625</c:v>
                </c:pt>
                <c:pt idx="2638">
                  <c:v>45009.159722222219</c:v>
                </c:pt>
                <c:pt idx="2639">
                  <c:v>45009.163194444445</c:v>
                </c:pt>
                <c:pt idx="2640">
                  <c:v>45009.166666666664</c:v>
                </c:pt>
                <c:pt idx="2641">
                  <c:v>45009.170138888891</c:v>
                </c:pt>
                <c:pt idx="2642">
                  <c:v>45009.173611111109</c:v>
                </c:pt>
                <c:pt idx="2643">
                  <c:v>45009.177083333336</c:v>
                </c:pt>
                <c:pt idx="2644">
                  <c:v>45009.180555555555</c:v>
                </c:pt>
                <c:pt idx="2645">
                  <c:v>45009.184027777781</c:v>
                </c:pt>
                <c:pt idx="2646">
                  <c:v>45009.1875</c:v>
                </c:pt>
                <c:pt idx="2647">
                  <c:v>45009.190972222219</c:v>
                </c:pt>
                <c:pt idx="2648">
                  <c:v>45009.194444444445</c:v>
                </c:pt>
                <c:pt idx="2649">
                  <c:v>45009.197916666664</c:v>
                </c:pt>
                <c:pt idx="2650">
                  <c:v>45009.201388888891</c:v>
                </c:pt>
                <c:pt idx="2651">
                  <c:v>45009.204861111109</c:v>
                </c:pt>
                <c:pt idx="2652">
                  <c:v>45009.208333333336</c:v>
                </c:pt>
                <c:pt idx="2653">
                  <c:v>45009.211805555555</c:v>
                </c:pt>
                <c:pt idx="2654">
                  <c:v>45009.215277777781</c:v>
                </c:pt>
                <c:pt idx="2655">
                  <c:v>45009.21875</c:v>
                </c:pt>
                <c:pt idx="2656">
                  <c:v>45009.222222222219</c:v>
                </c:pt>
                <c:pt idx="2657">
                  <c:v>45009.225694444445</c:v>
                </c:pt>
                <c:pt idx="2658">
                  <c:v>45009.229166666664</c:v>
                </c:pt>
                <c:pt idx="2659">
                  <c:v>45009.232638888891</c:v>
                </c:pt>
                <c:pt idx="2660">
                  <c:v>45009.236111111109</c:v>
                </c:pt>
                <c:pt idx="2661">
                  <c:v>45009.239583333336</c:v>
                </c:pt>
                <c:pt idx="2662">
                  <c:v>45009.243055555555</c:v>
                </c:pt>
                <c:pt idx="2663">
                  <c:v>45009.246527777781</c:v>
                </c:pt>
                <c:pt idx="2664">
                  <c:v>45009.25</c:v>
                </c:pt>
                <c:pt idx="2665">
                  <c:v>45009.253472222219</c:v>
                </c:pt>
                <c:pt idx="2666">
                  <c:v>45009.256944444445</c:v>
                </c:pt>
                <c:pt idx="2667">
                  <c:v>45009.260416666664</c:v>
                </c:pt>
                <c:pt idx="2668">
                  <c:v>45009.263888888891</c:v>
                </c:pt>
                <c:pt idx="2669">
                  <c:v>45009.267361111109</c:v>
                </c:pt>
                <c:pt idx="2670">
                  <c:v>45009.270833333336</c:v>
                </c:pt>
                <c:pt idx="2671">
                  <c:v>45009.274305555555</c:v>
                </c:pt>
                <c:pt idx="2672">
                  <c:v>45009.277777777781</c:v>
                </c:pt>
                <c:pt idx="2673">
                  <c:v>45009.28125</c:v>
                </c:pt>
                <c:pt idx="2674">
                  <c:v>45009.284722222219</c:v>
                </c:pt>
                <c:pt idx="2675">
                  <c:v>45009.288194444445</c:v>
                </c:pt>
                <c:pt idx="2676">
                  <c:v>45009.291666666664</c:v>
                </c:pt>
                <c:pt idx="2677">
                  <c:v>45009.295138888891</c:v>
                </c:pt>
                <c:pt idx="2678">
                  <c:v>45009.298611111109</c:v>
                </c:pt>
                <c:pt idx="2679">
                  <c:v>45009.302083333336</c:v>
                </c:pt>
                <c:pt idx="2680">
                  <c:v>45009.305555555555</c:v>
                </c:pt>
                <c:pt idx="2681">
                  <c:v>45009.309027777781</c:v>
                </c:pt>
                <c:pt idx="2682">
                  <c:v>45009.3125</c:v>
                </c:pt>
                <c:pt idx="2683">
                  <c:v>45009.315972222219</c:v>
                </c:pt>
                <c:pt idx="2684">
                  <c:v>45009.319444444445</c:v>
                </c:pt>
                <c:pt idx="2685">
                  <c:v>45009.322916666664</c:v>
                </c:pt>
                <c:pt idx="2686">
                  <c:v>45009.326388888891</c:v>
                </c:pt>
                <c:pt idx="2687">
                  <c:v>45009.329861111109</c:v>
                </c:pt>
                <c:pt idx="2688">
                  <c:v>45009.333333333336</c:v>
                </c:pt>
                <c:pt idx="2689">
                  <c:v>45009.336805555555</c:v>
                </c:pt>
                <c:pt idx="2690">
                  <c:v>45009.340277777781</c:v>
                </c:pt>
                <c:pt idx="2691">
                  <c:v>45009.34375</c:v>
                </c:pt>
                <c:pt idx="2692">
                  <c:v>45009.347222222219</c:v>
                </c:pt>
                <c:pt idx="2693">
                  <c:v>45009.350694444445</c:v>
                </c:pt>
                <c:pt idx="2694">
                  <c:v>45009.354166666664</c:v>
                </c:pt>
                <c:pt idx="2695">
                  <c:v>45009.357638888891</c:v>
                </c:pt>
                <c:pt idx="2696">
                  <c:v>45009.361111111109</c:v>
                </c:pt>
                <c:pt idx="2697">
                  <c:v>45009.364583333336</c:v>
                </c:pt>
                <c:pt idx="2698">
                  <c:v>45009.368055555555</c:v>
                </c:pt>
                <c:pt idx="2699">
                  <c:v>45009.371527777781</c:v>
                </c:pt>
                <c:pt idx="2700">
                  <c:v>45009.375</c:v>
                </c:pt>
                <c:pt idx="2701">
                  <c:v>45009.378472222219</c:v>
                </c:pt>
                <c:pt idx="2702">
                  <c:v>45009.381944444445</c:v>
                </c:pt>
                <c:pt idx="2703">
                  <c:v>45009.385416666664</c:v>
                </c:pt>
                <c:pt idx="2704">
                  <c:v>45009.388888888891</c:v>
                </c:pt>
                <c:pt idx="2705">
                  <c:v>45009.392361111109</c:v>
                </c:pt>
                <c:pt idx="2706">
                  <c:v>45009.395833333336</c:v>
                </c:pt>
                <c:pt idx="2707">
                  <c:v>45009.399305555555</c:v>
                </c:pt>
                <c:pt idx="2708">
                  <c:v>45009.402777777781</c:v>
                </c:pt>
                <c:pt idx="2709">
                  <c:v>45009.40625</c:v>
                </c:pt>
                <c:pt idx="2710">
                  <c:v>45009.409722222219</c:v>
                </c:pt>
                <c:pt idx="2711">
                  <c:v>45009.413194444445</c:v>
                </c:pt>
                <c:pt idx="2712">
                  <c:v>45009.416666666664</c:v>
                </c:pt>
                <c:pt idx="2713">
                  <c:v>45009.420138888891</c:v>
                </c:pt>
                <c:pt idx="2714">
                  <c:v>45009.423611111109</c:v>
                </c:pt>
                <c:pt idx="2715">
                  <c:v>45009.427083333336</c:v>
                </c:pt>
                <c:pt idx="2716">
                  <c:v>45009.430555555555</c:v>
                </c:pt>
                <c:pt idx="2717">
                  <c:v>45009.434027777781</c:v>
                </c:pt>
                <c:pt idx="2718">
                  <c:v>45009.4375</c:v>
                </c:pt>
                <c:pt idx="2719">
                  <c:v>45009.440972222219</c:v>
                </c:pt>
                <c:pt idx="2720">
                  <c:v>45009.444444444445</c:v>
                </c:pt>
                <c:pt idx="2721">
                  <c:v>45009.447916666664</c:v>
                </c:pt>
                <c:pt idx="2722">
                  <c:v>45009.451388888891</c:v>
                </c:pt>
                <c:pt idx="2723">
                  <c:v>45009.454861111109</c:v>
                </c:pt>
                <c:pt idx="2724">
                  <c:v>45009.458333333336</c:v>
                </c:pt>
                <c:pt idx="2725">
                  <c:v>45009.461805555555</c:v>
                </c:pt>
                <c:pt idx="2726">
                  <c:v>45009.465277777781</c:v>
                </c:pt>
                <c:pt idx="2727">
                  <c:v>45009.46875</c:v>
                </c:pt>
                <c:pt idx="2728">
                  <c:v>45009.472222222219</c:v>
                </c:pt>
                <c:pt idx="2729">
                  <c:v>45009.475694444445</c:v>
                </c:pt>
                <c:pt idx="2730">
                  <c:v>45009.479166666664</c:v>
                </c:pt>
                <c:pt idx="2731">
                  <c:v>45009.482638888891</c:v>
                </c:pt>
                <c:pt idx="2732">
                  <c:v>45009.486111111109</c:v>
                </c:pt>
                <c:pt idx="2733">
                  <c:v>45009.489583333336</c:v>
                </c:pt>
                <c:pt idx="2734">
                  <c:v>45009.493055555555</c:v>
                </c:pt>
                <c:pt idx="2735">
                  <c:v>45009.496527777781</c:v>
                </c:pt>
                <c:pt idx="2736">
                  <c:v>45009.5</c:v>
                </c:pt>
                <c:pt idx="2737">
                  <c:v>45009.503472222219</c:v>
                </c:pt>
                <c:pt idx="2738">
                  <c:v>45009.506944444445</c:v>
                </c:pt>
                <c:pt idx="2739">
                  <c:v>45009.510416666664</c:v>
                </c:pt>
                <c:pt idx="2740">
                  <c:v>45009.513888888891</c:v>
                </c:pt>
                <c:pt idx="2741">
                  <c:v>45009.517361111109</c:v>
                </c:pt>
                <c:pt idx="2742">
                  <c:v>45009.520833333336</c:v>
                </c:pt>
                <c:pt idx="2743">
                  <c:v>45009.524305555555</c:v>
                </c:pt>
                <c:pt idx="2744">
                  <c:v>45009.527777777781</c:v>
                </c:pt>
                <c:pt idx="2745">
                  <c:v>45009.53125</c:v>
                </c:pt>
                <c:pt idx="2746">
                  <c:v>45009.534722222219</c:v>
                </c:pt>
                <c:pt idx="2747">
                  <c:v>45009.538194444445</c:v>
                </c:pt>
                <c:pt idx="2748">
                  <c:v>45009.541666666664</c:v>
                </c:pt>
                <c:pt idx="2749">
                  <c:v>45009.545138888891</c:v>
                </c:pt>
                <c:pt idx="2750">
                  <c:v>45009.548611111109</c:v>
                </c:pt>
                <c:pt idx="2751">
                  <c:v>45009.552083333336</c:v>
                </c:pt>
                <c:pt idx="2752">
                  <c:v>45009.555555555555</c:v>
                </c:pt>
                <c:pt idx="2753">
                  <c:v>45009.559027777781</c:v>
                </c:pt>
                <c:pt idx="2754">
                  <c:v>45009.5625</c:v>
                </c:pt>
                <c:pt idx="2755">
                  <c:v>45009.565972222219</c:v>
                </c:pt>
                <c:pt idx="2756">
                  <c:v>45009.569444444445</c:v>
                </c:pt>
                <c:pt idx="2757">
                  <c:v>45009.572916666664</c:v>
                </c:pt>
                <c:pt idx="2758">
                  <c:v>45009.576388888891</c:v>
                </c:pt>
                <c:pt idx="2759">
                  <c:v>45009.579861111109</c:v>
                </c:pt>
                <c:pt idx="2760">
                  <c:v>45009.583333333336</c:v>
                </c:pt>
                <c:pt idx="2761">
                  <c:v>45009.586805555555</c:v>
                </c:pt>
                <c:pt idx="2762">
                  <c:v>45009.590277777781</c:v>
                </c:pt>
                <c:pt idx="2763">
                  <c:v>45009.59375</c:v>
                </c:pt>
                <c:pt idx="2764">
                  <c:v>45009.597222222219</c:v>
                </c:pt>
                <c:pt idx="2765">
                  <c:v>45009.600694444445</c:v>
                </c:pt>
                <c:pt idx="2766">
                  <c:v>45009.604166666664</c:v>
                </c:pt>
                <c:pt idx="2767">
                  <c:v>45009.607638888891</c:v>
                </c:pt>
                <c:pt idx="2768">
                  <c:v>45009.611111111109</c:v>
                </c:pt>
                <c:pt idx="2769">
                  <c:v>45009.614583333336</c:v>
                </c:pt>
                <c:pt idx="2770">
                  <c:v>45009.618055555555</c:v>
                </c:pt>
                <c:pt idx="2771">
                  <c:v>45009.621527777781</c:v>
                </c:pt>
                <c:pt idx="2772">
                  <c:v>45009.625</c:v>
                </c:pt>
                <c:pt idx="2773">
                  <c:v>45009.628472222219</c:v>
                </c:pt>
                <c:pt idx="2774">
                  <c:v>45009.631944444445</c:v>
                </c:pt>
                <c:pt idx="2775">
                  <c:v>45009.635416666664</c:v>
                </c:pt>
                <c:pt idx="2776">
                  <c:v>45009.638888888891</c:v>
                </c:pt>
                <c:pt idx="2777">
                  <c:v>45009.642361111109</c:v>
                </c:pt>
                <c:pt idx="2778">
                  <c:v>45009.645833333336</c:v>
                </c:pt>
                <c:pt idx="2779">
                  <c:v>45009.649305555555</c:v>
                </c:pt>
                <c:pt idx="2780">
                  <c:v>45009.652777777781</c:v>
                </c:pt>
                <c:pt idx="2781">
                  <c:v>45009.65625</c:v>
                </c:pt>
                <c:pt idx="2782">
                  <c:v>45009.659722222219</c:v>
                </c:pt>
                <c:pt idx="2783">
                  <c:v>45009.663194444445</c:v>
                </c:pt>
                <c:pt idx="2784">
                  <c:v>45009.666666666664</c:v>
                </c:pt>
                <c:pt idx="2785">
                  <c:v>45009.670138888891</c:v>
                </c:pt>
                <c:pt idx="2786">
                  <c:v>45009.673611111109</c:v>
                </c:pt>
                <c:pt idx="2787">
                  <c:v>45009.677083333336</c:v>
                </c:pt>
                <c:pt idx="2788">
                  <c:v>45009.680555555555</c:v>
                </c:pt>
                <c:pt idx="2789">
                  <c:v>45009.684027777781</c:v>
                </c:pt>
                <c:pt idx="2790">
                  <c:v>45009.6875</c:v>
                </c:pt>
                <c:pt idx="2791">
                  <c:v>45009.690972222219</c:v>
                </c:pt>
                <c:pt idx="2792">
                  <c:v>45009.694444444445</c:v>
                </c:pt>
                <c:pt idx="2793">
                  <c:v>45009.697916666664</c:v>
                </c:pt>
                <c:pt idx="2794">
                  <c:v>45009.701388888891</c:v>
                </c:pt>
                <c:pt idx="2795">
                  <c:v>45009.704861111109</c:v>
                </c:pt>
                <c:pt idx="2796">
                  <c:v>45009.708333333336</c:v>
                </c:pt>
                <c:pt idx="2797">
                  <c:v>45009.711805555555</c:v>
                </c:pt>
                <c:pt idx="2798">
                  <c:v>45009.715277777781</c:v>
                </c:pt>
                <c:pt idx="2799">
                  <c:v>45009.71875</c:v>
                </c:pt>
                <c:pt idx="2800">
                  <c:v>45009.722222222219</c:v>
                </c:pt>
                <c:pt idx="2801">
                  <c:v>45009.725694444445</c:v>
                </c:pt>
                <c:pt idx="2802">
                  <c:v>45009.729166666664</c:v>
                </c:pt>
                <c:pt idx="2803">
                  <c:v>45009.732638888891</c:v>
                </c:pt>
                <c:pt idx="2804">
                  <c:v>45009.736111111109</c:v>
                </c:pt>
                <c:pt idx="2805">
                  <c:v>45009.739583333336</c:v>
                </c:pt>
                <c:pt idx="2806">
                  <c:v>45009.743055555555</c:v>
                </c:pt>
                <c:pt idx="2807">
                  <c:v>45009.746527777781</c:v>
                </c:pt>
                <c:pt idx="2808">
                  <c:v>45009.75</c:v>
                </c:pt>
                <c:pt idx="2809">
                  <c:v>45009.753472222219</c:v>
                </c:pt>
                <c:pt idx="2810">
                  <c:v>45009.756944444445</c:v>
                </c:pt>
                <c:pt idx="2811">
                  <c:v>45009.760416666664</c:v>
                </c:pt>
                <c:pt idx="2812">
                  <c:v>45009.763888888891</c:v>
                </c:pt>
                <c:pt idx="2813">
                  <c:v>45009.767361111109</c:v>
                </c:pt>
                <c:pt idx="2814">
                  <c:v>45009.770833333336</c:v>
                </c:pt>
                <c:pt idx="2815">
                  <c:v>45009.774305555555</c:v>
                </c:pt>
                <c:pt idx="2816">
                  <c:v>45009.777777777781</c:v>
                </c:pt>
                <c:pt idx="2817">
                  <c:v>45009.78125</c:v>
                </c:pt>
                <c:pt idx="2818">
                  <c:v>45009.784722222219</c:v>
                </c:pt>
                <c:pt idx="2819">
                  <c:v>45009.788194444445</c:v>
                </c:pt>
                <c:pt idx="2820">
                  <c:v>45009.791666666664</c:v>
                </c:pt>
                <c:pt idx="2821">
                  <c:v>45009.795138888891</c:v>
                </c:pt>
                <c:pt idx="2822">
                  <c:v>45009.798611111109</c:v>
                </c:pt>
                <c:pt idx="2823">
                  <c:v>45009.802083333336</c:v>
                </c:pt>
                <c:pt idx="2824">
                  <c:v>45009.805555555555</c:v>
                </c:pt>
                <c:pt idx="2825">
                  <c:v>45009.809027777781</c:v>
                </c:pt>
                <c:pt idx="2826">
                  <c:v>45009.8125</c:v>
                </c:pt>
                <c:pt idx="2827">
                  <c:v>45009.815972222219</c:v>
                </c:pt>
                <c:pt idx="2828">
                  <c:v>45009.819444444445</c:v>
                </c:pt>
                <c:pt idx="2829">
                  <c:v>45009.822916666664</c:v>
                </c:pt>
                <c:pt idx="2830">
                  <c:v>45009.826388888891</c:v>
                </c:pt>
                <c:pt idx="2831">
                  <c:v>45009.829861111109</c:v>
                </c:pt>
                <c:pt idx="2832">
                  <c:v>45009.833333333336</c:v>
                </c:pt>
                <c:pt idx="2833">
                  <c:v>45009.836805555555</c:v>
                </c:pt>
                <c:pt idx="2834">
                  <c:v>45009.840277777781</c:v>
                </c:pt>
                <c:pt idx="2835">
                  <c:v>45009.84375</c:v>
                </c:pt>
                <c:pt idx="2836">
                  <c:v>45009.847222222219</c:v>
                </c:pt>
                <c:pt idx="2837">
                  <c:v>45009.850694444445</c:v>
                </c:pt>
                <c:pt idx="2838">
                  <c:v>45009.854166666664</c:v>
                </c:pt>
                <c:pt idx="2839">
                  <c:v>45009.857638888891</c:v>
                </c:pt>
                <c:pt idx="2840">
                  <c:v>45009.861111111109</c:v>
                </c:pt>
                <c:pt idx="2841">
                  <c:v>45009.864583333336</c:v>
                </c:pt>
                <c:pt idx="2842">
                  <c:v>45009.868055555555</c:v>
                </c:pt>
                <c:pt idx="2843">
                  <c:v>45009.871527777781</c:v>
                </c:pt>
                <c:pt idx="2844">
                  <c:v>45009.875</c:v>
                </c:pt>
                <c:pt idx="2845">
                  <c:v>45009.878472222219</c:v>
                </c:pt>
                <c:pt idx="2846">
                  <c:v>45009.881944444445</c:v>
                </c:pt>
                <c:pt idx="2847">
                  <c:v>45009.885416666664</c:v>
                </c:pt>
                <c:pt idx="2848">
                  <c:v>45009.888888888891</c:v>
                </c:pt>
                <c:pt idx="2849">
                  <c:v>45009.892361111109</c:v>
                </c:pt>
                <c:pt idx="2850">
                  <c:v>45009.895833333336</c:v>
                </c:pt>
                <c:pt idx="2851">
                  <c:v>45009.899305555555</c:v>
                </c:pt>
                <c:pt idx="2852">
                  <c:v>45009.902777777781</c:v>
                </c:pt>
                <c:pt idx="2853">
                  <c:v>45009.90625</c:v>
                </c:pt>
                <c:pt idx="2854">
                  <c:v>45009.909722222219</c:v>
                </c:pt>
                <c:pt idx="2855">
                  <c:v>45009.913194444445</c:v>
                </c:pt>
                <c:pt idx="2856">
                  <c:v>45009.916666666664</c:v>
                </c:pt>
                <c:pt idx="2857">
                  <c:v>45009.920138888891</c:v>
                </c:pt>
                <c:pt idx="2858">
                  <c:v>45009.923611111109</c:v>
                </c:pt>
                <c:pt idx="2859">
                  <c:v>45009.927083333336</c:v>
                </c:pt>
                <c:pt idx="2860">
                  <c:v>45009.930555555555</c:v>
                </c:pt>
                <c:pt idx="2861">
                  <c:v>45009.934027777781</c:v>
                </c:pt>
                <c:pt idx="2862">
                  <c:v>45009.9375</c:v>
                </c:pt>
                <c:pt idx="2863">
                  <c:v>45009.940972222219</c:v>
                </c:pt>
                <c:pt idx="2864">
                  <c:v>45009.944444444445</c:v>
                </c:pt>
                <c:pt idx="2865">
                  <c:v>45009.947916666664</c:v>
                </c:pt>
                <c:pt idx="2866">
                  <c:v>45009.951388888891</c:v>
                </c:pt>
                <c:pt idx="2867">
                  <c:v>45009.954861111109</c:v>
                </c:pt>
                <c:pt idx="2868">
                  <c:v>45009.958333333336</c:v>
                </c:pt>
                <c:pt idx="2869">
                  <c:v>45009.961805555555</c:v>
                </c:pt>
                <c:pt idx="2870">
                  <c:v>45009.965277777781</c:v>
                </c:pt>
                <c:pt idx="2871">
                  <c:v>45009.96875</c:v>
                </c:pt>
                <c:pt idx="2872">
                  <c:v>45009.972222222219</c:v>
                </c:pt>
                <c:pt idx="2873">
                  <c:v>45009.975694444445</c:v>
                </c:pt>
                <c:pt idx="2874">
                  <c:v>45009.979166666664</c:v>
                </c:pt>
                <c:pt idx="2875">
                  <c:v>45009.982638888891</c:v>
                </c:pt>
                <c:pt idx="2876">
                  <c:v>45009.986111111109</c:v>
                </c:pt>
                <c:pt idx="2877">
                  <c:v>45009.989583333336</c:v>
                </c:pt>
                <c:pt idx="2878">
                  <c:v>45009.993055555555</c:v>
                </c:pt>
                <c:pt idx="2879">
                  <c:v>45009.996527777781</c:v>
                </c:pt>
                <c:pt idx="2880">
                  <c:v>45010</c:v>
                </c:pt>
                <c:pt idx="2881">
                  <c:v>45010.003472222219</c:v>
                </c:pt>
                <c:pt idx="2882">
                  <c:v>45010.006944444445</c:v>
                </c:pt>
                <c:pt idx="2883">
                  <c:v>45010.010416666664</c:v>
                </c:pt>
                <c:pt idx="2884">
                  <c:v>45010.013888888891</c:v>
                </c:pt>
                <c:pt idx="2885">
                  <c:v>45010.017361111109</c:v>
                </c:pt>
                <c:pt idx="2886">
                  <c:v>45010.020833333336</c:v>
                </c:pt>
                <c:pt idx="2887">
                  <c:v>45010.024305555555</c:v>
                </c:pt>
                <c:pt idx="2888">
                  <c:v>45010.027777777781</c:v>
                </c:pt>
                <c:pt idx="2889">
                  <c:v>45010.03125</c:v>
                </c:pt>
                <c:pt idx="2890">
                  <c:v>45010.034722222219</c:v>
                </c:pt>
                <c:pt idx="2891">
                  <c:v>45010.038194444445</c:v>
                </c:pt>
                <c:pt idx="2892">
                  <c:v>45010.041666666664</c:v>
                </c:pt>
                <c:pt idx="2893">
                  <c:v>45010.045138888891</c:v>
                </c:pt>
                <c:pt idx="2894">
                  <c:v>45010.048611111109</c:v>
                </c:pt>
                <c:pt idx="2895">
                  <c:v>45010.052083333336</c:v>
                </c:pt>
                <c:pt idx="2896">
                  <c:v>45010.055555555555</c:v>
                </c:pt>
                <c:pt idx="2897">
                  <c:v>45010.059027777781</c:v>
                </c:pt>
                <c:pt idx="2898">
                  <c:v>45010.0625</c:v>
                </c:pt>
                <c:pt idx="2899">
                  <c:v>45010.065972222219</c:v>
                </c:pt>
                <c:pt idx="2900">
                  <c:v>45010.069444444445</c:v>
                </c:pt>
                <c:pt idx="2901">
                  <c:v>45010.072916666664</c:v>
                </c:pt>
                <c:pt idx="2902">
                  <c:v>45010.076388888891</c:v>
                </c:pt>
                <c:pt idx="2903">
                  <c:v>45010.079861111109</c:v>
                </c:pt>
                <c:pt idx="2904">
                  <c:v>45010.083333333336</c:v>
                </c:pt>
                <c:pt idx="2905">
                  <c:v>45010.086805555555</c:v>
                </c:pt>
                <c:pt idx="2906">
                  <c:v>45010.090277777781</c:v>
                </c:pt>
                <c:pt idx="2907">
                  <c:v>45010.09375</c:v>
                </c:pt>
                <c:pt idx="2908">
                  <c:v>45010.097222222219</c:v>
                </c:pt>
                <c:pt idx="2909">
                  <c:v>45010.100694444445</c:v>
                </c:pt>
                <c:pt idx="2910">
                  <c:v>45010.104166666664</c:v>
                </c:pt>
                <c:pt idx="2911">
                  <c:v>45010.107638888891</c:v>
                </c:pt>
                <c:pt idx="2912">
                  <c:v>45010.111111111109</c:v>
                </c:pt>
                <c:pt idx="2913">
                  <c:v>45010.114583333336</c:v>
                </c:pt>
                <c:pt idx="2914">
                  <c:v>45010.118055555555</c:v>
                </c:pt>
                <c:pt idx="2915">
                  <c:v>45010.121527777781</c:v>
                </c:pt>
                <c:pt idx="2916">
                  <c:v>45010.125</c:v>
                </c:pt>
                <c:pt idx="2917">
                  <c:v>45010.128472222219</c:v>
                </c:pt>
                <c:pt idx="2918">
                  <c:v>45010.131944444445</c:v>
                </c:pt>
                <c:pt idx="2919">
                  <c:v>45010.135416666664</c:v>
                </c:pt>
                <c:pt idx="2920">
                  <c:v>45010.138888888891</c:v>
                </c:pt>
                <c:pt idx="2921">
                  <c:v>45010.142361111109</c:v>
                </c:pt>
                <c:pt idx="2922">
                  <c:v>45010.145833333336</c:v>
                </c:pt>
                <c:pt idx="2923">
                  <c:v>45010.149305555555</c:v>
                </c:pt>
                <c:pt idx="2924">
                  <c:v>45010.152777777781</c:v>
                </c:pt>
                <c:pt idx="2925">
                  <c:v>45010.15625</c:v>
                </c:pt>
                <c:pt idx="2926">
                  <c:v>45010.159722222219</c:v>
                </c:pt>
                <c:pt idx="2927">
                  <c:v>45010.163194444445</c:v>
                </c:pt>
                <c:pt idx="2928">
                  <c:v>45010.166666666664</c:v>
                </c:pt>
                <c:pt idx="2929">
                  <c:v>45010.170138888891</c:v>
                </c:pt>
                <c:pt idx="2930">
                  <c:v>45010.173611111109</c:v>
                </c:pt>
                <c:pt idx="2931">
                  <c:v>45010.177083333336</c:v>
                </c:pt>
                <c:pt idx="2932">
                  <c:v>45010.180555555555</c:v>
                </c:pt>
                <c:pt idx="2933">
                  <c:v>45010.184027777781</c:v>
                </c:pt>
                <c:pt idx="2934">
                  <c:v>45010.1875</c:v>
                </c:pt>
                <c:pt idx="2935">
                  <c:v>45010.190972222219</c:v>
                </c:pt>
                <c:pt idx="2936">
                  <c:v>45010.194444444445</c:v>
                </c:pt>
                <c:pt idx="2937">
                  <c:v>45010.197916666664</c:v>
                </c:pt>
                <c:pt idx="2938">
                  <c:v>45010.201388888891</c:v>
                </c:pt>
                <c:pt idx="2939">
                  <c:v>45010.204861111109</c:v>
                </c:pt>
                <c:pt idx="2940">
                  <c:v>45010.208333333336</c:v>
                </c:pt>
                <c:pt idx="2941">
                  <c:v>45010.211805555555</c:v>
                </c:pt>
                <c:pt idx="2942">
                  <c:v>45010.215277777781</c:v>
                </c:pt>
                <c:pt idx="2943">
                  <c:v>45010.21875</c:v>
                </c:pt>
                <c:pt idx="2944">
                  <c:v>45010.222222222219</c:v>
                </c:pt>
                <c:pt idx="2945">
                  <c:v>45010.225694444445</c:v>
                </c:pt>
                <c:pt idx="2946">
                  <c:v>45010.229166666664</c:v>
                </c:pt>
                <c:pt idx="2947">
                  <c:v>45010.232638888891</c:v>
                </c:pt>
                <c:pt idx="2948">
                  <c:v>45010.236111111109</c:v>
                </c:pt>
                <c:pt idx="2949">
                  <c:v>45010.239583333336</c:v>
                </c:pt>
                <c:pt idx="2950">
                  <c:v>45010.243055555555</c:v>
                </c:pt>
                <c:pt idx="2951">
                  <c:v>45010.246527777781</c:v>
                </c:pt>
                <c:pt idx="2952">
                  <c:v>45010.25</c:v>
                </c:pt>
                <c:pt idx="2953">
                  <c:v>45010.253472222219</c:v>
                </c:pt>
                <c:pt idx="2954">
                  <c:v>45010.256944444445</c:v>
                </c:pt>
                <c:pt idx="2955">
                  <c:v>45010.260416666664</c:v>
                </c:pt>
                <c:pt idx="2956">
                  <c:v>45010.263888888891</c:v>
                </c:pt>
                <c:pt idx="2957">
                  <c:v>45010.267361111109</c:v>
                </c:pt>
                <c:pt idx="2958">
                  <c:v>45010.270833333336</c:v>
                </c:pt>
                <c:pt idx="2959">
                  <c:v>45010.274305555555</c:v>
                </c:pt>
                <c:pt idx="2960">
                  <c:v>45010.277777777781</c:v>
                </c:pt>
                <c:pt idx="2961">
                  <c:v>45010.28125</c:v>
                </c:pt>
                <c:pt idx="2962">
                  <c:v>45010.284722222219</c:v>
                </c:pt>
                <c:pt idx="2963">
                  <c:v>45010.288194444445</c:v>
                </c:pt>
                <c:pt idx="2964">
                  <c:v>45010.291666666664</c:v>
                </c:pt>
                <c:pt idx="2965">
                  <c:v>45010.295138888891</c:v>
                </c:pt>
                <c:pt idx="2966">
                  <c:v>45010.298611111109</c:v>
                </c:pt>
                <c:pt idx="2967">
                  <c:v>45010.302083333336</c:v>
                </c:pt>
                <c:pt idx="2968">
                  <c:v>45010.305555555555</c:v>
                </c:pt>
                <c:pt idx="2969">
                  <c:v>45010.309027777781</c:v>
                </c:pt>
                <c:pt idx="2970">
                  <c:v>45010.3125</c:v>
                </c:pt>
                <c:pt idx="2971">
                  <c:v>45010.315972222219</c:v>
                </c:pt>
                <c:pt idx="2972">
                  <c:v>45010.319444444445</c:v>
                </c:pt>
                <c:pt idx="2973">
                  <c:v>45010.322916666664</c:v>
                </c:pt>
                <c:pt idx="2974">
                  <c:v>45010.326388888891</c:v>
                </c:pt>
                <c:pt idx="2975">
                  <c:v>45010.329861111109</c:v>
                </c:pt>
                <c:pt idx="2976">
                  <c:v>45010.333333333336</c:v>
                </c:pt>
                <c:pt idx="2977">
                  <c:v>45010.336805555555</c:v>
                </c:pt>
                <c:pt idx="2978">
                  <c:v>45010.340277777781</c:v>
                </c:pt>
                <c:pt idx="2979">
                  <c:v>45010.34375</c:v>
                </c:pt>
                <c:pt idx="2980">
                  <c:v>45010.347222222219</c:v>
                </c:pt>
                <c:pt idx="2981">
                  <c:v>45010.350694444445</c:v>
                </c:pt>
                <c:pt idx="2982">
                  <c:v>45010.354166666664</c:v>
                </c:pt>
                <c:pt idx="2983">
                  <c:v>45010.357638888891</c:v>
                </c:pt>
                <c:pt idx="2984">
                  <c:v>45010.361111111109</c:v>
                </c:pt>
                <c:pt idx="2985">
                  <c:v>45010.364583333336</c:v>
                </c:pt>
                <c:pt idx="2986">
                  <c:v>45010.368055555555</c:v>
                </c:pt>
                <c:pt idx="2987">
                  <c:v>45010.371527777781</c:v>
                </c:pt>
                <c:pt idx="2988">
                  <c:v>45010.375</c:v>
                </c:pt>
                <c:pt idx="2989">
                  <c:v>45010.378472222219</c:v>
                </c:pt>
                <c:pt idx="2990">
                  <c:v>45010.381944444445</c:v>
                </c:pt>
                <c:pt idx="2991">
                  <c:v>45010.385416666664</c:v>
                </c:pt>
                <c:pt idx="2992">
                  <c:v>45010.388888888891</c:v>
                </c:pt>
                <c:pt idx="2993">
                  <c:v>45010.392361111109</c:v>
                </c:pt>
                <c:pt idx="2994">
                  <c:v>45010.395833333336</c:v>
                </c:pt>
                <c:pt idx="2995">
                  <c:v>45010.399305555555</c:v>
                </c:pt>
                <c:pt idx="2996">
                  <c:v>45010.402777777781</c:v>
                </c:pt>
                <c:pt idx="2997">
                  <c:v>45010.40625</c:v>
                </c:pt>
                <c:pt idx="2998">
                  <c:v>45010.409722222219</c:v>
                </c:pt>
                <c:pt idx="2999">
                  <c:v>45010.413194444445</c:v>
                </c:pt>
                <c:pt idx="3000">
                  <c:v>45010.416666666664</c:v>
                </c:pt>
                <c:pt idx="3001">
                  <c:v>45010.420138888891</c:v>
                </c:pt>
                <c:pt idx="3002">
                  <c:v>45010.423611111109</c:v>
                </c:pt>
                <c:pt idx="3003">
                  <c:v>45010.427083333336</c:v>
                </c:pt>
                <c:pt idx="3004">
                  <c:v>45010.430555555555</c:v>
                </c:pt>
                <c:pt idx="3005">
                  <c:v>45010.434027777781</c:v>
                </c:pt>
                <c:pt idx="3006">
                  <c:v>45010.4375</c:v>
                </c:pt>
                <c:pt idx="3007">
                  <c:v>45010.440972222219</c:v>
                </c:pt>
                <c:pt idx="3008">
                  <c:v>45010.444444444445</c:v>
                </c:pt>
                <c:pt idx="3009">
                  <c:v>45010.447916666664</c:v>
                </c:pt>
                <c:pt idx="3010">
                  <c:v>45010.451388888891</c:v>
                </c:pt>
                <c:pt idx="3011">
                  <c:v>45010.454861111109</c:v>
                </c:pt>
                <c:pt idx="3012">
                  <c:v>45010.458333333336</c:v>
                </c:pt>
                <c:pt idx="3013">
                  <c:v>45010.461805555555</c:v>
                </c:pt>
                <c:pt idx="3014">
                  <c:v>45010.465277777781</c:v>
                </c:pt>
                <c:pt idx="3015">
                  <c:v>45010.46875</c:v>
                </c:pt>
                <c:pt idx="3016">
                  <c:v>45010.472222222219</c:v>
                </c:pt>
                <c:pt idx="3017">
                  <c:v>45010.475694444445</c:v>
                </c:pt>
                <c:pt idx="3018">
                  <c:v>45010.479166666664</c:v>
                </c:pt>
                <c:pt idx="3019">
                  <c:v>45010.482638888891</c:v>
                </c:pt>
                <c:pt idx="3020">
                  <c:v>45010.486111111109</c:v>
                </c:pt>
                <c:pt idx="3021">
                  <c:v>45010.489583333336</c:v>
                </c:pt>
                <c:pt idx="3022">
                  <c:v>45010.493055555555</c:v>
                </c:pt>
                <c:pt idx="3023">
                  <c:v>45010.496527777781</c:v>
                </c:pt>
                <c:pt idx="3024">
                  <c:v>45010.5</c:v>
                </c:pt>
                <c:pt idx="3025">
                  <c:v>45010.503472222219</c:v>
                </c:pt>
                <c:pt idx="3026">
                  <c:v>45010.506944444445</c:v>
                </c:pt>
                <c:pt idx="3027">
                  <c:v>45010.510416666664</c:v>
                </c:pt>
                <c:pt idx="3028">
                  <c:v>45010.513888888891</c:v>
                </c:pt>
                <c:pt idx="3029">
                  <c:v>45010.517361111109</c:v>
                </c:pt>
                <c:pt idx="3030">
                  <c:v>45010.520833333336</c:v>
                </c:pt>
                <c:pt idx="3031">
                  <c:v>45010.524305555555</c:v>
                </c:pt>
                <c:pt idx="3032">
                  <c:v>45010.527777777781</c:v>
                </c:pt>
                <c:pt idx="3033">
                  <c:v>45010.53125</c:v>
                </c:pt>
                <c:pt idx="3034">
                  <c:v>45010.534722222219</c:v>
                </c:pt>
                <c:pt idx="3035">
                  <c:v>45010.538194444445</c:v>
                </c:pt>
                <c:pt idx="3036">
                  <c:v>45010.541666666664</c:v>
                </c:pt>
                <c:pt idx="3037">
                  <c:v>45010.545138888891</c:v>
                </c:pt>
                <c:pt idx="3038">
                  <c:v>45010.548611111109</c:v>
                </c:pt>
                <c:pt idx="3039">
                  <c:v>45010.552083333336</c:v>
                </c:pt>
                <c:pt idx="3040">
                  <c:v>45010.555555555555</c:v>
                </c:pt>
                <c:pt idx="3041">
                  <c:v>45010.559027777781</c:v>
                </c:pt>
                <c:pt idx="3042">
                  <c:v>45010.5625</c:v>
                </c:pt>
                <c:pt idx="3043">
                  <c:v>45010.565972222219</c:v>
                </c:pt>
                <c:pt idx="3044">
                  <c:v>45010.569444444445</c:v>
                </c:pt>
                <c:pt idx="3045">
                  <c:v>45010.572916666664</c:v>
                </c:pt>
                <c:pt idx="3046">
                  <c:v>45010.576388888891</c:v>
                </c:pt>
                <c:pt idx="3047">
                  <c:v>45010.579861111109</c:v>
                </c:pt>
                <c:pt idx="3048">
                  <c:v>45010.583333333336</c:v>
                </c:pt>
                <c:pt idx="3049">
                  <c:v>45010.586805555555</c:v>
                </c:pt>
                <c:pt idx="3050">
                  <c:v>45010.590277777781</c:v>
                </c:pt>
                <c:pt idx="3051">
                  <c:v>45010.59375</c:v>
                </c:pt>
                <c:pt idx="3052">
                  <c:v>45010.597222222219</c:v>
                </c:pt>
                <c:pt idx="3053">
                  <c:v>45010.600694444445</c:v>
                </c:pt>
                <c:pt idx="3054">
                  <c:v>45010.604166666664</c:v>
                </c:pt>
                <c:pt idx="3055">
                  <c:v>45010.607638888891</c:v>
                </c:pt>
                <c:pt idx="3056">
                  <c:v>45010.611111111109</c:v>
                </c:pt>
                <c:pt idx="3057">
                  <c:v>45010.614583333336</c:v>
                </c:pt>
                <c:pt idx="3058">
                  <c:v>45010.618055555555</c:v>
                </c:pt>
                <c:pt idx="3059">
                  <c:v>45010.621527777781</c:v>
                </c:pt>
                <c:pt idx="3060">
                  <c:v>45010.625</c:v>
                </c:pt>
                <c:pt idx="3061">
                  <c:v>45010.628472222219</c:v>
                </c:pt>
                <c:pt idx="3062">
                  <c:v>45010.631944444445</c:v>
                </c:pt>
                <c:pt idx="3063">
                  <c:v>45010.635416666664</c:v>
                </c:pt>
                <c:pt idx="3064">
                  <c:v>45010.638888888891</c:v>
                </c:pt>
                <c:pt idx="3065">
                  <c:v>45010.642361111109</c:v>
                </c:pt>
                <c:pt idx="3066">
                  <c:v>45010.645833333336</c:v>
                </c:pt>
                <c:pt idx="3067">
                  <c:v>45010.649305555555</c:v>
                </c:pt>
                <c:pt idx="3068">
                  <c:v>45010.652777777781</c:v>
                </c:pt>
                <c:pt idx="3069">
                  <c:v>45010.65625</c:v>
                </c:pt>
                <c:pt idx="3070">
                  <c:v>45010.659722222219</c:v>
                </c:pt>
                <c:pt idx="3071">
                  <c:v>45010.663194444445</c:v>
                </c:pt>
                <c:pt idx="3072">
                  <c:v>45010.666666666664</c:v>
                </c:pt>
                <c:pt idx="3073">
                  <c:v>45010.670138888891</c:v>
                </c:pt>
                <c:pt idx="3074">
                  <c:v>45010.673611111109</c:v>
                </c:pt>
                <c:pt idx="3075">
                  <c:v>45010.677083333336</c:v>
                </c:pt>
                <c:pt idx="3076">
                  <c:v>45010.680555555555</c:v>
                </c:pt>
                <c:pt idx="3077">
                  <c:v>45010.684027777781</c:v>
                </c:pt>
                <c:pt idx="3078">
                  <c:v>45010.6875</c:v>
                </c:pt>
                <c:pt idx="3079">
                  <c:v>45010.690972222219</c:v>
                </c:pt>
                <c:pt idx="3080">
                  <c:v>45010.694444444445</c:v>
                </c:pt>
                <c:pt idx="3081">
                  <c:v>45010.697916666664</c:v>
                </c:pt>
                <c:pt idx="3082">
                  <c:v>45010.701388888891</c:v>
                </c:pt>
                <c:pt idx="3083">
                  <c:v>45010.704861111109</c:v>
                </c:pt>
                <c:pt idx="3084">
                  <c:v>45010.708333333336</c:v>
                </c:pt>
                <c:pt idx="3085">
                  <c:v>45010.711805555555</c:v>
                </c:pt>
                <c:pt idx="3086">
                  <c:v>45010.715277777781</c:v>
                </c:pt>
                <c:pt idx="3087">
                  <c:v>45010.71875</c:v>
                </c:pt>
                <c:pt idx="3088">
                  <c:v>45010.722222222219</c:v>
                </c:pt>
                <c:pt idx="3089">
                  <c:v>45010.725694444445</c:v>
                </c:pt>
                <c:pt idx="3090">
                  <c:v>45010.729166666664</c:v>
                </c:pt>
                <c:pt idx="3091">
                  <c:v>45010.732638888891</c:v>
                </c:pt>
                <c:pt idx="3092">
                  <c:v>45010.736111111109</c:v>
                </c:pt>
                <c:pt idx="3093">
                  <c:v>45010.739583333336</c:v>
                </c:pt>
                <c:pt idx="3094">
                  <c:v>45010.743055555555</c:v>
                </c:pt>
                <c:pt idx="3095">
                  <c:v>45010.746527777781</c:v>
                </c:pt>
                <c:pt idx="3096">
                  <c:v>45010.75</c:v>
                </c:pt>
                <c:pt idx="3097">
                  <c:v>45010.753472222219</c:v>
                </c:pt>
                <c:pt idx="3098">
                  <c:v>45010.756944444445</c:v>
                </c:pt>
                <c:pt idx="3099">
                  <c:v>45010.760416666664</c:v>
                </c:pt>
                <c:pt idx="3100">
                  <c:v>45010.763888888891</c:v>
                </c:pt>
                <c:pt idx="3101">
                  <c:v>45010.767361111109</c:v>
                </c:pt>
                <c:pt idx="3102">
                  <c:v>45010.770833333336</c:v>
                </c:pt>
                <c:pt idx="3103">
                  <c:v>45010.774305555555</c:v>
                </c:pt>
                <c:pt idx="3104">
                  <c:v>45010.777777777781</c:v>
                </c:pt>
                <c:pt idx="3105">
                  <c:v>45010.78125</c:v>
                </c:pt>
                <c:pt idx="3106">
                  <c:v>45010.784722222219</c:v>
                </c:pt>
                <c:pt idx="3107">
                  <c:v>45010.788194444445</c:v>
                </c:pt>
                <c:pt idx="3108">
                  <c:v>45010.791666666664</c:v>
                </c:pt>
                <c:pt idx="3109">
                  <c:v>45010.795138888891</c:v>
                </c:pt>
                <c:pt idx="3110">
                  <c:v>45010.798611111109</c:v>
                </c:pt>
                <c:pt idx="3111">
                  <c:v>45010.802083333336</c:v>
                </c:pt>
                <c:pt idx="3112">
                  <c:v>45010.805555555555</c:v>
                </c:pt>
                <c:pt idx="3113">
                  <c:v>45010.809027777781</c:v>
                </c:pt>
                <c:pt idx="3114">
                  <c:v>45010.8125</c:v>
                </c:pt>
                <c:pt idx="3115">
                  <c:v>45010.815972222219</c:v>
                </c:pt>
                <c:pt idx="3116">
                  <c:v>45010.819444444445</c:v>
                </c:pt>
                <c:pt idx="3117">
                  <c:v>45010.822916666664</c:v>
                </c:pt>
                <c:pt idx="3118">
                  <c:v>45010.826388888891</c:v>
                </c:pt>
                <c:pt idx="3119">
                  <c:v>45010.829861111109</c:v>
                </c:pt>
                <c:pt idx="3120">
                  <c:v>45010.833333333336</c:v>
                </c:pt>
                <c:pt idx="3121">
                  <c:v>45010.836805555555</c:v>
                </c:pt>
                <c:pt idx="3122">
                  <c:v>45010.840277777781</c:v>
                </c:pt>
                <c:pt idx="3123">
                  <c:v>45010.84375</c:v>
                </c:pt>
                <c:pt idx="3124">
                  <c:v>45010.847222222219</c:v>
                </c:pt>
                <c:pt idx="3125">
                  <c:v>45010.850694444445</c:v>
                </c:pt>
                <c:pt idx="3126">
                  <c:v>45010.854166666664</c:v>
                </c:pt>
                <c:pt idx="3127">
                  <c:v>45010.857638888891</c:v>
                </c:pt>
                <c:pt idx="3128">
                  <c:v>45010.861111111109</c:v>
                </c:pt>
                <c:pt idx="3129">
                  <c:v>45010.864583333336</c:v>
                </c:pt>
                <c:pt idx="3130">
                  <c:v>45010.868055555555</c:v>
                </c:pt>
                <c:pt idx="3131">
                  <c:v>45010.871527777781</c:v>
                </c:pt>
                <c:pt idx="3132">
                  <c:v>45010.875</c:v>
                </c:pt>
                <c:pt idx="3133">
                  <c:v>45010.878472222219</c:v>
                </c:pt>
                <c:pt idx="3134">
                  <c:v>45010.881944444445</c:v>
                </c:pt>
                <c:pt idx="3135">
                  <c:v>45010.885416666664</c:v>
                </c:pt>
                <c:pt idx="3136">
                  <c:v>45010.888888888891</c:v>
                </c:pt>
                <c:pt idx="3137">
                  <c:v>45010.892361111109</c:v>
                </c:pt>
                <c:pt idx="3138">
                  <c:v>45010.895833333336</c:v>
                </c:pt>
                <c:pt idx="3139">
                  <c:v>45010.899305555555</c:v>
                </c:pt>
                <c:pt idx="3140">
                  <c:v>45010.902777777781</c:v>
                </c:pt>
                <c:pt idx="3141">
                  <c:v>45010.90625</c:v>
                </c:pt>
                <c:pt idx="3142">
                  <c:v>45010.909722222219</c:v>
                </c:pt>
                <c:pt idx="3143">
                  <c:v>45010.913194444445</c:v>
                </c:pt>
                <c:pt idx="3144">
                  <c:v>45010.916666666664</c:v>
                </c:pt>
                <c:pt idx="3145">
                  <c:v>45010.920138888891</c:v>
                </c:pt>
                <c:pt idx="3146">
                  <c:v>45010.923611111109</c:v>
                </c:pt>
                <c:pt idx="3147">
                  <c:v>45010.927083333336</c:v>
                </c:pt>
                <c:pt idx="3148">
                  <c:v>45010.930555555555</c:v>
                </c:pt>
                <c:pt idx="3149">
                  <c:v>45010.934027777781</c:v>
                </c:pt>
                <c:pt idx="3150">
                  <c:v>45010.9375</c:v>
                </c:pt>
                <c:pt idx="3151">
                  <c:v>45010.940972222219</c:v>
                </c:pt>
                <c:pt idx="3152">
                  <c:v>45010.944444444445</c:v>
                </c:pt>
                <c:pt idx="3153">
                  <c:v>45010.947916666664</c:v>
                </c:pt>
                <c:pt idx="3154">
                  <c:v>45010.951388888891</c:v>
                </c:pt>
                <c:pt idx="3155">
                  <c:v>45010.954861111109</c:v>
                </c:pt>
                <c:pt idx="3156">
                  <c:v>45010.958333333336</c:v>
                </c:pt>
                <c:pt idx="3157">
                  <c:v>45010.961805555555</c:v>
                </c:pt>
                <c:pt idx="3158">
                  <c:v>45010.965277777781</c:v>
                </c:pt>
                <c:pt idx="3159">
                  <c:v>45010.96875</c:v>
                </c:pt>
                <c:pt idx="3160">
                  <c:v>45010.972222222219</c:v>
                </c:pt>
                <c:pt idx="3161">
                  <c:v>45010.975694444445</c:v>
                </c:pt>
                <c:pt idx="3162">
                  <c:v>45010.979166666664</c:v>
                </c:pt>
                <c:pt idx="3163">
                  <c:v>45010.982638888891</c:v>
                </c:pt>
                <c:pt idx="3164">
                  <c:v>45010.986111111109</c:v>
                </c:pt>
                <c:pt idx="3165">
                  <c:v>45010.989583333336</c:v>
                </c:pt>
                <c:pt idx="3166">
                  <c:v>45010.993055555555</c:v>
                </c:pt>
                <c:pt idx="3167">
                  <c:v>45010.996527777781</c:v>
                </c:pt>
                <c:pt idx="3168">
                  <c:v>45011</c:v>
                </c:pt>
                <c:pt idx="3169">
                  <c:v>45011.003472222219</c:v>
                </c:pt>
                <c:pt idx="3170">
                  <c:v>45011.006944444445</c:v>
                </c:pt>
                <c:pt idx="3171">
                  <c:v>45011.010416666664</c:v>
                </c:pt>
                <c:pt idx="3172">
                  <c:v>45011.013888888891</c:v>
                </c:pt>
                <c:pt idx="3173">
                  <c:v>45011.017361111109</c:v>
                </c:pt>
                <c:pt idx="3174">
                  <c:v>45011.020833333336</c:v>
                </c:pt>
                <c:pt idx="3175">
                  <c:v>45011.024305555555</c:v>
                </c:pt>
                <c:pt idx="3176">
                  <c:v>45011.027777777781</c:v>
                </c:pt>
                <c:pt idx="3177">
                  <c:v>45011.03125</c:v>
                </c:pt>
                <c:pt idx="3178">
                  <c:v>45011.034722222219</c:v>
                </c:pt>
                <c:pt idx="3179">
                  <c:v>45011.038194444445</c:v>
                </c:pt>
                <c:pt idx="3180">
                  <c:v>45011.041666666664</c:v>
                </c:pt>
                <c:pt idx="3181">
                  <c:v>45011.045138888891</c:v>
                </c:pt>
                <c:pt idx="3182">
                  <c:v>45011.048611111109</c:v>
                </c:pt>
                <c:pt idx="3183">
                  <c:v>45011.052083333336</c:v>
                </c:pt>
                <c:pt idx="3184">
                  <c:v>45011.055555555555</c:v>
                </c:pt>
                <c:pt idx="3185">
                  <c:v>45011.059027777781</c:v>
                </c:pt>
                <c:pt idx="3186">
                  <c:v>45011.0625</c:v>
                </c:pt>
                <c:pt idx="3187">
                  <c:v>45011.065972222219</c:v>
                </c:pt>
                <c:pt idx="3188">
                  <c:v>45011.069444444445</c:v>
                </c:pt>
                <c:pt idx="3189">
                  <c:v>45011.072916666664</c:v>
                </c:pt>
                <c:pt idx="3190">
                  <c:v>45011.076388888891</c:v>
                </c:pt>
                <c:pt idx="3191">
                  <c:v>45011.079861111109</c:v>
                </c:pt>
                <c:pt idx="3192">
                  <c:v>45011.083333333336</c:v>
                </c:pt>
                <c:pt idx="3193">
                  <c:v>45011.086805555555</c:v>
                </c:pt>
                <c:pt idx="3194">
                  <c:v>45011.090277777781</c:v>
                </c:pt>
                <c:pt idx="3195">
                  <c:v>45011.09375</c:v>
                </c:pt>
                <c:pt idx="3196">
                  <c:v>45011.097222222219</c:v>
                </c:pt>
                <c:pt idx="3197">
                  <c:v>45011.100694444445</c:v>
                </c:pt>
                <c:pt idx="3198">
                  <c:v>45011.104166666664</c:v>
                </c:pt>
                <c:pt idx="3199">
                  <c:v>45011.107638888891</c:v>
                </c:pt>
                <c:pt idx="3200">
                  <c:v>45011.111111111109</c:v>
                </c:pt>
                <c:pt idx="3201">
                  <c:v>45011.114583333336</c:v>
                </c:pt>
                <c:pt idx="3202">
                  <c:v>45011.118055555555</c:v>
                </c:pt>
                <c:pt idx="3203">
                  <c:v>45011.121527777781</c:v>
                </c:pt>
                <c:pt idx="3204">
                  <c:v>45011.125</c:v>
                </c:pt>
                <c:pt idx="3205">
                  <c:v>45011.128472222219</c:v>
                </c:pt>
                <c:pt idx="3206">
                  <c:v>45011.131944444445</c:v>
                </c:pt>
                <c:pt idx="3207">
                  <c:v>45011.135416666664</c:v>
                </c:pt>
                <c:pt idx="3208">
                  <c:v>45011.138888888891</c:v>
                </c:pt>
                <c:pt idx="3209">
                  <c:v>45011.142361111109</c:v>
                </c:pt>
                <c:pt idx="3210">
                  <c:v>45011.145833333336</c:v>
                </c:pt>
                <c:pt idx="3211">
                  <c:v>45011.149305555555</c:v>
                </c:pt>
                <c:pt idx="3212">
                  <c:v>45011.152777777781</c:v>
                </c:pt>
                <c:pt idx="3213">
                  <c:v>45011.15625</c:v>
                </c:pt>
                <c:pt idx="3214">
                  <c:v>45011.159722222219</c:v>
                </c:pt>
                <c:pt idx="3215">
                  <c:v>45011.163194444445</c:v>
                </c:pt>
                <c:pt idx="3216">
                  <c:v>45011.166666666664</c:v>
                </c:pt>
                <c:pt idx="3217">
                  <c:v>45011.170138888891</c:v>
                </c:pt>
                <c:pt idx="3218">
                  <c:v>45011.173611111109</c:v>
                </c:pt>
                <c:pt idx="3219">
                  <c:v>45011.177083333336</c:v>
                </c:pt>
                <c:pt idx="3220">
                  <c:v>45011.180555555555</c:v>
                </c:pt>
                <c:pt idx="3221">
                  <c:v>45011.184027777781</c:v>
                </c:pt>
                <c:pt idx="3222">
                  <c:v>45011.1875</c:v>
                </c:pt>
                <c:pt idx="3223">
                  <c:v>45011.190972222219</c:v>
                </c:pt>
                <c:pt idx="3224">
                  <c:v>45011.194444444445</c:v>
                </c:pt>
                <c:pt idx="3225">
                  <c:v>45011.197916666664</c:v>
                </c:pt>
                <c:pt idx="3226">
                  <c:v>45011.201388888891</c:v>
                </c:pt>
                <c:pt idx="3227">
                  <c:v>45011.204861111109</c:v>
                </c:pt>
                <c:pt idx="3228">
                  <c:v>45011.208333333336</c:v>
                </c:pt>
                <c:pt idx="3229">
                  <c:v>45011.211805555555</c:v>
                </c:pt>
                <c:pt idx="3230">
                  <c:v>45011.215277777781</c:v>
                </c:pt>
                <c:pt idx="3231">
                  <c:v>45011.21875</c:v>
                </c:pt>
                <c:pt idx="3232">
                  <c:v>45011.222222222219</c:v>
                </c:pt>
                <c:pt idx="3233">
                  <c:v>45011.225694444445</c:v>
                </c:pt>
                <c:pt idx="3234">
                  <c:v>45011.229166666664</c:v>
                </c:pt>
                <c:pt idx="3235">
                  <c:v>45011.232638888891</c:v>
                </c:pt>
                <c:pt idx="3236">
                  <c:v>45011.236111111109</c:v>
                </c:pt>
                <c:pt idx="3237">
                  <c:v>45011.239583333336</c:v>
                </c:pt>
                <c:pt idx="3238">
                  <c:v>45011.243055555555</c:v>
                </c:pt>
                <c:pt idx="3239">
                  <c:v>45011.246527777781</c:v>
                </c:pt>
                <c:pt idx="3240">
                  <c:v>45011.25</c:v>
                </c:pt>
                <c:pt idx="3241">
                  <c:v>45011.253472222219</c:v>
                </c:pt>
                <c:pt idx="3242">
                  <c:v>45011.256944444445</c:v>
                </c:pt>
                <c:pt idx="3243">
                  <c:v>45011.260416666664</c:v>
                </c:pt>
                <c:pt idx="3244">
                  <c:v>45011.263888888891</c:v>
                </c:pt>
                <c:pt idx="3245">
                  <c:v>45011.267361111109</c:v>
                </c:pt>
                <c:pt idx="3246">
                  <c:v>45011.270833333336</c:v>
                </c:pt>
                <c:pt idx="3247">
                  <c:v>45011.274305555555</c:v>
                </c:pt>
                <c:pt idx="3248">
                  <c:v>45011.277777777781</c:v>
                </c:pt>
                <c:pt idx="3249">
                  <c:v>45011.28125</c:v>
                </c:pt>
                <c:pt idx="3250">
                  <c:v>45011.284722222219</c:v>
                </c:pt>
                <c:pt idx="3251">
                  <c:v>45011.288194444445</c:v>
                </c:pt>
                <c:pt idx="3252">
                  <c:v>45011.291666666664</c:v>
                </c:pt>
                <c:pt idx="3253">
                  <c:v>45011.295138888891</c:v>
                </c:pt>
                <c:pt idx="3254">
                  <c:v>45011.298611111109</c:v>
                </c:pt>
                <c:pt idx="3255">
                  <c:v>45011.302083333336</c:v>
                </c:pt>
                <c:pt idx="3256">
                  <c:v>45011.305555555555</c:v>
                </c:pt>
                <c:pt idx="3257">
                  <c:v>45011.309027777781</c:v>
                </c:pt>
                <c:pt idx="3258">
                  <c:v>45011.3125</c:v>
                </c:pt>
                <c:pt idx="3259">
                  <c:v>45011.315972222219</c:v>
                </c:pt>
                <c:pt idx="3260">
                  <c:v>45011.319444444445</c:v>
                </c:pt>
                <c:pt idx="3261">
                  <c:v>45011.322916666664</c:v>
                </c:pt>
                <c:pt idx="3262">
                  <c:v>45011.326388888891</c:v>
                </c:pt>
                <c:pt idx="3263">
                  <c:v>45011.329861111109</c:v>
                </c:pt>
                <c:pt idx="3264">
                  <c:v>45011.333333333336</c:v>
                </c:pt>
                <c:pt idx="3265">
                  <c:v>45011.336805555555</c:v>
                </c:pt>
                <c:pt idx="3266">
                  <c:v>45011.340277777781</c:v>
                </c:pt>
                <c:pt idx="3267">
                  <c:v>45011.34375</c:v>
                </c:pt>
                <c:pt idx="3268">
                  <c:v>45011.347222222219</c:v>
                </c:pt>
                <c:pt idx="3269">
                  <c:v>45011.350694444445</c:v>
                </c:pt>
                <c:pt idx="3270">
                  <c:v>45011.354166666664</c:v>
                </c:pt>
                <c:pt idx="3271">
                  <c:v>45011.357638888891</c:v>
                </c:pt>
                <c:pt idx="3272">
                  <c:v>45011.361111111109</c:v>
                </c:pt>
                <c:pt idx="3273">
                  <c:v>45011.364583333336</c:v>
                </c:pt>
                <c:pt idx="3274">
                  <c:v>45011.368055555555</c:v>
                </c:pt>
                <c:pt idx="3275">
                  <c:v>45011.371527777781</c:v>
                </c:pt>
                <c:pt idx="3276">
                  <c:v>45011.375</c:v>
                </c:pt>
                <c:pt idx="3277">
                  <c:v>45011.378472222219</c:v>
                </c:pt>
                <c:pt idx="3278">
                  <c:v>45011.381944444445</c:v>
                </c:pt>
                <c:pt idx="3279">
                  <c:v>45011.385416666664</c:v>
                </c:pt>
                <c:pt idx="3280">
                  <c:v>45011.388888888891</c:v>
                </c:pt>
                <c:pt idx="3281">
                  <c:v>45011.392361111109</c:v>
                </c:pt>
                <c:pt idx="3282">
                  <c:v>45011.395833333336</c:v>
                </c:pt>
                <c:pt idx="3283">
                  <c:v>45011.399305555555</c:v>
                </c:pt>
                <c:pt idx="3284">
                  <c:v>45011.402777777781</c:v>
                </c:pt>
                <c:pt idx="3285">
                  <c:v>45011.40625</c:v>
                </c:pt>
                <c:pt idx="3286">
                  <c:v>45011.409722222219</c:v>
                </c:pt>
                <c:pt idx="3287">
                  <c:v>45011.413194444445</c:v>
                </c:pt>
                <c:pt idx="3288">
                  <c:v>45011.416666666664</c:v>
                </c:pt>
                <c:pt idx="3289">
                  <c:v>45011.420138888891</c:v>
                </c:pt>
                <c:pt idx="3290">
                  <c:v>45011.423611111109</c:v>
                </c:pt>
                <c:pt idx="3291">
                  <c:v>45011.427083333336</c:v>
                </c:pt>
                <c:pt idx="3292">
                  <c:v>45011.430555555555</c:v>
                </c:pt>
                <c:pt idx="3293">
                  <c:v>45011.434027777781</c:v>
                </c:pt>
                <c:pt idx="3294">
                  <c:v>45011.4375</c:v>
                </c:pt>
                <c:pt idx="3295">
                  <c:v>45011.440972222219</c:v>
                </c:pt>
                <c:pt idx="3296">
                  <c:v>45011.444444444445</c:v>
                </c:pt>
                <c:pt idx="3297">
                  <c:v>45011.447916666664</c:v>
                </c:pt>
                <c:pt idx="3298">
                  <c:v>45011.451388888891</c:v>
                </c:pt>
                <c:pt idx="3299">
                  <c:v>45011.454861111109</c:v>
                </c:pt>
                <c:pt idx="3300">
                  <c:v>45011.458333333336</c:v>
                </c:pt>
                <c:pt idx="3301">
                  <c:v>45011.461805555555</c:v>
                </c:pt>
                <c:pt idx="3302">
                  <c:v>45011.465277777781</c:v>
                </c:pt>
                <c:pt idx="3303">
                  <c:v>45011.46875</c:v>
                </c:pt>
                <c:pt idx="3304">
                  <c:v>45011.472222222219</c:v>
                </c:pt>
                <c:pt idx="3305">
                  <c:v>45011.475694444445</c:v>
                </c:pt>
                <c:pt idx="3306">
                  <c:v>45011.479166666664</c:v>
                </c:pt>
                <c:pt idx="3307">
                  <c:v>45011.482638888891</c:v>
                </c:pt>
                <c:pt idx="3308">
                  <c:v>45011.486111111109</c:v>
                </c:pt>
                <c:pt idx="3309">
                  <c:v>45011.489583333336</c:v>
                </c:pt>
                <c:pt idx="3310">
                  <c:v>45011.493055555555</c:v>
                </c:pt>
                <c:pt idx="3311">
                  <c:v>45011.496527777781</c:v>
                </c:pt>
                <c:pt idx="3312">
                  <c:v>45011.5</c:v>
                </c:pt>
                <c:pt idx="3313">
                  <c:v>45011.503472222219</c:v>
                </c:pt>
                <c:pt idx="3314">
                  <c:v>45011.506944444445</c:v>
                </c:pt>
                <c:pt idx="3315">
                  <c:v>45011.510416666664</c:v>
                </c:pt>
                <c:pt idx="3316">
                  <c:v>45011.513888888891</c:v>
                </c:pt>
                <c:pt idx="3317">
                  <c:v>45011.517361111109</c:v>
                </c:pt>
                <c:pt idx="3318">
                  <c:v>45011.520833333336</c:v>
                </c:pt>
                <c:pt idx="3319">
                  <c:v>45011.524305555555</c:v>
                </c:pt>
                <c:pt idx="3320">
                  <c:v>45011.527777777781</c:v>
                </c:pt>
                <c:pt idx="3321">
                  <c:v>45011.53125</c:v>
                </c:pt>
                <c:pt idx="3322">
                  <c:v>45011.534722222219</c:v>
                </c:pt>
                <c:pt idx="3323">
                  <c:v>45011.538194444445</c:v>
                </c:pt>
                <c:pt idx="3324">
                  <c:v>45011.541666666664</c:v>
                </c:pt>
                <c:pt idx="3325">
                  <c:v>45011.545138888891</c:v>
                </c:pt>
                <c:pt idx="3326">
                  <c:v>45011.548611111109</c:v>
                </c:pt>
                <c:pt idx="3327">
                  <c:v>45011.552083333336</c:v>
                </c:pt>
                <c:pt idx="3328">
                  <c:v>45011.555555555555</c:v>
                </c:pt>
                <c:pt idx="3329">
                  <c:v>45011.559027777781</c:v>
                </c:pt>
                <c:pt idx="3330">
                  <c:v>45011.5625</c:v>
                </c:pt>
                <c:pt idx="3331">
                  <c:v>45011.565972222219</c:v>
                </c:pt>
                <c:pt idx="3332">
                  <c:v>45011.569444444445</c:v>
                </c:pt>
                <c:pt idx="3333">
                  <c:v>45011.572916666664</c:v>
                </c:pt>
                <c:pt idx="3334">
                  <c:v>45011.576388888891</c:v>
                </c:pt>
                <c:pt idx="3335">
                  <c:v>45011.579861111109</c:v>
                </c:pt>
                <c:pt idx="3336">
                  <c:v>45011.583333333336</c:v>
                </c:pt>
                <c:pt idx="3337">
                  <c:v>45011.586805555555</c:v>
                </c:pt>
                <c:pt idx="3338">
                  <c:v>45011.590277777781</c:v>
                </c:pt>
                <c:pt idx="3339">
                  <c:v>45011.59375</c:v>
                </c:pt>
                <c:pt idx="3340">
                  <c:v>45011.597222222219</c:v>
                </c:pt>
                <c:pt idx="3341">
                  <c:v>45011.600694444445</c:v>
                </c:pt>
                <c:pt idx="3342">
                  <c:v>45011.604166666664</c:v>
                </c:pt>
                <c:pt idx="3343">
                  <c:v>45011.607638888891</c:v>
                </c:pt>
                <c:pt idx="3344">
                  <c:v>45011.611111111109</c:v>
                </c:pt>
                <c:pt idx="3345">
                  <c:v>45011.614583333336</c:v>
                </c:pt>
                <c:pt idx="3346">
                  <c:v>45011.618055555555</c:v>
                </c:pt>
                <c:pt idx="3347">
                  <c:v>45011.621527777781</c:v>
                </c:pt>
                <c:pt idx="3348">
                  <c:v>45011.625</c:v>
                </c:pt>
                <c:pt idx="3349">
                  <c:v>45011.628472222219</c:v>
                </c:pt>
                <c:pt idx="3350">
                  <c:v>45011.631944444445</c:v>
                </c:pt>
                <c:pt idx="3351">
                  <c:v>45011.635416666664</c:v>
                </c:pt>
                <c:pt idx="3352">
                  <c:v>45011.638888888891</c:v>
                </c:pt>
                <c:pt idx="3353">
                  <c:v>45011.642361111109</c:v>
                </c:pt>
                <c:pt idx="3354">
                  <c:v>45011.645833333336</c:v>
                </c:pt>
                <c:pt idx="3355">
                  <c:v>45011.649305555555</c:v>
                </c:pt>
                <c:pt idx="3356">
                  <c:v>45011.652777777781</c:v>
                </c:pt>
                <c:pt idx="3357">
                  <c:v>45011.65625</c:v>
                </c:pt>
                <c:pt idx="3358">
                  <c:v>45011.659722222219</c:v>
                </c:pt>
                <c:pt idx="3359">
                  <c:v>45011.663194444445</c:v>
                </c:pt>
                <c:pt idx="3360">
                  <c:v>45011.666666666664</c:v>
                </c:pt>
                <c:pt idx="3361">
                  <c:v>45011.670138888891</c:v>
                </c:pt>
                <c:pt idx="3362">
                  <c:v>45011.673611111109</c:v>
                </c:pt>
                <c:pt idx="3363">
                  <c:v>45011.677083333336</c:v>
                </c:pt>
                <c:pt idx="3364">
                  <c:v>45011.680555555555</c:v>
                </c:pt>
                <c:pt idx="3365">
                  <c:v>45011.684027777781</c:v>
                </c:pt>
                <c:pt idx="3366">
                  <c:v>45011.6875</c:v>
                </c:pt>
                <c:pt idx="3367">
                  <c:v>45011.690972222219</c:v>
                </c:pt>
                <c:pt idx="3368">
                  <c:v>45011.694444444445</c:v>
                </c:pt>
                <c:pt idx="3369">
                  <c:v>45011.697916666664</c:v>
                </c:pt>
                <c:pt idx="3370">
                  <c:v>45011.701388888891</c:v>
                </c:pt>
                <c:pt idx="3371">
                  <c:v>45011.704861111109</c:v>
                </c:pt>
                <c:pt idx="3372">
                  <c:v>45011.708333333336</c:v>
                </c:pt>
                <c:pt idx="3373">
                  <c:v>45011.711805555555</c:v>
                </c:pt>
                <c:pt idx="3374">
                  <c:v>45011.715277777781</c:v>
                </c:pt>
                <c:pt idx="3375">
                  <c:v>45011.71875</c:v>
                </c:pt>
                <c:pt idx="3376">
                  <c:v>45011.722222222219</c:v>
                </c:pt>
                <c:pt idx="3377">
                  <c:v>45011.725694444445</c:v>
                </c:pt>
                <c:pt idx="3378">
                  <c:v>45011.729166666664</c:v>
                </c:pt>
                <c:pt idx="3379">
                  <c:v>45011.732638888891</c:v>
                </c:pt>
                <c:pt idx="3380">
                  <c:v>45011.736111111109</c:v>
                </c:pt>
                <c:pt idx="3381">
                  <c:v>45011.739583333336</c:v>
                </c:pt>
                <c:pt idx="3382">
                  <c:v>45011.743055555555</c:v>
                </c:pt>
                <c:pt idx="3383">
                  <c:v>45011.746527777781</c:v>
                </c:pt>
                <c:pt idx="3384">
                  <c:v>45011.75</c:v>
                </c:pt>
                <c:pt idx="3385">
                  <c:v>45011.753472222219</c:v>
                </c:pt>
                <c:pt idx="3386">
                  <c:v>45011.756944444445</c:v>
                </c:pt>
                <c:pt idx="3387">
                  <c:v>45011.760416666664</c:v>
                </c:pt>
                <c:pt idx="3388">
                  <c:v>45011.763888888891</c:v>
                </c:pt>
                <c:pt idx="3389">
                  <c:v>45011.767361111109</c:v>
                </c:pt>
                <c:pt idx="3390">
                  <c:v>45011.770833333336</c:v>
                </c:pt>
                <c:pt idx="3391">
                  <c:v>45011.774305555555</c:v>
                </c:pt>
                <c:pt idx="3392">
                  <c:v>45011.777777777781</c:v>
                </c:pt>
                <c:pt idx="3393">
                  <c:v>45011.78125</c:v>
                </c:pt>
                <c:pt idx="3394">
                  <c:v>45011.784722222219</c:v>
                </c:pt>
                <c:pt idx="3395">
                  <c:v>45011.788194444445</c:v>
                </c:pt>
                <c:pt idx="3396">
                  <c:v>45011.791666666664</c:v>
                </c:pt>
                <c:pt idx="3397">
                  <c:v>45011.795138888891</c:v>
                </c:pt>
                <c:pt idx="3398">
                  <c:v>45011.798611111109</c:v>
                </c:pt>
                <c:pt idx="3399">
                  <c:v>45011.802083333336</c:v>
                </c:pt>
                <c:pt idx="3400">
                  <c:v>45011.805555555555</c:v>
                </c:pt>
                <c:pt idx="3401">
                  <c:v>45011.809027777781</c:v>
                </c:pt>
                <c:pt idx="3402">
                  <c:v>45011.8125</c:v>
                </c:pt>
                <c:pt idx="3403">
                  <c:v>45011.815972222219</c:v>
                </c:pt>
                <c:pt idx="3404">
                  <c:v>45011.819444444445</c:v>
                </c:pt>
                <c:pt idx="3405">
                  <c:v>45011.822916666664</c:v>
                </c:pt>
                <c:pt idx="3406">
                  <c:v>45011.826388888891</c:v>
                </c:pt>
                <c:pt idx="3407">
                  <c:v>45011.829861111109</c:v>
                </c:pt>
                <c:pt idx="3408">
                  <c:v>45011.833333333336</c:v>
                </c:pt>
                <c:pt idx="3409">
                  <c:v>45011.836805555555</c:v>
                </c:pt>
                <c:pt idx="3410">
                  <c:v>45011.840277777781</c:v>
                </c:pt>
                <c:pt idx="3411">
                  <c:v>45011.84375</c:v>
                </c:pt>
                <c:pt idx="3412">
                  <c:v>45011.847222222219</c:v>
                </c:pt>
                <c:pt idx="3413">
                  <c:v>45011.850694444445</c:v>
                </c:pt>
                <c:pt idx="3414">
                  <c:v>45011.854166666664</c:v>
                </c:pt>
                <c:pt idx="3415">
                  <c:v>45011.857638888891</c:v>
                </c:pt>
                <c:pt idx="3416">
                  <c:v>45011.861111111109</c:v>
                </c:pt>
                <c:pt idx="3417">
                  <c:v>45011.864583333336</c:v>
                </c:pt>
                <c:pt idx="3418">
                  <c:v>45011.868055555555</c:v>
                </c:pt>
                <c:pt idx="3419">
                  <c:v>45011.871527777781</c:v>
                </c:pt>
                <c:pt idx="3420">
                  <c:v>45011.875</c:v>
                </c:pt>
                <c:pt idx="3421">
                  <c:v>45011.878472222219</c:v>
                </c:pt>
                <c:pt idx="3422">
                  <c:v>45011.881944444445</c:v>
                </c:pt>
                <c:pt idx="3423">
                  <c:v>45011.885416666664</c:v>
                </c:pt>
                <c:pt idx="3424">
                  <c:v>45011.888888888891</c:v>
                </c:pt>
                <c:pt idx="3425">
                  <c:v>45011.892361111109</c:v>
                </c:pt>
                <c:pt idx="3426">
                  <c:v>45011.895833333336</c:v>
                </c:pt>
                <c:pt idx="3427">
                  <c:v>45011.899305555555</c:v>
                </c:pt>
                <c:pt idx="3428">
                  <c:v>45011.902777777781</c:v>
                </c:pt>
                <c:pt idx="3429">
                  <c:v>45011.90625</c:v>
                </c:pt>
                <c:pt idx="3430">
                  <c:v>45011.909722222219</c:v>
                </c:pt>
                <c:pt idx="3431">
                  <c:v>45011.913194444445</c:v>
                </c:pt>
                <c:pt idx="3432">
                  <c:v>45011.916666666664</c:v>
                </c:pt>
                <c:pt idx="3433">
                  <c:v>45011.920138888891</c:v>
                </c:pt>
                <c:pt idx="3434">
                  <c:v>45011.923611111109</c:v>
                </c:pt>
                <c:pt idx="3435">
                  <c:v>45011.927083333336</c:v>
                </c:pt>
                <c:pt idx="3436">
                  <c:v>45011.930555555555</c:v>
                </c:pt>
                <c:pt idx="3437">
                  <c:v>45011.934027777781</c:v>
                </c:pt>
                <c:pt idx="3438">
                  <c:v>45011.9375</c:v>
                </c:pt>
                <c:pt idx="3439">
                  <c:v>45011.940972222219</c:v>
                </c:pt>
                <c:pt idx="3440">
                  <c:v>45011.944444444445</c:v>
                </c:pt>
                <c:pt idx="3441">
                  <c:v>45011.947916666664</c:v>
                </c:pt>
                <c:pt idx="3442">
                  <c:v>45011.951388888891</c:v>
                </c:pt>
                <c:pt idx="3443">
                  <c:v>45011.954861111109</c:v>
                </c:pt>
                <c:pt idx="3444">
                  <c:v>45011.958333333336</c:v>
                </c:pt>
                <c:pt idx="3445">
                  <c:v>45011.961805555555</c:v>
                </c:pt>
                <c:pt idx="3446">
                  <c:v>45011.965277777781</c:v>
                </c:pt>
                <c:pt idx="3447">
                  <c:v>45011.96875</c:v>
                </c:pt>
                <c:pt idx="3448">
                  <c:v>45011.972222222219</c:v>
                </c:pt>
                <c:pt idx="3449">
                  <c:v>45011.975694444445</c:v>
                </c:pt>
                <c:pt idx="3450">
                  <c:v>45011.979166666664</c:v>
                </c:pt>
                <c:pt idx="3451">
                  <c:v>45011.982638888891</c:v>
                </c:pt>
                <c:pt idx="3452">
                  <c:v>45011.986111111109</c:v>
                </c:pt>
                <c:pt idx="3453">
                  <c:v>45011.989583333336</c:v>
                </c:pt>
                <c:pt idx="3454">
                  <c:v>45011.993055555555</c:v>
                </c:pt>
                <c:pt idx="3455">
                  <c:v>45011.996527777781</c:v>
                </c:pt>
                <c:pt idx="3456">
                  <c:v>45012</c:v>
                </c:pt>
                <c:pt idx="3457">
                  <c:v>45012.003472222219</c:v>
                </c:pt>
                <c:pt idx="3458">
                  <c:v>45012.006944444445</c:v>
                </c:pt>
                <c:pt idx="3459">
                  <c:v>45012.010416666664</c:v>
                </c:pt>
                <c:pt idx="3460">
                  <c:v>45012.013888888891</c:v>
                </c:pt>
                <c:pt idx="3461">
                  <c:v>45012.017361111109</c:v>
                </c:pt>
                <c:pt idx="3462">
                  <c:v>45012.020833333336</c:v>
                </c:pt>
                <c:pt idx="3463">
                  <c:v>45012.024305555555</c:v>
                </c:pt>
                <c:pt idx="3464">
                  <c:v>45012.027777777781</c:v>
                </c:pt>
                <c:pt idx="3465">
                  <c:v>45012.03125</c:v>
                </c:pt>
                <c:pt idx="3466">
                  <c:v>45012.034722222219</c:v>
                </c:pt>
                <c:pt idx="3467">
                  <c:v>45012.038194444445</c:v>
                </c:pt>
                <c:pt idx="3468">
                  <c:v>45012.041666666664</c:v>
                </c:pt>
                <c:pt idx="3469">
                  <c:v>45012.045138888891</c:v>
                </c:pt>
                <c:pt idx="3470">
                  <c:v>45012.048611111109</c:v>
                </c:pt>
                <c:pt idx="3471">
                  <c:v>45012.052083333336</c:v>
                </c:pt>
                <c:pt idx="3472">
                  <c:v>45012.055555555555</c:v>
                </c:pt>
                <c:pt idx="3473">
                  <c:v>45012.059027777781</c:v>
                </c:pt>
                <c:pt idx="3474">
                  <c:v>45012.0625</c:v>
                </c:pt>
                <c:pt idx="3475">
                  <c:v>45012.065972222219</c:v>
                </c:pt>
                <c:pt idx="3476">
                  <c:v>45012.069444444445</c:v>
                </c:pt>
                <c:pt idx="3477">
                  <c:v>45012.072916666664</c:v>
                </c:pt>
                <c:pt idx="3478">
                  <c:v>45012.076388888891</c:v>
                </c:pt>
                <c:pt idx="3479">
                  <c:v>45012.079861111109</c:v>
                </c:pt>
                <c:pt idx="3480">
                  <c:v>45012.083333333336</c:v>
                </c:pt>
                <c:pt idx="3481">
                  <c:v>45012.086805555555</c:v>
                </c:pt>
                <c:pt idx="3482">
                  <c:v>45012.090277777781</c:v>
                </c:pt>
                <c:pt idx="3483">
                  <c:v>45012.09375</c:v>
                </c:pt>
                <c:pt idx="3484">
                  <c:v>45012.097222222219</c:v>
                </c:pt>
                <c:pt idx="3485">
                  <c:v>45012.100694444445</c:v>
                </c:pt>
                <c:pt idx="3486">
                  <c:v>45012.104166666664</c:v>
                </c:pt>
                <c:pt idx="3487">
                  <c:v>45012.107638888891</c:v>
                </c:pt>
                <c:pt idx="3488">
                  <c:v>45012.111111111109</c:v>
                </c:pt>
                <c:pt idx="3489">
                  <c:v>45012.114583333336</c:v>
                </c:pt>
                <c:pt idx="3490">
                  <c:v>45012.118055555555</c:v>
                </c:pt>
                <c:pt idx="3491">
                  <c:v>45012.121527777781</c:v>
                </c:pt>
                <c:pt idx="3492">
                  <c:v>45012.125</c:v>
                </c:pt>
                <c:pt idx="3493">
                  <c:v>45012.128472222219</c:v>
                </c:pt>
                <c:pt idx="3494">
                  <c:v>45012.131944444445</c:v>
                </c:pt>
                <c:pt idx="3495">
                  <c:v>45012.135416666664</c:v>
                </c:pt>
                <c:pt idx="3496">
                  <c:v>45012.138888888891</c:v>
                </c:pt>
                <c:pt idx="3497">
                  <c:v>45012.142361111109</c:v>
                </c:pt>
                <c:pt idx="3498">
                  <c:v>45012.145833333336</c:v>
                </c:pt>
                <c:pt idx="3499">
                  <c:v>45012.149305555555</c:v>
                </c:pt>
                <c:pt idx="3500">
                  <c:v>45012.152777777781</c:v>
                </c:pt>
                <c:pt idx="3501">
                  <c:v>45012.15625</c:v>
                </c:pt>
                <c:pt idx="3502">
                  <c:v>45012.159722222219</c:v>
                </c:pt>
                <c:pt idx="3503">
                  <c:v>45012.163194444445</c:v>
                </c:pt>
                <c:pt idx="3504">
                  <c:v>45012.166666666664</c:v>
                </c:pt>
                <c:pt idx="3505">
                  <c:v>45012.170138888891</c:v>
                </c:pt>
                <c:pt idx="3506">
                  <c:v>45012.173611111109</c:v>
                </c:pt>
                <c:pt idx="3507">
                  <c:v>45012.177083333336</c:v>
                </c:pt>
                <c:pt idx="3508">
                  <c:v>45012.180555555555</c:v>
                </c:pt>
                <c:pt idx="3509">
                  <c:v>45012.184027777781</c:v>
                </c:pt>
                <c:pt idx="3510">
                  <c:v>45012.1875</c:v>
                </c:pt>
                <c:pt idx="3511">
                  <c:v>45012.190972222219</c:v>
                </c:pt>
                <c:pt idx="3512">
                  <c:v>45012.194444444445</c:v>
                </c:pt>
                <c:pt idx="3513">
                  <c:v>45012.197916666664</c:v>
                </c:pt>
                <c:pt idx="3514">
                  <c:v>45012.201388888891</c:v>
                </c:pt>
                <c:pt idx="3515">
                  <c:v>45012.204861111109</c:v>
                </c:pt>
                <c:pt idx="3516">
                  <c:v>45012.208333333336</c:v>
                </c:pt>
                <c:pt idx="3517">
                  <c:v>45012.211805555555</c:v>
                </c:pt>
                <c:pt idx="3518">
                  <c:v>45012.215277777781</c:v>
                </c:pt>
                <c:pt idx="3519">
                  <c:v>45012.21875</c:v>
                </c:pt>
                <c:pt idx="3520">
                  <c:v>45012.222222222219</c:v>
                </c:pt>
                <c:pt idx="3521">
                  <c:v>45012.225694444445</c:v>
                </c:pt>
                <c:pt idx="3522">
                  <c:v>45012.229166666664</c:v>
                </c:pt>
                <c:pt idx="3523">
                  <c:v>45012.232638888891</c:v>
                </c:pt>
                <c:pt idx="3524">
                  <c:v>45012.236111111109</c:v>
                </c:pt>
                <c:pt idx="3525">
                  <c:v>45012.239583333336</c:v>
                </c:pt>
                <c:pt idx="3526">
                  <c:v>45012.243055555555</c:v>
                </c:pt>
                <c:pt idx="3527">
                  <c:v>45012.246527777781</c:v>
                </c:pt>
                <c:pt idx="3528">
                  <c:v>45012.25</c:v>
                </c:pt>
                <c:pt idx="3529">
                  <c:v>45012.253472222219</c:v>
                </c:pt>
                <c:pt idx="3530">
                  <c:v>45012.256944444445</c:v>
                </c:pt>
                <c:pt idx="3531">
                  <c:v>45012.260416666664</c:v>
                </c:pt>
                <c:pt idx="3532">
                  <c:v>45012.263888888891</c:v>
                </c:pt>
                <c:pt idx="3533">
                  <c:v>45012.267361111109</c:v>
                </c:pt>
                <c:pt idx="3534">
                  <c:v>45012.270833333336</c:v>
                </c:pt>
                <c:pt idx="3535">
                  <c:v>45012.274305555555</c:v>
                </c:pt>
                <c:pt idx="3536">
                  <c:v>45012.277777777781</c:v>
                </c:pt>
                <c:pt idx="3537">
                  <c:v>45012.28125</c:v>
                </c:pt>
                <c:pt idx="3538">
                  <c:v>45012.284722222219</c:v>
                </c:pt>
                <c:pt idx="3539">
                  <c:v>45012.288194444445</c:v>
                </c:pt>
                <c:pt idx="3540">
                  <c:v>45012.291666666664</c:v>
                </c:pt>
                <c:pt idx="3541">
                  <c:v>45012.295138888891</c:v>
                </c:pt>
                <c:pt idx="3542">
                  <c:v>45012.298611111109</c:v>
                </c:pt>
                <c:pt idx="3543">
                  <c:v>45012.302083333336</c:v>
                </c:pt>
                <c:pt idx="3544">
                  <c:v>45012.305555555555</c:v>
                </c:pt>
                <c:pt idx="3545">
                  <c:v>45012.309027777781</c:v>
                </c:pt>
                <c:pt idx="3546">
                  <c:v>45012.3125</c:v>
                </c:pt>
                <c:pt idx="3547">
                  <c:v>45012.315972222219</c:v>
                </c:pt>
                <c:pt idx="3548">
                  <c:v>45012.319444444445</c:v>
                </c:pt>
                <c:pt idx="3549">
                  <c:v>45012.322916666664</c:v>
                </c:pt>
                <c:pt idx="3550">
                  <c:v>45012.326388888891</c:v>
                </c:pt>
                <c:pt idx="3551">
                  <c:v>45012.329861111109</c:v>
                </c:pt>
                <c:pt idx="3552">
                  <c:v>45012.333333333336</c:v>
                </c:pt>
                <c:pt idx="3553">
                  <c:v>45012.336805555555</c:v>
                </c:pt>
                <c:pt idx="3554">
                  <c:v>45012.340277777781</c:v>
                </c:pt>
                <c:pt idx="3555">
                  <c:v>45012.34375</c:v>
                </c:pt>
                <c:pt idx="3556">
                  <c:v>45012.347222222219</c:v>
                </c:pt>
                <c:pt idx="3557">
                  <c:v>45012.350694444445</c:v>
                </c:pt>
                <c:pt idx="3558">
                  <c:v>45012.354166666664</c:v>
                </c:pt>
                <c:pt idx="3559">
                  <c:v>45012.357638888891</c:v>
                </c:pt>
                <c:pt idx="3560">
                  <c:v>45012.361111111109</c:v>
                </c:pt>
                <c:pt idx="3561">
                  <c:v>45012.364583333336</c:v>
                </c:pt>
                <c:pt idx="3562">
                  <c:v>45012.368055555555</c:v>
                </c:pt>
                <c:pt idx="3563">
                  <c:v>45012.371527777781</c:v>
                </c:pt>
                <c:pt idx="3564">
                  <c:v>45012.375</c:v>
                </c:pt>
                <c:pt idx="3565">
                  <c:v>45012.378472222219</c:v>
                </c:pt>
                <c:pt idx="3566">
                  <c:v>45012.381944444445</c:v>
                </c:pt>
                <c:pt idx="3567">
                  <c:v>45012.385416666664</c:v>
                </c:pt>
                <c:pt idx="3568">
                  <c:v>45012.388888888891</c:v>
                </c:pt>
                <c:pt idx="3569">
                  <c:v>45012.392361111109</c:v>
                </c:pt>
                <c:pt idx="3570">
                  <c:v>45012.395833333336</c:v>
                </c:pt>
                <c:pt idx="3571">
                  <c:v>45012.399305555555</c:v>
                </c:pt>
                <c:pt idx="3572">
                  <c:v>45012.402777777781</c:v>
                </c:pt>
                <c:pt idx="3573">
                  <c:v>45012.40625</c:v>
                </c:pt>
                <c:pt idx="3574">
                  <c:v>45012.409722222219</c:v>
                </c:pt>
                <c:pt idx="3575">
                  <c:v>45012.413194444445</c:v>
                </c:pt>
                <c:pt idx="3576">
                  <c:v>45012.416666666664</c:v>
                </c:pt>
                <c:pt idx="3577">
                  <c:v>45012.420138888891</c:v>
                </c:pt>
                <c:pt idx="3578">
                  <c:v>45012.423611111109</c:v>
                </c:pt>
                <c:pt idx="3579">
                  <c:v>45012.427083333336</c:v>
                </c:pt>
                <c:pt idx="3580">
                  <c:v>45012.430555555555</c:v>
                </c:pt>
                <c:pt idx="3581">
                  <c:v>45012.434027777781</c:v>
                </c:pt>
                <c:pt idx="3582">
                  <c:v>45012.4375</c:v>
                </c:pt>
                <c:pt idx="3583">
                  <c:v>45012.440972222219</c:v>
                </c:pt>
                <c:pt idx="3584">
                  <c:v>45012.444444444445</c:v>
                </c:pt>
                <c:pt idx="3585">
                  <c:v>45012.447916666664</c:v>
                </c:pt>
                <c:pt idx="3586">
                  <c:v>45012.451388888891</c:v>
                </c:pt>
                <c:pt idx="3587">
                  <c:v>45012.454861111109</c:v>
                </c:pt>
                <c:pt idx="3588">
                  <c:v>45012.458333333336</c:v>
                </c:pt>
                <c:pt idx="3589">
                  <c:v>45012.461805555555</c:v>
                </c:pt>
                <c:pt idx="3590">
                  <c:v>45012.465277777781</c:v>
                </c:pt>
                <c:pt idx="3591">
                  <c:v>45012.46875</c:v>
                </c:pt>
                <c:pt idx="3592">
                  <c:v>45012.472222222219</c:v>
                </c:pt>
                <c:pt idx="3593">
                  <c:v>45012.475694444445</c:v>
                </c:pt>
                <c:pt idx="3594">
                  <c:v>45012.479166666664</c:v>
                </c:pt>
                <c:pt idx="3595">
                  <c:v>45012.482638888891</c:v>
                </c:pt>
                <c:pt idx="3596">
                  <c:v>45012.486111111109</c:v>
                </c:pt>
                <c:pt idx="3597">
                  <c:v>45012.489583333336</c:v>
                </c:pt>
                <c:pt idx="3598">
                  <c:v>45012.493055555555</c:v>
                </c:pt>
                <c:pt idx="3599">
                  <c:v>45012.496527777781</c:v>
                </c:pt>
                <c:pt idx="3600">
                  <c:v>45012.5</c:v>
                </c:pt>
                <c:pt idx="3601">
                  <c:v>45012.503472222219</c:v>
                </c:pt>
                <c:pt idx="3602">
                  <c:v>45012.506944444445</c:v>
                </c:pt>
                <c:pt idx="3603">
                  <c:v>45012.510416666664</c:v>
                </c:pt>
                <c:pt idx="3604">
                  <c:v>45012.513888888891</c:v>
                </c:pt>
                <c:pt idx="3605">
                  <c:v>45012.517361111109</c:v>
                </c:pt>
                <c:pt idx="3606">
                  <c:v>45012.520833333336</c:v>
                </c:pt>
                <c:pt idx="3607">
                  <c:v>45012.524305555555</c:v>
                </c:pt>
                <c:pt idx="3608">
                  <c:v>45012.527777777781</c:v>
                </c:pt>
                <c:pt idx="3609">
                  <c:v>45012.53125</c:v>
                </c:pt>
                <c:pt idx="3610">
                  <c:v>45012.534722222219</c:v>
                </c:pt>
                <c:pt idx="3611">
                  <c:v>45012.538194444445</c:v>
                </c:pt>
                <c:pt idx="3612">
                  <c:v>45012.541666666664</c:v>
                </c:pt>
                <c:pt idx="3613">
                  <c:v>45012.545138888891</c:v>
                </c:pt>
                <c:pt idx="3614">
                  <c:v>45012.548611111109</c:v>
                </c:pt>
                <c:pt idx="3615">
                  <c:v>45012.552083333336</c:v>
                </c:pt>
                <c:pt idx="3616">
                  <c:v>45012.555555555555</c:v>
                </c:pt>
                <c:pt idx="3617">
                  <c:v>45012.559027777781</c:v>
                </c:pt>
                <c:pt idx="3618">
                  <c:v>45012.5625</c:v>
                </c:pt>
                <c:pt idx="3619">
                  <c:v>45012.565972222219</c:v>
                </c:pt>
                <c:pt idx="3620">
                  <c:v>45012.569444444445</c:v>
                </c:pt>
                <c:pt idx="3621">
                  <c:v>45012.572916666664</c:v>
                </c:pt>
                <c:pt idx="3622">
                  <c:v>45012.576388888891</c:v>
                </c:pt>
                <c:pt idx="3623">
                  <c:v>45012.579861111109</c:v>
                </c:pt>
                <c:pt idx="3624">
                  <c:v>45012.583333333336</c:v>
                </c:pt>
                <c:pt idx="3625">
                  <c:v>45012.586805555555</c:v>
                </c:pt>
                <c:pt idx="3626">
                  <c:v>45012.590277777781</c:v>
                </c:pt>
                <c:pt idx="3627">
                  <c:v>45012.59375</c:v>
                </c:pt>
                <c:pt idx="3628">
                  <c:v>45012.597222222219</c:v>
                </c:pt>
                <c:pt idx="3629">
                  <c:v>45012.600694444445</c:v>
                </c:pt>
                <c:pt idx="3630">
                  <c:v>45012.604166666664</c:v>
                </c:pt>
                <c:pt idx="3631">
                  <c:v>45012.607638888891</c:v>
                </c:pt>
                <c:pt idx="3632">
                  <c:v>45012.611111111109</c:v>
                </c:pt>
                <c:pt idx="3633">
                  <c:v>45012.614583333336</c:v>
                </c:pt>
                <c:pt idx="3634">
                  <c:v>45012.618055555555</c:v>
                </c:pt>
                <c:pt idx="3635">
                  <c:v>45012.621527777781</c:v>
                </c:pt>
                <c:pt idx="3636">
                  <c:v>45012.625</c:v>
                </c:pt>
                <c:pt idx="3637">
                  <c:v>45012.628472222219</c:v>
                </c:pt>
                <c:pt idx="3638">
                  <c:v>45012.631944444445</c:v>
                </c:pt>
                <c:pt idx="3639">
                  <c:v>45012.635416666664</c:v>
                </c:pt>
                <c:pt idx="3640">
                  <c:v>45012.638888888891</c:v>
                </c:pt>
                <c:pt idx="3641">
                  <c:v>45012.642361111109</c:v>
                </c:pt>
                <c:pt idx="3642">
                  <c:v>45012.645833333336</c:v>
                </c:pt>
                <c:pt idx="3643">
                  <c:v>45012.649305555555</c:v>
                </c:pt>
                <c:pt idx="3644">
                  <c:v>45012.652777777781</c:v>
                </c:pt>
                <c:pt idx="3645">
                  <c:v>45012.65625</c:v>
                </c:pt>
                <c:pt idx="3646">
                  <c:v>45012.659722222219</c:v>
                </c:pt>
                <c:pt idx="3647">
                  <c:v>45012.663194444445</c:v>
                </c:pt>
                <c:pt idx="3648">
                  <c:v>45012.666666666664</c:v>
                </c:pt>
                <c:pt idx="3649">
                  <c:v>45012.670138888891</c:v>
                </c:pt>
                <c:pt idx="3650">
                  <c:v>45012.673611111109</c:v>
                </c:pt>
                <c:pt idx="3651">
                  <c:v>45012.677083333336</c:v>
                </c:pt>
                <c:pt idx="3652">
                  <c:v>45012.680555555555</c:v>
                </c:pt>
                <c:pt idx="3653">
                  <c:v>45012.684027777781</c:v>
                </c:pt>
                <c:pt idx="3654">
                  <c:v>45012.6875</c:v>
                </c:pt>
                <c:pt idx="3655">
                  <c:v>45012.690972222219</c:v>
                </c:pt>
                <c:pt idx="3656">
                  <c:v>45012.694444444445</c:v>
                </c:pt>
                <c:pt idx="3657">
                  <c:v>45012.697916666664</c:v>
                </c:pt>
                <c:pt idx="3658">
                  <c:v>45012.701388888891</c:v>
                </c:pt>
                <c:pt idx="3659">
                  <c:v>45012.704861111109</c:v>
                </c:pt>
                <c:pt idx="3660">
                  <c:v>45012.708333333336</c:v>
                </c:pt>
                <c:pt idx="3661">
                  <c:v>45012.711805555555</c:v>
                </c:pt>
                <c:pt idx="3662">
                  <c:v>45012.715277777781</c:v>
                </c:pt>
                <c:pt idx="3663">
                  <c:v>45012.71875</c:v>
                </c:pt>
                <c:pt idx="3664">
                  <c:v>45012.722222222219</c:v>
                </c:pt>
                <c:pt idx="3665">
                  <c:v>45012.725694444445</c:v>
                </c:pt>
                <c:pt idx="3666">
                  <c:v>45012.729166666664</c:v>
                </c:pt>
                <c:pt idx="3667">
                  <c:v>45012.732638888891</c:v>
                </c:pt>
                <c:pt idx="3668">
                  <c:v>45012.736111111109</c:v>
                </c:pt>
                <c:pt idx="3669">
                  <c:v>45012.739583333336</c:v>
                </c:pt>
                <c:pt idx="3670">
                  <c:v>45012.743055555555</c:v>
                </c:pt>
                <c:pt idx="3671">
                  <c:v>45012.746527777781</c:v>
                </c:pt>
                <c:pt idx="3672">
                  <c:v>45012.75</c:v>
                </c:pt>
                <c:pt idx="3673">
                  <c:v>45012.753472222219</c:v>
                </c:pt>
                <c:pt idx="3674">
                  <c:v>45012.756944444445</c:v>
                </c:pt>
                <c:pt idx="3675">
                  <c:v>45012.760416666664</c:v>
                </c:pt>
                <c:pt idx="3676">
                  <c:v>45012.763888888891</c:v>
                </c:pt>
                <c:pt idx="3677">
                  <c:v>45012.767361111109</c:v>
                </c:pt>
                <c:pt idx="3678">
                  <c:v>45012.770833333336</c:v>
                </c:pt>
                <c:pt idx="3679">
                  <c:v>45012.774305555555</c:v>
                </c:pt>
                <c:pt idx="3680">
                  <c:v>45012.777777777781</c:v>
                </c:pt>
                <c:pt idx="3681">
                  <c:v>45012.78125</c:v>
                </c:pt>
                <c:pt idx="3682">
                  <c:v>45012.784722222219</c:v>
                </c:pt>
                <c:pt idx="3683">
                  <c:v>45012.788194444445</c:v>
                </c:pt>
                <c:pt idx="3684">
                  <c:v>45012.791666666664</c:v>
                </c:pt>
                <c:pt idx="3685">
                  <c:v>45012.795138888891</c:v>
                </c:pt>
                <c:pt idx="3686">
                  <c:v>45012.798611111109</c:v>
                </c:pt>
                <c:pt idx="3687">
                  <c:v>45012.802083333336</c:v>
                </c:pt>
                <c:pt idx="3688">
                  <c:v>45012.805555555555</c:v>
                </c:pt>
                <c:pt idx="3689">
                  <c:v>45012.809027777781</c:v>
                </c:pt>
                <c:pt idx="3690">
                  <c:v>45012.8125</c:v>
                </c:pt>
                <c:pt idx="3691">
                  <c:v>45012.815972222219</c:v>
                </c:pt>
                <c:pt idx="3692">
                  <c:v>45012.819444444445</c:v>
                </c:pt>
                <c:pt idx="3693">
                  <c:v>45012.822916666664</c:v>
                </c:pt>
                <c:pt idx="3694">
                  <c:v>45012.826388888891</c:v>
                </c:pt>
                <c:pt idx="3695">
                  <c:v>45012.829861111109</c:v>
                </c:pt>
                <c:pt idx="3696">
                  <c:v>45012.833333333336</c:v>
                </c:pt>
                <c:pt idx="3697">
                  <c:v>45012.836805555555</c:v>
                </c:pt>
                <c:pt idx="3698">
                  <c:v>45012.840277777781</c:v>
                </c:pt>
                <c:pt idx="3699">
                  <c:v>45012.84375</c:v>
                </c:pt>
                <c:pt idx="3700">
                  <c:v>45012.847222222219</c:v>
                </c:pt>
                <c:pt idx="3701">
                  <c:v>45012.850694444445</c:v>
                </c:pt>
                <c:pt idx="3702">
                  <c:v>45012.854166666664</c:v>
                </c:pt>
                <c:pt idx="3703">
                  <c:v>45012.857638888891</c:v>
                </c:pt>
                <c:pt idx="3704">
                  <c:v>45012.861111111109</c:v>
                </c:pt>
                <c:pt idx="3705">
                  <c:v>45012.864583333336</c:v>
                </c:pt>
                <c:pt idx="3706">
                  <c:v>45012.868055555555</c:v>
                </c:pt>
                <c:pt idx="3707">
                  <c:v>45012.871527777781</c:v>
                </c:pt>
                <c:pt idx="3708">
                  <c:v>45012.875</c:v>
                </c:pt>
                <c:pt idx="3709">
                  <c:v>45012.878472222219</c:v>
                </c:pt>
                <c:pt idx="3710">
                  <c:v>45012.881944444445</c:v>
                </c:pt>
                <c:pt idx="3711">
                  <c:v>45012.885416666664</c:v>
                </c:pt>
                <c:pt idx="3712">
                  <c:v>45012.888888888891</c:v>
                </c:pt>
                <c:pt idx="3713">
                  <c:v>45012.892361111109</c:v>
                </c:pt>
                <c:pt idx="3714">
                  <c:v>45012.895833333336</c:v>
                </c:pt>
                <c:pt idx="3715">
                  <c:v>45012.899305555555</c:v>
                </c:pt>
                <c:pt idx="3716">
                  <c:v>45012.902777777781</c:v>
                </c:pt>
                <c:pt idx="3717">
                  <c:v>45012.90625</c:v>
                </c:pt>
                <c:pt idx="3718">
                  <c:v>45012.909722222219</c:v>
                </c:pt>
                <c:pt idx="3719">
                  <c:v>45012.913194444445</c:v>
                </c:pt>
                <c:pt idx="3720">
                  <c:v>45012.916666666664</c:v>
                </c:pt>
                <c:pt idx="3721">
                  <c:v>45012.920138888891</c:v>
                </c:pt>
                <c:pt idx="3722">
                  <c:v>45012.923611111109</c:v>
                </c:pt>
                <c:pt idx="3723">
                  <c:v>45012.927083333336</c:v>
                </c:pt>
                <c:pt idx="3724">
                  <c:v>45012.930555555555</c:v>
                </c:pt>
                <c:pt idx="3725">
                  <c:v>45012.934027777781</c:v>
                </c:pt>
                <c:pt idx="3726">
                  <c:v>45012.9375</c:v>
                </c:pt>
                <c:pt idx="3727">
                  <c:v>45012.940972222219</c:v>
                </c:pt>
                <c:pt idx="3728">
                  <c:v>45012.944444444445</c:v>
                </c:pt>
                <c:pt idx="3729">
                  <c:v>45012.947916666664</c:v>
                </c:pt>
                <c:pt idx="3730">
                  <c:v>45012.951388888891</c:v>
                </c:pt>
                <c:pt idx="3731">
                  <c:v>45012.954861111109</c:v>
                </c:pt>
                <c:pt idx="3732">
                  <c:v>45012.958333333336</c:v>
                </c:pt>
                <c:pt idx="3733">
                  <c:v>45012.961805555555</c:v>
                </c:pt>
                <c:pt idx="3734">
                  <c:v>45012.965277777781</c:v>
                </c:pt>
                <c:pt idx="3735">
                  <c:v>45012.96875</c:v>
                </c:pt>
                <c:pt idx="3736">
                  <c:v>45012.972222222219</c:v>
                </c:pt>
                <c:pt idx="3737">
                  <c:v>45012.975694444445</c:v>
                </c:pt>
                <c:pt idx="3738">
                  <c:v>45012.979166666664</c:v>
                </c:pt>
                <c:pt idx="3739">
                  <c:v>45012.982638888891</c:v>
                </c:pt>
                <c:pt idx="3740">
                  <c:v>45012.986111111109</c:v>
                </c:pt>
                <c:pt idx="3741">
                  <c:v>45012.989583333336</c:v>
                </c:pt>
                <c:pt idx="3742">
                  <c:v>45012.993055555555</c:v>
                </c:pt>
                <c:pt idx="3743">
                  <c:v>45012.996527777781</c:v>
                </c:pt>
                <c:pt idx="3744">
                  <c:v>45013</c:v>
                </c:pt>
                <c:pt idx="3745">
                  <c:v>45013.003472222219</c:v>
                </c:pt>
                <c:pt idx="3746">
                  <c:v>45013.006944444445</c:v>
                </c:pt>
                <c:pt idx="3747">
                  <c:v>45013.010416666664</c:v>
                </c:pt>
                <c:pt idx="3748">
                  <c:v>45013.013888888891</c:v>
                </c:pt>
                <c:pt idx="3749">
                  <c:v>45013.017361111109</c:v>
                </c:pt>
                <c:pt idx="3750">
                  <c:v>45013.020833333336</c:v>
                </c:pt>
                <c:pt idx="3751">
                  <c:v>45013.024305555555</c:v>
                </c:pt>
                <c:pt idx="3752">
                  <c:v>45013.027777777781</c:v>
                </c:pt>
                <c:pt idx="3753">
                  <c:v>45013.03125</c:v>
                </c:pt>
                <c:pt idx="3754">
                  <c:v>45013.034722222219</c:v>
                </c:pt>
                <c:pt idx="3755">
                  <c:v>45013.038194444445</c:v>
                </c:pt>
                <c:pt idx="3756">
                  <c:v>45013.041666666664</c:v>
                </c:pt>
                <c:pt idx="3757">
                  <c:v>45013.045138888891</c:v>
                </c:pt>
                <c:pt idx="3758">
                  <c:v>45013.048611111109</c:v>
                </c:pt>
                <c:pt idx="3759">
                  <c:v>45013.052083333336</c:v>
                </c:pt>
                <c:pt idx="3760">
                  <c:v>45013.055555555555</c:v>
                </c:pt>
                <c:pt idx="3761">
                  <c:v>45013.059027777781</c:v>
                </c:pt>
                <c:pt idx="3762">
                  <c:v>45013.0625</c:v>
                </c:pt>
                <c:pt idx="3763">
                  <c:v>45013.065972222219</c:v>
                </c:pt>
                <c:pt idx="3764">
                  <c:v>45013.069444444445</c:v>
                </c:pt>
                <c:pt idx="3765">
                  <c:v>45013.072916666664</c:v>
                </c:pt>
                <c:pt idx="3766">
                  <c:v>45013.076388888891</c:v>
                </c:pt>
                <c:pt idx="3767">
                  <c:v>45013.079861111109</c:v>
                </c:pt>
                <c:pt idx="3768">
                  <c:v>45013.083333333336</c:v>
                </c:pt>
                <c:pt idx="3769">
                  <c:v>45013.086805555555</c:v>
                </c:pt>
                <c:pt idx="3770">
                  <c:v>45013.090277777781</c:v>
                </c:pt>
                <c:pt idx="3771">
                  <c:v>45013.09375</c:v>
                </c:pt>
                <c:pt idx="3772">
                  <c:v>45013.097222222219</c:v>
                </c:pt>
                <c:pt idx="3773">
                  <c:v>45013.100694444445</c:v>
                </c:pt>
                <c:pt idx="3774">
                  <c:v>45013.104166666664</c:v>
                </c:pt>
                <c:pt idx="3775">
                  <c:v>45013.107638888891</c:v>
                </c:pt>
                <c:pt idx="3776">
                  <c:v>45013.111111111109</c:v>
                </c:pt>
                <c:pt idx="3777">
                  <c:v>45013.114583333336</c:v>
                </c:pt>
                <c:pt idx="3778">
                  <c:v>45013.118055555555</c:v>
                </c:pt>
                <c:pt idx="3779">
                  <c:v>45013.121527777781</c:v>
                </c:pt>
                <c:pt idx="3780">
                  <c:v>45013.125</c:v>
                </c:pt>
                <c:pt idx="3781">
                  <c:v>45013.128472222219</c:v>
                </c:pt>
                <c:pt idx="3782">
                  <c:v>45013.131944444445</c:v>
                </c:pt>
                <c:pt idx="3783">
                  <c:v>45013.135416666664</c:v>
                </c:pt>
                <c:pt idx="3784">
                  <c:v>45013.138888888891</c:v>
                </c:pt>
                <c:pt idx="3785">
                  <c:v>45013.142361111109</c:v>
                </c:pt>
                <c:pt idx="3786">
                  <c:v>45013.145833333336</c:v>
                </c:pt>
                <c:pt idx="3787">
                  <c:v>45013.149305555555</c:v>
                </c:pt>
                <c:pt idx="3788">
                  <c:v>45013.152777777781</c:v>
                </c:pt>
                <c:pt idx="3789">
                  <c:v>45013.15625</c:v>
                </c:pt>
                <c:pt idx="3790">
                  <c:v>45013.159722222219</c:v>
                </c:pt>
                <c:pt idx="3791">
                  <c:v>45013.163194444445</c:v>
                </c:pt>
                <c:pt idx="3792">
                  <c:v>45013.166666666664</c:v>
                </c:pt>
                <c:pt idx="3793">
                  <c:v>45013.170138888891</c:v>
                </c:pt>
                <c:pt idx="3794">
                  <c:v>45013.173611111109</c:v>
                </c:pt>
                <c:pt idx="3795">
                  <c:v>45013.177083333336</c:v>
                </c:pt>
                <c:pt idx="3796">
                  <c:v>45013.180555555555</c:v>
                </c:pt>
                <c:pt idx="3797">
                  <c:v>45013.184027777781</c:v>
                </c:pt>
                <c:pt idx="3798">
                  <c:v>45013.1875</c:v>
                </c:pt>
                <c:pt idx="3799">
                  <c:v>45013.190972222219</c:v>
                </c:pt>
                <c:pt idx="3800">
                  <c:v>45013.194444444445</c:v>
                </c:pt>
                <c:pt idx="3801">
                  <c:v>45013.197916666664</c:v>
                </c:pt>
                <c:pt idx="3802">
                  <c:v>45013.201388888891</c:v>
                </c:pt>
                <c:pt idx="3803">
                  <c:v>45013.204861111109</c:v>
                </c:pt>
                <c:pt idx="3804">
                  <c:v>45013.208333333336</c:v>
                </c:pt>
                <c:pt idx="3805">
                  <c:v>45013.211805555555</c:v>
                </c:pt>
                <c:pt idx="3806">
                  <c:v>45013.215277777781</c:v>
                </c:pt>
                <c:pt idx="3807">
                  <c:v>45013.21875</c:v>
                </c:pt>
                <c:pt idx="3808">
                  <c:v>45013.222222222219</c:v>
                </c:pt>
                <c:pt idx="3809">
                  <c:v>45013.225694444445</c:v>
                </c:pt>
                <c:pt idx="3810">
                  <c:v>45013.229166666664</c:v>
                </c:pt>
                <c:pt idx="3811">
                  <c:v>45013.232638888891</c:v>
                </c:pt>
                <c:pt idx="3812">
                  <c:v>45013.236111111109</c:v>
                </c:pt>
                <c:pt idx="3813">
                  <c:v>45013.239583333336</c:v>
                </c:pt>
                <c:pt idx="3814">
                  <c:v>45013.243055555555</c:v>
                </c:pt>
                <c:pt idx="3815">
                  <c:v>45013.246527777781</c:v>
                </c:pt>
                <c:pt idx="3816">
                  <c:v>45013.25</c:v>
                </c:pt>
                <c:pt idx="3817">
                  <c:v>45013.253472222219</c:v>
                </c:pt>
                <c:pt idx="3818">
                  <c:v>45013.256944444445</c:v>
                </c:pt>
                <c:pt idx="3819">
                  <c:v>45013.260416666664</c:v>
                </c:pt>
                <c:pt idx="3820">
                  <c:v>45013.263888888891</c:v>
                </c:pt>
                <c:pt idx="3821">
                  <c:v>45013.267361111109</c:v>
                </c:pt>
                <c:pt idx="3822">
                  <c:v>45013.270833333336</c:v>
                </c:pt>
                <c:pt idx="3823">
                  <c:v>45013.274305555555</c:v>
                </c:pt>
                <c:pt idx="3824">
                  <c:v>45013.277777777781</c:v>
                </c:pt>
                <c:pt idx="3825">
                  <c:v>45013.28125</c:v>
                </c:pt>
                <c:pt idx="3826">
                  <c:v>45013.284722222219</c:v>
                </c:pt>
                <c:pt idx="3827">
                  <c:v>45013.288194444445</c:v>
                </c:pt>
                <c:pt idx="3828">
                  <c:v>45013.291666666664</c:v>
                </c:pt>
                <c:pt idx="3829">
                  <c:v>45013.295138888891</c:v>
                </c:pt>
                <c:pt idx="3830">
                  <c:v>45013.298611111109</c:v>
                </c:pt>
                <c:pt idx="3831">
                  <c:v>45013.302083333336</c:v>
                </c:pt>
                <c:pt idx="3832">
                  <c:v>45013.305555555555</c:v>
                </c:pt>
                <c:pt idx="3833">
                  <c:v>45013.309027777781</c:v>
                </c:pt>
                <c:pt idx="3834">
                  <c:v>45013.3125</c:v>
                </c:pt>
                <c:pt idx="3835">
                  <c:v>45013.315972222219</c:v>
                </c:pt>
                <c:pt idx="3836">
                  <c:v>45013.319444444445</c:v>
                </c:pt>
                <c:pt idx="3837">
                  <c:v>45013.322916666664</c:v>
                </c:pt>
                <c:pt idx="3838">
                  <c:v>45013.326388888891</c:v>
                </c:pt>
                <c:pt idx="3839">
                  <c:v>45013.329861111109</c:v>
                </c:pt>
                <c:pt idx="3840">
                  <c:v>45013.333333333336</c:v>
                </c:pt>
                <c:pt idx="3841">
                  <c:v>45013.336805555555</c:v>
                </c:pt>
                <c:pt idx="3842">
                  <c:v>45013.340277777781</c:v>
                </c:pt>
                <c:pt idx="3843">
                  <c:v>45013.34375</c:v>
                </c:pt>
                <c:pt idx="3844">
                  <c:v>45013.347222222219</c:v>
                </c:pt>
                <c:pt idx="3845">
                  <c:v>45013.350694444445</c:v>
                </c:pt>
                <c:pt idx="3846">
                  <c:v>45013.354166666664</c:v>
                </c:pt>
                <c:pt idx="3847">
                  <c:v>45013.357638888891</c:v>
                </c:pt>
                <c:pt idx="3848">
                  <c:v>45013.361111111109</c:v>
                </c:pt>
                <c:pt idx="3849">
                  <c:v>45013.364583333336</c:v>
                </c:pt>
                <c:pt idx="3850">
                  <c:v>45013.368055555555</c:v>
                </c:pt>
                <c:pt idx="3851">
                  <c:v>45013.371527777781</c:v>
                </c:pt>
                <c:pt idx="3852">
                  <c:v>45013.375</c:v>
                </c:pt>
                <c:pt idx="3853">
                  <c:v>45013.378472222219</c:v>
                </c:pt>
                <c:pt idx="3854">
                  <c:v>45013.381944444445</c:v>
                </c:pt>
                <c:pt idx="3855">
                  <c:v>45013.385416666664</c:v>
                </c:pt>
                <c:pt idx="3856">
                  <c:v>45013.388888888891</c:v>
                </c:pt>
                <c:pt idx="3857">
                  <c:v>45013.392361111109</c:v>
                </c:pt>
                <c:pt idx="3858">
                  <c:v>45013.395833333336</c:v>
                </c:pt>
                <c:pt idx="3859">
                  <c:v>45013.399305555555</c:v>
                </c:pt>
                <c:pt idx="3860">
                  <c:v>45013.402777777781</c:v>
                </c:pt>
                <c:pt idx="3861">
                  <c:v>45013.40625</c:v>
                </c:pt>
                <c:pt idx="3862">
                  <c:v>45013.409722222219</c:v>
                </c:pt>
                <c:pt idx="3863">
                  <c:v>45013.413194444445</c:v>
                </c:pt>
                <c:pt idx="3864">
                  <c:v>45013.416666666664</c:v>
                </c:pt>
                <c:pt idx="3865">
                  <c:v>45013.420138888891</c:v>
                </c:pt>
                <c:pt idx="3866">
                  <c:v>45013.423611111109</c:v>
                </c:pt>
                <c:pt idx="3867">
                  <c:v>45013.427083333336</c:v>
                </c:pt>
                <c:pt idx="3868">
                  <c:v>45013.430555555555</c:v>
                </c:pt>
                <c:pt idx="3869">
                  <c:v>45013.434027777781</c:v>
                </c:pt>
                <c:pt idx="3870">
                  <c:v>45013.4375</c:v>
                </c:pt>
                <c:pt idx="3871">
                  <c:v>45013.440972222219</c:v>
                </c:pt>
                <c:pt idx="3872">
                  <c:v>45013.444444444445</c:v>
                </c:pt>
                <c:pt idx="3873">
                  <c:v>45013.447916666664</c:v>
                </c:pt>
                <c:pt idx="3874">
                  <c:v>45013.451388888891</c:v>
                </c:pt>
                <c:pt idx="3875">
                  <c:v>45013.454861111109</c:v>
                </c:pt>
                <c:pt idx="3876">
                  <c:v>45013.458333333336</c:v>
                </c:pt>
                <c:pt idx="3877">
                  <c:v>45013.461805555555</c:v>
                </c:pt>
                <c:pt idx="3878">
                  <c:v>45013.465277777781</c:v>
                </c:pt>
                <c:pt idx="3879">
                  <c:v>45013.46875</c:v>
                </c:pt>
                <c:pt idx="3880">
                  <c:v>45013.472222222219</c:v>
                </c:pt>
                <c:pt idx="3881">
                  <c:v>45013.475694444445</c:v>
                </c:pt>
                <c:pt idx="3882">
                  <c:v>45013.479166666664</c:v>
                </c:pt>
                <c:pt idx="3883">
                  <c:v>45013.482638888891</c:v>
                </c:pt>
                <c:pt idx="3884">
                  <c:v>45013.486111111109</c:v>
                </c:pt>
                <c:pt idx="3885">
                  <c:v>45013.489583333336</c:v>
                </c:pt>
                <c:pt idx="3886">
                  <c:v>45013.493055555555</c:v>
                </c:pt>
                <c:pt idx="3887">
                  <c:v>45013.496527777781</c:v>
                </c:pt>
                <c:pt idx="3888">
                  <c:v>45013.5</c:v>
                </c:pt>
                <c:pt idx="3889">
                  <c:v>45013.503472222219</c:v>
                </c:pt>
                <c:pt idx="3890">
                  <c:v>45013.506944444445</c:v>
                </c:pt>
                <c:pt idx="3891">
                  <c:v>45013.510416666664</c:v>
                </c:pt>
                <c:pt idx="3892">
                  <c:v>45013.513888888891</c:v>
                </c:pt>
                <c:pt idx="3893">
                  <c:v>45013.517361111109</c:v>
                </c:pt>
                <c:pt idx="3894">
                  <c:v>45013.520833333336</c:v>
                </c:pt>
                <c:pt idx="3895">
                  <c:v>45013.524305555555</c:v>
                </c:pt>
                <c:pt idx="3896">
                  <c:v>45013.527777777781</c:v>
                </c:pt>
                <c:pt idx="3897">
                  <c:v>45013.53125</c:v>
                </c:pt>
                <c:pt idx="3898">
                  <c:v>45013.534722222219</c:v>
                </c:pt>
                <c:pt idx="3899">
                  <c:v>45013.538194444445</c:v>
                </c:pt>
                <c:pt idx="3900">
                  <c:v>45013.541666666664</c:v>
                </c:pt>
                <c:pt idx="3901">
                  <c:v>45013.545138888891</c:v>
                </c:pt>
                <c:pt idx="3902">
                  <c:v>45013.548611111109</c:v>
                </c:pt>
                <c:pt idx="3903">
                  <c:v>45013.552083333336</c:v>
                </c:pt>
                <c:pt idx="3904">
                  <c:v>45013.555555555555</c:v>
                </c:pt>
                <c:pt idx="3905">
                  <c:v>45013.559027777781</c:v>
                </c:pt>
                <c:pt idx="3906">
                  <c:v>45013.5625</c:v>
                </c:pt>
                <c:pt idx="3907">
                  <c:v>45013.565972222219</c:v>
                </c:pt>
                <c:pt idx="3908">
                  <c:v>45013.569444444445</c:v>
                </c:pt>
                <c:pt idx="3909">
                  <c:v>45013.572916666664</c:v>
                </c:pt>
                <c:pt idx="3910">
                  <c:v>45013.576388888891</c:v>
                </c:pt>
                <c:pt idx="3911">
                  <c:v>45013.579861111109</c:v>
                </c:pt>
                <c:pt idx="3912">
                  <c:v>45013.583333333336</c:v>
                </c:pt>
                <c:pt idx="3913">
                  <c:v>45013.586805555555</c:v>
                </c:pt>
                <c:pt idx="3914">
                  <c:v>45013.590277777781</c:v>
                </c:pt>
                <c:pt idx="3915">
                  <c:v>45013.59375</c:v>
                </c:pt>
                <c:pt idx="3916">
                  <c:v>45013.597222222219</c:v>
                </c:pt>
                <c:pt idx="3917">
                  <c:v>45013.600694444445</c:v>
                </c:pt>
                <c:pt idx="3918">
                  <c:v>45013.604166666664</c:v>
                </c:pt>
                <c:pt idx="3919">
                  <c:v>45013.607638888891</c:v>
                </c:pt>
                <c:pt idx="3920">
                  <c:v>45013.611111111109</c:v>
                </c:pt>
                <c:pt idx="3921">
                  <c:v>45013.614583333336</c:v>
                </c:pt>
                <c:pt idx="3922">
                  <c:v>45013.618055555555</c:v>
                </c:pt>
                <c:pt idx="3923">
                  <c:v>45013.621527777781</c:v>
                </c:pt>
                <c:pt idx="3924">
                  <c:v>45013.625</c:v>
                </c:pt>
                <c:pt idx="3925">
                  <c:v>45013.628472222219</c:v>
                </c:pt>
                <c:pt idx="3926">
                  <c:v>45013.631944444445</c:v>
                </c:pt>
                <c:pt idx="3927">
                  <c:v>45013.635416666664</c:v>
                </c:pt>
                <c:pt idx="3928">
                  <c:v>45013.638888888891</c:v>
                </c:pt>
                <c:pt idx="3929">
                  <c:v>45013.642361111109</c:v>
                </c:pt>
                <c:pt idx="3930">
                  <c:v>45013.645833333336</c:v>
                </c:pt>
                <c:pt idx="3931">
                  <c:v>45013.649305555555</c:v>
                </c:pt>
                <c:pt idx="3932">
                  <c:v>45013.652777777781</c:v>
                </c:pt>
                <c:pt idx="3933">
                  <c:v>45013.65625</c:v>
                </c:pt>
                <c:pt idx="3934">
                  <c:v>45013.659722222219</c:v>
                </c:pt>
                <c:pt idx="3935">
                  <c:v>45013.663194444445</c:v>
                </c:pt>
                <c:pt idx="3936">
                  <c:v>45013.666666666664</c:v>
                </c:pt>
                <c:pt idx="3937">
                  <c:v>45013.670138888891</c:v>
                </c:pt>
                <c:pt idx="3938">
                  <c:v>45013.673611111109</c:v>
                </c:pt>
                <c:pt idx="3939">
                  <c:v>45013.677083333336</c:v>
                </c:pt>
                <c:pt idx="3940">
                  <c:v>45013.680555555555</c:v>
                </c:pt>
                <c:pt idx="3941">
                  <c:v>45013.684027777781</c:v>
                </c:pt>
                <c:pt idx="3942">
                  <c:v>45013.6875</c:v>
                </c:pt>
                <c:pt idx="3943">
                  <c:v>45013.690972222219</c:v>
                </c:pt>
                <c:pt idx="3944">
                  <c:v>45013.694444444445</c:v>
                </c:pt>
                <c:pt idx="3945">
                  <c:v>45013.697916666664</c:v>
                </c:pt>
                <c:pt idx="3946">
                  <c:v>45013.701388888891</c:v>
                </c:pt>
                <c:pt idx="3947">
                  <c:v>45013.704861111109</c:v>
                </c:pt>
                <c:pt idx="3948">
                  <c:v>45013.708333333336</c:v>
                </c:pt>
                <c:pt idx="3949">
                  <c:v>45013.711805555555</c:v>
                </c:pt>
                <c:pt idx="3950">
                  <c:v>45013.715277777781</c:v>
                </c:pt>
                <c:pt idx="3951">
                  <c:v>45013.71875</c:v>
                </c:pt>
                <c:pt idx="3952">
                  <c:v>45013.722222222219</c:v>
                </c:pt>
                <c:pt idx="3953">
                  <c:v>45013.725694444445</c:v>
                </c:pt>
                <c:pt idx="3954">
                  <c:v>45013.729166666664</c:v>
                </c:pt>
                <c:pt idx="3955">
                  <c:v>45013.732638888891</c:v>
                </c:pt>
                <c:pt idx="3956">
                  <c:v>45013.736111111109</c:v>
                </c:pt>
                <c:pt idx="3957">
                  <c:v>45013.739583333336</c:v>
                </c:pt>
                <c:pt idx="3958">
                  <c:v>45013.743055555555</c:v>
                </c:pt>
                <c:pt idx="3959">
                  <c:v>45013.746527777781</c:v>
                </c:pt>
                <c:pt idx="3960">
                  <c:v>45013.75</c:v>
                </c:pt>
                <c:pt idx="3961">
                  <c:v>45013.753472222219</c:v>
                </c:pt>
                <c:pt idx="3962">
                  <c:v>45013.756944444445</c:v>
                </c:pt>
                <c:pt idx="3963">
                  <c:v>45013.760416666664</c:v>
                </c:pt>
                <c:pt idx="3964">
                  <c:v>45013.763888888891</c:v>
                </c:pt>
                <c:pt idx="3965">
                  <c:v>45013.767361111109</c:v>
                </c:pt>
                <c:pt idx="3966">
                  <c:v>45013.770833333336</c:v>
                </c:pt>
                <c:pt idx="3967">
                  <c:v>45013.774305555555</c:v>
                </c:pt>
                <c:pt idx="3968">
                  <c:v>45013.777777777781</c:v>
                </c:pt>
                <c:pt idx="3969">
                  <c:v>45013.78125</c:v>
                </c:pt>
                <c:pt idx="3970">
                  <c:v>45013.784722222219</c:v>
                </c:pt>
                <c:pt idx="3971">
                  <c:v>45013.788194444445</c:v>
                </c:pt>
                <c:pt idx="3972">
                  <c:v>45013.791666666664</c:v>
                </c:pt>
                <c:pt idx="3973">
                  <c:v>45013.795138888891</c:v>
                </c:pt>
                <c:pt idx="3974">
                  <c:v>45013.798611111109</c:v>
                </c:pt>
                <c:pt idx="3975">
                  <c:v>45013.802083333336</c:v>
                </c:pt>
                <c:pt idx="3976">
                  <c:v>45013.805555555555</c:v>
                </c:pt>
                <c:pt idx="3977">
                  <c:v>45013.809027777781</c:v>
                </c:pt>
                <c:pt idx="3978">
                  <c:v>45013.8125</c:v>
                </c:pt>
                <c:pt idx="3979">
                  <c:v>45013.815972222219</c:v>
                </c:pt>
                <c:pt idx="3980">
                  <c:v>45013.819444444445</c:v>
                </c:pt>
                <c:pt idx="3981">
                  <c:v>45013.822916666664</c:v>
                </c:pt>
                <c:pt idx="3982">
                  <c:v>45013.826388888891</c:v>
                </c:pt>
                <c:pt idx="3983">
                  <c:v>45013.829861111109</c:v>
                </c:pt>
                <c:pt idx="3984">
                  <c:v>45013.833333333336</c:v>
                </c:pt>
                <c:pt idx="3985">
                  <c:v>45013.836805555555</c:v>
                </c:pt>
                <c:pt idx="3986">
                  <c:v>45013.840277777781</c:v>
                </c:pt>
                <c:pt idx="3987">
                  <c:v>45013.84375</c:v>
                </c:pt>
                <c:pt idx="3988">
                  <c:v>45013.847222222219</c:v>
                </c:pt>
                <c:pt idx="3989">
                  <c:v>45013.850694444445</c:v>
                </c:pt>
                <c:pt idx="3990">
                  <c:v>45013.854166666664</c:v>
                </c:pt>
                <c:pt idx="3991">
                  <c:v>45013.857638888891</c:v>
                </c:pt>
                <c:pt idx="3992">
                  <c:v>45013.861111111109</c:v>
                </c:pt>
                <c:pt idx="3993">
                  <c:v>45013.864583333336</c:v>
                </c:pt>
                <c:pt idx="3994">
                  <c:v>45013.868055555555</c:v>
                </c:pt>
                <c:pt idx="3995">
                  <c:v>45013.871527777781</c:v>
                </c:pt>
                <c:pt idx="3996">
                  <c:v>45013.875</c:v>
                </c:pt>
                <c:pt idx="3997">
                  <c:v>45013.878472222219</c:v>
                </c:pt>
                <c:pt idx="3998">
                  <c:v>45013.881944444445</c:v>
                </c:pt>
                <c:pt idx="3999">
                  <c:v>45013.885416666664</c:v>
                </c:pt>
                <c:pt idx="4000">
                  <c:v>45013.888888888891</c:v>
                </c:pt>
                <c:pt idx="4001">
                  <c:v>45013.892361111109</c:v>
                </c:pt>
                <c:pt idx="4002">
                  <c:v>45013.895833333336</c:v>
                </c:pt>
                <c:pt idx="4003">
                  <c:v>45013.899305555555</c:v>
                </c:pt>
                <c:pt idx="4004">
                  <c:v>45013.902777777781</c:v>
                </c:pt>
                <c:pt idx="4005">
                  <c:v>45013.90625</c:v>
                </c:pt>
                <c:pt idx="4006">
                  <c:v>45013.909722222219</c:v>
                </c:pt>
                <c:pt idx="4007">
                  <c:v>45013.913194444445</c:v>
                </c:pt>
                <c:pt idx="4008">
                  <c:v>45013.916666666664</c:v>
                </c:pt>
                <c:pt idx="4009">
                  <c:v>45013.920138888891</c:v>
                </c:pt>
                <c:pt idx="4010">
                  <c:v>45013.923611111109</c:v>
                </c:pt>
                <c:pt idx="4011">
                  <c:v>45013.927083333336</c:v>
                </c:pt>
                <c:pt idx="4012">
                  <c:v>45013.930555555555</c:v>
                </c:pt>
                <c:pt idx="4013">
                  <c:v>45013.934027777781</c:v>
                </c:pt>
                <c:pt idx="4014">
                  <c:v>45013.9375</c:v>
                </c:pt>
                <c:pt idx="4015">
                  <c:v>45013.940972222219</c:v>
                </c:pt>
                <c:pt idx="4016">
                  <c:v>45013.944444444445</c:v>
                </c:pt>
                <c:pt idx="4017">
                  <c:v>45013.947916666664</c:v>
                </c:pt>
                <c:pt idx="4018">
                  <c:v>45013.951388888891</c:v>
                </c:pt>
                <c:pt idx="4019">
                  <c:v>45013.954861111109</c:v>
                </c:pt>
                <c:pt idx="4020">
                  <c:v>45013.958333333336</c:v>
                </c:pt>
                <c:pt idx="4021">
                  <c:v>45013.961805555555</c:v>
                </c:pt>
                <c:pt idx="4022">
                  <c:v>45013.965277777781</c:v>
                </c:pt>
                <c:pt idx="4023">
                  <c:v>45013.96875</c:v>
                </c:pt>
                <c:pt idx="4024">
                  <c:v>45013.972222222219</c:v>
                </c:pt>
                <c:pt idx="4025">
                  <c:v>45013.975694444445</c:v>
                </c:pt>
                <c:pt idx="4026">
                  <c:v>45013.979166666664</c:v>
                </c:pt>
                <c:pt idx="4027">
                  <c:v>45013.982638888891</c:v>
                </c:pt>
                <c:pt idx="4028">
                  <c:v>45013.986111111109</c:v>
                </c:pt>
                <c:pt idx="4029">
                  <c:v>45013.989583333336</c:v>
                </c:pt>
                <c:pt idx="4030">
                  <c:v>45013.993055555555</c:v>
                </c:pt>
                <c:pt idx="4031">
                  <c:v>45013.996527777781</c:v>
                </c:pt>
                <c:pt idx="4032">
                  <c:v>45014</c:v>
                </c:pt>
                <c:pt idx="4033">
                  <c:v>45014.003472222219</c:v>
                </c:pt>
                <c:pt idx="4034">
                  <c:v>45014.006944444445</c:v>
                </c:pt>
                <c:pt idx="4035">
                  <c:v>45014.010416666664</c:v>
                </c:pt>
                <c:pt idx="4036">
                  <c:v>45014.013888888891</c:v>
                </c:pt>
                <c:pt idx="4037">
                  <c:v>45014.017361111109</c:v>
                </c:pt>
                <c:pt idx="4038">
                  <c:v>45014.020833333336</c:v>
                </c:pt>
                <c:pt idx="4039">
                  <c:v>45014.024305555555</c:v>
                </c:pt>
                <c:pt idx="4040">
                  <c:v>45014.027777777781</c:v>
                </c:pt>
                <c:pt idx="4041">
                  <c:v>45014.03125</c:v>
                </c:pt>
                <c:pt idx="4042">
                  <c:v>45014.034722222219</c:v>
                </c:pt>
                <c:pt idx="4043">
                  <c:v>45014.038194444445</c:v>
                </c:pt>
                <c:pt idx="4044">
                  <c:v>45014.041666666664</c:v>
                </c:pt>
                <c:pt idx="4045">
                  <c:v>45014.045138888891</c:v>
                </c:pt>
                <c:pt idx="4046">
                  <c:v>45014.048611111109</c:v>
                </c:pt>
                <c:pt idx="4047">
                  <c:v>45014.052083333336</c:v>
                </c:pt>
                <c:pt idx="4048">
                  <c:v>45014.055555555555</c:v>
                </c:pt>
                <c:pt idx="4049">
                  <c:v>45014.059027777781</c:v>
                </c:pt>
                <c:pt idx="4050">
                  <c:v>45014.0625</c:v>
                </c:pt>
                <c:pt idx="4051">
                  <c:v>45014.065972222219</c:v>
                </c:pt>
                <c:pt idx="4052">
                  <c:v>45014.069444444445</c:v>
                </c:pt>
                <c:pt idx="4053">
                  <c:v>45014.072916666664</c:v>
                </c:pt>
                <c:pt idx="4054">
                  <c:v>45014.076388888891</c:v>
                </c:pt>
                <c:pt idx="4055">
                  <c:v>45014.079861111109</c:v>
                </c:pt>
                <c:pt idx="4056">
                  <c:v>45014.083333333336</c:v>
                </c:pt>
                <c:pt idx="4057">
                  <c:v>45014.086805555555</c:v>
                </c:pt>
                <c:pt idx="4058">
                  <c:v>45014.090277777781</c:v>
                </c:pt>
                <c:pt idx="4059">
                  <c:v>45014.09375</c:v>
                </c:pt>
                <c:pt idx="4060">
                  <c:v>45014.097222222219</c:v>
                </c:pt>
                <c:pt idx="4061">
                  <c:v>45014.100694444445</c:v>
                </c:pt>
                <c:pt idx="4062">
                  <c:v>45014.104166666664</c:v>
                </c:pt>
                <c:pt idx="4063">
                  <c:v>45014.107638888891</c:v>
                </c:pt>
                <c:pt idx="4064">
                  <c:v>45014.111111111109</c:v>
                </c:pt>
                <c:pt idx="4065">
                  <c:v>45014.114583333336</c:v>
                </c:pt>
                <c:pt idx="4066">
                  <c:v>45014.118055555555</c:v>
                </c:pt>
                <c:pt idx="4067">
                  <c:v>45014.121527777781</c:v>
                </c:pt>
                <c:pt idx="4068">
                  <c:v>45014.125</c:v>
                </c:pt>
                <c:pt idx="4069">
                  <c:v>45014.128472222219</c:v>
                </c:pt>
                <c:pt idx="4070">
                  <c:v>45014.131944444445</c:v>
                </c:pt>
                <c:pt idx="4071">
                  <c:v>45014.135416666664</c:v>
                </c:pt>
                <c:pt idx="4072">
                  <c:v>45014.138888888891</c:v>
                </c:pt>
                <c:pt idx="4073">
                  <c:v>45014.142361111109</c:v>
                </c:pt>
                <c:pt idx="4074">
                  <c:v>45014.145833333336</c:v>
                </c:pt>
                <c:pt idx="4075">
                  <c:v>45014.149305555555</c:v>
                </c:pt>
                <c:pt idx="4076">
                  <c:v>45014.152777777781</c:v>
                </c:pt>
                <c:pt idx="4077">
                  <c:v>45014.15625</c:v>
                </c:pt>
                <c:pt idx="4078">
                  <c:v>45014.159722222219</c:v>
                </c:pt>
                <c:pt idx="4079">
                  <c:v>45014.163194444445</c:v>
                </c:pt>
                <c:pt idx="4080">
                  <c:v>45014.166666666664</c:v>
                </c:pt>
                <c:pt idx="4081">
                  <c:v>45014.170138888891</c:v>
                </c:pt>
                <c:pt idx="4082">
                  <c:v>45014.173611111109</c:v>
                </c:pt>
                <c:pt idx="4083">
                  <c:v>45014.177083333336</c:v>
                </c:pt>
                <c:pt idx="4084">
                  <c:v>45014.180555555555</c:v>
                </c:pt>
                <c:pt idx="4085">
                  <c:v>45014.184027777781</c:v>
                </c:pt>
                <c:pt idx="4086">
                  <c:v>45014.1875</c:v>
                </c:pt>
                <c:pt idx="4087">
                  <c:v>45014.190972222219</c:v>
                </c:pt>
                <c:pt idx="4088">
                  <c:v>45014.194444444445</c:v>
                </c:pt>
                <c:pt idx="4089">
                  <c:v>45014.197916666664</c:v>
                </c:pt>
                <c:pt idx="4090">
                  <c:v>45014.201388888891</c:v>
                </c:pt>
                <c:pt idx="4091">
                  <c:v>45014.204861111109</c:v>
                </c:pt>
                <c:pt idx="4092">
                  <c:v>45014.208333333336</c:v>
                </c:pt>
                <c:pt idx="4093">
                  <c:v>45014.211805555555</c:v>
                </c:pt>
                <c:pt idx="4094">
                  <c:v>45014.215277777781</c:v>
                </c:pt>
                <c:pt idx="4095">
                  <c:v>45014.21875</c:v>
                </c:pt>
                <c:pt idx="4096">
                  <c:v>45014.222222222219</c:v>
                </c:pt>
                <c:pt idx="4097">
                  <c:v>45014.225694444445</c:v>
                </c:pt>
                <c:pt idx="4098">
                  <c:v>45014.229166666664</c:v>
                </c:pt>
                <c:pt idx="4099">
                  <c:v>45014.232638888891</c:v>
                </c:pt>
                <c:pt idx="4100">
                  <c:v>45014.236111111109</c:v>
                </c:pt>
                <c:pt idx="4101">
                  <c:v>45014.239583333336</c:v>
                </c:pt>
                <c:pt idx="4102">
                  <c:v>45014.243055555555</c:v>
                </c:pt>
                <c:pt idx="4103">
                  <c:v>45014.246527777781</c:v>
                </c:pt>
                <c:pt idx="4104">
                  <c:v>45014.25</c:v>
                </c:pt>
                <c:pt idx="4105">
                  <c:v>45014.253472222219</c:v>
                </c:pt>
                <c:pt idx="4106">
                  <c:v>45014.256944444445</c:v>
                </c:pt>
                <c:pt idx="4107">
                  <c:v>45014.260416666664</c:v>
                </c:pt>
                <c:pt idx="4108">
                  <c:v>45014.263888888891</c:v>
                </c:pt>
                <c:pt idx="4109">
                  <c:v>45014.267361111109</c:v>
                </c:pt>
                <c:pt idx="4110">
                  <c:v>45014.270833333336</c:v>
                </c:pt>
                <c:pt idx="4111">
                  <c:v>45014.274305555555</c:v>
                </c:pt>
                <c:pt idx="4112">
                  <c:v>45014.277777777781</c:v>
                </c:pt>
                <c:pt idx="4113">
                  <c:v>45014.28125</c:v>
                </c:pt>
                <c:pt idx="4114">
                  <c:v>45014.284722222219</c:v>
                </c:pt>
                <c:pt idx="4115">
                  <c:v>45014.288194444445</c:v>
                </c:pt>
                <c:pt idx="4116">
                  <c:v>45014.291666666664</c:v>
                </c:pt>
                <c:pt idx="4117">
                  <c:v>45014.295138888891</c:v>
                </c:pt>
                <c:pt idx="4118">
                  <c:v>45014.298611111109</c:v>
                </c:pt>
                <c:pt idx="4119">
                  <c:v>45014.302083333336</c:v>
                </c:pt>
                <c:pt idx="4120">
                  <c:v>45014.305555555555</c:v>
                </c:pt>
                <c:pt idx="4121">
                  <c:v>45014.309027777781</c:v>
                </c:pt>
                <c:pt idx="4122">
                  <c:v>45014.3125</c:v>
                </c:pt>
                <c:pt idx="4123">
                  <c:v>45014.315972222219</c:v>
                </c:pt>
                <c:pt idx="4124">
                  <c:v>45014.319444444445</c:v>
                </c:pt>
                <c:pt idx="4125">
                  <c:v>45014.322916666664</c:v>
                </c:pt>
                <c:pt idx="4126">
                  <c:v>45014.326388888891</c:v>
                </c:pt>
                <c:pt idx="4127">
                  <c:v>45014.329861111109</c:v>
                </c:pt>
                <c:pt idx="4128">
                  <c:v>45014.333333333336</c:v>
                </c:pt>
                <c:pt idx="4129">
                  <c:v>45014.336805555555</c:v>
                </c:pt>
                <c:pt idx="4130">
                  <c:v>45014.340277777781</c:v>
                </c:pt>
                <c:pt idx="4131">
                  <c:v>45014.34375</c:v>
                </c:pt>
                <c:pt idx="4132">
                  <c:v>45014.347222222219</c:v>
                </c:pt>
                <c:pt idx="4133">
                  <c:v>45014.350694444445</c:v>
                </c:pt>
                <c:pt idx="4134">
                  <c:v>45014.354166666664</c:v>
                </c:pt>
                <c:pt idx="4135">
                  <c:v>45014.357638888891</c:v>
                </c:pt>
                <c:pt idx="4136">
                  <c:v>45014.361111111109</c:v>
                </c:pt>
                <c:pt idx="4137">
                  <c:v>45014.364583333336</c:v>
                </c:pt>
                <c:pt idx="4138">
                  <c:v>45014.368055555555</c:v>
                </c:pt>
                <c:pt idx="4139">
                  <c:v>45014.371527777781</c:v>
                </c:pt>
                <c:pt idx="4140">
                  <c:v>45014.375</c:v>
                </c:pt>
                <c:pt idx="4141">
                  <c:v>45014.378472222219</c:v>
                </c:pt>
                <c:pt idx="4142">
                  <c:v>45014.381944444445</c:v>
                </c:pt>
                <c:pt idx="4143">
                  <c:v>45014.385416666664</c:v>
                </c:pt>
                <c:pt idx="4144">
                  <c:v>45014.388888888891</c:v>
                </c:pt>
                <c:pt idx="4145">
                  <c:v>45014.392361111109</c:v>
                </c:pt>
                <c:pt idx="4146">
                  <c:v>45014.395833333336</c:v>
                </c:pt>
                <c:pt idx="4147">
                  <c:v>45014.399305555555</c:v>
                </c:pt>
                <c:pt idx="4148">
                  <c:v>45014.402777777781</c:v>
                </c:pt>
                <c:pt idx="4149">
                  <c:v>45014.40625</c:v>
                </c:pt>
                <c:pt idx="4150">
                  <c:v>45014.409722222219</c:v>
                </c:pt>
                <c:pt idx="4151">
                  <c:v>45014.413194444445</c:v>
                </c:pt>
                <c:pt idx="4152">
                  <c:v>45014.416666666664</c:v>
                </c:pt>
                <c:pt idx="4153">
                  <c:v>45014.420138888891</c:v>
                </c:pt>
                <c:pt idx="4154">
                  <c:v>45014.423611111109</c:v>
                </c:pt>
                <c:pt idx="4155">
                  <c:v>45014.427083333336</c:v>
                </c:pt>
                <c:pt idx="4156">
                  <c:v>45014.430555555555</c:v>
                </c:pt>
                <c:pt idx="4157">
                  <c:v>45014.434027777781</c:v>
                </c:pt>
                <c:pt idx="4158">
                  <c:v>45014.4375</c:v>
                </c:pt>
                <c:pt idx="4159">
                  <c:v>45014.440972222219</c:v>
                </c:pt>
                <c:pt idx="4160">
                  <c:v>45014.444444444445</c:v>
                </c:pt>
                <c:pt idx="4161">
                  <c:v>45014.447916666664</c:v>
                </c:pt>
                <c:pt idx="4162">
                  <c:v>45014.451388888891</c:v>
                </c:pt>
                <c:pt idx="4163">
                  <c:v>45014.454861111109</c:v>
                </c:pt>
                <c:pt idx="4164">
                  <c:v>45014.458333333336</c:v>
                </c:pt>
                <c:pt idx="4165">
                  <c:v>45014.461805555555</c:v>
                </c:pt>
                <c:pt idx="4166">
                  <c:v>45014.465277777781</c:v>
                </c:pt>
                <c:pt idx="4167">
                  <c:v>45014.46875</c:v>
                </c:pt>
                <c:pt idx="4168">
                  <c:v>45014.472222222219</c:v>
                </c:pt>
                <c:pt idx="4169">
                  <c:v>45014.475694444445</c:v>
                </c:pt>
                <c:pt idx="4170">
                  <c:v>45014.479166666664</c:v>
                </c:pt>
                <c:pt idx="4171">
                  <c:v>45014.482638888891</c:v>
                </c:pt>
                <c:pt idx="4172">
                  <c:v>45014.486111111109</c:v>
                </c:pt>
                <c:pt idx="4173">
                  <c:v>45014.489583333336</c:v>
                </c:pt>
                <c:pt idx="4174">
                  <c:v>45014.493055555555</c:v>
                </c:pt>
                <c:pt idx="4175">
                  <c:v>45014.496527777781</c:v>
                </c:pt>
                <c:pt idx="4176">
                  <c:v>45014.5</c:v>
                </c:pt>
                <c:pt idx="4177">
                  <c:v>45014.503472222219</c:v>
                </c:pt>
                <c:pt idx="4178">
                  <c:v>45014.506944444445</c:v>
                </c:pt>
                <c:pt idx="4179">
                  <c:v>45014.510416666664</c:v>
                </c:pt>
                <c:pt idx="4180">
                  <c:v>45014.513888888891</c:v>
                </c:pt>
                <c:pt idx="4181">
                  <c:v>45014.517361111109</c:v>
                </c:pt>
                <c:pt idx="4182">
                  <c:v>45014.520833333336</c:v>
                </c:pt>
                <c:pt idx="4183">
                  <c:v>45014.524305555555</c:v>
                </c:pt>
                <c:pt idx="4184">
                  <c:v>45014.527777777781</c:v>
                </c:pt>
                <c:pt idx="4185">
                  <c:v>45014.53125</c:v>
                </c:pt>
                <c:pt idx="4186">
                  <c:v>45014.534722222219</c:v>
                </c:pt>
                <c:pt idx="4187">
                  <c:v>45014.538194444445</c:v>
                </c:pt>
                <c:pt idx="4188">
                  <c:v>45014.541666666664</c:v>
                </c:pt>
                <c:pt idx="4189">
                  <c:v>45014.545138888891</c:v>
                </c:pt>
                <c:pt idx="4190">
                  <c:v>45014.548611111109</c:v>
                </c:pt>
                <c:pt idx="4191">
                  <c:v>45014.552083333336</c:v>
                </c:pt>
                <c:pt idx="4192">
                  <c:v>45014.555555555555</c:v>
                </c:pt>
                <c:pt idx="4193">
                  <c:v>45014.559027777781</c:v>
                </c:pt>
                <c:pt idx="4194">
                  <c:v>45014.5625</c:v>
                </c:pt>
                <c:pt idx="4195">
                  <c:v>45014.565972222219</c:v>
                </c:pt>
                <c:pt idx="4196">
                  <c:v>45014.569444444445</c:v>
                </c:pt>
                <c:pt idx="4197">
                  <c:v>45014.572916666664</c:v>
                </c:pt>
                <c:pt idx="4198">
                  <c:v>45014.576388888891</c:v>
                </c:pt>
                <c:pt idx="4199">
                  <c:v>45014.579861111109</c:v>
                </c:pt>
                <c:pt idx="4200">
                  <c:v>45014.583333333336</c:v>
                </c:pt>
                <c:pt idx="4201">
                  <c:v>45014.586805555555</c:v>
                </c:pt>
                <c:pt idx="4202">
                  <c:v>45014.590277777781</c:v>
                </c:pt>
                <c:pt idx="4203">
                  <c:v>45014.59375</c:v>
                </c:pt>
                <c:pt idx="4204">
                  <c:v>45014.597222222219</c:v>
                </c:pt>
                <c:pt idx="4205">
                  <c:v>45014.600694444445</c:v>
                </c:pt>
                <c:pt idx="4206">
                  <c:v>45014.604166666664</c:v>
                </c:pt>
                <c:pt idx="4207">
                  <c:v>45014.607638888891</c:v>
                </c:pt>
                <c:pt idx="4208">
                  <c:v>45014.611111111109</c:v>
                </c:pt>
                <c:pt idx="4209">
                  <c:v>45014.614583333336</c:v>
                </c:pt>
                <c:pt idx="4210">
                  <c:v>45014.618055555555</c:v>
                </c:pt>
                <c:pt idx="4211">
                  <c:v>45014.621527777781</c:v>
                </c:pt>
                <c:pt idx="4212">
                  <c:v>45014.625</c:v>
                </c:pt>
                <c:pt idx="4213">
                  <c:v>45014.628472222219</c:v>
                </c:pt>
                <c:pt idx="4214">
                  <c:v>45014.631944444445</c:v>
                </c:pt>
                <c:pt idx="4215">
                  <c:v>45014.635416666664</c:v>
                </c:pt>
                <c:pt idx="4216">
                  <c:v>45014.638888888891</c:v>
                </c:pt>
                <c:pt idx="4217">
                  <c:v>45014.642361111109</c:v>
                </c:pt>
                <c:pt idx="4218">
                  <c:v>45014.645833333336</c:v>
                </c:pt>
                <c:pt idx="4219">
                  <c:v>45014.649305555555</c:v>
                </c:pt>
                <c:pt idx="4220">
                  <c:v>45014.652777777781</c:v>
                </c:pt>
                <c:pt idx="4221">
                  <c:v>45014.65625</c:v>
                </c:pt>
                <c:pt idx="4222">
                  <c:v>45014.659722222219</c:v>
                </c:pt>
                <c:pt idx="4223">
                  <c:v>45014.663194444445</c:v>
                </c:pt>
                <c:pt idx="4224">
                  <c:v>45014.666666666664</c:v>
                </c:pt>
                <c:pt idx="4225">
                  <c:v>45014.670138888891</c:v>
                </c:pt>
                <c:pt idx="4226">
                  <c:v>45014.673611111109</c:v>
                </c:pt>
                <c:pt idx="4227">
                  <c:v>45014.677083333336</c:v>
                </c:pt>
                <c:pt idx="4228">
                  <c:v>45014.680555555555</c:v>
                </c:pt>
                <c:pt idx="4229">
                  <c:v>45014.684027777781</c:v>
                </c:pt>
                <c:pt idx="4230">
                  <c:v>45014.6875</c:v>
                </c:pt>
                <c:pt idx="4231">
                  <c:v>45014.690972222219</c:v>
                </c:pt>
                <c:pt idx="4232">
                  <c:v>45014.694444444445</c:v>
                </c:pt>
                <c:pt idx="4233">
                  <c:v>45014.697916666664</c:v>
                </c:pt>
                <c:pt idx="4234">
                  <c:v>45014.701388888891</c:v>
                </c:pt>
                <c:pt idx="4235">
                  <c:v>45014.704861111109</c:v>
                </c:pt>
                <c:pt idx="4236">
                  <c:v>45014.708333333336</c:v>
                </c:pt>
                <c:pt idx="4237">
                  <c:v>45014.711805555555</c:v>
                </c:pt>
                <c:pt idx="4238">
                  <c:v>45014.715277777781</c:v>
                </c:pt>
                <c:pt idx="4239">
                  <c:v>45014.71875</c:v>
                </c:pt>
                <c:pt idx="4240">
                  <c:v>45014.722222222219</c:v>
                </c:pt>
                <c:pt idx="4241">
                  <c:v>45014.725694444445</c:v>
                </c:pt>
                <c:pt idx="4242">
                  <c:v>45014.729166666664</c:v>
                </c:pt>
                <c:pt idx="4243">
                  <c:v>45014.732638888891</c:v>
                </c:pt>
                <c:pt idx="4244">
                  <c:v>45014.736111111109</c:v>
                </c:pt>
                <c:pt idx="4245">
                  <c:v>45014.739583333336</c:v>
                </c:pt>
                <c:pt idx="4246">
                  <c:v>45014.743055555555</c:v>
                </c:pt>
                <c:pt idx="4247">
                  <c:v>45014.746527777781</c:v>
                </c:pt>
                <c:pt idx="4248">
                  <c:v>45014.75</c:v>
                </c:pt>
                <c:pt idx="4249">
                  <c:v>45014.753472222219</c:v>
                </c:pt>
                <c:pt idx="4250">
                  <c:v>45014.756944444445</c:v>
                </c:pt>
                <c:pt idx="4251">
                  <c:v>45014.760416666664</c:v>
                </c:pt>
                <c:pt idx="4252">
                  <c:v>45014.763888888891</c:v>
                </c:pt>
                <c:pt idx="4253">
                  <c:v>45014.767361111109</c:v>
                </c:pt>
                <c:pt idx="4254">
                  <c:v>45014.770833333336</c:v>
                </c:pt>
                <c:pt idx="4255">
                  <c:v>45014.774305555555</c:v>
                </c:pt>
                <c:pt idx="4256">
                  <c:v>45014.777777777781</c:v>
                </c:pt>
                <c:pt idx="4257">
                  <c:v>45014.78125</c:v>
                </c:pt>
                <c:pt idx="4258">
                  <c:v>45014.784722222219</c:v>
                </c:pt>
                <c:pt idx="4259">
                  <c:v>45014.788194444445</c:v>
                </c:pt>
                <c:pt idx="4260">
                  <c:v>45014.791666666664</c:v>
                </c:pt>
                <c:pt idx="4261">
                  <c:v>45014.795138888891</c:v>
                </c:pt>
                <c:pt idx="4262">
                  <c:v>45014.798611111109</c:v>
                </c:pt>
                <c:pt idx="4263">
                  <c:v>45014.802083333336</c:v>
                </c:pt>
                <c:pt idx="4264">
                  <c:v>45014.805555555555</c:v>
                </c:pt>
                <c:pt idx="4265">
                  <c:v>45014.809027777781</c:v>
                </c:pt>
                <c:pt idx="4266">
                  <c:v>45014.8125</c:v>
                </c:pt>
                <c:pt idx="4267">
                  <c:v>45014.815972222219</c:v>
                </c:pt>
                <c:pt idx="4268">
                  <c:v>45014.819444444445</c:v>
                </c:pt>
                <c:pt idx="4269">
                  <c:v>45014.822916666664</c:v>
                </c:pt>
                <c:pt idx="4270">
                  <c:v>45014.826388888891</c:v>
                </c:pt>
                <c:pt idx="4271">
                  <c:v>45014.829861111109</c:v>
                </c:pt>
                <c:pt idx="4272">
                  <c:v>45014.833333333336</c:v>
                </c:pt>
                <c:pt idx="4273">
                  <c:v>45014.836805555555</c:v>
                </c:pt>
                <c:pt idx="4274">
                  <c:v>45014.840277777781</c:v>
                </c:pt>
                <c:pt idx="4275">
                  <c:v>45014.84375</c:v>
                </c:pt>
                <c:pt idx="4276">
                  <c:v>45014.847222222219</c:v>
                </c:pt>
                <c:pt idx="4277">
                  <c:v>45014.850694444445</c:v>
                </c:pt>
                <c:pt idx="4278">
                  <c:v>45014.854166666664</c:v>
                </c:pt>
                <c:pt idx="4279">
                  <c:v>45014.857638888891</c:v>
                </c:pt>
                <c:pt idx="4280">
                  <c:v>45014.861111111109</c:v>
                </c:pt>
                <c:pt idx="4281">
                  <c:v>45014.864583333336</c:v>
                </c:pt>
                <c:pt idx="4282">
                  <c:v>45014.868055555555</c:v>
                </c:pt>
                <c:pt idx="4283">
                  <c:v>45014.871527777781</c:v>
                </c:pt>
                <c:pt idx="4284">
                  <c:v>45014.875</c:v>
                </c:pt>
                <c:pt idx="4285">
                  <c:v>45014.878472222219</c:v>
                </c:pt>
                <c:pt idx="4286">
                  <c:v>45014.881944444445</c:v>
                </c:pt>
                <c:pt idx="4287">
                  <c:v>45014.885416666664</c:v>
                </c:pt>
                <c:pt idx="4288">
                  <c:v>45014.888888888891</c:v>
                </c:pt>
                <c:pt idx="4289">
                  <c:v>45014.892361111109</c:v>
                </c:pt>
                <c:pt idx="4290">
                  <c:v>45014.895833333336</c:v>
                </c:pt>
                <c:pt idx="4291">
                  <c:v>45014.899305555555</c:v>
                </c:pt>
                <c:pt idx="4292">
                  <c:v>45014.902777777781</c:v>
                </c:pt>
                <c:pt idx="4293">
                  <c:v>45014.90625</c:v>
                </c:pt>
                <c:pt idx="4294">
                  <c:v>45014.909722222219</c:v>
                </c:pt>
                <c:pt idx="4295">
                  <c:v>45014.913194444445</c:v>
                </c:pt>
                <c:pt idx="4296">
                  <c:v>45014.916666666664</c:v>
                </c:pt>
                <c:pt idx="4297">
                  <c:v>45014.920138888891</c:v>
                </c:pt>
                <c:pt idx="4298">
                  <c:v>45014.923611111109</c:v>
                </c:pt>
                <c:pt idx="4299">
                  <c:v>45014.927083333336</c:v>
                </c:pt>
                <c:pt idx="4300">
                  <c:v>45014.930555555555</c:v>
                </c:pt>
                <c:pt idx="4301">
                  <c:v>45014.934027777781</c:v>
                </c:pt>
                <c:pt idx="4302">
                  <c:v>45014.9375</c:v>
                </c:pt>
                <c:pt idx="4303">
                  <c:v>45014.940972222219</c:v>
                </c:pt>
                <c:pt idx="4304">
                  <c:v>45014.944444444445</c:v>
                </c:pt>
                <c:pt idx="4305">
                  <c:v>45014.947916666664</c:v>
                </c:pt>
                <c:pt idx="4306">
                  <c:v>45014.951388888891</c:v>
                </c:pt>
                <c:pt idx="4307">
                  <c:v>45014.954861111109</c:v>
                </c:pt>
                <c:pt idx="4308">
                  <c:v>45014.958333333336</c:v>
                </c:pt>
                <c:pt idx="4309">
                  <c:v>45014.961805555555</c:v>
                </c:pt>
                <c:pt idx="4310">
                  <c:v>45014.965277777781</c:v>
                </c:pt>
                <c:pt idx="4311">
                  <c:v>45014.96875</c:v>
                </c:pt>
                <c:pt idx="4312">
                  <c:v>45014.972222222219</c:v>
                </c:pt>
                <c:pt idx="4313">
                  <c:v>45014.975694444445</c:v>
                </c:pt>
                <c:pt idx="4314">
                  <c:v>45014.979166666664</c:v>
                </c:pt>
                <c:pt idx="4315">
                  <c:v>45014.982638888891</c:v>
                </c:pt>
                <c:pt idx="4316">
                  <c:v>45014.986111111109</c:v>
                </c:pt>
                <c:pt idx="4317">
                  <c:v>45014.989583333336</c:v>
                </c:pt>
                <c:pt idx="4318">
                  <c:v>45014.993055555555</c:v>
                </c:pt>
                <c:pt idx="4319">
                  <c:v>45014.996527777781</c:v>
                </c:pt>
                <c:pt idx="4320">
                  <c:v>45015</c:v>
                </c:pt>
                <c:pt idx="4321">
                  <c:v>45015.003472222219</c:v>
                </c:pt>
                <c:pt idx="4322">
                  <c:v>45015.006944444445</c:v>
                </c:pt>
                <c:pt idx="4323">
                  <c:v>45015.010416666664</c:v>
                </c:pt>
                <c:pt idx="4324">
                  <c:v>45015.013888888891</c:v>
                </c:pt>
                <c:pt idx="4325">
                  <c:v>45015.017361111109</c:v>
                </c:pt>
                <c:pt idx="4326">
                  <c:v>45015.020833333336</c:v>
                </c:pt>
                <c:pt idx="4327">
                  <c:v>45015.024305555555</c:v>
                </c:pt>
                <c:pt idx="4328">
                  <c:v>45015.027777777781</c:v>
                </c:pt>
                <c:pt idx="4329">
                  <c:v>45015.03125</c:v>
                </c:pt>
                <c:pt idx="4330">
                  <c:v>45015.034722222219</c:v>
                </c:pt>
                <c:pt idx="4331">
                  <c:v>45015.038194444445</c:v>
                </c:pt>
                <c:pt idx="4332">
                  <c:v>45015.041666666664</c:v>
                </c:pt>
                <c:pt idx="4333">
                  <c:v>45015.045138888891</c:v>
                </c:pt>
                <c:pt idx="4334">
                  <c:v>45015.048611111109</c:v>
                </c:pt>
                <c:pt idx="4335">
                  <c:v>45015.052083333336</c:v>
                </c:pt>
                <c:pt idx="4336">
                  <c:v>45015.055555555555</c:v>
                </c:pt>
                <c:pt idx="4337">
                  <c:v>45015.059027777781</c:v>
                </c:pt>
                <c:pt idx="4338">
                  <c:v>45015.0625</c:v>
                </c:pt>
                <c:pt idx="4339">
                  <c:v>45015.065972222219</c:v>
                </c:pt>
                <c:pt idx="4340">
                  <c:v>45015.069444444445</c:v>
                </c:pt>
                <c:pt idx="4341">
                  <c:v>45015.072916666664</c:v>
                </c:pt>
                <c:pt idx="4342">
                  <c:v>45015.076388888891</c:v>
                </c:pt>
                <c:pt idx="4343">
                  <c:v>45015.079861111109</c:v>
                </c:pt>
                <c:pt idx="4344">
                  <c:v>45015.083333333336</c:v>
                </c:pt>
                <c:pt idx="4345">
                  <c:v>45015.086805555555</c:v>
                </c:pt>
                <c:pt idx="4346">
                  <c:v>45015.090277777781</c:v>
                </c:pt>
                <c:pt idx="4347">
                  <c:v>45015.09375</c:v>
                </c:pt>
                <c:pt idx="4348">
                  <c:v>45015.097222222219</c:v>
                </c:pt>
                <c:pt idx="4349">
                  <c:v>45015.100694444445</c:v>
                </c:pt>
                <c:pt idx="4350">
                  <c:v>45015.104166666664</c:v>
                </c:pt>
                <c:pt idx="4351">
                  <c:v>45015.107638888891</c:v>
                </c:pt>
                <c:pt idx="4352">
                  <c:v>45015.111111111109</c:v>
                </c:pt>
                <c:pt idx="4353">
                  <c:v>45015.114583333336</c:v>
                </c:pt>
                <c:pt idx="4354">
                  <c:v>45015.118055555555</c:v>
                </c:pt>
                <c:pt idx="4355">
                  <c:v>45015.121527777781</c:v>
                </c:pt>
                <c:pt idx="4356">
                  <c:v>45015.125</c:v>
                </c:pt>
                <c:pt idx="4357">
                  <c:v>45015.128472222219</c:v>
                </c:pt>
                <c:pt idx="4358">
                  <c:v>45015.131944444445</c:v>
                </c:pt>
                <c:pt idx="4359">
                  <c:v>45015.135416666664</c:v>
                </c:pt>
                <c:pt idx="4360">
                  <c:v>45015.138888888891</c:v>
                </c:pt>
                <c:pt idx="4361">
                  <c:v>45015.142361111109</c:v>
                </c:pt>
                <c:pt idx="4362">
                  <c:v>45015.145833333336</c:v>
                </c:pt>
                <c:pt idx="4363">
                  <c:v>45015.149305555555</c:v>
                </c:pt>
                <c:pt idx="4364">
                  <c:v>45015.152777777781</c:v>
                </c:pt>
                <c:pt idx="4365">
                  <c:v>45015.15625</c:v>
                </c:pt>
                <c:pt idx="4366">
                  <c:v>45015.159722222219</c:v>
                </c:pt>
                <c:pt idx="4367">
                  <c:v>45015.163194444445</c:v>
                </c:pt>
                <c:pt idx="4368">
                  <c:v>45015.166666666664</c:v>
                </c:pt>
                <c:pt idx="4369">
                  <c:v>45015.170138888891</c:v>
                </c:pt>
                <c:pt idx="4370">
                  <c:v>45015.173611111109</c:v>
                </c:pt>
                <c:pt idx="4371">
                  <c:v>45015.177083333336</c:v>
                </c:pt>
                <c:pt idx="4372">
                  <c:v>45015.180555555555</c:v>
                </c:pt>
                <c:pt idx="4373">
                  <c:v>45015.184027777781</c:v>
                </c:pt>
                <c:pt idx="4374">
                  <c:v>45015.1875</c:v>
                </c:pt>
                <c:pt idx="4375">
                  <c:v>45015.190972222219</c:v>
                </c:pt>
                <c:pt idx="4376">
                  <c:v>45015.194444444445</c:v>
                </c:pt>
                <c:pt idx="4377">
                  <c:v>45015.197916666664</c:v>
                </c:pt>
                <c:pt idx="4378">
                  <c:v>45015.201388888891</c:v>
                </c:pt>
                <c:pt idx="4379">
                  <c:v>45015.204861111109</c:v>
                </c:pt>
                <c:pt idx="4380">
                  <c:v>45015.208333333336</c:v>
                </c:pt>
                <c:pt idx="4381">
                  <c:v>45015.211805555555</c:v>
                </c:pt>
                <c:pt idx="4382">
                  <c:v>45015.215277777781</c:v>
                </c:pt>
                <c:pt idx="4383">
                  <c:v>45015.21875</c:v>
                </c:pt>
                <c:pt idx="4384">
                  <c:v>45015.222222222219</c:v>
                </c:pt>
                <c:pt idx="4385">
                  <c:v>45015.225694444445</c:v>
                </c:pt>
                <c:pt idx="4386">
                  <c:v>45015.229166666664</c:v>
                </c:pt>
                <c:pt idx="4387">
                  <c:v>45015.232638888891</c:v>
                </c:pt>
                <c:pt idx="4388">
                  <c:v>45015.236111111109</c:v>
                </c:pt>
                <c:pt idx="4389">
                  <c:v>45015.239583333336</c:v>
                </c:pt>
                <c:pt idx="4390">
                  <c:v>45015.243055555555</c:v>
                </c:pt>
                <c:pt idx="4391">
                  <c:v>45015.246527777781</c:v>
                </c:pt>
                <c:pt idx="4392">
                  <c:v>45015.25</c:v>
                </c:pt>
                <c:pt idx="4393">
                  <c:v>45015.253472222219</c:v>
                </c:pt>
                <c:pt idx="4394">
                  <c:v>45015.256944444445</c:v>
                </c:pt>
                <c:pt idx="4395">
                  <c:v>45015.260416666664</c:v>
                </c:pt>
                <c:pt idx="4396">
                  <c:v>45015.263888888891</c:v>
                </c:pt>
                <c:pt idx="4397">
                  <c:v>45015.267361111109</c:v>
                </c:pt>
                <c:pt idx="4398">
                  <c:v>45015.270833333336</c:v>
                </c:pt>
                <c:pt idx="4399">
                  <c:v>45015.274305555555</c:v>
                </c:pt>
                <c:pt idx="4400">
                  <c:v>45015.277777777781</c:v>
                </c:pt>
                <c:pt idx="4401">
                  <c:v>45015.28125</c:v>
                </c:pt>
                <c:pt idx="4402">
                  <c:v>45015.284722222219</c:v>
                </c:pt>
                <c:pt idx="4403">
                  <c:v>45015.288194444445</c:v>
                </c:pt>
                <c:pt idx="4404">
                  <c:v>45015.291666666664</c:v>
                </c:pt>
                <c:pt idx="4405">
                  <c:v>45015.295138888891</c:v>
                </c:pt>
                <c:pt idx="4406">
                  <c:v>45015.298611111109</c:v>
                </c:pt>
                <c:pt idx="4407">
                  <c:v>45015.302083333336</c:v>
                </c:pt>
                <c:pt idx="4408">
                  <c:v>45015.305555555555</c:v>
                </c:pt>
                <c:pt idx="4409">
                  <c:v>45015.309027777781</c:v>
                </c:pt>
                <c:pt idx="4410">
                  <c:v>45015.3125</c:v>
                </c:pt>
                <c:pt idx="4411">
                  <c:v>45015.315972222219</c:v>
                </c:pt>
                <c:pt idx="4412">
                  <c:v>45015.319444444445</c:v>
                </c:pt>
                <c:pt idx="4413">
                  <c:v>45015.322916666664</c:v>
                </c:pt>
                <c:pt idx="4414">
                  <c:v>45015.326388888891</c:v>
                </c:pt>
                <c:pt idx="4415">
                  <c:v>45015.329861111109</c:v>
                </c:pt>
                <c:pt idx="4416">
                  <c:v>45015.333333333336</c:v>
                </c:pt>
                <c:pt idx="4417">
                  <c:v>45015.336805555555</c:v>
                </c:pt>
                <c:pt idx="4418">
                  <c:v>45015.340277777781</c:v>
                </c:pt>
                <c:pt idx="4419">
                  <c:v>45015.34375</c:v>
                </c:pt>
                <c:pt idx="4420">
                  <c:v>45015.347222222219</c:v>
                </c:pt>
                <c:pt idx="4421">
                  <c:v>45015.350694444445</c:v>
                </c:pt>
                <c:pt idx="4422">
                  <c:v>45015.354166666664</c:v>
                </c:pt>
                <c:pt idx="4423">
                  <c:v>45015.357638888891</c:v>
                </c:pt>
                <c:pt idx="4424">
                  <c:v>45015.361111111109</c:v>
                </c:pt>
                <c:pt idx="4425">
                  <c:v>45015.364583333336</c:v>
                </c:pt>
                <c:pt idx="4426">
                  <c:v>45015.368055555555</c:v>
                </c:pt>
                <c:pt idx="4427">
                  <c:v>45015.371527777781</c:v>
                </c:pt>
                <c:pt idx="4428">
                  <c:v>45015.375</c:v>
                </c:pt>
                <c:pt idx="4429">
                  <c:v>45015.378472222219</c:v>
                </c:pt>
                <c:pt idx="4430">
                  <c:v>45015.381944444445</c:v>
                </c:pt>
                <c:pt idx="4431">
                  <c:v>45015.385416666664</c:v>
                </c:pt>
                <c:pt idx="4432">
                  <c:v>45015.388888888891</c:v>
                </c:pt>
                <c:pt idx="4433">
                  <c:v>45015.392361111109</c:v>
                </c:pt>
                <c:pt idx="4434">
                  <c:v>45015.395833333336</c:v>
                </c:pt>
                <c:pt idx="4435">
                  <c:v>45015.399305555555</c:v>
                </c:pt>
                <c:pt idx="4436">
                  <c:v>45015.402777777781</c:v>
                </c:pt>
                <c:pt idx="4437">
                  <c:v>45015.40625</c:v>
                </c:pt>
                <c:pt idx="4438">
                  <c:v>45015.409722222219</c:v>
                </c:pt>
                <c:pt idx="4439">
                  <c:v>45015.413194444445</c:v>
                </c:pt>
                <c:pt idx="4440">
                  <c:v>45015.416666666664</c:v>
                </c:pt>
                <c:pt idx="4441">
                  <c:v>45015.420138888891</c:v>
                </c:pt>
                <c:pt idx="4442">
                  <c:v>45015.423611111109</c:v>
                </c:pt>
                <c:pt idx="4443">
                  <c:v>45015.427083333336</c:v>
                </c:pt>
                <c:pt idx="4444">
                  <c:v>45015.430555555555</c:v>
                </c:pt>
                <c:pt idx="4445">
                  <c:v>45015.434027777781</c:v>
                </c:pt>
                <c:pt idx="4446">
                  <c:v>45015.4375</c:v>
                </c:pt>
                <c:pt idx="4447">
                  <c:v>45015.440972222219</c:v>
                </c:pt>
                <c:pt idx="4448">
                  <c:v>45015.444444444445</c:v>
                </c:pt>
                <c:pt idx="4449">
                  <c:v>45015.447916666664</c:v>
                </c:pt>
                <c:pt idx="4450">
                  <c:v>45015.451388888891</c:v>
                </c:pt>
                <c:pt idx="4451">
                  <c:v>45015.454861111109</c:v>
                </c:pt>
                <c:pt idx="4452">
                  <c:v>45015.458333333336</c:v>
                </c:pt>
                <c:pt idx="4453">
                  <c:v>45015.461805555555</c:v>
                </c:pt>
                <c:pt idx="4454">
                  <c:v>45015.465277777781</c:v>
                </c:pt>
                <c:pt idx="4455">
                  <c:v>45015.46875</c:v>
                </c:pt>
                <c:pt idx="4456">
                  <c:v>45015.472222222219</c:v>
                </c:pt>
                <c:pt idx="4457">
                  <c:v>45015.475694444445</c:v>
                </c:pt>
                <c:pt idx="4458">
                  <c:v>45015.479166666664</c:v>
                </c:pt>
                <c:pt idx="4459">
                  <c:v>45015.482638888891</c:v>
                </c:pt>
                <c:pt idx="4460">
                  <c:v>45015.486111111109</c:v>
                </c:pt>
                <c:pt idx="4461">
                  <c:v>45015.489583333336</c:v>
                </c:pt>
                <c:pt idx="4462">
                  <c:v>45015.493055555555</c:v>
                </c:pt>
                <c:pt idx="4463">
                  <c:v>45015.496527777781</c:v>
                </c:pt>
                <c:pt idx="4464">
                  <c:v>45015.5</c:v>
                </c:pt>
                <c:pt idx="4465">
                  <c:v>45015.503472222219</c:v>
                </c:pt>
                <c:pt idx="4466">
                  <c:v>45015.506944444445</c:v>
                </c:pt>
                <c:pt idx="4467">
                  <c:v>45015.510416666664</c:v>
                </c:pt>
                <c:pt idx="4468">
                  <c:v>45015.513888888891</c:v>
                </c:pt>
                <c:pt idx="4469">
                  <c:v>45015.517361111109</c:v>
                </c:pt>
                <c:pt idx="4470">
                  <c:v>45015.520833333336</c:v>
                </c:pt>
                <c:pt idx="4471">
                  <c:v>45015.524305555555</c:v>
                </c:pt>
                <c:pt idx="4472">
                  <c:v>45015.527777777781</c:v>
                </c:pt>
                <c:pt idx="4473">
                  <c:v>45015.53125</c:v>
                </c:pt>
                <c:pt idx="4474">
                  <c:v>45015.534722222219</c:v>
                </c:pt>
                <c:pt idx="4475">
                  <c:v>45015.538194444445</c:v>
                </c:pt>
                <c:pt idx="4476">
                  <c:v>45015.541666666664</c:v>
                </c:pt>
                <c:pt idx="4477">
                  <c:v>45015.545138888891</c:v>
                </c:pt>
                <c:pt idx="4478">
                  <c:v>45015.548611111109</c:v>
                </c:pt>
                <c:pt idx="4479">
                  <c:v>45015.552083333336</c:v>
                </c:pt>
                <c:pt idx="4480">
                  <c:v>45015.555555555555</c:v>
                </c:pt>
                <c:pt idx="4481">
                  <c:v>45015.559027777781</c:v>
                </c:pt>
                <c:pt idx="4482">
                  <c:v>45015.5625</c:v>
                </c:pt>
                <c:pt idx="4483">
                  <c:v>45015.565972222219</c:v>
                </c:pt>
                <c:pt idx="4484">
                  <c:v>45015.569444444445</c:v>
                </c:pt>
                <c:pt idx="4485">
                  <c:v>45015.572916666664</c:v>
                </c:pt>
                <c:pt idx="4486">
                  <c:v>45015.576388888891</c:v>
                </c:pt>
                <c:pt idx="4487">
                  <c:v>45015.579861111109</c:v>
                </c:pt>
                <c:pt idx="4488">
                  <c:v>45015.583333333336</c:v>
                </c:pt>
                <c:pt idx="4489">
                  <c:v>45015.586805555555</c:v>
                </c:pt>
                <c:pt idx="4490">
                  <c:v>45015.590277777781</c:v>
                </c:pt>
                <c:pt idx="4491">
                  <c:v>45015.59375</c:v>
                </c:pt>
                <c:pt idx="4492">
                  <c:v>45015.597222222219</c:v>
                </c:pt>
                <c:pt idx="4493">
                  <c:v>45015.600694444445</c:v>
                </c:pt>
                <c:pt idx="4494">
                  <c:v>45015.604166666664</c:v>
                </c:pt>
                <c:pt idx="4495">
                  <c:v>45015.607638888891</c:v>
                </c:pt>
                <c:pt idx="4496">
                  <c:v>45015.611111111109</c:v>
                </c:pt>
                <c:pt idx="4497">
                  <c:v>45015.614583333336</c:v>
                </c:pt>
                <c:pt idx="4498">
                  <c:v>45015.618055555555</c:v>
                </c:pt>
                <c:pt idx="4499">
                  <c:v>45015.621527777781</c:v>
                </c:pt>
                <c:pt idx="4500">
                  <c:v>45015.625</c:v>
                </c:pt>
                <c:pt idx="4501">
                  <c:v>45015.628472222219</c:v>
                </c:pt>
                <c:pt idx="4502">
                  <c:v>45015.631944444445</c:v>
                </c:pt>
                <c:pt idx="4503">
                  <c:v>45015.635416666664</c:v>
                </c:pt>
                <c:pt idx="4504">
                  <c:v>45015.638888888891</c:v>
                </c:pt>
                <c:pt idx="4505">
                  <c:v>45015.642361111109</c:v>
                </c:pt>
                <c:pt idx="4506">
                  <c:v>45015.645833333336</c:v>
                </c:pt>
                <c:pt idx="4507">
                  <c:v>45015.649305555555</c:v>
                </c:pt>
                <c:pt idx="4508">
                  <c:v>45015.652777777781</c:v>
                </c:pt>
                <c:pt idx="4509">
                  <c:v>45015.65625</c:v>
                </c:pt>
                <c:pt idx="4510">
                  <c:v>45015.659722222219</c:v>
                </c:pt>
                <c:pt idx="4511">
                  <c:v>45015.663194444445</c:v>
                </c:pt>
                <c:pt idx="4512">
                  <c:v>45015.666666666664</c:v>
                </c:pt>
                <c:pt idx="4513">
                  <c:v>45015.670138888891</c:v>
                </c:pt>
                <c:pt idx="4514">
                  <c:v>45015.673611111109</c:v>
                </c:pt>
                <c:pt idx="4515">
                  <c:v>45015.677083333336</c:v>
                </c:pt>
                <c:pt idx="4516">
                  <c:v>45015.680555555555</c:v>
                </c:pt>
                <c:pt idx="4517">
                  <c:v>45015.684027777781</c:v>
                </c:pt>
                <c:pt idx="4518">
                  <c:v>45015.6875</c:v>
                </c:pt>
                <c:pt idx="4519">
                  <c:v>45015.690972222219</c:v>
                </c:pt>
                <c:pt idx="4520">
                  <c:v>45015.694444444445</c:v>
                </c:pt>
                <c:pt idx="4521">
                  <c:v>45015.697916666664</c:v>
                </c:pt>
                <c:pt idx="4522">
                  <c:v>45015.701388888891</c:v>
                </c:pt>
                <c:pt idx="4523">
                  <c:v>45015.704861111109</c:v>
                </c:pt>
                <c:pt idx="4524">
                  <c:v>45015.708333333336</c:v>
                </c:pt>
                <c:pt idx="4525">
                  <c:v>45015.711805555555</c:v>
                </c:pt>
                <c:pt idx="4526">
                  <c:v>45015.715277777781</c:v>
                </c:pt>
                <c:pt idx="4527">
                  <c:v>45015.71875</c:v>
                </c:pt>
                <c:pt idx="4528">
                  <c:v>45015.722222222219</c:v>
                </c:pt>
                <c:pt idx="4529">
                  <c:v>45015.725694444445</c:v>
                </c:pt>
                <c:pt idx="4530">
                  <c:v>45015.729166666664</c:v>
                </c:pt>
                <c:pt idx="4531">
                  <c:v>45015.732638888891</c:v>
                </c:pt>
                <c:pt idx="4532">
                  <c:v>45015.736111111109</c:v>
                </c:pt>
                <c:pt idx="4533">
                  <c:v>45015.739583333336</c:v>
                </c:pt>
                <c:pt idx="4534">
                  <c:v>45015.743055555555</c:v>
                </c:pt>
                <c:pt idx="4535">
                  <c:v>45015.746527777781</c:v>
                </c:pt>
                <c:pt idx="4536">
                  <c:v>45015.75</c:v>
                </c:pt>
                <c:pt idx="4537">
                  <c:v>45015.753472222219</c:v>
                </c:pt>
                <c:pt idx="4538">
                  <c:v>45015.756944444445</c:v>
                </c:pt>
                <c:pt idx="4539">
                  <c:v>45015.760416666664</c:v>
                </c:pt>
                <c:pt idx="4540">
                  <c:v>45015.763888888891</c:v>
                </c:pt>
                <c:pt idx="4541">
                  <c:v>45015.767361111109</c:v>
                </c:pt>
                <c:pt idx="4542">
                  <c:v>45015.770833333336</c:v>
                </c:pt>
                <c:pt idx="4543">
                  <c:v>45015.774305555555</c:v>
                </c:pt>
                <c:pt idx="4544">
                  <c:v>45015.777777777781</c:v>
                </c:pt>
                <c:pt idx="4545">
                  <c:v>45015.78125</c:v>
                </c:pt>
                <c:pt idx="4546">
                  <c:v>45015.784722222219</c:v>
                </c:pt>
                <c:pt idx="4547">
                  <c:v>45015.788194444445</c:v>
                </c:pt>
                <c:pt idx="4548">
                  <c:v>45015.791666666664</c:v>
                </c:pt>
                <c:pt idx="4549">
                  <c:v>45015.795138888891</c:v>
                </c:pt>
                <c:pt idx="4550">
                  <c:v>45015.798611111109</c:v>
                </c:pt>
                <c:pt idx="4551">
                  <c:v>45015.802083333336</c:v>
                </c:pt>
                <c:pt idx="4552">
                  <c:v>45015.805555555555</c:v>
                </c:pt>
                <c:pt idx="4553">
                  <c:v>45015.809027777781</c:v>
                </c:pt>
                <c:pt idx="4554">
                  <c:v>45015.8125</c:v>
                </c:pt>
                <c:pt idx="4555">
                  <c:v>45015.815972222219</c:v>
                </c:pt>
                <c:pt idx="4556">
                  <c:v>45015.819444444445</c:v>
                </c:pt>
                <c:pt idx="4557">
                  <c:v>45015.822916666664</c:v>
                </c:pt>
                <c:pt idx="4558">
                  <c:v>45015.826388888891</c:v>
                </c:pt>
                <c:pt idx="4559">
                  <c:v>45015.829861111109</c:v>
                </c:pt>
                <c:pt idx="4560">
                  <c:v>45015.833333333336</c:v>
                </c:pt>
                <c:pt idx="4561">
                  <c:v>45015.836805555555</c:v>
                </c:pt>
                <c:pt idx="4562">
                  <c:v>45015.840277777781</c:v>
                </c:pt>
                <c:pt idx="4563">
                  <c:v>45015.84375</c:v>
                </c:pt>
                <c:pt idx="4564">
                  <c:v>45015.847222222219</c:v>
                </c:pt>
                <c:pt idx="4565">
                  <c:v>45015.850694444445</c:v>
                </c:pt>
                <c:pt idx="4566">
                  <c:v>45015.854166666664</c:v>
                </c:pt>
                <c:pt idx="4567">
                  <c:v>45015.857638888891</c:v>
                </c:pt>
                <c:pt idx="4568">
                  <c:v>45015.861111111109</c:v>
                </c:pt>
                <c:pt idx="4569">
                  <c:v>45015.864583333336</c:v>
                </c:pt>
                <c:pt idx="4570">
                  <c:v>45015.868055555555</c:v>
                </c:pt>
                <c:pt idx="4571">
                  <c:v>45015.871527777781</c:v>
                </c:pt>
                <c:pt idx="4572">
                  <c:v>45015.875</c:v>
                </c:pt>
                <c:pt idx="4573">
                  <c:v>45015.878472222219</c:v>
                </c:pt>
                <c:pt idx="4574">
                  <c:v>45015.881944444445</c:v>
                </c:pt>
                <c:pt idx="4575">
                  <c:v>45015.885416666664</c:v>
                </c:pt>
                <c:pt idx="4576">
                  <c:v>45015.888888888891</c:v>
                </c:pt>
                <c:pt idx="4577">
                  <c:v>45015.892361111109</c:v>
                </c:pt>
                <c:pt idx="4578">
                  <c:v>45015.895833333336</c:v>
                </c:pt>
                <c:pt idx="4579">
                  <c:v>45015.899305555555</c:v>
                </c:pt>
                <c:pt idx="4580">
                  <c:v>45015.902777777781</c:v>
                </c:pt>
                <c:pt idx="4581">
                  <c:v>45015.90625</c:v>
                </c:pt>
                <c:pt idx="4582">
                  <c:v>45015.909722222219</c:v>
                </c:pt>
                <c:pt idx="4583">
                  <c:v>45015.913194444445</c:v>
                </c:pt>
                <c:pt idx="4584">
                  <c:v>45015.916666666664</c:v>
                </c:pt>
                <c:pt idx="4585">
                  <c:v>45015.920138888891</c:v>
                </c:pt>
                <c:pt idx="4586">
                  <c:v>45015.923611111109</c:v>
                </c:pt>
                <c:pt idx="4587">
                  <c:v>45015.927083333336</c:v>
                </c:pt>
                <c:pt idx="4588">
                  <c:v>45015.930555555555</c:v>
                </c:pt>
                <c:pt idx="4589">
                  <c:v>45015.934027777781</c:v>
                </c:pt>
                <c:pt idx="4590">
                  <c:v>45015.9375</c:v>
                </c:pt>
                <c:pt idx="4591">
                  <c:v>45015.940972222219</c:v>
                </c:pt>
                <c:pt idx="4592">
                  <c:v>45015.944444444445</c:v>
                </c:pt>
                <c:pt idx="4593">
                  <c:v>45015.947916666664</c:v>
                </c:pt>
                <c:pt idx="4594">
                  <c:v>45015.951388888891</c:v>
                </c:pt>
                <c:pt idx="4595">
                  <c:v>45015.954861111109</c:v>
                </c:pt>
                <c:pt idx="4596">
                  <c:v>45015.958333333336</c:v>
                </c:pt>
                <c:pt idx="4597">
                  <c:v>45015.961805555555</c:v>
                </c:pt>
                <c:pt idx="4598">
                  <c:v>45015.965277777781</c:v>
                </c:pt>
                <c:pt idx="4599">
                  <c:v>45015.96875</c:v>
                </c:pt>
                <c:pt idx="4600">
                  <c:v>45015.972222222219</c:v>
                </c:pt>
                <c:pt idx="4601">
                  <c:v>45015.975694444445</c:v>
                </c:pt>
                <c:pt idx="4602">
                  <c:v>45015.979166666664</c:v>
                </c:pt>
                <c:pt idx="4603">
                  <c:v>45015.982638888891</c:v>
                </c:pt>
                <c:pt idx="4604">
                  <c:v>45015.986111111109</c:v>
                </c:pt>
                <c:pt idx="4605">
                  <c:v>45015.989583333336</c:v>
                </c:pt>
                <c:pt idx="4606">
                  <c:v>45015.993055555555</c:v>
                </c:pt>
                <c:pt idx="4607">
                  <c:v>45015.996527777781</c:v>
                </c:pt>
                <c:pt idx="4608">
                  <c:v>45016</c:v>
                </c:pt>
                <c:pt idx="4609">
                  <c:v>45016.003472222219</c:v>
                </c:pt>
                <c:pt idx="4610">
                  <c:v>45016.006944444445</c:v>
                </c:pt>
                <c:pt idx="4611">
                  <c:v>45016.010416666664</c:v>
                </c:pt>
                <c:pt idx="4612">
                  <c:v>45016.013888888891</c:v>
                </c:pt>
                <c:pt idx="4613">
                  <c:v>45016.017361111109</c:v>
                </c:pt>
                <c:pt idx="4614">
                  <c:v>45016.020833333336</c:v>
                </c:pt>
                <c:pt idx="4615">
                  <c:v>45016.024305555555</c:v>
                </c:pt>
                <c:pt idx="4616">
                  <c:v>45016.027777777781</c:v>
                </c:pt>
                <c:pt idx="4617">
                  <c:v>45016.03125</c:v>
                </c:pt>
                <c:pt idx="4618">
                  <c:v>45016.034722222219</c:v>
                </c:pt>
                <c:pt idx="4619">
                  <c:v>45016.038194444445</c:v>
                </c:pt>
                <c:pt idx="4620">
                  <c:v>45016.041666666664</c:v>
                </c:pt>
                <c:pt idx="4621">
                  <c:v>45016.045138888891</c:v>
                </c:pt>
                <c:pt idx="4622">
                  <c:v>45016.048611111109</c:v>
                </c:pt>
                <c:pt idx="4623">
                  <c:v>45016.052083333336</c:v>
                </c:pt>
                <c:pt idx="4624">
                  <c:v>45016.055555555555</c:v>
                </c:pt>
                <c:pt idx="4625">
                  <c:v>45016.059027777781</c:v>
                </c:pt>
                <c:pt idx="4626">
                  <c:v>45016.0625</c:v>
                </c:pt>
                <c:pt idx="4627">
                  <c:v>45016.065972222219</c:v>
                </c:pt>
                <c:pt idx="4628">
                  <c:v>45016.069444444445</c:v>
                </c:pt>
                <c:pt idx="4629">
                  <c:v>45016.072916666664</c:v>
                </c:pt>
                <c:pt idx="4630">
                  <c:v>45016.076388888891</c:v>
                </c:pt>
                <c:pt idx="4631">
                  <c:v>45016.079861111109</c:v>
                </c:pt>
                <c:pt idx="4632">
                  <c:v>45016.083333333336</c:v>
                </c:pt>
                <c:pt idx="4633">
                  <c:v>45016.086805555555</c:v>
                </c:pt>
                <c:pt idx="4634">
                  <c:v>45016.090277777781</c:v>
                </c:pt>
                <c:pt idx="4635">
                  <c:v>45016.09375</c:v>
                </c:pt>
                <c:pt idx="4636">
                  <c:v>45016.097222222219</c:v>
                </c:pt>
                <c:pt idx="4637">
                  <c:v>45016.100694444445</c:v>
                </c:pt>
                <c:pt idx="4638">
                  <c:v>45016.104166666664</c:v>
                </c:pt>
                <c:pt idx="4639">
                  <c:v>45016.107638888891</c:v>
                </c:pt>
                <c:pt idx="4640">
                  <c:v>45016.111111111109</c:v>
                </c:pt>
                <c:pt idx="4641">
                  <c:v>45016.114583333336</c:v>
                </c:pt>
                <c:pt idx="4642">
                  <c:v>45016.118055555555</c:v>
                </c:pt>
                <c:pt idx="4643">
                  <c:v>45016.121527777781</c:v>
                </c:pt>
                <c:pt idx="4644">
                  <c:v>45016.125</c:v>
                </c:pt>
                <c:pt idx="4645">
                  <c:v>45016.128472222219</c:v>
                </c:pt>
                <c:pt idx="4646">
                  <c:v>45016.131944444445</c:v>
                </c:pt>
                <c:pt idx="4647">
                  <c:v>45016.135416666664</c:v>
                </c:pt>
                <c:pt idx="4648">
                  <c:v>45016.138888888891</c:v>
                </c:pt>
                <c:pt idx="4649">
                  <c:v>45016.142361111109</c:v>
                </c:pt>
                <c:pt idx="4650">
                  <c:v>45016.145833333336</c:v>
                </c:pt>
                <c:pt idx="4651">
                  <c:v>45016.149305555555</c:v>
                </c:pt>
                <c:pt idx="4652">
                  <c:v>45016.152777777781</c:v>
                </c:pt>
                <c:pt idx="4653">
                  <c:v>45016.15625</c:v>
                </c:pt>
                <c:pt idx="4654">
                  <c:v>45016.159722222219</c:v>
                </c:pt>
                <c:pt idx="4655">
                  <c:v>45016.163194444445</c:v>
                </c:pt>
                <c:pt idx="4656">
                  <c:v>45016.166666666664</c:v>
                </c:pt>
                <c:pt idx="4657">
                  <c:v>45016.170138888891</c:v>
                </c:pt>
                <c:pt idx="4658">
                  <c:v>45016.173611111109</c:v>
                </c:pt>
                <c:pt idx="4659">
                  <c:v>45016.177083333336</c:v>
                </c:pt>
                <c:pt idx="4660">
                  <c:v>45016.180555555555</c:v>
                </c:pt>
                <c:pt idx="4661">
                  <c:v>45016.184027777781</c:v>
                </c:pt>
                <c:pt idx="4662">
                  <c:v>45016.1875</c:v>
                </c:pt>
                <c:pt idx="4663">
                  <c:v>45016.190972222219</c:v>
                </c:pt>
                <c:pt idx="4664">
                  <c:v>45016.194444444445</c:v>
                </c:pt>
                <c:pt idx="4665">
                  <c:v>45016.197916666664</c:v>
                </c:pt>
                <c:pt idx="4666">
                  <c:v>45016.201388888891</c:v>
                </c:pt>
                <c:pt idx="4667">
                  <c:v>45016.204861111109</c:v>
                </c:pt>
                <c:pt idx="4668">
                  <c:v>45016.208333333336</c:v>
                </c:pt>
                <c:pt idx="4669">
                  <c:v>45016.211805555555</c:v>
                </c:pt>
                <c:pt idx="4670">
                  <c:v>45016.215277777781</c:v>
                </c:pt>
                <c:pt idx="4671">
                  <c:v>45016.21875</c:v>
                </c:pt>
                <c:pt idx="4672">
                  <c:v>45016.222222222219</c:v>
                </c:pt>
                <c:pt idx="4673">
                  <c:v>45016.225694444445</c:v>
                </c:pt>
                <c:pt idx="4674">
                  <c:v>45016.229166666664</c:v>
                </c:pt>
                <c:pt idx="4675">
                  <c:v>45016.232638888891</c:v>
                </c:pt>
                <c:pt idx="4676">
                  <c:v>45016.236111111109</c:v>
                </c:pt>
                <c:pt idx="4677">
                  <c:v>45016.239583333336</c:v>
                </c:pt>
                <c:pt idx="4678">
                  <c:v>45016.243055555555</c:v>
                </c:pt>
                <c:pt idx="4679">
                  <c:v>45016.246527777781</c:v>
                </c:pt>
                <c:pt idx="4680">
                  <c:v>45016.25</c:v>
                </c:pt>
                <c:pt idx="4681">
                  <c:v>45016.253472222219</c:v>
                </c:pt>
                <c:pt idx="4682">
                  <c:v>45016.256944444445</c:v>
                </c:pt>
                <c:pt idx="4683">
                  <c:v>45016.260416666664</c:v>
                </c:pt>
                <c:pt idx="4684">
                  <c:v>45016.263888888891</c:v>
                </c:pt>
                <c:pt idx="4685">
                  <c:v>45016.267361111109</c:v>
                </c:pt>
                <c:pt idx="4686">
                  <c:v>45016.270833333336</c:v>
                </c:pt>
                <c:pt idx="4687">
                  <c:v>45016.274305555555</c:v>
                </c:pt>
                <c:pt idx="4688">
                  <c:v>45016.277777777781</c:v>
                </c:pt>
                <c:pt idx="4689">
                  <c:v>45016.28125</c:v>
                </c:pt>
                <c:pt idx="4690">
                  <c:v>45016.284722222219</c:v>
                </c:pt>
                <c:pt idx="4691">
                  <c:v>45016.288194444445</c:v>
                </c:pt>
                <c:pt idx="4692">
                  <c:v>45016.291666666664</c:v>
                </c:pt>
                <c:pt idx="4693">
                  <c:v>45016.295138888891</c:v>
                </c:pt>
                <c:pt idx="4694">
                  <c:v>45016.298611111109</c:v>
                </c:pt>
                <c:pt idx="4695">
                  <c:v>45016.302083333336</c:v>
                </c:pt>
                <c:pt idx="4696">
                  <c:v>45016.305555555555</c:v>
                </c:pt>
                <c:pt idx="4697">
                  <c:v>45016.309027777781</c:v>
                </c:pt>
                <c:pt idx="4698">
                  <c:v>45016.3125</c:v>
                </c:pt>
                <c:pt idx="4699">
                  <c:v>45016.315972222219</c:v>
                </c:pt>
                <c:pt idx="4700">
                  <c:v>45016.319444444445</c:v>
                </c:pt>
                <c:pt idx="4701">
                  <c:v>45016.322916666664</c:v>
                </c:pt>
                <c:pt idx="4702">
                  <c:v>45016.326388888891</c:v>
                </c:pt>
                <c:pt idx="4703">
                  <c:v>45016.329861111109</c:v>
                </c:pt>
                <c:pt idx="4704">
                  <c:v>45016.333333333336</c:v>
                </c:pt>
                <c:pt idx="4705">
                  <c:v>45016.336805555555</c:v>
                </c:pt>
                <c:pt idx="4706">
                  <c:v>45016.340277777781</c:v>
                </c:pt>
                <c:pt idx="4707">
                  <c:v>45016.34375</c:v>
                </c:pt>
                <c:pt idx="4708">
                  <c:v>45016.347222222219</c:v>
                </c:pt>
                <c:pt idx="4709">
                  <c:v>45016.350694444445</c:v>
                </c:pt>
                <c:pt idx="4710">
                  <c:v>45016.354166666664</c:v>
                </c:pt>
                <c:pt idx="4711">
                  <c:v>45016.357638888891</c:v>
                </c:pt>
                <c:pt idx="4712">
                  <c:v>45016.361111111109</c:v>
                </c:pt>
                <c:pt idx="4713">
                  <c:v>45016.364583333336</c:v>
                </c:pt>
                <c:pt idx="4714">
                  <c:v>45016.368055555555</c:v>
                </c:pt>
                <c:pt idx="4715">
                  <c:v>45016.371527777781</c:v>
                </c:pt>
                <c:pt idx="4716">
                  <c:v>45016.375</c:v>
                </c:pt>
                <c:pt idx="4717">
                  <c:v>45016.378472222219</c:v>
                </c:pt>
                <c:pt idx="4718">
                  <c:v>45016.381944444445</c:v>
                </c:pt>
                <c:pt idx="4719">
                  <c:v>45016.385416666664</c:v>
                </c:pt>
                <c:pt idx="4720">
                  <c:v>45016.388888888891</c:v>
                </c:pt>
                <c:pt idx="4721">
                  <c:v>45016.392361111109</c:v>
                </c:pt>
                <c:pt idx="4722">
                  <c:v>45016.395833333336</c:v>
                </c:pt>
                <c:pt idx="4723">
                  <c:v>45016.399305555555</c:v>
                </c:pt>
                <c:pt idx="4724">
                  <c:v>45016.402777777781</c:v>
                </c:pt>
                <c:pt idx="4725">
                  <c:v>45016.40625</c:v>
                </c:pt>
                <c:pt idx="4726">
                  <c:v>45016.409722222219</c:v>
                </c:pt>
                <c:pt idx="4727">
                  <c:v>45016.413194444445</c:v>
                </c:pt>
                <c:pt idx="4728">
                  <c:v>45016.416666666664</c:v>
                </c:pt>
                <c:pt idx="4729">
                  <c:v>45016.420138888891</c:v>
                </c:pt>
                <c:pt idx="4730">
                  <c:v>45016.423611111109</c:v>
                </c:pt>
                <c:pt idx="4731">
                  <c:v>45016.427083333336</c:v>
                </c:pt>
                <c:pt idx="4732">
                  <c:v>45016.430555555555</c:v>
                </c:pt>
                <c:pt idx="4733">
                  <c:v>45016.434027777781</c:v>
                </c:pt>
                <c:pt idx="4734">
                  <c:v>45016.4375</c:v>
                </c:pt>
                <c:pt idx="4735">
                  <c:v>45016.440972222219</c:v>
                </c:pt>
                <c:pt idx="4736">
                  <c:v>45016.444444444445</c:v>
                </c:pt>
                <c:pt idx="4737">
                  <c:v>45016.447916666664</c:v>
                </c:pt>
                <c:pt idx="4738">
                  <c:v>45016.451388888891</c:v>
                </c:pt>
                <c:pt idx="4739">
                  <c:v>45016.454861111109</c:v>
                </c:pt>
                <c:pt idx="4740">
                  <c:v>45016.458333333336</c:v>
                </c:pt>
                <c:pt idx="4741">
                  <c:v>45016.461805555555</c:v>
                </c:pt>
                <c:pt idx="4742">
                  <c:v>45016.465277777781</c:v>
                </c:pt>
                <c:pt idx="4743">
                  <c:v>45016.46875</c:v>
                </c:pt>
                <c:pt idx="4744">
                  <c:v>45016.472222222219</c:v>
                </c:pt>
                <c:pt idx="4745">
                  <c:v>45016.475694444445</c:v>
                </c:pt>
                <c:pt idx="4746">
                  <c:v>45016.479166666664</c:v>
                </c:pt>
                <c:pt idx="4747">
                  <c:v>45016.482638888891</c:v>
                </c:pt>
                <c:pt idx="4748">
                  <c:v>45016.486111111109</c:v>
                </c:pt>
                <c:pt idx="4749">
                  <c:v>45016.489583333336</c:v>
                </c:pt>
                <c:pt idx="4750">
                  <c:v>45016.493055555555</c:v>
                </c:pt>
                <c:pt idx="4751">
                  <c:v>45016.496527777781</c:v>
                </c:pt>
                <c:pt idx="4752">
                  <c:v>45016.5</c:v>
                </c:pt>
                <c:pt idx="4753">
                  <c:v>45016.503472222219</c:v>
                </c:pt>
                <c:pt idx="4754">
                  <c:v>45016.506944444445</c:v>
                </c:pt>
                <c:pt idx="4755">
                  <c:v>45016.510416666664</c:v>
                </c:pt>
                <c:pt idx="4756">
                  <c:v>45016.513888888891</c:v>
                </c:pt>
                <c:pt idx="4757">
                  <c:v>45016.517361111109</c:v>
                </c:pt>
                <c:pt idx="4758">
                  <c:v>45016.520833333336</c:v>
                </c:pt>
                <c:pt idx="4759">
                  <c:v>45016.524305555555</c:v>
                </c:pt>
                <c:pt idx="4760">
                  <c:v>45016.527777777781</c:v>
                </c:pt>
                <c:pt idx="4761">
                  <c:v>45016.53125</c:v>
                </c:pt>
                <c:pt idx="4762">
                  <c:v>45016.534722222219</c:v>
                </c:pt>
                <c:pt idx="4763">
                  <c:v>45016.538194444445</c:v>
                </c:pt>
                <c:pt idx="4764">
                  <c:v>45016.541666666664</c:v>
                </c:pt>
                <c:pt idx="4765">
                  <c:v>45016.545138888891</c:v>
                </c:pt>
                <c:pt idx="4766">
                  <c:v>45016.548611111109</c:v>
                </c:pt>
                <c:pt idx="4767">
                  <c:v>45016.552083333336</c:v>
                </c:pt>
                <c:pt idx="4768">
                  <c:v>45016.555555555555</c:v>
                </c:pt>
                <c:pt idx="4769">
                  <c:v>45016.559027777781</c:v>
                </c:pt>
                <c:pt idx="4770">
                  <c:v>45016.5625</c:v>
                </c:pt>
                <c:pt idx="4771">
                  <c:v>45016.565972222219</c:v>
                </c:pt>
                <c:pt idx="4772">
                  <c:v>45016.569444444445</c:v>
                </c:pt>
                <c:pt idx="4773">
                  <c:v>45016.572916666664</c:v>
                </c:pt>
                <c:pt idx="4774">
                  <c:v>45016.576388888891</c:v>
                </c:pt>
                <c:pt idx="4775">
                  <c:v>45016.579861111109</c:v>
                </c:pt>
                <c:pt idx="4776">
                  <c:v>45016.583333333336</c:v>
                </c:pt>
                <c:pt idx="4777">
                  <c:v>45016.586805555555</c:v>
                </c:pt>
                <c:pt idx="4778">
                  <c:v>45016.590277777781</c:v>
                </c:pt>
                <c:pt idx="4779">
                  <c:v>45016.59375</c:v>
                </c:pt>
                <c:pt idx="4780">
                  <c:v>45016.597222222219</c:v>
                </c:pt>
                <c:pt idx="4781">
                  <c:v>45016.600694444445</c:v>
                </c:pt>
                <c:pt idx="4782">
                  <c:v>45016.604166666664</c:v>
                </c:pt>
                <c:pt idx="4783">
                  <c:v>45016.607638888891</c:v>
                </c:pt>
                <c:pt idx="4784">
                  <c:v>45016.611111111109</c:v>
                </c:pt>
                <c:pt idx="4785">
                  <c:v>45016.614583333336</c:v>
                </c:pt>
                <c:pt idx="4786">
                  <c:v>45016.618055555555</c:v>
                </c:pt>
                <c:pt idx="4787">
                  <c:v>45016.621527777781</c:v>
                </c:pt>
                <c:pt idx="4788">
                  <c:v>45016.625</c:v>
                </c:pt>
                <c:pt idx="4789">
                  <c:v>45016.628472222219</c:v>
                </c:pt>
                <c:pt idx="4790">
                  <c:v>45016.631944444445</c:v>
                </c:pt>
                <c:pt idx="4791">
                  <c:v>45016.635416666664</c:v>
                </c:pt>
                <c:pt idx="4792">
                  <c:v>45016.638888888891</c:v>
                </c:pt>
                <c:pt idx="4793">
                  <c:v>45016.642361111109</c:v>
                </c:pt>
                <c:pt idx="4794">
                  <c:v>45016.645833333336</c:v>
                </c:pt>
                <c:pt idx="4795">
                  <c:v>45016.649305555555</c:v>
                </c:pt>
                <c:pt idx="4796">
                  <c:v>45016.652777777781</c:v>
                </c:pt>
                <c:pt idx="4797">
                  <c:v>45016.65625</c:v>
                </c:pt>
                <c:pt idx="4798">
                  <c:v>45016.659722222219</c:v>
                </c:pt>
                <c:pt idx="4799">
                  <c:v>45016.663194444445</c:v>
                </c:pt>
                <c:pt idx="4800">
                  <c:v>45016.666666666664</c:v>
                </c:pt>
                <c:pt idx="4801">
                  <c:v>45016.670138888891</c:v>
                </c:pt>
                <c:pt idx="4802">
                  <c:v>45016.673611111109</c:v>
                </c:pt>
                <c:pt idx="4803">
                  <c:v>45016.677083333336</c:v>
                </c:pt>
                <c:pt idx="4804">
                  <c:v>45016.680555555555</c:v>
                </c:pt>
                <c:pt idx="4805">
                  <c:v>45016.684027777781</c:v>
                </c:pt>
                <c:pt idx="4806">
                  <c:v>45016.6875</c:v>
                </c:pt>
                <c:pt idx="4807">
                  <c:v>45016.690972222219</c:v>
                </c:pt>
                <c:pt idx="4808">
                  <c:v>45016.694444444445</c:v>
                </c:pt>
                <c:pt idx="4809">
                  <c:v>45016.697916666664</c:v>
                </c:pt>
                <c:pt idx="4810">
                  <c:v>45016.701388888891</c:v>
                </c:pt>
                <c:pt idx="4811">
                  <c:v>45016.704861111109</c:v>
                </c:pt>
                <c:pt idx="4812">
                  <c:v>45016.708333333336</c:v>
                </c:pt>
                <c:pt idx="4813">
                  <c:v>45016.711805555555</c:v>
                </c:pt>
                <c:pt idx="4814">
                  <c:v>45016.715277777781</c:v>
                </c:pt>
                <c:pt idx="4815">
                  <c:v>45016.71875</c:v>
                </c:pt>
                <c:pt idx="4816">
                  <c:v>45016.722222222219</c:v>
                </c:pt>
                <c:pt idx="4817">
                  <c:v>45016.725694444445</c:v>
                </c:pt>
                <c:pt idx="4818">
                  <c:v>45016.729166666664</c:v>
                </c:pt>
                <c:pt idx="4819">
                  <c:v>45016.732638888891</c:v>
                </c:pt>
                <c:pt idx="4820">
                  <c:v>45016.736111111109</c:v>
                </c:pt>
                <c:pt idx="4821">
                  <c:v>45016.739583333336</c:v>
                </c:pt>
                <c:pt idx="4822">
                  <c:v>45016.743055555555</c:v>
                </c:pt>
                <c:pt idx="4823">
                  <c:v>45016.746527777781</c:v>
                </c:pt>
                <c:pt idx="4824">
                  <c:v>45016.75</c:v>
                </c:pt>
                <c:pt idx="4825">
                  <c:v>45016.753472222219</c:v>
                </c:pt>
                <c:pt idx="4826">
                  <c:v>45016.756944444445</c:v>
                </c:pt>
                <c:pt idx="4827">
                  <c:v>45016.760416666664</c:v>
                </c:pt>
                <c:pt idx="4828">
                  <c:v>45016.763888888891</c:v>
                </c:pt>
                <c:pt idx="4829">
                  <c:v>45016.767361111109</c:v>
                </c:pt>
                <c:pt idx="4830">
                  <c:v>45016.770833333336</c:v>
                </c:pt>
                <c:pt idx="4831">
                  <c:v>45016.774305555555</c:v>
                </c:pt>
                <c:pt idx="4832">
                  <c:v>45016.777777777781</c:v>
                </c:pt>
                <c:pt idx="4833">
                  <c:v>45016.78125</c:v>
                </c:pt>
                <c:pt idx="4834">
                  <c:v>45016.784722222219</c:v>
                </c:pt>
                <c:pt idx="4835">
                  <c:v>45016.788194444445</c:v>
                </c:pt>
                <c:pt idx="4836">
                  <c:v>45016.791666666664</c:v>
                </c:pt>
                <c:pt idx="4837">
                  <c:v>45016.795138888891</c:v>
                </c:pt>
                <c:pt idx="4838">
                  <c:v>45016.798611111109</c:v>
                </c:pt>
                <c:pt idx="4839">
                  <c:v>45016.802083333336</c:v>
                </c:pt>
                <c:pt idx="4840">
                  <c:v>45016.805555555555</c:v>
                </c:pt>
                <c:pt idx="4841">
                  <c:v>45016.809027777781</c:v>
                </c:pt>
                <c:pt idx="4842">
                  <c:v>45016.8125</c:v>
                </c:pt>
                <c:pt idx="4843">
                  <c:v>45016.815972222219</c:v>
                </c:pt>
                <c:pt idx="4844">
                  <c:v>45016.819444444445</c:v>
                </c:pt>
                <c:pt idx="4845">
                  <c:v>45016.822916666664</c:v>
                </c:pt>
                <c:pt idx="4846">
                  <c:v>45016.826388888891</c:v>
                </c:pt>
                <c:pt idx="4847">
                  <c:v>45016.829861111109</c:v>
                </c:pt>
                <c:pt idx="4848">
                  <c:v>45016.833333333336</c:v>
                </c:pt>
                <c:pt idx="4849">
                  <c:v>45016.836805555555</c:v>
                </c:pt>
                <c:pt idx="4850">
                  <c:v>45016.840277777781</c:v>
                </c:pt>
                <c:pt idx="4851">
                  <c:v>45016.84375</c:v>
                </c:pt>
                <c:pt idx="4852">
                  <c:v>45016.847222222219</c:v>
                </c:pt>
                <c:pt idx="4853">
                  <c:v>45016.850694444445</c:v>
                </c:pt>
                <c:pt idx="4854">
                  <c:v>45016.854166666664</c:v>
                </c:pt>
                <c:pt idx="4855">
                  <c:v>45016.857638888891</c:v>
                </c:pt>
                <c:pt idx="4856">
                  <c:v>45016.861111111109</c:v>
                </c:pt>
                <c:pt idx="4857">
                  <c:v>45016.864583333336</c:v>
                </c:pt>
                <c:pt idx="4858">
                  <c:v>45016.868055555555</c:v>
                </c:pt>
                <c:pt idx="4859">
                  <c:v>45016.871527777781</c:v>
                </c:pt>
                <c:pt idx="4860">
                  <c:v>45016.875</c:v>
                </c:pt>
                <c:pt idx="4861">
                  <c:v>45016.878472222219</c:v>
                </c:pt>
                <c:pt idx="4862">
                  <c:v>45016.881944444445</c:v>
                </c:pt>
                <c:pt idx="4863">
                  <c:v>45016.885416666664</c:v>
                </c:pt>
                <c:pt idx="4864">
                  <c:v>45016.888888888891</c:v>
                </c:pt>
                <c:pt idx="4865">
                  <c:v>45016.892361111109</c:v>
                </c:pt>
                <c:pt idx="4866">
                  <c:v>45016.895833333336</c:v>
                </c:pt>
                <c:pt idx="4867">
                  <c:v>45016.899305555555</c:v>
                </c:pt>
                <c:pt idx="4868">
                  <c:v>45016.902777777781</c:v>
                </c:pt>
                <c:pt idx="4869">
                  <c:v>45016.90625</c:v>
                </c:pt>
                <c:pt idx="4870">
                  <c:v>45016.909722222219</c:v>
                </c:pt>
                <c:pt idx="4871">
                  <c:v>45016.913194444445</c:v>
                </c:pt>
                <c:pt idx="4872">
                  <c:v>45016.916666666664</c:v>
                </c:pt>
                <c:pt idx="4873">
                  <c:v>45016.920138888891</c:v>
                </c:pt>
                <c:pt idx="4874">
                  <c:v>45016.923611111109</c:v>
                </c:pt>
                <c:pt idx="4875">
                  <c:v>45016.927083333336</c:v>
                </c:pt>
                <c:pt idx="4876">
                  <c:v>45016.930555555555</c:v>
                </c:pt>
                <c:pt idx="4877">
                  <c:v>45016.934027777781</c:v>
                </c:pt>
                <c:pt idx="4878">
                  <c:v>45016.9375</c:v>
                </c:pt>
                <c:pt idx="4879">
                  <c:v>45016.940972222219</c:v>
                </c:pt>
                <c:pt idx="4880">
                  <c:v>45016.944444444445</c:v>
                </c:pt>
                <c:pt idx="4881">
                  <c:v>45016.947916666664</c:v>
                </c:pt>
                <c:pt idx="4882">
                  <c:v>45016.951388888891</c:v>
                </c:pt>
                <c:pt idx="4883">
                  <c:v>45016.954861111109</c:v>
                </c:pt>
                <c:pt idx="4884">
                  <c:v>45016.958333333336</c:v>
                </c:pt>
                <c:pt idx="4885">
                  <c:v>45016.961805555555</c:v>
                </c:pt>
                <c:pt idx="4886">
                  <c:v>45016.965277777781</c:v>
                </c:pt>
                <c:pt idx="4887">
                  <c:v>45016.96875</c:v>
                </c:pt>
                <c:pt idx="4888">
                  <c:v>45016.972222222219</c:v>
                </c:pt>
                <c:pt idx="4889">
                  <c:v>45016.975694444445</c:v>
                </c:pt>
                <c:pt idx="4890">
                  <c:v>45016.979166666664</c:v>
                </c:pt>
                <c:pt idx="4891">
                  <c:v>45016.982638888891</c:v>
                </c:pt>
                <c:pt idx="4892">
                  <c:v>45016.986111111109</c:v>
                </c:pt>
                <c:pt idx="4893">
                  <c:v>45016.989583333336</c:v>
                </c:pt>
                <c:pt idx="4894">
                  <c:v>45016.993055555555</c:v>
                </c:pt>
                <c:pt idx="4895">
                  <c:v>45016.996527777781</c:v>
                </c:pt>
                <c:pt idx="4896">
                  <c:v>45017</c:v>
                </c:pt>
                <c:pt idx="4897">
                  <c:v>45017.003472222219</c:v>
                </c:pt>
                <c:pt idx="4898">
                  <c:v>45017.006944444445</c:v>
                </c:pt>
                <c:pt idx="4899">
                  <c:v>45017.010416666664</c:v>
                </c:pt>
                <c:pt idx="4900">
                  <c:v>45017.013888888891</c:v>
                </c:pt>
                <c:pt idx="4901">
                  <c:v>45017.017361111109</c:v>
                </c:pt>
                <c:pt idx="4902">
                  <c:v>45017.020833333336</c:v>
                </c:pt>
                <c:pt idx="4903">
                  <c:v>45017.024305555555</c:v>
                </c:pt>
                <c:pt idx="4904">
                  <c:v>45017.027777777781</c:v>
                </c:pt>
                <c:pt idx="4905">
                  <c:v>45017.03125</c:v>
                </c:pt>
                <c:pt idx="4906">
                  <c:v>45017.034722222219</c:v>
                </c:pt>
                <c:pt idx="4907">
                  <c:v>45017.038194444445</c:v>
                </c:pt>
                <c:pt idx="4908">
                  <c:v>45017.041666666664</c:v>
                </c:pt>
                <c:pt idx="4909">
                  <c:v>45017.045138888891</c:v>
                </c:pt>
                <c:pt idx="4910">
                  <c:v>45017.048611111109</c:v>
                </c:pt>
                <c:pt idx="4911">
                  <c:v>45017.052083333336</c:v>
                </c:pt>
                <c:pt idx="4912">
                  <c:v>45017.055555555555</c:v>
                </c:pt>
                <c:pt idx="4913">
                  <c:v>45017.059027777781</c:v>
                </c:pt>
                <c:pt idx="4914">
                  <c:v>45017.0625</c:v>
                </c:pt>
                <c:pt idx="4915">
                  <c:v>45017.065972222219</c:v>
                </c:pt>
                <c:pt idx="4916">
                  <c:v>45017.069444444445</c:v>
                </c:pt>
                <c:pt idx="4917">
                  <c:v>45017.072916666664</c:v>
                </c:pt>
                <c:pt idx="4918">
                  <c:v>45017.076388888891</c:v>
                </c:pt>
                <c:pt idx="4919">
                  <c:v>45017.079861111109</c:v>
                </c:pt>
                <c:pt idx="4920">
                  <c:v>45017.083333333336</c:v>
                </c:pt>
                <c:pt idx="4921">
                  <c:v>45017.086805555555</c:v>
                </c:pt>
                <c:pt idx="4922">
                  <c:v>45017.090277777781</c:v>
                </c:pt>
                <c:pt idx="4923">
                  <c:v>45017.09375</c:v>
                </c:pt>
                <c:pt idx="4924">
                  <c:v>45017.097222222219</c:v>
                </c:pt>
                <c:pt idx="4925">
                  <c:v>45017.100694444445</c:v>
                </c:pt>
                <c:pt idx="4926">
                  <c:v>45017.104166666664</c:v>
                </c:pt>
                <c:pt idx="4927">
                  <c:v>45017.107638888891</c:v>
                </c:pt>
                <c:pt idx="4928">
                  <c:v>45017.111111111109</c:v>
                </c:pt>
                <c:pt idx="4929">
                  <c:v>45017.114583333336</c:v>
                </c:pt>
                <c:pt idx="4930">
                  <c:v>45017.118055555555</c:v>
                </c:pt>
                <c:pt idx="4931">
                  <c:v>45017.121527777781</c:v>
                </c:pt>
                <c:pt idx="4932">
                  <c:v>45017.125</c:v>
                </c:pt>
                <c:pt idx="4933">
                  <c:v>45017.128472222219</c:v>
                </c:pt>
                <c:pt idx="4934">
                  <c:v>45017.131944444445</c:v>
                </c:pt>
                <c:pt idx="4935">
                  <c:v>45017.135416666664</c:v>
                </c:pt>
                <c:pt idx="4936">
                  <c:v>45017.138888888891</c:v>
                </c:pt>
                <c:pt idx="4937">
                  <c:v>45017.142361111109</c:v>
                </c:pt>
                <c:pt idx="4938">
                  <c:v>45017.145833333336</c:v>
                </c:pt>
                <c:pt idx="4939">
                  <c:v>45017.149305555555</c:v>
                </c:pt>
                <c:pt idx="4940">
                  <c:v>45017.152777777781</c:v>
                </c:pt>
                <c:pt idx="4941">
                  <c:v>45017.15625</c:v>
                </c:pt>
                <c:pt idx="4942">
                  <c:v>45017.159722222219</c:v>
                </c:pt>
                <c:pt idx="4943">
                  <c:v>45017.163194444445</c:v>
                </c:pt>
                <c:pt idx="4944">
                  <c:v>45017.166666666664</c:v>
                </c:pt>
                <c:pt idx="4945">
                  <c:v>45017.170138888891</c:v>
                </c:pt>
                <c:pt idx="4946">
                  <c:v>45017.173611111109</c:v>
                </c:pt>
                <c:pt idx="4947">
                  <c:v>45017.177083333336</c:v>
                </c:pt>
                <c:pt idx="4948">
                  <c:v>45017.180555555555</c:v>
                </c:pt>
                <c:pt idx="4949">
                  <c:v>45017.184027777781</c:v>
                </c:pt>
                <c:pt idx="4950">
                  <c:v>45017.1875</c:v>
                </c:pt>
                <c:pt idx="4951">
                  <c:v>45017.190972222219</c:v>
                </c:pt>
                <c:pt idx="4952">
                  <c:v>45017.194444444445</c:v>
                </c:pt>
                <c:pt idx="4953">
                  <c:v>45017.197916666664</c:v>
                </c:pt>
                <c:pt idx="4954">
                  <c:v>45017.201388888891</c:v>
                </c:pt>
                <c:pt idx="4955">
                  <c:v>45017.204861111109</c:v>
                </c:pt>
                <c:pt idx="4956">
                  <c:v>45017.208333333336</c:v>
                </c:pt>
                <c:pt idx="4957">
                  <c:v>45017.211805555555</c:v>
                </c:pt>
                <c:pt idx="4958">
                  <c:v>45017.215277777781</c:v>
                </c:pt>
                <c:pt idx="4959">
                  <c:v>45017.21875</c:v>
                </c:pt>
                <c:pt idx="4960">
                  <c:v>45017.222222222219</c:v>
                </c:pt>
                <c:pt idx="4961">
                  <c:v>45017.225694444445</c:v>
                </c:pt>
                <c:pt idx="4962">
                  <c:v>45017.229166666664</c:v>
                </c:pt>
                <c:pt idx="4963">
                  <c:v>45017.232638888891</c:v>
                </c:pt>
                <c:pt idx="4964">
                  <c:v>45017.236111111109</c:v>
                </c:pt>
                <c:pt idx="4965">
                  <c:v>45017.239583333336</c:v>
                </c:pt>
                <c:pt idx="4966">
                  <c:v>45017.243055555555</c:v>
                </c:pt>
                <c:pt idx="4967">
                  <c:v>45017.246527777781</c:v>
                </c:pt>
                <c:pt idx="4968">
                  <c:v>45017.25</c:v>
                </c:pt>
                <c:pt idx="4969">
                  <c:v>45017.253472222219</c:v>
                </c:pt>
                <c:pt idx="4970">
                  <c:v>45017.256944444445</c:v>
                </c:pt>
                <c:pt idx="4971">
                  <c:v>45017.260416666664</c:v>
                </c:pt>
                <c:pt idx="4972">
                  <c:v>45017.263888888891</c:v>
                </c:pt>
                <c:pt idx="4973">
                  <c:v>45017.267361111109</c:v>
                </c:pt>
                <c:pt idx="4974">
                  <c:v>45017.270833333336</c:v>
                </c:pt>
                <c:pt idx="4975">
                  <c:v>45017.274305555555</c:v>
                </c:pt>
                <c:pt idx="4976">
                  <c:v>45017.277777777781</c:v>
                </c:pt>
                <c:pt idx="4977">
                  <c:v>45017.28125</c:v>
                </c:pt>
                <c:pt idx="4978">
                  <c:v>45017.284722222219</c:v>
                </c:pt>
                <c:pt idx="4979">
                  <c:v>45017.288194444445</c:v>
                </c:pt>
                <c:pt idx="4980">
                  <c:v>45017.291666666664</c:v>
                </c:pt>
                <c:pt idx="4981">
                  <c:v>45017.295138888891</c:v>
                </c:pt>
                <c:pt idx="4982">
                  <c:v>45017.298611111109</c:v>
                </c:pt>
                <c:pt idx="4983">
                  <c:v>45017.302083333336</c:v>
                </c:pt>
                <c:pt idx="4984">
                  <c:v>45017.305555555555</c:v>
                </c:pt>
                <c:pt idx="4985">
                  <c:v>45017.309027777781</c:v>
                </c:pt>
                <c:pt idx="4986">
                  <c:v>45017.3125</c:v>
                </c:pt>
                <c:pt idx="4987">
                  <c:v>45017.315972222219</c:v>
                </c:pt>
                <c:pt idx="4988">
                  <c:v>45017.319444444445</c:v>
                </c:pt>
                <c:pt idx="4989">
                  <c:v>45017.322916666664</c:v>
                </c:pt>
                <c:pt idx="4990">
                  <c:v>45017.326388888891</c:v>
                </c:pt>
                <c:pt idx="4991">
                  <c:v>45017.329861111109</c:v>
                </c:pt>
                <c:pt idx="4992">
                  <c:v>45017.333333333336</c:v>
                </c:pt>
                <c:pt idx="4993">
                  <c:v>45017.336805555555</c:v>
                </c:pt>
                <c:pt idx="4994">
                  <c:v>45017.340277777781</c:v>
                </c:pt>
                <c:pt idx="4995">
                  <c:v>45017.34375</c:v>
                </c:pt>
                <c:pt idx="4996">
                  <c:v>45017.347222222219</c:v>
                </c:pt>
                <c:pt idx="4997">
                  <c:v>45017.350694444445</c:v>
                </c:pt>
                <c:pt idx="4998">
                  <c:v>45017.354166666664</c:v>
                </c:pt>
                <c:pt idx="4999">
                  <c:v>45017.357638888891</c:v>
                </c:pt>
                <c:pt idx="5000">
                  <c:v>45017.361111111109</c:v>
                </c:pt>
                <c:pt idx="5001">
                  <c:v>45017.364583333336</c:v>
                </c:pt>
                <c:pt idx="5002">
                  <c:v>45017.368055555555</c:v>
                </c:pt>
                <c:pt idx="5003">
                  <c:v>45017.371527777781</c:v>
                </c:pt>
                <c:pt idx="5004">
                  <c:v>45017.375</c:v>
                </c:pt>
                <c:pt idx="5005">
                  <c:v>45017.378472222219</c:v>
                </c:pt>
                <c:pt idx="5006">
                  <c:v>45017.381944444445</c:v>
                </c:pt>
                <c:pt idx="5007">
                  <c:v>45017.385416666664</c:v>
                </c:pt>
                <c:pt idx="5008">
                  <c:v>45017.388888888891</c:v>
                </c:pt>
                <c:pt idx="5009">
                  <c:v>45017.392361111109</c:v>
                </c:pt>
                <c:pt idx="5010">
                  <c:v>45017.395833333336</c:v>
                </c:pt>
                <c:pt idx="5011">
                  <c:v>45017.399305555555</c:v>
                </c:pt>
                <c:pt idx="5012">
                  <c:v>45017.402777777781</c:v>
                </c:pt>
                <c:pt idx="5013">
                  <c:v>45017.40625</c:v>
                </c:pt>
                <c:pt idx="5014">
                  <c:v>45017.409722222219</c:v>
                </c:pt>
                <c:pt idx="5015">
                  <c:v>45017.413194444445</c:v>
                </c:pt>
                <c:pt idx="5016">
                  <c:v>45017.416666666664</c:v>
                </c:pt>
                <c:pt idx="5017">
                  <c:v>45017.420138888891</c:v>
                </c:pt>
                <c:pt idx="5018">
                  <c:v>45017.423611111109</c:v>
                </c:pt>
                <c:pt idx="5019">
                  <c:v>45017.427083333336</c:v>
                </c:pt>
                <c:pt idx="5020">
                  <c:v>45017.430555555555</c:v>
                </c:pt>
                <c:pt idx="5021">
                  <c:v>45017.434027777781</c:v>
                </c:pt>
                <c:pt idx="5022">
                  <c:v>45017.4375</c:v>
                </c:pt>
                <c:pt idx="5023">
                  <c:v>45017.440972222219</c:v>
                </c:pt>
                <c:pt idx="5024">
                  <c:v>45017.444444444445</c:v>
                </c:pt>
                <c:pt idx="5025">
                  <c:v>45017.447916666664</c:v>
                </c:pt>
                <c:pt idx="5026">
                  <c:v>45017.451388888891</c:v>
                </c:pt>
                <c:pt idx="5027">
                  <c:v>45017.454861111109</c:v>
                </c:pt>
                <c:pt idx="5028">
                  <c:v>45017.458333333336</c:v>
                </c:pt>
                <c:pt idx="5029">
                  <c:v>45017.461805555555</c:v>
                </c:pt>
                <c:pt idx="5030">
                  <c:v>45017.465277777781</c:v>
                </c:pt>
                <c:pt idx="5031">
                  <c:v>45017.46875</c:v>
                </c:pt>
                <c:pt idx="5032">
                  <c:v>45017.472222222219</c:v>
                </c:pt>
                <c:pt idx="5033">
                  <c:v>45017.475694444445</c:v>
                </c:pt>
                <c:pt idx="5034">
                  <c:v>45017.479166666664</c:v>
                </c:pt>
                <c:pt idx="5035">
                  <c:v>45017.482638888891</c:v>
                </c:pt>
                <c:pt idx="5036">
                  <c:v>45017.486111111109</c:v>
                </c:pt>
                <c:pt idx="5037">
                  <c:v>45017.489583333336</c:v>
                </c:pt>
                <c:pt idx="5038">
                  <c:v>45017.493055555555</c:v>
                </c:pt>
                <c:pt idx="5039">
                  <c:v>45017.496527777781</c:v>
                </c:pt>
                <c:pt idx="5040">
                  <c:v>45017.5</c:v>
                </c:pt>
                <c:pt idx="5041">
                  <c:v>45017.503472222219</c:v>
                </c:pt>
                <c:pt idx="5042">
                  <c:v>45017.506944444445</c:v>
                </c:pt>
                <c:pt idx="5043">
                  <c:v>45017.510416666664</c:v>
                </c:pt>
                <c:pt idx="5044">
                  <c:v>45017.513888888891</c:v>
                </c:pt>
                <c:pt idx="5045">
                  <c:v>45017.517361111109</c:v>
                </c:pt>
                <c:pt idx="5046">
                  <c:v>45017.520833333336</c:v>
                </c:pt>
                <c:pt idx="5047">
                  <c:v>45017.524305555555</c:v>
                </c:pt>
                <c:pt idx="5048">
                  <c:v>45017.527777777781</c:v>
                </c:pt>
                <c:pt idx="5049">
                  <c:v>45017.53125</c:v>
                </c:pt>
                <c:pt idx="5050">
                  <c:v>45017.534722222219</c:v>
                </c:pt>
                <c:pt idx="5051">
                  <c:v>45017.538194444445</c:v>
                </c:pt>
                <c:pt idx="5052">
                  <c:v>45017.541666666664</c:v>
                </c:pt>
                <c:pt idx="5053">
                  <c:v>45017.545138888891</c:v>
                </c:pt>
                <c:pt idx="5054">
                  <c:v>45017.548611111109</c:v>
                </c:pt>
                <c:pt idx="5055">
                  <c:v>45017.552083333336</c:v>
                </c:pt>
                <c:pt idx="5056">
                  <c:v>45017.555555555555</c:v>
                </c:pt>
                <c:pt idx="5057">
                  <c:v>45017.559027777781</c:v>
                </c:pt>
                <c:pt idx="5058">
                  <c:v>45017.5625</c:v>
                </c:pt>
                <c:pt idx="5059">
                  <c:v>45017.565972222219</c:v>
                </c:pt>
                <c:pt idx="5060">
                  <c:v>45017.569444444445</c:v>
                </c:pt>
                <c:pt idx="5061">
                  <c:v>45017.572916666664</c:v>
                </c:pt>
                <c:pt idx="5062">
                  <c:v>45017.576388888891</c:v>
                </c:pt>
                <c:pt idx="5063">
                  <c:v>45017.579861111109</c:v>
                </c:pt>
                <c:pt idx="5064">
                  <c:v>45017.583333333336</c:v>
                </c:pt>
                <c:pt idx="5065">
                  <c:v>45017.586805555555</c:v>
                </c:pt>
                <c:pt idx="5066">
                  <c:v>45017.590277777781</c:v>
                </c:pt>
                <c:pt idx="5067">
                  <c:v>45017.59375</c:v>
                </c:pt>
                <c:pt idx="5068">
                  <c:v>45017.597222222219</c:v>
                </c:pt>
                <c:pt idx="5069">
                  <c:v>45017.600694444445</c:v>
                </c:pt>
                <c:pt idx="5070">
                  <c:v>45017.604166666664</c:v>
                </c:pt>
                <c:pt idx="5071">
                  <c:v>45017.607638888891</c:v>
                </c:pt>
                <c:pt idx="5072">
                  <c:v>45017.611111111109</c:v>
                </c:pt>
                <c:pt idx="5073">
                  <c:v>45017.614583333336</c:v>
                </c:pt>
                <c:pt idx="5074">
                  <c:v>45017.618055555555</c:v>
                </c:pt>
                <c:pt idx="5075">
                  <c:v>45017.621527777781</c:v>
                </c:pt>
                <c:pt idx="5076">
                  <c:v>45017.625</c:v>
                </c:pt>
                <c:pt idx="5077">
                  <c:v>45017.628472222219</c:v>
                </c:pt>
                <c:pt idx="5078">
                  <c:v>45017.631944444445</c:v>
                </c:pt>
                <c:pt idx="5079">
                  <c:v>45017.635416666664</c:v>
                </c:pt>
                <c:pt idx="5080">
                  <c:v>45017.638888888891</c:v>
                </c:pt>
                <c:pt idx="5081">
                  <c:v>45017.642361111109</c:v>
                </c:pt>
                <c:pt idx="5082">
                  <c:v>45017.645833333336</c:v>
                </c:pt>
                <c:pt idx="5083">
                  <c:v>45017.649305555555</c:v>
                </c:pt>
                <c:pt idx="5084">
                  <c:v>45017.652777777781</c:v>
                </c:pt>
                <c:pt idx="5085">
                  <c:v>45017.65625</c:v>
                </c:pt>
                <c:pt idx="5086">
                  <c:v>45017.659722222219</c:v>
                </c:pt>
                <c:pt idx="5087">
                  <c:v>45017.663194444445</c:v>
                </c:pt>
                <c:pt idx="5088">
                  <c:v>45017.666666666664</c:v>
                </c:pt>
                <c:pt idx="5089">
                  <c:v>45017.670138888891</c:v>
                </c:pt>
                <c:pt idx="5090">
                  <c:v>45017.673611111109</c:v>
                </c:pt>
                <c:pt idx="5091">
                  <c:v>45017.677083333336</c:v>
                </c:pt>
                <c:pt idx="5092">
                  <c:v>45017.680555555555</c:v>
                </c:pt>
                <c:pt idx="5093">
                  <c:v>45017.684027777781</c:v>
                </c:pt>
                <c:pt idx="5094">
                  <c:v>45017.6875</c:v>
                </c:pt>
                <c:pt idx="5095">
                  <c:v>45017.690972222219</c:v>
                </c:pt>
                <c:pt idx="5096">
                  <c:v>45017.694444444445</c:v>
                </c:pt>
                <c:pt idx="5097">
                  <c:v>45017.697916666664</c:v>
                </c:pt>
                <c:pt idx="5098">
                  <c:v>45017.701388888891</c:v>
                </c:pt>
                <c:pt idx="5099">
                  <c:v>45017.704861111109</c:v>
                </c:pt>
                <c:pt idx="5100">
                  <c:v>45017.708333333336</c:v>
                </c:pt>
                <c:pt idx="5101">
                  <c:v>45017.711805555555</c:v>
                </c:pt>
                <c:pt idx="5102">
                  <c:v>45017.715277777781</c:v>
                </c:pt>
                <c:pt idx="5103">
                  <c:v>45017.71875</c:v>
                </c:pt>
                <c:pt idx="5104">
                  <c:v>45017.722222222219</c:v>
                </c:pt>
                <c:pt idx="5105">
                  <c:v>45017.725694444445</c:v>
                </c:pt>
                <c:pt idx="5106">
                  <c:v>45017.729166666664</c:v>
                </c:pt>
                <c:pt idx="5107">
                  <c:v>45017.732638888891</c:v>
                </c:pt>
                <c:pt idx="5108">
                  <c:v>45017.736111111109</c:v>
                </c:pt>
                <c:pt idx="5109">
                  <c:v>45017.739583333336</c:v>
                </c:pt>
                <c:pt idx="5110">
                  <c:v>45017.743055555555</c:v>
                </c:pt>
                <c:pt idx="5111">
                  <c:v>45017.746527777781</c:v>
                </c:pt>
                <c:pt idx="5112">
                  <c:v>45017.75</c:v>
                </c:pt>
                <c:pt idx="5113">
                  <c:v>45017.753472222219</c:v>
                </c:pt>
                <c:pt idx="5114">
                  <c:v>45017.756944444445</c:v>
                </c:pt>
                <c:pt idx="5115">
                  <c:v>45017.760416666664</c:v>
                </c:pt>
                <c:pt idx="5116">
                  <c:v>45017.763888888891</c:v>
                </c:pt>
                <c:pt idx="5117">
                  <c:v>45017.767361111109</c:v>
                </c:pt>
                <c:pt idx="5118">
                  <c:v>45017.770833333336</c:v>
                </c:pt>
                <c:pt idx="5119">
                  <c:v>45017.774305555555</c:v>
                </c:pt>
                <c:pt idx="5120">
                  <c:v>45017.777777777781</c:v>
                </c:pt>
                <c:pt idx="5121">
                  <c:v>45017.78125</c:v>
                </c:pt>
                <c:pt idx="5122">
                  <c:v>45017.784722222219</c:v>
                </c:pt>
                <c:pt idx="5123">
                  <c:v>45017.788194444445</c:v>
                </c:pt>
                <c:pt idx="5124">
                  <c:v>45017.791666666664</c:v>
                </c:pt>
                <c:pt idx="5125">
                  <c:v>45017.795138888891</c:v>
                </c:pt>
                <c:pt idx="5126">
                  <c:v>45017.798611111109</c:v>
                </c:pt>
                <c:pt idx="5127">
                  <c:v>45017.802083333336</c:v>
                </c:pt>
                <c:pt idx="5128">
                  <c:v>45017.805555555555</c:v>
                </c:pt>
                <c:pt idx="5129">
                  <c:v>45017.809027777781</c:v>
                </c:pt>
                <c:pt idx="5130">
                  <c:v>45017.8125</c:v>
                </c:pt>
                <c:pt idx="5131">
                  <c:v>45017.815972222219</c:v>
                </c:pt>
                <c:pt idx="5132">
                  <c:v>45017.819444444445</c:v>
                </c:pt>
                <c:pt idx="5133">
                  <c:v>45017.822916666664</c:v>
                </c:pt>
                <c:pt idx="5134">
                  <c:v>45017.826388888891</c:v>
                </c:pt>
                <c:pt idx="5135">
                  <c:v>45017.829861111109</c:v>
                </c:pt>
                <c:pt idx="5136">
                  <c:v>45017.833333333336</c:v>
                </c:pt>
                <c:pt idx="5137">
                  <c:v>45017.836805555555</c:v>
                </c:pt>
                <c:pt idx="5138">
                  <c:v>45017.840277777781</c:v>
                </c:pt>
                <c:pt idx="5139">
                  <c:v>45017.84375</c:v>
                </c:pt>
                <c:pt idx="5140">
                  <c:v>45017.847222222219</c:v>
                </c:pt>
                <c:pt idx="5141">
                  <c:v>45017.850694444445</c:v>
                </c:pt>
                <c:pt idx="5142">
                  <c:v>45017.854166666664</c:v>
                </c:pt>
                <c:pt idx="5143">
                  <c:v>45017.857638888891</c:v>
                </c:pt>
                <c:pt idx="5144">
                  <c:v>45017.861111111109</c:v>
                </c:pt>
                <c:pt idx="5145">
                  <c:v>45017.864583333336</c:v>
                </c:pt>
                <c:pt idx="5146">
                  <c:v>45017.868055555555</c:v>
                </c:pt>
                <c:pt idx="5147">
                  <c:v>45017.871527777781</c:v>
                </c:pt>
                <c:pt idx="5148">
                  <c:v>45017.875</c:v>
                </c:pt>
                <c:pt idx="5149">
                  <c:v>45017.878472222219</c:v>
                </c:pt>
                <c:pt idx="5150">
                  <c:v>45017.881944444445</c:v>
                </c:pt>
                <c:pt idx="5151">
                  <c:v>45017.885416666664</c:v>
                </c:pt>
                <c:pt idx="5152">
                  <c:v>45017.888888888891</c:v>
                </c:pt>
                <c:pt idx="5153">
                  <c:v>45017.892361111109</c:v>
                </c:pt>
                <c:pt idx="5154">
                  <c:v>45017.895833333336</c:v>
                </c:pt>
                <c:pt idx="5155">
                  <c:v>45017.899305555555</c:v>
                </c:pt>
                <c:pt idx="5156">
                  <c:v>45017.902777777781</c:v>
                </c:pt>
                <c:pt idx="5157">
                  <c:v>45017.90625</c:v>
                </c:pt>
                <c:pt idx="5158">
                  <c:v>45017.909722222219</c:v>
                </c:pt>
                <c:pt idx="5159">
                  <c:v>45017.913194444445</c:v>
                </c:pt>
                <c:pt idx="5160">
                  <c:v>45017.916666666664</c:v>
                </c:pt>
                <c:pt idx="5161">
                  <c:v>45017.920138888891</c:v>
                </c:pt>
                <c:pt idx="5162">
                  <c:v>45017.923611111109</c:v>
                </c:pt>
                <c:pt idx="5163">
                  <c:v>45017.927083333336</c:v>
                </c:pt>
                <c:pt idx="5164">
                  <c:v>45017.930555555555</c:v>
                </c:pt>
                <c:pt idx="5165">
                  <c:v>45017.934027777781</c:v>
                </c:pt>
                <c:pt idx="5166">
                  <c:v>45017.9375</c:v>
                </c:pt>
                <c:pt idx="5167">
                  <c:v>45017.940972222219</c:v>
                </c:pt>
                <c:pt idx="5168">
                  <c:v>45017.944444444445</c:v>
                </c:pt>
                <c:pt idx="5169">
                  <c:v>45017.947916666664</c:v>
                </c:pt>
                <c:pt idx="5170">
                  <c:v>45017.951388888891</c:v>
                </c:pt>
                <c:pt idx="5171">
                  <c:v>45017.954861111109</c:v>
                </c:pt>
                <c:pt idx="5172">
                  <c:v>45017.958333333336</c:v>
                </c:pt>
                <c:pt idx="5173">
                  <c:v>45017.961805555555</c:v>
                </c:pt>
                <c:pt idx="5174">
                  <c:v>45017.965277777781</c:v>
                </c:pt>
                <c:pt idx="5175">
                  <c:v>45017.96875</c:v>
                </c:pt>
                <c:pt idx="5176">
                  <c:v>45017.972222222219</c:v>
                </c:pt>
                <c:pt idx="5177">
                  <c:v>45017.975694444445</c:v>
                </c:pt>
                <c:pt idx="5178">
                  <c:v>45017.979166666664</c:v>
                </c:pt>
                <c:pt idx="5179">
                  <c:v>45017.982638888891</c:v>
                </c:pt>
                <c:pt idx="5180">
                  <c:v>45017.986111111109</c:v>
                </c:pt>
                <c:pt idx="5181">
                  <c:v>45017.989583333336</c:v>
                </c:pt>
                <c:pt idx="5182">
                  <c:v>45017.993055555555</c:v>
                </c:pt>
                <c:pt idx="5183">
                  <c:v>45017.996527777781</c:v>
                </c:pt>
                <c:pt idx="5184">
                  <c:v>45018</c:v>
                </c:pt>
                <c:pt idx="5185">
                  <c:v>45018.003472222219</c:v>
                </c:pt>
                <c:pt idx="5186">
                  <c:v>45018.006944444445</c:v>
                </c:pt>
                <c:pt idx="5187">
                  <c:v>45018.010416666664</c:v>
                </c:pt>
                <c:pt idx="5188">
                  <c:v>45018.013888888891</c:v>
                </c:pt>
                <c:pt idx="5189">
                  <c:v>45018.017361111109</c:v>
                </c:pt>
                <c:pt idx="5190">
                  <c:v>45018.020833333336</c:v>
                </c:pt>
                <c:pt idx="5191">
                  <c:v>45018.024305555555</c:v>
                </c:pt>
                <c:pt idx="5192">
                  <c:v>45018.027777777781</c:v>
                </c:pt>
                <c:pt idx="5193">
                  <c:v>45018.03125</c:v>
                </c:pt>
                <c:pt idx="5194">
                  <c:v>45018.034722222219</c:v>
                </c:pt>
                <c:pt idx="5195">
                  <c:v>45018.038194444445</c:v>
                </c:pt>
                <c:pt idx="5196">
                  <c:v>45018.041666666664</c:v>
                </c:pt>
                <c:pt idx="5197">
                  <c:v>45018.045138888891</c:v>
                </c:pt>
                <c:pt idx="5198">
                  <c:v>45018.048611111109</c:v>
                </c:pt>
                <c:pt idx="5199">
                  <c:v>45018.052083333336</c:v>
                </c:pt>
                <c:pt idx="5200">
                  <c:v>45018.055555555555</c:v>
                </c:pt>
                <c:pt idx="5201">
                  <c:v>45018.059027777781</c:v>
                </c:pt>
                <c:pt idx="5202">
                  <c:v>45018.0625</c:v>
                </c:pt>
                <c:pt idx="5203">
                  <c:v>45018.065972222219</c:v>
                </c:pt>
                <c:pt idx="5204">
                  <c:v>45018.069444444445</c:v>
                </c:pt>
                <c:pt idx="5205">
                  <c:v>45018.072916666664</c:v>
                </c:pt>
                <c:pt idx="5206">
                  <c:v>45018.076388888891</c:v>
                </c:pt>
                <c:pt idx="5207">
                  <c:v>45018.079861111109</c:v>
                </c:pt>
                <c:pt idx="5208">
                  <c:v>45018.083333333336</c:v>
                </c:pt>
                <c:pt idx="5209">
                  <c:v>45018.086805555555</c:v>
                </c:pt>
                <c:pt idx="5210">
                  <c:v>45018.090277777781</c:v>
                </c:pt>
                <c:pt idx="5211">
                  <c:v>45018.09375</c:v>
                </c:pt>
                <c:pt idx="5212">
                  <c:v>45018.097222222219</c:v>
                </c:pt>
                <c:pt idx="5213">
                  <c:v>45018.100694444445</c:v>
                </c:pt>
                <c:pt idx="5214">
                  <c:v>45018.104166666664</c:v>
                </c:pt>
                <c:pt idx="5215">
                  <c:v>45018.107638888891</c:v>
                </c:pt>
                <c:pt idx="5216">
                  <c:v>45018.111111111109</c:v>
                </c:pt>
                <c:pt idx="5217">
                  <c:v>45018.114583333336</c:v>
                </c:pt>
                <c:pt idx="5218">
                  <c:v>45018.118055555555</c:v>
                </c:pt>
                <c:pt idx="5219">
                  <c:v>45018.121527777781</c:v>
                </c:pt>
                <c:pt idx="5220">
                  <c:v>45018.125</c:v>
                </c:pt>
                <c:pt idx="5221">
                  <c:v>45018.128472222219</c:v>
                </c:pt>
                <c:pt idx="5222">
                  <c:v>45018.131944444445</c:v>
                </c:pt>
                <c:pt idx="5223">
                  <c:v>45018.135416666664</c:v>
                </c:pt>
                <c:pt idx="5224">
                  <c:v>45018.138888888891</c:v>
                </c:pt>
                <c:pt idx="5225">
                  <c:v>45018.142361111109</c:v>
                </c:pt>
                <c:pt idx="5226">
                  <c:v>45018.145833333336</c:v>
                </c:pt>
                <c:pt idx="5227">
                  <c:v>45018.149305555555</c:v>
                </c:pt>
                <c:pt idx="5228">
                  <c:v>45018.152777777781</c:v>
                </c:pt>
                <c:pt idx="5229">
                  <c:v>45018.15625</c:v>
                </c:pt>
                <c:pt idx="5230">
                  <c:v>45018.159722222219</c:v>
                </c:pt>
                <c:pt idx="5231">
                  <c:v>45018.163194444445</c:v>
                </c:pt>
                <c:pt idx="5232">
                  <c:v>45018.166666666664</c:v>
                </c:pt>
                <c:pt idx="5233">
                  <c:v>45018.170138888891</c:v>
                </c:pt>
                <c:pt idx="5234">
                  <c:v>45018.173611111109</c:v>
                </c:pt>
                <c:pt idx="5235">
                  <c:v>45018.177083333336</c:v>
                </c:pt>
                <c:pt idx="5236">
                  <c:v>45018.180555555555</c:v>
                </c:pt>
                <c:pt idx="5237">
                  <c:v>45018.184027777781</c:v>
                </c:pt>
                <c:pt idx="5238">
                  <c:v>45018.1875</c:v>
                </c:pt>
                <c:pt idx="5239">
                  <c:v>45018.190972222219</c:v>
                </c:pt>
                <c:pt idx="5240">
                  <c:v>45018.194444444445</c:v>
                </c:pt>
                <c:pt idx="5241">
                  <c:v>45018.197916666664</c:v>
                </c:pt>
                <c:pt idx="5242">
                  <c:v>45018.201388888891</c:v>
                </c:pt>
                <c:pt idx="5243">
                  <c:v>45018.204861111109</c:v>
                </c:pt>
                <c:pt idx="5244">
                  <c:v>45018.208333333336</c:v>
                </c:pt>
                <c:pt idx="5245">
                  <c:v>45018.211805555555</c:v>
                </c:pt>
                <c:pt idx="5246">
                  <c:v>45018.215277777781</c:v>
                </c:pt>
                <c:pt idx="5247">
                  <c:v>45018.21875</c:v>
                </c:pt>
                <c:pt idx="5248">
                  <c:v>45018.222222222219</c:v>
                </c:pt>
                <c:pt idx="5249">
                  <c:v>45018.225694444445</c:v>
                </c:pt>
                <c:pt idx="5250">
                  <c:v>45018.229166666664</c:v>
                </c:pt>
                <c:pt idx="5251">
                  <c:v>45018.232638888891</c:v>
                </c:pt>
                <c:pt idx="5252">
                  <c:v>45018.236111111109</c:v>
                </c:pt>
                <c:pt idx="5253">
                  <c:v>45018.239583333336</c:v>
                </c:pt>
                <c:pt idx="5254">
                  <c:v>45018.243055555555</c:v>
                </c:pt>
                <c:pt idx="5255">
                  <c:v>45018.246527777781</c:v>
                </c:pt>
                <c:pt idx="5256">
                  <c:v>45018.25</c:v>
                </c:pt>
                <c:pt idx="5257">
                  <c:v>45018.253472222219</c:v>
                </c:pt>
                <c:pt idx="5258">
                  <c:v>45018.256944444445</c:v>
                </c:pt>
                <c:pt idx="5259">
                  <c:v>45018.260416666664</c:v>
                </c:pt>
                <c:pt idx="5260">
                  <c:v>45018.263888888891</c:v>
                </c:pt>
                <c:pt idx="5261">
                  <c:v>45018.267361111109</c:v>
                </c:pt>
                <c:pt idx="5262">
                  <c:v>45018.270833333336</c:v>
                </c:pt>
                <c:pt idx="5263">
                  <c:v>45018.274305555555</c:v>
                </c:pt>
                <c:pt idx="5264">
                  <c:v>45018.277777777781</c:v>
                </c:pt>
                <c:pt idx="5265">
                  <c:v>45018.28125</c:v>
                </c:pt>
                <c:pt idx="5266">
                  <c:v>45018.284722222219</c:v>
                </c:pt>
                <c:pt idx="5267">
                  <c:v>45018.288194444445</c:v>
                </c:pt>
                <c:pt idx="5268">
                  <c:v>45018.291666666664</c:v>
                </c:pt>
                <c:pt idx="5269">
                  <c:v>45018.295138888891</c:v>
                </c:pt>
                <c:pt idx="5270">
                  <c:v>45018.298611111109</c:v>
                </c:pt>
                <c:pt idx="5271">
                  <c:v>45018.302083333336</c:v>
                </c:pt>
                <c:pt idx="5272">
                  <c:v>45018.305555555555</c:v>
                </c:pt>
                <c:pt idx="5273">
                  <c:v>45018.309027777781</c:v>
                </c:pt>
                <c:pt idx="5274">
                  <c:v>45018.3125</c:v>
                </c:pt>
                <c:pt idx="5275">
                  <c:v>45018.315972222219</c:v>
                </c:pt>
                <c:pt idx="5276">
                  <c:v>45018.319444444445</c:v>
                </c:pt>
                <c:pt idx="5277">
                  <c:v>45018.322916666664</c:v>
                </c:pt>
                <c:pt idx="5278">
                  <c:v>45018.326388888891</c:v>
                </c:pt>
                <c:pt idx="5279">
                  <c:v>45018.329861111109</c:v>
                </c:pt>
                <c:pt idx="5280">
                  <c:v>45018.333333333336</c:v>
                </c:pt>
                <c:pt idx="5281">
                  <c:v>45018.336805555555</c:v>
                </c:pt>
                <c:pt idx="5282">
                  <c:v>45018.340277777781</c:v>
                </c:pt>
                <c:pt idx="5283">
                  <c:v>45018.34375</c:v>
                </c:pt>
                <c:pt idx="5284">
                  <c:v>45018.347222222219</c:v>
                </c:pt>
                <c:pt idx="5285">
                  <c:v>45018.350694444445</c:v>
                </c:pt>
                <c:pt idx="5286">
                  <c:v>45018.354166666664</c:v>
                </c:pt>
                <c:pt idx="5287">
                  <c:v>45018.357638888891</c:v>
                </c:pt>
                <c:pt idx="5288">
                  <c:v>45018.361111111109</c:v>
                </c:pt>
                <c:pt idx="5289">
                  <c:v>45018.364583333336</c:v>
                </c:pt>
                <c:pt idx="5290">
                  <c:v>45018.368055555555</c:v>
                </c:pt>
                <c:pt idx="5291">
                  <c:v>45018.371527777781</c:v>
                </c:pt>
                <c:pt idx="5292">
                  <c:v>45018.375</c:v>
                </c:pt>
                <c:pt idx="5293">
                  <c:v>45018.378472222219</c:v>
                </c:pt>
                <c:pt idx="5294">
                  <c:v>45018.381944444445</c:v>
                </c:pt>
                <c:pt idx="5295">
                  <c:v>45018.385416666664</c:v>
                </c:pt>
                <c:pt idx="5296">
                  <c:v>45018.388888888891</c:v>
                </c:pt>
                <c:pt idx="5297">
                  <c:v>45018.392361111109</c:v>
                </c:pt>
                <c:pt idx="5298">
                  <c:v>45018.395833333336</c:v>
                </c:pt>
                <c:pt idx="5299">
                  <c:v>45018.399305555555</c:v>
                </c:pt>
                <c:pt idx="5300">
                  <c:v>45018.402777777781</c:v>
                </c:pt>
                <c:pt idx="5301">
                  <c:v>45018.40625</c:v>
                </c:pt>
                <c:pt idx="5302">
                  <c:v>45018.409722222219</c:v>
                </c:pt>
                <c:pt idx="5303">
                  <c:v>45018.413194444445</c:v>
                </c:pt>
                <c:pt idx="5304">
                  <c:v>45018.416666666664</c:v>
                </c:pt>
                <c:pt idx="5305">
                  <c:v>45018.420138888891</c:v>
                </c:pt>
                <c:pt idx="5306">
                  <c:v>45018.423611111109</c:v>
                </c:pt>
                <c:pt idx="5307">
                  <c:v>45018.427083333336</c:v>
                </c:pt>
                <c:pt idx="5308">
                  <c:v>45018.430555555555</c:v>
                </c:pt>
                <c:pt idx="5309">
                  <c:v>45018.434027777781</c:v>
                </c:pt>
                <c:pt idx="5310">
                  <c:v>45018.4375</c:v>
                </c:pt>
                <c:pt idx="5311">
                  <c:v>45018.440972222219</c:v>
                </c:pt>
                <c:pt idx="5312">
                  <c:v>45018.444444444445</c:v>
                </c:pt>
                <c:pt idx="5313">
                  <c:v>45018.447916666664</c:v>
                </c:pt>
                <c:pt idx="5314">
                  <c:v>45018.451388888891</c:v>
                </c:pt>
                <c:pt idx="5315">
                  <c:v>45018.454861111109</c:v>
                </c:pt>
                <c:pt idx="5316">
                  <c:v>45018.458333333336</c:v>
                </c:pt>
                <c:pt idx="5317">
                  <c:v>45018.461805555555</c:v>
                </c:pt>
                <c:pt idx="5318">
                  <c:v>45018.465277777781</c:v>
                </c:pt>
                <c:pt idx="5319">
                  <c:v>45018.46875</c:v>
                </c:pt>
                <c:pt idx="5320">
                  <c:v>45018.472222222219</c:v>
                </c:pt>
                <c:pt idx="5321">
                  <c:v>45018.475694444445</c:v>
                </c:pt>
                <c:pt idx="5322">
                  <c:v>45018.479166666664</c:v>
                </c:pt>
                <c:pt idx="5323">
                  <c:v>45018.482638888891</c:v>
                </c:pt>
                <c:pt idx="5324">
                  <c:v>45018.486111111109</c:v>
                </c:pt>
                <c:pt idx="5325">
                  <c:v>45018.489583333336</c:v>
                </c:pt>
                <c:pt idx="5326">
                  <c:v>45018.493055555555</c:v>
                </c:pt>
                <c:pt idx="5327">
                  <c:v>45018.496527777781</c:v>
                </c:pt>
                <c:pt idx="5328">
                  <c:v>45018.5</c:v>
                </c:pt>
                <c:pt idx="5329">
                  <c:v>45018.503472222219</c:v>
                </c:pt>
                <c:pt idx="5330">
                  <c:v>45018.506944444445</c:v>
                </c:pt>
                <c:pt idx="5331">
                  <c:v>45018.510416666664</c:v>
                </c:pt>
                <c:pt idx="5332">
                  <c:v>45018.513888888891</c:v>
                </c:pt>
                <c:pt idx="5333">
                  <c:v>45018.517361111109</c:v>
                </c:pt>
                <c:pt idx="5334">
                  <c:v>45018.520833333336</c:v>
                </c:pt>
                <c:pt idx="5335">
                  <c:v>45018.524305555555</c:v>
                </c:pt>
                <c:pt idx="5336">
                  <c:v>45018.527777777781</c:v>
                </c:pt>
                <c:pt idx="5337">
                  <c:v>45018.53125</c:v>
                </c:pt>
                <c:pt idx="5338">
                  <c:v>45018.534722222219</c:v>
                </c:pt>
                <c:pt idx="5339">
                  <c:v>45018.538194444445</c:v>
                </c:pt>
                <c:pt idx="5340">
                  <c:v>45018.541666666664</c:v>
                </c:pt>
                <c:pt idx="5341">
                  <c:v>45018.545138888891</c:v>
                </c:pt>
                <c:pt idx="5342">
                  <c:v>45018.548611111109</c:v>
                </c:pt>
                <c:pt idx="5343">
                  <c:v>45018.552083333336</c:v>
                </c:pt>
                <c:pt idx="5344">
                  <c:v>45018.555555555555</c:v>
                </c:pt>
                <c:pt idx="5345">
                  <c:v>45018.559027777781</c:v>
                </c:pt>
                <c:pt idx="5346">
                  <c:v>45018.5625</c:v>
                </c:pt>
                <c:pt idx="5347">
                  <c:v>45018.565972222219</c:v>
                </c:pt>
                <c:pt idx="5348">
                  <c:v>45018.569444444445</c:v>
                </c:pt>
                <c:pt idx="5349">
                  <c:v>45018.572916666664</c:v>
                </c:pt>
                <c:pt idx="5350">
                  <c:v>45018.576388888891</c:v>
                </c:pt>
                <c:pt idx="5351">
                  <c:v>45018.579861111109</c:v>
                </c:pt>
                <c:pt idx="5352">
                  <c:v>45018.583333333336</c:v>
                </c:pt>
                <c:pt idx="5353">
                  <c:v>45018.586805555555</c:v>
                </c:pt>
                <c:pt idx="5354">
                  <c:v>45018.590277777781</c:v>
                </c:pt>
                <c:pt idx="5355">
                  <c:v>45018.59375</c:v>
                </c:pt>
                <c:pt idx="5356">
                  <c:v>45018.597222222219</c:v>
                </c:pt>
                <c:pt idx="5357">
                  <c:v>45018.600694444445</c:v>
                </c:pt>
                <c:pt idx="5358">
                  <c:v>45018.604166666664</c:v>
                </c:pt>
                <c:pt idx="5359">
                  <c:v>45018.607638888891</c:v>
                </c:pt>
                <c:pt idx="5360">
                  <c:v>45018.611111111109</c:v>
                </c:pt>
                <c:pt idx="5361">
                  <c:v>45018.614583333336</c:v>
                </c:pt>
                <c:pt idx="5362">
                  <c:v>45018.618055555555</c:v>
                </c:pt>
                <c:pt idx="5363">
                  <c:v>45018.621527777781</c:v>
                </c:pt>
                <c:pt idx="5364">
                  <c:v>45018.625</c:v>
                </c:pt>
                <c:pt idx="5365">
                  <c:v>45018.628472222219</c:v>
                </c:pt>
                <c:pt idx="5366">
                  <c:v>45018.631944444445</c:v>
                </c:pt>
                <c:pt idx="5367">
                  <c:v>45018.635416666664</c:v>
                </c:pt>
                <c:pt idx="5368">
                  <c:v>45018.638888888891</c:v>
                </c:pt>
                <c:pt idx="5369">
                  <c:v>45018.642361111109</c:v>
                </c:pt>
                <c:pt idx="5370">
                  <c:v>45018.645833333336</c:v>
                </c:pt>
                <c:pt idx="5371">
                  <c:v>45018.649305555555</c:v>
                </c:pt>
                <c:pt idx="5372">
                  <c:v>45018.652777777781</c:v>
                </c:pt>
                <c:pt idx="5373">
                  <c:v>45018.65625</c:v>
                </c:pt>
                <c:pt idx="5374">
                  <c:v>45018.659722222219</c:v>
                </c:pt>
                <c:pt idx="5375">
                  <c:v>45018.663194444445</c:v>
                </c:pt>
                <c:pt idx="5376">
                  <c:v>45018.666666666664</c:v>
                </c:pt>
                <c:pt idx="5377">
                  <c:v>45018.670138888891</c:v>
                </c:pt>
                <c:pt idx="5378">
                  <c:v>45018.673611111109</c:v>
                </c:pt>
                <c:pt idx="5379">
                  <c:v>45018.677083333336</c:v>
                </c:pt>
                <c:pt idx="5380">
                  <c:v>45018.680555555555</c:v>
                </c:pt>
                <c:pt idx="5381">
                  <c:v>45018.684027777781</c:v>
                </c:pt>
                <c:pt idx="5382">
                  <c:v>45018.6875</c:v>
                </c:pt>
                <c:pt idx="5383">
                  <c:v>45018.690972222219</c:v>
                </c:pt>
                <c:pt idx="5384">
                  <c:v>45018.694444444445</c:v>
                </c:pt>
                <c:pt idx="5385">
                  <c:v>45018.697916666664</c:v>
                </c:pt>
                <c:pt idx="5386">
                  <c:v>45018.701388888891</c:v>
                </c:pt>
                <c:pt idx="5387">
                  <c:v>45018.704861111109</c:v>
                </c:pt>
                <c:pt idx="5388">
                  <c:v>45018.708333333336</c:v>
                </c:pt>
                <c:pt idx="5389">
                  <c:v>45018.711805555555</c:v>
                </c:pt>
                <c:pt idx="5390">
                  <c:v>45018.715277777781</c:v>
                </c:pt>
                <c:pt idx="5391">
                  <c:v>45018.71875</c:v>
                </c:pt>
                <c:pt idx="5392">
                  <c:v>45018.722222222219</c:v>
                </c:pt>
                <c:pt idx="5393">
                  <c:v>45018.725694444445</c:v>
                </c:pt>
                <c:pt idx="5394">
                  <c:v>45018.729166666664</c:v>
                </c:pt>
                <c:pt idx="5395">
                  <c:v>45018.732638888891</c:v>
                </c:pt>
                <c:pt idx="5396">
                  <c:v>45018.736111111109</c:v>
                </c:pt>
                <c:pt idx="5397">
                  <c:v>45018.739583333336</c:v>
                </c:pt>
                <c:pt idx="5398">
                  <c:v>45018.743055555555</c:v>
                </c:pt>
                <c:pt idx="5399">
                  <c:v>45018.746527777781</c:v>
                </c:pt>
                <c:pt idx="5400">
                  <c:v>45018.75</c:v>
                </c:pt>
                <c:pt idx="5401">
                  <c:v>45018.753472222219</c:v>
                </c:pt>
                <c:pt idx="5402">
                  <c:v>45018.756944444445</c:v>
                </c:pt>
                <c:pt idx="5403">
                  <c:v>45018.760416666664</c:v>
                </c:pt>
                <c:pt idx="5404">
                  <c:v>45018.763888888891</c:v>
                </c:pt>
                <c:pt idx="5405">
                  <c:v>45018.767361111109</c:v>
                </c:pt>
                <c:pt idx="5406">
                  <c:v>45018.770833333336</c:v>
                </c:pt>
                <c:pt idx="5407">
                  <c:v>45018.774305555555</c:v>
                </c:pt>
                <c:pt idx="5408">
                  <c:v>45018.777777777781</c:v>
                </c:pt>
                <c:pt idx="5409">
                  <c:v>45018.78125</c:v>
                </c:pt>
                <c:pt idx="5410">
                  <c:v>45018.784722222219</c:v>
                </c:pt>
                <c:pt idx="5411">
                  <c:v>45018.788194444445</c:v>
                </c:pt>
                <c:pt idx="5412">
                  <c:v>45018.791666666664</c:v>
                </c:pt>
                <c:pt idx="5413">
                  <c:v>45018.795138888891</c:v>
                </c:pt>
                <c:pt idx="5414">
                  <c:v>45018.798611111109</c:v>
                </c:pt>
                <c:pt idx="5415">
                  <c:v>45018.802083333336</c:v>
                </c:pt>
                <c:pt idx="5416">
                  <c:v>45018.805555555555</c:v>
                </c:pt>
                <c:pt idx="5417">
                  <c:v>45018.809027777781</c:v>
                </c:pt>
                <c:pt idx="5418">
                  <c:v>45018.8125</c:v>
                </c:pt>
                <c:pt idx="5419">
                  <c:v>45018.815972222219</c:v>
                </c:pt>
                <c:pt idx="5420">
                  <c:v>45018.819444444445</c:v>
                </c:pt>
                <c:pt idx="5421">
                  <c:v>45018.822916666664</c:v>
                </c:pt>
                <c:pt idx="5422">
                  <c:v>45018.826388888891</c:v>
                </c:pt>
                <c:pt idx="5423">
                  <c:v>45018.829861111109</c:v>
                </c:pt>
                <c:pt idx="5424">
                  <c:v>45018.833333333336</c:v>
                </c:pt>
                <c:pt idx="5425">
                  <c:v>45018.836805555555</c:v>
                </c:pt>
                <c:pt idx="5426">
                  <c:v>45018.840277777781</c:v>
                </c:pt>
                <c:pt idx="5427">
                  <c:v>45018.84375</c:v>
                </c:pt>
                <c:pt idx="5428">
                  <c:v>45018.847222222219</c:v>
                </c:pt>
                <c:pt idx="5429">
                  <c:v>45018.850694444445</c:v>
                </c:pt>
                <c:pt idx="5430">
                  <c:v>45018.854166666664</c:v>
                </c:pt>
                <c:pt idx="5431">
                  <c:v>45018.857638888891</c:v>
                </c:pt>
                <c:pt idx="5432">
                  <c:v>45018.861111111109</c:v>
                </c:pt>
                <c:pt idx="5433">
                  <c:v>45018.864583333336</c:v>
                </c:pt>
                <c:pt idx="5434">
                  <c:v>45018.868055555555</c:v>
                </c:pt>
                <c:pt idx="5435">
                  <c:v>45018.871527777781</c:v>
                </c:pt>
                <c:pt idx="5436">
                  <c:v>45018.875</c:v>
                </c:pt>
                <c:pt idx="5437">
                  <c:v>45018.878472222219</c:v>
                </c:pt>
                <c:pt idx="5438">
                  <c:v>45018.881944444445</c:v>
                </c:pt>
                <c:pt idx="5439">
                  <c:v>45018.885416666664</c:v>
                </c:pt>
                <c:pt idx="5440">
                  <c:v>45018.888888888891</c:v>
                </c:pt>
                <c:pt idx="5441">
                  <c:v>45018.892361111109</c:v>
                </c:pt>
                <c:pt idx="5442">
                  <c:v>45018.895833333336</c:v>
                </c:pt>
                <c:pt idx="5443">
                  <c:v>45018.899305555555</c:v>
                </c:pt>
                <c:pt idx="5444">
                  <c:v>45018.902777777781</c:v>
                </c:pt>
                <c:pt idx="5445">
                  <c:v>45018.90625</c:v>
                </c:pt>
                <c:pt idx="5446">
                  <c:v>45018.909722222219</c:v>
                </c:pt>
                <c:pt idx="5447">
                  <c:v>45018.913194444445</c:v>
                </c:pt>
                <c:pt idx="5448">
                  <c:v>45018.916666666664</c:v>
                </c:pt>
                <c:pt idx="5449">
                  <c:v>45018.920138888891</c:v>
                </c:pt>
                <c:pt idx="5450">
                  <c:v>45018.923611111109</c:v>
                </c:pt>
                <c:pt idx="5451">
                  <c:v>45018.927083333336</c:v>
                </c:pt>
                <c:pt idx="5452">
                  <c:v>45018.930555555555</c:v>
                </c:pt>
                <c:pt idx="5453">
                  <c:v>45018.934027777781</c:v>
                </c:pt>
                <c:pt idx="5454">
                  <c:v>45018.9375</c:v>
                </c:pt>
                <c:pt idx="5455">
                  <c:v>45018.940972222219</c:v>
                </c:pt>
                <c:pt idx="5456">
                  <c:v>45018.944444444445</c:v>
                </c:pt>
                <c:pt idx="5457">
                  <c:v>45018.947916666664</c:v>
                </c:pt>
                <c:pt idx="5458">
                  <c:v>45018.951388888891</c:v>
                </c:pt>
                <c:pt idx="5459">
                  <c:v>45018.954861111109</c:v>
                </c:pt>
                <c:pt idx="5460">
                  <c:v>45018.958333333336</c:v>
                </c:pt>
                <c:pt idx="5461">
                  <c:v>45018.961805555555</c:v>
                </c:pt>
                <c:pt idx="5462">
                  <c:v>45018.965277777781</c:v>
                </c:pt>
                <c:pt idx="5463">
                  <c:v>45018.96875</c:v>
                </c:pt>
                <c:pt idx="5464">
                  <c:v>45018.972222222219</c:v>
                </c:pt>
                <c:pt idx="5465">
                  <c:v>45018.975694444445</c:v>
                </c:pt>
                <c:pt idx="5466">
                  <c:v>45018.979166666664</c:v>
                </c:pt>
                <c:pt idx="5467">
                  <c:v>45018.982638888891</c:v>
                </c:pt>
                <c:pt idx="5468">
                  <c:v>45018.986111111109</c:v>
                </c:pt>
                <c:pt idx="5469">
                  <c:v>45018.989583333336</c:v>
                </c:pt>
                <c:pt idx="5470">
                  <c:v>45018.993055555555</c:v>
                </c:pt>
                <c:pt idx="5471">
                  <c:v>45018.996527777781</c:v>
                </c:pt>
                <c:pt idx="5472">
                  <c:v>45019</c:v>
                </c:pt>
                <c:pt idx="5473">
                  <c:v>45019.003472222219</c:v>
                </c:pt>
                <c:pt idx="5474">
                  <c:v>45019.006944444445</c:v>
                </c:pt>
                <c:pt idx="5475">
                  <c:v>45019.010416666664</c:v>
                </c:pt>
                <c:pt idx="5476">
                  <c:v>45019.013888888891</c:v>
                </c:pt>
                <c:pt idx="5477">
                  <c:v>45019.017361111109</c:v>
                </c:pt>
                <c:pt idx="5478">
                  <c:v>45019.020833333336</c:v>
                </c:pt>
                <c:pt idx="5479">
                  <c:v>45019.024305555555</c:v>
                </c:pt>
                <c:pt idx="5480">
                  <c:v>45019.027777777781</c:v>
                </c:pt>
                <c:pt idx="5481">
                  <c:v>45019.03125</c:v>
                </c:pt>
                <c:pt idx="5482">
                  <c:v>45019.034722222219</c:v>
                </c:pt>
                <c:pt idx="5483">
                  <c:v>45019.038194444445</c:v>
                </c:pt>
                <c:pt idx="5484">
                  <c:v>45019.041666666664</c:v>
                </c:pt>
                <c:pt idx="5485">
                  <c:v>45019.045138888891</c:v>
                </c:pt>
                <c:pt idx="5486">
                  <c:v>45019.048611111109</c:v>
                </c:pt>
                <c:pt idx="5487">
                  <c:v>45019.052083333336</c:v>
                </c:pt>
                <c:pt idx="5488">
                  <c:v>45019.055555555555</c:v>
                </c:pt>
                <c:pt idx="5489">
                  <c:v>45019.059027777781</c:v>
                </c:pt>
                <c:pt idx="5490">
                  <c:v>45019.0625</c:v>
                </c:pt>
                <c:pt idx="5491">
                  <c:v>45019.065972222219</c:v>
                </c:pt>
                <c:pt idx="5492">
                  <c:v>45019.069444444445</c:v>
                </c:pt>
                <c:pt idx="5493">
                  <c:v>45019.072916666664</c:v>
                </c:pt>
                <c:pt idx="5494">
                  <c:v>45019.076388888891</c:v>
                </c:pt>
                <c:pt idx="5495">
                  <c:v>45019.079861111109</c:v>
                </c:pt>
                <c:pt idx="5496">
                  <c:v>45019.083333333336</c:v>
                </c:pt>
                <c:pt idx="5497">
                  <c:v>45019.086805555555</c:v>
                </c:pt>
                <c:pt idx="5498">
                  <c:v>45019.090277777781</c:v>
                </c:pt>
                <c:pt idx="5499">
                  <c:v>45019.09375</c:v>
                </c:pt>
                <c:pt idx="5500">
                  <c:v>45019.097222222219</c:v>
                </c:pt>
                <c:pt idx="5501">
                  <c:v>45019.100694444445</c:v>
                </c:pt>
                <c:pt idx="5502">
                  <c:v>45019.104166666664</c:v>
                </c:pt>
                <c:pt idx="5503">
                  <c:v>45019.107638888891</c:v>
                </c:pt>
                <c:pt idx="5504">
                  <c:v>45019.111111111109</c:v>
                </c:pt>
                <c:pt idx="5505">
                  <c:v>45019.114583333336</c:v>
                </c:pt>
                <c:pt idx="5506">
                  <c:v>45019.118055555555</c:v>
                </c:pt>
                <c:pt idx="5507">
                  <c:v>45019.121527777781</c:v>
                </c:pt>
                <c:pt idx="5508">
                  <c:v>45019.125</c:v>
                </c:pt>
                <c:pt idx="5509">
                  <c:v>45019.128472222219</c:v>
                </c:pt>
                <c:pt idx="5510">
                  <c:v>45019.131944444445</c:v>
                </c:pt>
                <c:pt idx="5511">
                  <c:v>45019.135416666664</c:v>
                </c:pt>
                <c:pt idx="5512">
                  <c:v>45019.138888888891</c:v>
                </c:pt>
                <c:pt idx="5513">
                  <c:v>45019.142361111109</c:v>
                </c:pt>
                <c:pt idx="5514">
                  <c:v>45019.145833333336</c:v>
                </c:pt>
                <c:pt idx="5515">
                  <c:v>45019.149305555555</c:v>
                </c:pt>
                <c:pt idx="5516">
                  <c:v>45019.152777777781</c:v>
                </c:pt>
                <c:pt idx="5517">
                  <c:v>45019.15625</c:v>
                </c:pt>
                <c:pt idx="5518">
                  <c:v>45019.159722222219</c:v>
                </c:pt>
                <c:pt idx="5519">
                  <c:v>45019.163194444445</c:v>
                </c:pt>
                <c:pt idx="5520">
                  <c:v>45019.166666666664</c:v>
                </c:pt>
                <c:pt idx="5521">
                  <c:v>45019.170138888891</c:v>
                </c:pt>
                <c:pt idx="5522">
                  <c:v>45019.173611111109</c:v>
                </c:pt>
                <c:pt idx="5523">
                  <c:v>45019.177083333336</c:v>
                </c:pt>
                <c:pt idx="5524">
                  <c:v>45019.180555555555</c:v>
                </c:pt>
                <c:pt idx="5525">
                  <c:v>45019.184027777781</c:v>
                </c:pt>
                <c:pt idx="5526">
                  <c:v>45019.1875</c:v>
                </c:pt>
                <c:pt idx="5527">
                  <c:v>45019.190972222219</c:v>
                </c:pt>
                <c:pt idx="5528">
                  <c:v>45019.194444444445</c:v>
                </c:pt>
                <c:pt idx="5529">
                  <c:v>45019.197916666664</c:v>
                </c:pt>
                <c:pt idx="5530">
                  <c:v>45019.201388888891</c:v>
                </c:pt>
                <c:pt idx="5531">
                  <c:v>45019.204861111109</c:v>
                </c:pt>
                <c:pt idx="5532">
                  <c:v>45019.208333333336</c:v>
                </c:pt>
                <c:pt idx="5533">
                  <c:v>45019.211805555555</c:v>
                </c:pt>
                <c:pt idx="5534">
                  <c:v>45019.215277777781</c:v>
                </c:pt>
                <c:pt idx="5535">
                  <c:v>45019.21875</c:v>
                </c:pt>
                <c:pt idx="5536">
                  <c:v>45019.222222222219</c:v>
                </c:pt>
                <c:pt idx="5537">
                  <c:v>45019.225694444445</c:v>
                </c:pt>
                <c:pt idx="5538">
                  <c:v>45019.229166666664</c:v>
                </c:pt>
                <c:pt idx="5539">
                  <c:v>45019.232638888891</c:v>
                </c:pt>
                <c:pt idx="5540">
                  <c:v>45019.236111111109</c:v>
                </c:pt>
                <c:pt idx="5541">
                  <c:v>45019.239583333336</c:v>
                </c:pt>
                <c:pt idx="5542">
                  <c:v>45019.243055555555</c:v>
                </c:pt>
                <c:pt idx="5543">
                  <c:v>45019.246527777781</c:v>
                </c:pt>
                <c:pt idx="5544">
                  <c:v>45019.25</c:v>
                </c:pt>
                <c:pt idx="5545">
                  <c:v>45019.253472222219</c:v>
                </c:pt>
                <c:pt idx="5546">
                  <c:v>45019.256944444445</c:v>
                </c:pt>
                <c:pt idx="5547">
                  <c:v>45019.260416666664</c:v>
                </c:pt>
                <c:pt idx="5548">
                  <c:v>45019.263888888891</c:v>
                </c:pt>
                <c:pt idx="5549">
                  <c:v>45019.267361111109</c:v>
                </c:pt>
                <c:pt idx="5550">
                  <c:v>45019.270833333336</c:v>
                </c:pt>
                <c:pt idx="5551">
                  <c:v>45019.274305555555</c:v>
                </c:pt>
                <c:pt idx="5552">
                  <c:v>45019.277777777781</c:v>
                </c:pt>
                <c:pt idx="5553">
                  <c:v>45019.28125</c:v>
                </c:pt>
                <c:pt idx="5554">
                  <c:v>45019.284722222219</c:v>
                </c:pt>
                <c:pt idx="5555">
                  <c:v>45019.288194444445</c:v>
                </c:pt>
                <c:pt idx="5556">
                  <c:v>45019.291666666664</c:v>
                </c:pt>
                <c:pt idx="5557">
                  <c:v>45019.295138888891</c:v>
                </c:pt>
                <c:pt idx="5558">
                  <c:v>45019.298611111109</c:v>
                </c:pt>
                <c:pt idx="5559">
                  <c:v>45019.302083333336</c:v>
                </c:pt>
                <c:pt idx="5560">
                  <c:v>45019.305555555555</c:v>
                </c:pt>
                <c:pt idx="5561">
                  <c:v>45019.309027777781</c:v>
                </c:pt>
                <c:pt idx="5562">
                  <c:v>45019.3125</c:v>
                </c:pt>
                <c:pt idx="5563">
                  <c:v>45019.315972222219</c:v>
                </c:pt>
                <c:pt idx="5564">
                  <c:v>45019.319444444445</c:v>
                </c:pt>
                <c:pt idx="5565">
                  <c:v>45019.322916666664</c:v>
                </c:pt>
                <c:pt idx="5566">
                  <c:v>45019.326388888891</c:v>
                </c:pt>
                <c:pt idx="5567">
                  <c:v>45019.329861111109</c:v>
                </c:pt>
                <c:pt idx="5568">
                  <c:v>45019.333333333336</c:v>
                </c:pt>
                <c:pt idx="5569">
                  <c:v>45019.336805555555</c:v>
                </c:pt>
                <c:pt idx="5570">
                  <c:v>45019.340277777781</c:v>
                </c:pt>
                <c:pt idx="5571">
                  <c:v>45019.34375</c:v>
                </c:pt>
                <c:pt idx="5572">
                  <c:v>45019.347222222219</c:v>
                </c:pt>
                <c:pt idx="5573">
                  <c:v>45019.350694444445</c:v>
                </c:pt>
                <c:pt idx="5574">
                  <c:v>45019.354166666664</c:v>
                </c:pt>
                <c:pt idx="5575">
                  <c:v>45019.357638888891</c:v>
                </c:pt>
                <c:pt idx="5576">
                  <c:v>45019.361111111109</c:v>
                </c:pt>
                <c:pt idx="5577">
                  <c:v>45019.364583333336</c:v>
                </c:pt>
                <c:pt idx="5578">
                  <c:v>45019.368055555555</c:v>
                </c:pt>
                <c:pt idx="5579">
                  <c:v>45019.371527777781</c:v>
                </c:pt>
                <c:pt idx="5580">
                  <c:v>45019.375</c:v>
                </c:pt>
                <c:pt idx="5581">
                  <c:v>45019.378472222219</c:v>
                </c:pt>
                <c:pt idx="5582">
                  <c:v>45019.381944444445</c:v>
                </c:pt>
                <c:pt idx="5583">
                  <c:v>45019.385416666664</c:v>
                </c:pt>
                <c:pt idx="5584">
                  <c:v>45019.388888888891</c:v>
                </c:pt>
                <c:pt idx="5585">
                  <c:v>45019.392361111109</c:v>
                </c:pt>
                <c:pt idx="5586">
                  <c:v>45019.395833333336</c:v>
                </c:pt>
                <c:pt idx="5587">
                  <c:v>45019.399305555555</c:v>
                </c:pt>
                <c:pt idx="5588">
                  <c:v>45019.402777777781</c:v>
                </c:pt>
                <c:pt idx="5589">
                  <c:v>45019.40625</c:v>
                </c:pt>
                <c:pt idx="5590">
                  <c:v>45019.409722222219</c:v>
                </c:pt>
                <c:pt idx="5591">
                  <c:v>45019.413194444445</c:v>
                </c:pt>
                <c:pt idx="5592">
                  <c:v>45019.416666666664</c:v>
                </c:pt>
                <c:pt idx="5593">
                  <c:v>45019.420138888891</c:v>
                </c:pt>
                <c:pt idx="5594">
                  <c:v>45019.423611111109</c:v>
                </c:pt>
                <c:pt idx="5595">
                  <c:v>45019.427083333336</c:v>
                </c:pt>
                <c:pt idx="5596">
                  <c:v>45019.430555555555</c:v>
                </c:pt>
                <c:pt idx="5597">
                  <c:v>45019.434027777781</c:v>
                </c:pt>
                <c:pt idx="5598">
                  <c:v>45019.4375</c:v>
                </c:pt>
                <c:pt idx="5599">
                  <c:v>45019.440972222219</c:v>
                </c:pt>
                <c:pt idx="5600">
                  <c:v>45019.444444444445</c:v>
                </c:pt>
                <c:pt idx="5601">
                  <c:v>45019.447916666664</c:v>
                </c:pt>
                <c:pt idx="5602">
                  <c:v>45019.451388888891</c:v>
                </c:pt>
                <c:pt idx="5603">
                  <c:v>45019.454861111109</c:v>
                </c:pt>
                <c:pt idx="5604">
                  <c:v>45019.458333333336</c:v>
                </c:pt>
                <c:pt idx="5605">
                  <c:v>45019.461805555555</c:v>
                </c:pt>
                <c:pt idx="5606">
                  <c:v>45019.465277777781</c:v>
                </c:pt>
                <c:pt idx="5607">
                  <c:v>45019.46875</c:v>
                </c:pt>
                <c:pt idx="5608">
                  <c:v>45019.472222222219</c:v>
                </c:pt>
                <c:pt idx="5609">
                  <c:v>45019.475694444445</c:v>
                </c:pt>
                <c:pt idx="5610">
                  <c:v>45019.479166666664</c:v>
                </c:pt>
                <c:pt idx="5611">
                  <c:v>45019.482638888891</c:v>
                </c:pt>
                <c:pt idx="5612">
                  <c:v>45019.486111111109</c:v>
                </c:pt>
                <c:pt idx="5613">
                  <c:v>45019.489583333336</c:v>
                </c:pt>
                <c:pt idx="5614">
                  <c:v>45019.493055555555</c:v>
                </c:pt>
                <c:pt idx="5615">
                  <c:v>45019.496527777781</c:v>
                </c:pt>
                <c:pt idx="5616">
                  <c:v>45019.5</c:v>
                </c:pt>
                <c:pt idx="5617">
                  <c:v>45019.503472222219</c:v>
                </c:pt>
                <c:pt idx="5618">
                  <c:v>45019.506944444445</c:v>
                </c:pt>
                <c:pt idx="5619">
                  <c:v>45019.510416666664</c:v>
                </c:pt>
                <c:pt idx="5620">
                  <c:v>45019.513888888891</c:v>
                </c:pt>
                <c:pt idx="5621">
                  <c:v>45019.517361111109</c:v>
                </c:pt>
                <c:pt idx="5622">
                  <c:v>45019.520833333336</c:v>
                </c:pt>
                <c:pt idx="5623">
                  <c:v>45019.524305555555</c:v>
                </c:pt>
                <c:pt idx="5624">
                  <c:v>45019.527777777781</c:v>
                </c:pt>
                <c:pt idx="5625">
                  <c:v>45019.53125</c:v>
                </c:pt>
                <c:pt idx="5626">
                  <c:v>45019.534722222219</c:v>
                </c:pt>
                <c:pt idx="5627">
                  <c:v>45019.538194444445</c:v>
                </c:pt>
                <c:pt idx="5628">
                  <c:v>45019.541666666664</c:v>
                </c:pt>
                <c:pt idx="5629">
                  <c:v>45019.545138888891</c:v>
                </c:pt>
                <c:pt idx="5630">
                  <c:v>45019.548611111109</c:v>
                </c:pt>
                <c:pt idx="5631">
                  <c:v>45019.552083333336</c:v>
                </c:pt>
                <c:pt idx="5632">
                  <c:v>45019.555555555555</c:v>
                </c:pt>
                <c:pt idx="5633">
                  <c:v>45019.559027777781</c:v>
                </c:pt>
                <c:pt idx="5634">
                  <c:v>45019.5625</c:v>
                </c:pt>
                <c:pt idx="5635">
                  <c:v>45019.565972222219</c:v>
                </c:pt>
                <c:pt idx="5636">
                  <c:v>45019.569444444445</c:v>
                </c:pt>
                <c:pt idx="5637">
                  <c:v>45019.572916666664</c:v>
                </c:pt>
                <c:pt idx="5638">
                  <c:v>45019.576388888891</c:v>
                </c:pt>
                <c:pt idx="5639">
                  <c:v>45019.579861111109</c:v>
                </c:pt>
                <c:pt idx="5640">
                  <c:v>45019.583333333336</c:v>
                </c:pt>
                <c:pt idx="5641">
                  <c:v>45019.586805555555</c:v>
                </c:pt>
                <c:pt idx="5642">
                  <c:v>45019.590277777781</c:v>
                </c:pt>
                <c:pt idx="5643">
                  <c:v>45019.59375</c:v>
                </c:pt>
                <c:pt idx="5644">
                  <c:v>45019.597222222219</c:v>
                </c:pt>
                <c:pt idx="5645">
                  <c:v>45019.600694444445</c:v>
                </c:pt>
                <c:pt idx="5646">
                  <c:v>45019.604166666664</c:v>
                </c:pt>
                <c:pt idx="5647">
                  <c:v>45019.607638888891</c:v>
                </c:pt>
                <c:pt idx="5648">
                  <c:v>45019.611111111109</c:v>
                </c:pt>
                <c:pt idx="5649">
                  <c:v>45019.614583333336</c:v>
                </c:pt>
                <c:pt idx="5650">
                  <c:v>45019.618055555555</c:v>
                </c:pt>
                <c:pt idx="5651">
                  <c:v>45019.621527777781</c:v>
                </c:pt>
                <c:pt idx="5652">
                  <c:v>45019.625</c:v>
                </c:pt>
                <c:pt idx="5653">
                  <c:v>45019.628472222219</c:v>
                </c:pt>
                <c:pt idx="5654">
                  <c:v>45019.631944444445</c:v>
                </c:pt>
                <c:pt idx="5655">
                  <c:v>45019.635416666664</c:v>
                </c:pt>
                <c:pt idx="5656">
                  <c:v>45019.638888888891</c:v>
                </c:pt>
                <c:pt idx="5657">
                  <c:v>45019.642361111109</c:v>
                </c:pt>
                <c:pt idx="5658">
                  <c:v>45019.645833333336</c:v>
                </c:pt>
                <c:pt idx="5659">
                  <c:v>45019.649305555555</c:v>
                </c:pt>
                <c:pt idx="5660">
                  <c:v>45019.652777777781</c:v>
                </c:pt>
                <c:pt idx="5661">
                  <c:v>45019.65625</c:v>
                </c:pt>
                <c:pt idx="5662">
                  <c:v>45019.659722222219</c:v>
                </c:pt>
                <c:pt idx="5663">
                  <c:v>45019.663194444445</c:v>
                </c:pt>
                <c:pt idx="5664">
                  <c:v>45019.666666666664</c:v>
                </c:pt>
                <c:pt idx="5665">
                  <c:v>45019.670138888891</c:v>
                </c:pt>
                <c:pt idx="5666">
                  <c:v>45019.673611111109</c:v>
                </c:pt>
                <c:pt idx="5667">
                  <c:v>45019.677083333336</c:v>
                </c:pt>
                <c:pt idx="5668">
                  <c:v>45019.680555555555</c:v>
                </c:pt>
                <c:pt idx="5669">
                  <c:v>45019.684027777781</c:v>
                </c:pt>
                <c:pt idx="5670">
                  <c:v>45019.6875</c:v>
                </c:pt>
                <c:pt idx="5671">
                  <c:v>45019.690972222219</c:v>
                </c:pt>
                <c:pt idx="5672">
                  <c:v>45019.694444444445</c:v>
                </c:pt>
                <c:pt idx="5673">
                  <c:v>45019.697916666664</c:v>
                </c:pt>
                <c:pt idx="5674">
                  <c:v>45019.701388888891</c:v>
                </c:pt>
                <c:pt idx="5675">
                  <c:v>45019.704861111109</c:v>
                </c:pt>
                <c:pt idx="5676">
                  <c:v>45019.708333333336</c:v>
                </c:pt>
                <c:pt idx="5677">
                  <c:v>45019.711805555555</c:v>
                </c:pt>
                <c:pt idx="5678">
                  <c:v>45019.715277777781</c:v>
                </c:pt>
                <c:pt idx="5679">
                  <c:v>45019.71875</c:v>
                </c:pt>
                <c:pt idx="5680">
                  <c:v>45019.722222222219</c:v>
                </c:pt>
                <c:pt idx="5681">
                  <c:v>45019.725694444445</c:v>
                </c:pt>
                <c:pt idx="5682">
                  <c:v>45019.729166666664</c:v>
                </c:pt>
                <c:pt idx="5683">
                  <c:v>45019.732638888891</c:v>
                </c:pt>
                <c:pt idx="5684">
                  <c:v>45019.736111111109</c:v>
                </c:pt>
                <c:pt idx="5685">
                  <c:v>45019.739583333336</c:v>
                </c:pt>
                <c:pt idx="5686">
                  <c:v>45019.743055555555</c:v>
                </c:pt>
                <c:pt idx="5687">
                  <c:v>45019.746527777781</c:v>
                </c:pt>
                <c:pt idx="5688">
                  <c:v>45019.75</c:v>
                </c:pt>
                <c:pt idx="5689">
                  <c:v>45019.753472222219</c:v>
                </c:pt>
                <c:pt idx="5690">
                  <c:v>45019.756944444445</c:v>
                </c:pt>
                <c:pt idx="5691">
                  <c:v>45019.760416666664</c:v>
                </c:pt>
                <c:pt idx="5692">
                  <c:v>45019.763888888891</c:v>
                </c:pt>
                <c:pt idx="5693">
                  <c:v>45019.767361111109</c:v>
                </c:pt>
                <c:pt idx="5694">
                  <c:v>45019.770833333336</c:v>
                </c:pt>
                <c:pt idx="5695">
                  <c:v>45019.774305555555</c:v>
                </c:pt>
                <c:pt idx="5696">
                  <c:v>45019.777777777781</c:v>
                </c:pt>
                <c:pt idx="5697">
                  <c:v>45019.78125</c:v>
                </c:pt>
                <c:pt idx="5698">
                  <c:v>45019.784722222219</c:v>
                </c:pt>
                <c:pt idx="5699">
                  <c:v>45019.788194444445</c:v>
                </c:pt>
                <c:pt idx="5700">
                  <c:v>45019.791666666664</c:v>
                </c:pt>
                <c:pt idx="5701">
                  <c:v>45019.795138888891</c:v>
                </c:pt>
                <c:pt idx="5702">
                  <c:v>45019.798611111109</c:v>
                </c:pt>
                <c:pt idx="5703">
                  <c:v>45019.802083333336</c:v>
                </c:pt>
                <c:pt idx="5704">
                  <c:v>45019.805555555555</c:v>
                </c:pt>
                <c:pt idx="5705">
                  <c:v>45019.809027777781</c:v>
                </c:pt>
                <c:pt idx="5706">
                  <c:v>45019.8125</c:v>
                </c:pt>
                <c:pt idx="5707">
                  <c:v>45019.815972222219</c:v>
                </c:pt>
                <c:pt idx="5708">
                  <c:v>45019.819444444445</c:v>
                </c:pt>
                <c:pt idx="5709">
                  <c:v>45019.822916666664</c:v>
                </c:pt>
                <c:pt idx="5710">
                  <c:v>45019.826388888891</c:v>
                </c:pt>
                <c:pt idx="5711">
                  <c:v>45019.829861111109</c:v>
                </c:pt>
                <c:pt idx="5712">
                  <c:v>45019.833333333336</c:v>
                </c:pt>
                <c:pt idx="5713">
                  <c:v>45019.836805555555</c:v>
                </c:pt>
                <c:pt idx="5714">
                  <c:v>45019.840277777781</c:v>
                </c:pt>
                <c:pt idx="5715">
                  <c:v>45019.84375</c:v>
                </c:pt>
                <c:pt idx="5716">
                  <c:v>45019.847222222219</c:v>
                </c:pt>
                <c:pt idx="5717">
                  <c:v>45019.850694444445</c:v>
                </c:pt>
                <c:pt idx="5718">
                  <c:v>45019.854166666664</c:v>
                </c:pt>
                <c:pt idx="5719">
                  <c:v>45019.857638888891</c:v>
                </c:pt>
                <c:pt idx="5720">
                  <c:v>45019.861111111109</c:v>
                </c:pt>
                <c:pt idx="5721">
                  <c:v>45019.864583333336</c:v>
                </c:pt>
                <c:pt idx="5722">
                  <c:v>45019.868055555555</c:v>
                </c:pt>
                <c:pt idx="5723">
                  <c:v>45019.871527777781</c:v>
                </c:pt>
                <c:pt idx="5724">
                  <c:v>45019.875</c:v>
                </c:pt>
                <c:pt idx="5725">
                  <c:v>45019.878472222219</c:v>
                </c:pt>
                <c:pt idx="5726">
                  <c:v>45019.881944444445</c:v>
                </c:pt>
                <c:pt idx="5727">
                  <c:v>45019.885416666664</c:v>
                </c:pt>
                <c:pt idx="5728">
                  <c:v>45019.888888888891</c:v>
                </c:pt>
                <c:pt idx="5729">
                  <c:v>45019.892361111109</c:v>
                </c:pt>
                <c:pt idx="5730">
                  <c:v>45019.895833333336</c:v>
                </c:pt>
                <c:pt idx="5731">
                  <c:v>45019.899305555555</c:v>
                </c:pt>
                <c:pt idx="5732">
                  <c:v>45019.902777777781</c:v>
                </c:pt>
                <c:pt idx="5733">
                  <c:v>45019.90625</c:v>
                </c:pt>
                <c:pt idx="5734">
                  <c:v>45019.909722222219</c:v>
                </c:pt>
                <c:pt idx="5735">
                  <c:v>45019.913194444445</c:v>
                </c:pt>
                <c:pt idx="5736">
                  <c:v>45019.916666666664</c:v>
                </c:pt>
                <c:pt idx="5737">
                  <c:v>45019.920138888891</c:v>
                </c:pt>
                <c:pt idx="5738">
                  <c:v>45019.923611111109</c:v>
                </c:pt>
                <c:pt idx="5739">
                  <c:v>45019.927083333336</c:v>
                </c:pt>
                <c:pt idx="5740">
                  <c:v>45019.930555555555</c:v>
                </c:pt>
                <c:pt idx="5741">
                  <c:v>45019.934027777781</c:v>
                </c:pt>
                <c:pt idx="5742">
                  <c:v>45019.9375</c:v>
                </c:pt>
                <c:pt idx="5743">
                  <c:v>45019.940972222219</c:v>
                </c:pt>
                <c:pt idx="5744">
                  <c:v>45019.944444444445</c:v>
                </c:pt>
                <c:pt idx="5745">
                  <c:v>45019.947916666664</c:v>
                </c:pt>
                <c:pt idx="5746">
                  <c:v>45019.951388888891</c:v>
                </c:pt>
                <c:pt idx="5747">
                  <c:v>45019.954861111109</c:v>
                </c:pt>
                <c:pt idx="5748">
                  <c:v>45019.958333333336</c:v>
                </c:pt>
                <c:pt idx="5749">
                  <c:v>45019.961805555555</c:v>
                </c:pt>
                <c:pt idx="5750">
                  <c:v>45019.965277777781</c:v>
                </c:pt>
                <c:pt idx="5751">
                  <c:v>45019.96875</c:v>
                </c:pt>
                <c:pt idx="5752">
                  <c:v>45019.972222222219</c:v>
                </c:pt>
                <c:pt idx="5753">
                  <c:v>45019.975694444445</c:v>
                </c:pt>
                <c:pt idx="5754">
                  <c:v>45019.979166666664</c:v>
                </c:pt>
                <c:pt idx="5755">
                  <c:v>45019.982638888891</c:v>
                </c:pt>
                <c:pt idx="5756">
                  <c:v>45019.986111111109</c:v>
                </c:pt>
                <c:pt idx="5757">
                  <c:v>45019.989583333336</c:v>
                </c:pt>
                <c:pt idx="5758">
                  <c:v>45019.993055555555</c:v>
                </c:pt>
                <c:pt idx="5759">
                  <c:v>45019.996527777781</c:v>
                </c:pt>
                <c:pt idx="5760">
                  <c:v>45020</c:v>
                </c:pt>
                <c:pt idx="5761">
                  <c:v>45020.003472222219</c:v>
                </c:pt>
                <c:pt idx="5762">
                  <c:v>45020.006944444445</c:v>
                </c:pt>
                <c:pt idx="5763">
                  <c:v>45020.010416666664</c:v>
                </c:pt>
                <c:pt idx="5764">
                  <c:v>45020.013888888891</c:v>
                </c:pt>
                <c:pt idx="5765">
                  <c:v>45020.017361111109</c:v>
                </c:pt>
                <c:pt idx="5766">
                  <c:v>45020.020833333336</c:v>
                </c:pt>
                <c:pt idx="5767">
                  <c:v>45020.024305555555</c:v>
                </c:pt>
                <c:pt idx="5768">
                  <c:v>45020.027777777781</c:v>
                </c:pt>
                <c:pt idx="5769">
                  <c:v>45020.03125</c:v>
                </c:pt>
                <c:pt idx="5770">
                  <c:v>45020.034722222219</c:v>
                </c:pt>
                <c:pt idx="5771">
                  <c:v>45020.038194444445</c:v>
                </c:pt>
                <c:pt idx="5772">
                  <c:v>45020.041666666664</c:v>
                </c:pt>
                <c:pt idx="5773">
                  <c:v>45020.045138888891</c:v>
                </c:pt>
                <c:pt idx="5774">
                  <c:v>45020.048611111109</c:v>
                </c:pt>
                <c:pt idx="5775">
                  <c:v>45020.052083333336</c:v>
                </c:pt>
                <c:pt idx="5776">
                  <c:v>45020.055555555555</c:v>
                </c:pt>
                <c:pt idx="5777">
                  <c:v>45020.059027777781</c:v>
                </c:pt>
                <c:pt idx="5778">
                  <c:v>45020.0625</c:v>
                </c:pt>
                <c:pt idx="5779">
                  <c:v>45020.065972222219</c:v>
                </c:pt>
                <c:pt idx="5780">
                  <c:v>45020.069444444445</c:v>
                </c:pt>
                <c:pt idx="5781">
                  <c:v>45020.072916666664</c:v>
                </c:pt>
                <c:pt idx="5782">
                  <c:v>45020.076388888891</c:v>
                </c:pt>
                <c:pt idx="5783">
                  <c:v>45020.079861111109</c:v>
                </c:pt>
                <c:pt idx="5784">
                  <c:v>45020.083333333336</c:v>
                </c:pt>
                <c:pt idx="5785">
                  <c:v>45020.086805555555</c:v>
                </c:pt>
                <c:pt idx="5786">
                  <c:v>45020.090277777781</c:v>
                </c:pt>
                <c:pt idx="5787">
                  <c:v>45020.09375</c:v>
                </c:pt>
                <c:pt idx="5788">
                  <c:v>45020.097222222219</c:v>
                </c:pt>
                <c:pt idx="5789">
                  <c:v>45020.100694444445</c:v>
                </c:pt>
                <c:pt idx="5790">
                  <c:v>45020.104166666664</c:v>
                </c:pt>
                <c:pt idx="5791">
                  <c:v>45020.107638888891</c:v>
                </c:pt>
                <c:pt idx="5792">
                  <c:v>45020.111111111109</c:v>
                </c:pt>
                <c:pt idx="5793">
                  <c:v>45020.114583333336</c:v>
                </c:pt>
                <c:pt idx="5794">
                  <c:v>45020.118055555555</c:v>
                </c:pt>
                <c:pt idx="5795">
                  <c:v>45020.121527777781</c:v>
                </c:pt>
                <c:pt idx="5796">
                  <c:v>45020.125</c:v>
                </c:pt>
                <c:pt idx="5797">
                  <c:v>45020.128472222219</c:v>
                </c:pt>
                <c:pt idx="5798">
                  <c:v>45020.131944444445</c:v>
                </c:pt>
                <c:pt idx="5799">
                  <c:v>45020.135416666664</c:v>
                </c:pt>
                <c:pt idx="5800">
                  <c:v>45020.138888888891</c:v>
                </c:pt>
                <c:pt idx="5801">
                  <c:v>45020.142361111109</c:v>
                </c:pt>
                <c:pt idx="5802">
                  <c:v>45020.145833333336</c:v>
                </c:pt>
                <c:pt idx="5803">
                  <c:v>45020.149305555555</c:v>
                </c:pt>
                <c:pt idx="5804">
                  <c:v>45020.152777777781</c:v>
                </c:pt>
                <c:pt idx="5805">
                  <c:v>45020.15625</c:v>
                </c:pt>
                <c:pt idx="5806">
                  <c:v>45020.159722222219</c:v>
                </c:pt>
                <c:pt idx="5807">
                  <c:v>45020.163194444445</c:v>
                </c:pt>
                <c:pt idx="5808">
                  <c:v>45020.166666666664</c:v>
                </c:pt>
                <c:pt idx="5809">
                  <c:v>45020.170138888891</c:v>
                </c:pt>
                <c:pt idx="5810">
                  <c:v>45020.173611111109</c:v>
                </c:pt>
                <c:pt idx="5811">
                  <c:v>45020.177083333336</c:v>
                </c:pt>
                <c:pt idx="5812">
                  <c:v>45020.180555555555</c:v>
                </c:pt>
                <c:pt idx="5813">
                  <c:v>45020.184027777781</c:v>
                </c:pt>
                <c:pt idx="5814">
                  <c:v>45020.1875</c:v>
                </c:pt>
                <c:pt idx="5815">
                  <c:v>45020.190972222219</c:v>
                </c:pt>
                <c:pt idx="5816">
                  <c:v>45020.194444444445</c:v>
                </c:pt>
                <c:pt idx="5817">
                  <c:v>45020.197916666664</c:v>
                </c:pt>
                <c:pt idx="5818">
                  <c:v>45020.201388888891</c:v>
                </c:pt>
                <c:pt idx="5819">
                  <c:v>45020.204861111109</c:v>
                </c:pt>
                <c:pt idx="5820">
                  <c:v>45020.208333333336</c:v>
                </c:pt>
                <c:pt idx="5821">
                  <c:v>45020.211805555555</c:v>
                </c:pt>
                <c:pt idx="5822">
                  <c:v>45020.215277777781</c:v>
                </c:pt>
                <c:pt idx="5823">
                  <c:v>45020.21875</c:v>
                </c:pt>
                <c:pt idx="5824">
                  <c:v>45020.222222222219</c:v>
                </c:pt>
                <c:pt idx="5825">
                  <c:v>45020.225694444445</c:v>
                </c:pt>
                <c:pt idx="5826">
                  <c:v>45020.229166666664</c:v>
                </c:pt>
                <c:pt idx="5827">
                  <c:v>45020.232638888891</c:v>
                </c:pt>
                <c:pt idx="5828">
                  <c:v>45020.236111111109</c:v>
                </c:pt>
                <c:pt idx="5829">
                  <c:v>45020.239583333336</c:v>
                </c:pt>
                <c:pt idx="5830">
                  <c:v>45020.243055555555</c:v>
                </c:pt>
                <c:pt idx="5831">
                  <c:v>45020.246527777781</c:v>
                </c:pt>
                <c:pt idx="5832">
                  <c:v>45020.25</c:v>
                </c:pt>
                <c:pt idx="5833">
                  <c:v>45020.253472222219</c:v>
                </c:pt>
                <c:pt idx="5834">
                  <c:v>45020.256944444445</c:v>
                </c:pt>
                <c:pt idx="5835">
                  <c:v>45020.260416666664</c:v>
                </c:pt>
                <c:pt idx="5836">
                  <c:v>45020.263888888891</c:v>
                </c:pt>
                <c:pt idx="5837">
                  <c:v>45020.267361111109</c:v>
                </c:pt>
                <c:pt idx="5838">
                  <c:v>45020.270833333336</c:v>
                </c:pt>
                <c:pt idx="5839">
                  <c:v>45020.274305555555</c:v>
                </c:pt>
                <c:pt idx="5840">
                  <c:v>45020.277777777781</c:v>
                </c:pt>
                <c:pt idx="5841">
                  <c:v>45020.28125</c:v>
                </c:pt>
                <c:pt idx="5842">
                  <c:v>45020.284722222219</c:v>
                </c:pt>
                <c:pt idx="5843">
                  <c:v>45020.288194444445</c:v>
                </c:pt>
                <c:pt idx="5844">
                  <c:v>45020.291666666664</c:v>
                </c:pt>
                <c:pt idx="5845">
                  <c:v>45020.295138888891</c:v>
                </c:pt>
                <c:pt idx="5846">
                  <c:v>45020.298611111109</c:v>
                </c:pt>
                <c:pt idx="5847">
                  <c:v>45020.302083333336</c:v>
                </c:pt>
                <c:pt idx="5848">
                  <c:v>45020.305555555555</c:v>
                </c:pt>
                <c:pt idx="5849">
                  <c:v>45020.309027777781</c:v>
                </c:pt>
                <c:pt idx="5850">
                  <c:v>45020.3125</c:v>
                </c:pt>
                <c:pt idx="5851">
                  <c:v>45020.315972222219</c:v>
                </c:pt>
                <c:pt idx="5852">
                  <c:v>45020.319444444445</c:v>
                </c:pt>
                <c:pt idx="5853">
                  <c:v>45020.322916666664</c:v>
                </c:pt>
                <c:pt idx="5854">
                  <c:v>45020.326388888891</c:v>
                </c:pt>
                <c:pt idx="5855">
                  <c:v>45020.329861111109</c:v>
                </c:pt>
                <c:pt idx="5856">
                  <c:v>45020.333333333336</c:v>
                </c:pt>
                <c:pt idx="5857">
                  <c:v>45020.336805555555</c:v>
                </c:pt>
                <c:pt idx="5858">
                  <c:v>45020.340277777781</c:v>
                </c:pt>
                <c:pt idx="5859">
                  <c:v>45020.34375</c:v>
                </c:pt>
                <c:pt idx="5860">
                  <c:v>45020.347222222219</c:v>
                </c:pt>
                <c:pt idx="5861">
                  <c:v>45020.350694444445</c:v>
                </c:pt>
                <c:pt idx="5862">
                  <c:v>45020.354166666664</c:v>
                </c:pt>
                <c:pt idx="5863">
                  <c:v>45020.357638888891</c:v>
                </c:pt>
                <c:pt idx="5864">
                  <c:v>45020.361111111109</c:v>
                </c:pt>
                <c:pt idx="5865">
                  <c:v>45020.364583333336</c:v>
                </c:pt>
                <c:pt idx="5866">
                  <c:v>45020.368055555555</c:v>
                </c:pt>
                <c:pt idx="5867">
                  <c:v>45020.371527777781</c:v>
                </c:pt>
                <c:pt idx="5868">
                  <c:v>45020.375</c:v>
                </c:pt>
                <c:pt idx="5869">
                  <c:v>45020.378472222219</c:v>
                </c:pt>
                <c:pt idx="5870">
                  <c:v>45020.381944444445</c:v>
                </c:pt>
                <c:pt idx="5871">
                  <c:v>45020.385416666664</c:v>
                </c:pt>
                <c:pt idx="5872">
                  <c:v>45020.388888888891</c:v>
                </c:pt>
                <c:pt idx="5873">
                  <c:v>45020.392361111109</c:v>
                </c:pt>
                <c:pt idx="5874">
                  <c:v>45020.395833333336</c:v>
                </c:pt>
                <c:pt idx="5875">
                  <c:v>45020.399305555555</c:v>
                </c:pt>
                <c:pt idx="5876">
                  <c:v>45020.402777777781</c:v>
                </c:pt>
                <c:pt idx="5877">
                  <c:v>45020.40625</c:v>
                </c:pt>
                <c:pt idx="5878">
                  <c:v>45020.409722222219</c:v>
                </c:pt>
                <c:pt idx="5879">
                  <c:v>45020.413194444445</c:v>
                </c:pt>
                <c:pt idx="5880">
                  <c:v>45020.416666666664</c:v>
                </c:pt>
                <c:pt idx="5881">
                  <c:v>45020.420138888891</c:v>
                </c:pt>
                <c:pt idx="5882">
                  <c:v>45020.423611111109</c:v>
                </c:pt>
                <c:pt idx="5883">
                  <c:v>45020.427083333336</c:v>
                </c:pt>
                <c:pt idx="5884">
                  <c:v>45020.430555555555</c:v>
                </c:pt>
                <c:pt idx="5885">
                  <c:v>45020.434027777781</c:v>
                </c:pt>
                <c:pt idx="5886">
                  <c:v>45020.4375</c:v>
                </c:pt>
                <c:pt idx="5887">
                  <c:v>45020.440972222219</c:v>
                </c:pt>
                <c:pt idx="5888">
                  <c:v>45020.444444444445</c:v>
                </c:pt>
                <c:pt idx="5889">
                  <c:v>45020.447916666664</c:v>
                </c:pt>
                <c:pt idx="5890">
                  <c:v>45020.451388888891</c:v>
                </c:pt>
                <c:pt idx="5891">
                  <c:v>45020.454861111109</c:v>
                </c:pt>
                <c:pt idx="5892">
                  <c:v>45020.458333333336</c:v>
                </c:pt>
                <c:pt idx="5893">
                  <c:v>45020.461805555555</c:v>
                </c:pt>
                <c:pt idx="5894">
                  <c:v>45020.465277777781</c:v>
                </c:pt>
                <c:pt idx="5895">
                  <c:v>45020.46875</c:v>
                </c:pt>
                <c:pt idx="5896">
                  <c:v>45020.472222222219</c:v>
                </c:pt>
                <c:pt idx="5897">
                  <c:v>45020.475694444445</c:v>
                </c:pt>
                <c:pt idx="5898">
                  <c:v>45020.479166666664</c:v>
                </c:pt>
                <c:pt idx="5899">
                  <c:v>45020.482638888891</c:v>
                </c:pt>
                <c:pt idx="5900">
                  <c:v>45020.486111111109</c:v>
                </c:pt>
                <c:pt idx="5901">
                  <c:v>45020.489583333336</c:v>
                </c:pt>
                <c:pt idx="5902">
                  <c:v>45020.493055555555</c:v>
                </c:pt>
                <c:pt idx="5903">
                  <c:v>45020.496527777781</c:v>
                </c:pt>
                <c:pt idx="5904">
                  <c:v>45020.5</c:v>
                </c:pt>
                <c:pt idx="5905">
                  <c:v>45020.503472222219</c:v>
                </c:pt>
                <c:pt idx="5906">
                  <c:v>45020.506944444445</c:v>
                </c:pt>
                <c:pt idx="5907">
                  <c:v>45020.510416666664</c:v>
                </c:pt>
                <c:pt idx="5908">
                  <c:v>45020.513888888891</c:v>
                </c:pt>
                <c:pt idx="5909">
                  <c:v>45020.517361111109</c:v>
                </c:pt>
                <c:pt idx="5910">
                  <c:v>45020.520833333336</c:v>
                </c:pt>
                <c:pt idx="5911">
                  <c:v>45020.524305555555</c:v>
                </c:pt>
                <c:pt idx="5912">
                  <c:v>45020.527777777781</c:v>
                </c:pt>
                <c:pt idx="5913">
                  <c:v>45020.53125</c:v>
                </c:pt>
                <c:pt idx="5914">
                  <c:v>45020.534722222219</c:v>
                </c:pt>
                <c:pt idx="5915">
                  <c:v>45020.538194444445</c:v>
                </c:pt>
                <c:pt idx="5916">
                  <c:v>45020.541666666664</c:v>
                </c:pt>
                <c:pt idx="5917">
                  <c:v>45020.545138888891</c:v>
                </c:pt>
                <c:pt idx="5918">
                  <c:v>45020.548611111109</c:v>
                </c:pt>
                <c:pt idx="5919">
                  <c:v>45020.552083333336</c:v>
                </c:pt>
                <c:pt idx="5920">
                  <c:v>45020.555555555555</c:v>
                </c:pt>
                <c:pt idx="5921">
                  <c:v>45020.559027777781</c:v>
                </c:pt>
                <c:pt idx="5922">
                  <c:v>45020.5625</c:v>
                </c:pt>
                <c:pt idx="5923">
                  <c:v>45020.565972222219</c:v>
                </c:pt>
                <c:pt idx="5924">
                  <c:v>45020.569444444445</c:v>
                </c:pt>
                <c:pt idx="5925">
                  <c:v>45020.572916666664</c:v>
                </c:pt>
                <c:pt idx="5926">
                  <c:v>45020.576388888891</c:v>
                </c:pt>
                <c:pt idx="5927">
                  <c:v>45020.579861111109</c:v>
                </c:pt>
                <c:pt idx="5928">
                  <c:v>45020.583333333336</c:v>
                </c:pt>
                <c:pt idx="5929">
                  <c:v>45020.586805555555</c:v>
                </c:pt>
                <c:pt idx="5930">
                  <c:v>45020.590277777781</c:v>
                </c:pt>
                <c:pt idx="5931">
                  <c:v>45020.59375</c:v>
                </c:pt>
                <c:pt idx="5932">
                  <c:v>45020.597222222219</c:v>
                </c:pt>
                <c:pt idx="5933">
                  <c:v>45020.600694444445</c:v>
                </c:pt>
                <c:pt idx="5934">
                  <c:v>45020.604166666664</c:v>
                </c:pt>
                <c:pt idx="5935">
                  <c:v>45020.607638888891</c:v>
                </c:pt>
                <c:pt idx="5936">
                  <c:v>45020.611111111109</c:v>
                </c:pt>
                <c:pt idx="5937">
                  <c:v>45020.614583333336</c:v>
                </c:pt>
                <c:pt idx="5938">
                  <c:v>45020.618055555555</c:v>
                </c:pt>
                <c:pt idx="5939">
                  <c:v>45020.621527777781</c:v>
                </c:pt>
                <c:pt idx="5940">
                  <c:v>45020.625</c:v>
                </c:pt>
                <c:pt idx="5941">
                  <c:v>45020.628472222219</c:v>
                </c:pt>
                <c:pt idx="5942">
                  <c:v>45020.631944444445</c:v>
                </c:pt>
                <c:pt idx="5943">
                  <c:v>45020.635416666664</c:v>
                </c:pt>
                <c:pt idx="5944">
                  <c:v>45020.638888888891</c:v>
                </c:pt>
                <c:pt idx="5945">
                  <c:v>45020.642361111109</c:v>
                </c:pt>
                <c:pt idx="5946">
                  <c:v>45020.645833333336</c:v>
                </c:pt>
                <c:pt idx="5947">
                  <c:v>45020.649305555555</c:v>
                </c:pt>
                <c:pt idx="5948">
                  <c:v>45020.652777777781</c:v>
                </c:pt>
                <c:pt idx="5949">
                  <c:v>45020.65625</c:v>
                </c:pt>
                <c:pt idx="5950">
                  <c:v>45020.659722222219</c:v>
                </c:pt>
                <c:pt idx="5951">
                  <c:v>45020.663194444445</c:v>
                </c:pt>
                <c:pt idx="5952">
                  <c:v>45020.666666666664</c:v>
                </c:pt>
                <c:pt idx="5953">
                  <c:v>45020.670138888891</c:v>
                </c:pt>
                <c:pt idx="5954">
                  <c:v>45020.673611111109</c:v>
                </c:pt>
                <c:pt idx="5955">
                  <c:v>45020.677083333336</c:v>
                </c:pt>
                <c:pt idx="5956">
                  <c:v>45020.680555555555</c:v>
                </c:pt>
                <c:pt idx="5957">
                  <c:v>45020.684027777781</c:v>
                </c:pt>
                <c:pt idx="5958">
                  <c:v>45020.6875</c:v>
                </c:pt>
                <c:pt idx="5959">
                  <c:v>45020.690972222219</c:v>
                </c:pt>
                <c:pt idx="5960">
                  <c:v>45020.694444444445</c:v>
                </c:pt>
                <c:pt idx="5961">
                  <c:v>45020.697916666664</c:v>
                </c:pt>
                <c:pt idx="5962">
                  <c:v>45020.701388888891</c:v>
                </c:pt>
                <c:pt idx="5963">
                  <c:v>45020.704861111109</c:v>
                </c:pt>
                <c:pt idx="5964">
                  <c:v>45020.708333333336</c:v>
                </c:pt>
                <c:pt idx="5965">
                  <c:v>45020.711805555555</c:v>
                </c:pt>
                <c:pt idx="5966">
                  <c:v>45020.715277777781</c:v>
                </c:pt>
                <c:pt idx="5967">
                  <c:v>45020.71875</c:v>
                </c:pt>
                <c:pt idx="5968">
                  <c:v>45020.722222222219</c:v>
                </c:pt>
                <c:pt idx="5969">
                  <c:v>45020.725694444445</c:v>
                </c:pt>
                <c:pt idx="5970">
                  <c:v>45020.729166666664</c:v>
                </c:pt>
                <c:pt idx="5971">
                  <c:v>45020.732638888891</c:v>
                </c:pt>
                <c:pt idx="5972">
                  <c:v>45020.736111111109</c:v>
                </c:pt>
                <c:pt idx="5973">
                  <c:v>45020.739583333336</c:v>
                </c:pt>
                <c:pt idx="5974">
                  <c:v>45020.743055555555</c:v>
                </c:pt>
                <c:pt idx="5975">
                  <c:v>45020.746527777781</c:v>
                </c:pt>
                <c:pt idx="5976">
                  <c:v>45020.75</c:v>
                </c:pt>
                <c:pt idx="5977">
                  <c:v>45020.753472222219</c:v>
                </c:pt>
                <c:pt idx="5978">
                  <c:v>45020.756944444445</c:v>
                </c:pt>
                <c:pt idx="5979">
                  <c:v>45020.760416666664</c:v>
                </c:pt>
                <c:pt idx="5980">
                  <c:v>45020.763888888891</c:v>
                </c:pt>
                <c:pt idx="5981">
                  <c:v>45020.767361111109</c:v>
                </c:pt>
                <c:pt idx="5982">
                  <c:v>45020.770833333336</c:v>
                </c:pt>
                <c:pt idx="5983">
                  <c:v>45020.774305555555</c:v>
                </c:pt>
                <c:pt idx="5984">
                  <c:v>45020.777777777781</c:v>
                </c:pt>
                <c:pt idx="5985">
                  <c:v>45020.78125</c:v>
                </c:pt>
                <c:pt idx="5986">
                  <c:v>45020.784722222219</c:v>
                </c:pt>
                <c:pt idx="5987">
                  <c:v>45020.788194444445</c:v>
                </c:pt>
                <c:pt idx="5988">
                  <c:v>45020.791666666664</c:v>
                </c:pt>
                <c:pt idx="5989">
                  <c:v>45020.795138888891</c:v>
                </c:pt>
                <c:pt idx="5990">
                  <c:v>45020.798611111109</c:v>
                </c:pt>
                <c:pt idx="5991">
                  <c:v>45020.802083333336</c:v>
                </c:pt>
                <c:pt idx="5992">
                  <c:v>45020.805555555555</c:v>
                </c:pt>
                <c:pt idx="5993">
                  <c:v>45020.809027777781</c:v>
                </c:pt>
                <c:pt idx="5994">
                  <c:v>45020.8125</c:v>
                </c:pt>
                <c:pt idx="5995">
                  <c:v>45020.815972222219</c:v>
                </c:pt>
                <c:pt idx="5996">
                  <c:v>45020.819444444445</c:v>
                </c:pt>
                <c:pt idx="5997">
                  <c:v>45020.822916666664</c:v>
                </c:pt>
                <c:pt idx="5998">
                  <c:v>45020.826388888891</c:v>
                </c:pt>
                <c:pt idx="5999">
                  <c:v>45020.829861111109</c:v>
                </c:pt>
                <c:pt idx="6000">
                  <c:v>45020.833333333336</c:v>
                </c:pt>
                <c:pt idx="6001">
                  <c:v>45020.836805555555</c:v>
                </c:pt>
                <c:pt idx="6002">
                  <c:v>45020.840277777781</c:v>
                </c:pt>
                <c:pt idx="6003">
                  <c:v>45020.84375</c:v>
                </c:pt>
                <c:pt idx="6004">
                  <c:v>45020.847222222219</c:v>
                </c:pt>
                <c:pt idx="6005">
                  <c:v>45020.850694444445</c:v>
                </c:pt>
                <c:pt idx="6006">
                  <c:v>45020.854166666664</c:v>
                </c:pt>
                <c:pt idx="6007">
                  <c:v>45020.857638888891</c:v>
                </c:pt>
                <c:pt idx="6008">
                  <c:v>45020.861111111109</c:v>
                </c:pt>
                <c:pt idx="6009">
                  <c:v>45020.864583333336</c:v>
                </c:pt>
                <c:pt idx="6010">
                  <c:v>45020.868055555555</c:v>
                </c:pt>
                <c:pt idx="6011">
                  <c:v>45020.871527777781</c:v>
                </c:pt>
                <c:pt idx="6012">
                  <c:v>45020.875</c:v>
                </c:pt>
                <c:pt idx="6013">
                  <c:v>45020.878472222219</c:v>
                </c:pt>
                <c:pt idx="6014">
                  <c:v>45020.881944444445</c:v>
                </c:pt>
                <c:pt idx="6015">
                  <c:v>45020.885416666664</c:v>
                </c:pt>
                <c:pt idx="6016">
                  <c:v>45020.888888888891</c:v>
                </c:pt>
                <c:pt idx="6017">
                  <c:v>45020.892361111109</c:v>
                </c:pt>
                <c:pt idx="6018">
                  <c:v>45020.895833333336</c:v>
                </c:pt>
                <c:pt idx="6019">
                  <c:v>45020.899305555555</c:v>
                </c:pt>
                <c:pt idx="6020">
                  <c:v>45020.902777777781</c:v>
                </c:pt>
                <c:pt idx="6021">
                  <c:v>45020.90625</c:v>
                </c:pt>
                <c:pt idx="6022">
                  <c:v>45020.909722222219</c:v>
                </c:pt>
                <c:pt idx="6023">
                  <c:v>45020.913194444445</c:v>
                </c:pt>
                <c:pt idx="6024">
                  <c:v>45020.916666666664</c:v>
                </c:pt>
                <c:pt idx="6025">
                  <c:v>45020.920138888891</c:v>
                </c:pt>
                <c:pt idx="6026">
                  <c:v>45020.923611111109</c:v>
                </c:pt>
                <c:pt idx="6027">
                  <c:v>45020.927083333336</c:v>
                </c:pt>
                <c:pt idx="6028">
                  <c:v>45020.930555555555</c:v>
                </c:pt>
                <c:pt idx="6029">
                  <c:v>45020.934027777781</c:v>
                </c:pt>
                <c:pt idx="6030">
                  <c:v>45020.9375</c:v>
                </c:pt>
                <c:pt idx="6031">
                  <c:v>45020.940972222219</c:v>
                </c:pt>
                <c:pt idx="6032">
                  <c:v>45020.944444444445</c:v>
                </c:pt>
                <c:pt idx="6033">
                  <c:v>45020.947916666664</c:v>
                </c:pt>
                <c:pt idx="6034">
                  <c:v>45020.951388888891</c:v>
                </c:pt>
                <c:pt idx="6035">
                  <c:v>45020.954861111109</c:v>
                </c:pt>
                <c:pt idx="6036">
                  <c:v>45020.958333333336</c:v>
                </c:pt>
                <c:pt idx="6037">
                  <c:v>45020.961805555555</c:v>
                </c:pt>
                <c:pt idx="6038">
                  <c:v>45020.965277777781</c:v>
                </c:pt>
                <c:pt idx="6039">
                  <c:v>45020.96875</c:v>
                </c:pt>
                <c:pt idx="6040">
                  <c:v>45020.972222222219</c:v>
                </c:pt>
                <c:pt idx="6041">
                  <c:v>45020.975694444445</c:v>
                </c:pt>
                <c:pt idx="6042">
                  <c:v>45020.979166666664</c:v>
                </c:pt>
                <c:pt idx="6043">
                  <c:v>45020.982638888891</c:v>
                </c:pt>
                <c:pt idx="6044">
                  <c:v>45020.986111111109</c:v>
                </c:pt>
                <c:pt idx="6045">
                  <c:v>45020.989583333336</c:v>
                </c:pt>
                <c:pt idx="6046">
                  <c:v>45020.993055555555</c:v>
                </c:pt>
                <c:pt idx="6047">
                  <c:v>45020.996527777781</c:v>
                </c:pt>
                <c:pt idx="6048">
                  <c:v>45021</c:v>
                </c:pt>
                <c:pt idx="6049">
                  <c:v>45021.003472222219</c:v>
                </c:pt>
                <c:pt idx="6050">
                  <c:v>45021.006944444445</c:v>
                </c:pt>
                <c:pt idx="6051">
                  <c:v>45021.010416666664</c:v>
                </c:pt>
                <c:pt idx="6052">
                  <c:v>45021.013888888891</c:v>
                </c:pt>
                <c:pt idx="6053">
                  <c:v>45021.017361111109</c:v>
                </c:pt>
                <c:pt idx="6054">
                  <c:v>45021.020833333336</c:v>
                </c:pt>
                <c:pt idx="6055">
                  <c:v>45021.024305555555</c:v>
                </c:pt>
                <c:pt idx="6056">
                  <c:v>45021.027777777781</c:v>
                </c:pt>
                <c:pt idx="6057">
                  <c:v>45021.03125</c:v>
                </c:pt>
                <c:pt idx="6058">
                  <c:v>45021.034722222219</c:v>
                </c:pt>
                <c:pt idx="6059">
                  <c:v>45021.038194444445</c:v>
                </c:pt>
                <c:pt idx="6060">
                  <c:v>45021.041666666664</c:v>
                </c:pt>
                <c:pt idx="6061">
                  <c:v>45021.045138888891</c:v>
                </c:pt>
                <c:pt idx="6062">
                  <c:v>45021.048611111109</c:v>
                </c:pt>
                <c:pt idx="6063">
                  <c:v>45021.052083333336</c:v>
                </c:pt>
                <c:pt idx="6064">
                  <c:v>45021.055555555555</c:v>
                </c:pt>
                <c:pt idx="6065">
                  <c:v>45021.059027777781</c:v>
                </c:pt>
                <c:pt idx="6066">
                  <c:v>45021.0625</c:v>
                </c:pt>
                <c:pt idx="6067">
                  <c:v>45021.065972222219</c:v>
                </c:pt>
                <c:pt idx="6068">
                  <c:v>45021.069444444445</c:v>
                </c:pt>
                <c:pt idx="6069">
                  <c:v>45021.072916666664</c:v>
                </c:pt>
                <c:pt idx="6070">
                  <c:v>45021.076388888891</c:v>
                </c:pt>
                <c:pt idx="6071">
                  <c:v>45021.079861111109</c:v>
                </c:pt>
                <c:pt idx="6072">
                  <c:v>45021.083333333336</c:v>
                </c:pt>
                <c:pt idx="6073">
                  <c:v>45021.086805555555</c:v>
                </c:pt>
                <c:pt idx="6074">
                  <c:v>45021.090277777781</c:v>
                </c:pt>
                <c:pt idx="6075">
                  <c:v>45021.09375</c:v>
                </c:pt>
                <c:pt idx="6076">
                  <c:v>45021.097222222219</c:v>
                </c:pt>
                <c:pt idx="6077">
                  <c:v>45021.100694444445</c:v>
                </c:pt>
                <c:pt idx="6078">
                  <c:v>45021.104166666664</c:v>
                </c:pt>
                <c:pt idx="6079">
                  <c:v>45021.107638888891</c:v>
                </c:pt>
                <c:pt idx="6080">
                  <c:v>45021.111111111109</c:v>
                </c:pt>
                <c:pt idx="6081">
                  <c:v>45021.114583333336</c:v>
                </c:pt>
                <c:pt idx="6082">
                  <c:v>45021.118055555555</c:v>
                </c:pt>
                <c:pt idx="6083">
                  <c:v>45021.121527777781</c:v>
                </c:pt>
                <c:pt idx="6084">
                  <c:v>45021.125</c:v>
                </c:pt>
                <c:pt idx="6085">
                  <c:v>45021.128472222219</c:v>
                </c:pt>
                <c:pt idx="6086">
                  <c:v>45021.131944444445</c:v>
                </c:pt>
                <c:pt idx="6087">
                  <c:v>45021.135416666664</c:v>
                </c:pt>
                <c:pt idx="6088">
                  <c:v>45021.138888888891</c:v>
                </c:pt>
                <c:pt idx="6089">
                  <c:v>45021.142361111109</c:v>
                </c:pt>
                <c:pt idx="6090">
                  <c:v>45021.145833333336</c:v>
                </c:pt>
                <c:pt idx="6091">
                  <c:v>45021.149305555555</c:v>
                </c:pt>
                <c:pt idx="6092">
                  <c:v>45021.152777777781</c:v>
                </c:pt>
                <c:pt idx="6093">
                  <c:v>45021.15625</c:v>
                </c:pt>
                <c:pt idx="6094">
                  <c:v>45021.159722222219</c:v>
                </c:pt>
                <c:pt idx="6095">
                  <c:v>45021.163194444445</c:v>
                </c:pt>
                <c:pt idx="6096">
                  <c:v>45021.166666666664</c:v>
                </c:pt>
                <c:pt idx="6097">
                  <c:v>45021.170138888891</c:v>
                </c:pt>
                <c:pt idx="6098">
                  <c:v>45021.173611111109</c:v>
                </c:pt>
                <c:pt idx="6099">
                  <c:v>45021.177083333336</c:v>
                </c:pt>
                <c:pt idx="6100">
                  <c:v>45021.180555555555</c:v>
                </c:pt>
                <c:pt idx="6101">
                  <c:v>45021.184027777781</c:v>
                </c:pt>
                <c:pt idx="6102">
                  <c:v>45021.1875</c:v>
                </c:pt>
                <c:pt idx="6103">
                  <c:v>45021.190972222219</c:v>
                </c:pt>
                <c:pt idx="6104">
                  <c:v>45021.194444444445</c:v>
                </c:pt>
                <c:pt idx="6105">
                  <c:v>45021.197916666664</c:v>
                </c:pt>
                <c:pt idx="6106">
                  <c:v>45021.201388888891</c:v>
                </c:pt>
                <c:pt idx="6107">
                  <c:v>45021.204861111109</c:v>
                </c:pt>
                <c:pt idx="6108">
                  <c:v>45021.208333333336</c:v>
                </c:pt>
                <c:pt idx="6109">
                  <c:v>45021.211805555555</c:v>
                </c:pt>
                <c:pt idx="6110">
                  <c:v>45021.215277777781</c:v>
                </c:pt>
                <c:pt idx="6111">
                  <c:v>45021.21875</c:v>
                </c:pt>
                <c:pt idx="6112">
                  <c:v>45021.222222222219</c:v>
                </c:pt>
                <c:pt idx="6113">
                  <c:v>45021.225694444445</c:v>
                </c:pt>
                <c:pt idx="6114">
                  <c:v>45021.229166666664</c:v>
                </c:pt>
                <c:pt idx="6115">
                  <c:v>45021.232638888891</c:v>
                </c:pt>
                <c:pt idx="6116">
                  <c:v>45021.236111111109</c:v>
                </c:pt>
                <c:pt idx="6117">
                  <c:v>45021.239583333336</c:v>
                </c:pt>
                <c:pt idx="6118">
                  <c:v>45021.243055555555</c:v>
                </c:pt>
                <c:pt idx="6119">
                  <c:v>45021.246527777781</c:v>
                </c:pt>
                <c:pt idx="6120">
                  <c:v>45021.25</c:v>
                </c:pt>
                <c:pt idx="6121">
                  <c:v>45021.253472222219</c:v>
                </c:pt>
                <c:pt idx="6122">
                  <c:v>45021.256944444445</c:v>
                </c:pt>
                <c:pt idx="6123">
                  <c:v>45021.260416666664</c:v>
                </c:pt>
                <c:pt idx="6124">
                  <c:v>45021.263888888891</c:v>
                </c:pt>
                <c:pt idx="6125">
                  <c:v>45021.267361111109</c:v>
                </c:pt>
                <c:pt idx="6126">
                  <c:v>45021.270833333336</c:v>
                </c:pt>
                <c:pt idx="6127">
                  <c:v>45021.274305555555</c:v>
                </c:pt>
                <c:pt idx="6128">
                  <c:v>45021.277777777781</c:v>
                </c:pt>
                <c:pt idx="6129">
                  <c:v>45021.28125</c:v>
                </c:pt>
                <c:pt idx="6130">
                  <c:v>45021.284722222219</c:v>
                </c:pt>
                <c:pt idx="6131">
                  <c:v>45021.288194444445</c:v>
                </c:pt>
                <c:pt idx="6132">
                  <c:v>45021.291666666664</c:v>
                </c:pt>
                <c:pt idx="6133">
                  <c:v>45021.295138888891</c:v>
                </c:pt>
                <c:pt idx="6134">
                  <c:v>45021.298611111109</c:v>
                </c:pt>
                <c:pt idx="6135">
                  <c:v>45021.302083333336</c:v>
                </c:pt>
                <c:pt idx="6136">
                  <c:v>45021.305555555555</c:v>
                </c:pt>
                <c:pt idx="6137">
                  <c:v>45021.309027777781</c:v>
                </c:pt>
                <c:pt idx="6138">
                  <c:v>45021.3125</c:v>
                </c:pt>
                <c:pt idx="6139">
                  <c:v>45021.315972222219</c:v>
                </c:pt>
                <c:pt idx="6140">
                  <c:v>45021.319444444445</c:v>
                </c:pt>
                <c:pt idx="6141">
                  <c:v>45021.322916666664</c:v>
                </c:pt>
                <c:pt idx="6142">
                  <c:v>45021.326388888891</c:v>
                </c:pt>
                <c:pt idx="6143">
                  <c:v>45021.329861111109</c:v>
                </c:pt>
                <c:pt idx="6144">
                  <c:v>45021.333333333336</c:v>
                </c:pt>
                <c:pt idx="6145">
                  <c:v>45021.336805555555</c:v>
                </c:pt>
                <c:pt idx="6146">
                  <c:v>45021.340277777781</c:v>
                </c:pt>
                <c:pt idx="6147">
                  <c:v>45021.34375</c:v>
                </c:pt>
                <c:pt idx="6148">
                  <c:v>45021.347222222219</c:v>
                </c:pt>
                <c:pt idx="6149">
                  <c:v>45021.350694444445</c:v>
                </c:pt>
                <c:pt idx="6150">
                  <c:v>45021.354166666664</c:v>
                </c:pt>
                <c:pt idx="6151">
                  <c:v>45021.357638888891</c:v>
                </c:pt>
                <c:pt idx="6152">
                  <c:v>45021.361111111109</c:v>
                </c:pt>
                <c:pt idx="6153">
                  <c:v>45021.364583333336</c:v>
                </c:pt>
                <c:pt idx="6154">
                  <c:v>45021.368055555555</c:v>
                </c:pt>
                <c:pt idx="6155">
                  <c:v>45021.371527777781</c:v>
                </c:pt>
                <c:pt idx="6156">
                  <c:v>45021.375</c:v>
                </c:pt>
                <c:pt idx="6157">
                  <c:v>45021.378472222219</c:v>
                </c:pt>
                <c:pt idx="6158">
                  <c:v>45021.381944444445</c:v>
                </c:pt>
                <c:pt idx="6159">
                  <c:v>45021.385416666664</c:v>
                </c:pt>
                <c:pt idx="6160">
                  <c:v>45021.388888888891</c:v>
                </c:pt>
                <c:pt idx="6161">
                  <c:v>45021.392361111109</c:v>
                </c:pt>
                <c:pt idx="6162">
                  <c:v>45021.395833333336</c:v>
                </c:pt>
                <c:pt idx="6163">
                  <c:v>45021.399305555555</c:v>
                </c:pt>
                <c:pt idx="6164">
                  <c:v>45021.402777777781</c:v>
                </c:pt>
                <c:pt idx="6165">
                  <c:v>45021.40625</c:v>
                </c:pt>
                <c:pt idx="6166">
                  <c:v>45021.409722222219</c:v>
                </c:pt>
                <c:pt idx="6167">
                  <c:v>45021.413194444445</c:v>
                </c:pt>
                <c:pt idx="6168">
                  <c:v>45021.416666666664</c:v>
                </c:pt>
                <c:pt idx="6169">
                  <c:v>45021.420138888891</c:v>
                </c:pt>
                <c:pt idx="6170">
                  <c:v>45021.423611111109</c:v>
                </c:pt>
                <c:pt idx="6171">
                  <c:v>45021.427083333336</c:v>
                </c:pt>
                <c:pt idx="6172">
                  <c:v>45021.430555555555</c:v>
                </c:pt>
                <c:pt idx="6173">
                  <c:v>45021.434027777781</c:v>
                </c:pt>
                <c:pt idx="6174">
                  <c:v>45021.4375</c:v>
                </c:pt>
                <c:pt idx="6175">
                  <c:v>45021.440972222219</c:v>
                </c:pt>
                <c:pt idx="6176">
                  <c:v>45021.444444444445</c:v>
                </c:pt>
                <c:pt idx="6177">
                  <c:v>45021.447916666664</c:v>
                </c:pt>
                <c:pt idx="6178">
                  <c:v>45021.451388888891</c:v>
                </c:pt>
                <c:pt idx="6179">
                  <c:v>45021.454861111109</c:v>
                </c:pt>
                <c:pt idx="6180">
                  <c:v>45021.458333333336</c:v>
                </c:pt>
                <c:pt idx="6181">
                  <c:v>45021.461805555555</c:v>
                </c:pt>
                <c:pt idx="6182">
                  <c:v>45021.465277777781</c:v>
                </c:pt>
                <c:pt idx="6183">
                  <c:v>45021.46875</c:v>
                </c:pt>
                <c:pt idx="6184">
                  <c:v>45021.472222222219</c:v>
                </c:pt>
                <c:pt idx="6185">
                  <c:v>45021.475694444445</c:v>
                </c:pt>
                <c:pt idx="6186">
                  <c:v>45021.479166666664</c:v>
                </c:pt>
                <c:pt idx="6187">
                  <c:v>45021.482638888891</c:v>
                </c:pt>
                <c:pt idx="6188">
                  <c:v>45021.486111111109</c:v>
                </c:pt>
                <c:pt idx="6189">
                  <c:v>45021.489583333336</c:v>
                </c:pt>
                <c:pt idx="6190">
                  <c:v>45021.493055555555</c:v>
                </c:pt>
                <c:pt idx="6191">
                  <c:v>45021.496527777781</c:v>
                </c:pt>
                <c:pt idx="6192">
                  <c:v>45021.5</c:v>
                </c:pt>
                <c:pt idx="6193">
                  <c:v>45021.503472222219</c:v>
                </c:pt>
                <c:pt idx="6194">
                  <c:v>45021.506944444445</c:v>
                </c:pt>
                <c:pt idx="6195">
                  <c:v>45021.510416666664</c:v>
                </c:pt>
                <c:pt idx="6196">
                  <c:v>45021.513888888891</c:v>
                </c:pt>
                <c:pt idx="6197">
                  <c:v>45021.517361111109</c:v>
                </c:pt>
                <c:pt idx="6198">
                  <c:v>45021.520833333336</c:v>
                </c:pt>
                <c:pt idx="6199">
                  <c:v>45021.524305555555</c:v>
                </c:pt>
                <c:pt idx="6200">
                  <c:v>45021.527777777781</c:v>
                </c:pt>
                <c:pt idx="6201">
                  <c:v>45021.53125</c:v>
                </c:pt>
                <c:pt idx="6202">
                  <c:v>45021.534722222219</c:v>
                </c:pt>
                <c:pt idx="6203">
                  <c:v>45021.538194444445</c:v>
                </c:pt>
                <c:pt idx="6204">
                  <c:v>45021.541666666664</c:v>
                </c:pt>
                <c:pt idx="6205">
                  <c:v>45021.545138888891</c:v>
                </c:pt>
                <c:pt idx="6206">
                  <c:v>45021.548611111109</c:v>
                </c:pt>
                <c:pt idx="6207">
                  <c:v>45021.552083333336</c:v>
                </c:pt>
                <c:pt idx="6208">
                  <c:v>45021.555555555555</c:v>
                </c:pt>
                <c:pt idx="6209">
                  <c:v>45021.559027777781</c:v>
                </c:pt>
                <c:pt idx="6210">
                  <c:v>45021.5625</c:v>
                </c:pt>
                <c:pt idx="6211">
                  <c:v>45021.565972222219</c:v>
                </c:pt>
                <c:pt idx="6212">
                  <c:v>45021.569444444445</c:v>
                </c:pt>
                <c:pt idx="6213">
                  <c:v>45021.572916666664</c:v>
                </c:pt>
                <c:pt idx="6214">
                  <c:v>45021.576388888891</c:v>
                </c:pt>
                <c:pt idx="6215">
                  <c:v>45021.579861111109</c:v>
                </c:pt>
                <c:pt idx="6216">
                  <c:v>45021.583333333336</c:v>
                </c:pt>
                <c:pt idx="6217">
                  <c:v>45021.586805555555</c:v>
                </c:pt>
                <c:pt idx="6218">
                  <c:v>45021.590277777781</c:v>
                </c:pt>
                <c:pt idx="6219">
                  <c:v>45021.59375</c:v>
                </c:pt>
                <c:pt idx="6220">
                  <c:v>45021.597222222219</c:v>
                </c:pt>
                <c:pt idx="6221">
                  <c:v>45021.600694444445</c:v>
                </c:pt>
                <c:pt idx="6222">
                  <c:v>45021.604166666664</c:v>
                </c:pt>
                <c:pt idx="6223">
                  <c:v>45021.607638888891</c:v>
                </c:pt>
                <c:pt idx="6224">
                  <c:v>45021.611111111109</c:v>
                </c:pt>
                <c:pt idx="6225">
                  <c:v>45021.614583333336</c:v>
                </c:pt>
                <c:pt idx="6226">
                  <c:v>45021.618055555555</c:v>
                </c:pt>
                <c:pt idx="6227">
                  <c:v>45021.621527777781</c:v>
                </c:pt>
                <c:pt idx="6228">
                  <c:v>45021.625</c:v>
                </c:pt>
                <c:pt idx="6229">
                  <c:v>45021.628472222219</c:v>
                </c:pt>
                <c:pt idx="6230">
                  <c:v>45021.631944444445</c:v>
                </c:pt>
                <c:pt idx="6231">
                  <c:v>45021.635416666664</c:v>
                </c:pt>
                <c:pt idx="6232">
                  <c:v>45021.638888888891</c:v>
                </c:pt>
                <c:pt idx="6233">
                  <c:v>45021.642361111109</c:v>
                </c:pt>
                <c:pt idx="6234">
                  <c:v>45021.645833333336</c:v>
                </c:pt>
                <c:pt idx="6235">
                  <c:v>45021.649305555555</c:v>
                </c:pt>
                <c:pt idx="6236">
                  <c:v>45021.652777777781</c:v>
                </c:pt>
                <c:pt idx="6237">
                  <c:v>45021.65625</c:v>
                </c:pt>
                <c:pt idx="6238">
                  <c:v>45021.659722222219</c:v>
                </c:pt>
                <c:pt idx="6239">
                  <c:v>45021.663194444445</c:v>
                </c:pt>
                <c:pt idx="6240">
                  <c:v>45021.666666666664</c:v>
                </c:pt>
                <c:pt idx="6241">
                  <c:v>45021.670138888891</c:v>
                </c:pt>
                <c:pt idx="6242">
                  <c:v>45021.673611111109</c:v>
                </c:pt>
                <c:pt idx="6243">
                  <c:v>45021.677083333336</c:v>
                </c:pt>
                <c:pt idx="6244">
                  <c:v>45021.680555555555</c:v>
                </c:pt>
                <c:pt idx="6245">
                  <c:v>45021.684027777781</c:v>
                </c:pt>
                <c:pt idx="6246">
                  <c:v>45021.6875</c:v>
                </c:pt>
                <c:pt idx="6247">
                  <c:v>45021.690972222219</c:v>
                </c:pt>
                <c:pt idx="6248">
                  <c:v>45021.694444444445</c:v>
                </c:pt>
                <c:pt idx="6249">
                  <c:v>45021.697916666664</c:v>
                </c:pt>
                <c:pt idx="6250">
                  <c:v>45021.701388888891</c:v>
                </c:pt>
                <c:pt idx="6251">
                  <c:v>45021.704861111109</c:v>
                </c:pt>
                <c:pt idx="6252">
                  <c:v>45021.708333333336</c:v>
                </c:pt>
                <c:pt idx="6253">
                  <c:v>45021.711805555555</c:v>
                </c:pt>
                <c:pt idx="6254">
                  <c:v>45021.715277777781</c:v>
                </c:pt>
                <c:pt idx="6255">
                  <c:v>45021.71875</c:v>
                </c:pt>
                <c:pt idx="6256">
                  <c:v>45021.722222222219</c:v>
                </c:pt>
                <c:pt idx="6257">
                  <c:v>45021.725694444445</c:v>
                </c:pt>
                <c:pt idx="6258">
                  <c:v>45021.729166666664</c:v>
                </c:pt>
                <c:pt idx="6259">
                  <c:v>45021.732638888891</c:v>
                </c:pt>
                <c:pt idx="6260">
                  <c:v>45021.736111111109</c:v>
                </c:pt>
                <c:pt idx="6261">
                  <c:v>45021.739583333336</c:v>
                </c:pt>
                <c:pt idx="6262">
                  <c:v>45021.743055555555</c:v>
                </c:pt>
                <c:pt idx="6263">
                  <c:v>45021.746527777781</c:v>
                </c:pt>
                <c:pt idx="6264">
                  <c:v>45021.75</c:v>
                </c:pt>
                <c:pt idx="6265">
                  <c:v>45021.753472222219</c:v>
                </c:pt>
                <c:pt idx="6266">
                  <c:v>45021.756944444445</c:v>
                </c:pt>
                <c:pt idx="6267">
                  <c:v>45021.760416666664</c:v>
                </c:pt>
                <c:pt idx="6268">
                  <c:v>45021.763888888891</c:v>
                </c:pt>
                <c:pt idx="6269">
                  <c:v>45021.767361111109</c:v>
                </c:pt>
                <c:pt idx="6270">
                  <c:v>45021.770833333336</c:v>
                </c:pt>
                <c:pt idx="6271">
                  <c:v>45021.774305555555</c:v>
                </c:pt>
                <c:pt idx="6272">
                  <c:v>45021.777777777781</c:v>
                </c:pt>
                <c:pt idx="6273">
                  <c:v>45021.78125</c:v>
                </c:pt>
                <c:pt idx="6274">
                  <c:v>45021.784722222219</c:v>
                </c:pt>
                <c:pt idx="6275">
                  <c:v>45021.788194444445</c:v>
                </c:pt>
                <c:pt idx="6276">
                  <c:v>45021.791666666664</c:v>
                </c:pt>
                <c:pt idx="6277">
                  <c:v>45021.795138888891</c:v>
                </c:pt>
                <c:pt idx="6278">
                  <c:v>45021.798611111109</c:v>
                </c:pt>
                <c:pt idx="6279">
                  <c:v>45021.802083333336</c:v>
                </c:pt>
                <c:pt idx="6280">
                  <c:v>45021.805555555555</c:v>
                </c:pt>
                <c:pt idx="6281">
                  <c:v>45021.809027777781</c:v>
                </c:pt>
                <c:pt idx="6282">
                  <c:v>45021.8125</c:v>
                </c:pt>
                <c:pt idx="6283">
                  <c:v>45021.815972222219</c:v>
                </c:pt>
                <c:pt idx="6284">
                  <c:v>45021.819444444445</c:v>
                </c:pt>
                <c:pt idx="6285">
                  <c:v>45021.822916666664</c:v>
                </c:pt>
                <c:pt idx="6286">
                  <c:v>45021.826388888891</c:v>
                </c:pt>
                <c:pt idx="6287">
                  <c:v>45021.829861111109</c:v>
                </c:pt>
                <c:pt idx="6288">
                  <c:v>45021.833333333336</c:v>
                </c:pt>
                <c:pt idx="6289">
                  <c:v>45021.836805555555</c:v>
                </c:pt>
                <c:pt idx="6290">
                  <c:v>45021.840277777781</c:v>
                </c:pt>
                <c:pt idx="6291">
                  <c:v>45021.84375</c:v>
                </c:pt>
                <c:pt idx="6292">
                  <c:v>45021.847222222219</c:v>
                </c:pt>
                <c:pt idx="6293">
                  <c:v>45021.850694444445</c:v>
                </c:pt>
                <c:pt idx="6294">
                  <c:v>45021.854166666664</c:v>
                </c:pt>
                <c:pt idx="6295">
                  <c:v>45021.857638888891</c:v>
                </c:pt>
                <c:pt idx="6296">
                  <c:v>45021.861111111109</c:v>
                </c:pt>
                <c:pt idx="6297">
                  <c:v>45021.864583333336</c:v>
                </c:pt>
                <c:pt idx="6298">
                  <c:v>45021.868055555555</c:v>
                </c:pt>
                <c:pt idx="6299">
                  <c:v>45021.871527777781</c:v>
                </c:pt>
                <c:pt idx="6300">
                  <c:v>45021.875</c:v>
                </c:pt>
                <c:pt idx="6301">
                  <c:v>45021.878472222219</c:v>
                </c:pt>
                <c:pt idx="6302">
                  <c:v>45021.881944444445</c:v>
                </c:pt>
                <c:pt idx="6303">
                  <c:v>45021.885416666664</c:v>
                </c:pt>
                <c:pt idx="6304">
                  <c:v>45021.888888888891</c:v>
                </c:pt>
                <c:pt idx="6305">
                  <c:v>45021.892361111109</c:v>
                </c:pt>
                <c:pt idx="6306">
                  <c:v>45021.895833333336</c:v>
                </c:pt>
                <c:pt idx="6307">
                  <c:v>45021.899305555555</c:v>
                </c:pt>
                <c:pt idx="6308">
                  <c:v>45021.902777777781</c:v>
                </c:pt>
                <c:pt idx="6309">
                  <c:v>45021.90625</c:v>
                </c:pt>
                <c:pt idx="6310">
                  <c:v>45021.909722222219</c:v>
                </c:pt>
                <c:pt idx="6311">
                  <c:v>45021.913194444445</c:v>
                </c:pt>
                <c:pt idx="6312">
                  <c:v>45021.916666666664</c:v>
                </c:pt>
                <c:pt idx="6313">
                  <c:v>45021.920138888891</c:v>
                </c:pt>
                <c:pt idx="6314">
                  <c:v>45021.923611111109</c:v>
                </c:pt>
                <c:pt idx="6315">
                  <c:v>45021.927083333336</c:v>
                </c:pt>
                <c:pt idx="6316">
                  <c:v>45021.930555555555</c:v>
                </c:pt>
                <c:pt idx="6317">
                  <c:v>45021.934027777781</c:v>
                </c:pt>
                <c:pt idx="6318">
                  <c:v>45021.9375</c:v>
                </c:pt>
                <c:pt idx="6319">
                  <c:v>45021.940972222219</c:v>
                </c:pt>
                <c:pt idx="6320">
                  <c:v>45021.944444444445</c:v>
                </c:pt>
                <c:pt idx="6321">
                  <c:v>45021.947916666664</c:v>
                </c:pt>
                <c:pt idx="6322">
                  <c:v>45021.951388888891</c:v>
                </c:pt>
                <c:pt idx="6323">
                  <c:v>45021.954861111109</c:v>
                </c:pt>
                <c:pt idx="6324">
                  <c:v>45021.958333333336</c:v>
                </c:pt>
                <c:pt idx="6325">
                  <c:v>45021.961805555555</c:v>
                </c:pt>
                <c:pt idx="6326">
                  <c:v>45021.965277777781</c:v>
                </c:pt>
                <c:pt idx="6327">
                  <c:v>45021.96875</c:v>
                </c:pt>
                <c:pt idx="6328">
                  <c:v>45021.972222222219</c:v>
                </c:pt>
                <c:pt idx="6329">
                  <c:v>45021.975694444445</c:v>
                </c:pt>
                <c:pt idx="6330">
                  <c:v>45021.979166666664</c:v>
                </c:pt>
                <c:pt idx="6331">
                  <c:v>45021.982638888891</c:v>
                </c:pt>
                <c:pt idx="6332">
                  <c:v>45021.986111111109</c:v>
                </c:pt>
                <c:pt idx="6333">
                  <c:v>45021.989583333336</c:v>
                </c:pt>
                <c:pt idx="6334">
                  <c:v>45021.993055555555</c:v>
                </c:pt>
                <c:pt idx="6335">
                  <c:v>45021.996527777781</c:v>
                </c:pt>
                <c:pt idx="6336">
                  <c:v>45022</c:v>
                </c:pt>
                <c:pt idx="6337">
                  <c:v>45022.003472222219</c:v>
                </c:pt>
                <c:pt idx="6338">
                  <c:v>45022.006944444445</c:v>
                </c:pt>
                <c:pt idx="6339">
                  <c:v>45022.010416666664</c:v>
                </c:pt>
                <c:pt idx="6340">
                  <c:v>45022.013888888891</c:v>
                </c:pt>
                <c:pt idx="6341">
                  <c:v>45022.017361111109</c:v>
                </c:pt>
                <c:pt idx="6342">
                  <c:v>45022.020833333336</c:v>
                </c:pt>
                <c:pt idx="6343">
                  <c:v>45022.024305555555</c:v>
                </c:pt>
                <c:pt idx="6344">
                  <c:v>45022.027777777781</c:v>
                </c:pt>
                <c:pt idx="6345">
                  <c:v>45022.03125</c:v>
                </c:pt>
                <c:pt idx="6346">
                  <c:v>45022.034722222219</c:v>
                </c:pt>
                <c:pt idx="6347">
                  <c:v>45022.038194444445</c:v>
                </c:pt>
                <c:pt idx="6348">
                  <c:v>45022.041666666664</c:v>
                </c:pt>
                <c:pt idx="6349">
                  <c:v>45022.045138888891</c:v>
                </c:pt>
                <c:pt idx="6350">
                  <c:v>45022.048611111109</c:v>
                </c:pt>
                <c:pt idx="6351">
                  <c:v>45022.052083333336</c:v>
                </c:pt>
                <c:pt idx="6352">
                  <c:v>45022.055555555555</c:v>
                </c:pt>
                <c:pt idx="6353">
                  <c:v>45022.059027777781</c:v>
                </c:pt>
                <c:pt idx="6354">
                  <c:v>45022.0625</c:v>
                </c:pt>
                <c:pt idx="6355">
                  <c:v>45022.065972222219</c:v>
                </c:pt>
                <c:pt idx="6356">
                  <c:v>45022.069444444445</c:v>
                </c:pt>
                <c:pt idx="6357">
                  <c:v>45022.072916666664</c:v>
                </c:pt>
                <c:pt idx="6358">
                  <c:v>45022.076388888891</c:v>
                </c:pt>
                <c:pt idx="6359">
                  <c:v>45022.079861111109</c:v>
                </c:pt>
                <c:pt idx="6360">
                  <c:v>45022.083333333336</c:v>
                </c:pt>
                <c:pt idx="6361">
                  <c:v>45022.086805555555</c:v>
                </c:pt>
                <c:pt idx="6362">
                  <c:v>45022.090277777781</c:v>
                </c:pt>
                <c:pt idx="6363">
                  <c:v>45022.09375</c:v>
                </c:pt>
                <c:pt idx="6364">
                  <c:v>45022.097222222219</c:v>
                </c:pt>
                <c:pt idx="6365">
                  <c:v>45022.100694444445</c:v>
                </c:pt>
                <c:pt idx="6366">
                  <c:v>45022.104166666664</c:v>
                </c:pt>
                <c:pt idx="6367">
                  <c:v>45022.107638888891</c:v>
                </c:pt>
                <c:pt idx="6368">
                  <c:v>45022.111111111109</c:v>
                </c:pt>
                <c:pt idx="6369">
                  <c:v>45022.114583333336</c:v>
                </c:pt>
                <c:pt idx="6370">
                  <c:v>45022.118055555555</c:v>
                </c:pt>
                <c:pt idx="6371">
                  <c:v>45022.121527777781</c:v>
                </c:pt>
                <c:pt idx="6372">
                  <c:v>45022.125</c:v>
                </c:pt>
                <c:pt idx="6373">
                  <c:v>45022.128472222219</c:v>
                </c:pt>
                <c:pt idx="6374">
                  <c:v>45022.131944444445</c:v>
                </c:pt>
                <c:pt idx="6375">
                  <c:v>45022.135416666664</c:v>
                </c:pt>
                <c:pt idx="6376">
                  <c:v>45022.138888888891</c:v>
                </c:pt>
                <c:pt idx="6377">
                  <c:v>45022.142361111109</c:v>
                </c:pt>
                <c:pt idx="6378">
                  <c:v>45022.145833333336</c:v>
                </c:pt>
                <c:pt idx="6379">
                  <c:v>45022.149305555555</c:v>
                </c:pt>
                <c:pt idx="6380">
                  <c:v>45022.152777777781</c:v>
                </c:pt>
                <c:pt idx="6381">
                  <c:v>45022.15625</c:v>
                </c:pt>
                <c:pt idx="6382">
                  <c:v>45022.159722222219</c:v>
                </c:pt>
                <c:pt idx="6383">
                  <c:v>45022.163194444445</c:v>
                </c:pt>
                <c:pt idx="6384">
                  <c:v>45022.166666666664</c:v>
                </c:pt>
                <c:pt idx="6385">
                  <c:v>45022.170138888891</c:v>
                </c:pt>
                <c:pt idx="6386">
                  <c:v>45022.173611111109</c:v>
                </c:pt>
                <c:pt idx="6387">
                  <c:v>45022.177083333336</c:v>
                </c:pt>
                <c:pt idx="6388">
                  <c:v>45022.180555555555</c:v>
                </c:pt>
                <c:pt idx="6389">
                  <c:v>45022.184027777781</c:v>
                </c:pt>
                <c:pt idx="6390">
                  <c:v>45022.1875</c:v>
                </c:pt>
                <c:pt idx="6391">
                  <c:v>45022.190972222219</c:v>
                </c:pt>
                <c:pt idx="6392">
                  <c:v>45022.194444444445</c:v>
                </c:pt>
                <c:pt idx="6393">
                  <c:v>45022.197916666664</c:v>
                </c:pt>
                <c:pt idx="6394">
                  <c:v>45022.201388888891</c:v>
                </c:pt>
                <c:pt idx="6395">
                  <c:v>45022.204861111109</c:v>
                </c:pt>
                <c:pt idx="6396">
                  <c:v>45022.208333333336</c:v>
                </c:pt>
                <c:pt idx="6397">
                  <c:v>45022.211805555555</c:v>
                </c:pt>
                <c:pt idx="6398">
                  <c:v>45022.215277777781</c:v>
                </c:pt>
                <c:pt idx="6399">
                  <c:v>45022.21875</c:v>
                </c:pt>
                <c:pt idx="6400">
                  <c:v>45022.222222222219</c:v>
                </c:pt>
                <c:pt idx="6401">
                  <c:v>45022.225694444445</c:v>
                </c:pt>
                <c:pt idx="6402">
                  <c:v>45022.229166666664</c:v>
                </c:pt>
                <c:pt idx="6403">
                  <c:v>45022.232638888891</c:v>
                </c:pt>
                <c:pt idx="6404">
                  <c:v>45022.236111111109</c:v>
                </c:pt>
                <c:pt idx="6405">
                  <c:v>45022.239583333336</c:v>
                </c:pt>
                <c:pt idx="6406">
                  <c:v>45022.243055555555</c:v>
                </c:pt>
                <c:pt idx="6407">
                  <c:v>45022.246527777781</c:v>
                </c:pt>
                <c:pt idx="6408">
                  <c:v>45022.25</c:v>
                </c:pt>
                <c:pt idx="6409">
                  <c:v>45022.253472222219</c:v>
                </c:pt>
                <c:pt idx="6410">
                  <c:v>45022.256944444445</c:v>
                </c:pt>
                <c:pt idx="6411">
                  <c:v>45022.260416666664</c:v>
                </c:pt>
                <c:pt idx="6412">
                  <c:v>45022.263888888891</c:v>
                </c:pt>
                <c:pt idx="6413">
                  <c:v>45022.267361111109</c:v>
                </c:pt>
                <c:pt idx="6414">
                  <c:v>45022.270833333336</c:v>
                </c:pt>
                <c:pt idx="6415">
                  <c:v>45022.274305555555</c:v>
                </c:pt>
                <c:pt idx="6416">
                  <c:v>45022.277777777781</c:v>
                </c:pt>
                <c:pt idx="6417">
                  <c:v>45022.28125</c:v>
                </c:pt>
                <c:pt idx="6418">
                  <c:v>45022.284722222219</c:v>
                </c:pt>
                <c:pt idx="6419">
                  <c:v>45022.288194444445</c:v>
                </c:pt>
                <c:pt idx="6420">
                  <c:v>45022.291666666664</c:v>
                </c:pt>
                <c:pt idx="6421">
                  <c:v>45022.295138888891</c:v>
                </c:pt>
                <c:pt idx="6422">
                  <c:v>45022.298611111109</c:v>
                </c:pt>
                <c:pt idx="6423">
                  <c:v>45022.302083333336</c:v>
                </c:pt>
                <c:pt idx="6424">
                  <c:v>45022.305555555555</c:v>
                </c:pt>
                <c:pt idx="6425">
                  <c:v>45022.309027777781</c:v>
                </c:pt>
                <c:pt idx="6426">
                  <c:v>45022.3125</c:v>
                </c:pt>
                <c:pt idx="6427">
                  <c:v>45022.315972222219</c:v>
                </c:pt>
                <c:pt idx="6428">
                  <c:v>45022.319444444445</c:v>
                </c:pt>
                <c:pt idx="6429">
                  <c:v>45022.322916666664</c:v>
                </c:pt>
                <c:pt idx="6430">
                  <c:v>45022.326388888891</c:v>
                </c:pt>
                <c:pt idx="6431">
                  <c:v>45022.329861111109</c:v>
                </c:pt>
                <c:pt idx="6432">
                  <c:v>45022.333333333336</c:v>
                </c:pt>
                <c:pt idx="6433">
                  <c:v>45022.336805555555</c:v>
                </c:pt>
                <c:pt idx="6434">
                  <c:v>45022.340277777781</c:v>
                </c:pt>
                <c:pt idx="6435">
                  <c:v>45022.34375</c:v>
                </c:pt>
                <c:pt idx="6436">
                  <c:v>45022.347222222219</c:v>
                </c:pt>
                <c:pt idx="6437">
                  <c:v>45022.350694444445</c:v>
                </c:pt>
                <c:pt idx="6438">
                  <c:v>45022.354166666664</c:v>
                </c:pt>
                <c:pt idx="6439">
                  <c:v>45022.357638888891</c:v>
                </c:pt>
                <c:pt idx="6440">
                  <c:v>45022.361111111109</c:v>
                </c:pt>
                <c:pt idx="6441">
                  <c:v>45022.364583333336</c:v>
                </c:pt>
                <c:pt idx="6442">
                  <c:v>45022.368055555555</c:v>
                </c:pt>
                <c:pt idx="6443">
                  <c:v>45022.371527777781</c:v>
                </c:pt>
                <c:pt idx="6444">
                  <c:v>45022.375</c:v>
                </c:pt>
                <c:pt idx="6445">
                  <c:v>45022.378472222219</c:v>
                </c:pt>
                <c:pt idx="6446">
                  <c:v>45022.381944444445</c:v>
                </c:pt>
                <c:pt idx="6447">
                  <c:v>45022.385416666664</c:v>
                </c:pt>
                <c:pt idx="6448">
                  <c:v>45022.388888888891</c:v>
                </c:pt>
                <c:pt idx="6449">
                  <c:v>45022.392361111109</c:v>
                </c:pt>
                <c:pt idx="6450">
                  <c:v>45022.395833333336</c:v>
                </c:pt>
                <c:pt idx="6451">
                  <c:v>45022.399305555555</c:v>
                </c:pt>
                <c:pt idx="6452">
                  <c:v>45022.402777777781</c:v>
                </c:pt>
                <c:pt idx="6453">
                  <c:v>45022.40625</c:v>
                </c:pt>
                <c:pt idx="6454">
                  <c:v>45022.409722222219</c:v>
                </c:pt>
                <c:pt idx="6455">
                  <c:v>45022.413194444445</c:v>
                </c:pt>
                <c:pt idx="6456">
                  <c:v>45022.416666666664</c:v>
                </c:pt>
                <c:pt idx="6457">
                  <c:v>45022.420138888891</c:v>
                </c:pt>
                <c:pt idx="6458">
                  <c:v>45022.423611111109</c:v>
                </c:pt>
                <c:pt idx="6459">
                  <c:v>45022.427083333336</c:v>
                </c:pt>
                <c:pt idx="6460">
                  <c:v>45022.430555555555</c:v>
                </c:pt>
                <c:pt idx="6461">
                  <c:v>45022.434027777781</c:v>
                </c:pt>
                <c:pt idx="6462">
                  <c:v>45022.4375</c:v>
                </c:pt>
                <c:pt idx="6463">
                  <c:v>45022.440972222219</c:v>
                </c:pt>
                <c:pt idx="6464">
                  <c:v>45022.444444444445</c:v>
                </c:pt>
                <c:pt idx="6465">
                  <c:v>45022.447916666664</c:v>
                </c:pt>
                <c:pt idx="6466">
                  <c:v>45022.451388888891</c:v>
                </c:pt>
                <c:pt idx="6467">
                  <c:v>45022.454861111109</c:v>
                </c:pt>
                <c:pt idx="6468">
                  <c:v>45022.458333333336</c:v>
                </c:pt>
                <c:pt idx="6469">
                  <c:v>45022.461805555555</c:v>
                </c:pt>
                <c:pt idx="6470">
                  <c:v>45022.465277777781</c:v>
                </c:pt>
                <c:pt idx="6471">
                  <c:v>45022.46875</c:v>
                </c:pt>
                <c:pt idx="6472">
                  <c:v>45022.472222222219</c:v>
                </c:pt>
                <c:pt idx="6473">
                  <c:v>45022.475694444445</c:v>
                </c:pt>
                <c:pt idx="6474">
                  <c:v>45022.479166666664</c:v>
                </c:pt>
                <c:pt idx="6475">
                  <c:v>45022.482638888891</c:v>
                </c:pt>
                <c:pt idx="6476">
                  <c:v>45022.486111111109</c:v>
                </c:pt>
                <c:pt idx="6477">
                  <c:v>45022.489583333336</c:v>
                </c:pt>
                <c:pt idx="6478">
                  <c:v>45022.493055555555</c:v>
                </c:pt>
                <c:pt idx="6479">
                  <c:v>45022.496527777781</c:v>
                </c:pt>
                <c:pt idx="6480">
                  <c:v>45022.5</c:v>
                </c:pt>
                <c:pt idx="6481">
                  <c:v>45022.503472222219</c:v>
                </c:pt>
                <c:pt idx="6482">
                  <c:v>45022.506944444445</c:v>
                </c:pt>
                <c:pt idx="6483">
                  <c:v>45022.510416666664</c:v>
                </c:pt>
                <c:pt idx="6484">
                  <c:v>45022.513888888891</c:v>
                </c:pt>
                <c:pt idx="6485">
                  <c:v>45022.517361111109</c:v>
                </c:pt>
                <c:pt idx="6486">
                  <c:v>45022.520833333336</c:v>
                </c:pt>
                <c:pt idx="6487">
                  <c:v>45022.524305555555</c:v>
                </c:pt>
                <c:pt idx="6488">
                  <c:v>45022.527777777781</c:v>
                </c:pt>
                <c:pt idx="6489">
                  <c:v>45022.53125</c:v>
                </c:pt>
                <c:pt idx="6490">
                  <c:v>45022.534722222219</c:v>
                </c:pt>
                <c:pt idx="6491">
                  <c:v>45022.538194444445</c:v>
                </c:pt>
                <c:pt idx="6492">
                  <c:v>45022.541666666664</c:v>
                </c:pt>
                <c:pt idx="6493">
                  <c:v>45022.545138888891</c:v>
                </c:pt>
                <c:pt idx="6494">
                  <c:v>45022.548611111109</c:v>
                </c:pt>
                <c:pt idx="6495">
                  <c:v>45022.552083333336</c:v>
                </c:pt>
                <c:pt idx="6496">
                  <c:v>45022.555555555555</c:v>
                </c:pt>
                <c:pt idx="6497">
                  <c:v>45022.559027777781</c:v>
                </c:pt>
                <c:pt idx="6498">
                  <c:v>45022.5625</c:v>
                </c:pt>
                <c:pt idx="6499">
                  <c:v>45022.565972222219</c:v>
                </c:pt>
                <c:pt idx="6500">
                  <c:v>45022.569444444445</c:v>
                </c:pt>
                <c:pt idx="6501">
                  <c:v>45022.572916666664</c:v>
                </c:pt>
                <c:pt idx="6502">
                  <c:v>45022.576388888891</c:v>
                </c:pt>
                <c:pt idx="6503">
                  <c:v>45022.579861111109</c:v>
                </c:pt>
                <c:pt idx="6504">
                  <c:v>45022.583333333336</c:v>
                </c:pt>
                <c:pt idx="6505">
                  <c:v>45022.586805555555</c:v>
                </c:pt>
                <c:pt idx="6506">
                  <c:v>45022.590277777781</c:v>
                </c:pt>
                <c:pt idx="6507">
                  <c:v>45022.59375</c:v>
                </c:pt>
                <c:pt idx="6508">
                  <c:v>45022.597222222219</c:v>
                </c:pt>
                <c:pt idx="6509">
                  <c:v>45022.600694444445</c:v>
                </c:pt>
                <c:pt idx="6510">
                  <c:v>45022.604166666664</c:v>
                </c:pt>
                <c:pt idx="6511">
                  <c:v>45022.607638888891</c:v>
                </c:pt>
                <c:pt idx="6512">
                  <c:v>45022.611111111109</c:v>
                </c:pt>
                <c:pt idx="6513">
                  <c:v>45022.614583333336</c:v>
                </c:pt>
                <c:pt idx="6514">
                  <c:v>45022.618055555555</c:v>
                </c:pt>
                <c:pt idx="6515">
                  <c:v>45022.621527777781</c:v>
                </c:pt>
                <c:pt idx="6516">
                  <c:v>45022.625</c:v>
                </c:pt>
                <c:pt idx="6517">
                  <c:v>45022.628472222219</c:v>
                </c:pt>
                <c:pt idx="6518">
                  <c:v>45022.631944444445</c:v>
                </c:pt>
                <c:pt idx="6519">
                  <c:v>45022.635416666664</c:v>
                </c:pt>
                <c:pt idx="6520">
                  <c:v>45022.638888888891</c:v>
                </c:pt>
                <c:pt idx="6521">
                  <c:v>45022.642361111109</c:v>
                </c:pt>
                <c:pt idx="6522">
                  <c:v>45022.645833333336</c:v>
                </c:pt>
                <c:pt idx="6523">
                  <c:v>45022.649305555555</c:v>
                </c:pt>
                <c:pt idx="6524">
                  <c:v>45022.652777777781</c:v>
                </c:pt>
                <c:pt idx="6525">
                  <c:v>45022.65625</c:v>
                </c:pt>
                <c:pt idx="6526">
                  <c:v>45022.659722222219</c:v>
                </c:pt>
                <c:pt idx="6527">
                  <c:v>45022.663194444445</c:v>
                </c:pt>
                <c:pt idx="6528">
                  <c:v>45022.666666666664</c:v>
                </c:pt>
                <c:pt idx="6529">
                  <c:v>45022.670138888891</c:v>
                </c:pt>
                <c:pt idx="6530">
                  <c:v>45022.673611111109</c:v>
                </c:pt>
                <c:pt idx="6531">
                  <c:v>45022.677083333336</c:v>
                </c:pt>
                <c:pt idx="6532">
                  <c:v>45022.680555555555</c:v>
                </c:pt>
                <c:pt idx="6533">
                  <c:v>45022.684027777781</c:v>
                </c:pt>
                <c:pt idx="6534">
                  <c:v>45022.6875</c:v>
                </c:pt>
                <c:pt idx="6535">
                  <c:v>45022.690972222219</c:v>
                </c:pt>
                <c:pt idx="6536">
                  <c:v>45022.694444444445</c:v>
                </c:pt>
                <c:pt idx="6537">
                  <c:v>45022.697916666664</c:v>
                </c:pt>
                <c:pt idx="6538">
                  <c:v>45022.701388888891</c:v>
                </c:pt>
                <c:pt idx="6539">
                  <c:v>45022.704861111109</c:v>
                </c:pt>
                <c:pt idx="6540">
                  <c:v>45022.708333333336</c:v>
                </c:pt>
                <c:pt idx="6541">
                  <c:v>45022.711805555555</c:v>
                </c:pt>
                <c:pt idx="6542">
                  <c:v>45022.715277777781</c:v>
                </c:pt>
                <c:pt idx="6543">
                  <c:v>45022.71875</c:v>
                </c:pt>
                <c:pt idx="6544">
                  <c:v>45022.722222222219</c:v>
                </c:pt>
                <c:pt idx="6545">
                  <c:v>45022.725694444445</c:v>
                </c:pt>
                <c:pt idx="6546">
                  <c:v>45022.729166666664</c:v>
                </c:pt>
                <c:pt idx="6547">
                  <c:v>45022.732638888891</c:v>
                </c:pt>
                <c:pt idx="6548">
                  <c:v>45022.736111111109</c:v>
                </c:pt>
                <c:pt idx="6549">
                  <c:v>45022.739583333336</c:v>
                </c:pt>
                <c:pt idx="6550">
                  <c:v>45022.743055555555</c:v>
                </c:pt>
                <c:pt idx="6551">
                  <c:v>45022.746527777781</c:v>
                </c:pt>
                <c:pt idx="6552">
                  <c:v>45022.75</c:v>
                </c:pt>
                <c:pt idx="6553">
                  <c:v>45022.753472222219</c:v>
                </c:pt>
                <c:pt idx="6554">
                  <c:v>45022.756944444445</c:v>
                </c:pt>
                <c:pt idx="6555">
                  <c:v>45022.760416666664</c:v>
                </c:pt>
                <c:pt idx="6556">
                  <c:v>45022.763888888891</c:v>
                </c:pt>
                <c:pt idx="6557">
                  <c:v>45022.767361111109</c:v>
                </c:pt>
                <c:pt idx="6558">
                  <c:v>45022.770833333336</c:v>
                </c:pt>
                <c:pt idx="6559">
                  <c:v>45022.774305555555</c:v>
                </c:pt>
                <c:pt idx="6560">
                  <c:v>45022.777777777781</c:v>
                </c:pt>
                <c:pt idx="6561">
                  <c:v>45022.78125</c:v>
                </c:pt>
                <c:pt idx="6562">
                  <c:v>45022.784722222219</c:v>
                </c:pt>
                <c:pt idx="6563">
                  <c:v>45022.788194444445</c:v>
                </c:pt>
                <c:pt idx="6564">
                  <c:v>45022.791666666664</c:v>
                </c:pt>
                <c:pt idx="6565">
                  <c:v>45022.795138888891</c:v>
                </c:pt>
                <c:pt idx="6566">
                  <c:v>45022.798611111109</c:v>
                </c:pt>
                <c:pt idx="6567">
                  <c:v>45022.802083333336</c:v>
                </c:pt>
                <c:pt idx="6568">
                  <c:v>45022.805555555555</c:v>
                </c:pt>
                <c:pt idx="6569">
                  <c:v>45022.809027777781</c:v>
                </c:pt>
                <c:pt idx="6570">
                  <c:v>45022.8125</c:v>
                </c:pt>
                <c:pt idx="6571">
                  <c:v>45022.815972222219</c:v>
                </c:pt>
                <c:pt idx="6572">
                  <c:v>45022.819444444445</c:v>
                </c:pt>
                <c:pt idx="6573">
                  <c:v>45022.822916666664</c:v>
                </c:pt>
                <c:pt idx="6574">
                  <c:v>45022.826388888891</c:v>
                </c:pt>
                <c:pt idx="6575">
                  <c:v>45022.829861111109</c:v>
                </c:pt>
                <c:pt idx="6576">
                  <c:v>45022.833333333336</c:v>
                </c:pt>
                <c:pt idx="6577">
                  <c:v>45022.836805555555</c:v>
                </c:pt>
                <c:pt idx="6578">
                  <c:v>45022.840277777781</c:v>
                </c:pt>
                <c:pt idx="6579">
                  <c:v>45022.84375</c:v>
                </c:pt>
                <c:pt idx="6580">
                  <c:v>45022.847222222219</c:v>
                </c:pt>
                <c:pt idx="6581">
                  <c:v>45022.850694444445</c:v>
                </c:pt>
                <c:pt idx="6582">
                  <c:v>45022.854166666664</c:v>
                </c:pt>
                <c:pt idx="6583">
                  <c:v>45022.857638888891</c:v>
                </c:pt>
                <c:pt idx="6584">
                  <c:v>45022.861111111109</c:v>
                </c:pt>
                <c:pt idx="6585">
                  <c:v>45022.864583333336</c:v>
                </c:pt>
                <c:pt idx="6586">
                  <c:v>45022.868055555555</c:v>
                </c:pt>
                <c:pt idx="6587">
                  <c:v>45022.871527777781</c:v>
                </c:pt>
                <c:pt idx="6588">
                  <c:v>45022.875</c:v>
                </c:pt>
                <c:pt idx="6589">
                  <c:v>45022.878472222219</c:v>
                </c:pt>
                <c:pt idx="6590">
                  <c:v>45022.881944444445</c:v>
                </c:pt>
                <c:pt idx="6591">
                  <c:v>45022.885416666664</c:v>
                </c:pt>
                <c:pt idx="6592">
                  <c:v>45022.888888888891</c:v>
                </c:pt>
                <c:pt idx="6593">
                  <c:v>45022.892361111109</c:v>
                </c:pt>
                <c:pt idx="6594">
                  <c:v>45022.895833333336</c:v>
                </c:pt>
                <c:pt idx="6595">
                  <c:v>45022.899305555555</c:v>
                </c:pt>
                <c:pt idx="6596">
                  <c:v>45022.902777777781</c:v>
                </c:pt>
                <c:pt idx="6597">
                  <c:v>45022.90625</c:v>
                </c:pt>
                <c:pt idx="6598">
                  <c:v>45022.909722222219</c:v>
                </c:pt>
                <c:pt idx="6599">
                  <c:v>45022.913194444445</c:v>
                </c:pt>
                <c:pt idx="6600">
                  <c:v>45022.916666666664</c:v>
                </c:pt>
                <c:pt idx="6601">
                  <c:v>45022.920138888891</c:v>
                </c:pt>
                <c:pt idx="6602">
                  <c:v>45022.923611111109</c:v>
                </c:pt>
                <c:pt idx="6603">
                  <c:v>45022.927083333336</c:v>
                </c:pt>
                <c:pt idx="6604">
                  <c:v>45022.930555555555</c:v>
                </c:pt>
                <c:pt idx="6605">
                  <c:v>45022.934027777781</c:v>
                </c:pt>
                <c:pt idx="6606">
                  <c:v>45022.9375</c:v>
                </c:pt>
                <c:pt idx="6607">
                  <c:v>45022.940972222219</c:v>
                </c:pt>
                <c:pt idx="6608">
                  <c:v>45022.944444444445</c:v>
                </c:pt>
                <c:pt idx="6609">
                  <c:v>45022.947916666664</c:v>
                </c:pt>
                <c:pt idx="6610">
                  <c:v>45022.951388888891</c:v>
                </c:pt>
                <c:pt idx="6611">
                  <c:v>45022.954861111109</c:v>
                </c:pt>
                <c:pt idx="6612">
                  <c:v>45022.958333333336</c:v>
                </c:pt>
                <c:pt idx="6613">
                  <c:v>45022.961805555555</c:v>
                </c:pt>
                <c:pt idx="6614">
                  <c:v>45022.965277777781</c:v>
                </c:pt>
                <c:pt idx="6615">
                  <c:v>45022.96875</c:v>
                </c:pt>
                <c:pt idx="6616">
                  <c:v>45022.972222222219</c:v>
                </c:pt>
                <c:pt idx="6617">
                  <c:v>45022.975694444445</c:v>
                </c:pt>
                <c:pt idx="6618">
                  <c:v>45022.979166666664</c:v>
                </c:pt>
                <c:pt idx="6619">
                  <c:v>45022.982638888891</c:v>
                </c:pt>
                <c:pt idx="6620">
                  <c:v>45022.986111111109</c:v>
                </c:pt>
                <c:pt idx="6621">
                  <c:v>45022.989583333336</c:v>
                </c:pt>
                <c:pt idx="6622">
                  <c:v>45022.993055555555</c:v>
                </c:pt>
                <c:pt idx="6623">
                  <c:v>45022.996527777781</c:v>
                </c:pt>
                <c:pt idx="6624">
                  <c:v>45023</c:v>
                </c:pt>
                <c:pt idx="6625">
                  <c:v>45023.003472222219</c:v>
                </c:pt>
                <c:pt idx="6626">
                  <c:v>45023.006944444445</c:v>
                </c:pt>
                <c:pt idx="6627">
                  <c:v>45023.010416666664</c:v>
                </c:pt>
                <c:pt idx="6628">
                  <c:v>45023.013888888891</c:v>
                </c:pt>
                <c:pt idx="6629">
                  <c:v>45023.017361111109</c:v>
                </c:pt>
                <c:pt idx="6630">
                  <c:v>45023.020833333336</c:v>
                </c:pt>
                <c:pt idx="6631">
                  <c:v>45023.024305555555</c:v>
                </c:pt>
                <c:pt idx="6632">
                  <c:v>45023.027777777781</c:v>
                </c:pt>
                <c:pt idx="6633">
                  <c:v>45023.03125</c:v>
                </c:pt>
                <c:pt idx="6634">
                  <c:v>45023.034722222219</c:v>
                </c:pt>
                <c:pt idx="6635">
                  <c:v>45023.038194444445</c:v>
                </c:pt>
                <c:pt idx="6636">
                  <c:v>45023.041666666664</c:v>
                </c:pt>
                <c:pt idx="6637">
                  <c:v>45023.045138888891</c:v>
                </c:pt>
                <c:pt idx="6638">
                  <c:v>45023.048611111109</c:v>
                </c:pt>
                <c:pt idx="6639">
                  <c:v>45023.052083333336</c:v>
                </c:pt>
                <c:pt idx="6640">
                  <c:v>45023.055555555555</c:v>
                </c:pt>
                <c:pt idx="6641">
                  <c:v>45023.059027777781</c:v>
                </c:pt>
                <c:pt idx="6642">
                  <c:v>45023.0625</c:v>
                </c:pt>
                <c:pt idx="6643">
                  <c:v>45023.065972222219</c:v>
                </c:pt>
                <c:pt idx="6644">
                  <c:v>45023.069444444445</c:v>
                </c:pt>
                <c:pt idx="6645">
                  <c:v>45023.072916666664</c:v>
                </c:pt>
                <c:pt idx="6646">
                  <c:v>45023.076388888891</c:v>
                </c:pt>
                <c:pt idx="6647">
                  <c:v>45023.079861111109</c:v>
                </c:pt>
                <c:pt idx="6648">
                  <c:v>45023.083333333336</c:v>
                </c:pt>
                <c:pt idx="6649">
                  <c:v>45023.086805555555</c:v>
                </c:pt>
                <c:pt idx="6650">
                  <c:v>45023.090277777781</c:v>
                </c:pt>
                <c:pt idx="6651">
                  <c:v>45023.09375</c:v>
                </c:pt>
                <c:pt idx="6652">
                  <c:v>45023.097222222219</c:v>
                </c:pt>
                <c:pt idx="6653">
                  <c:v>45023.100694444445</c:v>
                </c:pt>
                <c:pt idx="6654">
                  <c:v>45023.104166666664</c:v>
                </c:pt>
                <c:pt idx="6655">
                  <c:v>45023.107638888891</c:v>
                </c:pt>
                <c:pt idx="6656">
                  <c:v>45023.111111111109</c:v>
                </c:pt>
                <c:pt idx="6657">
                  <c:v>45023.114583333336</c:v>
                </c:pt>
                <c:pt idx="6658">
                  <c:v>45023.118055555555</c:v>
                </c:pt>
                <c:pt idx="6659">
                  <c:v>45023.121527777781</c:v>
                </c:pt>
                <c:pt idx="6660">
                  <c:v>45023.125</c:v>
                </c:pt>
                <c:pt idx="6661">
                  <c:v>45023.128472222219</c:v>
                </c:pt>
                <c:pt idx="6662">
                  <c:v>45023.131944444445</c:v>
                </c:pt>
                <c:pt idx="6663">
                  <c:v>45023.135416666664</c:v>
                </c:pt>
                <c:pt idx="6664">
                  <c:v>45023.138888888891</c:v>
                </c:pt>
                <c:pt idx="6665">
                  <c:v>45023.142361111109</c:v>
                </c:pt>
                <c:pt idx="6666">
                  <c:v>45023.145833333336</c:v>
                </c:pt>
                <c:pt idx="6667">
                  <c:v>45023.149305555555</c:v>
                </c:pt>
                <c:pt idx="6668">
                  <c:v>45023.152777777781</c:v>
                </c:pt>
                <c:pt idx="6669">
                  <c:v>45023.15625</c:v>
                </c:pt>
                <c:pt idx="6670">
                  <c:v>45023.159722222219</c:v>
                </c:pt>
                <c:pt idx="6671">
                  <c:v>45023.163194444445</c:v>
                </c:pt>
                <c:pt idx="6672">
                  <c:v>45023.166666666664</c:v>
                </c:pt>
                <c:pt idx="6673">
                  <c:v>45023.170138888891</c:v>
                </c:pt>
                <c:pt idx="6674">
                  <c:v>45023.173611111109</c:v>
                </c:pt>
                <c:pt idx="6675">
                  <c:v>45023.177083333336</c:v>
                </c:pt>
                <c:pt idx="6676">
                  <c:v>45023.180555555555</c:v>
                </c:pt>
                <c:pt idx="6677">
                  <c:v>45023.184027777781</c:v>
                </c:pt>
                <c:pt idx="6678">
                  <c:v>45023.1875</c:v>
                </c:pt>
                <c:pt idx="6679">
                  <c:v>45023.190972222219</c:v>
                </c:pt>
                <c:pt idx="6680">
                  <c:v>45023.194444444445</c:v>
                </c:pt>
                <c:pt idx="6681">
                  <c:v>45023.197916666664</c:v>
                </c:pt>
                <c:pt idx="6682">
                  <c:v>45023.201388888891</c:v>
                </c:pt>
                <c:pt idx="6683">
                  <c:v>45023.204861111109</c:v>
                </c:pt>
                <c:pt idx="6684">
                  <c:v>45023.208333333336</c:v>
                </c:pt>
                <c:pt idx="6685">
                  <c:v>45023.211805555555</c:v>
                </c:pt>
                <c:pt idx="6686">
                  <c:v>45023.215277777781</c:v>
                </c:pt>
                <c:pt idx="6687">
                  <c:v>45023.21875</c:v>
                </c:pt>
                <c:pt idx="6688">
                  <c:v>45023.222222222219</c:v>
                </c:pt>
                <c:pt idx="6689">
                  <c:v>45023.225694444445</c:v>
                </c:pt>
                <c:pt idx="6690">
                  <c:v>45023.229166666664</c:v>
                </c:pt>
                <c:pt idx="6691">
                  <c:v>45023.232638888891</c:v>
                </c:pt>
                <c:pt idx="6692">
                  <c:v>45023.236111111109</c:v>
                </c:pt>
                <c:pt idx="6693">
                  <c:v>45023.239583333336</c:v>
                </c:pt>
                <c:pt idx="6694">
                  <c:v>45023.243055555555</c:v>
                </c:pt>
                <c:pt idx="6695">
                  <c:v>45023.246527777781</c:v>
                </c:pt>
                <c:pt idx="6696">
                  <c:v>45023.25</c:v>
                </c:pt>
                <c:pt idx="6697">
                  <c:v>45023.253472222219</c:v>
                </c:pt>
                <c:pt idx="6698">
                  <c:v>45023.256944444445</c:v>
                </c:pt>
                <c:pt idx="6699">
                  <c:v>45023.260416666664</c:v>
                </c:pt>
                <c:pt idx="6700">
                  <c:v>45023.263888888891</c:v>
                </c:pt>
                <c:pt idx="6701">
                  <c:v>45023.267361111109</c:v>
                </c:pt>
                <c:pt idx="6702">
                  <c:v>45023.270833333336</c:v>
                </c:pt>
                <c:pt idx="6703">
                  <c:v>45023.274305555555</c:v>
                </c:pt>
                <c:pt idx="6704">
                  <c:v>45023.277777777781</c:v>
                </c:pt>
                <c:pt idx="6705">
                  <c:v>45023.28125</c:v>
                </c:pt>
                <c:pt idx="6706">
                  <c:v>45023.284722222219</c:v>
                </c:pt>
                <c:pt idx="6707">
                  <c:v>45023.288194444445</c:v>
                </c:pt>
                <c:pt idx="6708">
                  <c:v>45023.291666666664</c:v>
                </c:pt>
                <c:pt idx="6709">
                  <c:v>45023.295138888891</c:v>
                </c:pt>
                <c:pt idx="6710">
                  <c:v>45023.298611111109</c:v>
                </c:pt>
                <c:pt idx="6711">
                  <c:v>45023.302083333336</c:v>
                </c:pt>
                <c:pt idx="6712">
                  <c:v>45023.305555555555</c:v>
                </c:pt>
                <c:pt idx="6713">
                  <c:v>45023.309027777781</c:v>
                </c:pt>
                <c:pt idx="6714">
                  <c:v>45023.3125</c:v>
                </c:pt>
                <c:pt idx="6715">
                  <c:v>45023.315972222219</c:v>
                </c:pt>
                <c:pt idx="6716">
                  <c:v>45023.319444444445</c:v>
                </c:pt>
                <c:pt idx="6717">
                  <c:v>45023.322916666664</c:v>
                </c:pt>
                <c:pt idx="6718">
                  <c:v>45023.326388888891</c:v>
                </c:pt>
                <c:pt idx="6719">
                  <c:v>45023.329861111109</c:v>
                </c:pt>
                <c:pt idx="6720">
                  <c:v>45023.333333333336</c:v>
                </c:pt>
                <c:pt idx="6721">
                  <c:v>45023.336805555555</c:v>
                </c:pt>
                <c:pt idx="6722">
                  <c:v>45023.340277777781</c:v>
                </c:pt>
                <c:pt idx="6723">
                  <c:v>45023.34375</c:v>
                </c:pt>
                <c:pt idx="6724">
                  <c:v>45023.347222222219</c:v>
                </c:pt>
                <c:pt idx="6725">
                  <c:v>45023.350694444445</c:v>
                </c:pt>
                <c:pt idx="6726">
                  <c:v>45023.354166666664</c:v>
                </c:pt>
                <c:pt idx="6727">
                  <c:v>45023.357638888891</c:v>
                </c:pt>
                <c:pt idx="6728">
                  <c:v>45023.361111111109</c:v>
                </c:pt>
                <c:pt idx="6729">
                  <c:v>45023.364583333336</c:v>
                </c:pt>
                <c:pt idx="6730">
                  <c:v>45023.368055555555</c:v>
                </c:pt>
                <c:pt idx="6731">
                  <c:v>45023.371527777781</c:v>
                </c:pt>
                <c:pt idx="6732">
                  <c:v>45023.375</c:v>
                </c:pt>
                <c:pt idx="6733">
                  <c:v>45023.378472222219</c:v>
                </c:pt>
                <c:pt idx="6734">
                  <c:v>45023.381944444445</c:v>
                </c:pt>
                <c:pt idx="6735">
                  <c:v>45023.385416666664</c:v>
                </c:pt>
                <c:pt idx="6736">
                  <c:v>45023.388888888891</c:v>
                </c:pt>
                <c:pt idx="6737">
                  <c:v>45023.392361111109</c:v>
                </c:pt>
                <c:pt idx="6738">
                  <c:v>45023.395833333336</c:v>
                </c:pt>
                <c:pt idx="6739">
                  <c:v>45023.399305555555</c:v>
                </c:pt>
                <c:pt idx="6740">
                  <c:v>45023.402777777781</c:v>
                </c:pt>
                <c:pt idx="6741">
                  <c:v>45023.40625</c:v>
                </c:pt>
                <c:pt idx="6742">
                  <c:v>45023.409722222219</c:v>
                </c:pt>
                <c:pt idx="6743">
                  <c:v>45023.413194444445</c:v>
                </c:pt>
                <c:pt idx="6744">
                  <c:v>45023.416666666664</c:v>
                </c:pt>
                <c:pt idx="6745">
                  <c:v>45023.420138888891</c:v>
                </c:pt>
                <c:pt idx="6746">
                  <c:v>45023.423611111109</c:v>
                </c:pt>
                <c:pt idx="6747">
                  <c:v>45023.427083333336</c:v>
                </c:pt>
                <c:pt idx="6748">
                  <c:v>45023.430555555555</c:v>
                </c:pt>
                <c:pt idx="6749">
                  <c:v>45023.434027777781</c:v>
                </c:pt>
                <c:pt idx="6750">
                  <c:v>45023.4375</c:v>
                </c:pt>
                <c:pt idx="6751">
                  <c:v>45023.440972222219</c:v>
                </c:pt>
                <c:pt idx="6752">
                  <c:v>45023.444444444445</c:v>
                </c:pt>
                <c:pt idx="6753">
                  <c:v>45023.447916666664</c:v>
                </c:pt>
                <c:pt idx="6754">
                  <c:v>45023.451388888891</c:v>
                </c:pt>
                <c:pt idx="6755">
                  <c:v>45023.454861111109</c:v>
                </c:pt>
                <c:pt idx="6756">
                  <c:v>45023.458333333336</c:v>
                </c:pt>
                <c:pt idx="6757">
                  <c:v>45023.461805555555</c:v>
                </c:pt>
                <c:pt idx="6758">
                  <c:v>45023.465277777781</c:v>
                </c:pt>
                <c:pt idx="6759">
                  <c:v>45023.46875</c:v>
                </c:pt>
                <c:pt idx="6760">
                  <c:v>45023.472222222219</c:v>
                </c:pt>
                <c:pt idx="6761">
                  <c:v>45023.475694444445</c:v>
                </c:pt>
                <c:pt idx="6762">
                  <c:v>45023.479166666664</c:v>
                </c:pt>
                <c:pt idx="6763">
                  <c:v>45023.482638888891</c:v>
                </c:pt>
                <c:pt idx="6764">
                  <c:v>45023.486111111109</c:v>
                </c:pt>
                <c:pt idx="6765">
                  <c:v>45023.489583333336</c:v>
                </c:pt>
                <c:pt idx="6766">
                  <c:v>45023.493055555555</c:v>
                </c:pt>
                <c:pt idx="6767">
                  <c:v>45023.496527777781</c:v>
                </c:pt>
                <c:pt idx="6768">
                  <c:v>45023.5</c:v>
                </c:pt>
                <c:pt idx="6769">
                  <c:v>45023.503472222219</c:v>
                </c:pt>
                <c:pt idx="6770">
                  <c:v>45023.506944444445</c:v>
                </c:pt>
                <c:pt idx="6771">
                  <c:v>45023.510416666664</c:v>
                </c:pt>
                <c:pt idx="6772">
                  <c:v>45023.513888888891</c:v>
                </c:pt>
                <c:pt idx="6773">
                  <c:v>45023.517361111109</c:v>
                </c:pt>
                <c:pt idx="6774">
                  <c:v>45023.520833333336</c:v>
                </c:pt>
                <c:pt idx="6775">
                  <c:v>45023.524305555555</c:v>
                </c:pt>
                <c:pt idx="6776">
                  <c:v>45023.527777777781</c:v>
                </c:pt>
                <c:pt idx="6777">
                  <c:v>45023.53125</c:v>
                </c:pt>
                <c:pt idx="6778">
                  <c:v>45023.534722222219</c:v>
                </c:pt>
                <c:pt idx="6779">
                  <c:v>45023.538194444445</c:v>
                </c:pt>
                <c:pt idx="6780">
                  <c:v>45023.541666666664</c:v>
                </c:pt>
                <c:pt idx="6781">
                  <c:v>45023.545138888891</c:v>
                </c:pt>
                <c:pt idx="6782">
                  <c:v>45023.548611111109</c:v>
                </c:pt>
                <c:pt idx="6783">
                  <c:v>45023.552083333336</c:v>
                </c:pt>
                <c:pt idx="6784">
                  <c:v>45023.555555555555</c:v>
                </c:pt>
                <c:pt idx="6785">
                  <c:v>45023.559027777781</c:v>
                </c:pt>
                <c:pt idx="6786">
                  <c:v>45023.5625</c:v>
                </c:pt>
                <c:pt idx="6787">
                  <c:v>45023.565972222219</c:v>
                </c:pt>
                <c:pt idx="6788">
                  <c:v>45023.569444444445</c:v>
                </c:pt>
                <c:pt idx="6789">
                  <c:v>45023.572916666664</c:v>
                </c:pt>
                <c:pt idx="6790">
                  <c:v>45023.576388888891</c:v>
                </c:pt>
                <c:pt idx="6791">
                  <c:v>45023.579861111109</c:v>
                </c:pt>
                <c:pt idx="6792">
                  <c:v>45023.583333333336</c:v>
                </c:pt>
                <c:pt idx="6793">
                  <c:v>45023.586805555555</c:v>
                </c:pt>
                <c:pt idx="6794">
                  <c:v>45023.590277777781</c:v>
                </c:pt>
                <c:pt idx="6795">
                  <c:v>45023.59375</c:v>
                </c:pt>
                <c:pt idx="6796">
                  <c:v>45023.597222222219</c:v>
                </c:pt>
                <c:pt idx="6797">
                  <c:v>45023.600694444445</c:v>
                </c:pt>
                <c:pt idx="6798">
                  <c:v>45023.604166666664</c:v>
                </c:pt>
                <c:pt idx="6799">
                  <c:v>45023.607638888891</c:v>
                </c:pt>
                <c:pt idx="6800">
                  <c:v>45023.611111111109</c:v>
                </c:pt>
                <c:pt idx="6801">
                  <c:v>45023.614583333336</c:v>
                </c:pt>
                <c:pt idx="6802">
                  <c:v>45023.618055555555</c:v>
                </c:pt>
                <c:pt idx="6803">
                  <c:v>45023.621527777781</c:v>
                </c:pt>
                <c:pt idx="6804">
                  <c:v>45023.625</c:v>
                </c:pt>
                <c:pt idx="6805">
                  <c:v>45023.628472222219</c:v>
                </c:pt>
                <c:pt idx="6806">
                  <c:v>45023.631944444445</c:v>
                </c:pt>
                <c:pt idx="6807">
                  <c:v>45023.635416666664</c:v>
                </c:pt>
                <c:pt idx="6808">
                  <c:v>45023.638888888891</c:v>
                </c:pt>
                <c:pt idx="6809">
                  <c:v>45023.642361111109</c:v>
                </c:pt>
                <c:pt idx="6810">
                  <c:v>45023.645833333336</c:v>
                </c:pt>
                <c:pt idx="6811">
                  <c:v>45023.649305555555</c:v>
                </c:pt>
                <c:pt idx="6812">
                  <c:v>45023.652777777781</c:v>
                </c:pt>
                <c:pt idx="6813">
                  <c:v>45023.65625</c:v>
                </c:pt>
                <c:pt idx="6814">
                  <c:v>45023.659722222219</c:v>
                </c:pt>
                <c:pt idx="6815">
                  <c:v>45023.663194444445</c:v>
                </c:pt>
                <c:pt idx="6816">
                  <c:v>45023.666666666664</c:v>
                </c:pt>
                <c:pt idx="6817">
                  <c:v>45023.670138888891</c:v>
                </c:pt>
                <c:pt idx="6818">
                  <c:v>45023.673611111109</c:v>
                </c:pt>
                <c:pt idx="6819">
                  <c:v>45023.677083333336</c:v>
                </c:pt>
                <c:pt idx="6820">
                  <c:v>45023.680555555555</c:v>
                </c:pt>
                <c:pt idx="6821">
                  <c:v>45023.684027777781</c:v>
                </c:pt>
                <c:pt idx="6822">
                  <c:v>45023.6875</c:v>
                </c:pt>
                <c:pt idx="6823">
                  <c:v>45023.690972222219</c:v>
                </c:pt>
                <c:pt idx="6824">
                  <c:v>45023.694444444445</c:v>
                </c:pt>
                <c:pt idx="6825">
                  <c:v>45023.697916666664</c:v>
                </c:pt>
                <c:pt idx="6826">
                  <c:v>45023.701388888891</c:v>
                </c:pt>
                <c:pt idx="6827">
                  <c:v>45023.704861111109</c:v>
                </c:pt>
                <c:pt idx="6828">
                  <c:v>45023.708333333336</c:v>
                </c:pt>
                <c:pt idx="6829">
                  <c:v>45023.711805555555</c:v>
                </c:pt>
                <c:pt idx="6830">
                  <c:v>45023.715277777781</c:v>
                </c:pt>
                <c:pt idx="6831">
                  <c:v>45023.71875</c:v>
                </c:pt>
                <c:pt idx="6832">
                  <c:v>45023.722222222219</c:v>
                </c:pt>
                <c:pt idx="6833">
                  <c:v>45023.725694444445</c:v>
                </c:pt>
                <c:pt idx="6834">
                  <c:v>45023.729166666664</c:v>
                </c:pt>
                <c:pt idx="6835">
                  <c:v>45023.732638888891</c:v>
                </c:pt>
                <c:pt idx="6836">
                  <c:v>45023.736111111109</c:v>
                </c:pt>
                <c:pt idx="6837">
                  <c:v>45023.739583333336</c:v>
                </c:pt>
                <c:pt idx="6838">
                  <c:v>45023.743055555555</c:v>
                </c:pt>
                <c:pt idx="6839">
                  <c:v>45023.746527777781</c:v>
                </c:pt>
                <c:pt idx="6840">
                  <c:v>45023.75</c:v>
                </c:pt>
                <c:pt idx="6841">
                  <c:v>45023.753472222219</c:v>
                </c:pt>
                <c:pt idx="6842">
                  <c:v>45023.756944444445</c:v>
                </c:pt>
                <c:pt idx="6843">
                  <c:v>45023.760416666664</c:v>
                </c:pt>
                <c:pt idx="6844">
                  <c:v>45023.763888888891</c:v>
                </c:pt>
                <c:pt idx="6845">
                  <c:v>45023.767361111109</c:v>
                </c:pt>
                <c:pt idx="6846">
                  <c:v>45023.770833333336</c:v>
                </c:pt>
                <c:pt idx="6847">
                  <c:v>45023.774305555555</c:v>
                </c:pt>
                <c:pt idx="6848">
                  <c:v>45023.777777777781</c:v>
                </c:pt>
                <c:pt idx="6849">
                  <c:v>45023.78125</c:v>
                </c:pt>
                <c:pt idx="6850">
                  <c:v>45023.784722222219</c:v>
                </c:pt>
                <c:pt idx="6851">
                  <c:v>45023.788194444445</c:v>
                </c:pt>
                <c:pt idx="6852">
                  <c:v>45023.791666666664</c:v>
                </c:pt>
                <c:pt idx="6853">
                  <c:v>45023.795138888891</c:v>
                </c:pt>
                <c:pt idx="6854">
                  <c:v>45023.798611111109</c:v>
                </c:pt>
                <c:pt idx="6855">
                  <c:v>45023.802083333336</c:v>
                </c:pt>
                <c:pt idx="6856">
                  <c:v>45023.805555555555</c:v>
                </c:pt>
                <c:pt idx="6857">
                  <c:v>45023.809027777781</c:v>
                </c:pt>
                <c:pt idx="6858">
                  <c:v>45023.8125</c:v>
                </c:pt>
                <c:pt idx="6859">
                  <c:v>45023.815972222219</c:v>
                </c:pt>
                <c:pt idx="6860">
                  <c:v>45023.819444444445</c:v>
                </c:pt>
                <c:pt idx="6861">
                  <c:v>45023.822916666664</c:v>
                </c:pt>
                <c:pt idx="6862">
                  <c:v>45023.826388888891</c:v>
                </c:pt>
                <c:pt idx="6863">
                  <c:v>45023.829861111109</c:v>
                </c:pt>
                <c:pt idx="6864">
                  <c:v>45023.833333333336</c:v>
                </c:pt>
                <c:pt idx="6865">
                  <c:v>45023.836805555555</c:v>
                </c:pt>
                <c:pt idx="6866">
                  <c:v>45023.840277777781</c:v>
                </c:pt>
                <c:pt idx="6867">
                  <c:v>45023.84375</c:v>
                </c:pt>
                <c:pt idx="6868">
                  <c:v>45023.847222222219</c:v>
                </c:pt>
                <c:pt idx="6869">
                  <c:v>45023.850694444445</c:v>
                </c:pt>
                <c:pt idx="6870">
                  <c:v>45023.854166666664</c:v>
                </c:pt>
                <c:pt idx="6871">
                  <c:v>45023.857638888891</c:v>
                </c:pt>
                <c:pt idx="6872">
                  <c:v>45023.861111111109</c:v>
                </c:pt>
                <c:pt idx="6873">
                  <c:v>45023.864583333336</c:v>
                </c:pt>
                <c:pt idx="6874">
                  <c:v>45023.868055555555</c:v>
                </c:pt>
                <c:pt idx="6875">
                  <c:v>45023.871527777781</c:v>
                </c:pt>
                <c:pt idx="6876">
                  <c:v>45023.875</c:v>
                </c:pt>
                <c:pt idx="6877">
                  <c:v>45023.878472222219</c:v>
                </c:pt>
                <c:pt idx="6878">
                  <c:v>45023.881944444445</c:v>
                </c:pt>
                <c:pt idx="6879">
                  <c:v>45023.885416666664</c:v>
                </c:pt>
                <c:pt idx="6880">
                  <c:v>45023.888888888891</c:v>
                </c:pt>
                <c:pt idx="6881">
                  <c:v>45023.892361111109</c:v>
                </c:pt>
                <c:pt idx="6882">
                  <c:v>45023.895833333336</c:v>
                </c:pt>
                <c:pt idx="6883">
                  <c:v>45023.899305555555</c:v>
                </c:pt>
                <c:pt idx="6884">
                  <c:v>45023.902777777781</c:v>
                </c:pt>
                <c:pt idx="6885">
                  <c:v>45023.90625</c:v>
                </c:pt>
                <c:pt idx="6886">
                  <c:v>45023.909722222219</c:v>
                </c:pt>
                <c:pt idx="6887">
                  <c:v>45023.913194444445</c:v>
                </c:pt>
                <c:pt idx="6888">
                  <c:v>45023.916666666664</c:v>
                </c:pt>
                <c:pt idx="6889">
                  <c:v>45023.920138888891</c:v>
                </c:pt>
                <c:pt idx="6890">
                  <c:v>45023.923611111109</c:v>
                </c:pt>
                <c:pt idx="6891">
                  <c:v>45023.927083333336</c:v>
                </c:pt>
                <c:pt idx="6892">
                  <c:v>45023.930555555555</c:v>
                </c:pt>
                <c:pt idx="6893">
                  <c:v>45023.934027777781</c:v>
                </c:pt>
                <c:pt idx="6894">
                  <c:v>45023.9375</c:v>
                </c:pt>
                <c:pt idx="6895">
                  <c:v>45023.940972222219</c:v>
                </c:pt>
                <c:pt idx="6896">
                  <c:v>45023.944444444445</c:v>
                </c:pt>
                <c:pt idx="6897">
                  <c:v>45023.947916666664</c:v>
                </c:pt>
                <c:pt idx="6898">
                  <c:v>45023.951388888891</c:v>
                </c:pt>
                <c:pt idx="6899">
                  <c:v>45023.954861111109</c:v>
                </c:pt>
                <c:pt idx="6900">
                  <c:v>45023.958333333336</c:v>
                </c:pt>
                <c:pt idx="6901">
                  <c:v>45023.961805555555</c:v>
                </c:pt>
                <c:pt idx="6902">
                  <c:v>45023.965277777781</c:v>
                </c:pt>
                <c:pt idx="6903">
                  <c:v>45023.96875</c:v>
                </c:pt>
                <c:pt idx="6904">
                  <c:v>45023.972222222219</c:v>
                </c:pt>
                <c:pt idx="6905">
                  <c:v>45023.975694444445</c:v>
                </c:pt>
                <c:pt idx="6906">
                  <c:v>45023.979166666664</c:v>
                </c:pt>
                <c:pt idx="6907">
                  <c:v>45023.982638888891</c:v>
                </c:pt>
                <c:pt idx="6908">
                  <c:v>45023.986111111109</c:v>
                </c:pt>
                <c:pt idx="6909">
                  <c:v>45023.989583333336</c:v>
                </c:pt>
                <c:pt idx="6910">
                  <c:v>45023.993055555555</c:v>
                </c:pt>
                <c:pt idx="6911">
                  <c:v>45023.996527777781</c:v>
                </c:pt>
                <c:pt idx="6912">
                  <c:v>45024</c:v>
                </c:pt>
                <c:pt idx="6913">
                  <c:v>45024.003472222219</c:v>
                </c:pt>
                <c:pt idx="6914">
                  <c:v>45024.006944444445</c:v>
                </c:pt>
                <c:pt idx="6915">
                  <c:v>45024.010416666664</c:v>
                </c:pt>
                <c:pt idx="6916">
                  <c:v>45024.013888888891</c:v>
                </c:pt>
                <c:pt idx="6917">
                  <c:v>45024.017361111109</c:v>
                </c:pt>
                <c:pt idx="6918">
                  <c:v>45024.020833333336</c:v>
                </c:pt>
                <c:pt idx="6919">
                  <c:v>45024.024305555555</c:v>
                </c:pt>
                <c:pt idx="6920">
                  <c:v>45024.027777777781</c:v>
                </c:pt>
                <c:pt idx="6921">
                  <c:v>45024.03125</c:v>
                </c:pt>
                <c:pt idx="6922">
                  <c:v>45024.034722222219</c:v>
                </c:pt>
                <c:pt idx="6923">
                  <c:v>45024.038194444445</c:v>
                </c:pt>
                <c:pt idx="6924">
                  <c:v>45024.041666666664</c:v>
                </c:pt>
                <c:pt idx="6925">
                  <c:v>45024.045138888891</c:v>
                </c:pt>
                <c:pt idx="6926">
                  <c:v>45024.048611111109</c:v>
                </c:pt>
                <c:pt idx="6927">
                  <c:v>45024.052083333336</c:v>
                </c:pt>
                <c:pt idx="6928">
                  <c:v>45024.055555555555</c:v>
                </c:pt>
                <c:pt idx="6929">
                  <c:v>45024.059027777781</c:v>
                </c:pt>
                <c:pt idx="6930">
                  <c:v>45024.0625</c:v>
                </c:pt>
                <c:pt idx="6931">
                  <c:v>45024.065972222219</c:v>
                </c:pt>
                <c:pt idx="6932">
                  <c:v>45024.069444444445</c:v>
                </c:pt>
                <c:pt idx="6933">
                  <c:v>45024.072916666664</c:v>
                </c:pt>
                <c:pt idx="6934">
                  <c:v>45024.076388888891</c:v>
                </c:pt>
                <c:pt idx="6935">
                  <c:v>45024.079861111109</c:v>
                </c:pt>
                <c:pt idx="6936">
                  <c:v>45024.083333333336</c:v>
                </c:pt>
                <c:pt idx="6937">
                  <c:v>45024.086805555555</c:v>
                </c:pt>
                <c:pt idx="6938">
                  <c:v>45024.090277777781</c:v>
                </c:pt>
                <c:pt idx="6939">
                  <c:v>45024.09375</c:v>
                </c:pt>
                <c:pt idx="6940">
                  <c:v>45024.097222222219</c:v>
                </c:pt>
                <c:pt idx="6941">
                  <c:v>45024.100694444445</c:v>
                </c:pt>
                <c:pt idx="6942">
                  <c:v>45024.104166666664</c:v>
                </c:pt>
                <c:pt idx="6943">
                  <c:v>45024.107638888891</c:v>
                </c:pt>
                <c:pt idx="6944">
                  <c:v>45024.111111111109</c:v>
                </c:pt>
                <c:pt idx="6945">
                  <c:v>45024.114583333336</c:v>
                </c:pt>
                <c:pt idx="6946">
                  <c:v>45024.118055555555</c:v>
                </c:pt>
                <c:pt idx="6947">
                  <c:v>45024.121527777781</c:v>
                </c:pt>
                <c:pt idx="6948">
                  <c:v>45024.125</c:v>
                </c:pt>
                <c:pt idx="6949">
                  <c:v>45024.128472222219</c:v>
                </c:pt>
                <c:pt idx="6950">
                  <c:v>45024.131944444445</c:v>
                </c:pt>
                <c:pt idx="6951">
                  <c:v>45024.135416666664</c:v>
                </c:pt>
                <c:pt idx="6952">
                  <c:v>45024.138888888891</c:v>
                </c:pt>
                <c:pt idx="6953">
                  <c:v>45024.142361111109</c:v>
                </c:pt>
                <c:pt idx="6954">
                  <c:v>45024.145833333336</c:v>
                </c:pt>
                <c:pt idx="6955">
                  <c:v>45024.149305555555</c:v>
                </c:pt>
                <c:pt idx="6956">
                  <c:v>45024.152777777781</c:v>
                </c:pt>
                <c:pt idx="6957">
                  <c:v>45024.15625</c:v>
                </c:pt>
                <c:pt idx="6958">
                  <c:v>45024.159722222219</c:v>
                </c:pt>
                <c:pt idx="6959">
                  <c:v>45024.163194444445</c:v>
                </c:pt>
                <c:pt idx="6960">
                  <c:v>45024.166666666664</c:v>
                </c:pt>
                <c:pt idx="6961">
                  <c:v>45024.170138888891</c:v>
                </c:pt>
                <c:pt idx="6962">
                  <c:v>45024.173611111109</c:v>
                </c:pt>
                <c:pt idx="6963">
                  <c:v>45024.177083333336</c:v>
                </c:pt>
                <c:pt idx="6964">
                  <c:v>45024.180555555555</c:v>
                </c:pt>
                <c:pt idx="6965">
                  <c:v>45024.184027777781</c:v>
                </c:pt>
                <c:pt idx="6966">
                  <c:v>45024.1875</c:v>
                </c:pt>
                <c:pt idx="6967">
                  <c:v>45024.190972222219</c:v>
                </c:pt>
                <c:pt idx="6968">
                  <c:v>45024.194444444445</c:v>
                </c:pt>
                <c:pt idx="6969">
                  <c:v>45024.197916666664</c:v>
                </c:pt>
                <c:pt idx="6970">
                  <c:v>45024.201388888891</c:v>
                </c:pt>
                <c:pt idx="6971">
                  <c:v>45024.204861111109</c:v>
                </c:pt>
                <c:pt idx="6972">
                  <c:v>45024.208333333336</c:v>
                </c:pt>
                <c:pt idx="6973">
                  <c:v>45024.211805555555</c:v>
                </c:pt>
                <c:pt idx="6974">
                  <c:v>45024.215277777781</c:v>
                </c:pt>
                <c:pt idx="6975">
                  <c:v>45024.21875</c:v>
                </c:pt>
                <c:pt idx="6976">
                  <c:v>45024.222222222219</c:v>
                </c:pt>
                <c:pt idx="6977">
                  <c:v>45024.225694444445</c:v>
                </c:pt>
                <c:pt idx="6978">
                  <c:v>45024.229166666664</c:v>
                </c:pt>
                <c:pt idx="6979">
                  <c:v>45024.232638888891</c:v>
                </c:pt>
                <c:pt idx="6980">
                  <c:v>45024.236111111109</c:v>
                </c:pt>
                <c:pt idx="6981">
                  <c:v>45024.239583333336</c:v>
                </c:pt>
                <c:pt idx="6982">
                  <c:v>45024.243055555555</c:v>
                </c:pt>
                <c:pt idx="6983">
                  <c:v>45024.246527777781</c:v>
                </c:pt>
                <c:pt idx="6984">
                  <c:v>45024.25</c:v>
                </c:pt>
                <c:pt idx="6985">
                  <c:v>45024.253472222219</c:v>
                </c:pt>
                <c:pt idx="6986">
                  <c:v>45024.256944444445</c:v>
                </c:pt>
                <c:pt idx="6987">
                  <c:v>45024.260416666664</c:v>
                </c:pt>
                <c:pt idx="6988">
                  <c:v>45024.263888888891</c:v>
                </c:pt>
                <c:pt idx="6989">
                  <c:v>45024.267361111109</c:v>
                </c:pt>
                <c:pt idx="6990">
                  <c:v>45024.270833333336</c:v>
                </c:pt>
                <c:pt idx="6991">
                  <c:v>45024.274305555555</c:v>
                </c:pt>
                <c:pt idx="6992">
                  <c:v>45024.277777777781</c:v>
                </c:pt>
                <c:pt idx="6993">
                  <c:v>45024.28125</c:v>
                </c:pt>
                <c:pt idx="6994">
                  <c:v>45024.284722222219</c:v>
                </c:pt>
                <c:pt idx="6995">
                  <c:v>45024.288194444445</c:v>
                </c:pt>
                <c:pt idx="6996">
                  <c:v>45024.291666666664</c:v>
                </c:pt>
                <c:pt idx="6997">
                  <c:v>45024.295138888891</c:v>
                </c:pt>
                <c:pt idx="6998">
                  <c:v>45024.298611111109</c:v>
                </c:pt>
                <c:pt idx="6999">
                  <c:v>45024.302083333336</c:v>
                </c:pt>
                <c:pt idx="7000">
                  <c:v>45024.305555555555</c:v>
                </c:pt>
                <c:pt idx="7001">
                  <c:v>45024.309027777781</c:v>
                </c:pt>
                <c:pt idx="7002">
                  <c:v>45024.3125</c:v>
                </c:pt>
                <c:pt idx="7003">
                  <c:v>45024.315972222219</c:v>
                </c:pt>
                <c:pt idx="7004">
                  <c:v>45024.319444444445</c:v>
                </c:pt>
                <c:pt idx="7005">
                  <c:v>45024.322916666664</c:v>
                </c:pt>
                <c:pt idx="7006">
                  <c:v>45024.326388888891</c:v>
                </c:pt>
                <c:pt idx="7007">
                  <c:v>45024.329861111109</c:v>
                </c:pt>
                <c:pt idx="7008">
                  <c:v>45024.333333333336</c:v>
                </c:pt>
                <c:pt idx="7009">
                  <c:v>45024.336805555555</c:v>
                </c:pt>
                <c:pt idx="7010">
                  <c:v>45024.340277777781</c:v>
                </c:pt>
                <c:pt idx="7011">
                  <c:v>45024.34375</c:v>
                </c:pt>
                <c:pt idx="7012">
                  <c:v>45024.347222222219</c:v>
                </c:pt>
                <c:pt idx="7013">
                  <c:v>45024.350694444445</c:v>
                </c:pt>
                <c:pt idx="7014">
                  <c:v>45024.354166666664</c:v>
                </c:pt>
                <c:pt idx="7015">
                  <c:v>45024.357638888891</c:v>
                </c:pt>
                <c:pt idx="7016">
                  <c:v>45024.361111111109</c:v>
                </c:pt>
                <c:pt idx="7017">
                  <c:v>45024.364583333336</c:v>
                </c:pt>
                <c:pt idx="7018">
                  <c:v>45024.368055555555</c:v>
                </c:pt>
                <c:pt idx="7019">
                  <c:v>45024.371527777781</c:v>
                </c:pt>
                <c:pt idx="7020">
                  <c:v>45024.375</c:v>
                </c:pt>
                <c:pt idx="7021">
                  <c:v>45024.378472222219</c:v>
                </c:pt>
                <c:pt idx="7022">
                  <c:v>45024.381944444445</c:v>
                </c:pt>
                <c:pt idx="7023">
                  <c:v>45024.385416666664</c:v>
                </c:pt>
                <c:pt idx="7024">
                  <c:v>45024.388888888891</c:v>
                </c:pt>
                <c:pt idx="7025">
                  <c:v>45024.392361111109</c:v>
                </c:pt>
                <c:pt idx="7026">
                  <c:v>45024.395833333336</c:v>
                </c:pt>
                <c:pt idx="7027">
                  <c:v>45024.399305555555</c:v>
                </c:pt>
                <c:pt idx="7028">
                  <c:v>45024.402777777781</c:v>
                </c:pt>
                <c:pt idx="7029">
                  <c:v>45024.40625</c:v>
                </c:pt>
                <c:pt idx="7030">
                  <c:v>45024.409722222219</c:v>
                </c:pt>
                <c:pt idx="7031">
                  <c:v>45024.413194444445</c:v>
                </c:pt>
                <c:pt idx="7032">
                  <c:v>45024.416666666664</c:v>
                </c:pt>
                <c:pt idx="7033">
                  <c:v>45024.420138888891</c:v>
                </c:pt>
                <c:pt idx="7034">
                  <c:v>45024.423611111109</c:v>
                </c:pt>
                <c:pt idx="7035">
                  <c:v>45024.427083333336</c:v>
                </c:pt>
                <c:pt idx="7036">
                  <c:v>45024.430555555555</c:v>
                </c:pt>
                <c:pt idx="7037">
                  <c:v>45024.434027777781</c:v>
                </c:pt>
                <c:pt idx="7038">
                  <c:v>45024.4375</c:v>
                </c:pt>
                <c:pt idx="7039">
                  <c:v>45024.440972222219</c:v>
                </c:pt>
                <c:pt idx="7040">
                  <c:v>45024.444444444445</c:v>
                </c:pt>
                <c:pt idx="7041">
                  <c:v>45024.447916666664</c:v>
                </c:pt>
                <c:pt idx="7042">
                  <c:v>45024.451388888891</c:v>
                </c:pt>
                <c:pt idx="7043">
                  <c:v>45024.454861111109</c:v>
                </c:pt>
                <c:pt idx="7044">
                  <c:v>45024.458333333336</c:v>
                </c:pt>
                <c:pt idx="7045">
                  <c:v>45024.461805555555</c:v>
                </c:pt>
                <c:pt idx="7046">
                  <c:v>45024.465277777781</c:v>
                </c:pt>
                <c:pt idx="7047">
                  <c:v>45024.46875</c:v>
                </c:pt>
                <c:pt idx="7048">
                  <c:v>45024.472222222219</c:v>
                </c:pt>
                <c:pt idx="7049">
                  <c:v>45024.475694444445</c:v>
                </c:pt>
                <c:pt idx="7050">
                  <c:v>45024.479166666664</c:v>
                </c:pt>
                <c:pt idx="7051">
                  <c:v>45024.482638888891</c:v>
                </c:pt>
                <c:pt idx="7052">
                  <c:v>45024.486111111109</c:v>
                </c:pt>
                <c:pt idx="7053">
                  <c:v>45024.489583333336</c:v>
                </c:pt>
                <c:pt idx="7054">
                  <c:v>45024.493055555555</c:v>
                </c:pt>
                <c:pt idx="7055">
                  <c:v>45024.496527777781</c:v>
                </c:pt>
                <c:pt idx="7056">
                  <c:v>45024.5</c:v>
                </c:pt>
                <c:pt idx="7057">
                  <c:v>45024.503472222219</c:v>
                </c:pt>
                <c:pt idx="7058">
                  <c:v>45024.506944444445</c:v>
                </c:pt>
                <c:pt idx="7059">
                  <c:v>45024.510416666664</c:v>
                </c:pt>
                <c:pt idx="7060">
                  <c:v>45024.513888888891</c:v>
                </c:pt>
                <c:pt idx="7061">
                  <c:v>45024.517361111109</c:v>
                </c:pt>
                <c:pt idx="7062">
                  <c:v>45024.520833333336</c:v>
                </c:pt>
                <c:pt idx="7063">
                  <c:v>45024.524305555555</c:v>
                </c:pt>
                <c:pt idx="7064">
                  <c:v>45024.527777777781</c:v>
                </c:pt>
                <c:pt idx="7065">
                  <c:v>45024.53125</c:v>
                </c:pt>
                <c:pt idx="7066">
                  <c:v>45024.534722222219</c:v>
                </c:pt>
                <c:pt idx="7067">
                  <c:v>45024.538194444445</c:v>
                </c:pt>
                <c:pt idx="7068">
                  <c:v>45024.541666666664</c:v>
                </c:pt>
                <c:pt idx="7069">
                  <c:v>45024.545138888891</c:v>
                </c:pt>
                <c:pt idx="7070">
                  <c:v>45024.548611111109</c:v>
                </c:pt>
                <c:pt idx="7071">
                  <c:v>45024.552083333336</c:v>
                </c:pt>
                <c:pt idx="7072">
                  <c:v>45024.555555555555</c:v>
                </c:pt>
                <c:pt idx="7073">
                  <c:v>45024.559027777781</c:v>
                </c:pt>
                <c:pt idx="7074">
                  <c:v>45024.5625</c:v>
                </c:pt>
                <c:pt idx="7075">
                  <c:v>45024.565972222219</c:v>
                </c:pt>
                <c:pt idx="7076">
                  <c:v>45024.569444444445</c:v>
                </c:pt>
                <c:pt idx="7077">
                  <c:v>45024.572916666664</c:v>
                </c:pt>
                <c:pt idx="7078">
                  <c:v>45024.576388888891</c:v>
                </c:pt>
                <c:pt idx="7079">
                  <c:v>45024.579861111109</c:v>
                </c:pt>
                <c:pt idx="7080">
                  <c:v>45024.583333333336</c:v>
                </c:pt>
                <c:pt idx="7081">
                  <c:v>45024.586805555555</c:v>
                </c:pt>
                <c:pt idx="7082">
                  <c:v>45024.590277777781</c:v>
                </c:pt>
                <c:pt idx="7083">
                  <c:v>45024.59375</c:v>
                </c:pt>
                <c:pt idx="7084">
                  <c:v>45024.597222222219</c:v>
                </c:pt>
                <c:pt idx="7085">
                  <c:v>45024.600694444445</c:v>
                </c:pt>
                <c:pt idx="7086">
                  <c:v>45024.604166666664</c:v>
                </c:pt>
                <c:pt idx="7087">
                  <c:v>45024.607638888891</c:v>
                </c:pt>
                <c:pt idx="7088">
                  <c:v>45024.611111111109</c:v>
                </c:pt>
                <c:pt idx="7089">
                  <c:v>45024.614583333336</c:v>
                </c:pt>
                <c:pt idx="7090">
                  <c:v>45024.618055555555</c:v>
                </c:pt>
                <c:pt idx="7091">
                  <c:v>45024.621527777781</c:v>
                </c:pt>
                <c:pt idx="7092">
                  <c:v>45024.625</c:v>
                </c:pt>
                <c:pt idx="7093">
                  <c:v>45024.628472222219</c:v>
                </c:pt>
                <c:pt idx="7094">
                  <c:v>45024.631944444445</c:v>
                </c:pt>
                <c:pt idx="7095">
                  <c:v>45024.635416666664</c:v>
                </c:pt>
                <c:pt idx="7096">
                  <c:v>45024.638888888891</c:v>
                </c:pt>
                <c:pt idx="7097">
                  <c:v>45024.642361111109</c:v>
                </c:pt>
                <c:pt idx="7098">
                  <c:v>45024.645833333336</c:v>
                </c:pt>
                <c:pt idx="7099">
                  <c:v>45024.649305555555</c:v>
                </c:pt>
                <c:pt idx="7100">
                  <c:v>45024.652777777781</c:v>
                </c:pt>
                <c:pt idx="7101">
                  <c:v>45024.65625</c:v>
                </c:pt>
                <c:pt idx="7102">
                  <c:v>45024.659722222219</c:v>
                </c:pt>
                <c:pt idx="7103">
                  <c:v>45024.663194444445</c:v>
                </c:pt>
                <c:pt idx="7104">
                  <c:v>45024.666666666664</c:v>
                </c:pt>
                <c:pt idx="7105">
                  <c:v>45024.670138888891</c:v>
                </c:pt>
                <c:pt idx="7106">
                  <c:v>45024.673611111109</c:v>
                </c:pt>
                <c:pt idx="7107">
                  <c:v>45024.677083333336</c:v>
                </c:pt>
                <c:pt idx="7108">
                  <c:v>45024.680555555555</c:v>
                </c:pt>
                <c:pt idx="7109">
                  <c:v>45024.684027777781</c:v>
                </c:pt>
                <c:pt idx="7110">
                  <c:v>45024.6875</c:v>
                </c:pt>
                <c:pt idx="7111">
                  <c:v>45024.690972222219</c:v>
                </c:pt>
                <c:pt idx="7112">
                  <c:v>45024.694444444445</c:v>
                </c:pt>
                <c:pt idx="7113">
                  <c:v>45024.697916666664</c:v>
                </c:pt>
                <c:pt idx="7114">
                  <c:v>45024.701388888891</c:v>
                </c:pt>
                <c:pt idx="7115">
                  <c:v>45024.704861111109</c:v>
                </c:pt>
                <c:pt idx="7116">
                  <c:v>45024.708333333336</c:v>
                </c:pt>
                <c:pt idx="7117">
                  <c:v>45024.711805555555</c:v>
                </c:pt>
                <c:pt idx="7118">
                  <c:v>45024.715277777781</c:v>
                </c:pt>
                <c:pt idx="7119">
                  <c:v>45024.71875</c:v>
                </c:pt>
                <c:pt idx="7120">
                  <c:v>45024.722222222219</c:v>
                </c:pt>
                <c:pt idx="7121">
                  <c:v>45024.725694444445</c:v>
                </c:pt>
                <c:pt idx="7122">
                  <c:v>45024.729166666664</c:v>
                </c:pt>
                <c:pt idx="7123">
                  <c:v>45024.732638888891</c:v>
                </c:pt>
                <c:pt idx="7124">
                  <c:v>45024.736111111109</c:v>
                </c:pt>
                <c:pt idx="7125">
                  <c:v>45024.739583333336</c:v>
                </c:pt>
                <c:pt idx="7126">
                  <c:v>45024.743055555555</c:v>
                </c:pt>
                <c:pt idx="7127">
                  <c:v>45024.746527777781</c:v>
                </c:pt>
                <c:pt idx="7128">
                  <c:v>45024.75</c:v>
                </c:pt>
                <c:pt idx="7129">
                  <c:v>45024.753472222219</c:v>
                </c:pt>
                <c:pt idx="7130">
                  <c:v>45024.756944444445</c:v>
                </c:pt>
                <c:pt idx="7131">
                  <c:v>45024.760416666664</c:v>
                </c:pt>
                <c:pt idx="7132">
                  <c:v>45024.763888888891</c:v>
                </c:pt>
                <c:pt idx="7133">
                  <c:v>45024.767361111109</c:v>
                </c:pt>
                <c:pt idx="7134">
                  <c:v>45024.770833333336</c:v>
                </c:pt>
                <c:pt idx="7135">
                  <c:v>45024.774305555555</c:v>
                </c:pt>
                <c:pt idx="7136">
                  <c:v>45024.777777777781</c:v>
                </c:pt>
                <c:pt idx="7137">
                  <c:v>45024.78125</c:v>
                </c:pt>
                <c:pt idx="7138">
                  <c:v>45024.784722222219</c:v>
                </c:pt>
                <c:pt idx="7139">
                  <c:v>45024.788194444445</c:v>
                </c:pt>
                <c:pt idx="7140">
                  <c:v>45024.791666666664</c:v>
                </c:pt>
                <c:pt idx="7141">
                  <c:v>45024.795138888891</c:v>
                </c:pt>
                <c:pt idx="7142">
                  <c:v>45024.798611111109</c:v>
                </c:pt>
                <c:pt idx="7143">
                  <c:v>45024.802083333336</c:v>
                </c:pt>
                <c:pt idx="7144">
                  <c:v>45024.805555555555</c:v>
                </c:pt>
                <c:pt idx="7145">
                  <c:v>45024.809027777781</c:v>
                </c:pt>
                <c:pt idx="7146">
                  <c:v>45024.8125</c:v>
                </c:pt>
                <c:pt idx="7147">
                  <c:v>45024.815972222219</c:v>
                </c:pt>
                <c:pt idx="7148">
                  <c:v>45024.819444444445</c:v>
                </c:pt>
                <c:pt idx="7149">
                  <c:v>45024.822916666664</c:v>
                </c:pt>
                <c:pt idx="7150">
                  <c:v>45024.826388888891</c:v>
                </c:pt>
                <c:pt idx="7151">
                  <c:v>45024.829861111109</c:v>
                </c:pt>
                <c:pt idx="7152">
                  <c:v>45024.833333333336</c:v>
                </c:pt>
                <c:pt idx="7153">
                  <c:v>45024.836805555555</c:v>
                </c:pt>
                <c:pt idx="7154">
                  <c:v>45024.840277777781</c:v>
                </c:pt>
                <c:pt idx="7155">
                  <c:v>45024.84375</c:v>
                </c:pt>
                <c:pt idx="7156">
                  <c:v>45024.847222222219</c:v>
                </c:pt>
                <c:pt idx="7157">
                  <c:v>45024.850694444445</c:v>
                </c:pt>
                <c:pt idx="7158">
                  <c:v>45024.854166666664</c:v>
                </c:pt>
                <c:pt idx="7159">
                  <c:v>45024.857638888891</c:v>
                </c:pt>
                <c:pt idx="7160">
                  <c:v>45024.861111111109</c:v>
                </c:pt>
                <c:pt idx="7161">
                  <c:v>45024.864583333336</c:v>
                </c:pt>
                <c:pt idx="7162">
                  <c:v>45024.868055555555</c:v>
                </c:pt>
                <c:pt idx="7163">
                  <c:v>45024.871527777781</c:v>
                </c:pt>
                <c:pt idx="7164">
                  <c:v>45024.875</c:v>
                </c:pt>
                <c:pt idx="7165">
                  <c:v>45024.878472222219</c:v>
                </c:pt>
                <c:pt idx="7166">
                  <c:v>45024.881944444445</c:v>
                </c:pt>
                <c:pt idx="7167">
                  <c:v>45024.885416666664</c:v>
                </c:pt>
                <c:pt idx="7168">
                  <c:v>45024.888888888891</c:v>
                </c:pt>
                <c:pt idx="7169">
                  <c:v>45024.892361111109</c:v>
                </c:pt>
                <c:pt idx="7170">
                  <c:v>45024.895833333336</c:v>
                </c:pt>
                <c:pt idx="7171">
                  <c:v>45024.899305555555</c:v>
                </c:pt>
                <c:pt idx="7172">
                  <c:v>45024.902777777781</c:v>
                </c:pt>
                <c:pt idx="7173">
                  <c:v>45024.90625</c:v>
                </c:pt>
                <c:pt idx="7174">
                  <c:v>45024.909722222219</c:v>
                </c:pt>
                <c:pt idx="7175">
                  <c:v>45024.913194444445</c:v>
                </c:pt>
                <c:pt idx="7176">
                  <c:v>45024.916666666664</c:v>
                </c:pt>
                <c:pt idx="7177">
                  <c:v>45024.920138888891</c:v>
                </c:pt>
                <c:pt idx="7178">
                  <c:v>45024.923611111109</c:v>
                </c:pt>
                <c:pt idx="7179">
                  <c:v>45024.927083333336</c:v>
                </c:pt>
                <c:pt idx="7180">
                  <c:v>45024.930555555555</c:v>
                </c:pt>
                <c:pt idx="7181">
                  <c:v>45024.934027777781</c:v>
                </c:pt>
                <c:pt idx="7182">
                  <c:v>45024.9375</c:v>
                </c:pt>
                <c:pt idx="7183">
                  <c:v>45024.940972222219</c:v>
                </c:pt>
                <c:pt idx="7184">
                  <c:v>45024.944444444445</c:v>
                </c:pt>
                <c:pt idx="7185">
                  <c:v>45024.947916666664</c:v>
                </c:pt>
                <c:pt idx="7186">
                  <c:v>45024.951388888891</c:v>
                </c:pt>
                <c:pt idx="7187">
                  <c:v>45024.954861111109</c:v>
                </c:pt>
                <c:pt idx="7188">
                  <c:v>45024.958333333336</c:v>
                </c:pt>
                <c:pt idx="7189">
                  <c:v>45024.961805555555</c:v>
                </c:pt>
                <c:pt idx="7190">
                  <c:v>45024.965277777781</c:v>
                </c:pt>
                <c:pt idx="7191">
                  <c:v>45024.96875</c:v>
                </c:pt>
                <c:pt idx="7192">
                  <c:v>45024.972222222219</c:v>
                </c:pt>
                <c:pt idx="7193">
                  <c:v>45024.975694444445</c:v>
                </c:pt>
                <c:pt idx="7194">
                  <c:v>45024.979166666664</c:v>
                </c:pt>
                <c:pt idx="7195">
                  <c:v>45024.982638888891</c:v>
                </c:pt>
                <c:pt idx="7196">
                  <c:v>45024.986111111109</c:v>
                </c:pt>
                <c:pt idx="7197">
                  <c:v>45024.989583333336</c:v>
                </c:pt>
                <c:pt idx="7198">
                  <c:v>45024.993055555555</c:v>
                </c:pt>
                <c:pt idx="7199">
                  <c:v>45024.996527777781</c:v>
                </c:pt>
                <c:pt idx="7200">
                  <c:v>45025</c:v>
                </c:pt>
                <c:pt idx="7201">
                  <c:v>45025.003472222219</c:v>
                </c:pt>
                <c:pt idx="7202">
                  <c:v>45025.006944444445</c:v>
                </c:pt>
                <c:pt idx="7203">
                  <c:v>45025.010416666664</c:v>
                </c:pt>
                <c:pt idx="7204">
                  <c:v>45025.013888888891</c:v>
                </c:pt>
                <c:pt idx="7205">
                  <c:v>45025.017361111109</c:v>
                </c:pt>
                <c:pt idx="7206">
                  <c:v>45025.020833333336</c:v>
                </c:pt>
                <c:pt idx="7207">
                  <c:v>45025.024305555555</c:v>
                </c:pt>
                <c:pt idx="7208">
                  <c:v>45025.027777777781</c:v>
                </c:pt>
                <c:pt idx="7209">
                  <c:v>45025.03125</c:v>
                </c:pt>
                <c:pt idx="7210">
                  <c:v>45025.034722222219</c:v>
                </c:pt>
                <c:pt idx="7211">
                  <c:v>45025.038194444445</c:v>
                </c:pt>
                <c:pt idx="7212">
                  <c:v>45025.041666666664</c:v>
                </c:pt>
                <c:pt idx="7213">
                  <c:v>45025.045138888891</c:v>
                </c:pt>
                <c:pt idx="7214">
                  <c:v>45025.048611111109</c:v>
                </c:pt>
                <c:pt idx="7215">
                  <c:v>45025.052083333336</c:v>
                </c:pt>
                <c:pt idx="7216">
                  <c:v>45025.055555555555</c:v>
                </c:pt>
                <c:pt idx="7217">
                  <c:v>45025.059027777781</c:v>
                </c:pt>
                <c:pt idx="7218">
                  <c:v>45025.0625</c:v>
                </c:pt>
                <c:pt idx="7219">
                  <c:v>45025.065972222219</c:v>
                </c:pt>
                <c:pt idx="7220">
                  <c:v>45025.069444444445</c:v>
                </c:pt>
                <c:pt idx="7221">
                  <c:v>45025.072916666664</c:v>
                </c:pt>
                <c:pt idx="7222">
                  <c:v>45025.076388888891</c:v>
                </c:pt>
                <c:pt idx="7223">
                  <c:v>45025.079861111109</c:v>
                </c:pt>
                <c:pt idx="7224">
                  <c:v>45025.083333333336</c:v>
                </c:pt>
                <c:pt idx="7225">
                  <c:v>45025.086805555555</c:v>
                </c:pt>
                <c:pt idx="7226">
                  <c:v>45025.090277777781</c:v>
                </c:pt>
                <c:pt idx="7227">
                  <c:v>45025.09375</c:v>
                </c:pt>
                <c:pt idx="7228">
                  <c:v>45025.097222222219</c:v>
                </c:pt>
                <c:pt idx="7229">
                  <c:v>45025.100694444445</c:v>
                </c:pt>
                <c:pt idx="7230">
                  <c:v>45025.104166666664</c:v>
                </c:pt>
                <c:pt idx="7231">
                  <c:v>45025.107638888891</c:v>
                </c:pt>
                <c:pt idx="7232">
                  <c:v>45025.111111111109</c:v>
                </c:pt>
                <c:pt idx="7233">
                  <c:v>45025.114583333336</c:v>
                </c:pt>
                <c:pt idx="7234">
                  <c:v>45025.118055555555</c:v>
                </c:pt>
                <c:pt idx="7235">
                  <c:v>45025.121527777781</c:v>
                </c:pt>
                <c:pt idx="7236">
                  <c:v>45025.125</c:v>
                </c:pt>
                <c:pt idx="7237">
                  <c:v>45025.128472222219</c:v>
                </c:pt>
                <c:pt idx="7238">
                  <c:v>45025.131944444445</c:v>
                </c:pt>
                <c:pt idx="7239">
                  <c:v>45025.135416666664</c:v>
                </c:pt>
                <c:pt idx="7240">
                  <c:v>45025.138888888891</c:v>
                </c:pt>
                <c:pt idx="7241">
                  <c:v>45025.142361111109</c:v>
                </c:pt>
                <c:pt idx="7242">
                  <c:v>45025.145833333336</c:v>
                </c:pt>
                <c:pt idx="7243">
                  <c:v>45025.149305555555</c:v>
                </c:pt>
                <c:pt idx="7244">
                  <c:v>45025.152777777781</c:v>
                </c:pt>
                <c:pt idx="7245">
                  <c:v>45025.15625</c:v>
                </c:pt>
                <c:pt idx="7246">
                  <c:v>45025.159722222219</c:v>
                </c:pt>
                <c:pt idx="7247">
                  <c:v>45025.163194444445</c:v>
                </c:pt>
                <c:pt idx="7248">
                  <c:v>45025.166666666664</c:v>
                </c:pt>
                <c:pt idx="7249">
                  <c:v>45025.170138888891</c:v>
                </c:pt>
                <c:pt idx="7250">
                  <c:v>45025.173611111109</c:v>
                </c:pt>
                <c:pt idx="7251">
                  <c:v>45025.177083333336</c:v>
                </c:pt>
                <c:pt idx="7252">
                  <c:v>45025.180555555555</c:v>
                </c:pt>
                <c:pt idx="7253">
                  <c:v>45025.184027777781</c:v>
                </c:pt>
                <c:pt idx="7254">
                  <c:v>45025.1875</c:v>
                </c:pt>
                <c:pt idx="7255">
                  <c:v>45025.190972222219</c:v>
                </c:pt>
                <c:pt idx="7256">
                  <c:v>45025.194444444445</c:v>
                </c:pt>
                <c:pt idx="7257">
                  <c:v>45025.197916666664</c:v>
                </c:pt>
                <c:pt idx="7258">
                  <c:v>45025.201388888891</c:v>
                </c:pt>
                <c:pt idx="7259">
                  <c:v>45025.204861111109</c:v>
                </c:pt>
                <c:pt idx="7260">
                  <c:v>45025.208333333336</c:v>
                </c:pt>
                <c:pt idx="7261">
                  <c:v>45025.211805555555</c:v>
                </c:pt>
                <c:pt idx="7262">
                  <c:v>45025.215277777781</c:v>
                </c:pt>
                <c:pt idx="7263">
                  <c:v>45025.21875</c:v>
                </c:pt>
                <c:pt idx="7264">
                  <c:v>45025.222222222219</c:v>
                </c:pt>
                <c:pt idx="7265">
                  <c:v>45025.225694444445</c:v>
                </c:pt>
                <c:pt idx="7266">
                  <c:v>45025.229166666664</c:v>
                </c:pt>
                <c:pt idx="7267">
                  <c:v>45025.232638888891</c:v>
                </c:pt>
                <c:pt idx="7268">
                  <c:v>45025.236111111109</c:v>
                </c:pt>
                <c:pt idx="7269">
                  <c:v>45025.239583333336</c:v>
                </c:pt>
                <c:pt idx="7270">
                  <c:v>45025.243055555555</c:v>
                </c:pt>
                <c:pt idx="7271">
                  <c:v>45025.246527777781</c:v>
                </c:pt>
                <c:pt idx="7272">
                  <c:v>45025.25</c:v>
                </c:pt>
                <c:pt idx="7273">
                  <c:v>45025.253472222219</c:v>
                </c:pt>
                <c:pt idx="7274">
                  <c:v>45025.256944444445</c:v>
                </c:pt>
                <c:pt idx="7275">
                  <c:v>45025.260416666664</c:v>
                </c:pt>
                <c:pt idx="7276">
                  <c:v>45025.263888888891</c:v>
                </c:pt>
                <c:pt idx="7277">
                  <c:v>45025.267361111109</c:v>
                </c:pt>
                <c:pt idx="7278">
                  <c:v>45025.270833333336</c:v>
                </c:pt>
                <c:pt idx="7279">
                  <c:v>45025.274305555555</c:v>
                </c:pt>
                <c:pt idx="7280">
                  <c:v>45025.277777777781</c:v>
                </c:pt>
                <c:pt idx="7281">
                  <c:v>45025.28125</c:v>
                </c:pt>
                <c:pt idx="7282">
                  <c:v>45025.284722222219</c:v>
                </c:pt>
                <c:pt idx="7283">
                  <c:v>45025.288194444445</c:v>
                </c:pt>
                <c:pt idx="7284">
                  <c:v>45025.291666666664</c:v>
                </c:pt>
                <c:pt idx="7285">
                  <c:v>45025.295138888891</c:v>
                </c:pt>
                <c:pt idx="7286">
                  <c:v>45025.298611111109</c:v>
                </c:pt>
                <c:pt idx="7287">
                  <c:v>45025.302083333336</c:v>
                </c:pt>
                <c:pt idx="7288">
                  <c:v>45025.305555555555</c:v>
                </c:pt>
                <c:pt idx="7289">
                  <c:v>45025.309027777781</c:v>
                </c:pt>
                <c:pt idx="7290">
                  <c:v>45025.3125</c:v>
                </c:pt>
                <c:pt idx="7291">
                  <c:v>45025.315972222219</c:v>
                </c:pt>
                <c:pt idx="7292">
                  <c:v>45025.319444444445</c:v>
                </c:pt>
                <c:pt idx="7293">
                  <c:v>45025.322916666664</c:v>
                </c:pt>
                <c:pt idx="7294">
                  <c:v>45025.326388888891</c:v>
                </c:pt>
                <c:pt idx="7295">
                  <c:v>45025.329861111109</c:v>
                </c:pt>
                <c:pt idx="7296">
                  <c:v>45025.333333333336</c:v>
                </c:pt>
                <c:pt idx="7297">
                  <c:v>45025.336805555555</c:v>
                </c:pt>
                <c:pt idx="7298">
                  <c:v>45025.340277777781</c:v>
                </c:pt>
                <c:pt idx="7299">
                  <c:v>45025.34375</c:v>
                </c:pt>
                <c:pt idx="7300">
                  <c:v>45025.347222222219</c:v>
                </c:pt>
                <c:pt idx="7301">
                  <c:v>45025.350694444445</c:v>
                </c:pt>
                <c:pt idx="7302">
                  <c:v>45025.354166666664</c:v>
                </c:pt>
                <c:pt idx="7303">
                  <c:v>45025.357638888891</c:v>
                </c:pt>
                <c:pt idx="7304">
                  <c:v>45025.361111111109</c:v>
                </c:pt>
                <c:pt idx="7305">
                  <c:v>45025.364583333336</c:v>
                </c:pt>
                <c:pt idx="7306">
                  <c:v>45025.368055555555</c:v>
                </c:pt>
                <c:pt idx="7307">
                  <c:v>45025.371527777781</c:v>
                </c:pt>
                <c:pt idx="7308">
                  <c:v>45025.375</c:v>
                </c:pt>
                <c:pt idx="7309">
                  <c:v>45025.378472222219</c:v>
                </c:pt>
                <c:pt idx="7310">
                  <c:v>45025.381944444445</c:v>
                </c:pt>
                <c:pt idx="7311">
                  <c:v>45025.385416666664</c:v>
                </c:pt>
                <c:pt idx="7312">
                  <c:v>45025.388888888891</c:v>
                </c:pt>
                <c:pt idx="7313">
                  <c:v>45025.392361111109</c:v>
                </c:pt>
                <c:pt idx="7314">
                  <c:v>45025.395833333336</c:v>
                </c:pt>
                <c:pt idx="7315">
                  <c:v>45025.399305555555</c:v>
                </c:pt>
                <c:pt idx="7316">
                  <c:v>45025.402777777781</c:v>
                </c:pt>
                <c:pt idx="7317">
                  <c:v>45025.40625</c:v>
                </c:pt>
                <c:pt idx="7318">
                  <c:v>45025.409722222219</c:v>
                </c:pt>
                <c:pt idx="7319">
                  <c:v>45025.413194444445</c:v>
                </c:pt>
                <c:pt idx="7320">
                  <c:v>45025.416666666664</c:v>
                </c:pt>
                <c:pt idx="7321">
                  <c:v>45025.420138888891</c:v>
                </c:pt>
                <c:pt idx="7322">
                  <c:v>45025.423611111109</c:v>
                </c:pt>
                <c:pt idx="7323">
                  <c:v>45025.427083333336</c:v>
                </c:pt>
                <c:pt idx="7324">
                  <c:v>45025.430555555555</c:v>
                </c:pt>
                <c:pt idx="7325">
                  <c:v>45025.434027777781</c:v>
                </c:pt>
                <c:pt idx="7326">
                  <c:v>45025.4375</c:v>
                </c:pt>
                <c:pt idx="7327">
                  <c:v>45025.440972222219</c:v>
                </c:pt>
                <c:pt idx="7328">
                  <c:v>45025.444444444445</c:v>
                </c:pt>
                <c:pt idx="7329">
                  <c:v>45025.447916666664</c:v>
                </c:pt>
                <c:pt idx="7330">
                  <c:v>45025.451388888891</c:v>
                </c:pt>
                <c:pt idx="7331">
                  <c:v>45025.454861111109</c:v>
                </c:pt>
                <c:pt idx="7332">
                  <c:v>45025.458333333336</c:v>
                </c:pt>
                <c:pt idx="7333">
                  <c:v>45025.461805555555</c:v>
                </c:pt>
                <c:pt idx="7334">
                  <c:v>45025.465277777781</c:v>
                </c:pt>
                <c:pt idx="7335">
                  <c:v>45025.46875</c:v>
                </c:pt>
                <c:pt idx="7336">
                  <c:v>45025.472222222219</c:v>
                </c:pt>
                <c:pt idx="7337">
                  <c:v>45025.475694444445</c:v>
                </c:pt>
                <c:pt idx="7338">
                  <c:v>45025.479166666664</c:v>
                </c:pt>
                <c:pt idx="7339">
                  <c:v>45025.482638888891</c:v>
                </c:pt>
                <c:pt idx="7340">
                  <c:v>45025.486111111109</c:v>
                </c:pt>
                <c:pt idx="7341">
                  <c:v>45025.489583333336</c:v>
                </c:pt>
                <c:pt idx="7342">
                  <c:v>45025.493055555555</c:v>
                </c:pt>
                <c:pt idx="7343">
                  <c:v>45025.496527777781</c:v>
                </c:pt>
                <c:pt idx="7344">
                  <c:v>45025.5</c:v>
                </c:pt>
                <c:pt idx="7345">
                  <c:v>45025.503472222219</c:v>
                </c:pt>
                <c:pt idx="7346">
                  <c:v>45025.506944444445</c:v>
                </c:pt>
                <c:pt idx="7347">
                  <c:v>45025.510416666664</c:v>
                </c:pt>
                <c:pt idx="7348">
                  <c:v>45025.513888888891</c:v>
                </c:pt>
                <c:pt idx="7349">
                  <c:v>45025.517361111109</c:v>
                </c:pt>
                <c:pt idx="7350">
                  <c:v>45025.520833333336</c:v>
                </c:pt>
                <c:pt idx="7351">
                  <c:v>45025.524305555555</c:v>
                </c:pt>
                <c:pt idx="7352">
                  <c:v>45025.527777777781</c:v>
                </c:pt>
                <c:pt idx="7353">
                  <c:v>45025.53125</c:v>
                </c:pt>
                <c:pt idx="7354">
                  <c:v>45025.534722222219</c:v>
                </c:pt>
                <c:pt idx="7355">
                  <c:v>45025.538194444445</c:v>
                </c:pt>
                <c:pt idx="7356">
                  <c:v>45025.541666666664</c:v>
                </c:pt>
                <c:pt idx="7357">
                  <c:v>45025.545138888891</c:v>
                </c:pt>
                <c:pt idx="7358">
                  <c:v>45025.548611111109</c:v>
                </c:pt>
                <c:pt idx="7359">
                  <c:v>45025.552083333336</c:v>
                </c:pt>
                <c:pt idx="7360">
                  <c:v>45025.555555555555</c:v>
                </c:pt>
                <c:pt idx="7361">
                  <c:v>45025.559027777781</c:v>
                </c:pt>
                <c:pt idx="7362">
                  <c:v>45025.5625</c:v>
                </c:pt>
                <c:pt idx="7363">
                  <c:v>45025.565972222219</c:v>
                </c:pt>
                <c:pt idx="7364">
                  <c:v>45025.569444444445</c:v>
                </c:pt>
                <c:pt idx="7365">
                  <c:v>45025.572916666664</c:v>
                </c:pt>
                <c:pt idx="7366">
                  <c:v>45025.576388888891</c:v>
                </c:pt>
                <c:pt idx="7367">
                  <c:v>45025.579861111109</c:v>
                </c:pt>
                <c:pt idx="7368">
                  <c:v>45025.583333333336</c:v>
                </c:pt>
                <c:pt idx="7369">
                  <c:v>45025.586805555555</c:v>
                </c:pt>
                <c:pt idx="7370">
                  <c:v>45025.590277777781</c:v>
                </c:pt>
                <c:pt idx="7371">
                  <c:v>45025.59375</c:v>
                </c:pt>
                <c:pt idx="7372">
                  <c:v>45025.597222222219</c:v>
                </c:pt>
                <c:pt idx="7373">
                  <c:v>45025.600694444445</c:v>
                </c:pt>
                <c:pt idx="7374">
                  <c:v>45025.604166666664</c:v>
                </c:pt>
                <c:pt idx="7375">
                  <c:v>45025.607638888891</c:v>
                </c:pt>
                <c:pt idx="7376">
                  <c:v>45025.611111111109</c:v>
                </c:pt>
                <c:pt idx="7377">
                  <c:v>45025.614583333336</c:v>
                </c:pt>
                <c:pt idx="7378">
                  <c:v>45025.618055555555</c:v>
                </c:pt>
                <c:pt idx="7379">
                  <c:v>45025.621527777781</c:v>
                </c:pt>
                <c:pt idx="7380">
                  <c:v>45025.625</c:v>
                </c:pt>
                <c:pt idx="7381">
                  <c:v>45025.628472222219</c:v>
                </c:pt>
                <c:pt idx="7382">
                  <c:v>45025.631944444445</c:v>
                </c:pt>
                <c:pt idx="7383">
                  <c:v>45025.635416666664</c:v>
                </c:pt>
                <c:pt idx="7384">
                  <c:v>45025.638888888891</c:v>
                </c:pt>
                <c:pt idx="7385">
                  <c:v>45025.642361111109</c:v>
                </c:pt>
                <c:pt idx="7386">
                  <c:v>45025.645833333336</c:v>
                </c:pt>
                <c:pt idx="7387">
                  <c:v>45025.649305555555</c:v>
                </c:pt>
                <c:pt idx="7388">
                  <c:v>45025.652777777781</c:v>
                </c:pt>
                <c:pt idx="7389">
                  <c:v>45025.65625</c:v>
                </c:pt>
                <c:pt idx="7390">
                  <c:v>45025.659722222219</c:v>
                </c:pt>
                <c:pt idx="7391">
                  <c:v>45025.663194444445</c:v>
                </c:pt>
                <c:pt idx="7392">
                  <c:v>45025.666666666664</c:v>
                </c:pt>
                <c:pt idx="7393">
                  <c:v>45025.670138888891</c:v>
                </c:pt>
                <c:pt idx="7394">
                  <c:v>45025.673611111109</c:v>
                </c:pt>
                <c:pt idx="7395">
                  <c:v>45025.677083333336</c:v>
                </c:pt>
                <c:pt idx="7396">
                  <c:v>45025.680555555555</c:v>
                </c:pt>
                <c:pt idx="7397">
                  <c:v>45025.684027777781</c:v>
                </c:pt>
                <c:pt idx="7398">
                  <c:v>45025.6875</c:v>
                </c:pt>
                <c:pt idx="7399">
                  <c:v>45025.690972222219</c:v>
                </c:pt>
                <c:pt idx="7400">
                  <c:v>45025.694444444445</c:v>
                </c:pt>
                <c:pt idx="7401">
                  <c:v>45025.697916666664</c:v>
                </c:pt>
                <c:pt idx="7402">
                  <c:v>45025.701388888891</c:v>
                </c:pt>
                <c:pt idx="7403">
                  <c:v>45025.704861111109</c:v>
                </c:pt>
                <c:pt idx="7404">
                  <c:v>45025.708333333336</c:v>
                </c:pt>
                <c:pt idx="7405">
                  <c:v>45025.711805555555</c:v>
                </c:pt>
                <c:pt idx="7406">
                  <c:v>45025.715277777781</c:v>
                </c:pt>
                <c:pt idx="7407">
                  <c:v>45025.71875</c:v>
                </c:pt>
                <c:pt idx="7408">
                  <c:v>45025.722222222219</c:v>
                </c:pt>
                <c:pt idx="7409">
                  <c:v>45025.725694444445</c:v>
                </c:pt>
                <c:pt idx="7410">
                  <c:v>45025.729166666664</c:v>
                </c:pt>
                <c:pt idx="7411">
                  <c:v>45025.732638888891</c:v>
                </c:pt>
                <c:pt idx="7412">
                  <c:v>45025.736111111109</c:v>
                </c:pt>
                <c:pt idx="7413">
                  <c:v>45025.739583333336</c:v>
                </c:pt>
                <c:pt idx="7414">
                  <c:v>45025.743055555555</c:v>
                </c:pt>
                <c:pt idx="7415">
                  <c:v>45025.746527777781</c:v>
                </c:pt>
                <c:pt idx="7416">
                  <c:v>45025.75</c:v>
                </c:pt>
                <c:pt idx="7417">
                  <c:v>45025.753472222219</c:v>
                </c:pt>
                <c:pt idx="7418">
                  <c:v>45025.756944444445</c:v>
                </c:pt>
                <c:pt idx="7419">
                  <c:v>45025.760416666664</c:v>
                </c:pt>
                <c:pt idx="7420">
                  <c:v>45025.763888888891</c:v>
                </c:pt>
                <c:pt idx="7421">
                  <c:v>45025.767361111109</c:v>
                </c:pt>
                <c:pt idx="7422">
                  <c:v>45025.770833333336</c:v>
                </c:pt>
                <c:pt idx="7423">
                  <c:v>45025.774305555555</c:v>
                </c:pt>
                <c:pt idx="7424">
                  <c:v>45025.777777777781</c:v>
                </c:pt>
                <c:pt idx="7425">
                  <c:v>45025.78125</c:v>
                </c:pt>
                <c:pt idx="7426">
                  <c:v>45025.784722222219</c:v>
                </c:pt>
                <c:pt idx="7427">
                  <c:v>45025.788194444445</c:v>
                </c:pt>
                <c:pt idx="7428">
                  <c:v>45025.791666666664</c:v>
                </c:pt>
                <c:pt idx="7429">
                  <c:v>45025.795138888891</c:v>
                </c:pt>
                <c:pt idx="7430">
                  <c:v>45025.798611111109</c:v>
                </c:pt>
                <c:pt idx="7431">
                  <c:v>45025.802083333336</c:v>
                </c:pt>
                <c:pt idx="7432">
                  <c:v>45025.805555555555</c:v>
                </c:pt>
                <c:pt idx="7433">
                  <c:v>45025.809027777781</c:v>
                </c:pt>
                <c:pt idx="7434">
                  <c:v>45025.8125</c:v>
                </c:pt>
                <c:pt idx="7435">
                  <c:v>45025.815972222219</c:v>
                </c:pt>
                <c:pt idx="7436">
                  <c:v>45025.819444444445</c:v>
                </c:pt>
                <c:pt idx="7437">
                  <c:v>45025.822916666664</c:v>
                </c:pt>
                <c:pt idx="7438">
                  <c:v>45025.826388888891</c:v>
                </c:pt>
                <c:pt idx="7439">
                  <c:v>45025.829861111109</c:v>
                </c:pt>
                <c:pt idx="7440">
                  <c:v>45025.833333333336</c:v>
                </c:pt>
                <c:pt idx="7441">
                  <c:v>45025.836805555555</c:v>
                </c:pt>
                <c:pt idx="7442">
                  <c:v>45025.840277777781</c:v>
                </c:pt>
                <c:pt idx="7443">
                  <c:v>45025.84375</c:v>
                </c:pt>
                <c:pt idx="7444">
                  <c:v>45025.847222222219</c:v>
                </c:pt>
                <c:pt idx="7445">
                  <c:v>45025.850694444445</c:v>
                </c:pt>
                <c:pt idx="7446">
                  <c:v>45025.854166666664</c:v>
                </c:pt>
                <c:pt idx="7447">
                  <c:v>45025.857638888891</c:v>
                </c:pt>
                <c:pt idx="7448">
                  <c:v>45025.861111111109</c:v>
                </c:pt>
                <c:pt idx="7449">
                  <c:v>45025.864583333336</c:v>
                </c:pt>
                <c:pt idx="7450">
                  <c:v>45025.868055555555</c:v>
                </c:pt>
                <c:pt idx="7451">
                  <c:v>45025.871527777781</c:v>
                </c:pt>
                <c:pt idx="7452">
                  <c:v>45025.875</c:v>
                </c:pt>
                <c:pt idx="7453">
                  <c:v>45025.878472222219</c:v>
                </c:pt>
                <c:pt idx="7454">
                  <c:v>45025.881944444445</c:v>
                </c:pt>
                <c:pt idx="7455">
                  <c:v>45025.885416666664</c:v>
                </c:pt>
                <c:pt idx="7456">
                  <c:v>45025.888888888891</c:v>
                </c:pt>
                <c:pt idx="7457">
                  <c:v>45025.892361111109</c:v>
                </c:pt>
                <c:pt idx="7458">
                  <c:v>45025.895833333336</c:v>
                </c:pt>
                <c:pt idx="7459">
                  <c:v>45025.899305555555</c:v>
                </c:pt>
                <c:pt idx="7460">
                  <c:v>45025.902777777781</c:v>
                </c:pt>
                <c:pt idx="7461">
                  <c:v>45025.90625</c:v>
                </c:pt>
                <c:pt idx="7462">
                  <c:v>45025.909722222219</c:v>
                </c:pt>
                <c:pt idx="7463">
                  <c:v>45025.913194444445</c:v>
                </c:pt>
                <c:pt idx="7464">
                  <c:v>45025.916666666664</c:v>
                </c:pt>
                <c:pt idx="7465">
                  <c:v>45025.920138888891</c:v>
                </c:pt>
                <c:pt idx="7466">
                  <c:v>45025.923611111109</c:v>
                </c:pt>
                <c:pt idx="7467">
                  <c:v>45025.927083333336</c:v>
                </c:pt>
                <c:pt idx="7468">
                  <c:v>45025.930555555555</c:v>
                </c:pt>
                <c:pt idx="7469">
                  <c:v>45025.934027777781</c:v>
                </c:pt>
                <c:pt idx="7470">
                  <c:v>45025.9375</c:v>
                </c:pt>
                <c:pt idx="7471">
                  <c:v>45025.940972222219</c:v>
                </c:pt>
                <c:pt idx="7472">
                  <c:v>45025.944444444445</c:v>
                </c:pt>
                <c:pt idx="7473">
                  <c:v>45025.947916666664</c:v>
                </c:pt>
                <c:pt idx="7474">
                  <c:v>45025.951388888891</c:v>
                </c:pt>
                <c:pt idx="7475">
                  <c:v>45025.954861111109</c:v>
                </c:pt>
                <c:pt idx="7476">
                  <c:v>45025.958333333336</c:v>
                </c:pt>
                <c:pt idx="7477">
                  <c:v>45025.961805555555</c:v>
                </c:pt>
                <c:pt idx="7478">
                  <c:v>45025.965277777781</c:v>
                </c:pt>
                <c:pt idx="7479">
                  <c:v>45025.96875</c:v>
                </c:pt>
                <c:pt idx="7480">
                  <c:v>45025.972222222219</c:v>
                </c:pt>
                <c:pt idx="7481">
                  <c:v>45025.975694444445</c:v>
                </c:pt>
                <c:pt idx="7482">
                  <c:v>45025.979166666664</c:v>
                </c:pt>
                <c:pt idx="7483">
                  <c:v>45025.982638888891</c:v>
                </c:pt>
                <c:pt idx="7484">
                  <c:v>45025.986111111109</c:v>
                </c:pt>
                <c:pt idx="7485">
                  <c:v>45025.989583333336</c:v>
                </c:pt>
                <c:pt idx="7486">
                  <c:v>45025.993055555555</c:v>
                </c:pt>
                <c:pt idx="7487">
                  <c:v>45025.996527777781</c:v>
                </c:pt>
                <c:pt idx="7488">
                  <c:v>45026</c:v>
                </c:pt>
                <c:pt idx="7489">
                  <c:v>45026.003472222219</c:v>
                </c:pt>
                <c:pt idx="7490">
                  <c:v>45026.006944444445</c:v>
                </c:pt>
                <c:pt idx="7491">
                  <c:v>45026.010416666664</c:v>
                </c:pt>
                <c:pt idx="7492">
                  <c:v>45026.013888888891</c:v>
                </c:pt>
                <c:pt idx="7493">
                  <c:v>45026.017361111109</c:v>
                </c:pt>
                <c:pt idx="7494">
                  <c:v>45026.020833333336</c:v>
                </c:pt>
                <c:pt idx="7495">
                  <c:v>45026.024305555555</c:v>
                </c:pt>
                <c:pt idx="7496">
                  <c:v>45026.027777777781</c:v>
                </c:pt>
                <c:pt idx="7497">
                  <c:v>45026.03125</c:v>
                </c:pt>
                <c:pt idx="7498">
                  <c:v>45026.034722222219</c:v>
                </c:pt>
                <c:pt idx="7499">
                  <c:v>45026.038194444445</c:v>
                </c:pt>
                <c:pt idx="7500">
                  <c:v>45026.041666666664</c:v>
                </c:pt>
                <c:pt idx="7501">
                  <c:v>45026.045138888891</c:v>
                </c:pt>
                <c:pt idx="7502">
                  <c:v>45026.048611111109</c:v>
                </c:pt>
                <c:pt idx="7503">
                  <c:v>45026.052083333336</c:v>
                </c:pt>
                <c:pt idx="7504">
                  <c:v>45026.055555555555</c:v>
                </c:pt>
                <c:pt idx="7505">
                  <c:v>45026.059027777781</c:v>
                </c:pt>
                <c:pt idx="7506">
                  <c:v>45026.0625</c:v>
                </c:pt>
                <c:pt idx="7507">
                  <c:v>45026.065972222219</c:v>
                </c:pt>
                <c:pt idx="7508">
                  <c:v>45026.069444444445</c:v>
                </c:pt>
                <c:pt idx="7509">
                  <c:v>45026.072916666664</c:v>
                </c:pt>
                <c:pt idx="7510">
                  <c:v>45026.076388888891</c:v>
                </c:pt>
                <c:pt idx="7511">
                  <c:v>45026.079861111109</c:v>
                </c:pt>
                <c:pt idx="7512">
                  <c:v>45026.083333333336</c:v>
                </c:pt>
                <c:pt idx="7513">
                  <c:v>45026.086805555555</c:v>
                </c:pt>
                <c:pt idx="7514">
                  <c:v>45026.090277777781</c:v>
                </c:pt>
                <c:pt idx="7515">
                  <c:v>45026.09375</c:v>
                </c:pt>
                <c:pt idx="7516">
                  <c:v>45026.097222222219</c:v>
                </c:pt>
                <c:pt idx="7517">
                  <c:v>45026.100694444445</c:v>
                </c:pt>
                <c:pt idx="7518">
                  <c:v>45026.104166666664</c:v>
                </c:pt>
                <c:pt idx="7519">
                  <c:v>45026.107638888891</c:v>
                </c:pt>
                <c:pt idx="7520">
                  <c:v>45026.111111111109</c:v>
                </c:pt>
                <c:pt idx="7521">
                  <c:v>45026.114583333336</c:v>
                </c:pt>
                <c:pt idx="7522">
                  <c:v>45026.118055555555</c:v>
                </c:pt>
                <c:pt idx="7523">
                  <c:v>45026.121527777781</c:v>
                </c:pt>
                <c:pt idx="7524">
                  <c:v>45026.125</c:v>
                </c:pt>
                <c:pt idx="7525">
                  <c:v>45026.128472222219</c:v>
                </c:pt>
                <c:pt idx="7526">
                  <c:v>45026.131944444445</c:v>
                </c:pt>
                <c:pt idx="7527">
                  <c:v>45026.135416666664</c:v>
                </c:pt>
                <c:pt idx="7528">
                  <c:v>45026.138888888891</c:v>
                </c:pt>
                <c:pt idx="7529">
                  <c:v>45026.142361111109</c:v>
                </c:pt>
                <c:pt idx="7530">
                  <c:v>45026.145833333336</c:v>
                </c:pt>
                <c:pt idx="7531">
                  <c:v>45026.149305555555</c:v>
                </c:pt>
                <c:pt idx="7532">
                  <c:v>45026.152777777781</c:v>
                </c:pt>
                <c:pt idx="7533">
                  <c:v>45026.15625</c:v>
                </c:pt>
                <c:pt idx="7534">
                  <c:v>45026.159722222219</c:v>
                </c:pt>
                <c:pt idx="7535">
                  <c:v>45026.163194444445</c:v>
                </c:pt>
                <c:pt idx="7536">
                  <c:v>45026.166666666664</c:v>
                </c:pt>
                <c:pt idx="7537">
                  <c:v>45026.170138888891</c:v>
                </c:pt>
                <c:pt idx="7538">
                  <c:v>45026.173611111109</c:v>
                </c:pt>
                <c:pt idx="7539">
                  <c:v>45026.177083333336</c:v>
                </c:pt>
                <c:pt idx="7540">
                  <c:v>45026.180555555555</c:v>
                </c:pt>
                <c:pt idx="7541">
                  <c:v>45026.184027777781</c:v>
                </c:pt>
                <c:pt idx="7542">
                  <c:v>45026.1875</c:v>
                </c:pt>
                <c:pt idx="7543">
                  <c:v>45026.190972222219</c:v>
                </c:pt>
                <c:pt idx="7544">
                  <c:v>45026.194444444445</c:v>
                </c:pt>
                <c:pt idx="7545">
                  <c:v>45026.197916666664</c:v>
                </c:pt>
                <c:pt idx="7546">
                  <c:v>45026.201388888891</c:v>
                </c:pt>
                <c:pt idx="7547">
                  <c:v>45026.204861111109</c:v>
                </c:pt>
                <c:pt idx="7548">
                  <c:v>45026.208333333336</c:v>
                </c:pt>
                <c:pt idx="7549">
                  <c:v>45026.211805555555</c:v>
                </c:pt>
                <c:pt idx="7550">
                  <c:v>45026.215277777781</c:v>
                </c:pt>
                <c:pt idx="7551">
                  <c:v>45026.21875</c:v>
                </c:pt>
                <c:pt idx="7552">
                  <c:v>45026.222222222219</c:v>
                </c:pt>
                <c:pt idx="7553">
                  <c:v>45026.225694444445</c:v>
                </c:pt>
                <c:pt idx="7554">
                  <c:v>45026.229166666664</c:v>
                </c:pt>
                <c:pt idx="7555">
                  <c:v>45026.232638888891</c:v>
                </c:pt>
                <c:pt idx="7556">
                  <c:v>45026.236111111109</c:v>
                </c:pt>
                <c:pt idx="7557">
                  <c:v>45026.239583333336</c:v>
                </c:pt>
                <c:pt idx="7558">
                  <c:v>45026.243055555555</c:v>
                </c:pt>
                <c:pt idx="7559">
                  <c:v>45026.246527777781</c:v>
                </c:pt>
                <c:pt idx="7560">
                  <c:v>45026.25</c:v>
                </c:pt>
                <c:pt idx="7561">
                  <c:v>45026.253472222219</c:v>
                </c:pt>
                <c:pt idx="7562">
                  <c:v>45026.256944444445</c:v>
                </c:pt>
                <c:pt idx="7563">
                  <c:v>45026.260416666664</c:v>
                </c:pt>
                <c:pt idx="7564">
                  <c:v>45026.263888888891</c:v>
                </c:pt>
                <c:pt idx="7565">
                  <c:v>45026.267361111109</c:v>
                </c:pt>
                <c:pt idx="7566">
                  <c:v>45026.270833333336</c:v>
                </c:pt>
                <c:pt idx="7567">
                  <c:v>45026.274305555555</c:v>
                </c:pt>
                <c:pt idx="7568">
                  <c:v>45026.277777777781</c:v>
                </c:pt>
                <c:pt idx="7569">
                  <c:v>45026.28125</c:v>
                </c:pt>
                <c:pt idx="7570">
                  <c:v>45026.284722222219</c:v>
                </c:pt>
                <c:pt idx="7571">
                  <c:v>45026.288194444445</c:v>
                </c:pt>
                <c:pt idx="7572">
                  <c:v>45026.291666666664</c:v>
                </c:pt>
                <c:pt idx="7573">
                  <c:v>45026.295138888891</c:v>
                </c:pt>
                <c:pt idx="7574">
                  <c:v>45026.298611111109</c:v>
                </c:pt>
                <c:pt idx="7575">
                  <c:v>45026.302083333336</c:v>
                </c:pt>
                <c:pt idx="7576">
                  <c:v>45026.305555555555</c:v>
                </c:pt>
                <c:pt idx="7577">
                  <c:v>45026.309027777781</c:v>
                </c:pt>
                <c:pt idx="7578">
                  <c:v>45026.3125</c:v>
                </c:pt>
                <c:pt idx="7579">
                  <c:v>45026.315972222219</c:v>
                </c:pt>
                <c:pt idx="7580">
                  <c:v>45026.319444444445</c:v>
                </c:pt>
                <c:pt idx="7581">
                  <c:v>45026.322916666664</c:v>
                </c:pt>
                <c:pt idx="7582">
                  <c:v>45026.326388888891</c:v>
                </c:pt>
                <c:pt idx="7583">
                  <c:v>45026.329861111109</c:v>
                </c:pt>
                <c:pt idx="7584">
                  <c:v>45026.333333333336</c:v>
                </c:pt>
                <c:pt idx="7585">
                  <c:v>45026.336805555555</c:v>
                </c:pt>
                <c:pt idx="7586">
                  <c:v>45026.340277777781</c:v>
                </c:pt>
                <c:pt idx="7587">
                  <c:v>45026.34375</c:v>
                </c:pt>
                <c:pt idx="7588">
                  <c:v>45026.347222222219</c:v>
                </c:pt>
                <c:pt idx="7589">
                  <c:v>45026.350694444445</c:v>
                </c:pt>
                <c:pt idx="7590">
                  <c:v>45026.354166666664</c:v>
                </c:pt>
                <c:pt idx="7591">
                  <c:v>45026.357638888891</c:v>
                </c:pt>
                <c:pt idx="7592">
                  <c:v>45026.361111111109</c:v>
                </c:pt>
                <c:pt idx="7593">
                  <c:v>45026.364583333336</c:v>
                </c:pt>
                <c:pt idx="7594">
                  <c:v>45026.368055555555</c:v>
                </c:pt>
                <c:pt idx="7595">
                  <c:v>45026.371527777781</c:v>
                </c:pt>
                <c:pt idx="7596">
                  <c:v>45026.375</c:v>
                </c:pt>
                <c:pt idx="7597">
                  <c:v>45026.378472222219</c:v>
                </c:pt>
                <c:pt idx="7598">
                  <c:v>45026.381944444445</c:v>
                </c:pt>
                <c:pt idx="7599">
                  <c:v>45026.385416666664</c:v>
                </c:pt>
                <c:pt idx="7600">
                  <c:v>45026.388888888891</c:v>
                </c:pt>
                <c:pt idx="7601">
                  <c:v>45026.392361111109</c:v>
                </c:pt>
                <c:pt idx="7602">
                  <c:v>45026.395833333336</c:v>
                </c:pt>
                <c:pt idx="7603">
                  <c:v>45026.399305555555</c:v>
                </c:pt>
                <c:pt idx="7604">
                  <c:v>45026.402777777781</c:v>
                </c:pt>
                <c:pt idx="7605">
                  <c:v>45026.40625</c:v>
                </c:pt>
                <c:pt idx="7606">
                  <c:v>45026.409722222219</c:v>
                </c:pt>
                <c:pt idx="7607">
                  <c:v>45026.413194444445</c:v>
                </c:pt>
                <c:pt idx="7608">
                  <c:v>45026.416666666664</c:v>
                </c:pt>
                <c:pt idx="7609">
                  <c:v>45026.420138888891</c:v>
                </c:pt>
                <c:pt idx="7610">
                  <c:v>45026.423611111109</c:v>
                </c:pt>
                <c:pt idx="7611">
                  <c:v>45026.427083333336</c:v>
                </c:pt>
                <c:pt idx="7612">
                  <c:v>45026.430555555555</c:v>
                </c:pt>
                <c:pt idx="7613">
                  <c:v>45026.434027777781</c:v>
                </c:pt>
                <c:pt idx="7614">
                  <c:v>45026.4375</c:v>
                </c:pt>
                <c:pt idx="7615">
                  <c:v>45026.440972222219</c:v>
                </c:pt>
                <c:pt idx="7616">
                  <c:v>45026.444444444445</c:v>
                </c:pt>
                <c:pt idx="7617">
                  <c:v>45026.447916666664</c:v>
                </c:pt>
                <c:pt idx="7618">
                  <c:v>45026.451388888891</c:v>
                </c:pt>
                <c:pt idx="7619">
                  <c:v>45026.454861111109</c:v>
                </c:pt>
                <c:pt idx="7620">
                  <c:v>45026.458333333336</c:v>
                </c:pt>
                <c:pt idx="7621">
                  <c:v>45026.461805555555</c:v>
                </c:pt>
                <c:pt idx="7622">
                  <c:v>45026.465277777781</c:v>
                </c:pt>
                <c:pt idx="7623">
                  <c:v>45026.46875</c:v>
                </c:pt>
                <c:pt idx="7624">
                  <c:v>45026.472222222219</c:v>
                </c:pt>
                <c:pt idx="7625">
                  <c:v>45026.475694444445</c:v>
                </c:pt>
                <c:pt idx="7626">
                  <c:v>45026.479166666664</c:v>
                </c:pt>
                <c:pt idx="7627">
                  <c:v>45026.482638888891</c:v>
                </c:pt>
                <c:pt idx="7628">
                  <c:v>45026.486111111109</c:v>
                </c:pt>
                <c:pt idx="7629">
                  <c:v>45026.489583333336</c:v>
                </c:pt>
                <c:pt idx="7630">
                  <c:v>45026.493055555555</c:v>
                </c:pt>
                <c:pt idx="7631">
                  <c:v>45026.496527777781</c:v>
                </c:pt>
                <c:pt idx="7632">
                  <c:v>45026.5</c:v>
                </c:pt>
                <c:pt idx="7633">
                  <c:v>45026.503472222219</c:v>
                </c:pt>
                <c:pt idx="7634">
                  <c:v>45026.506944444445</c:v>
                </c:pt>
                <c:pt idx="7635">
                  <c:v>45026.510416666664</c:v>
                </c:pt>
                <c:pt idx="7636">
                  <c:v>45026.513888888891</c:v>
                </c:pt>
                <c:pt idx="7637">
                  <c:v>45026.517361111109</c:v>
                </c:pt>
                <c:pt idx="7638">
                  <c:v>45026.520833333336</c:v>
                </c:pt>
                <c:pt idx="7639">
                  <c:v>45026.524305555555</c:v>
                </c:pt>
                <c:pt idx="7640">
                  <c:v>45026.527777777781</c:v>
                </c:pt>
                <c:pt idx="7641">
                  <c:v>45026.53125</c:v>
                </c:pt>
                <c:pt idx="7642">
                  <c:v>45026.534722222219</c:v>
                </c:pt>
                <c:pt idx="7643">
                  <c:v>45026.538194444445</c:v>
                </c:pt>
                <c:pt idx="7644">
                  <c:v>45026.541666666664</c:v>
                </c:pt>
                <c:pt idx="7645">
                  <c:v>45026.545138888891</c:v>
                </c:pt>
                <c:pt idx="7646">
                  <c:v>45026.548611111109</c:v>
                </c:pt>
                <c:pt idx="7647">
                  <c:v>45026.552083333336</c:v>
                </c:pt>
                <c:pt idx="7648">
                  <c:v>45026.555555555555</c:v>
                </c:pt>
                <c:pt idx="7649">
                  <c:v>45026.559027777781</c:v>
                </c:pt>
                <c:pt idx="7650">
                  <c:v>45026.5625</c:v>
                </c:pt>
                <c:pt idx="7651">
                  <c:v>45026.565972222219</c:v>
                </c:pt>
                <c:pt idx="7652">
                  <c:v>45026.569444444445</c:v>
                </c:pt>
                <c:pt idx="7653">
                  <c:v>45026.572916666664</c:v>
                </c:pt>
                <c:pt idx="7654">
                  <c:v>45026.576388888891</c:v>
                </c:pt>
                <c:pt idx="7655">
                  <c:v>45026.579861111109</c:v>
                </c:pt>
                <c:pt idx="7656">
                  <c:v>45026.583333333336</c:v>
                </c:pt>
                <c:pt idx="7657">
                  <c:v>45026.586805555555</c:v>
                </c:pt>
                <c:pt idx="7658">
                  <c:v>45026.590277777781</c:v>
                </c:pt>
                <c:pt idx="7659">
                  <c:v>45026.59375</c:v>
                </c:pt>
                <c:pt idx="7660">
                  <c:v>45026.597222222219</c:v>
                </c:pt>
                <c:pt idx="7661">
                  <c:v>45026.600694444445</c:v>
                </c:pt>
                <c:pt idx="7662">
                  <c:v>45026.604166666664</c:v>
                </c:pt>
                <c:pt idx="7663">
                  <c:v>45026.607638888891</c:v>
                </c:pt>
                <c:pt idx="7664">
                  <c:v>45026.611111111109</c:v>
                </c:pt>
                <c:pt idx="7665">
                  <c:v>45026.614583333336</c:v>
                </c:pt>
                <c:pt idx="7666">
                  <c:v>45026.618055555555</c:v>
                </c:pt>
                <c:pt idx="7667">
                  <c:v>45026.621527777781</c:v>
                </c:pt>
                <c:pt idx="7668">
                  <c:v>45026.625</c:v>
                </c:pt>
                <c:pt idx="7669">
                  <c:v>45026.628472222219</c:v>
                </c:pt>
                <c:pt idx="7670">
                  <c:v>45026.631944444445</c:v>
                </c:pt>
                <c:pt idx="7671">
                  <c:v>45026.635416666664</c:v>
                </c:pt>
                <c:pt idx="7672">
                  <c:v>45026.638888888891</c:v>
                </c:pt>
                <c:pt idx="7673">
                  <c:v>45026.642361111109</c:v>
                </c:pt>
                <c:pt idx="7674">
                  <c:v>45026.645833333336</c:v>
                </c:pt>
                <c:pt idx="7675">
                  <c:v>45026.649305555555</c:v>
                </c:pt>
                <c:pt idx="7676">
                  <c:v>45026.652777777781</c:v>
                </c:pt>
                <c:pt idx="7677">
                  <c:v>45026.65625</c:v>
                </c:pt>
                <c:pt idx="7678">
                  <c:v>45026.659722222219</c:v>
                </c:pt>
                <c:pt idx="7679">
                  <c:v>45026.663194444445</c:v>
                </c:pt>
                <c:pt idx="7680">
                  <c:v>45026.666666666664</c:v>
                </c:pt>
                <c:pt idx="7681">
                  <c:v>45026.670138888891</c:v>
                </c:pt>
                <c:pt idx="7682">
                  <c:v>45026.673611111109</c:v>
                </c:pt>
                <c:pt idx="7683">
                  <c:v>45026.677083333336</c:v>
                </c:pt>
                <c:pt idx="7684">
                  <c:v>45026.680555555555</c:v>
                </c:pt>
                <c:pt idx="7685">
                  <c:v>45026.684027777781</c:v>
                </c:pt>
                <c:pt idx="7686">
                  <c:v>45026.6875</c:v>
                </c:pt>
                <c:pt idx="7687">
                  <c:v>45026.690972222219</c:v>
                </c:pt>
                <c:pt idx="7688">
                  <c:v>45026.694444444445</c:v>
                </c:pt>
                <c:pt idx="7689">
                  <c:v>45026.697916666664</c:v>
                </c:pt>
                <c:pt idx="7690">
                  <c:v>45026.701388888891</c:v>
                </c:pt>
                <c:pt idx="7691">
                  <c:v>45026.704861111109</c:v>
                </c:pt>
                <c:pt idx="7692">
                  <c:v>45026.708333333336</c:v>
                </c:pt>
                <c:pt idx="7693">
                  <c:v>45026.711805555555</c:v>
                </c:pt>
                <c:pt idx="7694">
                  <c:v>45026.715277777781</c:v>
                </c:pt>
                <c:pt idx="7695">
                  <c:v>45026.71875</c:v>
                </c:pt>
                <c:pt idx="7696">
                  <c:v>45026.722222222219</c:v>
                </c:pt>
                <c:pt idx="7697">
                  <c:v>45026.725694444445</c:v>
                </c:pt>
                <c:pt idx="7698">
                  <c:v>45026.729166666664</c:v>
                </c:pt>
                <c:pt idx="7699">
                  <c:v>45026.732638888891</c:v>
                </c:pt>
                <c:pt idx="7700">
                  <c:v>45026.736111111109</c:v>
                </c:pt>
                <c:pt idx="7701">
                  <c:v>45026.739583333336</c:v>
                </c:pt>
                <c:pt idx="7702">
                  <c:v>45026.743055555555</c:v>
                </c:pt>
                <c:pt idx="7703">
                  <c:v>45026.746527777781</c:v>
                </c:pt>
                <c:pt idx="7704">
                  <c:v>45026.75</c:v>
                </c:pt>
                <c:pt idx="7705">
                  <c:v>45026.753472222219</c:v>
                </c:pt>
                <c:pt idx="7706">
                  <c:v>45026.756944444445</c:v>
                </c:pt>
                <c:pt idx="7707">
                  <c:v>45026.760416666664</c:v>
                </c:pt>
                <c:pt idx="7708">
                  <c:v>45026.763888888891</c:v>
                </c:pt>
                <c:pt idx="7709">
                  <c:v>45026.767361111109</c:v>
                </c:pt>
                <c:pt idx="7710">
                  <c:v>45026.770833333336</c:v>
                </c:pt>
                <c:pt idx="7711">
                  <c:v>45026.774305555555</c:v>
                </c:pt>
                <c:pt idx="7712">
                  <c:v>45026.777777777781</c:v>
                </c:pt>
                <c:pt idx="7713">
                  <c:v>45026.78125</c:v>
                </c:pt>
                <c:pt idx="7714">
                  <c:v>45026.784722222219</c:v>
                </c:pt>
                <c:pt idx="7715">
                  <c:v>45026.788194444445</c:v>
                </c:pt>
                <c:pt idx="7716">
                  <c:v>45026.791666666664</c:v>
                </c:pt>
                <c:pt idx="7717">
                  <c:v>45026.795138888891</c:v>
                </c:pt>
                <c:pt idx="7718">
                  <c:v>45026.798611111109</c:v>
                </c:pt>
                <c:pt idx="7719">
                  <c:v>45026.802083333336</c:v>
                </c:pt>
                <c:pt idx="7720">
                  <c:v>45026.805555555555</c:v>
                </c:pt>
                <c:pt idx="7721">
                  <c:v>45026.809027777781</c:v>
                </c:pt>
                <c:pt idx="7722">
                  <c:v>45026.8125</c:v>
                </c:pt>
                <c:pt idx="7723">
                  <c:v>45026.815972222219</c:v>
                </c:pt>
                <c:pt idx="7724">
                  <c:v>45026.819444444445</c:v>
                </c:pt>
                <c:pt idx="7725">
                  <c:v>45026.822916666664</c:v>
                </c:pt>
                <c:pt idx="7726">
                  <c:v>45026.826388888891</c:v>
                </c:pt>
                <c:pt idx="7727">
                  <c:v>45026.829861111109</c:v>
                </c:pt>
                <c:pt idx="7728">
                  <c:v>45026.833333333336</c:v>
                </c:pt>
                <c:pt idx="7729">
                  <c:v>45026.836805555555</c:v>
                </c:pt>
                <c:pt idx="7730">
                  <c:v>45026.840277777781</c:v>
                </c:pt>
                <c:pt idx="7731">
                  <c:v>45026.84375</c:v>
                </c:pt>
                <c:pt idx="7732">
                  <c:v>45026.847222222219</c:v>
                </c:pt>
                <c:pt idx="7733">
                  <c:v>45026.850694444445</c:v>
                </c:pt>
                <c:pt idx="7734">
                  <c:v>45026.854166666664</c:v>
                </c:pt>
                <c:pt idx="7735">
                  <c:v>45026.857638888891</c:v>
                </c:pt>
                <c:pt idx="7736">
                  <c:v>45026.861111111109</c:v>
                </c:pt>
                <c:pt idx="7737">
                  <c:v>45026.864583333336</c:v>
                </c:pt>
                <c:pt idx="7738">
                  <c:v>45026.868055555555</c:v>
                </c:pt>
                <c:pt idx="7739">
                  <c:v>45026.871527777781</c:v>
                </c:pt>
                <c:pt idx="7740">
                  <c:v>45026.875</c:v>
                </c:pt>
                <c:pt idx="7741">
                  <c:v>45026.878472222219</c:v>
                </c:pt>
                <c:pt idx="7742">
                  <c:v>45026.881944444445</c:v>
                </c:pt>
                <c:pt idx="7743">
                  <c:v>45026.885416666664</c:v>
                </c:pt>
                <c:pt idx="7744">
                  <c:v>45026.888888888891</c:v>
                </c:pt>
                <c:pt idx="7745">
                  <c:v>45026.892361111109</c:v>
                </c:pt>
                <c:pt idx="7746">
                  <c:v>45026.895833333336</c:v>
                </c:pt>
                <c:pt idx="7747">
                  <c:v>45026.899305555555</c:v>
                </c:pt>
                <c:pt idx="7748">
                  <c:v>45026.902777777781</c:v>
                </c:pt>
                <c:pt idx="7749">
                  <c:v>45026.90625</c:v>
                </c:pt>
                <c:pt idx="7750">
                  <c:v>45026.909722222219</c:v>
                </c:pt>
                <c:pt idx="7751">
                  <c:v>45026.913194444445</c:v>
                </c:pt>
                <c:pt idx="7752">
                  <c:v>45026.916666666664</c:v>
                </c:pt>
                <c:pt idx="7753">
                  <c:v>45026.920138888891</c:v>
                </c:pt>
                <c:pt idx="7754">
                  <c:v>45026.923611111109</c:v>
                </c:pt>
                <c:pt idx="7755">
                  <c:v>45026.927083333336</c:v>
                </c:pt>
                <c:pt idx="7756">
                  <c:v>45026.930555555555</c:v>
                </c:pt>
                <c:pt idx="7757">
                  <c:v>45026.934027777781</c:v>
                </c:pt>
                <c:pt idx="7758">
                  <c:v>45026.9375</c:v>
                </c:pt>
                <c:pt idx="7759">
                  <c:v>45026.940972222219</c:v>
                </c:pt>
                <c:pt idx="7760">
                  <c:v>45026.944444444445</c:v>
                </c:pt>
                <c:pt idx="7761">
                  <c:v>45026.947916666664</c:v>
                </c:pt>
                <c:pt idx="7762">
                  <c:v>45026.951388888891</c:v>
                </c:pt>
                <c:pt idx="7763">
                  <c:v>45026.954861111109</c:v>
                </c:pt>
                <c:pt idx="7764">
                  <c:v>45026.958333333336</c:v>
                </c:pt>
                <c:pt idx="7765">
                  <c:v>45026.961805555555</c:v>
                </c:pt>
                <c:pt idx="7766">
                  <c:v>45026.965277777781</c:v>
                </c:pt>
                <c:pt idx="7767">
                  <c:v>45026.96875</c:v>
                </c:pt>
                <c:pt idx="7768">
                  <c:v>45026.972222222219</c:v>
                </c:pt>
                <c:pt idx="7769">
                  <c:v>45026.975694444445</c:v>
                </c:pt>
                <c:pt idx="7770">
                  <c:v>45026.979166666664</c:v>
                </c:pt>
                <c:pt idx="7771">
                  <c:v>45026.982638888891</c:v>
                </c:pt>
                <c:pt idx="7772">
                  <c:v>45026.986111111109</c:v>
                </c:pt>
                <c:pt idx="7773">
                  <c:v>45026.989583333336</c:v>
                </c:pt>
                <c:pt idx="7774">
                  <c:v>45026.993055555555</c:v>
                </c:pt>
                <c:pt idx="7775">
                  <c:v>45026.996527777781</c:v>
                </c:pt>
                <c:pt idx="7776">
                  <c:v>45027</c:v>
                </c:pt>
                <c:pt idx="7777">
                  <c:v>45027.003472222219</c:v>
                </c:pt>
                <c:pt idx="7778">
                  <c:v>45027.006944444445</c:v>
                </c:pt>
                <c:pt idx="7779">
                  <c:v>45027.010416666664</c:v>
                </c:pt>
                <c:pt idx="7780">
                  <c:v>45027.013888888891</c:v>
                </c:pt>
                <c:pt idx="7781">
                  <c:v>45027.017361111109</c:v>
                </c:pt>
                <c:pt idx="7782">
                  <c:v>45027.020833333336</c:v>
                </c:pt>
                <c:pt idx="7783">
                  <c:v>45027.024305555555</c:v>
                </c:pt>
                <c:pt idx="7784">
                  <c:v>45027.027777777781</c:v>
                </c:pt>
                <c:pt idx="7785">
                  <c:v>45027.03125</c:v>
                </c:pt>
                <c:pt idx="7786">
                  <c:v>45027.034722222219</c:v>
                </c:pt>
                <c:pt idx="7787">
                  <c:v>45027.038194444445</c:v>
                </c:pt>
                <c:pt idx="7788">
                  <c:v>45027.041666666664</c:v>
                </c:pt>
                <c:pt idx="7789">
                  <c:v>45027.045138888891</c:v>
                </c:pt>
                <c:pt idx="7790">
                  <c:v>45027.048611111109</c:v>
                </c:pt>
                <c:pt idx="7791">
                  <c:v>45027.052083333336</c:v>
                </c:pt>
                <c:pt idx="7792">
                  <c:v>45027.055555555555</c:v>
                </c:pt>
                <c:pt idx="7793">
                  <c:v>45027.059027777781</c:v>
                </c:pt>
                <c:pt idx="7794">
                  <c:v>45027.0625</c:v>
                </c:pt>
                <c:pt idx="7795">
                  <c:v>45027.065972222219</c:v>
                </c:pt>
                <c:pt idx="7796">
                  <c:v>45027.069444444445</c:v>
                </c:pt>
                <c:pt idx="7797">
                  <c:v>45027.072916666664</c:v>
                </c:pt>
                <c:pt idx="7798">
                  <c:v>45027.076388888891</c:v>
                </c:pt>
                <c:pt idx="7799">
                  <c:v>45027.079861111109</c:v>
                </c:pt>
                <c:pt idx="7800">
                  <c:v>45027.083333333336</c:v>
                </c:pt>
                <c:pt idx="7801">
                  <c:v>45027.086805555555</c:v>
                </c:pt>
                <c:pt idx="7802">
                  <c:v>45027.090277777781</c:v>
                </c:pt>
                <c:pt idx="7803">
                  <c:v>45027.09375</c:v>
                </c:pt>
                <c:pt idx="7804">
                  <c:v>45027.097222222219</c:v>
                </c:pt>
                <c:pt idx="7805">
                  <c:v>45027.100694444445</c:v>
                </c:pt>
                <c:pt idx="7806">
                  <c:v>45027.104166666664</c:v>
                </c:pt>
                <c:pt idx="7807">
                  <c:v>45027.107638888891</c:v>
                </c:pt>
                <c:pt idx="7808">
                  <c:v>45027.111111111109</c:v>
                </c:pt>
                <c:pt idx="7809">
                  <c:v>45027.114583333336</c:v>
                </c:pt>
                <c:pt idx="7810">
                  <c:v>45027.118055555555</c:v>
                </c:pt>
                <c:pt idx="7811">
                  <c:v>45027.121527777781</c:v>
                </c:pt>
                <c:pt idx="7812">
                  <c:v>45027.125</c:v>
                </c:pt>
                <c:pt idx="7813">
                  <c:v>45027.128472222219</c:v>
                </c:pt>
                <c:pt idx="7814">
                  <c:v>45027.131944444445</c:v>
                </c:pt>
                <c:pt idx="7815">
                  <c:v>45027.135416666664</c:v>
                </c:pt>
                <c:pt idx="7816">
                  <c:v>45027.138888888891</c:v>
                </c:pt>
                <c:pt idx="7817">
                  <c:v>45027.142361111109</c:v>
                </c:pt>
                <c:pt idx="7818">
                  <c:v>45027.145833333336</c:v>
                </c:pt>
                <c:pt idx="7819">
                  <c:v>45027.149305555555</c:v>
                </c:pt>
                <c:pt idx="7820">
                  <c:v>45027.152777777781</c:v>
                </c:pt>
                <c:pt idx="7821">
                  <c:v>45027.15625</c:v>
                </c:pt>
                <c:pt idx="7822">
                  <c:v>45027.159722222219</c:v>
                </c:pt>
                <c:pt idx="7823">
                  <c:v>45027.163194444445</c:v>
                </c:pt>
                <c:pt idx="7824">
                  <c:v>45027.166666666664</c:v>
                </c:pt>
                <c:pt idx="7825">
                  <c:v>45027.170138888891</c:v>
                </c:pt>
                <c:pt idx="7826">
                  <c:v>45027.173611111109</c:v>
                </c:pt>
                <c:pt idx="7827">
                  <c:v>45027.177083333336</c:v>
                </c:pt>
                <c:pt idx="7828">
                  <c:v>45027.180555555555</c:v>
                </c:pt>
                <c:pt idx="7829">
                  <c:v>45027.184027777781</c:v>
                </c:pt>
                <c:pt idx="7830">
                  <c:v>45027.1875</c:v>
                </c:pt>
                <c:pt idx="7831">
                  <c:v>45027.190972222219</c:v>
                </c:pt>
                <c:pt idx="7832">
                  <c:v>45027.194444444445</c:v>
                </c:pt>
                <c:pt idx="7833">
                  <c:v>45027.197916666664</c:v>
                </c:pt>
                <c:pt idx="7834">
                  <c:v>45027.201388888891</c:v>
                </c:pt>
                <c:pt idx="7835">
                  <c:v>45027.204861111109</c:v>
                </c:pt>
                <c:pt idx="7836">
                  <c:v>45027.208333333336</c:v>
                </c:pt>
                <c:pt idx="7837">
                  <c:v>45027.211805555555</c:v>
                </c:pt>
                <c:pt idx="7838">
                  <c:v>45027.215277777781</c:v>
                </c:pt>
                <c:pt idx="7839">
                  <c:v>45027.21875</c:v>
                </c:pt>
                <c:pt idx="7840">
                  <c:v>45027.222222222219</c:v>
                </c:pt>
                <c:pt idx="7841">
                  <c:v>45027.225694444445</c:v>
                </c:pt>
                <c:pt idx="7842">
                  <c:v>45027.229166666664</c:v>
                </c:pt>
                <c:pt idx="7843">
                  <c:v>45027.232638888891</c:v>
                </c:pt>
                <c:pt idx="7844">
                  <c:v>45027.236111111109</c:v>
                </c:pt>
                <c:pt idx="7845">
                  <c:v>45027.239583333336</c:v>
                </c:pt>
                <c:pt idx="7846">
                  <c:v>45027.243055555555</c:v>
                </c:pt>
                <c:pt idx="7847">
                  <c:v>45027.246527777781</c:v>
                </c:pt>
                <c:pt idx="7848">
                  <c:v>45027.25</c:v>
                </c:pt>
                <c:pt idx="7849">
                  <c:v>45027.253472222219</c:v>
                </c:pt>
                <c:pt idx="7850">
                  <c:v>45027.256944444445</c:v>
                </c:pt>
                <c:pt idx="7851">
                  <c:v>45027.260416666664</c:v>
                </c:pt>
                <c:pt idx="7852">
                  <c:v>45027.263888888891</c:v>
                </c:pt>
                <c:pt idx="7853">
                  <c:v>45027.267361111109</c:v>
                </c:pt>
                <c:pt idx="7854">
                  <c:v>45027.270833333336</c:v>
                </c:pt>
                <c:pt idx="7855">
                  <c:v>45027.274305555555</c:v>
                </c:pt>
                <c:pt idx="7856">
                  <c:v>45027.277777777781</c:v>
                </c:pt>
                <c:pt idx="7857">
                  <c:v>45027.28125</c:v>
                </c:pt>
                <c:pt idx="7858">
                  <c:v>45027.284722222219</c:v>
                </c:pt>
                <c:pt idx="7859">
                  <c:v>45027.288194444445</c:v>
                </c:pt>
                <c:pt idx="7860">
                  <c:v>45027.291666666664</c:v>
                </c:pt>
                <c:pt idx="7861">
                  <c:v>45027.295138888891</c:v>
                </c:pt>
                <c:pt idx="7862">
                  <c:v>45027.298611111109</c:v>
                </c:pt>
                <c:pt idx="7863">
                  <c:v>45027.302083333336</c:v>
                </c:pt>
                <c:pt idx="7864">
                  <c:v>45027.305555555555</c:v>
                </c:pt>
                <c:pt idx="7865">
                  <c:v>45027.309027777781</c:v>
                </c:pt>
                <c:pt idx="7866">
                  <c:v>45027.3125</c:v>
                </c:pt>
                <c:pt idx="7867">
                  <c:v>45027.315972222219</c:v>
                </c:pt>
                <c:pt idx="7868">
                  <c:v>45027.319444444445</c:v>
                </c:pt>
                <c:pt idx="7869">
                  <c:v>45027.322916666664</c:v>
                </c:pt>
                <c:pt idx="7870">
                  <c:v>45027.326388888891</c:v>
                </c:pt>
                <c:pt idx="7871">
                  <c:v>45027.329861111109</c:v>
                </c:pt>
                <c:pt idx="7872">
                  <c:v>45027.333333333336</c:v>
                </c:pt>
                <c:pt idx="7873">
                  <c:v>45027.336805555555</c:v>
                </c:pt>
                <c:pt idx="7874">
                  <c:v>45027.340277777781</c:v>
                </c:pt>
                <c:pt idx="7875">
                  <c:v>45027.34375</c:v>
                </c:pt>
                <c:pt idx="7876">
                  <c:v>45027.347222222219</c:v>
                </c:pt>
                <c:pt idx="7877">
                  <c:v>45027.350694444445</c:v>
                </c:pt>
                <c:pt idx="7878">
                  <c:v>45027.354166666664</c:v>
                </c:pt>
                <c:pt idx="7879">
                  <c:v>45027.357638888891</c:v>
                </c:pt>
                <c:pt idx="7880">
                  <c:v>45027.361111111109</c:v>
                </c:pt>
                <c:pt idx="7881">
                  <c:v>45027.364583333336</c:v>
                </c:pt>
                <c:pt idx="7882">
                  <c:v>45027.368055555555</c:v>
                </c:pt>
                <c:pt idx="7883">
                  <c:v>45027.371527777781</c:v>
                </c:pt>
                <c:pt idx="7884">
                  <c:v>45027.375</c:v>
                </c:pt>
                <c:pt idx="7885">
                  <c:v>45027.378472222219</c:v>
                </c:pt>
                <c:pt idx="7886">
                  <c:v>45027.381944444445</c:v>
                </c:pt>
                <c:pt idx="7887">
                  <c:v>45027.385416666664</c:v>
                </c:pt>
                <c:pt idx="7888">
                  <c:v>45027.388888888891</c:v>
                </c:pt>
                <c:pt idx="7889">
                  <c:v>45027.392361111109</c:v>
                </c:pt>
                <c:pt idx="7890">
                  <c:v>45027.395833333336</c:v>
                </c:pt>
                <c:pt idx="7891">
                  <c:v>45027.399305555555</c:v>
                </c:pt>
                <c:pt idx="7892">
                  <c:v>45027.402777777781</c:v>
                </c:pt>
                <c:pt idx="7893">
                  <c:v>45027.40625</c:v>
                </c:pt>
                <c:pt idx="7894">
                  <c:v>45027.409722222219</c:v>
                </c:pt>
                <c:pt idx="7895">
                  <c:v>45027.413194444445</c:v>
                </c:pt>
                <c:pt idx="7896">
                  <c:v>45027.416666666664</c:v>
                </c:pt>
                <c:pt idx="7897">
                  <c:v>45027.420138888891</c:v>
                </c:pt>
                <c:pt idx="7898">
                  <c:v>45027.423611111109</c:v>
                </c:pt>
                <c:pt idx="7899">
                  <c:v>45027.427083333336</c:v>
                </c:pt>
                <c:pt idx="7900">
                  <c:v>45027.430555555555</c:v>
                </c:pt>
                <c:pt idx="7901">
                  <c:v>45027.434027777781</c:v>
                </c:pt>
                <c:pt idx="7902">
                  <c:v>45027.4375</c:v>
                </c:pt>
                <c:pt idx="7903">
                  <c:v>45027.440972222219</c:v>
                </c:pt>
                <c:pt idx="7904">
                  <c:v>45027.444444444445</c:v>
                </c:pt>
                <c:pt idx="7905">
                  <c:v>45027.447916666664</c:v>
                </c:pt>
                <c:pt idx="7906">
                  <c:v>45027.451388888891</c:v>
                </c:pt>
                <c:pt idx="7907">
                  <c:v>45027.454861111109</c:v>
                </c:pt>
                <c:pt idx="7908">
                  <c:v>45027.458333333336</c:v>
                </c:pt>
                <c:pt idx="7909">
                  <c:v>45027.461805555555</c:v>
                </c:pt>
                <c:pt idx="7910">
                  <c:v>45027.465277777781</c:v>
                </c:pt>
                <c:pt idx="7911">
                  <c:v>45027.46875</c:v>
                </c:pt>
                <c:pt idx="7912">
                  <c:v>45027.472222222219</c:v>
                </c:pt>
                <c:pt idx="7913">
                  <c:v>45027.475694444445</c:v>
                </c:pt>
                <c:pt idx="7914">
                  <c:v>45027.479166666664</c:v>
                </c:pt>
                <c:pt idx="7915">
                  <c:v>45027.482638888891</c:v>
                </c:pt>
                <c:pt idx="7916">
                  <c:v>45027.486111111109</c:v>
                </c:pt>
                <c:pt idx="7917">
                  <c:v>45027.489583333336</c:v>
                </c:pt>
                <c:pt idx="7918">
                  <c:v>45027.493055555555</c:v>
                </c:pt>
                <c:pt idx="7919">
                  <c:v>45027.496527777781</c:v>
                </c:pt>
                <c:pt idx="7920">
                  <c:v>45027.5</c:v>
                </c:pt>
                <c:pt idx="7921">
                  <c:v>45027.503472222219</c:v>
                </c:pt>
                <c:pt idx="7922">
                  <c:v>45027.506944444445</c:v>
                </c:pt>
                <c:pt idx="7923">
                  <c:v>45027.510416666664</c:v>
                </c:pt>
                <c:pt idx="7924">
                  <c:v>45027.513888888891</c:v>
                </c:pt>
                <c:pt idx="7925">
                  <c:v>45027.517361111109</c:v>
                </c:pt>
                <c:pt idx="7926">
                  <c:v>45027.520833333336</c:v>
                </c:pt>
                <c:pt idx="7927">
                  <c:v>45027.524305555555</c:v>
                </c:pt>
                <c:pt idx="7928">
                  <c:v>45027.527777777781</c:v>
                </c:pt>
                <c:pt idx="7929">
                  <c:v>45027.53125</c:v>
                </c:pt>
                <c:pt idx="7930">
                  <c:v>45027.534722222219</c:v>
                </c:pt>
                <c:pt idx="7931">
                  <c:v>45027.538194444445</c:v>
                </c:pt>
                <c:pt idx="7932">
                  <c:v>45027.541666666664</c:v>
                </c:pt>
                <c:pt idx="7933">
                  <c:v>45027.545138888891</c:v>
                </c:pt>
                <c:pt idx="7934">
                  <c:v>45027.548611111109</c:v>
                </c:pt>
                <c:pt idx="7935">
                  <c:v>45027.552083333336</c:v>
                </c:pt>
                <c:pt idx="7936">
                  <c:v>45027.555555555555</c:v>
                </c:pt>
                <c:pt idx="7937">
                  <c:v>45027.559027777781</c:v>
                </c:pt>
                <c:pt idx="7938">
                  <c:v>45027.5625</c:v>
                </c:pt>
                <c:pt idx="7939">
                  <c:v>45027.565972222219</c:v>
                </c:pt>
                <c:pt idx="7940">
                  <c:v>45027.569444444445</c:v>
                </c:pt>
                <c:pt idx="7941">
                  <c:v>45027.572916666664</c:v>
                </c:pt>
                <c:pt idx="7942">
                  <c:v>45027.576388888891</c:v>
                </c:pt>
                <c:pt idx="7943">
                  <c:v>45027.579861111109</c:v>
                </c:pt>
                <c:pt idx="7944">
                  <c:v>45027.583333333336</c:v>
                </c:pt>
                <c:pt idx="7945">
                  <c:v>45027.586805555555</c:v>
                </c:pt>
                <c:pt idx="7946">
                  <c:v>45027.590277777781</c:v>
                </c:pt>
                <c:pt idx="7947">
                  <c:v>45027.59375</c:v>
                </c:pt>
                <c:pt idx="7948">
                  <c:v>45027.597222222219</c:v>
                </c:pt>
                <c:pt idx="7949">
                  <c:v>45027.600694444445</c:v>
                </c:pt>
                <c:pt idx="7950">
                  <c:v>45027.604166666664</c:v>
                </c:pt>
                <c:pt idx="7951">
                  <c:v>45027.607638888891</c:v>
                </c:pt>
                <c:pt idx="7952">
                  <c:v>45027.611111111109</c:v>
                </c:pt>
                <c:pt idx="7953">
                  <c:v>45027.614583333336</c:v>
                </c:pt>
                <c:pt idx="7954">
                  <c:v>45027.618055555555</c:v>
                </c:pt>
                <c:pt idx="7955">
                  <c:v>45027.621527777781</c:v>
                </c:pt>
                <c:pt idx="7956">
                  <c:v>45027.625</c:v>
                </c:pt>
                <c:pt idx="7957">
                  <c:v>45027.628472222219</c:v>
                </c:pt>
                <c:pt idx="7958">
                  <c:v>45027.631944444445</c:v>
                </c:pt>
                <c:pt idx="7959">
                  <c:v>45027.635416666664</c:v>
                </c:pt>
                <c:pt idx="7960">
                  <c:v>45027.638888888891</c:v>
                </c:pt>
                <c:pt idx="7961">
                  <c:v>45027.642361111109</c:v>
                </c:pt>
                <c:pt idx="7962">
                  <c:v>45027.645833333336</c:v>
                </c:pt>
                <c:pt idx="7963">
                  <c:v>45027.649305555555</c:v>
                </c:pt>
                <c:pt idx="7964">
                  <c:v>45027.652777777781</c:v>
                </c:pt>
                <c:pt idx="7965">
                  <c:v>45027.65625</c:v>
                </c:pt>
                <c:pt idx="7966">
                  <c:v>45027.659722222219</c:v>
                </c:pt>
                <c:pt idx="7967">
                  <c:v>45027.663194444445</c:v>
                </c:pt>
                <c:pt idx="7968">
                  <c:v>45027.666666666664</c:v>
                </c:pt>
                <c:pt idx="7969">
                  <c:v>45027.670138888891</c:v>
                </c:pt>
                <c:pt idx="7970">
                  <c:v>45027.673611111109</c:v>
                </c:pt>
                <c:pt idx="7971">
                  <c:v>45027.677083333336</c:v>
                </c:pt>
                <c:pt idx="7972">
                  <c:v>45027.680555555555</c:v>
                </c:pt>
                <c:pt idx="7973">
                  <c:v>45027.684027777781</c:v>
                </c:pt>
                <c:pt idx="7974">
                  <c:v>45027.6875</c:v>
                </c:pt>
                <c:pt idx="7975">
                  <c:v>45027.690972222219</c:v>
                </c:pt>
                <c:pt idx="7976">
                  <c:v>45027.694444444445</c:v>
                </c:pt>
                <c:pt idx="7977">
                  <c:v>45027.697916666664</c:v>
                </c:pt>
                <c:pt idx="7978">
                  <c:v>45027.701388888891</c:v>
                </c:pt>
                <c:pt idx="7979">
                  <c:v>45027.704861111109</c:v>
                </c:pt>
                <c:pt idx="7980">
                  <c:v>45027.708333333336</c:v>
                </c:pt>
                <c:pt idx="7981">
                  <c:v>45027.711805555555</c:v>
                </c:pt>
                <c:pt idx="7982">
                  <c:v>45027.715277777781</c:v>
                </c:pt>
                <c:pt idx="7983">
                  <c:v>45027.71875</c:v>
                </c:pt>
                <c:pt idx="7984">
                  <c:v>45027.722222222219</c:v>
                </c:pt>
                <c:pt idx="7985">
                  <c:v>45027.725694444445</c:v>
                </c:pt>
                <c:pt idx="7986">
                  <c:v>45027.729166666664</c:v>
                </c:pt>
                <c:pt idx="7987">
                  <c:v>45027.732638888891</c:v>
                </c:pt>
                <c:pt idx="7988">
                  <c:v>45027.736111111109</c:v>
                </c:pt>
                <c:pt idx="7989">
                  <c:v>45027.739583333336</c:v>
                </c:pt>
                <c:pt idx="7990">
                  <c:v>45027.743055555555</c:v>
                </c:pt>
                <c:pt idx="7991">
                  <c:v>45027.746527777781</c:v>
                </c:pt>
                <c:pt idx="7992">
                  <c:v>45027.75</c:v>
                </c:pt>
                <c:pt idx="7993">
                  <c:v>45027.753472222219</c:v>
                </c:pt>
                <c:pt idx="7994">
                  <c:v>45027.756944444445</c:v>
                </c:pt>
                <c:pt idx="7995">
                  <c:v>45027.760416666664</c:v>
                </c:pt>
                <c:pt idx="7996">
                  <c:v>45027.763888888891</c:v>
                </c:pt>
                <c:pt idx="7997">
                  <c:v>45027.767361111109</c:v>
                </c:pt>
                <c:pt idx="7998">
                  <c:v>45027.770833333336</c:v>
                </c:pt>
                <c:pt idx="7999">
                  <c:v>45027.774305555555</c:v>
                </c:pt>
                <c:pt idx="8000">
                  <c:v>45027.777777777781</c:v>
                </c:pt>
                <c:pt idx="8001">
                  <c:v>45027.78125</c:v>
                </c:pt>
                <c:pt idx="8002">
                  <c:v>45027.784722222219</c:v>
                </c:pt>
                <c:pt idx="8003">
                  <c:v>45027.788194444445</c:v>
                </c:pt>
                <c:pt idx="8004">
                  <c:v>45027.791666666664</c:v>
                </c:pt>
                <c:pt idx="8005">
                  <c:v>45027.795138888891</c:v>
                </c:pt>
                <c:pt idx="8006">
                  <c:v>45027.798611111109</c:v>
                </c:pt>
                <c:pt idx="8007">
                  <c:v>45027.802083333336</c:v>
                </c:pt>
                <c:pt idx="8008">
                  <c:v>45027.805555555555</c:v>
                </c:pt>
                <c:pt idx="8009">
                  <c:v>45027.809027777781</c:v>
                </c:pt>
                <c:pt idx="8010">
                  <c:v>45027.8125</c:v>
                </c:pt>
                <c:pt idx="8011">
                  <c:v>45027.815972222219</c:v>
                </c:pt>
                <c:pt idx="8012">
                  <c:v>45027.819444444445</c:v>
                </c:pt>
                <c:pt idx="8013">
                  <c:v>45027.822916666664</c:v>
                </c:pt>
                <c:pt idx="8014">
                  <c:v>45027.826388888891</c:v>
                </c:pt>
                <c:pt idx="8015">
                  <c:v>45027.829861111109</c:v>
                </c:pt>
                <c:pt idx="8016">
                  <c:v>45027.833333333336</c:v>
                </c:pt>
                <c:pt idx="8017">
                  <c:v>45027.836805555555</c:v>
                </c:pt>
                <c:pt idx="8018">
                  <c:v>45027.840277777781</c:v>
                </c:pt>
                <c:pt idx="8019">
                  <c:v>45027.84375</c:v>
                </c:pt>
                <c:pt idx="8020">
                  <c:v>45027.847222222219</c:v>
                </c:pt>
                <c:pt idx="8021">
                  <c:v>45027.850694444445</c:v>
                </c:pt>
                <c:pt idx="8022">
                  <c:v>45027.854166666664</c:v>
                </c:pt>
                <c:pt idx="8023">
                  <c:v>45027.857638888891</c:v>
                </c:pt>
                <c:pt idx="8024">
                  <c:v>45027.861111111109</c:v>
                </c:pt>
                <c:pt idx="8025">
                  <c:v>45027.864583333336</c:v>
                </c:pt>
                <c:pt idx="8026">
                  <c:v>45027.868055555555</c:v>
                </c:pt>
                <c:pt idx="8027">
                  <c:v>45027.871527777781</c:v>
                </c:pt>
                <c:pt idx="8028">
                  <c:v>45027.875</c:v>
                </c:pt>
                <c:pt idx="8029">
                  <c:v>45027.878472222219</c:v>
                </c:pt>
                <c:pt idx="8030">
                  <c:v>45027.881944444445</c:v>
                </c:pt>
                <c:pt idx="8031">
                  <c:v>45027.885416666664</c:v>
                </c:pt>
                <c:pt idx="8032">
                  <c:v>45027.888888888891</c:v>
                </c:pt>
                <c:pt idx="8033">
                  <c:v>45027.892361111109</c:v>
                </c:pt>
                <c:pt idx="8034">
                  <c:v>45027.895833333336</c:v>
                </c:pt>
                <c:pt idx="8035">
                  <c:v>45027.899305555555</c:v>
                </c:pt>
                <c:pt idx="8036">
                  <c:v>45027.902777777781</c:v>
                </c:pt>
                <c:pt idx="8037">
                  <c:v>45027.90625</c:v>
                </c:pt>
                <c:pt idx="8038">
                  <c:v>45027.909722222219</c:v>
                </c:pt>
                <c:pt idx="8039">
                  <c:v>45027.913194444445</c:v>
                </c:pt>
                <c:pt idx="8040">
                  <c:v>45027.916666666664</c:v>
                </c:pt>
                <c:pt idx="8041">
                  <c:v>45027.920138888891</c:v>
                </c:pt>
                <c:pt idx="8042">
                  <c:v>45027.923611111109</c:v>
                </c:pt>
                <c:pt idx="8043">
                  <c:v>45027.927083333336</c:v>
                </c:pt>
                <c:pt idx="8044">
                  <c:v>45027.930555555555</c:v>
                </c:pt>
                <c:pt idx="8045">
                  <c:v>45027.934027777781</c:v>
                </c:pt>
                <c:pt idx="8046">
                  <c:v>45027.9375</c:v>
                </c:pt>
                <c:pt idx="8047">
                  <c:v>45027.940972222219</c:v>
                </c:pt>
                <c:pt idx="8048">
                  <c:v>45027.944444444445</c:v>
                </c:pt>
                <c:pt idx="8049">
                  <c:v>45027.947916666664</c:v>
                </c:pt>
                <c:pt idx="8050">
                  <c:v>45027.951388888891</c:v>
                </c:pt>
                <c:pt idx="8051">
                  <c:v>45027.954861111109</c:v>
                </c:pt>
                <c:pt idx="8052">
                  <c:v>45027.958333333336</c:v>
                </c:pt>
                <c:pt idx="8053">
                  <c:v>45027.961805555555</c:v>
                </c:pt>
                <c:pt idx="8054">
                  <c:v>45027.965277777781</c:v>
                </c:pt>
                <c:pt idx="8055">
                  <c:v>45027.96875</c:v>
                </c:pt>
                <c:pt idx="8056">
                  <c:v>45027.972222222219</c:v>
                </c:pt>
                <c:pt idx="8057">
                  <c:v>45027.975694444445</c:v>
                </c:pt>
                <c:pt idx="8058">
                  <c:v>45027.979166666664</c:v>
                </c:pt>
                <c:pt idx="8059">
                  <c:v>45027.982638888891</c:v>
                </c:pt>
                <c:pt idx="8060">
                  <c:v>45027.986111111109</c:v>
                </c:pt>
                <c:pt idx="8061">
                  <c:v>45027.989583333336</c:v>
                </c:pt>
                <c:pt idx="8062">
                  <c:v>45027.993055555555</c:v>
                </c:pt>
                <c:pt idx="8063">
                  <c:v>45027.996527777781</c:v>
                </c:pt>
                <c:pt idx="8064">
                  <c:v>45028</c:v>
                </c:pt>
                <c:pt idx="8065">
                  <c:v>45028.003472222219</c:v>
                </c:pt>
                <c:pt idx="8066">
                  <c:v>45028.006944444445</c:v>
                </c:pt>
                <c:pt idx="8067">
                  <c:v>45028.010416666664</c:v>
                </c:pt>
                <c:pt idx="8068">
                  <c:v>45028.013888888891</c:v>
                </c:pt>
                <c:pt idx="8069">
                  <c:v>45028.017361111109</c:v>
                </c:pt>
                <c:pt idx="8070">
                  <c:v>45028.020833333336</c:v>
                </c:pt>
                <c:pt idx="8071">
                  <c:v>45028.024305555555</c:v>
                </c:pt>
                <c:pt idx="8072">
                  <c:v>45028.027777777781</c:v>
                </c:pt>
                <c:pt idx="8073">
                  <c:v>45028.03125</c:v>
                </c:pt>
                <c:pt idx="8074">
                  <c:v>45028.034722222219</c:v>
                </c:pt>
                <c:pt idx="8075">
                  <c:v>45028.038194444445</c:v>
                </c:pt>
                <c:pt idx="8076">
                  <c:v>45028.041666666664</c:v>
                </c:pt>
                <c:pt idx="8077">
                  <c:v>45028.045138888891</c:v>
                </c:pt>
                <c:pt idx="8078">
                  <c:v>45028.048611111109</c:v>
                </c:pt>
                <c:pt idx="8079">
                  <c:v>45028.052083333336</c:v>
                </c:pt>
                <c:pt idx="8080">
                  <c:v>45028.055555555555</c:v>
                </c:pt>
                <c:pt idx="8081">
                  <c:v>45028.059027777781</c:v>
                </c:pt>
                <c:pt idx="8082">
                  <c:v>45028.0625</c:v>
                </c:pt>
                <c:pt idx="8083">
                  <c:v>45028.065972222219</c:v>
                </c:pt>
                <c:pt idx="8084">
                  <c:v>45028.069444444445</c:v>
                </c:pt>
                <c:pt idx="8085">
                  <c:v>45028.072916666664</c:v>
                </c:pt>
                <c:pt idx="8086">
                  <c:v>45028.076388888891</c:v>
                </c:pt>
                <c:pt idx="8087">
                  <c:v>45028.079861111109</c:v>
                </c:pt>
                <c:pt idx="8088">
                  <c:v>45028.083333333336</c:v>
                </c:pt>
                <c:pt idx="8089">
                  <c:v>45028.086805555555</c:v>
                </c:pt>
                <c:pt idx="8090">
                  <c:v>45028.090277777781</c:v>
                </c:pt>
                <c:pt idx="8091">
                  <c:v>45028.09375</c:v>
                </c:pt>
                <c:pt idx="8092">
                  <c:v>45028.097222222219</c:v>
                </c:pt>
                <c:pt idx="8093">
                  <c:v>45028.100694444445</c:v>
                </c:pt>
                <c:pt idx="8094">
                  <c:v>45028.104166666664</c:v>
                </c:pt>
                <c:pt idx="8095">
                  <c:v>45028.107638888891</c:v>
                </c:pt>
                <c:pt idx="8096">
                  <c:v>45028.111111111109</c:v>
                </c:pt>
                <c:pt idx="8097">
                  <c:v>45028.114583333336</c:v>
                </c:pt>
                <c:pt idx="8098">
                  <c:v>45028.118055555555</c:v>
                </c:pt>
                <c:pt idx="8099">
                  <c:v>45028.121527777781</c:v>
                </c:pt>
                <c:pt idx="8100">
                  <c:v>45028.125</c:v>
                </c:pt>
                <c:pt idx="8101">
                  <c:v>45028.128472222219</c:v>
                </c:pt>
                <c:pt idx="8102">
                  <c:v>45028.131944444445</c:v>
                </c:pt>
                <c:pt idx="8103">
                  <c:v>45028.135416666664</c:v>
                </c:pt>
                <c:pt idx="8104">
                  <c:v>45028.138888888891</c:v>
                </c:pt>
                <c:pt idx="8105">
                  <c:v>45028.142361111109</c:v>
                </c:pt>
                <c:pt idx="8106">
                  <c:v>45028.145833333336</c:v>
                </c:pt>
                <c:pt idx="8107">
                  <c:v>45028.149305555555</c:v>
                </c:pt>
                <c:pt idx="8108">
                  <c:v>45028.152777777781</c:v>
                </c:pt>
                <c:pt idx="8109">
                  <c:v>45028.15625</c:v>
                </c:pt>
                <c:pt idx="8110">
                  <c:v>45028.159722222219</c:v>
                </c:pt>
                <c:pt idx="8111">
                  <c:v>45028.163194444445</c:v>
                </c:pt>
                <c:pt idx="8112">
                  <c:v>45028.166666666664</c:v>
                </c:pt>
                <c:pt idx="8113">
                  <c:v>45028.170138888891</c:v>
                </c:pt>
                <c:pt idx="8114">
                  <c:v>45028.173611111109</c:v>
                </c:pt>
                <c:pt idx="8115">
                  <c:v>45028.177083333336</c:v>
                </c:pt>
                <c:pt idx="8116">
                  <c:v>45028.180555555555</c:v>
                </c:pt>
                <c:pt idx="8117">
                  <c:v>45028.184027777781</c:v>
                </c:pt>
                <c:pt idx="8118">
                  <c:v>45028.1875</c:v>
                </c:pt>
                <c:pt idx="8119">
                  <c:v>45028.190972222219</c:v>
                </c:pt>
                <c:pt idx="8120">
                  <c:v>45028.194444444445</c:v>
                </c:pt>
                <c:pt idx="8121">
                  <c:v>45028.197916666664</c:v>
                </c:pt>
                <c:pt idx="8122">
                  <c:v>45028.201388888891</c:v>
                </c:pt>
                <c:pt idx="8123">
                  <c:v>45028.204861111109</c:v>
                </c:pt>
                <c:pt idx="8124">
                  <c:v>45028.208333333336</c:v>
                </c:pt>
                <c:pt idx="8125">
                  <c:v>45028.211805555555</c:v>
                </c:pt>
                <c:pt idx="8126">
                  <c:v>45028.215277777781</c:v>
                </c:pt>
                <c:pt idx="8127">
                  <c:v>45028.21875</c:v>
                </c:pt>
                <c:pt idx="8128">
                  <c:v>45028.222222222219</c:v>
                </c:pt>
                <c:pt idx="8129">
                  <c:v>45028.225694444445</c:v>
                </c:pt>
                <c:pt idx="8130">
                  <c:v>45028.229166666664</c:v>
                </c:pt>
                <c:pt idx="8131">
                  <c:v>45028.232638888891</c:v>
                </c:pt>
                <c:pt idx="8132">
                  <c:v>45028.236111111109</c:v>
                </c:pt>
                <c:pt idx="8133">
                  <c:v>45028.239583333336</c:v>
                </c:pt>
                <c:pt idx="8134">
                  <c:v>45028.243055555555</c:v>
                </c:pt>
                <c:pt idx="8135">
                  <c:v>45028.246527777781</c:v>
                </c:pt>
                <c:pt idx="8136">
                  <c:v>45028.25</c:v>
                </c:pt>
                <c:pt idx="8137">
                  <c:v>45028.253472222219</c:v>
                </c:pt>
                <c:pt idx="8138">
                  <c:v>45028.256944444445</c:v>
                </c:pt>
                <c:pt idx="8139">
                  <c:v>45028.260416666664</c:v>
                </c:pt>
                <c:pt idx="8140">
                  <c:v>45028.263888888891</c:v>
                </c:pt>
                <c:pt idx="8141">
                  <c:v>45028.267361111109</c:v>
                </c:pt>
                <c:pt idx="8142">
                  <c:v>45028.270833333336</c:v>
                </c:pt>
                <c:pt idx="8143">
                  <c:v>45028.274305555555</c:v>
                </c:pt>
                <c:pt idx="8144">
                  <c:v>45028.277777777781</c:v>
                </c:pt>
                <c:pt idx="8145">
                  <c:v>45028.28125</c:v>
                </c:pt>
                <c:pt idx="8146">
                  <c:v>45028.284722222219</c:v>
                </c:pt>
                <c:pt idx="8147">
                  <c:v>45028.288194444445</c:v>
                </c:pt>
                <c:pt idx="8148">
                  <c:v>45028.291666666664</c:v>
                </c:pt>
                <c:pt idx="8149">
                  <c:v>45028.295138888891</c:v>
                </c:pt>
                <c:pt idx="8150">
                  <c:v>45028.298611111109</c:v>
                </c:pt>
                <c:pt idx="8151">
                  <c:v>45028.302083333336</c:v>
                </c:pt>
                <c:pt idx="8152">
                  <c:v>45028.305555555555</c:v>
                </c:pt>
                <c:pt idx="8153">
                  <c:v>45028.309027777781</c:v>
                </c:pt>
                <c:pt idx="8154">
                  <c:v>45028.3125</c:v>
                </c:pt>
                <c:pt idx="8155">
                  <c:v>45028.315972222219</c:v>
                </c:pt>
                <c:pt idx="8156">
                  <c:v>45028.319444444445</c:v>
                </c:pt>
                <c:pt idx="8157">
                  <c:v>45028.322916666664</c:v>
                </c:pt>
                <c:pt idx="8158">
                  <c:v>45028.326388888891</c:v>
                </c:pt>
                <c:pt idx="8159">
                  <c:v>45028.329861111109</c:v>
                </c:pt>
                <c:pt idx="8160">
                  <c:v>45028.333333333336</c:v>
                </c:pt>
                <c:pt idx="8161">
                  <c:v>45028.336805555555</c:v>
                </c:pt>
                <c:pt idx="8162">
                  <c:v>45028.340277777781</c:v>
                </c:pt>
                <c:pt idx="8163">
                  <c:v>45028.34375</c:v>
                </c:pt>
                <c:pt idx="8164">
                  <c:v>45028.347222222219</c:v>
                </c:pt>
                <c:pt idx="8165">
                  <c:v>45028.350694444445</c:v>
                </c:pt>
                <c:pt idx="8166">
                  <c:v>45028.354166666664</c:v>
                </c:pt>
                <c:pt idx="8167">
                  <c:v>45028.357638888891</c:v>
                </c:pt>
                <c:pt idx="8168">
                  <c:v>45028.361111111109</c:v>
                </c:pt>
                <c:pt idx="8169">
                  <c:v>45028.364583333336</c:v>
                </c:pt>
                <c:pt idx="8170">
                  <c:v>45028.368055555555</c:v>
                </c:pt>
                <c:pt idx="8171">
                  <c:v>45028.371527777781</c:v>
                </c:pt>
                <c:pt idx="8172">
                  <c:v>45028.375</c:v>
                </c:pt>
                <c:pt idx="8173">
                  <c:v>45028.378472222219</c:v>
                </c:pt>
                <c:pt idx="8174">
                  <c:v>45028.381944444445</c:v>
                </c:pt>
                <c:pt idx="8175">
                  <c:v>45028.385416666664</c:v>
                </c:pt>
                <c:pt idx="8176">
                  <c:v>45028.388888888891</c:v>
                </c:pt>
                <c:pt idx="8177">
                  <c:v>45028.392361111109</c:v>
                </c:pt>
                <c:pt idx="8178">
                  <c:v>45028.395833333336</c:v>
                </c:pt>
                <c:pt idx="8179">
                  <c:v>45028.399305555555</c:v>
                </c:pt>
                <c:pt idx="8180">
                  <c:v>45028.402777777781</c:v>
                </c:pt>
                <c:pt idx="8181">
                  <c:v>45028.40625</c:v>
                </c:pt>
                <c:pt idx="8182">
                  <c:v>45028.409722222219</c:v>
                </c:pt>
                <c:pt idx="8183">
                  <c:v>45028.413194444445</c:v>
                </c:pt>
                <c:pt idx="8184">
                  <c:v>45028.416666666664</c:v>
                </c:pt>
                <c:pt idx="8185">
                  <c:v>45028.420138888891</c:v>
                </c:pt>
                <c:pt idx="8186">
                  <c:v>45028.423611111109</c:v>
                </c:pt>
                <c:pt idx="8187">
                  <c:v>45028.427083333336</c:v>
                </c:pt>
                <c:pt idx="8188">
                  <c:v>45028.430555555555</c:v>
                </c:pt>
                <c:pt idx="8189">
                  <c:v>45028.434027777781</c:v>
                </c:pt>
                <c:pt idx="8190">
                  <c:v>45028.4375</c:v>
                </c:pt>
                <c:pt idx="8191">
                  <c:v>45028.440972222219</c:v>
                </c:pt>
                <c:pt idx="8192">
                  <c:v>45028.444444444445</c:v>
                </c:pt>
                <c:pt idx="8193">
                  <c:v>45028.447916666664</c:v>
                </c:pt>
                <c:pt idx="8194">
                  <c:v>45028.451388888891</c:v>
                </c:pt>
                <c:pt idx="8195">
                  <c:v>45028.454861111109</c:v>
                </c:pt>
                <c:pt idx="8196">
                  <c:v>45028.458333333336</c:v>
                </c:pt>
                <c:pt idx="8197">
                  <c:v>45028.461805555555</c:v>
                </c:pt>
                <c:pt idx="8198">
                  <c:v>45028.465277777781</c:v>
                </c:pt>
                <c:pt idx="8199">
                  <c:v>45028.46875</c:v>
                </c:pt>
                <c:pt idx="8200">
                  <c:v>45028.472222222219</c:v>
                </c:pt>
                <c:pt idx="8201">
                  <c:v>45028.475694444445</c:v>
                </c:pt>
                <c:pt idx="8202">
                  <c:v>45028.479166666664</c:v>
                </c:pt>
                <c:pt idx="8203">
                  <c:v>45028.482638888891</c:v>
                </c:pt>
                <c:pt idx="8204">
                  <c:v>45028.486111111109</c:v>
                </c:pt>
                <c:pt idx="8205">
                  <c:v>45028.489583333336</c:v>
                </c:pt>
                <c:pt idx="8206">
                  <c:v>45028.493055555555</c:v>
                </c:pt>
                <c:pt idx="8207">
                  <c:v>45028.496527777781</c:v>
                </c:pt>
                <c:pt idx="8208">
                  <c:v>45028.5</c:v>
                </c:pt>
                <c:pt idx="8209">
                  <c:v>45028.503472222219</c:v>
                </c:pt>
                <c:pt idx="8210">
                  <c:v>45028.506944444445</c:v>
                </c:pt>
                <c:pt idx="8211">
                  <c:v>45028.510416666664</c:v>
                </c:pt>
                <c:pt idx="8212">
                  <c:v>45028.513888888891</c:v>
                </c:pt>
                <c:pt idx="8213">
                  <c:v>45028.517361111109</c:v>
                </c:pt>
                <c:pt idx="8214">
                  <c:v>45028.520833333336</c:v>
                </c:pt>
                <c:pt idx="8215">
                  <c:v>45028.524305555555</c:v>
                </c:pt>
                <c:pt idx="8216">
                  <c:v>45028.527777777781</c:v>
                </c:pt>
                <c:pt idx="8217">
                  <c:v>45028.53125</c:v>
                </c:pt>
                <c:pt idx="8218">
                  <c:v>45028.534722222219</c:v>
                </c:pt>
                <c:pt idx="8219">
                  <c:v>45028.538194444445</c:v>
                </c:pt>
                <c:pt idx="8220">
                  <c:v>45028.541666666664</c:v>
                </c:pt>
                <c:pt idx="8221">
                  <c:v>45028.545138888891</c:v>
                </c:pt>
                <c:pt idx="8222">
                  <c:v>45028.548611111109</c:v>
                </c:pt>
                <c:pt idx="8223">
                  <c:v>45028.552083333336</c:v>
                </c:pt>
                <c:pt idx="8224">
                  <c:v>45028.555555555555</c:v>
                </c:pt>
                <c:pt idx="8225">
                  <c:v>45028.559027777781</c:v>
                </c:pt>
                <c:pt idx="8226">
                  <c:v>45028.5625</c:v>
                </c:pt>
                <c:pt idx="8227">
                  <c:v>45028.565972222219</c:v>
                </c:pt>
                <c:pt idx="8228">
                  <c:v>45028.569444444445</c:v>
                </c:pt>
                <c:pt idx="8229">
                  <c:v>45028.572916666664</c:v>
                </c:pt>
                <c:pt idx="8230">
                  <c:v>45028.576388888891</c:v>
                </c:pt>
                <c:pt idx="8231">
                  <c:v>45028.579861111109</c:v>
                </c:pt>
                <c:pt idx="8232">
                  <c:v>45028.583333333336</c:v>
                </c:pt>
                <c:pt idx="8233">
                  <c:v>45028.586805555555</c:v>
                </c:pt>
                <c:pt idx="8234">
                  <c:v>45028.590277777781</c:v>
                </c:pt>
                <c:pt idx="8235">
                  <c:v>45028.59375</c:v>
                </c:pt>
                <c:pt idx="8236">
                  <c:v>45028.597222222219</c:v>
                </c:pt>
                <c:pt idx="8237">
                  <c:v>45028.600694444445</c:v>
                </c:pt>
                <c:pt idx="8238">
                  <c:v>45028.604166666664</c:v>
                </c:pt>
                <c:pt idx="8239">
                  <c:v>45028.607638888891</c:v>
                </c:pt>
                <c:pt idx="8240">
                  <c:v>45028.611111111109</c:v>
                </c:pt>
                <c:pt idx="8241">
                  <c:v>45028.614583333336</c:v>
                </c:pt>
                <c:pt idx="8242">
                  <c:v>45028.618055555555</c:v>
                </c:pt>
                <c:pt idx="8243">
                  <c:v>45028.621527777781</c:v>
                </c:pt>
                <c:pt idx="8244">
                  <c:v>45028.625</c:v>
                </c:pt>
                <c:pt idx="8245">
                  <c:v>45028.628472222219</c:v>
                </c:pt>
                <c:pt idx="8246">
                  <c:v>45028.631944444445</c:v>
                </c:pt>
                <c:pt idx="8247">
                  <c:v>45028.635416666664</c:v>
                </c:pt>
                <c:pt idx="8248">
                  <c:v>45028.638888888891</c:v>
                </c:pt>
                <c:pt idx="8249">
                  <c:v>45028.642361111109</c:v>
                </c:pt>
                <c:pt idx="8250">
                  <c:v>45028.645833333336</c:v>
                </c:pt>
                <c:pt idx="8251">
                  <c:v>45028.649305555555</c:v>
                </c:pt>
                <c:pt idx="8252">
                  <c:v>45028.652777777781</c:v>
                </c:pt>
                <c:pt idx="8253">
                  <c:v>45028.65625</c:v>
                </c:pt>
                <c:pt idx="8254">
                  <c:v>45028.659722222219</c:v>
                </c:pt>
                <c:pt idx="8255">
                  <c:v>45028.663194444445</c:v>
                </c:pt>
                <c:pt idx="8256">
                  <c:v>45028.666666666664</c:v>
                </c:pt>
                <c:pt idx="8257">
                  <c:v>45028.670138888891</c:v>
                </c:pt>
                <c:pt idx="8258">
                  <c:v>45028.673611111109</c:v>
                </c:pt>
                <c:pt idx="8259">
                  <c:v>45028.677083333336</c:v>
                </c:pt>
                <c:pt idx="8260">
                  <c:v>45028.680555555555</c:v>
                </c:pt>
                <c:pt idx="8261">
                  <c:v>45028.684027777781</c:v>
                </c:pt>
                <c:pt idx="8262">
                  <c:v>45028.6875</c:v>
                </c:pt>
                <c:pt idx="8263">
                  <c:v>45028.690972222219</c:v>
                </c:pt>
                <c:pt idx="8264">
                  <c:v>45028.694444444445</c:v>
                </c:pt>
                <c:pt idx="8265">
                  <c:v>45028.697916666664</c:v>
                </c:pt>
                <c:pt idx="8266">
                  <c:v>45028.701388888891</c:v>
                </c:pt>
                <c:pt idx="8267">
                  <c:v>45028.704861111109</c:v>
                </c:pt>
                <c:pt idx="8268">
                  <c:v>45028.708333333336</c:v>
                </c:pt>
                <c:pt idx="8269">
                  <c:v>45028.711805555555</c:v>
                </c:pt>
                <c:pt idx="8270">
                  <c:v>45028.715277777781</c:v>
                </c:pt>
                <c:pt idx="8271">
                  <c:v>45028.71875</c:v>
                </c:pt>
                <c:pt idx="8272">
                  <c:v>45028.722222222219</c:v>
                </c:pt>
                <c:pt idx="8273">
                  <c:v>45028.725694444445</c:v>
                </c:pt>
                <c:pt idx="8274">
                  <c:v>45028.729166666664</c:v>
                </c:pt>
                <c:pt idx="8275">
                  <c:v>45028.732638888891</c:v>
                </c:pt>
                <c:pt idx="8276">
                  <c:v>45028.736111111109</c:v>
                </c:pt>
                <c:pt idx="8277">
                  <c:v>45028.739583333336</c:v>
                </c:pt>
                <c:pt idx="8278">
                  <c:v>45028.743055555555</c:v>
                </c:pt>
                <c:pt idx="8279">
                  <c:v>45028.746527777781</c:v>
                </c:pt>
                <c:pt idx="8280">
                  <c:v>45028.75</c:v>
                </c:pt>
                <c:pt idx="8281">
                  <c:v>45028.753472222219</c:v>
                </c:pt>
                <c:pt idx="8282">
                  <c:v>45028.756944444445</c:v>
                </c:pt>
                <c:pt idx="8283">
                  <c:v>45028.760416666664</c:v>
                </c:pt>
                <c:pt idx="8284">
                  <c:v>45028.763888888891</c:v>
                </c:pt>
                <c:pt idx="8285">
                  <c:v>45028.767361111109</c:v>
                </c:pt>
                <c:pt idx="8286">
                  <c:v>45028.770833333336</c:v>
                </c:pt>
                <c:pt idx="8287">
                  <c:v>45028.774305555555</c:v>
                </c:pt>
                <c:pt idx="8288">
                  <c:v>45028.777777777781</c:v>
                </c:pt>
                <c:pt idx="8289">
                  <c:v>45028.78125</c:v>
                </c:pt>
                <c:pt idx="8290">
                  <c:v>45028.784722222219</c:v>
                </c:pt>
                <c:pt idx="8291">
                  <c:v>45028.788194444445</c:v>
                </c:pt>
                <c:pt idx="8292">
                  <c:v>45028.791666666664</c:v>
                </c:pt>
                <c:pt idx="8293">
                  <c:v>45028.795138888891</c:v>
                </c:pt>
                <c:pt idx="8294">
                  <c:v>45028.798611111109</c:v>
                </c:pt>
                <c:pt idx="8295">
                  <c:v>45028.802083333336</c:v>
                </c:pt>
                <c:pt idx="8296">
                  <c:v>45028.805555555555</c:v>
                </c:pt>
                <c:pt idx="8297">
                  <c:v>45028.809027777781</c:v>
                </c:pt>
                <c:pt idx="8298">
                  <c:v>45028.8125</c:v>
                </c:pt>
                <c:pt idx="8299">
                  <c:v>45028.815972222219</c:v>
                </c:pt>
                <c:pt idx="8300">
                  <c:v>45028.819444444445</c:v>
                </c:pt>
                <c:pt idx="8301">
                  <c:v>45028.822916666664</c:v>
                </c:pt>
                <c:pt idx="8302">
                  <c:v>45028.826388888891</c:v>
                </c:pt>
                <c:pt idx="8303">
                  <c:v>45028.829861111109</c:v>
                </c:pt>
                <c:pt idx="8304">
                  <c:v>45028.833333333336</c:v>
                </c:pt>
                <c:pt idx="8305">
                  <c:v>45028.836805555555</c:v>
                </c:pt>
                <c:pt idx="8306">
                  <c:v>45028.840277777781</c:v>
                </c:pt>
                <c:pt idx="8307">
                  <c:v>45028.84375</c:v>
                </c:pt>
                <c:pt idx="8308">
                  <c:v>45028.847222222219</c:v>
                </c:pt>
                <c:pt idx="8309">
                  <c:v>45028.850694444445</c:v>
                </c:pt>
                <c:pt idx="8310">
                  <c:v>45028.854166666664</c:v>
                </c:pt>
                <c:pt idx="8311">
                  <c:v>45028.857638888891</c:v>
                </c:pt>
                <c:pt idx="8312">
                  <c:v>45028.861111111109</c:v>
                </c:pt>
                <c:pt idx="8313">
                  <c:v>45028.864583333336</c:v>
                </c:pt>
                <c:pt idx="8314">
                  <c:v>45028.868055555555</c:v>
                </c:pt>
                <c:pt idx="8315">
                  <c:v>45028.871527777781</c:v>
                </c:pt>
                <c:pt idx="8316">
                  <c:v>45028.875</c:v>
                </c:pt>
                <c:pt idx="8317">
                  <c:v>45028.878472222219</c:v>
                </c:pt>
                <c:pt idx="8318">
                  <c:v>45028.881944444445</c:v>
                </c:pt>
                <c:pt idx="8319">
                  <c:v>45028.885416666664</c:v>
                </c:pt>
                <c:pt idx="8320">
                  <c:v>45028.888888888891</c:v>
                </c:pt>
                <c:pt idx="8321">
                  <c:v>45028.892361111109</c:v>
                </c:pt>
                <c:pt idx="8322">
                  <c:v>45028.895833333336</c:v>
                </c:pt>
                <c:pt idx="8323">
                  <c:v>45028.899305555555</c:v>
                </c:pt>
                <c:pt idx="8324">
                  <c:v>45028.902777777781</c:v>
                </c:pt>
                <c:pt idx="8325">
                  <c:v>45028.90625</c:v>
                </c:pt>
                <c:pt idx="8326">
                  <c:v>45028.909722222219</c:v>
                </c:pt>
                <c:pt idx="8327">
                  <c:v>45028.913194444445</c:v>
                </c:pt>
                <c:pt idx="8328">
                  <c:v>45028.916666666664</c:v>
                </c:pt>
                <c:pt idx="8329">
                  <c:v>45028.920138888891</c:v>
                </c:pt>
                <c:pt idx="8330">
                  <c:v>45028.923611111109</c:v>
                </c:pt>
                <c:pt idx="8331">
                  <c:v>45028.927083333336</c:v>
                </c:pt>
                <c:pt idx="8332">
                  <c:v>45028.930555555555</c:v>
                </c:pt>
                <c:pt idx="8333">
                  <c:v>45028.934027777781</c:v>
                </c:pt>
                <c:pt idx="8334">
                  <c:v>45028.9375</c:v>
                </c:pt>
                <c:pt idx="8335">
                  <c:v>45028.940972222219</c:v>
                </c:pt>
                <c:pt idx="8336">
                  <c:v>45028.944444444445</c:v>
                </c:pt>
                <c:pt idx="8337">
                  <c:v>45028.947916666664</c:v>
                </c:pt>
                <c:pt idx="8338">
                  <c:v>45028.951388888891</c:v>
                </c:pt>
                <c:pt idx="8339">
                  <c:v>45028.954861111109</c:v>
                </c:pt>
                <c:pt idx="8340">
                  <c:v>45028.958333333336</c:v>
                </c:pt>
                <c:pt idx="8341">
                  <c:v>45028.961805555555</c:v>
                </c:pt>
                <c:pt idx="8342">
                  <c:v>45028.965277777781</c:v>
                </c:pt>
                <c:pt idx="8343">
                  <c:v>45028.96875</c:v>
                </c:pt>
                <c:pt idx="8344">
                  <c:v>45028.972222222219</c:v>
                </c:pt>
                <c:pt idx="8345">
                  <c:v>45028.975694444445</c:v>
                </c:pt>
                <c:pt idx="8346">
                  <c:v>45028.979166666664</c:v>
                </c:pt>
                <c:pt idx="8347">
                  <c:v>45028.982638888891</c:v>
                </c:pt>
                <c:pt idx="8348">
                  <c:v>45028.986111111109</c:v>
                </c:pt>
                <c:pt idx="8349">
                  <c:v>45028.989583333336</c:v>
                </c:pt>
                <c:pt idx="8350">
                  <c:v>45028.993055555555</c:v>
                </c:pt>
                <c:pt idx="8351">
                  <c:v>45028.996527777781</c:v>
                </c:pt>
                <c:pt idx="8352">
                  <c:v>45029</c:v>
                </c:pt>
                <c:pt idx="8353">
                  <c:v>45029.003472222219</c:v>
                </c:pt>
                <c:pt idx="8354">
                  <c:v>45029.006944444445</c:v>
                </c:pt>
                <c:pt idx="8355">
                  <c:v>45029.010416666664</c:v>
                </c:pt>
                <c:pt idx="8356">
                  <c:v>45029.013888888891</c:v>
                </c:pt>
                <c:pt idx="8357">
                  <c:v>45029.017361111109</c:v>
                </c:pt>
                <c:pt idx="8358">
                  <c:v>45029.020833333336</c:v>
                </c:pt>
                <c:pt idx="8359">
                  <c:v>45029.024305555555</c:v>
                </c:pt>
                <c:pt idx="8360">
                  <c:v>45029.027777777781</c:v>
                </c:pt>
                <c:pt idx="8361">
                  <c:v>45029.03125</c:v>
                </c:pt>
                <c:pt idx="8362">
                  <c:v>45029.034722222219</c:v>
                </c:pt>
                <c:pt idx="8363">
                  <c:v>45029.038194444445</c:v>
                </c:pt>
                <c:pt idx="8364">
                  <c:v>45029.041666666664</c:v>
                </c:pt>
                <c:pt idx="8365">
                  <c:v>45029.045138888891</c:v>
                </c:pt>
                <c:pt idx="8366">
                  <c:v>45029.048611111109</c:v>
                </c:pt>
                <c:pt idx="8367">
                  <c:v>45029.052083333336</c:v>
                </c:pt>
                <c:pt idx="8368">
                  <c:v>45029.055555555555</c:v>
                </c:pt>
                <c:pt idx="8369">
                  <c:v>45029.059027777781</c:v>
                </c:pt>
                <c:pt idx="8370">
                  <c:v>45029.0625</c:v>
                </c:pt>
                <c:pt idx="8371">
                  <c:v>45029.065972222219</c:v>
                </c:pt>
                <c:pt idx="8372">
                  <c:v>45029.069444444445</c:v>
                </c:pt>
                <c:pt idx="8373">
                  <c:v>45029.072916666664</c:v>
                </c:pt>
                <c:pt idx="8374">
                  <c:v>45029.076388888891</c:v>
                </c:pt>
                <c:pt idx="8375">
                  <c:v>45029.079861111109</c:v>
                </c:pt>
                <c:pt idx="8376">
                  <c:v>45029.083333333336</c:v>
                </c:pt>
                <c:pt idx="8377">
                  <c:v>45029.086805555555</c:v>
                </c:pt>
                <c:pt idx="8378">
                  <c:v>45029.090277777781</c:v>
                </c:pt>
                <c:pt idx="8379">
                  <c:v>45029.09375</c:v>
                </c:pt>
                <c:pt idx="8380">
                  <c:v>45029.097222222219</c:v>
                </c:pt>
                <c:pt idx="8381">
                  <c:v>45029.100694444445</c:v>
                </c:pt>
                <c:pt idx="8382">
                  <c:v>45029.104166666664</c:v>
                </c:pt>
                <c:pt idx="8383">
                  <c:v>45029.107638888891</c:v>
                </c:pt>
                <c:pt idx="8384">
                  <c:v>45029.111111111109</c:v>
                </c:pt>
                <c:pt idx="8385">
                  <c:v>45029.114583333336</c:v>
                </c:pt>
                <c:pt idx="8386">
                  <c:v>45029.118055555555</c:v>
                </c:pt>
                <c:pt idx="8387">
                  <c:v>45029.121527777781</c:v>
                </c:pt>
                <c:pt idx="8388">
                  <c:v>45029.125</c:v>
                </c:pt>
                <c:pt idx="8389">
                  <c:v>45029.128472222219</c:v>
                </c:pt>
                <c:pt idx="8390">
                  <c:v>45029.131944444445</c:v>
                </c:pt>
                <c:pt idx="8391">
                  <c:v>45029.135416666664</c:v>
                </c:pt>
                <c:pt idx="8392">
                  <c:v>45029.138888888891</c:v>
                </c:pt>
                <c:pt idx="8393">
                  <c:v>45029.142361111109</c:v>
                </c:pt>
                <c:pt idx="8394">
                  <c:v>45029.145833333336</c:v>
                </c:pt>
                <c:pt idx="8395">
                  <c:v>45029.149305555555</c:v>
                </c:pt>
                <c:pt idx="8396">
                  <c:v>45029.152777777781</c:v>
                </c:pt>
                <c:pt idx="8397">
                  <c:v>45029.15625</c:v>
                </c:pt>
                <c:pt idx="8398">
                  <c:v>45029.159722222219</c:v>
                </c:pt>
                <c:pt idx="8399">
                  <c:v>45029.163194444445</c:v>
                </c:pt>
                <c:pt idx="8400">
                  <c:v>45029.166666666664</c:v>
                </c:pt>
                <c:pt idx="8401">
                  <c:v>45029.170138888891</c:v>
                </c:pt>
                <c:pt idx="8402">
                  <c:v>45029.173611111109</c:v>
                </c:pt>
                <c:pt idx="8403">
                  <c:v>45029.177083333336</c:v>
                </c:pt>
                <c:pt idx="8404">
                  <c:v>45029.180555555555</c:v>
                </c:pt>
                <c:pt idx="8405">
                  <c:v>45029.184027777781</c:v>
                </c:pt>
                <c:pt idx="8406">
                  <c:v>45029.1875</c:v>
                </c:pt>
                <c:pt idx="8407">
                  <c:v>45029.190972222219</c:v>
                </c:pt>
                <c:pt idx="8408">
                  <c:v>45029.194444444445</c:v>
                </c:pt>
                <c:pt idx="8409">
                  <c:v>45029.197916666664</c:v>
                </c:pt>
                <c:pt idx="8410">
                  <c:v>45029.201388888891</c:v>
                </c:pt>
                <c:pt idx="8411">
                  <c:v>45029.204861111109</c:v>
                </c:pt>
                <c:pt idx="8412">
                  <c:v>45029.208333333336</c:v>
                </c:pt>
                <c:pt idx="8413">
                  <c:v>45029.211805555555</c:v>
                </c:pt>
                <c:pt idx="8414">
                  <c:v>45029.215277777781</c:v>
                </c:pt>
                <c:pt idx="8415">
                  <c:v>45029.21875</c:v>
                </c:pt>
                <c:pt idx="8416">
                  <c:v>45029.222222222219</c:v>
                </c:pt>
                <c:pt idx="8417">
                  <c:v>45029.225694444445</c:v>
                </c:pt>
                <c:pt idx="8418">
                  <c:v>45029.229166666664</c:v>
                </c:pt>
                <c:pt idx="8419">
                  <c:v>45029.232638888891</c:v>
                </c:pt>
                <c:pt idx="8420">
                  <c:v>45029.236111111109</c:v>
                </c:pt>
                <c:pt idx="8421">
                  <c:v>45029.239583333336</c:v>
                </c:pt>
                <c:pt idx="8422">
                  <c:v>45029.243055555555</c:v>
                </c:pt>
                <c:pt idx="8423">
                  <c:v>45029.246527777781</c:v>
                </c:pt>
                <c:pt idx="8424">
                  <c:v>45029.25</c:v>
                </c:pt>
                <c:pt idx="8425">
                  <c:v>45029.253472222219</c:v>
                </c:pt>
                <c:pt idx="8426">
                  <c:v>45029.256944444445</c:v>
                </c:pt>
                <c:pt idx="8427">
                  <c:v>45029.260416666664</c:v>
                </c:pt>
                <c:pt idx="8428">
                  <c:v>45029.263888888891</c:v>
                </c:pt>
                <c:pt idx="8429">
                  <c:v>45029.267361111109</c:v>
                </c:pt>
                <c:pt idx="8430">
                  <c:v>45029.270833333336</c:v>
                </c:pt>
                <c:pt idx="8431">
                  <c:v>45029.274305555555</c:v>
                </c:pt>
                <c:pt idx="8432">
                  <c:v>45029.277777777781</c:v>
                </c:pt>
                <c:pt idx="8433">
                  <c:v>45029.28125</c:v>
                </c:pt>
                <c:pt idx="8434">
                  <c:v>45029.284722222219</c:v>
                </c:pt>
                <c:pt idx="8435">
                  <c:v>45029.288194444445</c:v>
                </c:pt>
                <c:pt idx="8436">
                  <c:v>45029.291666666664</c:v>
                </c:pt>
                <c:pt idx="8437">
                  <c:v>45029.295138888891</c:v>
                </c:pt>
                <c:pt idx="8438">
                  <c:v>45029.298611111109</c:v>
                </c:pt>
                <c:pt idx="8439">
                  <c:v>45029.302083333336</c:v>
                </c:pt>
                <c:pt idx="8440">
                  <c:v>45029.305555555555</c:v>
                </c:pt>
                <c:pt idx="8441">
                  <c:v>45029.309027777781</c:v>
                </c:pt>
                <c:pt idx="8442">
                  <c:v>45029.3125</c:v>
                </c:pt>
                <c:pt idx="8443">
                  <c:v>45029.315972222219</c:v>
                </c:pt>
                <c:pt idx="8444">
                  <c:v>45029.319444444445</c:v>
                </c:pt>
                <c:pt idx="8445">
                  <c:v>45029.322916666664</c:v>
                </c:pt>
                <c:pt idx="8446">
                  <c:v>45029.326388888891</c:v>
                </c:pt>
                <c:pt idx="8447">
                  <c:v>45029.329861111109</c:v>
                </c:pt>
                <c:pt idx="8448">
                  <c:v>45029.333333333336</c:v>
                </c:pt>
                <c:pt idx="8449">
                  <c:v>45029.336805555555</c:v>
                </c:pt>
                <c:pt idx="8450">
                  <c:v>45029.340277777781</c:v>
                </c:pt>
                <c:pt idx="8451">
                  <c:v>45029.34375</c:v>
                </c:pt>
                <c:pt idx="8452">
                  <c:v>45029.347222222219</c:v>
                </c:pt>
                <c:pt idx="8453">
                  <c:v>45029.350694444445</c:v>
                </c:pt>
                <c:pt idx="8454">
                  <c:v>45029.354166666664</c:v>
                </c:pt>
                <c:pt idx="8455">
                  <c:v>45029.357638888891</c:v>
                </c:pt>
                <c:pt idx="8456">
                  <c:v>45029.361111111109</c:v>
                </c:pt>
                <c:pt idx="8457">
                  <c:v>45029.364583333336</c:v>
                </c:pt>
                <c:pt idx="8458">
                  <c:v>45029.368055555555</c:v>
                </c:pt>
                <c:pt idx="8459">
                  <c:v>45029.371527777781</c:v>
                </c:pt>
                <c:pt idx="8460">
                  <c:v>45029.375</c:v>
                </c:pt>
                <c:pt idx="8461">
                  <c:v>45029.378472222219</c:v>
                </c:pt>
                <c:pt idx="8462">
                  <c:v>45029.381944444445</c:v>
                </c:pt>
                <c:pt idx="8463">
                  <c:v>45029.385416666664</c:v>
                </c:pt>
                <c:pt idx="8464">
                  <c:v>45029.388888888891</c:v>
                </c:pt>
                <c:pt idx="8465">
                  <c:v>45029.392361111109</c:v>
                </c:pt>
                <c:pt idx="8466">
                  <c:v>45029.395833333336</c:v>
                </c:pt>
                <c:pt idx="8467">
                  <c:v>45029.399305555555</c:v>
                </c:pt>
                <c:pt idx="8468">
                  <c:v>45029.402777777781</c:v>
                </c:pt>
                <c:pt idx="8469">
                  <c:v>45029.40625</c:v>
                </c:pt>
                <c:pt idx="8470">
                  <c:v>45029.409722222219</c:v>
                </c:pt>
                <c:pt idx="8471">
                  <c:v>45029.413194444445</c:v>
                </c:pt>
                <c:pt idx="8472">
                  <c:v>45029.416666666664</c:v>
                </c:pt>
                <c:pt idx="8473">
                  <c:v>45029.420138888891</c:v>
                </c:pt>
                <c:pt idx="8474">
                  <c:v>45029.423611111109</c:v>
                </c:pt>
                <c:pt idx="8475">
                  <c:v>45029.427083333336</c:v>
                </c:pt>
                <c:pt idx="8476">
                  <c:v>45029.430555555555</c:v>
                </c:pt>
                <c:pt idx="8477">
                  <c:v>45029.434027777781</c:v>
                </c:pt>
                <c:pt idx="8478">
                  <c:v>45029.4375</c:v>
                </c:pt>
                <c:pt idx="8479">
                  <c:v>45029.440972222219</c:v>
                </c:pt>
                <c:pt idx="8480">
                  <c:v>45029.444444444445</c:v>
                </c:pt>
                <c:pt idx="8481">
                  <c:v>45029.447916666664</c:v>
                </c:pt>
                <c:pt idx="8482">
                  <c:v>45029.451388888891</c:v>
                </c:pt>
                <c:pt idx="8483">
                  <c:v>45029.454861111109</c:v>
                </c:pt>
                <c:pt idx="8484">
                  <c:v>45029.458333333336</c:v>
                </c:pt>
                <c:pt idx="8485">
                  <c:v>45029.461805555555</c:v>
                </c:pt>
                <c:pt idx="8486">
                  <c:v>45029.465277777781</c:v>
                </c:pt>
                <c:pt idx="8487">
                  <c:v>45029.46875</c:v>
                </c:pt>
                <c:pt idx="8488">
                  <c:v>45029.472222222219</c:v>
                </c:pt>
                <c:pt idx="8489">
                  <c:v>45029.475694444445</c:v>
                </c:pt>
                <c:pt idx="8490">
                  <c:v>45029.479166666664</c:v>
                </c:pt>
                <c:pt idx="8491">
                  <c:v>45029.482638888891</c:v>
                </c:pt>
                <c:pt idx="8492">
                  <c:v>45029.486111111109</c:v>
                </c:pt>
                <c:pt idx="8493">
                  <c:v>45029.489583333336</c:v>
                </c:pt>
                <c:pt idx="8494">
                  <c:v>45029.493055555555</c:v>
                </c:pt>
                <c:pt idx="8495">
                  <c:v>45029.496527777781</c:v>
                </c:pt>
                <c:pt idx="8496">
                  <c:v>45029.5</c:v>
                </c:pt>
                <c:pt idx="8497">
                  <c:v>45029.503472222219</c:v>
                </c:pt>
                <c:pt idx="8498">
                  <c:v>45029.506944444445</c:v>
                </c:pt>
                <c:pt idx="8499">
                  <c:v>45029.510416666664</c:v>
                </c:pt>
                <c:pt idx="8500">
                  <c:v>45029.513888888891</c:v>
                </c:pt>
                <c:pt idx="8501">
                  <c:v>45029.517361111109</c:v>
                </c:pt>
                <c:pt idx="8502">
                  <c:v>45029.520833333336</c:v>
                </c:pt>
                <c:pt idx="8503">
                  <c:v>45029.524305555555</c:v>
                </c:pt>
                <c:pt idx="8504">
                  <c:v>45029.527777777781</c:v>
                </c:pt>
                <c:pt idx="8505">
                  <c:v>45029.53125</c:v>
                </c:pt>
                <c:pt idx="8506">
                  <c:v>45029.534722222219</c:v>
                </c:pt>
                <c:pt idx="8507">
                  <c:v>45029.538194444445</c:v>
                </c:pt>
                <c:pt idx="8508">
                  <c:v>45029.541666666664</c:v>
                </c:pt>
                <c:pt idx="8509">
                  <c:v>45029.545138888891</c:v>
                </c:pt>
                <c:pt idx="8510">
                  <c:v>45029.548611111109</c:v>
                </c:pt>
                <c:pt idx="8511">
                  <c:v>45029.552083333336</c:v>
                </c:pt>
                <c:pt idx="8512">
                  <c:v>45029.555555555555</c:v>
                </c:pt>
                <c:pt idx="8513">
                  <c:v>45029.559027777781</c:v>
                </c:pt>
                <c:pt idx="8514">
                  <c:v>45029.5625</c:v>
                </c:pt>
                <c:pt idx="8515">
                  <c:v>45029.565972222219</c:v>
                </c:pt>
                <c:pt idx="8516">
                  <c:v>45029.569444444445</c:v>
                </c:pt>
                <c:pt idx="8517">
                  <c:v>45029.572916666664</c:v>
                </c:pt>
                <c:pt idx="8518">
                  <c:v>45029.576388888891</c:v>
                </c:pt>
                <c:pt idx="8519">
                  <c:v>45029.579861111109</c:v>
                </c:pt>
                <c:pt idx="8520">
                  <c:v>45029.583333333336</c:v>
                </c:pt>
                <c:pt idx="8521">
                  <c:v>45029.586805555555</c:v>
                </c:pt>
                <c:pt idx="8522">
                  <c:v>45029.590277777781</c:v>
                </c:pt>
                <c:pt idx="8523">
                  <c:v>45029.59375</c:v>
                </c:pt>
                <c:pt idx="8524">
                  <c:v>45029.597222222219</c:v>
                </c:pt>
                <c:pt idx="8525">
                  <c:v>45029.600694444445</c:v>
                </c:pt>
                <c:pt idx="8526">
                  <c:v>45029.604166666664</c:v>
                </c:pt>
                <c:pt idx="8527">
                  <c:v>45029.607638888891</c:v>
                </c:pt>
                <c:pt idx="8528">
                  <c:v>45029.611111111109</c:v>
                </c:pt>
                <c:pt idx="8529">
                  <c:v>45029.614583333336</c:v>
                </c:pt>
                <c:pt idx="8530">
                  <c:v>45029.618055555555</c:v>
                </c:pt>
                <c:pt idx="8531">
                  <c:v>45029.621527777781</c:v>
                </c:pt>
                <c:pt idx="8532">
                  <c:v>45029.625</c:v>
                </c:pt>
                <c:pt idx="8533">
                  <c:v>45029.628472222219</c:v>
                </c:pt>
                <c:pt idx="8534">
                  <c:v>45029.631944444445</c:v>
                </c:pt>
                <c:pt idx="8535">
                  <c:v>45029.635416666664</c:v>
                </c:pt>
                <c:pt idx="8536">
                  <c:v>45029.638888888891</c:v>
                </c:pt>
                <c:pt idx="8537">
                  <c:v>45029.642361111109</c:v>
                </c:pt>
                <c:pt idx="8538">
                  <c:v>45029.645833333336</c:v>
                </c:pt>
                <c:pt idx="8539">
                  <c:v>45029.649305555555</c:v>
                </c:pt>
                <c:pt idx="8540">
                  <c:v>45029.652777777781</c:v>
                </c:pt>
                <c:pt idx="8541">
                  <c:v>45029.65625</c:v>
                </c:pt>
                <c:pt idx="8542">
                  <c:v>45029.659722222219</c:v>
                </c:pt>
                <c:pt idx="8543">
                  <c:v>45029.663194444445</c:v>
                </c:pt>
                <c:pt idx="8544">
                  <c:v>45029.666666666664</c:v>
                </c:pt>
                <c:pt idx="8545">
                  <c:v>45029.670138888891</c:v>
                </c:pt>
                <c:pt idx="8546">
                  <c:v>45029.673611111109</c:v>
                </c:pt>
                <c:pt idx="8547">
                  <c:v>45029.677083333336</c:v>
                </c:pt>
                <c:pt idx="8548">
                  <c:v>45029.680555555555</c:v>
                </c:pt>
                <c:pt idx="8549">
                  <c:v>45029.684027777781</c:v>
                </c:pt>
                <c:pt idx="8550">
                  <c:v>45029.6875</c:v>
                </c:pt>
                <c:pt idx="8551">
                  <c:v>45029.690972222219</c:v>
                </c:pt>
                <c:pt idx="8552">
                  <c:v>45029.694444444445</c:v>
                </c:pt>
                <c:pt idx="8553">
                  <c:v>45029.697916666664</c:v>
                </c:pt>
                <c:pt idx="8554">
                  <c:v>45029.701388888891</c:v>
                </c:pt>
                <c:pt idx="8555">
                  <c:v>45029.704861111109</c:v>
                </c:pt>
                <c:pt idx="8556">
                  <c:v>45029.708333333336</c:v>
                </c:pt>
                <c:pt idx="8557">
                  <c:v>45029.711805555555</c:v>
                </c:pt>
                <c:pt idx="8558">
                  <c:v>45029.715277777781</c:v>
                </c:pt>
                <c:pt idx="8559">
                  <c:v>45029.71875</c:v>
                </c:pt>
                <c:pt idx="8560">
                  <c:v>45029.722222222219</c:v>
                </c:pt>
                <c:pt idx="8561">
                  <c:v>45029.725694444445</c:v>
                </c:pt>
                <c:pt idx="8562">
                  <c:v>45029.729166666664</c:v>
                </c:pt>
                <c:pt idx="8563">
                  <c:v>45029.732638888891</c:v>
                </c:pt>
                <c:pt idx="8564">
                  <c:v>45029.736111111109</c:v>
                </c:pt>
                <c:pt idx="8565">
                  <c:v>45029.739583333336</c:v>
                </c:pt>
                <c:pt idx="8566">
                  <c:v>45029.743055555555</c:v>
                </c:pt>
                <c:pt idx="8567">
                  <c:v>45029.746527777781</c:v>
                </c:pt>
                <c:pt idx="8568">
                  <c:v>45029.75</c:v>
                </c:pt>
                <c:pt idx="8569">
                  <c:v>45029.753472222219</c:v>
                </c:pt>
                <c:pt idx="8570">
                  <c:v>45029.756944444445</c:v>
                </c:pt>
                <c:pt idx="8571">
                  <c:v>45029.760416666664</c:v>
                </c:pt>
                <c:pt idx="8572">
                  <c:v>45029.763888888891</c:v>
                </c:pt>
                <c:pt idx="8573">
                  <c:v>45029.767361111109</c:v>
                </c:pt>
                <c:pt idx="8574">
                  <c:v>45029.770833333336</c:v>
                </c:pt>
                <c:pt idx="8575">
                  <c:v>45029.774305555555</c:v>
                </c:pt>
                <c:pt idx="8576">
                  <c:v>45029.777777777781</c:v>
                </c:pt>
                <c:pt idx="8577">
                  <c:v>45029.78125</c:v>
                </c:pt>
                <c:pt idx="8578">
                  <c:v>45029.784722222219</c:v>
                </c:pt>
                <c:pt idx="8579">
                  <c:v>45029.788194444445</c:v>
                </c:pt>
                <c:pt idx="8580">
                  <c:v>45029.791666666664</c:v>
                </c:pt>
                <c:pt idx="8581">
                  <c:v>45029.795138888891</c:v>
                </c:pt>
                <c:pt idx="8582">
                  <c:v>45029.798611111109</c:v>
                </c:pt>
                <c:pt idx="8583">
                  <c:v>45029.802083333336</c:v>
                </c:pt>
                <c:pt idx="8584">
                  <c:v>45029.805555555555</c:v>
                </c:pt>
                <c:pt idx="8585">
                  <c:v>45029.809027777781</c:v>
                </c:pt>
                <c:pt idx="8586">
                  <c:v>45029.8125</c:v>
                </c:pt>
                <c:pt idx="8587">
                  <c:v>45029.815972222219</c:v>
                </c:pt>
                <c:pt idx="8588">
                  <c:v>45029.819444444445</c:v>
                </c:pt>
                <c:pt idx="8589">
                  <c:v>45029.822916666664</c:v>
                </c:pt>
                <c:pt idx="8590">
                  <c:v>45029.826388888891</c:v>
                </c:pt>
                <c:pt idx="8591">
                  <c:v>45029.829861111109</c:v>
                </c:pt>
                <c:pt idx="8592">
                  <c:v>45029.833333333336</c:v>
                </c:pt>
                <c:pt idx="8593">
                  <c:v>45029.836805555555</c:v>
                </c:pt>
                <c:pt idx="8594">
                  <c:v>45029.840277777781</c:v>
                </c:pt>
                <c:pt idx="8595">
                  <c:v>45029.84375</c:v>
                </c:pt>
                <c:pt idx="8596">
                  <c:v>45029.847222222219</c:v>
                </c:pt>
                <c:pt idx="8597">
                  <c:v>45029.850694444445</c:v>
                </c:pt>
                <c:pt idx="8598">
                  <c:v>45029.854166666664</c:v>
                </c:pt>
                <c:pt idx="8599">
                  <c:v>45029.857638888891</c:v>
                </c:pt>
                <c:pt idx="8600">
                  <c:v>45029.861111111109</c:v>
                </c:pt>
                <c:pt idx="8601">
                  <c:v>45029.864583333336</c:v>
                </c:pt>
                <c:pt idx="8602">
                  <c:v>45029.868055555555</c:v>
                </c:pt>
                <c:pt idx="8603">
                  <c:v>45029.871527777781</c:v>
                </c:pt>
                <c:pt idx="8604">
                  <c:v>45029.875</c:v>
                </c:pt>
                <c:pt idx="8605">
                  <c:v>45029.878472222219</c:v>
                </c:pt>
                <c:pt idx="8606">
                  <c:v>45029.881944444445</c:v>
                </c:pt>
                <c:pt idx="8607">
                  <c:v>45029.885416666664</c:v>
                </c:pt>
                <c:pt idx="8608">
                  <c:v>45029.888888888891</c:v>
                </c:pt>
                <c:pt idx="8609">
                  <c:v>45029.892361111109</c:v>
                </c:pt>
                <c:pt idx="8610">
                  <c:v>45029.895833333336</c:v>
                </c:pt>
                <c:pt idx="8611">
                  <c:v>45029.899305555555</c:v>
                </c:pt>
                <c:pt idx="8612">
                  <c:v>45029.902777777781</c:v>
                </c:pt>
                <c:pt idx="8613">
                  <c:v>45029.90625</c:v>
                </c:pt>
                <c:pt idx="8614">
                  <c:v>45029.909722222219</c:v>
                </c:pt>
                <c:pt idx="8615">
                  <c:v>45029.913194444445</c:v>
                </c:pt>
                <c:pt idx="8616">
                  <c:v>45029.916666666664</c:v>
                </c:pt>
                <c:pt idx="8617">
                  <c:v>45029.920138888891</c:v>
                </c:pt>
                <c:pt idx="8618">
                  <c:v>45029.923611111109</c:v>
                </c:pt>
                <c:pt idx="8619">
                  <c:v>45029.927083333336</c:v>
                </c:pt>
                <c:pt idx="8620">
                  <c:v>45029.930555555555</c:v>
                </c:pt>
                <c:pt idx="8621">
                  <c:v>45029.934027777781</c:v>
                </c:pt>
                <c:pt idx="8622">
                  <c:v>45029.9375</c:v>
                </c:pt>
                <c:pt idx="8623">
                  <c:v>45029.940972222219</c:v>
                </c:pt>
                <c:pt idx="8624">
                  <c:v>45029.944444444445</c:v>
                </c:pt>
                <c:pt idx="8625">
                  <c:v>45029.947916666664</c:v>
                </c:pt>
                <c:pt idx="8626">
                  <c:v>45029.951388888891</c:v>
                </c:pt>
                <c:pt idx="8627">
                  <c:v>45029.954861111109</c:v>
                </c:pt>
                <c:pt idx="8628">
                  <c:v>45029.958333333336</c:v>
                </c:pt>
                <c:pt idx="8629">
                  <c:v>45029.961805555555</c:v>
                </c:pt>
                <c:pt idx="8630">
                  <c:v>45029.965277777781</c:v>
                </c:pt>
                <c:pt idx="8631">
                  <c:v>45029.96875</c:v>
                </c:pt>
                <c:pt idx="8632">
                  <c:v>45029.972222222219</c:v>
                </c:pt>
                <c:pt idx="8633">
                  <c:v>45029.975694444445</c:v>
                </c:pt>
                <c:pt idx="8634">
                  <c:v>45029.979166666664</c:v>
                </c:pt>
                <c:pt idx="8635">
                  <c:v>45029.982638888891</c:v>
                </c:pt>
                <c:pt idx="8636">
                  <c:v>45029.986111111109</c:v>
                </c:pt>
                <c:pt idx="8637">
                  <c:v>45029.989583333336</c:v>
                </c:pt>
                <c:pt idx="8638">
                  <c:v>45029.993055555555</c:v>
                </c:pt>
                <c:pt idx="8639">
                  <c:v>45029.996527777781</c:v>
                </c:pt>
                <c:pt idx="8640">
                  <c:v>45030</c:v>
                </c:pt>
                <c:pt idx="8641">
                  <c:v>45030.003472222219</c:v>
                </c:pt>
                <c:pt idx="8642">
                  <c:v>45030.006944444445</c:v>
                </c:pt>
                <c:pt idx="8643">
                  <c:v>45030.010416666664</c:v>
                </c:pt>
                <c:pt idx="8644">
                  <c:v>45030.013888888891</c:v>
                </c:pt>
                <c:pt idx="8645">
                  <c:v>45030.017361111109</c:v>
                </c:pt>
                <c:pt idx="8646">
                  <c:v>45030.020833333336</c:v>
                </c:pt>
                <c:pt idx="8647">
                  <c:v>45030.024305555555</c:v>
                </c:pt>
                <c:pt idx="8648">
                  <c:v>45030.027777777781</c:v>
                </c:pt>
                <c:pt idx="8649">
                  <c:v>45030.03125</c:v>
                </c:pt>
                <c:pt idx="8650">
                  <c:v>45030.034722222219</c:v>
                </c:pt>
                <c:pt idx="8651">
                  <c:v>45030.038194444445</c:v>
                </c:pt>
                <c:pt idx="8652">
                  <c:v>45030.041666666664</c:v>
                </c:pt>
                <c:pt idx="8653">
                  <c:v>45030.045138888891</c:v>
                </c:pt>
                <c:pt idx="8654">
                  <c:v>45030.048611111109</c:v>
                </c:pt>
                <c:pt idx="8655">
                  <c:v>45030.052083333336</c:v>
                </c:pt>
                <c:pt idx="8656">
                  <c:v>45030.055555555555</c:v>
                </c:pt>
                <c:pt idx="8657">
                  <c:v>45030.059027777781</c:v>
                </c:pt>
                <c:pt idx="8658">
                  <c:v>45030.0625</c:v>
                </c:pt>
                <c:pt idx="8659">
                  <c:v>45030.065972222219</c:v>
                </c:pt>
                <c:pt idx="8660">
                  <c:v>45030.069444444445</c:v>
                </c:pt>
                <c:pt idx="8661">
                  <c:v>45030.072916666664</c:v>
                </c:pt>
                <c:pt idx="8662">
                  <c:v>45030.076388888891</c:v>
                </c:pt>
                <c:pt idx="8663">
                  <c:v>45030.079861111109</c:v>
                </c:pt>
                <c:pt idx="8664">
                  <c:v>45030.083333333336</c:v>
                </c:pt>
                <c:pt idx="8665">
                  <c:v>45030.086805555555</c:v>
                </c:pt>
                <c:pt idx="8666">
                  <c:v>45030.090277777781</c:v>
                </c:pt>
                <c:pt idx="8667">
                  <c:v>45030.09375</c:v>
                </c:pt>
                <c:pt idx="8668">
                  <c:v>45030.097222222219</c:v>
                </c:pt>
                <c:pt idx="8669">
                  <c:v>45030.100694444445</c:v>
                </c:pt>
                <c:pt idx="8670">
                  <c:v>45030.104166666664</c:v>
                </c:pt>
                <c:pt idx="8671">
                  <c:v>45030.107638888891</c:v>
                </c:pt>
                <c:pt idx="8672">
                  <c:v>45030.111111111109</c:v>
                </c:pt>
                <c:pt idx="8673">
                  <c:v>45030.114583333336</c:v>
                </c:pt>
                <c:pt idx="8674">
                  <c:v>45030.118055555555</c:v>
                </c:pt>
                <c:pt idx="8675">
                  <c:v>45030.121527777781</c:v>
                </c:pt>
                <c:pt idx="8676">
                  <c:v>45030.125</c:v>
                </c:pt>
                <c:pt idx="8677">
                  <c:v>45030.128472222219</c:v>
                </c:pt>
                <c:pt idx="8678">
                  <c:v>45030.131944444445</c:v>
                </c:pt>
                <c:pt idx="8679">
                  <c:v>45030.135416666664</c:v>
                </c:pt>
                <c:pt idx="8680">
                  <c:v>45030.138888888891</c:v>
                </c:pt>
                <c:pt idx="8681">
                  <c:v>45030.142361111109</c:v>
                </c:pt>
                <c:pt idx="8682">
                  <c:v>45030.145833333336</c:v>
                </c:pt>
                <c:pt idx="8683">
                  <c:v>45030.149305555555</c:v>
                </c:pt>
                <c:pt idx="8684">
                  <c:v>45030.152777777781</c:v>
                </c:pt>
                <c:pt idx="8685">
                  <c:v>45030.15625</c:v>
                </c:pt>
                <c:pt idx="8686">
                  <c:v>45030.159722222219</c:v>
                </c:pt>
                <c:pt idx="8687">
                  <c:v>45030.163194444445</c:v>
                </c:pt>
                <c:pt idx="8688">
                  <c:v>45030.166666666664</c:v>
                </c:pt>
                <c:pt idx="8689">
                  <c:v>45030.170138888891</c:v>
                </c:pt>
                <c:pt idx="8690">
                  <c:v>45030.173611111109</c:v>
                </c:pt>
                <c:pt idx="8691">
                  <c:v>45030.177083333336</c:v>
                </c:pt>
                <c:pt idx="8692">
                  <c:v>45030.180555555555</c:v>
                </c:pt>
                <c:pt idx="8693">
                  <c:v>45030.184027777781</c:v>
                </c:pt>
                <c:pt idx="8694">
                  <c:v>45030.1875</c:v>
                </c:pt>
                <c:pt idx="8695">
                  <c:v>45030.190972222219</c:v>
                </c:pt>
                <c:pt idx="8696">
                  <c:v>45030.194444444445</c:v>
                </c:pt>
                <c:pt idx="8697">
                  <c:v>45030.197916666664</c:v>
                </c:pt>
                <c:pt idx="8698">
                  <c:v>45030.201388888891</c:v>
                </c:pt>
                <c:pt idx="8699">
                  <c:v>45030.204861111109</c:v>
                </c:pt>
                <c:pt idx="8700">
                  <c:v>45030.208333333336</c:v>
                </c:pt>
                <c:pt idx="8701">
                  <c:v>45030.211805555555</c:v>
                </c:pt>
                <c:pt idx="8702">
                  <c:v>45030.215277777781</c:v>
                </c:pt>
                <c:pt idx="8703">
                  <c:v>45030.21875</c:v>
                </c:pt>
                <c:pt idx="8704">
                  <c:v>45030.222222222219</c:v>
                </c:pt>
                <c:pt idx="8705">
                  <c:v>45030.225694444445</c:v>
                </c:pt>
                <c:pt idx="8706">
                  <c:v>45030.229166666664</c:v>
                </c:pt>
                <c:pt idx="8707">
                  <c:v>45030.232638888891</c:v>
                </c:pt>
                <c:pt idx="8708">
                  <c:v>45030.236111111109</c:v>
                </c:pt>
                <c:pt idx="8709">
                  <c:v>45030.239583333336</c:v>
                </c:pt>
                <c:pt idx="8710">
                  <c:v>45030.243055555555</c:v>
                </c:pt>
                <c:pt idx="8711">
                  <c:v>45030.246527777781</c:v>
                </c:pt>
                <c:pt idx="8712">
                  <c:v>45030.25</c:v>
                </c:pt>
                <c:pt idx="8713">
                  <c:v>45030.253472222219</c:v>
                </c:pt>
                <c:pt idx="8714">
                  <c:v>45030.256944444445</c:v>
                </c:pt>
                <c:pt idx="8715">
                  <c:v>45030.260416666664</c:v>
                </c:pt>
                <c:pt idx="8716">
                  <c:v>45030.263888888891</c:v>
                </c:pt>
                <c:pt idx="8717">
                  <c:v>45030.267361111109</c:v>
                </c:pt>
                <c:pt idx="8718">
                  <c:v>45030.270833333336</c:v>
                </c:pt>
                <c:pt idx="8719">
                  <c:v>45030.274305555555</c:v>
                </c:pt>
                <c:pt idx="8720">
                  <c:v>45030.277777777781</c:v>
                </c:pt>
                <c:pt idx="8721">
                  <c:v>45030.28125</c:v>
                </c:pt>
                <c:pt idx="8722">
                  <c:v>45030.284722222219</c:v>
                </c:pt>
                <c:pt idx="8723">
                  <c:v>45030.288194444445</c:v>
                </c:pt>
                <c:pt idx="8724">
                  <c:v>45030.291666666664</c:v>
                </c:pt>
                <c:pt idx="8725">
                  <c:v>45030.295138888891</c:v>
                </c:pt>
                <c:pt idx="8726">
                  <c:v>45030.298611111109</c:v>
                </c:pt>
                <c:pt idx="8727">
                  <c:v>45030.302083333336</c:v>
                </c:pt>
                <c:pt idx="8728">
                  <c:v>45030.305555555555</c:v>
                </c:pt>
                <c:pt idx="8729">
                  <c:v>45030.309027777781</c:v>
                </c:pt>
                <c:pt idx="8730">
                  <c:v>45030.3125</c:v>
                </c:pt>
                <c:pt idx="8731">
                  <c:v>45030.315972222219</c:v>
                </c:pt>
                <c:pt idx="8732">
                  <c:v>45030.319444444445</c:v>
                </c:pt>
                <c:pt idx="8733">
                  <c:v>45030.322916666664</c:v>
                </c:pt>
                <c:pt idx="8734">
                  <c:v>45030.326388888891</c:v>
                </c:pt>
                <c:pt idx="8735">
                  <c:v>45030.329861111109</c:v>
                </c:pt>
                <c:pt idx="8736">
                  <c:v>45030.333333333336</c:v>
                </c:pt>
                <c:pt idx="8737">
                  <c:v>45030.336805555555</c:v>
                </c:pt>
                <c:pt idx="8738">
                  <c:v>45030.340277777781</c:v>
                </c:pt>
                <c:pt idx="8739">
                  <c:v>45030.34375</c:v>
                </c:pt>
                <c:pt idx="8740">
                  <c:v>45030.347222222219</c:v>
                </c:pt>
                <c:pt idx="8741">
                  <c:v>45030.350694444445</c:v>
                </c:pt>
                <c:pt idx="8742">
                  <c:v>45030.354166666664</c:v>
                </c:pt>
                <c:pt idx="8743">
                  <c:v>45030.357638888891</c:v>
                </c:pt>
                <c:pt idx="8744">
                  <c:v>45030.361111111109</c:v>
                </c:pt>
                <c:pt idx="8745">
                  <c:v>45030.364583333336</c:v>
                </c:pt>
                <c:pt idx="8746">
                  <c:v>45030.368055555555</c:v>
                </c:pt>
                <c:pt idx="8747">
                  <c:v>45030.371527777781</c:v>
                </c:pt>
                <c:pt idx="8748">
                  <c:v>45030.375</c:v>
                </c:pt>
                <c:pt idx="8749">
                  <c:v>45030.378472222219</c:v>
                </c:pt>
                <c:pt idx="8750">
                  <c:v>45030.381944444445</c:v>
                </c:pt>
                <c:pt idx="8751">
                  <c:v>45030.385416666664</c:v>
                </c:pt>
                <c:pt idx="8752">
                  <c:v>45030.388888888891</c:v>
                </c:pt>
                <c:pt idx="8753">
                  <c:v>45030.392361111109</c:v>
                </c:pt>
                <c:pt idx="8754">
                  <c:v>45030.395833333336</c:v>
                </c:pt>
                <c:pt idx="8755">
                  <c:v>45030.399305555555</c:v>
                </c:pt>
                <c:pt idx="8756">
                  <c:v>45030.402777777781</c:v>
                </c:pt>
                <c:pt idx="8757">
                  <c:v>45030.40625</c:v>
                </c:pt>
                <c:pt idx="8758">
                  <c:v>45030.409722222219</c:v>
                </c:pt>
                <c:pt idx="8759">
                  <c:v>45030.413194444445</c:v>
                </c:pt>
                <c:pt idx="8760">
                  <c:v>45030.416666666664</c:v>
                </c:pt>
                <c:pt idx="8761">
                  <c:v>45030.420138888891</c:v>
                </c:pt>
                <c:pt idx="8762">
                  <c:v>45030.423611111109</c:v>
                </c:pt>
                <c:pt idx="8763">
                  <c:v>45030.427083333336</c:v>
                </c:pt>
                <c:pt idx="8764">
                  <c:v>45030.430555555555</c:v>
                </c:pt>
                <c:pt idx="8765">
                  <c:v>45030.434027777781</c:v>
                </c:pt>
                <c:pt idx="8766">
                  <c:v>45030.4375</c:v>
                </c:pt>
                <c:pt idx="8767">
                  <c:v>45030.440972222219</c:v>
                </c:pt>
                <c:pt idx="8768">
                  <c:v>45030.444444444445</c:v>
                </c:pt>
                <c:pt idx="8769">
                  <c:v>45030.447916666664</c:v>
                </c:pt>
                <c:pt idx="8770">
                  <c:v>45030.451388888891</c:v>
                </c:pt>
                <c:pt idx="8771">
                  <c:v>45030.454861111109</c:v>
                </c:pt>
                <c:pt idx="8772">
                  <c:v>45030.458333333336</c:v>
                </c:pt>
                <c:pt idx="8773">
                  <c:v>45030.461805555555</c:v>
                </c:pt>
                <c:pt idx="8774">
                  <c:v>45030.465277777781</c:v>
                </c:pt>
                <c:pt idx="8775">
                  <c:v>45030.46875</c:v>
                </c:pt>
                <c:pt idx="8776">
                  <c:v>45030.472222222219</c:v>
                </c:pt>
                <c:pt idx="8777">
                  <c:v>45030.475694444445</c:v>
                </c:pt>
                <c:pt idx="8778">
                  <c:v>45030.479166666664</c:v>
                </c:pt>
                <c:pt idx="8779">
                  <c:v>45030.482638888891</c:v>
                </c:pt>
                <c:pt idx="8780">
                  <c:v>45030.486111111109</c:v>
                </c:pt>
                <c:pt idx="8781">
                  <c:v>45030.489583333336</c:v>
                </c:pt>
                <c:pt idx="8782">
                  <c:v>45030.493055555555</c:v>
                </c:pt>
                <c:pt idx="8783">
                  <c:v>45030.496527777781</c:v>
                </c:pt>
                <c:pt idx="8784">
                  <c:v>45030.5</c:v>
                </c:pt>
                <c:pt idx="8785">
                  <c:v>45030.503472222219</c:v>
                </c:pt>
                <c:pt idx="8786">
                  <c:v>45030.506944444445</c:v>
                </c:pt>
                <c:pt idx="8787">
                  <c:v>45030.510416666664</c:v>
                </c:pt>
                <c:pt idx="8788">
                  <c:v>45030.513888888891</c:v>
                </c:pt>
                <c:pt idx="8789">
                  <c:v>45030.517361111109</c:v>
                </c:pt>
                <c:pt idx="8790">
                  <c:v>45030.520833333336</c:v>
                </c:pt>
                <c:pt idx="8791">
                  <c:v>45030.524305555555</c:v>
                </c:pt>
                <c:pt idx="8792">
                  <c:v>45030.527777777781</c:v>
                </c:pt>
                <c:pt idx="8793">
                  <c:v>45030.53125</c:v>
                </c:pt>
                <c:pt idx="8794">
                  <c:v>45030.534722222219</c:v>
                </c:pt>
                <c:pt idx="8795">
                  <c:v>45030.538194444445</c:v>
                </c:pt>
                <c:pt idx="8796">
                  <c:v>45030.541666666664</c:v>
                </c:pt>
                <c:pt idx="8797">
                  <c:v>45030.545138888891</c:v>
                </c:pt>
                <c:pt idx="8798">
                  <c:v>45030.548611111109</c:v>
                </c:pt>
                <c:pt idx="8799">
                  <c:v>45030.552083333336</c:v>
                </c:pt>
                <c:pt idx="8800">
                  <c:v>45030.555555555555</c:v>
                </c:pt>
                <c:pt idx="8801">
                  <c:v>45030.559027777781</c:v>
                </c:pt>
                <c:pt idx="8802">
                  <c:v>45030.5625</c:v>
                </c:pt>
                <c:pt idx="8803">
                  <c:v>45030.565972222219</c:v>
                </c:pt>
                <c:pt idx="8804">
                  <c:v>45030.569444444445</c:v>
                </c:pt>
                <c:pt idx="8805">
                  <c:v>45030.572916666664</c:v>
                </c:pt>
                <c:pt idx="8806">
                  <c:v>45030.576388888891</c:v>
                </c:pt>
                <c:pt idx="8807">
                  <c:v>45030.579861111109</c:v>
                </c:pt>
                <c:pt idx="8808">
                  <c:v>45030.583333333336</c:v>
                </c:pt>
                <c:pt idx="8809">
                  <c:v>45030.586805555555</c:v>
                </c:pt>
                <c:pt idx="8810">
                  <c:v>45030.590277777781</c:v>
                </c:pt>
                <c:pt idx="8811">
                  <c:v>45030.59375</c:v>
                </c:pt>
                <c:pt idx="8812">
                  <c:v>45030.597222222219</c:v>
                </c:pt>
                <c:pt idx="8813">
                  <c:v>45030.600694444445</c:v>
                </c:pt>
                <c:pt idx="8814">
                  <c:v>45030.604166666664</c:v>
                </c:pt>
                <c:pt idx="8815">
                  <c:v>45030.607638888891</c:v>
                </c:pt>
                <c:pt idx="8816">
                  <c:v>45030.611111111109</c:v>
                </c:pt>
                <c:pt idx="8817">
                  <c:v>45030.614583333336</c:v>
                </c:pt>
                <c:pt idx="8818">
                  <c:v>45030.618055555555</c:v>
                </c:pt>
                <c:pt idx="8819">
                  <c:v>45030.621527777781</c:v>
                </c:pt>
                <c:pt idx="8820">
                  <c:v>45030.625</c:v>
                </c:pt>
                <c:pt idx="8821">
                  <c:v>45030.628472222219</c:v>
                </c:pt>
                <c:pt idx="8822">
                  <c:v>45030.631944444445</c:v>
                </c:pt>
                <c:pt idx="8823">
                  <c:v>45030.635416666664</c:v>
                </c:pt>
                <c:pt idx="8824">
                  <c:v>45030.638888888891</c:v>
                </c:pt>
                <c:pt idx="8825">
                  <c:v>45030.642361111109</c:v>
                </c:pt>
                <c:pt idx="8826">
                  <c:v>45030.645833333336</c:v>
                </c:pt>
                <c:pt idx="8827">
                  <c:v>45030.649305555555</c:v>
                </c:pt>
                <c:pt idx="8828">
                  <c:v>45030.652777777781</c:v>
                </c:pt>
                <c:pt idx="8829">
                  <c:v>45030.65625</c:v>
                </c:pt>
                <c:pt idx="8830">
                  <c:v>45030.659722222219</c:v>
                </c:pt>
                <c:pt idx="8831">
                  <c:v>45030.663194444445</c:v>
                </c:pt>
                <c:pt idx="8832">
                  <c:v>45030.666666666664</c:v>
                </c:pt>
                <c:pt idx="8833">
                  <c:v>45030.670138888891</c:v>
                </c:pt>
                <c:pt idx="8834">
                  <c:v>45030.673611111109</c:v>
                </c:pt>
                <c:pt idx="8835">
                  <c:v>45030.677083333336</c:v>
                </c:pt>
                <c:pt idx="8836">
                  <c:v>45030.680555555555</c:v>
                </c:pt>
                <c:pt idx="8837">
                  <c:v>45030.684027777781</c:v>
                </c:pt>
                <c:pt idx="8838">
                  <c:v>45030.6875</c:v>
                </c:pt>
                <c:pt idx="8839">
                  <c:v>45030.690972222219</c:v>
                </c:pt>
                <c:pt idx="8840">
                  <c:v>45030.694444444445</c:v>
                </c:pt>
                <c:pt idx="8841">
                  <c:v>45030.697916666664</c:v>
                </c:pt>
                <c:pt idx="8842">
                  <c:v>45030.701388888891</c:v>
                </c:pt>
                <c:pt idx="8843">
                  <c:v>45030.704861111109</c:v>
                </c:pt>
                <c:pt idx="8844">
                  <c:v>45030.708333333336</c:v>
                </c:pt>
                <c:pt idx="8845">
                  <c:v>45030.711805555555</c:v>
                </c:pt>
                <c:pt idx="8846">
                  <c:v>45030.715277777781</c:v>
                </c:pt>
                <c:pt idx="8847">
                  <c:v>45030.71875</c:v>
                </c:pt>
                <c:pt idx="8848">
                  <c:v>45030.722222222219</c:v>
                </c:pt>
                <c:pt idx="8849">
                  <c:v>45030.725694444445</c:v>
                </c:pt>
                <c:pt idx="8850">
                  <c:v>45030.729166666664</c:v>
                </c:pt>
                <c:pt idx="8851">
                  <c:v>45030.732638888891</c:v>
                </c:pt>
                <c:pt idx="8852">
                  <c:v>45030.736111111109</c:v>
                </c:pt>
                <c:pt idx="8853">
                  <c:v>45030.739583333336</c:v>
                </c:pt>
                <c:pt idx="8854">
                  <c:v>45030.743055555555</c:v>
                </c:pt>
                <c:pt idx="8855">
                  <c:v>45030.746527777781</c:v>
                </c:pt>
                <c:pt idx="8856">
                  <c:v>45030.75</c:v>
                </c:pt>
                <c:pt idx="8857">
                  <c:v>45030.753472222219</c:v>
                </c:pt>
                <c:pt idx="8858">
                  <c:v>45030.756944444445</c:v>
                </c:pt>
                <c:pt idx="8859">
                  <c:v>45030.760416666664</c:v>
                </c:pt>
                <c:pt idx="8860">
                  <c:v>45030.763888888891</c:v>
                </c:pt>
                <c:pt idx="8861">
                  <c:v>45030.767361111109</c:v>
                </c:pt>
                <c:pt idx="8862">
                  <c:v>45030.770833333336</c:v>
                </c:pt>
                <c:pt idx="8863">
                  <c:v>45030.774305555555</c:v>
                </c:pt>
                <c:pt idx="8864">
                  <c:v>45030.777777777781</c:v>
                </c:pt>
                <c:pt idx="8865">
                  <c:v>45030.78125</c:v>
                </c:pt>
                <c:pt idx="8866">
                  <c:v>45030.784722222219</c:v>
                </c:pt>
                <c:pt idx="8867">
                  <c:v>45030.788194444445</c:v>
                </c:pt>
                <c:pt idx="8868">
                  <c:v>45030.791666666664</c:v>
                </c:pt>
                <c:pt idx="8869">
                  <c:v>45030.795138888891</c:v>
                </c:pt>
                <c:pt idx="8870">
                  <c:v>45030.798611111109</c:v>
                </c:pt>
                <c:pt idx="8871">
                  <c:v>45030.802083333336</c:v>
                </c:pt>
                <c:pt idx="8872">
                  <c:v>45030.805555555555</c:v>
                </c:pt>
                <c:pt idx="8873">
                  <c:v>45030.809027777781</c:v>
                </c:pt>
                <c:pt idx="8874">
                  <c:v>45030.8125</c:v>
                </c:pt>
                <c:pt idx="8875">
                  <c:v>45030.815972222219</c:v>
                </c:pt>
                <c:pt idx="8876">
                  <c:v>45030.819444444445</c:v>
                </c:pt>
                <c:pt idx="8877">
                  <c:v>45030.822916666664</c:v>
                </c:pt>
                <c:pt idx="8878">
                  <c:v>45030.826388888891</c:v>
                </c:pt>
                <c:pt idx="8879">
                  <c:v>45030.829861111109</c:v>
                </c:pt>
                <c:pt idx="8880">
                  <c:v>45030.833333333336</c:v>
                </c:pt>
                <c:pt idx="8881">
                  <c:v>45030.836805555555</c:v>
                </c:pt>
                <c:pt idx="8882">
                  <c:v>45030.840277777781</c:v>
                </c:pt>
                <c:pt idx="8883">
                  <c:v>45030.84375</c:v>
                </c:pt>
                <c:pt idx="8884">
                  <c:v>45030.847222222219</c:v>
                </c:pt>
                <c:pt idx="8885">
                  <c:v>45030.850694444445</c:v>
                </c:pt>
                <c:pt idx="8886">
                  <c:v>45030.854166666664</c:v>
                </c:pt>
                <c:pt idx="8887">
                  <c:v>45030.857638888891</c:v>
                </c:pt>
                <c:pt idx="8888">
                  <c:v>45030.861111111109</c:v>
                </c:pt>
                <c:pt idx="8889">
                  <c:v>45030.864583333336</c:v>
                </c:pt>
                <c:pt idx="8890">
                  <c:v>45030.868055555555</c:v>
                </c:pt>
                <c:pt idx="8891">
                  <c:v>45030.871527777781</c:v>
                </c:pt>
                <c:pt idx="8892">
                  <c:v>45030.875</c:v>
                </c:pt>
                <c:pt idx="8893">
                  <c:v>45030.878472222219</c:v>
                </c:pt>
                <c:pt idx="8894">
                  <c:v>45030.881944444445</c:v>
                </c:pt>
                <c:pt idx="8895">
                  <c:v>45030.885416666664</c:v>
                </c:pt>
                <c:pt idx="8896">
                  <c:v>45030.888888888891</c:v>
                </c:pt>
                <c:pt idx="8897">
                  <c:v>45030.892361111109</c:v>
                </c:pt>
                <c:pt idx="8898">
                  <c:v>45030.895833333336</c:v>
                </c:pt>
                <c:pt idx="8899">
                  <c:v>45030.899305555555</c:v>
                </c:pt>
                <c:pt idx="8900">
                  <c:v>45030.902777777781</c:v>
                </c:pt>
                <c:pt idx="8901">
                  <c:v>45030.90625</c:v>
                </c:pt>
                <c:pt idx="8902">
                  <c:v>45030.909722222219</c:v>
                </c:pt>
                <c:pt idx="8903">
                  <c:v>45030.913194444445</c:v>
                </c:pt>
                <c:pt idx="8904">
                  <c:v>45030.916666666664</c:v>
                </c:pt>
                <c:pt idx="8905">
                  <c:v>45030.920138888891</c:v>
                </c:pt>
                <c:pt idx="8906">
                  <c:v>45030.923611111109</c:v>
                </c:pt>
                <c:pt idx="8907">
                  <c:v>45030.927083333336</c:v>
                </c:pt>
                <c:pt idx="8908">
                  <c:v>45030.930555555555</c:v>
                </c:pt>
                <c:pt idx="8909">
                  <c:v>45030.934027777781</c:v>
                </c:pt>
                <c:pt idx="8910">
                  <c:v>45030.9375</c:v>
                </c:pt>
                <c:pt idx="8911">
                  <c:v>45030.940972222219</c:v>
                </c:pt>
                <c:pt idx="8912">
                  <c:v>45030.944444444445</c:v>
                </c:pt>
                <c:pt idx="8913">
                  <c:v>45030.947916666664</c:v>
                </c:pt>
                <c:pt idx="8914">
                  <c:v>45030.951388888891</c:v>
                </c:pt>
                <c:pt idx="8915">
                  <c:v>45030.954861111109</c:v>
                </c:pt>
                <c:pt idx="8916">
                  <c:v>45030.958333333336</c:v>
                </c:pt>
                <c:pt idx="8917">
                  <c:v>45030.961805555555</c:v>
                </c:pt>
                <c:pt idx="8918">
                  <c:v>45030.965277777781</c:v>
                </c:pt>
                <c:pt idx="8919">
                  <c:v>45030.96875</c:v>
                </c:pt>
                <c:pt idx="8920">
                  <c:v>45030.972222222219</c:v>
                </c:pt>
                <c:pt idx="8921">
                  <c:v>45030.975694444445</c:v>
                </c:pt>
                <c:pt idx="8922">
                  <c:v>45030.979166666664</c:v>
                </c:pt>
                <c:pt idx="8923">
                  <c:v>45030.982638888891</c:v>
                </c:pt>
                <c:pt idx="8924">
                  <c:v>45030.986111111109</c:v>
                </c:pt>
                <c:pt idx="8925">
                  <c:v>45030.989583333336</c:v>
                </c:pt>
                <c:pt idx="8926">
                  <c:v>45030.993055555555</c:v>
                </c:pt>
                <c:pt idx="8927">
                  <c:v>45030.996527777781</c:v>
                </c:pt>
                <c:pt idx="8928">
                  <c:v>45031</c:v>
                </c:pt>
                <c:pt idx="8929">
                  <c:v>45031.003472222219</c:v>
                </c:pt>
                <c:pt idx="8930">
                  <c:v>45031.006944444445</c:v>
                </c:pt>
                <c:pt idx="8931">
                  <c:v>45031.010416666664</c:v>
                </c:pt>
                <c:pt idx="8932">
                  <c:v>45031.013888888891</c:v>
                </c:pt>
                <c:pt idx="8933">
                  <c:v>45031.017361111109</c:v>
                </c:pt>
                <c:pt idx="8934">
                  <c:v>45031.020833333336</c:v>
                </c:pt>
                <c:pt idx="8935">
                  <c:v>45031.024305555555</c:v>
                </c:pt>
                <c:pt idx="8936">
                  <c:v>45031.027777777781</c:v>
                </c:pt>
                <c:pt idx="8937">
                  <c:v>45031.03125</c:v>
                </c:pt>
                <c:pt idx="8938">
                  <c:v>45031.034722222219</c:v>
                </c:pt>
                <c:pt idx="8939">
                  <c:v>45031.038194444445</c:v>
                </c:pt>
                <c:pt idx="8940">
                  <c:v>45031.041666666664</c:v>
                </c:pt>
                <c:pt idx="8941">
                  <c:v>45031.045138888891</c:v>
                </c:pt>
                <c:pt idx="8942">
                  <c:v>45031.048611111109</c:v>
                </c:pt>
                <c:pt idx="8943">
                  <c:v>45031.052083333336</c:v>
                </c:pt>
                <c:pt idx="8944">
                  <c:v>45031.055555555555</c:v>
                </c:pt>
                <c:pt idx="8945">
                  <c:v>45031.059027777781</c:v>
                </c:pt>
                <c:pt idx="8946">
                  <c:v>45031.0625</c:v>
                </c:pt>
                <c:pt idx="8947">
                  <c:v>45031.065972222219</c:v>
                </c:pt>
                <c:pt idx="8948">
                  <c:v>45031.069444444445</c:v>
                </c:pt>
                <c:pt idx="8949">
                  <c:v>45031.072916666664</c:v>
                </c:pt>
                <c:pt idx="8950">
                  <c:v>45031.076388888891</c:v>
                </c:pt>
                <c:pt idx="8951">
                  <c:v>45031.079861111109</c:v>
                </c:pt>
                <c:pt idx="8952">
                  <c:v>45031.083333333336</c:v>
                </c:pt>
                <c:pt idx="8953">
                  <c:v>45031.086805555555</c:v>
                </c:pt>
                <c:pt idx="8954">
                  <c:v>45031.090277777781</c:v>
                </c:pt>
                <c:pt idx="8955">
                  <c:v>45031.09375</c:v>
                </c:pt>
                <c:pt idx="8956">
                  <c:v>45031.097222222219</c:v>
                </c:pt>
                <c:pt idx="8957">
                  <c:v>45031.100694444445</c:v>
                </c:pt>
                <c:pt idx="8958">
                  <c:v>45031.104166666664</c:v>
                </c:pt>
                <c:pt idx="8959">
                  <c:v>45031.107638888891</c:v>
                </c:pt>
                <c:pt idx="8960">
                  <c:v>45031.111111111109</c:v>
                </c:pt>
                <c:pt idx="8961">
                  <c:v>45031.114583333336</c:v>
                </c:pt>
                <c:pt idx="8962">
                  <c:v>45031.118055555555</c:v>
                </c:pt>
                <c:pt idx="8963">
                  <c:v>45031.121527777781</c:v>
                </c:pt>
                <c:pt idx="8964">
                  <c:v>45031.125</c:v>
                </c:pt>
                <c:pt idx="8965">
                  <c:v>45031.128472222219</c:v>
                </c:pt>
                <c:pt idx="8966">
                  <c:v>45031.131944444445</c:v>
                </c:pt>
                <c:pt idx="8967">
                  <c:v>45031.135416666664</c:v>
                </c:pt>
                <c:pt idx="8968">
                  <c:v>45031.138888888891</c:v>
                </c:pt>
                <c:pt idx="8969">
                  <c:v>45031.142361111109</c:v>
                </c:pt>
                <c:pt idx="8970">
                  <c:v>45031.145833333336</c:v>
                </c:pt>
                <c:pt idx="8971">
                  <c:v>45031.149305555555</c:v>
                </c:pt>
                <c:pt idx="8972">
                  <c:v>45031.152777777781</c:v>
                </c:pt>
                <c:pt idx="8973">
                  <c:v>45031.15625</c:v>
                </c:pt>
                <c:pt idx="8974">
                  <c:v>45031.159722222219</c:v>
                </c:pt>
                <c:pt idx="8975">
                  <c:v>45031.163194444445</c:v>
                </c:pt>
                <c:pt idx="8976">
                  <c:v>45031.166666666664</c:v>
                </c:pt>
                <c:pt idx="8977">
                  <c:v>45031.170138888891</c:v>
                </c:pt>
                <c:pt idx="8978">
                  <c:v>45031.173611111109</c:v>
                </c:pt>
                <c:pt idx="8979">
                  <c:v>45031.177083333336</c:v>
                </c:pt>
                <c:pt idx="8980">
                  <c:v>45031.180555555555</c:v>
                </c:pt>
                <c:pt idx="8981">
                  <c:v>45031.184027777781</c:v>
                </c:pt>
                <c:pt idx="8982">
                  <c:v>45031.1875</c:v>
                </c:pt>
                <c:pt idx="8983">
                  <c:v>45031.190972222219</c:v>
                </c:pt>
                <c:pt idx="8984">
                  <c:v>45031.194444444445</c:v>
                </c:pt>
                <c:pt idx="8985">
                  <c:v>45031.197916666664</c:v>
                </c:pt>
                <c:pt idx="8986">
                  <c:v>45031.201388888891</c:v>
                </c:pt>
                <c:pt idx="8987">
                  <c:v>45031.204861111109</c:v>
                </c:pt>
                <c:pt idx="8988">
                  <c:v>45031.208333333336</c:v>
                </c:pt>
                <c:pt idx="8989">
                  <c:v>45031.211805555555</c:v>
                </c:pt>
                <c:pt idx="8990">
                  <c:v>45031.215277777781</c:v>
                </c:pt>
                <c:pt idx="8991">
                  <c:v>45031.21875</c:v>
                </c:pt>
                <c:pt idx="8992">
                  <c:v>45031.222222222219</c:v>
                </c:pt>
                <c:pt idx="8993">
                  <c:v>45031.225694444445</c:v>
                </c:pt>
                <c:pt idx="8994">
                  <c:v>45031.229166666664</c:v>
                </c:pt>
                <c:pt idx="8995">
                  <c:v>45031.232638888891</c:v>
                </c:pt>
                <c:pt idx="8996">
                  <c:v>45031.236111111109</c:v>
                </c:pt>
                <c:pt idx="8997">
                  <c:v>45031.239583333336</c:v>
                </c:pt>
                <c:pt idx="8998">
                  <c:v>45031.243055555555</c:v>
                </c:pt>
                <c:pt idx="8999">
                  <c:v>45031.246527777781</c:v>
                </c:pt>
                <c:pt idx="9000">
                  <c:v>45031.25</c:v>
                </c:pt>
                <c:pt idx="9001">
                  <c:v>45031.253472222219</c:v>
                </c:pt>
                <c:pt idx="9002">
                  <c:v>45031.256944444445</c:v>
                </c:pt>
                <c:pt idx="9003">
                  <c:v>45031.260416666664</c:v>
                </c:pt>
                <c:pt idx="9004">
                  <c:v>45031.263888888891</c:v>
                </c:pt>
                <c:pt idx="9005">
                  <c:v>45031.267361111109</c:v>
                </c:pt>
                <c:pt idx="9006">
                  <c:v>45031.270833333336</c:v>
                </c:pt>
                <c:pt idx="9007">
                  <c:v>45031.274305555555</c:v>
                </c:pt>
                <c:pt idx="9008">
                  <c:v>45031.277777777781</c:v>
                </c:pt>
                <c:pt idx="9009">
                  <c:v>45031.28125</c:v>
                </c:pt>
                <c:pt idx="9010">
                  <c:v>45031.284722222219</c:v>
                </c:pt>
                <c:pt idx="9011">
                  <c:v>45031.288194444445</c:v>
                </c:pt>
                <c:pt idx="9012">
                  <c:v>45031.291666666664</c:v>
                </c:pt>
                <c:pt idx="9013">
                  <c:v>45031.295138888891</c:v>
                </c:pt>
                <c:pt idx="9014">
                  <c:v>45031.298611111109</c:v>
                </c:pt>
                <c:pt idx="9015">
                  <c:v>45031.302083333336</c:v>
                </c:pt>
                <c:pt idx="9016">
                  <c:v>45031.305555555555</c:v>
                </c:pt>
                <c:pt idx="9017">
                  <c:v>45031.309027777781</c:v>
                </c:pt>
                <c:pt idx="9018">
                  <c:v>45031.3125</c:v>
                </c:pt>
                <c:pt idx="9019">
                  <c:v>45031.315972222219</c:v>
                </c:pt>
                <c:pt idx="9020">
                  <c:v>45031.319444444445</c:v>
                </c:pt>
                <c:pt idx="9021">
                  <c:v>45031.322916666664</c:v>
                </c:pt>
                <c:pt idx="9022">
                  <c:v>45031.326388888891</c:v>
                </c:pt>
                <c:pt idx="9023">
                  <c:v>45031.329861111109</c:v>
                </c:pt>
                <c:pt idx="9024">
                  <c:v>45031.333333333336</c:v>
                </c:pt>
                <c:pt idx="9025">
                  <c:v>45031.336805555555</c:v>
                </c:pt>
                <c:pt idx="9026">
                  <c:v>45031.340277777781</c:v>
                </c:pt>
                <c:pt idx="9027">
                  <c:v>45031.34375</c:v>
                </c:pt>
                <c:pt idx="9028">
                  <c:v>45031.347222222219</c:v>
                </c:pt>
                <c:pt idx="9029">
                  <c:v>45031.350694444445</c:v>
                </c:pt>
                <c:pt idx="9030">
                  <c:v>45031.354166666664</c:v>
                </c:pt>
                <c:pt idx="9031">
                  <c:v>45031.357638888891</c:v>
                </c:pt>
                <c:pt idx="9032">
                  <c:v>45031.361111111109</c:v>
                </c:pt>
                <c:pt idx="9033">
                  <c:v>45031.364583333336</c:v>
                </c:pt>
                <c:pt idx="9034">
                  <c:v>45031.368055555555</c:v>
                </c:pt>
                <c:pt idx="9035">
                  <c:v>45031.371527777781</c:v>
                </c:pt>
                <c:pt idx="9036">
                  <c:v>45031.375</c:v>
                </c:pt>
                <c:pt idx="9037">
                  <c:v>45031.378472222219</c:v>
                </c:pt>
                <c:pt idx="9038">
                  <c:v>45031.381944444445</c:v>
                </c:pt>
                <c:pt idx="9039">
                  <c:v>45031.385416666664</c:v>
                </c:pt>
                <c:pt idx="9040">
                  <c:v>45031.388888888891</c:v>
                </c:pt>
                <c:pt idx="9041">
                  <c:v>45031.392361111109</c:v>
                </c:pt>
                <c:pt idx="9042">
                  <c:v>45031.395833333336</c:v>
                </c:pt>
                <c:pt idx="9043">
                  <c:v>45031.399305555555</c:v>
                </c:pt>
                <c:pt idx="9044">
                  <c:v>45031.402777777781</c:v>
                </c:pt>
                <c:pt idx="9045">
                  <c:v>45031.40625</c:v>
                </c:pt>
                <c:pt idx="9046">
                  <c:v>45031.409722222219</c:v>
                </c:pt>
                <c:pt idx="9047">
                  <c:v>45031.413194444445</c:v>
                </c:pt>
                <c:pt idx="9048">
                  <c:v>45031.416666666664</c:v>
                </c:pt>
                <c:pt idx="9049">
                  <c:v>45031.420138888891</c:v>
                </c:pt>
                <c:pt idx="9050">
                  <c:v>45031.423611111109</c:v>
                </c:pt>
                <c:pt idx="9051">
                  <c:v>45031.427083333336</c:v>
                </c:pt>
                <c:pt idx="9052">
                  <c:v>45031.430555555555</c:v>
                </c:pt>
                <c:pt idx="9053">
                  <c:v>45031.434027777781</c:v>
                </c:pt>
                <c:pt idx="9054">
                  <c:v>45031.4375</c:v>
                </c:pt>
                <c:pt idx="9055">
                  <c:v>45031.440972222219</c:v>
                </c:pt>
                <c:pt idx="9056">
                  <c:v>45031.444444444445</c:v>
                </c:pt>
                <c:pt idx="9057">
                  <c:v>45031.447916666664</c:v>
                </c:pt>
                <c:pt idx="9058">
                  <c:v>45031.451388888891</c:v>
                </c:pt>
                <c:pt idx="9059">
                  <c:v>45031.454861111109</c:v>
                </c:pt>
                <c:pt idx="9060">
                  <c:v>45031.458333333336</c:v>
                </c:pt>
                <c:pt idx="9061">
                  <c:v>45031.461805555555</c:v>
                </c:pt>
                <c:pt idx="9062">
                  <c:v>45031.465277777781</c:v>
                </c:pt>
                <c:pt idx="9063">
                  <c:v>45031.46875</c:v>
                </c:pt>
                <c:pt idx="9064">
                  <c:v>45031.472222222219</c:v>
                </c:pt>
                <c:pt idx="9065">
                  <c:v>45031.475694444445</c:v>
                </c:pt>
                <c:pt idx="9066">
                  <c:v>45031.479166666664</c:v>
                </c:pt>
                <c:pt idx="9067">
                  <c:v>45031.482638888891</c:v>
                </c:pt>
                <c:pt idx="9068">
                  <c:v>45031.486111111109</c:v>
                </c:pt>
                <c:pt idx="9069">
                  <c:v>45031.489583333336</c:v>
                </c:pt>
                <c:pt idx="9070">
                  <c:v>45031.493055555555</c:v>
                </c:pt>
                <c:pt idx="9071">
                  <c:v>45031.496527777781</c:v>
                </c:pt>
                <c:pt idx="9072">
                  <c:v>45031.5</c:v>
                </c:pt>
                <c:pt idx="9073">
                  <c:v>45031.503472222219</c:v>
                </c:pt>
                <c:pt idx="9074">
                  <c:v>45031.506944444445</c:v>
                </c:pt>
                <c:pt idx="9075">
                  <c:v>45031.510416666664</c:v>
                </c:pt>
                <c:pt idx="9076">
                  <c:v>45031.513888888891</c:v>
                </c:pt>
                <c:pt idx="9077">
                  <c:v>45031.517361111109</c:v>
                </c:pt>
                <c:pt idx="9078">
                  <c:v>45031.520833333336</c:v>
                </c:pt>
                <c:pt idx="9079">
                  <c:v>45031.524305555555</c:v>
                </c:pt>
                <c:pt idx="9080">
                  <c:v>45031.527777777781</c:v>
                </c:pt>
                <c:pt idx="9081">
                  <c:v>45031.53125</c:v>
                </c:pt>
                <c:pt idx="9082">
                  <c:v>45031.534722222219</c:v>
                </c:pt>
                <c:pt idx="9083">
                  <c:v>45031.538194444445</c:v>
                </c:pt>
                <c:pt idx="9084">
                  <c:v>45031.541666666664</c:v>
                </c:pt>
                <c:pt idx="9085">
                  <c:v>45031.545138888891</c:v>
                </c:pt>
                <c:pt idx="9086">
                  <c:v>45031.548611111109</c:v>
                </c:pt>
                <c:pt idx="9087">
                  <c:v>45031.552083333336</c:v>
                </c:pt>
                <c:pt idx="9088">
                  <c:v>45031.555555555555</c:v>
                </c:pt>
                <c:pt idx="9089">
                  <c:v>45031.559027777781</c:v>
                </c:pt>
                <c:pt idx="9090">
                  <c:v>45031.5625</c:v>
                </c:pt>
                <c:pt idx="9091">
                  <c:v>45031.565972222219</c:v>
                </c:pt>
                <c:pt idx="9092">
                  <c:v>45031.569444444445</c:v>
                </c:pt>
                <c:pt idx="9093">
                  <c:v>45031.572916666664</c:v>
                </c:pt>
                <c:pt idx="9094">
                  <c:v>45031.576388888891</c:v>
                </c:pt>
                <c:pt idx="9095">
                  <c:v>45031.579861111109</c:v>
                </c:pt>
                <c:pt idx="9096">
                  <c:v>45031.583333333336</c:v>
                </c:pt>
                <c:pt idx="9097">
                  <c:v>45031.586805555555</c:v>
                </c:pt>
                <c:pt idx="9098">
                  <c:v>45031.590277777781</c:v>
                </c:pt>
                <c:pt idx="9099">
                  <c:v>45031.59375</c:v>
                </c:pt>
                <c:pt idx="9100">
                  <c:v>45031.597222222219</c:v>
                </c:pt>
                <c:pt idx="9101">
                  <c:v>45031.600694444445</c:v>
                </c:pt>
                <c:pt idx="9102">
                  <c:v>45031.604166666664</c:v>
                </c:pt>
                <c:pt idx="9103">
                  <c:v>45031.607638888891</c:v>
                </c:pt>
                <c:pt idx="9104">
                  <c:v>45031.611111111109</c:v>
                </c:pt>
                <c:pt idx="9105">
                  <c:v>45031.614583333336</c:v>
                </c:pt>
                <c:pt idx="9106">
                  <c:v>45031.618055555555</c:v>
                </c:pt>
                <c:pt idx="9107">
                  <c:v>45031.621527777781</c:v>
                </c:pt>
                <c:pt idx="9108">
                  <c:v>45031.625</c:v>
                </c:pt>
                <c:pt idx="9109">
                  <c:v>45031.628472222219</c:v>
                </c:pt>
                <c:pt idx="9110">
                  <c:v>45031.631944444445</c:v>
                </c:pt>
                <c:pt idx="9111">
                  <c:v>45031.635416666664</c:v>
                </c:pt>
                <c:pt idx="9112">
                  <c:v>45031.638888888891</c:v>
                </c:pt>
                <c:pt idx="9113">
                  <c:v>45031.642361111109</c:v>
                </c:pt>
                <c:pt idx="9114">
                  <c:v>45031.645833333336</c:v>
                </c:pt>
                <c:pt idx="9115">
                  <c:v>45031.649305555555</c:v>
                </c:pt>
                <c:pt idx="9116">
                  <c:v>45031.652777777781</c:v>
                </c:pt>
                <c:pt idx="9117">
                  <c:v>45031.65625</c:v>
                </c:pt>
                <c:pt idx="9118">
                  <c:v>45031.659722222219</c:v>
                </c:pt>
                <c:pt idx="9119">
                  <c:v>45031.663194444445</c:v>
                </c:pt>
                <c:pt idx="9120">
                  <c:v>45031.666666666664</c:v>
                </c:pt>
                <c:pt idx="9121">
                  <c:v>45031.670138888891</c:v>
                </c:pt>
                <c:pt idx="9122">
                  <c:v>45031.673611111109</c:v>
                </c:pt>
                <c:pt idx="9123">
                  <c:v>45031.677083333336</c:v>
                </c:pt>
                <c:pt idx="9124">
                  <c:v>45031.680555555555</c:v>
                </c:pt>
                <c:pt idx="9125">
                  <c:v>45031.684027777781</c:v>
                </c:pt>
                <c:pt idx="9126">
                  <c:v>45031.6875</c:v>
                </c:pt>
                <c:pt idx="9127">
                  <c:v>45031.690972222219</c:v>
                </c:pt>
                <c:pt idx="9128">
                  <c:v>45031.694444444445</c:v>
                </c:pt>
                <c:pt idx="9129">
                  <c:v>45031.697916666664</c:v>
                </c:pt>
                <c:pt idx="9130">
                  <c:v>45031.701388888891</c:v>
                </c:pt>
                <c:pt idx="9131">
                  <c:v>45031.704861111109</c:v>
                </c:pt>
                <c:pt idx="9132">
                  <c:v>45031.708333333336</c:v>
                </c:pt>
                <c:pt idx="9133">
                  <c:v>45031.711805555555</c:v>
                </c:pt>
                <c:pt idx="9134">
                  <c:v>45031.715277777781</c:v>
                </c:pt>
                <c:pt idx="9135">
                  <c:v>45031.71875</c:v>
                </c:pt>
                <c:pt idx="9136">
                  <c:v>45031.722222222219</c:v>
                </c:pt>
                <c:pt idx="9137">
                  <c:v>45031.725694444445</c:v>
                </c:pt>
                <c:pt idx="9138">
                  <c:v>45031.729166666664</c:v>
                </c:pt>
                <c:pt idx="9139">
                  <c:v>45031.732638888891</c:v>
                </c:pt>
                <c:pt idx="9140">
                  <c:v>45031.736111111109</c:v>
                </c:pt>
                <c:pt idx="9141">
                  <c:v>45031.739583333336</c:v>
                </c:pt>
                <c:pt idx="9142">
                  <c:v>45031.743055555555</c:v>
                </c:pt>
                <c:pt idx="9143">
                  <c:v>45031.746527777781</c:v>
                </c:pt>
                <c:pt idx="9144">
                  <c:v>45031.75</c:v>
                </c:pt>
                <c:pt idx="9145">
                  <c:v>45031.753472222219</c:v>
                </c:pt>
                <c:pt idx="9146">
                  <c:v>45031.756944444445</c:v>
                </c:pt>
                <c:pt idx="9147">
                  <c:v>45031.760416666664</c:v>
                </c:pt>
                <c:pt idx="9148">
                  <c:v>45031.763888888891</c:v>
                </c:pt>
                <c:pt idx="9149">
                  <c:v>45031.767361111109</c:v>
                </c:pt>
                <c:pt idx="9150">
                  <c:v>45031.770833333336</c:v>
                </c:pt>
                <c:pt idx="9151">
                  <c:v>45031.774305555555</c:v>
                </c:pt>
                <c:pt idx="9152">
                  <c:v>45031.777777777781</c:v>
                </c:pt>
                <c:pt idx="9153">
                  <c:v>45031.78125</c:v>
                </c:pt>
                <c:pt idx="9154">
                  <c:v>45031.784722222219</c:v>
                </c:pt>
                <c:pt idx="9155">
                  <c:v>45031.788194444445</c:v>
                </c:pt>
                <c:pt idx="9156">
                  <c:v>45031.791666666664</c:v>
                </c:pt>
                <c:pt idx="9157">
                  <c:v>45031.795138888891</c:v>
                </c:pt>
                <c:pt idx="9158">
                  <c:v>45031.798611111109</c:v>
                </c:pt>
                <c:pt idx="9159">
                  <c:v>45031.802083333336</c:v>
                </c:pt>
                <c:pt idx="9160">
                  <c:v>45031.805555555555</c:v>
                </c:pt>
                <c:pt idx="9161">
                  <c:v>45031.809027777781</c:v>
                </c:pt>
                <c:pt idx="9162">
                  <c:v>45031.8125</c:v>
                </c:pt>
                <c:pt idx="9163">
                  <c:v>45031.815972222219</c:v>
                </c:pt>
                <c:pt idx="9164">
                  <c:v>45031.819444444445</c:v>
                </c:pt>
                <c:pt idx="9165">
                  <c:v>45031.822916666664</c:v>
                </c:pt>
                <c:pt idx="9166">
                  <c:v>45031.826388888891</c:v>
                </c:pt>
                <c:pt idx="9167">
                  <c:v>45031.829861111109</c:v>
                </c:pt>
                <c:pt idx="9168">
                  <c:v>45031.833333333336</c:v>
                </c:pt>
                <c:pt idx="9169">
                  <c:v>45031.836805555555</c:v>
                </c:pt>
                <c:pt idx="9170">
                  <c:v>45031.840277777781</c:v>
                </c:pt>
                <c:pt idx="9171">
                  <c:v>45031.84375</c:v>
                </c:pt>
                <c:pt idx="9172">
                  <c:v>45031.847222222219</c:v>
                </c:pt>
                <c:pt idx="9173">
                  <c:v>45031.850694444445</c:v>
                </c:pt>
                <c:pt idx="9174">
                  <c:v>45031.854166666664</c:v>
                </c:pt>
                <c:pt idx="9175">
                  <c:v>45031.857638888891</c:v>
                </c:pt>
                <c:pt idx="9176">
                  <c:v>45031.861111111109</c:v>
                </c:pt>
                <c:pt idx="9177">
                  <c:v>45031.864583333336</c:v>
                </c:pt>
                <c:pt idx="9178">
                  <c:v>45031.868055555555</c:v>
                </c:pt>
                <c:pt idx="9179">
                  <c:v>45031.871527777781</c:v>
                </c:pt>
                <c:pt idx="9180">
                  <c:v>45031.875</c:v>
                </c:pt>
                <c:pt idx="9181">
                  <c:v>45031.878472222219</c:v>
                </c:pt>
                <c:pt idx="9182">
                  <c:v>45031.881944444445</c:v>
                </c:pt>
                <c:pt idx="9183">
                  <c:v>45031.885416666664</c:v>
                </c:pt>
                <c:pt idx="9184">
                  <c:v>45031.888888888891</c:v>
                </c:pt>
                <c:pt idx="9185">
                  <c:v>45031.892361111109</c:v>
                </c:pt>
                <c:pt idx="9186">
                  <c:v>45031.895833333336</c:v>
                </c:pt>
                <c:pt idx="9187">
                  <c:v>45031.899305555555</c:v>
                </c:pt>
                <c:pt idx="9188">
                  <c:v>45031.902777777781</c:v>
                </c:pt>
                <c:pt idx="9189">
                  <c:v>45031.90625</c:v>
                </c:pt>
                <c:pt idx="9190">
                  <c:v>45031.909722222219</c:v>
                </c:pt>
                <c:pt idx="9191">
                  <c:v>45031.913194444445</c:v>
                </c:pt>
                <c:pt idx="9192">
                  <c:v>45031.916666666664</c:v>
                </c:pt>
                <c:pt idx="9193">
                  <c:v>45031.920138888891</c:v>
                </c:pt>
                <c:pt idx="9194">
                  <c:v>45031.923611111109</c:v>
                </c:pt>
                <c:pt idx="9195">
                  <c:v>45031.927083333336</c:v>
                </c:pt>
                <c:pt idx="9196">
                  <c:v>45031.930555555555</c:v>
                </c:pt>
                <c:pt idx="9197">
                  <c:v>45031.934027777781</c:v>
                </c:pt>
                <c:pt idx="9198">
                  <c:v>45031.9375</c:v>
                </c:pt>
                <c:pt idx="9199">
                  <c:v>45031.940972222219</c:v>
                </c:pt>
                <c:pt idx="9200">
                  <c:v>45031.944444444445</c:v>
                </c:pt>
                <c:pt idx="9201">
                  <c:v>45031.947916666664</c:v>
                </c:pt>
                <c:pt idx="9202">
                  <c:v>45031.951388888891</c:v>
                </c:pt>
                <c:pt idx="9203">
                  <c:v>45031.954861111109</c:v>
                </c:pt>
                <c:pt idx="9204">
                  <c:v>45031.958333333336</c:v>
                </c:pt>
                <c:pt idx="9205">
                  <c:v>45031.961805555555</c:v>
                </c:pt>
                <c:pt idx="9206">
                  <c:v>45031.965277777781</c:v>
                </c:pt>
                <c:pt idx="9207">
                  <c:v>45031.96875</c:v>
                </c:pt>
                <c:pt idx="9208">
                  <c:v>45031.972222222219</c:v>
                </c:pt>
                <c:pt idx="9209">
                  <c:v>45031.975694444445</c:v>
                </c:pt>
                <c:pt idx="9210">
                  <c:v>45031.979166666664</c:v>
                </c:pt>
                <c:pt idx="9211">
                  <c:v>45031.982638888891</c:v>
                </c:pt>
                <c:pt idx="9212">
                  <c:v>45031.986111111109</c:v>
                </c:pt>
                <c:pt idx="9213">
                  <c:v>45031.989583333336</c:v>
                </c:pt>
                <c:pt idx="9214">
                  <c:v>45031.993055555555</c:v>
                </c:pt>
                <c:pt idx="9215">
                  <c:v>45031.996527777781</c:v>
                </c:pt>
                <c:pt idx="9216">
                  <c:v>45032</c:v>
                </c:pt>
                <c:pt idx="9217">
                  <c:v>45032.003472222219</c:v>
                </c:pt>
                <c:pt idx="9218">
                  <c:v>45032.006944444445</c:v>
                </c:pt>
                <c:pt idx="9219">
                  <c:v>45032.010416666664</c:v>
                </c:pt>
                <c:pt idx="9220">
                  <c:v>45032.013888888891</c:v>
                </c:pt>
                <c:pt idx="9221">
                  <c:v>45032.017361111109</c:v>
                </c:pt>
                <c:pt idx="9222">
                  <c:v>45032.020833333336</c:v>
                </c:pt>
                <c:pt idx="9223">
                  <c:v>45032.024305555555</c:v>
                </c:pt>
                <c:pt idx="9224">
                  <c:v>45032.027777777781</c:v>
                </c:pt>
                <c:pt idx="9225">
                  <c:v>45032.03125</c:v>
                </c:pt>
                <c:pt idx="9226">
                  <c:v>45032.034722222219</c:v>
                </c:pt>
                <c:pt idx="9227">
                  <c:v>45032.038194444445</c:v>
                </c:pt>
                <c:pt idx="9228">
                  <c:v>45032.041666666664</c:v>
                </c:pt>
                <c:pt idx="9229">
                  <c:v>45032.045138888891</c:v>
                </c:pt>
                <c:pt idx="9230">
                  <c:v>45032.048611111109</c:v>
                </c:pt>
                <c:pt idx="9231">
                  <c:v>45032.052083333336</c:v>
                </c:pt>
                <c:pt idx="9232">
                  <c:v>45032.055555555555</c:v>
                </c:pt>
                <c:pt idx="9233">
                  <c:v>45032.059027777781</c:v>
                </c:pt>
                <c:pt idx="9234">
                  <c:v>45032.0625</c:v>
                </c:pt>
                <c:pt idx="9235">
                  <c:v>45032.065972222219</c:v>
                </c:pt>
                <c:pt idx="9236">
                  <c:v>45032.069444444445</c:v>
                </c:pt>
                <c:pt idx="9237">
                  <c:v>45032.072916666664</c:v>
                </c:pt>
                <c:pt idx="9238">
                  <c:v>45032.076388888891</c:v>
                </c:pt>
                <c:pt idx="9239">
                  <c:v>45032.079861111109</c:v>
                </c:pt>
                <c:pt idx="9240">
                  <c:v>45032.083333333336</c:v>
                </c:pt>
                <c:pt idx="9241">
                  <c:v>45032.086805555555</c:v>
                </c:pt>
                <c:pt idx="9242">
                  <c:v>45032.090277777781</c:v>
                </c:pt>
                <c:pt idx="9243">
                  <c:v>45032.09375</c:v>
                </c:pt>
                <c:pt idx="9244">
                  <c:v>45032.097222222219</c:v>
                </c:pt>
                <c:pt idx="9245">
                  <c:v>45032.100694444445</c:v>
                </c:pt>
                <c:pt idx="9246">
                  <c:v>45032.104166666664</c:v>
                </c:pt>
                <c:pt idx="9247">
                  <c:v>45032.107638888891</c:v>
                </c:pt>
                <c:pt idx="9248">
                  <c:v>45032.111111111109</c:v>
                </c:pt>
                <c:pt idx="9249">
                  <c:v>45032.114583333336</c:v>
                </c:pt>
                <c:pt idx="9250">
                  <c:v>45032.118055555555</c:v>
                </c:pt>
                <c:pt idx="9251">
                  <c:v>45032.121527777781</c:v>
                </c:pt>
                <c:pt idx="9252">
                  <c:v>45032.125</c:v>
                </c:pt>
                <c:pt idx="9253">
                  <c:v>45032.128472222219</c:v>
                </c:pt>
                <c:pt idx="9254">
                  <c:v>45032.131944444445</c:v>
                </c:pt>
                <c:pt idx="9255">
                  <c:v>45032.135416666664</c:v>
                </c:pt>
                <c:pt idx="9256">
                  <c:v>45032.138888888891</c:v>
                </c:pt>
                <c:pt idx="9257">
                  <c:v>45032.142361111109</c:v>
                </c:pt>
                <c:pt idx="9258">
                  <c:v>45032.145833333336</c:v>
                </c:pt>
                <c:pt idx="9259">
                  <c:v>45032.149305555555</c:v>
                </c:pt>
                <c:pt idx="9260">
                  <c:v>45032.152777777781</c:v>
                </c:pt>
                <c:pt idx="9261">
                  <c:v>45032.15625</c:v>
                </c:pt>
                <c:pt idx="9262">
                  <c:v>45032.159722222219</c:v>
                </c:pt>
                <c:pt idx="9263">
                  <c:v>45032.163194444445</c:v>
                </c:pt>
                <c:pt idx="9264">
                  <c:v>45032.166666666664</c:v>
                </c:pt>
                <c:pt idx="9265">
                  <c:v>45032.170138888891</c:v>
                </c:pt>
                <c:pt idx="9266">
                  <c:v>45032.173611111109</c:v>
                </c:pt>
                <c:pt idx="9267">
                  <c:v>45032.177083333336</c:v>
                </c:pt>
                <c:pt idx="9268">
                  <c:v>45032.180555555555</c:v>
                </c:pt>
                <c:pt idx="9269">
                  <c:v>45032.184027777781</c:v>
                </c:pt>
                <c:pt idx="9270">
                  <c:v>45032.1875</c:v>
                </c:pt>
                <c:pt idx="9271">
                  <c:v>45032.190972222219</c:v>
                </c:pt>
                <c:pt idx="9272">
                  <c:v>45032.194444444445</c:v>
                </c:pt>
                <c:pt idx="9273">
                  <c:v>45032.197916666664</c:v>
                </c:pt>
                <c:pt idx="9274">
                  <c:v>45032.201388888891</c:v>
                </c:pt>
                <c:pt idx="9275">
                  <c:v>45032.204861111109</c:v>
                </c:pt>
                <c:pt idx="9276">
                  <c:v>45032.208333333336</c:v>
                </c:pt>
                <c:pt idx="9277">
                  <c:v>45032.211805555555</c:v>
                </c:pt>
                <c:pt idx="9278">
                  <c:v>45032.215277777781</c:v>
                </c:pt>
                <c:pt idx="9279">
                  <c:v>45032.21875</c:v>
                </c:pt>
                <c:pt idx="9280">
                  <c:v>45032.222222222219</c:v>
                </c:pt>
                <c:pt idx="9281">
                  <c:v>45032.225694444445</c:v>
                </c:pt>
                <c:pt idx="9282">
                  <c:v>45032.229166666664</c:v>
                </c:pt>
                <c:pt idx="9283">
                  <c:v>45032.232638888891</c:v>
                </c:pt>
                <c:pt idx="9284">
                  <c:v>45032.236111111109</c:v>
                </c:pt>
                <c:pt idx="9285">
                  <c:v>45032.239583333336</c:v>
                </c:pt>
                <c:pt idx="9286">
                  <c:v>45032.243055555555</c:v>
                </c:pt>
                <c:pt idx="9287">
                  <c:v>45032.246527777781</c:v>
                </c:pt>
                <c:pt idx="9288">
                  <c:v>45032.25</c:v>
                </c:pt>
                <c:pt idx="9289">
                  <c:v>45032.253472222219</c:v>
                </c:pt>
                <c:pt idx="9290">
                  <c:v>45032.256944444445</c:v>
                </c:pt>
                <c:pt idx="9291">
                  <c:v>45032.260416666664</c:v>
                </c:pt>
                <c:pt idx="9292">
                  <c:v>45032.263888888891</c:v>
                </c:pt>
                <c:pt idx="9293">
                  <c:v>45032.267361111109</c:v>
                </c:pt>
                <c:pt idx="9294">
                  <c:v>45032.270833333336</c:v>
                </c:pt>
                <c:pt idx="9295">
                  <c:v>45032.274305555555</c:v>
                </c:pt>
                <c:pt idx="9296">
                  <c:v>45032.277777777781</c:v>
                </c:pt>
                <c:pt idx="9297">
                  <c:v>45032.28125</c:v>
                </c:pt>
                <c:pt idx="9298">
                  <c:v>45032.284722222219</c:v>
                </c:pt>
                <c:pt idx="9299">
                  <c:v>45032.288194444445</c:v>
                </c:pt>
                <c:pt idx="9300">
                  <c:v>45032.291666666664</c:v>
                </c:pt>
                <c:pt idx="9301">
                  <c:v>45032.295138888891</c:v>
                </c:pt>
                <c:pt idx="9302">
                  <c:v>45032.298611111109</c:v>
                </c:pt>
                <c:pt idx="9303">
                  <c:v>45032.302083333336</c:v>
                </c:pt>
                <c:pt idx="9304">
                  <c:v>45032.305555555555</c:v>
                </c:pt>
                <c:pt idx="9305">
                  <c:v>45032.309027777781</c:v>
                </c:pt>
                <c:pt idx="9306">
                  <c:v>45032.3125</c:v>
                </c:pt>
                <c:pt idx="9307">
                  <c:v>45032.315972222219</c:v>
                </c:pt>
                <c:pt idx="9308">
                  <c:v>45032.319444444445</c:v>
                </c:pt>
                <c:pt idx="9309">
                  <c:v>45032.322916666664</c:v>
                </c:pt>
                <c:pt idx="9310">
                  <c:v>45032.326388888891</c:v>
                </c:pt>
                <c:pt idx="9311">
                  <c:v>45032.329861111109</c:v>
                </c:pt>
                <c:pt idx="9312">
                  <c:v>45032.333333333336</c:v>
                </c:pt>
                <c:pt idx="9313">
                  <c:v>45032.336805555555</c:v>
                </c:pt>
                <c:pt idx="9314">
                  <c:v>45032.340277777781</c:v>
                </c:pt>
                <c:pt idx="9315">
                  <c:v>45032.34375</c:v>
                </c:pt>
                <c:pt idx="9316">
                  <c:v>45032.347222222219</c:v>
                </c:pt>
                <c:pt idx="9317">
                  <c:v>45032.350694444445</c:v>
                </c:pt>
                <c:pt idx="9318">
                  <c:v>45032.354166666664</c:v>
                </c:pt>
                <c:pt idx="9319">
                  <c:v>45032.357638888891</c:v>
                </c:pt>
                <c:pt idx="9320">
                  <c:v>45032.361111111109</c:v>
                </c:pt>
                <c:pt idx="9321">
                  <c:v>45032.364583333336</c:v>
                </c:pt>
                <c:pt idx="9322">
                  <c:v>45032.368055555555</c:v>
                </c:pt>
                <c:pt idx="9323">
                  <c:v>45032.371527777781</c:v>
                </c:pt>
                <c:pt idx="9324">
                  <c:v>45032.375</c:v>
                </c:pt>
                <c:pt idx="9325">
                  <c:v>45032.378472222219</c:v>
                </c:pt>
                <c:pt idx="9326">
                  <c:v>45032.381944444445</c:v>
                </c:pt>
                <c:pt idx="9327">
                  <c:v>45032.385416666664</c:v>
                </c:pt>
                <c:pt idx="9328">
                  <c:v>45032.388888888891</c:v>
                </c:pt>
                <c:pt idx="9329">
                  <c:v>45032.392361111109</c:v>
                </c:pt>
                <c:pt idx="9330">
                  <c:v>45032.395833333336</c:v>
                </c:pt>
                <c:pt idx="9331">
                  <c:v>45032.399305555555</c:v>
                </c:pt>
                <c:pt idx="9332">
                  <c:v>45032.402777777781</c:v>
                </c:pt>
                <c:pt idx="9333">
                  <c:v>45032.40625</c:v>
                </c:pt>
                <c:pt idx="9334">
                  <c:v>45032.409722222219</c:v>
                </c:pt>
                <c:pt idx="9335">
                  <c:v>45032.413194444445</c:v>
                </c:pt>
                <c:pt idx="9336">
                  <c:v>45032.416666666664</c:v>
                </c:pt>
                <c:pt idx="9337">
                  <c:v>45032.420138888891</c:v>
                </c:pt>
                <c:pt idx="9338">
                  <c:v>45032.423611111109</c:v>
                </c:pt>
                <c:pt idx="9339">
                  <c:v>45032.427083333336</c:v>
                </c:pt>
                <c:pt idx="9340">
                  <c:v>45032.430555555555</c:v>
                </c:pt>
                <c:pt idx="9341">
                  <c:v>45032.434027777781</c:v>
                </c:pt>
                <c:pt idx="9342">
                  <c:v>45032.4375</c:v>
                </c:pt>
                <c:pt idx="9343">
                  <c:v>45032.440972222219</c:v>
                </c:pt>
                <c:pt idx="9344">
                  <c:v>45032.444444444445</c:v>
                </c:pt>
                <c:pt idx="9345">
                  <c:v>45032.447916666664</c:v>
                </c:pt>
                <c:pt idx="9346">
                  <c:v>45032.451388888891</c:v>
                </c:pt>
                <c:pt idx="9347">
                  <c:v>45032.454861111109</c:v>
                </c:pt>
                <c:pt idx="9348">
                  <c:v>45032.458333333336</c:v>
                </c:pt>
                <c:pt idx="9349">
                  <c:v>45032.461805555555</c:v>
                </c:pt>
                <c:pt idx="9350">
                  <c:v>45032.465277777781</c:v>
                </c:pt>
                <c:pt idx="9351">
                  <c:v>45032.46875</c:v>
                </c:pt>
                <c:pt idx="9352">
                  <c:v>45032.472222222219</c:v>
                </c:pt>
                <c:pt idx="9353">
                  <c:v>45032.475694444445</c:v>
                </c:pt>
                <c:pt idx="9354">
                  <c:v>45032.479166666664</c:v>
                </c:pt>
                <c:pt idx="9355">
                  <c:v>45032.482638888891</c:v>
                </c:pt>
                <c:pt idx="9356">
                  <c:v>45032.486111111109</c:v>
                </c:pt>
                <c:pt idx="9357">
                  <c:v>45032.489583333336</c:v>
                </c:pt>
                <c:pt idx="9358">
                  <c:v>45032.493055555555</c:v>
                </c:pt>
                <c:pt idx="9359">
                  <c:v>45032.496527777781</c:v>
                </c:pt>
                <c:pt idx="9360">
                  <c:v>45032.5</c:v>
                </c:pt>
                <c:pt idx="9361">
                  <c:v>45032.503472222219</c:v>
                </c:pt>
                <c:pt idx="9362">
                  <c:v>45032.506944444445</c:v>
                </c:pt>
                <c:pt idx="9363">
                  <c:v>45032.510416666664</c:v>
                </c:pt>
                <c:pt idx="9364">
                  <c:v>45032.513888888891</c:v>
                </c:pt>
                <c:pt idx="9365">
                  <c:v>45032.517361111109</c:v>
                </c:pt>
                <c:pt idx="9366">
                  <c:v>45032.520833333336</c:v>
                </c:pt>
                <c:pt idx="9367">
                  <c:v>45032.524305555555</c:v>
                </c:pt>
                <c:pt idx="9368">
                  <c:v>45032.527777777781</c:v>
                </c:pt>
                <c:pt idx="9369">
                  <c:v>45032.53125</c:v>
                </c:pt>
                <c:pt idx="9370">
                  <c:v>45032.534722222219</c:v>
                </c:pt>
                <c:pt idx="9371">
                  <c:v>45032.538194444445</c:v>
                </c:pt>
                <c:pt idx="9372">
                  <c:v>45032.541666666664</c:v>
                </c:pt>
                <c:pt idx="9373">
                  <c:v>45032.545138888891</c:v>
                </c:pt>
                <c:pt idx="9374">
                  <c:v>45032.548611111109</c:v>
                </c:pt>
                <c:pt idx="9375">
                  <c:v>45032.552083333336</c:v>
                </c:pt>
                <c:pt idx="9376">
                  <c:v>45032.555555555555</c:v>
                </c:pt>
                <c:pt idx="9377">
                  <c:v>45032.559027777781</c:v>
                </c:pt>
                <c:pt idx="9378">
                  <c:v>45032.5625</c:v>
                </c:pt>
                <c:pt idx="9379">
                  <c:v>45032.565972222219</c:v>
                </c:pt>
                <c:pt idx="9380">
                  <c:v>45032.569444444445</c:v>
                </c:pt>
                <c:pt idx="9381">
                  <c:v>45032.572916666664</c:v>
                </c:pt>
                <c:pt idx="9382">
                  <c:v>45032.576388888891</c:v>
                </c:pt>
                <c:pt idx="9383">
                  <c:v>45032.579861111109</c:v>
                </c:pt>
                <c:pt idx="9384">
                  <c:v>45032.583333333336</c:v>
                </c:pt>
                <c:pt idx="9385">
                  <c:v>45032.586805555555</c:v>
                </c:pt>
                <c:pt idx="9386">
                  <c:v>45032.590277777781</c:v>
                </c:pt>
                <c:pt idx="9387">
                  <c:v>45032.59375</c:v>
                </c:pt>
                <c:pt idx="9388">
                  <c:v>45032.597222222219</c:v>
                </c:pt>
                <c:pt idx="9389">
                  <c:v>45032.600694444445</c:v>
                </c:pt>
                <c:pt idx="9390">
                  <c:v>45032.604166666664</c:v>
                </c:pt>
                <c:pt idx="9391">
                  <c:v>45032.607638888891</c:v>
                </c:pt>
                <c:pt idx="9392">
                  <c:v>45032.611111111109</c:v>
                </c:pt>
                <c:pt idx="9393">
                  <c:v>45032.614583333336</c:v>
                </c:pt>
                <c:pt idx="9394">
                  <c:v>45032.618055555555</c:v>
                </c:pt>
                <c:pt idx="9395">
                  <c:v>45032.621527777781</c:v>
                </c:pt>
                <c:pt idx="9396">
                  <c:v>45032.625</c:v>
                </c:pt>
                <c:pt idx="9397">
                  <c:v>45032.628472222219</c:v>
                </c:pt>
                <c:pt idx="9398">
                  <c:v>45032.631944444445</c:v>
                </c:pt>
                <c:pt idx="9399">
                  <c:v>45032.635416666664</c:v>
                </c:pt>
                <c:pt idx="9400">
                  <c:v>45032.638888888891</c:v>
                </c:pt>
                <c:pt idx="9401">
                  <c:v>45032.642361111109</c:v>
                </c:pt>
                <c:pt idx="9402">
                  <c:v>45032.645833333336</c:v>
                </c:pt>
                <c:pt idx="9403">
                  <c:v>45032.649305555555</c:v>
                </c:pt>
                <c:pt idx="9404">
                  <c:v>45032.652777777781</c:v>
                </c:pt>
                <c:pt idx="9405">
                  <c:v>45032.65625</c:v>
                </c:pt>
                <c:pt idx="9406">
                  <c:v>45032.659722222219</c:v>
                </c:pt>
                <c:pt idx="9407">
                  <c:v>45032.663194444445</c:v>
                </c:pt>
                <c:pt idx="9408">
                  <c:v>45032.666666666664</c:v>
                </c:pt>
                <c:pt idx="9409">
                  <c:v>45032.670138888891</c:v>
                </c:pt>
                <c:pt idx="9410">
                  <c:v>45032.673611111109</c:v>
                </c:pt>
                <c:pt idx="9411">
                  <c:v>45032.677083333336</c:v>
                </c:pt>
                <c:pt idx="9412">
                  <c:v>45032.680555555555</c:v>
                </c:pt>
                <c:pt idx="9413">
                  <c:v>45032.684027777781</c:v>
                </c:pt>
                <c:pt idx="9414">
                  <c:v>45032.6875</c:v>
                </c:pt>
                <c:pt idx="9415">
                  <c:v>45032.690972222219</c:v>
                </c:pt>
                <c:pt idx="9416">
                  <c:v>45032.694444444445</c:v>
                </c:pt>
                <c:pt idx="9417">
                  <c:v>45032.697916666664</c:v>
                </c:pt>
                <c:pt idx="9418">
                  <c:v>45032.701388888891</c:v>
                </c:pt>
                <c:pt idx="9419">
                  <c:v>45032.704861111109</c:v>
                </c:pt>
                <c:pt idx="9420">
                  <c:v>45032.708333333336</c:v>
                </c:pt>
                <c:pt idx="9421">
                  <c:v>45032.711805555555</c:v>
                </c:pt>
                <c:pt idx="9422">
                  <c:v>45032.715277777781</c:v>
                </c:pt>
                <c:pt idx="9423">
                  <c:v>45032.71875</c:v>
                </c:pt>
                <c:pt idx="9424">
                  <c:v>45032.722222222219</c:v>
                </c:pt>
                <c:pt idx="9425">
                  <c:v>45032.725694444445</c:v>
                </c:pt>
                <c:pt idx="9426">
                  <c:v>45032.729166666664</c:v>
                </c:pt>
                <c:pt idx="9427">
                  <c:v>45032.732638888891</c:v>
                </c:pt>
                <c:pt idx="9428">
                  <c:v>45032.736111111109</c:v>
                </c:pt>
                <c:pt idx="9429">
                  <c:v>45032.739583333336</c:v>
                </c:pt>
                <c:pt idx="9430">
                  <c:v>45032.743055555555</c:v>
                </c:pt>
                <c:pt idx="9431">
                  <c:v>45032.746527777781</c:v>
                </c:pt>
                <c:pt idx="9432">
                  <c:v>45032.75</c:v>
                </c:pt>
                <c:pt idx="9433">
                  <c:v>45032.753472222219</c:v>
                </c:pt>
                <c:pt idx="9434">
                  <c:v>45032.756944444445</c:v>
                </c:pt>
                <c:pt idx="9435">
                  <c:v>45032.760416666664</c:v>
                </c:pt>
                <c:pt idx="9436">
                  <c:v>45032.763888888891</c:v>
                </c:pt>
                <c:pt idx="9437">
                  <c:v>45032.767361111109</c:v>
                </c:pt>
                <c:pt idx="9438">
                  <c:v>45032.770833333336</c:v>
                </c:pt>
                <c:pt idx="9439">
                  <c:v>45032.774305555555</c:v>
                </c:pt>
                <c:pt idx="9440">
                  <c:v>45032.777777777781</c:v>
                </c:pt>
                <c:pt idx="9441">
                  <c:v>45032.78125</c:v>
                </c:pt>
                <c:pt idx="9442">
                  <c:v>45032.784722222219</c:v>
                </c:pt>
                <c:pt idx="9443">
                  <c:v>45032.788194444445</c:v>
                </c:pt>
                <c:pt idx="9444">
                  <c:v>45032.791666666664</c:v>
                </c:pt>
                <c:pt idx="9445">
                  <c:v>45032.795138888891</c:v>
                </c:pt>
                <c:pt idx="9446">
                  <c:v>45032.798611111109</c:v>
                </c:pt>
                <c:pt idx="9447">
                  <c:v>45032.802083333336</c:v>
                </c:pt>
                <c:pt idx="9448">
                  <c:v>45032.805555555555</c:v>
                </c:pt>
                <c:pt idx="9449">
                  <c:v>45032.809027777781</c:v>
                </c:pt>
                <c:pt idx="9450">
                  <c:v>45032.8125</c:v>
                </c:pt>
                <c:pt idx="9451">
                  <c:v>45032.815972222219</c:v>
                </c:pt>
                <c:pt idx="9452">
                  <c:v>45032.819444444445</c:v>
                </c:pt>
                <c:pt idx="9453">
                  <c:v>45032.822916666664</c:v>
                </c:pt>
                <c:pt idx="9454">
                  <c:v>45032.826388888891</c:v>
                </c:pt>
                <c:pt idx="9455">
                  <c:v>45032.829861111109</c:v>
                </c:pt>
                <c:pt idx="9456">
                  <c:v>45032.833333333336</c:v>
                </c:pt>
                <c:pt idx="9457">
                  <c:v>45032.836805555555</c:v>
                </c:pt>
                <c:pt idx="9458">
                  <c:v>45032.840277777781</c:v>
                </c:pt>
                <c:pt idx="9459">
                  <c:v>45032.84375</c:v>
                </c:pt>
                <c:pt idx="9460">
                  <c:v>45032.847222222219</c:v>
                </c:pt>
                <c:pt idx="9461">
                  <c:v>45032.850694444445</c:v>
                </c:pt>
                <c:pt idx="9462">
                  <c:v>45032.854166666664</c:v>
                </c:pt>
                <c:pt idx="9463">
                  <c:v>45032.857638888891</c:v>
                </c:pt>
                <c:pt idx="9464">
                  <c:v>45032.861111111109</c:v>
                </c:pt>
                <c:pt idx="9465">
                  <c:v>45032.864583333336</c:v>
                </c:pt>
                <c:pt idx="9466">
                  <c:v>45032.868055555555</c:v>
                </c:pt>
                <c:pt idx="9467">
                  <c:v>45032.871527777781</c:v>
                </c:pt>
                <c:pt idx="9468">
                  <c:v>45032.875</c:v>
                </c:pt>
                <c:pt idx="9469">
                  <c:v>45032.878472222219</c:v>
                </c:pt>
                <c:pt idx="9470">
                  <c:v>45032.881944444445</c:v>
                </c:pt>
                <c:pt idx="9471">
                  <c:v>45032.885416666664</c:v>
                </c:pt>
                <c:pt idx="9472">
                  <c:v>45032.888888888891</c:v>
                </c:pt>
                <c:pt idx="9473">
                  <c:v>45032.892361111109</c:v>
                </c:pt>
                <c:pt idx="9474">
                  <c:v>45032.895833333336</c:v>
                </c:pt>
                <c:pt idx="9475">
                  <c:v>45032.899305555555</c:v>
                </c:pt>
                <c:pt idx="9476">
                  <c:v>45032.902777777781</c:v>
                </c:pt>
                <c:pt idx="9477">
                  <c:v>45032.90625</c:v>
                </c:pt>
                <c:pt idx="9478">
                  <c:v>45032.909722222219</c:v>
                </c:pt>
                <c:pt idx="9479">
                  <c:v>45032.913194444445</c:v>
                </c:pt>
                <c:pt idx="9480">
                  <c:v>45032.916666666664</c:v>
                </c:pt>
                <c:pt idx="9481">
                  <c:v>45032.920138888891</c:v>
                </c:pt>
                <c:pt idx="9482">
                  <c:v>45032.923611111109</c:v>
                </c:pt>
                <c:pt idx="9483">
                  <c:v>45032.927083333336</c:v>
                </c:pt>
                <c:pt idx="9484">
                  <c:v>45032.930555555555</c:v>
                </c:pt>
                <c:pt idx="9485">
                  <c:v>45032.934027777781</c:v>
                </c:pt>
                <c:pt idx="9486">
                  <c:v>45032.9375</c:v>
                </c:pt>
                <c:pt idx="9487">
                  <c:v>45032.940972222219</c:v>
                </c:pt>
                <c:pt idx="9488">
                  <c:v>45032.944444444445</c:v>
                </c:pt>
                <c:pt idx="9489">
                  <c:v>45032.947916666664</c:v>
                </c:pt>
                <c:pt idx="9490">
                  <c:v>45032.951388888891</c:v>
                </c:pt>
                <c:pt idx="9491">
                  <c:v>45032.954861111109</c:v>
                </c:pt>
                <c:pt idx="9492">
                  <c:v>45032.958333333336</c:v>
                </c:pt>
                <c:pt idx="9493">
                  <c:v>45032.961805555555</c:v>
                </c:pt>
                <c:pt idx="9494">
                  <c:v>45032.965277777781</c:v>
                </c:pt>
                <c:pt idx="9495">
                  <c:v>45032.96875</c:v>
                </c:pt>
                <c:pt idx="9496">
                  <c:v>45032.972222222219</c:v>
                </c:pt>
                <c:pt idx="9497">
                  <c:v>45032.975694444445</c:v>
                </c:pt>
                <c:pt idx="9498">
                  <c:v>45032.979166666664</c:v>
                </c:pt>
                <c:pt idx="9499">
                  <c:v>45032.982638888891</c:v>
                </c:pt>
                <c:pt idx="9500">
                  <c:v>45032.986111111109</c:v>
                </c:pt>
                <c:pt idx="9501">
                  <c:v>45032.989583333336</c:v>
                </c:pt>
                <c:pt idx="9502">
                  <c:v>45032.993055555555</c:v>
                </c:pt>
                <c:pt idx="9503">
                  <c:v>45032.996527777781</c:v>
                </c:pt>
                <c:pt idx="9504">
                  <c:v>45033</c:v>
                </c:pt>
                <c:pt idx="9505">
                  <c:v>45033.003472222219</c:v>
                </c:pt>
                <c:pt idx="9506">
                  <c:v>45033.006944444445</c:v>
                </c:pt>
                <c:pt idx="9507">
                  <c:v>45033.010416666664</c:v>
                </c:pt>
                <c:pt idx="9508">
                  <c:v>45033.013888888891</c:v>
                </c:pt>
                <c:pt idx="9509">
                  <c:v>45033.017361111109</c:v>
                </c:pt>
                <c:pt idx="9510">
                  <c:v>45033.020833333336</c:v>
                </c:pt>
                <c:pt idx="9511">
                  <c:v>45033.024305555555</c:v>
                </c:pt>
                <c:pt idx="9512">
                  <c:v>45033.027777777781</c:v>
                </c:pt>
                <c:pt idx="9513">
                  <c:v>45033.03125</c:v>
                </c:pt>
                <c:pt idx="9514">
                  <c:v>45033.034722222219</c:v>
                </c:pt>
                <c:pt idx="9515">
                  <c:v>45033.038194444445</c:v>
                </c:pt>
                <c:pt idx="9516">
                  <c:v>45033.041666666664</c:v>
                </c:pt>
                <c:pt idx="9517">
                  <c:v>45033.045138888891</c:v>
                </c:pt>
                <c:pt idx="9518">
                  <c:v>45033.048611111109</c:v>
                </c:pt>
                <c:pt idx="9519">
                  <c:v>45033.052083333336</c:v>
                </c:pt>
                <c:pt idx="9520">
                  <c:v>45033.055555555555</c:v>
                </c:pt>
                <c:pt idx="9521">
                  <c:v>45033.059027777781</c:v>
                </c:pt>
                <c:pt idx="9522">
                  <c:v>45033.0625</c:v>
                </c:pt>
                <c:pt idx="9523">
                  <c:v>45033.065972222219</c:v>
                </c:pt>
                <c:pt idx="9524">
                  <c:v>45033.069444444445</c:v>
                </c:pt>
                <c:pt idx="9525">
                  <c:v>45033.072916666664</c:v>
                </c:pt>
                <c:pt idx="9526">
                  <c:v>45033.076388888891</c:v>
                </c:pt>
                <c:pt idx="9527">
                  <c:v>45033.079861111109</c:v>
                </c:pt>
                <c:pt idx="9528">
                  <c:v>45033.083333333336</c:v>
                </c:pt>
                <c:pt idx="9529">
                  <c:v>45033.086805555555</c:v>
                </c:pt>
                <c:pt idx="9530">
                  <c:v>45033.090277777781</c:v>
                </c:pt>
                <c:pt idx="9531">
                  <c:v>45033.09375</c:v>
                </c:pt>
                <c:pt idx="9532">
                  <c:v>45033.097222222219</c:v>
                </c:pt>
                <c:pt idx="9533">
                  <c:v>45033.100694444445</c:v>
                </c:pt>
                <c:pt idx="9534">
                  <c:v>45033.104166666664</c:v>
                </c:pt>
                <c:pt idx="9535">
                  <c:v>45033.107638888891</c:v>
                </c:pt>
                <c:pt idx="9536">
                  <c:v>45033.111111111109</c:v>
                </c:pt>
                <c:pt idx="9537">
                  <c:v>45033.114583333336</c:v>
                </c:pt>
                <c:pt idx="9538">
                  <c:v>45033.118055555555</c:v>
                </c:pt>
                <c:pt idx="9539">
                  <c:v>45033.121527777781</c:v>
                </c:pt>
                <c:pt idx="9540">
                  <c:v>45033.125</c:v>
                </c:pt>
                <c:pt idx="9541">
                  <c:v>45033.128472222219</c:v>
                </c:pt>
                <c:pt idx="9542">
                  <c:v>45033.131944444445</c:v>
                </c:pt>
                <c:pt idx="9543">
                  <c:v>45033.135416666664</c:v>
                </c:pt>
                <c:pt idx="9544">
                  <c:v>45033.138888888891</c:v>
                </c:pt>
                <c:pt idx="9545">
                  <c:v>45033.142361111109</c:v>
                </c:pt>
                <c:pt idx="9546">
                  <c:v>45033.145833333336</c:v>
                </c:pt>
                <c:pt idx="9547">
                  <c:v>45033.149305555555</c:v>
                </c:pt>
                <c:pt idx="9548">
                  <c:v>45033.152777777781</c:v>
                </c:pt>
                <c:pt idx="9549">
                  <c:v>45033.15625</c:v>
                </c:pt>
                <c:pt idx="9550">
                  <c:v>45033.159722222219</c:v>
                </c:pt>
                <c:pt idx="9551">
                  <c:v>45033.163194444445</c:v>
                </c:pt>
                <c:pt idx="9552">
                  <c:v>45033.166666666664</c:v>
                </c:pt>
                <c:pt idx="9553">
                  <c:v>45033.170138888891</c:v>
                </c:pt>
                <c:pt idx="9554">
                  <c:v>45033.173611111109</c:v>
                </c:pt>
                <c:pt idx="9555">
                  <c:v>45033.177083333336</c:v>
                </c:pt>
                <c:pt idx="9556">
                  <c:v>45033.180555555555</c:v>
                </c:pt>
                <c:pt idx="9557">
                  <c:v>45033.184027777781</c:v>
                </c:pt>
                <c:pt idx="9558">
                  <c:v>45033.1875</c:v>
                </c:pt>
                <c:pt idx="9559">
                  <c:v>45033.190972222219</c:v>
                </c:pt>
                <c:pt idx="9560">
                  <c:v>45033.194444444445</c:v>
                </c:pt>
                <c:pt idx="9561">
                  <c:v>45033.197916666664</c:v>
                </c:pt>
                <c:pt idx="9562">
                  <c:v>45033.201388888891</c:v>
                </c:pt>
                <c:pt idx="9563">
                  <c:v>45033.204861111109</c:v>
                </c:pt>
                <c:pt idx="9564">
                  <c:v>45033.208333333336</c:v>
                </c:pt>
                <c:pt idx="9565">
                  <c:v>45033.211805555555</c:v>
                </c:pt>
                <c:pt idx="9566">
                  <c:v>45033.215277777781</c:v>
                </c:pt>
                <c:pt idx="9567">
                  <c:v>45033.21875</c:v>
                </c:pt>
                <c:pt idx="9568">
                  <c:v>45033.222222222219</c:v>
                </c:pt>
                <c:pt idx="9569">
                  <c:v>45033.225694444445</c:v>
                </c:pt>
                <c:pt idx="9570">
                  <c:v>45033.229166666664</c:v>
                </c:pt>
                <c:pt idx="9571">
                  <c:v>45033.232638888891</c:v>
                </c:pt>
                <c:pt idx="9572">
                  <c:v>45033.236111111109</c:v>
                </c:pt>
                <c:pt idx="9573">
                  <c:v>45033.239583333336</c:v>
                </c:pt>
                <c:pt idx="9574">
                  <c:v>45033.243055555555</c:v>
                </c:pt>
                <c:pt idx="9575">
                  <c:v>45033.246527777781</c:v>
                </c:pt>
                <c:pt idx="9576">
                  <c:v>45033.25</c:v>
                </c:pt>
                <c:pt idx="9577">
                  <c:v>45033.253472222219</c:v>
                </c:pt>
                <c:pt idx="9578">
                  <c:v>45033.256944444445</c:v>
                </c:pt>
                <c:pt idx="9579">
                  <c:v>45033.260416666664</c:v>
                </c:pt>
                <c:pt idx="9580">
                  <c:v>45033.263888888891</c:v>
                </c:pt>
                <c:pt idx="9581">
                  <c:v>45033.267361111109</c:v>
                </c:pt>
                <c:pt idx="9582">
                  <c:v>45033.270833333336</c:v>
                </c:pt>
                <c:pt idx="9583">
                  <c:v>45033.274305555555</c:v>
                </c:pt>
                <c:pt idx="9584">
                  <c:v>45033.277777777781</c:v>
                </c:pt>
                <c:pt idx="9585">
                  <c:v>45033.28125</c:v>
                </c:pt>
                <c:pt idx="9586">
                  <c:v>45033.284722222219</c:v>
                </c:pt>
                <c:pt idx="9587">
                  <c:v>45033.288194444445</c:v>
                </c:pt>
                <c:pt idx="9588">
                  <c:v>45033.291666666664</c:v>
                </c:pt>
                <c:pt idx="9589">
                  <c:v>45033.295138888891</c:v>
                </c:pt>
                <c:pt idx="9590">
                  <c:v>45033.298611111109</c:v>
                </c:pt>
                <c:pt idx="9591">
                  <c:v>45033.302083333336</c:v>
                </c:pt>
                <c:pt idx="9592">
                  <c:v>45033.305555555555</c:v>
                </c:pt>
                <c:pt idx="9593">
                  <c:v>45033.309027777781</c:v>
                </c:pt>
                <c:pt idx="9594">
                  <c:v>45033.3125</c:v>
                </c:pt>
                <c:pt idx="9595">
                  <c:v>45033.315972222219</c:v>
                </c:pt>
                <c:pt idx="9596">
                  <c:v>45033.319444444445</c:v>
                </c:pt>
                <c:pt idx="9597">
                  <c:v>45033.322916666664</c:v>
                </c:pt>
                <c:pt idx="9598">
                  <c:v>45033.326388888891</c:v>
                </c:pt>
                <c:pt idx="9599">
                  <c:v>45033.329861111109</c:v>
                </c:pt>
                <c:pt idx="9600">
                  <c:v>45033.333333333336</c:v>
                </c:pt>
                <c:pt idx="9601">
                  <c:v>45033.336805555555</c:v>
                </c:pt>
                <c:pt idx="9602">
                  <c:v>45033.340277777781</c:v>
                </c:pt>
                <c:pt idx="9603">
                  <c:v>45033.34375</c:v>
                </c:pt>
                <c:pt idx="9604">
                  <c:v>45033.347222222219</c:v>
                </c:pt>
                <c:pt idx="9605">
                  <c:v>45033.350694444445</c:v>
                </c:pt>
                <c:pt idx="9606">
                  <c:v>45033.354166666664</c:v>
                </c:pt>
                <c:pt idx="9607">
                  <c:v>45033.357638888891</c:v>
                </c:pt>
                <c:pt idx="9608">
                  <c:v>45033.361111111109</c:v>
                </c:pt>
                <c:pt idx="9609">
                  <c:v>45033.364583333336</c:v>
                </c:pt>
                <c:pt idx="9610">
                  <c:v>45033.368055555555</c:v>
                </c:pt>
                <c:pt idx="9611">
                  <c:v>45033.371527777781</c:v>
                </c:pt>
                <c:pt idx="9612">
                  <c:v>45033.375</c:v>
                </c:pt>
                <c:pt idx="9613">
                  <c:v>45033.378472222219</c:v>
                </c:pt>
                <c:pt idx="9614">
                  <c:v>45033.381944444445</c:v>
                </c:pt>
                <c:pt idx="9615">
                  <c:v>45033.385416666664</c:v>
                </c:pt>
                <c:pt idx="9616">
                  <c:v>45033.388888888891</c:v>
                </c:pt>
                <c:pt idx="9617">
                  <c:v>45033.392361111109</c:v>
                </c:pt>
                <c:pt idx="9618">
                  <c:v>45033.395833333336</c:v>
                </c:pt>
                <c:pt idx="9619">
                  <c:v>45033.399305555555</c:v>
                </c:pt>
                <c:pt idx="9620">
                  <c:v>45033.402777777781</c:v>
                </c:pt>
                <c:pt idx="9621">
                  <c:v>45033.40625</c:v>
                </c:pt>
                <c:pt idx="9622">
                  <c:v>45033.409722222219</c:v>
                </c:pt>
                <c:pt idx="9623">
                  <c:v>45033.413194444445</c:v>
                </c:pt>
                <c:pt idx="9624">
                  <c:v>45033.416666666664</c:v>
                </c:pt>
                <c:pt idx="9625">
                  <c:v>45033.420138888891</c:v>
                </c:pt>
                <c:pt idx="9626">
                  <c:v>45033.423611111109</c:v>
                </c:pt>
                <c:pt idx="9627">
                  <c:v>45033.427083333336</c:v>
                </c:pt>
                <c:pt idx="9628">
                  <c:v>45033.430555555555</c:v>
                </c:pt>
                <c:pt idx="9629">
                  <c:v>45033.434027777781</c:v>
                </c:pt>
                <c:pt idx="9630">
                  <c:v>45033.4375</c:v>
                </c:pt>
                <c:pt idx="9631">
                  <c:v>45033.440972222219</c:v>
                </c:pt>
                <c:pt idx="9632">
                  <c:v>45033.444444444445</c:v>
                </c:pt>
                <c:pt idx="9633">
                  <c:v>45033.447916666664</c:v>
                </c:pt>
                <c:pt idx="9634">
                  <c:v>45033.451388888891</c:v>
                </c:pt>
                <c:pt idx="9635">
                  <c:v>45033.454861111109</c:v>
                </c:pt>
                <c:pt idx="9636">
                  <c:v>45033.458333333336</c:v>
                </c:pt>
                <c:pt idx="9637">
                  <c:v>45033.461805555555</c:v>
                </c:pt>
                <c:pt idx="9638">
                  <c:v>45033.465277777781</c:v>
                </c:pt>
                <c:pt idx="9639">
                  <c:v>45033.46875</c:v>
                </c:pt>
                <c:pt idx="9640">
                  <c:v>45033.472222222219</c:v>
                </c:pt>
                <c:pt idx="9641">
                  <c:v>45033.475694444445</c:v>
                </c:pt>
                <c:pt idx="9642">
                  <c:v>45033.479166666664</c:v>
                </c:pt>
                <c:pt idx="9643">
                  <c:v>45033.482638888891</c:v>
                </c:pt>
                <c:pt idx="9644">
                  <c:v>45033.486111111109</c:v>
                </c:pt>
                <c:pt idx="9645">
                  <c:v>45033.489583333336</c:v>
                </c:pt>
                <c:pt idx="9646">
                  <c:v>45033.493055555555</c:v>
                </c:pt>
                <c:pt idx="9647">
                  <c:v>45033.496527777781</c:v>
                </c:pt>
                <c:pt idx="9648">
                  <c:v>45033.5</c:v>
                </c:pt>
                <c:pt idx="9649">
                  <c:v>45033.503472222219</c:v>
                </c:pt>
                <c:pt idx="9650">
                  <c:v>45033.506944444445</c:v>
                </c:pt>
                <c:pt idx="9651">
                  <c:v>45033.510416666664</c:v>
                </c:pt>
                <c:pt idx="9652">
                  <c:v>45033.513888888891</c:v>
                </c:pt>
                <c:pt idx="9653">
                  <c:v>45033.517361111109</c:v>
                </c:pt>
                <c:pt idx="9654">
                  <c:v>45033.520833333336</c:v>
                </c:pt>
                <c:pt idx="9655">
                  <c:v>45033.524305555555</c:v>
                </c:pt>
                <c:pt idx="9656">
                  <c:v>45033.527777777781</c:v>
                </c:pt>
                <c:pt idx="9657">
                  <c:v>45033.53125</c:v>
                </c:pt>
                <c:pt idx="9658">
                  <c:v>45033.534722222219</c:v>
                </c:pt>
                <c:pt idx="9659">
                  <c:v>45033.538194444445</c:v>
                </c:pt>
                <c:pt idx="9660">
                  <c:v>45033.541666666664</c:v>
                </c:pt>
                <c:pt idx="9661">
                  <c:v>45033.545138888891</c:v>
                </c:pt>
                <c:pt idx="9662">
                  <c:v>45033.548611111109</c:v>
                </c:pt>
                <c:pt idx="9663">
                  <c:v>45033.552083333336</c:v>
                </c:pt>
                <c:pt idx="9664">
                  <c:v>45033.555555555555</c:v>
                </c:pt>
                <c:pt idx="9665">
                  <c:v>45033.559027777781</c:v>
                </c:pt>
                <c:pt idx="9666">
                  <c:v>45033.5625</c:v>
                </c:pt>
                <c:pt idx="9667">
                  <c:v>45033.565972222219</c:v>
                </c:pt>
                <c:pt idx="9668">
                  <c:v>45033.569444444445</c:v>
                </c:pt>
                <c:pt idx="9669">
                  <c:v>45033.572916666664</c:v>
                </c:pt>
                <c:pt idx="9670">
                  <c:v>45033.576388888891</c:v>
                </c:pt>
                <c:pt idx="9671">
                  <c:v>45033.579861111109</c:v>
                </c:pt>
                <c:pt idx="9672">
                  <c:v>45033.583333333336</c:v>
                </c:pt>
                <c:pt idx="9673">
                  <c:v>45033.586805555555</c:v>
                </c:pt>
                <c:pt idx="9674">
                  <c:v>45033.590277777781</c:v>
                </c:pt>
                <c:pt idx="9675">
                  <c:v>45033.59375</c:v>
                </c:pt>
                <c:pt idx="9676">
                  <c:v>45033.597222222219</c:v>
                </c:pt>
                <c:pt idx="9677">
                  <c:v>45033.600694444445</c:v>
                </c:pt>
                <c:pt idx="9678">
                  <c:v>45033.604166666664</c:v>
                </c:pt>
                <c:pt idx="9679">
                  <c:v>45033.607638888891</c:v>
                </c:pt>
                <c:pt idx="9680">
                  <c:v>45033.611111111109</c:v>
                </c:pt>
                <c:pt idx="9681">
                  <c:v>45033.614583333336</c:v>
                </c:pt>
                <c:pt idx="9682">
                  <c:v>45033.618055555555</c:v>
                </c:pt>
                <c:pt idx="9683">
                  <c:v>45033.621527777781</c:v>
                </c:pt>
                <c:pt idx="9684">
                  <c:v>45033.625</c:v>
                </c:pt>
                <c:pt idx="9685">
                  <c:v>45033.628472222219</c:v>
                </c:pt>
                <c:pt idx="9686">
                  <c:v>45033.631944444445</c:v>
                </c:pt>
                <c:pt idx="9687">
                  <c:v>45033.635416666664</c:v>
                </c:pt>
                <c:pt idx="9688">
                  <c:v>45033.638888888891</c:v>
                </c:pt>
                <c:pt idx="9689">
                  <c:v>45033.642361111109</c:v>
                </c:pt>
                <c:pt idx="9690">
                  <c:v>45033.645833333336</c:v>
                </c:pt>
                <c:pt idx="9691">
                  <c:v>45033.649305555555</c:v>
                </c:pt>
                <c:pt idx="9692">
                  <c:v>45033.652777777781</c:v>
                </c:pt>
                <c:pt idx="9693">
                  <c:v>45033.65625</c:v>
                </c:pt>
                <c:pt idx="9694">
                  <c:v>45033.659722222219</c:v>
                </c:pt>
                <c:pt idx="9695">
                  <c:v>45033.663194444445</c:v>
                </c:pt>
                <c:pt idx="9696">
                  <c:v>45033.666666666664</c:v>
                </c:pt>
                <c:pt idx="9697">
                  <c:v>45033.670138888891</c:v>
                </c:pt>
                <c:pt idx="9698">
                  <c:v>45033.673611111109</c:v>
                </c:pt>
                <c:pt idx="9699">
                  <c:v>45033.677083333336</c:v>
                </c:pt>
                <c:pt idx="9700">
                  <c:v>45033.680555555555</c:v>
                </c:pt>
                <c:pt idx="9701">
                  <c:v>45033.684027777781</c:v>
                </c:pt>
                <c:pt idx="9702">
                  <c:v>45033.6875</c:v>
                </c:pt>
                <c:pt idx="9703">
                  <c:v>45033.690972222219</c:v>
                </c:pt>
                <c:pt idx="9704">
                  <c:v>45033.694444444445</c:v>
                </c:pt>
                <c:pt idx="9705">
                  <c:v>45033.697916666664</c:v>
                </c:pt>
                <c:pt idx="9706">
                  <c:v>45033.701388888891</c:v>
                </c:pt>
                <c:pt idx="9707">
                  <c:v>45033.704861111109</c:v>
                </c:pt>
                <c:pt idx="9708">
                  <c:v>45033.708333333336</c:v>
                </c:pt>
                <c:pt idx="9709">
                  <c:v>45033.711805555555</c:v>
                </c:pt>
                <c:pt idx="9710">
                  <c:v>45033.715277777781</c:v>
                </c:pt>
                <c:pt idx="9711">
                  <c:v>45033.71875</c:v>
                </c:pt>
                <c:pt idx="9712">
                  <c:v>45033.722222222219</c:v>
                </c:pt>
                <c:pt idx="9713">
                  <c:v>45033.725694444445</c:v>
                </c:pt>
                <c:pt idx="9714">
                  <c:v>45033.729166666664</c:v>
                </c:pt>
                <c:pt idx="9715">
                  <c:v>45033.732638888891</c:v>
                </c:pt>
                <c:pt idx="9716">
                  <c:v>45033.736111111109</c:v>
                </c:pt>
                <c:pt idx="9717">
                  <c:v>45033.739583333336</c:v>
                </c:pt>
                <c:pt idx="9718">
                  <c:v>45033.743055555555</c:v>
                </c:pt>
                <c:pt idx="9719">
                  <c:v>45033.746527777781</c:v>
                </c:pt>
                <c:pt idx="9720">
                  <c:v>45033.75</c:v>
                </c:pt>
                <c:pt idx="9721">
                  <c:v>45033.753472222219</c:v>
                </c:pt>
                <c:pt idx="9722">
                  <c:v>45033.756944444445</c:v>
                </c:pt>
                <c:pt idx="9723">
                  <c:v>45033.760416666664</c:v>
                </c:pt>
                <c:pt idx="9724">
                  <c:v>45033.763888888891</c:v>
                </c:pt>
                <c:pt idx="9725">
                  <c:v>45033.767361111109</c:v>
                </c:pt>
                <c:pt idx="9726">
                  <c:v>45033.770833333336</c:v>
                </c:pt>
                <c:pt idx="9727">
                  <c:v>45033.774305555555</c:v>
                </c:pt>
                <c:pt idx="9728">
                  <c:v>45033.777777777781</c:v>
                </c:pt>
                <c:pt idx="9729">
                  <c:v>45033.78125</c:v>
                </c:pt>
                <c:pt idx="9730">
                  <c:v>45033.784722222219</c:v>
                </c:pt>
                <c:pt idx="9731">
                  <c:v>45033.788194444445</c:v>
                </c:pt>
                <c:pt idx="9732">
                  <c:v>45033.791666666664</c:v>
                </c:pt>
                <c:pt idx="9733">
                  <c:v>45033.795138888891</c:v>
                </c:pt>
                <c:pt idx="9734">
                  <c:v>45033.798611111109</c:v>
                </c:pt>
                <c:pt idx="9735">
                  <c:v>45033.802083333336</c:v>
                </c:pt>
                <c:pt idx="9736">
                  <c:v>45033.805555555555</c:v>
                </c:pt>
                <c:pt idx="9737">
                  <c:v>45033.809027777781</c:v>
                </c:pt>
                <c:pt idx="9738">
                  <c:v>45033.8125</c:v>
                </c:pt>
                <c:pt idx="9739">
                  <c:v>45033.815972222219</c:v>
                </c:pt>
                <c:pt idx="9740">
                  <c:v>45033.819444444445</c:v>
                </c:pt>
                <c:pt idx="9741">
                  <c:v>45033.822916666664</c:v>
                </c:pt>
                <c:pt idx="9742">
                  <c:v>45033.826388888891</c:v>
                </c:pt>
                <c:pt idx="9743">
                  <c:v>45033.829861111109</c:v>
                </c:pt>
                <c:pt idx="9744">
                  <c:v>45033.833333333336</c:v>
                </c:pt>
                <c:pt idx="9745">
                  <c:v>45033.836805555555</c:v>
                </c:pt>
                <c:pt idx="9746">
                  <c:v>45033.840277777781</c:v>
                </c:pt>
                <c:pt idx="9747">
                  <c:v>45033.84375</c:v>
                </c:pt>
                <c:pt idx="9748">
                  <c:v>45033.847222222219</c:v>
                </c:pt>
                <c:pt idx="9749">
                  <c:v>45033.850694444445</c:v>
                </c:pt>
                <c:pt idx="9750">
                  <c:v>45033.854166666664</c:v>
                </c:pt>
                <c:pt idx="9751">
                  <c:v>45033.857638888891</c:v>
                </c:pt>
                <c:pt idx="9752">
                  <c:v>45033.861111111109</c:v>
                </c:pt>
                <c:pt idx="9753">
                  <c:v>45033.864583333336</c:v>
                </c:pt>
                <c:pt idx="9754">
                  <c:v>45033.868055555555</c:v>
                </c:pt>
                <c:pt idx="9755">
                  <c:v>45033.871527777781</c:v>
                </c:pt>
                <c:pt idx="9756">
                  <c:v>45033.875</c:v>
                </c:pt>
                <c:pt idx="9757">
                  <c:v>45033.878472222219</c:v>
                </c:pt>
                <c:pt idx="9758">
                  <c:v>45033.881944444445</c:v>
                </c:pt>
                <c:pt idx="9759">
                  <c:v>45033.885416666664</c:v>
                </c:pt>
                <c:pt idx="9760">
                  <c:v>45033.888888888891</c:v>
                </c:pt>
                <c:pt idx="9761">
                  <c:v>45033.892361111109</c:v>
                </c:pt>
                <c:pt idx="9762">
                  <c:v>45033.895833333336</c:v>
                </c:pt>
                <c:pt idx="9763">
                  <c:v>45033.899305555555</c:v>
                </c:pt>
                <c:pt idx="9764">
                  <c:v>45033.902777777781</c:v>
                </c:pt>
                <c:pt idx="9765">
                  <c:v>45033.90625</c:v>
                </c:pt>
                <c:pt idx="9766">
                  <c:v>45033.909722222219</c:v>
                </c:pt>
                <c:pt idx="9767">
                  <c:v>45033.913194444445</c:v>
                </c:pt>
                <c:pt idx="9768">
                  <c:v>45033.916666666664</c:v>
                </c:pt>
                <c:pt idx="9769">
                  <c:v>45033.920138888891</c:v>
                </c:pt>
                <c:pt idx="9770">
                  <c:v>45033.923611111109</c:v>
                </c:pt>
                <c:pt idx="9771">
                  <c:v>45033.927083333336</c:v>
                </c:pt>
                <c:pt idx="9772">
                  <c:v>45033.930555555555</c:v>
                </c:pt>
                <c:pt idx="9773">
                  <c:v>45033.934027777781</c:v>
                </c:pt>
                <c:pt idx="9774">
                  <c:v>45033.9375</c:v>
                </c:pt>
                <c:pt idx="9775">
                  <c:v>45033.940972222219</c:v>
                </c:pt>
                <c:pt idx="9776">
                  <c:v>45033.944444444445</c:v>
                </c:pt>
                <c:pt idx="9777">
                  <c:v>45033.947916666664</c:v>
                </c:pt>
                <c:pt idx="9778">
                  <c:v>45033.951388888891</c:v>
                </c:pt>
                <c:pt idx="9779">
                  <c:v>45033.954861111109</c:v>
                </c:pt>
                <c:pt idx="9780">
                  <c:v>45033.958333333336</c:v>
                </c:pt>
                <c:pt idx="9781">
                  <c:v>45033.961805555555</c:v>
                </c:pt>
                <c:pt idx="9782">
                  <c:v>45033.965277777781</c:v>
                </c:pt>
                <c:pt idx="9783">
                  <c:v>45033.96875</c:v>
                </c:pt>
                <c:pt idx="9784">
                  <c:v>45033.972222222219</c:v>
                </c:pt>
                <c:pt idx="9785">
                  <c:v>45033.975694444445</c:v>
                </c:pt>
                <c:pt idx="9786">
                  <c:v>45033.979166666664</c:v>
                </c:pt>
                <c:pt idx="9787">
                  <c:v>45033.982638888891</c:v>
                </c:pt>
                <c:pt idx="9788">
                  <c:v>45033.986111111109</c:v>
                </c:pt>
                <c:pt idx="9789">
                  <c:v>45033.989583333336</c:v>
                </c:pt>
                <c:pt idx="9790">
                  <c:v>45033.993055555555</c:v>
                </c:pt>
                <c:pt idx="9791">
                  <c:v>45033.996527777781</c:v>
                </c:pt>
                <c:pt idx="9792">
                  <c:v>45034</c:v>
                </c:pt>
                <c:pt idx="9793">
                  <c:v>45034.003472222219</c:v>
                </c:pt>
                <c:pt idx="9794">
                  <c:v>45034.006944444445</c:v>
                </c:pt>
                <c:pt idx="9795">
                  <c:v>45034.010416666664</c:v>
                </c:pt>
                <c:pt idx="9796">
                  <c:v>45034.013888888891</c:v>
                </c:pt>
                <c:pt idx="9797">
                  <c:v>45034.017361111109</c:v>
                </c:pt>
                <c:pt idx="9798">
                  <c:v>45034.020833333336</c:v>
                </c:pt>
                <c:pt idx="9799">
                  <c:v>45034.024305555555</c:v>
                </c:pt>
                <c:pt idx="9800">
                  <c:v>45034.027777777781</c:v>
                </c:pt>
                <c:pt idx="9801">
                  <c:v>45034.03125</c:v>
                </c:pt>
                <c:pt idx="9802">
                  <c:v>45034.034722222219</c:v>
                </c:pt>
                <c:pt idx="9803">
                  <c:v>45034.038194444445</c:v>
                </c:pt>
                <c:pt idx="9804">
                  <c:v>45034.041666666664</c:v>
                </c:pt>
                <c:pt idx="9805">
                  <c:v>45034.045138888891</c:v>
                </c:pt>
                <c:pt idx="9806">
                  <c:v>45034.048611111109</c:v>
                </c:pt>
                <c:pt idx="9807">
                  <c:v>45034.052083333336</c:v>
                </c:pt>
                <c:pt idx="9808">
                  <c:v>45034.055555555555</c:v>
                </c:pt>
                <c:pt idx="9809">
                  <c:v>45034.059027777781</c:v>
                </c:pt>
                <c:pt idx="9810">
                  <c:v>45034.0625</c:v>
                </c:pt>
                <c:pt idx="9811">
                  <c:v>45034.065972222219</c:v>
                </c:pt>
                <c:pt idx="9812">
                  <c:v>45034.069444444445</c:v>
                </c:pt>
                <c:pt idx="9813">
                  <c:v>45034.072916666664</c:v>
                </c:pt>
                <c:pt idx="9814">
                  <c:v>45034.076388888891</c:v>
                </c:pt>
                <c:pt idx="9815">
                  <c:v>45034.079861111109</c:v>
                </c:pt>
                <c:pt idx="9816">
                  <c:v>45034.083333333336</c:v>
                </c:pt>
                <c:pt idx="9817">
                  <c:v>45034.086805555555</c:v>
                </c:pt>
                <c:pt idx="9818">
                  <c:v>45034.090277777781</c:v>
                </c:pt>
                <c:pt idx="9819">
                  <c:v>45034.09375</c:v>
                </c:pt>
                <c:pt idx="9820">
                  <c:v>45034.097222222219</c:v>
                </c:pt>
                <c:pt idx="9821">
                  <c:v>45034.100694444445</c:v>
                </c:pt>
                <c:pt idx="9822">
                  <c:v>45034.104166666664</c:v>
                </c:pt>
                <c:pt idx="9823">
                  <c:v>45034.107638888891</c:v>
                </c:pt>
                <c:pt idx="9824">
                  <c:v>45034.111111111109</c:v>
                </c:pt>
                <c:pt idx="9825">
                  <c:v>45034.114583333336</c:v>
                </c:pt>
                <c:pt idx="9826">
                  <c:v>45034.118055555555</c:v>
                </c:pt>
                <c:pt idx="9827">
                  <c:v>45034.121527777781</c:v>
                </c:pt>
                <c:pt idx="9828">
                  <c:v>45034.125</c:v>
                </c:pt>
                <c:pt idx="9829">
                  <c:v>45034.128472222219</c:v>
                </c:pt>
                <c:pt idx="9830">
                  <c:v>45034.131944444445</c:v>
                </c:pt>
                <c:pt idx="9831">
                  <c:v>45034.135416666664</c:v>
                </c:pt>
                <c:pt idx="9832">
                  <c:v>45034.138888888891</c:v>
                </c:pt>
                <c:pt idx="9833">
                  <c:v>45034.142361111109</c:v>
                </c:pt>
                <c:pt idx="9834">
                  <c:v>45034.145833333336</c:v>
                </c:pt>
                <c:pt idx="9835">
                  <c:v>45034.149305555555</c:v>
                </c:pt>
                <c:pt idx="9836">
                  <c:v>45034.152777777781</c:v>
                </c:pt>
                <c:pt idx="9837">
                  <c:v>45034.15625</c:v>
                </c:pt>
                <c:pt idx="9838">
                  <c:v>45034.159722222219</c:v>
                </c:pt>
                <c:pt idx="9839">
                  <c:v>45034.163194444445</c:v>
                </c:pt>
                <c:pt idx="9840">
                  <c:v>45034.166666666664</c:v>
                </c:pt>
                <c:pt idx="9841">
                  <c:v>45034.170138888891</c:v>
                </c:pt>
                <c:pt idx="9842">
                  <c:v>45034.173611111109</c:v>
                </c:pt>
                <c:pt idx="9843">
                  <c:v>45034.177083333336</c:v>
                </c:pt>
                <c:pt idx="9844">
                  <c:v>45034.180555555555</c:v>
                </c:pt>
                <c:pt idx="9845">
                  <c:v>45034.184027777781</c:v>
                </c:pt>
                <c:pt idx="9846">
                  <c:v>45034.1875</c:v>
                </c:pt>
                <c:pt idx="9847">
                  <c:v>45034.190972222219</c:v>
                </c:pt>
                <c:pt idx="9848">
                  <c:v>45034.194444444445</c:v>
                </c:pt>
                <c:pt idx="9849">
                  <c:v>45034.197916666664</c:v>
                </c:pt>
                <c:pt idx="9850">
                  <c:v>45034.201388888891</c:v>
                </c:pt>
                <c:pt idx="9851">
                  <c:v>45034.204861111109</c:v>
                </c:pt>
                <c:pt idx="9852">
                  <c:v>45034.208333333336</c:v>
                </c:pt>
                <c:pt idx="9853">
                  <c:v>45034.211805555555</c:v>
                </c:pt>
                <c:pt idx="9854">
                  <c:v>45034.215277777781</c:v>
                </c:pt>
                <c:pt idx="9855">
                  <c:v>45034.21875</c:v>
                </c:pt>
                <c:pt idx="9856">
                  <c:v>45034.222222222219</c:v>
                </c:pt>
                <c:pt idx="9857">
                  <c:v>45034.225694444445</c:v>
                </c:pt>
                <c:pt idx="9858">
                  <c:v>45034.229166666664</c:v>
                </c:pt>
                <c:pt idx="9859">
                  <c:v>45034.232638888891</c:v>
                </c:pt>
                <c:pt idx="9860">
                  <c:v>45034.236111111109</c:v>
                </c:pt>
                <c:pt idx="9861">
                  <c:v>45034.239583333336</c:v>
                </c:pt>
                <c:pt idx="9862">
                  <c:v>45034.243055555555</c:v>
                </c:pt>
                <c:pt idx="9863">
                  <c:v>45034.246527777781</c:v>
                </c:pt>
                <c:pt idx="9864">
                  <c:v>45034.25</c:v>
                </c:pt>
                <c:pt idx="9865">
                  <c:v>45034.253472222219</c:v>
                </c:pt>
                <c:pt idx="9866">
                  <c:v>45034.256944444445</c:v>
                </c:pt>
                <c:pt idx="9867">
                  <c:v>45034.260416666664</c:v>
                </c:pt>
                <c:pt idx="9868">
                  <c:v>45034.263888888891</c:v>
                </c:pt>
                <c:pt idx="9869">
                  <c:v>45034.267361111109</c:v>
                </c:pt>
                <c:pt idx="9870">
                  <c:v>45034.270833333336</c:v>
                </c:pt>
                <c:pt idx="9871">
                  <c:v>45034.274305555555</c:v>
                </c:pt>
                <c:pt idx="9872">
                  <c:v>45034.277777777781</c:v>
                </c:pt>
                <c:pt idx="9873">
                  <c:v>45034.28125</c:v>
                </c:pt>
                <c:pt idx="9874">
                  <c:v>45034.284722222219</c:v>
                </c:pt>
                <c:pt idx="9875">
                  <c:v>45034.288194444445</c:v>
                </c:pt>
                <c:pt idx="9876">
                  <c:v>45034.291666666664</c:v>
                </c:pt>
                <c:pt idx="9877">
                  <c:v>45034.295138888891</c:v>
                </c:pt>
                <c:pt idx="9878">
                  <c:v>45034.298611111109</c:v>
                </c:pt>
                <c:pt idx="9879">
                  <c:v>45034.302083333336</c:v>
                </c:pt>
                <c:pt idx="9880">
                  <c:v>45034.305555555555</c:v>
                </c:pt>
                <c:pt idx="9881">
                  <c:v>45034.309027777781</c:v>
                </c:pt>
                <c:pt idx="9882">
                  <c:v>45034.3125</c:v>
                </c:pt>
                <c:pt idx="9883">
                  <c:v>45034.315972222219</c:v>
                </c:pt>
                <c:pt idx="9884">
                  <c:v>45034.319444444445</c:v>
                </c:pt>
                <c:pt idx="9885">
                  <c:v>45034.322916666664</c:v>
                </c:pt>
                <c:pt idx="9886">
                  <c:v>45034.326388888891</c:v>
                </c:pt>
                <c:pt idx="9887">
                  <c:v>45034.329861111109</c:v>
                </c:pt>
                <c:pt idx="9888">
                  <c:v>45034.333333333336</c:v>
                </c:pt>
                <c:pt idx="9889">
                  <c:v>45034.336805555555</c:v>
                </c:pt>
                <c:pt idx="9890">
                  <c:v>45034.340277777781</c:v>
                </c:pt>
                <c:pt idx="9891">
                  <c:v>45034.34375</c:v>
                </c:pt>
                <c:pt idx="9892">
                  <c:v>45034.347222222219</c:v>
                </c:pt>
                <c:pt idx="9893">
                  <c:v>45034.350694444445</c:v>
                </c:pt>
                <c:pt idx="9894">
                  <c:v>45034.354166666664</c:v>
                </c:pt>
                <c:pt idx="9895">
                  <c:v>45034.357638888891</c:v>
                </c:pt>
                <c:pt idx="9896">
                  <c:v>45034.361111111109</c:v>
                </c:pt>
                <c:pt idx="9897">
                  <c:v>45034.364583333336</c:v>
                </c:pt>
                <c:pt idx="9898">
                  <c:v>45034.368055555555</c:v>
                </c:pt>
                <c:pt idx="9899">
                  <c:v>45034.371527777781</c:v>
                </c:pt>
                <c:pt idx="9900">
                  <c:v>45034.375</c:v>
                </c:pt>
                <c:pt idx="9901">
                  <c:v>45034.378472222219</c:v>
                </c:pt>
                <c:pt idx="9902">
                  <c:v>45034.381944444445</c:v>
                </c:pt>
                <c:pt idx="9903">
                  <c:v>45034.385416666664</c:v>
                </c:pt>
                <c:pt idx="9904">
                  <c:v>45034.388888888891</c:v>
                </c:pt>
                <c:pt idx="9905">
                  <c:v>45034.392361111109</c:v>
                </c:pt>
                <c:pt idx="9906">
                  <c:v>45034.395833333336</c:v>
                </c:pt>
                <c:pt idx="9907">
                  <c:v>45034.399305555555</c:v>
                </c:pt>
                <c:pt idx="9908">
                  <c:v>45034.402777777781</c:v>
                </c:pt>
                <c:pt idx="9909">
                  <c:v>45034.40625</c:v>
                </c:pt>
                <c:pt idx="9910">
                  <c:v>45034.409722222219</c:v>
                </c:pt>
                <c:pt idx="9911">
                  <c:v>45034.413194444445</c:v>
                </c:pt>
                <c:pt idx="9912">
                  <c:v>45034.416666666664</c:v>
                </c:pt>
                <c:pt idx="9913">
                  <c:v>45034.420138888891</c:v>
                </c:pt>
                <c:pt idx="9914">
                  <c:v>45034.423611111109</c:v>
                </c:pt>
                <c:pt idx="9915">
                  <c:v>45034.427083333336</c:v>
                </c:pt>
                <c:pt idx="9916">
                  <c:v>45034.430555555555</c:v>
                </c:pt>
                <c:pt idx="9917">
                  <c:v>45034.434027777781</c:v>
                </c:pt>
                <c:pt idx="9918">
                  <c:v>45034.4375</c:v>
                </c:pt>
                <c:pt idx="9919">
                  <c:v>45034.440972222219</c:v>
                </c:pt>
                <c:pt idx="9920">
                  <c:v>45034.444444444445</c:v>
                </c:pt>
                <c:pt idx="9921">
                  <c:v>45034.447916666664</c:v>
                </c:pt>
                <c:pt idx="9922">
                  <c:v>45034.451388888891</c:v>
                </c:pt>
                <c:pt idx="9923">
                  <c:v>45034.454861111109</c:v>
                </c:pt>
                <c:pt idx="9924">
                  <c:v>45034.458333333336</c:v>
                </c:pt>
                <c:pt idx="9925">
                  <c:v>45034.461805555555</c:v>
                </c:pt>
                <c:pt idx="9926">
                  <c:v>45034.465277777781</c:v>
                </c:pt>
                <c:pt idx="9927">
                  <c:v>45034.46875</c:v>
                </c:pt>
                <c:pt idx="9928">
                  <c:v>45034.472222222219</c:v>
                </c:pt>
                <c:pt idx="9929">
                  <c:v>45034.475694444445</c:v>
                </c:pt>
                <c:pt idx="9930">
                  <c:v>45034.479166666664</c:v>
                </c:pt>
                <c:pt idx="9931">
                  <c:v>45034.482638888891</c:v>
                </c:pt>
                <c:pt idx="9932">
                  <c:v>45034.486111111109</c:v>
                </c:pt>
                <c:pt idx="9933">
                  <c:v>45034.489583333336</c:v>
                </c:pt>
                <c:pt idx="9934">
                  <c:v>45034.493055555555</c:v>
                </c:pt>
                <c:pt idx="9935">
                  <c:v>45034.496527777781</c:v>
                </c:pt>
                <c:pt idx="9936">
                  <c:v>45034.5</c:v>
                </c:pt>
                <c:pt idx="9937">
                  <c:v>45034.503472222219</c:v>
                </c:pt>
                <c:pt idx="9938">
                  <c:v>45034.506944444445</c:v>
                </c:pt>
                <c:pt idx="9939">
                  <c:v>45034.510416666664</c:v>
                </c:pt>
                <c:pt idx="9940">
                  <c:v>45034.513888888891</c:v>
                </c:pt>
                <c:pt idx="9941">
                  <c:v>45034.517361111109</c:v>
                </c:pt>
                <c:pt idx="9942">
                  <c:v>45034.520833333336</c:v>
                </c:pt>
                <c:pt idx="9943">
                  <c:v>45034.524305555555</c:v>
                </c:pt>
                <c:pt idx="9944">
                  <c:v>45034.527777777781</c:v>
                </c:pt>
                <c:pt idx="9945">
                  <c:v>45034.53125</c:v>
                </c:pt>
                <c:pt idx="9946">
                  <c:v>45034.534722222219</c:v>
                </c:pt>
                <c:pt idx="9947">
                  <c:v>45034.538194444445</c:v>
                </c:pt>
                <c:pt idx="9948">
                  <c:v>45034.541666666664</c:v>
                </c:pt>
                <c:pt idx="9949">
                  <c:v>45034.545138888891</c:v>
                </c:pt>
                <c:pt idx="9950">
                  <c:v>45034.548611111109</c:v>
                </c:pt>
                <c:pt idx="9951">
                  <c:v>45034.552083333336</c:v>
                </c:pt>
                <c:pt idx="9952">
                  <c:v>45034.555555555555</c:v>
                </c:pt>
                <c:pt idx="9953">
                  <c:v>45034.559027777781</c:v>
                </c:pt>
                <c:pt idx="9954">
                  <c:v>45034.5625</c:v>
                </c:pt>
                <c:pt idx="9955">
                  <c:v>45034.565972222219</c:v>
                </c:pt>
                <c:pt idx="9956">
                  <c:v>45034.569444444445</c:v>
                </c:pt>
                <c:pt idx="9957">
                  <c:v>45034.572916666664</c:v>
                </c:pt>
                <c:pt idx="9958">
                  <c:v>45034.576388888891</c:v>
                </c:pt>
                <c:pt idx="9959">
                  <c:v>45034.579861111109</c:v>
                </c:pt>
                <c:pt idx="9960">
                  <c:v>45034.583333333336</c:v>
                </c:pt>
                <c:pt idx="9961">
                  <c:v>45034.586805555555</c:v>
                </c:pt>
                <c:pt idx="9962">
                  <c:v>45034.590277777781</c:v>
                </c:pt>
                <c:pt idx="9963">
                  <c:v>45034.59375</c:v>
                </c:pt>
                <c:pt idx="9964">
                  <c:v>45034.597222222219</c:v>
                </c:pt>
                <c:pt idx="9965">
                  <c:v>45034.600694444445</c:v>
                </c:pt>
                <c:pt idx="9966">
                  <c:v>45034.604166666664</c:v>
                </c:pt>
                <c:pt idx="9967">
                  <c:v>45034.607638888891</c:v>
                </c:pt>
                <c:pt idx="9968">
                  <c:v>45034.611111111109</c:v>
                </c:pt>
                <c:pt idx="9969">
                  <c:v>45034.614583333336</c:v>
                </c:pt>
                <c:pt idx="9970">
                  <c:v>45034.618055555555</c:v>
                </c:pt>
                <c:pt idx="9971">
                  <c:v>45034.621527777781</c:v>
                </c:pt>
                <c:pt idx="9972">
                  <c:v>45034.625</c:v>
                </c:pt>
                <c:pt idx="9973">
                  <c:v>45034.628472222219</c:v>
                </c:pt>
                <c:pt idx="9974">
                  <c:v>45034.631944444445</c:v>
                </c:pt>
                <c:pt idx="9975">
                  <c:v>45034.635416666664</c:v>
                </c:pt>
                <c:pt idx="9976">
                  <c:v>45034.638888888891</c:v>
                </c:pt>
                <c:pt idx="9977">
                  <c:v>45034.642361111109</c:v>
                </c:pt>
                <c:pt idx="9978">
                  <c:v>45034.645833333336</c:v>
                </c:pt>
                <c:pt idx="9979">
                  <c:v>45034.649305555555</c:v>
                </c:pt>
                <c:pt idx="9980">
                  <c:v>45034.652777777781</c:v>
                </c:pt>
                <c:pt idx="9981">
                  <c:v>45034.65625</c:v>
                </c:pt>
                <c:pt idx="9982">
                  <c:v>45034.659722222219</c:v>
                </c:pt>
                <c:pt idx="9983">
                  <c:v>45034.663194444445</c:v>
                </c:pt>
                <c:pt idx="9984">
                  <c:v>45034.666666666664</c:v>
                </c:pt>
                <c:pt idx="9985">
                  <c:v>45034.670138888891</c:v>
                </c:pt>
                <c:pt idx="9986">
                  <c:v>45034.673611111109</c:v>
                </c:pt>
                <c:pt idx="9987">
                  <c:v>45034.677083333336</c:v>
                </c:pt>
                <c:pt idx="9988">
                  <c:v>45034.680555555555</c:v>
                </c:pt>
                <c:pt idx="9989">
                  <c:v>45034.684027777781</c:v>
                </c:pt>
                <c:pt idx="9990">
                  <c:v>45034.6875</c:v>
                </c:pt>
                <c:pt idx="9991">
                  <c:v>45034.690972222219</c:v>
                </c:pt>
                <c:pt idx="9992">
                  <c:v>45034.694444444445</c:v>
                </c:pt>
                <c:pt idx="9993">
                  <c:v>45034.697916666664</c:v>
                </c:pt>
                <c:pt idx="9994">
                  <c:v>45034.701388888891</c:v>
                </c:pt>
                <c:pt idx="9995">
                  <c:v>45034.704861111109</c:v>
                </c:pt>
                <c:pt idx="9996">
                  <c:v>45034.708333333336</c:v>
                </c:pt>
                <c:pt idx="9997">
                  <c:v>45034.711805555555</c:v>
                </c:pt>
                <c:pt idx="9998">
                  <c:v>45034.715277777781</c:v>
                </c:pt>
                <c:pt idx="9999">
                  <c:v>45034.71875</c:v>
                </c:pt>
                <c:pt idx="10000">
                  <c:v>45034.722222222219</c:v>
                </c:pt>
                <c:pt idx="10001">
                  <c:v>45034.725694444445</c:v>
                </c:pt>
                <c:pt idx="10002">
                  <c:v>45034.729166666664</c:v>
                </c:pt>
                <c:pt idx="10003">
                  <c:v>45034.732638888891</c:v>
                </c:pt>
                <c:pt idx="10004">
                  <c:v>45034.736111111109</c:v>
                </c:pt>
                <c:pt idx="10005">
                  <c:v>45034.739583333336</c:v>
                </c:pt>
                <c:pt idx="10006">
                  <c:v>45034.743055555555</c:v>
                </c:pt>
                <c:pt idx="10007">
                  <c:v>45034.746527777781</c:v>
                </c:pt>
                <c:pt idx="10008">
                  <c:v>45034.75</c:v>
                </c:pt>
                <c:pt idx="10009">
                  <c:v>45034.753472222219</c:v>
                </c:pt>
                <c:pt idx="10010">
                  <c:v>45034.756944444445</c:v>
                </c:pt>
                <c:pt idx="10011">
                  <c:v>45034.760416666664</c:v>
                </c:pt>
                <c:pt idx="10012">
                  <c:v>45034.763888888891</c:v>
                </c:pt>
                <c:pt idx="10013">
                  <c:v>45034.767361111109</c:v>
                </c:pt>
                <c:pt idx="10014">
                  <c:v>45034.770833333336</c:v>
                </c:pt>
                <c:pt idx="10015">
                  <c:v>45034.774305555555</c:v>
                </c:pt>
                <c:pt idx="10016">
                  <c:v>45034.777777777781</c:v>
                </c:pt>
                <c:pt idx="10017">
                  <c:v>45034.78125</c:v>
                </c:pt>
                <c:pt idx="10018">
                  <c:v>45034.784722222219</c:v>
                </c:pt>
                <c:pt idx="10019">
                  <c:v>45034.788194444445</c:v>
                </c:pt>
                <c:pt idx="10020">
                  <c:v>45034.791666666664</c:v>
                </c:pt>
                <c:pt idx="10021">
                  <c:v>45034.795138888891</c:v>
                </c:pt>
                <c:pt idx="10022">
                  <c:v>45034.798611111109</c:v>
                </c:pt>
                <c:pt idx="10023">
                  <c:v>45034.802083333336</c:v>
                </c:pt>
                <c:pt idx="10024">
                  <c:v>45034.805555555555</c:v>
                </c:pt>
                <c:pt idx="10025">
                  <c:v>45034.809027777781</c:v>
                </c:pt>
                <c:pt idx="10026">
                  <c:v>45034.8125</c:v>
                </c:pt>
                <c:pt idx="10027">
                  <c:v>45034.815972222219</c:v>
                </c:pt>
                <c:pt idx="10028">
                  <c:v>45034.819444444445</c:v>
                </c:pt>
                <c:pt idx="10029">
                  <c:v>45034.822916666664</c:v>
                </c:pt>
                <c:pt idx="10030">
                  <c:v>45034.826388888891</c:v>
                </c:pt>
                <c:pt idx="10031">
                  <c:v>45034.829861111109</c:v>
                </c:pt>
                <c:pt idx="10032">
                  <c:v>45034.833333333336</c:v>
                </c:pt>
                <c:pt idx="10033">
                  <c:v>45034.836805555555</c:v>
                </c:pt>
                <c:pt idx="10034">
                  <c:v>45034.840277777781</c:v>
                </c:pt>
                <c:pt idx="10035">
                  <c:v>45034.84375</c:v>
                </c:pt>
                <c:pt idx="10036">
                  <c:v>45034.847222222219</c:v>
                </c:pt>
                <c:pt idx="10037">
                  <c:v>45034.850694444445</c:v>
                </c:pt>
                <c:pt idx="10038">
                  <c:v>45034.854166666664</c:v>
                </c:pt>
                <c:pt idx="10039">
                  <c:v>45034.857638888891</c:v>
                </c:pt>
                <c:pt idx="10040">
                  <c:v>45034.861111111109</c:v>
                </c:pt>
                <c:pt idx="10041">
                  <c:v>45034.864583333336</c:v>
                </c:pt>
                <c:pt idx="10042">
                  <c:v>45034.868055555555</c:v>
                </c:pt>
                <c:pt idx="10043">
                  <c:v>45034.871527777781</c:v>
                </c:pt>
                <c:pt idx="10044">
                  <c:v>45034.875</c:v>
                </c:pt>
                <c:pt idx="10045">
                  <c:v>45034.878472222219</c:v>
                </c:pt>
                <c:pt idx="10046">
                  <c:v>45034.881944444445</c:v>
                </c:pt>
                <c:pt idx="10047">
                  <c:v>45034.885416666664</c:v>
                </c:pt>
                <c:pt idx="10048">
                  <c:v>45034.888888888891</c:v>
                </c:pt>
                <c:pt idx="10049">
                  <c:v>45034.892361111109</c:v>
                </c:pt>
                <c:pt idx="10050">
                  <c:v>45034.895833333336</c:v>
                </c:pt>
                <c:pt idx="10051">
                  <c:v>45034.899305555555</c:v>
                </c:pt>
                <c:pt idx="10052">
                  <c:v>45034.902777777781</c:v>
                </c:pt>
                <c:pt idx="10053">
                  <c:v>45034.90625</c:v>
                </c:pt>
                <c:pt idx="10054">
                  <c:v>45034.909722222219</c:v>
                </c:pt>
                <c:pt idx="10055">
                  <c:v>45034.913194444445</c:v>
                </c:pt>
                <c:pt idx="10056">
                  <c:v>45034.916666666664</c:v>
                </c:pt>
                <c:pt idx="10057">
                  <c:v>45034.920138888891</c:v>
                </c:pt>
                <c:pt idx="10058">
                  <c:v>45034.923611111109</c:v>
                </c:pt>
                <c:pt idx="10059">
                  <c:v>45034.927083333336</c:v>
                </c:pt>
                <c:pt idx="10060">
                  <c:v>45034.930555555555</c:v>
                </c:pt>
                <c:pt idx="10061">
                  <c:v>45034.934027777781</c:v>
                </c:pt>
                <c:pt idx="10062">
                  <c:v>45034.9375</c:v>
                </c:pt>
                <c:pt idx="10063">
                  <c:v>45034.940972222219</c:v>
                </c:pt>
                <c:pt idx="10064">
                  <c:v>45034.944444444445</c:v>
                </c:pt>
                <c:pt idx="10065">
                  <c:v>45034.947916666664</c:v>
                </c:pt>
                <c:pt idx="10066">
                  <c:v>45034.951388888891</c:v>
                </c:pt>
                <c:pt idx="10067">
                  <c:v>45034.954861111109</c:v>
                </c:pt>
                <c:pt idx="10068">
                  <c:v>45034.958333333336</c:v>
                </c:pt>
                <c:pt idx="10069">
                  <c:v>45034.961805555555</c:v>
                </c:pt>
                <c:pt idx="10070">
                  <c:v>45034.965277777781</c:v>
                </c:pt>
                <c:pt idx="10071">
                  <c:v>45034.96875</c:v>
                </c:pt>
                <c:pt idx="10072">
                  <c:v>45034.972222222219</c:v>
                </c:pt>
                <c:pt idx="10073">
                  <c:v>45034.975694444445</c:v>
                </c:pt>
                <c:pt idx="10074">
                  <c:v>45034.979166666664</c:v>
                </c:pt>
                <c:pt idx="10075">
                  <c:v>45034.982638888891</c:v>
                </c:pt>
                <c:pt idx="10076">
                  <c:v>45034.986111111109</c:v>
                </c:pt>
                <c:pt idx="10077">
                  <c:v>45034.989583333336</c:v>
                </c:pt>
                <c:pt idx="10078">
                  <c:v>45034.993055555555</c:v>
                </c:pt>
                <c:pt idx="10079">
                  <c:v>45034.996527777781</c:v>
                </c:pt>
                <c:pt idx="10080">
                  <c:v>45035</c:v>
                </c:pt>
                <c:pt idx="10081">
                  <c:v>45035.003472222219</c:v>
                </c:pt>
                <c:pt idx="10082">
                  <c:v>45035.006944444445</c:v>
                </c:pt>
                <c:pt idx="10083">
                  <c:v>45035.010416666664</c:v>
                </c:pt>
                <c:pt idx="10084">
                  <c:v>45035.013888888891</c:v>
                </c:pt>
                <c:pt idx="10085">
                  <c:v>45035.017361111109</c:v>
                </c:pt>
                <c:pt idx="10086">
                  <c:v>45035.020833333336</c:v>
                </c:pt>
                <c:pt idx="10087">
                  <c:v>45035.024305555555</c:v>
                </c:pt>
                <c:pt idx="10088">
                  <c:v>45035.027777777781</c:v>
                </c:pt>
                <c:pt idx="10089">
                  <c:v>45035.03125</c:v>
                </c:pt>
                <c:pt idx="10090">
                  <c:v>45035.034722222219</c:v>
                </c:pt>
                <c:pt idx="10091">
                  <c:v>45035.038194444445</c:v>
                </c:pt>
                <c:pt idx="10092">
                  <c:v>45035.041666666664</c:v>
                </c:pt>
                <c:pt idx="10093">
                  <c:v>45035.045138888891</c:v>
                </c:pt>
                <c:pt idx="10094">
                  <c:v>45035.048611111109</c:v>
                </c:pt>
                <c:pt idx="10095">
                  <c:v>45035.052083333336</c:v>
                </c:pt>
                <c:pt idx="10096">
                  <c:v>45035.055555555555</c:v>
                </c:pt>
                <c:pt idx="10097">
                  <c:v>45035.059027777781</c:v>
                </c:pt>
                <c:pt idx="10098">
                  <c:v>45035.0625</c:v>
                </c:pt>
                <c:pt idx="10099">
                  <c:v>45035.065972222219</c:v>
                </c:pt>
                <c:pt idx="10100">
                  <c:v>45035.069444444445</c:v>
                </c:pt>
                <c:pt idx="10101">
                  <c:v>45035.072916666664</c:v>
                </c:pt>
                <c:pt idx="10102">
                  <c:v>45035.076388888891</c:v>
                </c:pt>
                <c:pt idx="10103">
                  <c:v>45035.079861111109</c:v>
                </c:pt>
                <c:pt idx="10104">
                  <c:v>45035.083333333336</c:v>
                </c:pt>
                <c:pt idx="10105">
                  <c:v>45035.086805555555</c:v>
                </c:pt>
                <c:pt idx="10106">
                  <c:v>45035.090277777781</c:v>
                </c:pt>
                <c:pt idx="10107">
                  <c:v>45035.09375</c:v>
                </c:pt>
                <c:pt idx="10108">
                  <c:v>45035.097222222219</c:v>
                </c:pt>
                <c:pt idx="10109">
                  <c:v>45035.100694444445</c:v>
                </c:pt>
                <c:pt idx="10110">
                  <c:v>45035.104166666664</c:v>
                </c:pt>
                <c:pt idx="10111">
                  <c:v>45035.107638888891</c:v>
                </c:pt>
                <c:pt idx="10112">
                  <c:v>45035.111111111109</c:v>
                </c:pt>
                <c:pt idx="10113">
                  <c:v>45035.114583333336</c:v>
                </c:pt>
                <c:pt idx="10114">
                  <c:v>45035.118055555555</c:v>
                </c:pt>
                <c:pt idx="10115">
                  <c:v>45035.121527777781</c:v>
                </c:pt>
                <c:pt idx="10116">
                  <c:v>45035.125</c:v>
                </c:pt>
                <c:pt idx="10117">
                  <c:v>45035.128472222219</c:v>
                </c:pt>
                <c:pt idx="10118">
                  <c:v>45035.131944444445</c:v>
                </c:pt>
                <c:pt idx="10119">
                  <c:v>45035.135416666664</c:v>
                </c:pt>
                <c:pt idx="10120">
                  <c:v>45035.138888888891</c:v>
                </c:pt>
                <c:pt idx="10121">
                  <c:v>45035.142361111109</c:v>
                </c:pt>
                <c:pt idx="10122">
                  <c:v>45035.145833333336</c:v>
                </c:pt>
                <c:pt idx="10123">
                  <c:v>45035.149305555555</c:v>
                </c:pt>
                <c:pt idx="10124">
                  <c:v>45035.152777777781</c:v>
                </c:pt>
                <c:pt idx="10125">
                  <c:v>45035.15625</c:v>
                </c:pt>
                <c:pt idx="10126">
                  <c:v>45035.159722222219</c:v>
                </c:pt>
                <c:pt idx="10127">
                  <c:v>45035.163194444445</c:v>
                </c:pt>
                <c:pt idx="10128">
                  <c:v>45035.166666666664</c:v>
                </c:pt>
                <c:pt idx="10129">
                  <c:v>45035.170138888891</c:v>
                </c:pt>
                <c:pt idx="10130">
                  <c:v>45035.173611111109</c:v>
                </c:pt>
                <c:pt idx="10131">
                  <c:v>45035.177083333336</c:v>
                </c:pt>
                <c:pt idx="10132">
                  <c:v>45035.180555555555</c:v>
                </c:pt>
                <c:pt idx="10133">
                  <c:v>45035.184027777781</c:v>
                </c:pt>
                <c:pt idx="10134">
                  <c:v>45035.1875</c:v>
                </c:pt>
                <c:pt idx="10135">
                  <c:v>45035.190972222219</c:v>
                </c:pt>
                <c:pt idx="10136">
                  <c:v>45035.194444444445</c:v>
                </c:pt>
                <c:pt idx="10137">
                  <c:v>45035.197916666664</c:v>
                </c:pt>
                <c:pt idx="10138">
                  <c:v>45035.201388888891</c:v>
                </c:pt>
                <c:pt idx="10139">
                  <c:v>45035.204861111109</c:v>
                </c:pt>
                <c:pt idx="10140">
                  <c:v>45035.208333333336</c:v>
                </c:pt>
                <c:pt idx="10141">
                  <c:v>45035.211805555555</c:v>
                </c:pt>
                <c:pt idx="10142">
                  <c:v>45035.215277777781</c:v>
                </c:pt>
                <c:pt idx="10143">
                  <c:v>45035.21875</c:v>
                </c:pt>
                <c:pt idx="10144">
                  <c:v>45035.222222222219</c:v>
                </c:pt>
                <c:pt idx="10145">
                  <c:v>45035.225694444445</c:v>
                </c:pt>
                <c:pt idx="10146">
                  <c:v>45035.229166666664</c:v>
                </c:pt>
                <c:pt idx="10147">
                  <c:v>45035.232638888891</c:v>
                </c:pt>
                <c:pt idx="10148">
                  <c:v>45035.236111111109</c:v>
                </c:pt>
                <c:pt idx="10149">
                  <c:v>45035.239583333336</c:v>
                </c:pt>
                <c:pt idx="10150">
                  <c:v>45035.243055555555</c:v>
                </c:pt>
                <c:pt idx="10151">
                  <c:v>45035.246527777781</c:v>
                </c:pt>
                <c:pt idx="10152">
                  <c:v>45035.25</c:v>
                </c:pt>
                <c:pt idx="10153">
                  <c:v>45035.253472222219</c:v>
                </c:pt>
                <c:pt idx="10154">
                  <c:v>45035.256944444445</c:v>
                </c:pt>
                <c:pt idx="10155">
                  <c:v>45035.260416666664</c:v>
                </c:pt>
                <c:pt idx="10156">
                  <c:v>45035.263888888891</c:v>
                </c:pt>
                <c:pt idx="10157">
                  <c:v>45035.267361111109</c:v>
                </c:pt>
                <c:pt idx="10158">
                  <c:v>45035.270833333336</c:v>
                </c:pt>
                <c:pt idx="10159">
                  <c:v>45035.274305555555</c:v>
                </c:pt>
                <c:pt idx="10160">
                  <c:v>45035.277777777781</c:v>
                </c:pt>
                <c:pt idx="10161">
                  <c:v>45035.28125</c:v>
                </c:pt>
                <c:pt idx="10162">
                  <c:v>45035.284722222219</c:v>
                </c:pt>
                <c:pt idx="10163">
                  <c:v>45035.288194444445</c:v>
                </c:pt>
                <c:pt idx="10164">
                  <c:v>45035.291666666664</c:v>
                </c:pt>
                <c:pt idx="10165">
                  <c:v>45035.295138888891</c:v>
                </c:pt>
                <c:pt idx="10166">
                  <c:v>45035.298611111109</c:v>
                </c:pt>
                <c:pt idx="10167">
                  <c:v>45035.302083333336</c:v>
                </c:pt>
                <c:pt idx="10168">
                  <c:v>45035.305555555555</c:v>
                </c:pt>
                <c:pt idx="10169">
                  <c:v>45035.309027777781</c:v>
                </c:pt>
                <c:pt idx="10170">
                  <c:v>45035.3125</c:v>
                </c:pt>
                <c:pt idx="10171">
                  <c:v>45035.315972222219</c:v>
                </c:pt>
                <c:pt idx="10172">
                  <c:v>45035.319444444445</c:v>
                </c:pt>
                <c:pt idx="10173">
                  <c:v>45035.322916666664</c:v>
                </c:pt>
                <c:pt idx="10174">
                  <c:v>45035.326388888891</c:v>
                </c:pt>
                <c:pt idx="10175">
                  <c:v>45035.329861111109</c:v>
                </c:pt>
                <c:pt idx="10176">
                  <c:v>45035.333333333336</c:v>
                </c:pt>
                <c:pt idx="10177">
                  <c:v>45035.336805555555</c:v>
                </c:pt>
                <c:pt idx="10178">
                  <c:v>45035.340277777781</c:v>
                </c:pt>
                <c:pt idx="10179">
                  <c:v>45035.34375</c:v>
                </c:pt>
                <c:pt idx="10180">
                  <c:v>45035.347222222219</c:v>
                </c:pt>
                <c:pt idx="10181">
                  <c:v>45035.350694444445</c:v>
                </c:pt>
                <c:pt idx="10182">
                  <c:v>45035.354166666664</c:v>
                </c:pt>
                <c:pt idx="10183">
                  <c:v>45035.357638888891</c:v>
                </c:pt>
                <c:pt idx="10184">
                  <c:v>45035.361111111109</c:v>
                </c:pt>
                <c:pt idx="10185">
                  <c:v>45035.364583333336</c:v>
                </c:pt>
                <c:pt idx="10186">
                  <c:v>45035.368055555555</c:v>
                </c:pt>
                <c:pt idx="10187">
                  <c:v>45035.371527777781</c:v>
                </c:pt>
                <c:pt idx="10188">
                  <c:v>45035.375</c:v>
                </c:pt>
                <c:pt idx="10189">
                  <c:v>45035.378472222219</c:v>
                </c:pt>
                <c:pt idx="10190">
                  <c:v>45035.381944444445</c:v>
                </c:pt>
                <c:pt idx="10191">
                  <c:v>45035.385416666664</c:v>
                </c:pt>
                <c:pt idx="10192">
                  <c:v>45035.388888888891</c:v>
                </c:pt>
                <c:pt idx="10193">
                  <c:v>45035.392361111109</c:v>
                </c:pt>
                <c:pt idx="10194">
                  <c:v>45035.395833333336</c:v>
                </c:pt>
                <c:pt idx="10195">
                  <c:v>45035.399305555555</c:v>
                </c:pt>
                <c:pt idx="10196">
                  <c:v>45035.402777777781</c:v>
                </c:pt>
                <c:pt idx="10197">
                  <c:v>45035.40625</c:v>
                </c:pt>
                <c:pt idx="10198">
                  <c:v>45035.409722222219</c:v>
                </c:pt>
                <c:pt idx="10199">
                  <c:v>45035.413194444445</c:v>
                </c:pt>
                <c:pt idx="10200">
                  <c:v>45035.416666666664</c:v>
                </c:pt>
                <c:pt idx="10201">
                  <c:v>45035.420138888891</c:v>
                </c:pt>
                <c:pt idx="10202">
                  <c:v>45035.423611111109</c:v>
                </c:pt>
                <c:pt idx="10203">
                  <c:v>45035.427083333336</c:v>
                </c:pt>
                <c:pt idx="10204">
                  <c:v>45035.430555555555</c:v>
                </c:pt>
                <c:pt idx="10205">
                  <c:v>45035.434027777781</c:v>
                </c:pt>
                <c:pt idx="10206">
                  <c:v>45035.4375</c:v>
                </c:pt>
                <c:pt idx="10207">
                  <c:v>45035.440972222219</c:v>
                </c:pt>
                <c:pt idx="10208">
                  <c:v>45035.444444444445</c:v>
                </c:pt>
                <c:pt idx="10209">
                  <c:v>45035.447916666664</c:v>
                </c:pt>
                <c:pt idx="10210">
                  <c:v>45035.451388888891</c:v>
                </c:pt>
                <c:pt idx="10211">
                  <c:v>45035.454861111109</c:v>
                </c:pt>
                <c:pt idx="10212">
                  <c:v>45035.458333333336</c:v>
                </c:pt>
                <c:pt idx="10213">
                  <c:v>45035.461805555555</c:v>
                </c:pt>
                <c:pt idx="10214">
                  <c:v>45035.465277777781</c:v>
                </c:pt>
                <c:pt idx="10215">
                  <c:v>45035.46875</c:v>
                </c:pt>
                <c:pt idx="10216">
                  <c:v>45035.472222222219</c:v>
                </c:pt>
                <c:pt idx="10217">
                  <c:v>45035.475694444445</c:v>
                </c:pt>
                <c:pt idx="10218">
                  <c:v>45035.479166666664</c:v>
                </c:pt>
                <c:pt idx="10219">
                  <c:v>45035.482638888891</c:v>
                </c:pt>
                <c:pt idx="10220">
                  <c:v>45035.486111111109</c:v>
                </c:pt>
                <c:pt idx="10221">
                  <c:v>45035.489583333336</c:v>
                </c:pt>
                <c:pt idx="10222">
                  <c:v>45035.493055555555</c:v>
                </c:pt>
                <c:pt idx="10223">
                  <c:v>45035.496527777781</c:v>
                </c:pt>
                <c:pt idx="10224">
                  <c:v>45035.5</c:v>
                </c:pt>
                <c:pt idx="10225">
                  <c:v>45035.503472222219</c:v>
                </c:pt>
                <c:pt idx="10226">
                  <c:v>45035.506944444445</c:v>
                </c:pt>
                <c:pt idx="10227">
                  <c:v>45035.510416666664</c:v>
                </c:pt>
                <c:pt idx="10228">
                  <c:v>45035.513888888891</c:v>
                </c:pt>
                <c:pt idx="10229">
                  <c:v>45035.517361111109</c:v>
                </c:pt>
                <c:pt idx="10230">
                  <c:v>45035.520833333336</c:v>
                </c:pt>
                <c:pt idx="10231">
                  <c:v>45035.524305555555</c:v>
                </c:pt>
                <c:pt idx="10232">
                  <c:v>45035.527777777781</c:v>
                </c:pt>
                <c:pt idx="10233">
                  <c:v>45035.53125</c:v>
                </c:pt>
                <c:pt idx="10234">
                  <c:v>45035.534722222219</c:v>
                </c:pt>
                <c:pt idx="10235">
                  <c:v>45035.538194444445</c:v>
                </c:pt>
                <c:pt idx="10236">
                  <c:v>45035.541666666664</c:v>
                </c:pt>
                <c:pt idx="10237">
                  <c:v>45035.545138888891</c:v>
                </c:pt>
                <c:pt idx="10238">
                  <c:v>45035.548611111109</c:v>
                </c:pt>
                <c:pt idx="10239">
                  <c:v>45035.552083333336</c:v>
                </c:pt>
                <c:pt idx="10240">
                  <c:v>45035.555555555555</c:v>
                </c:pt>
                <c:pt idx="10241">
                  <c:v>45035.559027777781</c:v>
                </c:pt>
                <c:pt idx="10242">
                  <c:v>45035.5625</c:v>
                </c:pt>
                <c:pt idx="10243">
                  <c:v>45035.565972222219</c:v>
                </c:pt>
                <c:pt idx="10244">
                  <c:v>45035.569444444445</c:v>
                </c:pt>
                <c:pt idx="10245">
                  <c:v>45035.572916666664</c:v>
                </c:pt>
                <c:pt idx="10246">
                  <c:v>45035.576388888891</c:v>
                </c:pt>
                <c:pt idx="10247">
                  <c:v>45035.579861111109</c:v>
                </c:pt>
                <c:pt idx="10248">
                  <c:v>45035.583333333336</c:v>
                </c:pt>
                <c:pt idx="10249">
                  <c:v>45035.586805555555</c:v>
                </c:pt>
                <c:pt idx="10250">
                  <c:v>45035.590277777781</c:v>
                </c:pt>
                <c:pt idx="10251">
                  <c:v>45035.59375</c:v>
                </c:pt>
                <c:pt idx="10252">
                  <c:v>45035.597222222219</c:v>
                </c:pt>
                <c:pt idx="10253">
                  <c:v>45035.600694444445</c:v>
                </c:pt>
                <c:pt idx="10254">
                  <c:v>45035.604166666664</c:v>
                </c:pt>
                <c:pt idx="10255">
                  <c:v>45035.607638888891</c:v>
                </c:pt>
                <c:pt idx="10256">
                  <c:v>45035.611111111109</c:v>
                </c:pt>
                <c:pt idx="10257">
                  <c:v>45035.614583333336</c:v>
                </c:pt>
                <c:pt idx="10258">
                  <c:v>45035.618055555555</c:v>
                </c:pt>
                <c:pt idx="10259">
                  <c:v>45035.621527777781</c:v>
                </c:pt>
                <c:pt idx="10260">
                  <c:v>45035.625</c:v>
                </c:pt>
                <c:pt idx="10261">
                  <c:v>45035.628472222219</c:v>
                </c:pt>
                <c:pt idx="10262">
                  <c:v>45035.631944444445</c:v>
                </c:pt>
                <c:pt idx="10263">
                  <c:v>45035.635416666664</c:v>
                </c:pt>
                <c:pt idx="10264">
                  <c:v>45035.638888888891</c:v>
                </c:pt>
                <c:pt idx="10265">
                  <c:v>45035.642361111109</c:v>
                </c:pt>
                <c:pt idx="10266">
                  <c:v>45035.645833333336</c:v>
                </c:pt>
                <c:pt idx="10267">
                  <c:v>45035.649305555555</c:v>
                </c:pt>
                <c:pt idx="10268">
                  <c:v>45035.652777777781</c:v>
                </c:pt>
                <c:pt idx="10269">
                  <c:v>45035.65625</c:v>
                </c:pt>
                <c:pt idx="10270">
                  <c:v>45035.659722222219</c:v>
                </c:pt>
                <c:pt idx="10271">
                  <c:v>45035.663194444445</c:v>
                </c:pt>
                <c:pt idx="10272">
                  <c:v>45035.666666666664</c:v>
                </c:pt>
                <c:pt idx="10273">
                  <c:v>45035.670138888891</c:v>
                </c:pt>
                <c:pt idx="10274">
                  <c:v>45035.673611111109</c:v>
                </c:pt>
                <c:pt idx="10275">
                  <c:v>45035.677083333336</c:v>
                </c:pt>
                <c:pt idx="10276">
                  <c:v>45035.680555555555</c:v>
                </c:pt>
                <c:pt idx="10277">
                  <c:v>45035.684027777781</c:v>
                </c:pt>
                <c:pt idx="10278">
                  <c:v>45035.6875</c:v>
                </c:pt>
                <c:pt idx="10279">
                  <c:v>45035.690972222219</c:v>
                </c:pt>
                <c:pt idx="10280">
                  <c:v>45035.694444444445</c:v>
                </c:pt>
                <c:pt idx="10281">
                  <c:v>45035.697916666664</c:v>
                </c:pt>
                <c:pt idx="10282">
                  <c:v>45035.701388888891</c:v>
                </c:pt>
                <c:pt idx="10283">
                  <c:v>45035.704861111109</c:v>
                </c:pt>
                <c:pt idx="10284">
                  <c:v>45035.708333333336</c:v>
                </c:pt>
                <c:pt idx="10285">
                  <c:v>45035.711805555555</c:v>
                </c:pt>
                <c:pt idx="10286">
                  <c:v>45035.715277777781</c:v>
                </c:pt>
                <c:pt idx="10287">
                  <c:v>45035.71875</c:v>
                </c:pt>
                <c:pt idx="10288">
                  <c:v>45035.722222222219</c:v>
                </c:pt>
                <c:pt idx="10289">
                  <c:v>45035.725694444445</c:v>
                </c:pt>
                <c:pt idx="10290">
                  <c:v>45035.729166666664</c:v>
                </c:pt>
                <c:pt idx="10291">
                  <c:v>45035.732638888891</c:v>
                </c:pt>
                <c:pt idx="10292">
                  <c:v>45035.736111111109</c:v>
                </c:pt>
                <c:pt idx="10293">
                  <c:v>45035.739583333336</c:v>
                </c:pt>
                <c:pt idx="10294">
                  <c:v>45035.743055555555</c:v>
                </c:pt>
                <c:pt idx="10295">
                  <c:v>45035.746527777781</c:v>
                </c:pt>
                <c:pt idx="10296">
                  <c:v>45035.75</c:v>
                </c:pt>
                <c:pt idx="10297">
                  <c:v>45035.753472222219</c:v>
                </c:pt>
                <c:pt idx="10298">
                  <c:v>45035.756944444445</c:v>
                </c:pt>
                <c:pt idx="10299">
                  <c:v>45035.760416666664</c:v>
                </c:pt>
                <c:pt idx="10300">
                  <c:v>45035.763888888891</c:v>
                </c:pt>
                <c:pt idx="10301">
                  <c:v>45035.767361111109</c:v>
                </c:pt>
                <c:pt idx="10302">
                  <c:v>45035.770833333336</c:v>
                </c:pt>
                <c:pt idx="10303">
                  <c:v>45035.774305555555</c:v>
                </c:pt>
                <c:pt idx="10304">
                  <c:v>45035.777777777781</c:v>
                </c:pt>
                <c:pt idx="10305">
                  <c:v>45035.78125</c:v>
                </c:pt>
                <c:pt idx="10306">
                  <c:v>45035.784722222219</c:v>
                </c:pt>
                <c:pt idx="10307">
                  <c:v>45035.788194444445</c:v>
                </c:pt>
                <c:pt idx="10308">
                  <c:v>45035.791666666664</c:v>
                </c:pt>
                <c:pt idx="10309">
                  <c:v>45035.795138888891</c:v>
                </c:pt>
                <c:pt idx="10310">
                  <c:v>45035.798611111109</c:v>
                </c:pt>
                <c:pt idx="10311">
                  <c:v>45035.802083333336</c:v>
                </c:pt>
                <c:pt idx="10312">
                  <c:v>45035.805555555555</c:v>
                </c:pt>
                <c:pt idx="10313">
                  <c:v>45035.809027777781</c:v>
                </c:pt>
                <c:pt idx="10314">
                  <c:v>45035.8125</c:v>
                </c:pt>
                <c:pt idx="10315">
                  <c:v>45035.815972222219</c:v>
                </c:pt>
                <c:pt idx="10316">
                  <c:v>45035.819444444445</c:v>
                </c:pt>
                <c:pt idx="10317">
                  <c:v>45035.822916666664</c:v>
                </c:pt>
                <c:pt idx="10318">
                  <c:v>45035.826388888891</c:v>
                </c:pt>
                <c:pt idx="10319">
                  <c:v>45035.829861111109</c:v>
                </c:pt>
                <c:pt idx="10320">
                  <c:v>45035.833333333336</c:v>
                </c:pt>
                <c:pt idx="10321">
                  <c:v>45035.836805555555</c:v>
                </c:pt>
                <c:pt idx="10322">
                  <c:v>45035.840277777781</c:v>
                </c:pt>
                <c:pt idx="10323">
                  <c:v>45035.84375</c:v>
                </c:pt>
                <c:pt idx="10324">
                  <c:v>45035.847222222219</c:v>
                </c:pt>
                <c:pt idx="10325">
                  <c:v>45035.850694444445</c:v>
                </c:pt>
                <c:pt idx="10326">
                  <c:v>45035.854166666664</c:v>
                </c:pt>
                <c:pt idx="10327">
                  <c:v>45035.857638888891</c:v>
                </c:pt>
                <c:pt idx="10328">
                  <c:v>45035.861111111109</c:v>
                </c:pt>
                <c:pt idx="10329">
                  <c:v>45035.864583333336</c:v>
                </c:pt>
                <c:pt idx="10330">
                  <c:v>45035.868055555555</c:v>
                </c:pt>
                <c:pt idx="10331">
                  <c:v>45035.871527777781</c:v>
                </c:pt>
                <c:pt idx="10332">
                  <c:v>45035.875</c:v>
                </c:pt>
                <c:pt idx="10333">
                  <c:v>45035.878472222219</c:v>
                </c:pt>
                <c:pt idx="10334">
                  <c:v>45035.881944444445</c:v>
                </c:pt>
                <c:pt idx="10335">
                  <c:v>45035.885416666664</c:v>
                </c:pt>
                <c:pt idx="10336">
                  <c:v>45035.888888888891</c:v>
                </c:pt>
                <c:pt idx="10337">
                  <c:v>45035.892361111109</c:v>
                </c:pt>
                <c:pt idx="10338">
                  <c:v>45035.895833333336</c:v>
                </c:pt>
                <c:pt idx="10339">
                  <c:v>45035.899305555555</c:v>
                </c:pt>
                <c:pt idx="10340">
                  <c:v>45035.902777777781</c:v>
                </c:pt>
                <c:pt idx="10341">
                  <c:v>45035.90625</c:v>
                </c:pt>
                <c:pt idx="10342">
                  <c:v>45035.909722222219</c:v>
                </c:pt>
                <c:pt idx="10343">
                  <c:v>45035.913194444445</c:v>
                </c:pt>
                <c:pt idx="10344">
                  <c:v>45035.916666666664</c:v>
                </c:pt>
                <c:pt idx="10345">
                  <c:v>45035.920138888891</c:v>
                </c:pt>
                <c:pt idx="10346">
                  <c:v>45035.923611111109</c:v>
                </c:pt>
                <c:pt idx="10347">
                  <c:v>45035.927083333336</c:v>
                </c:pt>
                <c:pt idx="10348">
                  <c:v>45035.930555555555</c:v>
                </c:pt>
                <c:pt idx="10349">
                  <c:v>45035.934027777781</c:v>
                </c:pt>
                <c:pt idx="10350">
                  <c:v>45035.9375</c:v>
                </c:pt>
                <c:pt idx="10351">
                  <c:v>45035.940972222219</c:v>
                </c:pt>
                <c:pt idx="10352">
                  <c:v>45035.944444444445</c:v>
                </c:pt>
                <c:pt idx="10353">
                  <c:v>45035.947916666664</c:v>
                </c:pt>
                <c:pt idx="10354">
                  <c:v>45035.951388888891</c:v>
                </c:pt>
                <c:pt idx="10355">
                  <c:v>45035.954861111109</c:v>
                </c:pt>
                <c:pt idx="10356">
                  <c:v>45035.958333333336</c:v>
                </c:pt>
                <c:pt idx="10357">
                  <c:v>45035.961805555555</c:v>
                </c:pt>
                <c:pt idx="10358">
                  <c:v>45035.965277777781</c:v>
                </c:pt>
                <c:pt idx="10359">
                  <c:v>45035.96875</c:v>
                </c:pt>
                <c:pt idx="10360">
                  <c:v>45035.972222222219</c:v>
                </c:pt>
                <c:pt idx="10361">
                  <c:v>45035.975694444445</c:v>
                </c:pt>
                <c:pt idx="10362">
                  <c:v>45035.979166666664</c:v>
                </c:pt>
                <c:pt idx="10363">
                  <c:v>45035.982638888891</c:v>
                </c:pt>
                <c:pt idx="10364">
                  <c:v>45035.986111111109</c:v>
                </c:pt>
                <c:pt idx="10365">
                  <c:v>45035.989583333336</c:v>
                </c:pt>
                <c:pt idx="10366">
                  <c:v>45035.993055555555</c:v>
                </c:pt>
                <c:pt idx="10367">
                  <c:v>45035.996527777781</c:v>
                </c:pt>
                <c:pt idx="10368">
                  <c:v>45036</c:v>
                </c:pt>
                <c:pt idx="10369">
                  <c:v>45036.003472222219</c:v>
                </c:pt>
                <c:pt idx="10370">
                  <c:v>45036.006944444445</c:v>
                </c:pt>
                <c:pt idx="10371">
                  <c:v>45036.010416666664</c:v>
                </c:pt>
                <c:pt idx="10372">
                  <c:v>45036.013888888891</c:v>
                </c:pt>
                <c:pt idx="10373">
                  <c:v>45036.017361111109</c:v>
                </c:pt>
                <c:pt idx="10374">
                  <c:v>45036.020833333336</c:v>
                </c:pt>
                <c:pt idx="10375">
                  <c:v>45036.024305555555</c:v>
                </c:pt>
                <c:pt idx="10376">
                  <c:v>45036.027777777781</c:v>
                </c:pt>
                <c:pt idx="10377">
                  <c:v>45036.03125</c:v>
                </c:pt>
                <c:pt idx="10378">
                  <c:v>45036.034722222219</c:v>
                </c:pt>
                <c:pt idx="10379">
                  <c:v>45036.038194444445</c:v>
                </c:pt>
                <c:pt idx="10380">
                  <c:v>45036.041666666664</c:v>
                </c:pt>
                <c:pt idx="10381">
                  <c:v>45036.045138888891</c:v>
                </c:pt>
                <c:pt idx="10382">
                  <c:v>45036.048611111109</c:v>
                </c:pt>
                <c:pt idx="10383">
                  <c:v>45036.052083333336</c:v>
                </c:pt>
                <c:pt idx="10384">
                  <c:v>45036.055555555555</c:v>
                </c:pt>
                <c:pt idx="10385">
                  <c:v>45036.059027777781</c:v>
                </c:pt>
                <c:pt idx="10386">
                  <c:v>45036.0625</c:v>
                </c:pt>
                <c:pt idx="10387">
                  <c:v>45036.065972222219</c:v>
                </c:pt>
                <c:pt idx="10388">
                  <c:v>45036.069444444445</c:v>
                </c:pt>
                <c:pt idx="10389">
                  <c:v>45036.072916666664</c:v>
                </c:pt>
                <c:pt idx="10390">
                  <c:v>45036.076388888891</c:v>
                </c:pt>
                <c:pt idx="10391">
                  <c:v>45036.079861111109</c:v>
                </c:pt>
                <c:pt idx="10392">
                  <c:v>45036.083333333336</c:v>
                </c:pt>
                <c:pt idx="10393">
                  <c:v>45036.086805555555</c:v>
                </c:pt>
                <c:pt idx="10394">
                  <c:v>45036.090277777781</c:v>
                </c:pt>
                <c:pt idx="10395">
                  <c:v>45036.09375</c:v>
                </c:pt>
                <c:pt idx="10396">
                  <c:v>45036.097222222219</c:v>
                </c:pt>
                <c:pt idx="10397">
                  <c:v>45036.100694444445</c:v>
                </c:pt>
                <c:pt idx="10398">
                  <c:v>45036.104166666664</c:v>
                </c:pt>
                <c:pt idx="10399">
                  <c:v>45036.107638888891</c:v>
                </c:pt>
                <c:pt idx="10400">
                  <c:v>45036.111111111109</c:v>
                </c:pt>
                <c:pt idx="10401">
                  <c:v>45036.114583333336</c:v>
                </c:pt>
                <c:pt idx="10402">
                  <c:v>45036.118055555555</c:v>
                </c:pt>
                <c:pt idx="10403">
                  <c:v>45036.121527777781</c:v>
                </c:pt>
                <c:pt idx="10404">
                  <c:v>45036.125</c:v>
                </c:pt>
                <c:pt idx="10405">
                  <c:v>45036.128472222219</c:v>
                </c:pt>
                <c:pt idx="10406">
                  <c:v>45036.131944444445</c:v>
                </c:pt>
                <c:pt idx="10407">
                  <c:v>45036.135416666664</c:v>
                </c:pt>
                <c:pt idx="10408">
                  <c:v>45036.138888888891</c:v>
                </c:pt>
                <c:pt idx="10409">
                  <c:v>45036.142361111109</c:v>
                </c:pt>
                <c:pt idx="10410">
                  <c:v>45036.145833333336</c:v>
                </c:pt>
                <c:pt idx="10411">
                  <c:v>45036.149305555555</c:v>
                </c:pt>
                <c:pt idx="10412">
                  <c:v>45036.152777777781</c:v>
                </c:pt>
                <c:pt idx="10413">
                  <c:v>45036.15625</c:v>
                </c:pt>
                <c:pt idx="10414">
                  <c:v>45036.159722222219</c:v>
                </c:pt>
                <c:pt idx="10415">
                  <c:v>45036.163194444445</c:v>
                </c:pt>
                <c:pt idx="10416">
                  <c:v>45036.166666666664</c:v>
                </c:pt>
                <c:pt idx="10417">
                  <c:v>45036.170138888891</c:v>
                </c:pt>
                <c:pt idx="10418">
                  <c:v>45036.173611111109</c:v>
                </c:pt>
                <c:pt idx="10419">
                  <c:v>45036.177083333336</c:v>
                </c:pt>
                <c:pt idx="10420">
                  <c:v>45036.180555555555</c:v>
                </c:pt>
                <c:pt idx="10421">
                  <c:v>45036.184027777781</c:v>
                </c:pt>
                <c:pt idx="10422">
                  <c:v>45036.1875</c:v>
                </c:pt>
                <c:pt idx="10423">
                  <c:v>45036.190972222219</c:v>
                </c:pt>
                <c:pt idx="10424">
                  <c:v>45036.194444444445</c:v>
                </c:pt>
                <c:pt idx="10425">
                  <c:v>45036.197916666664</c:v>
                </c:pt>
                <c:pt idx="10426">
                  <c:v>45036.201388888891</c:v>
                </c:pt>
                <c:pt idx="10427">
                  <c:v>45036.204861111109</c:v>
                </c:pt>
                <c:pt idx="10428">
                  <c:v>45036.208333333336</c:v>
                </c:pt>
                <c:pt idx="10429">
                  <c:v>45036.211805555555</c:v>
                </c:pt>
                <c:pt idx="10430">
                  <c:v>45036.215277777781</c:v>
                </c:pt>
                <c:pt idx="10431">
                  <c:v>45036.21875</c:v>
                </c:pt>
                <c:pt idx="10432">
                  <c:v>45036.222222222219</c:v>
                </c:pt>
                <c:pt idx="10433">
                  <c:v>45036.225694444445</c:v>
                </c:pt>
                <c:pt idx="10434">
                  <c:v>45036.229166666664</c:v>
                </c:pt>
                <c:pt idx="10435">
                  <c:v>45036.232638888891</c:v>
                </c:pt>
                <c:pt idx="10436">
                  <c:v>45036.236111111109</c:v>
                </c:pt>
                <c:pt idx="10437">
                  <c:v>45036.239583333336</c:v>
                </c:pt>
                <c:pt idx="10438">
                  <c:v>45036.243055555555</c:v>
                </c:pt>
                <c:pt idx="10439">
                  <c:v>45036.246527777781</c:v>
                </c:pt>
                <c:pt idx="10440">
                  <c:v>45036.25</c:v>
                </c:pt>
                <c:pt idx="10441">
                  <c:v>45036.253472222219</c:v>
                </c:pt>
                <c:pt idx="10442">
                  <c:v>45036.256944444445</c:v>
                </c:pt>
                <c:pt idx="10443">
                  <c:v>45036.260416666664</c:v>
                </c:pt>
                <c:pt idx="10444">
                  <c:v>45036.263888888891</c:v>
                </c:pt>
                <c:pt idx="10445">
                  <c:v>45036.267361111109</c:v>
                </c:pt>
                <c:pt idx="10446">
                  <c:v>45036.270833333336</c:v>
                </c:pt>
                <c:pt idx="10447">
                  <c:v>45036.274305555555</c:v>
                </c:pt>
                <c:pt idx="10448">
                  <c:v>45036.277777777781</c:v>
                </c:pt>
                <c:pt idx="10449">
                  <c:v>45036.28125</c:v>
                </c:pt>
                <c:pt idx="10450">
                  <c:v>45036.284722222219</c:v>
                </c:pt>
                <c:pt idx="10451">
                  <c:v>45036.288194444445</c:v>
                </c:pt>
                <c:pt idx="10452">
                  <c:v>45036.291666666664</c:v>
                </c:pt>
                <c:pt idx="10453">
                  <c:v>45036.295138888891</c:v>
                </c:pt>
                <c:pt idx="10454">
                  <c:v>45036.298611111109</c:v>
                </c:pt>
                <c:pt idx="10455">
                  <c:v>45036.302083333336</c:v>
                </c:pt>
                <c:pt idx="10456">
                  <c:v>45036.305555555555</c:v>
                </c:pt>
                <c:pt idx="10457">
                  <c:v>45036.309027777781</c:v>
                </c:pt>
                <c:pt idx="10458">
                  <c:v>45036.3125</c:v>
                </c:pt>
                <c:pt idx="10459">
                  <c:v>45036.315972222219</c:v>
                </c:pt>
                <c:pt idx="10460">
                  <c:v>45036.319444444445</c:v>
                </c:pt>
                <c:pt idx="10461">
                  <c:v>45036.322916666664</c:v>
                </c:pt>
                <c:pt idx="10462">
                  <c:v>45036.326388888891</c:v>
                </c:pt>
                <c:pt idx="10463">
                  <c:v>45036.329861111109</c:v>
                </c:pt>
                <c:pt idx="10464">
                  <c:v>45036.333333333336</c:v>
                </c:pt>
                <c:pt idx="10465">
                  <c:v>45036.336805555555</c:v>
                </c:pt>
                <c:pt idx="10466">
                  <c:v>45036.340277777781</c:v>
                </c:pt>
                <c:pt idx="10467">
                  <c:v>45036.34375</c:v>
                </c:pt>
                <c:pt idx="10468">
                  <c:v>45036.347222222219</c:v>
                </c:pt>
                <c:pt idx="10469">
                  <c:v>45036.350694444445</c:v>
                </c:pt>
                <c:pt idx="10470">
                  <c:v>45036.354166666664</c:v>
                </c:pt>
                <c:pt idx="10471">
                  <c:v>45036.357638888891</c:v>
                </c:pt>
                <c:pt idx="10472">
                  <c:v>45036.361111111109</c:v>
                </c:pt>
                <c:pt idx="10473">
                  <c:v>45036.364583333336</c:v>
                </c:pt>
                <c:pt idx="10474">
                  <c:v>45036.368055555555</c:v>
                </c:pt>
                <c:pt idx="10475">
                  <c:v>45036.371527777781</c:v>
                </c:pt>
                <c:pt idx="10476">
                  <c:v>45036.375</c:v>
                </c:pt>
                <c:pt idx="10477">
                  <c:v>45036.378472222219</c:v>
                </c:pt>
                <c:pt idx="10478">
                  <c:v>45036.381944444445</c:v>
                </c:pt>
                <c:pt idx="10479">
                  <c:v>45036.385416666664</c:v>
                </c:pt>
                <c:pt idx="10480">
                  <c:v>45036.388888888891</c:v>
                </c:pt>
                <c:pt idx="10481">
                  <c:v>45036.392361111109</c:v>
                </c:pt>
                <c:pt idx="10482">
                  <c:v>45036.395833333336</c:v>
                </c:pt>
                <c:pt idx="10483">
                  <c:v>45036.399305555555</c:v>
                </c:pt>
                <c:pt idx="10484">
                  <c:v>45036.402777777781</c:v>
                </c:pt>
                <c:pt idx="10485">
                  <c:v>45036.40625</c:v>
                </c:pt>
                <c:pt idx="10486">
                  <c:v>45036.409722222219</c:v>
                </c:pt>
                <c:pt idx="10487">
                  <c:v>45036.413194444445</c:v>
                </c:pt>
                <c:pt idx="10488">
                  <c:v>45036.416666666664</c:v>
                </c:pt>
                <c:pt idx="10489">
                  <c:v>45036.420138888891</c:v>
                </c:pt>
                <c:pt idx="10490">
                  <c:v>45036.423611111109</c:v>
                </c:pt>
                <c:pt idx="10491">
                  <c:v>45036.427083333336</c:v>
                </c:pt>
                <c:pt idx="10492">
                  <c:v>45036.430555555555</c:v>
                </c:pt>
                <c:pt idx="10493">
                  <c:v>45036.434027777781</c:v>
                </c:pt>
                <c:pt idx="10494">
                  <c:v>45036.4375</c:v>
                </c:pt>
                <c:pt idx="10495">
                  <c:v>45036.440972222219</c:v>
                </c:pt>
                <c:pt idx="10496">
                  <c:v>45036.444444444445</c:v>
                </c:pt>
                <c:pt idx="10497">
                  <c:v>45036.447916666664</c:v>
                </c:pt>
                <c:pt idx="10498">
                  <c:v>45036.451388888891</c:v>
                </c:pt>
                <c:pt idx="10499">
                  <c:v>45036.454861111109</c:v>
                </c:pt>
                <c:pt idx="10500">
                  <c:v>45036.458333333336</c:v>
                </c:pt>
                <c:pt idx="10501">
                  <c:v>45036.461805555555</c:v>
                </c:pt>
                <c:pt idx="10502">
                  <c:v>45036.465277777781</c:v>
                </c:pt>
                <c:pt idx="10503">
                  <c:v>45036.46875</c:v>
                </c:pt>
                <c:pt idx="10504">
                  <c:v>45036.472222222219</c:v>
                </c:pt>
                <c:pt idx="10505">
                  <c:v>45036.475694444445</c:v>
                </c:pt>
                <c:pt idx="10506">
                  <c:v>45036.479166666664</c:v>
                </c:pt>
                <c:pt idx="10507">
                  <c:v>45036.482638888891</c:v>
                </c:pt>
                <c:pt idx="10508">
                  <c:v>45036.486111111109</c:v>
                </c:pt>
                <c:pt idx="10509">
                  <c:v>45036.489583333336</c:v>
                </c:pt>
                <c:pt idx="10510">
                  <c:v>45036.493055555555</c:v>
                </c:pt>
                <c:pt idx="10511">
                  <c:v>45036.496527777781</c:v>
                </c:pt>
                <c:pt idx="10512">
                  <c:v>45036.5</c:v>
                </c:pt>
                <c:pt idx="10513">
                  <c:v>45036.503472222219</c:v>
                </c:pt>
                <c:pt idx="10514">
                  <c:v>45036.506944444445</c:v>
                </c:pt>
                <c:pt idx="10515">
                  <c:v>45036.510416666664</c:v>
                </c:pt>
                <c:pt idx="10516">
                  <c:v>45036.513888888891</c:v>
                </c:pt>
                <c:pt idx="10517">
                  <c:v>45036.517361111109</c:v>
                </c:pt>
                <c:pt idx="10518">
                  <c:v>45036.520833333336</c:v>
                </c:pt>
                <c:pt idx="10519">
                  <c:v>45036.524305555555</c:v>
                </c:pt>
                <c:pt idx="10520">
                  <c:v>45036.527777777781</c:v>
                </c:pt>
                <c:pt idx="10521">
                  <c:v>45036.53125</c:v>
                </c:pt>
                <c:pt idx="10522">
                  <c:v>45036.534722222219</c:v>
                </c:pt>
                <c:pt idx="10523">
                  <c:v>45036.538194444445</c:v>
                </c:pt>
                <c:pt idx="10524">
                  <c:v>45036.541666666664</c:v>
                </c:pt>
                <c:pt idx="10525">
                  <c:v>45036.545138888891</c:v>
                </c:pt>
                <c:pt idx="10526">
                  <c:v>45036.548611111109</c:v>
                </c:pt>
                <c:pt idx="10527">
                  <c:v>45036.552083333336</c:v>
                </c:pt>
                <c:pt idx="10528">
                  <c:v>45036.555555555555</c:v>
                </c:pt>
                <c:pt idx="10529">
                  <c:v>45036.559027777781</c:v>
                </c:pt>
                <c:pt idx="10530">
                  <c:v>45036.5625</c:v>
                </c:pt>
                <c:pt idx="10531">
                  <c:v>45036.565972222219</c:v>
                </c:pt>
                <c:pt idx="10532">
                  <c:v>45036.569444444445</c:v>
                </c:pt>
                <c:pt idx="10533">
                  <c:v>45036.572916666664</c:v>
                </c:pt>
                <c:pt idx="10534">
                  <c:v>45036.576388888891</c:v>
                </c:pt>
                <c:pt idx="10535">
                  <c:v>45036.579861111109</c:v>
                </c:pt>
                <c:pt idx="10536">
                  <c:v>45036.583333333336</c:v>
                </c:pt>
                <c:pt idx="10537">
                  <c:v>45036.586805555555</c:v>
                </c:pt>
                <c:pt idx="10538">
                  <c:v>45036.590277777781</c:v>
                </c:pt>
                <c:pt idx="10539">
                  <c:v>45036.59375</c:v>
                </c:pt>
                <c:pt idx="10540">
                  <c:v>45036.597222222219</c:v>
                </c:pt>
                <c:pt idx="10541">
                  <c:v>45036.600694444445</c:v>
                </c:pt>
                <c:pt idx="10542">
                  <c:v>45036.604166666664</c:v>
                </c:pt>
                <c:pt idx="10543">
                  <c:v>45036.607638888891</c:v>
                </c:pt>
                <c:pt idx="10544">
                  <c:v>45036.611111111109</c:v>
                </c:pt>
                <c:pt idx="10545">
                  <c:v>45036.614583333336</c:v>
                </c:pt>
                <c:pt idx="10546">
                  <c:v>45036.618055555555</c:v>
                </c:pt>
                <c:pt idx="10547">
                  <c:v>45036.621527777781</c:v>
                </c:pt>
                <c:pt idx="10548">
                  <c:v>45036.625</c:v>
                </c:pt>
                <c:pt idx="10549">
                  <c:v>45036.628472222219</c:v>
                </c:pt>
                <c:pt idx="10550">
                  <c:v>45036.631944444445</c:v>
                </c:pt>
                <c:pt idx="10551">
                  <c:v>45036.635416666664</c:v>
                </c:pt>
                <c:pt idx="10552">
                  <c:v>45036.638888888891</c:v>
                </c:pt>
                <c:pt idx="10553">
                  <c:v>45036.642361111109</c:v>
                </c:pt>
                <c:pt idx="10554">
                  <c:v>45036.645833333336</c:v>
                </c:pt>
                <c:pt idx="10555">
                  <c:v>45036.649305555555</c:v>
                </c:pt>
                <c:pt idx="10556">
                  <c:v>45036.652777777781</c:v>
                </c:pt>
                <c:pt idx="10557">
                  <c:v>45036.65625</c:v>
                </c:pt>
                <c:pt idx="10558">
                  <c:v>45036.659722222219</c:v>
                </c:pt>
                <c:pt idx="10559">
                  <c:v>45036.663194444445</c:v>
                </c:pt>
                <c:pt idx="10560">
                  <c:v>45036.666666666664</c:v>
                </c:pt>
                <c:pt idx="10561">
                  <c:v>45036.670138888891</c:v>
                </c:pt>
                <c:pt idx="10562">
                  <c:v>45036.673611111109</c:v>
                </c:pt>
                <c:pt idx="10563">
                  <c:v>45036.677083333336</c:v>
                </c:pt>
                <c:pt idx="10564">
                  <c:v>45036.680555555555</c:v>
                </c:pt>
                <c:pt idx="10565">
                  <c:v>45036.684027777781</c:v>
                </c:pt>
                <c:pt idx="10566">
                  <c:v>45036.6875</c:v>
                </c:pt>
                <c:pt idx="10567">
                  <c:v>45036.690972222219</c:v>
                </c:pt>
                <c:pt idx="10568">
                  <c:v>45036.694444444445</c:v>
                </c:pt>
                <c:pt idx="10569">
                  <c:v>45036.697916666664</c:v>
                </c:pt>
                <c:pt idx="10570">
                  <c:v>45036.701388888891</c:v>
                </c:pt>
                <c:pt idx="10571">
                  <c:v>45036.704861111109</c:v>
                </c:pt>
                <c:pt idx="10572">
                  <c:v>45036.708333333336</c:v>
                </c:pt>
                <c:pt idx="10573">
                  <c:v>45036.711805555555</c:v>
                </c:pt>
                <c:pt idx="10574">
                  <c:v>45036.715277777781</c:v>
                </c:pt>
                <c:pt idx="10575">
                  <c:v>45036.71875</c:v>
                </c:pt>
                <c:pt idx="10576">
                  <c:v>45036.722222222219</c:v>
                </c:pt>
                <c:pt idx="10577">
                  <c:v>45036.725694444445</c:v>
                </c:pt>
                <c:pt idx="10578">
                  <c:v>45036.729166666664</c:v>
                </c:pt>
                <c:pt idx="10579">
                  <c:v>45036.732638888891</c:v>
                </c:pt>
                <c:pt idx="10580">
                  <c:v>45036.736111111109</c:v>
                </c:pt>
                <c:pt idx="10581">
                  <c:v>45036.739583333336</c:v>
                </c:pt>
                <c:pt idx="10582">
                  <c:v>45036.743055555555</c:v>
                </c:pt>
                <c:pt idx="10583">
                  <c:v>45036.746527777781</c:v>
                </c:pt>
                <c:pt idx="10584">
                  <c:v>45036.75</c:v>
                </c:pt>
                <c:pt idx="10585">
                  <c:v>45036.753472222219</c:v>
                </c:pt>
                <c:pt idx="10586">
                  <c:v>45036.756944444445</c:v>
                </c:pt>
                <c:pt idx="10587">
                  <c:v>45036.760416666664</c:v>
                </c:pt>
                <c:pt idx="10588">
                  <c:v>45036.763888888891</c:v>
                </c:pt>
                <c:pt idx="10589">
                  <c:v>45036.767361111109</c:v>
                </c:pt>
                <c:pt idx="10590">
                  <c:v>45036.770833333336</c:v>
                </c:pt>
                <c:pt idx="10591">
                  <c:v>45036.774305555555</c:v>
                </c:pt>
                <c:pt idx="10592">
                  <c:v>45036.777777777781</c:v>
                </c:pt>
                <c:pt idx="10593">
                  <c:v>45036.78125</c:v>
                </c:pt>
                <c:pt idx="10594">
                  <c:v>45036.784722222219</c:v>
                </c:pt>
                <c:pt idx="10595">
                  <c:v>45036.788194444445</c:v>
                </c:pt>
                <c:pt idx="10596">
                  <c:v>45036.791666666664</c:v>
                </c:pt>
                <c:pt idx="10597">
                  <c:v>45036.795138888891</c:v>
                </c:pt>
                <c:pt idx="10598">
                  <c:v>45036.798611111109</c:v>
                </c:pt>
                <c:pt idx="10599">
                  <c:v>45036.802083333336</c:v>
                </c:pt>
                <c:pt idx="10600">
                  <c:v>45036.805555555555</c:v>
                </c:pt>
                <c:pt idx="10601">
                  <c:v>45036.809027777781</c:v>
                </c:pt>
                <c:pt idx="10602">
                  <c:v>45036.8125</c:v>
                </c:pt>
                <c:pt idx="10603">
                  <c:v>45036.815972222219</c:v>
                </c:pt>
                <c:pt idx="10604">
                  <c:v>45036.819444444445</c:v>
                </c:pt>
                <c:pt idx="10605">
                  <c:v>45036.822916666664</c:v>
                </c:pt>
                <c:pt idx="10606">
                  <c:v>45036.826388888891</c:v>
                </c:pt>
                <c:pt idx="10607">
                  <c:v>45036.829861111109</c:v>
                </c:pt>
                <c:pt idx="10608">
                  <c:v>45036.833333333336</c:v>
                </c:pt>
                <c:pt idx="10609">
                  <c:v>45036.836805555555</c:v>
                </c:pt>
                <c:pt idx="10610">
                  <c:v>45036.840277777781</c:v>
                </c:pt>
                <c:pt idx="10611">
                  <c:v>45036.84375</c:v>
                </c:pt>
                <c:pt idx="10612">
                  <c:v>45036.847222222219</c:v>
                </c:pt>
                <c:pt idx="10613">
                  <c:v>45036.850694444445</c:v>
                </c:pt>
                <c:pt idx="10614">
                  <c:v>45036.854166666664</c:v>
                </c:pt>
                <c:pt idx="10615">
                  <c:v>45036.857638888891</c:v>
                </c:pt>
                <c:pt idx="10616">
                  <c:v>45036.861111111109</c:v>
                </c:pt>
                <c:pt idx="10617">
                  <c:v>45036.864583333336</c:v>
                </c:pt>
                <c:pt idx="10618">
                  <c:v>45036.868055555555</c:v>
                </c:pt>
                <c:pt idx="10619">
                  <c:v>45036.871527777781</c:v>
                </c:pt>
                <c:pt idx="10620">
                  <c:v>45036.875</c:v>
                </c:pt>
                <c:pt idx="10621">
                  <c:v>45036.878472222219</c:v>
                </c:pt>
                <c:pt idx="10622">
                  <c:v>45036.881944444445</c:v>
                </c:pt>
                <c:pt idx="10623">
                  <c:v>45036.885416666664</c:v>
                </c:pt>
                <c:pt idx="10624">
                  <c:v>45036.888888888891</c:v>
                </c:pt>
                <c:pt idx="10625">
                  <c:v>45036.892361111109</c:v>
                </c:pt>
                <c:pt idx="10626">
                  <c:v>45036.895833333336</c:v>
                </c:pt>
                <c:pt idx="10627">
                  <c:v>45036.899305555555</c:v>
                </c:pt>
                <c:pt idx="10628">
                  <c:v>45036.902777777781</c:v>
                </c:pt>
                <c:pt idx="10629">
                  <c:v>45036.90625</c:v>
                </c:pt>
                <c:pt idx="10630">
                  <c:v>45036.909722222219</c:v>
                </c:pt>
                <c:pt idx="10631">
                  <c:v>45036.913194444445</c:v>
                </c:pt>
                <c:pt idx="10632">
                  <c:v>45036.916666666664</c:v>
                </c:pt>
                <c:pt idx="10633">
                  <c:v>45036.920138888891</c:v>
                </c:pt>
                <c:pt idx="10634">
                  <c:v>45036.923611111109</c:v>
                </c:pt>
                <c:pt idx="10635">
                  <c:v>45036.927083333336</c:v>
                </c:pt>
                <c:pt idx="10636">
                  <c:v>45036.930555555555</c:v>
                </c:pt>
                <c:pt idx="10637">
                  <c:v>45036.934027777781</c:v>
                </c:pt>
                <c:pt idx="10638">
                  <c:v>45036.9375</c:v>
                </c:pt>
                <c:pt idx="10639">
                  <c:v>45036.940972222219</c:v>
                </c:pt>
                <c:pt idx="10640">
                  <c:v>45036.944444444445</c:v>
                </c:pt>
                <c:pt idx="10641">
                  <c:v>45036.947916666664</c:v>
                </c:pt>
                <c:pt idx="10642">
                  <c:v>45036.951388888891</c:v>
                </c:pt>
                <c:pt idx="10643">
                  <c:v>45036.954861111109</c:v>
                </c:pt>
                <c:pt idx="10644">
                  <c:v>45036.958333333336</c:v>
                </c:pt>
                <c:pt idx="10645">
                  <c:v>45036.961805555555</c:v>
                </c:pt>
                <c:pt idx="10646">
                  <c:v>45036.965277777781</c:v>
                </c:pt>
                <c:pt idx="10647">
                  <c:v>45036.96875</c:v>
                </c:pt>
                <c:pt idx="10648">
                  <c:v>45036.972222222219</c:v>
                </c:pt>
                <c:pt idx="10649">
                  <c:v>45036.975694444445</c:v>
                </c:pt>
                <c:pt idx="10650">
                  <c:v>45036.979166666664</c:v>
                </c:pt>
                <c:pt idx="10651">
                  <c:v>45036.982638888891</c:v>
                </c:pt>
                <c:pt idx="10652">
                  <c:v>45036.986111111109</c:v>
                </c:pt>
                <c:pt idx="10653">
                  <c:v>45036.989583333336</c:v>
                </c:pt>
                <c:pt idx="10654">
                  <c:v>45036.993055555555</c:v>
                </c:pt>
                <c:pt idx="10655">
                  <c:v>45036.996527777781</c:v>
                </c:pt>
                <c:pt idx="10656">
                  <c:v>45037</c:v>
                </c:pt>
                <c:pt idx="10657">
                  <c:v>45037.003472222219</c:v>
                </c:pt>
                <c:pt idx="10658">
                  <c:v>45037.006944444445</c:v>
                </c:pt>
                <c:pt idx="10659">
                  <c:v>45037.010416666664</c:v>
                </c:pt>
                <c:pt idx="10660">
                  <c:v>45037.013888888891</c:v>
                </c:pt>
                <c:pt idx="10661">
                  <c:v>45037.017361111109</c:v>
                </c:pt>
                <c:pt idx="10662">
                  <c:v>45037.020833333336</c:v>
                </c:pt>
                <c:pt idx="10663">
                  <c:v>45037.024305555555</c:v>
                </c:pt>
                <c:pt idx="10664">
                  <c:v>45037.027777777781</c:v>
                </c:pt>
                <c:pt idx="10665">
                  <c:v>45037.03125</c:v>
                </c:pt>
                <c:pt idx="10666">
                  <c:v>45037.034722222219</c:v>
                </c:pt>
                <c:pt idx="10667">
                  <c:v>45037.038194444445</c:v>
                </c:pt>
                <c:pt idx="10668">
                  <c:v>45037.041666666664</c:v>
                </c:pt>
                <c:pt idx="10669">
                  <c:v>45037.045138888891</c:v>
                </c:pt>
                <c:pt idx="10670">
                  <c:v>45037.048611111109</c:v>
                </c:pt>
                <c:pt idx="10671">
                  <c:v>45037.052083333336</c:v>
                </c:pt>
                <c:pt idx="10672">
                  <c:v>45037.055555555555</c:v>
                </c:pt>
                <c:pt idx="10673">
                  <c:v>45037.059027777781</c:v>
                </c:pt>
                <c:pt idx="10674">
                  <c:v>45037.0625</c:v>
                </c:pt>
                <c:pt idx="10675">
                  <c:v>45037.065972222219</c:v>
                </c:pt>
                <c:pt idx="10676">
                  <c:v>45037.069444444445</c:v>
                </c:pt>
                <c:pt idx="10677">
                  <c:v>45037.072916666664</c:v>
                </c:pt>
                <c:pt idx="10678">
                  <c:v>45037.076388888891</c:v>
                </c:pt>
                <c:pt idx="10679">
                  <c:v>45037.079861111109</c:v>
                </c:pt>
                <c:pt idx="10680">
                  <c:v>45037.083333333336</c:v>
                </c:pt>
                <c:pt idx="10681">
                  <c:v>45037.086805555555</c:v>
                </c:pt>
                <c:pt idx="10682">
                  <c:v>45037.090277777781</c:v>
                </c:pt>
                <c:pt idx="10683">
                  <c:v>45037.09375</c:v>
                </c:pt>
                <c:pt idx="10684">
                  <c:v>45037.097222222219</c:v>
                </c:pt>
                <c:pt idx="10685">
                  <c:v>45037.100694444445</c:v>
                </c:pt>
                <c:pt idx="10686">
                  <c:v>45037.104166666664</c:v>
                </c:pt>
                <c:pt idx="10687">
                  <c:v>45037.107638888891</c:v>
                </c:pt>
                <c:pt idx="10688">
                  <c:v>45037.111111111109</c:v>
                </c:pt>
                <c:pt idx="10689">
                  <c:v>45037.114583333336</c:v>
                </c:pt>
                <c:pt idx="10690">
                  <c:v>45037.118055555555</c:v>
                </c:pt>
                <c:pt idx="10691">
                  <c:v>45037.121527777781</c:v>
                </c:pt>
                <c:pt idx="10692">
                  <c:v>45037.125</c:v>
                </c:pt>
                <c:pt idx="10693">
                  <c:v>45037.128472222219</c:v>
                </c:pt>
                <c:pt idx="10694">
                  <c:v>45037.131944444445</c:v>
                </c:pt>
                <c:pt idx="10695">
                  <c:v>45037.135416666664</c:v>
                </c:pt>
                <c:pt idx="10696">
                  <c:v>45037.138888888891</c:v>
                </c:pt>
                <c:pt idx="10697">
                  <c:v>45037.142361111109</c:v>
                </c:pt>
                <c:pt idx="10698">
                  <c:v>45037.145833333336</c:v>
                </c:pt>
                <c:pt idx="10699">
                  <c:v>45037.149305555555</c:v>
                </c:pt>
                <c:pt idx="10700">
                  <c:v>45037.152777777781</c:v>
                </c:pt>
                <c:pt idx="10701">
                  <c:v>45037.15625</c:v>
                </c:pt>
                <c:pt idx="10702">
                  <c:v>45037.159722222219</c:v>
                </c:pt>
                <c:pt idx="10703">
                  <c:v>45037.163194444445</c:v>
                </c:pt>
                <c:pt idx="10704">
                  <c:v>45037.166666666664</c:v>
                </c:pt>
                <c:pt idx="10705">
                  <c:v>45037.170138888891</c:v>
                </c:pt>
                <c:pt idx="10706">
                  <c:v>45037.173611111109</c:v>
                </c:pt>
                <c:pt idx="10707">
                  <c:v>45037.177083333336</c:v>
                </c:pt>
                <c:pt idx="10708">
                  <c:v>45037.180555555555</c:v>
                </c:pt>
                <c:pt idx="10709">
                  <c:v>45037.184027777781</c:v>
                </c:pt>
                <c:pt idx="10710">
                  <c:v>45037.1875</c:v>
                </c:pt>
                <c:pt idx="10711">
                  <c:v>45037.190972222219</c:v>
                </c:pt>
                <c:pt idx="10712">
                  <c:v>45037.194444444445</c:v>
                </c:pt>
                <c:pt idx="10713">
                  <c:v>45037.197916666664</c:v>
                </c:pt>
                <c:pt idx="10714">
                  <c:v>45037.201388888891</c:v>
                </c:pt>
                <c:pt idx="10715">
                  <c:v>45037.204861111109</c:v>
                </c:pt>
                <c:pt idx="10716">
                  <c:v>45037.208333333336</c:v>
                </c:pt>
                <c:pt idx="10717">
                  <c:v>45037.211805555555</c:v>
                </c:pt>
                <c:pt idx="10718">
                  <c:v>45037.215277777781</c:v>
                </c:pt>
                <c:pt idx="10719">
                  <c:v>45037.21875</c:v>
                </c:pt>
                <c:pt idx="10720">
                  <c:v>45037.222222222219</c:v>
                </c:pt>
                <c:pt idx="10721">
                  <c:v>45037.225694444445</c:v>
                </c:pt>
                <c:pt idx="10722">
                  <c:v>45037.229166666664</c:v>
                </c:pt>
                <c:pt idx="10723">
                  <c:v>45037.232638888891</c:v>
                </c:pt>
                <c:pt idx="10724">
                  <c:v>45037.236111111109</c:v>
                </c:pt>
                <c:pt idx="10725">
                  <c:v>45037.239583333336</c:v>
                </c:pt>
                <c:pt idx="10726">
                  <c:v>45037.243055555555</c:v>
                </c:pt>
                <c:pt idx="10727">
                  <c:v>45037.246527777781</c:v>
                </c:pt>
                <c:pt idx="10728">
                  <c:v>45037.25</c:v>
                </c:pt>
                <c:pt idx="10729">
                  <c:v>45037.253472222219</c:v>
                </c:pt>
                <c:pt idx="10730">
                  <c:v>45037.256944444445</c:v>
                </c:pt>
                <c:pt idx="10731">
                  <c:v>45037.260416666664</c:v>
                </c:pt>
                <c:pt idx="10732">
                  <c:v>45037.263888888891</c:v>
                </c:pt>
                <c:pt idx="10733">
                  <c:v>45037.267361111109</c:v>
                </c:pt>
                <c:pt idx="10734">
                  <c:v>45037.270833333336</c:v>
                </c:pt>
                <c:pt idx="10735">
                  <c:v>45037.274305555555</c:v>
                </c:pt>
                <c:pt idx="10736">
                  <c:v>45037.277777777781</c:v>
                </c:pt>
                <c:pt idx="10737">
                  <c:v>45037.28125</c:v>
                </c:pt>
                <c:pt idx="10738">
                  <c:v>45037.284722222219</c:v>
                </c:pt>
                <c:pt idx="10739">
                  <c:v>45037.288194444445</c:v>
                </c:pt>
                <c:pt idx="10740">
                  <c:v>45037.291666666664</c:v>
                </c:pt>
                <c:pt idx="10741">
                  <c:v>45037.295138888891</c:v>
                </c:pt>
                <c:pt idx="10742">
                  <c:v>45037.298611111109</c:v>
                </c:pt>
                <c:pt idx="10743">
                  <c:v>45037.302083333336</c:v>
                </c:pt>
                <c:pt idx="10744">
                  <c:v>45037.305555555555</c:v>
                </c:pt>
                <c:pt idx="10745">
                  <c:v>45037.309027777781</c:v>
                </c:pt>
                <c:pt idx="10746">
                  <c:v>45037.3125</c:v>
                </c:pt>
                <c:pt idx="10747">
                  <c:v>45037.315972222219</c:v>
                </c:pt>
                <c:pt idx="10748">
                  <c:v>45037.319444444445</c:v>
                </c:pt>
                <c:pt idx="10749">
                  <c:v>45037.322916666664</c:v>
                </c:pt>
                <c:pt idx="10750">
                  <c:v>45037.326388888891</c:v>
                </c:pt>
                <c:pt idx="10751">
                  <c:v>45037.329861111109</c:v>
                </c:pt>
                <c:pt idx="10752">
                  <c:v>45037.333333333336</c:v>
                </c:pt>
                <c:pt idx="10753">
                  <c:v>45037.336805555555</c:v>
                </c:pt>
                <c:pt idx="10754">
                  <c:v>45037.340277777781</c:v>
                </c:pt>
                <c:pt idx="10755">
                  <c:v>45037.34375</c:v>
                </c:pt>
                <c:pt idx="10756">
                  <c:v>45037.347222222219</c:v>
                </c:pt>
                <c:pt idx="10757">
                  <c:v>45037.350694444445</c:v>
                </c:pt>
                <c:pt idx="10758">
                  <c:v>45037.354166666664</c:v>
                </c:pt>
                <c:pt idx="10759">
                  <c:v>45037.357638888891</c:v>
                </c:pt>
                <c:pt idx="10760">
                  <c:v>45037.361111111109</c:v>
                </c:pt>
                <c:pt idx="10761">
                  <c:v>45037.364583333336</c:v>
                </c:pt>
                <c:pt idx="10762">
                  <c:v>45037.368055555555</c:v>
                </c:pt>
                <c:pt idx="10763">
                  <c:v>45037.371527777781</c:v>
                </c:pt>
                <c:pt idx="10764">
                  <c:v>45037.375</c:v>
                </c:pt>
                <c:pt idx="10765">
                  <c:v>45037.378472222219</c:v>
                </c:pt>
                <c:pt idx="10766">
                  <c:v>45037.381944444445</c:v>
                </c:pt>
                <c:pt idx="10767">
                  <c:v>45037.385416666664</c:v>
                </c:pt>
                <c:pt idx="10768">
                  <c:v>45037.388888888891</c:v>
                </c:pt>
                <c:pt idx="10769">
                  <c:v>45037.392361111109</c:v>
                </c:pt>
                <c:pt idx="10770">
                  <c:v>45037.395833333336</c:v>
                </c:pt>
                <c:pt idx="10771">
                  <c:v>45037.399305555555</c:v>
                </c:pt>
                <c:pt idx="10772">
                  <c:v>45037.402777777781</c:v>
                </c:pt>
                <c:pt idx="10773">
                  <c:v>45037.40625</c:v>
                </c:pt>
                <c:pt idx="10774">
                  <c:v>45037.409722222219</c:v>
                </c:pt>
                <c:pt idx="10775">
                  <c:v>45037.413194444445</c:v>
                </c:pt>
                <c:pt idx="10776">
                  <c:v>45037.416666666664</c:v>
                </c:pt>
                <c:pt idx="10777">
                  <c:v>45037.420138888891</c:v>
                </c:pt>
                <c:pt idx="10778">
                  <c:v>45037.423611111109</c:v>
                </c:pt>
                <c:pt idx="10779">
                  <c:v>45037.427083333336</c:v>
                </c:pt>
                <c:pt idx="10780">
                  <c:v>45037.430555555555</c:v>
                </c:pt>
                <c:pt idx="10781">
                  <c:v>45037.434027777781</c:v>
                </c:pt>
                <c:pt idx="10782">
                  <c:v>45037.4375</c:v>
                </c:pt>
                <c:pt idx="10783">
                  <c:v>45037.440972222219</c:v>
                </c:pt>
                <c:pt idx="10784">
                  <c:v>45037.444444444445</c:v>
                </c:pt>
                <c:pt idx="10785">
                  <c:v>45037.447916666664</c:v>
                </c:pt>
                <c:pt idx="10786">
                  <c:v>45037.451388888891</c:v>
                </c:pt>
                <c:pt idx="10787">
                  <c:v>45037.454861111109</c:v>
                </c:pt>
                <c:pt idx="10788">
                  <c:v>45037.458333333336</c:v>
                </c:pt>
                <c:pt idx="10789">
                  <c:v>45037.461805555555</c:v>
                </c:pt>
                <c:pt idx="10790">
                  <c:v>45037.465277777781</c:v>
                </c:pt>
                <c:pt idx="10791">
                  <c:v>45037.46875</c:v>
                </c:pt>
                <c:pt idx="10792">
                  <c:v>45037.472222222219</c:v>
                </c:pt>
                <c:pt idx="10793">
                  <c:v>45037.475694444445</c:v>
                </c:pt>
                <c:pt idx="10794">
                  <c:v>45037.479166666664</c:v>
                </c:pt>
                <c:pt idx="10795">
                  <c:v>45037.482638888891</c:v>
                </c:pt>
                <c:pt idx="10796">
                  <c:v>45037.486111111109</c:v>
                </c:pt>
                <c:pt idx="10797">
                  <c:v>45037.489583333336</c:v>
                </c:pt>
                <c:pt idx="10798">
                  <c:v>45037.493055555555</c:v>
                </c:pt>
                <c:pt idx="10799">
                  <c:v>45037.496527777781</c:v>
                </c:pt>
                <c:pt idx="10800">
                  <c:v>45037.5</c:v>
                </c:pt>
                <c:pt idx="10801">
                  <c:v>45037.503472222219</c:v>
                </c:pt>
                <c:pt idx="10802">
                  <c:v>45037.506944444445</c:v>
                </c:pt>
                <c:pt idx="10803">
                  <c:v>45037.510416666664</c:v>
                </c:pt>
                <c:pt idx="10804">
                  <c:v>45037.513888888891</c:v>
                </c:pt>
                <c:pt idx="10805">
                  <c:v>45037.517361111109</c:v>
                </c:pt>
                <c:pt idx="10806">
                  <c:v>45037.520833333336</c:v>
                </c:pt>
                <c:pt idx="10807">
                  <c:v>45037.524305555555</c:v>
                </c:pt>
                <c:pt idx="10808">
                  <c:v>45037.527777777781</c:v>
                </c:pt>
                <c:pt idx="10809">
                  <c:v>45037.53125</c:v>
                </c:pt>
                <c:pt idx="10810">
                  <c:v>45037.534722222219</c:v>
                </c:pt>
                <c:pt idx="10811">
                  <c:v>45037.538194444445</c:v>
                </c:pt>
                <c:pt idx="10812">
                  <c:v>45037.541666666664</c:v>
                </c:pt>
                <c:pt idx="10813">
                  <c:v>45037.545138888891</c:v>
                </c:pt>
                <c:pt idx="10814">
                  <c:v>45037.548611111109</c:v>
                </c:pt>
                <c:pt idx="10815">
                  <c:v>45037.552083333336</c:v>
                </c:pt>
                <c:pt idx="10816">
                  <c:v>45037.555555555555</c:v>
                </c:pt>
                <c:pt idx="10817">
                  <c:v>45037.559027777781</c:v>
                </c:pt>
                <c:pt idx="10818">
                  <c:v>45037.5625</c:v>
                </c:pt>
                <c:pt idx="10819">
                  <c:v>45037.565972222219</c:v>
                </c:pt>
                <c:pt idx="10820">
                  <c:v>45037.569444444445</c:v>
                </c:pt>
                <c:pt idx="10821">
                  <c:v>45037.572916666664</c:v>
                </c:pt>
                <c:pt idx="10822">
                  <c:v>45037.576388888891</c:v>
                </c:pt>
                <c:pt idx="10823">
                  <c:v>45037.579861111109</c:v>
                </c:pt>
                <c:pt idx="10824">
                  <c:v>45037.583333333336</c:v>
                </c:pt>
                <c:pt idx="10825">
                  <c:v>45037.586805555555</c:v>
                </c:pt>
                <c:pt idx="10826">
                  <c:v>45037.590277777781</c:v>
                </c:pt>
                <c:pt idx="10827">
                  <c:v>45037.59375</c:v>
                </c:pt>
                <c:pt idx="10828">
                  <c:v>45037.597222222219</c:v>
                </c:pt>
                <c:pt idx="10829">
                  <c:v>45037.600694444445</c:v>
                </c:pt>
                <c:pt idx="10830">
                  <c:v>45037.604166666664</c:v>
                </c:pt>
                <c:pt idx="10831">
                  <c:v>45037.607638888891</c:v>
                </c:pt>
                <c:pt idx="10832">
                  <c:v>45037.611111111109</c:v>
                </c:pt>
                <c:pt idx="10833">
                  <c:v>45037.614583333336</c:v>
                </c:pt>
                <c:pt idx="10834">
                  <c:v>45037.618055555555</c:v>
                </c:pt>
                <c:pt idx="10835">
                  <c:v>45037.621527777781</c:v>
                </c:pt>
                <c:pt idx="10836">
                  <c:v>45037.625</c:v>
                </c:pt>
                <c:pt idx="10837">
                  <c:v>45037.628472222219</c:v>
                </c:pt>
                <c:pt idx="10838">
                  <c:v>45037.631944444445</c:v>
                </c:pt>
                <c:pt idx="10839">
                  <c:v>45037.635416666664</c:v>
                </c:pt>
                <c:pt idx="10840">
                  <c:v>45037.638888888891</c:v>
                </c:pt>
                <c:pt idx="10841">
                  <c:v>45037.642361111109</c:v>
                </c:pt>
                <c:pt idx="10842">
                  <c:v>45037.645833333336</c:v>
                </c:pt>
                <c:pt idx="10843">
                  <c:v>45037.649305555555</c:v>
                </c:pt>
                <c:pt idx="10844">
                  <c:v>45037.652777777781</c:v>
                </c:pt>
                <c:pt idx="10845">
                  <c:v>45037.65625</c:v>
                </c:pt>
                <c:pt idx="10846">
                  <c:v>45037.659722222219</c:v>
                </c:pt>
                <c:pt idx="10847">
                  <c:v>45037.663194444445</c:v>
                </c:pt>
                <c:pt idx="10848">
                  <c:v>45037.666666666664</c:v>
                </c:pt>
                <c:pt idx="10849">
                  <c:v>45037.670138888891</c:v>
                </c:pt>
                <c:pt idx="10850">
                  <c:v>45037.673611111109</c:v>
                </c:pt>
                <c:pt idx="10851">
                  <c:v>45037.677083333336</c:v>
                </c:pt>
                <c:pt idx="10852">
                  <c:v>45037.680555555555</c:v>
                </c:pt>
                <c:pt idx="10853">
                  <c:v>45037.684027777781</c:v>
                </c:pt>
                <c:pt idx="10854">
                  <c:v>45037.6875</c:v>
                </c:pt>
                <c:pt idx="10855">
                  <c:v>45037.690972222219</c:v>
                </c:pt>
                <c:pt idx="10856">
                  <c:v>45037.694444444445</c:v>
                </c:pt>
                <c:pt idx="10857">
                  <c:v>45037.697916666664</c:v>
                </c:pt>
                <c:pt idx="10858">
                  <c:v>45037.701388888891</c:v>
                </c:pt>
                <c:pt idx="10859">
                  <c:v>45037.704861111109</c:v>
                </c:pt>
                <c:pt idx="10860">
                  <c:v>45037.708333333336</c:v>
                </c:pt>
                <c:pt idx="10861">
                  <c:v>45037.711805555555</c:v>
                </c:pt>
                <c:pt idx="10862">
                  <c:v>45037.715277777781</c:v>
                </c:pt>
                <c:pt idx="10863">
                  <c:v>45037.71875</c:v>
                </c:pt>
                <c:pt idx="10864">
                  <c:v>45037.722222222219</c:v>
                </c:pt>
                <c:pt idx="10865">
                  <c:v>45037.725694444445</c:v>
                </c:pt>
                <c:pt idx="10866">
                  <c:v>45037.729166666664</c:v>
                </c:pt>
                <c:pt idx="10867">
                  <c:v>45037.732638888891</c:v>
                </c:pt>
                <c:pt idx="10868">
                  <c:v>45037.736111111109</c:v>
                </c:pt>
                <c:pt idx="10869">
                  <c:v>45037.739583333336</c:v>
                </c:pt>
                <c:pt idx="10870">
                  <c:v>45037.743055555555</c:v>
                </c:pt>
                <c:pt idx="10871">
                  <c:v>45037.746527777781</c:v>
                </c:pt>
                <c:pt idx="10872">
                  <c:v>45037.75</c:v>
                </c:pt>
                <c:pt idx="10873">
                  <c:v>45037.753472222219</c:v>
                </c:pt>
                <c:pt idx="10874">
                  <c:v>45037.756944444445</c:v>
                </c:pt>
                <c:pt idx="10875">
                  <c:v>45037.760416666664</c:v>
                </c:pt>
                <c:pt idx="10876">
                  <c:v>45037.763888888891</c:v>
                </c:pt>
                <c:pt idx="10877">
                  <c:v>45037.767361111109</c:v>
                </c:pt>
                <c:pt idx="10878">
                  <c:v>45037.770833333336</c:v>
                </c:pt>
                <c:pt idx="10879">
                  <c:v>45037.774305555555</c:v>
                </c:pt>
                <c:pt idx="10880">
                  <c:v>45037.777777777781</c:v>
                </c:pt>
                <c:pt idx="10881">
                  <c:v>45037.78125</c:v>
                </c:pt>
                <c:pt idx="10882">
                  <c:v>45037.784722222219</c:v>
                </c:pt>
                <c:pt idx="10883">
                  <c:v>45037.788194444445</c:v>
                </c:pt>
                <c:pt idx="10884">
                  <c:v>45037.791666666664</c:v>
                </c:pt>
                <c:pt idx="10885">
                  <c:v>45037.795138888891</c:v>
                </c:pt>
                <c:pt idx="10886">
                  <c:v>45037.798611111109</c:v>
                </c:pt>
                <c:pt idx="10887">
                  <c:v>45037.802083333336</c:v>
                </c:pt>
                <c:pt idx="10888">
                  <c:v>45037.805555555555</c:v>
                </c:pt>
                <c:pt idx="10889">
                  <c:v>45037.809027777781</c:v>
                </c:pt>
                <c:pt idx="10890">
                  <c:v>45037.8125</c:v>
                </c:pt>
                <c:pt idx="10891">
                  <c:v>45037.815972222219</c:v>
                </c:pt>
                <c:pt idx="10892">
                  <c:v>45037.819444444445</c:v>
                </c:pt>
                <c:pt idx="10893">
                  <c:v>45037.822916666664</c:v>
                </c:pt>
                <c:pt idx="10894">
                  <c:v>45037.826388888891</c:v>
                </c:pt>
                <c:pt idx="10895">
                  <c:v>45037.829861111109</c:v>
                </c:pt>
                <c:pt idx="10896">
                  <c:v>45037.833333333336</c:v>
                </c:pt>
                <c:pt idx="10897">
                  <c:v>45037.836805555555</c:v>
                </c:pt>
                <c:pt idx="10898">
                  <c:v>45037.840277777781</c:v>
                </c:pt>
                <c:pt idx="10899">
                  <c:v>45037.84375</c:v>
                </c:pt>
                <c:pt idx="10900">
                  <c:v>45037.847222222219</c:v>
                </c:pt>
                <c:pt idx="10901">
                  <c:v>45037.850694444445</c:v>
                </c:pt>
                <c:pt idx="10902">
                  <c:v>45037.854166666664</c:v>
                </c:pt>
                <c:pt idx="10903">
                  <c:v>45037.857638888891</c:v>
                </c:pt>
                <c:pt idx="10904">
                  <c:v>45037.861111111109</c:v>
                </c:pt>
                <c:pt idx="10905">
                  <c:v>45037.864583333336</c:v>
                </c:pt>
                <c:pt idx="10906">
                  <c:v>45037.868055555555</c:v>
                </c:pt>
                <c:pt idx="10907">
                  <c:v>45037.871527777781</c:v>
                </c:pt>
                <c:pt idx="10908">
                  <c:v>45037.875</c:v>
                </c:pt>
                <c:pt idx="10909">
                  <c:v>45037.878472222219</c:v>
                </c:pt>
                <c:pt idx="10910">
                  <c:v>45037.881944444445</c:v>
                </c:pt>
                <c:pt idx="10911">
                  <c:v>45037.885416666664</c:v>
                </c:pt>
                <c:pt idx="10912">
                  <c:v>45037.888888888891</c:v>
                </c:pt>
                <c:pt idx="10913">
                  <c:v>45037.892361111109</c:v>
                </c:pt>
                <c:pt idx="10914">
                  <c:v>45037.895833333336</c:v>
                </c:pt>
                <c:pt idx="10915">
                  <c:v>45037.899305555555</c:v>
                </c:pt>
                <c:pt idx="10916">
                  <c:v>45037.902777777781</c:v>
                </c:pt>
                <c:pt idx="10917">
                  <c:v>45037.90625</c:v>
                </c:pt>
                <c:pt idx="10918">
                  <c:v>45037.909722222219</c:v>
                </c:pt>
                <c:pt idx="10919">
                  <c:v>45037.913194444445</c:v>
                </c:pt>
                <c:pt idx="10920">
                  <c:v>45037.916666666664</c:v>
                </c:pt>
                <c:pt idx="10921">
                  <c:v>45037.920138888891</c:v>
                </c:pt>
                <c:pt idx="10922">
                  <c:v>45037.923611111109</c:v>
                </c:pt>
                <c:pt idx="10923">
                  <c:v>45037.927083333336</c:v>
                </c:pt>
                <c:pt idx="10924">
                  <c:v>45037.930555555555</c:v>
                </c:pt>
                <c:pt idx="10925">
                  <c:v>45037.934027777781</c:v>
                </c:pt>
                <c:pt idx="10926">
                  <c:v>45037.9375</c:v>
                </c:pt>
                <c:pt idx="10927">
                  <c:v>45037.940972222219</c:v>
                </c:pt>
                <c:pt idx="10928">
                  <c:v>45037.944444444445</c:v>
                </c:pt>
                <c:pt idx="10929">
                  <c:v>45037.947916666664</c:v>
                </c:pt>
                <c:pt idx="10930">
                  <c:v>45037.951388888891</c:v>
                </c:pt>
                <c:pt idx="10931">
                  <c:v>45037.954861111109</c:v>
                </c:pt>
                <c:pt idx="10932">
                  <c:v>45037.958333333336</c:v>
                </c:pt>
                <c:pt idx="10933">
                  <c:v>45037.961805555555</c:v>
                </c:pt>
                <c:pt idx="10934">
                  <c:v>45037.965277777781</c:v>
                </c:pt>
                <c:pt idx="10935">
                  <c:v>45037.96875</c:v>
                </c:pt>
                <c:pt idx="10936">
                  <c:v>45037.972222222219</c:v>
                </c:pt>
                <c:pt idx="10937">
                  <c:v>45037.975694444445</c:v>
                </c:pt>
                <c:pt idx="10938">
                  <c:v>45037.979166666664</c:v>
                </c:pt>
                <c:pt idx="10939">
                  <c:v>45037.982638888891</c:v>
                </c:pt>
                <c:pt idx="10940">
                  <c:v>45037.986111111109</c:v>
                </c:pt>
                <c:pt idx="10941">
                  <c:v>45037.989583333336</c:v>
                </c:pt>
                <c:pt idx="10942">
                  <c:v>45037.993055555555</c:v>
                </c:pt>
                <c:pt idx="10943">
                  <c:v>45037.996527777781</c:v>
                </c:pt>
                <c:pt idx="10944">
                  <c:v>45038</c:v>
                </c:pt>
                <c:pt idx="10945">
                  <c:v>45038.003472222219</c:v>
                </c:pt>
                <c:pt idx="10946">
                  <c:v>45038.006944444445</c:v>
                </c:pt>
                <c:pt idx="10947">
                  <c:v>45038.010416666664</c:v>
                </c:pt>
                <c:pt idx="10948">
                  <c:v>45038.013888888891</c:v>
                </c:pt>
                <c:pt idx="10949">
                  <c:v>45038.017361111109</c:v>
                </c:pt>
                <c:pt idx="10950">
                  <c:v>45038.020833333336</c:v>
                </c:pt>
                <c:pt idx="10951">
                  <c:v>45038.024305555555</c:v>
                </c:pt>
                <c:pt idx="10952">
                  <c:v>45038.027777777781</c:v>
                </c:pt>
                <c:pt idx="10953">
                  <c:v>45038.03125</c:v>
                </c:pt>
                <c:pt idx="10954">
                  <c:v>45038.034722222219</c:v>
                </c:pt>
                <c:pt idx="10955">
                  <c:v>45038.038194444445</c:v>
                </c:pt>
                <c:pt idx="10956">
                  <c:v>45038.041666666664</c:v>
                </c:pt>
                <c:pt idx="10957">
                  <c:v>45038.045138888891</c:v>
                </c:pt>
                <c:pt idx="10958">
                  <c:v>45038.048611111109</c:v>
                </c:pt>
                <c:pt idx="10959">
                  <c:v>45038.052083333336</c:v>
                </c:pt>
                <c:pt idx="10960">
                  <c:v>45038.055555555555</c:v>
                </c:pt>
                <c:pt idx="10961">
                  <c:v>45038.059027777781</c:v>
                </c:pt>
                <c:pt idx="10962">
                  <c:v>45038.0625</c:v>
                </c:pt>
                <c:pt idx="10963">
                  <c:v>45038.065972222219</c:v>
                </c:pt>
                <c:pt idx="10964">
                  <c:v>45038.069444444445</c:v>
                </c:pt>
                <c:pt idx="10965">
                  <c:v>45038.072916666664</c:v>
                </c:pt>
                <c:pt idx="10966">
                  <c:v>45038.076388888891</c:v>
                </c:pt>
                <c:pt idx="10967">
                  <c:v>45038.079861111109</c:v>
                </c:pt>
                <c:pt idx="10968">
                  <c:v>45038.083333333336</c:v>
                </c:pt>
                <c:pt idx="10969">
                  <c:v>45038.086805555555</c:v>
                </c:pt>
                <c:pt idx="10970">
                  <c:v>45038.090277777781</c:v>
                </c:pt>
                <c:pt idx="10971">
                  <c:v>45038.09375</c:v>
                </c:pt>
                <c:pt idx="10972">
                  <c:v>45038.097222222219</c:v>
                </c:pt>
                <c:pt idx="10973">
                  <c:v>45038.100694444445</c:v>
                </c:pt>
                <c:pt idx="10974">
                  <c:v>45038.104166666664</c:v>
                </c:pt>
                <c:pt idx="10975">
                  <c:v>45038.107638888891</c:v>
                </c:pt>
                <c:pt idx="10976">
                  <c:v>45038.111111111109</c:v>
                </c:pt>
                <c:pt idx="10977">
                  <c:v>45038.114583333336</c:v>
                </c:pt>
                <c:pt idx="10978">
                  <c:v>45038.118055555555</c:v>
                </c:pt>
                <c:pt idx="10979">
                  <c:v>45038.121527777781</c:v>
                </c:pt>
                <c:pt idx="10980">
                  <c:v>45038.125</c:v>
                </c:pt>
                <c:pt idx="10981">
                  <c:v>45038.128472222219</c:v>
                </c:pt>
                <c:pt idx="10982">
                  <c:v>45038.131944444445</c:v>
                </c:pt>
                <c:pt idx="10983">
                  <c:v>45038.135416666664</c:v>
                </c:pt>
                <c:pt idx="10984">
                  <c:v>45038.138888888891</c:v>
                </c:pt>
                <c:pt idx="10985">
                  <c:v>45038.142361111109</c:v>
                </c:pt>
                <c:pt idx="10986">
                  <c:v>45038.145833333336</c:v>
                </c:pt>
                <c:pt idx="10987">
                  <c:v>45038.149305555555</c:v>
                </c:pt>
                <c:pt idx="10988">
                  <c:v>45038.152777777781</c:v>
                </c:pt>
                <c:pt idx="10989">
                  <c:v>45038.15625</c:v>
                </c:pt>
                <c:pt idx="10990">
                  <c:v>45038.159722222219</c:v>
                </c:pt>
                <c:pt idx="10991">
                  <c:v>45038.163194444445</c:v>
                </c:pt>
                <c:pt idx="10992">
                  <c:v>45038.166666666664</c:v>
                </c:pt>
                <c:pt idx="10993">
                  <c:v>45038.170138888891</c:v>
                </c:pt>
                <c:pt idx="10994">
                  <c:v>45038.173611111109</c:v>
                </c:pt>
                <c:pt idx="10995">
                  <c:v>45038.177083333336</c:v>
                </c:pt>
                <c:pt idx="10996">
                  <c:v>45038.180555555555</c:v>
                </c:pt>
                <c:pt idx="10997">
                  <c:v>45038.184027777781</c:v>
                </c:pt>
                <c:pt idx="10998">
                  <c:v>45038.1875</c:v>
                </c:pt>
                <c:pt idx="10999">
                  <c:v>45038.190972222219</c:v>
                </c:pt>
                <c:pt idx="11000">
                  <c:v>45038.194444444445</c:v>
                </c:pt>
                <c:pt idx="11001">
                  <c:v>45038.197916666664</c:v>
                </c:pt>
                <c:pt idx="11002">
                  <c:v>45038.201388888891</c:v>
                </c:pt>
                <c:pt idx="11003">
                  <c:v>45038.204861111109</c:v>
                </c:pt>
                <c:pt idx="11004">
                  <c:v>45038.208333333336</c:v>
                </c:pt>
                <c:pt idx="11005">
                  <c:v>45038.211805555555</c:v>
                </c:pt>
                <c:pt idx="11006">
                  <c:v>45038.215277777781</c:v>
                </c:pt>
                <c:pt idx="11007">
                  <c:v>45038.21875</c:v>
                </c:pt>
                <c:pt idx="11008">
                  <c:v>45038.222222222219</c:v>
                </c:pt>
                <c:pt idx="11009">
                  <c:v>45038.225694444445</c:v>
                </c:pt>
                <c:pt idx="11010">
                  <c:v>45038.229166666664</c:v>
                </c:pt>
                <c:pt idx="11011">
                  <c:v>45038.232638888891</c:v>
                </c:pt>
                <c:pt idx="11012">
                  <c:v>45038.236111111109</c:v>
                </c:pt>
                <c:pt idx="11013">
                  <c:v>45038.239583333336</c:v>
                </c:pt>
                <c:pt idx="11014">
                  <c:v>45038.243055555555</c:v>
                </c:pt>
                <c:pt idx="11015">
                  <c:v>45038.246527777781</c:v>
                </c:pt>
                <c:pt idx="11016">
                  <c:v>45038.25</c:v>
                </c:pt>
                <c:pt idx="11017">
                  <c:v>45038.253472222219</c:v>
                </c:pt>
                <c:pt idx="11018">
                  <c:v>45038.256944444445</c:v>
                </c:pt>
                <c:pt idx="11019">
                  <c:v>45038.260416666664</c:v>
                </c:pt>
                <c:pt idx="11020">
                  <c:v>45038.263888888891</c:v>
                </c:pt>
                <c:pt idx="11021">
                  <c:v>45038.267361111109</c:v>
                </c:pt>
                <c:pt idx="11022">
                  <c:v>45038.270833333336</c:v>
                </c:pt>
                <c:pt idx="11023">
                  <c:v>45038.274305555555</c:v>
                </c:pt>
                <c:pt idx="11024">
                  <c:v>45038.277777777781</c:v>
                </c:pt>
                <c:pt idx="11025">
                  <c:v>45038.28125</c:v>
                </c:pt>
                <c:pt idx="11026">
                  <c:v>45038.284722222219</c:v>
                </c:pt>
                <c:pt idx="11027">
                  <c:v>45038.288194444445</c:v>
                </c:pt>
                <c:pt idx="11028">
                  <c:v>45038.291666666664</c:v>
                </c:pt>
                <c:pt idx="11029">
                  <c:v>45038.295138888891</c:v>
                </c:pt>
                <c:pt idx="11030">
                  <c:v>45038.298611111109</c:v>
                </c:pt>
                <c:pt idx="11031">
                  <c:v>45038.302083333336</c:v>
                </c:pt>
                <c:pt idx="11032">
                  <c:v>45038.305555555555</c:v>
                </c:pt>
                <c:pt idx="11033">
                  <c:v>45038.309027777781</c:v>
                </c:pt>
                <c:pt idx="11034">
                  <c:v>45038.3125</c:v>
                </c:pt>
                <c:pt idx="11035">
                  <c:v>45038.315972222219</c:v>
                </c:pt>
                <c:pt idx="11036">
                  <c:v>45038.319444444445</c:v>
                </c:pt>
                <c:pt idx="11037">
                  <c:v>45038.322916666664</c:v>
                </c:pt>
                <c:pt idx="11038">
                  <c:v>45038.326388888891</c:v>
                </c:pt>
                <c:pt idx="11039">
                  <c:v>45038.329861111109</c:v>
                </c:pt>
                <c:pt idx="11040">
                  <c:v>45038.333333333336</c:v>
                </c:pt>
                <c:pt idx="11041">
                  <c:v>45038.336805555555</c:v>
                </c:pt>
                <c:pt idx="11042">
                  <c:v>45038.340277777781</c:v>
                </c:pt>
                <c:pt idx="11043">
                  <c:v>45038.34375</c:v>
                </c:pt>
                <c:pt idx="11044">
                  <c:v>45038.347222222219</c:v>
                </c:pt>
                <c:pt idx="11045">
                  <c:v>45038.350694444445</c:v>
                </c:pt>
                <c:pt idx="11046">
                  <c:v>45038.354166666664</c:v>
                </c:pt>
                <c:pt idx="11047">
                  <c:v>45038.357638888891</c:v>
                </c:pt>
                <c:pt idx="11048">
                  <c:v>45038.361111111109</c:v>
                </c:pt>
                <c:pt idx="11049">
                  <c:v>45038.364583333336</c:v>
                </c:pt>
                <c:pt idx="11050">
                  <c:v>45038.368055555555</c:v>
                </c:pt>
                <c:pt idx="11051">
                  <c:v>45038.371527777781</c:v>
                </c:pt>
                <c:pt idx="11052">
                  <c:v>45038.375</c:v>
                </c:pt>
                <c:pt idx="11053">
                  <c:v>45038.378472222219</c:v>
                </c:pt>
                <c:pt idx="11054">
                  <c:v>45038.381944444445</c:v>
                </c:pt>
                <c:pt idx="11055">
                  <c:v>45038.385416666664</c:v>
                </c:pt>
                <c:pt idx="11056">
                  <c:v>45038.388888888891</c:v>
                </c:pt>
                <c:pt idx="11057">
                  <c:v>45038.392361111109</c:v>
                </c:pt>
                <c:pt idx="11058">
                  <c:v>45038.395833333336</c:v>
                </c:pt>
                <c:pt idx="11059">
                  <c:v>45038.399305555555</c:v>
                </c:pt>
                <c:pt idx="11060">
                  <c:v>45038.402777777781</c:v>
                </c:pt>
                <c:pt idx="11061">
                  <c:v>45038.40625</c:v>
                </c:pt>
                <c:pt idx="11062">
                  <c:v>45038.409722222219</c:v>
                </c:pt>
                <c:pt idx="11063">
                  <c:v>45038.413194444445</c:v>
                </c:pt>
                <c:pt idx="11064">
                  <c:v>45038.416666666664</c:v>
                </c:pt>
                <c:pt idx="11065">
                  <c:v>45038.420138888891</c:v>
                </c:pt>
                <c:pt idx="11066">
                  <c:v>45038.423611111109</c:v>
                </c:pt>
                <c:pt idx="11067">
                  <c:v>45038.427083333336</c:v>
                </c:pt>
                <c:pt idx="11068">
                  <c:v>45038.430555555555</c:v>
                </c:pt>
                <c:pt idx="11069">
                  <c:v>45038.434027777781</c:v>
                </c:pt>
                <c:pt idx="11070">
                  <c:v>45038.4375</c:v>
                </c:pt>
                <c:pt idx="11071">
                  <c:v>45038.440972222219</c:v>
                </c:pt>
                <c:pt idx="11072">
                  <c:v>45038.444444444445</c:v>
                </c:pt>
                <c:pt idx="11073">
                  <c:v>45038.447916666664</c:v>
                </c:pt>
                <c:pt idx="11074">
                  <c:v>45038.451388888891</c:v>
                </c:pt>
                <c:pt idx="11075">
                  <c:v>45038.454861111109</c:v>
                </c:pt>
                <c:pt idx="11076">
                  <c:v>45038.458333333336</c:v>
                </c:pt>
                <c:pt idx="11077">
                  <c:v>45038.461805555555</c:v>
                </c:pt>
                <c:pt idx="11078">
                  <c:v>45038.465277777781</c:v>
                </c:pt>
                <c:pt idx="11079">
                  <c:v>45038.46875</c:v>
                </c:pt>
                <c:pt idx="11080">
                  <c:v>45038.472222222219</c:v>
                </c:pt>
                <c:pt idx="11081">
                  <c:v>45038.475694444445</c:v>
                </c:pt>
                <c:pt idx="11082">
                  <c:v>45038.479166666664</c:v>
                </c:pt>
                <c:pt idx="11083">
                  <c:v>45038.482638888891</c:v>
                </c:pt>
                <c:pt idx="11084">
                  <c:v>45038.486111111109</c:v>
                </c:pt>
                <c:pt idx="11085">
                  <c:v>45038.489583333336</c:v>
                </c:pt>
                <c:pt idx="11086">
                  <c:v>45038.493055555555</c:v>
                </c:pt>
                <c:pt idx="11087">
                  <c:v>45038.496527777781</c:v>
                </c:pt>
                <c:pt idx="11088">
                  <c:v>45038.5</c:v>
                </c:pt>
                <c:pt idx="11089">
                  <c:v>45038.503472222219</c:v>
                </c:pt>
                <c:pt idx="11090">
                  <c:v>45038.506944444445</c:v>
                </c:pt>
                <c:pt idx="11091">
                  <c:v>45038.510416666664</c:v>
                </c:pt>
                <c:pt idx="11092">
                  <c:v>45038.513888888891</c:v>
                </c:pt>
                <c:pt idx="11093">
                  <c:v>45038.517361111109</c:v>
                </c:pt>
                <c:pt idx="11094">
                  <c:v>45038.520833333336</c:v>
                </c:pt>
                <c:pt idx="11095">
                  <c:v>45038.524305555555</c:v>
                </c:pt>
                <c:pt idx="11096">
                  <c:v>45038.527777777781</c:v>
                </c:pt>
                <c:pt idx="11097">
                  <c:v>45038.53125</c:v>
                </c:pt>
                <c:pt idx="11098">
                  <c:v>45038.534722222219</c:v>
                </c:pt>
                <c:pt idx="11099">
                  <c:v>45038.538194444445</c:v>
                </c:pt>
                <c:pt idx="11100">
                  <c:v>45038.541666666664</c:v>
                </c:pt>
                <c:pt idx="11101">
                  <c:v>45038.545138888891</c:v>
                </c:pt>
                <c:pt idx="11102">
                  <c:v>45038.548611111109</c:v>
                </c:pt>
                <c:pt idx="11103">
                  <c:v>45038.552083333336</c:v>
                </c:pt>
                <c:pt idx="11104">
                  <c:v>45038.555555555555</c:v>
                </c:pt>
                <c:pt idx="11105">
                  <c:v>45038.559027777781</c:v>
                </c:pt>
                <c:pt idx="11106">
                  <c:v>45038.5625</c:v>
                </c:pt>
                <c:pt idx="11107">
                  <c:v>45038.565972222219</c:v>
                </c:pt>
                <c:pt idx="11108">
                  <c:v>45038.569444444445</c:v>
                </c:pt>
                <c:pt idx="11109">
                  <c:v>45038.572916666664</c:v>
                </c:pt>
                <c:pt idx="11110">
                  <c:v>45038.576388888891</c:v>
                </c:pt>
                <c:pt idx="11111">
                  <c:v>45038.579861111109</c:v>
                </c:pt>
                <c:pt idx="11112">
                  <c:v>45038.583333333336</c:v>
                </c:pt>
                <c:pt idx="11113">
                  <c:v>45038.586805555555</c:v>
                </c:pt>
                <c:pt idx="11114">
                  <c:v>45038.590277777781</c:v>
                </c:pt>
                <c:pt idx="11115">
                  <c:v>45038.59375</c:v>
                </c:pt>
                <c:pt idx="11116">
                  <c:v>45038.597222222219</c:v>
                </c:pt>
                <c:pt idx="11117">
                  <c:v>45038.600694444445</c:v>
                </c:pt>
                <c:pt idx="11118">
                  <c:v>45038.604166666664</c:v>
                </c:pt>
                <c:pt idx="11119">
                  <c:v>45038.607638888891</c:v>
                </c:pt>
                <c:pt idx="11120">
                  <c:v>45038.611111111109</c:v>
                </c:pt>
                <c:pt idx="11121">
                  <c:v>45038.614583333336</c:v>
                </c:pt>
                <c:pt idx="11122">
                  <c:v>45038.618055555555</c:v>
                </c:pt>
                <c:pt idx="11123">
                  <c:v>45038.621527777781</c:v>
                </c:pt>
                <c:pt idx="11124">
                  <c:v>45038.625</c:v>
                </c:pt>
                <c:pt idx="11125">
                  <c:v>45038.628472222219</c:v>
                </c:pt>
                <c:pt idx="11126">
                  <c:v>45038.631944444445</c:v>
                </c:pt>
                <c:pt idx="11127">
                  <c:v>45038.635416666664</c:v>
                </c:pt>
                <c:pt idx="11128">
                  <c:v>45038.638888888891</c:v>
                </c:pt>
                <c:pt idx="11129">
                  <c:v>45038.642361111109</c:v>
                </c:pt>
                <c:pt idx="11130">
                  <c:v>45038.645833333336</c:v>
                </c:pt>
                <c:pt idx="11131">
                  <c:v>45038.649305555555</c:v>
                </c:pt>
                <c:pt idx="11132">
                  <c:v>45038.652777777781</c:v>
                </c:pt>
                <c:pt idx="11133">
                  <c:v>45038.65625</c:v>
                </c:pt>
                <c:pt idx="11134">
                  <c:v>45038.659722222219</c:v>
                </c:pt>
                <c:pt idx="11135">
                  <c:v>45038.663194444445</c:v>
                </c:pt>
                <c:pt idx="11136">
                  <c:v>45038.666666666664</c:v>
                </c:pt>
                <c:pt idx="11137">
                  <c:v>45038.670138888891</c:v>
                </c:pt>
                <c:pt idx="11138">
                  <c:v>45038.673611111109</c:v>
                </c:pt>
                <c:pt idx="11139">
                  <c:v>45038.677083333336</c:v>
                </c:pt>
                <c:pt idx="11140">
                  <c:v>45038.680555555555</c:v>
                </c:pt>
                <c:pt idx="11141">
                  <c:v>45038.684027777781</c:v>
                </c:pt>
                <c:pt idx="11142">
                  <c:v>45038.6875</c:v>
                </c:pt>
                <c:pt idx="11143">
                  <c:v>45038.690972222219</c:v>
                </c:pt>
                <c:pt idx="11144">
                  <c:v>45038.694444444445</c:v>
                </c:pt>
                <c:pt idx="11145">
                  <c:v>45038.697916666664</c:v>
                </c:pt>
                <c:pt idx="11146">
                  <c:v>45038.701388888891</c:v>
                </c:pt>
                <c:pt idx="11147">
                  <c:v>45038.704861111109</c:v>
                </c:pt>
                <c:pt idx="11148">
                  <c:v>45038.708333333336</c:v>
                </c:pt>
                <c:pt idx="11149">
                  <c:v>45038.711805555555</c:v>
                </c:pt>
                <c:pt idx="11150">
                  <c:v>45038.715277777781</c:v>
                </c:pt>
                <c:pt idx="11151">
                  <c:v>45038.71875</c:v>
                </c:pt>
                <c:pt idx="11152">
                  <c:v>45038.722222222219</c:v>
                </c:pt>
                <c:pt idx="11153">
                  <c:v>45038.725694444445</c:v>
                </c:pt>
                <c:pt idx="11154">
                  <c:v>45038.729166666664</c:v>
                </c:pt>
                <c:pt idx="11155">
                  <c:v>45038.732638888891</c:v>
                </c:pt>
                <c:pt idx="11156">
                  <c:v>45038.736111111109</c:v>
                </c:pt>
                <c:pt idx="11157">
                  <c:v>45038.739583333336</c:v>
                </c:pt>
                <c:pt idx="11158">
                  <c:v>45038.743055555555</c:v>
                </c:pt>
                <c:pt idx="11159">
                  <c:v>45038.746527777781</c:v>
                </c:pt>
                <c:pt idx="11160">
                  <c:v>45038.75</c:v>
                </c:pt>
                <c:pt idx="11161">
                  <c:v>45038.753472222219</c:v>
                </c:pt>
                <c:pt idx="11162">
                  <c:v>45038.756944444445</c:v>
                </c:pt>
                <c:pt idx="11163">
                  <c:v>45038.760416666664</c:v>
                </c:pt>
                <c:pt idx="11164">
                  <c:v>45038.763888888891</c:v>
                </c:pt>
                <c:pt idx="11165">
                  <c:v>45038.767361111109</c:v>
                </c:pt>
                <c:pt idx="11166">
                  <c:v>45038.770833333336</c:v>
                </c:pt>
                <c:pt idx="11167">
                  <c:v>45038.774305555555</c:v>
                </c:pt>
                <c:pt idx="11168">
                  <c:v>45038.777777777781</c:v>
                </c:pt>
                <c:pt idx="11169">
                  <c:v>45038.78125</c:v>
                </c:pt>
                <c:pt idx="11170">
                  <c:v>45038.784722222219</c:v>
                </c:pt>
                <c:pt idx="11171">
                  <c:v>45038.788194444445</c:v>
                </c:pt>
                <c:pt idx="11172">
                  <c:v>45038.791666666664</c:v>
                </c:pt>
                <c:pt idx="11173">
                  <c:v>45038.795138888891</c:v>
                </c:pt>
                <c:pt idx="11174">
                  <c:v>45038.798611111109</c:v>
                </c:pt>
                <c:pt idx="11175">
                  <c:v>45038.802083333336</c:v>
                </c:pt>
                <c:pt idx="11176">
                  <c:v>45038.805555555555</c:v>
                </c:pt>
                <c:pt idx="11177">
                  <c:v>45038.809027777781</c:v>
                </c:pt>
                <c:pt idx="11178">
                  <c:v>45038.8125</c:v>
                </c:pt>
                <c:pt idx="11179">
                  <c:v>45038.815972222219</c:v>
                </c:pt>
                <c:pt idx="11180">
                  <c:v>45038.819444444445</c:v>
                </c:pt>
                <c:pt idx="11181">
                  <c:v>45038.822916666664</c:v>
                </c:pt>
                <c:pt idx="11182">
                  <c:v>45038.826388888891</c:v>
                </c:pt>
                <c:pt idx="11183">
                  <c:v>45038.829861111109</c:v>
                </c:pt>
                <c:pt idx="11184">
                  <c:v>45038.833333333336</c:v>
                </c:pt>
                <c:pt idx="11185">
                  <c:v>45038.836805555555</c:v>
                </c:pt>
                <c:pt idx="11186">
                  <c:v>45038.840277777781</c:v>
                </c:pt>
                <c:pt idx="11187">
                  <c:v>45038.84375</c:v>
                </c:pt>
                <c:pt idx="11188">
                  <c:v>45038.847222222219</c:v>
                </c:pt>
                <c:pt idx="11189">
                  <c:v>45038.850694444445</c:v>
                </c:pt>
                <c:pt idx="11190">
                  <c:v>45038.854166666664</c:v>
                </c:pt>
                <c:pt idx="11191">
                  <c:v>45038.857638888891</c:v>
                </c:pt>
                <c:pt idx="11192">
                  <c:v>45038.861111111109</c:v>
                </c:pt>
                <c:pt idx="11193">
                  <c:v>45038.864583333336</c:v>
                </c:pt>
                <c:pt idx="11194">
                  <c:v>45038.868055555555</c:v>
                </c:pt>
                <c:pt idx="11195">
                  <c:v>45038.871527777781</c:v>
                </c:pt>
                <c:pt idx="11196">
                  <c:v>45038.875</c:v>
                </c:pt>
                <c:pt idx="11197">
                  <c:v>45038.878472222219</c:v>
                </c:pt>
                <c:pt idx="11198">
                  <c:v>45038.881944444445</c:v>
                </c:pt>
                <c:pt idx="11199">
                  <c:v>45038.885416666664</c:v>
                </c:pt>
                <c:pt idx="11200">
                  <c:v>45038.888888888891</c:v>
                </c:pt>
                <c:pt idx="11201">
                  <c:v>45038.892361111109</c:v>
                </c:pt>
                <c:pt idx="11202">
                  <c:v>45038.895833333336</c:v>
                </c:pt>
                <c:pt idx="11203">
                  <c:v>45038.899305555555</c:v>
                </c:pt>
                <c:pt idx="11204">
                  <c:v>45038.902777777781</c:v>
                </c:pt>
                <c:pt idx="11205">
                  <c:v>45038.90625</c:v>
                </c:pt>
                <c:pt idx="11206">
                  <c:v>45038.909722222219</c:v>
                </c:pt>
                <c:pt idx="11207">
                  <c:v>45038.913194444445</c:v>
                </c:pt>
                <c:pt idx="11208">
                  <c:v>45038.916666666664</c:v>
                </c:pt>
                <c:pt idx="11209">
                  <c:v>45038.920138888891</c:v>
                </c:pt>
                <c:pt idx="11210">
                  <c:v>45038.923611111109</c:v>
                </c:pt>
                <c:pt idx="11211">
                  <c:v>45038.927083333336</c:v>
                </c:pt>
                <c:pt idx="11212">
                  <c:v>45038.930555555555</c:v>
                </c:pt>
                <c:pt idx="11213">
                  <c:v>45038.934027777781</c:v>
                </c:pt>
                <c:pt idx="11214">
                  <c:v>45038.9375</c:v>
                </c:pt>
                <c:pt idx="11215">
                  <c:v>45038.940972222219</c:v>
                </c:pt>
                <c:pt idx="11216">
                  <c:v>45038.944444444445</c:v>
                </c:pt>
                <c:pt idx="11217">
                  <c:v>45038.947916666664</c:v>
                </c:pt>
                <c:pt idx="11218">
                  <c:v>45038.951388888891</c:v>
                </c:pt>
                <c:pt idx="11219">
                  <c:v>45038.954861111109</c:v>
                </c:pt>
                <c:pt idx="11220">
                  <c:v>45038.958333333336</c:v>
                </c:pt>
                <c:pt idx="11221">
                  <c:v>45038.961805555555</c:v>
                </c:pt>
                <c:pt idx="11222">
                  <c:v>45038.965277777781</c:v>
                </c:pt>
                <c:pt idx="11223">
                  <c:v>45038.96875</c:v>
                </c:pt>
                <c:pt idx="11224">
                  <c:v>45038.972222222219</c:v>
                </c:pt>
                <c:pt idx="11225">
                  <c:v>45038.975694444445</c:v>
                </c:pt>
                <c:pt idx="11226">
                  <c:v>45038.979166666664</c:v>
                </c:pt>
                <c:pt idx="11227">
                  <c:v>45038.982638888891</c:v>
                </c:pt>
                <c:pt idx="11228">
                  <c:v>45038.986111111109</c:v>
                </c:pt>
                <c:pt idx="11229">
                  <c:v>45038.989583333336</c:v>
                </c:pt>
                <c:pt idx="11230">
                  <c:v>45038.993055555555</c:v>
                </c:pt>
                <c:pt idx="11231">
                  <c:v>45038.996527777781</c:v>
                </c:pt>
                <c:pt idx="11232">
                  <c:v>45039</c:v>
                </c:pt>
                <c:pt idx="11233">
                  <c:v>45039.003472222219</c:v>
                </c:pt>
                <c:pt idx="11234">
                  <c:v>45039.006944444445</c:v>
                </c:pt>
                <c:pt idx="11235">
                  <c:v>45039.010416666664</c:v>
                </c:pt>
                <c:pt idx="11236">
                  <c:v>45039.013888888891</c:v>
                </c:pt>
                <c:pt idx="11237">
                  <c:v>45039.017361111109</c:v>
                </c:pt>
                <c:pt idx="11238">
                  <c:v>45039.020833333336</c:v>
                </c:pt>
                <c:pt idx="11239">
                  <c:v>45039.024305555555</c:v>
                </c:pt>
                <c:pt idx="11240">
                  <c:v>45039.027777777781</c:v>
                </c:pt>
                <c:pt idx="11241">
                  <c:v>45039.03125</c:v>
                </c:pt>
                <c:pt idx="11242">
                  <c:v>45039.034722222219</c:v>
                </c:pt>
                <c:pt idx="11243">
                  <c:v>45039.038194444445</c:v>
                </c:pt>
                <c:pt idx="11244">
                  <c:v>45039.041666666664</c:v>
                </c:pt>
                <c:pt idx="11245">
                  <c:v>45039.045138888891</c:v>
                </c:pt>
                <c:pt idx="11246">
                  <c:v>45039.048611111109</c:v>
                </c:pt>
                <c:pt idx="11247">
                  <c:v>45039.052083333336</c:v>
                </c:pt>
                <c:pt idx="11248">
                  <c:v>45039.055555555555</c:v>
                </c:pt>
                <c:pt idx="11249">
                  <c:v>45039.059027777781</c:v>
                </c:pt>
                <c:pt idx="11250">
                  <c:v>45039.0625</c:v>
                </c:pt>
                <c:pt idx="11251">
                  <c:v>45039.065972222219</c:v>
                </c:pt>
                <c:pt idx="11252">
                  <c:v>45039.069444444445</c:v>
                </c:pt>
                <c:pt idx="11253">
                  <c:v>45039.072916666664</c:v>
                </c:pt>
                <c:pt idx="11254">
                  <c:v>45039.076388888891</c:v>
                </c:pt>
                <c:pt idx="11255">
                  <c:v>45039.079861111109</c:v>
                </c:pt>
                <c:pt idx="11256">
                  <c:v>45039.083333333336</c:v>
                </c:pt>
                <c:pt idx="11257">
                  <c:v>45039.086805555555</c:v>
                </c:pt>
                <c:pt idx="11258">
                  <c:v>45039.090277777781</c:v>
                </c:pt>
                <c:pt idx="11259">
                  <c:v>45039.09375</c:v>
                </c:pt>
                <c:pt idx="11260">
                  <c:v>45039.097222222219</c:v>
                </c:pt>
                <c:pt idx="11261">
                  <c:v>45039.100694444445</c:v>
                </c:pt>
                <c:pt idx="11262">
                  <c:v>45039.104166666664</c:v>
                </c:pt>
                <c:pt idx="11263">
                  <c:v>45039.107638888891</c:v>
                </c:pt>
                <c:pt idx="11264">
                  <c:v>45039.111111111109</c:v>
                </c:pt>
                <c:pt idx="11265">
                  <c:v>45039.114583333336</c:v>
                </c:pt>
                <c:pt idx="11266">
                  <c:v>45039.118055555555</c:v>
                </c:pt>
                <c:pt idx="11267">
                  <c:v>45039.121527777781</c:v>
                </c:pt>
                <c:pt idx="11268">
                  <c:v>45039.125</c:v>
                </c:pt>
                <c:pt idx="11269">
                  <c:v>45039.128472222219</c:v>
                </c:pt>
                <c:pt idx="11270">
                  <c:v>45039.131944444445</c:v>
                </c:pt>
                <c:pt idx="11271">
                  <c:v>45039.135416666664</c:v>
                </c:pt>
                <c:pt idx="11272">
                  <c:v>45039.138888888891</c:v>
                </c:pt>
                <c:pt idx="11273">
                  <c:v>45039.142361111109</c:v>
                </c:pt>
                <c:pt idx="11274">
                  <c:v>45039.145833333336</c:v>
                </c:pt>
                <c:pt idx="11275">
                  <c:v>45039.149305555555</c:v>
                </c:pt>
                <c:pt idx="11276">
                  <c:v>45039.152777777781</c:v>
                </c:pt>
                <c:pt idx="11277">
                  <c:v>45039.15625</c:v>
                </c:pt>
                <c:pt idx="11278">
                  <c:v>45039.159722222219</c:v>
                </c:pt>
                <c:pt idx="11279">
                  <c:v>45039.163194444445</c:v>
                </c:pt>
                <c:pt idx="11280">
                  <c:v>45039.166666666664</c:v>
                </c:pt>
                <c:pt idx="11281">
                  <c:v>45039.170138888891</c:v>
                </c:pt>
                <c:pt idx="11282">
                  <c:v>45039.173611111109</c:v>
                </c:pt>
                <c:pt idx="11283">
                  <c:v>45039.177083333336</c:v>
                </c:pt>
                <c:pt idx="11284">
                  <c:v>45039.180555555555</c:v>
                </c:pt>
                <c:pt idx="11285">
                  <c:v>45039.184027777781</c:v>
                </c:pt>
                <c:pt idx="11286">
                  <c:v>45039.1875</c:v>
                </c:pt>
                <c:pt idx="11287">
                  <c:v>45039.190972222219</c:v>
                </c:pt>
                <c:pt idx="11288">
                  <c:v>45039.194444444445</c:v>
                </c:pt>
                <c:pt idx="11289">
                  <c:v>45039.197916666664</c:v>
                </c:pt>
                <c:pt idx="11290">
                  <c:v>45039.201388888891</c:v>
                </c:pt>
                <c:pt idx="11291">
                  <c:v>45039.204861111109</c:v>
                </c:pt>
                <c:pt idx="11292">
                  <c:v>45039.208333333336</c:v>
                </c:pt>
                <c:pt idx="11293">
                  <c:v>45039.211805555555</c:v>
                </c:pt>
                <c:pt idx="11294">
                  <c:v>45039.215277777781</c:v>
                </c:pt>
                <c:pt idx="11295">
                  <c:v>45039.21875</c:v>
                </c:pt>
                <c:pt idx="11296">
                  <c:v>45039.222222222219</c:v>
                </c:pt>
                <c:pt idx="11297">
                  <c:v>45039.225694444445</c:v>
                </c:pt>
                <c:pt idx="11298">
                  <c:v>45039.229166666664</c:v>
                </c:pt>
                <c:pt idx="11299">
                  <c:v>45039.232638888891</c:v>
                </c:pt>
                <c:pt idx="11300">
                  <c:v>45039.236111111109</c:v>
                </c:pt>
                <c:pt idx="11301">
                  <c:v>45039.239583333336</c:v>
                </c:pt>
                <c:pt idx="11302">
                  <c:v>45039.243055555555</c:v>
                </c:pt>
                <c:pt idx="11303">
                  <c:v>45039.246527777781</c:v>
                </c:pt>
                <c:pt idx="11304">
                  <c:v>45039.25</c:v>
                </c:pt>
                <c:pt idx="11305">
                  <c:v>45039.253472222219</c:v>
                </c:pt>
                <c:pt idx="11306">
                  <c:v>45039.256944444445</c:v>
                </c:pt>
                <c:pt idx="11307">
                  <c:v>45039.260416666664</c:v>
                </c:pt>
                <c:pt idx="11308">
                  <c:v>45039.263888888891</c:v>
                </c:pt>
                <c:pt idx="11309">
                  <c:v>45039.267361111109</c:v>
                </c:pt>
                <c:pt idx="11310">
                  <c:v>45039.270833333336</c:v>
                </c:pt>
                <c:pt idx="11311">
                  <c:v>45039.274305555555</c:v>
                </c:pt>
                <c:pt idx="11312">
                  <c:v>45039.277777777781</c:v>
                </c:pt>
                <c:pt idx="11313">
                  <c:v>45039.28125</c:v>
                </c:pt>
                <c:pt idx="11314">
                  <c:v>45039.284722222219</c:v>
                </c:pt>
                <c:pt idx="11315">
                  <c:v>45039.288194444445</c:v>
                </c:pt>
                <c:pt idx="11316">
                  <c:v>45039.291666666664</c:v>
                </c:pt>
                <c:pt idx="11317">
                  <c:v>45039.295138888891</c:v>
                </c:pt>
                <c:pt idx="11318">
                  <c:v>45039.298611111109</c:v>
                </c:pt>
                <c:pt idx="11319">
                  <c:v>45039.302083333336</c:v>
                </c:pt>
                <c:pt idx="11320">
                  <c:v>45039.305555555555</c:v>
                </c:pt>
                <c:pt idx="11321">
                  <c:v>45039.309027777781</c:v>
                </c:pt>
                <c:pt idx="11322">
                  <c:v>45039.3125</c:v>
                </c:pt>
                <c:pt idx="11323">
                  <c:v>45039.315972222219</c:v>
                </c:pt>
                <c:pt idx="11324">
                  <c:v>45039.319444444445</c:v>
                </c:pt>
                <c:pt idx="11325">
                  <c:v>45039.322916666664</c:v>
                </c:pt>
                <c:pt idx="11326">
                  <c:v>45039.326388888891</c:v>
                </c:pt>
                <c:pt idx="11327">
                  <c:v>45039.329861111109</c:v>
                </c:pt>
                <c:pt idx="11328">
                  <c:v>45039.333333333336</c:v>
                </c:pt>
                <c:pt idx="11329">
                  <c:v>45039.336805555555</c:v>
                </c:pt>
                <c:pt idx="11330">
                  <c:v>45039.340277777781</c:v>
                </c:pt>
                <c:pt idx="11331">
                  <c:v>45039.34375</c:v>
                </c:pt>
                <c:pt idx="11332">
                  <c:v>45039.347222222219</c:v>
                </c:pt>
                <c:pt idx="11333">
                  <c:v>45039.350694444445</c:v>
                </c:pt>
                <c:pt idx="11334">
                  <c:v>45039.354166666664</c:v>
                </c:pt>
                <c:pt idx="11335">
                  <c:v>45039.357638888891</c:v>
                </c:pt>
                <c:pt idx="11336">
                  <c:v>45039.361111111109</c:v>
                </c:pt>
                <c:pt idx="11337">
                  <c:v>45039.364583333336</c:v>
                </c:pt>
                <c:pt idx="11338">
                  <c:v>45039.368055555555</c:v>
                </c:pt>
                <c:pt idx="11339">
                  <c:v>45039.371527777781</c:v>
                </c:pt>
                <c:pt idx="11340">
                  <c:v>45039.375</c:v>
                </c:pt>
                <c:pt idx="11341">
                  <c:v>45039.378472222219</c:v>
                </c:pt>
                <c:pt idx="11342">
                  <c:v>45039.381944444445</c:v>
                </c:pt>
                <c:pt idx="11343">
                  <c:v>45039.385416666664</c:v>
                </c:pt>
                <c:pt idx="11344">
                  <c:v>45039.388888888891</c:v>
                </c:pt>
                <c:pt idx="11345">
                  <c:v>45039.392361111109</c:v>
                </c:pt>
                <c:pt idx="11346">
                  <c:v>45039.395833333336</c:v>
                </c:pt>
                <c:pt idx="11347">
                  <c:v>45039.399305555555</c:v>
                </c:pt>
                <c:pt idx="11348">
                  <c:v>45039.402777777781</c:v>
                </c:pt>
                <c:pt idx="11349">
                  <c:v>45039.40625</c:v>
                </c:pt>
                <c:pt idx="11350">
                  <c:v>45039.409722222219</c:v>
                </c:pt>
                <c:pt idx="11351">
                  <c:v>45039.413194444445</c:v>
                </c:pt>
                <c:pt idx="11352">
                  <c:v>45039.416666666664</c:v>
                </c:pt>
                <c:pt idx="11353">
                  <c:v>45039.420138888891</c:v>
                </c:pt>
                <c:pt idx="11354">
                  <c:v>45039.423611111109</c:v>
                </c:pt>
                <c:pt idx="11355">
                  <c:v>45039.427083333336</c:v>
                </c:pt>
                <c:pt idx="11356">
                  <c:v>45039.430555555555</c:v>
                </c:pt>
                <c:pt idx="11357">
                  <c:v>45039.434027777781</c:v>
                </c:pt>
                <c:pt idx="11358">
                  <c:v>45039.4375</c:v>
                </c:pt>
                <c:pt idx="11359">
                  <c:v>45039.440972222219</c:v>
                </c:pt>
                <c:pt idx="11360">
                  <c:v>45039.444444444445</c:v>
                </c:pt>
                <c:pt idx="11361">
                  <c:v>45039.447916666664</c:v>
                </c:pt>
                <c:pt idx="11362">
                  <c:v>45039.451388888891</c:v>
                </c:pt>
                <c:pt idx="11363">
                  <c:v>45039.454861111109</c:v>
                </c:pt>
                <c:pt idx="11364">
                  <c:v>45039.458333333336</c:v>
                </c:pt>
                <c:pt idx="11365">
                  <c:v>45039.461805555555</c:v>
                </c:pt>
                <c:pt idx="11366">
                  <c:v>45039.465277777781</c:v>
                </c:pt>
                <c:pt idx="11367">
                  <c:v>45039.46875</c:v>
                </c:pt>
                <c:pt idx="11368">
                  <c:v>45039.472222222219</c:v>
                </c:pt>
                <c:pt idx="11369">
                  <c:v>45039.475694444445</c:v>
                </c:pt>
                <c:pt idx="11370">
                  <c:v>45039.479166666664</c:v>
                </c:pt>
                <c:pt idx="11371">
                  <c:v>45039.482638888891</c:v>
                </c:pt>
                <c:pt idx="11372">
                  <c:v>45039.486111111109</c:v>
                </c:pt>
                <c:pt idx="11373">
                  <c:v>45039.489583333336</c:v>
                </c:pt>
                <c:pt idx="11374">
                  <c:v>45039.493055555555</c:v>
                </c:pt>
                <c:pt idx="11375">
                  <c:v>45039.496527777781</c:v>
                </c:pt>
                <c:pt idx="11376">
                  <c:v>45039.5</c:v>
                </c:pt>
                <c:pt idx="11377">
                  <c:v>45039.503472222219</c:v>
                </c:pt>
                <c:pt idx="11378">
                  <c:v>45039.506944444445</c:v>
                </c:pt>
                <c:pt idx="11379">
                  <c:v>45039.510416666664</c:v>
                </c:pt>
                <c:pt idx="11380">
                  <c:v>45039.513888888891</c:v>
                </c:pt>
                <c:pt idx="11381">
                  <c:v>45039.517361111109</c:v>
                </c:pt>
                <c:pt idx="11382">
                  <c:v>45039.520833333336</c:v>
                </c:pt>
                <c:pt idx="11383">
                  <c:v>45039.524305555555</c:v>
                </c:pt>
                <c:pt idx="11384">
                  <c:v>45039.527777777781</c:v>
                </c:pt>
                <c:pt idx="11385">
                  <c:v>45039.53125</c:v>
                </c:pt>
                <c:pt idx="11386">
                  <c:v>45039.534722222219</c:v>
                </c:pt>
                <c:pt idx="11387">
                  <c:v>45039.538194444445</c:v>
                </c:pt>
                <c:pt idx="11388">
                  <c:v>45039.541666666664</c:v>
                </c:pt>
                <c:pt idx="11389">
                  <c:v>45039.545138888891</c:v>
                </c:pt>
                <c:pt idx="11390">
                  <c:v>45039.548611111109</c:v>
                </c:pt>
                <c:pt idx="11391">
                  <c:v>45039.552083333336</c:v>
                </c:pt>
                <c:pt idx="11392">
                  <c:v>45039.555555555555</c:v>
                </c:pt>
                <c:pt idx="11393">
                  <c:v>45039.559027777781</c:v>
                </c:pt>
                <c:pt idx="11394">
                  <c:v>45039.5625</c:v>
                </c:pt>
                <c:pt idx="11395">
                  <c:v>45039.565972222219</c:v>
                </c:pt>
                <c:pt idx="11396">
                  <c:v>45039.569444444445</c:v>
                </c:pt>
                <c:pt idx="11397">
                  <c:v>45039.572916666664</c:v>
                </c:pt>
                <c:pt idx="11398">
                  <c:v>45039.576388888891</c:v>
                </c:pt>
                <c:pt idx="11399">
                  <c:v>45039.579861111109</c:v>
                </c:pt>
                <c:pt idx="11400">
                  <c:v>45039.583333333336</c:v>
                </c:pt>
                <c:pt idx="11401">
                  <c:v>45039.586805555555</c:v>
                </c:pt>
                <c:pt idx="11402">
                  <c:v>45039.590277777781</c:v>
                </c:pt>
                <c:pt idx="11403">
                  <c:v>45039.59375</c:v>
                </c:pt>
                <c:pt idx="11404">
                  <c:v>45039.597222222219</c:v>
                </c:pt>
                <c:pt idx="11405">
                  <c:v>45039.600694444445</c:v>
                </c:pt>
                <c:pt idx="11406">
                  <c:v>45039.604166666664</c:v>
                </c:pt>
                <c:pt idx="11407">
                  <c:v>45039.607638888891</c:v>
                </c:pt>
                <c:pt idx="11408">
                  <c:v>45039.611111111109</c:v>
                </c:pt>
                <c:pt idx="11409">
                  <c:v>45039.614583333336</c:v>
                </c:pt>
                <c:pt idx="11410">
                  <c:v>45039.618055555555</c:v>
                </c:pt>
                <c:pt idx="11411">
                  <c:v>45039.621527777781</c:v>
                </c:pt>
                <c:pt idx="11412">
                  <c:v>45039.625</c:v>
                </c:pt>
                <c:pt idx="11413">
                  <c:v>45039.628472222219</c:v>
                </c:pt>
                <c:pt idx="11414">
                  <c:v>45039.631944444445</c:v>
                </c:pt>
                <c:pt idx="11415">
                  <c:v>45039.635416666664</c:v>
                </c:pt>
                <c:pt idx="11416">
                  <c:v>45039.638888888891</c:v>
                </c:pt>
                <c:pt idx="11417">
                  <c:v>45039.642361111109</c:v>
                </c:pt>
                <c:pt idx="11418">
                  <c:v>45039.645833333336</c:v>
                </c:pt>
                <c:pt idx="11419">
                  <c:v>45039.649305555555</c:v>
                </c:pt>
                <c:pt idx="11420">
                  <c:v>45039.652777777781</c:v>
                </c:pt>
                <c:pt idx="11421">
                  <c:v>45039.65625</c:v>
                </c:pt>
                <c:pt idx="11422">
                  <c:v>45039.659722222219</c:v>
                </c:pt>
                <c:pt idx="11423">
                  <c:v>45039.663194444445</c:v>
                </c:pt>
                <c:pt idx="11424">
                  <c:v>45039.666666666664</c:v>
                </c:pt>
                <c:pt idx="11425">
                  <c:v>45039.670138888891</c:v>
                </c:pt>
                <c:pt idx="11426">
                  <c:v>45039.673611111109</c:v>
                </c:pt>
                <c:pt idx="11427">
                  <c:v>45039.677083333336</c:v>
                </c:pt>
                <c:pt idx="11428">
                  <c:v>45039.680555555555</c:v>
                </c:pt>
                <c:pt idx="11429">
                  <c:v>45039.684027777781</c:v>
                </c:pt>
                <c:pt idx="11430">
                  <c:v>45039.6875</c:v>
                </c:pt>
                <c:pt idx="11431">
                  <c:v>45039.690972222219</c:v>
                </c:pt>
                <c:pt idx="11432">
                  <c:v>45039.694444444445</c:v>
                </c:pt>
                <c:pt idx="11433">
                  <c:v>45039.697916666664</c:v>
                </c:pt>
                <c:pt idx="11434">
                  <c:v>45039.701388888891</c:v>
                </c:pt>
                <c:pt idx="11435">
                  <c:v>45039.704861111109</c:v>
                </c:pt>
                <c:pt idx="11436">
                  <c:v>45039.708333333336</c:v>
                </c:pt>
                <c:pt idx="11437">
                  <c:v>45039.711805555555</c:v>
                </c:pt>
                <c:pt idx="11438">
                  <c:v>45039.715277777781</c:v>
                </c:pt>
                <c:pt idx="11439">
                  <c:v>45039.71875</c:v>
                </c:pt>
                <c:pt idx="11440">
                  <c:v>45039.722222222219</c:v>
                </c:pt>
                <c:pt idx="11441">
                  <c:v>45039.725694444445</c:v>
                </c:pt>
                <c:pt idx="11442">
                  <c:v>45039.729166666664</c:v>
                </c:pt>
                <c:pt idx="11443">
                  <c:v>45039.732638888891</c:v>
                </c:pt>
                <c:pt idx="11444">
                  <c:v>45039.736111111109</c:v>
                </c:pt>
                <c:pt idx="11445">
                  <c:v>45039.739583333336</c:v>
                </c:pt>
                <c:pt idx="11446">
                  <c:v>45039.743055555555</c:v>
                </c:pt>
                <c:pt idx="11447">
                  <c:v>45039.746527777781</c:v>
                </c:pt>
                <c:pt idx="11448">
                  <c:v>45039.75</c:v>
                </c:pt>
                <c:pt idx="11449">
                  <c:v>45039.753472222219</c:v>
                </c:pt>
                <c:pt idx="11450">
                  <c:v>45039.756944444445</c:v>
                </c:pt>
                <c:pt idx="11451">
                  <c:v>45039.760416666664</c:v>
                </c:pt>
                <c:pt idx="11452">
                  <c:v>45039.763888888891</c:v>
                </c:pt>
                <c:pt idx="11453">
                  <c:v>45039.767361111109</c:v>
                </c:pt>
                <c:pt idx="11454">
                  <c:v>45039.770833333336</c:v>
                </c:pt>
                <c:pt idx="11455">
                  <c:v>45039.774305555555</c:v>
                </c:pt>
                <c:pt idx="11456">
                  <c:v>45039.777777777781</c:v>
                </c:pt>
                <c:pt idx="11457">
                  <c:v>45039.78125</c:v>
                </c:pt>
                <c:pt idx="11458">
                  <c:v>45039.784722222219</c:v>
                </c:pt>
                <c:pt idx="11459">
                  <c:v>45039.788194444445</c:v>
                </c:pt>
                <c:pt idx="11460">
                  <c:v>45039.791666666664</c:v>
                </c:pt>
                <c:pt idx="11461">
                  <c:v>45039.795138888891</c:v>
                </c:pt>
                <c:pt idx="11462">
                  <c:v>45039.798611111109</c:v>
                </c:pt>
                <c:pt idx="11463">
                  <c:v>45039.802083333336</c:v>
                </c:pt>
                <c:pt idx="11464">
                  <c:v>45039.805555555555</c:v>
                </c:pt>
                <c:pt idx="11465">
                  <c:v>45039.809027777781</c:v>
                </c:pt>
                <c:pt idx="11466">
                  <c:v>45039.8125</c:v>
                </c:pt>
                <c:pt idx="11467">
                  <c:v>45039.815972222219</c:v>
                </c:pt>
                <c:pt idx="11468">
                  <c:v>45039.819444444445</c:v>
                </c:pt>
                <c:pt idx="11469">
                  <c:v>45039.822916666664</c:v>
                </c:pt>
                <c:pt idx="11470">
                  <c:v>45039.826388888891</c:v>
                </c:pt>
                <c:pt idx="11471">
                  <c:v>45039.829861111109</c:v>
                </c:pt>
                <c:pt idx="11472">
                  <c:v>45039.833333333336</c:v>
                </c:pt>
                <c:pt idx="11473">
                  <c:v>45039.836805555555</c:v>
                </c:pt>
                <c:pt idx="11474">
                  <c:v>45039.840277777781</c:v>
                </c:pt>
                <c:pt idx="11475">
                  <c:v>45039.84375</c:v>
                </c:pt>
                <c:pt idx="11476">
                  <c:v>45039.847222222219</c:v>
                </c:pt>
                <c:pt idx="11477">
                  <c:v>45039.850694444445</c:v>
                </c:pt>
                <c:pt idx="11478">
                  <c:v>45039.854166666664</c:v>
                </c:pt>
                <c:pt idx="11479">
                  <c:v>45039.857638888891</c:v>
                </c:pt>
                <c:pt idx="11480">
                  <c:v>45039.861111111109</c:v>
                </c:pt>
                <c:pt idx="11481">
                  <c:v>45039.864583333336</c:v>
                </c:pt>
                <c:pt idx="11482">
                  <c:v>45039.868055555555</c:v>
                </c:pt>
                <c:pt idx="11483">
                  <c:v>45039.871527777781</c:v>
                </c:pt>
                <c:pt idx="11484">
                  <c:v>45039.875</c:v>
                </c:pt>
                <c:pt idx="11485">
                  <c:v>45039.878472222219</c:v>
                </c:pt>
                <c:pt idx="11486">
                  <c:v>45039.881944444445</c:v>
                </c:pt>
                <c:pt idx="11487">
                  <c:v>45039.885416666664</c:v>
                </c:pt>
                <c:pt idx="11488">
                  <c:v>45039.888888888891</c:v>
                </c:pt>
                <c:pt idx="11489">
                  <c:v>45039.892361111109</c:v>
                </c:pt>
                <c:pt idx="11490">
                  <c:v>45039.895833333336</c:v>
                </c:pt>
                <c:pt idx="11491">
                  <c:v>45039.899305555555</c:v>
                </c:pt>
                <c:pt idx="11492">
                  <c:v>45039.902777777781</c:v>
                </c:pt>
                <c:pt idx="11493">
                  <c:v>45039.90625</c:v>
                </c:pt>
                <c:pt idx="11494">
                  <c:v>45039.909722222219</c:v>
                </c:pt>
                <c:pt idx="11495">
                  <c:v>45039.913194444445</c:v>
                </c:pt>
                <c:pt idx="11496">
                  <c:v>45039.916666666664</c:v>
                </c:pt>
                <c:pt idx="11497">
                  <c:v>45039.920138888891</c:v>
                </c:pt>
                <c:pt idx="11498">
                  <c:v>45039.923611111109</c:v>
                </c:pt>
                <c:pt idx="11499">
                  <c:v>45039.927083333336</c:v>
                </c:pt>
                <c:pt idx="11500">
                  <c:v>45039.930555555555</c:v>
                </c:pt>
                <c:pt idx="11501">
                  <c:v>45039.934027777781</c:v>
                </c:pt>
                <c:pt idx="11502">
                  <c:v>45039.9375</c:v>
                </c:pt>
                <c:pt idx="11503">
                  <c:v>45039.940972222219</c:v>
                </c:pt>
                <c:pt idx="11504">
                  <c:v>45039.944444444445</c:v>
                </c:pt>
                <c:pt idx="11505">
                  <c:v>45039.947916666664</c:v>
                </c:pt>
                <c:pt idx="11506">
                  <c:v>45039.951388888891</c:v>
                </c:pt>
                <c:pt idx="11507">
                  <c:v>45039.954861111109</c:v>
                </c:pt>
                <c:pt idx="11508">
                  <c:v>45039.958333333336</c:v>
                </c:pt>
                <c:pt idx="11509">
                  <c:v>45039.961805555555</c:v>
                </c:pt>
                <c:pt idx="11510">
                  <c:v>45039.965277777781</c:v>
                </c:pt>
                <c:pt idx="11511">
                  <c:v>45039.96875</c:v>
                </c:pt>
                <c:pt idx="11512">
                  <c:v>45039.972222222219</c:v>
                </c:pt>
                <c:pt idx="11513">
                  <c:v>45039.975694444445</c:v>
                </c:pt>
                <c:pt idx="11514">
                  <c:v>45039.979166666664</c:v>
                </c:pt>
                <c:pt idx="11515">
                  <c:v>45039.982638888891</c:v>
                </c:pt>
                <c:pt idx="11516">
                  <c:v>45039.986111111109</c:v>
                </c:pt>
                <c:pt idx="11517">
                  <c:v>45039.989583333336</c:v>
                </c:pt>
                <c:pt idx="11518">
                  <c:v>45039.993055555555</c:v>
                </c:pt>
                <c:pt idx="11519">
                  <c:v>45039.996527777781</c:v>
                </c:pt>
                <c:pt idx="11520">
                  <c:v>45040</c:v>
                </c:pt>
                <c:pt idx="11521">
                  <c:v>45040.003472222219</c:v>
                </c:pt>
                <c:pt idx="11522">
                  <c:v>45040.006944444445</c:v>
                </c:pt>
                <c:pt idx="11523">
                  <c:v>45040.010416666664</c:v>
                </c:pt>
                <c:pt idx="11524">
                  <c:v>45040.013888888891</c:v>
                </c:pt>
                <c:pt idx="11525">
                  <c:v>45040.017361111109</c:v>
                </c:pt>
                <c:pt idx="11526">
                  <c:v>45040.020833333336</c:v>
                </c:pt>
                <c:pt idx="11527">
                  <c:v>45040.024305555555</c:v>
                </c:pt>
                <c:pt idx="11528">
                  <c:v>45040.027777777781</c:v>
                </c:pt>
                <c:pt idx="11529">
                  <c:v>45040.03125</c:v>
                </c:pt>
                <c:pt idx="11530">
                  <c:v>45040.034722222219</c:v>
                </c:pt>
                <c:pt idx="11531">
                  <c:v>45040.038194444445</c:v>
                </c:pt>
                <c:pt idx="11532">
                  <c:v>45040.041666666664</c:v>
                </c:pt>
                <c:pt idx="11533">
                  <c:v>45040.045138888891</c:v>
                </c:pt>
                <c:pt idx="11534">
                  <c:v>45040.048611111109</c:v>
                </c:pt>
                <c:pt idx="11535">
                  <c:v>45040.052083333336</c:v>
                </c:pt>
                <c:pt idx="11536">
                  <c:v>45040.055555555555</c:v>
                </c:pt>
                <c:pt idx="11537">
                  <c:v>45040.059027777781</c:v>
                </c:pt>
                <c:pt idx="11538">
                  <c:v>45040.0625</c:v>
                </c:pt>
                <c:pt idx="11539">
                  <c:v>45040.065972222219</c:v>
                </c:pt>
                <c:pt idx="11540">
                  <c:v>45040.069444444445</c:v>
                </c:pt>
                <c:pt idx="11541">
                  <c:v>45040.072916666664</c:v>
                </c:pt>
                <c:pt idx="11542">
                  <c:v>45040.076388888891</c:v>
                </c:pt>
                <c:pt idx="11543">
                  <c:v>45040.079861111109</c:v>
                </c:pt>
                <c:pt idx="11544">
                  <c:v>45040.083333333336</c:v>
                </c:pt>
                <c:pt idx="11545">
                  <c:v>45040.086805555555</c:v>
                </c:pt>
                <c:pt idx="11546">
                  <c:v>45040.090277777781</c:v>
                </c:pt>
                <c:pt idx="11547">
                  <c:v>45040.09375</c:v>
                </c:pt>
                <c:pt idx="11548">
                  <c:v>45040.097222222219</c:v>
                </c:pt>
                <c:pt idx="11549">
                  <c:v>45040.100694444445</c:v>
                </c:pt>
                <c:pt idx="11550">
                  <c:v>45040.104166666664</c:v>
                </c:pt>
                <c:pt idx="11551">
                  <c:v>45040.107638888891</c:v>
                </c:pt>
                <c:pt idx="11552">
                  <c:v>45040.111111111109</c:v>
                </c:pt>
                <c:pt idx="11553">
                  <c:v>45040.114583333336</c:v>
                </c:pt>
                <c:pt idx="11554">
                  <c:v>45040.118055555555</c:v>
                </c:pt>
                <c:pt idx="11555">
                  <c:v>45040.121527777781</c:v>
                </c:pt>
                <c:pt idx="11556">
                  <c:v>45040.125</c:v>
                </c:pt>
                <c:pt idx="11557">
                  <c:v>45040.128472222219</c:v>
                </c:pt>
                <c:pt idx="11558">
                  <c:v>45040.131944444445</c:v>
                </c:pt>
                <c:pt idx="11559">
                  <c:v>45040.135416666664</c:v>
                </c:pt>
                <c:pt idx="11560">
                  <c:v>45040.138888888891</c:v>
                </c:pt>
                <c:pt idx="11561">
                  <c:v>45040.142361111109</c:v>
                </c:pt>
                <c:pt idx="11562">
                  <c:v>45040.145833333336</c:v>
                </c:pt>
                <c:pt idx="11563">
                  <c:v>45040.149305555555</c:v>
                </c:pt>
                <c:pt idx="11564">
                  <c:v>45040.152777777781</c:v>
                </c:pt>
                <c:pt idx="11565">
                  <c:v>45040.15625</c:v>
                </c:pt>
                <c:pt idx="11566">
                  <c:v>45040.159722222219</c:v>
                </c:pt>
                <c:pt idx="11567">
                  <c:v>45040.163194444445</c:v>
                </c:pt>
                <c:pt idx="11568">
                  <c:v>45040.166666666664</c:v>
                </c:pt>
                <c:pt idx="11569">
                  <c:v>45040.170138888891</c:v>
                </c:pt>
                <c:pt idx="11570">
                  <c:v>45040.173611111109</c:v>
                </c:pt>
                <c:pt idx="11571">
                  <c:v>45040.177083333336</c:v>
                </c:pt>
                <c:pt idx="11572">
                  <c:v>45040.180555555555</c:v>
                </c:pt>
                <c:pt idx="11573">
                  <c:v>45040.184027777781</c:v>
                </c:pt>
                <c:pt idx="11574">
                  <c:v>45040.1875</c:v>
                </c:pt>
                <c:pt idx="11575">
                  <c:v>45040.190972222219</c:v>
                </c:pt>
                <c:pt idx="11576">
                  <c:v>45040.194444444445</c:v>
                </c:pt>
                <c:pt idx="11577">
                  <c:v>45040.197916666664</c:v>
                </c:pt>
                <c:pt idx="11578">
                  <c:v>45040.201388888891</c:v>
                </c:pt>
                <c:pt idx="11579">
                  <c:v>45040.204861111109</c:v>
                </c:pt>
                <c:pt idx="11580">
                  <c:v>45040.208333333336</c:v>
                </c:pt>
                <c:pt idx="11581">
                  <c:v>45040.211805555555</c:v>
                </c:pt>
                <c:pt idx="11582">
                  <c:v>45040.215277777781</c:v>
                </c:pt>
                <c:pt idx="11583">
                  <c:v>45040.21875</c:v>
                </c:pt>
                <c:pt idx="11584">
                  <c:v>45040.222222222219</c:v>
                </c:pt>
                <c:pt idx="11585">
                  <c:v>45040.225694444445</c:v>
                </c:pt>
                <c:pt idx="11586">
                  <c:v>45040.229166666664</c:v>
                </c:pt>
                <c:pt idx="11587">
                  <c:v>45040.232638888891</c:v>
                </c:pt>
                <c:pt idx="11588">
                  <c:v>45040.236111111109</c:v>
                </c:pt>
                <c:pt idx="11589">
                  <c:v>45040.239583333336</c:v>
                </c:pt>
                <c:pt idx="11590">
                  <c:v>45040.243055555555</c:v>
                </c:pt>
                <c:pt idx="11591">
                  <c:v>45040.246527777781</c:v>
                </c:pt>
                <c:pt idx="11592">
                  <c:v>45040.25</c:v>
                </c:pt>
                <c:pt idx="11593">
                  <c:v>45040.253472222219</c:v>
                </c:pt>
                <c:pt idx="11594">
                  <c:v>45040.256944444445</c:v>
                </c:pt>
                <c:pt idx="11595">
                  <c:v>45040.260416666664</c:v>
                </c:pt>
                <c:pt idx="11596">
                  <c:v>45040.263888888891</c:v>
                </c:pt>
                <c:pt idx="11597">
                  <c:v>45040.267361111109</c:v>
                </c:pt>
                <c:pt idx="11598">
                  <c:v>45040.270833333336</c:v>
                </c:pt>
                <c:pt idx="11599">
                  <c:v>45040.274305555555</c:v>
                </c:pt>
                <c:pt idx="11600">
                  <c:v>45040.277777777781</c:v>
                </c:pt>
                <c:pt idx="11601">
                  <c:v>45040.28125</c:v>
                </c:pt>
                <c:pt idx="11602">
                  <c:v>45040.284722222219</c:v>
                </c:pt>
                <c:pt idx="11603">
                  <c:v>45040.288194444445</c:v>
                </c:pt>
                <c:pt idx="11604">
                  <c:v>45040.291666666664</c:v>
                </c:pt>
                <c:pt idx="11605">
                  <c:v>45040.295138888891</c:v>
                </c:pt>
                <c:pt idx="11606">
                  <c:v>45040.298611111109</c:v>
                </c:pt>
                <c:pt idx="11607">
                  <c:v>45040.302083333336</c:v>
                </c:pt>
                <c:pt idx="11608">
                  <c:v>45040.305555555555</c:v>
                </c:pt>
                <c:pt idx="11609">
                  <c:v>45040.309027777781</c:v>
                </c:pt>
                <c:pt idx="11610">
                  <c:v>45040.3125</c:v>
                </c:pt>
                <c:pt idx="11611">
                  <c:v>45040.315972222219</c:v>
                </c:pt>
                <c:pt idx="11612">
                  <c:v>45040.319444444445</c:v>
                </c:pt>
                <c:pt idx="11613">
                  <c:v>45040.322916666664</c:v>
                </c:pt>
                <c:pt idx="11614">
                  <c:v>45040.326388888891</c:v>
                </c:pt>
                <c:pt idx="11615">
                  <c:v>45040.329861111109</c:v>
                </c:pt>
                <c:pt idx="11616">
                  <c:v>45040.333333333336</c:v>
                </c:pt>
                <c:pt idx="11617">
                  <c:v>45040.336805555555</c:v>
                </c:pt>
                <c:pt idx="11618">
                  <c:v>45040.340277777781</c:v>
                </c:pt>
                <c:pt idx="11619">
                  <c:v>45040.34375</c:v>
                </c:pt>
                <c:pt idx="11620">
                  <c:v>45040.347222222219</c:v>
                </c:pt>
                <c:pt idx="11621">
                  <c:v>45040.350694444445</c:v>
                </c:pt>
                <c:pt idx="11622">
                  <c:v>45040.354166666664</c:v>
                </c:pt>
                <c:pt idx="11623">
                  <c:v>45040.357638888891</c:v>
                </c:pt>
                <c:pt idx="11624">
                  <c:v>45040.361111111109</c:v>
                </c:pt>
                <c:pt idx="11625">
                  <c:v>45040.364583333336</c:v>
                </c:pt>
                <c:pt idx="11626">
                  <c:v>45040.368055555555</c:v>
                </c:pt>
                <c:pt idx="11627">
                  <c:v>45040.371527777781</c:v>
                </c:pt>
                <c:pt idx="11628">
                  <c:v>45040.375</c:v>
                </c:pt>
                <c:pt idx="11629">
                  <c:v>45040.378472222219</c:v>
                </c:pt>
                <c:pt idx="11630">
                  <c:v>45040.381944444445</c:v>
                </c:pt>
                <c:pt idx="11631">
                  <c:v>45040.385416666664</c:v>
                </c:pt>
                <c:pt idx="11632">
                  <c:v>45040.388888888891</c:v>
                </c:pt>
                <c:pt idx="11633">
                  <c:v>45040.392361111109</c:v>
                </c:pt>
                <c:pt idx="11634">
                  <c:v>45040.395833333336</c:v>
                </c:pt>
                <c:pt idx="11635">
                  <c:v>45040.399305555555</c:v>
                </c:pt>
                <c:pt idx="11636">
                  <c:v>45040.402777777781</c:v>
                </c:pt>
                <c:pt idx="11637">
                  <c:v>45040.40625</c:v>
                </c:pt>
                <c:pt idx="11638">
                  <c:v>45040.409722222219</c:v>
                </c:pt>
                <c:pt idx="11639">
                  <c:v>45040.413194444445</c:v>
                </c:pt>
                <c:pt idx="11640">
                  <c:v>45040.416666666664</c:v>
                </c:pt>
                <c:pt idx="11641">
                  <c:v>45040.420138888891</c:v>
                </c:pt>
                <c:pt idx="11642">
                  <c:v>45040.423611111109</c:v>
                </c:pt>
                <c:pt idx="11643">
                  <c:v>45040.427083333336</c:v>
                </c:pt>
                <c:pt idx="11644">
                  <c:v>45040.430555555555</c:v>
                </c:pt>
                <c:pt idx="11645">
                  <c:v>45040.434027777781</c:v>
                </c:pt>
                <c:pt idx="11646">
                  <c:v>45040.4375</c:v>
                </c:pt>
                <c:pt idx="11647">
                  <c:v>45040.440972222219</c:v>
                </c:pt>
                <c:pt idx="11648">
                  <c:v>45040.444444444445</c:v>
                </c:pt>
                <c:pt idx="11649">
                  <c:v>45040.447916666664</c:v>
                </c:pt>
                <c:pt idx="11650">
                  <c:v>45040.451388888891</c:v>
                </c:pt>
                <c:pt idx="11651">
                  <c:v>45040.454861111109</c:v>
                </c:pt>
                <c:pt idx="11652">
                  <c:v>45040.458333333336</c:v>
                </c:pt>
                <c:pt idx="11653">
                  <c:v>45040.461805555555</c:v>
                </c:pt>
                <c:pt idx="11654">
                  <c:v>45040.465277777781</c:v>
                </c:pt>
                <c:pt idx="11655">
                  <c:v>45040.46875</c:v>
                </c:pt>
                <c:pt idx="11656">
                  <c:v>45040.472222222219</c:v>
                </c:pt>
                <c:pt idx="11657">
                  <c:v>45040.475694444445</c:v>
                </c:pt>
                <c:pt idx="11658">
                  <c:v>45040.479166666664</c:v>
                </c:pt>
                <c:pt idx="11659">
                  <c:v>45040.482638888891</c:v>
                </c:pt>
                <c:pt idx="11660">
                  <c:v>45040.486111111109</c:v>
                </c:pt>
                <c:pt idx="11661">
                  <c:v>45040.489583333336</c:v>
                </c:pt>
                <c:pt idx="11662">
                  <c:v>45040.493055555555</c:v>
                </c:pt>
                <c:pt idx="11663">
                  <c:v>45040.496527777781</c:v>
                </c:pt>
                <c:pt idx="11664">
                  <c:v>45040.5</c:v>
                </c:pt>
                <c:pt idx="11665">
                  <c:v>45040.503472222219</c:v>
                </c:pt>
                <c:pt idx="11666">
                  <c:v>45040.506944444445</c:v>
                </c:pt>
                <c:pt idx="11667">
                  <c:v>45040.510416666664</c:v>
                </c:pt>
                <c:pt idx="11668">
                  <c:v>45040.513888888891</c:v>
                </c:pt>
                <c:pt idx="11669">
                  <c:v>45040.517361111109</c:v>
                </c:pt>
                <c:pt idx="11670">
                  <c:v>45040.520833333336</c:v>
                </c:pt>
                <c:pt idx="11671">
                  <c:v>45040.524305555555</c:v>
                </c:pt>
                <c:pt idx="11672">
                  <c:v>45040.527777777781</c:v>
                </c:pt>
                <c:pt idx="11673">
                  <c:v>45040.53125</c:v>
                </c:pt>
                <c:pt idx="11674">
                  <c:v>45040.534722222219</c:v>
                </c:pt>
                <c:pt idx="11675">
                  <c:v>45040.538194444445</c:v>
                </c:pt>
                <c:pt idx="11676">
                  <c:v>45040.541666666664</c:v>
                </c:pt>
                <c:pt idx="11677">
                  <c:v>45040.545138888891</c:v>
                </c:pt>
                <c:pt idx="11678">
                  <c:v>45040.548611111109</c:v>
                </c:pt>
                <c:pt idx="11679">
                  <c:v>45040.552083333336</c:v>
                </c:pt>
                <c:pt idx="11680">
                  <c:v>45040.555555555555</c:v>
                </c:pt>
                <c:pt idx="11681">
                  <c:v>45040.559027777781</c:v>
                </c:pt>
                <c:pt idx="11682">
                  <c:v>45040.5625</c:v>
                </c:pt>
                <c:pt idx="11683">
                  <c:v>45040.565972222219</c:v>
                </c:pt>
                <c:pt idx="11684">
                  <c:v>45040.569444444445</c:v>
                </c:pt>
                <c:pt idx="11685">
                  <c:v>45040.572916666664</c:v>
                </c:pt>
                <c:pt idx="11686">
                  <c:v>45040.576388888891</c:v>
                </c:pt>
                <c:pt idx="11687">
                  <c:v>45040.579861111109</c:v>
                </c:pt>
                <c:pt idx="11688">
                  <c:v>45040.583333333336</c:v>
                </c:pt>
                <c:pt idx="11689">
                  <c:v>45040.586805555555</c:v>
                </c:pt>
                <c:pt idx="11690">
                  <c:v>45040.590277777781</c:v>
                </c:pt>
                <c:pt idx="11691">
                  <c:v>45040.59375</c:v>
                </c:pt>
                <c:pt idx="11692">
                  <c:v>45040.597222222219</c:v>
                </c:pt>
                <c:pt idx="11693">
                  <c:v>45040.600694444445</c:v>
                </c:pt>
                <c:pt idx="11694">
                  <c:v>45040.604166666664</c:v>
                </c:pt>
                <c:pt idx="11695">
                  <c:v>45040.607638888891</c:v>
                </c:pt>
                <c:pt idx="11696">
                  <c:v>45040.611111111109</c:v>
                </c:pt>
                <c:pt idx="11697">
                  <c:v>45040.614583333336</c:v>
                </c:pt>
                <c:pt idx="11698">
                  <c:v>45040.618055555555</c:v>
                </c:pt>
                <c:pt idx="11699">
                  <c:v>45040.621527777781</c:v>
                </c:pt>
                <c:pt idx="11700">
                  <c:v>45040.625</c:v>
                </c:pt>
                <c:pt idx="11701">
                  <c:v>45040.628472222219</c:v>
                </c:pt>
                <c:pt idx="11702">
                  <c:v>45040.631944444445</c:v>
                </c:pt>
                <c:pt idx="11703">
                  <c:v>45040.635416666664</c:v>
                </c:pt>
                <c:pt idx="11704">
                  <c:v>45040.638888888891</c:v>
                </c:pt>
                <c:pt idx="11705">
                  <c:v>45040.642361111109</c:v>
                </c:pt>
                <c:pt idx="11706">
                  <c:v>45040.645833333336</c:v>
                </c:pt>
                <c:pt idx="11707">
                  <c:v>45040.649305555555</c:v>
                </c:pt>
                <c:pt idx="11708">
                  <c:v>45040.652777777781</c:v>
                </c:pt>
                <c:pt idx="11709">
                  <c:v>45040.65625</c:v>
                </c:pt>
                <c:pt idx="11710">
                  <c:v>45040.659722222219</c:v>
                </c:pt>
                <c:pt idx="11711">
                  <c:v>45040.663194444445</c:v>
                </c:pt>
                <c:pt idx="11712">
                  <c:v>45040.666666666664</c:v>
                </c:pt>
                <c:pt idx="11713">
                  <c:v>45040.670138888891</c:v>
                </c:pt>
                <c:pt idx="11714">
                  <c:v>45040.673611111109</c:v>
                </c:pt>
                <c:pt idx="11715">
                  <c:v>45040.677083333336</c:v>
                </c:pt>
                <c:pt idx="11716">
                  <c:v>45040.680555555555</c:v>
                </c:pt>
                <c:pt idx="11717">
                  <c:v>45040.684027777781</c:v>
                </c:pt>
                <c:pt idx="11718">
                  <c:v>45040.6875</c:v>
                </c:pt>
                <c:pt idx="11719">
                  <c:v>45040.690972222219</c:v>
                </c:pt>
                <c:pt idx="11720">
                  <c:v>45040.694444444445</c:v>
                </c:pt>
                <c:pt idx="11721">
                  <c:v>45040.697916666664</c:v>
                </c:pt>
                <c:pt idx="11722">
                  <c:v>45040.701388888891</c:v>
                </c:pt>
                <c:pt idx="11723">
                  <c:v>45040.704861111109</c:v>
                </c:pt>
                <c:pt idx="11724">
                  <c:v>45040.708333333336</c:v>
                </c:pt>
                <c:pt idx="11725">
                  <c:v>45040.711805555555</c:v>
                </c:pt>
                <c:pt idx="11726">
                  <c:v>45040.715277777781</c:v>
                </c:pt>
                <c:pt idx="11727">
                  <c:v>45040.71875</c:v>
                </c:pt>
                <c:pt idx="11728">
                  <c:v>45040.722222222219</c:v>
                </c:pt>
                <c:pt idx="11729">
                  <c:v>45040.725694444445</c:v>
                </c:pt>
                <c:pt idx="11730">
                  <c:v>45040.729166666664</c:v>
                </c:pt>
                <c:pt idx="11731">
                  <c:v>45040.732638888891</c:v>
                </c:pt>
                <c:pt idx="11732">
                  <c:v>45040.736111111109</c:v>
                </c:pt>
                <c:pt idx="11733">
                  <c:v>45040.739583333336</c:v>
                </c:pt>
                <c:pt idx="11734">
                  <c:v>45040.743055555555</c:v>
                </c:pt>
                <c:pt idx="11735">
                  <c:v>45040.746527777781</c:v>
                </c:pt>
                <c:pt idx="11736">
                  <c:v>45040.75</c:v>
                </c:pt>
                <c:pt idx="11737">
                  <c:v>45040.753472222219</c:v>
                </c:pt>
                <c:pt idx="11738">
                  <c:v>45040.756944444445</c:v>
                </c:pt>
                <c:pt idx="11739">
                  <c:v>45040.760416666664</c:v>
                </c:pt>
                <c:pt idx="11740">
                  <c:v>45040.763888888891</c:v>
                </c:pt>
                <c:pt idx="11741">
                  <c:v>45040.767361111109</c:v>
                </c:pt>
                <c:pt idx="11742">
                  <c:v>45040.770833333336</c:v>
                </c:pt>
                <c:pt idx="11743">
                  <c:v>45040.774305555555</c:v>
                </c:pt>
                <c:pt idx="11744">
                  <c:v>45040.777777777781</c:v>
                </c:pt>
                <c:pt idx="11745">
                  <c:v>45040.78125</c:v>
                </c:pt>
                <c:pt idx="11746">
                  <c:v>45040.784722222219</c:v>
                </c:pt>
                <c:pt idx="11747">
                  <c:v>45040.788194444445</c:v>
                </c:pt>
                <c:pt idx="11748">
                  <c:v>45040.791666666664</c:v>
                </c:pt>
                <c:pt idx="11749">
                  <c:v>45040.795138888891</c:v>
                </c:pt>
                <c:pt idx="11750">
                  <c:v>45040.798611111109</c:v>
                </c:pt>
                <c:pt idx="11751">
                  <c:v>45040.802083333336</c:v>
                </c:pt>
                <c:pt idx="11752">
                  <c:v>45040.805555555555</c:v>
                </c:pt>
                <c:pt idx="11753">
                  <c:v>45040.809027777781</c:v>
                </c:pt>
                <c:pt idx="11754">
                  <c:v>45040.8125</c:v>
                </c:pt>
                <c:pt idx="11755">
                  <c:v>45040.815972222219</c:v>
                </c:pt>
                <c:pt idx="11756">
                  <c:v>45040.819444444445</c:v>
                </c:pt>
                <c:pt idx="11757">
                  <c:v>45040.822916666664</c:v>
                </c:pt>
                <c:pt idx="11758">
                  <c:v>45040.826388888891</c:v>
                </c:pt>
                <c:pt idx="11759">
                  <c:v>45040.829861111109</c:v>
                </c:pt>
                <c:pt idx="11760">
                  <c:v>45040.833333333336</c:v>
                </c:pt>
                <c:pt idx="11761">
                  <c:v>45040.836805555555</c:v>
                </c:pt>
                <c:pt idx="11762">
                  <c:v>45040.840277777781</c:v>
                </c:pt>
                <c:pt idx="11763">
                  <c:v>45040.84375</c:v>
                </c:pt>
                <c:pt idx="11764">
                  <c:v>45040.847222222219</c:v>
                </c:pt>
                <c:pt idx="11765">
                  <c:v>45040.850694444445</c:v>
                </c:pt>
                <c:pt idx="11766">
                  <c:v>45040.854166666664</c:v>
                </c:pt>
                <c:pt idx="11767">
                  <c:v>45040.857638888891</c:v>
                </c:pt>
                <c:pt idx="11768">
                  <c:v>45040.861111111109</c:v>
                </c:pt>
                <c:pt idx="11769">
                  <c:v>45040.864583333336</c:v>
                </c:pt>
                <c:pt idx="11770">
                  <c:v>45040.868055555555</c:v>
                </c:pt>
                <c:pt idx="11771">
                  <c:v>45040.871527777781</c:v>
                </c:pt>
                <c:pt idx="11772">
                  <c:v>45040.875</c:v>
                </c:pt>
                <c:pt idx="11773">
                  <c:v>45040.878472222219</c:v>
                </c:pt>
                <c:pt idx="11774">
                  <c:v>45040.881944444445</c:v>
                </c:pt>
                <c:pt idx="11775">
                  <c:v>45040.885416666664</c:v>
                </c:pt>
                <c:pt idx="11776">
                  <c:v>45040.888888888891</c:v>
                </c:pt>
                <c:pt idx="11777">
                  <c:v>45040.892361111109</c:v>
                </c:pt>
                <c:pt idx="11778">
                  <c:v>45040.895833333336</c:v>
                </c:pt>
                <c:pt idx="11779">
                  <c:v>45040.899305555555</c:v>
                </c:pt>
                <c:pt idx="11780">
                  <c:v>45040.902777777781</c:v>
                </c:pt>
                <c:pt idx="11781">
                  <c:v>45040.90625</c:v>
                </c:pt>
                <c:pt idx="11782">
                  <c:v>45040.909722222219</c:v>
                </c:pt>
                <c:pt idx="11783">
                  <c:v>45040.913194444445</c:v>
                </c:pt>
                <c:pt idx="11784">
                  <c:v>45040.916666666664</c:v>
                </c:pt>
                <c:pt idx="11785">
                  <c:v>45040.920138888891</c:v>
                </c:pt>
                <c:pt idx="11786">
                  <c:v>45040.923611111109</c:v>
                </c:pt>
                <c:pt idx="11787">
                  <c:v>45040.927083333336</c:v>
                </c:pt>
                <c:pt idx="11788">
                  <c:v>45040.930555555555</c:v>
                </c:pt>
                <c:pt idx="11789">
                  <c:v>45040.934027777781</c:v>
                </c:pt>
                <c:pt idx="11790">
                  <c:v>45040.9375</c:v>
                </c:pt>
                <c:pt idx="11791">
                  <c:v>45040.940972222219</c:v>
                </c:pt>
                <c:pt idx="11792">
                  <c:v>45040.944444444445</c:v>
                </c:pt>
                <c:pt idx="11793">
                  <c:v>45040.947916666664</c:v>
                </c:pt>
                <c:pt idx="11794">
                  <c:v>45040.951388888891</c:v>
                </c:pt>
                <c:pt idx="11795">
                  <c:v>45040.954861111109</c:v>
                </c:pt>
                <c:pt idx="11796">
                  <c:v>45040.958333333336</c:v>
                </c:pt>
                <c:pt idx="11797">
                  <c:v>45040.961805555555</c:v>
                </c:pt>
                <c:pt idx="11798">
                  <c:v>45040.965277777781</c:v>
                </c:pt>
                <c:pt idx="11799">
                  <c:v>45040.96875</c:v>
                </c:pt>
                <c:pt idx="11800">
                  <c:v>45040.972222222219</c:v>
                </c:pt>
                <c:pt idx="11801">
                  <c:v>45040.975694444445</c:v>
                </c:pt>
                <c:pt idx="11802">
                  <c:v>45040.979166666664</c:v>
                </c:pt>
                <c:pt idx="11803">
                  <c:v>45040.982638888891</c:v>
                </c:pt>
                <c:pt idx="11804">
                  <c:v>45040.986111111109</c:v>
                </c:pt>
                <c:pt idx="11805">
                  <c:v>45040.989583333336</c:v>
                </c:pt>
                <c:pt idx="11806">
                  <c:v>45040.993055555555</c:v>
                </c:pt>
                <c:pt idx="11807">
                  <c:v>45040.996527777781</c:v>
                </c:pt>
                <c:pt idx="11808">
                  <c:v>45041</c:v>
                </c:pt>
                <c:pt idx="11809">
                  <c:v>45041.003472222219</c:v>
                </c:pt>
                <c:pt idx="11810">
                  <c:v>45041.006944444445</c:v>
                </c:pt>
                <c:pt idx="11811">
                  <c:v>45041.010416666664</c:v>
                </c:pt>
                <c:pt idx="11812">
                  <c:v>45041.013888888891</c:v>
                </c:pt>
                <c:pt idx="11813">
                  <c:v>45041.017361111109</c:v>
                </c:pt>
                <c:pt idx="11814">
                  <c:v>45041.020833333336</c:v>
                </c:pt>
                <c:pt idx="11815">
                  <c:v>45041.024305555555</c:v>
                </c:pt>
                <c:pt idx="11816">
                  <c:v>45041.027777777781</c:v>
                </c:pt>
                <c:pt idx="11817">
                  <c:v>45041.03125</c:v>
                </c:pt>
                <c:pt idx="11818">
                  <c:v>45041.034722222219</c:v>
                </c:pt>
                <c:pt idx="11819">
                  <c:v>45041.038194444445</c:v>
                </c:pt>
                <c:pt idx="11820">
                  <c:v>45041.041666666664</c:v>
                </c:pt>
                <c:pt idx="11821">
                  <c:v>45041.045138888891</c:v>
                </c:pt>
                <c:pt idx="11822">
                  <c:v>45041.048611111109</c:v>
                </c:pt>
                <c:pt idx="11823">
                  <c:v>45041.052083333336</c:v>
                </c:pt>
                <c:pt idx="11824">
                  <c:v>45041.055555555555</c:v>
                </c:pt>
                <c:pt idx="11825">
                  <c:v>45041.059027777781</c:v>
                </c:pt>
                <c:pt idx="11826">
                  <c:v>45041.0625</c:v>
                </c:pt>
                <c:pt idx="11827">
                  <c:v>45041.065972222219</c:v>
                </c:pt>
                <c:pt idx="11828">
                  <c:v>45041.069444444445</c:v>
                </c:pt>
                <c:pt idx="11829">
                  <c:v>45041.072916666664</c:v>
                </c:pt>
                <c:pt idx="11830">
                  <c:v>45041.076388888891</c:v>
                </c:pt>
                <c:pt idx="11831">
                  <c:v>45041.079861111109</c:v>
                </c:pt>
                <c:pt idx="11832">
                  <c:v>45041.083333333336</c:v>
                </c:pt>
                <c:pt idx="11833">
                  <c:v>45041.086805555555</c:v>
                </c:pt>
                <c:pt idx="11834">
                  <c:v>45041.090277777781</c:v>
                </c:pt>
                <c:pt idx="11835">
                  <c:v>45041.09375</c:v>
                </c:pt>
                <c:pt idx="11836">
                  <c:v>45041.097222222219</c:v>
                </c:pt>
                <c:pt idx="11837">
                  <c:v>45041.100694444445</c:v>
                </c:pt>
                <c:pt idx="11838">
                  <c:v>45041.104166666664</c:v>
                </c:pt>
                <c:pt idx="11839">
                  <c:v>45041.107638888891</c:v>
                </c:pt>
                <c:pt idx="11840">
                  <c:v>45041.111111111109</c:v>
                </c:pt>
                <c:pt idx="11841">
                  <c:v>45041.114583333336</c:v>
                </c:pt>
                <c:pt idx="11842">
                  <c:v>45041.118055555555</c:v>
                </c:pt>
                <c:pt idx="11843">
                  <c:v>45041.121527777781</c:v>
                </c:pt>
                <c:pt idx="11844">
                  <c:v>45041.125</c:v>
                </c:pt>
                <c:pt idx="11845">
                  <c:v>45041.128472222219</c:v>
                </c:pt>
                <c:pt idx="11846">
                  <c:v>45041.131944444445</c:v>
                </c:pt>
                <c:pt idx="11847">
                  <c:v>45041.135416666664</c:v>
                </c:pt>
                <c:pt idx="11848">
                  <c:v>45041.138888888891</c:v>
                </c:pt>
                <c:pt idx="11849">
                  <c:v>45041.142361111109</c:v>
                </c:pt>
                <c:pt idx="11850">
                  <c:v>45041.145833333336</c:v>
                </c:pt>
                <c:pt idx="11851">
                  <c:v>45041.149305555555</c:v>
                </c:pt>
                <c:pt idx="11852">
                  <c:v>45041.152777777781</c:v>
                </c:pt>
                <c:pt idx="11853">
                  <c:v>45041.15625</c:v>
                </c:pt>
                <c:pt idx="11854">
                  <c:v>45041.159722222219</c:v>
                </c:pt>
                <c:pt idx="11855">
                  <c:v>45041.163194444445</c:v>
                </c:pt>
                <c:pt idx="11856">
                  <c:v>45041.166666666664</c:v>
                </c:pt>
                <c:pt idx="11857">
                  <c:v>45041.170138888891</c:v>
                </c:pt>
                <c:pt idx="11858">
                  <c:v>45041.173611111109</c:v>
                </c:pt>
                <c:pt idx="11859">
                  <c:v>45041.177083333336</c:v>
                </c:pt>
                <c:pt idx="11860">
                  <c:v>45041.180555555555</c:v>
                </c:pt>
                <c:pt idx="11861">
                  <c:v>45041.184027777781</c:v>
                </c:pt>
                <c:pt idx="11862">
                  <c:v>45041.1875</c:v>
                </c:pt>
                <c:pt idx="11863">
                  <c:v>45041.190972222219</c:v>
                </c:pt>
                <c:pt idx="11864">
                  <c:v>45041.194444444445</c:v>
                </c:pt>
                <c:pt idx="11865">
                  <c:v>45041.197916666664</c:v>
                </c:pt>
                <c:pt idx="11866">
                  <c:v>45041.201388888891</c:v>
                </c:pt>
                <c:pt idx="11867">
                  <c:v>45041.204861111109</c:v>
                </c:pt>
                <c:pt idx="11868">
                  <c:v>45041.208333333336</c:v>
                </c:pt>
                <c:pt idx="11869">
                  <c:v>45041.211805555555</c:v>
                </c:pt>
                <c:pt idx="11870">
                  <c:v>45041.215277777781</c:v>
                </c:pt>
                <c:pt idx="11871">
                  <c:v>45041.21875</c:v>
                </c:pt>
                <c:pt idx="11872">
                  <c:v>45041.222222222219</c:v>
                </c:pt>
                <c:pt idx="11873">
                  <c:v>45041.225694444445</c:v>
                </c:pt>
                <c:pt idx="11874">
                  <c:v>45041.229166666664</c:v>
                </c:pt>
                <c:pt idx="11875">
                  <c:v>45041.232638888891</c:v>
                </c:pt>
                <c:pt idx="11876">
                  <c:v>45041.236111111109</c:v>
                </c:pt>
                <c:pt idx="11877">
                  <c:v>45041.239583333336</c:v>
                </c:pt>
                <c:pt idx="11878">
                  <c:v>45041.243055555555</c:v>
                </c:pt>
                <c:pt idx="11879">
                  <c:v>45041.246527777781</c:v>
                </c:pt>
                <c:pt idx="11880">
                  <c:v>45041.25</c:v>
                </c:pt>
                <c:pt idx="11881">
                  <c:v>45041.253472222219</c:v>
                </c:pt>
                <c:pt idx="11882">
                  <c:v>45041.256944444445</c:v>
                </c:pt>
                <c:pt idx="11883">
                  <c:v>45041.260416666664</c:v>
                </c:pt>
                <c:pt idx="11884">
                  <c:v>45041.263888888891</c:v>
                </c:pt>
                <c:pt idx="11885">
                  <c:v>45041.267361111109</c:v>
                </c:pt>
                <c:pt idx="11886">
                  <c:v>45041.270833333336</c:v>
                </c:pt>
                <c:pt idx="11887">
                  <c:v>45041.274305555555</c:v>
                </c:pt>
                <c:pt idx="11888">
                  <c:v>45041.277777777781</c:v>
                </c:pt>
                <c:pt idx="11889">
                  <c:v>45041.28125</c:v>
                </c:pt>
                <c:pt idx="11890">
                  <c:v>45041.284722222219</c:v>
                </c:pt>
                <c:pt idx="11891">
                  <c:v>45041.288194444445</c:v>
                </c:pt>
                <c:pt idx="11892">
                  <c:v>45041.291666666664</c:v>
                </c:pt>
                <c:pt idx="11893">
                  <c:v>45041.295138888891</c:v>
                </c:pt>
                <c:pt idx="11894">
                  <c:v>45041.298611111109</c:v>
                </c:pt>
                <c:pt idx="11895">
                  <c:v>45041.302083333336</c:v>
                </c:pt>
                <c:pt idx="11896">
                  <c:v>45041.305555555555</c:v>
                </c:pt>
                <c:pt idx="11897">
                  <c:v>45041.309027777781</c:v>
                </c:pt>
                <c:pt idx="11898">
                  <c:v>45041.3125</c:v>
                </c:pt>
                <c:pt idx="11899">
                  <c:v>45041.315972222219</c:v>
                </c:pt>
                <c:pt idx="11900">
                  <c:v>45041.319444444445</c:v>
                </c:pt>
                <c:pt idx="11901">
                  <c:v>45041.322916666664</c:v>
                </c:pt>
                <c:pt idx="11902">
                  <c:v>45041.326388888891</c:v>
                </c:pt>
                <c:pt idx="11903">
                  <c:v>45041.329861111109</c:v>
                </c:pt>
                <c:pt idx="11904">
                  <c:v>45041.333333333336</c:v>
                </c:pt>
                <c:pt idx="11905">
                  <c:v>45041.336805555555</c:v>
                </c:pt>
                <c:pt idx="11906">
                  <c:v>45041.340277777781</c:v>
                </c:pt>
                <c:pt idx="11907">
                  <c:v>45041.34375</c:v>
                </c:pt>
                <c:pt idx="11908">
                  <c:v>45041.347222222219</c:v>
                </c:pt>
                <c:pt idx="11909">
                  <c:v>45041.350694444445</c:v>
                </c:pt>
                <c:pt idx="11910">
                  <c:v>45041.354166666664</c:v>
                </c:pt>
                <c:pt idx="11911">
                  <c:v>45041.357638888891</c:v>
                </c:pt>
                <c:pt idx="11912">
                  <c:v>45041.361111111109</c:v>
                </c:pt>
                <c:pt idx="11913">
                  <c:v>45041.364583333336</c:v>
                </c:pt>
                <c:pt idx="11914">
                  <c:v>45041.368055555555</c:v>
                </c:pt>
                <c:pt idx="11915">
                  <c:v>45041.371527777781</c:v>
                </c:pt>
                <c:pt idx="11916">
                  <c:v>45041.375</c:v>
                </c:pt>
                <c:pt idx="11917">
                  <c:v>45041.378472222219</c:v>
                </c:pt>
                <c:pt idx="11918">
                  <c:v>45041.381944444445</c:v>
                </c:pt>
                <c:pt idx="11919">
                  <c:v>45041.385416666664</c:v>
                </c:pt>
                <c:pt idx="11920">
                  <c:v>45041.388888888891</c:v>
                </c:pt>
                <c:pt idx="11921">
                  <c:v>45041.392361111109</c:v>
                </c:pt>
                <c:pt idx="11922">
                  <c:v>45041.395833333336</c:v>
                </c:pt>
                <c:pt idx="11923">
                  <c:v>45041.399305555555</c:v>
                </c:pt>
                <c:pt idx="11924">
                  <c:v>45041.402777777781</c:v>
                </c:pt>
                <c:pt idx="11925">
                  <c:v>45041.40625</c:v>
                </c:pt>
                <c:pt idx="11926">
                  <c:v>45041.409722222219</c:v>
                </c:pt>
                <c:pt idx="11927">
                  <c:v>45041.413194444445</c:v>
                </c:pt>
                <c:pt idx="11928">
                  <c:v>45041.416666666664</c:v>
                </c:pt>
                <c:pt idx="11929">
                  <c:v>45041.420138888891</c:v>
                </c:pt>
                <c:pt idx="11930">
                  <c:v>45041.423611111109</c:v>
                </c:pt>
                <c:pt idx="11931">
                  <c:v>45041.427083333336</c:v>
                </c:pt>
                <c:pt idx="11932">
                  <c:v>45041.430555555555</c:v>
                </c:pt>
                <c:pt idx="11933">
                  <c:v>45041.434027777781</c:v>
                </c:pt>
                <c:pt idx="11934">
                  <c:v>45041.4375</c:v>
                </c:pt>
                <c:pt idx="11935">
                  <c:v>45041.440972222219</c:v>
                </c:pt>
                <c:pt idx="11936">
                  <c:v>45041.444444444445</c:v>
                </c:pt>
                <c:pt idx="11937">
                  <c:v>45041.447916666664</c:v>
                </c:pt>
                <c:pt idx="11938">
                  <c:v>45041.451388888891</c:v>
                </c:pt>
                <c:pt idx="11939">
                  <c:v>45041.454861111109</c:v>
                </c:pt>
                <c:pt idx="11940">
                  <c:v>45041.458333333336</c:v>
                </c:pt>
                <c:pt idx="11941">
                  <c:v>45041.461805555555</c:v>
                </c:pt>
                <c:pt idx="11942">
                  <c:v>45041.465277777781</c:v>
                </c:pt>
                <c:pt idx="11943">
                  <c:v>45041.46875</c:v>
                </c:pt>
                <c:pt idx="11944">
                  <c:v>45041.472222222219</c:v>
                </c:pt>
                <c:pt idx="11945">
                  <c:v>45041.475694444445</c:v>
                </c:pt>
                <c:pt idx="11946">
                  <c:v>45041.479166666664</c:v>
                </c:pt>
                <c:pt idx="11947">
                  <c:v>45041.482638888891</c:v>
                </c:pt>
                <c:pt idx="11948">
                  <c:v>45041.486111111109</c:v>
                </c:pt>
                <c:pt idx="11949">
                  <c:v>45041.489583333336</c:v>
                </c:pt>
                <c:pt idx="11950">
                  <c:v>45041.493055555555</c:v>
                </c:pt>
                <c:pt idx="11951">
                  <c:v>45041.496527777781</c:v>
                </c:pt>
                <c:pt idx="11952">
                  <c:v>45041.5</c:v>
                </c:pt>
                <c:pt idx="11953">
                  <c:v>45041.503472222219</c:v>
                </c:pt>
                <c:pt idx="11954">
                  <c:v>45041.506944444445</c:v>
                </c:pt>
                <c:pt idx="11955">
                  <c:v>45041.510416666664</c:v>
                </c:pt>
                <c:pt idx="11956">
                  <c:v>45041.513888888891</c:v>
                </c:pt>
                <c:pt idx="11957">
                  <c:v>45041.517361111109</c:v>
                </c:pt>
                <c:pt idx="11958">
                  <c:v>45041.520833333336</c:v>
                </c:pt>
                <c:pt idx="11959">
                  <c:v>45041.524305555555</c:v>
                </c:pt>
                <c:pt idx="11960">
                  <c:v>45041.527777777781</c:v>
                </c:pt>
                <c:pt idx="11961">
                  <c:v>45041.53125</c:v>
                </c:pt>
                <c:pt idx="11962">
                  <c:v>45041.534722222219</c:v>
                </c:pt>
                <c:pt idx="11963">
                  <c:v>45041.538194444445</c:v>
                </c:pt>
                <c:pt idx="11964">
                  <c:v>45041.541666666664</c:v>
                </c:pt>
                <c:pt idx="11965">
                  <c:v>45041.545138888891</c:v>
                </c:pt>
                <c:pt idx="11966">
                  <c:v>45041.548611111109</c:v>
                </c:pt>
                <c:pt idx="11967">
                  <c:v>45041.552083333336</c:v>
                </c:pt>
                <c:pt idx="11968">
                  <c:v>45041.555555555555</c:v>
                </c:pt>
                <c:pt idx="11969">
                  <c:v>45041.559027777781</c:v>
                </c:pt>
                <c:pt idx="11970">
                  <c:v>45041.5625</c:v>
                </c:pt>
                <c:pt idx="11971">
                  <c:v>45041.565972222219</c:v>
                </c:pt>
                <c:pt idx="11972">
                  <c:v>45041.569444444445</c:v>
                </c:pt>
                <c:pt idx="11973">
                  <c:v>45041.572916666664</c:v>
                </c:pt>
                <c:pt idx="11974">
                  <c:v>45041.576388888891</c:v>
                </c:pt>
                <c:pt idx="11975">
                  <c:v>45041.579861111109</c:v>
                </c:pt>
                <c:pt idx="11976">
                  <c:v>45041.583333333336</c:v>
                </c:pt>
                <c:pt idx="11977">
                  <c:v>45041.586805555555</c:v>
                </c:pt>
                <c:pt idx="11978">
                  <c:v>45041.590277777781</c:v>
                </c:pt>
                <c:pt idx="11979">
                  <c:v>45041.59375</c:v>
                </c:pt>
                <c:pt idx="11980">
                  <c:v>45041.597222222219</c:v>
                </c:pt>
                <c:pt idx="11981">
                  <c:v>45041.600694444445</c:v>
                </c:pt>
                <c:pt idx="11982">
                  <c:v>45041.604166666664</c:v>
                </c:pt>
                <c:pt idx="11983">
                  <c:v>45041.607638888891</c:v>
                </c:pt>
                <c:pt idx="11984">
                  <c:v>45041.611111111109</c:v>
                </c:pt>
                <c:pt idx="11985">
                  <c:v>45041.614583333336</c:v>
                </c:pt>
                <c:pt idx="11986">
                  <c:v>45041.618055555555</c:v>
                </c:pt>
                <c:pt idx="11987">
                  <c:v>45041.621527777781</c:v>
                </c:pt>
                <c:pt idx="11988">
                  <c:v>45041.625</c:v>
                </c:pt>
                <c:pt idx="11989">
                  <c:v>45041.628472222219</c:v>
                </c:pt>
                <c:pt idx="11990">
                  <c:v>45041.631944444445</c:v>
                </c:pt>
                <c:pt idx="11991">
                  <c:v>45041.635416666664</c:v>
                </c:pt>
                <c:pt idx="11992">
                  <c:v>45041.638888888891</c:v>
                </c:pt>
                <c:pt idx="11993">
                  <c:v>45041.642361111109</c:v>
                </c:pt>
                <c:pt idx="11994">
                  <c:v>45041.645833333336</c:v>
                </c:pt>
                <c:pt idx="11995">
                  <c:v>45041.649305555555</c:v>
                </c:pt>
                <c:pt idx="11996">
                  <c:v>45041.652777777781</c:v>
                </c:pt>
                <c:pt idx="11997">
                  <c:v>45041.65625</c:v>
                </c:pt>
                <c:pt idx="11998">
                  <c:v>45041.659722222219</c:v>
                </c:pt>
                <c:pt idx="11999">
                  <c:v>45041.663194444445</c:v>
                </c:pt>
                <c:pt idx="12000">
                  <c:v>45041.666666666664</c:v>
                </c:pt>
                <c:pt idx="12001">
                  <c:v>45041.670138888891</c:v>
                </c:pt>
                <c:pt idx="12002">
                  <c:v>45041.673611111109</c:v>
                </c:pt>
                <c:pt idx="12003">
                  <c:v>45041.677083333336</c:v>
                </c:pt>
                <c:pt idx="12004">
                  <c:v>45041.680555555555</c:v>
                </c:pt>
                <c:pt idx="12005">
                  <c:v>45041.684027777781</c:v>
                </c:pt>
                <c:pt idx="12006">
                  <c:v>45041.6875</c:v>
                </c:pt>
                <c:pt idx="12007">
                  <c:v>45041.690972222219</c:v>
                </c:pt>
                <c:pt idx="12008">
                  <c:v>45041.694444444445</c:v>
                </c:pt>
                <c:pt idx="12009">
                  <c:v>45041.697916666664</c:v>
                </c:pt>
                <c:pt idx="12010">
                  <c:v>45041.701388888891</c:v>
                </c:pt>
                <c:pt idx="12011">
                  <c:v>45041.704861111109</c:v>
                </c:pt>
                <c:pt idx="12012">
                  <c:v>45041.708333333336</c:v>
                </c:pt>
                <c:pt idx="12013">
                  <c:v>45041.711805555555</c:v>
                </c:pt>
                <c:pt idx="12014">
                  <c:v>45041.715277777781</c:v>
                </c:pt>
                <c:pt idx="12015">
                  <c:v>45041.71875</c:v>
                </c:pt>
                <c:pt idx="12016">
                  <c:v>45041.722222222219</c:v>
                </c:pt>
                <c:pt idx="12017">
                  <c:v>45041.725694444445</c:v>
                </c:pt>
                <c:pt idx="12018">
                  <c:v>45041.729166666664</c:v>
                </c:pt>
                <c:pt idx="12019">
                  <c:v>45041.732638888891</c:v>
                </c:pt>
                <c:pt idx="12020">
                  <c:v>45041.736111111109</c:v>
                </c:pt>
                <c:pt idx="12021">
                  <c:v>45041.739583333336</c:v>
                </c:pt>
                <c:pt idx="12022">
                  <c:v>45041.743055555555</c:v>
                </c:pt>
                <c:pt idx="12023">
                  <c:v>45041.746527777781</c:v>
                </c:pt>
                <c:pt idx="12024">
                  <c:v>45041.75</c:v>
                </c:pt>
                <c:pt idx="12025">
                  <c:v>45041.753472222219</c:v>
                </c:pt>
                <c:pt idx="12026">
                  <c:v>45041.756944444445</c:v>
                </c:pt>
                <c:pt idx="12027">
                  <c:v>45041.760416666664</c:v>
                </c:pt>
                <c:pt idx="12028">
                  <c:v>45041.763888888891</c:v>
                </c:pt>
                <c:pt idx="12029">
                  <c:v>45041.767361111109</c:v>
                </c:pt>
                <c:pt idx="12030">
                  <c:v>45041.770833333336</c:v>
                </c:pt>
                <c:pt idx="12031">
                  <c:v>45041.774305555555</c:v>
                </c:pt>
                <c:pt idx="12032">
                  <c:v>45041.777777777781</c:v>
                </c:pt>
                <c:pt idx="12033">
                  <c:v>45041.78125</c:v>
                </c:pt>
                <c:pt idx="12034">
                  <c:v>45041.784722222219</c:v>
                </c:pt>
                <c:pt idx="12035">
                  <c:v>45041.788194444445</c:v>
                </c:pt>
                <c:pt idx="12036">
                  <c:v>45041.791666666664</c:v>
                </c:pt>
                <c:pt idx="12037">
                  <c:v>45041.795138888891</c:v>
                </c:pt>
                <c:pt idx="12038">
                  <c:v>45041.798611111109</c:v>
                </c:pt>
                <c:pt idx="12039">
                  <c:v>45041.802083333336</c:v>
                </c:pt>
                <c:pt idx="12040">
                  <c:v>45041.805555555555</c:v>
                </c:pt>
                <c:pt idx="12041">
                  <c:v>45041.809027777781</c:v>
                </c:pt>
                <c:pt idx="12042">
                  <c:v>45041.8125</c:v>
                </c:pt>
                <c:pt idx="12043">
                  <c:v>45041.815972222219</c:v>
                </c:pt>
                <c:pt idx="12044">
                  <c:v>45041.819444444445</c:v>
                </c:pt>
                <c:pt idx="12045">
                  <c:v>45041.822916666664</c:v>
                </c:pt>
                <c:pt idx="12046">
                  <c:v>45041.826388888891</c:v>
                </c:pt>
                <c:pt idx="12047">
                  <c:v>45041.829861111109</c:v>
                </c:pt>
                <c:pt idx="12048">
                  <c:v>45041.833333333336</c:v>
                </c:pt>
                <c:pt idx="12049">
                  <c:v>45041.836805555555</c:v>
                </c:pt>
                <c:pt idx="12050">
                  <c:v>45041.840277777781</c:v>
                </c:pt>
                <c:pt idx="12051">
                  <c:v>45041.84375</c:v>
                </c:pt>
                <c:pt idx="12052">
                  <c:v>45041.847222222219</c:v>
                </c:pt>
                <c:pt idx="12053">
                  <c:v>45041.850694444445</c:v>
                </c:pt>
                <c:pt idx="12054">
                  <c:v>45041.854166666664</c:v>
                </c:pt>
                <c:pt idx="12055">
                  <c:v>45041.857638888891</c:v>
                </c:pt>
                <c:pt idx="12056">
                  <c:v>45041.861111111109</c:v>
                </c:pt>
                <c:pt idx="12057">
                  <c:v>45041.864583333336</c:v>
                </c:pt>
                <c:pt idx="12058">
                  <c:v>45041.868055555555</c:v>
                </c:pt>
                <c:pt idx="12059">
                  <c:v>45041.871527777781</c:v>
                </c:pt>
                <c:pt idx="12060">
                  <c:v>45041.875</c:v>
                </c:pt>
                <c:pt idx="12061">
                  <c:v>45041.878472222219</c:v>
                </c:pt>
                <c:pt idx="12062">
                  <c:v>45041.881944444445</c:v>
                </c:pt>
                <c:pt idx="12063">
                  <c:v>45041.885416666664</c:v>
                </c:pt>
                <c:pt idx="12064">
                  <c:v>45041.888888888891</c:v>
                </c:pt>
                <c:pt idx="12065">
                  <c:v>45041.892361111109</c:v>
                </c:pt>
                <c:pt idx="12066">
                  <c:v>45041.895833333336</c:v>
                </c:pt>
                <c:pt idx="12067">
                  <c:v>45041.899305555555</c:v>
                </c:pt>
                <c:pt idx="12068">
                  <c:v>45041.902777777781</c:v>
                </c:pt>
                <c:pt idx="12069">
                  <c:v>45041.90625</c:v>
                </c:pt>
                <c:pt idx="12070">
                  <c:v>45041.909722222219</c:v>
                </c:pt>
                <c:pt idx="12071">
                  <c:v>45041.913194444445</c:v>
                </c:pt>
                <c:pt idx="12072">
                  <c:v>45041.916666666664</c:v>
                </c:pt>
                <c:pt idx="12073">
                  <c:v>45041.920138888891</c:v>
                </c:pt>
                <c:pt idx="12074">
                  <c:v>45041.923611111109</c:v>
                </c:pt>
                <c:pt idx="12075">
                  <c:v>45041.927083333336</c:v>
                </c:pt>
                <c:pt idx="12076">
                  <c:v>45041.930555555555</c:v>
                </c:pt>
                <c:pt idx="12077">
                  <c:v>45041.934027777781</c:v>
                </c:pt>
                <c:pt idx="12078">
                  <c:v>45041.9375</c:v>
                </c:pt>
                <c:pt idx="12079">
                  <c:v>45041.940972222219</c:v>
                </c:pt>
                <c:pt idx="12080">
                  <c:v>45041.944444444445</c:v>
                </c:pt>
                <c:pt idx="12081">
                  <c:v>45041.947916666664</c:v>
                </c:pt>
                <c:pt idx="12082">
                  <c:v>45041.951388888891</c:v>
                </c:pt>
                <c:pt idx="12083">
                  <c:v>45041.954861111109</c:v>
                </c:pt>
                <c:pt idx="12084">
                  <c:v>45041.958333333336</c:v>
                </c:pt>
                <c:pt idx="12085">
                  <c:v>45041.961805555555</c:v>
                </c:pt>
                <c:pt idx="12086">
                  <c:v>45041.965277777781</c:v>
                </c:pt>
                <c:pt idx="12087">
                  <c:v>45041.96875</c:v>
                </c:pt>
                <c:pt idx="12088">
                  <c:v>45041.972222222219</c:v>
                </c:pt>
                <c:pt idx="12089">
                  <c:v>45041.975694444445</c:v>
                </c:pt>
                <c:pt idx="12090">
                  <c:v>45041.979166666664</c:v>
                </c:pt>
                <c:pt idx="12091">
                  <c:v>45041.982638888891</c:v>
                </c:pt>
                <c:pt idx="12092">
                  <c:v>45041.986111111109</c:v>
                </c:pt>
                <c:pt idx="12093">
                  <c:v>45041.989583333336</c:v>
                </c:pt>
                <c:pt idx="12094">
                  <c:v>45041.993055555555</c:v>
                </c:pt>
                <c:pt idx="12095">
                  <c:v>45041.996527777781</c:v>
                </c:pt>
                <c:pt idx="12096">
                  <c:v>45042</c:v>
                </c:pt>
                <c:pt idx="12097">
                  <c:v>45042.003472222219</c:v>
                </c:pt>
                <c:pt idx="12098">
                  <c:v>45042.006944444445</c:v>
                </c:pt>
                <c:pt idx="12099">
                  <c:v>45042.010416666664</c:v>
                </c:pt>
                <c:pt idx="12100">
                  <c:v>45042.013888888891</c:v>
                </c:pt>
                <c:pt idx="12101">
                  <c:v>45042.017361111109</c:v>
                </c:pt>
                <c:pt idx="12102">
                  <c:v>45042.020833333336</c:v>
                </c:pt>
                <c:pt idx="12103">
                  <c:v>45042.024305555555</c:v>
                </c:pt>
                <c:pt idx="12104">
                  <c:v>45042.027777777781</c:v>
                </c:pt>
                <c:pt idx="12105">
                  <c:v>45042.03125</c:v>
                </c:pt>
                <c:pt idx="12106">
                  <c:v>45042.034722222219</c:v>
                </c:pt>
                <c:pt idx="12107">
                  <c:v>45042.038194444445</c:v>
                </c:pt>
                <c:pt idx="12108">
                  <c:v>45042.041666666664</c:v>
                </c:pt>
                <c:pt idx="12109">
                  <c:v>45042.045138888891</c:v>
                </c:pt>
                <c:pt idx="12110">
                  <c:v>45042.048611111109</c:v>
                </c:pt>
                <c:pt idx="12111">
                  <c:v>45042.052083333336</c:v>
                </c:pt>
                <c:pt idx="12112">
                  <c:v>45042.055555555555</c:v>
                </c:pt>
                <c:pt idx="12113">
                  <c:v>45042.059027777781</c:v>
                </c:pt>
                <c:pt idx="12114">
                  <c:v>45042.0625</c:v>
                </c:pt>
                <c:pt idx="12115">
                  <c:v>45042.065972222219</c:v>
                </c:pt>
                <c:pt idx="12116">
                  <c:v>45042.069444444445</c:v>
                </c:pt>
                <c:pt idx="12117">
                  <c:v>45042.072916666664</c:v>
                </c:pt>
                <c:pt idx="12118">
                  <c:v>45042.076388888891</c:v>
                </c:pt>
                <c:pt idx="12119">
                  <c:v>45042.079861111109</c:v>
                </c:pt>
                <c:pt idx="12120">
                  <c:v>45042.083333333336</c:v>
                </c:pt>
                <c:pt idx="12121">
                  <c:v>45042.086805555555</c:v>
                </c:pt>
                <c:pt idx="12122">
                  <c:v>45042.090277777781</c:v>
                </c:pt>
                <c:pt idx="12123">
                  <c:v>45042.09375</c:v>
                </c:pt>
                <c:pt idx="12124">
                  <c:v>45042.097222222219</c:v>
                </c:pt>
                <c:pt idx="12125">
                  <c:v>45042.100694444445</c:v>
                </c:pt>
                <c:pt idx="12126">
                  <c:v>45042.104166666664</c:v>
                </c:pt>
                <c:pt idx="12127">
                  <c:v>45042.107638888891</c:v>
                </c:pt>
                <c:pt idx="12128">
                  <c:v>45042.111111111109</c:v>
                </c:pt>
                <c:pt idx="12129">
                  <c:v>45042.114583333336</c:v>
                </c:pt>
                <c:pt idx="12130">
                  <c:v>45042.118055555555</c:v>
                </c:pt>
                <c:pt idx="12131">
                  <c:v>45042.121527777781</c:v>
                </c:pt>
                <c:pt idx="12132">
                  <c:v>45042.125</c:v>
                </c:pt>
                <c:pt idx="12133">
                  <c:v>45042.128472222219</c:v>
                </c:pt>
                <c:pt idx="12134">
                  <c:v>45042.131944444445</c:v>
                </c:pt>
                <c:pt idx="12135">
                  <c:v>45042.135416666664</c:v>
                </c:pt>
                <c:pt idx="12136">
                  <c:v>45042.138888888891</c:v>
                </c:pt>
                <c:pt idx="12137">
                  <c:v>45042.142361111109</c:v>
                </c:pt>
                <c:pt idx="12138">
                  <c:v>45042.145833333336</c:v>
                </c:pt>
                <c:pt idx="12139">
                  <c:v>45042.149305555555</c:v>
                </c:pt>
                <c:pt idx="12140">
                  <c:v>45042.152777777781</c:v>
                </c:pt>
                <c:pt idx="12141">
                  <c:v>45042.15625</c:v>
                </c:pt>
                <c:pt idx="12142">
                  <c:v>45042.159722222219</c:v>
                </c:pt>
                <c:pt idx="12143">
                  <c:v>45042.163194444445</c:v>
                </c:pt>
                <c:pt idx="12144">
                  <c:v>45042.166666666664</c:v>
                </c:pt>
                <c:pt idx="12145">
                  <c:v>45042.170138888891</c:v>
                </c:pt>
                <c:pt idx="12146">
                  <c:v>45042.173611111109</c:v>
                </c:pt>
                <c:pt idx="12147">
                  <c:v>45042.177083333336</c:v>
                </c:pt>
                <c:pt idx="12148">
                  <c:v>45042.180555555555</c:v>
                </c:pt>
                <c:pt idx="12149">
                  <c:v>45042.184027777781</c:v>
                </c:pt>
                <c:pt idx="12150">
                  <c:v>45042.1875</c:v>
                </c:pt>
                <c:pt idx="12151">
                  <c:v>45042.190972222219</c:v>
                </c:pt>
                <c:pt idx="12152">
                  <c:v>45042.194444444445</c:v>
                </c:pt>
                <c:pt idx="12153">
                  <c:v>45042.197916666664</c:v>
                </c:pt>
                <c:pt idx="12154">
                  <c:v>45042.201388888891</c:v>
                </c:pt>
                <c:pt idx="12155">
                  <c:v>45042.204861111109</c:v>
                </c:pt>
                <c:pt idx="12156">
                  <c:v>45042.208333333336</c:v>
                </c:pt>
                <c:pt idx="12157">
                  <c:v>45042.211805555555</c:v>
                </c:pt>
                <c:pt idx="12158">
                  <c:v>45042.215277777781</c:v>
                </c:pt>
                <c:pt idx="12159">
                  <c:v>45042.21875</c:v>
                </c:pt>
                <c:pt idx="12160">
                  <c:v>45042.222222222219</c:v>
                </c:pt>
                <c:pt idx="12161">
                  <c:v>45042.225694444445</c:v>
                </c:pt>
                <c:pt idx="12162">
                  <c:v>45042.229166666664</c:v>
                </c:pt>
                <c:pt idx="12163">
                  <c:v>45042.232638888891</c:v>
                </c:pt>
                <c:pt idx="12164">
                  <c:v>45042.236111111109</c:v>
                </c:pt>
                <c:pt idx="12165">
                  <c:v>45042.239583333336</c:v>
                </c:pt>
                <c:pt idx="12166">
                  <c:v>45042.243055555555</c:v>
                </c:pt>
                <c:pt idx="12167">
                  <c:v>45042.246527777781</c:v>
                </c:pt>
                <c:pt idx="12168">
                  <c:v>45042.25</c:v>
                </c:pt>
                <c:pt idx="12169">
                  <c:v>45042.253472222219</c:v>
                </c:pt>
                <c:pt idx="12170">
                  <c:v>45042.256944444445</c:v>
                </c:pt>
                <c:pt idx="12171">
                  <c:v>45042.260416666664</c:v>
                </c:pt>
                <c:pt idx="12172">
                  <c:v>45042.263888888891</c:v>
                </c:pt>
                <c:pt idx="12173">
                  <c:v>45042.267361111109</c:v>
                </c:pt>
                <c:pt idx="12174">
                  <c:v>45042.270833333336</c:v>
                </c:pt>
                <c:pt idx="12175">
                  <c:v>45042.274305555555</c:v>
                </c:pt>
                <c:pt idx="12176">
                  <c:v>45042.277777777781</c:v>
                </c:pt>
                <c:pt idx="12177">
                  <c:v>45042.28125</c:v>
                </c:pt>
                <c:pt idx="12178">
                  <c:v>45042.284722222219</c:v>
                </c:pt>
                <c:pt idx="12179">
                  <c:v>45042.288194444445</c:v>
                </c:pt>
                <c:pt idx="12180">
                  <c:v>45042.291666666664</c:v>
                </c:pt>
                <c:pt idx="12181">
                  <c:v>45042.295138888891</c:v>
                </c:pt>
                <c:pt idx="12182">
                  <c:v>45042.298611111109</c:v>
                </c:pt>
                <c:pt idx="12183">
                  <c:v>45042.302083333336</c:v>
                </c:pt>
                <c:pt idx="12184">
                  <c:v>45042.305555555555</c:v>
                </c:pt>
                <c:pt idx="12185">
                  <c:v>45042.309027777781</c:v>
                </c:pt>
                <c:pt idx="12186">
                  <c:v>45042.3125</c:v>
                </c:pt>
                <c:pt idx="12187">
                  <c:v>45042.315972222219</c:v>
                </c:pt>
                <c:pt idx="12188">
                  <c:v>45042.319444444445</c:v>
                </c:pt>
                <c:pt idx="12189">
                  <c:v>45042.322916666664</c:v>
                </c:pt>
                <c:pt idx="12190">
                  <c:v>45042.326388888891</c:v>
                </c:pt>
                <c:pt idx="12191">
                  <c:v>45042.329861111109</c:v>
                </c:pt>
                <c:pt idx="12192">
                  <c:v>45042.333333333336</c:v>
                </c:pt>
                <c:pt idx="12193">
                  <c:v>45042.336805555555</c:v>
                </c:pt>
                <c:pt idx="12194">
                  <c:v>45042.340277777781</c:v>
                </c:pt>
                <c:pt idx="12195">
                  <c:v>45042.34375</c:v>
                </c:pt>
                <c:pt idx="12196">
                  <c:v>45042.347222222219</c:v>
                </c:pt>
                <c:pt idx="12197">
                  <c:v>45042.350694444445</c:v>
                </c:pt>
                <c:pt idx="12198">
                  <c:v>45042.354166666664</c:v>
                </c:pt>
                <c:pt idx="12199">
                  <c:v>45042.357638888891</c:v>
                </c:pt>
                <c:pt idx="12200">
                  <c:v>45042.361111111109</c:v>
                </c:pt>
                <c:pt idx="12201">
                  <c:v>45042.364583333336</c:v>
                </c:pt>
                <c:pt idx="12202">
                  <c:v>45042.368055555555</c:v>
                </c:pt>
                <c:pt idx="12203">
                  <c:v>45042.371527777781</c:v>
                </c:pt>
                <c:pt idx="12204">
                  <c:v>45042.375</c:v>
                </c:pt>
                <c:pt idx="12205">
                  <c:v>45042.378472222219</c:v>
                </c:pt>
                <c:pt idx="12206">
                  <c:v>45042.381944444445</c:v>
                </c:pt>
                <c:pt idx="12207">
                  <c:v>45042.385416666664</c:v>
                </c:pt>
                <c:pt idx="12208">
                  <c:v>45042.388888888891</c:v>
                </c:pt>
                <c:pt idx="12209">
                  <c:v>45042.392361111109</c:v>
                </c:pt>
                <c:pt idx="12210">
                  <c:v>45042.395833333336</c:v>
                </c:pt>
                <c:pt idx="12211">
                  <c:v>45042.399305555555</c:v>
                </c:pt>
                <c:pt idx="12212">
                  <c:v>45042.402777777781</c:v>
                </c:pt>
                <c:pt idx="12213">
                  <c:v>45042.40625</c:v>
                </c:pt>
                <c:pt idx="12214">
                  <c:v>45042.409722222219</c:v>
                </c:pt>
                <c:pt idx="12215">
                  <c:v>45042.413194444445</c:v>
                </c:pt>
                <c:pt idx="12216">
                  <c:v>45042.416666666664</c:v>
                </c:pt>
                <c:pt idx="12217">
                  <c:v>45042.420138888891</c:v>
                </c:pt>
                <c:pt idx="12218">
                  <c:v>45042.423611111109</c:v>
                </c:pt>
                <c:pt idx="12219">
                  <c:v>45042.427083333336</c:v>
                </c:pt>
                <c:pt idx="12220">
                  <c:v>45042.430555555555</c:v>
                </c:pt>
                <c:pt idx="12221">
                  <c:v>45042.434027777781</c:v>
                </c:pt>
                <c:pt idx="12222">
                  <c:v>45042.4375</c:v>
                </c:pt>
                <c:pt idx="12223">
                  <c:v>45042.440972222219</c:v>
                </c:pt>
                <c:pt idx="12224">
                  <c:v>45042.444444444445</c:v>
                </c:pt>
                <c:pt idx="12225">
                  <c:v>45042.447916666664</c:v>
                </c:pt>
                <c:pt idx="12226">
                  <c:v>45042.451388888891</c:v>
                </c:pt>
                <c:pt idx="12227">
                  <c:v>45042.454861111109</c:v>
                </c:pt>
                <c:pt idx="12228">
                  <c:v>45042.458333333336</c:v>
                </c:pt>
                <c:pt idx="12229">
                  <c:v>45042.461805555555</c:v>
                </c:pt>
                <c:pt idx="12230">
                  <c:v>45042.465277777781</c:v>
                </c:pt>
                <c:pt idx="12231">
                  <c:v>45042.46875</c:v>
                </c:pt>
                <c:pt idx="12232">
                  <c:v>45042.472222222219</c:v>
                </c:pt>
                <c:pt idx="12233">
                  <c:v>45042.475694444445</c:v>
                </c:pt>
                <c:pt idx="12234">
                  <c:v>45042.479166666664</c:v>
                </c:pt>
                <c:pt idx="12235">
                  <c:v>45042.482638888891</c:v>
                </c:pt>
                <c:pt idx="12236">
                  <c:v>45042.486111111109</c:v>
                </c:pt>
                <c:pt idx="12237">
                  <c:v>45042.489583333336</c:v>
                </c:pt>
                <c:pt idx="12238">
                  <c:v>45042.493055555555</c:v>
                </c:pt>
                <c:pt idx="12239">
                  <c:v>45042.496527777781</c:v>
                </c:pt>
                <c:pt idx="12240">
                  <c:v>45042.5</c:v>
                </c:pt>
                <c:pt idx="12241">
                  <c:v>45042.503472222219</c:v>
                </c:pt>
                <c:pt idx="12242">
                  <c:v>45042.506944444445</c:v>
                </c:pt>
                <c:pt idx="12243">
                  <c:v>45042.510416666664</c:v>
                </c:pt>
                <c:pt idx="12244">
                  <c:v>45042.513888888891</c:v>
                </c:pt>
                <c:pt idx="12245">
                  <c:v>45042.517361111109</c:v>
                </c:pt>
                <c:pt idx="12246">
                  <c:v>45042.520833333336</c:v>
                </c:pt>
                <c:pt idx="12247">
                  <c:v>45042.524305555555</c:v>
                </c:pt>
                <c:pt idx="12248">
                  <c:v>45042.527777777781</c:v>
                </c:pt>
                <c:pt idx="12249">
                  <c:v>45042.53125</c:v>
                </c:pt>
                <c:pt idx="12250">
                  <c:v>45042.534722222219</c:v>
                </c:pt>
                <c:pt idx="12251">
                  <c:v>45042.538194444445</c:v>
                </c:pt>
                <c:pt idx="12252">
                  <c:v>45042.541666666664</c:v>
                </c:pt>
                <c:pt idx="12253">
                  <c:v>45042.545138888891</c:v>
                </c:pt>
                <c:pt idx="12254">
                  <c:v>45042.548611111109</c:v>
                </c:pt>
                <c:pt idx="12255">
                  <c:v>45042.552083333336</c:v>
                </c:pt>
                <c:pt idx="12256">
                  <c:v>45042.555555555555</c:v>
                </c:pt>
                <c:pt idx="12257">
                  <c:v>45042.559027777781</c:v>
                </c:pt>
                <c:pt idx="12258">
                  <c:v>45042.5625</c:v>
                </c:pt>
                <c:pt idx="12259">
                  <c:v>45042.565972222219</c:v>
                </c:pt>
                <c:pt idx="12260">
                  <c:v>45042.569444444445</c:v>
                </c:pt>
                <c:pt idx="12261">
                  <c:v>45042.572916666664</c:v>
                </c:pt>
                <c:pt idx="12262">
                  <c:v>45042.576388888891</c:v>
                </c:pt>
                <c:pt idx="12263">
                  <c:v>45042.579861111109</c:v>
                </c:pt>
                <c:pt idx="12264">
                  <c:v>45042.583333333336</c:v>
                </c:pt>
                <c:pt idx="12265">
                  <c:v>45042.586805555555</c:v>
                </c:pt>
                <c:pt idx="12266">
                  <c:v>45042.590277777781</c:v>
                </c:pt>
                <c:pt idx="12267">
                  <c:v>45042.59375</c:v>
                </c:pt>
                <c:pt idx="12268">
                  <c:v>45042.597222222219</c:v>
                </c:pt>
                <c:pt idx="12269">
                  <c:v>45042.600694444445</c:v>
                </c:pt>
                <c:pt idx="12270">
                  <c:v>45042.604166666664</c:v>
                </c:pt>
                <c:pt idx="12271">
                  <c:v>45042.607638888891</c:v>
                </c:pt>
                <c:pt idx="12272">
                  <c:v>45042.611111111109</c:v>
                </c:pt>
                <c:pt idx="12273">
                  <c:v>45042.614583333336</c:v>
                </c:pt>
                <c:pt idx="12274">
                  <c:v>45042.618055555555</c:v>
                </c:pt>
                <c:pt idx="12275">
                  <c:v>45042.621527777781</c:v>
                </c:pt>
                <c:pt idx="12276">
                  <c:v>45042.625</c:v>
                </c:pt>
                <c:pt idx="12277">
                  <c:v>45042.628472222219</c:v>
                </c:pt>
                <c:pt idx="12278">
                  <c:v>45042.631944444445</c:v>
                </c:pt>
                <c:pt idx="12279">
                  <c:v>45042.635416666664</c:v>
                </c:pt>
                <c:pt idx="12280">
                  <c:v>45042.638888888891</c:v>
                </c:pt>
                <c:pt idx="12281">
                  <c:v>45042.642361111109</c:v>
                </c:pt>
                <c:pt idx="12282">
                  <c:v>45042.645833333336</c:v>
                </c:pt>
                <c:pt idx="12283">
                  <c:v>45042.649305555555</c:v>
                </c:pt>
                <c:pt idx="12284">
                  <c:v>45042.652777777781</c:v>
                </c:pt>
                <c:pt idx="12285">
                  <c:v>45042.65625</c:v>
                </c:pt>
                <c:pt idx="12286">
                  <c:v>45042.659722222219</c:v>
                </c:pt>
                <c:pt idx="12287">
                  <c:v>45042.663194444445</c:v>
                </c:pt>
                <c:pt idx="12288">
                  <c:v>45042.666666666664</c:v>
                </c:pt>
                <c:pt idx="12289">
                  <c:v>45042.670138888891</c:v>
                </c:pt>
                <c:pt idx="12290">
                  <c:v>45042.673611111109</c:v>
                </c:pt>
                <c:pt idx="12291">
                  <c:v>45042.677083333336</c:v>
                </c:pt>
                <c:pt idx="12292">
                  <c:v>45042.680555555555</c:v>
                </c:pt>
                <c:pt idx="12293">
                  <c:v>45042.684027777781</c:v>
                </c:pt>
                <c:pt idx="12294">
                  <c:v>45042.6875</c:v>
                </c:pt>
                <c:pt idx="12295">
                  <c:v>45042.690972222219</c:v>
                </c:pt>
                <c:pt idx="12296">
                  <c:v>45042.694444444445</c:v>
                </c:pt>
                <c:pt idx="12297">
                  <c:v>45042.697916666664</c:v>
                </c:pt>
                <c:pt idx="12298">
                  <c:v>45042.701388888891</c:v>
                </c:pt>
                <c:pt idx="12299">
                  <c:v>45042.704861111109</c:v>
                </c:pt>
                <c:pt idx="12300">
                  <c:v>45042.708333333336</c:v>
                </c:pt>
                <c:pt idx="12301">
                  <c:v>45042.711805555555</c:v>
                </c:pt>
                <c:pt idx="12302">
                  <c:v>45042.715277777781</c:v>
                </c:pt>
                <c:pt idx="12303">
                  <c:v>45042.71875</c:v>
                </c:pt>
                <c:pt idx="12304">
                  <c:v>45042.722222222219</c:v>
                </c:pt>
                <c:pt idx="12305">
                  <c:v>45042.725694444445</c:v>
                </c:pt>
                <c:pt idx="12306">
                  <c:v>45042.729166666664</c:v>
                </c:pt>
                <c:pt idx="12307">
                  <c:v>45042.732638888891</c:v>
                </c:pt>
                <c:pt idx="12308">
                  <c:v>45042.736111111109</c:v>
                </c:pt>
                <c:pt idx="12309">
                  <c:v>45042.739583333336</c:v>
                </c:pt>
                <c:pt idx="12310">
                  <c:v>45042.743055555555</c:v>
                </c:pt>
                <c:pt idx="12311">
                  <c:v>45042.746527777781</c:v>
                </c:pt>
                <c:pt idx="12312">
                  <c:v>45042.75</c:v>
                </c:pt>
                <c:pt idx="12313">
                  <c:v>45042.753472222219</c:v>
                </c:pt>
                <c:pt idx="12314">
                  <c:v>45042.756944444445</c:v>
                </c:pt>
                <c:pt idx="12315">
                  <c:v>45042.760416666664</c:v>
                </c:pt>
                <c:pt idx="12316">
                  <c:v>45042.763888888891</c:v>
                </c:pt>
                <c:pt idx="12317">
                  <c:v>45042.767361111109</c:v>
                </c:pt>
                <c:pt idx="12318">
                  <c:v>45042.770833333336</c:v>
                </c:pt>
                <c:pt idx="12319">
                  <c:v>45042.774305555555</c:v>
                </c:pt>
                <c:pt idx="12320">
                  <c:v>45042.777777777781</c:v>
                </c:pt>
                <c:pt idx="12321">
                  <c:v>45042.78125</c:v>
                </c:pt>
                <c:pt idx="12322">
                  <c:v>45042.784722222219</c:v>
                </c:pt>
                <c:pt idx="12323">
                  <c:v>45042.788194444445</c:v>
                </c:pt>
                <c:pt idx="12324">
                  <c:v>45042.791666666664</c:v>
                </c:pt>
                <c:pt idx="12325">
                  <c:v>45042.795138888891</c:v>
                </c:pt>
                <c:pt idx="12326">
                  <c:v>45042.798611111109</c:v>
                </c:pt>
                <c:pt idx="12327">
                  <c:v>45042.802083333336</c:v>
                </c:pt>
                <c:pt idx="12328">
                  <c:v>45042.805555555555</c:v>
                </c:pt>
                <c:pt idx="12329">
                  <c:v>45042.809027777781</c:v>
                </c:pt>
                <c:pt idx="12330">
                  <c:v>45042.8125</c:v>
                </c:pt>
                <c:pt idx="12331">
                  <c:v>45042.815972222219</c:v>
                </c:pt>
                <c:pt idx="12332">
                  <c:v>45042.819444444445</c:v>
                </c:pt>
                <c:pt idx="12333">
                  <c:v>45042.822916666664</c:v>
                </c:pt>
                <c:pt idx="12334">
                  <c:v>45042.826388888891</c:v>
                </c:pt>
                <c:pt idx="12335">
                  <c:v>45042.829861111109</c:v>
                </c:pt>
                <c:pt idx="12336">
                  <c:v>45042.833333333336</c:v>
                </c:pt>
                <c:pt idx="12337">
                  <c:v>45042.836805555555</c:v>
                </c:pt>
                <c:pt idx="12338">
                  <c:v>45042.840277777781</c:v>
                </c:pt>
                <c:pt idx="12339">
                  <c:v>45042.84375</c:v>
                </c:pt>
                <c:pt idx="12340">
                  <c:v>45042.847222222219</c:v>
                </c:pt>
                <c:pt idx="12341">
                  <c:v>45042.850694444445</c:v>
                </c:pt>
                <c:pt idx="12342">
                  <c:v>45042.854166666664</c:v>
                </c:pt>
                <c:pt idx="12343">
                  <c:v>45042.857638888891</c:v>
                </c:pt>
                <c:pt idx="12344">
                  <c:v>45042.861111111109</c:v>
                </c:pt>
                <c:pt idx="12345">
                  <c:v>45042.864583333336</c:v>
                </c:pt>
                <c:pt idx="12346">
                  <c:v>45042.868055555555</c:v>
                </c:pt>
                <c:pt idx="12347">
                  <c:v>45042.871527777781</c:v>
                </c:pt>
                <c:pt idx="12348">
                  <c:v>45042.875</c:v>
                </c:pt>
                <c:pt idx="12349">
                  <c:v>45042.878472222219</c:v>
                </c:pt>
                <c:pt idx="12350">
                  <c:v>45042.881944444445</c:v>
                </c:pt>
                <c:pt idx="12351">
                  <c:v>45042.885416666664</c:v>
                </c:pt>
                <c:pt idx="12352">
                  <c:v>45042.888888888891</c:v>
                </c:pt>
                <c:pt idx="12353">
                  <c:v>45042.892361111109</c:v>
                </c:pt>
                <c:pt idx="12354">
                  <c:v>45042.895833333336</c:v>
                </c:pt>
                <c:pt idx="12355">
                  <c:v>45042.899305555555</c:v>
                </c:pt>
                <c:pt idx="12356">
                  <c:v>45042.902777777781</c:v>
                </c:pt>
                <c:pt idx="12357">
                  <c:v>45042.90625</c:v>
                </c:pt>
                <c:pt idx="12358">
                  <c:v>45042.909722222219</c:v>
                </c:pt>
                <c:pt idx="12359">
                  <c:v>45042.913194444445</c:v>
                </c:pt>
                <c:pt idx="12360">
                  <c:v>45042.916666666664</c:v>
                </c:pt>
                <c:pt idx="12361">
                  <c:v>45042.920138888891</c:v>
                </c:pt>
                <c:pt idx="12362">
                  <c:v>45042.923611111109</c:v>
                </c:pt>
                <c:pt idx="12363">
                  <c:v>45042.927083333336</c:v>
                </c:pt>
                <c:pt idx="12364">
                  <c:v>45042.930555555555</c:v>
                </c:pt>
                <c:pt idx="12365">
                  <c:v>45042.934027777781</c:v>
                </c:pt>
                <c:pt idx="12366">
                  <c:v>45042.9375</c:v>
                </c:pt>
                <c:pt idx="12367">
                  <c:v>45042.940972222219</c:v>
                </c:pt>
                <c:pt idx="12368">
                  <c:v>45042.944444444445</c:v>
                </c:pt>
                <c:pt idx="12369">
                  <c:v>45042.947916666664</c:v>
                </c:pt>
                <c:pt idx="12370">
                  <c:v>45042.951388888891</c:v>
                </c:pt>
                <c:pt idx="12371">
                  <c:v>45042.954861111109</c:v>
                </c:pt>
                <c:pt idx="12372">
                  <c:v>45042.958333333336</c:v>
                </c:pt>
                <c:pt idx="12373">
                  <c:v>45042.961805555555</c:v>
                </c:pt>
                <c:pt idx="12374">
                  <c:v>45042.965277777781</c:v>
                </c:pt>
                <c:pt idx="12375">
                  <c:v>45042.96875</c:v>
                </c:pt>
                <c:pt idx="12376">
                  <c:v>45042.972222222219</c:v>
                </c:pt>
                <c:pt idx="12377">
                  <c:v>45042.975694444445</c:v>
                </c:pt>
                <c:pt idx="12378">
                  <c:v>45042.979166666664</c:v>
                </c:pt>
                <c:pt idx="12379">
                  <c:v>45042.982638888891</c:v>
                </c:pt>
                <c:pt idx="12380">
                  <c:v>45042.986111111109</c:v>
                </c:pt>
                <c:pt idx="12381">
                  <c:v>45042.989583333336</c:v>
                </c:pt>
                <c:pt idx="12382">
                  <c:v>45042.993055555555</c:v>
                </c:pt>
                <c:pt idx="12383">
                  <c:v>45042.996527777781</c:v>
                </c:pt>
                <c:pt idx="12384">
                  <c:v>45043</c:v>
                </c:pt>
                <c:pt idx="12385">
                  <c:v>45043.003472222219</c:v>
                </c:pt>
                <c:pt idx="12386">
                  <c:v>45043.006944444445</c:v>
                </c:pt>
                <c:pt idx="12387">
                  <c:v>45043.010416666664</c:v>
                </c:pt>
                <c:pt idx="12388">
                  <c:v>45043.013888888891</c:v>
                </c:pt>
                <c:pt idx="12389">
                  <c:v>45043.017361111109</c:v>
                </c:pt>
                <c:pt idx="12390">
                  <c:v>45043.020833333336</c:v>
                </c:pt>
                <c:pt idx="12391">
                  <c:v>45043.024305555555</c:v>
                </c:pt>
                <c:pt idx="12392">
                  <c:v>45043.027777777781</c:v>
                </c:pt>
                <c:pt idx="12393">
                  <c:v>45043.03125</c:v>
                </c:pt>
                <c:pt idx="12394">
                  <c:v>45043.034722222219</c:v>
                </c:pt>
                <c:pt idx="12395">
                  <c:v>45043.038194444445</c:v>
                </c:pt>
                <c:pt idx="12396">
                  <c:v>45043.041666666664</c:v>
                </c:pt>
                <c:pt idx="12397">
                  <c:v>45043.045138888891</c:v>
                </c:pt>
                <c:pt idx="12398">
                  <c:v>45043.048611111109</c:v>
                </c:pt>
                <c:pt idx="12399">
                  <c:v>45043.052083333336</c:v>
                </c:pt>
                <c:pt idx="12400">
                  <c:v>45043.055555555555</c:v>
                </c:pt>
                <c:pt idx="12401">
                  <c:v>45043.059027777781</c:v>
                </c:pt>
                <c:pt idx="12402">
                  <c:v>45043.0625</c:v>
                </c:pt>
                <c:pt idx="12403">
                  <c:v>45043.065972222219</c:v>
                </c:pt>
                <c:pt idx="12404">
                  <c:v>45043.069444444445</c:v>
                </c:pt>
                <c:pt idx="12405">
                  <c:v>45043.072916666664</c:v>
                </c:pt>
                <c:pt idx="12406">
                  <c:v>45043.076388888891</c:v>
                </c:pt>
                <c:pt idx="12407">
                  <c:v>45043.079861111109</c:v>
                </c:pt>
                <c:pt idx="12408">
                  <c:v>45043.083333333336</c:v>
                </c:pt>
                <c:pt idx="12409">
                  <c:v>45043.086805555555</c:v>
                </c:pt>
                <c:pt idx="12410">
                  <c:v>45043.090277777781</c:v>
                </c:pt>
                <c:pt idx="12411">
                  <c:v>45043.09375</c:v>
                </c:pt>
                <c:pt idx="12412">
                  <c:v>45043.097222222219</c:v>
                </c:pt>
                <c:pt idx="12413">
                  <c:v>45043.100694444445</c:v>
                </c:pt>
                <c:pt idx="12414">
                  <c:v>45043.104166666664</c:v>
                </c:pt>
                <c:pt idx="12415">
                  <c:v>45043.107638888891</c:v>
                </c:pt>
                <c:pt idx="12416">
                  <c:v>45043.111111111109</c:v>
                </c:pt>
                <c:pt idx="12417">
                  <c:v>45043.114583333336</c:v>
                </c:pt>
                <c:pt idx="12418">
                  <c:v>45043.118055555555</c:v>
                </c:pt>
                <c:pt idx="12419">
                  <c:v>45043.121527777781</c:v>
                </c:pt>
                <c:pt idx="12420">
                  <c:v>45043.125</c:v>
                </c:pt>
                <c:pt idx="12421">
                  <c:v>45043.128472222219</c:v>
                </c:pt>
                <c:pt idx="12422">
                  <c:v>45043.131944444445</c:v>
                </c:pt>
                <c:pt idx="12423">
                  <c:v>45043.135416666664</c:v>
                </c:pt>
                <c:pt idx="12424">
                  <c:v>45043.138888888891</c:v>
                </c:pt>
                <c:pt idx="12425">
                  <c:v>45043.142361111109</c:v>
                </c:pt>
                <c:pt idx="12426">
                  <c:v>45043.145833333336</c:v>
                </c:pt>
                <c:pt idx="12427">
                  <c:v>45043.149305555555</c:v>
                </c:pt>
                <c:pt idx="12428">
                  <c:v>45043.152777777781</c:v>
                </c:pt>
                <c:pt idx="12429">
                  <c:v>45043.15625</c:v>
                </c:pt>
                <c:pt idx="12430">
                  <c:v>45043.159722222219</c:v>
                </c:pt>
                <c:pt idx="12431">
                  <c:v>45043.163194444445</c:v>
                </c:pt>
                <c:pt idx="12432">
                  <c:v>45043.166666666664</c:v>
                </c:pt>
                <c:pt idx="12433">
                  <c:v>45043.170138888891</c:v>
                </c:pt>
                <c:pt idx="12434">
                  <c:v>45043.173611111109</c:v>
                </c:pt>
                <c:pt idx="12435">
                  <c:v>45043.177083333336</c:v>
                </c:pt>
                <c:pt idx="12436">
                  <c:v>45043.180555555555</c:v>
                </c:pt>
                <c:pt idx="12437">
                  <c:v>45043.184027777781</c:v>
                </c:pt>
                <c:pt idx="12438">
                  <c:v>45043.1875</c:v>
                </c:pt>
                <c:pt idx="12439">
                  <c:v>45043.190972222219</c:v>
                </c:pt>
                <c:pt idx="12440">
                  <c:v>45043.194444444445</c:v>
                </c:pt>
                <c:pt idx="12441">
                  <c:v>45043.197916666664</c:v>
                </c:pt>
                <c:pt idx="12442">
                  <c:v>45043.201388888891</c:v>
                </c:pt>
                <c:pt idx="12443">
                  <c:v>45043.204861111109</c:v>
                </c:pt>
                <c:pt idx="12444">
                  <c:v>45043.208333333336</c:v>
                </c:pt>
                <c:pt idx="12445">
                  <c:v>45043.211805555555</c:v>
                </c:pt>
                <c:pt idx="12446">
                  <c:v>45043.215277777781</c:v>
                </c:pt>
                <c:pt idx="12447">
                  <c:v>45043.21875</c:v>
                </c:pt>
                <c:pt idx="12448">
                  <c:v>45043.222222222219</c:v>
                </c:pt>
                <c:pt idx="12449">
                  <c:v>45043.225694444445</c:v>
                </c:pt>
                <c:pt idx="12450">
                  <c:v>45043.229166666664</c:v>
                </c:pt>
                <c:pt idx="12451">
                  <c:v>45043.232638888891</c:v>
                </c:pt>
                <c:pt idx="12452">
                  <c:v>45043.236111111109</c:v>
                </c:pt>
                <c:pt idx="12453">
                  <c:v>45043.239583333336</c:v>
                </c:pt>
                <c:pt idx="12454">
                  <c:v>45043.243055555555</c:v>
                </c:pt>
                <c:pt idx="12455">
                  <c:v>45043.246527777781</c:v>
                </c:pt>
                <c:pt idx="12456">
                  <c:v>45043.25</c:v>
                </c:pt>
                <c:pt idx="12457">
                  <c:v>45043.253472222219</c:v>
                </c:pt>
                <c:pt idx="12458">
                  <c:v>45043.256944444445</c:v>
                </c:pt>
                <c:pt idx="12459">
                  <c:v>45043.260416666664</c:v>
                </c:pt>
                <c:pt idx="12460">
                  <c:v>45043.263888888891</c:v>
                </c:pt>
                <c:pt idx="12461">
                  <c:v>45043.267361111109</c:v>
                </c:pt>
                <c:pt idx="12462">
                  <c:v>45043.270833333336</c:v>
                </c:pt>
                <c:pt idx="12463">
                  <c:v>45043.274305555555</c:v>
                </c:pt>
                <c:pt idx="12464">
                  <c:v>45043.277777777781</c:v>
                </c:pt>
                <c:pt idx="12465">
                  <c:v>45043.28125</c:v>
                </c:pt>
                <c:pt idx="12466">
                  <c:v>45043.284722222219</c:v>
                </c:pt>
                <c:pt idx="12467">
                  <c:v>45043.288194444445</c:v>
                </c:pt>
                <c:pt idx="12468">
                  <c:v>45043.291666666664</c:v>
                </c:pt>
                <c:pt idx="12469">
                  <c:v>45043.295138888891</c:v>
                </c:pt>
                <c:pt idx="12470">
                  <c:v>45043.298611111109</c:v>
                </c:pt>
                <c:pt idx="12471">
                  <c:v>45043.302083333336</c:v>
                </c:pt>
                <c:pt idx="12472">
                  <c:v>45043.305555555555</c:v>
                </c:pt>
                <c:pt idx="12473">
                  <c:v>45043.309027777781</c:v>
                </c:pt>
                <c:pt idx="12474">
                  <c:v>45043.3125</c:v>
                </c:pt>
                <c:pt idx="12475">
                  <c:v>45043.315972222219</c:v>
                </c:pt>
                <c:pt idx="12476">
                  <c:v>45043.319444444445</c:v>
                </c:pt>
                <c:pt idx="12477">
                  <c:v>45043.322916666664</c:v>
                </c:pt>
                <c:pt idx="12478">
                  <c:v>45043.326388888891</c:v>
                </c:pt>
                <c:pt idx="12479">
                  <c:v>45043.329861111109</c:v>
                </c:pt>
                <c:pt idx="12480">
                  <c:v>45043.333333333336</c:v>
                </c:pt>
                <c:pt idx="12481">
                  <c:v>45043.336805555555</c:v>
                </c:pt>
                <c:pt idx="12482">
                  <c:v>45043.340277777781</c:v>
                </c:pt>
                <c:pt idx="12483">
                  <c:v>45043.34375</c:v>
                </c:pt>
                <c:pt idx="12484">
                  <c:v>45043.347222222219</c:v>
                </c:pt>
                <c:pt idx="12485">
                  <c:v>45043.350694444445</c:v>
                </c:pt>
                <c:pt idx="12486">
                  <c:v>45043.354166666664</c:v>
                </c:pt>
                <c:pt idx="12487">
                  <c:v>45043.357638888891</c:v>
                </c:pt>
                <c:pt idx="12488">
                  <c:v>45043.361111111109</c:v>
                </c:pt>
                <c:pt idx="12489">
                  <c:v>45043.364583333336</c:v>
                </c:pt>
                <c:pt idx="12490">
                  <c:v>45043.368055555555</c:v>
                </c:pt>
                <c:pt idx="12491">
                  <c:v>45043.371527777781</c:v>
                </c:pt>
                <c:pt idx="12492">
                  <c:v>45043.375</c:v>
                </c:pt>
                <c:pt idx="12493">
                  <c:v>45043.378472222219</c:v>
                </c:pt>
                <c:pt idx="12494">
                  <c:v>45043.381944444445</c:v>
                </c:pt>
                <c:pt idx="12495">
                  <c:v>45043.385416666664</c:v>
                </c:pt>
                <c:pt idx="12496">
                  <c:v>45043.388888888891</c:v>
                </c:pt>
                <c:pt idx="12497">
                  <c:v>45043.392361111109</c:v>
                </c:pt>
                <c:pt idx="12498">
                  <c:v>45043.395833333336</c:v>
                </c:pt>
                <c:pt idx="12499">
                  <c:v>45043.399305555555</c:v>
                </c:pt>
                <c:pt idx="12500">
                  <c:v>45043.402777777781</c:v>
                </c:pt>
                <c:pt idx="12501">
                  <c:v>45043.40625</c:v>
                </c:pt>
                <c:pt idx="12502">
                  <c:v>45043.409722222219</c:v>
                </c:pt>
                <c:pt idx="12503">
                  <c:v>45043.413194444445</c:v>
                </c:pt>
                <c:pt idx="12504">
                  <c:v>45043.416666666664</c:v>
                </c:pt>
                <c:pt idx="12505">
                  <c:v>45043.420138888891</c:v>
                </c:pt>
                <c:pt idx="12506">
                  <c:v>45043.423611111109</c:v>
                </c:pt>
                <c:pt idx="12507">
                  <c:v>45043.427083333336</c:v>
                </c:pt>
                <c:pt idx="12508">
                  <c:v>45043.430555555555</c:v>
                </c:pt>
                <c:pt idx="12509">
                  <c:v>45043.434027777781</c:v>
                </c:pt>
                <c:pt idx="12510">
                  <c:v>45043.4375</c:v>
                </c:pt>
                <c:pt idx="12511">
                  <c:v>45043.440972222219</c:v>
                </c:pt>
                <c:pt idx="12512">
                  <c:v>45043.444444444445</c:v>
                </c:pt>
                <c:pt idx="12513">
                  <c:v>45043.447916666664</c:v>
                </c:pt>
                <c:pt idx="12514">
                  <c:v>45043.451388888891</c:v>
                </c:pt>
                <c:pt idx="12515">
                  <c:v>45043.454861111109</c:v>
                </c:pt>
                <c:pt idx="12516">
                  <c:v>45043.458333333336</c:v>
                </c:pt>
                <c:pt idx="12517">
                  <c:v>45043.461805555555</c:v>
                </c:pt>
                <c:pt idx="12518">
                  <c:v>45043.465277777781</c:v>
                </c:pt>
                <c:pt idx="12519">
                  <c:v>45043.46875</c:v>
                </c:pt>
                <c:pt idx="12520">
                  <c:v>45043.472222222219</c:v>
                </c:pt>
                <c:pt idx="12521">
                  <c:v>45043.475694444445</c:v>
                </c:pt>
                <c:pt idx="12522">
                  <c:v>45043.479166666664</c:v>
                </c:pt>
                <c:pt idx="12523">
                  <c:v>45043.482638888891</c:v>
                </c:pt>
                <c:pt idx="12524">
                  <c:v>45043.486111111109</c:v>
                </c:pt>
                <c:pt idx="12525">
                  <c:v>45043.489583333336</c:v>
                </c:pt>
                <c:pt idx="12526">
                  <c:v>45043.493055555555</c:v>
                </c:pt>
                <c:pt idx="12527">
                  <c:v>45043.496527777781</c:v>
                </c:pt>
                <c:pt idx="12528">
                  <c:v>45043.5</c:v>
                </c:pt>
                <c:pt idx="12529">
                  <c:v>45043.503472222219</c:v>
                </c:pt>
                <c:pt idx="12530">
                  <c:v>45043.506944444445</c:v>
                </c:pt>
                <c:pt idx="12531">
                  <c:v>45043.510416666664</c:v>
                </c:pt>
                <c:pt idx="12532">
                  <c:v>45043.513888888891</c:v>
                </c:pt>
                <c:pt idx="12533">
                  <c:v>45043.517361111109</c:v>
                </c:pt>
                <c:pt idx="12534">
                  <c:v>45043.520833333336</c:v>
                </c:pt>
                <c:pt idx="12535">
                  <c:v>45043.524305555555</c:v>
                </c:pt>
                <c:pt idx="12536">
                  <c:v>45043.527777777781</c:v>
                </c:pt>
                <c:pt idx="12537">
                  <c:v>45043.53125</c:v>
                </c:pt>
                <c:pt idx="12538">
                  <c:v>45043.534722222219</c:v>
                </c:pt>
                <c:pt idx="12539">
                  <c:v>45043.538194444445</c:v>
                </c:pt>
                <c:pt idx="12540">
                  <c:v>45043.541666666664</c:v>
                </c:pt>
                <c:pt idx="12541">
                  <c:v>45043.545138888891</c:v>
                </c:pt>
                <c:pt idx="12542">
                  <c:v>45043.548611111109</c:v>
                </c:pt>
                <c:pt idx="12543">
                  <c:v>45043.552083333336</c:v>
                </c:pt>
                <c:pt idx="12544">
                  <c:v>45043.555555555555</c:v>
                </c:pt>
                <c:pt idx="12545">
                  <c:v>45043.559027777781</c:v>
                </c:pt>
                <c:pt idx="12546">
                  <c:v>45043.5625</c:v>
                </c:pt>
                <c:pt idx="12547">
                  <c:v>45043.565972222219</c:v>
                </c:pt>
                <c:pt idx="12548">
                  <c:v>45043.569444444445</c:v>
                </c:pt>
                <c:pt idx="12549">
                  <c:v>45043.572916666664</c:v>
                </c:pt>
                <c:pt idx="12550">
                  <c:v>45043.576388888891</c:v>
                </c:pt>
                <c:pt idx="12551">
                  <c:v>45043.579861111109</c:v>
                </c:pt>
                <c:pt idx="12552">
                  <c:v>45043.583333333336</c:v>
                </c:pt>
                <c:pt idx="12553">
                  <c:v>45043.586805555555</c:v>
                </c:pt>
                <c:pt idx="12554">
                  <c:v>45043.590277777781</c:v>
                </c:pt>
                <c:pt idx="12555">
                  <c:v>45043.59375</c:v>
                </c:pt>
                <c:pt idx="12556">
                  <c:v>45043.597222222219</c:v>
                </c:pt>
                <c:pt idx="12557">
                  <c:v>45043.600694444445</c:v>
                </c:pt>
                <c:pt idx="12558">
                  <c:v>45043.604166666664</c:v>
                </c:pt>
                <c:pt idx="12559">
                  <c:v>45043.607638888891</c:v>
                </c:pt>
                <c:pt idx="12560">
                  <c:v>45043.611111111109</c:v>
                </c:pt>
                <c:pt idx="12561">
                  <c:v>45043.614583333336</c:v>
                </c:pt>
                <c:pt idx="12562">
                  <c:v>45043.618055555555</c:v>
                </c:pt>
                <c:pt idx="12563">
                  <c:v>45043.621527777781</c:v>
                </c:pt>
                <c:pt idx="12564">
                  <c:v>45043.625</c:v>
                </c:pt>
                <c:pt idx="12565">
                  <c:v>45043.628472222219</c:v>
                </c:pt>
                <c:pt idx="12566">
                  <c:v>45043.631944444445</c:v>
                </c:pt>
                <c:pt idx="12567">
                  <c:v>45043.635416666664</c:v>
                </c:pt>
                <c:pt idx="12568">
                  <c:v>45043.638888888891</c:v>
                </c:pt>
                <c:pt idx="12569">
                  <c:v>45043.642361111109</c:v>
                </c:pt>
                <c:pt idx="12570">
                  <c:v>45043.645833333336</c:v>
                </c:pt>
                <c:pt idx="12571">
                  <c:v>45043.649305555555</c:v>
                </c:pt>
                <c:pt idx="12572">
                  <c:v>45043.652777777781</c:v>
                </c:pt>
                <c:pt idx="12573">
                  <c:v>45043.65625</c:v>
                </c:pt>
                <c:pt idx="12574">
                  <c:v>45043.659722222219</c:v>
                </c:pt>
                <c:pt idx="12575">
                  <c:v>45043.663194444445</c:v>
                </c:pt>
                <c:pt idx="12576">
                  <c:v>45043.666666666664</c:v>
                </c:pt>
                <c:pt idx="12577">
                  <c:v>45043.670138888891</c:v>
                </c:pt>
                <c:pt idx="12578">
                  <c:v>45043.673611111109</c:v>
                </c:pt>
                <c:pt idx="12579">
                  <c:v>45043.677083333336</c:v>
                </c:pt>
                <c:pt idx="12580">
                  <c:v>45043.680555555555</c:v>
                </c:pt>
                <c:pt idx="12581">
                  <c:v>45043.684027777781</c:v>
                </c:pt>
                <c:pt idx="12582">
                  <c:v>45043.6875</c:v>
                </c:pt>
                <c:pt idx="12583">
                  <c:v>45043.690972222219</c:v>
                </c:pt>
                <c:pt idx="12584">
                  <c:v>45043.694444444445</c:v>
                </c:pt>
                <c:pt idx="12585">
                  <c:v>45043.697916666664</c:v>
                </c:pt>
                <c:pt idx="12586">
                  <c:v>45043.701388888891</c:v>
                </c:pt>
                <c:pt idx="12587">
                  <c:v>45043.704861111109</c:v>
                </c:pt>
                <c:pt idx="12588">
                  <c:v>45043.708333333336</c:v>
                </c:pt>
                <c:pt idx="12589">
                  <c:v>45043.711805555555</c:v>
                </c:pt>
                <c:pt idx="12590">
                  <c:v>45043.715277777781</c:v>
                </c:pt>
                <c:pt idx="12591">
                  <c:v>45043.71875</c:v>
                </c:pt>
                <c:pt idx="12592">
                  <c:v>45043.722222222219</c:v>
                </c:pt>
                <c:pt idx="12593">
                  <c:v>45043.725694444445</c:v>
                </c:pt>
                <c:pt idx="12594">
                  <c:v>45043.729166666664</c:v>
                </c:pt>
                <c:pt idx="12595">
                  <c:v>45043.732638888891</c:v>
                </c:pt>
                <c:pt idx="12596">
                  <c:v>45043.736111111109</c:v>
                </c:pt>
                <c:pt idx="12597">
                  <c:v>45043.739583333336</c:v>
                </c:pt>
                <c:pt idx="12598">
                  <c:v>45043.743055555555</c:v>
                </c:pt>
                <c:pt idx="12599">
                  <c:v>45043.746527777781</c:v>
                </c:pt>
                <c:pt idx="12600">
                  <c:v>45043.75</c:v>
                </c:pt>
                <c:pt idx="12601">
                  <c:v>45043.753472222219</c:v>
                </c:pt>
                <c:pt idx="12602">
                  <c:v>45043.756944444445</c:v>
                </c:pt>
                <c:pt idx="12603">
                  <c:v>45043.760416666664</c:v>
                </c:pt>
                <c:pt idx="12604">
                  <c:v>45043.763888888891</c:v>
                </c:pt>
                <c:pt idx="12605">
                  <c:v>45043.767361111109</c:v>
                </c:pt>
                <c:pt idx="12606">
                  <c:v>45043.770833333336</c:v>
                </c:pt>
                <c:pt idx="12607">
                  <c:v>45043.774305555555</c:v>
                </c:pt>
                <c:pt idx="12608">
                  <c:v>45043.777777777781</c:v>
                </c:pt>
                <c:pt idx="12609">
                  <c:v>45043.78125</c:v>
                </c:pt>
                <c:pt idx="12610">
                  <c:v>45043.784722222219</c:v>
                </c:pt>
                <c:pt idx="12611">
                  <c:v>45043.788194444445</c:v>
                </c:pt>
                <c:pt idx="12612">
                  <c:v>45043.791666666664</c:v>
                </c:pt>
                <c:pt idx="12613">
                  <c:v>45043.795138888891</c:v>
                </c:pt>
                <c:pt idx="12614">
                  <c:v>45043.798611111109</c:v>
                </c:pt>
                <c:pt idx="12615">
                  <c:v>45043.802083333336</c:v>
                </c:pt>
                <c:pt idx="12616">
                  <c:v>45043.805555555555</c:v>
                </c:pt>
                <c:pt idx="12617">
                  <c:v>45043.809027777781</c:v>
                </c:pt>
                <c:pt idx="12618">
                  <c:v>45043.8125</c:v>
                </c:pt>
                <c:pt idx="12619">
                  <c:v>45043.815972222219</c:v>
                </c:pt>
                <c:pt idx="12620">
                  <c:v>45043.819444444445</c:v>
                </c:pt>
                <c:pt idx="12621">
                  <c:v>45043.822916666664</c:v>
                </c:pt>
                <c:pt idx="12622">
                  <c:v>45043.826388888891</c:v>
                </c:pt>
                <c:pt idx="12623">
                  <c:v>45043.829861111109</c:v>
                </c:pt>
                <c:pt idx="12624">
                  <c:v>45043.833333333336</c:v>
                </c:pt>
                <c:pt idx="12625">
                  <c:v>45043.836805555555</c:v>
                </c:pt>
                <c:pt idx="12626">
                  <c:v>45043.840277777781</c:v>
                </c:pt>
                <c:pt idx="12627">
                  <c:v>45043.84375</c:v>
                </c:pt>
                <c:pt idx="12628">
                  <c:v>45043.847222222219</c:v>
                </c:pt>
                <c:pt idx="12629">
                  <c:v>45043.850694444445</c:v>
                </c:pt>
                <c:pt idx="12630">
                  <c:v>45043.854166666664</c:v>
                </c:pt>
                <c:pt idx="12631">
                  <c:v>45043.857638888891</c:v>
                </c:pt>
                <c:pt idx="12632">
                  <c:v>45043.861111111109</c:v>
                </c:pt>
                <c:pt idx="12633">
                  <c:v>45043.864583333336</c:v>
                </c:pt>
                <c:pt idx="12634">
                  <c:v>45043.868055555555</c:v>
                </c:pt>
                <c:pt idx="12635">
                  <c:v>45043.871527777781</c:v>
                </c:pt>
                <c:pt idx="12636">
                  <c:v>45043.875</c:v>
                </c:pt>
                <c:pt idx="12637">
                  <c:v>45043.878472222219</c:v>
                </c:pt>
                <c:pt idx="12638">
                  <c:v>45043.881944444445</c:v>
                </c:pt>
                <c:pt idx="12639">
                  <c:v>45043.885416666664</c:v>
                </c:pt>
                <c:pt idx="12640">
                  <c:v>45043.888888888891</c:v>
                </c:pt>
                <c:pt idx="12641">
                  <c:v>45043.892361111109</c:v>
                </c:pt>
                <c:pt idx="12642">
                  <c:v>45043.895833333336</c:v>
                </c:pt>
                <c:pt idx="12643">
                  <c:v>45043.899305555555</c:v>
                </c:pt>
                <c:pt idx="12644">
                  <c:v>45043.902777777781</c:v>
                </c:pt>
                <c:pt idx="12645">
                  <c:v>45043.90625</c:v>
                </c:pt>
                <c:pt idx="12646">
                  <c:v>45043.909722222219</c:v>
                </c:pt>
                <c:pt idx="12647">
                  <c:v>45043.913194444445</c:v>
                </c:pt>
                <c:pt idx="12648">
                  <c:v>45043.916666666664</c:v>
                </c:pt>
                <c:pt idx="12649">
                  <c:v>45043.920138888891</c:v>
                </c:pt>
                <c:pt idx="12650">
                  <c:v>45043.923611111109</c:v>
                </c:pt>
                <c:pt idx="12651">
                  <c:v>45043.927083333336</c:v>
                </c:pt>
                <c:pt idx="12652">
                  <c:v>45043.930555555555</c:v>
                </c:pt>
                <c:pt idx="12653">
                  <c:v>45043.934027777781</c:v>
                </c:pt>
                <c:pt idx="12654">
                  <c:v>45043.9375</c:v>
                </c:pt>
                <c:pt idx="12655">
                  <c:v>45043.940972222219</c:v>
                </c:pt>
                <c:pt idx="12656">
                  <c:v>45043.944444444445</c:v>
                </c:pt>
                <c:pt idx="12657">
                  <c:v>45043.947916666664</c:v>
                </c:pt>
                <c:pt idx="12658">
                  <c:v>45043.951388888891</c:v>
                </c:pt>
                <c:pt idx="12659">
                  <c:v>45043.954861111109</c:v>
                </c:pt>
                <c:pt idx="12660">
                  <c:v>45043.958333333336</c:v>
                </c:pt>
                <c:pt idx="12661">
                  <c:v>45043.961805555555</c:v>
                </c:pt>
                <c:pt idx="12662">
                  <c:v>45043.965277777781</c:v>
                </c:pt>
                <c:pt idx="12663">
                  <c:v>45043.96875</c:v>
                </c:pt>
                <c:pt idx="12664">
                  <c:v>45043.972222222219</c:v>
                </c:pt>
                <c:pt idx="12665">
                  <c:v>45043.975694444445</c:v>
                </c:pt>
                <c:pt idx="12666">
                  <c:v>45043.979166666664</c:v>
                </c:pt>
                <c:pt idx="12667">
                  <c:v>45043.982638888891</c:v>
                </c:pt>
                <c:pt idx="12668">
                  <c:v>45043.986111111109</c:v>
                </c:pt>
                <c:pt idx="12669">
                  <c:v>45043.989583333336</c:v>
                </c:pt>
                <c:pt idx="12670">
                  <c:v>45043.993055555555</c:v>
                </c:pt>
                <c:pt idx="12671">
                  <c:v>45043.996527777781</c:v>
                </c:pt>
                <c:pt idx="12672">
                  <c:v>45044</c:v>
                </c:pt>
                <c:pt idx="12673">
                  <c:v>45044.003472222219</c:v>
                </c:pt>
                <c:pt idx="12674">
                  <c:v>45044.006944444445</c:v>
                </c:pt>
                <c:pt idx="12675">
                  <c:v>45044.010416666664</c:v>
                </c:pt>
                <c:pt idx="12676">
                  <c:v>45044.013888888891</c:v>
                </c:pt>
                <c:pt idx="12677">
                  <c:v>45044.017361111109</c:v>
                </c:pt>
                <c:pt idx="12678">
                  <c:v>45044.020833333336</c:v>
                </c:pt>
                <c:pt idx="12679">
                  <c:v>45044.024305555555</c:v>
                </c:pt>
                <c:pt idx="12680">
                  <c:v>45044.027777777781</c:v>
                </c:pt>
                <c:pt idx="12681">
                  <c:v>45044.03125</c:v>
                </c:pt>
                <c:pt idx="12682">
                  <c:v>45044.034722222219</c:v>
                </c:pt>
                <c:pt idx="12683">
                  <c:v>45044.038194444445</c:v>
                </c:pt>
                <c:pt idx="12684">
                  <c:v>45044.041666666664</c:v>
                </c:pt>
                <c:pt idx="12685">
                  <c:v>45044.045138888891</c:v>
                </c:pt>
                <c:pt idx="12686">
                  <c:v>45044.048611111109</c:v>
                </c:pt>
                <c:pt idx="12687">
                  <c:v>45044.052083333336</c:v>
                </c:pt>
                <c:pt idx="12688">
                  <c:v>45044.055555555555</c:v>
                </c:pt>
                <c:pt idx="12689">
                  <c:v>45044.059027777781</c:v>
                </c:pt>
                <c:pt idx="12690">
                  <c:v>45044.0625</c:v>
                </c:pt>
                <c:pt idx="12691">
                  <c:v>45044.065972222219</c:v>
                </c:pt>
                <c:pt idx="12692">
                  <c:v>45044.069444444445</c:v>
                </c:pt>
                <c:pt idx="12693">
                  <c:v>45044.072916666664</c:v>
                </c:pt>
                <c:pt idx="12694">
                  <c:v>45044.076388888891</c:v>
                </c:pt>
                <c:pt idx="12695">
                  <c:v>45044.079861111109</c:v>
                </c:pt>
                <c:pt idx="12696">
                  <c:v>45044.083333333336</c:v>
                </c:pt>
                <c:pt idx="12697">
                  <c:v>45044.086805555555</c:v>
                </c:pt>
                <c:pt idx="12698">
                  <c:v>45044.090277777781</c:v>
                </c:pt>
                <c:pt idx="12699">
                  <c:v>45044.09375</c:v>
                </c:pt>
                <c:pt idx="12700">
                  <c:v>45044.097222222219</c:v>
                </c:pt>
                <c:pt idx="12701">
                  <c:v>45044.100694444445</c:v>
                </c:pt>
                <c:pt idx="12702">
                  <c:v>45044.104166666664</c:v>
                </c:pt>
                <c:pt idx="12703">
                  <c:v>45044.107638888891</c:v>
                </c:pt>
                <c:pt idx="12704">
                  <c:v>45044.111111111109</c:v>
                </c:pt>
                <c:pt idx="12705">
                  <c:v>45044.114583333336</c:v>
                </c:pt>
                <c:pt idx="12706">
                  <c:v>45044.118055555555</c:v>
                </c:pt>
                <c:pt idx="12707">
                  <c:v>45044.121527777781</c:v>
                </c:pt>
                <c:pt idx="12708">
                  <c:v>45044.125</c:v>
                </c:pt>
                <c:pt idx="12709">
                  <c:v>45044.128472222219</c:v>
                </c:pt>
                <c:pt idx="12710">
                  <c:v>45044.131944444445</c:v>
                </c:pt>
                <c:pt idx="12711">
                  <c:v>45044.135416666664</c:v>
                </c:pt>
                <c:pt idx="12712">
                  <c:v>45044.138888888891</c:v>
                </c:pt>
                <c:pt idx="12713">
                  <c:v>45044.142361111109</c:v>
                </c:pt>
                <c:pt idx="12714">
                  <c:v>45044.145833333336</c:v>
                </c:pt>
                <c:pt idx="12715">
                  <c:v>45044.149305555555</c:v>
                </c:pt>
                <c:pt idx="12716">
                  <c:v>45044.152777777781</c:v>
                </c:pt>
                <c:pt idx="12717">
                  <c:v>45044.15625</c:v>
                </c:pt>
                <c:pt idx="12718">
                  <c:v>45044.159722222219</c:v>
                </c:pt>
                <c:pt idx="12719">
                  <c:v>45044.163194444445</c:v>
                </c:pt>
                <c:pt idx="12720">
                  <c:v>45044.166666666664</c:v>
                </c:pt>
                <c:pt idx="12721">
                  <c:v>45044.170138888891</c:v>
                </c:pt>
                <c:pt idx="12722">
                  <c:v>45044.173611111109</c:v>
                </c:pt>
                <c:pt idx="12723">
                  <c:v>45044.177083333336</c:v>
                </c:pt>
                <c:pt idx="12724">
                  <c:v>45044.180555555555</c:v>
                </c:pt>
                <c:pt idx="12725">
                  <c:v>45044.184027777781</c:v>
                </c:pt>
                <c:pt idx="12726">
                  <c:v>45044.1875</c:v>
                </c:pt>
                <c:pt idx="12727">
                  <c:v>45044.190972222219</c:v>
                </c:pt>
                <c:pt idx="12728">
                  <c:v>45044.194444444445</c:v>
                </c:pt>
                <c:pt idx="12729">
                  <c:v>45044.197916666664</c:v>
                </c:pt>
                <c:pt idx="12730">
                  <c:v>45044.201388888891</c:v>
                </c:pt>
                <c:pt idx="12731">
                  <c:v>45044.204861111109</c:v>
                </c:pt>
                <c:pt idx="12732">
                  <c:v>45044.208333333336</c:v>
                </c:pt>
                <c:pt idx="12733">
                  <c:v>45044.211805555555</c:v>
                </c:pt>
                <c:pt idx="12734">
                  <c:v>45044.215277777781</c:v>
                </c:pt>
                <c:pt idx="12735">
                  <c:v>45044.21875</c:v>
                </c:pt>
                <c:pt idx="12736">
                  <c:v>45044.222222222219</c:v>
                </c:pt>
                <c:pt idx="12737">
                  <c:v>45044.225694444445</c:v>
                </c:pt>
                <c:pt idx="12738">
                  <c:v>45044.229166666664</c:v>
                </c:pt>
                <c:pt idx="12739">
                  <c:v>45044.232638888891</c:v>
                </c:pt>
                <c:pt idx="12740">
                  <c:v>45044.236111111109</c:v>
                </c:pt>
                <c:pt idx="12741">
                  <c:v>45044.239583333336</c:v>
                </c:pt>
                <c:pt idx="12742">
                  <c:v>45044.243055555555</c:v>
                </c:pt>
                <c:pt idx="12743">
                  <c:v>45044.246527777781</c:v>
                </c:pt>
                <c:pt idx="12744">
                  <c:v>45044.25</c:v>
                </c:pt>
                <c:pt idx="12745">
                  <c:v>45044.253472222219</c:v>
                </c:pt>
                <c:pt idx="12746">
                  <c:v>45044.256944444445</c:v>
                </c:pt>
                <c:pt idx="12747">
                  <c:v>45044.260416666664</c:v>
                </c:pt>
                <c:pt idx="12748">
                  <c:v>45044.263888888891</c:v>
                </c:pt>
                <c:pt idx="12749">
                  <c:v>45044.267361111109</c:v>
                </c:pt>
                <c:pt idx="12750">
                  <c:v>45044.270833333336</c:v>
                </c:pt>
                <c:pt idx="12751">
                  <c:v>45044.274305555555</c:v>
                </c:pt>
                <c:pt idx="12752">
                  <c:v>45044.277777777781</c:v>
                </c:pt>
                <c:pt idx="12753">
                  <c:v>45044.28125</c:v>
                </c:pt>
                <c:pt idx="12754">
                  <c:v>45044.284722222219</c:v>
                </c:pt>
                <c:pt idx="12755">
                  <c:v>45044.288194444445</c:v>
                </c:pt>
                <c:pt idx="12756">
                  <c:v>45044.291666666664</c:v>
                </c:pt>
                <c:pt idx="12757">
                  <c:v>45044.295138888891</c:v>
                </c:pt>
                <c:pt idx="12758">
                  <c:v>45044.298611111109</c:v>
                </c:pt>
                <c:pt idx="12759">
                  <c:v>45044.302083333336</c:v>
                </c:pt>
                <c:pt idx="12760">
                  <c:v>45044.305555555555</c:v>
                </c:pt>
                <c:pt idx="12761">
                  <c:v>45044.309027777781</c:v>
                </c:pt>
                <c:pt idx="12762">
                  <c:v>45044.3125</c:v>
                </c:pt>
                <c:pt idx="12763">
                  <c:v>45044.315972222219</c:v>
                </c:pt>
                <c:pt idx="12764">
                  <c:v>45044.319444444445</c:v>
                </c:pt>
                <c:pt idx="12765">
                  <c:v>45044.322916666664</c:v>
                </c:pt>
                <c:pt idx="12766">
                  <c:v>45044.326388888891</c:v>
                </c:pt>
                <c:pt idx="12767">
                  <c:v>45044.329861111109</c:v>
                </c:pt>
                <c:pt idx="12768">
                  <c:v>45044.333333333336</c:v>
                </c:pt>
                <c:pt idx="12769">
                  <c:v>45044.336805555555</c:v>
                </c:pt>
                <c:pt idx="12770">
                  <c:v>45044.340277777781</c:v>
                </c:pt>
                <c:pt idx="12771">
                  <c:v>45044.34375</c:v>
                </c:pt>
                <c:pt idx="12772">
                  <c:v>45044.347222222219</c:v>
                </c:pt>
                <c:pt idx="12773">
                  <c:v>45044.350694444445</c:v>
                </c:pt>
                <c:pt idx="12774">
                  <c:v>45044.354166666664</c:v>
                </c:pt>
                <c:pt idx="12775">
                  <c:v>45044.357638888891</c:v>
                </c:pt>
                <c:pt idx="12776">
                  <c:v>45044.361111111109</c:v>
                </c:pt>
                <c:pt idx="12777">
                  <c:v>45044.364583333336</c:v>
                </c:pt>
                <c:pt idx="12778">
                  <c:v>45044.368055555555</c:v>
                </c:pt>
                <c:pt idx="12779">
                  <c:v>45044.371527777781</c:v>
                </c:pt>
                <c:pt idx="12780">
                  <c:v>45044.375</c:v>
                </c:pt>
                <c:pt idx="12781">
                  <c:v>45044.378472222219</c:v>
                </c:pt>
                <c:pt idx="12782">
                  <c:v>45044.381944444445</c:v>
                </c:pt>
                <c:pt idx="12783">
                  <c:v>45044.385416666664</c:v>
                </c:pt>
                <c:pt idx="12784">
                  <c:v>45044.388888888891</c:v>
                </c:pt>
                <c:pt idx="12785">
                  <c:v>45044.392361111109</c:v>
                </c:pt>
                <c:pt idx="12786">
                  <c:v>45044.395833333336</c:v>
                </c:pt>
                <c:pt idx="12787">
                  <c:v>45044.399305555555</c:v>
                </c:pt>
                <c:pt idx="12788">
                  <c:v>45044.402777777781</c:v>
                </c:pt>
                <c:pt idx="12789">
                  <c:v>45044.40625</c:v>
                </c:pt>
                <c:pt idx="12790">
                  <c:v>45044.409722222219</c:v>
                </c:pt>
                <c:pt idx="12791">
                  <c:v>45044.413194444445</c:v>
                </c:pt>
                <c:pt idx="12792">
                  <c:v>45044.416666666664</c:v>
                </c:pt>
                <c:pt idx="12793">
                  <c:v>45044.420138888891</c:v>
                </c:pt>
                <c:pt idx="12794">
                  <c:v>45044.423611111109</c:v>
                </c:pt>
                <c:pt idx="12795">
                  <c:v>45044.427083333336</c:v>
                </c:pt>
                <c:pt idx="12796">
                  <c:v>45044.430555555555</c:v>
                </c:pt>
                <c:pt idx="12797">
                  <c:v>45044.434027777781</c:v>
                </c:pt>
                <c:pt idx="12798">
                  <c:v>45044.4375</c:v>
                </c:pt>
                <c:pt idx="12799">
                  <c:v>45044.440972222219</c:v>
                </c:pt>
                <c:pt idx="12800">
                  <c:v>45044.444444444445</c:v>
                </c:pt>
                <c:pt idx="12801">
                  <c:v>45044.447916666664</c:v>
                </c:pt>
                <c:pt idx="12802">
                  <c:v>45044.451388888891</c:v>
                </c:pt>
                <c:pt idx="12803">
                  <c:v>45044.454861111109</c:v>
                </c:pt>
                <c:pt idx="12804">
                  <c:v>45044.458333333336</c:v>
                </c:pt>
                <c:pt idx="12805">
                  <c:v>45044.461805555555</c:v>
                </c:pt>
                <c:pt idx="12806">
                  <c:v>45044.465277777781</c:v>
                </c:pt>
                <c:pt idx="12807">
                  <c:v>45044.46875</c:v>
                </c:pt>
                <c:pt idx="12808">
                  <c:v>45044.472222222219</c:v>
                </c:pt>
                <c:pt idx="12809">
                  <c:v>45044.475694444445</c:v>
                </c:pt>
                <c:pt idx="12810">
                  <c:v>45044.479166666664</c:v>
                </c:pt>
                <c:pt idx="12811">
                  <c:v>45044.482638888891</c:v>
                </c:pt>
                <c:pt idx="12812">
                  <c:v>45044.486111111109</c:v>
                </c:pt>
                <c:pt idx="12813">
                  <c:v>45044.489583333336</c:v>
                </c:pt>
                <c:pt idx="12814">
                  <c:v>45044.493055555555</c:v>
                </c:pt>
                <c:pt idx="12815">
                  <c:v>45044.496527777781</c:v>
                </c:pt>
                <c:pt idx="12816">
                  <c:v>45044.5</c:v>
                </c:pt>
                <c:pt idx="12817">
                  <c:v>45044.503472222219</c:v>
                </c:pt>
                <c:pt idx="12818">
                  <c:v>45044.506944444445</c:v>
                </c:pt>
                <c:pt idx="12819">
                  <c:v>45044.510416666664</c:v>
                </c:pt>
                <c:pt idx="12820">
                  <c:v>45044.513888888891</c:v>
                </c:pt>
                <c:pt idx="12821">
                  <c:v>45044.517361111109</c:v>
                </c:pt>
                <c:pt idx="12822">
                  <c:v>45044.520833333336</c:v>
                </c:pt>
                <c:pt idx="12823">
                  <c:v>45044.524305555555</c:v>
                </c:pt>
                <c:pt idx="12824">
                  <c:v>45044.527777777781</c:v>
                </c:pt>
                <c:pt idx="12825">
                  <c:v>45044.53125</c:v>
                </c:pt>
                <c:pt idx="12826">
                  <c:v>45044.534722222219</c:v>
                </c:pt>
                <c:pt idx="12827">
                  <c:v>45044.538194444445</c:v>
                </c:pt>
                <c:pt idx="12828">
                  <c:v>45044.541666666664</c:v>
                </c:pt>
                <c:pt idx="12829">
                  <c:v>45044.545138888891</c:v>
                </c:pt>
                <c:pt idx="12830">
                  <c:v>45044.548611111109</c:v>
                </c:pt>
                <c:pt idx="12831">
                  <c:v>45044.552083333336</c:v>
                </c:pt>
                <c:pt idx="12832">
                  <c:v>45044.555555555555</c:v>
                </c:pt>
                <c:pt idx="12833">
                  <c:v>45044.559027777781</c:v>
                </c:pt>
                <c:pt idx="12834">
                  <c:v>45044.5625</c:v>
                </c:pt>
                <c:pt idx="12835">
                  <c:v>45044.565972222219</c:v>
                </c:pt>
                <c:pt idx="12836">
                  <c:v>45044.569444444445</c:v>
                </c:pt>
                <c:pt idx="12837">
                  <c:v>45044.572916666664</c:v>
                </c:pt>
                <c:pt idx="12838">
                  <c:v>45044.576388888891</c:v>
                </c:pt>
                <c:pt idx="12839">
                  <c:v>45044.579861111109</c:v>
                </c:pt>
                <c:pt idx="12840">
                  <c:v>45044.583333333336</c:v>
                </c:pt>
                <c:pt idx="12841">
                  <c:v>45044.586805555555</c:v>
                </c:pt>
                <c:pt idx="12842">
                  <c:v>45044.590277777781</c:v>
                </c:pt>
                <c:pt idx="12843">
                  <c:v>45044.59375</c:v>
                </c:pt>
                <c:pt idx="12844">
                  <c:v>45044.597222222219</c:v>
                </c:pt>
                <c:pt idx="12845">
                  <c:v>45044.600694444445</c:v>
                </c:pt>
                <c:pt idx="12846">
                  <c:v>45044.604166666664</c:v>
                </c:pt>
                <c:pt idx="12847">
                  <c:v>45044.607638888891</c:v>
                </c:pt>
                <c:pt idx="12848">
                  <c:v>45044.611111111109</c:v>
                </c:pt>
                <c:pt idx="12849">
                  <c:v>45044.614583333336</c:v>
                </c:pt>
                <c:pt idx="12850">
                  <c:v>45044.618055555555</c:v>
                </c:pt>
                <c:pt idx="12851">
                  <c:v>45044.621527777781</c:v>
                </c:pt>
                <c:pt idx="12852">
                  <c:v>45044.625</c:v>
                </c:pt>
                <c:pt idx="12853">
                  <c:v>45044.628472222219</c:v>
                </c:pt>
                <c:pt idx="12854">
                  <c:v>45044.631944444445</c:v>
                </c:pt>
                <c:pt idx="12855">
                  <c:v>45044.635416666664</c:v>
                </c:pt>
                <c:pt idx="12856">
                  <c:v>45044.638888888891</c:v>
                </c:pt>
                <c:pt idx="12857">
                  <c:v>45044.642361111109</c:v>
                </c:pt>
                <c:pt idx="12858">
                  <c:v>45044.645833333336</c:v>
                </c:pt>
                <c:pt idx="12859">
                  <c:v>45044.649305555555</c:v>
                </c:pt>
                <c:pt idx="12860">
                  <c:v>45044.652777777781</c:v>
                </c:pt>
                <c:pt idx="12861">
                  <c:v>45044.65625</c:v>
                </c:pt>
                <c:pt idx="12862">
                  <c:v>45044.659722222219</c:v>
                </c:pt>
                <c:pt idx="12863">
                  <c:v>45044.663194444445</c:v>
                </c:pt>
                <c:pt idx="12864">
                  <c:v>45044.666666666664</c:v>
                </c:pt>
                <c:pt idx="12865">
                  <c:v>45044.670138888891</c:v>
                </c:pt>
                <c:pt idx="12866">
                  <c:v>45044.673611111109</c:v>
                </c:pt>
                <c:pt idx="12867">
                  <c:v>45044.677083333336</c:v>
                </c:pt>
                <c:pt idx="12868">
                  <c:v>45044.680555555555</c:v>
                </c:pt>
                <c:pt idx="12869">
                  <c:v>45044.684027777781</c:v>
                </c:pt>
                <c:pt idx="12870">
                  <c:v>45044.6875</c:v>
                </c:pt>
                <c:pt idx="12871">
                  <c:v>45044.690972222219</c:v>
                </c:pt>
                <c:pt idx="12872">
                  <c:v>45044.694444444445</c:v>
                </c:pt>
                <c:pt idx="12873">
                  <c:v>45044.697916666664</c:v>
                </c:pt>
                <c:pt idx="12874">
                  <c:v>45044.701388888891</c:v>
                </c:pt>
                <c:pt idx="12875">
                  <c:v>45044.704861111109</c:v>
                </c:pt>
                <c:pt idx="12876">
                  <c:v>45044.708333333336</c:v>
                </c:pt>
                <c:pt idx="12877">
                  <c:v>45044.711805555555</c:v>
                </c:pt>
                <c:pt idx="12878">
                  <c:v>45044.715277777781</c:v>
                </c:pt>
                <c:pt idx="12879">
                  <c:v>45044.71875</c:v>
                </c:pt>
                <c:pt idx="12880">
                  <c:v>45044.722222222219</c:v>
                </c:pt>
                <c:pt idx="12881">
                  <c:v>45044.725694444445</c:v>
                </c:pt>
                <c:pt idx="12882">
                  <c:v>45044.729166666664</c:v>
                </c:pt>
                <c:pt idx="12883">
                  <c:v>45044.732638888891</c:v>
                </c:pt>
                <c:pt idx="12884">
                  <c:v>45044.736111111109</c:v>
                </c:pt>
                <c:pt idx="12885">
                  <c:v>45044.739583333336</c:v>
                </c:pt>
                <c:pt idx="12886">
                  <c:v>45044.743055555555</c:v>
                </c:pt>
                <c:pt idx="12887">
                  <c:v>45044.746527777781</c:v>
                </c:pt>
                <c:pt idx="12888">
                  <c:v>45044.75</c:v>
                </c:pt>
                <c:pt idx="12889">
                  <c:v>45044.753472222219</c:v>
                </c:pt>
                <c:pt idx="12890">
                  <c:v>45044.756944444445</c:v>
                </c:pt>
                <c:pt idx="12891">
                  <c:v>45044.760416666664</c:v>
                </c:pt>
                <c:pt idx="12892">
                  <c:v>45044.763888888891</c:v>
                </c:pt>
                <c:pt idx="12893">
                  <c:v>45044.767361111109</c:v>
                </c:pt>
                <c:pt idx="12894">
                  <c:v>45044.770833333336</c:v>
                </c:pt>
                <c:pt idx="12895">
                  <c:v>45044.774305555555</c:v>
                </c:pt>
                <c:pt idx="12896">
                  <c:v>45044.777777777781</c:v>
                </c:pt>
                <c:pt idx="12897">
                  <c:v>45044.78125</c:v>
                </c:pt>
                <c:pt idx="12898">
                  <c:v>45044.784722222219</c:v>
                </c:pt>
                <c:pt idx="12899">
                  <c:v>45044.788194444445</c:v>
                </c:pt>
                <c:pt idx="12900">
                  <c:v>45044.791666666664</c:v>
                </c:pt>
                <c:pt idx="12901">
                  <c:v>45044.795138888891</c:v>
                </c:pt>
                <c:pt idx="12902">
                  <c:v>45044.798611111109</c:v>
                </c:pt>
                <c:pt idx="12903">
                  <c:v>45044.802083333336</c:v>
                </c:pt>
                <c:pt idx="12904">
                  <c:v>45044.805555555555</c:v>
                </c:pt>
                <c:pt idx="12905">
                  <c:v>45044.809027777781</c:v>
                </c:pt>
                <c:pt idx="12906">
                  <c:v>45044.8125</c:v>
                </c:pt>
                <c:pt idx="12907">
                  <c:v>45044.815972222219</c:v>
                </c:pt>
                <c:pt idx="12908">
                  <c:v>45044.819444444445</c:v>
                </c:pt>
                <c:pt idx="12909">
                  <c:v>45044.822916666664</c:v>
                </c:pt>
                <c:pt idx="12910">
                  <c:v>45044.826388888891</c:v>
                </c:pt>
                <c:pt idx="12911">
                  <c:v>45044.829861111109</c:v>
                </c:pt>
                <c:pt idx="12912">
                  <c:v>45044.833333333336</c:v>
                </c:pt>
                <c:pt idx="12913">
                  <c:v>45044.836805555555</c:v>
                </c:pt>
                <c:pt idx="12914">
                  <c:v>45044.840277777781</c:v>
                </c:pt>
                <c:pt idx="12915">
                  <c:v>45044.84375</c:v>
                </c:pt>
                <c:pt idx="12916">
                  <c:v>45044.847222222219</c:v>
                </c:pt>
                <c:pt idx="12917">
                  <c:v>45044.850694444445</c:v>
                </c:pt>
                <c:pt idx="12918">
                  <c:v>45044.854166666664</c:v>
                </c:pt>
                <c:pt idx="12919">
                  <c:v>45044.857638888891</c:v>
                </c:pt>
                <c:pt idx="12920">
                  <c:v>45044.861111111109</c:v>
                </c:pt>
                <c:pt idx="12921">
                  <c:v>45044.864583333336</c:v>
                </c:pt>
                <c:pt idx="12922">
                  <c:v>45044.868055555555</c:v>
                </c:pt>
                <c:pt idx="12923">
                  <c:v>45044.871527777781</c:v>
                </c:pt>
                <c:pt idx="12924">
                  <c:v>45044.875</c:v>
                </c:pt>
                <c:pt idx="12925">
                  <c:v>45044.878472222219</c:v>
                </c:pt>
                <c:pt idx="12926">
                  <c:v>45044.881944444445</c:v>
                </c:pt>
                <c:pt idx="12927">
                  <c:v>45044.885416666664</c:v>
                </c:pt>
                <c:pt idx="12928">
                  <c:v>45044.888888888891</c:v>
                </c:pt>
                <c:pt idx="12929">
                  <c:v>45044.892361111109</c:v>
                </c:pt>
                <c:pt idx="12930">
                  <c:v>45044.895833333336</c:v>
                </c:pt>
                <c:pt idx="12931">
                  <c:v>45044.899305555555</c:v>
                </c:pt>
                <c:pt idx="12932">
                  <c:v>45044.902777777781</c:v>
                </c:pt>
                <c:pt idx="12933">
                  <c:v>45044.90625</c:v>
                </c:pt>
                <c:pt idx="12934">
                  <c:v>45044.909722222219</c:v>
                </c:pt>
                <c:pt idx="12935">
                  <c:v>45044.913194444445</c:v>
                </c:pt>
                <c:pt idx="12936">
                  <c:v>45044.916666666664</c:v>
                </c:pt>
                <c:pt idx="12937">
                  <c:v>45044.920138888891</c:v>
                </c:pt>
                <c:pt idx="12938">
                  <c:v>45044.923611111109</c:v>
                </c:pt>
                <c:pt idx="12939">
                  <c:v>45044.927083333336</c:v>
                </c:pt>
                <c:pt idx="12940">
                  <c:v>45044.930555555555</c:v>
                </c:pt>
                <c:pt idx="12941">
                  <c:v>45044.934027777781</c:v>
                </c:pt>
                <c:pt idx="12942">
                  <c:v>45044.9375</c:v>
                </c:pt>
                <c:pt idx="12943">
                  <c:v>45044.940972222219</c:v>
                </c:pt>
                <c:pt idx="12944">
                  <c:v>45044.944444444445</c:v>
                </c:pt>
                <c:pt idx="12945">
                  <c:v>45044.947916666664</c:v>
                </c:pt>
                <c:pt idx="12946">
                  <c:v>45044.951388888891</c:v>
                </c:pt>
                <c:pt idx="12947">
                  <c:v>45044.954861111109</c:v>
                </c:pt>
                <c:pt idx="12948">
                  <c:v>45044.958333333336</c:v>
                </c:pt>
                <c:pt idx="12949">
                  <c:v>45044.961805555555</c:v>
                </c:pt>
                <c:pt idx="12950">
                  <c:v>45044.965277777781</c:v>
                </c:pt>
                <c:pt idx="12951">
                  <c:v>45044.96875</c:v>
                </c:pt>
                <c:pt idx="12952">
                  <c:v>45044.972222222219</c:v>
                </c:pt>
                <c:pt idx="12953">
                  <c:v>45044.975694444445</c:v>
                </c:pt>
                <c:pt idx="12954">
                  <c:v>45044.979166666664</c:v>
                </c:pt>
                <c:pt idx="12955">
                  <c:v>45044.982638888891</c:v>
                </c:pt>
                <c:pt idx="12956">
                  <c:v>45044.986111111109</c:v>
                </c:pt>
                <c:pt idx="12957">
                  <c:v>45044.989583333336</c:v>
                </c:pt>
                <c:pt idx="12958">
                  <c:v>45044.993055555555</c:v>
                </c:pt>
                <c:pt idx="12959">
                  <c:v>45044.996527777781</c:v>
                </c:pt>
                <c:pt idx="12960">
                  <c:v>45045</c:v>
                </c:pt>
                <c:pt idx="12961">
                  <c:v>45045.003472222219</c:v>
                </c:pt>
                <c:pt idx="12962">
                  <c:v>45045.006944444445</c:v>
                </c:pt>
                <c:pt idx="12963">
                  <c:v>45045.010416666664</c:v>
                </c:pt>
                <c:pt idx="12964">
                  <c:v>45045.013888888891</c:v>
                </c:pt>
                <c:pt idx="12965">
                  <c:v>45045.017361111109</c:v>
                </c:pt>
                <c:pt idx="12966">
                  <c:v>45045.020833333336</c:v>
                </c:pt>
                <c:pt idx="12967">
                  <c:v>45045.024305555555</c:v>
                </c:pt>
                <c:pt idx="12968">
                  <c:v>45045.027777777781</c:v>
                </c:pt>
                <c:pt idx="12969">
                  <c:v>45045.03125</c:v>
                </c:pt>
                <c:pt idx="12970">
                  <c:v>45045.034722222219</c:v>
                </c:pt>
                <c:pt idx="12971">
                  <c:v>45045.038194444445</c:v>
                </c:pt>
                <c:pt idx="12972">
                  <c:v>45045.041666666664</c:v>
                </c:pt>
                <c:pt idx="12973">
                  <c:v>45045.045138888891</c:v>
                </c:pt>
                <c:pt idx="12974">
                  <c:v>45045.048611111109</c:v>
                </c:pt>
                <c:pt idx="12975">
                  <c:v>45045.052083333336</c:v>
                </c:pt>
                <c:pt idx="12976">
                  <c:v>45045.055555555555</c:v>
                </c:pt>
                <c:pt idx="12977">
                  <c:v>45045.059027777781</c:v>
                </c:pt>
                <c:pt idx="12978">
                  <c:v>45045.0625</c:v>
                </c:pt>
                <c:pt idx="12979">
                  <c:v>45045.065972222219</c:v>
                </c:pt>
                <c:pt idx="12980">
                  <c:v>45045.069444444445</c:v>
                </c:pt>
                <c:pt idx="12981">
                  <c:v>45045.072916666664</c:v>
                </c:pt>
                <c:pt idx="12982">
                  <c:v>45045.076388888891</c:v>
                </c:pt>
                <c:pt idx="12983">
                  <c:v>45045.079861111109</c:v>
                </c:pt>
                <c:pt idx="12984">
                  <c:v>45045.083333333336</c:v>
                </c:pt>
                <c:pt idx="12985">
                  <c:v>45045.086805555555</c:v>
                </c:pt>
                <c:pt idx="12986">
                  <c:v>45045.090277777781</c:v>
                </c:pt>
                <c:pt idx="12987">
                  <c:v>45045.09375</c:v>
                </c:pt>
                <c:pt idx="12988">
                  <c:v>45045.097222222219</c:v>
                </c:pt>
                <c:pt idx="12989">
                  <c:v>45045.100694444445</c:v>
                </c:pt>
                <c:pt idx="12990">
                  <c:v>45045.104166666664</c:v>
                </c:pt>
                <c:pt idx="12991">
                  <c:v>45045.107638888891</c:v>
                </c:pt>
                <c:pt idx="12992">
                  <c:v>45045.111111111109</c:v>
                </c:pt>
                <c:pt idx="12993">
                  <c:v>45045.114583333336</c:v>
                </c:pt>
                <c:pt idx="12994">
                  <c:v>45045.118055555555</c:v>
                </c:pt>
                <c:pt idx="12995">
                  <c:v>45045.121527777781</c:v>
                </c:pt>
                <c:pt idx="12996">
                  <c:v>45045.125</c:v>
                </c:pt>
                <c:pt idx="12997">
                  <c:v>45045.128472222219</c:v>
                </c:pt>
                <c:pt idx="12998">
                  <c:v>45045.131944444445</c:v>
                </c:pt>
                <c:pt idx="12999">
                  <c:v>45045.135416666664</c:v>
                </c:pt>
                <c:pt idx="13000">
                  <c:v>45045.138888888891</c:v>
                </c:pt>
                <c:pt idx="13001">
                  <c:v>45045.142361111109</c:v>
                </c:pt>
                <c:pt idx="13002">
                  <c:v>45045.145833333336</c:v>
                </c:pt>
                <c:pt idx="13003">
                  <c:v>45045.149305555555</c:v>
                </c:pt>
                <c:pt idx="13004">
                  <c:v>45045.152777777781</c:v>
                </c:pt>
                <c:pt idx="13005">
                  <c:v>45045.15625</c:v>
                </c:pt>
                <c:pt idx="13006">
                  <c:v>45045.159722222219</c:v>
                </c:pt>
                <c:pt idx="13007">
                  <c:v>45045.163194444445</c:v>
                </c:pt>
                <c:pt idx="13008">
                  <c:v>45045.166666666664</c:v>
                </c:pt>
                <c:pt idx="13009">
                  <c:v>45045.170138888891</c:v>
                </c:pt>
                <c:pt idx="13010">
                  <c:v>45045.173611111109</c:v>
                </c:pt>
                <c:pt idx="13011">
                  <c:v>45045.177083333336</c:v>
                </c:pt>
                <c:pt idx="13012">
                  <c:v>45045.180555555555</c:v>
                </c:pt>
                <c:pt idx="13013">
                  <c:v>45045.184027777781</c:v>
                </c:pt>
                <c:pt idx="13014">
                  <c:v>45045.1875</c:v>
                </c:pt>
                <c:pt idx="13015">
                  <c:v>45045.190972222219</c:v>
                </c:pt>
                <c:pt idx="13016">
                  <c:v>45045.194444444445</c:v>
                </c:pt>
                <c:pt idx="13017">
                  <c:v>45045.197916666664</c:v>
                </c:pt>
                <c:pt idx="13018">
                  <c:v>45045.201388888891</c:v>
                </c:pt>
                <c:pt idx="13019">
                  <c:v>45045.204861111109</c:v>
                </c:pt>
                <c:pt idx="13020">
                  <c:v>45045.208333333336</c:v>
                </c:pt>
                <c:pt idx="13021">
                  <c:v>45045.211805555555</c:v>
                </c:pt>
                <c:pt idx="13022">
                  <c:v>45045.215277777781</c:v>
                </c:pt>
                <c:pt idx="13023">
                  <c:v>45045.21875</c:v>
                </c:pt>
                <c:pt idx="13024">
                  <c:v>45045.222222222219</c:v>
                </c:pt>
                <c:pt idx="13025">
                  <c:v>45045.225694444445</c:v>
                </c:pt>
                <c:pt idx="13026">
                  <c:v>45045.229166666664</c:v>
                </c:pt>
                <c:pt idx="13027">
                  <c:v>45045.232638888891</c:v>
                </c:pt>
                <c:pt idx="13028">
                  <c:v>45045.236111111109</c:v>
                </c:pt>
                <c:pt idx="13029">
                  <c:v>45045.239583333336</c:v>
                </c:pt>
                <c:pt idx="13030">
                  <c:v>45045.243055555555</c:v>
                </c:pt>
                <c:pt idx="13031">
                  <c:v>45045.246527777781</c:v>
                </c:pt>
                <c:pt idx="13032">
                  <c:v>45045.25</c:v>
                </c:pt>
                <c:pt idx="13033">
                  <c:v>45045.253472222219</c:v>
                </c:pt>
                <c:pt idx="13034">
                  <c:v>45045.256944444445</c:v>
                </c:pt>
                <c:pt idx="13035">
                  <c:v>45045.260416666664</c:v>
                </c:pt>
                <c:pt idx="13036">
                  <c:v>45045.263888888891</c:v>
                </c:pt>
                <c:pt idx="13037">
                  <c:v>45045.267361111109</c:v>
                </c:pt>
                <c:pt idx="13038">
                  <c:v>45045.270833333336</c:v>
                </c:pt>
                <c:pt idx="13039">
                  <c:v>45045.274305555555</c:v>
                </c:pt>
                <c:pt idx="13040">
                  <c:v>45045.277777777781</c:v>
                </c:pt>
                <c:pt idx="13041">
                  <c:v>45045.28125</c:v>
                </c:pt>
                <c:pt idx="13042">
                  <c:v>45045.284722222219</c:v>
                </c:pt>
                <c:pt idx="13043">
                  <c:v>45045.288194444445</c:v>
                </c:pt>
                <c:pt idx="13044">
                  <c:v>45045.291666666664</c:v>
                </c:pt>
                <c:pt idx="13045">
                  <c:v>45045.295138888891</c:v>
                </c:pt>
                <c:pt idx="13046">
                  <c:v>45045.298611111109</c:v>
                </c:pt>
                <c:pt idx="13047">
                  <c:v>45045.302083333336</c:v>
                </c:pt>
                <c:pt idx="13048">
                  <c:v>45045.305555555555</c:v>
                </c:pt>
                <c:pt idx="13049">
                  <c:v>45045.309027777781</c:v>
                </c:pt>
                <c:pt idx="13050">
                  <c:v>45045.3125</c:v>
                </c:pt>
                <c:pt idx="13051">
                  <c:v>45045.315972222219</c:v>
                </c:pt>
                <c:pt idx="13052">
                  <c:v>45045.319444444445</c:v>
                </c:pt>
                <c:pt idx="13053">
                  <c:v>45045.322916666664</c:v>
                </c:pt>
                <c:pt idx="13054">
                  <c:v>45045.326388888891</c:v>
                </c:pt>
                <c:pt idx="13055">
                  <c:v>45045.329861111109</c:v>
                </c:pt>
                <c:pt idx="13056">
                  <c:v>45045.333333333336</c:v>
                </c:pt>
                <c:pt idx="13057">
                  <c:v>45045.336805555555</c:v>
                </c:pt>
                <c:pt idx="13058">
                  <c:v>45045.340277777781</c:v>
                </c:pt>
                <c:pt idx="13059">
                  <c:v>45045.34375</c:v>
                </c:pt>
                <c:pt idx="13060">
                  <c:v>45045.347222222219</c:v>
                </c:pt>
                <c:pt idx="13061">
                  <c:v>45045.350694444445</c:v>
                </c:pt>
                <c:pt idx="13062">
                  <c:v>45045.354166666664</c:v>
                </c:pt>
                <c:pt idx="13063">
                  <c:v>45045.357638888891</c:v>
                </c:pt>
                <c:pt idx="13064">
                  <c:v>45045.361111111109</c:v>
                </c:pt>
                <c:pt idx="13065">
                  <c:v>45045.364583333336</c:v>
                </c:pt>
                <c:pt idx="13066">
                  <c:v>45045.368055555555</c:v>
                </c:pt>
                <c:pt idx="13067">
                  <c:v>45045.371527777781</c:v>
                </c:pt>
                <c:pt idx="13068">
                  <c:v>45045.375</c:v>
                </c:pt>
                <c:pt idx="13069">
                  <c:v>45045.378472222219</c:v>
                </c:pt>
                <c:pt idx="13070">
                  <c:v>45045.381944444445</c:v>
                </c:pt>
                <c:pt idx="13071">
                  <c:v>45045.385416666664</c:v>
                </c:pt>
                <c:pt idx="13072">
                  <c:v>45045.388888888891</c:v>
                </c:pt>
                <c:pt idx="13073">
                  <c:v>45045.392361111109</c:v>
                </c:pt>
                <c:pt idx="13074">
                  <c:v>45045.395833333336</c:v>
                </c:pt>
                <c:pt idx="13075">
                  <c:v>45045.399305555555</c:v>
                </c:pt>
                <c:pt idx="13076">
                  <c:v>45045.402777777781</c:v>
                </c:pt>
                <c:pt idx="13077">
                  <c:v>45045.40625</c:v>
                </c:pt>
                <c:pt idx="13078">
                  <c:v>45045.409722222219</c:v>
                </c:pt>
                <c:pt idx="13079">
                  <c:v>45045.413194444445</c:v>
                </c:pt>
                <c:pt idx="13080">
                  <c:v>45045.416666666664</c:v>
                </c:pt>
                <c:pt idx="13081">
                  <c:v>45045.420138888891</c:v>
                </c:pt>
                <c:pt idx="13082">
                  <c:v>45045.423611111109</c:v>
                </c:pt>
                <c:pt idx="13083">
                  <c:v>45045.427083333336</c:v>
                </c:pt>
                <c:pt idx="13084">
                  <c:v>45045.430555555555</c:v>
                </c:pt>
                <c:pt idx="13085">
                  <c:v>45045.434027777781</c:v>
                </c:pt>
                <c:pt idx="13086">
                  <c:v>45045.4375</c:v>
                </c:pt>
                <c:pt idx="13087">
                  <c:v>45045.440972222219</c:v>
                </c:pt>
                <c:pt idx="13088">
                  <c:v>45045.444444444445</c:v>
                </c:pt>
                <c:pt idx="13089">
                  <c:v>45045.447916666664</c:v>
                </c:pt>
                <c:pt idx="13090">
                  <c:v>45045.451388888891</c:v>
                </c:pt>
                <c:pt idx="13091">
                  <c:v>45045.454861111109</c:v>
                </c:pt>
                <c:pt idx="13092">
                  <c:v>45045.458333333336</c:v>
                </c:pt>
                <c:pt idx="13093">
                  <c:v>45045.461805555555</c:v>
                </c:pt>
                <c:pt idx="13094">
                  <c:v>45045.465277777781</c:v>
                </c:pt>
                <c:pt idx="13095">
                  <c:v>45045.46875</c:v>
                </c:pt>
                <c:pt idx="13096">
                  <c:v>45045.472222222219</c:v>
                </c:pt>
                <c:pt idx="13097">
                  <c:v>45045.475694444445</c:v>
                </c:pt>
                <c:pt idx="13098">
                  <c:v>45045.479166666664</c:v>
                </c:pt>
                <c:pt idx="13099">
                  <c:v>45045.482638888891</c:v>
                </c:pt>
                <c:pt idx="13100">
                  <c:v>45045.486111111109</c:v>
                </c:pt>
                <c:pt idx="13101">
                  <c:v>45045.489583333336</c:v>
                </c:pt>
                <c:pt idx="13102">
                  <c:v>45045.493055555555</c:v>
                </c:pt>
                <c:pt idx="13103">
                  <c:v>45045.496527777781</c:v>
                </c:pt>
                <c:pt idx="13104">
                  <c:v>45045.5</c:v>
                </c:pt>
                <c:pt idx="13105">
                  <c:v>45045.503472222219</c:v>
                </c:pt>
                <c:pt idx="13106">
                  <c:v>45045.506944444445</c:v>
                </c:pt>
                <c:pt idx="13107">
                  <c:v>45045.510416666664</c:v>
                </c:pt>
                <c:pt idx="13108">
                  <c:v>45045.513888888891</c:v>
                </c:pt>
                <c:pt idx="13109">
                  <c:v>45045.517361111109</c:v>
                </c:pt>
                <c:pt idx="13110">
                  <c:v>45045.520833333336</c:v>
                </c:pt>
                <c:pt idx="13111">
                  <c:v>45045.524305555555</c:v>
                </c:pt>
                <c:pt idx="13112">
                  <c:v>45045.527777777781</c:v>
                </c:pt>
                <c:pt idx="13113">
                  <c:v>45045.53125</c:v>
                </c:pt>
                <c:pt idx="13114">
                  <c:v>45045.534722222219</c:v>
                </c:pt>
                <c:pt idx="13115">
                  <c:v>45045.538194444445</c:v>
                </c:pt>
                <c:pt idx="13116">
                  <c:v>45045.541666666664</c:v>
                </c:pt>
                <c:pt idx="13117">
                  <c:v>45045.545138888891</c:v>
                </c:pt>
                <c:pt idx="13118">
                  <c:v>45045.548611111109</c:v>
                </c:pt>
                <c:pt idx="13119">
                  <c:v>45045.552083333336</c:v>
                </c:pt>
                <c:pt idx="13120">
                  <c:v>45045.555555555555</c:v>
                </c:pt>
                <c:pt idx="13121">
                  <c:v>45045.559027777781</c:v>
                </c:pt>
                <c:pt idx="13122">
                  <c:v>45045.5625</c:v>
                </c:pt>
                <c:pt idx="13123">
                  <c:v>45045.565972222219</c:v>
                </c:pt>
                <c:pt idx="13124">
                  <c:v>45045.569444444445</c:v>
                </c:pt>
                <c:pt idx="13125">
                  <c:v>45045.572916666664</c:v>
                </c:pt>
                <c:pt idx="13126">
                  <c:v>45045.576388888891</c:v>
                </c:pt>
                <c:pt idx="13127">
                  <c:v>45045.579861111109</c:v>
                </c:pt>
                <c:pt idx="13128">
                  <c:v>45045.583333333336</c:v>
                </c:pt>
                <c:pt idx="13129">
                  <c:v>45045.586805555555</c:v>
                </c:pt>
                <c:pt idx="13130">
                  <c:v>45045.590277777781</c:v>
                </c:pt>
                <c:pt idx="13131">
                  <c:v>45045.59375</c:v>
                </c:pt>
                <c:pt idx="13132">
                  <c:v>45045.597222222219</c:v>
                </c:pt>
                <c:pt idx="13133">
                  <c:v>45045.600694444445</c:v>
                </c:pt>
                <c:pt idx="13134">
                  <c:v>45045.604166666664</c:v>
                </c:pt>
                <c:pt idx="13135">
                  <c:v>45045.607638888891</c:v>
                </c:pt>
                <c:pt idx="13136">
                  <c:v>45045.611111111109</c:v>
                </c:pt>
                <c:pt idx="13137">
                  <c:v>45045.614583333336</c:v>
                </c:pt>
                <c:pt idx="13138">
                  <c:v>45045.618055555555</c:v>
                </c:pt>
                <c:pt idx="13139">
                  <c:v>45045.621527777781</c:v>
                </c:pt>
                <c:pt idx="13140">
                  <c:v>45045.625</c:v>
                </c:pt>
                <c:pt idx="13141">
                  <c:v>45045.628472222219</c:v>
                </c:pt>
                <c:pt idx="13142">
                  <c:v>45045.631944444445</c:v>
                </c:pt>
                <c:pt idx="13143">
                  <c:v>45045.635416666664</c:v>
                </c:pt>
                <c:pt idx="13144">
                  <c:v>45045.638888888891</c:v>
                </c:pt>
                <c:pt idx="13145">
                  <c:v>45045.642361111109</c:v>
                </c:pt>
                <c:pt idx="13146">
                  <c:v>45045.645833333336</c:v>
                </c:pt>
                <c:pt idx="13147">
                  <c:v>45045.649305555555</c:v>
                </c:pt>
                <c:pt idx="13148">
                  <c:v>45045.652777777781</c:v>
                </c:pt>
                <c:pt idx="13149">
                  <c:v>45045.65625</c:v>
                </c:pt>
                <c:pt idx="13150">
                  <c:v>45045.659722222219</c:v>
                </c:pt>
                <c:pt idx="13151">
                  <c:v>45045.663194444445</c:v>
                </c:pt>
                <c:pt idx="13152">
                  <c:v>45045.666666666664</c:v>
                </c:pt>
                <c:pt idx="13153">
                  <c:v>45045.670138888891</c:v>
                </c:pt>
                <c:pt idx="13154">
                  <c:v>45045.673611111109</c:v>
                </c:pt>
                <c:pt idx="13155">
                  <c:v>45045.677083333336</c:v>
                </c:pt>
                <c:pt idx="13156">
                  <c:v>45045.680555555555</c:v>
                </c:pt>
                <c:pt idx="13157">
                  <c:v>45045.684027777781</c:v>
                </c:pt>
                <c:pt idx="13158">
                  <c:v>45045.6875</c:v>
                </c:pt>
                <c:pt idx="13159">
                  <c:v>45045.690972222219</c:v>
                </c:pt>
                <c:pt idx="13160">
                  <c:v>45045.694444444445</c:v>
                </c:pt>
                <c:pt idx="13161">
                  <c:v>45045.697916666664</c:v>
                </c:pt>
                <c:pt idx="13162">
                  <c:v>45045.701388888891</c:v>
                </c:pt>
                <c:pt idx="13163">
                  <c:v>45045.704861111109</c:v>
                </c:pt>
                <c:pt idx="13164">
                  <c:v>45045.708333333336</c:v>
                </c:pt>
                <c:pt idx="13165">
                  <c:v>45045.711805555555</c:v>
                </c:pt>
                <c:pt idx="13166">
                  <c:v>45045.715277777781</c:v>
                </c:pt>
                <c:pt idx="13167">
                  <c:v>45045.71875</c:v>
                </c:pt>
                <c:pt idx="13168">
                  <c:v>45045.722222222219</c:v>
                </c:pt>
                <c:pt idx="13169">
                  <c:v>45045.725694444445</c:v>
                </c:pt>
                <c:pt idx="13170">
                  <c:v>45045.729166666664</c:v>
                </c:pt>
                <c:pt idx="13171">
                  <c:v>45045.732638888891</c:v>
                </c:pt>
                <c:pt idx="13172">
                  <c:v>45045.736111111109</c:v>
                </c:pt>
                <c:pt idx="13173">
                  <c:v>45045.739583333336</c:v>
                </c:pt>
                <c:pt idx="13174">
                  <c:v>45045.743055555555</c:v>
                </c:pt>
                <c:pt idx="13175">
                  <c:v>45045.746527777781</c:v>
                </c:pt>
                <c:pt idx="13176">
                  <c:v>45045.75</c:v>
                </c:pt>
                <c:pt idx="13177">
                  <c:v>45045.753472222219</c:v>
                </c:pt>
                <c:pt idx="13178">
                  <c:v>45045.756944444445</c:v>
                </c:pt>
                <c:pt idx="13179">
                  <c:v>45045.760416666664</c:v>
                </c:pt>
                <c:pt idx="13180">
                  <c:v>45045.763888888891</c:v>
                </c:pt>
                <c:pt idx="13181">
                  <c:v>45045.767361111109</c:v>
                </c:pt>
                <c:pt idx="13182">
                  <c:v>45045.770833333336</c:v>
                </c:pt>
                <c:pt idx="13183">
                  <c:v>45045.774305555555</c:v>
                </c:pt>
                <c:pt idx="13184">
                  <c:v>45045.777777777781</c:v>
                </c:pt>
                <c:pt idx="13185">
                  <c:v>45045.78125</c:v>
                </c:pt>
                <c:pt idx="13186">
                  <c:v>45045.784722222219</c:v>
                </c:pt>
                <c:pt idx="13187">
                  <c:v>45045.788194444445</c:v>
                </c:pt>
                <c:pt idx="13188">
                  <c:v>45045.791666666664</c:v>
                </c:pt>
                <c:pt idx="13189">
                  <c:v>45045.795138888891</c:v>
                </c:pt>
                <c:pt idx="13190">
                  <c:v>45045.798611111109</c:v>
                </c:pt>
                <c:pt idx="13191">
                  <c:v>45045.802083333336</c:v>
                </c:pt>
                <c:pt idx="13192">
                  <c:v>45045.805555555555</c:v>
                </c:pt>
                <c:pt idx="13193">
                  <c:v>45045.809027777781</c:v>
                </c:pt>
                <c:pt idx="13194">
                  <c:v>45045.8125</c:v>
                </c:pt>
                <c:pt idx="13195">
                  <c:v>45045.815972222219</c:v>
                </c:pt>
                <c:pt idx="13196">
                  <c:v>45045.819444444445</c:v>
                </c:pt>
                <c:pt idx="13197">
                  <c:v>45045.822916666664</c:v>
                </c:pt>
                <c:pt idx="13198">
                  <c:v>45045.826388888891</c:v>
                </c:pt>
                <c:pt idx="13199">
                  <c:v>45045.829861111109</c:v>
                </c:pt>
                <c:pt idx="13200">
                  <c:v>45045.833333333336</c:v>
                </c:pt>
                <c:pt idx="13201">
                  <c:v>45045.836805555555</c:v>
                </c:pt>
                <c:pt idx="13202">
                  <c:v>45045.840277777781</c:v>
                </c:pt>
                <c:pt idx="13203">
                  <c:v>45045.84375</c:v>
                </c:pt>
                <c:pt idx="13204">
                  <c:v>45045.847222222219</c:v>
                </c:pt>
                <c:pt idx="13205">
                  <c:v>45045.850694444445</c:v>
                </c:pt>
                <c:pt idx="13206">
                  <c:v>45045.854166666664</c:v>
                </c:pt>
                <c:pt idx="13207">
                  <c:v>45045.857638888891</c:v>
                </c:pt>
                <c:pt idx="13208">
                  <c:v>45045.861111111109</c:v>
                </c:pt>
                <c:pt idx="13209">
                  <c:v>45045.864583333336</c:v>
                </c:pt>
                <c:pt idx="13210">
                  <c:v>45045.868055555555</c:v>
                </c:pt>
                <c:pt idx="13211">
                  <c:v>45045.871527777781</c:v>
                </c:pt>
                <c:pt idx="13212">
                  <c:v>45045.875</c:v>
                </c:pt>
                <c:pt idx="13213">
                  <c:v>45045.878472222219</c:v>
                </c:pt>
                <c:pt idx="13214">
                  <c:v>45045.881944444445</c:v>
                </c:pt>
                <c:pt idx="13215">
                  <c:v>45045.885416666664</c:v>
                </c:pt>
                <c:pt idx="13216">
                  <c:v>45045.888888888891</c:v>
                </c:pt>
                <c:pt idx="13217">
                  <c:v>45045.892361111109</c:v>
                </c:pt>
                <c:pt idx="13218">
                  <c:v>45045.895833333336</c:v>
                </c:pt>
                <c:pt idx="13219">
                  <c:v>45045.899305555555</c:v>
                </c:pt>
                <c:pt idx="13220">
                  <c:v>45045.902777777781</c:v>
                </c:pt>
                <c:pt idx="13221">
                  <c:v>45045.90625</c:v>
                </c:pt>
                <c:pt idx="13222">
                  <c:v>45045.909722222219</c:v>
                </c:pt>
                <c:pt idx="13223">
                  <c:v>45045.913194444445</c:v>
                </c:pt>
                <c:pt idx="13224">
                  <c:v>45045.916666666664</c:v>
                </c:pt>
                <c:pt idx="13225">
                  <c:v>45045.920138888891</c:v>
                </c:pt>
                <c:pt idx="13226">
                  <c:v>45045.923611111109</c:v>
                </c:pt>
                <c:pt idx="13227">
                  <c:v>45045.927083333336</c:v>
                </c:pt>
                <c:pt idx="13228">
                  <c:v>45045.930555555555</c:v>
                </c:pt>
                <c:pt idx="13229">
                  <c:v>45045.934027777781</c:v>
                </c:pt>
                <c:pt idx="13230">
                  <c:v>45045.9375</c:v>
                </c:pt>
                <c:pt idx="13231">
                  <c:v>45045.940972222219</c:v>
                </c:pt>
                <c:pt idx="13232">
                  <c:v>45045.944444444445</c:v>
                </c:pt>
                <c:pt idx="13233">
                  <c:v>45045.947916666664</c:v>
                </c:pt>
                <c:pt idx="13234">
                  <c:v>45045.951388888891</c:v>
                </c:pt>
                <c:pt idx="13235">
                  <c:v>45045.954861111109</c:v>
                </c:pt>
                <c:pt idx="13236">
                  <c:v>45045.958333333336</c:v>
                </c:pt>
                <c:pt idx="13237">
                  <c:v>45045.961805555555</c:v>
                </c:pt>
                <c:pt idx="13238">
                  <c:v>45045.965277777781</c:v>
                </c:pt>
                <c:pt idx="13239">
                  <c:v>45045.96875</c:v>
                </c:pt>
                <c:pt idx="13240">
                  <c:v>45045.972222222219</c:v>
                </c:pt>
                <c:pt idx="13241">
                  <c:v>45045.975694444445</c:v>
                </c:pt>
                <c:pt idx="13242">
                  <c:v>45045.979166666664</c:v>
                </c:pt>
                <c:pt idx="13243">
                  <c:v>45045.982638888891</c:v>
                </c:pt>
                <c:pt idx="13244">
                  <c:v>45045.986111111109</c:v>
                </c:pt>
                <c:pt idx="13245">
                  <c:v>45045.989583333336</c:v>
                </c:pt>
                <c:pt idx="13246">
                  <c:v>45045.993055555555</c:v>
                </c:pt>
                <c:pt idx="13247">
                  <c:v>45045.996527777781</c:v>
                </c:pt>
                <c:pt idx="13248">
                  <c:v>45046</c:v>
                </c:pt>
                <c:pt idx="13249">
                  <c:v>45046.003472222219</c:v>
                </c:pt>
                <c:pt idx="13250">
                  <c:v>45046.006944444445</c:v>
                </c:pt>
                <c:pt idx="13251">
                  <c:v>45046.010416666664</c:v>
                </c:pt>
                <c:pt idx="13252">
                  <c:v>45046.013888888891</c:v>
                </c:pt>
                <c:pt idx="13253">
                  <c:v>45046.017361111109</c:v>
                </c:pt>
                <c:pt idx="13254">
                  <c:v>45046.020833333336</c:v>
                </c:pt>
                <c:pt idx="13255">
                  <c:v>45046.024305555555</c:v>
                </c:pt>
                <c:pt idx="13256">
                  <c:v>45046.027777777781</c:v>
                </c:pt>
                <c:pt idx="13257">
                  <c:v>45046.03125</c:v>
                </c:pt>
                <c:pt idx="13258">
                  <c:v>45046.034722222219</c:v>
                </c:pt>
                <c:pt idx="13259">
                  <c:v>45046.038194444445</c:v>
                </c:pt>
                <c:pt idx="13260">
                  <c:v>45046.041666666664</c:v>
                </c:pt>
                <c:pt idx="13261">
                  <c:v>45046.045138888891</c:v>
                </c:pt>
                <c:pt idx="13262">
                  <c:v>45046.048611111109</c:v>
                </c:pt>
                <c:pt idx="13263">
                  <c:v>45046.052083333336</c:v>
                </c:pt>
                <c:pt idx="13264">
                  <c:v>45046.055555555555</c:v>
                </c:pt>
                <c:pt idx="13265">
                  <c:v>45046.059027777781</c:v>
                </c:pt>
                <c:pt idx="13266">
                  <c:v>45046.0625</c:v>
                </c:pt>
                <c:pt idx="13267">
                  <c:v>45046.065972222219</c:v>
                </c:pt>
                <c:pt idx="13268">
                  <c:v>45046.069444444445</c:v>
                </c:pt>
                <c:pt idx="13269">
                  <c:v>45046.072916666664</c:v>
                </c:pt>
                <c:pt idx="13270">
                  <c:v>45046.076388888891</c:v>
                </c:pt>
                <c:pt idx="13271">
                  <c:v>45046.079861111109</c:v>
                </c:pt>
                <c:pt idx="13272">
                  <c:v>45046.083333333336</c:v>
                </c:pt>
                <c:pt idx="13273">
                  <c:v>45046.086805555555</c:v>
                </c:pt>
                <c:pt idx="13274">
                  <c:v>45046.090277777781</c:v>
                </c:pt>
                <c:pt idx="13275">
                  <c:v>45046.09375</c:v>
                </c:pt>
                <c:pt idx="13276">
                  <c:v>45046.097222222219</c:v>
                </c:pt>
                <c:pt idx="13277">
                  <c:v>45046.100694444445</c:v>
                </c:pt>
                <c:pt idx="13278">
                  <c:v>45046.104166666664</c:v>
                </c:pt>
                <c:pt idx="13279">
                  <c:v>45046.107638888891</c:v>
                </c:pt>
                <c:pt idx="13280">
                  <c:v>45046.111111111109</c:v>
                </c:pt>
                <c:pt idx="13281">
                  <c:v>45046.114583333336</c:v>
                </c:pt>
                <c:pt idx="13282">
                  <c:v>45046.118055555555</c:v>
                </c:pt>
                <c:pt idx="13283">
                  <c:v>45046.121527777781</c:v>
                </c:pt>
                <c:pt idx="13284">
                  <c:v>45046.125</c:v>
                </c:pt>
                <c:pt idx="13285">
                  <c:v>45046.128472222219</c:v>
                </c:pt>
                <c:pt idx="13286">
                  <c:v>45046.131944444445</c:v>
                </c:pt>
                <c:pt idx="13287">
                  <c:v>45046.135416666664</c:v>
                </c:pt>
                <c:pt idx="13288">
                  <c:v>45046.138888888891</c:v>
                </c:pt>
                <c:pt idx="13289">
                  <c:v>45046.142361111109</c:v>
                </c:pt>
                <c:pt idx="13290">
                  <c:v>45046.145833333336</c:v>
                </c:pt>
                <c:pt idx="13291">
                  <c:v>45046.149305555555</c:v>
                </c:pt>
                <c:pt idx="13292">
                  <c:v>45046.152777777781</c:v>
                </c:pt>
                <c:pt idx="13293">
                  <c:v>45046.15625</c:v>
                </c:pt>
                <c:pt idx="13294">
                  <c:v>45046.159722222219</c:v>
                </c:pt>
                <c:pt idx="13295">
                  <c:v>45046.163194444445</c:v>
                </c:pt>
                <c:pt idx="13296">
                  <c:v>45046.166666666664</c:v>
                </c:pt>
                <c:pt idx="13297">
                  <c:v>45046.170138888891</c:v>
                </c:pt>
                <c:pt idx="13298">
                  <c:v>45046.173611111109</c:v>
                </c:pt>
                <c:pt idx="13299">
                  <c:v>45046.177083333336</c:v>
                </c:pt>
                <c:pt idx="13300">
                  <c:v>45046.180555555555</c:v>
                </c:pt>
                <c:pt idx="13301">
                  <c:v>45046.184027777781</c:v>
                </c:pt>
                <c:pt idx="13302">
                  <c:v>45046.1875</c:v>
                </c:pt>
                <c:pt idx="13303">
                  <c:v>45046.190972222219</c:v>
                </c:pt>
                <c:pt idx="13304">
                  <c:v>45046.194444444445</c:v>
                </c:pt>
                <c:pt idx="13305">
                  <c:v>45046.197916666664</c:v>
                </c:pt>
                <c:pt idx="13306">
                  <c:v>45046.201388888891</c:v>
                </c:pt>
                <c:pt idx="13307">
                  <c:v>45046.204861111109</c:v>
                </c:pt>
                <c:pt idx="13308">
                  <c:v>45046.208333333336</c:v>
                </c:pt>
                <c:pt idx="13309">
                  <c:v>45046.211805555555</c:v>
                </c:pt>
                <c:pt idx="13310">
                  <c:v>45046.215277777781</c:v>
                </c:pt>
                <c:pt idx="13311">
                  <c:v>45046.21875</c:v>
                </c:pt>
                <c:pt idx="13312">
                  <c:v>45046.222222222219</c:v>
                </c:pt>
                <c:pt idx="13313">
                  <c:v>45046.225694444445</c:v>
                </c:pt>
                <c:pt idx="13314">
                  <c:v>45046.229166666664</c:v>
                </c:pt>
                <c:pt idx="13315">
                  <c:v>45046.232638888891</c:v>
                </c:pt>
                <c:pt idx="13316">
                  <c:v>45046.236111111109</c:v>
                </c:pt>
                <c:pt idx="13317">
                  <c:v>45046.239583333336</c:v>
                </c:pt>
                <c:pt idx="13318">
                  <c:v>45046.243055555555</c:v>
                </c:pt>
                <c:pt idx="13319">
                  <c:v>45046.246527777781</c:v>
                </c:pt>
                <c:pt idx="13320">
                  <c:v>45046.25</c:v>
                </c:pt>
                <c:pt idx="13321">
                  <c:v>45046.253472222219</c:v>
                </c:pt>
                <c:pt idx="13322">
                  <c:v>45046.256944444445</c:v>
                </c:pt>
                <c:pt idx="13323">
                  <c:v>45046.260416666664</c:v>
                </c:pt>
                <c:pt idx="13324">
                  <c:v>45046.263888888891</c:v>
                </c:pt>
                <c:pt idx="13325">
                  <c:v>45046.267361111109</c:v>
                </c:pt>
                <c:pt idx="13326">
                  <c:v>45046.270833333336</c:v>
                </c:pt>
                <c:pt idx="13327">
                  <c:v>45046.274305555555</c:v>
                </c:pt>
                <c:pt idx="13328">
                  <c:v>45046.277777777781</c:v>
                </c:pt>
                <c:pt idx="13329">
                  <c:v>45046.28125</c:v>
                </c:pt>
                <c:pt idx="13330">
                  <c:v>45046.284722222219</c:v>
                </c:pt>
                <c:pt idx="13331">
                  <c:v>45046.288194444445</c:v>
                </c:pt>
                <c:pt idx="13332">
                  <c:v>45046.291666666664</c:v>
                </c:pt>
                <c:pt idx="13333">
                  <c:v>45046.295138888891</c:v>
                </c:pt>
                <c:pt idx="13334">
                  <c:v>45046.298611111109</c:v>
                </c:pt>
                <c:pt idx="13335">
                  <c:v>45046.302083333336</c:v>
                </c:pt>
                <c:pt idx="13336">
                  <c:v>45046.305555555555</c:v>
                </c:pt>
                <c:pt idx="13337">
                  <c:v>45046.309027777781</c:v>
                </c:pt>
                <c:pt idx="13338">
                  <c:v>45046.3125</c:v>
                </c:pt>
                <c:pt idx="13339">
                  <c:v>45046.315972222219</c:v>
                </c:pt>
                <c:pt idx="13340">
                  <c:v>45046.319444444445</c:v>
                </c:pt>
                <c:pt idx="13341">
                  <c:v>45046.322916666664</c:v>
                </c:pt>
                <c:pt idx="13342">
                  <c:v>45046.326388888891</c:v>
                </c:pt>
                <c:pt idx="13343">
                  <c:v>45046.329861111109</c:v>
                </c:pt>
                <c:pt idx="13344">
                  <c:v>45046.333333333336</c:v>
                </c:pt>
                <c:pt idx="13345">
                  <c:v>45046.336805555555</c:v>
                </c:pt>
                <c:pt idx="13346">
                  <c:v>45046.340277777781</c:v>
                </c:pt>
                <c:pt idx="13347">
                  <c:v>45046.34375</c:v>
                </c:pt>
                <c:pt idx="13348">
                  <c:v>45046.347222222219</c:v>
                </c:pt>
                <c:pt idx="13349">
                  <c:v>45046.350694444445</c:v>
                </c:pt>
                <c:pt idx="13350">
                  <c:v>45046.354166666664</c:v>
                </c:pt>
                <c:pt idx="13351">
                  <c:v>45046.357638888891</c:v>
                </c:pt>
                <c:pt idx="13352">
                  <c:v>45046.361111111109</c:v>
                </c:pt>
                <c:pt idx="13353">
                  <c:v>45046.364583333336</c:v>
                </c:pt>
                <c:pt idx="13354">
                  <c:v>45046.368055555555</c:v>
                </c:pt>
                <c:pt idx="13355">
                  <c:v>45046.371527777781</c:v>
                </c:pt>
                <c:pt idx="13356">
                  <c:v>45046.375</c:v>
                </c:pt>
                <c:pt idx="13357">
                  <c:v>45046.378472222219</c:v>
                </c:pt>
                <c:pt idx="13358">
                  <c:v>45046.381944444445</c:v>
                </c:pt>
                <c:pt idx="13359">
                  <c:v>45046.385416666664</c:v>
                </c:pt>
                <c:pt idx="13360">
                  <c:v>45046.388888888891</c:v>
                </c:pt>
                <c:pt idx="13361">
                  <c:v>45046.392361111109</c:v>
                </c:pt>
                <c:pt idx="13362">
                  <c:v>45046.395833333336</c:v>
                </c:pt>
                <c:pt idx="13363">
                  <c:v>45046.399305555555</c:v>
                </c:pt>
                <c:pt idx="13364">
                  <c:v>45046.402777777781</c:v>
                </c:pt>
                <c:pt idx="13365">
                  <c:v>45046.40625</c:v>
                </c:pt>
                <c:pt idx="13366">
                  <c:v>45046.409722222219</c:v>
                </c:pt>
                <c:pt idx="13367">
                  <c:v>45046.413194444445</c:v>
                </c:pt>
                <c:pt idx="13368">
                  <c:v>45046.416666666664</c:v>
                </c:pt>
                <c:pt idx="13369">
                  <c:v>45046.420138888891</c:v>
                </c:pt>
                <c:pt idx="13370">
                  <c:v>45046.423611111109</c:v>
                </c:pt>
                <c:pt idx="13371">
                  <c:v>45046.427083333336</c:v>
                </c:pt>
                <c:pt idx="13372">
                  <c:v>45046.430555555555</c:v>
                </c:pt>
                <c:pt idx="13373">
                  <c:v>45046.434027777781</c:v>
                </c:pt>
                <c:pt idx="13374">
                  <c:v>45046.4375</c:v>
                </c:pt>
                <c:pt idx="13375">
                  <c:v>45046.440972222219</c:v>
                </c:pt>
                <c:pt idx="13376">
                  <c:v>45046.444444444445</c:v>
                </c:pt>
                <c:pt idx="13377">
                  <c:v>45046.447916666664</c:v>
                </c:pt>
                <c:pt idx="13378">
                  <c:v>45046.451388888891</c:v>
                </c:pt>
                <c:pt idx="13379">
                  <c:v>45046.454861111109</c:v>
                </c:pt>
                <c:pt idx="13380">
                  <c:v>45046.458333333336</c:v>
                </c:pt>
                <c:pt idx="13381">
                  <c:v>45046.461805555555</c:v>
                </c:pt>
                <c:pt idx="13382">
                  <c:v>45046.465277777781</c:v>
                </c:pt>
                <c:pt idx="13383">
                  <c:v>45046.46875</c:v>
                </c:pt>
                <c:pt idx="13384">
                  <c:v>45046.472222222219</c:v>
                </c:pt>
                <c:pt idx="13385">
                  <c:v>45046.475694444445</c:v>
                </c:pt>
                <c:pt idx="13386">
                  <c:v>45046.479166666664</c:v>
                </c:pt>
                <c:pt idx="13387">
                  <c:v>45046.482638888891</c:v>
                </c:pt>
                <c:pt idx="13388">
                  <c:v>45046.486111111109</c:v>
                </c:pt>
                <c:pt idx="13389">
                  <c:v>45046.489583333336</c:v>
                </c:pt>
                <c:pt idx="13390">
                  <c:v>45046.493055555555</c:v>
                </c:pt>
                <c:pt idx="13391">
                  <c:v>45046.496527777781</c:v>
                </c:pt>
                <c:pt idx="13392">
                  <c:v>45046.5</c:v>
                </c:pt>
                <c:pt idx="13393">
                  <c:v>45046.503472222219</c:v>
                </c:pt>
                <c:pt idx="13394">
                  <c:v>45046.506944444445</c:v>
                </c:pt>
                <c:pt idx="13395">
                  <c:v>45046.510416666664</c:v>
                </c:pt>
                <c:pt idx="13396">
                  <c:v>45046.513888888891</c:v>
                </c:pt>
                <c:pt idx="13397">
                  <c:v>45046.517361111109</c:v>
                </c:pt>
                <c:pt idx="13398">
                  <c:v>45046.520833333336</c:v>
                </c:pt>
                <c:pt idx="13399">
                  <c:v>45046.524305555555</c:v>
                </c:pt>
                <c:pt idx="13400">
                  <c:v>45046.527777777781</c:v>
                </c:pt>
                <c:pt idx="13401">
                  <c:v>45046.53125</c:v>
                </c:pt>
                <c:pt idx="13402">
                  <c:v>45046.534722222219</c:v>
                </c:pt>
                <c:pt idx="13403">
                  <c:v>45046.538194444445</c:v>
                </c:pt>
                <c:pt idx="13404">
                  <c:v>45046.541666666664</c:v>
                </c:pt>
                <c:pt idx="13405">
                  <c:v>45046.545138888891</c:v>
                </c:pt>
                <c:pt idx="13406">
                  <c:v>45046.548611111109</c:v>
                </c:pt>
                <c:pt idx="13407">
                  <c:v>45046.552083333336</c:v>
                </c:pt>
                <c:pt idx="13408">
                  <c:v>45046.555555555555</c:v>
                </c:pt>
                <c:pt idx="13409">
                  <c:v>45046.559027777781</c:v>
                </c:pt>
                <c:pt idx="13410">
                  <c:v>45046.5625</c:v>
                </c:pt>
                <c:pt idx="13411">
                  <c:v>45046.565972222219</c:v>
                </c:pt>
                <c:pt idx="13412">
                  <c:v>45046.569444444445</c:v>
                </c:pt>
                <c:pt idx="13413">
                  <c:v>45046.572916666664</c:v>
                </c:pt>
                <c:pt idx="13414">
                  <c:v>45046.576388888891</c:v>
                </c:pt>
                <c:pt idx="13415">
                  <c:v>45046.579861111109</c:v>
                </c:pt>
                <c:pt idx="13416">
                  <c:v>45046.583333333336</c:v>
                </c:pt>
                <c:pt idx="13417">
                  <c:v>45046.586805555555</c:v>
                </c:pt>
                <c:pt idx="13418">
                  <c:v>45046.590277777781</c:v>
                </c:pt>
                <c:pt idx="13419">
                  <c:v>45046.59375</c:v>
                </c:pt>
                <c:pt idx="13420">
                  <c:v>45046.597222222219</c:v>
                </c:pt>
                <c:pt idx="13421">
                  <c:v>45046.600694444445</c:v>
                </c:pt>
                <c:pt idx="13422">
                  <c:v>45046.604166666664</c:v>
                </c:pt>
                <c:pt idx="13423">
                  <c:v>45046.607638888891</c:v>
                </c:pt>
                <c:pt idx="13424">
                  <c:v>45046.611111111109</c:v>
                </c:pt>
                <c:pt idx="13425">
                  <c:v>45046.614583333336</c:v>
                </c:pt>
                <c:pt idx="13426">
                  <c:v>45046.618055555555</c:v>
                </c:pt>
                <c:pt idx="13427">
                  <c:v>45046.621527777781</c:v>
                </c:pt>
                <c:pt idx="13428">
                  <c:v>45046.625</c:v>
                </c:pt>
                <c:pt idx="13429">
                  <c:v>45046.628472222219</c:v>
                </c:pt>
                <c:pt idx="13430">
                  <c:v>45046.631944444445</c:v>
                </c:pt>
                <c:pt idx="13431">
                  <c:v>45046.635416666664</c:v>
                </c:pt>
                <c:pt idx="13432">
                  <c:v>45046.638888888891</c:v>
                </c:pt>
                <c:pt idx="13433">
                  <c:v>45046.642361111109</c:v>
                </c:pt>
                <c:pt idx="13434">
                  <c:v>45046.645833333336</c:v>
                </c:pt>
                <c:pt idx="13435">
                  <c:v>45046.649305555555</c:v>
                </c:pt>
                <c:pt idx="13436">
                  <c:v>45046.652777777781</c:v>
                </c:pt>
                <c:pt idx="13437">
                  <c:v>45046.65625</c:v>
                </c:pt>
                <c:pt idx="13438">
                  <c:v>45046.659722222219</c:v>
                </c:pt>
                <c:pt idx="13439">
                  <c:v>45046.663194444445</c:v>
                </c:pt>
                <c:pt idx="13440">
                  <c:v>45046.666666666664</c:v>
                </c:pt>
                <c:pt idx="13441">
                  <c:v>45046.670138888891</c:v>
                </c:pt>
                <c:pt idx="13442">
                  <c:v>45046.673611111109</c:v>
                </c:pt>
                <c:pt idx="13443">
                  <c:v>45046.677083333336</c:v>
                </c:pt>
                <c:pt idx="13444">
                  <c:v>45046.680555555555</c:v>
                </c:pt>
                <c:pt idx="13445">
                  <c:v>45046.684027777781</c:v>
                </c:pt>
                <c:pt idx="13446">
                  <c:v>45046.6875</c:v>
                </c:pt>
                <c:pt idx="13447">
                  <c:v>45046.690972222219</c:v>
                </c:pt>
                <c:pt idx="13448">
                  <c:v>45046.694444444445</c:v>
                </c:pt>
                <c:pt idx="13449">
                  <c:v>45046.697916666664</c:v>
                </c:pt>
                <c:pt idx="13450">
                  <c:v>45046.701388888891</c:v>
                </c:pt>
                <c:pt idx="13451">
                  <c:v>45046.704861111109</c:v>
                </c:pt>
                <c:pt idx="13452">
                  <c:v>45046.708333333336</c:v>
                </c:pt>
                <c:pt idx="13453">
                  <c:v>45046.711805555555</c:v>
                </c:pt>
                <c:pt idx="13454">
                  <c:v>45046.715277777781</c:v>
                </c:pt>
                <c:pt idx="13455">
                  <c:v>45046.71875</c:v>
                </c:pt>
                <c:pt idx="13456">
                  <c:v>45046.722222222219</c:v>
                </c:pt>
                <c:pt idx="13457">
                  <c:v>45046.725694444445</c:v>
                </c:pt>
                <c:pt idx="13458">
                  <c:v>45046.729166666664</c:v>
                </c:pt>
                <c:pt idx="13459">
                  <c:v>45046.732638888891</c:v>
                </c:pt>
                <c:pt idx="13460">
                  <c:v>45046.736111111109</c:v>
                </c:pt>
                <c:pt idx="13461">
                  <c:v>45046.739583333336</c:v>
                </c:pt>
                <c:pt idx="13462">
                  <c:v>45046.743055555555</c:v>
                </c:pt>
                <c:pt idx="13463">
                  <c:v>45046.746527777781</c:v>
                </c:pt>
                <c:pt idx="13464">
                  <c:v>45046.75</c:v>
                </c:pt>
                <c:pt idx="13465">
                  <c:v>45046.753472222219</c:v>
                </c:pt>
                <c:pt idx="13466">
                  <c:v>45046.756944444445</c:v>
                </c:pt>
                <c:pt idx="13467">
                  <c:v>45046.760416666664</c:v>
                </c:pt>
                <c:pt idx="13468">
                  <c:v>45046.763888888891</c:v>
                </c:pt>
                <c:pt idx="13469">
                  <c:v>45046.767361111109</c:v>
                </c:pt>
                <c:pt idx="13470">
                  <c:v>45046.770833333336</c:v>
                </c:pt>
                <c:pt idx="13471">
                  <c:v>45046.774305555555</c:v>
                </c:pt>
                <c:pt idx="13472">
                  <c:v>45046.777777777781</c:v>
                </c:pt>
                <c:pt idx="13473">
                  <c:v>45046.78125</c:v>
                </c:pt>
                <c:pt idx="13474">
                  <c:v>45046.784722222219</c:v>
                </c:pt>
                <c:pt idx="13475">
                  <c:v>45046.788194444445</c:v>
                </c:pt>
                <c:pt idx="13476">
                  <c:v>45046.791666666664</c:v>
                </c:pt>
                <c:pt idx="13477">
                  <c:v>45046.795138888891</c:v>
                </c:pt>
                <c:pt idx="13478">
                  <c:v>45046.798611111109</c:v>
                </c:pt>
                <c:pt idx="13479">
                  <c:v>45046.802083333336</c:v>
                </c:pt>
                <c:pt idx="13480">
                  <c:v>45046.805555555555</c:v>
                </c:pt>
                <c:pt idx="13481">
                  <c:v>45046.809027777781</c:v>
                </c:pt>
                <c:pt idx="13482">
                  <c:v>45046.8125</c:v>
                </c:pt>
                <c:pt idx="13483">
                  <c:v>45046.815972222219</c:v>
                </c:pt>
                <c:pt idx="13484">
                  <c:v>45046.819444444445</c:v>
                </c:pt>
                <c:pt idx="13485">
                  <c:v>45046.822916666664</c:v>
                </c:pt>
                <c:pt idx="13486">
                  <c:v>45046.826388888891</c:v>
                </c:pt>
                <c:pt idx="13487">
                  <c:v>45046.829861111109</c:v>
                </c:pt>
                <c:pt idx="13488">
                  <c:v>45046.833333333336</c:v>
                </c:pt>
                <c:pt idx="13489">
                  <c:v>45046.836805555555</c:v>
                </c:pt>
                <c:pt idx="13490">
                  <c:v>45046.840277777781</c:v>
                </c:pt>
                <c:pt idx="13491">
                  <c:v>45046.84375</c:v>
                </c:pt>
                <c:pt idx="13492">
                  <c:v>45046.847222222219</c:v>
                </c:pt>
                <c:pt idx="13493">
                  <c:v>45046.850694444445</c:v>
                </c:pt>
                <c:pt idx="13494">
                  <c:v>45046.854166666664</c:v>
                </c:pt>
                <c:pt idx="13495">
                  <c:v>45046.857638888891</c:v>
                </c:pt>
                <c:pt idx="13496">
                  <c:v>45046.861111111109</c:v>
                </c:pt>
                <c:pt idx="13497">
                  <c:v>45046.864583333336</c:v>
                </c:pt>
                <c:pt idx="13498">
                  <c:v>45046.868055555555</c:v>
                </c:pt>
                <c:pt idx="13499">
                  <c:v>45046.871527777781</c:v>
                </c:pt>
                <c:pt idx="13500">
                  <c:v>45046.875</c:v>
                </c:pt>
                <c:pt idx="13501">
                  <c:v>45046.878472222219</c:v>
                </c:pt>
                <c:pt idx="13502">
                  <c:v>45046.881944444445</c:v>
                </c:pt>
                <c:pt idx="13503">
                  <c:v>45046.885416666664</c:v>
                </c:pt>
                <c:pt idx="13504">
                  <c:v>45046.888888888891</c:v>
                </c:pt>
                <c:pt idx="13505">
                  <c:v>45046.892361111109</c:v>
                </c:pt>
                <c:pt idx="13506">
                  <c:v>45046.895833333336</c:v>
                </c:pt>
                <c:pt idx="13507">
                  <c:v>45046.899305555555</c:v>
                </c:pt>
                <c:pt idx="13508">
                  <c:v>45046.902777777781</c:v>
                </c:pt>
                <c:pt idx="13509">
                  <c:v>45046.90625</c:v>
                </c:pt>
                <c:pt idx="13510">
                  <c:v>45046.909722222219</c:v>
                </c:pt>
                <c:pt idx="13511">
                  <c:v>45046.913194444445</c:v>
                </c:pt>
                <c:pt idx="13512">
                  <c:v>45046.916666666664</c:v>
                </c:pt>
                <c:pt idx="13513">
                  <c:v>45046.920138888891</c:v>
                </c:pt>
                <c:pt idx="13514">
                  <c:v>45046.923611111109</c:v>
                </c:pt>
                <c:pt idx="13515">
                  <c:v>45046.927083333336</c:v>
                </c:pt>
                <c:pt idx="13516">
                  <c:v>45046.930555555555</c:v>
                </c:pt>
                <c:pt idx="13517">
                  <c:v>45046.934027777781</c:v>
                </c:pt>
                <c:pt idx="13518">
                  <c:v>45046.9375</c:v>
                </c:pt>
                <c:pt idx="13519">
                  <c:v>45046.940972222219</c:v>
                </c:pt>
                <c:pt idx="13520">
                  <c:v>45046.944444444445</c:v>
                </c:pt>
                <c:pt idx="13521">
                  <c:v>45046.947916666664</c:v>
                </c:pt>
                <c:pt idx="13522">
                  <c:v>45046.951388888891</c:v>
                </c:pt>
                <c:pt idx="13523">
                  <c:v>45046.954861111109</c:v>
                </c:pt>
                <c:pt idx="13524">
                  <c:v>45046.958333333336</c:v>
                </c:pt>
                <c:pt idx="13525">
                  <c:v>45046.961805555555</c:v>
                </c:pt>
                <c:pt idx="13526">
                  <c:v>45046.965277777781</c:v>
                </c:pt>
                <c:pt idx="13527">
                  <c:v>45046.96875</c:v>
                </c:pt>
                <c:pt idx="13528">
                  <c:v>45046.972222222219</c:v>
                </c:pt>
                <c:pt idx="13529">
                  <c:v>45046.975694444445</c:v>
                </c:pt>
                <c:pt idx="13530">
                  <c:v>45046.979166666664</c:v>
                </c:pt>
                <c:pt idx="13531">
                  <c:v>45046.982638888891</c:v>
                </c:pt>
                <c:pt idx="13532">
                  <c:v>45046.986111111109</c:v>
                </c:pt>
                <c:pt idx="13533">
                  <c:v>45046.989583333336</c:v>
                </c:pt>
                <c:pt idx="13534">
                  <c:v>45046.993055555555</c:v>
                </c:pt>
                <c:pt idx="13535">
                  <c:v>45046.996527777781</c:v>
                </c:pt>
                <c:pt idx="13536">
                  <c:v>45047</c:v>
                </c:pt>
                <c:pt idx="13537">
                  <c:v>45047.003472222219</c:v>
                </c:pt>
                <c:pt idx="13538">
                  <c:v>45047.006944444445</c:v>
                </c:pt>
                <c:pt idx="13539">
                  <c:v>45047.010416666664</c:v>
                </c:pt>
                <c:pt idx="13540">
                  <c:v>45047.013888888891</c:v>
                </c:pt>
                <c:pt idx="13541">
                  <c:v>45047.017361111109</c:v>
                </c:pt>
                <c:pt idx="13542">
                  <c:v>45047.020833333336</c:v>
                </c:pt>
                <c:pt idx="13543">
                  <c:v>45047.024305555555</c:v>
                </c:pt>
                <c:pt idx="13544">
                  <c:v>45047.027777777781</c:v>
                </c:pt>
                <c:pt idx="13545">
                  <c:v>45047.03125</c:v>
                </c:pt>
                <c:pt idx="13546">
                  <c:v>45047.034722222219</c:v>
                </c:pt>
                <c:pt idx="13547">
                  <c:v>45047.038194444445</c:v>
                </c:pt>
                <c:pt idx="13548">
                  <c:v>45047.041666666664</c:v>
                </c:pt>
                <c:pt idx="13549">
                  <c:v>45047.045138888891</c:v>
                </c:pt>
                <c:pt idx="13550">
                  <c:v>45047.048611111109</c:v>
                </c:pt>
                <c:pt idx="13551">
                  <c:v>45047.052083333336</c:v>
                </c:pt>
                <c:pt idx="13552">
                  <c:v>45047.055555555555</c:v>
                </c:pt>
                <c:pt idx="13553">
                  <c:v>45047.059027777781</c:v>
                </c:pt>
                <c:pt idx="13554">
                  <c:v>45047.0625</c:v>
                </c:pt>
                <c:pt idx="13555">
                  <c:v>45047.065972222219</c:v>
                </c:pt>
                <c:pt idx="13556">
                  <c:v>45047.069444444445</c:v>
                </c:pt>
                <c:pt idx="13557">
                  <c:v>45047.072916666664</c:v>
                </c:pt>
                <c:pt idx="13558">
                  <c:v>45047.076388888891</c:v>
                </c:pt>
                <c:pt idx="13559">
                  <c:v>45047.079861111109</c:v>
                </c:pt>
                <c:pt idx="13560">
                  <c:v>45047.083333333336</c:v>
                </c:pt>
                <c:pt idx="13561">
                  <c:v>45047.086805555555</c:v>
                </c:pt>
                <c:pt idx="13562">
                  <c:v>45047.090277777781</c:v>
                </c:pt>
                <c:pt idx="13563">
                  <c:v>45047.09375</c:v>
                </c:pt>
                <c:pt idx="13564">
                  <c:v>45047.097222222219</c:v>
                </c:pt>
                <c:pt idx="13565">
                  <c:v>45047.100694444445</c:v>
                </c:pt>
                <c:pt idx="13566">
                  <c:v>45047.104166666664</c:v>
                </c:pt>
                <c:pt idx="13567">
                  <c:v>45047.107638888891</c:v>
                </c:pt>
                <c:pt idx="13568">
                  <c:v>45047.111111111109</c:v>
                </c:pt>
                <c:pt idx="13569">
                  <c:v>45047.114583333336</c:v>
                </c:pt>
                <c:pt idx="13570">
                  <c:v>45047.118055555555</c:v>
                </c:pt>
                <c:pt idx="13571">
                  <c:v>45047.121527777781</c:v>
                </c:pt>
                <c:pt idx="13572">
                  <c:v>45047.125</c:v>
                </c:pt>
                <c:pt idx="13573">
                  <c:v>45047.128472222219</c:v>
                </c:pt>
                <c:pt idx="13574">
                  <c:v>45047.131944444445</c:v>
                </c:pt>
                <c:pt idx="13575">
                  <c:v>45047.135416666664</c:v>
                </c:pt>
                <c:pt idx="13576">
                  <c:v>45047.138888888891</c:v>
                </c:pt>
                <c:pt idx="13577">
                  <c:v>45047.142361111109</c:v>
                </c:pt>
                <c:pt idx="13578">
                  <c:v>45047.145833333336</c:v>
                </c:pt>
                <c:pt idx="13579">
                  <c:v>45047.149305555555</c:v>
                </c:pt>
                <c:pt idx="13580">
                  <c:v>45047.152777777781</c:v>
                </c:pt>
                <c:pt idx="13581">
                  <c:v>45047.15625</c:v>
                </c:pt>
                <c:pt idx="13582">
                  <c:v>45047.159722222219</c:v>
                </c:pt>
                <c:pt idx="13583">
                  <c:v>45047.163194444445</c:v>
                </c:pt>
                <c:pt idx="13584">
                  <c:v>45047.166666666664</c:v>
                </c:pt>
                <c:pt idx="13585">
                  <c:v>45047.170138888891</c:v>
                </c:pt>
                <c:pt idx="13586">
                  <c:v>45047.173611111109</c:v>
                </c:pt>
                <c:pt idx="13587">
                  <c:v>45047.177083333336</c:v>
                </c:pt>
                <c:pt idx="13588">
                  <c:v>45047.180555555555</c:v>
                </c:pt>
                <c:pt idx="13589">
                  <c:v>45047.184027777781</c:v>
                </c:pt>
                <c:pt idx="13590">
                  <c:v>45047.1875</c:v>
                </c:pt>
                <c:pt idx="13591">
                  <c:v>45047.190972222219</c:v>
                </c:pt>
                <c:pt idx="13592">
                  <c:v>45047.194444444445</c:v>
                </c:pt>
                <c:pt idx="13593">
                  <c:v>45047.197916666664</c:v>
                </c:pt>
                <c:pt idx="13594">
                  <c:v>45047.201388888891</c:v>
                </c:pt>
                <c:pt idx="13595">
                  <c:v>45047.204861111109</c:v>
                </c:pt>
                <c:pt idx="13596">
                  <c:v>45047.208333333336</c:v>
                </c:pt>
                <c:pt idx="13597">
                  <c:v>45047.211805555555</c:v>
                </c:pt>
                <c:pt idx="13598">
                  <c:v>45047.215277777781</c:v>
                </c:pt>
                <c:pt idx="13599">
                  <c:v>45047.21875</c:v>
                </c:pt>
                <c:pt idx="13600">
                  <c:v>45047.222222222219</c:v>
                </c:pt>
                <c:pt idx="13601">
                  <c:v>45047.225694444445</c:v>
                </c:pt>
                <c:pt idx="13602">
                  <c:v>45047.229166666664</c:v>
                </c:pt>
                <c:pt idx="13603">
                  <c:v>45047.232638888891</c:v>
                </c:pt>
                <c:pt idx="13604">
                  <c:v>45047.236111111109</c:v>
                </c:pt>
                <c:pt idx="13605">
                  <c:v>45047.239583333336</c:v>
                </c:pt>
                <c:pt idx="13606">
                  <c:v>45047.243055555555</c:v>
                </c:pt>
                <c:pt idx="13607">
                  <c:v>45047.246527777781</c:v>
                </c:pt>
                <c:pt idx="13608">
                  <c:v>45047.25</c:v>
                </c:pt>
                <c:pt idx="13609">
                  <c:v>45047.253472222219</c:v>
                </c:pt>
                <c:pt idx="13610">
                  <c:v>45047.256944444445</c:v>
                </c:pt>
                <c:pt idx="13611">
                  <c:v>45047.260416666664</c:v>
                </c:pt>
                <c:pt idx="13612">
                  <c:v>45047.263888888891</c:v>
                </c:pt>
                <c:pt idx="13613">
                  <c:v>45047.267361111109</c:v>
                </c:pt>
                <c:pt idx="13614">
                  <c:v>45047.270833333336</c:v>
                </c:pt>
                <c:pt idx="13615">
                  <c:v>45047.274305555555</c:v>
                </c:pt>
                <c:pt idx="13616">
                  <c:v>45047.277777777781</c:v>
                </c:pt>
                <c:pt idx="13617">
                  <c:v>45047.28125</c:v>
                </c:pt>
                <c:pt idx="13618">
                  <c:v>45047.284722222219</c:v>
                </c:pt>
                <c:pt idx="13619">
                  <c:v>45047.288194444445</c:v>
                </c:pt>
                <c:pt idx="13620">
                  <c:v>45047.291666666664</c:v>
                </c:pt>
                <c:pt idx="13621">
                  <c:v>45047.295138888891</c:v>
                </c:pt>
                <c:pt idx="13622">
                  <c:v>45047.298611111109</c:v>
                </c:pt>
                <c:pt idx="13623">
                  <c:v>45047.302083333336</c:v>
                </c:pt>
                <c:pt idx="13624">
                  <c:v>45047.305555555555</c:v>
                </c:pt>
                <c:pt idx="13625">
                  <c:v>45047.309027777781</c:v>
                </c:pt>
                <c:pt idx="13626">
                  <c:v>45047.3125</c:v>
                </c:pt>
                <c:pt idx="13627">
                  <c:v>45047.315972222219</c:v>
                </c:pt>
                <c:pt idx="13628">
                  <c:v>45047.319444444445</c:v>
                </c:pt>
                <c:pt idx="13629">
                  <c:v>45047.322916666664</c:v>
                </c:pt>
                <c:pt idx="13630">
                  <c:v>45047.326388888891</c:v>
                </c:pt>
                <c:pt idx="13631">
                  <c:v>45047.329861111109</c:v>
                </c:pt>
                <c:pt idx="13632">
                  <c:v>45047.333333333336</c:v>
                </c:pt>
                <c:pt idx="13633">
                  <c:v>45047.336805555555</c:v>
                </c:pt>
                <c:pt idx="13634">
                  <c:v>45047.340277777781</c:v>
                </c:pt>
                <c:pt idx="13635">
                  <c:v>45047.34375</c:v>
                </c:pt>
                <c:pt idx="13636">
                  <c:v>45047.347222222219</c:v>
                </c:pt>
                <c:pt idx="13637">
                  <c:v>45047.350694444445</c:v>
                </c:pt>
                <c:pt idx="13638">
                  <c:v>45047.354166666664</c:v>
                </c:pt>
                <c:pt idx="13639">
                  <c:v>45047.357638888891</c:v>
                </c:pt>
                <c:pt idx="13640">
                  <c:v>45047.361111111109</c:v>
                </c:pt>
                <c:pt idx="13641">
                  <c:v>45047.364583333336</c:v>
                </c:pt>
                <c:pt idx="13642">
                  <c:v>45047.368055555555</c:v>
                </c:pt>
                <c:pt idx="13643">
                  <c:v>45047.371527777781</c:v>
                </c:pt>
                <c:pt idx="13644">
                  <c:v>45047.375</c:v>
                </c:pt>
                <c:pt idx="13645">
                  <c:v>45047.378472222219</c:v>
                </c:pt>
                <c:pt idx="13646">
                  <c:v>45047.381944444445</c:v>
                </c:pt>
                <c:pt idx="13647">
                  <c:v>45047.385416666664</c:v>
                </c:pt>
                <c:pt idx="13648">
                  <c:v>45047.388888888891</c:v>
                </c:pt>
                <c:pt idx="13649">
                  <c:v>45047.392361111109</c:v>
                </c:pt>
                <c:pt idx="13650">
                  <c:v>45047.395833333336</c:v>
                </c:pt>
                <c:pt idx="13651">
                  <c:v>45047.399305555555</c:v>
                </c:pt>
                <c:pt idx="13652">
                  <c:v>45047.402777777781</c:v>
                </c:pt>
                <c:pt idx="13653">
                  <c:v>45047.40625</c:v>
                </c:pt>
                <c:pt idx="13654">
                  <c:v>45047.409722222219</c:v>
                </c:pt>
                <c:pt idx="13655">
                  <c:v>45047.413194444445</c:v>
                </c:pt>
                <c:pt idx="13656">
                  <c:v>45047.416666666664</c:v>
                </c:pt>
                <c:pt idx="13657">
                  <c:v>45047.420138888891</c:v>
                </c:pt>
                <c:pt idx="13658">
                  <c:v>45047.423611111109</c:v>
                </c:pt>
                <c:pt idx="13659">
                  <c:v>45047.427083333336</c:v>
                </c:pt>
                <c:pt idx="13660">
                  <c:v>45047.430555555555</c:v>
                </c:pt>
                <c:pt idx="13661">
                  <c:v>45047.434027777781</c:v>
                </c:pt>
                <c:pt idx="13662">
                  <c:v>45047.4375</c:v>
                </c:pt>
                <c:pt idx="13663">
                  <c:v>45047.440972222219</c:v>
                </c:pt>
                <c:pt idx="13664">
                  <c:v>45047.444444444445</c:v>
                </c:pt>
                <c:pt idx="13665">
                  <c:v>45047.447916666664</c:v>
                </c:pt>
                <c:pt idx="13666">
                  <c:v>45047.451388888891</c:v>
                </c:pt>
                <c:pt idx="13667">
                  <c:v>45047.454861111109</c:v>
                </c:pt>
                <c:pt idx="13668">
                  <c:v>45047.458333333336</c:v>
                </c:pt>
                <c:pt idx="13669">
                  <c:v>45047.461805555555</c:v>
                </c:pt>
                <c:pt idx="13670">
                  <c:v>45047.465277777781</c:v>
                </c:pt>
                <c:pt idx="13671">
                  <c:v>45047.46875</c:v>
                </c:pt>
                <c:pt idx="13672">
                  <c:v>45047.472222222219</c:v>
                </c:pt>
                <c:pt idx="13673">
                  <c:v>45047.475694444445</c:v>
                </c:pt>
                <c:pt idx="13674">
                  <c:v>45047.479166666664</c:v>
                </c:pt>
                <c:pt idx="13675">
                  <c:v>45047.482638888891</c:v>
                </c:pt>
                <c:pt idx="13676">
                  <c:v>45047.486111111109</c:v>
                </c:pt>
                <c:pt idx="13677">
                  <c:v>45047.489583333336</c:v>
                </c:pt>
                <c:pt idx="13678">
                  <c:v>45047.493055555555</c:v>
                </c:pt>
                <c:pt idx="13679">
                  <c:v>45047.496527777781</c:v>
                </c:pt>
                <c:pt idx="13680">
                  <c:v>45047.5</c:v>
                </c:pt>
                <c:pt idx="13681">
                  <c:v>45047.503472222219</c:v>
                </c:pt>
                <c:pt idx="13682">
                  <c:v>45047.506944444445</c:v>
                </c:pt>
                <c:pt idx="13683">
                  <c:v>45047.510416666664</c:v>
                </c:pt>
                <c:pt idx="13684">
                  <c:v>45047.513888888891</c:v>
                </c:pt>
                <c:pt idx="13685">
                  <c:v>45047.517361111109</c:v>
                </c:pt>
                <c:pt idx="13686">
                  <c:v>45047.520833333336</c:v>
                </c:pt>
                <c:pt idx="13687">
                  <c:v>45047.524305555555</c:v>
                </c:pt>
                <c:pt idx="13688">
                  <c:v>45047.527777777781</c:v>
                </c:pt>
                <c:pt idx="13689">
                  <c:v>45047.53125</c:v>
                </c:pt>
                <c:pt idx="13690">
                  <c:v>45047.534722222219</c:v>
                </c:pt>
                <c:pt idx="13691">
                  <c:v>45047.538194444445</c:v>
                </c:pt>
                <c:pt idx="13692">
                  <c:v>45047.541666666664</c:v>
                </c:pt>
                <c:pt idx="13693">
                  <c:v>45047.545138888891</c:v>
                </c:pt>
                <c:pt idx="13694">
                  <c:v>45047.548611111109</c:v>
                </c:pt>
                <c:pt idx="13695">
                  <c:v>45047.552083333336</c:v>
                </c:pt>
                <c:pt idx="13696">
                  <c:v>45047.555555555555</c:v>
                </c:pt>
                <c:pt idx="13697">
                  <c:v>45047.559027777781</c:v>
                </c:pt>
                <c:pt idx="13698">
                  <c:v>45047.5625</c:v>
                </c:pt>
                <c:pt idx="13699">
                  <c:v>45047.565972222219</c:v>
                </c:pt>
                <c:pt idx="13700">
                  <c:v>45047.569444444445</c:v>
                </c:pt>
                <c:pt idx="13701">
                  <c:v>45047.572916666664</c:v>
                </c:pt>
                <c:pt idx="13702">
                  <c:v>45047.576388888891</c:v>
                </c:pt>
                <c:pt idx="13703">
                  <c:v>45047.579861111109</c:v>
                </c:pt>
                <c:pt idx="13704">
                  <c:v>45047.583333333336</c:v>
                </c:pt>
                <c:pt idx="13705">
                  <c:v>45047.586805555555</c:v>
                </c:pt>
                <c:pt idx="13706">
                  <c:v>45047.590277777781</c:v>
                </c:pt>
                <c:pt idx="13707">
                  <c:v>45047.59375</c:v>
                </c:pt>
                <c:pt idx="13708">
                  <c:v>45047.597222222219</c:v>
                </c:pt>
                <c:pt idx="13709">
                  <c:v>45047.600694444445</c:v>
                </c:pt>
                <c:pt idx="13710">
                  <c:v>45047.604166666664</c:v>
                </c:pt>
                <c:pt idx="13711">
                  <c:v>45047.607638888891</c:v>
                </c:pt>
                <c:pt idx="13712">
                  <c:v>45047.611111111109</c:v>
                </c:pt>
                <c:pt idx="13713">
                  <c:v>45047.614583333336</c:v>
                </c:pt>
                <c:pt idx="13714">
                  <c:v>45047.618055555555</c:v>
                </c:pt>
                <c:pt idx="13715">
                  <c:v>45047.621527777781</c:v>
                </c:pt>
                <c:pt idx="13716">
                  <c:v>45047.625</c:v>
                </c:pt>
                <c:pt idx="13717">
                  <c:v>45047.628472222219</c:v>
                </c:pt>
                <c:pt idx="13718">
                  <c:v>45047.631944444445</c:v>
                </c:pt>
                <c:pt idx="13719">
                  <c:v>45047.635416666664</c:v>
                </c:pt>
                <c:pt idx="13720">
                  <c:v>45047.638888888891</c:v>
                </c:pt>
                <c:pt idx="13721">
                  <c:v>45047.642361111109</c:v>
                </c:pt>
                <c:pt idx="13722">
                  <c:v>45047.645833333336</c:v>
                </c:pt>
                <c:pt idx="13723">
                  <c:v>45047.649305555555</c:v>
                </c:pt>
                <c:pt idx="13724">
                  <c:v>45047.652777777781</c:v>
                </c:pt>
                <c:pt idx="13725">
                  <c:v>45047.65625</c:v>
                </c:pt>
                <c:pt idx="13726">
                  <c:v>45047.659722222219</c:v>
                </c:pt>
                <c:pt idx="13727">
                  <c:v>45047.663194444445</c:v>
                </c:pt>
                <c:pt idx="13728">
                  <c:v>45047.666666666664</c:v>
                </c:pt>
                <c:pt idx="13729">
                  <c:v>45047.670138888891</c:v>
                </c:pt>
                <c:pt idx="13730">
                  <c:v>45047.673611111109</c:v>
                </c:pt>
                <c:pt idx="13731">
                  <c:v>45047.677083333336</c:v>
                </c:pt>
                <c:pt idx="13732">
                  <c:v>45047.680555555555</c:v>
                </c:pt>
                <c:pt idx="13733">
                  <c:v>45047.684027777781</c:v>
                </c:pt>
                <c:pt idx="13734">
                  <c:v>45047.6875</c:v>
                </c:pt>
                <c:pt idx="13735">
                  <c:v>45047.690972222219</c:v>
                </c:pt>
                <c:pt idx="13736">
                  <c:v>45047.694444444445</c:v>
                </c:pt>
                <c:pt idx="13737">
                  <c:v>45047.697916666664</c:v>
                </c:pt>
                <c:pt idx="13738">
                  <c:v>45047.701388888891</c:v>
                </c:pt>
                <c:pt idx="13739">
                  <c:v>45047.704861111109</c:v>
                </c:pt>
                <c:pt idx="13740">
                  <c:v>45047.708333333336</c:v>
                </c:pt>
                <c:pt idx="13741">
                  <c:v>45047.711805555555</c:v>
                </c:pt>
                <c:pt idx="13742">
                  <c:v>45047.715277777781</c:v>
                </c:pt>
                <c:pt idx="13743">
                  <c:v>45047.71875</c:v>
                </c:pt>
                <c:pt idx="13744">
                  <c:v>45047.722222222219</c:v>
                </c:pt>
                <c:pt idx="13745">
                  <c:v>45047.725694444445</c:v>
                </c:pt>
                <c:pt idx="13746">
                  <c:v>45047.729166666664</c:v>
                </c:pt>
                <c:pt idx="13747">
                  <c:v>45047.732638888891</c:v>
                </c:pt>
                <c:pt idx="13748">
                  <c:v>45047.736111111109</c:v>
                </c:pt>
                <c:pt idx="13749">
                  <c:v>45047.739583333336</c:v>
                </c:pt>
                <c:pt idx="13750">
                  <c:v>45047.743055555555</c:v>
                </c:pt>
                <c:pt idx="13751">
                  <c:v>45047.746527777781</c:v>
                </c:pt>
                <c:pt idx="13752">
                  <c:v>45047.75</c:v>
                </c:pt>
                <c:pt idx="13753">
                  <c:v>45047.753472222219</c:v>
                </c:pt>
                <c:pt idx="13754">
                  <c:v>45047.756944444445</c:v>
                </c:pt>
                <c:pt idx="13755">
                  <c:v>45047.760416666664</c:v>
                </c:pt>
                <c:pt idx="13756">
                  <c:v>45047.763888888891</c:v>
                </c:pt>
                <c:pt idx="13757">
                  <c:v>45047.767361111109</c:v>
                </c:pt>
                <c:pt idx="13758">
                  <c:v>45047.770833333336</c:v>
                </c:pt>
                <c:pt idx="13759">
                  <c:v>45047.774305555555</c:v>
                </c:pt>
                <c:pt idx="13760">
                  <c:v>45047.777777777781</c:v>
                </c:pt>
                <c:pt idx="13761">
                  <c:v>45047.78125</c:v>
                </c:pt>
                <c:pt idx="13762">
                  <c:v>45047.784722222219</c:v>
                </c:pt>
                <c:pt idx="13763">
                  <c:v>45047.788194444445</c:v>
                </c:pt>
                <c:pt idx="13764">
                  <c:v>45047.791666666664</c:v>
                </c:pt>
                <c:pt idx="13765">
                  <c:v>45047.795138888891</c:v>
                </c:pt>
                <c:pt idx="13766">
                  <c:v>45047.798611111109</c:v>
                </c:pt>
                <c:pt idx="13767">
                  <c:v>45047.802083333336</c:v>
                </c:pt>
                <c:pt idx="13768">
                  <c:v>45047.805555555555</c:v>
                </c:pt>
                <c:pt idx="13769">
                  <c:v>45047.809027777781</c:v>
                </c:pt>
                <c:pt idx="13770">
                  <c:v>45047.8125</c:v>
                </c:pt>
                <c:pt idx="13771">
                  <c:v>45047.815972222219</c:v>
                </c:pt>
                <c:pt idx="13772">
                  <c:v>45047.819444444445</c:v>
                </c:pt>
                <c:pt idx="13773">
                  <c:v>45047.822916666664</c:v>
                </c:pt>
                <c:pt idx="13774">
                  <c:v>45047.826388888891</c:v>
                </c:pt>
                <c:pt idx="13775">
                  <c:v>45047.829861111109</c:v>
                </c:pt>
                <c:pt idx="13776">
                  <c:v>45047.833333333336</c:v>
                </c:pt>
                <c:pt idx="13777">
                  <c:v>45047.836805555555</c:v>
                </c:pt>
                <c:pt idx="13778">
                  <c:v>45047.840277777781</c:v>
                </c:pt>
                <c:pt idx="13779">
                  <c:v>45047.84375</c:v>
                </c:pt>
                <c:pt idx="13780">
                  <c:v>45047.847222222219</c:v>
                </c:pt>
                <c:pt idx="13781">
                  <c:v>45047.850694444445</c:v>
                </c:pt>
                <c:pt idx="13782">
                  <c:v>45047.854166666664</c:v>
                </c:pt>
                <c:pt idx="13783">
                  <c:v>45047.857638888891</c:v>
                </c:pt>
                <c:pt idx="13784">
                  <c:v>45047.861111111109</c:v>
                </c:pt>
                <c:pt idx="13785">
                  <c:v>45047.864583333336</c:v>
                </c:pt>
                <c:pt idx="13786">
                  <c:v>45047.868055555555</c:v>
                </c:pt>
                <c:pt idx="13787">
                  <c:v>45047.871527777781</c:v>
                </c:pt>
                <c:pt idx="13788">
                  <c:v>45047.875</c:v>
                </c:pt>
                <c:pt idx="13789">
                  <c:v>45047.878472222219</c:v>
                </c:pt>
                <c:pt idx="13790">
                  <c:v>45047.881944444445</c:v>
                </c:pt>
                <c:pt idx="13791">
                  <c:v>45047.885416666664</c:v>
                </c:pt>
                <c:pt idx="13792">
                  <c:v>45047.888888888891</c:v>
                </c:pt>
                <c:pt idx="13793">
                  <c:v>45047.892361111109</c:v>
                </c:pt>
                <c:pt idx="13794">
                  <c:v>45047.895833333336</c:v>
                </c:pt>
                <c:pt idx="13795">
                  <c:v>45047.899305555555</c:v>
                </c:pt>
                <c:pt idx="13796">
                  <c:v>45047.902777777781</c:v>
                </c:pt>
                <c:pt idx="13797">
                  <c:v>45047.90625</c:v>
                </c:pt>
                <c:pt idx="13798">
                  <c:v>45047.909722222219</c:v>
                </c:pt>
                <c:pt idx="13799">
                  <c:v>45047.913194444445</c:v>
                </c:pt>
                <c:pt idx="13800">
                  <c:v>45047.916666666664</c:v>
                </c:pt>
                <c:pt idx="13801">
                  <c:v>45047.920138888891</c:v>
                </c:pt>
                <c:pt idx="13802">
                  <c:v>45047.923611111109</c:v>
                </c:pt>
                <c:pt idx="13803">
                  <c:v>45047.927083333336</c:v>
                </c:pt>
                <c:pt idx="13804">
                  <c:v>45047.930555555555</c:v>
                </c:pt>
                <c:pt idx="13805">
                  <c:v>45047.934027777781</c:v>
                </c:pt>
                <c:pt idx="13806">
                  <c:v>45047.9375</c:v>
                </c:pt>
                <c:pt idx="13807">
                  <c:v>45047.940972222219</c:v>
                </c:pt>
                <c:pt idx="13808">
                  <c:v>45047.944444444445</c:v>
                </c:pt>
                <c:pt idx="13809">
                  <c:v>45047.947916666664</c:v>
                </c:pt>
                <c:pt idx="13810">
                  <c:v>45047.951388888891</c:v>
                </c:pt>
                <c:pt idx="13811">
                  <c:v>45047.954861111109</c:v>
                </c:pt>
                <c:pt idx="13812">
                  <c:v>45047.958333333336</c:v>
                </c:pt>
                <c:pt idx="13813">
                  <c:v>45047.961805555555</c:v>
                </c:pt>
                <c:pt idx="13814">
                  <c:v>45047.965277777781</c:v>
                </c:pt>
                <c:pt idx="13815">
                  <c:v>45047.96875</c:v>
                </c:pt>
                <c:pt idx="13816">
                  <c:v>45047.972222222219</c:v>
                </c:pt>
                <c:pt idx="13817">
                  <c:v>45047.975694444445</c:v>
                </c:pt>
                <c:pt idx="13818">
                  <c:v>45047.979166666664</c:v>
                </c:pt>
                <c:pt idx="13819">
                  <c:v>45047.982638888891</c:v>
                </c:pt>
                <c:pt idx="13820">
                  <c:v>45047.986111111109</c:v>
                </c:pt>
                <c:pt idx="13821">
                  <c:v>45047.989583333336</c:v>
                </c:pt>
                <c:pt idx="13822">
                  <c:v>45047.993055555555</c:v>
                </c:pt>
                <c:pt idx="13823">
                  <c:v>45047.996527777781</c:v>
                </c:pt>
                <c:pt idx="13824">
                  <c:v>45048</c:v>
                </c:pt>
                <c:pt idx="13825">
                  <c:v>45048.003472222219</c:v>
                </c:pt>
                <c:pt idx="13826">
                  <c:v>45048.006944444445</c:v>
                </c:pt>
                <c:pt idx="13827">
                  <c:v>45048.010416666664</c:v>
                </c:pt>
                <c:pt idx="13828">
                  <c:v>45048.013888888891</c:v>
                </c:pt>
                <c:pt idx="13829">
                  <c:v>45048.017361111109</c:v>
                </c:pt>
                <c:pt idx="13830">
                  <c:v>45048.020833333336</c:v>
                </c:pt>
                <c:pt idx="13831">
                  <c:v>45048.024305555555</c:v>
                </c:pt>
                <c:pt idx="13832">
                  <c:v>45048.027777777781</c:v>
                </c:pt>
                <c:pt idx="13833">
                  <c:v>45048.03125</c:v>
                </c:pt>
                <c:pt idx="13834">
                  <c:v>45048.034722222219</c:v>
                </c:pt>
                <c:pt idx="13835">
                  <c:v>45048.038194444445</c:v>
                </c:pt>
                <c:pt idx="13836">
                  <c:v>45048.041666666664</c:v>
                </c:pt>
                <c:pt idx="13837">
                  <c:v>45048.045138888891</c:v>
                </c:pt>
                <c:pt idx="13838">
                  <c:v>45048.048611111109</c:v>
                </c:pt>
                <c:pt idx="13839">
                  <c:v>45048.052083333336</c:v>
                </c:pt>
                <c:pt idx="13840">
                  <c:v>45048.055555555555</c:v>
                </c:pt>
                <c:pt idx="13841">
                  <c:v>45048.059027777781</c:v>
                </c:pt>
                <c:pt idx="13842">
                  <c:v>45048.0625</c:v>
                </c:pt>
                <c:pt idx="13843">
                  <c:v>45048.065972222219</c:v>
                </c:pt>
                <c:pt idx="13844">
                  <c:v>45048.069444444445</c:v>
                </c:pt>
                <c:pt idx="13845">
                  <c:v>45048.072916666664</c:v>
                </c:pt>
                <c:pt idx="13846">
                  <c:v>45048.076388888891</c:v>
                </c:pt>
                <c:pt idx="13847">
                  <c:v>45048.079861111109</c:v>
                </c:pt>
                <c:pt idx="13848">
                  <c:v>45048.083333333336</c:v>
                </c:pt>
                <c:pt idx="13849">
                  <c:v>45048.086805555555</c:v>
                </c:pt>
                <c:pt idx="13850">
                  <c:v>45048.090277777781</c:v>
                </c:pt>
                <c:pt idx="13851">
                  <c:v>45048.09375</c:v>
                </c:pt>
                <c:pt idx="13852">
                  <c:v>45048.097222222219</c:v>
                </c:pt>
                <c:pt idx="13853">
                  <c:v>45048.100694444445</c:v>
                </c:pt>
                <c:pt idx="13854">
                  <c:v>45048.104166666664</c:v>
                </c:pt>
                <c:pt idx="13855">
                  <c:v>45048.107638888891</c:v>
                </c:pt>
                <c:pt idx="13856">
                  <c:v>45048.111111111109</c:v>
                </c:pt>
                <c:pt idx="13857">
                  <c:v>45048.114583333336</c:v>
                </c:pt>
                <c:pt idx="13858">
                  <c:v>45048.118055555555</c:v>
                </c:pt>
                <c:pt idx="13859">
                  <c:v>45048.121527777781</c:v>
                </c:pt>
                <c:pt idx="13860">
                  <c:v>45048.125</c:v>
                </c:pt>
                <c:pt idx="13861">
                  <c:v>45048.128472222219</c:v>
                </c:pt>
                <c:pt idx="13862">
                  <c:v>45048.131944444445</c:v>
                </c:pt>
                <c:pt idx="13863">
                  <c:v>45048.135416666664</c:v>
                </c:pt>
                <c:pt idx="13864">
                  <c:v>45048.138888888891</c:v>
                </c:pt>
                <c:pt idx="13865">
                  <c:v>45048.142361111109</c:v>
                </c:pt>
                <c:pt idx="13866">
                  <c:v>45048.145833333336</c:v>
                </c:pt>
                <c:pt idx="13867">
                  <c:v>45048.149305555555</c:v>
                </c:pt>
                <c:pt idx="13868">
                  <c:v>45048.152777777781</c:v>
                </c:pt>
                <c:pt idx="13869">
                  <c:v>45048.15625</c:v>
                </c:pt>
                <c:pt idx="13870">
                  <c:v>45048.159722222219</c:v>
                </c:pt>
                <c:pt idx="13871">
                  <c:v>45048.163194444445</c:v>
                </c:pt>
                <c:pt idx="13872">
                  <c:v>45048.166666666664</c:v>
                </c:pt>
                <c:pt idx="13873">
                  <c:v>45048.170138888891</c:v>
                </c:pt>
                <c:pt idx="13874">
                  <c:v>45048.173611111109</c:v>
                </c:pt>
                <c:pt idx="13875">
                  <c:v>45048.177083333336</c:v>
                </c:pt>
                <c:pt idx="13876">
                  <c:v>45048.180555555555</c:v>
                </c:pt>
                <c:pt idx="13877">
                  <c:v>45048.184027777781</c:v>
                </c:pt>
                <c:pt idx="13878">
                  <c:v>45048.1875</c:v>
                </c:pt>
                <c:pt idx="13879">
                  <c:v>45048.190972222219</c:v>
                </c:pt>
                <c:pt idx="13880">
                  <c:v>45048.194444444445</c:v>
                </c:pt>
                <c:pt idx="13881">
                  <c:v>45048.197916666664</c:v>
                </c:pt>
                <c:pt idx="13882">
                  <c:v>45048.201388888891</c:v>
                </c:pt>
                <c:pt idx="13883">
                  <c:v>45048.204861111109</c:v>
                </c:pt>
                <c:pt idx="13884">
                  <c:v>45048.208333333336</c:v>
                </c:pt>
                <c:pt idx="13885">
                  <c:v>45048.211805555555</c:v>
                </c:pt>
                <c:pt idx="13886">
                  <c:v>45048.215277777781</c:v>
                </c:pt>
                <c:pt idx="13887">
                  <c:v>45048.21875</c:v>
                </c:pt>
                <c:pt idx="13888">
                  <c:v>45048.222222222219</c:v>
                </c:pt>
                <c:pt idx="13889">
                  <c:v>45048.225694444445</c:v>
                </c:pt>
                <c:pt idx="13890">
                  <c:v>45048.229166666664</c:v>
                </c:pt>
                <c:pt idx="13891">
                  <c:v>45048.232638888891</c:v>
                </c:pt>
                <c:pt idx="13892">
                  <c:v>45048.236111111109</c:v>
                </c:pt>
                <c:pt idx="13893">
                  <c:v>45048.239583333336</c:v>
                </c:pt>
                <c:pt idx="13894">
                  <c:v>45048.243055555555</c:v>
                </c:pt>
                <c:pt idx="13895">
                  <c:v>45048.246527777781</c:v>
                </c:pt>
                <c:pt idx="13896">
                  <c:v>45048.25</c:v>
                </c:pt>
                <c:pt idx="13897">
                  <c:v>45048.253472222219</c:v>
                </c:pt>
                <c:pt idx="13898">
                  <c:v>45048.256944444445</c:v>
                </c:pt>
                <c:pt idx="13899">
                  <c:v>45048.260416666664</c:v>
                </c:pt>
                <c:pt idx="13900">
                  <c:v>45048.263888888891</c:v>
                </c:pt>
                <c:pt idx="13901">
                  <c:v>45048.267361111109</c:v>
                </c:pt>
                <c:pt idx="13902">
                  <c:v>45048.270833333336</c:v>
                </c:pt>
                <c:pt idx="13903">
                  <c:v>45048.274305555555</c:v>
                </c:pt>
                <c:pt idx="13904">
                  <c:v>45048.277777777781</c:v>
                </c:pt>
                <c:pt idx="13905">
                  <c:v>45048.28125</c:v>
                </c:pt>
                <c:pt idx="13906">
                  <c:v>45048.284722222219</c:v>
                </c:pt>
                <c:pt idx="13907">
                  <c:v>45048.288194444445</c:v>
                </c:pt>
                <c:pt idx="13908">
                  <c:v>45048.291666666664</c:v>
                </c:pt>
                <c:pt idx="13909">
                  <c:v>45048.295138888891</c:v>
                </c:pt>
                <c:pt idx="13910">
                  <c:v>45048.298611111109</c:v>
                </c:pt>
                <c:pt idx="13911">
                  <c:v>45048.302083333336</c:v>
                </c:pt>
                <c:pt idx="13912">
                  <c:v>45048.305555555555</c:v>
                </c:pt>
                <c:pt idx="13913">
                  <c:v>45048.309027777781</c:v>
                </c:pt>
                <c:pt idx="13914">
                  <c:v>45048.3125</c:v>
                </c:pt>
                <c:pt idx="13915">
                  <c:v>45048.315972222219</c:v>
                </c:pt>
                <c:pt idx="13916">
                  <c:v>45048.319444444445</c:v>
                </c:pt>
                <c:pt idx="13917">
                  <c:v>45048.322916666664</c:v>
                </c:pt>
                <c:pt idx="13918">
                  <c:v>45048.326388888891</c:v>
                </c:pt>
                <c:pt idx="13919">
                  <c:v>45048.329861111109</c:v>
                </c:pt>
                <c:pt idx="13920">
                  <c:v>45048.333333333336</c:v>
                </c:pt>
                <c:pt idx="13921">
                  <c:v>45048.336805555555</c:v>
                </c:pt>
                <c:pt idx="13922">
                  <c:v>45048.340277777781</c:v>
                </c:pt>
                <c:pt idx="13923">
                  <c:v>45048.34375</c:v>
                </c:pt>
                <c:pt idx="13924">
                  <c:v>45048.347222222219</c:v>
                </c:pt>
                <c:pt idx="13925">
                  <c:v>45048.350694444445</c:v>
                </c:pt>
                <c:pt idx="13926">
                  <c:v>45048.354166666664</c:v>
                </c:pt>
                <c:pt idx="13927">
                  <c:v>45048.357638888891</c:v>
                </c:pt>
                <c:pt idx="13928">
                  <c:v>45048.361111111109</c:v>
                </c:pt>
                <c:pt idx="13929">
                  <c:v>45048.364583333336</c:v>
                </c:pt>
                <c:pt idx="13930">
                  <c:v>45048.368055555555</c:v>
                </c:pt>
                <c:pt idx="13931">
                  <c:v>45048.371527777781</c:v>
                </c:pt>
                <c:pt idx="13932">
                  <c:v>45048.375</c:v>
                </c:pt>
                <c:pt idx="13933">
                  <c:v>45048.378472222219</c:v>
                </c:pt>
                <c:pt idx="13934">
                  <c:v>45048.381944444445</c:v>
                </c:pt>
                <c:pt idx="13935">
                  <c:v>45048.385416666664</c:v>
                </c:pt>
                <c:pt idx="13936">
                  <c:v>45048.388888888891</c:v>
                </c:pt>
                <c:pt idx="13937">
                  <c:v>45048.392361111109</c:v>
                </c:pt>
                <c:pt idx="13938">
                  <c:v>45048.395833333336</c:v>
                </c:pt>
                <c:pt idx="13939">
                  <c:v>45048.399305555555</c:v>
                </c:pt>
                <c:pt idx="13940">
                  <c:v>45048.402777777781</c:v>
                </c:pt>
                <c:pt idx="13941">
                  <c:v>45048.40625</c:v>
                </c:pt>
                <c:pt idx="13942">
                  <c:v>45048.409722222219</c:v>
                </c:pt>
                <c:pt idx="13943">
                  <c:v>45048.413194444445</c:v>
                </c:pt>
                <c:pt idx="13944">
                  <c:v>45048.416666666664</c:v>
                </c:pt>
                <c:pt idx="13945">
                  <c:v>45048.420138888891</c:v>
                </c:pt>
                <c:pt idx="13946">
                  <c:v>45048.423611111109</c:v>
                </c:pt>
                <c:pt idx="13947">
                  <c:v>45048.427083333336</c:v>
                </c:pt>
                <c:pt idx="13948">
                  <c:v>45048.430555555555</c:v>
                </c:pt>
                <c:pt idx="13949">
                  <c:v>45048.434027777781</c:v>
                </c:pt>
                <c:pt idx="13950">
                  <c:v>45048.4375</c:v>
                </c:pt>
                <c:pt idx="13951">
                  <c:v>45048.440972222219</c:v>
                </c:pt>
                <c:pt idx="13952">
                  <c:v>45048.444444444445</c:v>
                </c:pt>
                <c:pt idx="13953">
                  <c:v>45048.447916666664</c:v>
                </c:pt>
                <c:pt idx="13954">
                  <c:v>45048.451388888891</c:v>
                </c:pt>
                <c:pt idx="13955">
                  <c:v>45048.454861111109</c:v>
                </c:pt>
                <c:pt idx="13956">
                  <c:v>45048.458333333336</c:v>
                </c:pt>
                <c:pt idx="13957">
                  <c:v>45048.461805555555</c:v>
                </c:pt>
                <c:pt idx="13958">
                  <c:v>45048.465277777781</c:v>
                </c:pt>
                <c:pt idx="13959">
                  <c:v>45048.46875</c:v>
                </c:pt>
                <c:pt idx="13960">
                  <c:v>45048.472222222219</c:v>
                </c:pt>
                <c:pt idx="13961">
                  <c:v>45048.475694444445</c:v>
                </c:pt>
                <c:pt idx="13962">
                  <c:v>45048.479166666664</c:v>
                </c:pt>
                <c:pt idx="13963">
                  <c:v>45048.482638888891</c:v>
                </c:pt>
                <c:pt idx="13964">
                  <c:v>45048.486111111109</c:v>
                </c:pt>
                <c:pt idx="13965">
                  <c:v>45048.489583333336</c:v>
                </c:pt>
                <c:pt idx="13966">
                  <c:v>45048.493055555555</c:v>
                </c:pt>
                <c:pt idx="13967">
                  <c:v>45048.496527777781</c:v>
                </c:pt>
                <c:pt idx="13968">
                  <c:v>45048.5</c:v>
                </c:pt>
                <c:pt idx="13969">
                  <c:v>45048.503472222219</c:v>
                </c:pt>
                <c:pt idx="13970">
                  <c:v>45048.506944444445</c:v>
                </c:pt>
                <c:pt idx="13971">
                  <c:v>45048.510416666664</c:v>
                </c:pt>
                <c:pt idx="13972">
                  <c:v>45048.513888888891</c:v>
                </c:pt>
                <c:pt idx="13973">
                  <c:v>45048.517361111109</c:v>
                </c:pt>
                <c:pt idx="13974">
                  <c:v>45048.520833333336</c:v>
                </c:pt>
                <c:pt idx="13975">
                  <c:v>45048.524305555555</c:v>
                </c:pt>
                <c:pt idx="13976">
                  <c:v>45048.527777777781</c:v>
                </c:pt>
                <c:pt idx="13977">
                  <c:v>45048.53125</c:v>
                </c:pt>
                <c:pt idx="13978">
                  <c:v>45048.534722222219</c:v>
                </c:pt>
                <c:pt idx="13979">
                  <c:v>45048.538194444445</c:v>
                </c:pt>
                <c:pt idx="13980">
                  <c:v>45048.541666666664</c:v>
                </c:pt>
                <c:pt idx="13981">
                  <c:v>45048.545138888891</c:v>
                </c:pt>
                <c:pt idx="13982">
                  <c:v>45048.548611111109</c:v>
                </c:pt>
                <c:pt idx="13983">
                  <c:v>45048.552083333336</c:v>
                </c:pt>
                <c:pt idx="13984">
                  <c:v>45048.555555555555</c:v>
                </c:pt>
                <c:pt idx="13985">
                  <c:v>45048.559027777781</c:v>
                </c:pt>
                <c:pt idx="13986">
                  <c:v>45048.5625</c:v>
                </c:pt>
                <c:pt idx="13987">
                  <c:v>45048.565972222219</c:v>
                </c:pt>
                <c:pt idx="13988">
                  <c:v>45048.569444444445</c:v>
                </c:pt>
                <c:pt idx="13989">
                  <c:v>45048.572916666664</c:v>
                </c:pt>
                <c:pt idx="13990">
                  <c:v>45048.576388888891</c:v>
                </c:pt>
                <c:pt idx="13991">
                  <c:v>45048.579861111109</c:v>
                </c:pt>
                <c:pt idx="13992">
                  <c:v>45048.583333333336</c:v>
                </c:pt>
                <c:pt idx="13993">
                  <c:v>45048.586805555555</c:v>
                </c:pt>
                <c:pt idx="13994">
                  <c:v>45048.590277777781</c:v>
                </c:pt>
                <c:pt idx="13995">
                  <c:v>45048.59375</c:v>
                </c:pt>
                <c:pt idx="13996">
                  <c:v>45048.597222222219</c:v>
                </c:pt>
                <c:pt idx="13997">
                  <c:v>45048.600694444445</c:v>
                </c:pt>
                <c:pt idx="13998">
                  <c:v>45048.604166666664</c:v>
                </c:pt>
                <c:pt idx="13999">
                  <c:v>45048.607638888891</c:v>
                </c:pt>
                <c:pt idx="14000">
                  <c:v>45048.611111111109</c:v>
                </c:pt>
                <c:pt idx="14001">
                  <c:v>45048.614583333336</c:v>
                </c:pt>
                <c:pt idx="14002">
                  <c:v>45048.618055555555</c:v>
                </c:pt>
                <c:pt idx="14003">
                  <c:v>45048.621527777781</c:v>
                </c:pt>
                <c:pt idx="14004">
                  <c:v>45048.625</c:v>
                </c:pt>
                <c:pt idx="14005">
                  <c:v>45048.628472222219</c:v>
                </c:pt>
                <c:pt idx="14006">
                  <c:v>45048.631944444445</c:v>
                </c:pt>
                <c:pt idx="14007">
                  <c:v>45048.635416666664</c:v>
                </c:pt>
                <c:pt idx="14008">
                  <c:v>45048.638888888891</c:v>
                </c:pt>
                <c:pt idx="14009">
                  <c:v>45048.642361111109</c:v>
                </c:pt>
                <c:pt idx="14010">
                  <c:v>45048.645833333336</c:v>
                </c:pt>
                <c:pt idx="14011">
                  <c:v>45048.649305555555</c:v>
                </c:pt>
                <c:pt idx="14012">
                  <c:v>45048.652777777781</c:v>
                </c:pt>
                <c:pt idx="14013">
                  <c:v>45048.65625</c:v>
                </c:pt>
                <c:pt idx="14014">
                  <c:v>45048.659722222219</c:v>
                </c:pt>
                <c:pt idx="14015">
                  <c:v>45048.663194444445</c:v>
                </c:pt>
                <c:pt idx="14016">
                  <c:v>45048.666666666664</c:v>
                </c:pt>
                <c:pt idx="14017">
                  <c:v>45048.670138888891</c:v>
                </c:pt>
                <c:pt idx="14018">
                  <c:v>45048.673611111109</c:v>
                </c:pt>
                <c:pt idx="14019">
                  <c:v>45048.677083333336</c:v>
                </c:pt>
                <c:pt idx="14020">
                  <c:v>45048.680555555555</c:v>
                </c:pt>
                <c:pt idx="14021">
                  <c:v>45048.684027777781</c:v>
                </c:pt>
                <c:pt idx="14022">
                  <c:v>45048.6875</c:v>
                </c:pt>
                <c:pt idx="14023">
                  <c:v>45048.690972222219</c:v>
                </c:pt>
                <c:pt idx="14024">
                  <c:v>45048.694444444445</c:v>
                </c:pt>
                <c:pt idx="14025">
                  <c:v>45048.697916666664</c:v>
                </c:pt>
                <c:pt idx="14026">
                  <c:v>45048.701388888891</c:v>
                </c:pt>
                <c:pt idx="14027">
                  <c:v>45048.704861111109</c:v>
                </c:pt>
                <c:pt idx="14028">
                  <c:v>45048.708333333336</c:v>
                </c:pt>
                <c:pt idx="14029">
                  <c:v>45048.711805555555</c:v>
                </c:pt>
                <c:pt idx="14030">
                  <c:v>45048.715277777781</c:v>
                </c:pt>
                <c:pt idx="14031">
                  <c:v>45048.71875</c:v>
                </c:pt>
                <c:pt idx="14032">
                  <c:v>45048.722222222219</c:v>
                </c:pt>
                <c:pt idx="14033">
                  <c:v>45048.725694444445</c:v>
                </c:pt>
                <c:pt idx="14034">
                  <c:v>45048.729166666664</c:v>
                </c:pt>
                <c:pt idx="14035">
                  <c:v>45048.732638888891</c:v>
                </c:pt>
                <c:pt idx="14036">
                  <c:v>45048.736111111109</c:v>
                </c:pt>
                <c:pt idx="14037">
                  <c:v>45048.739583333336</c:v>
                </c:pt>
                <c:pt idx="14038">
                  <c:v>45048.743055555555</c:v>
                </c:pt>
                <c:pt idx="14039">
                  <c:v>45048.746527777781</c:v>
                </c:pt>
                <c:pt idx="14040">
                  <c:v>45048.75</c:v>
                </c:pt>
                <c:pt idx="14041">
                  <c:v>45048.753472222219</c:v>
                </c:pt>
                <c:pt idx="14042">
                  <c:v>45048.756944444445</c:v>
                </c:pt>
                <c:pt idx="14043">
                  <c:v>45048.760416666664</c:v>
                </c:pt>
                <c:pt idx="14044">
                  <c:v>45048.763888888891</c:v>
                </c:pt>
                <c:pt idx="14045">
                  <c:v>45048.767361111109</c:v>
                </c:pt>
                <c:pt idx="14046">
                  <c:v>45048.770833333336</c:v>
                </c:pt>
                <c:pt idx="14047">
                  <c:v>45048.774305555555</c:v>
                </c:pt>
                <c:pt idx="14048">
                  <c:v>45048.777777777781</c:v>
                </c:pt>
                <c:pt idx="14049">
                  <c:v>45048.78125</c:v>
                </c:pt>
                <c:pt idx="14050">
                  <c:v>45048.784722222219</c:v>
                </c:pt>
                <c:pt idx="14051">
                  <c:v>45048.788194444445</c:v>
                </c:pt>
                <c:pt idx="14052">
                  <c:v>45048.791666666664</c:v>
                </c:pt>
                <c:pt idx="14053">
                  <c:v>45048.795138888891</c:v>
                </c:pt>
                <c:pt idx="14054">
                  <c:v>45048.798611111109</c:v>
                </c:pt>
                <c:pt idx="14055">
                  <c:v>45048.802083333336</c:v>
                </c:pt>
                <c:pt idx="14056">
                  <c:v>45048.805555555555</c:v>
                </c:pt>
                <c:pt idx="14057">
                  <c:v>45048.809027777781</c:v>
                </c:pt>
                <c:pt idx="14058">
                  <c:v>45048.8125</c:v>
                </c:pt>
                <c:pt idx="14059">
                  <c:v>45048.815972222219</c:v>
                </c:pt>
                <c:pt idx="14060">
                  <c:v>45048.819444444445</c:v>
                </c:pt>
                <c:pt idx="14061">
                  <c:v>45048.822916666664</c:v>
                </c:pt>
                <c:pt idx="14062">
                  <c:v>45048.826388888891</c:v>
                </c:pt>
                <c:pt idx="14063">
                  <c:v>45048.829861111109</c:v>
                </c:pt>
                <c:pt idx="14064">
                  <c:v>45048.833333333336</c:v>
                </c:pt>
                <c:pt idx="14065">
                  <c:v>45048.836805555555</c:v>
                </c:pt>
                <c:pt idx="14066">
                  <c:v>45048.840277777781</c:v>
                </c:pt>
                <c:pt idx="14067">
                  <c:v>45048.84375</c:v>
                </c:pt>
                <c:pt idx="14068">
                  <c:v>45048.847222222219</c:v>
                </c:pt>
                <c:pt idx="14069">
                  <c:v>45048.850694444445</c:v>
                </c:pt>
                <c:pt idx="14070">
                  <c:v>45048.854166666664</c:v>
                </c:pt>
                <c:pt idx="14071">
                  <c:v>45048.857638888891</c:v>
                </c:pt>
                <c:pt idx="14072">
                  <c:v>45048.861111111109</c:v>
                </c:pt>
                <c:pt idx="14073">
                  <c:v>45048.864583333336</c:v>
                </c:pt>
                <c:pt idx="14074">
                  <c:v>45048.868055555555</c:v>
                </c:pt>
                <c:pt idx="14075">
                  <c:v>45048.871527777781</c:v>
                </c:pt>
                <c:pt idx="14076">
                  <c:v>45048.875</c:v>
                </c:pt>
                <c:pt idx="14077">
                  <c:v>45048.878472222219</c:v>
                </c:pt>
                <c:pt idx="14078">
                  <c:v>45048.881944444445</c:v>
                </c:pt>
                <c:pt idx="14079">
                  <c:v>45048.885416666664</c:v>
                </c:pt>
                <c:pt idx="14080">
                  <c:v>45048.888888888891</c:v>
                </c:pt>
                <c:pt idx="14081">
                  <c:v>45048.892361111109</c:v>
                </c:pt>
                <c:pt idx="14082">
                  <c:v>45048.895833333336</c:v>
                </c:pt>
                <c:pt idx="14083">
                  <c:v>45048.899305555555</c:v>
                </c:pt>
                <c:pt idx="14084">
                  <c:v>45048.902777777781</c:v>
                </c:pt>
                <c:pt idx="14085">
                  <c:v>45048.90625</c:v>
                </c:pt>
                <c:pt idx="14086">
                  <c:v>45048.909722222219</c:v>
                </c:pt>
                <c:pt idx="14087">
                  <c:v>45048.913194444445</c:v>
                </c:pt>
                <c:pt idx="14088">
                  <c:v>45048.916666666664</c:v>
                </c:pt>
                <c:pt idx="14089">
                  <c:v>45048.920138888891</c:v>
                </c:pt>
                <c:pt idx="14090">
                  <c:v>45048.923611111109</c:v>
                </c:pt>
                <c:pt idx="14091">
                  <c:v>45048.927083333336</c:v>
                </c:pt>
                <c:pt idx="14092">
                  <c:v>45048.930555555555</c:v>
                </c:pt>
                <c:pt idx="14093">
                  <c:v>45048.934027777781</c:v>
                </c:pt>
                <c:pt idx="14094">
                  <c:v>45048.9375</c:v>
                </c:pt>
                <c:pt idx="14095">
                  <c:v>45048.940972222219</c:v>
                </c:pt>
                <c:pt idx="14096">
                  <c:v>45048.944444444445</c:v>
                </c:pt>
                <c:pt idx="14097">
                  <c:v>45048.947916666664</c:v>
                </c:pt>
                <c:pt idx="14098">
                  <c:v>45048.951388888891</c:v>
                </c:pt>
                <c:pt idx="14099">
                  <c:v>45048.954861111109</c:v>
                </c:pt>
                <c:pt idx="14100">
                  <c:v>45048.958333333336</c:v>
                </c:pt>
                <c:pt idx="14101">
                  <c:v>45048.961805555555</c:v>
                </c:pt>
                <c:pt idx="14102">
                  <c:v>45048.965277777781</c:v>
                </c:pt>
                <c:pt idx="14103">
                  <c:v>45048.96875</c:v>
                </c:pt>
                <c:pt idx="14104">
                  <c:v>45048.972222222219</c:v>
                </c:pt>
                <c:pt idx="14105">
                  <c:v>45048.975694444445</c:v>
                </c:pt>
                <c:pt idx="14106">
                  <c:v>45048.979166666664</c:v>
                </c:pt>
                <c:pt idx="14107">
                  <c:v>45048.982638888891</c:v>
                </c:pt>
                <c:pt idx="14108">
                  <c:v>45048.986111111109</c:v>
                </c:pt>
                <c:pt idx="14109">
                  <c:v>45048.989583333336</c:v>
                </c:pt>
                <c:pt idx="14110">
                  <c:v>45048.993055555555</c:v>
                </c:pt>
                <c:pt idx="14111">
                  <c:v>45048.996527777781</c:v>
                </c:pt>
                <c:pt idx="14112">
                  <c:v>45049</c:v>
                </c:pt>
                <c:pt idx="14113">
                  <c:v>45049.003472222219</c:v>
                </c:pt>
                <c:pt idx="14114">
                  <c:v>45049.006944444445</c:v>
                </c:pt>
                <c:pt idx="14115">
                  <c:v>45049.010416666664</c:v>
                </c:pt>
                <c:pt idx="14116">
                  <c:v>45049.013888888891</c:v>
                </c:pt>
                <c:pt idx="14117">
                  <c:v>45049.017361111109</c:v>
                </c:pt>
                <c:pt idx="14118">
                  <c:v>45049.020833333336</c:v>
                </c:pt>
                <c:pt idx="14119">
                  <c:v>45049.024305555555</c:v>
                </c:pt>
                <c:pt idx="14120">
                  <c:v>45049.027777777781</c:v>
                </c:pt>
                <c:pt idx="14121">
                  <c:v>45049.03125</c:v>
                </c:pt>
                <c:pt idx="14122">
                  <c:v>45049.034722222219</c:v>
                </c:pt>
                <c:pt idx="14123">
                  <c:v>45049.038194444445</c:v>
                </c:pt>
                <c:pt idx="14124">
                  <c:v>45049.041666666664</c:v>
                </c:pt>
                <c:pt idx="14125">
                  <c:v>45049.045138888891</c:v>
                </c:pt>
                <c:pt idx="14126">
                  <c:v>45049.048611111109</c:v>
                </c:pt>
                <c:pt idx="14127">
                  <c:v>45049.052083333336</c:v>
                </c:pt>
                <c:pt idx="14128">
                  <c:v>45049.055555555555</c:v>
                </c:pt>
                <c:pt idx="14129">
                  <c:v>45049.059027777781</c:v>
                </c:pt>
                <c:pt idx="14130">
                  <c:v>45049.0625</c:v>
                </c:pt>
                <c:pt idx="14131">
                  <c:v>45049.065972222219</c:v>
                </c:pt>
                <c:pt idx="14132">
                  <c:v>45049.069444444445</c:v>
                </c:pt>
                <c:pt idx="14133">
                  <c:v>45049.072916666664</c:v>
                </c:pt>
                <c:pt idx="14134">
                  <c:v>45049.076388888891</c:v>
                </c:pt>
                <c:pt idx="14135">
                  <c:v>45049.079861111109</c:v>
                </c:pt>
                <c:pt idx="14136">
                  <c:v>45049.083333333336</c:v>
                </c:pt>
                <c:pt idx="14137">
                  <c:v>45049.086805555555</c:v>
                </c:pt>
                <c:pt idx="14138">
                  <c:v>45049.090277777781</c:v>
                </c:pt>
                <c:pt idx="14139">
                  <c:v>45049.09375</c:v>
                </c:pt>
                <c:pt idx="14140">
                  <c:v>45049.097222222219</c:v>
                </c:pt>
                <c:pt idx="14141">
                  <c:v>45049.100694444445</c:v>
                </c:pt>
                <c:pt idx="14142">
                  <c:v>45049.104166666664</c:v>
                </c:pt>
                <c:pt idx="14143">
                  <c:v>45049.107638888891</c:v>
                </c:pt>
                <c:pt idx="14144">
                  <c:v>45049.111111111109</c:v>
                </c:pt>
                <c:pt idx="14145">
                  <c:v>45049.114583333336</c:v>
                </c:pt>
                <c:pt idx="14146">
                  <c:v>45049.118055555555</c:v>
                </c:pt>
                <c:pt idx="14147">
                  <c:v>45049.121527777781</c:v>
                </c:pt>
                <c:pt idx="14148">
                  <c:v>45049.125</c:v>
                </c:pt>
                <c:pt idx="14149">
                  <c:v>45049.128472222219</c:v>
                </c:pt>
                <c:pt idx="14150">
                  <c:v>45049.131944444445</c:v>
                </c:pt>
                <c:pt idx="14151">
                  <c:v>45049.135416666664</c:v>
                </c:pt>
                <c:pt idx="14152">
                  <c:v>45049.138888888891</c:v>
                </c:pt>
                <c:pt idx="14153">
                  <c:v>45049.142361111109</c:v>
                </c:pt>
                <c:pt idx="14154">
                  <c:v>45049.145833333336</c:v>
                </c:pt>
                <c:pt idx="14155">
                  <c:v>45049.149305555555</c:v>
                </c:pt>
                <c:pt idx="14156">
                  <c:v>45049.152777777781</c:v>
                </c:pt>
                <c:pt idx="14157">
                  <c:v>45049.15625</c:v>
                </c:pt>
                <c:pt idx="14158">
                  <c:v>45049.159722222219</c:v>
                </c:pt>
                <c:pt idx="14159">
                  <c:v>45049.163194444445</c:v>
                </c:pt>
                <c:pt idx="14160">
                  <c:v>45049.166666666664</c:v>
                </c:pt>
                <c:pt idx="14161">
                  <c:v>45049.170138888891</c:v>
                </c:pt>
                <c:pt idx="14162">
                  <c:v>45049.173611111109</c:v>
                </c:pt>
                <c:pt idx="14163">
                  <c:v>45049.177083333336</c:v>
                </c:pt>
                <c:pt idx="14164">
                  <c:v>45049.180555555555</c:v>
                </c:pt>
                <c:pt idx="14165">
                  <c:v>45049.184027777781</c:v>
                </c:pt>
                <c:pt idx="14166">
                  <c:v>45049.1875</c:v>
                </c:pt>
                <c:pt idx="14167">
                  <c:v>45049.190972222219</c:v>
                </c:pt>
                <c:pt idx="14168">
                  <c:v>45049.194444444445</c:v>
                </c:pt>
                <c:pt idx="14169">
                  <c:v>45049.197916666664</c:v>
                </c:pt>
                <c:pt idx="14170">
                  <c:v>45049.201388888891</c:v>
                </c:pt>
                <c:pt idx="14171">
                  <c:v>45049.204861111109</c:v>
                </c:pt>
                <c:pt idx="14172">
                  <c:v>45049.208333333336</c:v>
                </c:pt>
                <c:pt idx="14173">
                  <c:v>45049.211805555555</c:v>
                </c:pt>
                <c:pt idx="14174">
                  <c:v>45049.215277777781</c:v>
                </c:pt>
                <c:pt idx="14175">
                  <c:v>45049.21875</c:v>
                </c:pt>
                <c:pt idx="14176">
                  <c:v>45049.222222222219</c:v>
                </c:pt>
                <c:pt idx="14177">
                  <c:v>45049.225694444445</c:v>
                </c:pt>
                <c:pt idx="14178">
                  <c:v>45049.229166666664</c:v>
                </c:pt>
                <c:pt idx="14179">
                  <c:v>45049.232638888891</c:v>
                </c:pt>
                <c:pt idx="14180">
                  <c:v>45049.236111111109</c:v>
                </c:pt>
                <c:pt idx="14181">
                  <c:v>45049.239583333336</c:v>
                </c:pt>
                <c:pt idx="14182">
                  <c:v>45049.243055555555</c:v>
                </c:pt>
                <c:pt idx="14183">
                  <c:v>45049.246527777781</c:v>
                </c:pt>
                <c:pt idx="14184">
                  <c:v>45049.25</c:v>
                </c:pt>
                <c:pt idx="14185">
                  <c:v>45049.253472222219</c:v>
                </c:pt>
                <c:pt idx="14186">
                  <c:v>45049.256944444445</c:v>
                </c:pt>
                <c:pt idx="14187">
                  <c:v>45049.260416666664</c:v>
                </c:pt>
                <c:pt idx="14188">
                  <c:v>45049.263888888891</c:v>
                </c:pt>
                <c:pt idx="14189">
                  <c:v>45049.267361111109</c:v>
                </c:pt>
                <c:pt idx="14190">
                  <c:v>45049.270833333336</c:v>
                </c:pt>
                <c:pt idx="14191">
                  <c:v>45049.274305555555</c:v>
                </c:pt>
                <c:pt idx="14192">
                  <c:v>45049.277777777781</c:v>
                </c:pt>
                <c:pt idx="14193">
                  <c:v>45049.28125</c:v>
                </c:pt>
                <c:pt idx="14194">
                  <c:v>45049.284722222219</c:v>
                </c:pt>
                <c:pt idx="14195">
                  <c:v>45049.288194444445</c:v>
                </c:pt>
                <c:pt idx="14196">
                  <c:v>45049.291666666664</c:v>
                </c:pt>
                <c:pt idx="14197">
                  <c:v>45049.295138888891</c:v>
                </c:pt>
                <c:pt idx="14198">
                  <c:v>45049.298611111109</c:v>
                </c:pt>
                <c:pt idx="14199">
                  <c:v>45049.302083333336</c:v>
                </c:pt>
                <c:pt idx="14200">
                  <c:v>45049.305555555555</c:v>
                </c:pt>
                <c:pt idx="14201">
                  <c:v>45049.309027777781</c:v>
                </c:pt>
                <c:pt idx="14202">
                  <c:v>45049.3125</c:v>
                </c:pt>
                <c:pt idx="14203">
                  <c:v>45049.315972222219</c:v>
                </c:pt>
                <c:pt idx="14204">
                  <c:v>45049.319444444445</c:v>
                </c:pt>
                <c:pt idx="14205">
                  <c:v>45049.322916666664</c:v>
                </c:pt>
                <c:pt idx="14206">
                  <c:v>45049.326388888891</c:v>
                </c:pt>
                <c:pt idx="14207">
                  <c:v>45049.329861111109</c:v>
                </c:pt>
                <c:pt idx="14208">
                  <c:v>45049.333333333336</c:v>
                </c:pt>
                <c:pt idx="14209">
                  <c:v>45049.336805555555</c:v>
                </c:pt>
                <c:pt idx="14210">
                  <c:v>45049.340277777781</c:v>
                </c:pt>
                <c:pt idx="14211">
                  <c:v>45049.34375</c:v>
                </c:pt>
                <c:pt idx="14212">
                  <c:v>45049.347222222219</c:v>
                </c:pt>
                <c:pt idx="14213">
                  <c:v>45049.350694444445</c:v>
                </c:pt>
                <c:pt idx="14214">
                  <c:v>45049.354166666664</c:v>
                </c:pt>
                <c:pt idx="14215">
                  <c:v>45049.357638888891</c:v>
                </c:pt>
                <c:pt idx="14216">
                  <c:v>45049.361111111109</c:v>
                </c:pt>
                <c:pt idx="14217">
                  <c:v>45049.364583333336</c:v>
                </c:pt>
                <c:pt idx="14218">
                  <c:v>45049.368055555555</c:v>
                </c:pt>
                <c:pt idx="14219">
                  <c:v>45049.371527777781</c:v>
                </c:pt>
                <c:pt idx="14220">
                  <c:v>45049.375</c:v>
                </c:pt>
                <c:pt idx="14221">
                  <c:v>45049.378472222219</c:v>
                </c:pt>
                <c:pt idx="14222">
                  <c:v>45049.381944444445</c:v>
                </c:pt>
                <c:pt idx="14223">
                  <c:v>45049.385416666664</c:v>
                </c:pt>
                <c:pt idx="14224">
                  <c:v>45049.388888888891</c:v>
                </c:pt>
                <c:pt idx="14225">
                  <c:v>45049.392361111109</c:v>
                </c:pt>
                <c:pt idx="14226">
                  <c:v>45049.395833333336</c:v>
                </c:pt>
                <c:pt idx="14227">
                  <c:v>45049.399305555555</c:v>
                </c:pt>
                <c:pt idx="14228">
                  <c:v>45049.402777777781</c:v>
                </c:pt>
                <c:pt idx="14229">
                  <c:v>45049.40625</c:v>
                </c:pt>
                <c:pt idx="14230">
                  <c:v>45049.409722222219</c:v>
                </c:pt>
                <c:pt idx="14231">
                  <c:v>45049.413194444445</c:v>
                </c:pt>
                <c:pt idx="14232">
                  <c:v>45049.416666666664</c:v>
                </c:pt>
                <c:pt idx="14233">
                  <c:v>45049.420138888891</c:v>
                </c:pt>
                <c:pt idx="14234">
                  <c:v>45049.423611111109</c:v>
                </c:pt>
                <c:pt idx="14235">
                  <c:v>45049.427083333336</c:v>
                </c:pt>
                <c:pt idx="14236">
                  <c:v>45049.430555555555</c:v>
                </c:pt>
                <c:pt idx="14237">
                  <c:v>45049.434027777781</c:v>
                </c:pt>
                <c:pt idx="14238">
                  <c:v>45049.4375</c:v>
                </c:pt>
                <c:pt idx="14239">
                  <c:v>45049.440972222219</c:v>
                </c:pt>
                <c:pt idx="14240">
                  <c:v>45049.444444444445</c:v>
                </c:pt>
                <c:pt idx="14241">
                  <c:v>45049.447916666664</c:v>
                </c:pt>
                <c:pt idx="14242">
                  <c:v>45049.451388888891</c:v>
                </c:pt>
                <c:pt idx="14243">
                  <c:v>45049.454861111109</c:v>
                </c:pt>
                <c:pt idx="14244">
                  <c:v>45049.458333333336</c:v>
                </c:pt>
                <c:pt idx="14245">
                  <c:v>45049.461805555555</c:v>
                </c:pt>
                <c:pt idx="14246">
                  <c:v>45049.465277777781</c:v>
                </c:pt>
                <c:pt idx="14247">
                  <c:v>45049.46875</c:v>
                </c:pt>
                <c:pt idx="14248">
                  <c:v>45049.472222222219</c:v>
                </c:pt>
                <c:pt idx="14249">
                  <c:v>45049.475694444445</c:v>
                </c:pt>
                <c:pt idx="14250">
                  <c:v>45049.479166666664</c:v>
                </c:pt>
                <c:pt idx="14251">
                  <c:v>45049.482638888891</c:v>
                </c:pt>
                <c:pt idx="14252">
                  <c:v>45049.486111111109</c:v>
                </c:pt>
                <c:pt idx="14253">
                  <c:v>45049.489583333336</c:v>
                </c:pt>
                <c:pt idx="14254">
                  <c:v>45049.493055555555</c:v>
                </c:pt>
                <c:pt idx="14255">
                  <c:v>45049.496527777781</c:v>
                </c:pt>
                <c:pt idx="14256">
                  <c:v>45049.5</c:v>
                </c:pt>
                <c:pt idx="14257">
                  <c:v>45049.503472222219</c:v>
                </c:pt>
                <c:pt idx="14258">
                  <c:v>45049.506944444445</c:v>
                </c:pt>
                <c:pt idx="14259">
                  <c:v>45049.510416666664</c:v>
                </c:pt>
                <c:pt idx="14260">
                  <c:v>45049.513888888891</c:v>
                </c:pt>
                <c:pt idx="14261">
                  <c:v>45049.517361111109</c:v>
                </c:pt>
                <c:pt idx="14262">
                  <c:v>45049.520833333336</c:v>
                </c:pt>
                <c:pt idx="14263">
                  <c:v>45049.524305555555</c:v>
                </c:pt>
                <c:pt idx="14264">
                  <c:v>45049.527777777781</c:v>
                </c:pt>
                <c:pt idx="14265">
                  <c:v>45049.53125</c:v>
                </c:pt>
                <c:pt idx="14266">
                  <c:v>45049.534722222219</c:v>
                </c:pt>
                <c:pt idx="14267">
                  <c:v>45049.538194444445</c:v>
                </c:pt>
                <c:pt idx="14268">
                  <c:v>45049.541666666664</c:v>
                </c:pt>
                <c:pt idx="14269">
                  <c:v>45049.545138888891</c:v>
                </c:pt>
                <c:pt idx="14270">
                  <c:v>45049.548611111109</c:v>
                </c:pt>
                <c:pt idx="14271">
                  <c:v>45049.552083333336</c:v>
                </c:pt>
                <c:pt idx="14272">
                  <c:v>45049.555555555555</c:v>
                </c:pt>
                <c:pt idx="14273">
                  <c:v>45049.559027777781</c:v>
                </c:pt>
                <c:pt idx="14274">
                  <c:v>45049.5625</c:v>
                </c:pt>
                <c:pt idx="14275">
                  <c:v>45049.565972222219</c:v>
                </c:pt>
                <c:pt idx="14276">
                  <c:v>45049.569444444445</c:v>
                </c:pt>
                <c:pt idx="14277">
                  <c:v>45049.572916666664</c:v>
                </c:pt>
                <c:pt idx="14278">
                  <c:v>45049.576388888891</c:v>
                </c:pt>
                <c:pt idx="14279">
                  <c:v>45049.579861111109</c:v>
                </c:pt>
                <c:pt idx="14280">
                  <c:v>45049.583333333336</c:v>
                </c:pt>
                <c:pt idx="14281">
                  <c:v>45049.586805555555</c:v>
                </c:pt>
                <c:pt idx="14282">
                  <c:v>45049.590277777781</c:v>
                </c:pt>
                <c:pt idx="14283">
                  <c:v>45049.59375</c:v>
                </c:pt>
                <c:pt idx="14284">
                  <c:v>45049.597222222219</c:v>
                </c:pt>
                <c:pt idx="14285">
                  <c:v>45049.600694444445</c:v>
                </c:pt>
                <c:pt idx="14286">
                  <c:v>45049.604166666664</c:v>
                </c:pt>
                <c:pt idx="14287">
                  <c:v>45049.607638888891</c:v>
                </c:pt>
                <c:pt idx="14288">
                  <c:v>45049.611111111109</c:v>
                </c:pt>
                <c:pt idx="14289">
                  <c:v>45049.614583333336</c:v>
                </c:pt>
                <c:pt idx="14290">
                  <c:v>45049.618055555555</c:v>
                </c:pt>
                <c:pt idx="14291">
                  <c:v>45049.621527777781</c:v>
                </c:pt>
                <c:pt idx="14292">
                  <c:v>45049.625</c:v>
                </c:pt>
                <c:pt idx="14293">
                  <c:v>45049.628472222219</c:v>
                </c:pt>
                <c:pt idx="14294">
                  <c:v>45049.631944444445</c:v>
                </c:pt>
                <c:pt idx="14295">
                  <c:v>45049.635416666664</c:v>
                </c:pt>
                <c:pt idx="14296">
                  <c:v>45049.638888888891</c:v>
                </c:pt>
                <c:pt idx="14297">
                  <c:v>45049.642361111109</c:v>
                </c:pt>
                <c:pt idx="14298">
                  <c:v>45049.645833333336</c:v>
                </c:pt>
                <c:pt idx="14299">
                  <c:v>45049.649305555555</c:v>
                </c:pt>
                <c:pt idx="14300">
                  <c:v>45049.652777777781</c:v>
                </c:pt>
                <c:pt idx="14301">
                  <c:v>45049.65625</c:v>
                </c:pt>
                <c:pt idx="14302">
                  <c:v>45049.659722222219</c:v>
                </c:pt>
                <c:pt idx="14303">
                  <c:v>45049.663194444445</c:v>
                </c:pt>
                <c:pt idx="14304">
                  <c:v>45049.666666666664</c:v>
                </c:pt>
                <c:pt idx="14305">
                  <c:v>45049.670138888891</c:v>
                </c:pt>
                <c:pt idx="14306">
                  <c:v>45049.673611111109</c:v>
                </c:pt>
                <c:pt idx="14307">
                  <c:v>45049.677083333336</c:v>
                </c:pt>
                <c:pt idx="14308">
                  <c:v>45049.680555555555</c:v>
                </c:pt>
                <c:pt idx="14309">
                  <c:v>45049.684027777781</c:v>
                </c:pt>
                <c:pt idx="14310">
                  <c:v>45049.6875</c:v>
                </c:pt>
                <c:pt idx="14311">
                  <c:v>45049.690972222219</c:v>
                </c:pt>
                <c:pt idx="14312">
                  <c:v>45049.694444444445</c:v>
                </c:pt>
                <c:pt idx="14313">
                  <c:v>45049.697916666664</c:v>
                </c:pt>
                <c:pt idx="14314">
                  <c:v>45049.701388888891</c:v>
                </c:pt>
                <c:pt idx="14315">
                  <c:v>45049.704861111109</c:v>
                </c:pt>
                <c:pt idx="14316">
                  <c:v>45049.708333333336</c:v>
                </c:pt>
                <c:pt idx="14317">
                  <c:v>45049.711805555555</c:v>
                </c:pt>
                <c:pt idx="14318">
                  <c:v>45049.715277777781</c:v>
                </c:pt>
                <c:pt idx="14319">
                  <c:v>45049.71875</c:v>
                </c:pt>
                <c:pt idx="14320">
                  <c:v>45049.722222222219</c:v>
                </c:pt>
                <c:pt idx="14321">
                  <c:v>45049.725694444445</c:v>
                </c:pt>
                <c:pt idx="14322">
                  <c:v>45049.729166666664</c:v>
                </c:pt>
                <c:pt idx="14323">
                  <c:v>45049.732638888891</c:v>
                </c:pt>
                <c:pt idx="14324">
                  <c:v>45049.736111111109</c:v>
                </c:pt>
                <c:pt idx="14325">
                  <c:v>45049.739583333336</c:v>
                </c:pt>
                <c:pt idx="14326">
                  <c:v>45049.743055555555</c:v>
                </c:pt>
                <c:pt idx="14327">
                  <c:v>45049.746527777781</c:v>
                </c:pt>
                <c:pt idx="14328">
                  <c:v>45049.75</c:v>
                </c:pt>
                <c:pt idx="14329">
                  <c:v>45049.753472222219</c:v>
                </c:pt>
                <c:pt idx="14330">
                  <c:v>45049.756944444445</c:v>
                </c:pt>
                <c:pt idx="14331">
                  <c:v>45049.760416666664</c:v>
                </c:pt>
                <c:pt idx="14332">
                  <c:v>45049.763888888891</c:v>
                </c:pt>
                <c:pt idx="14333">
                  <c:v>45049.767361111109</c:v>
                </c:pt>
                <c:pt idx="14334">
                  <c:v>45049.770833333336</c:v>
                </c:pt>
                <c:pt idx="14335">
                  <c:v>45049.774305555555</c:v>
                </c:pt>
                <c:pt idx="14336">
                  <c:v>45049.777777777781</c:v>
                </c:pt>
                <c:pt idx="14337">
                  <c:v>45049.78125</c:v>
                </c:pt>
                <c:pt idx="14338">
                  <c:v>45049.784722222219</c:v>
                </c:pt>
                <c:pt idx="14339">
                  <c:v>45049.788194444445</c:v>
                </c:pt>
                <c:pt idx="14340">
                  <c:v>45049.791666666664</c:v>
                </c:pt>
                <c:pt idx="14341">
                  <c:v>45049.795138888891</c:v>
                </c:pt>
                <c:pt idx="14342">
                  <c:v>45049.798611111109</c:v>
                </c:pt>
                <c:pt idx="14343">
                  <c:v>45049.802083333336</c:v>
                </c:pt>
                <c:pt idx="14344">
                  <c:v>45049.805555555555</c:v>
                </c:pt>
                <c:pt idx="14345">
                  <c:v>45049.809027777781</c:v>
                </c:pt>
                <c:pt idx="14346">
                  <c:v>45049.8125</c:v>
                </c:pt>
                <c:pt idx="14347">
                  <c:v>45049.815972222219</c:v>
                </c:pt>
                <c:pt idx="14348">
                  <c:v>45049.819444444445</c:v>
                </c:pt>
                <c:pt idx="14349">
                  <c:v>45049.822916666664</c:v>
                </c:pt>
                <c:pt idx="14350">
                  <c:v>45049.826388888891</c:v>
                </c:pt>
                <c:pt idx="14351">
                  <c:v>45049.829861111109</c:v>
                </c:pt>
                <c:pt idx="14352">
                  <c:v>45049.833333333336</c:v>
                </c:pt>
                <c:pt idx="14353">
                  <c:v>45049.836805555555</c:v>
                </c:pt>
                <c:pt idx="14354">
                  <c:v>45049.840277777781</c:v>
                </c:pt>
                <c:pt idx="14355">
                  <c:v>45049.84375</c:v>
                </c:pt>
                <c:pt idx="14356">
                  <c:v>45049.847222222219</c:v>
                </c:pt>
                <c:pt idx="14357">
                  <c:v>45049.850694444445</c:v>
                </c:pt>
                <c:pt idx="14358">
                  <c:v>45049.854166666664</c:v>
                </c:pt>
                <c:pt idx="14359">
                  <c:v>45049.857638888891</c:v>
                </c:pt>
                <c:pt idx="14360">
                  <c:v>45049.861111111109</c:v>
                </c:pt>
                <c:pt idx="14361">
                  <c:v>45049.864583333336</c:v>
                </c:pt>
                <c:pt idx="14362">
                  <c:v>45049.868055555555</c:v>
                </c:pt>
                <c:pt idx="14363">
                  <c:v>45049.871527777781</c:v>
                </c:pt>
                <c:pt idx="14364">
                  <c:v>45049.875</c:v>
                </c:pt>
                <c:pt idx="14365">
                  <c:v>45049.878472222219</c:v>
                </c:pt>
                <c:pt idx="14366">
                  <c:v>45049.881944444445</c:v>
                </c:pt>
                <c:pt idx="14367">
                  <c:v>45049.885416666664</c:v>
                </c:pt>
                <c:pt idx="14368">
                  <c:v>45049.888888888891</c:v>
                </c:pt>
                <c:pt idx="14369">
                  <c:v>45049.892361111109</c:v>
                </c:pt>
                <c:pt idx="14370">
                  <c:v>45049.895833333336</c:v>
                </c:pt>
                <c:pt idx="14371">
                  <c:v>45049.899305555555</c:v>
                </c:pt>
                <c:pt idx="14372">
                  <c:v>45049.902777777781</c:v>
                </c:pt>
                <c:pt idx="14373">
                  <c:v>45049.90625</c:v>
                </c:pt>
                <c:pt idx="14374">
                  <c:v>45049.909722222219</c:v>
                </c:pt>
                <c:pt idx="14375">
                  <c:v>45049.913194444445</c:v>
                </c:pt>
                <c:pt idx="14376">
                  <c:v>45049.916666666664</c:v>
                </c:pt>
                <c:pt idx="14377">
                  <c:v>45049.920138888891</c:v>
                </c:pt>
                <c:pt idx="14378">
                  <c:v>45049.923611111109</c:v>
                </c:pt>
                <c:pt idx="14379">
                  <c:v>45049.927083333336</c:v>
                </c:pt>
                <c:pt idx="14380">
                  <c:v>45049.930555555555</c:v>
                </c:pt>
                <c:pt idx="14381">
                  <c:v>45049.934027777781</c:v>
                </c:pt>
                <c:pt idx="14382">
                  <c:v>45049.9375</c:v>
                </c:pt>
                <c:pt idx="14383">
                  <c:v>45049.940972222219</c:v>
                </c:pt>
                <c:pt idx="14384">
                  <c:v>45049.944444444445</c:v>
                </c:pt>
                <c:pt idx="14385">
                  <c:v>45049.947916666664</c:v>
                </c:pt>
                <c:pt idx="14386">
                  <c:v>45049.951388888891</c:v>
                </c:pt>
                <c:pt idx="14387">
                  <c:v>45049.954861111109</c:v>
                </c:pt>
                <c:pt idx="14388">
                  <c:v>45049.958333333336</c:v>
                </c:pt>
                <c:pt idx="14389">
                  <c:v>45049.961805555555</c:v>
                </c:pt>
                <c:pt idx="14390">
                  <c:v>45049.965277777781</c:v>
                </c:pt>
                <c:pt idx="14391">
                  <c:v>45049.96875</c:v>
                </c:pt>
                <c:pt idx="14392">
                  <c:v>45049.972222222219</c:v>
                </c:pt>
                <c:pt idx="14393">
                  <c:v>45049.975694444445</c:v>
                </c:pt>
                <c:pt idx="14394">
                  <c:v>45049.979166666664</c:v>
                </c:pt>
                <c:pt idx="14395">
                  <c:v>45049.982638888891</c:v>
                </c:pt>
                <c:pt idx="14396">
                  <c:v>45049.986111111109</c:v>
                </c:pt>
                <c:pt idx="14397">
                  <c:v>45049.989583333336</c:v>
                </c:pt>
                <c:pt idx="14398">
                  <c:v>45049.993055555555</c:v>
                </c:pt>
                <c:pt idx="14399">
                  <c:v>45049.996527777781</c:v>
                </c:pt>
                <c:pt idx="14400">
                  <c:v>45050</c:v>
                </c:pt>
                <c:pt idx="14401">
                  <c:v>45050.003472222219</c:v>
                </c:pt>
                <c:pt idx="14402">
                  <c:v>45050.006944444445</c:v>
                </c:pt>
                <c:pt idx="14403">
                  <c:v>45050.010416666664</c:v>
                </c:pt>
                <c:pt idx="14404">
                  <c:v>45050.013888888891</c:v>
                </c:pt>
                <c:pt idx="14405">
                  <c:v>45050.017361111109</c:v>
                </c:pt>
                <c:pt idx="14406">
                  <c:v>45050.020833333336</c:v>
                </c:pt>
                <c:pt idx="14407">
                  <c:v>45050.024305555555</c:v>
                </c:pt>
                <c:pt idx="14408">
                  <c:v>45050.027777777781</c:v>
                </c:pt>
                <c:pt idx="14409">
                  <c:v>45050.03125</c:v>
                </c:pt>
                <c:pt idx="14410">
                  <c:v>45050.034722222219</c:v>
                </c:pt>
                <c:pt idx="14411">
                  <c:v>45050.038194444445</c:v>
                </c:pt>
                <c:pt idx="14412">
                  <c:v>45050.041666666664</c:v>
                </c:pt>
                <c:pt idx="14413">
                  <c:v>45050.045138888891</c:v>
                </c:pt>
                <c:pt idx="14414">
                  <c:v>45050.048611111109</c:v>
                </c:pt>
                <c:pt idx="14415">
                  <c:v>45050.052083333336</c:v>
                </c:pt>
                <c:pt idx="14416">
                  <c:v>45050.055555555555</c:v>
                </c:pt>
                <c:pt idx="14417">
                  <c:v>45050.059027777781</c:v>
                </c:pt>
                <c:pt idx="14418">
                  <c:v>45050.0625</c:v>
                </c:pt>
                <c:pt idx="14419">
                  <c:v>45050.065972222219</c:v>
                </c:pt>
                <c:pt idx="14420">
                  <c:v>45050.069444444445</c:v>
                </c:pt>
                <c:pt idx="14421">
                  <c:v>45050.072916666664</c:v>
                </c:pt>
                <c:pt idx="14422">
                  <c:v>45050.076388888891</c:v>
                </c:pt>
                <c:pt idx="14423">
                  <c:v>45050.079861111109</c:v>
                </c:pt>
                <c:pt idx="14424">
                  <c:v>45050.083333333336</c:v>
                </c:pt>
                <c:pt idx="14425">
                  <c:v>45050.086805555555</c:v>
                </c:pt>
                <c:pt idx="14426">
                  <c:v>45050.090277777781</c:v>
                </c:pt>
                <c:pt idx="14427">
                  <c:v>45050.09375</c:v>
                </c:pt>
                <c:pt idx="14428">
                  <c:v>45050.097222222219</c:v>
                </c:pt>
                <c:pt idx="14429">
                  <c:v>45050.100694444445</c:v>
                </c:pt>
                <c:pt idx="14430">
                  <c:v>45050.104166666664</c:v>
                </c:pt>
                <c:pt idx="14431">
                  <c:v>45050.107638888891</c:v>
                </c:pt>
                <c:pt idx="14432">
                  <c:v>45050.111111111109</c:v>
                </c:pt>
                <c:pt idx="14433">
                  <c:v>45050.114583333336</c:v>
                </c:pt>
                <c:pt idx="14434">
                  <c:v>45050.118055555555</c:v>
                </c:pt>
                <c:pt idx="14435">
                  <c:v>45050.121527777781</c:v>
                </c:pt>
                <c:pt idx="14436">
                  <c:v>45050.125</c:v>
                </c:pt>
                <c:pt idx="14437">
                  <c:v>45050.128472222219</c:v>
                </c:pt>
                <c:pt idx="14438">
                  <c:v>45050.131944444445</c:v>
                </c:pt>
                <c:pt idx="14439">
                  <c:v>45050.135416666664</c:v>
                </c:pt>
                <c:pt idx="14440">
                  <c:v>45050.138888888891</c:v>
                </c:pt>
                <c:pt idx="14441">
                  <c:v>45050.142361111109</c:v>
                </c:pt>
                <c:pt idx="14442">
                  <c:v>45050.145833333336</c:v>
                </c:pt>
                <c:pt idx="14443">
                  <c:v>45050.149305555555</c:v>
                </c:pt>
                <c:pt idx="14444">
                  <c:v>45050.152777777781</c:v>
                </c:pt>
                <c:pt idx="14445">
                  <c:v>45050.15625</c:v>
                </c:pt>
                <c:pt idx="14446">
                  <c:v>45050.159722222219</c:v>
                </c:pt>
                <c:pt idx="14447">
                  <c:v>45050.163194444445</c:v>
                </c:pt>
                <c:pt idx="14448">
                  <c:v>45050.166666666664</c:v>
                </c:pt>
                <c:pt idx="14449">
                  <c:v>45050.170138888891</c:v>
                </c:pt>
                <c:pt idx="14450">
                  <c:v>45050.173611111109</c:v>
                </c:pt>
                <c:pt idx="14451">
                  <c:v>45050.177083333336</c:v>
                </c:pt>
                <c:pt idx="14452">
                  <c:v>45050.180555555555</c:v>
                </c:pt>
                <c:pt idx="14453">
                  <c:v>45050.184027777781</c:v>
                </c:pt>
                <c:pt idx="14454">
                  <c:v>45050.1875</c:v>
                </c:pt>
                <c:pt idx="14455">
                  <c:v>45050.190972222219</c:v>
                </c:pt>
                <c:pt idx="14456">
                  <c:v>45050.194444444445</c:v>
                </c:pt>
                <c:pt idx="14457">
                  <c:v>45050.197916666664</c:v>
                </c:pt>
                <c:pt idx="14458">
                  <c:v>45050.201388888891</c:v>
                </c:pt>
                <c:pt idx="14459">
                  <c:v>45050.204861111109</c:v>
                </c:pt>
                <c:pt idx="14460">
                  <c:v>45050.208333333336</c:v>
                </c:pt>
                <c:pt idx="14461">
                  <c:v>45050.211805555555</c:v>
                </c:pt>
                <c:pt idx="14462">
                  <c:v>45050.215277777781</c:v>
                </c:pt>
                <c:pt idx="14463">
                  <c:v>45050.21875</c:v>
                </c:pt>
                <c:pt idx="14464">
                  <c:v>45050.222222222219</c:v>
                </c:pt>
                <c:pt idx="14465">
                  <c:v>45050.225694444445</c:v>
                </c:pt>
                <c:pt idx="14466">
                  <c:v>45050.229166666664</c:v>
                </c:pt>
                <c:pt idx="14467">
                  <c:v>45050.232638888891</c:v>
                </c:pt>
                <c:pt idx="14468">
                  <c:v>45050.236111111109</c:v>
                </c:pt>
                <c:pt idx="14469">
                  <c:v>45050.239583333336</c:v>
                </c:pt>
                <c:pt idx="14470">
                  <c:v>45050.243055555555</c:v>
                </c:pt>
                <c:pt idx="14471">
                  <c:v>45050.246527777781</c:v>
                </c:pt>
                <c:pt idx="14472">
                  <c:v>45050.25</c:v>
                </c:pt>
                <c:pt idx="14473">
                  <c:v>45050.253472222219</c:v>
                </c:pt>
                <c:pt idx="14474">
                  <c:v>45050.256944444445</c:v>
                </c:pt>
                <c:pt idx="14475">
                  <c:v>45050.260416666664</c:v>
                </c:pt>
                <c:pt idx="14476">
                  <c:v>45050.263888888891</c:v>
                </c:pt>
                <c:pt idx="14477">
                  <c:v>45050.267361111109</c:v>
                </c:pt>
                <c:pt idx="14478">
                  <c:v>45050.270833333336</c:v>
                </c:pt>
                <c:pt idx="14479">
                  <c:v>45050.274305555555</c:v>
                </c:pt>
                <c:pt idx="14480">
                  <c:v>45050.277777777781</c:v>
                </c:pt>
                <c:pt idx="14481">
                  <c:v>45050.28125</c:v>
                </c:pt>
                <c:pt idx="14482">
                  <c:v>45050.284722222219</c:v>
                </c:pt>
                <c:pt idx="14483">
                  <c:v>45050.288194444445</c:v>
                </c:pt>
                <c:pt idx="14484">
                  <c:v>45050.291666666664</c:v>
                </c:pt>
                <c:pt idx="14485">
                  <c:v>45050.295138888891</c:v>
                </c:pt>
                <c:pt idx="14486">
                  <c:v>45050.298611111109</c:v>
                </c:pt>
                <c:pt idx="14487">
                  <c:v>45050.302083333336</c:v>
                </c:pt>
                <c:pt idx="14488">
                  <c:v>45050.305555555555</c:v>
                </c:pt>
                <c:pt idx="14489">
                  <c:v>45050.309027777781</c:v>
                </c:pt>
                <c:pt idx="14490">
                  <c:v>45050.3125</c:v>
                </c:pt>
                <c:pt idx="14491">
                  <c:v>45050.315972222219</c:v>
                </c:pt>
                <c:pt idx="14492">
                  <c:v>45050.319444444445</c:v>
                </c:pt>
                <c:pt idx="14493">
                  <c:v>45050.322916666664</c:v>
                </c:pt>
                <c:pt idx="14494">
                  <c:v>45050.326388888891</c:v>
                </c:pt>
                <c:pt idx="14495">
                  <c:v>45050.329861111109</c:v>
                </c:pt>
                <c:pt idx="14496">
                  <c:v>45050.333333333336</c:v>
                </c:pt>
                <c:pt idx="14497">
                  <c:v>45050.336805555555</c:v>
                </c:pt>
                <c:pt idx="14498">
                  <c:v>45050.340277777781</c:v>
                </c:pt>
                <c:pt idx="14499">
                  <c:v>45050.34375</c:v>
                </c:pt>
                <c:pt idx="14500">
                  <c:v>45050.347222222219</c:v>
                </c:pt>
                <c:pt idx="14501">
                  <c:v>45050.350694444445</c:v>
                </c:pt>
                <c:pt idx="14502">
                  <c:v>45050.354166666664</c:v>
                </c:pt>
                <c:pt idx="14503">
                  <c:v>45050.357638888891</c:v>
                </c:pt>
                <c:pt idx="14504">
                  <c:v>45050.361111111109</c:v>
                </c:pt>
                <c:pt idx="14505">
                  <c:v>45050.364583333336</c:v>
                </c:pt>
                <c:pt idx="14506">
                  <c:v>45050.368055555555</c:v>
                </c:pt>
                <c:pt idx="14507">
                  <c:v>45050.371527777781</c:v>
                </c:pt>
                <c:pt idx="14508">
                  <c:v>45050.375</c:v>
                </c:pt>
                <c:pt idx="14509">
                  <c:v>45050.378472222219</c:v>
                </c:pt>
                <c:pt idx="14510">
                  <c:v>45050.381944444445</c:v>
                </c:pt>
                <c:pt idx="14511">
                  <c:v>45050.385416666664</c:v>
                </c:pt>
                <c:pt idx="14512">
                  <c:v>45050.388888888891</c:v>
                </c:pt>
                <c:pt idx="14513">
                  <c:v>45050.392361111109</c:v>
                </c:pt>
                <c:pt idx="14514">
                  <c:v>45050.395833333336</c:v>
                </c:pt>
                <c:pt idx="14515">
                  <c:v>45050.399305555555</c:v>
                </c:pt>
                <c:pt idx="14516">
                  <c:v>45050.402777777781</c:v>
                </c:pt>
                <c:pt idx="14517">
                  <c:v>45050.40625</c:v>
                </c:pt>
                <c:pt idx="14518">
                  <c:v>45050.409722222219</c:v>
                </c:pt>
                <c:pt idx="14519">
                  <c:v>45050.413194444445</c:v>
                </c:pt>
                <c:pt idx="14520">
                  <c:v>45050.416666666664</c:v>
                </c:pt>
                <c:pt idx="14521">
                  <c:v>45050.420138888891</c:v>
                </c:pt>
                <c:pt idx="14522">
                  <c:v>45050.423611111109</c:v>
                </c:pt>
                <c:pt idx="14523">
                  <c:v>45050.427083333336</c:v>
                </c:pt>
                <c:pt idx="14524">
                  <c:v>45050.430555555555</c:v>
                </c:pt>
                <c:pt idx="14525">
                  <c:v>45050.434027777781</c:v>
                </c:pt>
                <c:pt idx="14526">
                  <c:v>45050.4375</c:v>
                </c:pt>
                <c:pt idx="14527">
                  <c:v>45050.440972222219</c:v>
                </c:pt>
                <c:pt idx="14528">
                  <c:v>45050.444444444445</c:v>
                </c:pt>
                <c:pt idx="14529">
                  <c:v>45050.447916666664</c:v>
                </c:pt>
                <c:pt idx="14530">
                  <c:v>45050.451388888891</c:v>
                </c:pt>
                <c:pt idx="14531">
                  <c:v>45050.454861111109</c:v>
                </c:pt>
                <c:pt idx="14532">
                  <c:v>45050.458333333336</c:v>
                </c:pt>
                <c:pt idx="14533">
                  <c:v>45050.461805555555</c:v>
                </c:pt>
                <c:pt idx="14534">
                  <c:v>45050.465277777781</c:v>
                </c:pt>
                <c:pt idx="14535">
                  <c:v>45050.46875</c:v>
                </c:pt>
                <c:pt idx="14536">
                  <c:v>45050.472222222219</c:v>
                </c:pt>
                <c:pt idx="14537">
                  <c:v>45050.475694444445</c:v>
                </c:pt>
                <c:pt idx="14538">
                  <c:v>45050.479166666664</c:v>
                </c:pt>
                <c:pt idx="14539">
                  <c:v>45050.482638888891</c:v>
                </c:pt>
                <c:pt idx="14540">
                  <c:v>45050.486111111109</c:v>
                </c:pt>
                <c:pt idx="14541">
                  <c:v>45050.489583333336</c:v>
                </c:pt>
                <c:pt idx="14542">
                  <c:v>45050.493055555555</c:v>
                </c:pt>
                <c:pt idx="14543">
                  <c:v>45050.496527777781</c:v>
                </c:pt>
                <c:pt idx="14544">
                  <c:v>45050.5</c:v>
                </c:pt>
                <c:pt idx="14545">
                  <c:v>45050.503472222219</c:v>
                </c:pt>
                <c:pt idx="14546">
                  <c:v>45050.506944444445</c:v>
                </c:pt>
                <c:pt idx="14547">
                  <c:v>45050.510416666664</c:v>
                </c:pt>
                <c:pt idx="14548">
                  <c:v>45050.513888888891</c:v>
                </c:pt>
                <c:pt idx="14549">
                  <c:v>45050.517361111109</c:v>
                </c:pt>
                <c:pt idx="14550">
                  <c:v>45050.520833333336</c:v>
                </c:pt>
                <c:pt idx="14551">
                  <c:v>45050.524305555555</c:v>
                </c:pt>
                <c:pt idx="14552">
                  <c:v>45050.527777777781</c:v>
                </c:pt>
                <c:pt idx="14553">
                  <c:v>45050.53125</c:v>
                </c:pt>
                <c:pt idx="14554">
                  <c:v>45050.534722222219</c:v>
                </c:pt>
                <c:pt idx="14555">
                  <c:v>45050.538194444445</c:v>
                </c:pt>
                <c:pt idx="14556">
                  <c:v>45050.541666666664</c:v>
                </c:pt>
                <c:pt idx="14557">
                  <c:v>45050.545138888891</c:v>
                </c:pt>
                <c:pt idx="14558">
                  <c:v>45050.548611111109</c:v>
                </c:pt>
                <c:pt idx="14559">
                  <c:v>45050.552083333336</c:v>
                </c:pt>
                <c:pt idx="14560">
                  <c:v>45050.555555555555</c:v>
                </c:pt>
                <c:pt idx="14561">
                  <c:v>45050.559027777781</c:v>
                </c:pt>
                <c:pt idx="14562">
                  <c:v>45050.5625</c:v>
                </c:pt>
                <c:pt idx="14563">
                  <c:v>45050.565972222219</c:v>
                </c:pt>
                <c:pt idx="14564">
                  <c:v>45050.569444444445</c:v>
                </c:pt>
                <c:pt idx="14565">
                  <c:v>45050.572916666664</c:v>
                </c:pt>
                <c:pt idx="14566">
                  <c:v>45050.576388888891</c:v>
                </c:pt>
                <c:pt idx="14567">
                  <c:v>45050.579861111109</c:v>
                </c:pt>
                <c:pt idx="14568">
                  <c:v>45050.583333333336</c:v>
                </c:pt>
                <c:pt idx="14569">
                  <c:v>45050.586805555555</c:v>
                </c:pt>
                <c:pt idx="14570">
                  <c:v>45050.590277777781</c:v>
                </c:pt>
                <c:pt idx="14571">
                  <c:v>45050.59375</c:v>
                </c:pt>
                <c:pt idx="14572">
                  <c:v>45050.597222222219</c:v>
                </c:pt>
                <c:pt idx="14573">
                  <c:v>45050.600694444445</c:v>
                </c:pt>
                <c:pt idx="14574">
                  <c:v>45050.604166666664</c:v>
                </c:pt>
                <c:pt idx="14575">
                  <c:v>45050.607638888891</c:v>
                </c:pt>
                <c:pt idx="14576">
                  <c:v>45050.611111111109</c:v>
                </c:pt>
                <c:pt idx="14577">
                  <c:v>45050.614583333336</c:v>
                </c:pt>
                <c:pt idx="14578">
                  <c:v>45050.618055555555</c:v>
                </c:pt>
                <c:pt idx="14579">
                  <c:v>45050.621527777781</c:v>
                </c:pt>
                <c:pt idx="14580">
                  <c:v>45050.625</c:v>
                </c:pt>
                <c:pt idx="14581">
                  <c:v>45050.628472222219</c:v>
                </c:pt>
                <c:pt idx="14582">
                  <c:v>45050.631944444445</c:v>
                </c:pt>
                <c:pt idx="14583">
                  <c:v>45050.635416666664</c:v>
                </c:pt>
                <c:pt idx="14584">
                  <c:v>45050.638888888891</c:v>
                </c:pt>
                <c:pt idx="14585">
                  <c:v>45050.642361111109</c:v>
                </c:pt>
                <c:pt idx="14586">
                  <c:v>45050.645833333336</c:v>
                </c:pt>
                <c:pt idx="14587">
                  <c:v>45050.649305555555</c:v>
                </c:pt>
                <c:pt idx="14588">
                  <c:v>45050.652777777781</c:v>
                </c:pt>
                <c:pt idx="14589">
                  <c:v>45050.65625</c:v>
                </c:pt>
                <c:pt idx="14590">
                  <c:v>45050.659722222219</c:v>
                </c:pt>
                <c:pt idx="14591">
                  <c:v>45050.663194444445</c:v>
                </c:pt>
                <c:pt idx="14592">
                  <c:v>45050.666666666664</c:v>
                </c:pt>
                <c:pt idx="14593">
                  <c:v>45050.670138888891</c:v>
                </c:pt>
                <c:pt idx="14594">
                  <c:v>45050.673611111109</c:v>
                </c:pt>
                <c:pt idx="14595">
                  <c:v>45050.677083333336</c:v>
                </c:pt>
                <c:pt idx="14596">
                  <c:v>45050.680555555555</c:v>
                </c:pt>
                <c:pt idx="14597">
                  <c:v>45050.684027777781</c:v>
                </c:pt>
                <c:pt idx="14598">
                  <c:v>45050.6875</c:v>
                </c:pt>
                <c:pt idx="14599">
                  <c:v>45050.690972222219</c:v>
                </c:pt>
                <c:pt idx="14600">
                  <c:v>45050.694444444445</c:v>
                </c:pt>
                <c:pt idx="14601">
                  <c:v>45050.697916666664</c:v>
                </c:pt>
                <c:pt idx="14602">
                  <c:v>45050.701388888891</c:v>
                </c:pt>
                <c:pt idx="14603">
                  <c:v>45050.704861111109</c:v>
                </c:pt>
                <c:pt idx="14604">
                  <c:v>45050.708333333336</c:v>
                </c:pt>
                <c:pt idx="14605">
                  <c:v>45050.711805555555</c:v>
                </c:pt>
                <c:pt idx="14606">
                  <c:v>45050.715277777781</c:v>
                </c:pt>
                <c:pt idx="14607">
                  <c:v>45050.71875</c:v>
                </c:pt>
                <c:pt idx="14608">
                  <c:v>45050.722222222219</c:v>
                </c:pt>
                <c:pt idx="14609">
                  <c:v>45050.725694444445</c:v>
                </c:pt>
                <c:pt idx="14610">
                  <c:v>45050.729166666664</c:v>
                </c:pt>
                <c:pt idx="14611">
                  <c:v>45050.732638888891</c:v>
                </c:pt>
                <c:pt idx="14612">
                  <c:v>45050.736111111109</c:v>
                </c:pt>
                <c:pt idx="14613">
                  <c:v>45050.739583333336</c:v>
                </c:pt>
                <c:pt idx="14614">
                  <c:v>45050.743055555555</c:v>
                </c:pt>
                <c:pt idx="14615">
                  <c:v>45050.746527777781</c:v>
                </c:pt>
                <c:pt idx="14616">
                  <c:v>45050.75</c:v>
                </c:pt>
                <c:pt idx="14617">
                  <c:v>45050.753472222219</c:v>
                </c:pt>
                <c:pt idx="14618">
                  <c:v>45050.756944444445</c:v>
                </c:pt>
                <c:pt idx="14619">
                  <c:v>45050.760416666664</c:v>
                </c:pt>
                <c:pt idx="14620">
                  <c:v>45050.763888888891</c:v>
                </c:pt>
                <c:pt idx="14621">
                  <c:v>45050.767361111109</c:v>
                </c:pt>
                <c:pt idx="14622">
                  <c:v>45050.770833333336</c:v>
                </c:pt>
                <c:pt idx="14623">
                  <c:v>45050.774305555555</c:v>
                </c:pt>
                <c:pt idx="14624">
                  <c:v>45050.777777777781</c:v>
                </c:pt>
                <c:pt idx="14625">
                  <c:v>45050.78125</c:v>
                </c:pt>
                <c:pt idx="14626">
                  <c:v>45050.784722222219</c:v>
                </c:pt>
                <c:pt idx="14627">
                  <c:v>45050.788194444445</c:v>
                </c:pt>
                <c:pt idx="14628">
                  <c:v>45050.791666666664</c:v>
                </c:pt>
                <c:pt idx="14629">
                  <c:v>45050.795138888891</c:v>
                </c:pt>
                <c:pt idx="14630">
                  <c:v>45050.798611111109</c:v>
                </c:pt>
                <c:pt idx="14631">
                  <c:v>45050.802083333336</c:v>
                </c:pt>
                <c:pt idx="14632">
                  <c:v>45050.805555555555</c:v>
                </c:pt>
                <c:pt idx="14633">
                  <c:v>45050.809027777781</c:v>
                </c:pt>
                <c:pt idx="14634">
                  <c:v>45050.8125</c:v>
                </c:pt>
                <c:pt idx="14635">
                  <c:v>45050.815972222219</c:v>
                </c:pt>
                <c:pt idx="14636">
                  <c:v>45050.819444444445</c:v>
                </c:pt>
                <c:pt idx="14637">
                  <c:v>45050.822916666664</c:v>
                </c:pt>
                <c:pt idx="14638">
                  <c:v>45050.826388888891</c:v>
                </c:pt>
                <c:pt idx="14639">
                  <c:v>45050.829861111109</c:v>
                </c:pt>
                <c:pt idx="14640">
                  <c:v>45050.833333333336</c:v>
                </c:pt>
                <c:pt idx="14641">
                  <c:v>45050.836805555555</c:v>
                </c:pt>
                <c:pt idx="14642">
                  <c:v>45050.840277777781</c:v>
                </c:pt>
                <c:pt idx="14643">
                  <c:v>45050.84375</c:v>
                </c:pt>
                <c:pt idx="14644">
                  <c:v>45050.847222222219</c:v>
                </c:pt>
                <c:pt idx="14645">
                  <c:v>45050.850694444445</c:v>
                </c:pt>
                <c:pt idx="14646">
                  <c:v>45050.854166666664</c:v>
                </c:pt>
                <c:pt idx="14647">
                  <c:v>45050.857638888891</c:v>
                </c:pt>
                <c:pt idx="14648">
                  <c:v>45050.861111111109</c:v>
                </c:pt>
                <c:pt idx="14649">
                  <c:v>45050.864583333336</c:v>
                </c:pt>
                <c:pt idx="14650">
                  <c:v>45050.868055555555</c:v>
                </c:pt>
                <c:pt idx="14651">
                  <c:v>45050.871527777781</c:v>
                </c:pt>
                <c:pt idx="14652">
                  <c:v>45050.875</c:v>
                </c:pt>
                <c:pt idx="14653">
                  <c:v>45050.878472222219</c:v>
                </c:pt>
                <c:pt idx="14654">
                  <c:v>45050.881944444445</c:v>
                </c:pt>
                <c:pt idx="14655">
                  <c:v>45050.885416666664</c:v>
                </c:pt>
                <c:pt idx="14656">
                  <c:v>45050.888888888891</c:v>
                </c:pt>
                <c:pt idx="14657">
                  <c:v>45050.892361111109</c:v>
                </c:pt>
                <c:pt idx="14658">
                  <c:v>45050.895833333336</c:v>
                </c:pt>
                <c:pt idx="14659">
                  <c:v>45050.899305555555</c:v>
                </c:pt>
                <c:pt idx="14660">
                  <c:v>45050.902777777781</c:v>
                </c:pt>
                <c:pt idx="14661">
                  <c:v>45050.90625</c:v>
                </c:pt>
                <c:pt idx="14662">
                  <c:v>45050.909722222219</c:v>
                </c:pt>
                <c:pt idx="14663">
                  <c:v>45050.913194444445</c:v>
                </c:pt>
                <c:pt idx="14664">
                  <c:v>45050.916666666664</c:v>
                </c:pt>
                <c:pt idx="14665">
                  <c:v>45050.920138888891</c:v>
                </c:pt>
                <c:pt idx="14666">
                  <c:v>45050.923611111109</c:v>
                </c:pt>
                <c:pt idx="14667">
                  <c:v>45050.927083333336</c:v>
                </c:pt>
                <c:pt idx="14668">
                  <c:v>45050.930555555555</c:v>
                </c:pt>
                <c:pt idx="14669">
                  <c:v>45050.934027777781</c:v>
                </c:pt>
                <c:pt idx="14670">
                  <c:v>45050.9375</c:v>
                </c:pt>
                <c:pt idx="14671">
                  <c:v>45050.940972222219</c:v>
                </c:pt>
                <c:pt idx="14672">
                  <c:v>45050.944444444445</c:v>
                </c:pt>
                <c:pt idx="14673">
                  <c:v>45050.947916666664</c:v>
                </c:pt>
                <c:pt idx="14674">
                  <c:v>45050.951388888891</c:v>
                </c:pt>
                <c:pt idx="14675">
                  <c:v>45050.954861111109</c:v>
                </c:pt>
                <c:pt idx="14676">
                  <c:v>45050.958333333336</c:v>
                </c:pt>
                <c:pt idx="14677">
                  <c:v>45050.961805555555</c:v>
                </c:pt>
                <c:pt idx="14678">
                  <c:v>45050.965277777781</c:v>
                </c:pt>
                <c:pt idx="14679">
                  <c:v>45050.96875</c:v>
                </c:pt>
                <c:pt idx="14680">
                  <c:v>45050.972222222219</c:v>
                </c:pt>
                <c:pt idx="14681">
                  <c:v>45050.975694444445</c:v>
                </c:pt>
                <c:pt idx="14682">
                  <c:v>45050.979166666664</c:v>
                </c:pt>
                <c:pt idx="14683">
                  <c:v>45050.982638888891</c:v>
                </c:pt>
                <c:pt idx="14684">
                  <c:v>45050.986111111109</c:v>
                </c:pt>
                <c:pt idx="14685">
                  <c:v>45050.989583333336</c:v>
                </c:pt>
                <c:pt idx="14686">
                  <c:v>45050.993055555555</c:v>
                </c:pt>
                <c:pt idx="14687">
                  <c:v>45050.996527777781</c:v>
                </c:pt>
                <c:pt idx="14688">
                  <c:v>45051</c:v>
                </c:pt>
                <c:pt idx="14689">
                  <c:v>45051.003472222219</c:v>
                </c:pt>
                <c:pt idx="14690">
                  <c:v>45051.006944444445</c:v>
                </c:pt>
                <c:pt idx="14691">
                  <c:v>45051.010416666664</c:v>
                </c:pt>
                <c:pt idx="14692">
                  <c:v>45051.013888888891</c:v>
                </c:pt>
                <c:pt idx="14693">
                  <c:v>45051.017361111109</c:v>
                </c:pt>
                <c:pt idx="14694">
                  <c:v>45051.020833333336</c:v>
                </c:pt>
                <c:pt idx="14695">
                  <c:v>45051.024305555555</c:v>
                </c:pt>
                <c:pt idx="14696">
                  <c:v>45051.027777777781</c:v>
                </c:pt>
                <c:pt idx="14697">
                  <c:v>45051.03125</c:v>
                </c:pt>
                <c:pt idx="14698">
                  <c:v>45051.034722222219</c:v>
                </c:pt>
                <c:pt idx="14699">
                  <c:v>45051.038194444445</c:v>
                </c:pt>
                <c:pt idx="14700">
                  <c:v>45051.041666666664</c:v>
                </c:pt>
                <c:pt idx="14701">
                  <c:v>45051.045138888891</c:v>
                </c:pt>
                <c:pt idx="14702">
                  <c:v>45051.048611111109</c:v>
                </c:pt>
                <c:pt idx="14703">
                  <c:v>45051.052083333336</c:v>
                </c:pt>
                <c:pt idx="14704">
                  <c:v>45051.055555555555</c:v>
                </c:pt>
                <c:pt idx="14705">
                  <c:v>45051.059027777781</c:v>
                </c:pt>
                <c:pt idx="14706">
                  <c:v>45051.0625</c:v>
                </c:pt>
                <c:pt idx="14707">
                  <c:v>45051.065972222219</c:v>
                </c:pt>
                <c:pt idx="14708">
                  <c:v>45051.069444444445</c:v>
                </c:pt>
                <c:pt idx="14709">
                  <c:v>45051.072916666664</c:v>
                </c:pt>
                <c:pt idx="14710">
                  <c:v>45051.076388888891</c:v>
                </c:pt>
                <c:pt idx="14711">
                  <c:v>45051.079861111109</c:v>
                </c:pt>
                <c:pt idx="14712">
                  <c:v>45051.083333333336</c:v>
                </c:pt>
                <c:pt idx="14713">
                  <c:v>45051.086805555555</c:v>
                </c:pt>
                <c:pt idx="14714">
                  <c:v>45051.090277777781</c:v>
                </c:pt>
                <c:pt idx="14715">
                  <c:v>45051.09375</c:v>
                </c:pt>
                <c:pt idx="14716">
                  <c:v>45051.097222222219</c:v>
                </c:pt>
                <c:pt idx="14717">
                  <c:v>45051.100694444445</c:v>
                </c:pt>
                <c:pt idx="14718">
                  <c:v>45051.104166666664</c:v>
                </c:pt>
                <c:pt idx="14719">
                  <c:v>45051.107638888891</c:v>
                </c:pt>
                <c:pt idx="14720">
                  <c:v>45051.111111111109</c:v>
                </c:pt>
                <c:pt idx="14721">
                  <c:v>45051.114583333336</c:v>
                </c:pt>
                <c:pt idx="14722">
                  <c:v>45051.118055555555</c:v>
                </c:pt>
                <c:pt idx="14723">
                  <c:v>45051.121527777781</c:v>
                </c:pt>
                <c:pt idx="14724">
                  <c:v>45051.125</c:v>
                </c:pt>
                <c:pt idx="14725">
                  <c:v>45051.128472222219</c:v>
                </c:pt>
                <c:pt idx="14726">
                  <c:v>45051.131944444445</c:v>
                </c:pt>
                <c:pt idx="14727">
                  <c:v>45051.135416666664</c:v>
                </c:pt>
                <c:pt idx="14728">
                  <c:v>45051.138888888891</c:v>
                </c:pt>
                <c:pt idx="14729">
                  <c:v>45051.142361111109</c:v>
                </c:pt>
                <c:pt idx="14730">
                  <c:v>45051.145833333336</c:v>
                </c:pt>
                <c:pt idx="14731">
                  <c:v>45051.149305555555</c:v>
                </c:pt>
                <c:pt idx="14732">
                  <c:v>45051.152777777781</c:v>
                </c:pt>
                <c:pt idx="14733">
                  <c:v>45051.15625</c:v>
                </c:pt>
                <c:pt idx="14734">
                  <c:v>45051.159722222219</c:v>
                </c:pt>
                <c:pt idx="14735">
                  <c:v>45051.163194444445</c:v>
                </c:pt>
                <c:pt idx="14736">
                  <c:v>45051.166666666664</c:v>
                </c:pt>
                <c:pt idx="14737">
                  <c:v>45051.170138888891</c:v>
                </c:pt>
                <c:pt idx="14738">
                  <c:v>45051.173611111109</c:v>
                </c:pt>
                <c:pt idx="14739">
                  <c:v>45051.177083333336</c:v>
                </c:pt>
                <c:pt idx="14740">
                  <c:v>45051.180555555555</c:v>
                </c:pt>
                <c:pt idx="14741">
                  <c:v>45051.184027777781</c:v>
                </c:pt>
                <c:pt idx="14742">
                  <c:v>45051.1875</c:v>
                </c:pt>
                <c:pt idx="14743">
                  <c:v>45051.190972222219</c:v>
                </c:pt>
                <c:pt idx="14744">
                  <c:v>45051.194444444445</c:v>
                </c:pt>
                <c:pt idx="14745">
                  <c:v>45051.197916666664</c:v>
                </c:pt>
                <c:pt idx="14746">
                  <c:v>45051.201388888891</c:v>
                </c:pt>
                <c:pt idx="14747">
                  <c:v>45051.204861111109</c:v>
                </c:pt>
                <c:pt idx="14748">
                  <c:v>45051.208333333336</c:v>
                </c:pt>
                <c:pt idx="14749">
                  <c:v>45051.211805555555</c:v>
                </c:pt>
                <c:pt idx="14750">
                  <c:v>45051.215277777781</c:v>
                </c:pt>
                <c:pt idx="14751">
                  <c:v>45051.21875</c:v>
                </c:pt>
                <c:pt idx="14752">
                  <c:v>45051.222222222219</c:v>
                </c:pt>
                <c:pt idx="14753">
                  <c:v>45051.225694444445</c:v>
                </c:pt>
                <c:pt idx="14754">
                  <c:v>45051.229166666664</c:v>
                </c:pt>
                <c:pt idx="14755">
                  <c:v>45051.232638888891</c:v>
                </c:pt>
                <c:pt idx="14756">
                  <c:v>45051.236111111109</c:v>
                </c:pt>
                <c:pt idx="14757">
                  <c:v>45051.239583333336</c:v>
                </c:pt>
                <c:pt idx="14758">
                  <c:v>45051.243055555555</c:v>
                </c:pt>
                <c:pt idx="14759">
                  <c:v>45051.246527777781</c:v>
                </c:pt>
                <c:pt idx="14760">
                  <c:v>45051.25</c:v>
                </c:pt>
                <c:pt idx="14761">
                  <c:v>45051.253472222219</c:v>
                </c:pt>
                <c:pt idx="14762">
                  <c:v>45051.256944444445</c:v>
                </c:pt>
                <c:pt idx="14763">
                  <c:v>45051.260416666664</c:v>
                </c:pt>
                <c:pt idx="14764">
                  <c:v>45051.263888888891</c:v>
                </c:pt>
                <c:pt idx="14765">
                  <c:v>45051.267361111109</c:v>
                </c:pt>
                <c:pt idx="14766">
                  <c:v>45051.270833333336</c:v>
                </c:pt>
                <c:pt idx="14767">
                  <c:v>45051.274305555555</c:v>
                </c:pt>
                <c:pt idx="14768">
                  <c:v>45051.277777777781</c:v>
                </c:pt>
                <c:pt idx="14769">
                  <c:v>45051.28125</c:v>
                </c:pt>
                <c:pt idx="14770">
                  <c:v>45051.284722222219</c:v>
                </c:pt>
                <c:pt idx="14771">
                  <c:v>45051.288194444445</c:v>
                </c:pt>
                <c:pt idx="14772">
                  <c:v>45051.291666666664</c:v>
                </c:pt>
                <c:pt idx="14773">
                  <c:v>45051.295138888891</c:v>
                </c:pt>
                <c:pt idx="14774">
                  <c:v>45051.298611111109</c:v>
                </c:pt>
                <c:pt idx="14775">
                  <c:v>45051.302083333336</c:v>
                </c:pt>
                <c:pt idx="14776">
                  <c:v>45051.305555555555</c:v>
                </c:pt>
                <c:pt idx="14777">
                  <c:v>45051.309027777781</c:v>
                </c:pt>
                <c:pt idx="14778">
                  <c:v>45051.3125</c:v>
                </c:pt>
                <c:pt idx="14779">
                  <c:v>45051.315972222219</c:v>
                </c:pt>
                <c:pt idx="14780">
                  <c:v>45051.319444444445</c:v>
                </c:pt>
                <c:pt idx="14781">
                  <c:v>45051.322916666664</c:v>
                </c:pt>
                <c:pt idx="14782">
                  <c:v>45051.326388888891</c:v>
                </c:pt>
                <c:pt idx="14783">
                  <c:v>45051.329861111109</c:v>
                </c:pt>
                <c:pt idx="14784">
                  <c:v>45051.333333333336</c:v>
                </c:pt>
                <c:pt idx="14785">
                  <c:v>45051.336805555555</c:v>
                </c:pt>
                <c:pt idx="14786">
                  <c:v>45051.340277777781</c:v>
                </c:pt>
                <c:pt idx="14787">
                  <c:v>45051.34375</c:v>
                </c:pt>
                <c:pt idx="14788">
                  <c:v>45051.347222222219</c:v>
                </c:pt>
                <c:pt idx="14789">
                  <c:v>45051.350694444445</c:v>
                </c:pt>
                <c:pt idx="14790">
                  <c:v>45051.354166666664</c:v>
                </c:pt>
                <c:pt idx="14791">
                  <c:v>45051.357638888891</c:v>
                </c:pt>
                <c:pt idx="14792">
                  <c:v>45051.361111111109</c:v>
                </c:pt>
                <c:pt idx="14793">
                  <c:v>45051.364583333336</c:v>
                </c:pt>
                <c:pt idx="14794">
                  <c:v>45051.368055555555</c:v>
                </c:pt>
                <c:pt idx="14795">
                  <c:v>45051.371527777781</c:v>
                </c:pt>
                <c:pt idx="14796">
                  <c:v>45051.375</c:v>
                </c:pt>
                <c:pt idx="14797">
                  <c:v>45051.378472222219</c:v>
                </c:pt>
                <c:pt idx="14798">
                  <c:v>45051.381944444445</c:v>
                </c:pt>
                <c:pt idx="14799">
                  <c:v>45051.385416666664</c:v>
                </c:pt>
                <c:pt idx="14800">
                  <c:v>45051.388888888891</c:v>
                </c:pt>
                <c:pt idx="14801">
                  <c:v>45051.392361111109</c:v>
                </c:pt>
                <c:pt idx="14802">
                  <c:v>45051.395833333336</c:v>
                </c:pt>
                <c:pt idx="14803">
                  <c:v>45051.399305555555</c:v>
                </c:pt>
                <c:pt idx="14804">
                  <c:v>45051.402777777781</c:v>
                </c:pt>
                <c:pt idx="14805">
                  <c:v>45051.40625</c:v>
                </c:pt>
                <c:pt idx="14806">
                  <c:v>45051.409722222219</c:v>
                </c:pt>
                <c:pt idx="14807">
                  <c:v>45051.413194444445</c:v>
                </c:pt>
                <c:pt idx="14808">
                  <c:v>45051.416666666664</c:v>
                </c:pt>
                <c:pt idx="14809">
                  <c:v>45051.420138888891</c:v>
                </c:pt>
                <c:pt idx="14810">
                  <c:v>45051.423611111109</c:v>
                </c:pt>
                <c:pt idx="14811">
                  <c:v>45051.427083333336</c:v>
                </c:pt>
                <c:pt idx="14812">
                  <c:v>45051.430555555555</c:v>
                </c:pt>
                <c:pt idx="14813">
                  <c:v>45051.434027777781</c:v>
                </c:pt>
                <c:pt idx="14814">
                  <c:v>45051.4375</c:v>
                </c:pt>
                <c:pt idx="14815">
                  <c:v>45051.440972222219</c:v>
                </c:pt>
                <c:pt idx="14816">
                  <c:v>45051.444444444445</c:v>
                </c:pt>
                <c:pt idx="14817">
                  <c:v>45051.447916666664</c:v>
                </c:pt>
                <c:pt idx="14818">
                  <c:v>45051.451388888891</c:v>
                </c:pt>
                <c:pt idx="14819">
                  <c:v>45051.454861111109</c:v>
                </c:pt>
                <c:pt idx="14820">
                  <c:v>45051.458333333336</c:v>
                </c:pt>
                <c:pt idx="14821">
                  <c:v>45051.461805555555</c:v>
                </c:pt>
                <c:pt idx="14822">
                  <c:v>45051.465277777781</c:v>
                </c:pt>
                <c:pt idx="14823">
                  <c:v>45051.46875</c:v>
                </c:pt>
                <c:pt idx="14824">
                  <c:v>45051.472222222219</c:v>
                </c:pt>
                <c:pt idx="14825">
                  <c:v>45051.475694444445</c:v>
                </c:pt>
                <c:pt idx="14826">
                  <c:v>45051.479166666664</c:v>
                </c:pt>
                <c:pt idx="14827">
                  <c:v>45051.482638888891</c:v>
                </c:pt>
                <c:pt idx="14828">
                  <c:v>45051.486111111109</c:v>
                </c:pt>
                <c:pt idx="14829">
                  <c:v>45051.489583333336</c:v>
                </c:pt>
                <c:pt idx="14830">
                  <c:v>45051.493055555555</c:v>
                </c:pt>
                <c:pt idx="14831">
                  <c:v>45051.496527777781</c:v>
                </c:pt>
                <c:pt idx="14832">
                  <c:v>45051.5</c:v>
                </c:pt>
                <c:pt idx="14833">
                  <c:v>45051.503472222219</c:v>
                </c:pt>
                <c:pt idx="14834">
                  <c:v>45051.506944444445</c:v>
                </c:pt>
                <c:pt idx="14835">
                  <c:v>45051.510416666664</c:v>
                </c:pt>
                <c:pt idx="14836">
                  <c:v>45051.513888888891</c:v>
                </c:pt>
                <c:pt idx="14837">
                  <c:v>45051.517361111109</c:v>
                </c:pt>
                <c:pt idx="14838">
                  <c:v>45051.520833333336</c:v>
                </c:pt>
                <c:pt idx="14839">
                  <c:v>45051.524305555555</c:v>
                </c:pt>
                <c:pt idx="14840">
                  <c:v>45051.527777777781</c:v>
                </c:pt>
                <c:pt idx="14841">
                  <c:v>45051.53125</c:v>
                </c:pt>
                <c:pt idx="14842">
                  <c:v>45051.534722222219</c:v>
                </c:pt>
                <c:pt idx="14843">
                  <c:v>45051.538194444445</c:v>
                </c:pt>
                <c:pt idx="14844">
                  <c:v>45051.541666666664</c:v>
                </c:pt>
                <c:pt idx="14845">
                  <c:v>45051.545138888891</c:v>
                </c:pt>
                <c:pt idx="14846">
                  <c:v>45051.548611111109</c:v>
                </c:pt>
                <c:pt idx="14847">
                  <c:v>45051.552083333336</c:v>
                </c:pt>
                <c:pt idx="14848">
                  <c:v>45051.555555555555</c:v>
                </c:pt>
                <c:pt idx="14849">
                  <c:v>45051.559027777781</c:v>
                </c:pt>
                <c:pt idx="14850">
                  <c:v>45051.5625</c:v>
                </c:pt>
                <c:pt idx="14851">
                  <c:v>45051.565972222219</c:v>
                </c:pt>
                <c:pt idx="14852">
                  <c:v>45051.569444444445</c:v>
                </c:pt>
                <c:pt idx="14853">
                  <c:v>45051.572916666664</c:v>
                </c:pt>
                <c:pt idx="14854">
                  <c:v>45051.576388888891</c:v>
                </c:pt>
                <c:pt idx="14855">
                  <c:v>45051.579861111109</c:v>
                </c:pt>
                <c:pt idx="14856">
                  <c:v>45051.583333333336</c:v>
                </c:pt>
                <c:pt idx="14857">
                  <c:v>45051.586805555555</c:v>
                </c:pt>
                <c:pt idx="14858">
                  <c:v>45051.590277777781</c:v>
                </c:pt>
                <c:pt idx="14859">
                  <c:v>45051.59375</c:v>
                </c:pt>
                <c:pt idx="14860">
                  <c:v>45051.597222222219</c:v>
                </c:pt>
                <c:pt idx="14861">
                  <c:v>45051.600694444445</c:v>
                </c:pt>
                <c:pt idx="14862">
                  <c:v>45051.604166666664</c:v>
                </c:pt>
                <c:pt idx="14863">
                  <c:v>45051.607638888891</c:v>
                </c:pt>
                <c:pt idx="14864">
                  <c:v>45051.611111111109</c:v>
                </c:pt>
                <c:pt idx="14865">
                  <c:v>45051.614583333336</c:v>
                </c:pt>
                <c:pt idx="14866">
                  <c:v>45051.618055555555</c:v>
                </c:pt>
                <c:pt idx="14867">
                  <c:v>45051.621527777781</c:v>
                </c:pt>
                <c:pt idx="14868">
                  <c:v>45051.625</c:v>
                </c:pt>
                <c:pt idx="14869">
                  <c:v>45051.628472222219</c:v>
                </c:pt>
                <c:pt idx="14870">
                  <c:v>45051.631944444445</c:v>
                </c:pt>
                <c:pt idx="14871">
                  <c:v>45051.635416666664</c:v>
                </c:pt>
                <c:pt idx="14872">
                  <c:v>45051.638888888891</c:v>
                </c:pt>
                <c:pt idx="14873">
                  <c:v>45051.642361111109</c:v>
                </c:pt>
                <c:pt idx="14874">
                  <c:v>45051.645833333336</c:v>
                </c:pt>
                <c:pt idx="14875">
                  <c:v>45051.649305555555</c:v>
                </c:pt>
                <c:pt idx="14876">
                  <c:v>45051.652777777781</c:v>
                </c:pt>
                <c:pt idx="14877">
                  <c:v>45051.65625</c:v>
                </c:pt>
                <c:pt idx="14878">
                  <c:v>45051.659722222219</c:v>
                </c:pt>
                <c:pt idx="14879">
                  <c:v>45051.663194444445</c:v>
                </c:pt>
                <c:pt idx="14880">
                  <c:v>45051.666666666664</c:v>
                </c:pt>
                <c:pt idx="14881">
                  <c:v>45051.670138888891</c:v>
                </c:pt>
                <c:pt idx="14882">
                  <c:v>45051.673611111109</c:v>
                </c:pt>
                <c:pt idx="14883">
                  <c:v>45051.677083333336</c:v>
                </c:pt>
                <c:pt idx="14884">
                  <c:v>45051.680555555555</c:v>
                </c:pt>
                <c:pt idx="14885">
                  <c:v>45051.684027777781</c:v>
                </c:pt>
                <c:pt idx="14886">
                  <c:v>45051.6875</c:v>
                </c:pt>
                <c:pt idx="14887">
                  <c:v>45051.690972222219</c:v>
                </c:pt>
                <c:pt idx="14888">
                  <c:v>45051.694444444445</c:v>
                </c:pt>
                <c:pt idx="14889">
                  <c:v>45051.697916666664</c:v>
                </c:pt>
                <c:pt idx="14890">
                  <c:v>45051.701388888891</c:v>
                </c:pt>
                <c:pt idx="14891">
                  <c:v>45051.704861111109</c:v>
                </c:pt>
                <c:pt idx="14892">
                  <c:v>45051.708333333336</c:v>
                </c:pt>
                <c:pt idx="14893">
                  <c:v>45051.711805555555</c:v>
                </c:pt>
                <c:pt idx="14894">
                  <c:v>45051.715277777781</c:v>
                </c:pt>
                <c:pt idx="14895">
                  <c:v>45051.71875</c:v>
                </c:pt>
                <c:pt idx="14896">
                  <c:v>45051.722222222219</c:v>
                </c:pt>
                <c:pt idx="14897">
                  <c:v>45051.725694444445</c:v>
                </c:pt>
                <c:pt idx="14898">
                  <c:v>45051.729166666664</c:v>
                </c:pt>
                <c:pt idx="14899">
                  <c:v>45051.732638888891</c:v>
                </c:pt>
                <c:pt idx="14900">
                  <c:v>45051.736111111109</c:v>
                </c:pt>
                <c:pt idx="14901">
                  <c:v>45051.739583333336</c:v>
                </c:pt>
                <c:pt idx="14902">
                  <c:v>45051.743055555555</c:v>
                </c:pt>
                <c:pt idx="14903">
                  <c:v>45051.746527777781</c:v>
                </c:pt>
                <c:pt idx="14904">
                  <c:v>45051.75</c:v>
                </c:pt>
                <c:pt idx="14905">
                  <c:v>45051.753472222219</c:v>
                </c:pt>
                <c:pt idx="14906">
                  <c:v>45051.756944444445</c:v>
                </c:pt>
                <c:pt idx="14907">
                  <c:v>45051.760416666664</c:v>
                </c:pt>
                <c:pt idx="14908">
                  <c:v>45051.763888888891</c:v>
                </c:pt>
                <c:pt idx="14909">
                  <c:v>45051.767361111109</c:v>
                </c:pt>
                <c:pt idx="14910">
                  <c:v>45051.770833333336</c:v>
                </c:pt>
                <c:pt idx="14911">
                  <c:v>45051.774305555555</c:v>
                </c:pt>
                <c:pt idx="14912">
                  <c:v>45051.777777777781</c:v>
                </c:pt>
                <c:pt idx="14913">
                  <c:v>45051.78125</c:v>
                </c:pt>
                <c:pt idx="14914">
                  <c:v>45051.784722222219</c:v>
                </c:pt>
                <c:pt idx="14915">
                  <c:v>45051.788194444445</c:v>
                </c:pt>
                <c:pt idx="14916">
                  <c:v>45051.791666666664</c:v>
                </c:pt>
                <c:pt idx="14917">
                  <c:v>45051.795138888891</c:v>
                </c:pt>
                <c:pt idx="14918">
                  <c:v>45051.798611111109</c:v>
                </c:pt>
                <c:pt idx="14919">
                  <c:v>45051.802083333336</c:v>
                </c:pt>
                <c:pt idx="14920">
                  <c:v>45051.805555555555</c:v>
                </c:pt>
                <c:pt idx="14921">
                  <c:v>45051.809027777781</c:v>
                </c:pt>
                <c:pt idx="14922">
                  <c:v>45051.8125</c:v>
                </c:pt>
                <c:pt idx="14923">
                  <c:v>45051.815972222219</c:v>
                </c:pt>
                <c:pt idx="14924">
                  <c:v>45051.819444444445</c:v>
                </c:pt>
                <c:pt idx="14925">
                  <c:v>45051.822916666664</c:v>
                </c:pt>
                <c:pt idx="14926">
                  <c:v>45051.826388888891</c:v>
                </c:pt>
                <c:pt idx="14927">
                  <c:v>45051.829861111109</c:v>
                </c:pt>
                <c:pt idx="14928">
                  <c:v>45051.833333333336</c:v>
                </c:pt>
                <c:pt idx="14929">
                  <c:v>45051.836805555555</c:v>
                </c:pt>
                <c:pt idx="14930">
                  <c:v>45051.840277777781</c:v>
                </c:pt>
                <c:pt idx="14931">
                  <c:v>45051.84375</c:v>
                </c:pt>
                <c:pt idx="14932">
                  <c:v>45051.847222222219</c:v>
                </c:pt>
                <c:pt idx="14933">
                  <c:v>45051.850694444445</c:v>
                </c:pt>
                <c:pt idx="14934">
                  <c:v>45051.854166666664</c:v>
                </c:pt>
                <c:pt idx="14935">
                  <c:v>45051.857638888891</c:v>
                </c:pt>
                <c:pt idx="14936">
                  <c:v>45051.861111111109</c:v>
                </c:pt>
                <c:pt idx="14937">
                  <c:v>45051.864583333336</c:v>
                </c:pt>
                <c:pt idx="14938">
                  <c:v>45051.868055555555</c:v>
                </c:pt>
                <c:pt idx="14939">
                  <c:v>45051.871527777781</c:v>
                </c:pt>
                <c:pt idx="14940">
                  <c:v>45051.875</c:v>
                </c:pt>
                <c:pt idx="14941">
                  <c:v>45051.878472222219</c:v>
                </c:pt>
                <c:pt idx="14942">
                  <c:v>45051.881944444445</c:v>
                </c:pt>
                <c:pt idx="14943">
                  <c:v>45051.885416666664</c:v>
                </c:pt>
                <c:pt idx="14944">
                  <c:v>45051.888888888891</c:v>
                </c:pt>
                <c:pt idx="14945">
                  <c:v>45051.892361111109</c:v>
                </c:pt>
                <c:pt idx="14946">
                  <c:v>45051.895833333336</c:v>
                </c:pt>
                <c:pt idx="14947">
                  <c:v>45051.899305555555</c:v>
                </c:pt>
                <c:pt idx="14948">
                  <c:v>45051.902777777781</c:v>
                </c:pt>
                <c:pt idx="14949">
                  <c:v>45051.90625</c:v>
                </c:pt>
                <c:pt idx="14950">
                  <c:v>45051.909722222219</c:v>
                </c:pt>
                <c:pt idx="14951">
                  <c:v>45051.913194444445</c:v>
                </c:pt>
                <c:pt idx="14952">
                  <c:v>45051.916666666664</c:v>
                </c:pt>
                <c:pt idx="14953">
                  <c:v>45051.920138888891</c:v>
                </c:pt>
                <c:pt idx="14954">
                  <c:v>45051.923611111109</c:v>
                </c:pt>
                <c:pt idx="14955">
                  <c:v>45051.927083333336</c:v>
                </c:pt>
                <c:pt idx="14956">
                  <c:v>45051.930555555555</c:v>
                </c:pt>
                <c:pt idx="14957">
                  <c:v>45051.934027777781</c:v>
                </c:pt>
                <c:pt idx="14958">
                  <c:v>45051.9375</c:v>
                </c:pt>
                <c:pt idx="14959">
                  <c:v>45051.940972222219</c:v>
                </c:pt>
                <c:pt idx="14960">
                  <c:v>45051.944444444445</c:v>
                </c:pt>
                <c:pt idx="14961">
                  <c:v>45051.947916666664</c:v>
                </c:pt>
                <c:pt idx="14962">
                  <c:v>45051.951388888891</c:v>
                </c:pt>
                <c:pt idx="14963">
                  <c:v>45051.954861111109</c:v>
                </c:pt>
                <c:pt idx="14964">
                  <c:v>45051.958333333336</c:v>
                </c:pt>
                <c:pt idx="14965">
                  <c:v>45051.961805555555</c:v>
                </c:pt>
                <c:pt idx="14966">
                  <c:v>45051.965277777781</c:v>
                </c:pt>
                <c:pt idx="14967">
                  <c:v>45051.96875</c:v>
                </c:pt>
                <c:pt idx="14968">
                  <c:v>45051.972222222219</c:v>
                </c:pt>
                <c:pt idx="14969">
                  <c:v>45051.975694444445</c:v>
                </c:pt>
                <c:pt idx="14970">
                  <c:v>45051.979166666664</c:v>
                </c:pt>
                <c:pt idx="14971">
                  <c:v>45051.982638888891</c:v>
                </c:pt>
                <c:pt idx="14972">
                  <c:v>45051.986111111109</c:v>
                </c:pt>
                <c:pt idx="14973">
                  <c:v>45051.989583333336</c:v>
                </c:pt>
                <c:pt idx="14974">
                  <c:v>45051.993055555555</c:v>
                </c:pt>
                <c:pt idx="14975">
                  <c:v>45051.996527777781</c:v>
                </c:pt>
                <c:pt idx="14976">
                  <c:v>45052</c:v>
                </c:pt>
                <c:pt idx="14977">
                  <c:v>45052.003472222219</c:v>
                </c:pt>
                <c:pt idx="14978">
                  <c:v>45052.006944444445</c:v>
                </c:pt>
                <c:pt idx="14979">
                  <c:v>45052.010416666664</c:v>
                </c:pt>
                <c:pt idx="14980">
                  <c:v>45052.013888888891</c:v>
                </c:pt>
                <c:pt idx="14981">
                  <c:v>45052.017361111109</c:v>
                </c:pt>
                <c:pt idx="14982">
                  <c:v>45052.020833333336</c:v>
                </c:pt>
                <c:pt idx="14983">
                  <c:v>45052.024305555555</c:v>
                </c:pt>
                <c:pt idx="14984">
                  <c:v>45052.027777777781</c:v>
                </c:pt>
                <c:pt idx="14985">
                  <c:v>45052.03125</c:v>
                </c:pt>
                <c:pt idx="14986">
                  <c:v>45052.034722222219</c:v>
                </c:pt>
                <c:pt idx="14987">
                  <c:v>45052.038194444445</c:v>
                </c:pt>
                <c:pt idx="14988">
                  <c:v>45052.041666666664</c:v>
                </c:pt>
                <c:pt idx="14989">
                  <c:v>45052.045138888891</c:v>
                </c:pt>
                <c:pt idx="14990">
                  <c:v>45052.048611111109</c:v>
                </c:pt>
                <c:pt idx="14991">
                  <c:v>45052.052083333336</c:v>
                </c:pt>
                <c:pt idx="14992">
                  <c:v>45052.055555555555</c:v>
                </c:pt>
                <c:pt idx="14993">
                  <c:v>45052.059027777781</c:v>
                </c:pt>
                <c:pt idx="14994">
                  <c:v>45052.0625</c:v>
                </c:pt>
                <c:pt idx="14995">
                  <c:v>45052.065972222219</c:v>
                </c:pt>
                <c:pt idx="14996">
                  <c:v>45052.069444444445</c:v>
                </c:pt>
                <c:pt idx="14997">
                  <c:v>45052.072916666664</c:v>
                </c:pt>
                <c:pt idx="14998">
                  <c:v>45052.076388888891</c:v>
                </c:pt>
                <c:pt idx="14999">
                  <c:v>45052.079861111109</c:v>
                </c:pt>
                <c:pt idx="15000">
                  <c:v>45052.083333333336</c:v>
                </c:pt>
                <c:pt idx="15001">
                  <c:v>45052.086805555555</c:v>
                </c:pt>
                <c:pt idx="15002">
                  <c:v>45052.090277777781</c:v>
                </c:pt>
                <c:pt idx="15003">
                  <c:v>45052.09375</c:v>
                </c:pt>
                <c:pt idx="15004">
                  <c:v>45052.097222222219</c:v>
                </c:pt>
                <c:pt idx="15005">
                  <c:v>45052.100694444445</c:v>
                </c:pt>
                <c:pt idx="15006">
                  <c:v>45052.104166666664</c:v>
                </c:pt>
                <c:pt idx="15007">
                  <c:v>45052.107638888891</c:v>
                </c:pt>
                <c:pt idx="15008">
                  <c:v>45052.111111111109</c:v>
                </c:pt>
                <c:pt idx="15009">
                  <c:v>45052.114583333336</c:v>
                </c:pt>
                <c:pt idx="15010">
                  <c:v>45052.118055555555</c:v>
                </c:pt>
                <c:pt idx="15011">
                  <c:v>45052.121527777781</c:v>
                </c:pt>
                <c:pt idx="15012">
                  <c:v>45052.125</c:v>
                </c:pt>
                <c:pt idx="15013">
                  <c:v>45052.128472222219</c:v>
                </c:pt>
                <c:pt idx="15014">
                  <c:v>45052.131944444445</c:v>
                </c:pt>
                <c:pt idx="15015">
                  <c:v>45052.135416666664</c:v>
                </c:pt>
                <c:pt idx="15016">
                  <c:v>45052.138888888891</c:v>
                </c:pt>
                <c:pt idx="15017">
                  <c:v>45052.142361111109</c:v>
                </c:pt>
                <c:pt idx="15018">
                  <c:v>45052.145833333336</c:v>
                </c:pt>
                <c:pt idx="15019">
                  <c:v>45052.149305555555</c:v>
                </c:pt>
                <c:pt idx="15020">
                  <c:v>45052.152777777781</c:v>
                </c:pt>
                <c:pt idx="15021">
                  <c:v>45052.15625</c:v>
                </c:pt>
                <c:pt idx="15022">
                  <c:v>45052.159722222219</c:v>
                </c:pt>
                <c:pt idx="15023">
                  <c:v>45052.163194444445</c:v>
                </c:pt>
                <c:pt idx="15024">
                  <c:v>45052.166666666664</c:v>
                </c:pt>
                <c:pt idx="15025">
                  <c:v>45052.170138888891</c:v>
                </c:pt>
                <c:pt idx="15026">
                  <c:v>45052.173611111109</c:v>
                </c:pt>
                <c:pt idx="15027">
                  <c:v>45052.177083333336</c:v>
                </c:pt>
                <c:pt idx="15028">
                  <c:v>45052.180555555555</c:v>
                </c:pt>
                <c:pt idx="15029">
                  <c:v>45052.184027777781</c:v>
                </c:pt>
                <c:pt idx="15030">
                  <c:v>45052.1875</c:v>
                </c:pt>
                <c:pt idx="15031">
                  <c:v>45052.190972222219</c:v>
                </c:pt>
                <c:pt idx="15032">
                  <c:v>45052.194444444445</c:v>
                </c:pt>
                <c:pt idx="15033">
                  <c:v>45052.197916666664</c:v>
                </c:pt>
                <c:pt idx="15034">
                  <c:v>45052.201388888891</c:v>
                </c:pt>
                <c:pt idx="15035">
                  <c:v>45052.204861111109</c:v>
                </c:pt>
                <c:pt idx="15036">
                  <c:v>45052.208333333336</c:v>
                </c:pt>
                <c:pt idx="15037">
                  <c:v>45052.211805555555</c:v>
                </c:pt>
                <c:pt idx="15038">
                  <c:v>45052.215277777781</c:v>
                </c:pt>
                <c:pt idx="15039">
                  <c:v>45052.21875</c:v>
                </c:pt>
                <c:pt idx="15040">
                  <c:v>45052.222222222219</c:v>
                </c:pt>
                <c:pt idx="15041">
                  <c:v>45052.225694444445</c:v>
                </c:pt>
                <c:pt idx="15042">
                  <c:v>45052.229166666664</c:v>
                </c:pt>
                <c:pt idx="15043">
                  <c:v>45052.232638888891</c:v>
                </c:pt>
                <c:pt idx="15044">
                  <c:v>45052.236111111109</c:v>
                </c:pt>
                <c:pt idx="15045">
                  <c:v>45052.239583333336</c:v>
                </c:pt>
                <c:pt idx="15046">
                  <c:v>45052.243055555555</c:v>
                </c:pt>
                <c:pt idx="15047">
                  <c:v>45052.246527777781</c:v>
                </c:pt>
                <c:pt idx="15048">
                  <c:v>45052.25</c:v>
                </c:pt>
                <c:pt idx="15049">
                  <c:v>45052.253472222219</c:v>
                </c:pt>
                <c:pt idx="15050">
                  <c:v>45052.256944444445</c:v>
                </c:pt>
                <c:pt idx="15051">
                  <c:v>45052.260416666664</c:v>
                </c:pt>
                <c:pt idx="15052">
                  <c:v>45052.263888888891</c:v>
                </c:pt>
                <c:pt idx="15053">
                  <c:v>45052.267361111109</c:v>
                </c:pt>
                <c:pt idx="15054">
                  <c:v>45052.270833333336</c:v>
                </c:pt>
                <c:pt idx="15055">
                  <c:v>45052.274305555555</c:v>
                </c:pt>
                <c:pt idx="15056">
                  <c:v>45052.277777777781</c:v>
                </c:pt>
                <c:pt idx="15057">
                  <c:v>45052.28125</c:v>
                </c:pt>
                <c:pt idx="15058">
                  <c:v>45052.284722222219</c:v>
                </c:pt>
                <c:pt idx="15059">
                  <c:v>45052.288194444445</c:v>
                </c:pt>
                <c:pt idx="15060">
                  <c:v>45052.291666666664</c:v>
                </c:pt>
                <c:pt idx="15061">
                  <c:v>45052.295138888891</c:v>
                </c:pt>
                <c:pt idx="15062">
                  <c:v>45052.298611111109</c:v>
                </c:pt>
                <c:pt idx="15063">
                  <c:v>45052.302083333336</c:v>
                </c:pt>
                <c:pt idx="15064">
                  <c:v>45052.305555555555</c:v>
                </c:pt>
                <c:pt idx="15065">
                  <c:v>45052.309027777781</c:v>
                </c:pt>
                <c:pt idx="15066">
                  <c:v>45052.3125</c:v>
                </c:pt>
                <c:pt idx="15067">
                  <c:v>45052.315972222219</c:v>
                </c:pt>
                <c:pt idx="15068">
                  <c:v>45052.319444444445</c:v>
                </c:pt>
                <c:pt idx="15069">
                  <c:v>45052.322916666664</c:v>
                </c:pt>
                <c:pt idx="15070">
                  <c:v>45052.326388888891</c:v>
                </c:pt>
                <c:pt idx="15071">
                  <c:v>45052.329861111109</c:v>
                </c:pt>
                <c:pt idx="15072">
                  <c:v>45052.333333333336</c:v>
                </c:pt>
                <c:pt idx="15073">
                  <c:v>45052.336805555555</c:v>
                </c:pt>
                <c:pt idx="15074">
                  <c:v>45052.340277777781</c:v>
                </c:pt>
                <c:pt idx="15075">
                  <c:v>45052.34375</c:v>
                </c:pt>
                <c:pt idx="15076">
                  <c:v>45052.347222222219</c:v>
                </c:pt>
                <c:pt idx="15077">
                  <c:v>45052.350694444445</c:v>
                </c:pt>
                <c:pt idx="15078">
                  <c:v>45052.354166666664</c:v>
                </c:pt>
                <c:pt idx="15079">
                  <c:v>45052.357638888891</c:v>
                </c:pt>
                <c:pt idx="15080">
                  <c:v>45052.361111111109</c:v>
                </c:pt>
                <c:pt idx="15081">
                  <c:v>45052.364583333336</c:v>
                </c:pt>
                <c:pt idx="15082">
                  <c:v>45052.368055555555</c:v>
                </c:pt>
                <c:pt idx="15083">
                  <c:v>45052.371527777781</c:v>
                </c:pt>
                <c:pt idx="15084">
                  <c:v>45052.375</c:v>
                </c:pt>
                <c:pt idx="15085">
                  <c:v>45052.378472222219</c:v>
                </c:pt>
                <c:pt idx="15086">
                  <c:v>45052.381944444445</c:v>
                </c:pt>
                <c:pt idx="15087">
                  <c:v>45052.385416666664</c:v>
                </c:pt>
                <c:pt idx="15088">
                  <c:v>45052.388888888891</c:v>
                </c:pt>
                <c:pt idx="15089">
                  <c:v>45052.392361111109</c:v>
                </c:pt>
                <c:pt idx="15090">
                  <c:v>45052.395833333336</c:v>
                </c:pt>
                <c:pt idx="15091">
                  <c:v>45052.399305555555</c:v>
                </c:pt>
                <c:pt idx="15092">
                  <c:v>45052.402777777781</c:v>
                </c:pt>
                <c:pt idx="15093">
                  <c:v>45052.40625</c:v>
                </c:pt>
                <c:pt idx="15094">
                  <c:v>45052.409722222219</c:v>
                </c:pt>
                <c:pt idx="15095">
                  <c:v>45052.413194444445</c:v>
                </c:pt>
                <c:pt idx="15096">
                  <c:v>45052.416666666664</c:v>
                </c:pt>
                <c:pt idx="15097">
                  <c:v>45052.420138888891</c:v>
                </c:pt>
                <c:pt idx="15098">
                  <c:v>45052.423611111109</c:v>
                </c:pt>
                <c:pt idx="15099">
                  <c:v>45052.427083333336</c:v>
                </c:pt>
                <c:pt idx="15100">
                  <c:v>45052.430555555555</c:v>
                </c:pt>
                <c:pt idx="15101">
                  <c:v>45052.434027777781</c:v>
                </c:pt>
                <c:pt idx="15102">
                  <c:v>45052.4375</c:v>
                </c:pt>
                <c:pt idx="15103">
                  <c:v>45052.440972222219</c:v>
                </c:pt>
                <c:pt idx="15104">
                  <c:v>45052.444444444445</c:v>
                </c:pt>
                <c:pt idx="15105">
                  <c:v>45052.447916666664</c:v>
                </c:pt>
                <c:pt idx="15106">
                  <c:v>45052.451388888891</c:v>
                </c:pt>
                <c:pt idx="15107">
                  <c:v>45052.454861111109</c:v>
                </c:pt>
                <c:pt idx="15108">
                  <c:v>45052.458333333336</c:v>
                </c:pt>
                <c:pt idx="15109">
                  <c:v>45052.461805555555</c:v>
                </c:pt>
                <c:pt idx="15110">
                  <c:v>45052.465277777781</c:v>
                </c:pt>
                <c:pt idx="15111">
                  <c:v>45052.46875</c:v>
                </c:pt>
                <c:pt idx="15112">
                  <c:v>45052.472222222219</c:v>
                </c:pt>
                <c:pt idx="15113">
                  <c:v>45052.475694444445</c:v>
                </c:pt>
                <c:pt idx="15114">
                  <c:v>45052.479166666664</c:v>
                </c:pt>
                <c:pt idx="15115">
                  <c:v>45052.482638888891</c:v>
                </c:pt>
                <c:pt idx="15116">
                  <c:v>45052.486111111109</c:v>
                </c:pt>
                <c:pt idx="15117">
                  <c:v>45052.489583333336</c:v>
                </c:pt>
                <c:pt idx="15118">
                  <c:v>45052.493055555555</c:v>
                </c:pt>
                <c:pt idx="15119">
                  <c:v>45052.496527777781</c:v>
                </c:pt>
                <c:pt idx="15120">
                  <c:v>45052.5</c:v>
                </c:pt>
                <c:pt idx="15121">
                  <c:v>45052.503472222219</c:v>
                </c:pt>
                <c:pt idx="15122">
                  <c:v>45052.506944444445</c:v>
                </c:pt>
                <c:pt idx="15123">
                  <c:v>45052.510416666664</c:v>
                </c:pt>
                <c:pt idx="15124">
                  <c:v>45052.513888888891</c:v>
                </c:pt>
                <c:pt idx="15125">
                  <c:v>45052.517361111109</c:v>
                </c:pt>
                <c:pt idx="15126">
                  <c:v>45052.520833333336</c:v>
                </c:pt>
                <c:pt idx="15127">
                  <c:v>45052.524305555555</c:v>
                </c:pt>
                <c:pt idx="15128">
                  <c:v>45052.527777777781</c:v>
                </c:pt>
                <c:pt idx="15129">
                  <c:v>45052.53125</c:v>
                </c:pt>
                <c:pt idx="15130">
                  <c:v>45052.534722222219</c:v>
                </c:pt>
                <c:pt idx="15131">
                  <c:v>45052.538194444445</c:v>
                </c:pt>
                <c:pt idx="15132">
                  <c:v>45052.541666666664</c:v>
                </c:pt>
                <c:pt idx="15133">
                  <c:v>45052.545138888891</c:v>
                </c:pt>
                <c:pt idx="15134">
                  <c:v>45052.548611111109</c:v>
                </c:pt>
                <c:pt idx="15135">
                  <c:v>45052.552083333336</c:v>
                </c:pt>
                <c:pt idx="15136">
                  <c:v>45052.555555555555</c:v>
                </c:pt>
                <c:pt idx="15137">
                  <c:v>45052.559027777781</c:v>
                </c:pt>
                <c:pt idx="15138">
                  <c:v>45052.5625</c:v>
                </c:pt>
                <c:pt idx="15139">
                  <c:v>45052.565972222219</c:v>
                </c:pt>
                <c:pt idx="15140">
                  <c:v>45052.569444444445</c:v>
                </c:pt>
                <c:pt idx="15141">
                  <c:v>45052.572916666664</c:v>
                </c:pt>
                <c:pt idx="15142">
                  <c:v>45052.576388888891</c:v>
                </c:pt>
                <c:pt idx="15143">
                  <c:v>45052.579861111109</c:v>
                </c:pt>
                <c:pt idx="15144">
                  <c:v>45052.583333333336</c:v>
                </c:pt>
                <c:pt idx="15145">
                  <c:v>45052.586805555555</c:v>
                </c:pt>
                <c:pt idx="15146">
                  <c:v>45052.590277777781</c:v>
                </c:pt>
                <c:pt idx="15147">
                  <c:v>45052.59375</c:v>
                </c:pt>
                <c:pt idx="15148">
                  <c:v>45052.597222222219</c:v>
                </c:pt>
                <c:pt idx="15149">
                  <c:v>45052.600694444445</c:v>
                </c:pt>
                <c:pt idx="15150">
                  <c:v>45052.604166666664</c:v>
                </c:pt>
                <c:pt idx="15151">
                  <c:v>45052.607638888891</c:v>
                </c:pt>
                <c:pt idx="15152">
                  <c:v>45052.611111111109</c:v>
                </c:pt>
                <c:pt idx="15153">
                  <c:v>45052.614583333336</c:v>
                </c:pt>
                <c:pt idx="15154">
                  <c:v>45052.618055555555</c:v>
                </c:pt>
                <c:pt idx="15155">
                  <c:v>45052.621527777781</c:v>
                </c:pt>
                <c:pt idx="15156">
                  <c:v>45052.625</c:v>
                </c:pt>
                <c:pt idx="15157">
                  <c:v>45052.628472222219</c:v>
                </c:pt>
                <c:pt idx="15158">
                  <c:v>45052.631944444445</c:v>
                </c:pt>
                <c:pt idx="15159">
                  <c:v>45052.635416666664</c:v>
                </c:pt>
                <c:pt idx="15160">
                  <c:v>45052.638888888891</c:v>
                </c:pt>
                <c:pt idx="15161">
                  <c:v>45052.642361111109</c:v>
                </c:pt>
                <c:pt idx="15162">
                  <c:v>45052.645833333336</c:v>
                </c:pt>
                <c:pt idx="15163">
                  <c:v>45052.649305555555</c:v>
                </c:pt>
                <c:pt idx="15164">
                  <c:v>45052.652777777781</c:v>
                </c:pt>
                <c:pt idx="15165">
                  <c:v>45052.65625</c:v>
                </c:pt>
                <c:pt idx="15166">
                  <c:v>45052.659722222219</c:v>
                </c:pt>
                <c:pt idx="15167">
                  <c:v>45052.663194444445</c:v>
                </c:pt>
                <c:pt idx="15168">
                  <c:v>45052.666666666664</c:v>
                </c:pt>
                <c:pt idx="15169">
                  <c:v>45052.670138888891</c:v>
                </c:pt>
                <c:pt idx="15170">
                  <c:v>45052.673611111109</c:v>
                </c:pt>
                <c:pt idx="15171">
                  <c:v>45052.677083333336</c:v>
                </c:pt>
                <c:pt idx="15172">
                  <c:v>45052.680555555555</c:v>
                </c:pt>
                <c:pt idx="15173">
                  <c:v>45052.684027777781</c:v>
                </c:pt>
                <c:pt idx="15174">
                  <c:v>45052.6875</c:v>
                </c:pt>
                <c:pt idx="15175">
                  <c:v>45052.690972222219</c:v>
                </c:pt>
                <c:pt idx="15176">
                  <c:v>45052.694444444445</c:v>
                </c:pt>
                <c:pt idx="15177">
                  <c:v>45052.697916666664</c:v>
                </c:pt>
                <c:pt idx="15178">
                  <c:v>45052.701388888891</c:v>
                </c:pt>
                <c:pt idx="15179">
                  <c:v>45052.704861111109</c:v>
                </c:pt>
                <c:pt idx="15180">
                  <c:v>45052.708333333336</c:v>
                </c:pt>
                <c:pt idx="15181">
                  <c:v>45052.711805555555</c:v>
                </c:pt>
                <c:pt idx="15182">
                  <c:v>45052.715277777781</c:v>
                </c:pt>
                <c:pt idx="15183">
                  <c:v>45052.71875</c:v>
                </c:pt>
                <c:pt idx="15184">
                  <c:v>45052.722222222219</c:v>
                </c:pt>
                <c:pt idx="15185">
                  <c:v>45052.725694444445</c:v>
                </c:pt>
                <c:pt idx="15186">
                  <c:v>45052.729166666664</c:v>
                </c:pt>
                <c:pt idx="15187">
                  <c:v>45052.732638888891</c:v>
                </c:pt>
                <c:pt idx="15188">
                  <c:v>45052.736111111109</c:v>
                </c:pt>
                <c:pt idx="15189">
                  <c:v>45052.739583333336</c:v>
                </c:pt>
                <c:pt idx="15190">
                  <c:v>45052.743055555555</c:v>
                </c:pt>
                <c:pt idx="15191">
                  <c:v>45052.746527777781</c:v>
                </c:pt>
                <c:pt idx="15192">
                  <c:v>45052.75</c:v>
                </c:pt>
                <c:pt idx="15193">
                  <c:v>45052.753472222219</c:v>
                </c:pt>
                <c:pt idx="15194">
                  <c:v>45052.756944444445</c:v>
                </c:pt>
                <c:pt idx="15195">
                  <c:v>45052.760416666664</c:v>
                </c:pt>
                <c:pt idx="15196">
                  <c:v>45052.763888888891</c:v>
                </c:pt>
                <c:pt idx="15197">
                  <c:v>45052.767361111109</c:v>
                </c:pt>
                <c:pt idx="15198">
                  <c:v>45052.770833333336</c:v>
                </c:pt>
                <c:pt idx="15199">
                  <c:v>45052.774305555555</c:v>
                </c:pt>
                <c:pt idx="15200">
                  <c:v>45052.777777777781</c:v>
                </c:pt>
                <c:pt idx="15201">
                  <c:v>45052.78125</c:v>
                </c:pt>
                <c:pt idx="15202">
                  <c:v>45052.784722222219</c:v>
                </c:pt>
                <c:pt idx="15203">
                  <c:v>45052.788194444445</c:v>
                </c:pt>
                <c:pt idx="15204">
                  <c:v>45052.791666666664</c:v>
                </c:pt>
                <c:pt idx="15205">
                  <c:v>45052.795138888891</c:v>
                </c:pt>
                <c:pt idx="15206">
                  <c:v>45052.798611111109</c:v>
                </c:pt>
                <c:pt idx="15207">
                  <c:v>45052.802083333336</c:v>
                </c:pt>
                <c:pt idx="15208">
                  <c:v>45052.805555555555</c:v>
                </c:pt>
                <c:pt idx="15209">
                  <c:v>45052.809027777781</c:v>
                </c:pt>
                <c:pt idx="15210">
                  <c:v>45052.8125</c:v>
                </c:pt>
                <c:pt idx="15211">
                  <c:v>45052.815972222219</c:v>
                </c:pt>
                <c:pt idx="15212">
                  <c:v>45052.819444444445</c:v>
                </c:pt>
                <c:pt idx="15213">
                  <c:v>45052.822916666664</c:v>
                </c:pt>
                <c:pt idx="15214">
                  <c:v>45052.826388888891</c:v>
                </c:pt>
                <c:pt idx="15215">
                  <c:v>45052.829861111109</c:v>
                </c:pt>
                <c:pt idx="15216">
                  <c:v>45052.833333333336</c:v>
                </c:pt>
                <c:pt idx="15217">
                  <c:v>45052.836805555555</c:v>
                </c:pt>
                <c:pt idx="15218">
                  <c:v>45052.840277777781</c:v>
                </c:pt>
                <c:pt idx="15219">
                  <c:v>45052.84375</c:v>
                </c:pt>
                <c:pt idx="15220">
                  <c:v>45052.847222222219</c:v>
                </c:pt>
                <c:pt idx="15221">
                  <c:v>45052.850694444445</c:v>
                </c:pt>
                <c:pt idx="15222">
                  <c:v>45052.854166666664</c:v>
                </c:pt>
                <c:pt idx="15223">
                  <c:v>45052.857638888891</c:v>
                </c:pt>
                <c:pt idx="15224">
                  <c:v>45052.861111111109</c:v>
                </c:pt>
                <c:pt idx="15225">
                  <c:v>45052.864583333336</c:v>
                </c:pt>
                <c:pt idx="15226">
                  <c:v>45052.868055555555</c:v>
                </c:pt>
                <c:pt idx="15227">
                  <c:v>45052.871527777781</c:v>
                </c:pt>
                <c:pt idx="15228">
                  <c:v>45052.875</c:v>
                </c:pt>
                <c:pt idx="15229">
                  <c:v>45052.878472222219</c:v>
                </c:pt>
                <c:pt idx="15230">
                  <c:v>45052.881944444445</c:v>
                </c:pt>
                <c:pt idx="15231">
                  <c:v>45052.885416666664</c:v>
                </c:pt>
                <c:pt idx="15232">
                  <c:v>45052.888888888891</c:v>
                </c:pt>
                <c:pt idx="15233">
                  <c:v>45052.892361111109</c:v>
                </c:pt>
                <c:pt idx="15234">
                  <c:v>45052.895833333336</c:v>
                </c:pt>
                <c:pt idx="15235">
                  <c:v>45052.899305555555</c:v>
                </c:pt>
                <c:pt idx="15236">
                  <c:v>45052.902777777781</c:v>
                </c:pt>
                <c:pt idx="15237">
                  <c:v>45052.90625</c:v>
                </c:pt>
                <c:pt idx="15238">
                  <c:v>45052.909722222219</c:v>
                </c:pt>
                <c:pt idx="15239">
                  <c:v>45052.913194444445</c:v>
                </c:pt>
                <c:pt idx="15240">
                  <c:v>45052.916666666664</c:v>
                </c:pt>
                <c:pt idx="15241">
                  <c:v>45052.920138888891</c:v>
                </c:pt>
                <c:pt idx="15242">
                  <c:v>45052.923611111109</c:v>
                </c:pt>
                <c:pt idx="15243">
                  <c:v>45052.927083333336</c:v>
                </c:pt>
                <c:pt idx="15244">
                  <c:v>45052.930555555555</c:v>
                </c:pt>
                <c:pt idx="15245">
                  <c:v>45052.934027777781</c:v>
                </c:pt>
                <c:pt idx="15246">
                  <c:v>45052.9375</c:v>
                </c:pt>
                <c:pt idx="15247">
                  <c:v>45052.940972222219</c:v>
                </c:pt>
                <c:pt idx="15248">
                  <c:v>45052.944444444445</c:v>
                </c:pt>
                <c:pt idx="15249">
                  <c:v>45052.947916666664</c:v>
                </c:pt>
                <c:pt idx="15250">
                  <c:v>45052.951388888891</c:v>
                </c:pt>
                <c:pt idx="15251">
                  <c:v>45052.954861111109</c:v>
                </c:pt>
                <c:pt idx="15252">
                  <c:v>45052.958333333336</c:v>
                </c:pt>
                <c:pt idx="15253">
                  <c:v>45052.961805555555</c:v>
                </c:pt>
                <c:pt idx="15254">
                  <c:v>45052.965277777781</c:v>
                </c:pt>
                <c:pt idx="15255">
                  <c:v>45052.96875</c:v>
                </c:pt>
                <c:pt idx="15256">
                  <c:v>45052.972222222219</c:v>
                </c:pt>
                <c:pt idx="15257">
                  <c:v>45052.975694444445</c:v>
                </c:pt>
                <c:pt idx="15258">
                  <c:v>45052.979166666664</c:v>
                </c:pt>
                <c:pt idx="15259">
                  <c:v>45052.982638888891</c:v>
                </c:pt>
                <c:pt idx="15260">
                  <c:v>45052.986111111109</c:v>
                </c:pt>
                <c:pt idx="15261">
                  <c:v>45052.989583333336</c:v>
                </c:pt>
                <c:pt idx="15262">
                  <c:v>45052.993055555555</c:v>
                </c:pt>
                <c:pt idx="15263">
                  <c:v>45052.996527777781</c:v>
                </c:pt>
                <c:pt idx="15264">
                  <c:v>45053</c:v>
                </c:pt>
                <c:pt idx="15265">
                  <c:v>45053.003472222219</c:v>
                </c:pt>
                <c:pt idx="15266">
                  <c:v>45053.006944444445</c:v>
                </c:pt>
                <c:pt idx="15267">
                  <c:v>45053.010416666664</c:v>
                </c:pt>
                <c:pt idx="15268">
                  <c:v>45053.013888888891</c:v>
                </c:pt>
                <c:pt idx="15269">
                  <c:v>45053.017361111109</c:v>
                </c:pt>
                <c:pt idx="15270">
                  <c:v>45053.020833333336</c:v>
                </c:pt>
                <c:pt idx="15271">
                  <c:v>45053.024305555555</c:v>
                </c:pt>
                <c:pt idx="15272">
                  <c:v>45053.027777777781</c:v>
                </c:pt>
                <c:pt idx="15273">
                  <c:v>45053.03125</c:v>
                </c:pt>
                <c:pt idx="15274">
                  <c:v>45053.034722222219</c:v>
                </c:pt>
                <c:pt idx="15275">
                  <c:v>45053.038194444445</c:v>
                </c:pt>
                <c:pt idx="15276">
                  <c:v>45053.041666666664</c:v>
                </c:pt>
                <c:pt idx="15277">
                  <c:v>45053.045138888891</c:v>
                </c:pt>
                <c:pt idx="15278">
                  <c:v>45053.048611111109</c:v>
                </c:pt>
                <c:pt idx="15279">
                  <c:v>45053.052083333336</c:v>
                </c:pt>
                <c:pt idx="15280">
                  <c:v>45053.055555555555</c:v>
                </c:pt>
                <c:pt idx="15281">
                  <c:v>45053.059027777781</c:v>
                </c:pt>
                <c:pt idx="15282">
                  <c:v>45053.0625</c:v>
                </c:pt>
                <c:pt idx="15283">
                  <c:v>45053.065972222219</c:v>
                </c:pt>
                <c:pt idx="15284">
                  <c:v>45053.069444444445</c:v>
                </c:pt>
                <c:pt idx="15285">
                  <c:v>45053.072916666664</c:v>
                </c:pt>
                <c:pt idx="15286">
                  <c:v>45053.076388888891</c:v>
                </c:pt>
                <c:pt idx="15287">
                  <c:v>45053.079861111109</c:v>
                </c:pt>
                <c:pt idx="15288">
                  <c:v>45053.083333333336</c:v>
                </c:pt>
                <c:pt idx="15289">
                  <c:v>45053.086805555555</c:v>
                </c:pt>
                <c:pt idx="15290">
                  <c:v>45053.090277777781</c:v>
                </c:pt>
                <c:pt idx="15291">
                  <c:v>45053.09375</c:v>
                </c:pt>
                <c:pt idx="15292">
                  <c:v>45053.097222222219</c:v>
                </c:pt>
                <c:pt idx="15293">
                  <c:v>45053.100694444445</c:v>
                </c:pt>
                <c:pt idx="15294">
                  <c:v>45053.104166666664</c:v>
                </c:pt>
                <c:pt idx="15295">
                  <c:v>45053.107638888891</c:v>
                </c:pt>
                <c:pt idx="15296">
                  <c:v>45053.111111111109</c:v>
                </c:pt>
                <c:pt idx="15297">
                  <c:v>45053.114583333336</c:v>
                </c:pt>
                <c:pt idx="15298">
                  <c:v>45053.118055555555</c:v>
                </c:pt>
                <c:pt idx="15299">
                  <c:v>45053.121527777781</c:v>
                </c:pt>
                <c:pt idx="15300">
                  <c:v>45053.125</c:v>
                </c:pt>
                <c:pt idx="15301">
                  <c:v>45053.128472222219</c:v>
                </c:pt>
                <c:pt idx="15302">
                  <c:v>45053.131944444445</c:v>
                </c:pt>
                <c:pt idx="15303">
                  <c:v>45053.135416666664</c:v>
                </c:pt>
                <c:pt idx="15304">
                  <c:v>45053.138888888891</c:v>
                </c:pt>
                <c:pt idx="15305">
                  <c:v>45053.142361111109</c:v>
                </c:pt>
                <c:pt idx="15306">
                  <c:v>45053.145833333336</c:v>
                </c:pt>
                <c:pt idx="15307">
                  <c:v>45053.149305555555</c:v>
                </c:pt>
                <c:pt idx="15308">
                  <c:v>45053.152777777781</c:v>
                </c:pt>
                <c:pt idx="15309">
                  <c:v>45053.15625</c:v>
                </c:pt>
                <c:pt idx="15310">
                  <c:v>45053.159722222219</c:v>
                </c:pt>
                <c:pt idx="15311">
                  <c:v>45053.163194444445</c:v>
                </c:pt>
                <c:pt idx="15312">
                  <c:v>45053.166666666664</c:v>
                </c:pt>
                <c:pt idx="15313">
                  <c:v>45053.170138888891</c:v>
                </c:pt>
                <c:pt idx="15314">
                  <c:v>45053.173611111109</c:v>
                </c:pt>
                <c:pt idx="15315">
                  <c:v>45053.177083333336</c:v>
                </c:pt>
                <c:pt idx="15316">
                  <c:v>45053.180555555555</c:v>
                </c:pt>
                <c:pt idx="15317">
                  <c:v>45053.184027777781</c:v>
                </c:pt>
                <c:pt idx="15318">
                  <c:v>45053.1875</c:v>
                </c:pt>
                <c:pt idx="15319">
                  <c:v>45053.190972222219</c:v>
                </c:pt>
                <c:pt idx="15320">
                  <c:v>45053.194444444445</c:v>
                </c:pt>
                <c:pt idx="15321">
                  <c:v>45053.197916666664</c:v>
                </c:pt>
                <c:pt idx="15322">
                  <c:v>45053.201388888891</c:v>
                </c:pt>
                <c:pt idx="15323">
                  <c:v>45053.204861111109</c:v>
                </c:pt>
                <c:pt idx="15324">
                  <c:v>45053.208333333336</c:v>
                </c:pt>
                <c:pt idx="15325">
                  <c:v>45053.211805555555</c:v>
                </c:pt>
                <c:pt idx="15326">
                  <c:v>45053.215277777781</c:v>
                </c:pt>
                <c:pt idx="15327">
                  <c:v>45053.21875</c:v>
                </c:pt>
                <c:pt idx="15328">
                  <c:v>45053.222222222219</c:v>
                </c:pt>
                <c:pt idx="15329">
                  <c:v>45053.225694444445</c:v>
                </c:pt>
                <c:pt idx="15330">
                  <c:v>45053.229166666664</c:v>
                </c:pt>
                <c:pt idx="15331">
                  <c:v>45053.232638888891</c:v>
                </c:pt>
                <c:pt idx="15332">
                  <c:v>45053.236111111109</c:v>
                </c:pt>
                <c:pt idx="15333">
                  <c:v>45053.239583333336</c:v>
                </c:pt>
                <c:pt idx="15334">
                  <c:v>45053.243055555555</c:v>
                </c:pt>
                <c:pt idx="15335">
                  <c:v>45053.246527777781</c:v>
                </c:pt>
                <c:pt idx="15336">
                  <c:v>45053.25</c:v>
                </c:pt>
                <c:pt idx="15337">
                  <c:v>45053.253472222219</c:v>
                </c:pt>
                <c:pt idx="15338">
                  <c:v>45053.256944444445</c:v>
                </c:pt>
                <c:pt idx="15339">
                  <c:v>45053.260416666664</c:v>
                </c:pt>
                <c:pt idx="15340">
                  <c:v>45053.263888888891</c:v>
                </c:pt>
                <c:pt idx="15341">
                  <c:v>45053.267361111109</c:v>
                </c:pt>
                <c:pt idx="15342">
                  <c:v>45053.270833333336</c:v>
                </c:pt>
                <c:pt idx="15343">
                  <c:v>45053.274305555555</c:v>
                </c:pt>
                <c:pt idx="15344">
                  <c:v>45053.277777777781</c:v>
                </c:pt>
                <c:pt idx="15345">
                  <c:v>45053.28125</c:v>
                </c:pt>
                <c:pt idx="15346">
                  <c:v>45053.284722222219</c:v>
                </c:pt>
                <c:pt idx="15347">
                  <c:v>45053.288194444445</c:v>
                </c:pt>
                <c:pt idx="15348">
                  <c:v>45053.291666666664</c:v>
                </c:pt>
                <c:pt idx="15349">
                  <c:v>45053.295138888891</c:v>
                </c:pt>
                <c:pt idx="15350">
                  <c:v>45053.298611111109</c:v>
                </c:pt>
                <c:pt idx="15351">
                  <c:v>45053.302083333336</c:v>
                </c:pt>
                <c:pt idx="15352">
                  <c:v>45053.305555555555</c:v>
                </c:pt>
                <c:pt idx="15353">
                  <c:v>45053.309027777781</c:v>
                </c:pt>
                <c:pt idx="15354">
                  <c:v>45053.3125</c:v>
                </c:pt>
                <c:pt idx="15355">
                  <c:v>45053.315972222219</c:v>
                </c:pt>
                <c:pt idx="15356">
                  <c:v>45053.319444444445</c:v>
                </c:pt>
                <c:pt idx="15357">
                  <c:v>45053.322916666664</c:v>
                </c:pt>
                <c:pt idx="15358">
                  <c:v>45053.326388888891</c:v>
                </c:pt>
                <c:pt idx="15359">
                  <c:v>45053.329861111109</c:v>
                </c:pt>
                <c:pt idx="15360">
                  <c:v>45053.333333333336</c:v>
                </c:pt>
                <c:pt idx="15361">
                  <c:v>45053.336805555555</c:v>
                </c:pt>
                <c:pt idx="15362">
                  <c:v>45053.340277777781</c:v>
                </c:pt>
                <c:pt idx="15363">
                  <c:v>45053.34375</c:v>
                </c:pt>
                <c:pt idx="15364">
                  <c:v>45053.347222222219</c:v>
                </c:pt>
                <c:pt idx="15365">
                  <c:v>45053.350694444445</c:v>
                </c:pt>
                <c:pt idx="15366">
                  <c:v>45053.354166666664</c:v>
                </c:pt>
                <c:pt idx="15367">
                  <c:v>45053.357638888891</c:v>
                </c:pt>
                <c:pt idx="15368">
                  <c:v>45053.361111111109</c:v>
                </c:pt>
                <c:pt idx="15369">
                  <c:v>45053.364583333336</c:v>
                </c:pt>
                <c:pt idx="15370">
                  <c:v>45053.368055555555</c:v>
                </c:pt>
                <c:pt idx="15371">
                  <c:v>45053.371527777781</c:v>
                </c:pt>
                <c:pt idx="15372">
                  <c:v>45053.375</c:v>
                </c:pt>
                <c:pt idx="15373">
                  <c:v>45053.378472222219</c:v>
                </c:pt>
                <c:pt idx="15374">
                  <c:v>45053.381944444445</c:v>
                </c:pt>
                <c:pt idx="15375">
                  <c:v>45053.385416666664</c:v>
                </c:pt>
                <c:pt idx="15376">
                  <c:v>45053.388888888891</c:v>
                </c:pt>
                <c:pt idx="15377">
                  <c:v>45053.392361111109</c:v>
                </c:pt>
                <c:pt idx="15378">
                  <c:v>45053.395833333336</c:v>
                </c:pt>
                <c:pt idx="15379">
                  <c:v>45053.399305555555</c:v>
                </c:pt>
                <c:pt idx="15380">
                  <c:v>45053.402777777781</c:v>
                </c:pt>
                <c:pt idx="15381">
                  <c:v>45053.40625</c:v>
                </c:pt>
                <c:pt idx="15382">
                  <c:v>45053.409722222219</c:v>
                </c:pt>
                <c:pt idx="15383">
                  <c:v>45053.413194444445</c:v>
                </c:pt>
                <c:pt idx="15384">
                  <c:v>45053.416666666664</c:v>
                </c:pt>
                <c:pt idx="15385">
                  <c:v>45053.420138888891</c:v>
                </c:pt>
                <c:pt idx="15386">
                  <c:v>45053.423611111109</c:v>
                </c:pt>
                <c:pt idx="15387">
                  <c:v>45053.427083333336</c:v>
                </c:pt>
                <c:pt idx="15388">
                  <c:v>45053.430555555555</c:v>
                </c:pt>
                <c:pt idx="15389">
                  <c:v>45053.434027777781</c:v>
                </c:pt>
                <c:pt idx="15390">
                  <c:v>45053.4375</c:v>
                </c:pt>
                <c:pt idx="15391">
                  <c:v>45053.440972222219</c:v>
                </c:pt>
                <c:pt idx="15392">
                  <c:v>45053.444444444445</c:v>
                </c:pt>
                <c:pt idx="15393">
                  <c:v>45053.447916666664</c:v>
                </c:pt>
                <c:pt idx="15394">
                  <c:v>45053.451388888891</c:v>
                </c:pt>
                <c:pt idx="15395">
                  <c:v>45053.454861111109</c:v>
                </c:pt>
                <c:pt idx="15396">
                  <c:v>45053.458333333336</c:v>
                </c:pt>
                <c:pt idx="15397">
                  <c:v>45053.461805555555</c:v>
                </c:pt>
                <c:pt idx="15398">
                  <c:v>45053.465277777781</c:v>
                </c:pt>
                <c:pt idx="15399">
                  <c:v>45053.46875</c:v>
                </c:pt>
                <c:pt idx="15400">
                  <c:v>45053.472222222219</c:v>
                </c:pt>
                <c:pt idx="15401">
                  <c:v>45053.475694444445</c:v>
                </c:pt>
                <c:pt idx="15402">
                  <c:v>45053.479166666664</c:v>
                </c:pt>
                <c:pt idx="15403">
                  <c:v>45053.482638888891</c:v>
                </c:pt>
                <c:pt idx="15404">
                  <c:v>45053.486111111109</c:v>
                </c:pt>
                <c:pt idx="15405">
                  <c:v>45053.489583333336</c:v>
                </c:pt>
                <c:pt idx="15406">
                  <c:v>45053.493055555555</c:v>
                </c:pt>
                <c:pt idx="15407">
                  <c:v>45053.496527777781</c:v>
                </c:pt>
                <c:pt idx="15408">
                  <c:v>45053.5</c:v>
                </c:pt>
                <c:pt idx="15409">
                  <c:v>45053.503472222219</c:v>
                </c:pt>
                <c:pt idx="15410">
                  <c:v>45053.506944444445</c:v>
                </c:pt>
                <c:pt idx="15411">
                  <c:v>45053.510416666664</c:v>
                </c:pt>
                <c:pt idx="15412">
                  <c:v>45053.513888888891</c:v>
                </c:pt>
                <c:pt idx="15413">
                  <c:v>45053.517361111109</c:v>
                </c:pt>
                <c:pt idx="15414">
                  <c:v>45053.520833333336</c:v>
                </c:pt>
                <c:pt idx="15415">
                  <c:v>45053.524305555555</c:v>
                </c:pt>
                <c:pt idx="15416">
                  <c:v>45053.527777777781</c:v>
                </c:pt>
                <c:pt idx="15417">
                  <c:v>45053.53125</c:v>
                </c:pt>
                <c:pt idx="15418">
                  <c:v>45053.534722222219</c:v>
                </c:pt>
                <c:pt idx="15419">
                  <c:v>45053.538194444445</c:v>
                </c:pt>
                <c:pt idx="15420">
                  <c:v>45053.541666666664</c:v>
                </c:pt>
                <c:pt idx="15421">
                  <c:v>45053.545138888891</c:v>
                </c:pt>
                <c:pt idx="15422">
                  <c:v>45053.548611111109</c:v>
                </c:pt>
                <c:pt idx="15423">
                  <c:v>45053.552083333336</c:v>
                </c:pt>
                <c:pt idx="15424">
                  <c:v>45053.555555555555</c:v>
                </c:pt>
                <c:pt idx="15425">
                  <c:v>45053.559027777781</c:v>
                </c:pt>
                <c:pt idx="15426">
                  <c:v>45053.5625</c:v>
                </c:pt>
                <c:pt idx="15427">
                  <c:v>45053.565972222219</c:v>
                </c:pt>
                <c:pt idx="15428">
                  <c:v>45053.569444444445</c:v>
                </c:pt>
                <c:pt idx="15429">
                  <c:v>45053.572916666664</c:v>
                </c:pt>
                <c:pt idx="15430">
                  <c:v>45053.576388888891</c:v>
                </c:pt>
                <c:pt idx="15431">
                  <c:v>45053.579861111109</c:v>
                </c:pt>
                <c:pt idx="15432">
                  <c:v>45053.583333333336</c:v>
                </c:pt>
                <c:pt idx="15433">
                  <c:v>45053.586805555555</c:v>
                </c:pt>
                <c:pt idx="15434">
                  <c:v>45053.590277777781</c:v>
                </c:pt>
                <c:pt idx="15435">
                  <c:v>45053.59375</c:v>
                </c:pt>
                <c:pt idx="15436">
                  <c:v>45053.597222222219</c:v>
                </c:pt>
                <c:pt idx="15437">
                  <c:v>45053.600694444445</c:v>
                </c:pt>
                <c:pt idx="15438">
                  <c:v>45053.604166666664</c:v>
                </c:pt>
                <c:pt idx="15439">
                  <c:v>45053.607638888891</c:v>
                </c:pt>
                <c:pt idx="15440">
                  <c:v>45053.611111111109</c:v>
                </c:pt>
                <c:pt idx="15441">
                  <c:v>45053.614583333336</c:v>
                </c:pt>
                <c:pt idx="15442">
                  <c:v>45053.618055555555</c:v>
                </c:pt>
                <c:pt idx="15443">
                  <c:v>45053.621527777781</c:v>
                </c:pt>
                <c:pt idx="15444">
                  <c:v>45053.625</c:v>
                </c:pt>
                <c:pt idx="15445">
                  <c:v>45053.628472222219</c:v>
                </c:pt>
                <c:pt idx="15446">
                  <c:v>45053.631944444445</c:v>
                </c:pt>
                <c:pt idx="15447">
                  <c:v>45053.635416666664</c:v>
                </c:pt>
                <c:pt idx="15448">
                  <c:v>45053.638888888891</c:v>
                </c:pt>
                <c:pt idx="15449">
                  <c:v>45053.642361111109</c:v>
                </c:pt>
                <c:pt idx="15450">
                  <c:v>45053.645833333336</c:v>
                </c:pt>
                <c:pt idx="15451">
                  <c:v>45053.649305555555</c:v>
                </c:pt>
                <c:pt idx="15452">
                  <c:v>45053.652777777781</c:v>
                </c:pt>
                <c:pt idx="15453">
                  <c:v>45053.65625</c:v>
                </c:pt>
                <c:pt idx="15454">
                  <c:v>45053.659722222219</c:v>
                </c:pt>
                <c:pt idx="15455">
                  <c:v>45053.663194444445</c:v>
                </c:pt>
                <c:pt idx="15456">
                  <c:v>45053.666666666664</c:v>
                </c:pt>
                <c:pt idx="15457">
                  <c:v>45053.670138888891</c:v>
                </c:pt>
                <c:pt idx="15458">
                  <c:v>45053.673611111109</c:v>
                </c:pt>
                <c:pt idx="15459">
                  <c:v>45053.677083333336</c:v>
                </c:pt>
                <c:pt idx="15460">
                  <c:v>45053.680555555555</c:v>
                </c:pt>
                <c:pt idx="15461">
                  <c:v>45053.684027777781</c:v>
                </c:pt>
                <c:pt idx="15462">
                  <c:v>45053.6875</c:v>
                </c:pt>
                <c:pt idx="15463">
                  <c:v>45053.690972222219</c:v>
                </c:pt>
                <c:pt idx="15464">
                  <c:v>45053.694444444445</c:v>
                </c:pt>
                <c:pt idx="15465">
                  <c:v>45053.697916666664</c:v>
                </c:pt>
                <c:pt idx="15466">
                  <c:v>45053.701388888891</c:v>
                </c:pt>
                <c:pt idx="15467">
                  <c:v>45053.704861111109</c:v>
                </c:pt>
                <c:pt idx="15468">
                  <c:v>45053.708333333336</c:v>
                </c:pt>
                <c:pt idx="15469">
                  <c:v>45053.711805555555</c:v>
                </c:pt>
                <c:pt idx="15470">
                  <c:v>45053.715277777781</c:v>
                </c:pt>
                <c:pt idx="15471">
                  <c:v>45053.71875</c:v>
                </c:pt>
                <c:pt idx="15472">
                  <c:v>45053.722222222219</c:v>
                </c:pt>
                <c:pt idx="15473">
                  <c:v>45053.725694444445</c:v>
                </c:pt>
                <c:pt idx="15474">
                  <c:v>45053.729166666664</c:v>
                </c:pt>
                <c:pt idx="15475">
                  <c:v>45053.732638888891</c:v>
                </c:pt>
                <c:pt idx="15476">
                  <c:v>45053.736111111109</c:v>
                </c:pt>
                <c:pt idx="15477">
                  <c:v>45053.739583333336</c:v>
                </c:pt>
                <c:pt idx="15478">
                  <c:v>45053.743055555555</c:v>
                </c:pt>
                <c:pt idx="15479">
                  <c:v>45053.746527777781</c:v>
                </c:pt>
                <c:pt idx="15480">
                  <c:v>45053.75</c:v>
                </c:pt>
                <c:pt idx="15481">
                  <c:v>45053.753472222219</c:v>
                </c:pt>
                <c:pt idx="15482">
                  <c:v>45053.756944444445</c:v>
                </c:pt>
                <c:pt idx="15483">
                  <c:v>45053.760416666664</c:v>
                </c:pt>
                <c:pt idx="15484">
                  <c:v>45053.763888888891</c:v>
                </c:pt>
                <c:pt idx="15485">
                  <c:v>45053.767361111109</c:v>
                </c:pt>
                <c:pt idx="15486">
                  <c:v>45053.770833333336</c:v>
                </c:pt>
                <c:pt idx="15487">
                  <c:v>45053.774305555555</c:v>
                </c:pt>
                <c:pt idx="15488">
                  <c:v>45053.777777777781</c:v>
                </c:pt>
                <c:pt idx="15489">
                  <c:v>45053.78125</c:v>
                </c:pt>
                <c:pt idx="15490">
                  <c:v>45053.784722222219</c:v>
                </c:pt>
                <c:pt idx="15491">
                  <c:v>45053.788194444445</c:v>
                </c:pt>
                <c:pt idx="15492">
                  <c:v>45053.791666666664</c:v>
                </c:pt>
                <c:pt idx="15493">
                  <c:v>45053.795138888891</c:v>
                </c:pt>
                <c:pt idx="15494">
                  <c:v>45053.798611111109</c:v>
                </c:pt>
                <c:pt idx="15495">
                  <c:v>45053.802083333336</c:v>
                </c:pt>
                <c:pt idx="15496">
                  <c:v>45053.805555555555</c:v>
                </c:pt>
                <c:pt idx="15497">
                  <c:v>45053.809027777781</c:v>
                </c:pt>
                <c:pt idx="15498">
                  <c:v>45053.8125</c:v>
                </c:pt>
                <c:pt idx="15499">
                  <c:v>45053.815972222219</c:v>
                </c:pt>
                <c:pt idx="15500">
                  <c:v>45053.819444444445</c:v>
                </c:pt>
                <c:pt idx="15501">
                  <c:v>45053.822916666664</c:v>
                </c:pt>
                <c:pt idx="15502">
                  <c:v>45053.826388888891</c:v>
                </c:pt>
                <c:pt idx="15503">
                  <c:v>45053.829861111109</c:v>
                </c:pt>
                <c:pt idx="15504">
                  <c:v>45053.833333333336</c:v>
                </c:pt>
                <c:pt idx="15505">
                  <c:v>45053.836805555555</c:v>
                </c:pt>
                <c:pt idx="15506">
                  <c:v>45053.840277777781</c:v>
                </c:pt>
                <c:pt idx="15507">
                  <c:v>45053.84375</c:v>
                </c:pt>
                <c:pt idx="15508">
                  <c:v>45053.847222222219</c:v>
                </c:pt>
                <c:pt idx="15509">
                  <c:v>45053.850694444445</c:v>
                </c:pt>
                <c:pt idx="15510">
                  <c:v>45053.854166666664</c:v>
                </c:pt>
                <c:pt idx="15511">
                  <c:v>45053.857638888891</c:v>
                </c:pt>
                <c:pt idx="15512">
                  <c:v>45053.861111111109</c:v>
                </c:pt>
                <c:pt idx="15513">
                  <c:v>45053.864583333336</c:v>
                </c:pt>
                <c:pt idx="15514">
                  <c:v>45053.868055555555</c:v>
                </c:pt>
                <c:pt idx="15515">
                  <c:v>45053.871527777781</c:v>
                </c:pt>
                <c:pt idx="15516">
                  <c:v>45053.875</c:v>
                </c:pt>
                <c:pt idx="15517">
                  <c:v>45053.878472222219</c:v>
                </c:pt>
                <c:pt idx="15518">
                  <c:v>45053.881944444445</c:v>
                </c:pt>
                <c:pt idx="15519">
                  <c:v>45053.885416666664</c:v>
                </c:pt>
                <c:pt idx="15520">
                  <c:v>45053.888888888891</c:v>
                </c:pt>
                <c:pt idx="15521">
                  <c:v>45053.892361111109</c:v>
                </c:pt>
                <c:pt idx="15522">
                  <c:v>45053.895833333336</c:v>
                </c:pt>
                <c:pt idx="15523">
                  <c:v>45053.899305555555</c:v>
                </c:pt>
                <c:pt idx="15524">
                  <c:v>45053.902777777781</c:v>
                </c:pt>
                <c:pt idx="15525">
                  <c:v>45053.90625</c:v>
                </c:pt>
                <c:pt idx="15526">
                  <c:v>45053.909722222219</c:v>
                </c:pt>
                <c:pt idx="15527">
                  <c:v>45053.913194444445</c:v>
                </c:pt>
                <c:pt idx="15528">
                  <c:v>45053.916666666664</c:v>
                </c:pt>
                <c:pt idx="15529">
                  <c:v>45053.920138888891</c:v>
                </c:pt>
                <c:pt idx="15530">
                  <c:v>45053.923611111109</c:v>
                </c:pt>
                <c:pt idx="15531">
                  <c:v>45053.927083333336</c:v>
                </c:pt>
                <c:pt idx="15532">
                  <c:v>45053.930555555555</c:v>
                </c:pt>
                <c:pt idx="15533">
                  <c:v>45053.934027777781</c:v>
                </c:pt>
                <c:pt idx="15534">
                  <c:v>45053.9375</c:v>
                </c:pt>
                <c:pt idx="15535">
                  <c:v>45053.940972222219</c:v>
                </c:pt>
                <c:pt idx="15536">
                  <c:v>45053.944444444445</c:v>
                </c:pt>
                <c:pt idx="15537">
                  <c:v>45053.947916666664</c:v>
                </c:pt>
                <c:pt idx="15538">
                  <c:v>45053.951388888891</c:v>
                </c:pt>
                <c:pt idx="15539">
                  <c:v>45053.954861111109</c:v>
                </c:pt>
                <c:pt idx="15540">
                  <c:v>45053.958333333336</c:v>
                </c:pt>
                <c:pt idx="15541">
                  <c:v>45053.961805555555</c:v>
                </c:pt>
                <c:pt idx="15542">
                  <c:v>45053.965277777781</c:v>
                </c:pt>
                <c:pt idx="15543">
                  <c:v>45053.96875</c:v>
                </c:pt>
                <c:pt idx="15544">
                  <c:v>45053.972222222219</c:v>
                </c:pt>
                <c:pt idx="15545">
                  <c:v>45053.975694444445</c:v>
                </c:pt>
                <c:pt idx="15546">
                  <c:v>45053.979166666664</c:v>
                </c:pt>
                <c:pt idx="15547">
                  <c:v>45053.982638888891</c:v>
                </c:pt>
                <c:pt idx="15548">
                  <c:v>45053.986111111109</c:v>
                </c:pt>
                <c:pt idx="15549">
                  <c:v>45053.989583333336</c:v>
                </c:pt>
                <c:pt idx="15550">
                  <c:v>45053.993055555555</c:v>
                </c:pt>
                <c:pt idx="15551">
                  <c:v>45053.996527777781</c:v>
                </c:pt>
                <c:pt idx="15552">
                  <c:v>45054</c:v>
                </c:pt>
                <c:pt idx="15553">
                  <c:v>45054.003472222219</c:v>
                </c:pt>
                <c:pt idx="15554">
                  <c:v>45054.006944444445</c:v>
                </c:pt>
                <c:pt idx="15555">
                  <c:v>45054.010416666664</c:v>
                </c:pt>
                <c:pt idx="15556">
                  <c:v>45054.013888888891</c:v>
                </c:pt>
                <c:pt idx="15557">
                  <c:v>45054.017361111109</c:v>
                </c:pt>
                <c:pt idx="15558">
                  <c:v>45054.020833333336</c:v>
                </c:pt>
                <c:pt idx="15559">
                  <c:v>45054.024305555555</c:v>
                </c:pt>
                <c:pt idx="15560">
                  <c:v>45054.027777777781</c:v>
                </c:pt>
                <c:pt idx="15561">
                  <c:v>45054.03125</c:v>
                </c:pt>
                <c:pt idx="15562">
                  <c:v>45054.034722222219</c:v>
                </c:pt>
                <c:pt idx="15563">
                  <c:v>45054.038194444445</c:v>
                </c:pt>
                <c:pt idx="15564">
                  <c:v>45054.041666666664</c:v>
                </c:pt>
                <c:pt idx="15565">
                  <c:v>45054.045138888891</c:v>
                </c:pt>
                <c:pt idx="15566">
                  <c:v>45054.048611111109</c:v>
                </c:pt>
                <c:pt idx="15567">
                  <c:v>45054.052083333336</c:v>
                </c:pt>
                <c:pt idx="15568">
                  <c:v>45054.055555555555</c:v>
                </c:pt>
                <c:pt idx="15569">
                  <c:v>45054.059027777781</c:v>
                </c:pt>
                <c:pt idx="15570">
                  <c:v>45054.0625</c:v>
                </c:pt>
                <c:pt idx="15571">
                  <c:v>45054.065972222219</c:v>
                </c:pt>
                <c:pt idx="15572">
                  <c:v>45054.069444444445</c:v>
                </c:pt>
                <c:pt idx="15573">
                  <c:v>45054.072916666664</c:v>
                </c:pt>
                <c:pt idx="15574">
                  <c:v>45054.076388888891</c:v>
                </c:pt>
                <c:pt idx="15575">
                  <c:v>45054.079861111109</c:v>
                </c:pt>
                <c:pt idx="15576">
                  <c:v>45054.083333333336</c:v>
                </c:pt>
                <c:pt idx="15577">
                  <c:v>45054.086805555555</c:v>
                </c:pt>
                <c:pt idx="15578">
                  <c:v>45054.090277777781</c:v>
                </c:pt>
                <c:pt idx="15579">
                  <c:v>45054.09375</c:v>
                </c:pt>
                <c:pt idx="15580">
                  <c:v>45054.097222222219</c:v>
                </c:pt>
                <c:pt idx="15581">
                  <c:v>45054.100694444445</c:v>
                </c:pt>
                <c:pt idx="15582">
                  <c:v>45054.104166666664</c:v>
                </c:pt>
                <c:pt idx="15583">
                  <c:v>45054.107638888891</c:v>
                </c:pt>
                <c:pt idx="15584">
                  <c:v>45054.111111111109</c:v>
                </c:pt>
                <c:pt idx="15585">
                  <c:v>45054.114583333336</c:v>
                </c:pt>
                <c:pt idx="15586">
                  <c:v>45054.118055555555</c:v>
                </c:pt>
                <c:pt idx="15587">
                  <c:v>45054.121527777781</c:v>
                </c:pt>
                <c:pt idx="15588">
                  <c:v>45054.125</c:v>
                </c:pt>
                <c:pt idx="15589">
                  <c:v>45054.128472222219</c:v>
                </c:pt>
                <c:pt idx="15590">
                  <c:v>45054.131944444445</c:v>
                </c:pt>
                <c:pt idx="15591">
                  <c:v>45054.135416666664</c:v>
                </c:pt>
                <c:pt idx="15592">
                  <c:v>45054.138888888891</c:v>
                </c:pt>
                <c:pt idx="15593">
                  <c:v>45054.142361111109</c:v>
                </c:pt>
                <c:pt idx="15594">
                  <c:v>45054.145833333336</c:v>
                </c:pt>
                <c:pt idx="15595">
                  <c:v>45054.149305555555</c:v>
                </c:pt>
                <c:pt idx="15596">
                  <c:v>45054.152777777781</c:v>
                </c:pt>
                <c:pt idx="15597">
                  <c:v>45054.15625</c:v>
                </c:pt>
                <c:pt idx="15598">
                  <c:v>45054.159722222219</c:v>
                </c:pt>
                <c:pt idx="15599">
                  <c:v>45054.163194444445</c:v>
                </c:pt>
                <c:pt idx="15600">
                  <c:v>45054.166666666664</c:v>
                </c:pt>
                <c:pt idx="15601">
                  <c:v>45054.170138888891</c:v>
                </c:pt>
                <c:pt idx="15602">
                  <c:v>45054.173611111109</c:v>
                </c:pt>
                <c:pt idx="15603">
                  <c:v>45054.177083333336</c:v>
                </c:pt>
                <c:pt idx="15604">
                  <c:v>45054.180555555555</c:v>
                </c:pt>
                <c:pt idx="15605">
                  <c:v>45054.184027777781</c:v>
                </c:pt>
                <c:pt idx="15606">
                  <c:v>45054.1875</c:v>
                </c:pt>
                <c:pt idx="15607">
                  <c:v>45054.190972222219</c:v>
                </c:pt>
                <c:pt idx="15608">
                  <c:v>45054.194444444445</c:v>
                </c:pt>
                <c:pt idx="15609">
                  <c:v>45054.197916666664</c:v>
                </c:pt>
                <c:pt idx="15610">
                  <c:v>45054.201388888891</c:v>
                </c:pt>
                <c:pt idx="15611">
                  <c:v>45054.204861111109</c:v>
                </c:pt>
                <c:pt idx="15612">
                  <c:v>45054.208333333336</c:v>
                </c:pt>
                <c:pt idx="15613">
                  <c:v>45054.211805555555</c:v>
                </c:pt>
                <c:pt idx="15614">
                  <c:v>45054.215277777781</c:v>
                </c:pt>
                <c:pt idx="15615">
                  <c:v>45054.21875</c:v>
                </c:pt>
                <c:pt idx="15616">
                  <c:v>45054.222222222219</c:v>
                </c:pt>
                <c:pt idx="15617">
                  <c:v>45054.225694444445</c:v>
                </c:pt>
                <c:pt idx="15618">
                  <c:v>45054.229166666664</c:v>
                </c:pt>
                <c:pt idx="15619">
                  <c:v>45054.232638888891</c:v>
                </c:pt>
                <c:pt idx="15620">
                  <c:v>45054.236111111109</c:v>
                </c:pt>
                <c:pt idx="15621">
                  <c:v>45054.239583333336</c:v>
                </c:pt>
                <c:pt idx="15622">
                  <c:v>45054.243055555555</c:v>
                </c:pt>
                <c:pt idx="15623">
                  <c:v>45054.246527777781</c:v>
                </c:pt>
                <c:pt idx="15624">
                  <c:v>45054.25</c:v>
                </c:pt>
                <c:pt idx="15625">
                  <c:v>45054.253472222219</c:v>
                </c:pt>
                <c:pt idx="15626">
                  <c:v>45054.256944444445</c:v>
                </c:pt>
                <c:pt idx="15627">
                  <c:v>45054.260416666664</c:v>
                </c:pt>
                <c:pt idx="15628">
                  <c:v>45054.263888888891</c:v>
                </c:pt>
                <c:pt idx="15629">
                  <c:v>45054.267361111109</c:v>
                </c:pt>
                <c:pt idx="15630">
                  <c:v>45054.270833333336</c:v>
                </c:pt>
                <c:pt idx="15631">
                  <c:v>45054.274305555555</c:v>
                </c:pt>
                <c:pt idx="15632">
                  <c:v>45054.277777777781</c:v>
                </c:pt>
                <c:pt idx="15633">
                  <c:v>45054.28125</c:v>
                </c:pt>
                <c:pt idx="15634">
                  <c:v>45054.284722222219</c:v>
                </c:pt>
                <c:pt idx="15635">
                  <c:v>45054.288194444445</c:v>
                </c:pt>
                <c:pt idx="15636">
                  <c:v>45054.291666666664</c:v>
                </c:pt>
                <c:pt idx="15637">
                  <c:v>45054.295138888891</c:v>
                </c:pt>
                <c:pt idx="15638">
                  <c:v>45054.298611111109</c:v>
                </c:pt>
                <c:pt idx="15639">
                  <c:v>45054.302083333336</c:v>
                </c:pt>
                <c:pt idx="15640">
                  <c:v>45054.305555555555</c:v>
                </c:pt>
                <c:pt idx="15641">
                  <c:v>45054.309027777781</c:v>
                </c:pt>
                <c:pt idx="15642">
                  <c:v>45054.3125</c:v>
                </c:pt>
                <c:pt idx="15643">
                  <c:v>45054.315972222219</c:v>
                </c:pt>
                <c:pt idx="15644">
                  <c:v>45054.319444444445</c:v>
                </c:pt>
                <c:pt idx="15645">
                  <c:v>45054.322916666664</c:v>
                </c:pt>
                <c:pt idx="15646">
                  <c:v>45054.326388888891</c:v>
                </c:pt>
                <c:pt idx="15647">
                  <c:v>45054.329861111109</c:v>
                </c:pt>
                <c:pt idx="15648">
                  <c:v>45054.333333333336</c:v>
                </c:pt>
                <c:pt idx="15649">
                  <c:v>45054.336805555555</c:v>
                </c:pt>
                <c:pt idx="15650">
                  <c:v>45054.340277777781</c:v>
                </c:pt>
                <c:pt idx="15651">
                  <c:v>45054.34375</c:v>
                </c:pt>
                <c:pt idx="15652">
                  <c:v>45054.347222222219</c:v>
                </c:pt>
                <c:pt idx="15653">
                  <c:v>45054.350694444445</c:v>
                </c:pt>
                <c:pt idx="15654">
                  <c:v>45054.354166666664</c:v>
                </c:pt>
                <c:pt idx="15655">
                  <c:v>45054.357638888891</c:v>
                </c:pt>
                <c:pt idx="15656">
                  <c:v>45054.361111111109</c:v>
                </c:pt>
                <c:pt idx="15657">
                  <c:v>45054.364583333336</c:v>
                </c:pt>
                <c:pt idx="15658">
                  <c:v>45054.368055555555</c:v>
                </c:pt>
                <c:pt idx="15659">
                  <c:v>45054.371527777781</c:v>
                </c:pt>
                <c:pt idx="15660">
                  <c:v>45054.375</c:v>
                </c:pt>
                <c:pt idx="15661">
                  <c:v>45054.378472222219</c:v>
                </c:pt>
                <c:pt idx="15662">
                  <c:v>45054.381944444445</c:v>
                </c:pt>
                <c:pt idx="15663">
                  <c:v>45054.385416666664</c:v>
                </c:pt>
                <c:pt idx="15664">
                  <c:v>45054.388888888891</c:v>
                </c:pt>
                <c:pt idx="15665">
                  <c:v>45054.392361111109</c:v>
                </c:pt>
                <c:pt idx="15666">
                  <c:v>45054.395833333336</c:v>
                </c:pt>
                <c:pt idx="15667">
                  <c:v>45054.399305555555</c:v>
                </c:pt>
                <c:pt idx="15668">
                  <c:v>45054.402777777781</c:v>
                </c:pt>
                <c:pt idx="15669">
                  <c:v>45054.40625</c:v>
                </c:pt>
                <c:pt idx="15670">
                  <c:v>45054.409722222219</c:v>
                </c:pt>
                <c:pt idx="15671">
                  <c:v>45054.413194444445</c:v>
                </c:pt>
                <c:pt idx="15672">
                  <c:v>45054.416666666664</c:v>
                </c:pt>
                <c:pt idx="15673">
                  <c:v>45054.420138888891</c:v>
                </c:pt>
                <c:pt idx="15674">
                  <c:v>45054.423611111109</c:v>
                </c:pt>
                <c:pt idx="15675">
                  <c:v>45054.427083333336</c:v>
                </c:pt>
                <c:pt idx="15676">
                  <c:v>45054.430555555555</c:v>
                </c:pt>
                <c:pt idx="15677">
                  <c:v>45054.434027777781</c:v>
                </c:pt>
                <c:pt idx="15678">
                  <c:v>45054.4375</c:v>
                </c:pt>
                <c:pt idx="15679">
                  <c:v>45054.440972222219</c:v>
                </c:pt>
                <c:pt idx="15680">
                  <c:v>45054.444444444445</c:v>
                </c:pt>
                <c:pt idx="15681">
                  <c:v>45054.447916666664</c:v>
                </c:pt>
                <c:pt idx="15682">
                  <c:v>45054.451388888891</c:v>
                </c:pt>
                <c:pt idx="15683">
                  <c:v>45054.454861111109</c:v>
                </c:pt>
                <c:pt idx="15684">
                  <c:v>45054.458333333336</c:v>
                </c:pt>
                <c:pt idx="15685">
                  <c:v>45054.461805555555</c:v>
                </c:pt>
                <c:pt idx="15686">
                  <c:v>45054.465277777781</c:v>
                </c:pt>
                <c:pt idx="15687">
                  <c:v>45054.46875</c:v>
                </c:pt>
                <c:pt idx="15688">
                  <c:v>45054.472222222219</c:v>
                </c:pt>
                <c:pt idx="15689">
                  <c:v>45054.475694444445</c:v>
                </c:pt>
                <c:pt idx="15690">
                  <c:v>45054.479166666664</c:v>
                </c:pt>
                <c:pt idx="15691">
                  <c:v>45054.482638888891</c:v>
                </c:pt>
                <c:pt idx="15692">
                  <c:v>45054.486111111109</c:v>
                </c:pt>
                <c:pt idx="15693">
                  <c:v>45054.489583333336</c:v>
                </c:pt>
                <c:pt idx="15694">
                  <c:v>45054.493055555555</c:v>
                </c:pt>
                <c:pt idx="15695">
                  <c:v>45054.496527777781</c:v>
                </c:pt>
                <c:pt idx="15696">
                  <c:v>45054.5</c:v>
                </c:pt>
                <c:pt idx="15697">
                  <c:v>45054.503472222219</c:v>
                </c:pt>
                <c:pt idx="15698">
                  <c:v>45054.506944444445</c:v>
                </c:pt>
                <c:pt idx="15699">
                  <c:v>45054.510416666664</c:v>
                </c:pt>
                <c:pt idx="15700">
                  <c:v>45054.513888888891</c:v>
                </c:pt>
                <c:pt idx="15701">
                  <c:v>45054.517361111109</c:v>
                </c:pt>
                <c:pt idx="15702">
                  <c:v>45054.520833333336</c:v>
                </c:pt>
                <c:pt idx="15703">
                  <c:v>45054.524305555555</c:v>
                </c:pt>
                <c:pt idx="15704">
                  <c:v>45054.527777777781</c:v>
                </c:pt>
                <c:pt idx="15705">
                  <c:v>45054.53125</c:v>
                </c:pt>
                <c:pt idx="15706">
                  <c:v>45054.534722222219</c:v>
                </c:pt>
                <c:pt idx="15707">
                  <c:v>45054.538194444445</c:v>
                </c:pt>
                <c:pt idx="15708">
                  <c:v>45054.541666666664</c:v>
                </c:pt>
                <c:pt idx="15709">
                  <c:v>45054.545138888891</c:v>
                </c:pt>
                <c:pt idx="15710">
                  <c:v>45054.548611111109</c:v>
                </c:pt>
                <c:pt idx="15711">
                  <c:v>45054.552083333336</c:v>
                </c:pt>
                <c:pt idx="15712">
                  <c:v>45054.555555555555</c:v>
                </c:pt>
                <c:pt idx="15713">
                  <c:v>45054.559027777781</c:v>
                </c:pt>
                <c:pt idx="15714">
                  <c:v>45054.5625</c:v>
                </c:pt>
                <c:pt idx="15715">
                  <c:v>45054.565972222219</c:v>
                </c:pt>
                <c:pt idx="15716">
                  <c:v>45054.569444444445</c:v>
                </c:pt>
                <c:pt idx="15717">
                  <c:v>45054.572916666664</c:v>
                </c:pt>
                <c:pt idx="15718">
                  <c:v>45054.576388888891</c:v>
                </c:pt>
                <c:pt idx="15719">
                  <c:v>45054.579861111109</c:v>
                </c:pt>
                <c:pt idx="15720">
                  <c:v>45054.583333333336</c:v>
                </c:pt>
                <c:pt idx="15721">
                  <c:v>45054.586805555555</c:v>
                </c:pt>
                <c:pt idx="15722">
                  <c:v>45054.590277777781</c:v>
                </c:pt>
                <c:pt idx="15723">
                  <c:v>45054.59375</c:v>
                </c:pt>
                <c:pt idx="15724">
                  <c:v>45054.597222222219</c:v>
                </c:pt>
                <c:pt idx="15725">
                  <c:v>45054.600694444445</c:v>
                </c:pt>
                <c:pt idx="15726">
                  <c:v>45054.604166666664</c:v>
                </c:pt>
                <c:pt idx="15727">
                  <c:v>45054.607638888891</c:v>
                </c:pt>
                <c:pt idx="15728">
                  <c:v>45054.611111111109</c:v>
                </c:pt>
                <c:pt idx="15729">
                  <c:v>45054.614583333336</c:v>
                </c:pt>
                <c:pt idx="15730">
                  <c:v>45054.618055555555</c:v>
                </c:pt>
                <c:pt idx="15731">
                  <c:v>45054.621527777781</c:v>
                </c:pt>
                <c:pt idx="15732">
                  <c:v>45054.625</c:v>
                </c:pt>
                <c:pt idx="15733">
                  <c:v>45054.628472222219</c:v>
                </c:pt>
                <c:pt idx="15734">
                  <c:v>45054.631944444445</c:v>
                </c:pt>
                <c:pt idx="15735">
                  <c:v>45054.635416666664</c:v>
                </c:pt>
                <c:pt idx="15736">
                  <c:v>45054.638888888891</c:v>
                </c:pt>
                <c:pt idx="15737">
                  <c:v>45054.642361111109</c:v>
                </c:pt>
                <c:pt idx="15738">
                  <c:v>45054.645833333336</c:v>
                </c:pt>
                <c:pt idx="15739">
                  <c:v>45054.649305555555</c:v>
                </c:pt>
                <c:pt idx="15740">
                  <c:v>45054.652777777781</c:v>
                </c:pt>
                <c:pt idx="15741">
                  <c:v>45054.65625</c:v>
                </c:pt>
                <c:pt idx="15742">
                  <c:v>45054.659722222219</c:v>
                </c:pt>
                <c:pt idx="15743">
                  <c:v>45054.663194444445</c:v>
                </c:pt>
                <c:pt idx="15744">
                  <c:v>45054.666666666664</c:v>
                </c:pt>
                <c:pt idx="15745">
                  <c:v>45054.670138888891</c:v>
                </c:pt>
                <c:pt idx="15746">
                  <c:v>45054.673611111109</c:v>
                </c:pt>
                <c:pt idx="15747">
                  <c:v>45054.677083333336</c:v>
                </c:pt>
                <c:pt idx="15748">
                  <c:v>45054.680555555555</c:v>
                </c:pt>
                <c:pt idx="15749">
                  <c:v>45054.684027777781</c:v>
                </c:pt>
                <c:pt idx="15750">
                  <c:v>45054.6875</c:v>
                </c:pt>
                <c:pt idx="15751">
                  <c:v>45054.690972222219</c:v>
                </c:pt>
                <c:pt idx="15752">
                  <c:v>45054.694444444445</c:v>
                </c:pt>
                <c:pt idx="15753">
                  <c:v>45054.697916666664</c:v>
                </c:pt>
                <c:pt idx="15754">
                  <c:v>45054.701388888891</c:v>
                </c:pt>
                <c:pt idx="15755">
                  <c:v>45054.704861111109</c:v>
                </c:pt>
                <c:pt idx="15756">
                  <c:v>45054.708333333336</c:v>
                </c:pt>
                <c:pt idx="15757">
                  <c:v>45054.711805555555</c:v>
                </c:pt>
                <c:pt idx="15758">
                  <c:v>45054.715277777781</c:v>
                </c:pt>
                <c:pt idx="15759">
                  <c:v>45054.71875</c:v>
                </c:pt>
                <c:pt idx="15760">
                  <c:v>45054.722222222219</c:v>
                </c:pt>
                <c:pt idx="15761">
                  <c:v>45054.725694444445</c:v>
                </c:pt>
                <c:pt idx="15762">
                  <c:v>45054.729166666664</c:v>
                </c:pt>
                <c:pt idx="15763">
                  <c:v>45054.732638888891</c:v>
                </c:pt>
                <c:pt idx="15764">
                  <c:v>45054.736111111109</c:v>
                </c:pt>
                <c:pt idx="15765">
                  <c:v>45054.739583333336</c:v>
                </c:pt>
                <c:pt idx="15766">
                  <c:v>45054.743055555555</c:v>
                </c:pt>
                <c:pt idx="15767">
                  <c:v>45054.746527777781</c:v>
                </c:pt>
                <c:pt idx="15768">
                  <c:v>45054.75</c:v>
                </c:pt>
                <c:pt idx="15769">
                  <c:v>45054.753472222219</c:v>
                </c:pt>
                <c:pt idx="15770">
                  <c:v>45054.756944444445</c:v>
                </c:pt>
                <c:pt idx="15771">
                  <c:v>45054.760416666664</c:v>
                </c:pt>
                <c:pt idx="15772">
                  <c:v>45054.763888888891</c:v>
                </c:pt>
                <c:pt idx="15773">
                  <c:v>45054.767361111109</c:v>
                </c:pt>
                <c:pt idx="15774">
                  <c:v>45054.770833333336</c:v>
                </c:pt>
                <c:pt idx="15775">
                  <c:v>45054.774305555555</c:v>
                </c:pt>
                <c:pt idx="15776">
                  <c:v>45054.777777777781</c:v>
                </c:pt>
                <c:pt idx="15777">
                  <c:v>45054.78125</c:v>
                </c:pt>
                <c:pt idx="15778">
                  <c:v>45054.784722222219</c:v>
                </c:pt>
                <c:pt idx="15779">
                  <c:v>45054.788194444445</c:v>
                </c:pt>
                <c:pt idx="15780">
                  <c:v>45054.791666666664</c:v>
                </c:pt>
                <c:pt idx="15781">
                  <c:v>45054.795138888891</c:v>
                </c:pt>
                <c:pt idx="15782">
                  <c:v>45054.798611111109</c:v>
                </c:pt>
                <c:pt idx="15783">
                  <c:v>45054.802083333336</c:v>
                </c:pt>
                <c:pt idx="15784">
                  <c:v>45054.805555555555</c:v>
                </c:pt>
                <c:pt idx="15785">
                  <c:v>45054.809027777781</c:v>
                </c:pt>
                <c:pt idx="15786">
                  <c:v>45054.8125</c:v>
                </c:pt>
                <c:pt idx="15787">
                  <c:v>45054.815972222219</c:v>
                </c:pt>
                <c:pt idx="15788">
                  <c:v>45054.819444444445</c:v>
                </c:pt>
                <c:pt idx="15789">
                  <c:v>45054.822916666664</c:v>
                </c:pt>
                <c:pt idx="15790">
                  <c:v>45054.826388888891</c:v>
                </c:pt>
                <c:pt idx="15791">
                  <c:v>45054.829861111109</c:v>
                </c:pt>
                <c:pt idx="15792">
                  <c:v>45054.833333333336</c:v>
                </c:pt>
                <c:pt idx="15793">
                  <c:v>45054.836805555555</c:v>
                </c:pt>
                <c:pt idx="15794">
                  <c:v>45054.840277777781</c:v>
                </c:pt>
                <c:pt idx="15795">
                  <c:v>45054.84375</c:v>
                </c:pt>
                <c:pt idx="15796">
                  <c:v>45054.847222222219</c:v>
                </c:pt>
                <c:pt idx="15797">
                  <c:v>45054.850694444445</c:v>
                </c:pt>
                <c:pt idx="15798">
                  <c:v>45054.854166666664</c:v>
                </c:pt>
                <c:pt idx="15799">
                  <c:v>45054.857638888891</c:v>
                </c:pt>
                <c:pt idx="15800">
                  <c:v>45054.861111111109</c:v>
                </c:pt>
                <c:pt idx="15801">
                  <c:v>45054.864583333336</c:v>
                </c:pt>
                <c:pt idx="15802">
                  <c:v>45054.868055555555</c:v>
                </c:pt>
                <c:pt idx="15803">
                  <c:v>45054.871527777781</c:v>
                </c:pt>
                <c:pt idx="15804">
                  <c:v>45054.875</c:v>
                </c:pt>
                <c:pt idx="15805">
                  <c:v>45054.878472222219</c:v>
                </c:pt>
                <c:pt idx="15806">
                  <c:v>45054.881944444445</c:v>
                </c:pt>
                <c:pt idx="15807">
                  <c:v>45054.885416666664</c:v>
                </c:pt>
                <c:pt idx="15808">
                  <c:v>45054.888888888891</c:v>
                </c:pt>
                <c:pt idx="15809">
                  <c:v>45054.892361111109</c:v>
                </c:pt>
                <c:pt idx="15810">
                  <c:v>45054.895833333336</c:v>
                </c:pt>
                <c:pt idx="15811">
                  <c:v>45054.899305555555</c:v>
                </c:pt>
                <c:pt idx="15812">
                  <c:v>45054.902777777781</c:v>
                </c:pt>
                <c:pt idx="15813">
                  <c:v>45054.90625</c:v>
                </c:pt>
                <c:pt idx="15814">
                  <c:v>45054.909722222219</c:v>
                </c:pt>
                <c:pt idx="15815">
                  <c:v>45054.913194444445</c:v>
                </c:pt>
                <c:pt idx="15816">
                  <c:v>45054.916666666664</c:v>
                </c:pt>
                <c:pt idx="15817">
                  <c:v>45054.920138888891</c:v>
                </c:pt>
                <c:pt idx="15818">
                  <c:v>45054.923611111109</c:v>
                </c:pt>
                <c:pt idx="15819">
                  <c:v>45054.927083333336</c:v>
                </c:pt>
                <c:pt idx="15820">
                  <c:v>45054.930555555555</c:v>
                </c:pt>
                <c:pt idx="15821">
                  <c:v>45054.934027777781</c:v>
                </c:pt>
                <c:pt idx="15822">
                  <c:v>45054.9375</c:v>
                </c:pt>
                <c:pt idx="15823">
                  <c:v>45054.940972222219</c:v>
                </c:pt>
                <c:pt idx="15824">
                  <c:v>45054.944444444445</c:v>
                </c:pt>
                <c:pt idx="15825">
                  <c:v>45054.947916666664</c:v>
                </c:pt>
                <c:pt idx="15826">
                  <c:v>45054.951388888891</c:v>
                </c:pt>
                <c:pt idx="15827">
                  <c:v>45054.954861111109</c:v>
                </c:pt>
                <c:pt idx="15828">
                  <c:v>45054.958333333336</c:v>
                </c:pt>
                <c:pt idx="15829">
                  <c:v>45054.961805555555</c:v>
                </c:pt>
                <c:pt idx="15830">
                  <c:v>45054.965277777781</c:v>
                </c:pt>
                <c:pt idx="15831">
                  <c:v>45054.96875</c:v>
                </c:pt>
                <c:pt idx="15832">
                  <c:v>45054.972222222219</c:v>
                </c:pt>
                <c:pt idx="15833">
                  <c:v>45054.975694444445</c:v>
                </c:pt>
                <c:pt idx="15834">
                  <c:v>45054.979166666664</c:v>
                </c:pt>
                <c:pt idx="15835">
                  <c:v>45054.982638888891</c:v>
                </c:pt>
                <c:pt idx="15836">
                  <c:v>45054.986111111109</c:v>
                </c:pt>
                <c:pt idx="15837">
                  <c:v>45054.989583333336</c:v>
                </c:pt>
                <c:pt idx="15838">
                  <c:v>45054.993055555555</c:v>
                </c:pt>
                <c:pt idx="15839">
                  <c:v>45054.996527777781</c:v>
                </c:pt>
                <c:pt idx="15840">
                  <c:v>45055</c:v>
                </c:pt>
                <c:pt idx="15841">
                  <c:v>45055.003472222219</c:v>
                </c:pt>
                <c:pt idx="15842">
                  <c:v>45055.006944444445</c:v>
                </c:pt>
                <c:pt idx="15843">
                  <c:v>45055.010416666664</c:v>
                </c:pt>
                <c:pt idx="15844">
                  <c:v>45055.013888888891</c:v>
                </c:pt>
                <c:pt idx="15845">
                  <c:v>45055.017361111109</c:v>
                </c:pt>
                <c:pt idx="15846">
                  <c:v>45055.020833333336</c:v>
                </c:pt>
                <c:pt idx="15847">
                  <c:v>45055.024305555555</c:v>
                </c:pt>
                <c:pt idx="15848">
                  <c:v>45055.027777777781</c:v>
                </c:pt>
                <c:pt idx="15849">
                  <c:v>45055.03125</c:v>
                </c:pt>
                <c:pt idx="15850">
                  <c:v>45055.034722222219</c:v>
                </c:pt>
                <c:pt idx="15851">
                  <c:v>45055.038194444445</c:v>
                </c:pt>
                <c:pt idx="15852">
                  <c:v>45055.041666666664</c:v>
                </c:pt>
                <c:pt idx="15853">
                  <c:v>45055.045138888891</c:v>
                </c:pt>
                <c:pt idx="15854">
                  <c:v>45055.048611111109</c:v>
                </c:pt>
                <c:pt idx="15855">
                  <c:v>45055.052083333336</c:v>
                </c:pt>
                <c:pt idx="15856">
                  <c:v>45055.055555555555</c:v>
                </c:pt>
                <c:pt idx="15857">
                  <c:v>45055.059027777781</c:v>
                </c:pt>
                <c:pt idx="15858">
                  <c:v>45055.0625</c:v>
                </c:pt>
                <c:pt idx="15859">
                  <c:v>45055.065972222219</c:v>
                </c:pt>
                <c:pt idx="15860">
                  <c:v>45055.069444444445</c:v>
                </c:pt>
                <c:pt idx="15861">
                  <c:v>45055.072916666664</c:v>
                </c:pt>
                <c:pt idx="15862">
                  <c:v>45055.076388888891</c:v>
                </c:pt>
                <c:pt idx="15863">
                  <c:v>45055.079861111109</c:v>
                </c:pt>
                <c:pt idx="15864">
                  <c:v>45055.083333333336</c:v>
                </c:pt>
                <c:pt idx="15865">
                  <c:v>45055.086805555555</c:v>
                </c:pt>
                <c:pt idx="15866">
                  <c:v>45055.090277777781</c:v>
                </c:pt>
                <c:pt idx="15867">
                  <c:v>45055.09375</c:v>
                </c:pt>
                <c:pt idx="15868">
                  <c:v>45055.097222222219</c:v>
                </c:pt>
                <c:pt idx="15869">
                  <c:v>45055.100694444445</c:v>
                </c:pt>
                <c:pt idx="15870">
                  <c:v>45055.104166666664</c:v>
                </c:pt>
                <c:pt idx="15871">
                  <c:v>45055.107638888891</c:v>
                </c:pt>
                <c:pt idx="15872">
                  <c:v>45055.111111111109</c:v>
                </c:pt>
                <c:pt idx="15873">
                  <c:v>45055.114583333336</c:v>
                </c:pt>
                <c:pt idx="15874">
                  <c:v>45055.118055555555</c:v>
                </c:pt>
                <c:pt idx="15875">
                  <c:v>45055.121527777781</c:v>
                </c:pt>
                <c:pt idx="15876">
                  <c:v>45055.125</c:v>
                </c:pt>
                <c:pt idx="15877">
                  <c:v>45055.128472222219</c:v>
                </c:pt>
                <c:pt idx="15878">
                  <c:v>45055.131944444445</c:v>
                </c:pt>
                <c:pt idx="15879">
                  <c:v>45055.135416666664</c:v>
                </c:pt>
                <c:pt idx="15880">
                  <c:v>45055.138888888891</c:v>
                </c:pt>
                <c:pt idx="15881">
                  <c:v>45055.142361111109</c:v>
                </c:pt>
                <c:pt idx="15882">
                  <c:v>45055.145833333336</c:v>
                </c:pt>
                <c:pt idx="15883">
                  <c:v>45055.149305555555</c:v>
                </c:pt>
                <c:pt idx="15884">
                  <c:v>45055.152777777781</c:v>
                </c:pt>
                <c:pt idx="15885">
                  <c:v>45055.15625</c:v>
                </c:pt>
                <c:pt idx="15886">
                  <c:v>45055.159722222219</c:v>
                </c:pt>
                <c:pt idx="15887">
                  <c:v>45055.163194444445</c:v>
                </c:pt>
                <c:pt idx="15888">
                  <c:v>45055.166666666664</c:v>
                </c:pt>
                <c:pt idx="15889">
                  <c:v>45055.170138888891</c:v>
                </c:pt>
                <c:pt idx="15890">
                  <c:v>45055.173611111109</c:v>
                </c:pt>
                <c:pt idx="15891">
                  <c:v>45055.177083333336</c:v>
                </c:pt>
                <c:pt idx="15892">
                  <c:v>45055.180555555555</c:v>
                </c:pt>
                <c:pt idx="15893">
                  <c:v>45055.184027777781</c:v>
                </c:pt>
                <c:pt idx="15894">
                  <c:v>45055.1875</c:v>
                </c:pt>
                <c:pt idx="15895">
                  <c:v>45055.190972222219</c:v>
                </c:pt>
                <c:pt idx="15896">
                  <c:v>45055.194444444445</c:v>
                </c:pt>
                <c:pt idx="15897">
                  <c:v>45055.197916666664</c:v>
                </c:pt>
                <c:pt idx="15898">
                  <c:v>45055.201388888891</c:v>
                </c:pt>
                <c:pt idx="15899">
                  <c:v>45055.204861111109</c:v>
                </c:pt>
                <c:pt idx="15900">
                  <c:v>45055.208333333336</c:v>
                </c:pt>
                <c:pt idx="15901">
                  <c:v>45055.211805555555</c:v>
                </c:pt>
                <c:pt idx="15902">
                  <c:v>45055.215277777781</c:v>
                </c:pt>
                <c:pt idx="15903">
                  <c:v>45055.21875</c:v>
                </c:pt>
                <c:pt idx="15904">
                  <c:v>45055.222222222219</c:v>
                </c:pt>
                <c:pt idx="15905">
                  <c:v>45055.225694444445</c:v>
                </c:pt>
                <c:pt idx="15906">
                  <c:v>45055.229166666664</c:v>
                </c:pt>
                <c:pt idx="15907">
                  <c:v>45055.232638888891</c:v>
                </c:pt>
                <c:pt idx="15908">
                  <c:v>45055.236111111109</c:v>
                </c:pt>
                <c:pt idx="15909">
                  <c:v>45055.239583333336</c:v>
                </c:pt>
                <c:pt idx="15910">
                  <c:v>45055.243055555555</c:v>
                </c:pt>
                <c:pt idx="15911">
                  <c:v>45055.246527777781</c:v>
                </c:pt>
                <c:pt idx="15912">
                  <c:v>45055.25</c:v>
                </c:pt>
                <c:pt idx="15913">
                  <c:v>45055.253472222219</c:v>
                </c:pt>
                <c:pt idx="15914">
                  <c:v>45055.256944444445</c:v>
                </c:pt>
                <c:pt idx="15915">
                  <c:v>45055.260416666664</c:v>
                </c:pt>
                <c:pt idx="15916">
                  <c:v>45055.263888888891</c:v>
                </c:pt>
                <c:pt idx="15917">
                  <c:v>45055.267361111109</c:v>
                </c:pt>
                <c:pt idx="15918">
                  <c:v>45055.270833333336</c:v>
                </c:pt>
                <c:pt idx="15919">
                  <c:v>45055.274305555555</c:v>
                </c:pt>
                <c:pt idx="15920">
                  <c:v>45055.277777777781</c:v>
                </c:pt>
                <c:pt idx="15921">
                  <c:v>45055.28125</c:v>
                </c:pt>
                <c:pt idx="15922">
                  <c:v>45055.284722222219</c:v>
                </c:pt>
                <c:pt idx="15923">
                  <c:v>45055.288194444445</c:v>
                </c:pt>
                <c:pt idx="15924">
                  <c:v>45055.291666666664</c:v>
                </c:pt>
                <c:pt idx="15925">
                  <c:v>45055.295138888891</c:v>
                </c:pt>
                <c:pt idx="15926">
                  <c:v>45055.298611111109</c:v>
                </c:pt>
                <c:pt idx="15927">
                  <c:v>45055.302083333336</c:v>
                </c:pt>
                <c:pt idx="15928">
                  <c:v>45055.305555555555</c:v>
                </c:pt>
                <c:pt idx="15929">
                  <c:v>45055.309027777781</c:v>
                </c:pt>
                <c:pt idx="15930">
                  <c:v>45055.3125</c:v>
                </c:pt>
                <c:pt idx="15931">
                  <c:v>45055.315972222219</c:v>
                </c:pt>
                <c:pt idx="15932">
                  <c:v>45055.319444444445</c:v>
                </c:pt>
                <c:pt idx="15933">
                  <c:v>45055.322916666664</c:v>
                </c:pt>
                <c:pt idx="15934">
                  <c:v>45055.326388888891</c:v>
                </c:pt>
                <c:pt idx="15935">
                  <c:v>45055.329861111109</c:v>
                </c:pt>
                <c:pt idx="15936">
                  <c:v>45055.333333333336</c:v>
                </c:pt>
                <c:pt idx="15937">
                  <c:v>45055.336805555555</c:v>
                </c:pt>
                <c:pt idx="15938">
                  <c:v>45055.340277777781</c:v>
                </c:pt>
                <c:pt idx="15939">
                  <c:v>45055.34375</c:v>
                </c:pt>
                <c:pt idx="15940">
                  <c:v>45055.347222222219</c:v>
                </c:pt>
                <c:pt idx="15941">
                  <c:v>45055.350694444445</c:v>
                </c:pt>
                <c:pt idx="15942">
                  <c:v>45055.354166666664</c:v>
                </c:pt>
                <c:pt idx="15943">
                  <c:v>45055.357638888891</c:v>
                </c:pt>
                <c:pt idx="15944">
                  <c:v>45055.361111111109</c:v>
                </c:pt>
                <c:pt idx="15945">
                  <c:v>45055.364583333336</c:v>
                </c:pt>
                <c:pt idx="15946">
                  <c:v>45055.368055555555</c:v>
                </c:pt>
                <c:pt idx="15947">
                  <c:v>45055.371527777781</c:v>
                </c:pt>
                <c:pt idx="15948">
                  <c:v>45055.375</c:v>
                </c:pt>
                <c:pt idx="15949">
                  <c:v>45055.378472222219</c:v>
                </c:pt>
                <c:pt idx="15950">
                  <c:v>45055.381944444445</c:v>
                </c:pt>
                <c:pt idx="15951">
                  <c:v>45055.385416666664</c:v>
                </c:pt>
                <c:pt idx="15952">
                  <c:v>45055.388888888891</c:v>
                </c:pt>
                <c:pt idx="15953">
                  <c:v>45055.392361111109</c:v>
                </c:pt>
                <c:pt idx="15954">
                  <c:v>45055.395833333336</c:v>
                </c:pt>
                <c:pt idx="15955">
                  <c:v>45055.399305555555</c:v>
                </c:pt>
                <c:pt idx="15956">
                  <c:v>45055.402777777781</c:v>
                </c:pt>
                <c:pt idx="15957">
                  <c:v>45055.40625</c:v>
                </c:pt>
                <c:pt idx="15958">
                  <c:v>45055.409722222219</c:v>
                </c:pt>
                <c:pt idx="15959">
                  <c:v>45055.413194444445</c:v>
                </c:pt>
                <c:pt idx="15960">
                  <c:v>45055.416666666664</c:v>
                </c:pt>
                <c:pt idx="15961">
                  <c:v>45055.420138888891</c:v>
                </c:pt>
                <c:pt idx="15962">
                  <c:v>45055.423611111109</c:v>
                </c:pt>
                <c:pt idx="15963">
                  <c:v>45055.427083333336</c:v>
                </c:pt>
                <c:pt idx="15964">
                  <c:v>45055.430555555555</c:v>
                </c:pt>
                <c:pt idx="15965">
                  <c:v>45055.434027777781</c:v>
                </c:pt>
                <c:pt idx="15966">
                  <c:v>45055.4375</c:v>
                </c:pt>
                <c:pt idx="15967">
                  <c:v>45055.440972222219</c:v>
                </c:pt>
                <c:pt idx="15968">
                  <c:v>45055.444444444445</c:v>
                </c:pt>
                <c:pt idx="15969">
                  <c:v>45055.447916666664</c:v>
                </c:pt>
                <c:pt idx="15970">
                  <c:v>45055.451388888891</c:v>
                </c:pt>
                <c:pt idx="15971">
                  <c:v>45055.454861111109</c:v>
                </c:pt>
                <c:pt idx="15972">
                  <c:v>45055.458333333336</c:v>
                </c:pt>
                <c:pt idx="15973">
                  <c:v>45055.461805555555</c:v>
                </c:pt>
                <c:pt idx="15974">
                  <c:v>45055.465277777781</c:v>
                </c:pt>
                <c:pt idx="15975">
                  <c:v>45055.46875</c:v>
                </c:pt>
                <c:pt idx="15976">
                  <c:v>45055.472222222219</c:v>
                </c:pt>
                <c:pt idx="15977">
                  <c:v>45055.475694444445</c:v>
                </c:pt>
                <c:pt idx="15978">
                  <c:v>45055.479166666664</c:v>
                </c:pt>
                <c:pt idx="15979">
                  <c:v>45055.482638888891</c:v>
                </c:pt>
                <c:pt idx="15980">
                  <c:v>45055.486111111109</c:v>
                </c:pt>
                <c:pt idx="15981">
                  <c:v>45055.489583333336</c:v>
                </c:pt>
                <c:pt idx="15982">
                  <c:v>45055.493055555555</c:v>
                </c:pt>
                <c:pt idx="15983">
                  <c:v>45055.496527777781</c:v>
                </c:pt>
                <c:pt idx="15984">
                  <c:v>45055.5</c:v>
                </c:pt>
                <c:pt idx="15985">
                  <c:v>45055.503472222219</c:v>
                </c:pt>
                <c:pt idx="15986">
                  <c:v>45055.506944444445</c:v>
                </c:pt>
                <c:pt idx="15987">
                  <c:v>45055.510416666664</c:v>
                </c:pt>
                <c:pt idx="15988">
                  <c:v>45055.513888888891</c:v>
                </c:pt>
                <c:pt idx="15989">
                  <c:v>45055.517361111109</c:v>
                </c:pt>
                <c:pt idx="15990">
                  <c:v>45055.520833333336</c:v>
                </c:pt>
                <c:pt idx="15991">
                  <c:v>45055.524305555555</c:v>
                </c:pt>
                <c:pt idx="15992">
                  <c:v>45055.527777777781</c:v>
                </c:pt>
                <c:pt idx="15993">
                  <c:v>45055.53125</c:v>
                </c:pt>
                <c:pt idx="15994">
                  <c:v>45055.534722222219</c:v>
                </c:pt>
                <c:pt idx="15995">
                  <c:v>45055.538194444445</c:v>
                </c:pt>
                <c:pt idx="15996">
                  <c:v>45055.541666666664</c:v>
                </c:pt>
                <c:pt idx="15997">
                  <c:v>45055.545138888891</c:v>
                </c:pt>
                <c:pt idx="15998">
                  <c:v>45055.548611111109</c:v>
                </c:pt>
                <c:pt idx="15999">
                  <c:v>45055.552083333336</c:v>
                </c:pt>
                <c:pt idx="16000">
                  <c:v>45055.555555555555</c:v>
                </c:pt>
                <c:pt idx="16001">
                  <c:v>45055.559027777781</c:v>
                </c:pt>
                <c:pt idx="16002">
                  <c:v>45055.5625</c:v>
                </c:pt>
                <c:pt idx="16003">
                  <c:v>45055.565972222219</c:v>
                </c:pt>
                <c:pt idx="16004">
                  <c:v>45055.569444444445</c:v>
                </c:pt>
                <c:pt idx="16005">
                  <c:v>45055.572916666664</c:v>
                </c:pt>
                <c:pt idx="16006">
                  <c:v>45055.576388888891</c:v>
                </c:pt>
                <c:pt idx="16007">
                  <c:v>45055.579861111109</c:v>
                </c:pt>
                <c:pt idx="16008">
                  <c:v>45055.583333333336</c:v>
                </c:pt>
                <c:pt idx="16009">
                  <c:v>45055.586805555555</c:v>
                </c:pt>
                <c:pt idx="16010">
                  <c:v>45055.590277777781</c:v>
                </c:pt>
                <c:pt idx="16011">
                  <c:v>45055.59375</c:v>
                </c:pt>
                <c:pt idx="16012">
                  <c:v>45055.597222222219</c:v>
                </c:pt>
                <c:pt idx="16013">
                  <c:v>45055.600694444445</c:v>
                </c:pt>
                <c:pt idx="16014">
                  <c:v>45055.604166666664</c:v>
                </c:pt>
                <c:pt idx="16015">
                  <c:v>45055.607638888891</c:v>
                </c:pt>
                <c:pt idx="16016">
                  <c:v>45055.611111111109</c:v>
                </c:pt>
                <c:pt idx="16017">
                  <c:v>45055.614583333336</c:v>
                </c:pt>
                <c:pt idx="16018">
                  <c:v>45055.618055555555</c:v>
                </c:pt>
                <c:pt idx="16019">
                  <c:v>45055.621527777781</c:v>
                </c:pt>
                <c:pt idx="16020">
                  <c:v>45055.625</c:v>
                </c:pt>
                <c:pt idx="16021">
                  <c:v>45055.628472222219</c:v>
                </c:pt>
                <c:pt idx="16022">
                  <c:v>45055.631944444445</c:v>
                </c:pt>
                <c:pt idx="16023">
                  <c:v>45055.635416666664</c:v>
                </c:pt>
                <c:pt idx="16024">
                  <c:v>45055.638888888891</c:v>
                </c:pt>
                <c:pt idx="16025">
                  <c:v>45055.642361111109</c:v>
                </c:pt>
                <c:pt idx="16026">
                  <c:v>45055.645833333336</c:v>
                </c:pt>
                <c:pt idx="16027">
                  <c:v>45055.649305555555</c:v>
                </c:pt>
                <c:pt idx="16028">
                  <c:v>45055.652777777781</c:v>
                </c:pt>
                <c:pt idx="16029">
                  <c:v>45055.65625</c:v>
                </c:pt>
                <c:pt idx="16030">
                  <c:v>45055.659722222219</c:v>
                </c:pt>
                <c:pt idx="16031">
                  <c:v>45055.663194444445</c:v>
                </c:pt>
                <c:pt idx="16032">
                  <c:v>45055.666666666664</c:v>
                </c:pt>
                <c:pt idx="16033">
                  <c:v>45055.670138888891</c:v>
                </c:pt>
                <c:pt idx="16034">
                  <c:v>45055.673611111109</c:v>
                </c:pt>
                <c:pt idx="16035">
                  <c:v>45055.677083333336</c:v>
                </c:pt>
                <c:pt idx="16036">
                  <c:v>45055.680555555555</c:v>
                </c:pt>
                <c:pt idx="16037">
                  <c:v>45055.684027777781</c:v>
                </c:pt>
                <c:pt idx="16038">
                  <c:v>45055.6875</c:v>
                </c:pt>
                <c:pt idx="16039">
                  <c:v>45055.690972222219</c:v>
                </c:pt>
                <c:pt idx="16040">
                  <c:v>45055.694444444445</c:v>
                </c:pt>
                <c:pt idx="16041">
                  <c:v>45055.697916666664</c:v>
                </c:pt>
                <c:pt idx="16042">
                  <c:v>45055.701388888891</c:v>
                </c:pt>
                <c:pt idx="16043">
                  <c:v>45055.704861111109</c:v>
                </c:pt>
                <c:pt idx="16044">
                  <c:v>45055.708333333336</c:v>
                </c:pt>
                <c:pt idx="16045">
                  <c:v>45055.711805555555</c:v>
                </c:pt>
                <c:pt idx="16046">
                  <c:v>45055.715277777781</c:v>
                </c:pt>
                <c:pt idx="16047">
                  <c:v>45055.71875</c:v>
                </c:pt>
                <c:pt idx="16048">
                  <c:v>45055.722222222219</c:v>
                </c:pt>
                <c:pt idx="16049">
                  <c:v>45055.725694444445</c:v>
                </c:pt>
                <c:pt idx="16050">
                  <c:v>45055.729166666664</c:v>
                </c:pt>
                <c:pt idx="16051">
                  <c:v>45055.732638888891</c:v>
                </c:pt>
                <c:pt idx="16052">
                  <c:v>45055.736111111109</c:v>
                </c:pt>
                <c:pt idx="16053">
                  <c:v>45055.739583333336</c:v>
                </c:pt>
                <c:pt idx="16054">
                  <c:v>45055.743055555555</c:v>
                </c:pt>
                <c:pt idx="16055">
                  <c:v>45055.746527777781</c:v>
                </c:pt>
                <c:pt idx="16056">
                  <c:v>45055.75</c:v>
                </c:pt>
                <c:pt idx="16057">
                  <c:v>45055.753472222219</c:v>
                </c:pt>
                <c:pt idx="16058">
                  <c:v>45055.756944444445</c:v>
                </c:pt>
                <c:pt idx="16059">
                  <c:v>45055.760416666664</c:v>
                </c:pt>
                <c:pt idx="16060">
                  <c:v>45055.763888888891</c:v>
                </c:pt>
                <c:pt idx="16061">
                  <c:v>45055.767361111109</c:v>
                </c:pt>
                <c:pt idx="16062">
                  <c:v>45055.770833333336</c:v>
                </c:pt>
                <c:pt idx="16063">
                  <c:v>45055.774305555555</c:v>
                </c:pt>
                <c:pt idx="16064">
                  <c:v>45055.777777777781</c:v>
                </c:pt>
                <c:pt idx="16065">
                  <c:v>45055.78125</c:v>
                </c:pt>
                <c:pt idx="16066">
                  <c:v>45055.784722222219</c:v>
                </c:pt>
                <c:pt idx="16067">
                  <c:v>45055.788194444445</c:v>
                </c:pt>
                <c:pt idx="16068">
                  <c:v>45055.791666666664</c:v>
                </c:pt>
                <c:pt idx="16069">
                  <c:v>45055.795138888891</c:v>
                </c:pt>
                <c:pt idx="16070">
                  <c:v>45055.798611111109</c:v>
                </c:pt>
                <c:pt idx="16071">
                  <c:v>45055.802083333336</c:v>
                </c:pt>
                <c:pt idx="16072">
                  <c:v>45055.805555555555</c:v>
                </c:pt>
                <c:pt idx="16073">
                  <c:v>45055.809027777781</c:v>
                </c:pt>
                <c:pt idx="16074">
                  <c:v>45055.8125</c:v>
                </c:pt>
                <c:pt idx="16075">
                  <c:v>45055.815972222219</c:v>
                </c:pt>
                <c:pt idx="16076">
                  <c:v>45055.819444444445</c:v>
                </c:pt>
                <c:pt idx="16077">
                  <c:v>45055.822916666664</c:v>
                </c:pt>
                <c:pt idx="16078">
                  <c:v>45055.826388888891</c:v>
                </c:pt>
                <c:pt idx="16079">
                  <c:v>45055.829861111109</c:v>
                </c:pt>
                <c:pt idx="16080">
                  <c:v>45055.833333333336</c:v>
                </c:pt>
                <c:pt idx="16081">
                  <c:v>45055.836805555555</c:v>
                </c:pt>
                <c:pt idx="16082">
                  <c:v>45055.840277777781</c:v>
                </c:pt>
                <c:pt idx="16083">
                  <c:v>45055.84375</c:v>
                </c:pt>
                <c:pt idx="16084">
                  <c:v>45055.847222222219</c:v>
                </c:pt>
                <c:pt idx="16085">
                  <c:v>45055.850694444445</c:v>
                </c:pt>
                <c:pt idx="16086">
                  <c:v>45055.854166666664</c:v>
                </c:pt>
                <c:pt idx="16087">
                  <c:v>45055.857638888891</c:v>
                </c:pt>
                <c:pt idx="16088">
                  <c:v>45055.861111111109</c:v>
                </c:pt>
                <c:pt idx="16089">
                  <c:v>45055.864583333336</c:v>
                </c:pt>
                <c:pt idx="16090">
                  <c:v>45055.868055555555</c:v>
                </c:pt>
                <c:pt idx="16091">
                  <c:v>45055.871527777781</c:v>
                </c:pt>
                <c:pt idx="16092">
                  <c:v>45055.875</c:v>
                </c:pt>
                <c:pt idx="16093">
                  <c:v>45055.878472222219</c:v>
                </c:pt>
                <c:pt idx="16094">
                  <c:v>45055.881944444445</c:v>
                </c:pt>
                <c:pt idx="16095">
                  <c:v>45055.885416666664</c:v>
                </c:pt>
                <c:pt idx="16096">
                  <c:v>45055.888888888891</c:v>
                </c:pt>
                <c:pt idx="16097">
                  <c:v>45055.892361111109</c:v>
                </c:pt>
                <c:pt idx="16098">
                  <c:v>45055.895833333336</c:v>
                </c:pt>
                <c:pt idx="16099">
                  <c:v>45055.899305555555</c:v>
                </c:pt>
                <c:pt idx="16100">
                  <c:v>45055.902777777781</c:v>
                </c:pt>
                <c:pt idx="16101">
                  <c:v>45055.90625</c:v>
                </c:pt>
                <c:pt idx="16102">
                  <c:v>45055.909722222219</c:v>
                </c:pt>
                <c:pt idx="16103">
                  <c:v>45055.913194444445</c:v>
                </c:pt>
                <c:pt idx="16104">
                  <c:v>45055.916666666664</c:v>
                </c:pt>
                <c:pt idx="16105">
                  <c:v>45055.920138888891</c:v>
                </c:pt>
                <c:pt idx="16106">
                  <c:v>45055.923611111109</c:v>
                </c:pt>
                <c:pt idx="16107">
                  <c:v>45055.927083333336</c:v>
                </c:pt>
                <c:pt idx="16108">
                  <c:v>45055.930555555555</c:v>
                </c:pt>
                <c:pt idx="16109">
                  <c:v>45055.934027777781</c:v>
                </c:pt>
                <c:pt idx="16110">
                  <c:v>45055.9375</c:v>
                </c:pt>
                <c:pt idx="16111">
                  <c:v>45055.940972222219</c:v>
                </c:pt>
                <c:pt idx="16112">
                  <c:v>45055.944444444445</c:v>
                </c:pt>
                <c:pt idx="16113">
                  <c:v>45055.947916666664</c:v>
                </c:pt>
                <c:pt idx="16114">
                  <c:v>45055.951388888891</c:v>
                </c:pt>
                <c:pt idx="16115">
                  <c:v>45055.954861111109</c:v>
                </c:pt>
                <c:pt idx="16116">
                  <c:v>45055.958333333336</c:v>
                </c:pt>
                <c:pt idx="16117">
                  <c:v>45055.961805555555</c:v>
                </c:pt>
                <c:pt idx="16118">
                  <c:v>45055.965277777781</c:v>
                </c:pt>
                <c:pt idx="16119">
                  <c:v>45055.96875</c:v>
                </c:pt>
                <c:pt idx="16120">
                  <c:v>45055.972222222219</c:v>
                </c:pt>
                <c:pt idx="16121">
                  <c:v>45055.975694444445</c:v>
                </c:pt>
                <c:pt idx="16122">
                  <c:v>45055.979166666664</c:v>
                </c:pt>
                <c:pt idx="16123">
                  <c:v>45055.982638888891</c:v>
                </c:pt>
                <c:pt idx="16124">
                  <c:v>45055.986111111109</c:v>
                </c:pt>
                <c:pt idx="16125">
                  <c:v>45055.989583333336</c:v>
                </c:pt>
                <c:pt idx="16126">
                  <c:v>45055.993055555555</c:v>
                </c:pt>
                <c:pt idx="16127">
                  <c:v>45055.996527777781</c:v>
                </c:pt>
                <c:pt idx="16128">
                  <c:v>45056</c:v>
                </c:pt>
                <c:pt idx="16129">
                  <c:v>45056.003472222219</c:v>
                </c:pt>
                <c:pt idx="16130">
                  <c:v>45056.006944444445</c:v>
                </c:pt>
                <c:pt idx="16131">
                  <c:v>45056.010416666664</c:v>
                </c:pt>
                <c:pt idx="16132">
                  <c:v>45056.013888888891</c:v>
                </c:pt>
                <c:pt idx="16133">
                  <c:v>45056.017361111109</c:v>
                </c:pt>
                <c:pt idx="16134">
                  <c:v>45056.020833333336</c:v>
                </c:pt>
                <c:pt idx="16135">
                  <c:v>45056.024305555555</c:v>
                </c:pt>
                <c:pt idx="16136">
                  <c:v>45056.027777777781</c:v>
                </c:pt>
                <c:pt idx="16137">
                  <c:v>45056.03125</c:v>
                </c:pt>
                <c:pt idx="16138">
                  <c:v>45056.034722222219</c:v>
                </c:pt>
                <c:pt idx="16139">
                  <c:v>45056.038194444445</c:v>
                </c:pt>
                <c:pt idx="16140">
                  <c:v>45056.041666666664</c:v>
                </c:pt>
                <c:pt idx="16141">
                  <c:v>45056.045138888891</c:v>
                </c:pt>
                <c:pt idx="16142">
                  <c:v>45056.048611111109</c:v>
                </c:pt>
                <c:pt idx="16143">
                  <c:v>45056.052083333336</c:v>
                </c:pt>
                <c:pt idx="16144">
                  <c:v>45056.055555555555</c:v>
                </c:pt>
                <c:pt idx="16145">
                  <c:v>45056.059027777781</c:v>
                </c:pt>
                <c:pt idx="16146">
                  <c:v>45056.0625</c:v>
                </c:pt>
                <c:pt idx="16147">
                  <c:v>45056.065972222219</c:v>
                </c:pt>
                <c:pt idx="16148">
                  <c:v>45056.069444444445</c:v>
                </c:pt>
                <c:pt idx="16149">
                  <c:v>45056.072916666664</c:v>
                </c:pt>
                <c:pt idx="16150">
                  <c:v>45056.076388888891</c:v>
                </c:pt>
                <c:pt idx="16151">
                  <c:v>45056.079861111109</c:v>
                </c:pt>
                <c:pt idx="16152">
                  <c:v>45056.083333333336</c:v>
                </c:pt>
                <c:pt idx="16153">
                  <c:v>45056.086805555555</c:v>
                </c:pt>
                <c:pt idx="16154">
                  <c:v>45056.090277777781</c:v>
                </c:pt>
                <c:pt idx="16155">
                  <c:v>45056.09375</c:v>
                </c:pt>
                <c:pt idx="16156">
                  <c:v>45056.097222222219</c:v>
                </c:pt>
                <c:pt idx="16157">
                  <c:v>45056.100694444445</c:v>
                </c:pt>
                <c:pt idx="16158">
                  <c:v>45056.104166666664</c:v>
                </c:pt>
                <c:pt idx="16159">
                  <c:v>45056.107638888891</c:v>
                </c:pt>
                <c:pt idx="16160">
                  <c:v>45056.111111111109</c:v>
                </c:pt>
                <c:pt idx="16161">
                  <c:v>45056.114583333336</c:v>
                </c:pt>
                <c:pt idx="16162">
                  <c:v>45056.118055555555</c:v>
                </c:pt>
                <c:pt idx="16163">
                  <c:v>45056.121527777781</c:v>
                </c:pt>
                <c:pt idx="16164">
                  <c:v>45056.125</c:v>
                </c:pt>
                <c:pt idx="16165">
                  <c:v>45056.128472222219</c:v>
                </c:pt>
                <c:pt idx="16166">
                  <c:v>45056.131944444445</c:v>
                </c:pt>
                <c:pt idx="16167">
                  <c:v>45056.135416666664</c:v>
                </c:pt>
                <c:pt idx="16168">
                  <c:v>45056.138888888891</c:v>
                </c:pt>
                <c:pt idx="16169">
                  <c:v>45056.142361111109</c:v>
                </c:pt>
                <c:pt idx="16170">
                  <c:v>45056.145833333336</c:v>
                </c:pt>
                <c:pt idx="16171">
                  <c:v>45056.149305555555</c:v>
                </c:pt>
                <c:pt idx="16172">
                  <c:v>45056.152777777781</c:v>
                </c:pt>
                <c:pt idx="16173">
                  <c:v>45056.15625</c:v>
                </c:pt>
                <c:pt idx="16174">
                  <c:v>45056.159722222219</c:v>
                </c:pt>
                <c:pt idx="16175">
                  <c:v>45056.163194444445</c:v>
                </c:pt>
                <c:pt idx="16176">
                  <c:v>45056.166666666664</c:v>
                </c:pt>
                <c:pt idx="16177">
                  <c:v>45056.170138888891</c:v>
                </c:pt>
                <c:pt idx="16178">
                  <c:v>45056.173611111109</c:v>
                </c:pt>
                <c:pt idx="16179">
                  <c:v>45056.177083333336</c:v>
                </c:pt>
                <c:pt idx="16180">
                  <c:v>45056.180555555555</c:v>
                </c:pt>
                <c:pt idx="16181">
                  <c:v>45056.184027777781</c:v>
                </c:pt>
                <c:pt idx="16182">
                  <c:v>45056.1875</c:v>
                </c:pt>
                <c:pt idx="16183">
                  <c:v>45056.190972222219</c:v>
                </c:pt>
                <c:pt idx="16184">
                  <c:v>45056.194444444445</c:v>
                </c:pt>
                <c:pt idx="16185">
                  <c:v>45056.197916666664</c:v>
                </c:pt>
                <c:pt idx="16186">
                  <c:v>45056.201388888891</c:v>
                </c:pt>
                <c:pt idx="16187">
                  <c:v>45056.204861111109</c:v>
                </c:pt>
                <c:pt idx="16188">
                  <c:v>45056.208333333336</c:v>
                </c:pt>
                <c:pt idx="16189">
                  <c:v>45056.211805555555</c:v>
                </c:pt>
                <c:pt idx="16190">
                  <c:v>45056.215277777781</c:v>
                </c:pt>
                <c:pt idx="16191">
                  <c:v>45056.21875</c:v>
                </c:pt>
                <c:pt idx="16192">
                  <c:v>45056.222222222219</c:v>
                </c:pt>
                <c:pt idx="16193">
                  <c:v>45056.225694444445</c:v>
                </c:pt>
                <c:pt idx="16194">
                  <c:v>45056.229166666664</c:v>
                </c:pt>
                <c:pt idx="16195">
                  <c:v>45056.232638888891</c:v>
                </c:pt>
                <c:pt idx="16196">
                  <c:v>45056.236111111109</c:v>
                </c:pt>
                <c:pt idx="16197">
                  <c:v>45056.239583333336</c:v>
                </c:pt>
                <c:pt idx="16198">
                  <c:v>45056.243055555555</c:v>
                </c:pt>
                <c:pt idx="16199">
                  <c:v>45056.246527777781</c:v>
                </c:pt>
                <c:pt idx="16200">
                  <c:v>45056.25</c:v>
                </c:pt>
                <c:pt idx="16201">
                  <c:v>45056.253472222219</c:v>
                </c:pt>
                <c:pt idx="16202">
                  <c:v>45056.256944444445</c:v>
                </c:pt>
                <c:pt idx="16203">
                  <c:v>45056.260416666664</c:v>
                </c:pt>
                <c:pt idx="16204">
                  <c:v>45056.263888888891</c:v>
                </c:pt>
                <c:pt idx="16205">
                  <c:v>45056.267361111109</c:v>
                </c:pt>
                <c:pt idx="16206">
                  <c:v>45056.270833333336</c:v>
                </c:pt>
                <c:pt idx="16207">
                  <c:v>45056.274305555555</c:v>
                </c:pt>
                <c:pt idx="16208">
                  <c:v>45056.277777777781</c:v>
                </c:pt>
                <c:pt idx="16209">
                  <c:v>45056.28125</c:v>
                </c:pt>
                <c:pt idx="16210">
                  <c:v>45056.284722222219</c:v>
                </c:pt>
                <c:pt idx="16211">
                  <c:v>45056.288194444445</c:v>
                </c:pt>
                <c:pt idx="16212">
                  <c:v>45056.291666666664</c:v>
                </c:pt>
                <c:pt idx="16213">
                  <c:v>45056.295138888891</c:v>
                </c:pt>
                <c:pt idx="16214">
                  <c:v>45056.298611111109</c:v>
                </c:pt>
                <c:pt idx="16215">
                  <c:v>45056.302083333336</c:v>
                </c:pt>
                <c:pt idx="16216">
                  <c:v>45056.305555555555</c:v>
                </c:pt>
                <c:pt idx="16217">
                  <c:v>45056.309027777781</c:v>
                </c:pt>
                <c:pt idx="16218">
                  <c:v>45056.3125</c:v>
                </c:pt>
                <c:pt idx="16219">
                  <c:v>45056.315972222219</c:v>
                </c:pt>
                <c:pt idx="16220">
                  <c:v>45056.319444444445</c:v>
                </c:pt>
                <c:pt idx="16221">
                  <c:v>45056.322916666664</c:v>
                </c:pt>
                <c:pt idx="16222">
                  <c:v>45056.326388888891</c:v>
                </c:pt>
                <c:pt idx="16223">
                  <c:v>45056.329861111109</c:v>
                </c:pt>
                <c:pt idx="16224">
                  <c:v>45056.333333333336</c:v>
                </c:pt>
                <c:pt idx="16225">
                  <c:v>45056.336805555555</c:v>
                </c:pt>
                <c:pt idx="16226">
                  <c:v>45056.340277777781</c:v>
                </c:pt>
                <c:pt idx="16227">
                  <c:v>45056.34375</c:v>
                </c:pt>
                <c:pt idx="16228">
                  <c:v>45056.347222222219</c:v>
                </c:pt>
                <c:pt idx="16229">
                  <c:v>45056.350694444445</c:v>
                </c:pt>
                <c:pt idx="16230">
                  <c:v>45056.354166666664</c:v>
                </c:pt>
                <c:pt idx="16231">
                  <c:v>45056.357638888891</c:v>
                </c:pt>
                <c:pt idx="16232">
                  <c:v>45056.361111111109</c:v>
                </c:pt>
                <c:pt idx="16233">
                  <c:v>45056.364583333336</c:v>
                </c:pt>
                <c:pt idx="16234">
                  <c:v>45056.368055555555</c:v>
                </c:pt>
                <c:pt idx="16235">
                  <c:v>45056.371527777781</c:v>
                </c:pt>
                <c:pt idx="16236">
                  <c:v>45056.375</c:v>
                </c:pt>
                <c:pt idx="16237">
                  <c:v>45056.378472222219</c:v>
                </c:pt>
                <c:pt idx="16238">
                  <c:v>45056.381944444445</c:v>
                </c:pt>
                <c:pt idx="16239">
                  <c:v>45056.385416666664</c:v>
                </c:pt>
                <c:pt idx="16240">
                  <c:v>45056.388888888891</c:v>
                </c:pt>
                <c:pt idx="16241">
                  <c:v>45056.392361111109</c:v>
                </c:pt>
                <c:pt idx="16242">
                  <c:v>45056.395833333336</c:v>
                </c:pt>
                <c:pt idx="16243">
                  <c:v>45056.399305555555</c:v>
                </c:pt>
                <c:pt idx="16244">
                  <c:v>45056.402777777781</c:v>
                </c:pt>
                <c:pt idx="16245">
                  <c:v>45056.40625</c:v>
                </c:pt>
                <c:pt idx="16246">
                  <c:v>45056.409722222219</c:v>
                </c:pt>
                <c:pt idx="16247">
                  <c:v>45056.413194444445</c:v>
                </c:pt>
                <c:pt idx="16248">
                  <c:v>45056.416666666664</c:v>
                </c:pt>
                <c:pt idx="16249">
                  <c:v>45056.420138888891</c:v>
                </c:pt>
                <c:pt idx="16250">
                  <c:v>45056.423611111109</c:v>
                </c:pt>
                <c:pt idx="16251">
                  <c:v>45056.427083333336</c:v>
                </c:pt>
                <c:pt idx="16252">
                  <c:v>45056.430555555555</c:v>
                </c:pt>
                <c:pt idx="16253">
                  <c:v>45056.434027777781</c:v>
                </c:pt>
                <c:pt idx="16254">
                  <c:v>45056.4375</c:v>
                </c:pt>
                <c:pt idx="16255">
                  <c:v>45056.440972222219</c:v>
                </c:pt>
                <c:pt idx="16256">
                  <c:v>45056.444444444445</c:v>
                </c:pt>
                <c:pt idx="16257">
                  <c:v>45056.447916666664</c:v>
                </c:pt>
                <c:pt idx="16258">
                  <c:v>45056.451388888891</c:v>
                </c:pt>
                <c:pt idx="16259">
                  <c:v>45056.454861111109</c:v>
                </c:pt>
                <c:pt idx="16260">
                  <c:v>45056.458333333336</c:v>
                </c:pt>
                <c:pt idx="16261">
                  <c:v>45056.461805555555</c:v>
                </c:pt>
                <c:pt idx="16262">
                  <c:v>45056.465277777781</c:v>
                </c:pt>
                <c:pt idx="16263">
                  <c:v>45056.46875</c:v>
                </c:pt>
                <c:pt idx="16264">
                  <c:v>45056.472222222219</c:v>
                </c:pt>
                <c:pt idx="16265">
                  <c:v>45056.475694444445</c:v>
                </c:pt>
                <c:pt idx="16266">
                  <c:v>45056.479166666664</c:v>
                </c:pt>
                <c:pt idx="16267">
                  <c:v>45056.482638888891</c:v>
                </c:pt>
                <c:pt idx="16268">
                  <c:v>45056.486111111109</c:v>
                </c:pt>
                <c:pt idx="16269">
                  <c:v>45056.489583333336</c:v>
                </c:pt>
                <c:pt idx="16270">
                  <c:v>45056.493055555555</c:v>
                </c:pt>
                <c:pt idx="16271">
                  <c:v>45056.496527777781</c:v>
                </c:pt>
                <c:pt idx="16272">
                  <c:v>45056.5</c:v>
                </c:pt>
                <c:pt idx="16273">
                  <c:v>45056.503472222219</c:v>
                </c:pt>
                <c:pt idx="16274">
                  <c:v>45056.506944444445</c:v>
                </c:pt>
                <c:pt idx="16275">
                  <c:v>45056.510416666664</c:v>
                </c:pt>
                <c:pt idx="16276">
                  <c:v>45056.513888888891</c:v>
                </c:pt>
                <c:pt idx="16277">
                  <c:v>45056.517361111109</c:v>
                </c:pt>
                <c:pt idx="16278">
                  <c:v>45056.520833333336</c:v>
                </c:pt>
                <c:pt idx="16279">
                  <c:v>45056.524305555555</c:v>
                </c:pt>
                <c:pt idx="16280">
                  <c:v>45056.527777777781</c:v>
                </c:pt>
                <c:pt idx="16281">
                  <c:v>45056.53125</c:v>
                </c:pt>
                <c:pt idx="16282">
                  <c:v>45056.534722222219</c:v>
                </c:pt>
                <c:pt idx="16283">
                  <c:v>45056.538194444445</c:v>
                </c:pt>
                <c:pt idx="16284">
                  <c:v>45056.541666666664</c:v>
                </c:pt>
                <c:pt idx="16285">
                  <c:v>45056.545138888891</c:v>
                </c:pt>
                <c:pt idx="16286">
                  <c:v>45056.548611111109</c:v>
                </c:pt>
                <c:pt idx="16287">
                  <c:v>45056.552083333336</c:v>
                </c:pt>
                <c:pt idx="16288">
                  <c:v>45056.555555555555</c:v>
                </c:pt>
                <c:pt idx="16289">
                  <c:v>45056.559027777781</c:v>
                </c:pt>
                <c:pt idx="16290">
                  <c:v>45056.5625</c:v>
                </c:pt>
                <c:pt idx="16291">
                  <c:v>45056.565972222219</c:v>
                </c:pt>
                <c:pt idx="16292">
                  <c:v>45056.569444444445</c:v>
                </c:pt>
                <c:pt idx="16293">
                  <c:v>45056.572916666664</c:v>
                </c:pt>
                <c:pt idx="16294">
                  <c:v>45056.576388888891</c:v>
                </c:pt>
                <c:pt idx="16295">
                  <c:v>45056.579861111109</c:v>
                </c:pt>
                <c:pt idx="16296">
                  <c:v>45056.583333333336</c:v>
                </c:pt>
                <c:pt idx="16297">
                  <c:v>45056.586805555555</c:v>
                </c:pt>
                <c:pt idx="16298">
                  <c:v>45056.590277777781</c:v>
                </c:pt>
                <c:pt idx="16299">
                  <c:v>45056.59375</c:v>
                </c:pt>
                <c:pt idx="16300">
                  <c:v>45056.597222222219</c:v>
                </c:pt>
                <c:pt idx="16301">
                  <c:v>45056.600694444445</c:v>
                </c:pt>
                <c:pt idx="16302">
                  <c:v>45056.604166666664</c:v>
                </c:pt>
                <c:pt idx="16303">
                  <c:v>45056.607638888891</c:v>
                </c:pt>
                <c:pt idx="16304">
                  <c:v>45056.611111111109</c:v>
                </c:pt>
                <c:pt idx="16305">
                  <c:v>45056.614583333336</c:v>
                </c:pt>
                <c:pt idx="16306">
                  <c:v>45056.618055555555</c:v>
                </c:pt>
                <c:pt idx="16307">
                  <c:v>45056.621527777781</c:v>
                </c:pt>
                <c:pt idx="16308">
                  <c:v>45056.625</c:v>
                </c:pt>
                <c:pt idx="16309">
                  <c:v>45056.628472222219</c:v>
                </c:pt>
                <c:pt idx="16310">
                  <c:v>45056.631944444445</c:v>
                </c:pt>
                <c:pt idx="16311">
                  <c:v>45056.635416666664</c:v>
                </c:pt>
                <c:pt idx="16312">
                  <c:v>45056.638888888891</c:v>
                </c:pt>
                <c:pt idx="16313">
                  <c:v>45056.642361111109</c:v>
                </c:pt>
                <c:pt idx="16314">
                  <c:v>45056.645833333336</c:v>
                </c:pt>
                <c:pt idx="16315">
                  <c:v>45056.649305555555</c:v>
                </c:pt>
                <c:pt idx="16316">
                  <c:v>45056.652777777781</c:v>
                </c:pt>
                <c:pt idx="16317">
                  <c:v>45056.65625</c:v>
                </c:pt>
                <c:pt idx="16318">
                  <c:v>45056.659722222219</c:v>
                </c:pt>
                <c:pt idx="16319">
                  <c:v>45056.663194444445</c:v>
                </c:pt>
                <c:pt idx="16320">
                  <c:v>45056.666666666664</c:v>
                </c:pt>
                <c:pt idx="16321">
                  <c:v>45056.670138888891</c:v>
                </c:pt>
                <c:pt idx="16322">
                  <c:v>45056.673611111109</c:v>
                </c:pt>
                <c:pt idx="16323">
                  <c:v>45056.677083333336</c:v>
                </c:pt>
                <c:pt idx="16324">
                  <c:v>45056.680555555555</c:v>
                </c:pt>
                <c:pt idx="16325">
                  <c:v>45056.684027777781</c:v>
                </c:pt>
                <c:pt idx="16326">
                  <c:v>45056.6875</c:v>
                </c:pt>
                <c:pt idx="16327">
                  <c:v>45056.690972222219</c:v>
                </c:pt>
                <c:pt idx="16328">
                  <c:v>45056.694444444445</c:v>
                </c:pt>
                <c:pt idx="16329">
                  <c:v>45056.697916666664</c:v>
                </c:pt>
                <c:pt idx="16330">
                  <c:v>45056.701388888891</c:v>
                </c:pt>
                <c:pt idx="16331">
                  <c:v>45056.704861111109</c:v>
                </c:pt>
                <c:pt idx="16332">
                  <c:v>45056.708333333336</c:v>
                </c:pt>
                <c:pt idx="16333">
                  <c:v>45056.711805555555</c:v>
                </c:pt>
                <c:pt idx="16334">
                  <c:v>45056.715277777781</c:v>
                </c:pt>
                <c:pt idx="16335">
                  <c:v>45056.71875</c:v>
                </c:pt>
                <c:pt idx="16336">
                  <c:v>45056.722222222219</c:v>
                </c:pt>
                <c:pt idx="16337">
                  <c:v>45056.725694444445</c:v>
                </c:pt>
                <c:pt idx="16338">
                  <c:v>45056.729166666664</c:v>
                </c:pt>
                <c:pt idx="16339">
                  <c:v>45056.732638888891</c:v>
                </c:pt>
                <c:pt idx="16340">
                  <c:v>45056.736111111109</c:v>
                </c:pt>
                <c:pt idx="16341">
                  <c:v>45056.739583333336</c:v>
                </c:pt>
                <c:pt idx="16342">
                  <c:v>45056.743055555555</c:v>
                </c:pt>
                <c:pt idx="16343">
                  <c:v>45056.746527777781</c:v>
                </c:pt>
                <c:pt idx="16344">
                  <c:v>45056.75</c:v>
                </c:pt>
                <c:pt idx="16345">
                  <c:v>45056.753472222219</c:v>
                </c:pt>
                <c:pt idx="16346">
                  <c:v>45056.756944444445</c:v>
                </c:pt>
                <c:pt idx="16347">
                  <c:v>45056.760416666664</c:v>
                </c:pt>
                <c:pt idx="16348">
                  <c:v>45056.763888888891</c:v>
                </c:pt>
                <c:pt idx="16349">
                  <c:v>45056.767361111109</c:v>
                </c:pt>
                <c:pt idx="16350">
                  <c:v>45056.770833333336</c:v>
                </c:pt>
                <c:pt idx="16351">
                  <c:v>45056.774305555555</c:v>
                </c:pt>
                <c:pt idx="16352">
                  <c:v>45056.777777777781</c:v>
                </c:pt>
                <c:pt idx="16353">
                  <c:v>45056.78125</c:v>
                </c:pt>
                <c:pt idx="16354">
                  <c:v>45056.784722222219</c:v>
                </c:pt>
                <c:pt idx="16355">
                  <c:v>45056.788194444445</c:v>
                </c:pt>
                <c:pt idx="16356">
                  <c:v>45056.791666666664</c:v>
                </c:pt>
                <c:pt idx="16357">
                  <c:v>45056.795138888891</c:v>
                </c:pt>
                <c:pt idx="16358">
                  <c:v>45056.798611111109</c:v>
                </c:pt>
                <c:pt idx="16359">
                  <c:v>45056.802083333336</c:v>
                </c:pt>
                <c:pt idx="16360">
                  <c:v>45056.805555555555</c:v>
                </c:pt>
                <c:pt idx="16361">
                  <c:v>45056.809027777781</c:v>
                </c:pt>
                <c:pt idx="16362">
                  <c:v>45056.8125</c:v>
                </c:pt>
                <c:pt idx="16363">
                  <c:v>45056.815972222219</c:v>
                </c:pt>
                <c:pt idx="16364">
                  <c:v>45056.819444444445</c:v>
                </c:pt>
                <c:pt idx="16365">
                  <c:v>45056.822916666664</c:v>
                </c:pt>
                <c:pt idx="16366">
                  <c:v>45056.826388888891</c:v>
                </c:pt>
                <c:pt idx="16367">
                  <c:v>45056.829861111109</c:v>
                </c:pt>
                <c:pt idx="16368">
                  <c:v>45056.833333333336</c:v>
                </c:pt>
                <c:pt idx="16369">
                  <c:v>45056.836805555555</c:v>
                </c:pt>
                <c:pt idx="16370">
                  <c:v>45056.840277777781</c:v>
                </c:pt>
                <c:pt idx="16371">
                  <c:v>45056.84375</c:v>
                </c:pt>
                <c:pt idx="16372">
                  <c:v>45056.847222222219</c:v>
                </c:pt>
                <c:pt idx="16373">
                  <c:v>45056.850694444445</c:v>
                </c:pt>
                <c:pt idx="16374">
                  <c:v>45056.854166666664</c:v>
                </c:pt>
                <c:pt idx="16375">
                  <c:v>45056.857638888891</c:v>
                </c:pt>
                <c:pt idx="16376">
                  <c:v>45056.861111111109</c:v>
                </c:pt>
                <c:pt idx="16377">
                  <c:v>45056.864583333336</c:v>
                </c:pt>
                <c:pt idx="16378">
                  <c:v>45056.868055555555</c:v>
                </c:pt>
                <c:pt idx="16379">
                  <c:v>45056.871527777781</c:v>
                </c:pt>
                <c:pt idx="16380">
                  <c:v>45056.875</c:v>
                </c:pt>
                <c:pt idx="16381">
                  <c:v>45056.878472222219</c:v>
                </c:pt>
                <c:pt idx="16382">
                  <c:v>45056.881944444445</c:v>
                </c:pt>
                <c:pt idx="16383">
                  <c:v>45056.885416666664</c:v>
                </c:pt>
                <c:pt idx="16384">
                  <c:v>45056.888888888891</c:v>
                </c:pt>
                <c:pt idx="16385">
                  <c:v>45056.892361111109</c:v>
                </c:pt>
                <c:pt idx="16386">
                  <c:v>45056.895833333336</c:v>
                </c:pt>
                <c:pt idx="16387">
                  <c:v>45056.899305555555</c:v>
                </c:pt>
                <c:pt idx="16388">
                  <c:v>45056.902777777781</c:v>
                </c:pt>
                <c:pt idx="16389">
                  <c:v>45056.90625</c:v>
                </c:pt>
                <c:pt idx="16390">
                  <c:v>45056.909722222219</c:v>
                </c:pt>
                <c:pt idx="16391">
                  <c:v>45056.913194444445</c:v>
                </c:pt>
                <c:pt idx="16392">
                  <c:v>45056.916666666664</c:v>
                </c:pt>
                <c:pt idx="16393">
                  <c:v>45056.920138888891</c:v>
                </c:pt>
                <c:pt idx="16394">
                  <c:v>45056.923611111109</c:v>
                </c:pt>
                <c:pt idx="16395">
                  <c:v>45056.927083333336</c:v>
                </c:pt>
                <c:pt idx="16396">
                  <c:v>45056.930555555555</c:v>
                </c:pt>
                <c:pt idx="16397">
                  <c:v>45056.934027777781</c:v>
                </c:pt>
                <c:pt idx="16398">
                  <c:v>45056.9375</c:v>
                </c:pt>
                <c:pt idx="16399">
                  <c:v>45056.940972222219</c:v>
                </c:pt>
                <c:pt idx="16400">
                  <c:v>45056.944444444445</c:v>
                </c:pt>
                <c:pt idx="16401">
                  <c:v>45056.947916666664</c:v>
                </c:pt>
                <c:pt idx="16402">
                  <c:v>45056.951388888891</c:v>
                </c:pt>
                <c:pt idx="16403">
                  <c:v>45056.954861111109</c:v>
                </c:pt>
                <c:pt idx="16404">
                  <c:v>45056.958333333336</c:v>
                </c:pt>
                <c:pt idx="16405">
                  <c:v>45056.961805555555</c:v>
                </c:pt>
                <c:pt idx="16406">
                  <c:v>45056.965277777781</c:v>
                </c:pt>
                <c:pt idx="16407">
                  <c:v>45056.96875</c:v>
                </c:pt>
                <c:pt idx="16408">
                  <c:v>45056.972222222219</c:v>
                </c:pt>
                <c:pt idx="16409">
                  <c:v>45056.975694444445</c:v>
                </c:pt>
                <c:pt idx="16410">
                  <c:v>45056.979166666664</c:v>
                </c:pt>
                <c:pt idx="16411">
                  <c:v>45056.982638888891</c:v>
                </c:pt>
                <c:pt idx="16412">
                  <c:v>45056.986111111109</c:v>
                </c:pt>
                <c:pt idx="16413">
                  <c:v>45056.989583333336</c:v>
                </c:pt>
                <c:pt idx="16414">
                  <c:v>45056.993055555555</c:v>
                </c:pt>
                <c:pt idx="16415">
                  <c:v>45056.996527777781</c:v>
                </c:pt>
                <c:pt idx="16416">
                  <c:v>45057</c:v>
                </c:pt>
                <c:pt idx="16417">
                  <c:v>45057.003472222219</c:v>
                </c:pt>
                <c:pt idx="16418">
                  <c:v>45057.006944444445</c:v>
                </c:pt>
                <c:pt idx="16419">
                  <c:v>45057.010416666664</c:v>
                </c:pt>
                <c:pt idx="16420">
                  <c:v>45057.013888888891</c:v>
                </c:pt>
                <c:pt idx="16421">
                  <c:v>45057.017361111109</c:v>
                </c:pt>
                <c:pt idx="16422">
                  <c:v>45057.020833333336</c:v>
                </c:pt>
                <c:pt idx="16423">
                  <c:v>45057.024305555555</c:v>
                </c:pt>
                <c:pt idx="16424">
                  <c:v>45057.027777777781</c:v>
                </c:pt>
                <c:pt idx="16425">
                  <c:v>45057.03125</c:v>
                </c:pt>
                <c:pt idx="16426">
                  <c:v>45057.034722222219</c:v>
                </c:pt>
                <c:pt idx="16427">
                  <c:v>45057.038194444445</c:v>
                </c:pt>
                <c:pt idx="16428">
                  <c:v>45057.041666666664</c:v>
                </c:pt>
                <c:pt idx="16429">
                  <c:v>45057.045138888891</c:v>
                </c:pt>
                <c:pt idx="16430">
                  <c:v>45057.048611111109</c:v>
                </c:pt>
                <c:pt idx="16431">
                  <c:v>45057.052083333336</c:v>
                </c:pt>
                <c:pt idx="16432">
                  <c:v>45057.055555555555</c:v>
                </c:pt>
                <c:pt idx="16433">
                  <c:v>45057.059027777781</c:v>
                </c:pt>
                <c:pt idx="16434">
                  <c:v>45057.0625</c:v>
                </c:pt>
                <c:pt idx="16435">
                  <c:v>45057.065972222219</c:v>
                </c:pt>
                <c:pt idx="16436">
                  <c:v>45057.069444444445</c:v>
                </c:pt>
                <c:pt idx="16437">
                  <c:v>45057.072916666664</c:v>
                </c:pt>
                <c:pt idx="16438">
                  <c:v>45057.076388888891</c:v>
                </c:pt>
                <c:pt idx="16439">
                  <c:v>45057.079861111109</c:v>
                </c:pt>
                <c:pt idx="16440">
                  <c:v>45057.083333333336</c:v>
                </c:pt>
                <c:pt idx="16441">
                  <c:v>45057.086805555555</c:v>
                </c:pt>
                <c:pt idx="16442">
                  <c:v>45057.090277777781</c:v>
                </c:pt>
                <c:pt idx="16443">
                  <c:v>45057.09375</c:v>
                </c:pt>
                <c:pt idx="16444">
                  <c:v>45057.097222222219</c:v>
                </c:pt>
                <c:pt idx="16445">
                  <c:v>45057.100694444445</c:v>
                </c:pt>
                <c:pt idx="16446">
                  <c:v>45057.104166666664</c:v>
                </c:pt>
                <c:pt idx="16447">
                  <c:v>45057.107638888891</c:v>
                </c:pt>
                <c:pt idx="16448">
                  <c:v>45057.111111111109</c:v>
                </c:pt>
                <c:pt idx="16449">
                  <c:v>45057.114583333336</c:v>
                </c:pt>
                <c:pt idx="16450">
                  <c:v>45057.118055555555</c:v>
                </c:pt>
                <c:pt idx="16451">
                  <c:v>45057.121527777781</c:v>
                </c:pt>
                <c:pt idx="16452">
                  <c:v>45057.125</c:v>
                </c:pt>
                <c:pt idx="16453">
                  <c:v>45057.128472222219</c:v>
                </c:pt>
                <c:pt idx="16454">
                  <c:v>45057.131944444445</c:v>
                </c:pt>
                <c:pt idx="16455">
                  <c:v>45057.135416666664</c:v>
                </c:pt>
                <c:pt idx="16456">
                  <c:v>45057.138888888891</c:v>
                </c:pt>
                <c:pt idx="16457">
                  <c:v>45057.142361111109</c:v>
                </c:pt>
                <c:pt idx="16458">
                  <c:v>45057.145833333336</c:v>
                </c:pt>
                <c:pt idx="16459">
                  <c:v>45057.149305555555</c:v>
                </c:pt>
                <c:pt idx="16460">
                  <c:v>45057.152777777781</c:v>
                </c:pt>
                <c:pt idx="16461">
                  <c:v>45057.15625</c:v>
                </c:pt>
                <c:pt idx="16462">
                  <c:v>45057.159722222219</c:v>
                </c:pt>
                <c:pt idx="16463">
                  <c:v>45057.163194444445</c:v>
                </c:pt>
                <c:pt idx="16464">
                  <c:v>45057.166666666664</c:v>
                </c:pt>
                <c:pt idx="16465">
                  <c:v>45057.170138888891</c:v>
                </c:pt>
                <c:pt idx="16466">
                  <c:v>45057.173611111109</c:v>
                </c:pt>
                <c:pt idx="16467">
                  <c:v>45057.177083333336</c:v>
                </c:pt>
                <c:pt idx="16468">
                  <c:v>45057.180555555555</c:v>
                </c:pt>
                <c:pt idx="16469">
                  <c:v>45057.184027777781</c:v>
                </c:pt>
                <c:pt idx="16470">
                  <c:v>45057.1875</c:v>
                </c:pt>
                <c:pt idx="16471">
                  <c:v>45057.190972222219</c:v>
                </c:pt>
                <c:pt idx="16472">
                  <c:v>45057.194444444445</c:v>
                </c:pt>
                <c:pt idx="16473">
                  <c:v>45057.197916666664</c:v>
                </c:pt>
                <c:pt idx="16474">
                  <c:v>45057.201388888891</c:v>
                </c:pt>
                <c:pt idx="16475">
                  <c:v>45057.204861111109</c:v>
                </c:pt>
                <c:pt idx="16476">
                  <c:v>45057.208333333336</c:v>
                </c:pt>
                <c:pt idx="16477">
                  <c:v>45057.211805555555</c:v>
                </c:pt>
                <c:pt idx="16478">
                  <c:v>45057.215277777781</c:v>
                </c:pt>
                <c:pt idx="16479">
                  <c:v>45057.21875</c:v>
                </c:pt>
                <c:pt idx="16480">
                  <c:v>45057.222222222219</c:v>
                </c:pt>
                <c:pt idx="16481">
                  <c:v>45057.225694444445</c:v>
                </c:pt>
                <c:pt idx="16482">
                  <c:v>45057.229166666664</c:v>
                </c:pt>
                <c:pt idx="16483">
                  <c:v>45057.232638888891</c:v>
                </c:pt>
                <c:pt idx="16484">
                  <c:v>45057.236111111109</c:v>
                </c:pt>
                <c:pt idx="16485">
                  <c:v>45057.239583333336</c:v>
                </c:pt>
                <c:pt idx="16486">
                  <c:v>45057.243055555555</c:v>
                </c:pt>
                <c:pt idx="16487">
                  <c:v>45057.246527777781</c:v>
                </c:pt>
                <c:pt idx="16488">
                  <c:v>45057.25</c:v>
                </c:pt>
                <c:pt idx="16489">
                  <c:v>45057.253472222219</c:v>
                </c:pt>
                <c:pt idx="16490">
                  <c:v>45057.256944444445</c:v>
                </c:pt>
                <c:pt idx="16491">
                  <c:v>45057.260416666664</c:v>
                </c:pt>
                <c:pt idx="16492">
                  <c:v>45057.263888888891</c:v>
                </c:pt>
                <c:pt idx="16493">
                  <c:v>45057.267361111109</c:v>
                </c:pt>
                <c:pt idx="16494">
                  <c:v>45057.270833333336</c:v>
                </c:pt>
                <c:pt idx="16495">
                  <c:v>45057.274305555555</c:v>
                </c:pt>
                <c:pt idx="16496">
                  <c:v>45057.277777777781</c:v>
                </c:pt>
                <c:pt idx="16497">
                  <c:v>45057.28125</c:v>
                </c:pt>
                <c:pt idx="16498">
                  <c:v>45057.284722222219</c:v>
                </c:pt>
                <c:pt idx="16499">
                  <c:v>45057.288194444445</c:v>
                </c:pt>
                <c:pt idx="16500">
                  <c:v>45057.291666666664</c:v>
                </c:pt>
                <c:pt idx="16501">
                  <c:v>45057.295138888891</c:v>
                </c:pt>
                <c:pt idx="16502">
                  <c:v>45057.298611111109</c:v>
                </c:pt>
                <c:pt idx="16503">
                  <c:v>45057.302083333336</c:v>
                </c:pt>
                <c:pt idx="16504">
                  <c:v>45057.305555555555</c:v>
                </c:pt>
                <c:pt idx="16505">
                  <c:v>45057.309027777781</c:v>
                </c:pt>
                <c:pt idx="16506">
                  <c:v>45057.3125</c:v>
                </c:pt>
                <c:pt idx="16507">
                  <c:v>45057.315972222219</c:v>
                </c:pt>
                <c:pt idx="16508">
                  <c:v>45057.319444444445</c:v>
                </c:pt>
                <c:pt idx="16509">
                  <c:v>45057.322916666664</c:v>
                </c:pt>
                <c:pt idx="16510">
                  <c:v>45057.326388888891</c:v>
                </c:pt>
                <c:pt idx="16511">
                  <c:v>45057.329861111109</c:v>
                </c:pt>
                <c:pt idx="16512">
                  <c:v>45057.333333333336</c:v>
                </c:pt>
                <c:pt idx="16513">
                  <c:v>45057.336805555555</c:v>
                </c:pt>
                <c:pt idx="16514">
                  <c:v>45057.340277777781</c:v>
                </c:pt>
                <c:pt idx="16515">
                  <c:v>45057.34375</c:v>
                </c:pt>
                <c:pt idx="16516">
                  <c:v>45057.347222222219</c:v>
                </c:pt>
                <c:pt idx="16517">
                  <c:v>45057.350694444445</c:v>
                </c:pt>
                <c:pt idx="16518">
                  <c:v>45057.354166666664</c:v>
                </c:pt>
                <c:pt idx="16519">
                  <c:v>45057.357638888891</c:v>
                </c:pt>
                <c:pt idx="16520">
                  <c:v>45057.361111111109</c:v>
                </c:pt>
                <c:pt idx="16521">
                  <c:v>45057.364583333336</c:v>
                </c:pt>
                <c:pt idx="16522">
                  <c:v>45057.368055555555</c:v>
                </c:pt>
                <c:pt idx="16523">
                  <c:v>45057.371527777781</c:v>
                </c:pt>
                <c:pt idx="16524">
                  <c:v>45057.375</c:v>
                </c:pt>
                <c:pt idx="16525">
                  <c:v>45057.378472222219</c:v>
                </c:pt>
                <c:pt idx="16526">
                  <c:v>45057.381944444445</c:v>
                </c:pt>
                <c:pt idx="16527">
                  <c:v>45057.385416666664</c:v>
                </c:pt>
                <c:pt idx="16528">
                  <c:v>45057.388888888891</c:v>
                </c:pt>
                <c:pt idx="16529">
                  <c:v>45057.392361111109</c:v>
                </c:pt>
                <c:pt idx="16530">
                  <c:v>45057.395833333336</c:v>
                </c:pt>
                <c:pt idx="16531">
                  <c:v>45057.399305555555</c:v>
                </c:pt>
                <c:pt idx="16532">
                  <c:v>45057.402777777781</c:v>
                </c:pt>
                <c:pt idx="16533">
                  <c:v>45057.40625</c:v>
                </c:pt>
                <c:pt idx="16534">
                  <c:v>45057.409722222219</c:v>
                </c:pt>
                <c:pt idx="16535">
                  <c:v>45057.413194444445</c:v>
                </c:pt>
                <c:pt idx="16536">
                  <c:v>45057.416666666664</c:v>
                </c:pt>
                <c:pt idx="16537">
                  <c:v>45057.420138888891</c:v>
                </c:pt>
                <c:pt idx="16538">
                  <c:v>45057.423611111109</c:v>
                </c:pt>
                <c:pt idx="16539">
                  <c:v>45057.427083333336</c:v>
                </c:pt>
                <c:pt idx="16540">
                  <c:v>45057.430555555555</c:v>
                </c:pt>
                <c:pt idx="16541">
                  <c:v>45057.434027777781</c:v>
                </c:pt>
                <c:pt idx="16542">
                  <c:v>45057.4375</c:v>
                </c:pt>
                <c:pt idx="16543">
                  <c:v>45057.440972222219</c:v>
                </c:pt>
                <c:pt idx="16544">
                  <c:v>45057.444444444445</c:v>
                </c:pt>
                <c:pt idx="16545">
                  <c:v>45057.447916666664</c:v>
                </c:pt>
                <c:pt idx="16546">
                  <c:v>45057.451388888891</c:v>
                </c:pt>
                <c:pt idx="16547">
                  <c:v>45057.454861111109</c:v>
                </c:pt>
                <c:pt idx="16548">
                  <c:v>45057.458333333336</c:v>
                </c:pt>
                <c:pt idx="16549">
                  <c:v>45057.461805555555</c:v>
                </c:pt>
                <c:pt idx="16550">
                  <c:v>45057.465277777781</c:v>
                </c:pt>
                <c:pt idx="16551">
                  <c:v>45057.46875</c:v>
                </c:pt>
                <c:pt idx="16552">
                  <c:v>45057.472222222219</c:v>
                </c:pt>
                <c:pt idx="16553">
                  <c:v>45057.475694444445</c:v>
                </c:pt>
                <c:pt idx="16554">
                  <c:v>45057.479166666664</c:v>
                </c:pt>
                <c:pt idx="16555">
                  <c:v>45057.482638888891</c:v>
                </c:pt>
                <c:pt idx="16556">
                  <c:v>45057.486111111109</c:v>
                </c:pt>
                <c:pt idx="16557">
                  <c:v>45057.489583333336</c:v>
                </c:pt>
                <c:pt idx="16558">
                  <c:v>45057.493055555555</c:v>
                </c:pt>
                <c:pt idx="16559">
                  <c:v>45057.496527777781</c:v>
                </c:pt>
                <c:pt idx="16560">
                  <c:v>45057.5</c:v>
                </c:pt>
                <c:pt idx="16561">
                  <c:v>45057.503472222219</c:v>
                </c:pt>
                <c:pt idx="16562">
                  <c:v>45057.506944444445</c:v>
                </c:pt>
                <c:pt idx="16563">
                  <c:v>45057.510416666664</c:v>
                </c:pt>
                <c:pt idx="16564">
                  <c:v>45057.513888888891</c:v>
                </c:pt>
                <c:pt idx="16565">
                  <c:v>45057.517361111109</c:v>
                </c:pt>
                <c:pt idx="16566">
                  <c:v>45057.520833333336</c:v>
                </c:pt>
                <c:pt idx="16567">
                  <c:v>45057.524305555555</c:v>
                </c:pt>
                <c:pt idx="16568">
                  <c:v>45057.527777777781</c:v>
                </c:pt>
                <c:pt idx="16569">
                  <c:v>45057.53125</c:v>
                </c:pt>
                <c:pt idx="16570">
                  <c:v>45057.534722222219</c:v>
                </c:pt>
                <c:pt idx="16571">
                  <c:v>45057.538194444445</c:v>
                </c:pt>
                <c:pt idx="16572">
                  <c:v>45057.541666666664</c:v>
                </c:pt>
                <c:pt idx="16573">
                  <c:v>45057.545138888891</c:v>
                </c:pt>
                <c:pt idx="16574">
                  <c:v>45057.548611111109</c:v>
                </c:pt>
                <c:pt idx="16575">
                  <c:v>45057.552083333336</c:v>
                </c:pt>
                <c:pt idx="16576">
                  <c:v>45057.555555555555</c:v>
                </c:pt>
                <c:pt idx="16577">
                  <c:v>45057.559027777781</c:v>
                </c:pt>
                <c:pt idx="16578">
                  <c:v>45057.5625</c:v>
                </c:pt>
                <c:pt idx="16579">
                  <c:v>45057.565972222219</c:v>
                </c:pt>
                <c:pt idx="16580">
                  <c:v>45057.569444444445</c:v>
                </c:pt>
                <c:pt idx="16581">
                  <c:v>45057.572916666664</c:v>
                </c:pt>
                <c:pt idx="16582">
                  <c:v>45057.576388888891</c:v>
                </c:pt>
                <c:pt idx="16583">
                  <c:v>45057.579861111109</c:v>
                </c:pt>
                <c:pt idx="16584">
                  <c:v>45057.583333333336</c:v>
                </c:pt>
                <c:pt idx="16585">
                  <c:v>45057.586805555555</c:v>
                </c:pt>
                <c:pt idx="16586">
                  <c:v>45057.590277777781</c:v>
                </c:pt>
                <c:pt idx="16587">
                  <c:v>45057.59375</c:v>
                </c:pt>
                <c:pt idx="16588">
                  <c:v>45057.597222222219</c:v>
                </c:pt>
                <c:pt idx="16589">
                  <c:v>45057.600694444445</c:v>
                </c:pt>
                <c:pt idx="16590">
                  <c:v>45057.604166666664</c:v>
                </c:pt>
                <c:pt idx="16591">
                  <c:v>45057.607638888891</c:v>
                </c:pt>
                <c:pt idx="16592">
                  <c:v>45057.611111111109</c:v>
                </c:pt>
                <c:pt idx="16593">
                  <c:v>45057.614583333336</c:v>
                </c:pt>
                <c:pt idx="16594">
                  <c:v>45057.618055555555</c:v>
                </c:pt>
                <c:pt idx="16595">
                  <c:v>45057.621527777781</c:v>
                </c:pt>
                <c:pt idx="16596">
                  <c:v>45057.625</c:v>
                </c:pt>
                <c:pt idx="16597">
                  <c:v>45057.628472222219</c:v>
                </c:pt>
                <c:pt idx="16598">
                  <c:v>45057.631944444445</c:v>
                </c:pt>
                <c:pt idx="16599">
                  <c:v>45057.635416666664</c:v>
                </c:pt>
                <c:pt idx="16600">
                  <c:v>45057.638888888891</c:v>
                </c:pt>
                <c:pt idx="16601">
                  <c:v>45057.642361111109</c:v>
                </c:pt>
                <c:pt idx="16602">
                  <c:v>45057.645833333336</c:v>
                </c:pt>
                <c:pt idx="16603">
                  <c:v>45057.649305555555</c:v>
                </c:pt>
                <c:pt idx="16604">
                  <c:v>45057.652777777781</c:v>
                </c:pt>
                <c:pt idx="16605">
                  <c:v>45057.65625</c:v>
                </c:pt>
                <c:pt idx="16606">
                  <c:v>45057.659722222219</c:v>
                </c:pt>
                <c:pt idx="16607">
                  <c:v>45057.663194444445</c:v>
                </c:pt>
                <c:pt idx="16608">
                  <c:v>45057.666666666664</c:v>
                </c:pt>
                <c:pt idx="16609">
                  <c:v>45057.670138888891</c:v>
                </c:pt>
                <c:pt idx="16610">
                  <c:v>45057.673611111109</c:v>
                </c:pt>
                <c:pt idx="16611">
                  <c:v>45057.677083333336</c:v>
                </c:pt>
                <c:pt idx="16612">
                  <c:v>45057.680555555555</c:v>
                </c:pt>
                <c:pt idx="16613">
                  <c:v>45057.684027777781</c:v>
                </c:pt>
                <c:pt idx="16614">
                  <c:v>45057.6875</c:v>
                </c:pt>
                <c:pt idx="16615">
                  <c:v>45057.690972222219</c:v>
                </c:pt>
                <c:pt idx="16616">
                  <c:v>45057.694444444445</c:v>
                </c:pt>
                <c:pt idx="16617">
                  <c:v>45057.697916666664</c:v>
                </c:pt>
                <c:pt idx="16618">
                  <c:v>45057.701388888891</c:v>
                </c:pt>
                <c:pt idx="16619">
                  <c:v>45057.704861111109</c:v>
                </c:pt>
                <c:pt idx="16620">
                  <c:v>45057.708333333336</c:v>
                </c:pt>
                <c:pt idx="16621">
                  <c:v>45057.711805555555</c:v>
                </c:pt>
                <c:pt idx="16622">
                  <c:v>45057.715277777781</c:v>
                </c:pt>
                <c:pt idx="16623">
                  <c:v>45057.71875</c:v>
                </c:pt>
                <c:pt idx="16624">
                  <c:v>45057.722222222219</c:v>
                </c:pt>
                <c:pt idx="16625">
                  <c:v>45057.725694444445</c:v>
                </c:pt>
                <c:pt idx="16626">
                  <c:v>45057.729166666664</c:v>
                </c:pt>
                <c:pt idx="16627">
                  <c:v>45057.732638888891</c:v>
                </c:pt>
                <c:pt idx="16628">
                  <c:v>45057.736111111109</c:v>
                </c:pt>
                <c:pt idx="16629">
                  <c:v>45057.739583333336</c:v>
                </c:pt>
                <c:pt idx="16630">
                  <c:v>45057.743055555555</c:v>
                </c:pt>
                <c:pt idx="16631">
                  <c:v>45057.746527777781</c:v>
                </c:pt>
                <c:pt idx="16632">
                  <c:v>45057.75</c:v>
                </c:pt>
                <c:pt idx="16633">
                  <c:v>45057.753472222219</c:v>
                </c:pt>
                <c:pt idx="16634">
                  <c:v>45057.756944444445</c:v>
                </c:pt>
                <c:pt idx="16635">
                  <c:v>45057.760416666664</c:v>
                </c:pt>
                <c:pt idx="16636">
                  <c:v>45057.763888888891</c:v>
                </c:pt>
                <c:pt idx="16637">
                  <c:v>45057.767361111109</c:v>
                </c:pt>
                <c:pt idx="16638">
                  <c:v>45057.770833333336</c:v>
                </c:pt>
                <c:pt idx="16639">
                  <c:v>45057.774305555555</c:v>
                </c:pt>
                <c:pt idx="16640">
                  <c:v>45057.777777777781</c:v>
                </c:pt>
                <c:pt idx="16641">
                  <c:v>45057.78125</c:v>
                </c:pt>
                <c:pt idx="16642">
                  <c:v>45057.784722222219</c:v>
                </c:pt>
                <c:pt idx="16643">
                  <c:v>45057.788194444445</c:v>
                </c:pt>
                <c:pt idx="16644">
                  <c:v>45057.791666666664</c:v>
                </c:pt>
                <c:pt idx="16645">
                  <c:v>45057.795138888891</c:v>
                </c:pt>
                <c:pt idx="16646">
                  <c:v>45057.798611111109</c:v>
                </c:pt>
                <c:pt idx="16647">
                  <c:v>45057.802083333336</c:v>
                </c:pt>
                <c:pt idx="16648">
                  <c:v>45057.805555555555</c:v>
                </c:pt>
                <c:pt idx="16649">
                  <c:v>45057.809027777781</c:v>
                </c:pt>
                <c:pt idx="16650">
                  <c:v>45057.8125</c:v>
                </c:pt>
                <c:pt idx="16651">
                  <c:v>45057.815972222219</c:v>
                </c:pt>
                <c:pt idx="16652">
                  <c:v>45057.819444444445</c:v>
                </c:pt>
                <c:pt idx="16653">
                  <c:v>45057.822916666664</c:v>
                </c:pt>
                <c:pt idx="16654">
                  <c:v>45057.826388888891</c:v>
                </c:pt>
                <c:pt idx="16655">
                  <c:v>45057.829861111109</c:v>
                </c:pt>
                <c:pt idx="16656">
                  <c:v>45057.833333333336</c:v>
                </c:pt>
                <c:pt idx="16657">
                  <c:v>45057.836805555555</c:v>
                </c:pt>
                <c:pt idx="16658">
                  <c:v>45057.840277777781</c:v>
                </c:pt>
                <c:pt idx="16659">
                  <c:v>45057.84375</c:v>
                </c:pt>
                <c:pt idx="16660">
                  <c:v>45057.847222222219</c:v>
                </c:pt>
                <c:pt idx="16661">
                  <c:v>45057.850694444445</c:v>
                </c:pt>
                <c:pt idx="16662">
                  <c:v>45057.854166666664</c:v>
                </c:pt>
                <c:pt idx="16663">
                  <c:v>45057.857638888891</c:v>
                </c:pt>
                <c:pt idx="16664">
                  <c:v>45057.861111111109</c:v>
                </c:pt>
                <c:pt idx="16665">
                  <c:v>45057.864583333336</c:v>
                </c:pt>
                <c:pt idx="16666">
                  <c:v>45057.868055555555</c:v>
                </c:pt>
                <c:pt idx="16667">
                  <c:v>45057.871527777781</c:v>
                </c:pt>
                <c:pt idx="16668">
                  <c:v>45057.875</c:v>
                </c:pt>
                <c:pt idx="16669">
                  <c:v>45057.878472222219</c:v>
                </c:pt>
                <c:pt idx="16670">
                  <c:v>45057.881944444445</c:v>
                </c:pt>
                <c:pt idx="16671">
                  <c:v>45057.885416666664</c:v>
                </c:pt>
                <c:pt idx="16672">
                  <c:v>45057.888888888891</c:v>
                </c:pt>
                <c:pt idx="16673">
                  <c:v>45057.892361111109</c:v>
                </c:pt>
                <c:pt idx="16674">
                  <c:v>45057.895833333336</c:v>
                </c:pt>
                <c:pt idx="16675">
                  <c:v>45057.899305555555</c:v>
                </c:pt>
                <c:pt idx="16676">
                  <c:v>45057.902777777781</c:v>
                </c:pt>
                <c:pt idx="16677">
                  <c:v>45057.90625</c:v>
                </c:pt>
                <c:pt idx="16678">
                  <c:v>45057.909722222219</c:v>
                </c:pt>
                <c:pt idx="16679">
                  <c:v>45057.913194444445</c:v>
                </c:pt>
                <c:pt idx="16680">
                  <c:v>45057.916666666664</c:v>
                </c:pt>
                <c:pt idx="16681">
                  <c:v>45057.920138888891</c:v>
                </c:pt>
                <c:pt idx="16682">
                  <c:v>45057.923611111109</c:v>
                </c:pt>
                <c:pt idx="16683">
                  <c:v>45057.927083333336</c:v>
                </c:pt>
                <c:pt idx="16684">
                  <c:v>45057.930555555555</c:v>
                </c:pt>
                <c:pt idx="16685">
                  <c:v>45057.934027777781</c:v>
                </c:pt>
                <c:pt idx="16686">
                  <c:v>45057.9375</c:v>
                </c:pt>
                <c:pt idx="16687">
                  <c:v>45057.940972222219</c:v>
                </c:pt>
                <c:pt idx="16688">
                  <c:v>45057.944444444445</c:v>
                </c:pt>
                <c:pt idx="16689">
                  <c:v>45057.947916666664</c:v>
                </c:pt>
                <c:pt idx="16690">
                  <c:v>45057.951388888891</c:v>
                </c:pt>
                <c:pt idx="16691">
                  <c:v>45057.954861111109</c:v>
                </c:pt>
                <c:pt idx="16692">
                  <c:v>45057.958333333336</c:v>
                </c:pt>
                <c:pt idx="16693">
                  <c:v>45057.961805555555</c:v>
                </c:pt>
                <c:pt idx="16694">
                  <c:v>45057.965277777781</c:v>
                </c:pt>
                <c:pt idx="16695">
                  <c:v>45057.96875</c:v>
                </c:pt>
                <c:pt idx="16696">
                  <c:v>45057.972222222219</c:v>
                </c:pt>
                <c:pt idx="16697">
                  <c:v>45057.975694444445</c:v>
                </c:pt>
                <c:pt idx="16698">
                  <c:v>45057.979166666664</c:v>
                </c:pt>
                <c:pt idx="16699">
                  <c:v>45057.982638888891</c:v>
                </c:pt>
                <c:pt idx="16700">
                  <c:v>45057.986111111109</c:v>
                </c:pt>
                <c:pt idx="16701">
                  <c:v>45057.989583333336</c:v>
                </c:pt>
                <c:pt idx="16702">
                  <c:v>45057.993055555555</c:v>
                </c:pt>
                <c:pt idx="16703">
                  <c:v>45057.996527777781</c:v>
                </c:pt>
                <c:pt idx="16704">
                  <c:v>45058</c:v>
                </c:pt>
                <c:pt idx="16705">
                  <c:v>45058.003472222219</c:v>
                </c:pt>
                <c:pt idx="16706">
                  <c:v>45058.006944444445</c:v>
                </c:pt>
                <c:pt idx="16707">
                  <c:v>45058.010416666664</c:v>
                </c:pt>
                <c:pt idx="16708">
                  <c:v>45058.013888888891</c:v>
                </c:pt>
                <c:pt idx="16709">
                  <c:v>45058.017361111109</c:v>
                </c:pt>
                <c:pt idx="16710">
                  <c:v>45058.020833333336</c:v>
                </c:pt>
                <c:pt idx="16711">
                  <c:v>45058.024305555555</c:v>
                </c:pt>
                <c:pt idx="16712">
                  <c:v>45058.027777777781</c:v>
                </c:pt>
                <c:pt idx="16713">
                  <c:v>45058.03125</c:v>
                </c:pt>
                <c:pt idx="16714">
                  <c:v>45058.034722222219</c:v>
                </c:pt>
                <c:pt idx="16715">
                  <c:v>45058.038194444445</c:v>
                </c:pt>
                <c:pt idx="16716">
                  <c:v>45058.041666666664</c:v>
                </c:pt>
                <c:pt idx="16717">
                  <c:v>45058.045138888891</c:v>
                </c:pt>
                <c:pt idx="16718">
                  <c:v>45058.048611111109</c:v>
                </c:pt>
                <c:pt idx="16719">
                  <c:v>45058.052083333336</c:v>
                </c:pt>
                <c:pt idx="16720">
                  <c:v>45058.055555555555</c:v>
                </c:pt>
                <c:pt idx="16721">
                  <c:v>45058.059027777781</c:v>
                </c:pt>
                <c:pt idx="16722">
                  <c:v>45058.0625</c:v>
                </c:pt>
                <c:pt idx="16723">
                  <c:v>45058.065972222219</c:v>
                </c:pt>
                <c:pt idx="16724">
                  <c:v>45058.069444444445</c:v>
                </c:pt>
                <c:pt idx="16725">
                  <c:v>45058.072916666664</c:v>
                </c:pt>
                <c:pt idx="16726">
                  <c:v>45058.076388888891</c:v>
                </c:pt>
                <c:pt idx="16727">
                  <c:v>45058.079861111109</c:v>
                </c:pt>
                <c:pt idx="16728">
                  <c:v>45058.083333333336</c:v>
                </c:pt>
                <c:pt idx="16729">
                  <c:v>45058.086805555555</c:v>
                </c:pt>
                <c:pt idx="16730">
                  <c:v>45058.090277777781</c:v>
                </c:pt>
                <c:pt idx="16731">
                  <c:v>45058.09375</c:v>
                </c:pt>
                <c:pt idx="16732">
                  <c:v>45058.097222222219</c:v>
                </c:pt>
                <c:pt idx="16733">
                  <c:v>45058.100694444445</c:v>
                </c:pt>
                <c:pt idx="16734">
                  <c:v>45058.104166666664</c:v>
                </c:pt>
                <c:pt idx="16735">
                  <c:v>45058.107638888891</c:v>
                </c:pt>
                <c:pt idx="16736">
                  <c:v>45058.111111111109</c:v>
                </c:pt>
                <c:pt idx="16737">
                  <c:v>45058.114583333336</c:v>
                </c:pt>
                <c:pt idx="16738">
                  <c:v>45058.118055555555</c:v>
                </c:pt>
                <c:pt idx="16739">
                  <c:v>45058.121527777781</c:v>
                </c:pt>
                <c:pt idx="16740">
                  <c:v>45058.125</c:v>
                </c:pt>
                <c:pt idx="16741">
                  <c:v>45058.128472222219</c:v>
                </c:pt>
                <c:pt idx="16742">
                  <c:v>45058.131944444445</c:v>
                </c:pt>
                <c:pt idx="16743">
                  <c:v>45058.135416666664</c:v>
                </c:pt>
                <c:pt idx="16744">
                  <c:v>45058.138888888891</c:v>
                </c:pt>
                <c:pt idx="16745">
                  <c:v>45058.142361111109</c:v>
                </c:pt>
                <c:pt idx="16746">
                  <c:v>45058.145833333336</c:v>
                </c:pt>
                <c:pt idx="16747">
                  <c:v>45058.149305555555</c:v>
                </c:pt>
                <c:pt idx="16748">
                  <c:v>45058.152777777781</c:v>
                </c:pt>
                <c:pt idx="16749">
                  <c:v>45058.15625</c:v>
                </c:pt>
                <c:pt idx="16750">
                  <c:v>45058.159722222219</c:v>
                </c:pt>
                <c:pt idx="16751">
                  <c:v>45058.163194444445</c:v>
                </c:pt>
                <c:pt idx="16752">
                  <c:v>45058.166666666664</c:v>
                </c:pt>
                <c:pt idx="16753">
                  <c:v>45058.170138888891</c:v>
                </c:pt>
                <c:pt idx="16754">
                  <c:v>45058.173611111109</c:v>
                </c:pt>
                <c:pt idx="16755">
                  <c:v>45058.177083333336</c:v>
                </c:pt>
                <c:pt idx="16756">
                  <c:v>45058.180555555555</c:v>
                </c:pt>
                <c:pt idx="16757">
                  <c:v>45058.184027777781</c:v>
                </c:pt>
                <c:pt idx="16758">
                  <c:v>45058.1875</c:v>
                </c:pt>
                <c:pt idx="16759">
                  <c:v>45058.190972222219</c:v>
                </c:pt>
                <c:pt idx="16760">
                  <c:v>45058.194444444445</c:v>
                </c:pt>
                <c:pt idx="16761">
                  <c:v>45058.197916666664</c:v>
                </c:pt>
                <c:pt idx="16762">
                  <c:v>45058.201388888891</c:v>
                </c:pt>
                <c:pt idx="16763">
                  <c:v>45058.204861111109</c:v>
                </c:pt>
                <c:pt idx="16764">
                  <c:v>45058.208333333336</c:v>
                </c:pt>
                <c:pt idx="16765">
                  <c:v>45058.211805555555</c:v>
                </c:pt>
                <c:pt idx="16766">
                  <c:v>45058.215277777781</c:v>
                </c:pt>
                <c:pt idx="16767">
                  <c:v>45058.21875</c:v>
                </c:pt>
                <c:pt idx="16768">
                  <c:v>45058.222222222219</c:v>
                </c:pt>
                <c:pt idx="16769">
                  <c:v>45058.225694444445</c:v>
                </c:pt>
                <c:pt idx="16770">
                  <c:v>45058.229166666664</c:v>
                </c:pt>
                <c:pt idx="16771">
                  <c:v>45058.232638888891</c:v>
                </c:pt>
                <c:pt idx="16772">
                  <c:v>45058.236111111109</c:v>
                </c:pt>
                <c:pt idx="16773">
                  <c:v>45058.239583333336</c:v>
                </c:pt>
                <c:pt idx="16774">
                  <c:v>45058.243055555555</c:v>
                </c:pt>
                <c:pt idx="16775">
                  <c:v>45058.246527777781</c:v>
                </c:pt>
                <c:pt idx="16776">
                  <c:v>45058.25</c:v>
                </c:pt>
                <c:pt idx="16777">
                  <c:v>45058.253472222219</c:v>
                </c:pt>
                <c:pt idx="16778">
                  <c:v>45058.256944444445</c:v>
                </c:pt>
                <c:pt idx="16779">
                  <c:v>45058.260416666664</c:v>
                </c:pt>
                <c:pt idx="16780">
                  <c:v>45058.263888888891</c:v>
                </c:pt>
                <c:pt idx="16781">
                  <c:v>45058.267361111109</c:v>
                </c:pt>
                <c:pt idx="16782">
                  <c:v>45058.270833333336</c:v>
                </c:pt>
                <c:pt idx="16783">
                  <c:v>45058.274305555555</c:v>
                </c:pt>
                <c:pt idx="16784">
                  <c:v>45058.277777777781</c:v>
                </c:pt>
                <c:pt idx="16785">
                  <c:v>45058.28125</c:v>
                </c:pt>
                <c:pt idx="16786">
                  <c:v>45058.284722222219</c:v>
                </c:pt>
                <c:pt idx="16787">
                  <c:v>45058.288194444445</c:v>
                </c:pt>
                <c:pt idx="16788">
                  <c:v>45058.291666666664</c:v>
                </c:pt>
                <c:pt idx="16789">
                  <c:v>45058.295138888891</c:v>
                </c:pt>
                <c:pt idx="16790">
                  <c:v>45058.298611111109</c:v>
                </c:pt>
                <c:pt idx="16791">
                  <c:v>45058.302083333336</c:v>
                </c:pt>
                <c:pt idx="16792">
                  <c:v>45058.305555555555</c:v>
                </c:pt>
                <c:pt idx="16793">
                  <c:v>45058.309027777781</c:v>
                </c:pt>
                <c:pt idx="16794">
                  <c:v>45058.3125</c:v>
                </c:pt>
                <c:pt idx="16795">
                  <c:v>45058.315972222219</c:v>
                </c:pt>
                <c:pt idx="16796">
                  <c:v>45058.319444444445</c:v>
                </c:pt>
                <c:pt idx="16797">
                  <c:v>45058.322916666664</c:v>
                </c:pt>
                <c:pt idx="16798">
                  <c:v>45058.326388888891</c:v>
                </c:pt>
                <c:pt idx="16799">
                  <c:v>45058.329861111109</c:v>
                </c:pt>
                <c:pt idx="16800">
                  <c:v>45058.333333333336</c:v>
                </c:pt>
                <c:pt idx="16801">
                  <c:v>45058.336805555555</c:v>
                </c:pt>
                <c:pt idx="16802">
                  <c:v>45058.340277777781</c:v>
                </c:pt>
                <c:pt idx="16803">
                  <c:v>45058.34375</c:v>
                </c:pt>
                <c:pt idx="16804">
                  <c:v>45058.347222222219</c:v>
                </c:pt>
                <c:pt idx="16805">
                  <c:v>45058.350694444445</c:v>
                </c:pt>
                <c:pt idx="16806">
                  <c:v>45058.354166666664</c:v>
                </c:pt>
                <c:pt idx="16807">
                  <c:v>45058.357638888891</c:v>
                </c:pt>
                <c:pt idx="16808">
                  <c:v>45058.361111111109</c:v>
                </c:pt>
                <c:pt idx="16809">
                  <c:v>45058.364583333336</c:v>
                </c:pt>
                <c:pt idx="16810">
                  <c:v>45058.368055555555</c:v>
                </c:pt>
                <c:pt idx="16811">
                  <c:v>45058.371527777781</c:v>
                </c:pt>
                <c:pt idx="16812">
                  <c:v>45058.375</c:v>
                </c:pt>
                <c:pt idx="16813">
                  <c:v>45058.378472222219</c:v>
                </c:pt>
                <c:pt idx="16814">
                  <c:v>45058.381944444445</c:v>
                </c:pt>
                <c:pt idx="16815">
                  <c:v>45058.385416666664</c:v>
                </c:pt>
                <c:pt idx="16816">
                  <c:v>45058.388888888891</c:v>
                </c:pt>
                <c:pt idx="16817">
                  <c:v>45058.392361111109</c:v>
                </c:pt>
                <c:pt idx="16818">
                  <c:v>45058.395833333336</c:v>
                </c:pt>
                <c:pt idx="16819">
                  <c:v>45058.399305555555</c:v>
                </c:pt>
                <c:pt idx="16820">
                  <c:v>45058.402777777781</c:v>
                </c:pt>
                <c:pt idx="16821">
                  <c:v>45058.40625</c:v>
                </c:pt>
                <c:pt idx="16822">
                  <c:v>45058.409722222219</c:v>
                </c:pt>
                <c:pt idx="16823">
                  <c:v>45058.413194444445</c:v>
                </c:pt>
                <c:pt idx="16824">
                  <c:v>45058.416666666664</c:v>
                </c:pt>
                <c:pt idx="16825">
                  <c:v>45058.420138888891</c:v>
                </c:pt>
                <c:pt idx="16826">
                  <c:v>45058.423611111109</c:v>
                </c:pt>
                <c:pt idx="16827">
                  <c:v>45058.427083333336</c:v>
                </c:pt>
                <c:pt idx="16828">
                  <c:v>45058.430555555555</c:v>
                </c:pt>
                <c:pt idx="16829">
                  <c:v>45058.434027777781</c:v>
                </c:pt>
                <c:pt idx="16830">
                  <c:v>45058.4375</c:v>
                </c:pt>
                <c:pt idx="16831">
                  <c:v>45058.440972222219</c:v>
                </c:pt>
                <c:pt idx="16832">
                  <c:v>45058.444444444445</c:v>
                </c:pt>
                <c:pt idx="16833">
                  <c:v>45058.447916666664</c:v>
                </c:pt>
                <c:pt idx="16834">
                  <c:v>45058.451388888891</c:v>
                </c:pt>
                <c:pt idx="16835">
                  <c:v>45058.454861111109</c:v>
                </c:pt>
                <c:pt idx="16836">
                  <c:v>45058.458333333336</c:v>
                </c:pt>
                <c:pt idx="16837">
                  <c:v>45058.461805555555</c:v>
                </c:pt>
                <c:pt idx="16838">
                  <c:v>45058.465277777781</c:v>
                </c:pt>
                <c:pt idx="16839">
                  <c:v>45058.46875</c:v>
                </c:pt>
                <c:pt idx="16840">
                  <c:v>45058.472222222219</c:v>
                </c:pt>
                <c:pt idx="16841">
                  <c:v>45058.475694444445</c:v>
                </c:pt>
                <c:pt idx="16842">
                  <c:v>45058.479166666664</c:v>
                </c:pt>
                <c:pt idx="16843">
                  <c:v>45058.482638888891</c:v>
                </c:pt>
                <c:pt idx="16844">
                  <c:v>45058.486111111109</c:v>
                </c:pt>
                <c:pt idx="16845">
                  <c:v>45058.489583333336</c:v>
                </c:pt>
                <c:pt idx="16846">
                  <c:v>45058.493055555555</c:v>
                </c:pt>
                <c:pt idx="16847">
                  <c:v>45058.496527777781</c:v>
                </c:pt>
                <c:pt idx="16848">
                  <c:v>45058.5</c:v>
                </c:pt>
                <c:pt idx="16849">
                  <c:v>45058.503472222219</c:v>
                </c:pt>
                <c:pt idx="16850">
                  <c:v>45058.506944444445</c:v>
                </c:pt>
                <c:pt idx="16851">
                  <c:v>45058.510416666664</c:v>
                </c:pt>
                <c:pt idx="16852">
                  <c:v>45058.513888888891</c:v>
                </c:pt>
                <c:pt idx="16853">
                  <c:v>45058.517361111109</c:v>
                </c:pt>
                <c:pt idx="16854">
                  <c:v>45058.520833333336</c:v>
                </c:pt>
                <c:pt idx="16855">
                  <c:v>45058.524305555555</c:v>
                </c:pt>
                <c:pt idx="16856">
                  <c:v>45058.527777777781</c:v>
                </c:pt>
                <c:pt idx="16857">
                  <c:v>45058.53125</c:v>
                </c:pt>
                <c:pt idx="16858">
                  <c:v>45058.534722222219</c:v>
                </c:pt>
                <c:pt idx="16859">
                  <c:v>45058.538194444445</c:v>
                </c:pt>
                <c:pt idx="16860">
                  <c:v>45058.541666666664</c:v>
                </c:pt>
                <c:pt idx="16861">
                  <c:v>45058.545138888891</c:v>
                </c:pt>
                <c:pt idx="16862">
                  <c:v>45058.548611111109</c:v>
                </c:pt>
                <c:pt idx="16863">
                  <c:v>45058.552083333336</c:v>
                </c:pt>
                <c:pt idx="16864">
                  <c:v>45058.555555555555</c:v>
                </c:pt>
                <c:pt idx="16865">
                  <c:v>45058.559027777781</c:v>
                </c:pt>
                <c:pt idx="16866">
                  <c:v>45058.5625</c:v>
                </c:pt>
                <c:pt idx="16867">
                  <c:v>45058.565972222219</c:v>
                </c:pt>
                <c:pt idx="16868">
                  <c:v>45058.569444444445</c:v>
                </c:pt>
                <c:pt idx="16869">
                  <c:v>45058.572916666664</c:v>
                </c:pt>
                <c:pt idx="16870">
                  <c:v>45058.576388888891</c:v>
                </c:pt>
                <c:pt idx="16871">
                  <c:v>45058.579861111109</c:v>
                </c:pt>
                <c:pt idx="16872">
                  <c:v>45058.583333333336</c:v>
                </c:pt>
                <c:pt idx="16873">
                  <c:v>45058.586805555555</c:v>
                </c:pt>
                <c:pt idx="16874">
                  <c:v>45058.590277777781</c:v>
                </c:pt>
                <c:pt idx="16875">
                  <c:v>45058.59375</c:v>
                </c:pt>
                <c:pt idx="16876">
                  <c:v>45058.597222222219</c:v>
                </c:pt>
                <c:pt idx="16877">
                  <c:v>45058.600694444445</c:v>
                </c:pt>
                <c:pt idx="16878">
                  <c:v>45058.604166666664</c:v>
                </c:pt>
                <c:pt idx="16879">
                  <c:v>45058.607638888891</c:v>
                </c:pt>
                <c:pt idx="16880">
                  <c:v>45058.611111111109</c:v>
                </c:pt>
                <c:pt idx="16881">
                  <c:v>45058.614583333336</c:v>
                </c:pt>
                <c:pt idx="16882">
                  <c:v>45058.618055555555</c:v>
                </c:pt>
                <c:pt idx="16883">
                  <c:v>45058.621527777781</c:v>
                </c:pt>
                <c:pt idx="16884">
                  <c:v>45058.625</c:v>
                </c:pt>
                <c:pt idx="16885">
                  <c:v>45058.628472222219</c:v>
                </c:pt>
                <c:pt idx="16886">
                  <c:v>45058.631944444445</c:v>
                </c:pt>
                <c:pt idx="16887">
                  <c:v>45058.635416666664</c:v>
                </c:pt>
                <c:pt idx="16888">
                  <c:v>45058.638888888891</c:v>
                </c:pt>
                <c:pt idx="16889">
                  <c:v>45058.642361111109</c:v>
                </c:pt>
                <c:pt idx="16890">
                  <c:v>45058.645833333336</c:v>
                </c:pt>
                <c:pt idx="16891">
                  <c:v>45058.649305555555</c:v>
                </c:pt>
                <c:pt idx="16892">
                  <c:v>45058.652777777781</c:v>
                </c:pt>
                <c:pt idx="16893">
                  <c:v>45058.65625</c:v>
                </c:pt>
                <c:pt idx="16894">
                  <c:v>45058.659722222219</c:v>
                </c:pt>
                <c:pt idx="16895">
                  <c:v>45058.663194444445</c:v>
                </c:pt>
                <c:pt idx="16896">
                  <c:v>45058.666666666664</c:v>
                </c:pt>
                <c:pt idx="16897">
                  <c:v>45058.670138888891</c:v>
                </c:pt>
                <c:pt idx="16898">
                  <c:v>45058.673611111109</c:v>
                </c:pt>
                <c:pt idx="16899">
                  <c:v>45058.677083333336</c:v>
                </c:pt>
                <c:pt idx="16900">
                  <c:v>45058.680555555555</c:v>
                </c:pt>
                <c:pt idx="16901">
                  <c:v>45058.684027777781</c:v>
                </c:pt>
                <c:pt idx="16902">
                  <c:v>45058.6875</c:v>
                </c:pt>
                <c:pt idx="16903">
                  <c:v>45058.690972222219</c:v>
                </c:pt>
                <c:pt idx="16904">
                  <c:v>45058.694444444445</c:v>
                </c:pt>
                <c:pt idx="16905">
                  <c:v>45058.697916666664</c:v>
                </c:pt>
                <c:pt idx="16906">
                  <c:v>45058.701388888891</c:v>
                </c:pt>
                <c:pt idx="16907">
                  <c:v>45058.704861111109</c:v>
                </c:pt>
                <c:pt idx="16908">
                  <c:v>45058.708333333336</c:v>
                </c:pt>
                <c:pt idx="16909">
                  <c:v>45058.711805555555</c:v>
                </c:pt>
                <c:pt idx="16910">
                  <c:v>45058.715277777781</c:v>
                </c:pt>
                <c:pt idx="16911">
                  <c:v>45058.71875</c:v>
                </c:pt>
                <c:pt idx="16912">
                  <c:v>45058.722222222219</c:v>
                </c:pt>
                <c:pt idx="16913">
                  <c:v>45058.725694444445</c:v>
                </c:pt>
                <c:pt idx="16914">
                  <c:v>45058.729166666664</c:v>
                </c:pt>
                <c:pt idx="16915">
                  <c:v>45058.732638888891</c:v>
                </c:pt>
                <c:pt idx="16916">
                  <c:v>45058.736111111109</c:v>
                </c:pt>
                <c:pt idx="16917">
                  <c:v>45058.739583333336</c:v>
                </c:pt>
                <c:pt idx="16918">
                  <c:v>45058.743055555555</c:v>
                </c:pt>
                <c:pt idx="16919">
                  <c:v>45058.746527777781</c:v>
                </c:pt>
                <c:pt idx="16920">
                  <c:v>45058.75</c:v>
                </c:pt>
                <c:pt idx="16921">
                  <c:v>45058.753472222219</c:v>
                </c:pt>
                <c:pt idx="16922">
                  <c:v>45058.756944444445</c:v>
                </c:pt>
                <c:pt idx="16923">
                  <c:v>45058.760416666664</c:v>
                </c:pt>
                <c:pt idx="16924">
                  <c:v>45058.763888888891</c:v>
                </c:pt>
                <c:pt idx="16925">
                  <c:v>45058.767361111109</c:v>
                </c:pt>
                <c:pt idx="16926">
                  <c:v>45058.770833333336</c:v>
                </c:pt>
                <c:pt idx="16927">
                  <c:v>45058.774305555555</c:v>
                </c:pt>
                <c:pt idx="16928">
                  <c:v>45058.777777777781</c:v>
                </c:pt>
                <c:pt idx="16929">
                  <c:v>45058.78125</c:v>
                </c:pt>
                <c:pt idx="16930">
                  <c:v>45058.784722222219</c:v>
                </c:pt>
                <c:pt idx="16931">
                  <c:v>45058.788194444445</c:v>
                </c:pt>
                <c:pt idx="16932">
                  <c:v>45058.791666666664</c:v>
                </c:pt>
                <c:pt idx="16933">
                  <c:v>45058.795138888891</c:v>
                </c:pt>
                <c:pt idx="16934">
                  <c:v>45058.798611111109</c:v>
                </c:pt>
                <c:pt idx="16935">
                  <c:v>45058.802083333336</c:v>
                </c:pt>
                <c:pt idx="16936">
                  <c:v>45058.805555555555</c:v>
                </c:pt>
                <c:pt idx="16937">
                  <c:v>45058.809027777781</c:v>
                </c:pt>
                <c:pt idx="16938">
                  <c:v>45058.8125</c:v>
                </c:pt>
                <c:pt idx="16939">
                  <c:v>45058.815972222219</c:v>
                </c:pt>
                <c:pt idx="16940">
                  <c:v>45058.819444444445</c:v>
                </c:pt>
                <c:pt idx="16941">
                  <c:v>45058.822916666664</c:v>
                </c:pt>
                <c:pt idx="16942">
                  <c:v>45058.826388888891</c:v>
                </c:pt>
                <c:pt idx="16943">
                  <c:v>45058.829861111109</c:v>
                </c:pt>
                <c:pt idx="16944">
                  <c:v>45058.833333333336</c:v>
                </c:pt>
                <c:pt idx="16945">
                  <c:v>45058.836805555555</c:v>
                </c:pt>
                <c:pt idx="16946">
                  <c:v>45058.840277777781</c:v>
                </c:pt>
                <c:pt idx="16947">
                  <c:v>45058.84375</c:v>
                </c:pt>
                <c:pt idx="16948">
                  <c:v>45058.847222222219</c:v>
                </c:pt>
                <c:pt idx="16949">
                  <c:v>45058.850694444445</c:v>
                </c:pt>
                <c:pt idx="16950">
                  <c:v>45058.854166666664</c:v>
                </c:pt>
                <c:pt idx="16951">
                  <c:v>45058.857638888891</c:v>
                </c:pt>
                <c:pt idx="16952">
                  <c:v>45058.861111111109</c:v>
                </c:pt>
                <c:pt idx="16953">
                  <c:v>45058.864583333336</c:v>
                </c:pt>
                <c:pt idx="16954">
                  <c:v>45058.868055555555</c:v>
                </c:pt>
                <c:pt idx="16955">
                  <c:v>45058.871527777781</c:v>
                </c:pt>
                <c:pt idx="16956">
                  <c:v>45058.875</c:v>
                </c:pt>
                <c:pt idx="16957">
                  <c:v>45058.878472222219</c:v>
                </c:pt>
                <c:pt idx="16958">
                  <c:v>45058.881944444445</c:v>
                </c:pt>
                <c:pt idx="16959">
                  <c:v>45058.885416666664</c:v>
                </c:pt>
                <c:pt idx="16960">
                  <c:v>45058.888888888891</c:v>
                </c:pt>
                <c:pt idx="16961">
                  <c:v>45058.892361111109</c:v>
                </c:pt>
                <c:pt idx="16962">
                  <c:v>45058.895833333336</c:v>
                </c:pt>
                <c:pt idx="16963">
                  <c:v>45058.899305555555</c:v>
                </c:pt>
                <c:pt idx="16964">
                  <c:v>45058.902777777781</c:v>
                </c:pt>
                <c:pt idx="16965">
                  <c:v>45058.90625</c:v>
                </c:pt>
                <c:pt idx="16966">
                  <c:v>45058.909722222219</c:v>
                </c:pt>
                <c:pt idx="16967">
                  <c:v>45058.913194444445</c:v>
                </c:pt>
                <c:pt idx="16968">
                  <c:v>45058.916666666664</c:v>
                </c:pt>
                <c:pt idx="16969">
                  <c:v>45058.920138888891</c:v>
                </c:pt>
                <c:pt idx="16970">
                  <c:v>45058.923611111109</c:v>
                </c:pt>
                <c:pt idx="16971">
                  <c:v>45058.927083333336</c:v>
                </c:pt>
                <c:pt idx="16972">
                  <c:v>45058.930555555555</c:v>
                </c:pt>
                <c:pt idx="16973">
                  <c:v>45058.934027777781</c:v>
                </c:pt>
                <c:pt idx="16974">
                  <c:v>45058.9375</c:v>
                </c:pt>
                <c:pt idx="16975">
                  <c:v>45058.940972222219</c:v>
                </c:pt>
                <c:pt idx="16976">
                  <c:v>45058.944444444445</c:v>
                </c:pt>
                <c:pt idx="16977">
                  <c:v>45058.947916666664</c:v>
                </c:pt>
                <c:pt idx="16978">
                  <c:v>45058.951388888891</c:v>
                </c:pt>
                <c:pt idx="16979">
                  <c:v>45058.954861111109</c:v>
                </c:pt>
                <c:pt idx="16980">
                  <c:v>45058.958333333336</c:v>
                </c:pt>
                <c:pt idx="16981">
                  <c:v>45058.961805555555</c:v>
                </c:pt>
                <c:pt idx="16982">
                  <c:v>45058.965277777781</c:v>
                </c:pt>
                <c:pt idx="16983">
                  <c:v>45058.96875</c:v>
                </c:pt>
                <c:pt idx="16984">
                  <c:v>45058.972222222219</c:v>
                </c:pt>
                <c:pt idx="16985">
                  <c:v>45058.975694444445</c:v>
                </c:pt>
                <c:pt idx="16986">
                  <c:v>45058.979166666664</c:v>
                </c:pt>
                <c:pt idx="16987">
                  <c:v>45058.982638888891</c:v>
                </c:pt>
                <c:pt idx="16988">
                  <c:v>45058.986111111109</c:v>
                </c:pt>
                <c:pt idx="16989">
                  <c:v>45058.989583333336</c:v>
                </c:pt>
                <c:pt idx="16990">
                  <c:v>45058.993055555555</c:v>
                </c:pt>
                <c:pt idx="16991">
                  <c:v>45058.996527777781</c:v>
                </c:pt>
                <c:pt idx="16992">
                  <c:v>45059</c:v>
                </c:pt>
                <c:pt idx="16993">
                  <c:v>45059.003472222219</c:v>
                </c:pt>
                <c:pt idx="16994">
                  <c:v>45059.006944444445</c:v>
                </c:pt>
                <c:pt idx="16995">
                  <c:v>45059.010416666664</c:v>
                </c:pt>
                <c:pt idx="16996">
                  <c:v>45059.013888888891</c:v>
                </c:pt>
                <c:pt idx="16997">
                  <c:v>45059.017361111109</c:v>
                </c:pt>
                <c:pt idx="16998">
                  <c:v>45059.020833333336</c:v>
                </c:pt>
                <c:pt idx="16999">
                  <c:v>45059.024305555555</c:v>
                </c:pt>
                <c:pt idx="17000">
                  <c:v>45059.027777777781</c:v>
                </c:pt>
                <c:pt idx="17001">
                  <c:v>45059.03125</c:v>
                </c:pt>
                <c:pt idx="17002">
                  <c:v>45059.034722222219</c:v>
                </c:pt>
                <c:pt idx="17003">
                  <c:v>45059.038194444445</c:v>
                </c:pt>
                <c:pt idx="17004">
                  <c:v>45059.041666666664</c:v>
                </c:pt>
                <c:pt idx="17005">
                  <c:v>45059.045138888891</c:v>
                </c:pt>
                <c:pt idx="17006">
                  <c:v>45059.048611111109</c:v>
                </c:pt>
                <c:pt idx="17007">
                  <c:v>45059.052083333336</c:v>
                </c:pt>
                <c:pt idx="17008">
                  <c:v>45059.055555555555</c:v>
                </c:pt>
                <c:pt idx="17009">
                  <c:v>45059.059027777781</c:v>
                </c:pt>
                <c:pt idx="17010">
                  <c:v>45059.0625</c:v>
                </c:pt>
                <c:pt idx="17011">
                  <c:v>45059.065972222219</c:v>
                </c:pt>
                <c:pt idx="17012">
                  <c:v>45059.069444444445</c:v>
                </c:pt>
                <c:pt idx="17013">
                  <c:v>45059.072916666664</c:v>
                </c:pt>
                <c:pt idx="17014">
                  <c:v>45059.076388888891</c:v>
                </c:pt>
                <c:pt idx="17015">
                  <c:v>45059.079861111109</c:v>
                </c:pt>
                <c:pt idx="17016">
                  <c:v>45059.083333333336</c:v>
                </c:pt>
                <c:pt idx="17017">
                  <c:v>45059.086805555555</c:v>
                </c:pt>
                <c:pt idx="17018">
                  <c:v>45059.090277777781</c:v>
                </c:pt>
                <c:pt idx="17019">
                  <c:v>45059.09375</c:v>
                </c:pt>
                <c:pt idx="17020">
                  <c:v>45059.097222222219</c:v>
                </c:pt>
                <c:pt idx="17021">
                  <c:v>45059.100694444445</c:v>
                </c:pt>
                <c:pt idx="17022">
                  <c:v>45059.104166666664</c:v>
                </c:pt>
                <c:pt idx="17023">
                  <c:v>45059.107638888891</c:v>
                </c:pt>
                <c:pt idx="17024">
                  <c:v>45059.111111111109</c:v>
                </c:pt>
                <c:pt idx="17025">
                  <c:v>45059.114583333336</c:v>
                </c:pt>
                <c:pt idx="17026">
                  <c:v>45059.118055555555</c:v>
                </c:pt>
                <c:pt idx="17027">
                  <c:v>45059.121527777781</c:v>
                </c:pt>
                <c:pt idx="17028">
                  <c:v>45059.125</c:v>
                </c:pt>
                <c:pt idx="17029">
                  <c:v>45059.128472222219</c:v>
                </c:pt>
                <c:pt idx="17030">
                  <c:v>45059.131944444445</c:v>
                </c:pt>
                <c:pt idx="17031">
                  <c:v>45059.135416666664</c:v>
                </c:pt>
                <c:pt idx="17032">
                  <c:v>45059.138888888891</c:v>
                </c:pt>
                <c:pt idx="17033">
                  <c:v>45059.142361111109</c:v>
                </c:pt>
                <c:pt idx="17034">
                  <c:v>45059.145833333336</c:v>
                </c:pt>
                <c:pt idx="17035">
                  <c:v>45059.149305555555</c:v>
                </c:pt>
                <c:pt idx="17036">
                  <c:v>45059.152777777781</c:v>
                </c:pt>
                <c:pt idx="17037">
                  <c:v>45059.15625</c:v>
                </c:pt>
                <c:pt idx="17038">
                  <c:v>45059.159722222219</c:v>
                </c:pt>
                <c:pt idx="17039">
                  <c:v>45059.163194444445</c:v>
                </c:pt>
                <c:pt idx="17040">
                  <c:v>45059.166666666664</c:v>
                </c:pt>
                <c:pt idx="17041">
                  <c:v>45059.170138888891</c:v>
                </c:pt>
                <c:pt idx="17042">
                  <c:v>45059.173611111109</c:v>
                </c:pt>
                <c:pt idx="17043">
                  <c:v>45059.177083333336</c:v>
                </c:pt>
                <c:pt idx="17044">
                  <c:v>45059.180555555555</c:v>
                </c:pt>
                <c:pt idx="17045">
                  <c:v>45059.184027777781</c:v>
                </c:pt>
                <c:pt idx="17046">
                  <c:v>45059.1875</c:v>
                </c:pt>
                <c:pt idx="17047">
                  <c:v>45059.190972222219</c:v>
                </c:pt>
                <c:pt idx="17048">
                  <c:v>45059.194444444445</c:v>
                </c:pt>
                <c:pt idx="17049">
                  <c:v>45059.197916666664</c:v>
                </c:pt>
                <c:pt idx="17050">
                  <c:v>45059.201388888891</c:v>
                </c:pt>
                <c:pt idx="17051">
                  <c:v>45059.204861111109</c:v>
                </c:pt>
                <c:pt idx="17052">
                  <c:v>45059.208333333336</c:v>
                </c:pt>
                <c:pt idx="17053">
                  <c:v>45059.211805555555</c:v>
                </c:pt>
                <c:pt idx="17054">
                  <c:v>45059.215277777781</c:v>
                </c:pt>
                <c:pt idx="17055">
                  <c:v>45059.21875</c:v>
                </c:pt>
                <c:pt idx="17056">
                  <c:v>45059.222222222219</c:v>
                </c:pt>
                <c:pt idx="17057">
                  <c:v>45059.225694444445</c:v>
                </c:pt>
                <c:pt idx="17058">
                  <c:v>45059.229166666664</c:v>
                </c:pt>
                <c:pt idx="17059">
                  <c:v>45059.232638888891</c:v>
                </c:pt>
                <c:pt idx="17060">
                  <c:v>45059.236111111109</c:v>
                </c:pt>
                <c:pt idx="17061">
                  <c:v>45059.239583333336</c:v>
                </c:pt>
                <c:pt idx="17062">
                  <c:v>45059.243055555555</c:v>
                </c:pt>
                <c:pt idx="17063">
                  <c:v>45059.246527777781</c:v>
                </c:pt>
                <c:pt idx="17064">
                  <c:v>45059.25</c:v>
                </c:pt>
                <c:pt idx="17065">
                  <c:v>45059.253472222219</c:v>
                </c:pt>
                <c:pt idx="17066">
                  <c:v>45059.256944444445</c:v>
                </c:pt>
                <c:pt idx="17067">
                  <c:v>45059.260416666664</c:v>
                </c:pt>
                <c:pt idx="17068">
                  <c:v>45059.263888888891</c:v>
                </c:pt>
                <c:pt idx="17069">
                  <c:v>45059.267361111109</c:v>
                </c:pt>
                <c:pt idx="17070">
                  <c:v>45059.270833333336</c:v>
                </c:pt>
                <c:pt idx="17071">
                  <c:v>45059.274305555555</c:v>
                </c:pt>
                <c:pt idx="17072">
                  <c:v>45059.277777777781</c:v>
                </c:pt>
                <c:pt idx="17073">
                  <c:v>45059.28125</c:v>
                </c:pt>
                <c:pt idx="17074">
                  <c:v>45059.284722222219</c:v>
                </c:pt>
                <c:pt idx="17075">
                  <c:v>45059.288194444445</c:v>
                </c:pt>
                <c:pt idx="17076">
                  <c:v>45059.291666666664</c:v>
                </c:pt>
                <c:pt idx="17077">
                  <c:v>45059.295138888891</c:v>
                </c:pt>
                <c:pt idx="17078">
                  <c:v>45059.298611111109</c:v>
                </c:pt>
                <c:pt idx="17079">
                  <c:v>45059.302083333336</c:v>
                </c:pt>
                <c:pt idx="17080">
                  <c:v>45059.305555555555</c:v>
                </c:pt>
                <c:pt idx="17081">
                  <c:v>45059.309027777781</c:v>
                </c:pt>
                <c:pt idx="17082">
                  <c:v>45059.3125</c:v>
                </c:pt>
                <c:pt idx="17083">
                  <c:v>45059.315972222219</c:v>
                </c:pt>
                <c:pt idx="17084">
                  <c:v>45059.319444444445</c:v>
                </c:pt>
                <c:pt idx="17085">
                  <c:v>45059.322916666664</c:v>
                </c:pt>
                <c:pt idx="17086">
                  <c:v>45059.326388888891</c:v>
                </c:pt>
                <c:pt idx="17087">
                  <c:v>45059.329861111109</c:v>
                </c:pt>
                <c:pt idx="17088">
                  <c:v>45059.333333333336</c:v>
                </c:pt>
                <c:pt idx="17089">
                  <c:v>45059.336805555555</c:v>
                </c:pt>
                <c:pt idx="17090">
                  <c:v>45059.340277777781</c:v>
                </c:pt>
                <c:pt idx="17091">
                  <c:v>45059.34375</c:v>
                </c:pt>
                <c:pt idx="17092">
                  <c:v>45059.347222222219</c:v>
                </c:pt>
                <c:pt idx="17093">
                  <c:v>45059.350694444445</c:v>
                </c:pt>
                <c:pt idx="17094">
                  <c:v>45059.354166666664</c:v>
                </c:pt>
                <c:pt idx="17095">
                  <c:v>45059.357638888891</c:v>
                </c:pt>
                <c:pt idx="17096">
                  <c:v>45059.361111111109</c:v>
                </c:pt>
                <c:pt idx="17097">
                  <c:v>45059.364583333336</c:v>
                </c:pt>
                <c:pt idx="17098">
                  <c:v>45059.368055555555</c:v>
                </c:pt>
                <c:pt idx="17099">
                  <c:v>45059.371527777781</c:v>
                </c:pt>
                <c:pt idx="17100">
                  <c:v>45059.375</c:v>
                </c:pt>
                <c:pt idx="17101">
                  <c:v>45059.378472222219</c:v>
                </c:pt>
                <c:pt idx="17102">
                  <c:v>45059.381944444445</c:v>
                </c:pt>
                <c:pt idx="17103">
                  <c:v>45059.385416666664</c:v>
                </c:pt>
                <c:pt idx="17104">
                  <c:v>45059.388888888891</c:v>
                </c:pt>
                <c:pt idx="17105">
                  <c:v>45059.392361111109</c:v>
                </c:pt>
                <c:pt idx="17106">
                  <c:v>45059.395833333336</c:v>
                </c:pt>
                <c:pt idx="17107">
                  <c:v>45059.399305555555</c:v>
                </c:pt>
                <c:pt idx="17108">
                  <c:v>45059.402777777781</c:v>
                </c:pt>
                <c:pt idx="17109">
                  <c:v>45059.40625</c:v>
                </c:pt>
                <c:pt idx="17110">
                  <c:v>45059.409722222219</c:v>
                </c:pt>
                <c:pt idx="17111">
                  <c:v>45059.413194444445</c:v>
                </c:pt>
                <c:pt idx="17112">
                  <c:v>45059.416666666664</c:v>
                </c:pt>
                <c:pt idx="17113">
                  <c:v>45059.420138888891</c:v>
                </c:pt>
                <c:pt idx="17114">
                  <c:v>45059.423611111109</c:v>
                </c:pt>
                <c:pt idx="17115">
                  <c:v>45059.427083333336</c:v>
                </c:pt>
                <c:pt idx="17116">
                  <c:v>45059.430555555555</c:v>
                </c:pt>
                <c:pt idx="17117">
                  <c:v>45059.434027777781</c:v>
                </c:pt>
                <c:pt idx="17118">
                  <c:v>45059.4375</c:v>
                </c:pt>
                <c:pt idx="17119">
                  <c:v>45059.440972222219</c:v>
                </c:pt>
                <c:pt idx="17120">
                  <c:v>45059.444444444445</c:v>
                </c:pt>
                <c:pt idx="17121">
                  <c:v>45059.447916666664</c:v>
                </c:pt>
                <c:pt idx="17122">
                  <c:v>45059.451388888891</c:v>
                </c:pt>
                <c:pt idx="17123">
                  <c:v>45059.454861111109</c:v>
                </c:pt>
                <c:pt idx="17124">
                  <c:v>45059.458333333336</c:v>
                </c:pt>
                <c:pt idx="17125">
                  <c:v>45059.461805555555</c:v>
                </c:pt>
                <c:pt idx="17126">
                  <c:v>45059.465277777781</c:v>
                </c:pt>
                <c:pt idx="17127">
                  <c:v>45059.46875</c:v>
                </c:pt>
                <c:pt idx="17128">
                  <c:v>45059.472222222219</c:v>
                </c:pt>
                <c:pt idx="17129">
                  <c:v>45059.475694444445</c:v>
                </c:pt>
                <c:pt idx="17130">
                  <c:v>45059.479166666664</c:v>
                </c:pt>
                <c:pt idx="17131">
                  <c:v>45059.482638888891</c:v>
                </c:pt>
                <c:pt idx="17132">
                  <c:v>45059.486111111109</c:v>
                </c:pt>
                <c:pt idx="17133">
                  <c:v>45059.489583333336</c:v>
                </c:pt>
                <c:pt idx="17134">
                  <c:v>45059.493055555555</c:v>
                </c:pt>
                <c:pt idx="17135">
                  <c:v>45059.496527777781</c:v>
                </c:pt>
                <c:pt idx="17136">
                  <c:v>45059.5</c:v>
                </c:pt>
                <c:pt idx="17137">
                  <c:v>45059.503472222219</c:v>
                </c:pt>
                <c:pt idx="17138">
                  <c:v>45059.506944444445</c:v>
                </c:pt>
                <c:pt idx="17139">
                  <c:v>45059.510416666664</c:v>
                </c:pt>
                <c:pt idx="17140">
                  <c:v>45059.513888888891</c:v>
                </c:pt>
                <c:pt idx="17141">
                  <c:v>45059.517361111109</c:v>
                </c:pt>
                <c:pt idx="17142">
                  <c:v>45059.520833333336</c:v>
                </c:pt>
                <c:pt idx="17143">
                  <c:v>45059.524305555555</c:v>
                </c:pt>
                <c:pt idx="17144">
                  <c:v>45059.527777777781</c:v>
                </c:pt>
                <c:pt idx="17145">
                  <c:v>45059.53125</c:v>
                </c:pt>
                <c:pt idx="17146">
                  <c:v>45059.534722222219</c:v>
                </c:pt>
                <c:pt idx="17147">
                  <c:v>45059.538194444445</c:v>
                </c:pt>
                <c:pt idx="17148">
                  <c:v>45059.541666666664</c:v>
                </c:pt>
                <c:pt idx="17149">
                  <c:v>45059.545138888891</c:v>
                </c:pt>
                <c:pt idx="17150">
                  <c:v>45059.548611111109</c:v>
                </c:pt>
                <c:pt idx="17151">
                  <c:v>45059.552083333336</c:v>
                </c:pt>
                <c:pt idx="17152">
                  <c:v>45059.555555555555</c:v>
                </c:pt>
                <c:pt idx="17153">
                  <c:v>45059.559027777781</c:v>
                </c:pt>
                <c:pt idx="17154">
                  <c:v>45059.5625</c:v>
                </c:pt>
                <c:pt idx="17155">
                  <c:v>45059.565972222219</c:v>
                </c:pt>
                <c:pt idx="17156">
                  <c:v>45059.569444444445</c:v>
                </c:pt>
                <c:pt idx="17157">
                  <c:v>45059.572916666664</c:v>
                </c:pt>
                <c:pt idx="17158">
                  <c:v>45059.576388888891</c:v>
                </c:pt>
                <c:pt idx="17159">
                  <c:v>45059.579861111109</c:v>
                </c:pt>
                <c:pt idx="17160">
                  <c:v>45059.583333333336</c:v>
                </c:pt>
                <c:pt idx="17161">
                  <c:v>45059.586805555555</c:v>
                </c:pt>
                <c:pt idx="17162">
                  <c:v>45059.590277777781</c:v>
                </c:pt>
                <c:pt idx="17163">
                  <c:v>45059.59375</c:v>
                </c:pt>
                <c:pt idx="17164">
                  <c:v>45059.597222222219</c:v>
                </c:pt>
                <c:pt idx="17165">
                  <c:v>45059.600694444445</c:v>
                </c:pt>
                <c:pt idx="17166">
                  <c:v>45059.604166666664</c:v>
                </c:pt>
                <c:pt idx="17167">
                  <c:v>45059.607638888891</c:v>
                </c:pt>
                <c:pt idx="17168">
                  <c:v>45059.611111111109</c:v>
                </c:pt>
                <c:pt idx="17169">
                  <c:v>45059.614583333336</c:v>
                </c:pt>
                <c:pt idx="17170">
                  <c:v>45059.618055555555</c:v>
                </c:pt>
                <c:pt idx="17171">
                  <c:v>45059.621527777781</c:v>
                </c:pt>
                <c:pt idx="17172">
                  <c:v>45059.625</c:v>
                </c:pt>
                <c:pt idx="17173">
                  <c:v>45059.628472222219</c:v>
                </c:pt>
                <c:pt idx="17174">
                  <c:v>45059.631944444445</c:v>
                </c:pt>
                <c:pt idx="17175">
                  <c:v>45059.635416666664</c:v>
                </c:pt>
                <c:pt idx="17176">
                  <c:v>45059.638888888891</c:v>
                </c:pt>
                <c:pt idx="17177">
                  <c:v>45059.642361111109</c:v>
                </c:pt>
                <c:pt idx="17178">
                  <c:v>45059.645833333336</c:v>
                </c:pt>
                <c:pt idx="17179">
                  <c:v>45059.649305555555</c:v>
                </c:pt>
                <c:pt idx="17180">
                  <c:v>45059.652777777781</c:v>
                </c:pt>
                <c:pt idx="17181">
                  <c:v>45059.65625</c:v>
                </c:pt>
                <c:pt idx="17182">
                  <c:v>45059.659722222219</c:v>
                </c:pt>
                <c:pt idx="17183">
                  <c:v>45059.663194444445</c:v>
                </c:pt>
                <c:pt idx="17184">
                  <c:v>45059.666666666664</c:v>
                </c:pt>
                <c:pt idx="17185">
                  <c:v>45059.670138888891</c:v>
                </c:pt>
                <c:pt idx="17186">
                  <c:v>45059.673611111109</c:v>
                </c:pt>
                <c:pt idx="17187">
                  <c:v>45059.677083333336</c:v>
                </c:pt>
                <c:pt idx="17188">
                  <c:v>45059.680555555555</c:v>
                </c:pt>
                <c:pt idx="17189">
                  <c:v>45059.684027777781</c:v>
                </c:pt>
                <c:pt idx="17190">
                  <c:v>45059.6875</c:v>
                </c:pt>
                <c:pt idx="17191">
                  <c:v>45059.690972222219</c:v>
                </c:pt>
                <c:pt idx="17192">
                  <c:v>45059.694444444445</c:v>
                </c:pt>
                <c:pt idx="17193">
                  <c:v>45059.697916666664</c:v>
                </c:pt>
                <c:pt idx="17194">
                  <c:v>45059.701388888891</c:v>
                </c:pt>
                <c:pt idx="17195">
                  <c:v>45059.704861111109</c:v>
                </c:pt>
                <c:pt idx="17196">
                  <c:v>45059.708333333336</c:v>
                </c:pt>
                <c:pt idx="17197">
                  <c:v>45059.711805555555</c:v>
                </c:pt>
                <c:pt idx="17198">
                  <c:v>45059.715277777781</c:v>
                </c:pt>
                <c:pt idx="17199">
                  <c:v>45059.71875</c:v>
                </c:pt>
                <c:pt idx="17200">
                  <c:v>45059.722222222219</c:v>
                </c:pt>
                <c:pt idx="17201">
                  <c:v>45059.725694444445</c:v>
                </c:pt>
                <c:pt idx="17202">
                  <c:v>45059.729166666664</c:v>
                </c:pt>
                <c:pt idx="17203">
                  <c:v>45059.732638888891</c:v>
                </c:pt>
                <c:pt idx="17204">
                  <c:v>45059.736111111109</c:v>
                </c:pt>
                <c:pt idx="17205">
                  <c:v>45059.739583333336</c:v>
                </c:pt>
                <c:pt idx="17206">
                  <c:v>45059.743055555555</c:v>
                </c:pt>
                <c:pt idx="17207">
                  <c:v>45059.746527777781</c:v>
                </c:pt>
                <c:pt idx="17208">
                  <c:v>45059.75</c:v>
                </c:pt>
                <c:pt idx="17209">
                  <c:v>45059.753472222219</c:v>
                </c:pt>
                <c:pt idx="17210">
                  <c:v>45059.756944444445</c:v>
                </c:pt>
                <c:pt idx="17211">
                  <c:v>45059.760416666664</c:v>
                </c:pt>
                <c:pt idx="17212">
                  <c:v>45059.763888888891</c:v>
                </c:pt>
                <c:pt idx="17213">
                  <c:v>45059.767361111109</c:v>
                </c:pt>
                <c:pt idx="17214">
                  <c:v>45059.770833333336</c:v>
                </c:pt>
                <c:pt idx="17215">
                  <c:v>45059.774305555555</c:v>
                </c:pt>
                <c:pt idx="17216">
                  <c:v>45059.777777777781</c:v>
                </c:pt>
                <c:pt idx="17217">
                  <c:v>45059.78125</c:v>
                </c:pt>
                <c:pt idx="17218">
                  <c:v>45059.784722222219</c:v>
                </c:pt>
                <c:pt idx="17219">
                  <c:v>45059.788194444445</c:v>
                </c:pt>
                <c:pt idx="17220">
                  <c:v>45059.791666666664</c:v>
                </c:pt>
                <c:pt idx="17221">
                  <c:v>45059.795138888891</c:v>
                </c:pt>
                <c:pt idx="17222">
                  <c:v>45059.798611111109</c:v>
                </c:pt>
                <c:pt idx="17223">
                  <c:v>45059.802083333336</c:v>
                </c:pt>
                <c:pt idx="17224">
                  <c:v>45059.805555555555</c:v>
                </c:pt>
                <c:pt idx="17225">
                  <c:v>45059.809027777781</c:v>
                </c:pt>
                <c:pt idx="17226">
                  <c:v>45059.8125</c:v>
                </c:pt>
                <c:pt idx="17227">
                  <c:v>45059.815972222219</c:v>
                </c:pt>
                <c:pt idx="17228">
                  <c:v>45059.819444444445</c:v>
                </c:pt>
                <c:pt idx="17229">
                  <c:v>45059.822916666664</c:v>
                </c:pt>
                <c:pt idx="17230">
                  <c:v>45059.826388888891</c:v>
                </c:pt>
                <c:pt idx="17231">
                  <c:v>45059.829861111109</c:v>
                </c:pt>
                <c:pt idx="17232">
                  <c:v>45059.833333333336</c:v>
                </c:pt>
                <c:pt idx="17233">
                  <c:v>45059.836805555555</c:v>
                </c:pt>
                <c:pt idx="17234">
                  <c:v>45059.840277777781</c:v>
                </c:pt>
                <c:pt idx="17235">
                  <c:v>45059.84375</c:v>
                </c:pt>
                <c:pt idx="17236">
                  <c:v>45059.847222222219</c:v>
                </c:pt>
                <c:pt idx="17237">
                  <c:v>45059.850694444445</c:v>
                </c:pt>
                <c:pt idx="17238">
                  <c:v>45059.854166666664</c:v>
                </c:pt>
                <c:pt idx="17239">
                  <c:v>45059.857638888891</c:v>
                </c:pt>
                <c:pt idx="17240">
                  <c:v>45059.861111111109</c:v>
                </c:pt>
                <c:pt idx="17241">
                  <c:v>45059.864583333336</c:v>
                </c:pt>
                <c:pt idx="17242">
                  <c:v>45059.868055555555</c:v>
                </c:pt>
                <c:pt idx="17243">
                  <c:v>45059.871527777781</c:v>
                </c:pt>
                <c:pt idx="17244">
                  <c:v>45059.875</c:v>
                </c:pt>
                <c:pt idx="17245">
                  <c:v>45059.878472222219</c:v>
                </c:pt>
                <c:pt idx="17246">
                  <c:v>45059.881944444445</c:v>
                </c:pt>
                <c:pt idx="17247">
                  <c:v>45059.885416666664</c:v>
                </c:pt>
                <c:pt idx="17248">
                  <c:v>45059.888888888891</c:v>
                </c:pt>
                <c:pt idx="17249">
                  <c:v>45059.892361111109</c:v>
                </c:pt>
                <c:pt idx="17250">
                  <c:v>45059.895833333336</c:v>
                </c:pt>
                <c:pt idx="17251">
                  <c:v>45059.899305555555</c:v>
                </c:pt>
                <c:pt idx="17252">
                  <c:v>45059.902777777781</c:v>
                </c:pt>
                <c:pt idx="17253">
                  <c:v>45059.90625</c:v>
                </c:pt>
                <c:pt idx="17254">
                  <c:v>45059.909722222219</c:v>
                </c:pt>
                <c:pt idx="17255">
                  <c:v>45059.913194444445</c:v>
                </c:pt>
                <c:pt idx="17256">
                  <c:v>45059.916666666664</c:v>
                </c:pt>
                <c:pt idx="17257">
                  <c:v>45059.920138888891</c:v>
                </c:pt>
                <c:pt idx="17258">
                  <c:v>45059.923611111109</c:v>
                </c:pt>
                <c:pt idx="17259">
                  <c:v>45059.927083333336</c:v>
                </c:pt>
                <c:pt idx="17260">
                  <c:v>45059.930555555555</c:v>
                </c:pt>
                <c:pt idx="17261">
                  <c:v>45059.934027777781</c:v>
                </c:pt>
                <c:pt idx="17262">
                  <c:v>45059.9375</c:v>
                </c:pt>
                <c:pt idx="17263">
                  <c:v>45059.940972222219</c:v>
                </c:pt>
                <c:pt idx="17264">
                  <c:v>45059.944444444445</c:v>
                </c:pt>
                <c:pt idx="17265">
                  <c:v>45059.947916666664</c:v>
                </c:pt>
                <c:pt idx="17266">
                  <c:v>45059.951388888891</c:v>
                </c:pt>
                <c:pt idx="17267">
                  <c:v>45059.954861111109</c:v>
                </c:pt>
                <c:pt idx="17268">
                  <c:v>45059.958333333336</c:v>
                </c:pt>
                <c:pt idx="17269">
                  <c:v>45059.961805555555</c:v>
                </c:pt>
                <c:pt idx="17270">
                  <c:v>45059.965277777781</c:v>
                </c:pt>
                <c:pt idx="17271">
                  <c:v>45059.96875</c:v>
                </c:pt>
                <c:pt idx="17272">
                  <c:v>45059.972222222219</c:v>
                </c:pt>
                <c:pt idx="17273">
                  <c:v>45059.975694444445</c:v>
                </c:pt>
                <c:pt idx="17274">
                  <c:v>45059.979166666664</c:v>
                </c:pt>
                <c:pt idx="17275">
                  <c:v>45059.982638888891</c:v>
                </c:pt>
                <c:pt idx="17276">
                  <c:v>45059.986111111109</c:v>
                </c:pt>
                <c:pt idx="17277">
                  <c:v>45059.989583333336</c:v>
                </c:pt>
                <c:pt idx="17278">
                  <c:v>45059.993055555555</c:v>
                </c:pt>
                <c:pt idx="17279">
                  <c:v>45059.996527777781</c:v>
                </c:pt>
                <c:pt idx="17280">
                  <c:v>45060</c:v>
                </c:pt>
                <c:pt idx="17281">
                  <c:v>45060.003472222219</c:v>
                </c:pt>
                <c:pt idx="17282">
                  <c:v>45060.006944444445</c:v>
                </c:pt>
                <c:pt idx="17283">
                  <c:v>45060.010416666664</c:v>
                </c:pt>
                <c:pt idx="17284">
                  <c:v>45060.013888888891</c:v>
                </c:pt>
                <c:pt idx="17285">
                  <c:v>45060.017361111109</c:v>
                </c:pt>
                <c:pt idx="17286">
                  <c:v>45060.020833333336</c:v>
                </c:pt>
                <c:pt idx="17287">
                  <c:v>45060.024305555555</c:v>
                </c:pt>
                <c:pt idx="17288">
                  <c:v>45060.027777777781</c:v>
                </c:pt>
                <c:pt idx="17289">
                  <c:v>45060.03125</c:v>
                </c:pt>
                <c:pt idx="17290">
                  <c:v>45060.034722222219</c:v>
                </c:pt>
                <c:pt idx="17291">
                  <c:v>45060.038194444445</c:v>
                </c:pt>
                <c:pt idx="17292">
                  <c:v>45060.041666666664</c:v>
                </c:pt>
                <c:pt idx="17293">
                  <c:v>45060.045138888891</c:v>
                </c:pt>
                <c:pt idx="17294">
                  <c:v>45060.048611111109</c:v>
                </c:pt>
                <c:pt idx="17295">
                  <c:v>45060.052083333336</c:v>
                </c:pt>
                <c:pt idx="17296">
                  <c:v>45060.055555555555</c:v>
                </c:pt>
                <c:pt idx="17297">
                  <c:v>45060.059027777781</c:v>
                </c:pt>
                <c:pt idx="17298">
                  <c:v>45060.0625</c:v>
                </c:pt>
                <c:pt idx="17299">
                  <c:v>45060.065972222219</c:v>
                </c:pt>
                <c:pt idx="17300">
                  <c:v>45060.069444444445</c:v>
                </c:pt>
                <c:pt idx="17301">
                  <c:v>45060.072916666664</c:v>
                </c:pt>
                <c:pt idx="17302">
                  <c:v>45060.076388888891</c:v>
                </c:pt>
                <c:pt idx="17303">
                  <c:v>45060.079861111109</c:v>
                </c:pt>
                <c:pt idx="17304">
                  <c:v>45060.083333333336</c:v>
                </c:pt>
                <c:pt idx="17305">
                  <c:v>45060.086805555555</c:v>
                </c:pt>
                <c:pt idx="17306">
                  <c:v>45060.090277777781</c:v>
                </c:pt>
                <c:pt idx="17307">
                  <c:v>45060.09375</c:v>
                </c:pt>
                <c:pt idx="17308">
                  <c:v>45060.097222222219</c:v>
                </c:pt>
                <c:pt idx="17309">
                  <c:v>45060.100694444445</c:v>
                </c:pt>
                <c:pt idx="17310">
                  <c:v>45060.104166666664</c:v>
                </c:pt>
                <c:pt idx="17311">
                  <c:v>45060.107638888891</c:v>
                </c:pt>
                <c:pt idx="17312">
                  <c:v>45060.111111111109</c:v>
                </c:pt>
                <c:pt idx="17313">
                  <c:v>45060.114583333336</c:v>
                </c:pt>
                <c:pt idx="17314">
                  <c:v>45060.118055555555</c:v>
                </c:pt>
                <c:pt idx="17315">
                  <c:v>45060.121527777781</c:v>
                </c:pt>
                <c:pt idx="17316">
                  <c:v>45060.125</c:v>
                </c:pt>
                <c:pt idx="17317">
                  <c:v>45060.128472222219</c:v>
                </c:pt>
                <c:pt idx="17318">
                  <c:v>45060.131944444445</c:v>
                </c:pt>
                <c:pt idx="17319">
                  <c:v>45060.135416666664</c:v>
                </c:pt>
                <c:pt idx="17320">
                  <c:v>45060.138888888891</c:v>
                </c:pt>
                <c:pt idx="17321">
                  <c:v>45060.142361111109</c:v>
                </c:pt>
                <c:pt idx="17322">
                  <c:v>45060.145833333336</c:v>
                </c:pt>
                <c:pt idx="17323">
                  <c:v>45060.149305555555</c:v>
                </c:pt>
                <c:pt idx="17324">
                  <c:v>45060.152777777781</c:v>
                </c:pt>
                <c:pt idx="17325">
                  <c:v>45060.15625</c:v>
                </c:pt>
                <c:pt idx="17326">
                  <c:v>45060.159722222219</c:v>
                </c:pt>
                <c:pt idx="17327">
                  <c:v>45060.163194444445</c:v>
                </c:pt>
                <c:pt idx="17328">
                  <c:v>45060.166666666664</c:v>
                </c:pt>
                <c:pt idx="17329">
                  <c:v>45060.170138888891</c:v>
                </c:pt>
                <c:pt idx="17330">
                  <c:v>45060.173611111109</c:v>
                </c:pt>
                <c:pt idx="17331">
                  <c:v>45060.177083333336</c:v>
                </c:pt>
                <c:pt idx="17332">
                  <c:v>45060.180555555555</c:v>
                </c:pt>
                <c:pt idx="17333">
                  <c:v>45060.184027777781</c:v>
                </c:pt>
                <c:pt idx="17334">
                  <c:v>45060.1875</c:v>
                </c:pt>
                <c:pt idx="17335">
                  <c:v>45060.190972222219</c:v>
                </c:pt>
                <c:pt idx="17336">
                  <c:v>45060.194444444445</c:v>
                </c:pt>
                <c:pt idx="17337">
                  <c:v>45060.197916666664</c:v>
                </c:pt>
                <c:pt idx="17338">
                  <c:v>45060.201388888891</c:v>
                </c:pt>
                <c:pt idx="17339">
                  <c:v>45060.204861111109</c:v>
                </c:pt>
                <c:pt idx="17340">
                  <c:v>45060.208333333336</c:v>
                </c:pt>
                <c:pt idx="17341">
                  <c:v>45060.211805555555</c:v>
                </c:pt>
                <c:pt idx="17342">
                  <c:v>45060.215277777781</c:v>
                </c:pt>
                <c:pt idx="17343">
                  <c:v>45060.21875</c:v>
                </c:pt>
                <c:pt idx="17344">
                  <c:v>45060.222222222219</c:v>
                </c:pt>
                <c:pt idx="17345">
                  <c:v>45060.225694444445</c:v>
                </c:pt>
                <c:pt idx="17346">
                  <c:v>45060.229166666664</c:v>
                </c:pt>
                <c:pt idx="17347">
                  <c:v>45060.232638888891</c:v>
                </c:pt>
                <c:pt idx="17348">
                  <c:v>45060.236111111109</c:v>
                </c:pt>
                <c:pt idx="17349">
                  <c:v>45060.239583333336</c:v>
                </c:pt>
                <c:pt idx="17350">
                  <c:v>45060.243055555555</c:v>
                </c:pt>
                <c:pt idx="17351">
                  <c:v>45060.246527777781</c:v>
                </c:pt>
                <c:pt idx="17352">
                  <c:v>45060.25</c:v>
                </c:pt>
                <c:pt idx="17353">
                  <c:v>45060.253472222219</c:v>
                </c:pt>
                <c:pt idx="17354">
                  <c:v>45060.256944444445</c:v>
                </c:pt>
                <c:pt idx="17355">
                  <c:v>45060.260416666664</c:v>
                </c:pt>
                <c:pt idx="17356">
                  <c:v>45060.263888888891</c:v>
                </c:pt>
                <c:pt idx="17357">
                  <c:v>45060.267361111109</c:v>
                </c:pt>
                <c:pt idx="17358">
                  <c:v>45060.270833333336</c:v>
                </c:pt>
                <c:pt idx="17359">
                  <c:v>45060.274305555555</c:v>
                </c:pt>
                <c:pt idx="17360">
                  <c:v>45060.277777777781</c:v>
                </c:pt>
                <c:pt idx="17361">
                  <c:v>45060.28125</c:v>
                </c:pt>
                <c:pt idx="17362">
                  <c:v>45060.284722222219</c:v>
                </c:pt>
                <c:pt idx="17363">
                  <c:v>45060.288194444445</c:v>
                </c:pt>
                <c:pt idx="17364">
                  <c:v>45060.291666666664</c:v>
                </c:pt>
                <c:pt idx="17365">
                  <c:v>45060.295138888891</c:v>
                </c:pt>
                <c:pt idx="17366">
                  <c:v>45060.298611111109</c:v>
                </c:pt>
                <c:pt idx="17367">
                  <c:v>45060.302083333336</c:v>
                </c:pt>
                <c:pt idx="17368">
                  <c:v>45060.305555555555</c:v>
                </c:pt>
                <c:pt idx="17369">
                  <c:v>45060.309027777781</c:v>
                </c:pt>
                <c:pt idx="17370">
                  <c:v>45060.3125</c:v>
                </c:pt>
                <c:pt idx="17371">
                  <c:v>45060.315972222219</c:v>
                </c:pt>
                <c:pt idx="17372">
                  <c:v>45060.319444444445</c:v>
                </c:pt>
                <c:pt idx="17373">
                  <c:v>45060.322916666664</c:v>
                </c:pt>
                <c:pt idx="17374">
                  <c:v>45060.326388888891</c:v>
                </c:pt>
                <c:pt idx="17375">
                  <c:v>45060.329861111109</c:v>
                </c:pt>
                <c:pt idx="17376">
                  <c:v>45060.333333333336</c:v>
                </c:pt>
                <c:pt idx="17377">
                  <c:v>45060.336805555555</c:v>
                </c:pt>
                <c:pt idx="17378">
                  <c:v>45060.340277777781</c:v>
                </c:pt>
                <c:pt idx="17379">
                  <c:v>45060.34375</c:v>
                </c:pt>
                <c:pt idx="17380">
                  <c:v>45060.347222222219</c:v>
                </c:pt>
                <c:pt idx="17381">
                  <c:v>45060.350694444445</c:v>
                </c:pt>
                <c:pt idx="17382">
                  <c:v>45060.354166666664</c:v>
                </c:pt>
                <c:pt idx="17383">
                  <c:v>45060.357638888891</c:v>
                </c:pt>
                <c:pt idx="17384">
                  <c:v>45060.361111111109</c:v>
                </c:pt>
                <c:pt idx="17385">
                  <c:v>45060.364583333336</c:v>
                </c:pt>
                <c:pt idx="17386">
                  <c:v>45060.368055555555</c:v>
                </c:pt>
                <c:pt idx="17387">
                  <c:v>45060.371527777781</c:v>
                </c:pt>
                <c:pt idx="17388">
                  <c:v>45060.375</c:v>
                </c:pt>
                <c:pt idx="17389">
                  <c:v>45060.378472222219</c:v>
                </c:pt>
                <c:pt idx="17390">
                  <c:v>45060.381944444445</c:v>
                </c:pt>
                <c:pt idx="17391">
                  <c:v>45060.385416666664</c:v>
                </c:pt>
                <c:pt idx="17392">
                  <c:v>45060.388888888891</c:v>
                </c:pt>
                <c:pt idx="17393">
                  <c:v>45060.392361111109</c:v>
                </c:pt>
                <c:pt idx="17394">
                  <c:v>45060.395833333336</c:v>
                </c:pt>
                <c:pt idx="17395">
                  <c:v>45060.399305555555</c:v>
                </c:pt>
                <c:pt idx="17396">
                  <c:v>45060.402777777781</c:v>
                </c:pt>
                <c:pt idx="17397">
                  <c:v>45060.40625</c:v>
                </c:pt>
                <c:pt idx="17398">
                  <c:v>45060.409722222219</c:v>
                </c:pt>
                <c:pt idx="17399">
                  <c:v>45060.413194444445</c:v>
                </c:pt>
                <c:pt idx="17400">
                  <c:v>45060.416666666664</c:v>
                </c:pt>
                <c:pt idx="17401">
                  <c:v>45060.420138888891</c:v>
                </c:pt>
                <c:pt idx="17402">
                  <c:v>45060.423611111109</c:v>
                </c:pt>
                <c:pt idx="17403">
                  <c:v>45060.427083333336</c:v>
                </c:pt>
                <c:pt idx="17404">
                  <c:v>45060.430555555555</c:v>
                </c:pt>
                <c:pt idx="17405">
                  <c:v>45060.434027777781</c:v>
                </c:pt>
                <c:pt idx="17406">
                  <c:v>45060.4375</c:v>
                </c:pt>
                <c:pt idx="17407">
                  <c:v>45060.440972222219</c:v>
                </c:pt>
                <c:pt idx="17408">
                  <c:v>45060.444444444445</c:v>
                </c:pt>
                <c:pt idx="17409">
                  <c:v>45060.447916666664</c:v>
                </c:pt>
                <c:pt idx="17410">
                  <c:v>45060.451388888891</c:v>
                </c:pt>
                <c:pt idx="17411">
                  <c:v>45060.454861111109</c:v>
                </c:pt>
                <c:pt idx="17412">
                  <c:v>45060.458333333336</c:v>
                </c:pt>
                <c:pt idx="17413">
                  <c:v>45060.461805555555</c:v>
                </c:pt>
                <c:pt idx="17414">
                  <c:v>45060.465277777781</c:v>
                </c:pt>
                <c:pt idx="17415">
                  <c:v>45060.46875</c:v>
                </c:pt>
                <c:pt idx="17416">
                  <c:v>45060.472222222219</c:v>
                </c:pt>
                <c:pt idx="17417">
                  <c:v>45060.475694444445</c:v>
                </c:pt>
                <c:pt idx="17418">
                  <c:v>45060.479166666664</c:v>
                </c:pt>
                <c:pt idx="17419">
                  <c:v>45060.482638888891</c:v>
                </c:pt>
                <c:pt idx="17420">
                  <c:v>45060.486111111109</c:v>
                </c:pt>
                <c:pt idx="17421">
                  <c:v>45060.489583333336</c:v>
                </c:pt>
                <c:pt idx="17422">
                  <c:v>45060.493055555555</c:v>
                </c:pt>
                <c:pt idx="17423">
                  <c:v>45060.496527777781</c:v>
                </c:pt>
                <c:pt idx="17424">
                  <c:v>45060.5</c:v>
                </c:pt>
                <c:pt idx="17425">
                  <c:v>45060.503472222219</c:v>
                </c:pt>
                <c:pt idx="17426">
                  <c:v>45060.506944444445</c:v>
                </c:pt>
                <c:pt idx="17427">
                  <c:v>45060.510416666664</c:v>
                </c:pt>
                <c:pt idx="17428">
                  <c:v>45060.513888888891</c:v>
                </c:pt>
                <c:pt idx="17429">
                  <c:v>45060.517361111109</c:v>
                </c:pt>
                <c:pt idx="17430">
                  <c:v>45060.520833333336</c:v>
                </c:pt>
                <c:pt idx="17431">
                  <c:v>45060.524305555555</c:v>
                </c:pt>
                <c:pt idx="17432">
                  <c:v>45060.527777777781</c:v>
                </c:pt>
                <c:pt idx="17433">
                  <c:v>45060.53125</c:v>
                </c:pt>
                <c:pt idx="17434">
                  <c:v>45060.534722222219</c:v>
                </c:pt>
                <c:pt idx="17435">
                  <c:v>45060.538194444445</c:v>
                </c:pt>
                <c:pt idx="17436">
                  <c:v>45060.541666666664</c:v>
                </c:pt>
                <c:pt idx="17437">
                  <c:v>45060.545138888891</c:v>
                </c:pt>
                <c:pt idx="17438">
                  <c:v>45060.548611111109</c:v>
                </c:pt>
                <c:pt idx="17439">
                  <c:v>45060.552083333336</c:v>
                </c:pt>
                <c:pt idx="17440">
                  <c:v>45060.555555555555</c:v>
                </c:pt>
                <c:pt idx="17441">
                  <c:v>45060.559027777781</c:v>
                </c:pt>
                <c:pt idx="17442">
                  <c:v>45060.5625</c:v>
                </c:pt>
                <c:pt idx="17443">
                  <c:v>45060.565972222219</c:v>
                </c:pt>
                <c:pt idx="17444">
                  <c:v>45060.569444444445</c:v>
                </c:pt>
                <c:pt idx="17445">
                  <c:v>45060.572916666664</c:v>
                </c:pt>
                <c:pt idx="17446">
                  <c:v>45060.576388888891</c:v>
                </c:pt>
                <c:pt idx="17447">
                  <c:v>45060.579861111109</c:v>
                </c:pt>
                <c:pt idx="17448">
                  <c:v>45060.583333333336</c:v>
                </c:pt>
                <c:pt idx="17449">
                  <c:v>45060.586805555555</c:v>
                </c:pt>
                <c:pt idx="17450">
                  <c:v>45060.590277777781</c:v>
                </c:pt>
                <c:pt idx="17451">
                  <c:v>45060.59375</c:v>
                </c:pt>
                <c:pt idx="17452">
                  <c:v>45060.597222222219</c:v>
                </c:pt>
                <c:pt idx="17453">
                  <c:v>45060.600694444445</c:v>
                </c:pt>
                <c:pt idx="17454">
                  <c:v>45060.604166666664</c:v>
                </c:pt>
                <c:pt idx="17455">
                  <c:v>45060.607638888891</c:v>
                </c:pt>
                <c:pt idx="17456">
                  <c:v>45060.611111111109</c:v>
                </c:pt>
                <c:pt idx="17457">
                  <c:v>45060.614583333336</c:v>
                </c:pt>
                <c:pt idx="17458">
                  <c:v>45060.618055555555</c:v>
                </c:pt>
                <c:pt idx="17459">
                  <c:v>45060.621527777781</c:v>
                </c:pt>
                <c:pt idx="17460">
                  <c:v>45060.625</c:v>
                </c:pt>
                <c:pt idx="17461">
                  <c:v>45060.628472222219</c:v>
                </c:pt>
                <c:pt idx="17462">
                  <c:v>45060.631944444445</c:v>
                </c:pt>
                <c:pt idx="17463">
                  <c:v>45060.635416666664</c:v>
                </c:pt>
                <c:pt idx="17464">
                  <c:v>45060.638888888891</c:v>
                </c:pt>
                <c:pt idx="17465">
                  <c:v>45060.642361111109</c:v>
                </c:pt>
                <c:pt idx="17466">
                  <c:v>45060.645833333336</c:v>
                </c:pt>
                <c:pt idx="17467">
                  <c:v>45060.649305555555</c:v>
                </c:pt>
                <c:pt idx="17468">
                  <c:v>45060.652777777781</c:v>
                </c:pt>
                <c:pt idx="17469">
                  <c:v>45060.65625</c:v>
                </c:pt>
                <c:pt idx="17470">
                  <c:v>45060.659722222219</c:v>
                </c:pt>
                <c:pt idx="17471">
                  <c:v>45060.663194444445</c:v>
                </c:pt>
                <c:pt idx="17472">
                  <c:v>45060.666666666664</c:v>
                </c:pt>
                <c:pt idx="17473">
                  <c:v>45060.670138888891</c:v>
                </c:pt>
                <c:pt idx="17474">
                  <c:v>45060.673611111109</c:v>
                </c:pt>
                <c:pt idx="17475">
                  <c:v>45060.677083333336</c:v>
                </c:pt>
                <c:pt idx="17476">
                  <c:v>45060.680555555555</c:v>
                </c:pt>
                <c:pt idx="17477">
                  <c:v>45060.684027777781</c:v>
                </c:pt>
                <c:pt idx="17478">
                  <c:v>45060.6875</c:v>
                </c:pt>
                <c:pt idx="17479">
                  <c:v>45060.690972222219</c:v>
                </c:pt>
                <c:pt idx="17480">
                  <c:v>45060.694444444445</c:v>
                </c:pt>
                <c:pt idx="17481">
                  <c:v>45060.697916666664</c:v>
                </c:pt>
                <c:pt idx="17482">
                  <c:v>45060.701388888891</c:v>
                </c:pt>
                <c:pt idx="17483">
                  <c:v>45060.704861111109</c:v>
                </c:pt>
                <c:pt idx="17484">
                  <c:v>45060.708333333336</c:v>
                </c:pt>
                <c:pt idx="17485">
                  <c:v>45060.711805555555</c:v>
                </c:pt>
                <c:pt idx="17486">
                  <c:v>45060.715277777781</c:v>
                </c:pt>
                <c:pt idx="17487">
                  <c:v>45060.71875</c:v>
                </c:pt>
                <c:pt idx="17488">
                  <c:v>45060.722222222219</c:v>
                </c:pt>
                <c:pt idx="17489">
                  <c:v>45060.725694444445</c:v>
                </c:pt>
                <c:pt idx="17490">
                  <c:v>45060.729166666664</c:v>
                </c:pt>
                <c:pt idx="17491">
                  <c:v>45060.732638888891</c:v>
                </c:pt>
                <c:pt idx="17492">
                  <c:v>45060.736111111109</c:v>
                </c:pt>
                <c:pt idx="17493">
                  <c:v>45060.739583333336</c:v>
                </c:pt>
                <c:pt idx="17494">
                  <c:v>45060.743055555555</c:v>
                </c:pt>
                <c:pt idx="17495">
                  <c:v>45060.746527777781</c:v>
                </c:pt>
                <c:pt idx="17496">
                  <c:v>45060.75</c:v>
                </c:pt>
                <c:pt idx="17497">
                  <c:v>45060.753472222219</c:v>
                </c:pt>
                <c:pt idx="17498">
                  <c:v>45060.756944444445</c:v>
                </c:pt>
                <c:pt idx="17499">
                  <c:v>45060.760416666664</c:v>
                </c:pt>
                <c:pt idx="17500">
                  <c:v>45060.763888888891</c:v>
                </c:pt>
                <c:pt idx="17501">
                  <c:v>45060.767361111109</c:v>
                </c:pt>
                <c:pt idx="17502">
                  <c:v>45060.770833333336</c:v>
                </c:pt>
                <c:pt idx="17503">
                  <c:v>45060.774305555555</c:v>
                </c:pt>
                <c:pt idx="17504">
                  <c:v>45060.777777777781</c:v>
                </c:pt>
                <c:pt idx="17505">
                  <c:v>45060.78125</c:v>
                </c:pt>
                <c:pt idx="17506">
                  <c:v>45060.784722222219</c:v>
                </c:pt>
                <c:pt idx="17507">
                  <c:v>45060.788194444445</c:v>
                </c:pt>
                <c:pt idx="17508">
                  <c:v>45060.791666666664</c:v>
                </c:pt>
                <c:pt idx="17509">
                  <c:v>45060.795138888891</c:v>
                </c:pt>
                <c:pt idx="17510">
                  <c:v>45060.798611111109</c:v>
                </c:pt>
                <c:pt idx="17511">
                  <c:v>45060.802083333336</c:v>
                </c:pt>
                <c:pt idx="17512">
                  <c:v>45060.805555555555</c:v>
                </c:pt>
                <c:pt idx="17513">
                  <c:v>45060.809027777781</c:v>
                </c:pt>
                <c:pt idx="17514">
                  <c:v>45060.8125</c:v>
                </c:pt>
                <c:pt idx="17515">
                  <c:v>45060.815972222219</c:v>
                </c:pt>
                <c:pt idx="17516">
                  <c:v>45060.819444444445</c:v>
                </c:pt>
                <c:pt idx="17517">
                  <c:v>45060.822916666664</c:v>
                </c:pt>
                <c:pt idx="17518">
                  <c:v>45060.826388888891</c:v>
                </c:pt>
                <c:pt idx="17519">
                  <c:v>45060.829861111109</c:v>
                </c:pt>
                <c:pt idx="17520">
                  <c:v>45060.833333333336</c:v>
                </c:pt>
                <c:pt idx="17521">
                  <c:v>45060.836805555555</c:v>
                </c:pt>
                <c:pt idx="17522">
                  <c:v>45060.840277777781</c:v>
                </c:pt>
                <c:pt idx="17523">
                  <c:v>45060.84375</c:v>
                </c:pt>
                <c:pt idx="17524">
                  <c:v>45060.847222222219</c:v>
                </c:pt>
                <c:pt idx="17525">
                  <c:v>45060.850694444445</c:v>
                </c:pt>
                <c:pt idx="17526">
                  <c:v>45060.854166666664</c:v>
                </c:pt>
                <c:pt idx="17527">
                  <c:v>45060.857638888891</c:v>
                </c:pt>
                <c:pt idx="17528">
                  <c:v>45060.861111111109</c:v>
                </c:pt>
                <c:pt idx="17529">
                  <c:v>45060.864583333336</c:v>
                </c:pt>
                <c:pt idx="17530">
                  <c:v>45060.868055555555</c:v>
                </c:pt>
                <c:pt idx="17531">
                  <c:v>45060.871527777781</c:v>
                </c:pt>
                <c:pt idx="17532">
                  <c:v>45060.875</c:v>
                </c:pt>
                <c:pt idx="17533">
                  <c:v>45060.878472222219</c:v>
                </c:pt>
                <c:pt idx="17534">
                  <c:v>45060.881944444445</c:v>
                </c:pt>
                <c:pt idx="17535">
                  <c:v>45060.885416666664</c:v>
                </c:pt>
                <c:pt idx="17536">
                  <c:v>45060.888888888891</c:v>
                </c:pt>
                <c:pt idx="17537">
                  <c:v>45060.892361111109</c:v>
                </c:pt>
                <c:pt idx="17538">
                  <c:v>45060.895833333336</c:v>
                </c:pt>
                <c:pt idx="17539">
                  <c:v>45060.899305555555</c:v>
                </c:pt>
                <c:pt idx="17540">
                  <c:v>45060.902777777781</c:v>
                </c:pt>
                <c:pt idx="17541">
                  <c:v>45060.90625</c:v>
                </c:pt>
                <c:pt idx="17542">
                  <c:v>45060.909722222219</c:v>
                </c:pt>
                <c:pt idx="17543">
                  <c:v>45060.913194444445</c:v>
                </c:pt>
                <c:pt idx="17544">
                  <c:v>45060.916666666664</c:v>
                </c:pt>
                <c:pt idx="17545">
                  <c:v>45060.920138888891</c:v>
                </c:pt>
                <c:pt idx="17546">
                  <c:v>45060.923611111109</c:v>
                </c:pt>
                <c:pt idx="17547">
                  <c:v>45060.927083333336</c:v>
                </c:pt>
                <c:pt idx="17548">
                  <c:v>45060.930555555555</c:v>
                </c:pt>
                <c:pt idx="17549">
                  <c:v>45060.934027777781</c:v>
                </c:pt>
                <c:pt idx="17550">
                  <c:v>45060.9375</c:v>
                </c:pt>
                <c:pt idx="17551">
                  <c:v>45060.940972222219</c:v>
                </c:pt>
                <c:pt idx="17552">
                  <c:v>45060.944444444445</c:v>
                </c:pt>
                <c:pt idx="17553">
                  <c:v>45060.947916666664</c:v>
                </c:pt>
                <c:pt idx="17554">
                  <c:v>45060.951388888891</c:v>
                </c:pt>
                <c:pt idx="17555">
                  <c:v>45060.954861111109</c:v>
                </c:pt>
                <c:pt idx="17556">
                  <c:v>45060.958333333336</c:v>
                </c:pt>
                <c:pt idx="17557">
                  <c:v>45060.961805555555</c:v>
                </c:pt>
                <c:pt idx="17558">
                  <c:v>45060.965277777781</c:v>
                </c:pt>
                <c:pt idx="17559">
                  <c:v>45060.96875</c:v>
                </c:pt>
                <c:pt idx="17560">
                  <c:v>45060.972222222219</c:v>
                </c:pt>
                <c:pt idx="17561">
                  <c:v>45060.975694444445</c:v>
                </c:pt>
                <c:pt idx="17562">
                  <c:v>45060.979166666664</c:v>
                </c:pt>
                <c:pt idx="17563">
                  <c:v>45060.982638888891</c:v>
                </c:pt>
                <c:pt idx="17564">
                  <c:v>45060.986111111109</c:v>
                </c:pt>
                <c:pt idx="17565">
                  <c:v>45060.989583333336</c:v>
                </c:pt>
                <c:pt idx="17566">
                  <c:v>45060.993055555555</c:v>
                </c:pt>
                <c:pt idx="17567">
                  <c:v>45060.996527777781</c:v>
                </c:pt>
                <c:pt idx="17568">
                  <c:v>45061</c:v>
                </c:pt>
                <c:pt idx="17569">
                  <c:v>45061.003472222219</c:v>
                </c:pt>
                <c:pt idx="17570">
                  <c:v>45061.006944444445</c:v>
                </c:pt>
                <c:pt idx="17571">
                  <c:v>45061.010416666664</c:v>
                </c:pt>
                <c:pt idx="17572">
                  <c:v>45061.013888888891</c:v>
                </c:pt>
                <c:pt idx="17573">
                  <c:v>45061.017361111109</c:v>
                </c:pt>
                <c:pt idx="17574">
                  <c:v>45061.020833333336</c:v>
                </c:pt>
                <c:pt idx="17575">
                  <c:v>45061.024305555555</c:v>
                </c:pt>
                <c:pt idx="17576">
                  <c:v>45061.027777777781</c:v>
                </c:pt>
                <c:pt idx="17577">
                  <c:v>45061.03125</c:v>
                </c:pt>
                <c:pt idx="17578">
                  <c:v>45061.034722222219</c:v>
                </c:pt>
                <c:pt idx="17579">
                  <c:v>45061.038194444445</c:v>
                </c:pt>
                <c:pt idx="17580">
                  <c:v>45061.041666666664</c:v>
                </c:pt>
                <c:pt idx="17581">
                  <c:v>45061.045138888891</c:v>
                </c:pt>
                <c:pt idx="17582">
                  <c:v>45061.048611111109</c:v>
                </c:pt>
                <c:pt idx="17583">
                  <c:v>45061.052083333336</c:v>
                </c:pt>
                <c:pt idx="17584">
                  <c:v>45061.055555555555</c:v>
                </c:pt>
                <c:pt idx="17585">
                  <c:v>45061.059027777781</c:v>
                </c:pt>
                <c:pt idx="17586">
                  <c:v>45061.0625</c:v>
                </c:pt>
                <c:pt idx="17587">
                  <c:v>45061.065972222219</c:v>
                </c:pt>
                <c:pt idx="17588">
                  <c:v>45061.069444444445</c:v>
                </c:pt>
                <c:pt idx="17589">
                  <c:v>45061.072916666664</c:v>
                </c:pt>
                <c:pt idx="17590">
                  <c:v>45061.076388888891</c:v>
                </c:pt>
                <c:pt idx="17591">
                  <c:v>45061.079861111109</c:v>
                </c:pt>
                <c:pt idx="17592">
                  <c:v>45061.083333333336</c:v>
                </c:pt>
                <c:pt idx="17593">
                  <c:v>45061.086805555555</c:v>
                </c:pt>
                <c:pt idx="17594">
                  <c:v>45061.090277777781</c:v>
                </c:pt>
                <c:pt idx="17595">
                  <c:v>45061.09375</c:v>
                </c:pt>
                <c:pt idx="17596">
                  <c:v>45061.097222222219</c:v>
                </c:pt>
                <c:pt idx="17597">
                  <c:v>45061.100694444445</c:v>
                </c:pt>
                <c:pt idx="17598">
                  <c:v>45061.104166666664</c:v>
                </c:pt>
                <c:pt idx="17599">
                  <c:v>45061.107638888891</c:v>
                </c:pt>
                <c:pt idx="17600">
                  <c:v>45061.111111111109</c:v>
                </c:pt>
                <c:pt idx="17601">
                  <c:v>45061.114583333336</c:v>
                </c:pt>
                <c:pt idx="17602">
                  <c:v>45061.118055555555</c:v>
                </c:pt>
                <c:pt idx="17603">
                  <c:v>45061.121527777781</c:v>
                </c:pt>
                <c:pt idx="17604">
                  <c:v>45061.125</c:v>
                </c:pt>
                <c:pt idx="17605">
                  <c:v>45061.128472222219</c:v>
                </c:pt>
                <c:pt idx="17606">
                  <c:v>45061.131944444445</c:v>
                </c:pt>
                <c:pt idx="17607">
                  <c:v>45061.135416666664</c:v>
                </c:pt>
                <c:pt idx="17608">
                  <c:v>45061.138888888891</c:v>
                </c:pt>
                <c:pt idx="17609">
                  <c:v>45061.142361111109</c:v>
                </c:pt>
                <c:pt idx="17610">
                  <c:v>45061.145833333336</c:v>
                </c:pt>
                <c:pt idx="17611">
                  <c:v>45061.149305555555</c:v>
                </c:pt>
                <c:pt idx="17612">
                  <c:v>45061.152777777781</c:v>
                </c:pt>
                <c:pt idx="17613">
                  <c:v>45061.15625</c:v>
                </c:pt>
                <c:pt idx="17614">
                  <c:v>45061.159722222219</c:v>
                </c:pt>
                <c:pt idx="17615">
                  <c:v>45061.163194444445</c:v>
                </c:pt>
                <c:pt idx="17616">
                  <c:v>45061.166666666664</c:v>
                </c:pt>
                <c:pt idx="17617">
                  <c:v>45061.170138888891</c:v>
                </c:pt>
                <c:pt idx="17618">
                  <c:v>45061.173611111109</c:v>
                </c:pt>
                <c:pt idx="17619">
                  <c:v>45061.177083333336</c:v>
                </c:pt>
                <c:pt idx="17620">
                  <c:v>45061.180555555555</c:v>
                </c:pt>
                <c:pt idx="17621">
                  <c:v>45061.184027777781</c:v>
                </c:pt>
                <c:pt idx="17622">
                  <c:v>45061.1875</c:v>
                </c:pt>
                <c:pt idx="17623">
                  <c:v>45061.190972222219</c:v>
                </c:pt>
                <c:pt idx="17624">
                  <c:v>45061.194444444445</c:v>
                </c:pt>
                <c:pt idx="17625">
                  <c:v>45061.197916666664</c:v>
                </c:pt>
                <c:pt idx="17626">
                  <c:v>45061.201388888891</c:v>
                </c:pt>
                <c:pt idx="17627">
                  <c:v>45061.204861111109</c:v>
                </c:pt>
                <c:pt idx="17628">
                  <c:v>45061.208333333336</c:v>
                </c:pt>
                <c:pt idx="17629">
                  <c:v>45061.211805555555</c:v>
                </c:pt>
                <c:pt idx="17630">
                  <c:v>45061.215277777781</c:v>
                </c:pt>
                <c:pt idx="17631">
                  <c:v>45061.21875</c:v>
                </c:pt>
                <c:pt idx="17632">
                  <c:v>45061.222222222219</c:v>
                </c:pt>
                <c:pt idx="17633">
                  <c:v>45061.225694444445</c:v>
                </c:pt>
                <c:pt idx="17634">
                  <c:v>45061.229166666664</c:v>
                </c:pt>
                <c:pt idx="17635">
                  <c:v>45061.232638888891</c:v>
                </c:pt>
                <c:pt idx="17636">
                  <c:v>45061.236111111109</c:v>
                </c:pt>
                <c:pt idx="17637">
                  <c:v>45061.239583333336</c:v>
                </c:pt>
                <c:pt idx="17638">
                  <c:v>45061.243055555555</c:v>
                </c:pt>
                <c:pt idx="17639">
                  <c:v>45061.246527777781</c:v>
                </c:pt>
                <c:pt idx="17640">
                  <c:v>45061.25</c:v>
                </c:pt>
                <c:pt idx="17641">
                  <c:v>45061.253472222219</c:v>
                </c:pt>
                <c:pt idx="17642">
                  <c:v>45061.256944444445</c:v>
                </c:pt>
                <c:pt idx="17643">
                  <c:v>45061.260416666664</c:v>
                </c:pt>
                <c:pt idx="17644">
                  <c:v>45061.263888888891</c:v>
                </c:pt>
                <c:pt idx="17645">
                  <c:v>45061.267361111109</c:v>
                </c:pt>
                <c:pt idx="17646">
                  <c:v>45061.270833333336</c:v>
                </c:pt>
                <c:pt idx="17647">
                  <c:v>45061.274305555555</c:v>
                </c:pt>
                <c:pt idx="17648">
                  <c:v>45061.277777777781</c:v>
                </c:pt>
                <c:pt idx="17649">
                  <c:v>45061.28125</c:v>
                </c:pt>
                <c:pt idx="17650">
                  <c:v>45061.284722222219</c:v>
                </c:pt>
                <c:pt idx="17651">
                  <c:v>45061.288194444445</c:v>
                </c:pt>
                <c:pt idx="17652">
                  <c:v>45061.291666666664</c:v>
                </c:pt>
                <c:pt idx="17653">
                  <c:v>45061.295138888891</c:v>
                </c:pt>
                <c:pt idx="17654">
                  <c:v>45061.298611111109</c:v>
                </c:pt>
                <c:pt idx="17655">
                  <c:v>45061.302083333336</c:v>
                </c:pt>
                <c:pt idx="17656">
                  <c:v>45061.305555555555</c:v>
                </c:pt>
                <c:pt idx="17657">
                  <c:v>45061.309027777781</c:v>
                </c:pt>
                <c:pt idx="17658">
                  <c:v>45061.3125</c:v>
                </c:pt>
                <c:pt idx="17659">
                  <c:v>45061.315972222219</c:v>
                </c:pt>
                <c:pt idx="17660">
                  <c:v>45061.319444444445</c:v>
                </c:pt>
                <c:pt idx="17661">
                  <c:v>45061.322916666664</c:v>
                </c:pt>
                <c:pt idx="17662">
                  <c:v>45061.326388888891</c:v>
                </c:pt>
                <c:pt idx="17663">
                  <c:v>45061.329861111109</c:v>
                </c:pt>
                <c:pt idx="17664">
                  <c:v>45061.333333333336</c:v>
                </c:pt>
                <c:pt idx="17665">
                  <c:v>45061.336805555555</c:v>
                </c:pt>
                <c:pt idx="17666">
                  <c:v>45061.340277777781</c:v>
                </c:pt>
                <c:pt idx="17667">
                  <c:v>45061.34375</c:v>
                </c:pt>
                <c:pt idx="17668">
                  <c:v>45061.347222222219</c:v>
                </c:pt>
                <c:pt idx="17669">
                  <c:v>45061.350694444445</c:v>
                </c:pt>
                <c:pt idx="17670">
                  <c:v>45061.354166666664</c:v>
                </c:pt>
                <c:pt idx="17671">
                  <c:v>45061.357638888891</c:v>
                </c:pt>
                <c:pt idx="17672">
                  <c:v>45061.361111111109</c:v>
                </c:pt>
                <c:pt idx="17673">
                  <c:v>45061.364583333336</c:v>
                </c:pt>
                <c:pt idx="17674">
                  <c:v>45061.368055555555</c:v>
                </c:pt>
                <c:pt idx="17675">
                  <c:v>45061.371527777781</c:v>
                </c:pt>
                <c:pt idx="17676">
                  <c:v>45061.375</c:v>
                </c:pt>
                <c:pt idx="17677">
                  <c:v>45061.378472222219</c:v>
                </c:pt>
                <c:pt idx="17678">
                  <c:v>45061.381944444445</c:v>
                </c:pt>
                <c:pt idx="17679">
                  <c:v>45061.385416666664</c:v>
                </c:pt>
                <c:pt idx="17680">
                  <c:v>45061.388888888891</c:v>
                </c:pt>
                <c:pt idx="17681">
                  <c:v>45061.392361111109</c:v>
                </c:pt>
                <c:pt idx="17682">
                  <c:v>45061.395833333336</c:v>
                </c:pt>
                <c:pt idx="17683">
                  <c:v>45061.399305555555</c:v>
                </c:pt>
                <c:pt idx="17684">
                  <c:v>45061.402777777781</c:v>
                </c:pt>
                <c:pt idx="17685">
                  <c:v>45061.40625</c:v>
                </c:pt>
                <c:pt idx="17686">
                  <c:v>45061.409722222219</c:v>
                </c:pt>
                <c:pt idx="17687">
                  <c:v>45061.413194444445</c:v>
                </c:pt>
                <c:pt idx="17688">
                  <c:v>45061.416666666664</c:v>
                </c:pt>
                <c:pt idx="17689">
                  <c:v>45061.420138888891</c:v>
                </c:pt>
                <c:pt idx="17690">
                  <c:v>45061.423611111109</c:v>
                </c:pt>
                <c:pt idx="17691">
                  <c:v>45061.427083333336</c:v>
                </c:pt>
                <c:pt idx="17692">
                  <c:v>45061.430555555555</c:v>
                </c:pt>
                <c:pt idx="17693">
                  <c:v>45061.434027777781</c:v>
                </c:pt>
                <c:pt idx="17694">
                  <c:v>45061.4375</c:v>
                </c:pt>
                <c:pt idx="17695">
                  <c:v>45061.440972222219</c:v>
                </c:pt>
                <c:pt idx="17696">
                  <c:v>45061.444444444445</c:v>
                </c:pt>
                <c:pt idx="17697">
                  <c:v>45061.447916666664</c:v>
                </c:pt>
                <c:pt idx="17698">
                  <c:v>45061.451388888891</c:v>
                </c:pt>
                <c:pt idx="17699">
                  <c:v>45061.454861111109</c:v>
                </c:pt>
                <c:pt idx="17700">
                  <c:v>45061.458333333336</c:v>
                </c:pt>
                <c:pt idx="17701">
                  <c:v>45061.461805555555</c:v>
                </c:pt>
                <c:pt idx="17702">
                  <c:v>45061.465277777781</c:v>
                </c:pt>
                <c:pt idx="17703">
                  <c:v>45061.46875</c:v>
                </c:pt>
                <c:pt idx="17704">
                  <c:v>45061.472222222219</c:v>
                </c:pt>
                <c:pt idx="17705">
                  <c:v>45061.475694444445</c:v>
                </c:pt>
                <c:pt idx="17706">
                  <c:v>45061.479166666664</c:v>
                </c:pt>
                <c:pt idx="17707">
                  <c:v>45061.482638888891</c:v>
                </c:pt>
                <c:pt idx="17708">
                  <c:v>45061.486111111109</c:v>
                </c:pt>
                <c:pt idx="17709">
                  <c:v>45061.489583333336</c:v>
                </c:pt>
                <c:pt idx="17710">
                  <c:v>45061.493055555555</c:v>
                </c:pt>
                <c:pt idx="17711">
                  <c:v>45061.496527777781</c:v>
                </c:pt>
                <c:pt idx="17712">
                  <c:v>45061.5</c:v>
                </c:pt>
                <c:pt idx="17713">
                  <c:v>45061.503472222219</c:v>
                </c:pt>
                <c:pt idx="17714">
                  <c:v>45061.506944444445</c:v>
                </c:pt>
                <c:pt idx="17715">
                  <c:v>45061.510416666664</c:v>
                </c:pt>
                <c:pt idx="17716">
                  <c:v>45061.513888888891</c:v>
                </c:pt>
                <c:pt idx="17717">
                  <c:v>45061.517361111109</c:v>
                </c:pt>
                <c:pt idx="17718">
                  <c:v>45061.520833333336</c:v>
                </c:pt>
                <c:pt idx="17719">
                  <c:v>45061.524305555555</c:v>
                </c:pt>
                <c:pt idx="17720">
                  <c:v>45061.527777777781</c:v>
                </c:pt>
                <c:pt idx="17721">
                  <c:v>45061.53125</c:v>
                </c:pt>
                <c:pt idx="17722">
                  <c:v>45061.534722222219</c:v>
                </c:pt>
                <c:pt idx="17723">
                  <c:v>45061.538194444445</c:v>
                </c:pt>
                <c:pt idx="17724">
                  <c:v>45061.541666666664</c:v>
                </c:pt>
                <c:pt idx="17725">
                  <c:v>45061.545138888891</c:v>
                </c:pt>
                <c:pt idx="17726">
                  <c:v>45061.548611111109</c:v>
                </c:pt>
                <c:pt idx="17727">
                  <c:v>45061.552083333336</c:v>
                </c:pt>
                <c:pt idx="17728">
                  <c:v>45061.555555555555</c:v>
                </c:pt>
                <c:pt idx="17729">
                  <c:v>45061.559027777781</c:v>
                </c:pt>
                <c:pt idx="17730">
                  <c:v>45061.5625</c:v>
                </c:pt>
                <c:pt idx="17731">
                  <c:v>45061.565972222219</c:v>
                </c:pt>
                <c:pt idx="17732">
                  <c:v>45061.569444444445</c:v>
                </c:pt>
                <c:pt idx="17733">
                  <c:v>45061.572916666664</c:v>
                </c:pt>
                <c:pt idx="17734">
                  <c:v>45061.576388888891</c:v>
                </c:pt>
                <c:pt idx="17735">
                  <c:v>45061.579861111109</c:v>
                </c:pt>
                <c:pt idx="17736">
                  <c:v>45061.583333333336</c:v>
                </c:pt>
                <c:pt idx="17737">
                  <c:v>45061.586805555555</c:v>
                </c:pt>
                <c:pt idx="17738">
                  <c:v>45061.590277777781</c:v>
                </c:pt>
                <c:pt idx="17739">
                  <c:v>45061.59375</c:v>
                </c:pt>
                <c:pt idx="17740">
                  <c:v>45061.597222222219</c:v>
                </c:pt>
                <c:pt idx="17741">
                  <c:v>45061.600694444445</c:v>
                </c:pt>
                <c:pt idx="17742">
                  <c:v>45061.604166666664</c:v>
                </c:pt>
                <c:pt idx="17743">
                  <c:v>45061.607638888891</c:v>
                </c:pt>
                <c:pt idx="17744">
                  <c:v>45061.611111111109</c:v>
                </c:pt>
                <c:pt idx="17745">
                  <c:v>45061.614583333336</c:v>
                </c:pt>
                <c:pt idx="17746">
                  <c:v>45061.618055555555</c:v>
                </c:pt>
                <c:pt idx="17747">
                  <c:v>45061.621527777781</c:v>
                </c:pt>
                <c:pt idx="17748">
                  <c:v>45061.625</c:v>
                </c:pt>
                <c:pt idx="17749">
                  <c:v>45061.628472222219</c:v>
                </c:pt>
                <c:pt idx="17750">
                  <c:v>45061.631944444445</c:v>
                </c:pt>
                <c:pt idx="17751">
                  <c:v>45061.635416666664</c:v>
                </c:pt>
                <c:pt idx="17752">
                  <c:v>45061.638888888891</c:v>
                </c:pt>
                <c:pt idx="17753">
                  <c:v>45061.642361111109</c:v>
                </c:pt>
                <c:pt idx="17754">
                  <c:v>45061.645833333336</c:v>
                </c:pt>
                <c:pt idx="17755">
                  <c:v>45061.649305555555</c:v>
                </c:pt>
                <c:pt idx="17756">
                  <c:v>45061.652777777781</c:v>
                </c:pt>
                <c:pt idx="17757">
                  <c:v>45061.65625</c:v>
                </c:pt>
                <c:pt idx="17758">
                  <c:v>45061.659722222219</c:v>
                </c:pt>
                <c:pt idx="17759">
                  <c:v>45061.663194444445</c:v>
                </c:pt>
                <c:pt idx="17760">
                  <c:v>45061.666666666664</c:v>
                </c:pt>
                <c:pt idx="17761">
                  <c:v>45061.670138888891</c:v>
                </c:pt>
                <c:pt idx="17762">
                  <c:v>45061.673611111109</c:v>
                </c:pt>
                <c:pt idx="17763">
                  <c:v>45061.677083333336</c:v>
                </c:pt>
                <c:pt idx="17764">
                  <c:v>45061.680555555555</c:v>
                </c:pt>
                <c:pt idx="17765">
                  <c:v>45061.684027777781</c:v>
                </c:pt>
                <c:pt idx="17766">
                  <c:v>45061.6875</c:v>
                </c:pt>
                <c:pt idx="17767">
                  <c:v>45061.690972222219</c:v>
                </c:pt>
                <c:pt idx="17768">
                  <c:v>45061.694444444445</c:v>
                </c:pt>
                <c:pt idx="17769">
                  <c:v>45061.697916666664</c:v>
                </c:pt>
                <c:pt idx="17770">
                  <c:v>45061.701388888891</c:v>
                </c:pt>
                <c:pt idx="17771">
                  <c:v>45061.704861111109</c:v>
                </c:pt>
                <c:pt idx="17772">
                  <c:v>45061.708333333336</c:v>
                </c:pt>
                <c:pt idx="17773">
                  <c:v>45061.711805555555</c:v>
                </c:pt>
                <c:pt idx="17774">
                  <c:v>45061.715277777781</c:v>
                </c:pt>
                <c:pt idx="17775">
                  <c:v>45061.71875</c:v>
                </c:pt>
                <c:pt idx="17776">
                  <c:v>45061.722222222219</c:v>
                </c:pt>
                <c:pt idx="17777">
                  <c:v>45061.725694444445</c:v>
                </c:pt>
                <c:pt idx="17778">
                  <c:v>45061.729166666664</c:v>
                </c:pt>
                <c:pt idx="17779">
                  <c:v>45061.732638888891</c:v>
                </c:pt>
                <c:pt idx="17780">
                  <c:v>45061.736111111109</c:v>
                </c:pt>
                <c:pt idx="17781">
                  <c:v>45061.739583333336</c:v>
                </c:pt>
                <c:pt idx="17782">
                  <c:v>45061.743055555555</c:v>
                </c:pt>
                <c:pt idx="17783">
                  <c:v>45061.746527777781</c:v>
                </c:pt>
                <c:pt idx="17784">
                  <c:v>45061.75</c:v>
                </c:pt>
                <c:pt idx="17785">
                  <c:v>45061.753472222219</c:v>
                </c:pt>
                <c:pt idx="17786">
                  <c:v>45061.756944444445</c:v>
                </c:pt>
                <c:pt idx="17787">
                  <c:v>45061.760416666664</c:v>
                </c:pt>
                <c:pt idx="17788">
                  <c:v>45061.763888888891</c:v>
                </c:pt>
                <c:pt idx="17789">
                  <c:v>45061.767361111109</c:v>
                </c:pt>
                <c:pt idx="17790">
                  <c:v>45061.770833333336</c:v>
                </c:pt>
                <c:pt idx="17791">
                  <c:v>45061.774305555555</c:v>
                </c:pt>
                <c:pt idx="17792">
                  <c:v>45061.777777777781</c:v>
                </c:pt>
                <c:pt idx="17793">
                  <c:v>45061.78125</c:v>
                </c:pt>
                <c:pt idx="17794">
                  <c:v>45061.784722222219</c:v>
                </c:pt>
                <c:pt idx="17795">
                  <c:v>45061.788194444445</c:v>
                </c:pt>
                <c:pt idx="17796">
                  <c:v>45061.791666666664</c:v>
                </c:pt>
                <c:pt idx="17797">
                  <c:v>45061.795138888891</c:v>
                </c:pt>
                <c:pt idx="17798">
                  <c:v>45061.798611111109</c:v>
                </c:pt>
                <c:pt idx="17799">
                  <c:v>45061.802083333336</c:v>
                </c:pt>
                <c:pt idx="17800">
                  <c:v>45061.805555555555</c:v>
                </c:pt>
                <c:pt idx="17801">
                  <c:v>45061.809027777781</c:v>
                </c:pt>
                <c:pt idx="17802">
                  <c:v>45061.8125</c:v>
                </c:pt>
                <c:pt idx="17803">
                  <c:v>45061.815972222219</c:v>
                </c:pt>
                <c:pt idx="17804">
                  <c:v>45061.819444444445</c:v>
                </c:pt>
                <c:pt idx="17805">
                  <c:v>45061.822916666664</c:v>
                </c:pt>
                <c:pt idx="17806">
                  <c:v>45061.826388888891</c:v>
                </c:pt>
                <c:pt idx="17807">
                  <c:v>45061.829861111109</c:v>
                </c:pt>
                <c:pt idx="17808">
                  <c:v>45061.833333333336</c:v>
                </c:pt>
                <c:pt idx="17809">
                  <c:v>45061.836805555555</c:v>
                </c:pt>
                <c:pt idx="17810">
                  <c:v>45061.840277777781</c:v>
                </c:pt>
                <c:pt idx="17811">
                  <c:v>45061.84375</c:v>
                </c:pt>
                <c:pt idx="17812">
                  <c:v>45061.847222222219</c:v>
                </c:pt>
                <c:pt idx="17813">
                  <c:v>45061.850694444445</c:v>
                </c:pt>
                <c:pt idx="17814">
                  <c:v>45061.854166666664</c:v>
                </c:pt>
                <c:pt idx="17815">
                  <c:v>45061.857638888891</c:v>
                </c:pt>
                <c:pt idx="17816">
                  <c:v>45061.861111111109</c:v>
                </c:pt>
                <c:pt idx="17817">
                  <c:v>45061.864583333336</c:v>
                </c:pt>
                <c:pt idx="17818">
                  <c:v>45061.868055555555</c:v>
                </c:pt>
                <c:pt idx="17819">
                  <c:v>45061.871527777781</c:v>
                </c:pt>
                <c:pt idx="17820">
                  <c:v>45061.875</c:v>
                </c:pt>
                <c:pt idx="17821">
                  <c:v>45061.878472222219</c:v>
                </c:pt>
                <c:pt idx="17822">
                  <c:v>45061.881944444445</c:v>
                </c:pt>
                <c:pt idx="17823">
                  <c:v>45061.885416666664</c:v>
                </c:pt>
                <c:pt idx="17824">
                  <c:v>45061.888888888891</c:v>
                </c:pt>
                <c:pt idx="17825">
                  <c:v>45061.892361111109</c:v>
                </c:pt>
                <c:pt idx="17826">
                  <c:v>45061.895833333336</c:v>
                </c:pt>
                <c:pt idx="17827">
                  <c:v>45061.899305555555</c:v>
                </c:pt>
                <c:pt idx="17828">
                  <c:v>45061.902777777781</c:v>
                </c:pt>
                <c:pt idx="17829">
                  <c:v>45061.90625</c:v>
                </c:pt>
                <c:pt idx="17830">
                  <c:v>45061.909722222219</c:v>
                </c:pt>
                <c:pt idx="17831">
                  <c:v>45061.913194444445</c:v>
                </c:pt>
                <c:pt idx="17832">
                  <c:v>45061.916666666664</c:v>
                </c:pt>
                <c:pt idx="17833">
                  <c:v>45061.920138888891</c:v>
                </c:pt>
                <c:pt idx="17834">
                  <c:v>45061.923611111109</c:v>
                </c:pt>
                <c:pt idx="17835">
                  <c:v>45061.927083333336</c:v>
                </c:pt>
                <c:pt idx="17836">
                  <c:v>45061.930555555555</c:v>
                </c:pt>
                <c:pt idx="17837">
                  <c:v>45061.934027777781</c:v>
                </c:pt>
                <c:pt idx="17838">
                  <c:v>45061.9375</c:v>
                </c:pt>
                <c:pt idx="17839">
                  <c:v>45061.940972222219</c:v>
                </c:pt>
                <c:pt idx="17840">
                  <c:v>45061.944444444445</c:v>
                </c:pt>
                <c:pt idx="17841">
                  <c:v>45061.947916666664</c:v>
                </c:pt>
                <c:pt idx="17842">
                  <c:v>45061.951388888891</c:v>
                </c:pt>
                <c:pt idx="17843">
                  <c:v>45061.954861111109</c:v>
                </c:pt>
                <c:pt idx="17844">
                  <c:v>45061.958333333336</c:v>
                </c:pt>
                <c:pt idx="17845">
                  <c:v>45061.961805555555</c:v>
                </c:pt>
                <c:pt idx="17846">
                  <c:v>45061.965277777781</c:v>
                </c:pt>
                <c:pt idx="17847">
                  <c:v>45061.96875</c:v>
                </c:pt>
                <c:pt idx="17848">
                  <c:v>45061.972222222219</c:v>
                </c:pt>
                <c:pt idx="17849">
                  <c:v>45061.975694444445</c:v>
                </c:pt>
                <c:pt idx="17850">
                  <c:v>45061.979166666664</c:v>
                </c:pt>
                <c:pt idx="17851">
                  <c:v>45061.982638888891</c:v>
                </c:pt>
                <c:pt idx="17852">
                  <c:v>45061.986111111109</c:v>
                </c:pt>
                <c:pt idx="17853">
                  <c:v>45061.989583333336</c:v>
                </c:pt>
                <c:pt idx="17854">
                  <c:v>45061.993055555555</c:v>
                </c:pt>
                <c:pt idx="17855">
                  <c:v>45061.996527777781</c:v>
                </c:pt>
                <c:pt idx="17856">
                  <c:v>45062</c:v>
                </c:pt>
                <c:pt idx="17857">
                  <c:v>45062.003472222219</c:v>
                </c:pt>
                <c:pt idx="17858">
                  <c:v>45062.006944444445</c:v>
                </c:pt>
                <c:pt idx="17859">
                  <c:v>45062.010416666664</c:v>
                </c:pt>
                <c:pt idx="17860">
                  <c:v>45062.013888888891</c:v>
                </c:pt>
                <c:pt idx="17861">
                  <c:v>45062.017361111109</c:v>
                </c:pt>
                <c:pt idx="17862">
                  <c:v>45062.020833333336</c:v>
                </c:pt>
                <c:pt idx="17863">
                  <c:v>45062.024305555555</c:v>
                </c:pt>
                <c:pt idx="17864">
                  <c:v>45062.027777777781</c:v>
                </c:pt>
                <c:pt idx="17865">
                  <c:v>45062.03125</c:v>
                </c:pt>
                <c:pt idx="17866">
                  <c:v>45062.034722222219</c:v>
                </c:pt>
                <c:pt idx="17867">
                  <c:v>45062.038194444445</c:v>
                </c:pt>
                <c:pt idx="17868">
                  <c:v>45062.041666666664</c:v>
                </c:pt>
                <c:pt idx="17869">
                  <c:v>45062.045138888891</c:v>
                </c:pt>
                <c:pt idx="17870">
                  <c:v>45062.048611111109</c:v>
                </c:pt>
                <c:pt idx="17871">
                  <c:v>45062.052083333336</c:v>
                </c:pt>
                <c:pt idx="17872">
                  <c:v>45062.055555555555</c:v>
                </c:pt>
                <c:pt idx="17873">
                  <c:v>45062.059027777781</c:v>
                </c:pt>
                <c:pt idx="17874">
                  <c:v>45062.0625</c:v>
                </c:pt>
                <c:pt idx="17875">
                  <c:v>45062.065972222219</c:v>
                </c:pt>
                <c:pt idx="17876">
                  <c:v>45062.069444444445</c:v>
                </c:pt>
                <c:pt idx="17877">
                  <c:v>45062.072916666664</c:v>
                </c:pt>
                <c:pt idx="17878">
                  <c:v>45062.076388888891</c:v>
                </c:pt>
                <c:pt idx="17879">
                  <c:v>45062.079861111109</c:v>
                </c:pt>
                <c:pt idx="17880">
                  <c:v>45062.083333333336</c:v>
                </c:pt>
                <c:pt idx="17881">
                  <c:v>45062.086805555555</c:v>
                </c:pt>
                <c:pt idx="17882">
                  <c:v>45062.090277777781</c:v>
                </c:pt>
                <c:pt idx="17883">
                  <c:v>45062.09375</c:v>
                </c:pt>
                <c:pt idx="17884">
                  <c:v>45062.097222222219</c:v>
                </c:pt>
                <c:pt idx="17885">
                  <c:v>45062.100694444445</c:v>
                </c:pt>
                <c:pt idx="17886">
                  <c:v>45062.104166666664</c:v>
                </c:pt>
                <c:pt idx="17887">
                  <c:v>45062.107638888891</c:v>
                </c:pt>
                <c:pt idx="17888">
                  <c:v>45062.111111111109</c:v>
                </c:pt>
                <c:pt idx="17889">
                  <c:v>45062.114583333336</c:v>
                </c:pt>
                <c:pt idx="17890">
                  <c:v>45062.118055555555</c:v>
                </c:pt>
                <c:pt idx="17891">
                  <c:v>45062.121527777781</c:v>
                </c:pt>
                <c:pt idx="17892">
                  <c:v>45062.125</c:v>
                </c:pt>
                <c:pt idx="17893">
                  <c:v>45062.128472222219</c:v>
                </c:pt>
                <c:pt idx="17894">
                  <c:v>45062.131944444445</c:v>
                </c:pt>
                <c:pt idx="17895">
                  <c:v>45062.135416666664</c:v>
                </c:pt>
                <c:pt idx="17896">
                  <c:v>45062.138888888891</c:v>
                </c:pt>
                <c:pt idx="17897">
                  <c:v>45062.142361111109</c:v>
                </c:pt>
                <c:pt idx="17898">
                  <c:v>45062.145833333336</c:v>
                </c:pt>
                <c:pt idx="17899">
                  <c:v>45062.149305555555</c:v>
                </c:pt>
                <c:pt idx="17900">
                  <c:v>45062.152777777781</c:v>
                </c:pt>
                <c:pt idx="17901">
                  <c:v>45062.15625</c:v>
                </c:pt>
                <c:pt idx="17902">
                  <c:v>45062.159722222219</c:v>
                </c:pt>
                <c:pt idx="17903">
                  <c:v>45062.163194444445</c:v>
                </c:pt>
                <c:pt idx="17904">
                  <c:v>45062.166666666664</c:v>
                </c:pt>
                <c:pt idx="17905">
                  <c:v>45062.170138888891</c:v>
                </c:pt>
                <c:pt idx="17906">
                  <c:v>45062.173611111109</c:v>
                </c:pt>
                <c:pt idx="17907">
                  <c:v>45062.177083333336</c:v>
                </c:pt>
                <c:pt idx="17908">
                  <c:v>45062.180555555555</c:v>
                </c:pt>
                <c:pt idx="17909">
                  <c:v>45062.184027777781</c:v>
                </c:pt>
                <c:pt idx="17910">
                  <c:v>45062.1875</c:v>
                </c:pt>
                <c:pt idx="17911">
                  <c:v>45062.190972222219</c:v>
                </c:pt>
                <c:pt idx="17912">
                  <c:v>45062.194444444445</c:v>
                </c:pt>
                <c:pt idx="17913">
                  <c:v>45062.197916666664</c:v>
                </c:pt>
                <c:pt idx="17914">
                  <c:v>45062.201388888891</c:v>
                </c:pt>
                <c:pt idx="17915">
                  <c:v>45062.204861111109</c:v>
                </c:pt>
                <c:pt idx="17916">
                  <c:v>45062.208333333336</c:v>
                </c:pt>
                <c:pt idx="17917">
                  <c:v>45062.211805555555</c:v>
                </c:pt>
                <c:pt idx="17918">
                  <c:v>45062.215277777781</c:v>
                </c:pt>
                <c:pt idx="17919">
                  <c:v>45062.21875</c:v>
                </c:pt>
                <c:pt idx="17920">
                  <c:v>45062.222222222219</c:v>
                </c:pt>
                <c:pt idx="17921">
                  <c:v>45062.225694444445</c:v>
                </c:pt>
                <c:pt idx="17922">
                  <c:v>45062.229166666664</c:v>
                </c:pt>
                <c:pt idx="17923">
                  <c:v>45062.232638888891</c:v>
                </c:pt>
                <c:pt idx="17924">
                  <c:v>45062.236111111109</c:v>
                </c:pt>
                <c:pt idx="17925">
                  <c:v>45062.239583333336</c:v>
                </c:pt>
                <c:pt idx="17926">
                  <c:v>45062.243055555555</c:v>
                </c:pt>
                <c:pt idx="17927">
                  <c:v>45062.246527777781</c:v>
                </c:pt>
                <c:pt idx="17928">
                  <c:v>45062.25</c:v>
                </c:pt>
                <c:pt idx="17929">
                  <c:v>45062.253472222219</c:v>
                </c:pt>
                <c:pt idx="17930">
                  <c:v>45062.256944444445</c:v>
                </c:pt>
                <c:pt idx="17931">
                  <c:v>45062.260416666664</c:v>
                </c:pt>
                <c:pt idx="17932">
                  <c:v>45062.263888888891</c:v>
                </c:pt>
                <c:pt idx="17933">
                  <c:v>45062.267361111109</c:v>
                </c:pt>
                <c:pt idx="17934">
                  <c:v>45062.270833333336</c:v>
                </c:pt>
                <c:pt idx="17935">
                  <c:v>45062.274305555555</c:v>
                </c:pt>
                <c:pt idx="17936">
                  <c:v>45062.277777777781</c:v>
                </c:pt>
                <c:pt idx="17937">
                  <c:v>45062.28125</c:v>
                </c:pt>
                <c:pt idx="17938">
                  <c:v>45062.284722222219</c:v>
                </c:pt>
                <c:pt idx="17939">
                  <c:v>45062.288194444445</c:v>
                </c:pt>
                <c:pt idx="17940">
                  <c:v>45062.291666666664</c:v>
                </c:pt>
                <c:pt idx="17941">
                  <c:v>45062.295138888891</c:v>
                </c:pt>
                <c:pt idx="17942">
                  <c:v>45062.298611111109</c:v>
                </c:pt>
                <c:pt idx="17943">
                  <c:v>45062.302083333336</c:v>
                </c:pt>
                <c:pt idx="17944">
                  <c:v>45062.305555555555</c:v>
                </c:pt>
                <c:pt idx="17945">
                  <c:v>45062.309027777781</c:v>
                </c:pt>
                <c:pt idx="17946">
                  <c:v>45062.3125</c:v>
                </c:pt>
                <c:pt idx="17947">
                  <c:v>45062.315972222219</c:v>
                </c:pt>
                <c:pt idx="17948">
                  <c:v>45062.319444444445</c:v>
                </c:pt>
                <c:pt idx="17949">
                  <c:v>45062.322916666664</c:v>
                </c:pt>
                <c:pt idx="17950">
                  <c:v>45062.326388888891</c:v>
                </c:pt>
                <c:pt idx="17951">
                  <c:v>45062.329861111109</c:v>
                </c:pt>
                <c:pt idx="17952">
                  <c:v>45062.333333333336</c:v>
                </c:pt>
                <c:pt idx="17953">
                  <c:v>45062.336805555555</c:v>
                </c:pt>
                <c:pt idx="17954">
                  <c:v>45062.340277777781</c:v>
                </c:pt>
                <c:pt idx="17955">
                  <c:v>45062.34375</c:v>
                </c:pt>
                <c:pt idx="17956">
                  <c:v>45062.347222222219</c:v>
                </c:pt>
                <c:pt idx="17957">
                  <c:v>45062.350694444445</c:v>
                </c:pt>
                <c:pt idx="17958">
                  <c:v>45062.354166666664</c:v>
                </c:pt>
                <c:pt idx="17959">
                  <c:v>45062.357638888891</c:v>
                </c:pt>
                <c:pt idx="17960">
                  <c:v>45062.361111111109</c:v>
                </c:pt>
                <c:pt idx="17961">
                  <c:v>45062.364583333336</c:v>
                </c:pt>
                <c:pt idx="17962">
                  <c:v>45062.368055555555</c:v>
                </c:pt>
                <c:pt idx="17963">
                  <c:v>45062.371527777781</c:v>
                </c:pt>
                <c:pt idx="17964">
                  <c:v>45062.375</c:v>
                </c:pt>
                <c:pt idx="17965">
                  <c:v>45062.378472222219</c:v>
                </c:pt>
                <c:pt idx="17966">
                  <c:v>45062.381944444445</c:v>
                </c:pt>
                <c:pt idx="17967">
                  <c:v>45062.385416666664</c:v>
                </c:pt>
                <c:pt idx="17968">
                  <c:v>45062.388888888891</c:v>
                </c:pt>
                <c:pt idx="17969">
                  <c:v>45062.392361111109</c:v>
                </c:pt>
                <c:pt idx="17970">
                  <c:v>45062.395833333336</c:v>
                </c:pt>
                <c:pt idx="17971">
                  <c:v>45062.399305555555</c:v>
                </c:pt>
                <c:pt idx="17972">
                  <c:v>45062.402777777781</c:v>
                </c:pt>
                <c:pt idx="17973">
                  <c:v>45062.40625</c:v>
                </c:pt>
                <c:pt idx="17974">
                  <c:v>45062.409722222219</c:v>
                </c:pt>
                <c:pt idx="17975">
                  <c:v>45062.413194444445</c:v>
                </c:pt>
                <c:pt idx="17976">
                  <c:v>45062.416666666664</c:v>
                </c:pt>
                <c:pt idx="17977">
                  <c:v>45062.420138888891</c:v>
                </c:pt>
                <c:pt idx="17978">
                  <c:v>45062.423611111109</c:v>
                </c:pt>
                <c:pt idx="17979">
                  <c:v>45062.427083333336</c:v>
                </c:pt>
                <c:pt idx="17980">
                  <c:v>45062.430555555555</c:v>
                </c:pt>
                <c:pt idx="17981">
                  <c:v>45062.434027777781</c:v>
                </c:pt>
                <c:pt idx="17982">
                  <c:v>45062.4375</c:v>
                </c:pt>
                <c:pt idx="17983">
                  <c:v>45062.440972222219</c:v>
                </c:pt>
                <c:pt idx="17984">
                  <c:v>45062.444444444445</c:v>
                </c:pt>
                <c:pt idx="17985">
                  <c:v>45062.447916666664</c:v>
                </c:pt>
                <c:pt idx="17986">
                  <c:v>45062.451388888891</c:v>
                </c:pt>
                <c:pt idx="17987">
                  <c:v>45062.454861111109</c:v>
                </c:pt>
                <c:pt idx="17988">
                  <c:v>45062.458333333336</c:v>
                </c:pt>
                <c:pt idx="17989">
                  <c:v>45062.461805555555</c:v>
                </c:pt>
                <c:pt idx="17990">
                  <c:v>45062.465277777781</c:v>
                </c:pt>
                <c:pt idx="17991">
                  <c:v>45062.46875</c:v>
                </c:pt>
                <c:pt idx="17992">
                  <c:v>45062.472222222219</c:v>
                </c:pt>
                <c:pt idx="17993">
                  <c:v>45062.475694444445</c:v>
                </c:pt>
                <c:pt idx="17994">
                  <c:v>45062.479166666664</c:v>
                </c:pt>
                <c:pt idx="17995">
                  <c:v>45062.482638888891</c:v>
                </c:pt>
                <c:pt idx="17996">
                  <c:v>45062.486111111109</c:v>
                </c:pt>
                <c:pt idx="17997">
                  <c:v>45062.489583333336</c:v>
                </c:pt>
                <c:pt idx="17998">
                  <c:v>45062.493055555555</c:v>
                </c:pt>
                <c:pt idx="17999">
                  <c:v>45062.496527777781</c:v>
                </c:pt>
                <c:pt idx="18000">
                  <c:v>45062.5</c:v>
                </c:pt>
                <c:pt idx="18001">
                  <c:v>45062.503472222219</c:v>
                </c:pt>
                <c:pt idx="18002">
                  <c:v>45062.506944444445</c:v>
                </c:pt>
                <c:pt idx="18003">
                  <c:v>45062.510416666664</c:v>
                </c:pt>
                <c:pt idx="18004">
                  <c:v>45062.513888888891</c:v>
                </c:pt>
                <c:pt idx="18005">
                  <c:v>45062.517361111109</c:v>
                </c:pt>
                <c:pt idx="18006">
                  <c:v>45062.520833333336</c:v>
                </c:pt>
                <c:pt idx="18007">
                  <c:v>45062.524305555555</c:v>
                </c:pt>
                <c:pt idx="18008">
                  <c:v>45062.527777777781</c:v>
                </c:pt>
                <c:pt idx="18009">
                  <c:v>45062.53125</c:v>
                </c:pt>
                <c:pt idx="18010">
                  <c:v>45062.534722222219</c:v>
                </c:pt>
                <c:pt idx="18011">
                  <c:v>45062.538194444445</c:v>
                </c:pt>
                <c:pt idx="18012">
                  <c:v>45062.541666666664</c:v>
                </c:pt>
                <c:pt idx="18013">
                  <c:v>45062.545138888891</c:v>
                </c:pt>
                <c:pt idx="18014">
                  <c:v>45062.548611111109</c:v>
                </c:pt>
                <c:pt idx="18015">
                  <c:v>45062.552083333336</c:v>
                </c:pt>
                <c:pt idx="18016">
                  <c:v>45062.555555555555</c:v>
                </c:pt>
                <c:pt idx="18017">
                  <c:v>45062.559027777781</c:v>
                </c:pt>
                <c:pt idx="18018">
                  <c:v>45062.5625</c:v>
                </c:pt>
                <c:pt idx="18019">
                  <c:v>45062.565972222219</c:v>
                </c:pt>
                <c:pt idx="18020">
                  <c:v>45062.569444444445</c:v>
                </c:pt>
                <c:pt idx="18021">
                  <c:v>45062.572916666664</c:v>
                </c:pt>
                <c:pt idx="18022">
                  <c:v>45062.576388888891</c:v>
                </c:pt>
                <c:pt idx="18023">
                  <c:v>45062.579861111109</c:v>
                </c:pt>
                <c:pt idx="18024">
                  <c:v>45062.583333333336</c:v>
                </c:pt>
                <c:pt idx="18025">
                  <c:v>45062.586805555555</c:v>
                </c:pt>
                <c:pt idx="18026">
                  <c:v>45062.590277777781</c:v>
                </c:pt>
                <c:pt idx="18027">
                  <c:v>45062.59375</c:v>
                </c:pt>
                <c:pt idx="18028">
                  <c:v>45062.597222222219</c:v>
                </c:pt>
                <c:pt idx="18029">
                  <c:v>45062.600694444445</c:v>
                </c:pt>
                <c:pt idx="18030">
                  <c:v>45062.604166666664</c:v>
                </c:pt>
                <c:pt idx="18031">
                  <c:v>45062.607638888891</c:v>
                </c:pt>
                <c:pt idx="18032">
                  <c:v>45062.611111111109</c:v>
                </c:pt>
                <c:pt idx="18033">
                  <c:v>45062.614583333336</c:v>
                </c:pt>
                <c:pt idx="18034">
                  <c:v>45062.618055555555</c:v>
                </c:pt>
                <c:pt idx="18035">
                  <c:v>45062.621527777781</c:v>
                </c:pt>
                <c:pt idx="18036">
                  <c:v>45062.625</c:v>
                </c:pt>
                <c:pt idx="18037">
                  <c:v>45062.628472222219</c:v>
                </c:pt>
                <c:pt idx="18038">
                  <c:v>45062.631944444445</c:v>
                </c:pt>
                <c:pt idx="18039">
                  <c:v>45062.635416666664</c:v>
                </c:pt>
                <c:pt idx="18040">
                  <c:v>45062.638888888891</c:v>
                </c:pt>
                <c:pt idx="18041">
                  <c:v>45062.642361111109</c:v>
                </c:pt>
                <c:pt idx="18042">
                  <c:v>45062.645833333336</c:v>
                </c:pt>
                <c:pt idx="18043">
                  <c:v>45062.649305555555</c:v>
                </c:pt>
                <c:pt idx="18044">
                  <c:v>45062.652777777781</c:v>
                </c:pt>
                <c:pt idx="18045">
                  <c:v>45062.65625</c:v>
                </c:pt>
                <c:pt idx="18046">
                  <c:v>45062.659722222219</c:v>
                </c:pt>
                <c:pt idx="18047">
                  <c:v>45062.663194444445</c:v>
                </c:pt>
                <c:pt idx="18048">
                  <c:v>45062.666666666664</c:v>
                </c:pt>
                <c:pt idx="18049">
                  <c:v>45062.670138888891</c:v>
                </c:pt>
                <c:pt idx="18050">
                  <c:v>45062.673611111109</c:v>
                </c:pt>
                <c:pt idx="18051">
                  <c:v>45062.677083333336</c:v>
                </c:pt>
                <c:pt idx="18052">
                  <c:v>45062.680555555555</c:v>
                </c:pt>
                <c:pt idx="18053">
                  <c:v>45062.684027777781</c:v>
                </c:pt>
                <c:pt idx="18054">
                  <c:v>45062.6875</c:v>
                </c:pt>
                <c:pt idx="18055">
                  <c:v>45062.690972222219</c:v>
                </c:pt>
                <c:pt idx="18056">
                  <c:v>45062.694444444445</c:v>
                </c:pt>
                <c:pt idx="18057">
                  <c:v>45062.697916666664</c:v>
                </c:pt>
                <c:pt idx="18058">
                  <c:v>45062.701388888891</c:v>
                </c:pt>
                <c:pt idx="18059">
                  <c:v>45062.704861111109</c:v>
                </c:pt>
                <c:pt idx="18060">
                  <c:v>45062.708333333336</c:v>
                </c:pt>
                <c:pt idx="18061">
                  <c:v>45062.711805555555</c:v>
                </c:pt>
                <c:pt idx="18062">
                  <c:v>45062.715277777781</c:v>
                </c:pt>
                <c:pt idx="18063">
                  <c:v>45062.71875</c:v>
                </c:pt>
                <c:pt idx="18064">
                  <c:v>45062.722222222219</c:v>
                </c:pt>
                <c:pt idx="18065">
                  <c:v>45062.725694444445</c:v>
                </c:pt>
                <c:pt idx="18066">
                  <c:v>45062.729166666664</c:v>
                </c:pt>
                <c:pt idx="18067">
                  <c:v>45062.732638888891</c:v>
                </c:pt>
                <c:pt idx="18068">
                  <c:v>45062.736111111109</c:v>
                </c:pt>
                <c:pt idx="18069">
                  <c:v>45062.739583333336</c:v>
                </c:pt>
                <c:pt idx="18070">
                  <c:v>45062.743055555555</c:v>
                </c:pt>
                <c:pt idx="18071">
                  <c:v>45062.746527777781</c:v>
                </c:pt>
                <c:pt idx="18072">
                  <c:v>45062.75</c:v>
                </c:pt>
                <c:pt idx="18073">
                  <c:v>45062.753472222219</c:v>
                </c:pt>
                <c:pt idx="18074">
                  <c:v>45062.756944444445</c:v>
                </c:pt>
                <c:pt idx="18075">
                  <c:v>45062.760416666664</c:v>
                </c:pt>
                <c:pt idx="18076">
                  <c:v>45062.763888888891</c:v>
                </c:pt>
                <c:pt idx="18077">
                  <c:v>45062.767361111109</c:v>
                </c:pt>
                <c:pt idx="18078">
                  <c:v>45062.770833333336</c:v>
                </c:pt>
                <c:pt idx="18079">
                  <c:v>45062.774305555555</c:v>
                </c:pt>
                <c:pt idx="18080">
                  <c:v>45062.777777777781</c:v>
                </c:pt>
                <c:pt idx="18081">
                  <c:v>45062.78125</c:v>
                </c:pt>
                <c:pt idx="18082">
                  <c:v>45062.784722222219</c:v>
                </c:pt>
                <c:pt idx="18083">
                  <c:v>45062.788194444445</c:v>
                </c:pt>
                <c:pt idx="18084">
                  <c:v>45062.791666666664</c:v>
                </c:pt>
                <c:pt idx="18085">
                  <c:v>45062.795138888891</c:v>
                </c:pt>
                <c:pt idx="18086">
                  <c:v>45062.798611111109</c:v>
                </c:pt>
                <c:pt idx="18087">
                  <c:v>45062.802083333336</c:v>
                </c:pt>
                <c:pt idx="18088">
                  <c:v>45062.805555555555</c:v>
                </c:pt>
                <c:pt idx="18089">
                  <c:v>45062.809027777781</c:v>
                </c:pt>
                <c:pt idx="18090">
                  <c:v>45062.8125</c:v>
                </c:pt>
                <c:pt idx="18091">
                  <c:v>45062.815972222219</c:v>
                </c:pt>
                <c:pt idx="18092">
                  <c:v>45062.819444444445</c:v>
                </c:pt>
                <c:pt idx="18093">
                  <c:v>45062.822916666664</c:v>
                </c:pt>
                <c:pt idx="18094">
                  <c:v>45062.826388888891</c:v>
                </c:pt>
                <c:pt idx="18095">
                  <c:v>45062.829861111109</c:v>
                </c:pt>
                <c:pt idx="18096">
                  <c:v>45062.833333333336</c:v>
                </c:pt>
                <c:pt idx="18097">
                  <c:v>45062.836805555555</c:v>
                </c:pt>
                <c:pt idx="18098">
                  <c:v>45062.840277777781</c:v>
                </c:pt>
                <c:pt idx="18099">
                  <c:v>45062.84375</c:v>
                </c:pt>
                <c:pt idx="18100">
                  <c:v>45062.847222222219</c:v>
                </c:pt>
                <c:pt idx="18101">
                  <c:v>45062.850694444445</c:v>
                </c:pt>
                <c:pt idx="18102">
                  <c:v>45062.854166666664</c:v>
                </c:pt>
                <c:pt idx="18103">
                  <c:v>45062.857638888891</c:v>
                </c:pt>
                <c:pt idx="18104">
                  <c:v>45062.861111111109</c:v>
                </c:pt>
                <c:pt idx="18105">
                  <c:v>45062.864583333336</c:v>
                </c:pt>
                <c:pt idx="18106">
                  <c:v>45062.868055555555</c:v>
                </c:pt>
                <c:pt idx="18107">
                  <c:v>45062.871527777781</c:v>
                </c:pt>
                <c:pt idx="18108">
                  <c:v>45062.875</c:v>
                </c:pt>
                <c:pt idx="18109">
                  <c:v>45062.878472222219</c:v>
                </c:pt>
                <c:pt idx="18110">
                  <c:v>45062.881944444445</c:v>
                </c:pt>
                <c:pt idx="18111">
                  <c:v>45062.885416666664</c:v>
                </c:pt>
                <c:pt idx="18112">
                  <c:v>45062.888888888891</c:v>
                </c:pt>
                <c:pt idx="18113">
                  <c:v>45062.892361111109</c:v>
                </c:pt>
                <c:pt idx="18114">
                  <c:v>45062.895833333336</c:v>
                </c:pt>
                <c:pt idx="18115">
                  <c:v>45062.899305555555</c:v>
                </c:pt>
                <c:pt idx="18116">
                  <c:v>45062.902777777781</c:v>
                </c:pt>
                <c:pt idx="18117">
                  <c:v>45062.90625</c:v>
                </c:pt>
                <c:pt idx="18118">
                  <c:v>45062.909722222219</c:v>
                </c:pt>
                <c:pt idx="18119">
                  <c:v>45062.913194444445</c:v>
                </c:pt>
                <c:pt idx="18120">
                  <c:v>45062.916666666664</c:v>
                </c:pt>
                <c:pt idx="18121">
                  <c:v>45062.920138888891</c:v>
                </c:pt>
                <c:pt idx="18122">
                  <c:v>45062.923611111109</c:v>
                </c:pt>
                <c:pt idx="18123">
                  <c:v>45062.927083333336</c:v>
                </c:pt>
                <c:pt idx="18124">
                  <c:v>45062.930555555555</c:v>
                </c:pt>
                <c:pt idx="18125">
                  <c:v>45062.934027777781</c:v>
                </c:pt>
                <c:pt idx="18126">
                  <c:v>45062.9375</c:v>
                </c:pt>
                <c:pt idx="18127">
                  <c:v>45062.940972222219</c:v>
                </c:pt>
                <c:pt idx="18128">
                  <c:v>45062.944444444445</c:v>
                </c:pt>
                <c:pt idx="18129">
                  <c:v>45062.947916666664</c:v>
                </c:pt>
                <c:pt idx="18130">
                  <c:v>45062.951388888891</c:v>
                </c:pt>
                <c:pt idx="18131">
                  <c:v>45062.954861111109</c:v>
                </c:pt>
                <c:pt idx="18132">
                  <c:v>45062.958333333336</c:v>
                </c:pt>
                <c:pt idx="18133">
                  <c:v>45062.961805555555</c:v>
                </c:pt>
                <c:pt idx="18134">
                  <c:v>45062.965277777781</c:v>
                </c:pt>
                <c:pt idx="18135">
                  <c:v>45062.96875</c:v>
                </c:pt>
                <c:pt idx="18136">
                  <c:v>45062.972222222219</c:v>
                </c:pt>
                <c:pt idx="18137">
                  <c:v>45062.975694444445</c:v>
                </c:pt>
                <c:pt idx="18138">
                  <c:v>45062.979166666664</c:v>
                </c:pt>
                <c:pt idx="18139">
                  <c:v>45062.982638888891</c:v>
                </c:pt>
                <c:pt idx="18140">
                  <c:v>45062.986111111109</c:v>
                </c:pt>
                <c:pt idx="18141">
                  <c:v>45062.989583333336</c:v>
                </c:pt>
                <c:pt idx="18142">
                  <c:v>45062.993055555555</c:v>
                </c:pt>
                <c:pt idx="18143">
                  <c:v>45062.996527777781</c:v>
                </c:pt>
                <c:pt idx="18144">
                  <c:v>45063</c:v>
                </c:pt>
                <c:pt idx="18145">
                  <c:v>45063.003472222219</c:v>
                </c:pt>
                <c:pt idx="18146">
                  <c:v>45063.006944444445</c:v>
                </c:pt>
                <c:pt idx="18147">
                  <c:v>45063.010416666664</c:v>
                </c:pt>
                <c:pt idx="18148">
                  <c:v>45063.013888888891</c:v>
                </c:pt>
                <c:pt idx="18149">
                  <c:v>45063.017361111109</c:v>
                </c:pt>
                <c:pt idx="18150">
                  <c:v>45063.020833333336</c:v>
                </c:pt>
                <c:pt idx="18151">
                  <c:v>45063.024305555555</c:v>
                </c:pt>
                <c:pt idx="18152">
                  <c:v>45063.027777777781</c:v>
                </c:pt>
                <c:pt idx="18153">
                  <c:v>45063.03125</c:v>
                </c:pt>
                <c:pt idx="18154">
                  <c:v>45063.034722222219</c:v>
                </c:pt>
                <c:pt idx="18155">
                  <c:v>45063.038194444445</c:v>
                </c:pt>
                <c:pt idx="18156">
                  <c:v>45063.041666666664</c:v>
                </c:pt>
                <c:pt idx="18157">
                  <c:v>45063.045138888891</c:v>
                </c:pt>
                <c:pt idx="18158">
                  <c:v>45063.048611111109</c:v>
                </c:pt>
                <c:pt idx="18159">
                  <c:v>45063.052083333336</c:v>
                </c:pt>
                <c:pt idx="18160">
                  <c:v>45063.055555555555</c:v>
                </c:pt>
                <c:pt idx="18161">
                  <c:v>45063.059027777781</c:v>
                </c:pt>
                <c:pt idx="18162">
                  <c:v>45063.0625</c:v>
                </c:pt>
                <c:pt idx="18163">
                  <c:v>45063.065972222219</c:v>
                </c:pt>
                <c:pt idx="18164">
                  <c:v>45063.069444444445</c:v>
                </c:pt>
                <c:pt idx="18165">
                  <c:v>45063.072916666664</c:v>
                </c:pt>
                <c:pt idx="18166">
                  <c:v>45063.076388888891</c:v>
                </c:pt>
                <c:pt idx="18167">
                  <c:v>45063.079861111109</c:v>
                </c:pt>
                <c:pt idx="18168">
                  <c:v>45063.083333333336</c:v>
                </c:pt>
                <c:pt idx="18169">
                  <c:v>45063.086805555555</c:v>
                </c:pt>
                <c:pt idx="18170">
                  <c:v>45063.090277777781</c:v>
                </c:pt>
                <c:pt idx="18171">
                  <c:v>45063.09375</c:v>
                </c:pt>
                <c:pt idx="18172">
                  <c:v>45063.097222222219</c:v>
                </c:pt>
                <c:pt idx="18173">
                  <c:v>45063.100694444445</c:v>
                </c:pt>
                <c:pt idx="18174">
                  <c:v>45063.104166666664</c:v>
                </c:pt>
                <c:pt idx="18175">
                  <c:v>45063.107638888891</c:v>
                </c:pt>
                <c:pt idx="18176">
                  <c:v>45063.111111111109</c:v>
                </c:pt>
                <c:pt idx="18177">
                  <c:v>45063.114583333336</c:v>
                </c:pt>
                <c:pt idx="18178">
                  <c:v>45063.118055555555</c:v>
                </c:pt>
                <c:pt idx="18179">
                  <c:v>45063.121527777781</c:v>
                </c:pt>
                <c:pt idx="18180">
                  <c:v>45063.125</c:v>
                </c:pt>
                <c:pt idx="18181">
                  <c:v>45063.128472222219</c:v>
                </c:pt>
                <c:pt idx="18182">
                  <c:v>45063.131944444445</c:v>
                </c:pt>
                <c:pt idx="18183">
                  <c:v>45063.135416666664</c:v>
                </c:pt>
                <c:pt idx="18184">
                  <c:v>45063.138888888891</c:v>
                </c:pt>
                <c:pt idx="18185">
                  <c:v>45063.142361111109</c:v>
                </c:pt>
                <c:pt idx="18186">
                  <c:v>45063.145833333336</c:v>
                </c:pt>
                <c:pt idx="18187">
                  <c:v>45063.149305555555</c:v>
                </c:pt>
                <c:pt idx="18188">
                  <c:v>45063.152777777781</c:v>
                </c:pt>
                <c:pt idx="18189">
                  <c:v>45063.15625</c:v>
                </c:pt>
                <c:pt idx="18190">
                  <c:v>45063.159722222219</c:v>
                </c:pt>
                <c:pt idx="18191">
                  <c:v>45063.163194444445</c:v>
                </c:pt>
                <c:pt idx="18192">
                  <c:v>45063.166666666664</c:v>
                </c:pt>
                <c:pt idx="18193">
                  <c:v>45063.170138888891</c:v>
                </c:pt>
                <c:pt idx="18194">
                  <c:v>45063.173611111109</c:v>
                </c:pt>
                <c:pt idx="18195">
                  <c:v>45063.177083333336</c:v>
                </c:pt>
                <c:pt idx="18196">
                  <c:v>45063.180555555555</c:v>
                </c:pt>
                <c:pt idx="18197">
                  <c:v>45063.184027777781</c:v>
                </c:pt>
                <c:pt idx="18198">
                  <c:v>45063.1875</c:v>
                </c:pt>
                <c:pt idx="18199">
                  <c:v>45063.190972222219</c:v>
                </c:pt>
                <c:pt idx="18200">
                  <c:v>45063.194444444445</c:v>
                </c:pt>
                <c:pt idx="18201">
                  <c:v>45063.197916666664</c:v>
                </c:pt>
                <c:pt idx="18202">
                  <c:v>45063.201388888891</c:v>
                </c:pt>
                <c:pt idx="18203">
                  <c:v>45063.204861111109</c:v>
                </c:pt>
                <c:pt idx="18204">
                  <c:v>45063.208333333336</c:v>
                </c:pt>
                <c:pt idx="18205">
                  <c:v>45063.211805555555</c:v>
                </c:pt>
                <c:pt idx="18206">
                  <c:v>45063.215277777781</c:v>
                </c:pt>
                <c:pt idx="18207">
                  <c:v>45063.21875</c:v>
                </c:pt>
                <c:pt idx="18208">
                  <c:v>45063.222222222219</c:v>
                </c:pt>
                <c:pt idx="18209">
                  <c:v>45063.225694444445</c:v>
                </c:pt>
                <c:pt idx="18210">
                  <c:v>45063.229166666664</c:v>
                </c:pt>
                <c:pt idx="18211">
                  <c:v>45063.232638888891</c:v>
                </c:pt>
                <c:pt idx="18212">
                  <c:v>45063.236111111109</c:v>
                </c:pt>
                <c:pt idx="18213">
                  <c:v>45063.239583333336</c:v>
                </c:pt>
                <c:pt idx="18214">
                  <c:v>45063.243055555555</c:v>
                </c:pt>
                <c:pt idx="18215">
                  <c:v>45063.246527777781</c:v>
                </c:pt>
                <c:pt idx="18216">
                  <c:v>45063.25</c:v>
                </c:pt>
                <c:pt idx="18217">
                  <c:v>45063.253472222219</c:v>
                </c:pt>
                <c:pt idx="18218">
                  <c:v>45063.256944444445</c:v>
                </c:pt>
                <c:pt idx="18219">
                  <c:v>45063.260416666664</c:v>
                </c:pt>
                <c:pt idx="18220">
                  <c:v>45063.263888888891</c:v>
                </c:pt>
                <c:pt idx="18221">
                  <c:v>45063.267361111109</c:v>
                </c:pt>
                <c:pt idx="18222">
                  <c:v>45063.270833333336</c:v>
                </c:pt>
                <c:pt idx="18223">
                  <c:v>45063.274305555555</c:v>
                </c:pt>
                <c:pt idx="18224">
                  <c:v>45063.277777777781</c:v>
                </c:pt>
                <c:pt idx="18225">
                  <c:v>45063.28125</c:v>
                </c:pt>
                <c:pt idx="18226">
                  <c:v>45063.284722222219</c:v>
                </c:pt>
                <c:pt idx="18227">
                  <c:v>45063.288194444445</c:v>
                </c:pt>
                <c:pt idx="18228">
                  <c:v>45063.291666666664</c:v>
                </c:pt>
                <c:pt idx="18229">
                  <c:v>45063.295138888891</c:v>
                </c:pt>
                <c:pt idx="18230">
                  <c:v>45063.298611111109</c:v>
                </c:pt>
                <c:pt idx="18231">
                  <c:v>45063.302083333336</c:v>
                </c:pt>
                <c:pt idx="18232">
                  <c:v>45063.305555555555</c:v>
                </c:pt>
                <c:pt idx="18233">
                  <c:v>45063.309027777781</c:v>
                </c:pt>
                <c:pt idx="18234">
                  <c:v>45063.3125</c:v>
                </c:pt>
                <c:pt idx="18235">
                  <c:v>45063.315972222219</c:v>
                </c:pt>
                <c:pt idx="18236">
                  <c:v>45063.319444444445</c:v>
                </c:pt>
                <c:pt idx="18237">
                  <c:v>45063.322916666664</c:v>
                </c:pt>
                <c:pt idx="18238">
                  <c:v>45063.326388888891</c:v>
                </c:pt>
                <c:pt idx="18239">
                  <c:v>45063.329861111109</c:v>
                </c:pt>
                <c:pt idx="18240">
                  <c:v>45063.333333333336</c:v>
                </c:pt>
                <c:pt idx="18241">
                  <c:v>45063.336805555555</c:v>
                </c:pt>
                <c:pt idx="18242">
                  <c:v>45063.340277777781</c:v>
                </c:pt>
                <c:pt idx="18243">
                  <c:v>45063.34375</c:v>
                </c:pt>
                <c:pt idx="18244">
                  <c:v>45063.347222222219</c:v>
                </c:pt>
                <c:pt idx="18245">
                  <c:v>45063.350694444445</c:v>
                </c:pt>
                <c:pt idx="18246">
                  <c:v>45063.354166666664</c:v>
                </c:pt>
                <c:pt idx="18247">
                  <c:v>45063.357638888891</c:v>
                </c:pt>
                <c:pt idx="18248">
                  <c:v>45063.361111111109</c:v>
                </c:pt>
                <c:pt idx="18249">
                  <c:v>45063.364583333336</c:v>
                </c:pt>
                <c:pt idx="18250">
                  <c:v>45063.368055555555</c:v>
                </c:pt>
                <c:pt idx="18251">
                  <c:v>45063.371527777781</c:v>
                </c:pt>
                <c:pt idx="18252">
                  <c:v>45063.375</c:v>
                </c:pt>
                <c:pt idx="18253">
                  <c:v>45063.378472222219</c:v>
                </c:pt>
                <c:pt idx="18254">
                  <c:v>45063.381944444445</c:v>
                </c:pt>
                <c:pt idx="18255">
                  <c:v>45063.385416666664</c:v>
                </c:pt>
                <c:pt idx="18256">
                  <c:v>45063.388888888891</c:v>
                </c:pt>
                <c:pt idx="18257">
                  <c:v>45063.392361111109</c:v>
                </c:pt>
                <c:pt idx="18258">
                  <c:v>45063.395833333336</c:v>
                </c:pt>
                <c:pt idx="18259">
                  <c:v>45063.399305555555</c:v>
                </c:pt>
                <c:pt idx="18260">
                  <c:v>45063.402777777781</c:v>
                </c:pt>
                <c:pt idx="18261">
                  <c:v>45063.40625</c:v>
                </c:pt>
                <c:pt idx="18262">
                  <c:v>45063.409722222219</c:v>
                </c:pt>
                <c:pt idx="18263">
                  <c:v>45063.413194444445</c:v>
                </c:pt>
                <c:pt idx="18264">
                  <c:v>45063.416666666664</c:v>
                </c:pt>
                <c:pt idx="18265">
                  <c:v>45063.420138888891</c:v>
                </c:pt>
                <c:pt idx="18266">
                  <c:v>45063.423611111109</c:v>
                </c:pt>
                <c:pt idx="18267">
                  <c:v>45063.427083333336</c:v>
                </c:pt>
                <c:pt idx="18268">
                  <c:v>45063.430555555555</c:v>
                </c:pt>
                <c:pt idx="18269">
                  <c:v>45063.434027777781</c:v>
                </c:pt>
                <c:pt idx="18270">
                  <c:v>45063.4375</c:v>
                </c:pt>
                <c:pt idx="18271">
                  <c:v>45063.440972222219</c:v>
                </c:pt>
                <c:pt idx="18272">
                  <c:v>45063.444444444445</c:v>
                </c:pt>
                <c:pt idx="18273">
                  <c:v>45063.447916666664</c:v>
                </c:pt>
                <c:pt idx="18274">
                  <c:v>45063.451388888891</c:v>
                </c:pt>
                <c:pt idx="18275">
                  <c:v>45063.454861111109</c:v>
                </c:pt>
                <c:pt idx="18276">
                  <c:v>45063.458333333336</c:v>
                </c:pt>
                <c:pt idx="18277">
                  <c:v>45063.461805555555</c:v>
                </c:pt>
                <c:pt idx="18278">
                  <c:v>45063.465277777781</c:v>
                </c:pt>
                <c:pt idx="18279">
                  <c:v>45063.46875</c:v>
                </c:pt>
                <c:pt idx="18280">
                  <c:v>45063.472222222219</c:v>
                </c:pt>
                <c:pt idx="18281">
                  <c:v>45063.475694444445</c:v>
                </c:pt>
                <c:pt idx="18282">
                  <c:v>45063.479166666664</c:v>
                </c:pt>
                <c:pt idx="18283">
                  <c:v>45063.482638888891</c:v>
                </c:pt>
                <c:pt idx="18284">
                  <c:v>45063.486111111109</c:v>
                </c:pt>
                <c:pt idx="18285">
                  <c:v>45063.489583333336</c:v>
                </c:pt>
                <c:pt idx="18286">
                  <c:v>45063.493055555555</c:v>
                </c:pt>
                <c:pt idx="18287">
                  <c:v>45063.496527777781</c:v>
                </c:pt>
                <c:pt idx="18288">
                  <c:v>45063.5</c:v>
                </c:pt>
                <c:pt idx="18289">
                  <c:v>45063.503472222219</c:v>
                </c:pt>
                <c:pt idx="18290">
                  <c:v>45063.506944444445</c:v>
                </c:pt>
                <c:pt idx="18291">
                  <c:v>45063.510416666664</c:v>
                </c:pt>
                <c:pt idx="18292">
                  <c:v>45063.513888888891</c:v>
                </c:pt>
                <c:pt idx="18293">
                  <c:v>45063.517361111109</c:v>
                </c:pt>
                <c:pt idx="18294">
                  <c:v>45063.520833333336</c:v>
                </c:pt>
                <c:pt idx="18295">
                  <c:v>45063.524305555555</c:v>
                </c:pt>
                <c:pt idx="18296">
                  <c:v>45063.527777777781</c:v>
                </c:pt>
                <c:pt idx="18297">
                  <c:v>45063.53125</c:v>
                </c:pt>
                <c:pt idx="18298">
                  <c:v>45063.534722222219</c:v>
                </c:pt>
                <c:pt idx="18299">
                  <c:v>45063.538194444445</c:v>
                </c:pt>
                <c:pt idx="18300">
                  <c:v>45063.541666666664</c:v>
                </c:pt>
                <c:pt idx="18301">
                  <c:v>45063.545138888891</c:v>
                </c:pt>
                <c:pt idx="18302">
                  <c:v>45063.548611111109</c:v>
                </c:pt>
                <c:pt idx="18303">
                  <c:v>45063.552083333336</c:v>
                </c:pt>
                <c:pt idx="18304">
                  <c:v>45063.555555555555</c:v>
                </c:pt>
                <c:pt idx="18305">
                  <c:v>45063.559027777781</c:v>
                </c:pt>
                <c:pt idx="18306">
                  <c:v>45063.5625</c:v>
                </c:pt>
                <c:pt idx="18307">
                  <c:v>45063.565972222219</c:v>
                </c:pt>
                <c:pt idx="18308">
                  <c:v>45063.569444444445</c:v>
                </c:pt>
                <c:pt idx="18309">
                  <c:v>45063.572916666664</c:v>
                </c:pt>
                <c:pt idx="18310">
                  <c:v>45063.576388888891</c:v>
                </c:pt>
                <c:pt idx="18311">
                  <c:v>45063.579861111109</c:v>
                </c:pt>
                <c:pt idx="18312">
                  <c:v>45063.583333333336</c:v>
                </c:pt>
                <c:pt idx="18313">
                  <c:v>45063.586805555555</c:v>
                </c:pt>
                <c:pt idx="18314">
                  <c:v>45063.590277777781</c:v>
                </c:pt>
                <c:pt idx="18315">
                  <c:v>45063.59375</c:v>
                </c:pt>
                <c:pt idx="18316">
                  <c:v>45063.597222222219</c:v>
                </c:pt>
                <c:pt idx="18317">
                  <c:v>45063.600694444445</c:v>
                </c:pt>
                <c:pt idx="18318">
                  <c:v>45063.604166666664</c:v>
                </c:pt>
                <c:pt idx="18319">
                  <c:v>45063.607638888891</c:v>
                </c:pt>
                <c:pt idx="18320">
                  <c:v>45063.611111111109</c:v>
                </c:pt>
                <c:pt idx="18321">
                  <c:v>45063.614583333336</c:v>
                </c:pt>
                <c:pt idx="18322">
                  <c:v>45063.618055555555</c:v>
                </c:pt>
                <c:pt idx="18323">
                  <c:v>45063.621527777781</c:v>
                </c:pt>
                <c:pt idx="18324">
                  <c:v>45063.625</c:v>
                </c:pt>
                <c:pt idx="18325">
                  <c:v>45063.628472222219</c:v>
                </c:pt>
                <c:pt idx="18326">
                  <c:v>45063.631944444445</c:v>
                </c:pt>
                <c:pt idx="18327">
                  <c:v>45063.635416666664</c:v>
                </c:pt>
                <c:pt idx="18328">
                  <c:v>45063.638888888891</c:v>
                </c:pt>
                <c:pt idx="18329">
                  <c:v>45063.642361111109</c:v>
                </c:pt>
                <c:pt idx="18330">
                  <c:v>45063.645833333336</c:v>
                </c:pt>
                <c:pt idx="18331">
                  <c:v>45063.649305555555</c:v>
                </c:pt>
                <c:pt idx="18332">
                  <c:v>45063.652777777781</c:v>
                </c:pt>
                <c:pt idx="18333">
                  <c:v>45063.65625</c:v>
                </c:pt>
                <c:pt idx="18334">
                  <c:v>45063.659722222219</c:v>
                </c:pt>
                <c:pt idx="18335">
                  <c:v>45063.663194444445</c:v>
                </c:pt>
                <c:pt idx="18336">
                  <c:v>45063.666666666664</c:v>
                </c:pt>
                <c:pt idx="18337">
                  <c:v>45063.670138888891</c:v>
                </c:pt>
                <c:pt idx="18338">
                  <c:v>45063.673611111109</c:v>
                </c:pt>
                <c:pt idx="18339">
                  <c:v>45063.677083333336</c:v>
                </c:pt>
                <c:pt idx="18340">
                  <c:v>45063.680555555555</c:v>
                </c:pt>
                <c:pt idx="18341">
                  <c:v>45063.684027777781</c:v>
                </c:pt>
                <c:pt idx="18342">
                  <c:v>45063.6875</c:v>
                </c:pt>
                <c:pt idx="18343">
                  <c:v>45063.690972222219</c:v>
                </c:pt>
                <c:pt idx="18344">
                  <c:v>45063.694444444445</c:v>
                </c:pt>
                <c:pt idx="18345">
                  <c:v>45063.697916666664</c:v>
                </c:pt>
                <c:pt idx="18346">
                  <c:v>45063.701388888891</c:v>
                </c:pt>
                <c:pt idx="18347">
                  <c:v>45063.704861111109</c:v>
                </c:pt>
                <c:pt idx="18348">
                  <c:v>45063.708333333336</c:v>
                </c:pt>
                <c:pt idx="18349">
                  <c:v>45063.711805555555</c:v>
                </c:pt>
                <c:pt idx="18350">
                  <c:v>45063.715277777781</c:v>
                </c:pt>
                <c:pt idx="18351">
                  <c:v>45063.71875</c:v>
                </c:pt>
                <c:pt idx="18352">
                  <c:v>45063.722222222219</c:v>
                </c:pt>
                <c:pt idx="18353">
                  <c:v>45063.725694444445</c:v>
                </c:pt>
                <c:pt idx="18354">
                  <c:v>45063.729166666664</c:v>
                </c:pt>
                <c:pt idx="18355">
                  <c:v>45063.732638888891</c:v>
                </c:pt>
                <c:pt idx="18356">
                  <c:v>45063.736111111109</c:v>
                </c:pt>
                <c:pt idx="18357">
                  <c:v>45063.739583333336</c:v>
                </c:pt>
                <c:pt idx="18358">
                  <c:v>45063.743055555555</c:v>
                </c:pt>
                <c:pt idx="18359">
                  <c:v>45063.746527777781</c:v>
                </c:pt>
                <c:pt idx="18360">
                  <c:v>45063.75</c:v>
                </c:pt>
                <c:pt idx="18361">
                  <c:v>45063.753472222219</c:v>
                </c:pt>
                <c:pt idx="18362">
                  <c:v>45063.756944444445</c:v>
                </c:pt>
                <c:pt idx="18363">
                  <c:v>45063.760416666664</c:v>
                </c:pt>
                <c:pt idx="18364">
                  <c:v>45063.763888888891</c:v>
                </c:pt>
                <c:pt idx="18365">
                  <c:v>45063.767361111109</c:v>
                </c:pt>
                <c:pt idx="18366">
                  <c:v>45063.770833333336</c:v>
                </c:pt>
                <c:pt idx="18367">
                  <c:v>45063.774305555555</c:v>
                </c:pt>
                <c:pt idx="18368">
                  <c:v>45063.777777777781</c:v>
                </c:pt>
                <c:pt idx="18369">
                  <c:v>45063.78125</c:v>
                </c:pt>
                <c:pt idx="18370">
                  <c:v>45063.784722222219</c:v>
                </c:pt>
                <c:pt idx="18371">
                  <c:v>45063.788194444445</c:v>
                </c:pt>
                <c:pt idx="18372">
                  <c:v>45063.791666666664</c:v>
                </c:pt>
                <c:pt idx="18373">
                  <c:v>45063.795138888891</c:v>
                </c:pt>
                <c:pt idx="18374">
                  <c:v>45063.798611111109</c:v>
                </c:pt>
                <c:pt idx="18375">
                  <c:v>45063.802083333336</c:v>
                </c:pt>
                <c:pt idx="18376">
                  <c:v>45063.805555555555</c:v>
                </c:pt>
                <c:pt idx="18377">
                  <c:v>45063.809027777781</c:v>
                </c:pt>
                <c:pt idx="18378">
                  <c:v>45063.8125</c:v>
                </c:pt>
                <c:pt idx="18379">
                  <c:v>45063.815972222219</c:v>
                </c:pt>
                <c:pt idx="18380">
                  <c:v>45063.819444444445</c:v>
                </c:pt>
                <c:pt idx="18381">
                  <c:v>45063.822916666664</c:v>
                </c:pt>
                <c:pt idx="18382">
                  <c:v>45063.826388888891</c:v>
                </c:pt>
                <c:pt idx="18383">
                  <c:v>45063.829861111109</c:v>
                </c:pt>
                <c:pt idx="18384">
                  <c:v>45063.833333333336</c:v>
                </c:pt>
                <c:pt idx="18385">
                  <c:v>45063.836805555555</c:v>
                </c:pt>
                <c:pt idx="18386">
                  <c:v>45063.840277777781</c:v>
                </c:pt>
                <c:pt idx="18387">
                  <c:v>45063.84375</c:v>
                </c:pt>
                <c:pt idx="18388">
                  <c:v>45063.847222222219</c:v>
                </c:pt>
                <c:pt idx="18389">
                  <c:v>45063.850694444445</c:v>
                </c:pt>
                <c:pt idx="18390">
                  <c:v>45063.854166666664</c:v>
                </c:pt>
                <c:pt idx="18391">
                  <c:v>45063.857638888891</c:v>
                </c:pt>
                <c:pt idx="18392">
                  <c:v>45063.861111111109</c:v>
                </c:pt>
                <c:pt idx="18393">
                  <c:v>45063.864583333336</c:v>
                </c:pt>
                <c:pt idx="18394">
                  <c:v>45063.868055555555</c:v>
                </c:pt>
                <c:pt idx="18395">
                  <c:v>45063.871527777781</c:v>
                </c:pt>
                <c:pt idx="18396">
                  <c:v>45063.875</c:v>
                </c:pt>
                <c:pt idx="18397">
                  <c:v>45063.878472222219</c:v>
                </c:pt>
                <c:pt idx="18398">
                  <c:v>45063.881944444445</c:v>
                </c:pt>
                <c:pt idx="18399">
                  <c:v>45063.885416666664</c:v>
                </c:pt>
                <c:pt idx="18400">
                  <c:v>45063.888888888891</c:v>
                </c:pt>
                <c:pt idx="18401">
                  <c:v>45063.892361111109</c:v>
                </c:pt>
                <c:pt idx="18402">
                  <c:v>45063.895833333336</c:v>
                </c:pt>
                <c:pt idx="18403">
                  <c:v>45063.899305555555</c:v>
                </c:pt>
                <c:pt idx="18404">
                  <c:v>45063.902777777781</c:v>
                </c:pt>
                <c:pt idx="18405">
                  <c:v>45063.90625</c:v>
                </c:pt>
                <c:pt idx="18406">
                  <c:v>45063.909722222219</c:v>
                </c:pt>
                <c:pt idx="18407">
                  <c:v>45063.913194444445</c:v>
                </c:pt>
                <c:pt idx="18408">
                  <c:v>45063.916666666664</c:v>
                </c:pt>
                <c:pt idx="18409">
                  <c:v>45063.920138888891</c:v>
                </c:pt>
                <c:pt idx="18410">
                  <c:v>45063.923611111109</c:v>
                </c:pt>
                <c:pt idx="18411">
                  <c:v>45063.927083333336</c:v>
                </c:pt>
                <c:pt idx="18412">
                  <c:v>45063.930555555555</c:v>
                </c:pt>
                <c:pt idx="18413">
                  <c:v>45063.934027777781</c:v>
                </c:pt>
                <c:pt idx="18414">
                  <c:v>45063.9375</c:v>
                </c:pt>
                <c:pt idx="18415">
                  <c:v>45063.940972222219</c:v>
                </c:pt>
                <c:pt idx="18416">
                  <c:v>45063.944444444445</c:v>
                </c:pt>
                <c:pt idx="18417">
                  <c:v>45063.947916666664</c:v>
                </c:pt>
                <c:pt idx="18418">
                  <c:v>45063.951388888891</c:v>
                </c:pt>
                <c:pt idx="18419">
                  <c:v>45063.954861111109</c:v>
                </c:pt>
                <c:pt idx="18420">
                  <c:v>45063.958333333336</c:v>
                </c:pt>
                <c:pt idx="18421">
                  <c:v>45063.961805555555</c:v>
                </c:pt>
                <c:pt idx="18422">
                  <c:v>45063.965277777781</c:v>
                </c:pt>
                <c:pt idx="18423">
                  <c:v>45063.96875</c:v>
                </c:pt>
                <c:pt idx="18424">
                  <c:v>45063.972222222219</c:v>
                </c:pt>
                <c:pt idx="18425">
                  <c:v>45063.975694444445</c:v>
                </c:pt>
                <c:pt idx="18426">
                  <c:v>45063.979166666664</c:v>
                </c:pt>
                <c:pt idx="18427">
                  <c:v>45063.982638888891</c:v>
                </c:pt>
                <c:pt idx="18428">
                  <c:v>45063.986111111109</c:v>
                </c:pt>
                <c:pt idx="18429">
                  <c:v>45063.989583333336</c:v>
                </c:pt>
                <c:pt idx="18430">
                  <c:v>45063.993055555555</c:v>
                </c:pt>
                <c:pt idx="18431">
                  <c:v>45063.996527777781</c:v>
                </c:pt>
                <c:pt idx="18432">
                  <c:v>45064</c:v>
                </c:pt>
                <c:pt idx="18433">
                  <c:v>45064.003472222219</c:v>
                </c:pt>
                <c:pt idx="18434">
                  <c:v>45064.006944444445</c:v>
                </c:pt>
                <c:pt idx="18435">
                  <c:v>45064.010416666664</c:v>
                </c:pt>
                <c:pt idx="18436">
                  <c:v>45064.013888888891</c:v>
                </c:pt>
                <c:pt idx="18437">
                  <c:v>45064.017361111109</c:v>
                </c:pt>
                <c:pt idx="18438">
                  <c:v>45064.020833333336</c:v>
                </c:pt>
                <c:pt idx="18439">
                  <c:v>45064.024305555555</c:v>
                </c:pt>
                <c:pt idx="18440">
                  <c:v>45064.027777777781</c:v>
                </c:pt>
                <c:pt idx="18441">
                  <c:v>45064.03125</c:v>
                </c:pt>
                <c:pt idx="18442">
                  <c:v>45064.034722222219</c:v>
                </c:pt>
                <c:pt idx="18443">
                  <c:v>45064.038194444445</c:v>
                </c:pt>
                <c:pt idx="18444">
                  <c:v>45064.041666666664</c:v>
                </c:pt>
                <c:pt idx="18445">
                  <c:v>45064.045138888891</c:v>
                </c:pt>
                <c:pt idx="18446">
                  <c:v>45064.048611111109</c:v>
                </c:pt>
                <c:pt idx="18447">
                  <c:v>45064.052083333336</c:v>
                </c:pt>
                <c:pt idx="18448">
                  <c:v>45064.055555555555</c:v>
                </c:pt>
                <c:pt idx="18449">
                  <c:v>45064.059027777781</c:v>
                </c:pt>
                <c:pt idx="18450">
                  <c:v>45064.0625</c:v>
                </c:pt>
                <c:pt idx="18451">
                  <c:v>45064.065972222219</c:v>
                </c:pt>
                <c:pt idx="18452">
                  <c:v>45064.069444444445</c:v>
                </c:pt>
                <c:pt idx="18453">
                  <c:v>45064.072916666664</c:v>
                </c:pt>
                <c:pt idx="18454">
                  <c:v>45064.076388888891</c:v>
                </c:pt>
                <c:pt idx="18455">
                  <c:v>45064.079861111109</c:v>
                </c:pt>
                <c:pt idx="18456">
                  <c:v>45064.083333333336</c:v>
                </c:pt>
                <c:pt idx="18457">
                  <c:v>45064.086805555555</c:v>
                </c:pt>
                <c:pt idx="18458">
                  <c:v>45064.090277777781</c:v>
                </c:pt>
                <c:pt idx="18459">
                  <c:v>45064.09375</c:v>
                </c:pt>
                <c:pt idx="18460">
                  <c:v>45064.097222222219</c:v>
                </c:pt>
                <c:pt idx="18461">
                  <c:v>45064.100694444445</c:v>
                </c:pt>
                <c:pt idx="18462">
                  <c:v>45064.104166666664</c:v>
                </c:pt>
                <c:pt idx="18463">
                  <c:v>45064.107638888891</c:v>
                </c:pt>
                <c:pt idx="18464">
                  <c:v>45064.111111111109</c:v>
                </c:pt>
                <c:pt idx="18465">
                  <c:v>45064.114583333336</c:v>
                </c:pt>
                <c:pt idx="18466">
                  <c:v>45064.118055555555</c:v>
                </c:pt>
                <c:pt idx="18467">
                  <c:v>45064.121527777781</c:v>
                </c:pt>
                <c:pt idx="18468">
                  <c:v>45064.125</c:v>
                </c:pt>
                <c:pt idx="18469">
                  <c:v>45064.128472222219</c:v>
                </c:pt>
                <c:pt idx="18470">
                  <c:v>45064.131944444445</c:v>
                </c:pt>
                <c:pt idx="18471">
                  <c:v>45064.135416666664</c:v>
                </c:pt>
                <c:pt idx="18472">
                  <c:v>45064.138888888891</c:v>
                </c:pt>
                <c:pt idx="18473">
                  <c:v>45064.142361111109</c:v>
                </c:pt>
                <c:pt idx="18474">
                  <c:v>45064.145833333336</c:v>
                </c:pt>
                <c:pt idx="18475">
                  <c:v>45064.149305555555</c:v>
                </c:pt>
                <c:pt idx="18476">
                  <c:v>45064.152777777781</c:v>
                </c:pt>
                <c:pt idx="18477">
                  <c:v>45064.15625</c:v>
                </c:pt>
                <c:pt idx="18478">
                  <c:v>45064.159722222219</c:v>
                </c:pt>
                <c:pt idx="18479">
                  <c:v>45064.163194444445</c:v>
                </c:pt>
                <c:pt idx="18480">
                  <c:v>45064.166666666664</c:v>
                </c:pt>
                <c:pt idx="18481">
                  <c:v>45064.170138888891</c:v>
                </c:pt>
                <c:pt idx="18482">
                  <c:v>45064.173611111109</c:v>
                </c:pt>
                <c:pt idx="18483">
                  <c:v>45064.177083333336</c:v>
                </c:pt>
                <c:pt idx="18484">
                  <c:v>45064.180555555555</c:v>
                </c:pt>
                <c:pt idx="18485">
                  <c:v>45064.184027777781</c:v>
                </c:pt>
                <c:pt idx="18486">
                  <c:v>45064.1875</c:v>
                </c:pt>
                <c:pt idx="18487">
                  <c:v>45064.190972222219</c:v>
                </c:pt>
                <c:pt idx="18488">
                  <c:v>45064.194444444445</c:v>
                </c:pt>
                <c:pt idx="18489">
                  <c:v>45064.197916666664</c:v>
                </c:pt>
                <c:pt idx="18490">
                  <c:v>45064.201388888891</c:v>
                </c:pt>
                <c:pt idx="18491">
                  <c:v>45064.204861111109</c:v>
                </c:pt>
                <c:pt idx="18492">
                  <c:v>45064.208333333336</c:v>
                </c:pt>
                <c:pt idx="18493">
                  <c:v>45064.211805555555</c:v>
                </c:pt>
                <c:pt idx="18494">
                  <c:v>45064.215277777781</c:v>
                </c:pt>
                <c:pt idx="18495">
                  <c:v>45064.21875</c:v>
                </c:pt>
                <c:pt idx="18496">
                  <c:v>45064.222222222219</c:v>
                </c:pt>
                <c:pt idx="18497">
                  <c:v>45064.225694444445</c:v>
                </c:pt>
                <c:pt idx="18498">
                  <c:v>45064.229166666664</c:v>
                </c:pt>
                <c:pt idx="18499">
                  <c:v>45064.232638888891</c:v>
                </c:pt>
                <c:pt idx="18500">
                  <c:v>45064.236111111109</c:v>
                </c:pt>
                <c:pt idx="18501">
                  <c:v>45064.239583333336</c:v>
                </c:pt>
                <c:pt idx="18502">
                  <c:v>45064.243055555555</c:v>
                </c:pt>
                <c:pt idx="18503">
                  <c:v>45064.246527777781</c:v>
                </c:pt>
                <c:pt idx="18504">
                  <c:v>45064.25</c:v>
                </c:pt>
                <c:pt idx="18505">
                  <c:v>45064.253472222219</c:v>
                </c:pt>
                <c:pt idx="18506">
                  <c:v>45064.256944444445</c:v>
                </c:pt>
                <c:pt idx="18507">
                  <c:v>45064.260416666664</c:v>
                </c:pt>
                <c:pt idx="18508">
                  <c:v>45064.263888888891</c:v>
                </c:pt>
                <c:pt idx="18509">
                  <c:v>45064.267361111109</c:v>
                </c:pt>
                <c:pt idx="18510">
                  <c:v>45064.270833333336</c:v>
                </c:pt>
                <c:pt idx="18511">
                  <c:v>45064.274305555555</c:v>
                </c:pt>
                <c:pt idx="18512">
                  <c:v>45064.277777777781</c:v>
                </c:pt>
                <c:pt idx="18513">
                  <c:v>45064.28125</c:v>
                </c:pt>
                <c:pt idx="18514">
                  <c:v>45064.284722222219</c:v>
                </c:pt>
                <c:pt idx="18515">
                  <c:v>45064.288194444445</c:v>
                </c:pt>
                <c:pt idx="18516">
                  <c:v>45064.291666666664</c:v>
                </c:pt>
                <c:pt idx="18517">
                  <c:v>45064.295138888891</c:v>
                </c:pt>
                <c:pt idx="18518">
                  <c:v>45064.298611111109</c:v>
                </c:pt>
                <c:pt idx="18519">
                  <c:v>45064.302083333336</c:v>
                </c:pt>
                <c:pt idx="18520">
                  <c:v>45064.305555555555</c:v>
                </c:pt>
                <c:pt idx="18521">
                  <c:v>45064.309027777781</c:v>
                </c:pt>
                <c:pt idx="18522">
                  <c:v>45064.3125</c:v>
                </c:pt>
                <c:pt idx="18523">
                  <c:v>45064.315972222219</c:v>
                </c:pt>
                <c:pt idx="18524">
                  <c:v>45064.319444444445</c:v>
                </c:pt>
                <c:pt idx="18525">
                  <c:v>45064.322916666664</c:v>
                </c:pt>
                <c:pt idx="18526">
                  <c:v>45064.326388888891</c:v>
                </c:pt>
                <c:pt idx="18527">
                  <c:v>45064.329861111109</c:v>
                </c:pt>
                <c:pt idx="18528">
                  <c:v>45064.333333333336</c:v>
                </c:pt>
                <c:pt idx="18529">
                  <c:v>45064.336805555555</c:v>
                </c:pt>
                <c:pt idx="18530">
                  <c:v>45064.340277777781</c:v>
                </c:pt>
                <c:pt idx="18531">
                  <c:v>45064.34375</c:v>
                </c:pt>
                <c:pt idx="18532">
                  <c:v>45064.347222222219</c:v>
                </c:pt>
                <c:pt idx="18533">
                  <c:v>45064.350694444445</c:v>
                </c:pt>
                <c:pt idx="18534">
                  <c:v>45064.354166666664</c:v>
                </c:pt>
                <c:pt idx="18535">
                  <c:v>45064.357638888891</c:v>
                </c:pt>
                <c:pt idx="18536">
                  <c:v>45064.361111111109</c:v>
                </c:pt>
                <c:pt idx="18537">
                  <c:v>45064.364583333336</c:v>
                </c:pt>
                <c:pt idx="18538">
                  <c:v>45064.368055555555</c:v>
                </c:pt>
                <c:pt idx="18539">
                  <c:v>45064.371527777781</c:v>
                </c:pt>
                <c:pt idx="18540">
                  <c:v>45064.375</c:v>
                </c:pt>
                <c:pt idx="18541">
                  <c:v>45064.378472222219</c:v>
                </c:pt>
                <c:pt idx="18542">
                  <c:v>45064.381944444445</c:v>
                </c:pt>
                <c:pt idx="18543">
                  <c:v>45064.385416666664</c:v>
                </c:pt>
                <c:pt idx="18544">
                  <c:v>45064.388888888891</c:v>
                </c:pt>
                <c:pt idx="18545">
                  <c:v>45064.392361111109</c:v>
                </c:pt>
                <c:pt idx="18546">
                  <c:v>45064.395833333336</c:v>
                </c:pt>
                <c:pt idx="18547">
                  <c:v>45064.399305555555</c:v>
                </c:pt>
                <c:pt idx="18548">
                  <c:v>45064.402777777781</c:v>
                </c:pt>
                <c:pt idx="18549">
                  <c:v>45064.40625</c:v>
                </c:pt>
                <c:pt idx="18550">
                  <c:v>45064.409722222219</c:v>
                </c:pt>
                <c:pt idx="18551">
                  <c:v>45064.413194444445</c:v>
                </c:pt>
                <c:pt idx="18552">
                  <c:v>45064.416666666664</c:v>
                </c:pt>
                <c:pt idx="18553">
                  <c:v>45064.420138888891</c:v>
                </c:pt>
                <c:pt idx="18554">
                  <c:v>45064.423611111109</c:v>
                </c:pt>
                <c:pt idx="18555">
                  <c:v>45064.427083333336</c:v>
                </c:pt>
                <c:pt idx="18556">
                  <c:v>45064.430555555555</c:v>
                </c:pt>
                <c:pt idx="18557">
                  <c:v>45064.434027777781</c:v>
                </c:pt>
                <c:pt idx="18558">
                  <c:v>45064.4375</c:v>
                </c:pt>
                <c:pt idx="18559">
                  <c:v>45064.440972222219</c:v>
                </c:pt>
                <c:pt idx="18560">
                  <c:v>45064.444444444445</c:v>
                </c:pt>
                <c:pt idx="18561">
                  <c:v>45064.447916666664</c:v>
                </c:pt>
                <c:pt idx="18562">
                  <c:v>45064.451388888891</c:v>
                </c:pt>
                <c:pt idx="18563">
                  <c:v>45064.454861111109</c:v>
                </c:pt>
                <c:pt idx="18564">
                  <c:v>45064.458333333336</c:v>
                </c:pt>
                <c:pt idx="18565">
                  <c:v>45064.461805555555</c:v>
                </c:pt>
                <c:pt idx="18566">
                  <c:v>45064.465277777781</c:v>
                </c:pt>
                <c:pt idx="18567">
                  <c:v>45064.46875</c:v>
                </c:pt>
                <c:pt idx="18568">
                  <c:v>45064.472222222219</c:v>
                </c:pt>
                <c:pt idx="18569">
                  <c:v>45064.475694444445</c:v>
                </c:pt>
                <c:pt idx="18570">
                  <c:v>45064.479166666664</c:v>
                </c:pt>
                <c:pt idx="18571">
                  <c:v>45064.482638888891</c:v>
                </c:pt>
                <c:pt idx="18572">
                  <c:v>45064.486111111109</c:v>
                </c:pt>
                <c:pt idx="18573">
                  <c:v>45064.489583333336</c:v>
                </c:pt>
                <c:pt idx="18574">
                  <c:v>45064.493055555555</c:v>
                </c:pt>
                <c:pt idx="18575">
                  <c:v>45064.496527777781</c:v>
                </c:pt>
                <c:pt idx="18576">
                  <c:v>45064.5</c:v>
                </c:pt>
                <c:pt idx="18577">
                  <c:v>45064.503472222219</c:v>
                </c:pt>
                <c:pt idx="18578">
                  <c:v>45064.506944444445</c:v>
                </c:pt>
                <c:pt idx="18579">
                  <c:v>45064.510416666664</c:v>
                </c:pt>
                <c:pt idx="18580">
                  <c:v>45064.513888888891</c:v>
                </c:pt>
                <c:pt idx="18581">
                  <c:v>45064.517361111109</c:v>
                </c:pt>
                <c:pt idx="18582">
                  <c:v>45064.520833333336</c:v>
                </c:pt>
                <c:pt idx="18583">
                  <c:v>45064.524305555555</c:v>
                </c:pt>
                <c:pt idx="18584">
                  <c:v>45064.527777777781</c:v>
                </c:pt>
                <c:pt idx="18585">
                  <c:v>45064.53125</c:v>
                </c:pt>
                <c:pt idx="18586">
                  <c:v>45064.534722222219</c:v>
                </c:pt>
                <c:pt idx="18587">
                  <c:v>45064.538194444445</c:v>
                </c:pt>
                <c:pt idx="18588">
                  <c:v>45064.541666666664</c:v>
                </c:pt>
                <c:pt idx="18589">
                  <c:v>45064.545138888891</c:v>
                </c:pt>
                <c:pt idx="18590">
                  <c:v>45064.548611111109</c:v>
                </c:pt>
                <c:pt idx="18591">
                  <c:v>45064.552083333336</c:v>
                </c:pt>
                <c:pt idx="18592">
                  <c:v>45064.555555555555</c:v>
                </c:pt>
                <c:pt idx="18593">
                  <c:v>45064.559027777781</c:v>
                </c:pt>
                <c:pt idx="18594">
                  <c:v>45064.5625</c:v>
                </c:pt>
                <c:pt idx="18595">
                  <c:v>45064.565972222219</c:v>
                </c:pt>
                <c:pt idx="18596">
                  <c:v>45064.569444444445</c:v>
                </c:pt>
                <c:pt idx="18597">
                  <c:v>45064.572916666664</c:v>
                </c:pt>
                <c:pt idx="18598">
                  <c:v>45064.576388888891</c:v>
                </c:pt>
                <c:pt idx="18599">
                  <c:v>45064.579861111109</c:v>
                </c:pt>
                <c:pt idx="18600">
                  <c:v>45064.583333333336</c:v>
                </c:pt>
                <c:pt idx="18601">
                  <c:v>45064.586805555555</c:v>
                </c:pt>
                <c:pt idx="18602">
                  <c:v>45064.590277777781</c:v>
                </c:pt>
                <c:pt idx="18603">
                  <c:v>45064.59375</c:v>
                </c:pt>
                <c:pt idx="18604">
                  <c:v>45064.597222222219</c:v>
                </c:pt>
                <c:pt idx="18605">
                  <c:v>45064.600694444445</c:v>
                </c:pt>
                <c:pt idx="18606">
                  <c:v>45064.604166666664</c:v>
                </c:pt>
                <c:pt idx="18607">
                  <c:v>45064.607638888891</c:v>
                </c:pt>
                <c:pt idx="18608">
                  <c:v>45064.611111111109</c:v>
                </c:pt>
                <c:pt idx="18609">
                  <c:v>45064.614583333336</c:v>
                </c:pt>
                <c:pt idx="18610">
                  <c:v>45064.618055555555</c:v>
                </c:pt>
                <c:pt idx="18611">
                  <c:v>45064.621527777781</c:v>
                </c:pt>
                <c:pt idx="18612">
                  <c:v>45064.625</c:v>
                </c:pt>
                <c:pt idx="18613">
                  <c:v>45064.628472222219</c:v>
                </c:pt>
                <c:pt idx="18614">
                  <c:v>45064.631944444445</c:v>
                </c:pt>
                <c:pt idx="18615">
                  <c:v>45064.635416666664</c:v>
                </c:pt>
                <c:pt idx="18616">
                  <c:v>45064.638888888891</c:v>
                </c:pt>
                <c:pt idx="18617">
                  <c:v>45064.642361111109</c:v>
                </c:pt>
                <c:pt idx="18618">
                  <c:v>45064.645833333336</c:v>
                </c:pt>
                <c:pt idx="18619">
                  <c:v>45064.649305555555</c:v>
                </c:pt>
                <c:pt idx="18620">
                  <c:v>45064.652777777781</c:v>
                </c:pt>
                <c:pt idx="18621">
                  <c:v>45064.65625</c:v>
                </c:pt>
                <c:pt idx="18622">
                  <c:v>45064.659722222219</c:v>
                </c:pt>
                <c:pt idx="18623">
                  <c:v>45064.663194444445</c:v>
                </c:pt>
                <c:pt idx="18624">
                  <c:v>45064.666666666664</c:v>
                </c:pt>
                <c:pt idx="18625">
                  <c:v>45064.670138888891</c:v>
                </c:pt>
                <c:pt idx="18626">
                  <c:v>45064.673611111109</c:v>
                </c:pt>
                <c:pt idx="18627">
                  <c:v>45064.677083333336</c:v>
                </c:pt>
                <c:pt idx="18628">
                  <c:v>45064.680555555555</c:v>
                </c:pt>
                <c:pt idx="18629">
                  <c:v>45064.684027777781</c:v>
                </c:pt>
                <c:pt idx="18630">
                  <c:v>45064.6875</c:v>
                </c:pt>
                <c:pt idx="18631">
                  <c:v>45064.690972222219</c:v>
                </c:pt>
                <c:pt idx="18632">
                  <c:v>45064.694444444445</c:v>
                </c:pt>
                <c:pt idx="18633">
                  <c:v>45064.697916666664</c:v>
                </c:pt>
                <c:pt idx="18634">
                  <c:v>45064.701388888891</c:v>
                </c:pt>
                <c:pt idx="18635">
                  <c:v>45064.704861111109</c:v>
                </c:pt>
                <c:pt idx="18636">
                  <c:v>45064.708333333336</c:v>
                </c:pt>
                <c:pt idx="18637">
                  <c:v>45064.711805555555</c:v>
                </c:pt>
                <c:pt idx="18638">
                  <c:v>45064.715277777781</c:v>
                </c:pt>
                <c:pt idx="18639">
                  <c:v>45064.71875</c:v>
                </c:pt>
                <c:pt idx="18640">
                  <c:v>45064.722222222219</c:v>
                </c:pt>
                <c:pt idx="18641">
                  <c:v>45064.725694444445</c:v>
                </c:pt>
                <c:pt idx="18642">
                  <c:v>45064.729166666664</c:v>
                </c:pt>
                <c:pt idx="18643">
                  <c:v>45064.732638888891</c:v>
                </c:pt>
                <c:pt idx="18644">
                  <c:v>45064.736111111109</c:v>
                </c:pt>
                <c:pt idx="18645">
                  <c:v>45064.739583333336</c:v>
                </c:pt>
                <c:pt idx="18646">
                  <c:v>45064.743055555555</c:v>
                </c:pt>
                <c:pt idx="18647">
                  <c:v>45064.746527777781</c:v>
                </c:pt>
                <c:pt idx="18648">
                  <c:v>45064.75</c:v>
                </c:pt>
                <c:pt idx="18649">
                  <c:v>45064.753472222219</c:v>
                </c:pt>
                <c:pt idx="18650">
                  <c:v>45064.756944444445</c:v>
                </c:pt>
                <c:pt idx="18651">
                  <c:v>45064.760416666664</c:v>
                </c:pt>
                <c:pt idx="18652">
                  <c:v>45064.763888888891</c:v>
                </c:pt>
                <c:pt idx="18653">
                  <c:v>45064.767361111109</c:v>
                </c:pt>
                <c:pt idx="18654">
                  <c:v>45064.770833333336</c:v>
                </c:pt>
                <c:pt idx="18655">
                  <c:v>45064.774305555555</c:v>
                </c:pt>
                <c:pt idx="18656">
                  <c:v>45064.777777777781</c:v>
                </c:pt>
                <c:pt idx="18657">
                  <c:v>45064.78125</c:v>
                </c:pt>
                <c:pt idx="18658">
                  <c:v>45064.784722222219</c:v>
                </c:pt>
                <c:pt idx="18659">
                  <c:v>45064.788194444445</c:v>
                </c:pt>
                <c:pt idx="18660">
                  <c:v>45064.791666666664</c:v>
                </c:pt>
                <c:pt idx="18661">
                  <c:v>45064.795138888891</c:v>
                </c:pt>
                <c:pt idx="18662">
                  <c:v>45064.798611111109</c:v>
                </c:pt>
                <c:pt idx="18663">
                  <c:v>45064.802083333336</c:v>
                </c:pt>
                <c:pt idx="18664">
                  <c:v>45064.805555555555</c:v>
                </c:pt>
                <c:pt idx="18665">
                  <c:v>45064.809027777781</c:v>
                </c:pt>
                <c:pt idx="18666">
                  <c:v>45064.8125</c:v>
                </c:pt>
                <c:pt idx="18667">
                  <c:v>45064.815972222219</c:v>
                </c:pt>
                <c:pt idx="18668">
                  <c:v>45064.819444444445</c:v>
                </c:pt>
                <c:pt idx="18669">
                  <c:v>45064.822916666664</c:v>
                </c:pt>
                <c:pt idx="18670">
                  <c:v>45064.826388888891</c:v>
                </c:pt>
                <c:pt idx="18671">
                  <c:v>45064.829861111109</c:v>
                </c:pt>
                <c:pt idx="18672">
                  <c:v>45064.833333333336</c:v>
                </c:pt>
                <c:pt idx="18673">
                  <c:v>45064.836805555555</c:v>
                </c:pt>
                <c:pt idx="18674">
                  <c:v>45064.840277777781</c:v>
                </c:pt>
                <c:pt idx="18675">
                  <c:v>45064.84375</c:v>
                </c:pt>
                <c:pt idx="18676">
                  <c:v>45064.847222222219</c:v>
                </c:pt>
                <c:pt idx="18677">
                  <c:v>45064.850694444445</c:v>
                </c:pt>
                <c:pt idx="18678">
                  <c:v>45064.854166666664</c:v>
                </c:pt>
                <c:pt idx="18679">
                  <c:v>45064.857638888891</c:v>
                </c:pt>
                <c:pt idx="18680">
                  <c:v>45064.861111111109</c:v>
                </c:pt>
                <c:pt idx="18681">
                  <c:v>45064.864583333336</c:v>
                </c:pt>
                <c:pt idx="18682">
                  <c:v>45064.868055555555</c:v>
                </c:pt>
                <c:pt idx="18683">
                  <c:v>45064.871527777781</c:v>
                </c:pt>
                <c:pt idx="18684">
                  <c:v>45064.875</c:v>
                </c:pt>
                <c:pt idx="18685">
                  <c:v>45064.878472222219</c:v>
                </c:pt>
                <c:pt idx="18686">
                  <c:v>45064.881944444445</c:v>
                </c:pt>
                <c:pt idx="18687">
                  <c:v>45064.885416666664</c:v>
                </c:pt>
                <c:pt idx="18688">
                  <c:v>45064.888888888891</c:v>
                </c:pt>
                <c:pt idx="18689">
                  <c:v>45064.892361111109</c:v>
                </c:pt>
                <c:pt idx="18690">
                  <c:v>45064.895833333336</c:v>
                </c:pt>
                <c:pt idx="18691">
                  <c:v>45064.899305555555</c:v>
                </c:pt>
                <c:pt idx="18692">
                  <c:v>45064.902777777781</c:v>
                </c:pt>
                <c:pt idx="18693">
                  <c:v>45064.90625</c:v>
                </c:pt>
                <c:pt idx="18694">
                  <c:v>45064.909722222219</c:v>
                </c:pt>
                <c:pt idx="18695">
                  <c:v>45064.913194444445</c:v>
                </c:pt>
                <c:pt idx="18696">
                  <c:v>45064.916666666664</c:v>
                </c:pt>
                <c:pt idx="18697">
                  <c:v>45064.920138888891</c:v>
                </c:pt>
                <c:pt idx="18698">
                  <c:v>45064.923611111109</c:v>
                </c:pt>
                <c:pt idx="18699">
                  <c:v>45064.927083333336</c:v>
                </c:pt>
                <c:pt idx="18700">
                  <c:v>45064.930555555555</c:v>
                </c:pt>
                <c:pt idx="18701">
                  <c:v>45064.934027777781</c:v>
                </c:pt>
                <c:pt idx="18702">
                  <c:v>45064.9375</c:v>
                </c:pt>
                <c:pt idx="18703">
                  <c:v>45064.940972222219</c:v>
                </c:pt>
                <c:pt idx="18704">
                  <c:v>45064.944444444445</c:v>
                </c:pt>
                <c:pt idx="18705">
                  <c:v>45064.947916666664</c:v>
                </c:pt>
                <c:pt idx="18706">
                  <c:v>45064.951388888891</c:v>
                </c:pt>
                <c:pt idx="18707">
                  <c:v>45064.954861111109</c:v>
                </c:pt>
                <c:pt idx="18708">
                  <c:v>45064.958333333336</c:v>
                </c:pt>
                <c:pt idx="18709">
                  <c:v>45064.961805555555</c:v>
                </c:pt>
                <c:pt idx="18710">
                  <c:v>45064.965277777781</c:v>
                </c:pt>
                <c:pt idx="18711">
                  <c:v>45064.96875</c:v>
                </c:pt>
                <c:pt idx="18712">
                  <c:v>45064.972222222219</c:v>
                </c:pt>
                <c:pt idx="18713">
                  <c:v>45064.975694444445</c:v>
                </c:pt>
                <c:pt idx="18714">
                  <c:v>45064.979166666664</c:v>
                </c:pt>
                <c:pt idx="18715">
                  <c:v>45064.982638888891</c:v>
                </c:pt>
                <c:pt idx="18716">
                  <c:v>45064.986111111109</c:v>
                </c:pt>
                <c:pt idx="18717">
                  <c:v>45064.989583333336</c:v>
                </c:pt>
                <c:pt idx="18718">
                  <c:v>45064.993055555555</c:v>
                </c:pt>
                <c:pt idx="18719">
                  <c:v>45064.996527777781</c:v>
                </c:pt>
                <c:pt idx="18720">
                  <c:v>45065</c:v>
                </c:pt>
                <c:pt idx="18721">
                  <c:v>45065.003472222219</c:v>
                </c:pt>
                <c:pt idx="18722">
                  <c:v>45065.006944444445</c:v>
                </c:pt>
                <c:pt idx="18723">
                  <c:v>45065.010416666664</c:v>
                </c:pt>
                <c:pt idx="18724">
                  <c:v>45065.013888888891</c:v>
                </c:pt>
                <c:pt idx="18725">
                  <c:v>45065.017361111109</c:v>
                </c:pt>
                <c:pt idx="18726">
                  <c:v>45065.020833333336</c:v>
                </c:pt>
                <c:pt idx="18727">
                  <c:v>45065.024305555555</c:v>
                </c:pt>
                <c:pt idx="18728">
                  <c:v>45065.027777777781</c:v>
                </c:pt>
                <c:pt idx="18729">
                  <c:v>45065.03125</c:v>
                </c:pt>
                <c:pt idx="18730">
                  <c:v>45065.034722222219</c:v>
                </c:pt>
                <c:pt idx="18731">
                  <c:v>45065.038194444445</c:v>
                </c:pt>
                <c:pt idx="18732">
                  <c:v>45065.041666666664</c:v>
                </c:pt>
                <c:pt idx="18733">
                  <c:v>45065.045138888891</c:v>
                </c:pt>
                <c:pt idx="18734">
                  <c:v>45065.048611111109</c:v>
                </c:pt>
                <c:pt idx="18735">
                  <c:v>45065.052083333336</c:v>
                </c:pt>
                <c:pt idx="18736">
                  <c:v>45065.055555555555</c:v>
                </c:pt>
                <c:pt idx="18737">
                  <c:v>45065.059027777781</c:v>
                </c:pt>
                <c:pt idx="18738">
                  <c:v>45065.0625</c:v>
                </c:pt>
                <c:pt idx="18739">
                  <c:v>45065.065972222219</c:v>
                </c:pt>
                <c:pt idx="18740">
                  <c:v>45065.069444444445</c:v>
                </c:pt>
                <c:pt idx="18741">
                  <c:v>45065.072916666664</c:v>
                </c:pt>
                <c:pt idx="18742">
                  <c:v>45065.076388888891</c:v>
                </c:pt>
                <c:pt idx="18743">
                  <c:v>45065.079861111109</c:v>
                </c:pt>
                <c:pt idx="18744">
                  <c:v>45065.083333333336</c:v>
                </c:pt>
                <c:pt idx="18745">
                  <c:v>45065.086805555555</c:v>
                </c:pt>
                <c:pt idx="18746">
                  <c:v>45065.090277777781</c:v>
                </c:pt>
                <c:pt idx="18747">
                  <c:v>45065.09375</c:v>
                </c:pt>
                <c:pt idx="18748">
                  <c:v>45065.097222222219</c:v>
                </c:pt>
                <c:pt idx="18749">
                  <c:v>45065.100694444445</c:v>
                </c:pt>
                <c:pt idx="18750">
                  <c:v>45065.104166666664</c:v>
                </c:pt>
                <c:pt idx="18751">
                  <c:v>45065.107638888891</c:v>
                </c:pt>
                <c:pt idx="18752">
                  <c:v>45065.111111111109</c:v>
                </c:pt>
                <c:pt idx="18753">
                  <c:v>45065.114583333336</c:v>
                </c:pt>
                <c:pt idx="18754">
                  <c:v>45065.118055555555</c:v>
                </c:pt>
                <c:pt idx="18755">
                  <c:v>45065.121527777781</c:v>
                </c:pt>
                <c:pt idx="18756">
                  <c:v>45065.125</c:v>
                </c:pt>
                <c:pt idx="18757">
                  <c:v>45065.128472222219</c:v>
                </c:pt>
                <c:pt idx="18758">
                  <c:v>45065.131944444445</c:v>
                </c:pt>
                <c:pt idx="18759">
                  <c:v>45065.135416666664</c:v>
                </c:pt>
                <c:pt idx="18760">
                  <c:v>45065.138888888891</c:v>
                </c:pt>
                <c:pt idx="18761">
                  <c:v>45065.142361111109</c:v>
                </c:pt>
                <c:pt idx="18762">
                  <c:v>45065.145833333336</c:v>
                </c:pt>
                <c:pt idx="18763">
                  <c:v>45065.149305555555</c:v>
                </c:pt>
                <c:pt idx="18764">
                  <c:v>45065.152777777781</c:v>
                </c:pt>
                <c:pt idx="18765">
                  <c:v>45065.15625</c:v>
                </c:pt>
                <c:pt idx="18766">
                  <c:v>45065.159722222219</c:v>
                </c:pt>
                <c:pt idx="18767">
                  <c:v>45065.163194444445</c:v>
                </c:pt>
                <c:pt idx="18768">
                  <c:v>45065.166666666664</c:v>
                </c:pt>
                <c:pt idx="18769">
                  <c:v>45065.170138888891</c:v>
                </c:pt>
                <c:pt idx="18770">
                  <c:v>45065.173611111109</c:v>
                </c:pt>
                <c:pt idx="18771">
                  <c:v>45065.177083333336</c:v>
                </c:pt>
                <c:pt idx="18772">
                  <c:v>45065.180555555555</c:v>
                </c:pt>
                <c:pt idx="18773">
                  <c:v>45065.184027777781</c:v>
                </c:pt>
                <c:pt idx="18774">
                  <c:v>45065.1875</c:v>
                </c:pt>
                <c:pt idx="18775">
                  <c:v>45065.190972222219</c:v>
                </c:pt>
                <c:pt idx="18776">
                  <c:v>45065.194444444445</c:v>
                </c:pt>
                <c:pt idx="18777">
                  <c:v>45065.197916666664</c:v>
                </c:pt>
                <c:pt idx="18778">
                  <c:v>45065.201388888891</c:v>
                </c:pt>
                <c:pt idx="18779">
                  <c:v>45065.204861111109</c:v>
                </c:pt>
                <c:pt idx="18780">
                  <c:v>45065.208333333336</c:v>
                </c:pt>
                <c:pt idx="18781">
                  <c:v>45065.211805555555</c:v>
                </c:pt>
                <c:pt idx="18782">
                  <c:v>45065.215277777781</c:v>
                </c:pt>
                <c:pt idx="18783">
                  <c:v>45065.21875</c:v>
                </c:pt>
                <c:pt idx="18784">
                  <c:v>45065.222222222219</c:v>
                </c:pt>
                <c:pt idx="18785">
                  <c:v>45065.225694444445</c:v>
                </c:pt>
                <c:pt idx="18786">
                  <c:v>45065.229166666664</c:v>
                </c:pt>
                <c:pt idx="18787">
                  <c:v>45065.232638888891</c:v>
                </c:pt>
                <c:pt idx="18788">
                  <c:v>45065.236111111109</c:v>
                </c:pt>
                <c:pt idx="18789">
                  <c:v>45065.239583333336</c:v>
                </c:pt>
                <c:pt idx="18790">
                  <c:v>45065.243055555555</c:v>
                </c:pt>
                <c:pt idx="18791">
                  <c:v>45065.246527777781</c:v>
                </c:pt>
                <c:pt idx="18792">
                  <c:v>45065.25</c:v>
                </c:pt>
                <c:pt idx="18793">
                  <c:v>45065.253472222219</c:v>
                </c:pt>
                <c:pt idx="18794">
                  <c:v>45065.256944444445</c:v>
                </c:pt>
                <c:pt idx="18795">
                  <c:v>45065.260416666664</c:v>
                </c:pt>
                <c:pt idx="18796">
                  <c:v>45065.263888888891</c:v>
                </c:pt>
                <c:pt idx="18797">
                  <c:v>45065.267361111109</c:v>
                </c:pt>
                <c:pt idx="18798">
                  <c:v>45065.270833333336</c:v>
                </c:pt>
                <c:pt idx="18799">
                  <c:v>45065.274305555555</c:v>
                </c:pt>
                <c:pt idx="18800">
                  <c:v>45065.277777777781</c:v>
                </c:pt>
                <c:pt idx="18801">
                  <c:v>45065.28125</c:v>
                </c:pt>
                <c:pt idx="18802">
                  <c:v>45065.284722222219</c:v>
                </c:pt>
                <c:pt idx="18803">
                  <c:v>45065.288194444445</c:v>
                </c:pt>
                <c:pt idx="18804">
                  <c:v>45065.291666666664</c:v>
                </c:pt>
                <c:pt idx="18805">
                  <c:v>45065.295138888891</c:v>
                </c:pt>
                <c:pt idx="18806">
                  <c:v>45065.298611111109</c:v>
                </c:pt>
                <c:pt idx="18807">
                  <c:v>45065.302083333336</c:v>
                </c:pt>
                <c:pt idx="18808">
                  <c:v>45065.305555555555</c:v>
                </c:pt>
                <c:pt idx="18809">
                  <c:v>45065.309027777781</c:v>
                </c:pt>
                <c:pt idx="18810">
                  <c:v>45065.3125</c:v>
                </c:pt>
                <c:pt idx="18811">
                  <c:v>45065.315972222219</c:v>
                </c:pt>
                <c:pt idx="18812">
                  <c:v>45065.319444444445</c:v>
                </c:pt>
                <c:pt idx="18813">
                  <c:v>45065.322916666664</c:v>
                </c:pt>
                <c:pt idx="18814">
                  <c:v>45065.326388888891</c:v>
                </c:pt>
                <c:pt idx="18815">
                  <c:v>45065.329861111109</c:v>
                </c:pt>
                <c:pt idx="18816">
                  <c:v>45065.333333333336</c:v>
                </c:pt>
                <c:pt idx="18817">
                  <c:v>45065.336805555555</c:v>
                </c:pt>
                <c:pt idx="18818">
                  <c:v>45065.340277777781</c:v>
                </c:pt>
                <c:pt idx="18819">
                  <c:v>45065.34375</c:v>
                </c:pt>
                <c:pt idx="18820">
                  <c:v>45065.347222222219</c:v>
                </c:pt>
                <c:pt idx="18821">
                  <c:v>45065.350694444445</c:v>
                </c:pt>
                <c:pt idx="18822">
                  <c:v>45065.354166666664</c:v>
                </c:pt>
                <c:pt idx="18823">
                  <c:v>45065.357638888891</c:v>
                </c:pt>
                <c:pt idx="18824">
                  <c:v>45065.361111111109</c:v>
                </c:pt>
                <c:pt idx="18825">
                  <c:v>45065.364583333336</c:v>
                </c:pt>
                <c:pt idx="18826">
                  <c:v>45065.368055555555</c:v>
                </c:pt>
                <c:pt idx="18827">
                  <c:v>45065.371527777781</c:v>
                </c:pt>
                <c:pt idx="18828">
                  <c:v>45065.375</c:v>
                </c:pt>
                <c:pt idx="18829">
                  <c:v>45065.378472222219</c:v>
                </c:pt>
                <c:pt idx="18830">
                  <c:v>45065.381944444445</c:v>
                </c:pt>
                <c:pt idx="18831">
                  <c:v>45065.385416666664</c:v>
                </c:pt>
                <c:pt idx="18832">
                  <c:v>45065.388888888891</c:v>
                </c:pt>
                <c:pt idx="18833">
                  <c:v>45065.392361111109</c:v>
                </c:pt>
                <c:pt idx="18834">
                  <c:v>45065.395833333336</c:v>
                </c:pt>
                <c:pt idx="18835">
                  <c:v>45065.399305555555</c:v>
                </c:pt>
                <c:pt idx="18836">
                  <c:v>45065.402777777781</c:v>
                </c:pt>
                <c:pt idx="18837">
                  <c:v>45065.40625</c:v>
                </c:pt>
                <c:pt idx="18838">
                  <c:v>45065.409722222219</c:v>
                </c:pt>
                <c:pt idx="18839">
                  <c:v>45065.413194444445</c:v>
                </c:pt>
                <c:pt idx="18840">
                  <c:v>45065.416666666664</c:v>
                </c:pt>
                <c:pt idx="18841">
                  <c:v>45065.420138888891</c:v>
                </c:pt>
                <c:pt idx="18842">
                  <c:v>45065.423611111109</c:v>
                </c:pt>
                <c:pt idx="18843">
                  <c:v>45065.427083333336</c:v>
                </c:pt>
                <c:pt idx="18844">
                  <c:v>45065.430555555555</c:v>
                </c:pt>
                <c:pt idx="18845">
                  <c:v>45065.434027777781</c:v>
                </c:pt>
                <c:pt idx="18846">
                  <c:v>45065.4375</c:v>
                </c:pt>
                <c:pt idx="18847">
                  <c:v>45065.440972222219</c:v>
                </c:pt>
                <c:pt idx="18848">
                  <c:v>45065.444444444445</c:v>
                </c:pt>
                <c:pt idx="18849">
                  <c:v>45065.447916666664</c:v>
                </c:pt>
                <c:pt idx="18850">
                  <c:v>45065.451388888891</c:v>
                </c:pt>
                <c:pt idx="18851">
                  <c:v>45065.454861111109</c:v>
                </c:pt>
                <c:pt idx="18852">
                  <c:v>45065.458333333336</c:v>
                </c:pt>
                <c:pt idx="18853">
                  <c:v>45065.461805555555</c:v>
                </c:pt>
                <c:pt idx="18854">
                  <c:v>45065.465277777781</c:v>
                </c:pt>
                <c:pt idx="18855">
                  <c:v>45065.46875</c:v>
                </c:pt>
                <c:pt idx="18856">
                  <c:v>45065.472222222219</c:v>
                </c:pt>
                <c:pt idx="18857">
                  <c:v>45065.475694444445</c:v>
                </c:pt>
                <c:pt idx="18858">
                  <c:v>45065.479166666664</c:v>
                </c:pt>
                <c:pt idx="18859">
                  <c:v>45065.482638888891</c:v>
                </c:pt>
                <c:pt idx="18860">
                  <c:v>45065.486111111109</c:v>
                </c:pt>
                <c:pt idx="18861">
                  <c:v>45065.489583333336</c:v>
                </c:pt>
                <c:pt idx="18862">
                  <c:v>45065.493055555555</c:v>
                </c:pt>
                <c:pt idx="18863">
                  <c:v>45065.496527777781</c:v>
                </c:pt>
                <c:pt idx="18864">
                  <c:v>45065.5</c:v>
                </c:pt>
                <c:pt idx="18865">
                  <c:v>45065.503472222219</c:v>
                </c:pt>
                <c:pt idx="18866">
                  <c:v>45065.506944444445</c:v>
                </c:pt>
                <c:pt idx="18867">
                  <c:v>45065.510416666664</c:v>
                </c:pt>
                <c:pt idx="18868">
                  <c:v>45065.513888888891</c:v>
                </c:pt>
                <c:pt idx="18869">
                  <c:v>45065.517361111109</c:v>
                </c:pt>
                <c:pt idx="18870">
                  <c:v>45065.520833333336</c:v>
                </c:pt>
                <c:pt idx="18871">
                  <c:v>45065.524305555555</c:v>
                </c:pt>
                <c:pt idx="18872">
                  <c:v>45065.527777777781</c:v>
                </c:pt>
                <c:pt idx="18873">
                  <c:v>45065.53125</c:v>
                </c:pt>
                <c:pt idx="18874">
                  <c:v>45065.534722222219</c:v>
                </c:pt>
                <c:pt idx="18875">
                  <c:v>45065.538194444445</c:v>
                </c:pt>
                <c:pt idx="18876">
                  <c:v>45065.541666666664</c:v>
                </c:pt>
                <c:pt idx="18877">
                  <c:v>45065.545138888891</c:v>
                </c:pt>
                <c:pt idx="18878">
                  <c:v>45065.548611111109</c:v>
                </c:pt>
                <c:pt idx="18879">
                  <c:v>45065.552083333336</c:v>
                </c:pt>
                <c:pt idx="18880">
                  <c:v>45065.555555555555</c:v>
                </c:pt>
                <c:pt idx="18881">
                  <c:v>45065.559027777781</c:v>
                </c:pt>
                <c:pt idx="18882">
                  <c:v>45065.5625</c:v>
                </c:pt>
                <c:pt idx="18883">
                  <c:v>45065.565972222219</c:v>
                </c:pt>
                <c:pt idx="18884">
                  <c:v>45065.569444444445</c:v>
                </c:pt>
                <c:pt idx="18885">
                  <c:v>45065.572916666664</c:v>
                </c:pt>
                <c:pt idx="18886">
                  <c:v>45065.576388888891</c:v>
                </c:pt>
                <c:pt idx="18887">
                  <c:v>45065.579861111109</c:v>
                </c:pt>
                <c:pt idx="18888">
                  <c:v>45065.583333333336</c:v>
                </c:pt>
                <c:pt idx="18889">
                  <c:v>45065.586805555555</c:v>
                </c:pt>
                <c:pt idx="18890">
                  <c:v>45065.590277777781</c:v>
                </c:pt>
                <c:pt idx="18891">
                  <c:v>45065.59375</c:v>
                </c:pt>
                <c:pt idx="18892">
                  <c:v>45065.597222222219</c:v>
                </c:pt>
                <c:pt idx="18893">
                  <c:v>45065.600694444445</c:v>
                </c:pt>
                <c:pt idx="18894">
                  <c:v>45065.604166666664</c:v>
                </c:pt>
                <c:pt idx="18895">
                  <c:v>45065.607638888891</c:v>
                </c:pt>
                <c:pt idx="18896">
                  <c:v>45065.611111111109</c:v>
                </c:pt>
                <c:pt idx="18897">
                  <c:v>45065.614583333336</c:v>
                </c:pt>
                <c:pt idx="18898">
                  <c:v>45065.618055555555</c:v>
                </c:pt>
                <c:pt idx="18899">
                  <c:v>45065.621527777781</c:v>
                </c:pt>
                <c:pt idx="18900">
                  <c:v>45065.625</c:v>
                </c:pt>
                <c:pt idx="18901">
                  <c:v>45065.628472222219</c:v>
                </c:pt>
                <c:pt idx="18902">
                  <c:v>45065.631944444445</c:v>
                </c:pt>
                <c:pt idx="18903">
                  <c:v>45065.635416666664</c:v>
                </c:pt>
                <c:pt idx="18904">
                  <c:v>45065.638888888891</c:v>
                </c:pt>
                <c:pt idx="18905">
                  <c:v>45065.642361111109</c:v>
                </c:pt>
                <c:pt idx="18906">
                  <c:v>45065.645833333336</c:v>
                </c:pt>
                <c:pt idx="18907">
                  <c:v>45065.649305555555</c:v>
                </c:pt>
                <c:pt idx="18908">
                  <c:v>45065.652777777781</c:v>
                </c:pt>
                <c:pt idx="18909">
                  <c:v>45065.65625</c:v>
                </c:pt>
                <c:pt idx="18910">
                  <c:v>45065.659722222219</c:v>
                </c:pt>
                <c:pt idx="18911">
                  <c:v>45065.663194444445</c:v>
                </c:pt>
                <c:pt idx="18912">
                  <c:v>45065.666666666664</c:v>
                </c:pt>
                <c:pt idx="18913">
                  <c:v>45065.670138888891</c:v>
                </c:pt>
                <c:pt idx="18914">
                  <c:v>45065.673611111109</c:v>
                </c:pt>
                <c:pt idx="18915">
                  <c:v>45065.677083333336</c:v>
                </c:pt>
                <c:pt idx="18916">
                  <c:v>45065.680555555555</c:v>
                </c:pt>
                <c:pt idx="18917">
                  <c:v>45065.684027777781</c:v>
                </c:pt>
                <c:pt idx="18918">
                  <c:v>45065.6875</c:v>
                </c:pt>
                <c:pt idx="18919">
                  <c:v>45065.690972222219</c:v>
                </c:pt>
                <c:pt idx="18920">
                  <c:v>45065.694444444445</c:v>
                </c:pt>
                <c:pt idx="18921">
                  <c:v>45065.697916666664</c:v>
                </c:pt>
                <c:pt idx="18922">
                  <c:v>45065.701388888891</c:v>
                </c:pt>
                <c:pt idx="18923">
                  <c:v>45065.704861111109</c:v>
                </c:pt>
                <c:pt idx="18924">
                  <c:v>45065.708333333336</c:v>
                </c:pt>
                <c:pt idx="18925">
                  <c:v>45065.711805555555</c:v>
                </c:pt>
                <c:pt idx="18926">
                  <c:v>45065.715277777781</c:v>
                </c:pt>
                <c:pt idx="18927">
                  <c:v>45065.71875</c:v>
                </c:pt>
                <c:pt idx="18928">
                  <c:v>45065.722222222219</c:v>
                </c:pt>
                <c:pt idx="18929">
                  <c:v>45065.725694444445</c:v>
                </c:pt>
                <c:pt idx="18930">
                  <c:v>45065.729166666664</c:v>
                </c:pt>
                <c:pt idx="18931">
                  <c:v>45065.732638888891</c:v>
                </c:pt>
                <c:pt idx="18932">
                  <c:v>45065.736111111109</c:v>
                </c:pt>
                <c:pt idx="18933">
                  <c:v>45065.739583333336</c:v>
                </c:pt>
                <c:pt idx="18934">
                  <c:v>45065.743055555555</c:v>
                </c:pt>
                <c:pt idx="18935">
                  <c:v>45065.746527777781</c:v>
                </c:pt>
                <c:pt idx="18936">
                  <c:v>45065.75</c:v>
                </c:pt>
                <c:pt idx="18937">
                  <c:v>45065.753472222219</c:v>
                </c:pt>
                <c:pt idx="18938">
                  <c:v>45065.756944444445</c:v>
                </c:pt>
                <c:pt idx="18939">
                  <c:v>45065.760416666664</c:v>
                </c:pt>
                <c:pt idx="18940">
                  <c:v>45065.763888888891</c:v>
                </c:pt>
                <c:pt idx="18941">
                  <c:v>45065.767361111109</c:v>
                </c:pt>
                <c:pt idx="18942">
                  <c:v>45065.770833333336</c:v>
                </c:pt>
                <c:pt idx="18943">
                  <c:v>45065.774305555555</c:v>
                </c:pt>
                <c:pt idx="18944">
                  <c:v>45065.777777777781</c:v>
                </c:pt>
                <c:pt idx="18945">
                  <c:v>45065.78125</c:v>
                </c:pt>
                <c:pt idx="18946">
                  <c:v>45065.784722222219</c:v>
                </c:pt>
                <c:pt idx="18947">
                  <c:v>45065.788194444445</c:v>
                </c:pt>
                <c:pt idx="18948">
                  <c:v>45065.791666666664</c:v>
                </c:pt>
                <c:pt idx="18949">
                  <c:v>45065.795138888891</c:v>
                </c:pt>
                <c:pt idx="18950">
                  <c:v>45065.798611111109</c:v>
                </c:pt>
                <c:pt idx="18951">
                  <c:v>45065.802083333336</c:v>
                </c:pt>
                <c:pt idx="18952">
                  <c:v>45065.805555555555</c:v>
                </c:pt>
                <c:pt idx="18953">
                  <c:v>45065.809027777781</c:v>
                </c:pt>
                <c:pt idx="18954">
                  <c:v>45065.8125</c:v>
                </c:pt>
                <c:pt idx="18955">
                  <c:v>45065.815972222219</c:v>
                </c:pt>
                <c:pt idx="18956">
                  <c:v>45065.819444444445</c:v>
                </c:pt>
                <c:pt idx="18957">
                  <c:v>45065.822916666664</c:v>
                </c:pt>
                <c:pt idx="18958">
                  <c:v>45065.826388888891</c:v>
                </c:pt>
                <c:pt idx="18959">
                  <c:v>45065.829861111109</c:v>
                </c:pt>
                <c:pt idx="18960">
                  <c:v>45065.833333333336</c:v>
                </c:pt>
                <c:pt idx="18961">
                  <c:v>45065.836805555555</c:v>
                </c:pt>
                <c:pt idx="18962">
                  <c:v>45065.840277777781</c:v>
                </c:pt>
                <c:pt idx="18963">
                  <c:v>45065.84375</c:v>
                </c:pt>
                <c:pt idx="18964">
                  <c:v>45065.847222222219</c:v>
                </c:pt>
                <c:pt idx="18965">
                  <c:v>45065.850694444445</c:v>
                </c:pt>
                <c:pt idx="18966">
                  <c:v>45065.854166666664</c:v>
                </c:pt>
                <c:pt idx="18967">
                  <c:v>45065.857638888891</c:v>
                </c:pt>
                <c:pt idx="18968">
                  <c:v>45065.861111111109</c:v>
                </c:pt>
                <c:pt idx="18969">
                  <c:v>45065.864583333336</c:v>
                </c:pt>
                <c:pt idx="18970">
                  <c:v>45065.868055555555</c:v>
                </c:pt>
                <c:pt idx="18971">
                  <c:v>45065.871527777781</c:v>
                </c:pt>
                <c:pt idx="18972">
                  <c:v>45065.875</c:v>
                </c:pt>
                <c:pt idx="18973">
                  <c:v>45065.878472222219</c:v>
                </c:pt>
                <c:pt idx="18974">
                  <c:v>45065.881944444445</c:v>
                </c:pt>
                <c:pt idx="18975">
                  <c:v>45065.885416666664</c:v>
                </c:pt>
                <c:pt idx="18976">
                  <c:v>45065.888888888891</c:v>
                </c:pt>
                <c:pt idx="18977">
                  <c:v>45065.892361111109</c:v>
                </c:pt>
                <c:pt idx="18978">
                  <c:v>45065.895833333336</c:v>
                </c:pt>
                <c:pt idx="18979">
                  <c:v>45065.899305555555</c:v>
                </c:pt>
                <c:pt idx="18980">
                  <c:v>45065.902777777781</c:v>
                </c:pt>
                <c:pt idx="18981">
                  <c:v>45065.90625</c:v>
                </c:pt>
                <c:pt idx="18982">
                  <c:v>45065.909722222219</c:v>
                </c:pt>
                <c:pt idx="18983">
                  <c:v>45065.913194444445</c:v>
                </c:pt>
                <c:pt idx="18984">
                  <c:v>45065.916666666664</c:v>
                </c:pt>
                <c:pt idx="18985">
                  <c:v>45065.920138888891</c:v>
                </c:pt>
                <c:pt idx="18986">
                  <c:v>45065.923611111109</c:v>
                </c:pt>
                <c:pt idx="18987">
                  <c:v>45065.927083333336</c:v>
                </c:pt>
                <c:pt idx="18988">
                  <c:v>45065.930555555555</c:v>
                </c:pt>
                <c:pt idx="18989">
                  <c:v>45065.934027777781</c:v>
                </c:pt>
                <c:pt idx="18990">
                  <c:v>45065.9375</c:v>
                </c:pt>
                <c:pt idx="18991">
                  <c:v>45065.940972222219</c:v>
                </c:pt>
                <c:pt idx="18992">
                  <c:v>45065.944444444445</c:v>
                </c:pt>
                <c:pt idx="18993">
                  <c:v>45065.947916666664</c:v>
                </c:pt>
                <c:pt idx="18994">
                  <c:v>45065.951388888891</c:v>
                </c:pt>
                <c:pt idx="18995">
                  <c:v>45065.954861111109</c:v>
                </c:pt>
                <c:pt idx="18996">
                  <c:v>45065.958333333336</c:v>
                </c:pt>
                <c:pt idx="18997">
                  <c:v>45065.961805555555</c:v>
                </c:pt>
                <c:pt idx="18998">
                  <c:v>45065.965277777781</c:v>
                </c:pt>
                <c:pt idx="18999">
                  <c:v>45065.96875</c:v>
                </c:pt>
                <c:pt idx="19000">
                  <c:v>45065.972222222219</c:v>
                </c:pt>
                <c:pt idx="19001">
                  <c:v>45065.975694444445</c:v>
                </c:pt>
                <c:pt idx="19002">
                  <c:v>45065.979166666664</c:v>
                </c:pt>
                <c:pt idx="19003">
                  <c:v>45065.982638888891</c:v>
                </c:pt>
                <c:pt idx="19004">
                  <c:v>45065.986111111109</c:v>
                </c:pt>
                <c:pt idx="19005">
                  <c:v>45065.989583333336</c:v>
                </c:pt>
                <c:pt idx="19006">
                  <c:v>45065.993055555555</c:v>
                </c:pt>
                <c:pt idx="19007">
                  <c:v>45065.996527777781</c:v>
                </c:pt>
                <c:pt idx="19008">
                  <c:v>45066</c:v>
                </c:pt>
                <c:pt idx="19009">
                  <c:v>45066.003472222219</c:v>
                </c:pt>
                <c:pt idx="19010">
                  <c:v>45066.006944444445</c:v>
                </c:pt>
                <c:pt idx="19011">
                  <c:v>45066.010416666664</c:v>
                </c:pt>
                <c:pt idx="19012">
                  <c:v>45066.013888888891</c:v>
                </c:pt>
                <c:pt idx="19013">
                  <c:v>45066.017361111109</c:v>
                </c:pt>
                <c:pt idx="19014">
                  <c:v>45066.020833333336</c:v>
                </c:pt>
                <c:pt idx="19015">
                  <c:v>45066.024305555555</c:v>
                </c:pt>
                <c:pt idx="19016">
                  <c:v>45066.027777777781</c:v>
                </c:pt>
                <c:pt idx="19017">
                  <c:v>45066.03125</c:v>
                </c:pt>
                <c:pt idx="19018">
                  <c:v>45066.034722222219</c:v>
                </c:pt>
                <c:pt idx="19019">
                  <c:v>45066.038194444445</c:v>
                </c:pt>
                <c:pt idx="19020">
                  <c:v>45066.041666666664</c:v>
                </c:pt>
                <c:pt idx="19021">
                  <c:v>45066.045138888891</c:v>
                </c:pt>
                <c:pt idx="19022">
                  <c:v>45066.048611111109</c:v>
                </c:pt>
                <c:pt idx="19023">
                  <c:v>45066.052083333336</c:v>
                </c:pt>
                <c:pt idx="19024">
                  <c:v>45066.055555555555</c:v>
                </c:pt>
                <c:pt idx="19025">
                  <c:v>45066.059027777781</c:v>
                </c:pt>
                <c:pt idx="19026">
                  <c:v>45066.0625</c:v>
                </c:pt>
                <c:pt idx="19027">
                  <c:v>45066.065972222219</c:v>
                </c:pt>
                <c:pt idx="19028">
                  <c:v>45066.069444444445</c:v>
                </c:pt>
                <c:pt idx="19029">
                  <c:v>45066.072916666664</c:v>
                </c:pt>
                <c:pt idx="19030">
                  <c:v>45066.076388888891</c:v>
                </c:pt>
                <c:pt idx="19031">
                  <c:v>45066.079861111109</c:v>
                </c:pt>
                <c:pt idx="19032">
                  <c:v>45066.083333333336</c:v>
                </c:pt>
                <c:pt idx="19033">
                  <c:v>45066.086805555555</c:v>
                </c:pt>
                <c:pt idx="19034">
                  <c:v>45066.090277777781</c:v>
                </c:pt>
                <c:pt idx="19035">
                  <c:v>45066.09375</c:v>
                </c:pt>
                <c:pt idx="19036">
                  <c:v>45066.097222222219</c:v>
                </c:pt>
                <c:pt idx="19037">
                  <c:v>45066.100694444445</c:v>
                </c:pt>
                <c:pt idx="19038">
                  <c:v>45066.104166666664</c:v>
                </c:pt>
                <c:pt idx="19039">
                  <c:v>45066.107638888891</c:v>
                </c:pt>
                <c:pt idx="19040">
                  <c:v>45066.111111111109</c:v>
                </c:pt>
                <c:pt idx="19041">
                  <c:v>45066.114583333336</c:v>
                </c:pt>
                <c:pt idx="19042">
                  <c:v>45066.118055555555</c:v>
                </c:pt>
                <c:pt idx="19043">
                  <c:v>45066.121527777781</c:v>
                </c:pt>
                <c:pt idx="19044">
                  <c:v>45066.125</c:v>
                </c:pt>
                <c:pt idx="19045">
                  <c:v>45066.128472222219</c:v>
                </c:pt>
                <c:pt idx="19046">
                  <c:v>45066.131944444445</c:v>
                </c:pt>
                <c:pt idx="19047">
                  <c:v>45066.135416666664</c:v>
                </c:pt>
                <c:pt idx="19048">
                  <c:v>45066.138888888891</c:v>
                </c:pt>
                <c:pt idx="19049">
                  <c:v>45066.142361111109</c:v>
                </c:pt>
                <c:pt idx="19050">
                  <c:v>45066.145833333336</c:v>
                </c:pt>
                <c:pt idx="19051">
                  <c:v>45066.149305555555</c:v>
                </c:pt>
                <c:pt idx="19052">
                  <c:v>45066.152777777781</c:v>
                </c:pt>
                <c:pt idx="19053">
                  <c:v>45066.15625</c:v>
                </c:pt>
                <c:pt idx="19054">
                  <c:v>45066.159722222219</c:v>
                </c:pt>
                <c:pt idx="19055">
                  <c:v>45066.163194444445</c:v>
                </c:pt>
                <c:pt idx="19056">
                  <c:v>45066.166666666664</c:v>
                </c:pt>
                <c:pt idx="19057">
                  <c:v>45066.170138888891</c:v>
                </c:pt>
                <c:pt idx="19058">
                  <c:v>45066.173611111109</c:v>
                </c:pt>
                <c:pt idx="19059">
                  <c:v>45066.177083333336</c:v>
                </c:pt>
                <c:pt idx="19060">
                  <c:v>45066.180555555555</c:v>
                </c:pt>
                <c:pt idx="19061">
                  <c:v>45066.184027777781</c:v>
                </c:pt>
                <c:pt idx="19062">
                  <c:v>45066.1875</c:v>
                </c:pt>
                <c:pt idx="19063">
                  <c:v>45066.190972222219</c:v>
                </c:pt>
                <c:pt idx="19064">
                  <c:v>45066.194444444445</c:v>
                </c:pt>
                <c:pt idx="19065">
                  <c:v>45066.197916666664</c:v>
                </c:pt>
                <c:pt idx="19066">
                  <c:v>45066.201388888891</c:v>
                </c:pt>
                <c:pt idx="19067">
                  <c:v>45066.204861111109</c:v>
                </c:pt>
                <c:pt idx="19068">
                  <c:v>45066.208333333336</c:v>
                </c:pt>
                <c:pt idx="19069">
                  <c:v>45066.211805555555</c:v>
                </c:pt>
                <c:pt idx="19070">
                  <c:v>45066.215277777781</c:v>
                </c:pt>
                <c:pt idx="19071">
                  <c:v>45066.21875</c:v>
                </c:pt>
                <c:pt idx="19072">
                  <c:v>45066.222222222219</c:v>
                </c:pt>
                <c:pt idx="19073">
                  <c:v>45066.225694444445</c:v>
                </c:pt>
                <c:pt idx="19074">
                  <c:v>45066.229166666664</c:v>
                </c:pt>
                <c:pt idx="19075">
                  <c:v>45066.232638888891</c:v>
                </c:pt>
                <c:pt idx="19076">
                  <c:v>45066.236111111109</c:v>
                </c:pt>
                <c:pt idx="19077">
                  <c:v>45066.239583333336</c:v>
                </c:pt>
                <c:pt idx="19078">
                  <c:v>45066.243055555555</c:v>
                </c:pt>
                <c:pt idx="19079">
                  <c:v>45066.246527777781</c:v>
                </c:pt>
                <c:pt idx="19080">
                  <c:v>45066.25</c:v>
                </c:pt>
                <c:pt idx="19081">
                  <c:v>45066.253472222219</c:v>
                </c:pt>
                <c:pt idx="19082">
                  <c:v>45066.256944444445</c:v>
                </c:pt>
                <c:pt idx="19083">
                  <c:v>45066.260416666664</c:v>
                </c:pt>
                <c:pt idx="19084">
                  <c:v>45066.263888888891</c:v>
                </c:pt>
                <c:pt idx="19085">
                  <c:v>45066.267361111109</c:v>
                </c:pt>
                <c:pt idx="19086">
                  <c:v>45066.270833333336</c:v>
                </c:pt>
                <c:pt idx="19087">
                  <c:v>45066.274305555555</c:v>
                </c:pt>
                <c:pt idx="19088">
                  <c:v>45066.277777777781</c:v>
                </c:pt>
                <c:pt idx="19089">
                  <c:v>45066.28125</c:v>
                </c:pt>
                <c:pt idx="19090">
                  <c:v>45066.284722222219</c:v>
                </c:pt>
                <c:pt idx="19091">
                  <c:v>45066.288194444445</c:v>
                </c:pt>
                <c:pt idx="19092">
                  <c:v>45066.291666666664</c:v>
                </c:pt>
                <c:pt idx="19093">
                  <c:v>45066.295138888891</c:v>
                </c:pt>
                <c:pt idx="19094">
                  <c:v>45066.298611111109</c:v>
                </c:pt>
                <c:pt idx="19095">
                  <c:v>45066.302083333336</c:v>
                </c:pt>
                <c:pt idx="19096">
                  <c:v>45066.305555555555</c:v>
                </c:pt>
                <c:pt idx="19097">
                  <c:v>45066.309027777781</c:v>
                </c:pt>
                <c:pt idx="19098">
                  <c:v>45066.3125</c:v>
                </c:pt>
                <c:pt idx="19099">
                  <c:v>45066.315972222219</c:v>
                </c:pt>
                <c:pt idx="19100">
                  <c:v>45066.319444444445</c:v>
                </c:pt>
                <c:pt idx="19101">
                  <c:v>45066.322916666664</c:v>
                </c:pt>
                <c:pt idx="19102">
                  <c:v>45066.326388888891</c:v>
                </c:pt>
                <c:pt idx="19103">
                  <c:v>45066.329861111109</c:v>
                </c:pt>
                <c:pt idx="19104">
                  <c:v>45066.333333333336</c:v>
                </c:pt>
                <c:pt idx="19105">
                  <c:v>45066.336805555555</c:v>
                </c:pt>
                <c:pt idx="19106">
                  <c:v>45066.340277777781</c:v>
                </c:pt>
                <c:pt idx="19107">
                  <c:v>45066.34375</c:v>
                </c:pt>
                <c:pt idx="19108">
                  <c:v>45066.347222222219</c:v>
                </c:pt>
                <c:pt idx="19109">
                  <c:v>45066.350694444445</c:v>
                </c:pt>
                <c:pt idx="19110">
                  <c:v>45066.354166666664</c:v>
                </c:pt>
                <c:pt idx="19111">
                  <c:v>45066.357638888891</c:v>
                </c:pt>
                <c:pt idx="19112">
                  <c:v>45066.361111111109</c:v>
                </c:pt>
                <c:pt idx="19113">
                  <c:v>45066.364583333336</c:v>
                </c:pt>
                <c:pt idx="19114">
                  <c:v>45066.368055555555</c:v>
                </c:pt>
                <c:pt idx="19115">
                  <c:v>45066.371527777781</c:v>
                </c:pt>
                <c:pt idx="19116">
                  <c:v>45066.375</c:v>
                </c:pt>
                <c:pt idx="19117">
                  <c:v>45066.378472222219</c:v>
                </c:pt>
                <c:pt idx="19118">
                  <c:v>45066.381944444445</c:v>
                </c:pt>
                <c:pt idx="19119">
                  <c:v>45066.385416666664</c:v>
                </c:pt>
                <c:pt idx="19120">
                  <c:v>45066.388888888891</c:v>
                </c:pt>
                <c:pt idx="19121">
                  <c:v>45066.392361111109</c:v>
                </c:pt>
                <c:pt idx="19122">
                  <c:v>45066.395833333336</c:v>
                </c:pt>
                <c:pt idx="19123">
                  <c:v>45066.399305555555</c:v>
                </c:pt>
                <c:pt idx="19124">
                  <c:v>45066.402777777781</c:v>
                </c:pt>
                <c:pt idx="19125">
                  <c:v>45066.40625</c:v>
                </c:pt>
                <c:pt idx="19126">
                  <c:v>45066.409722222219</c:v>
                </c:pt>
                <c:pt idx="19127">
                  <c:v>45066.413194444445</c:v>
                </c:pt>
                <c:pt idx="19128">
                  <c:v>45066.416666666664</c:v>
                </c:pt>
                <c:pt idx="19129">
                  <c:v>45066.420138888891</c:v>
                </c:pt>
                <c:pt idx="19130">
                  <c:v>45066.423611111109</c:v>
                </c:pt>
                <c:pt idx="19131">
                  <c:v>45066.427083333336</c:v>
                </c:pt>
                <c:pt idx="19132">
                  <c:v>45066.430555555555</c:v>
                </c:pt>
                <c:pt idx="19133">
                  <c:v>45066.434027777781</c:v>
                </c:pt>
                <c:pt idx="19134">
                  <c:v>45066.4375</c:v>
                </c:pt>
                <c:pt idx="19135">
                  <c:v>45066.440972222219</c:v>
                </c:pt>
                <c:pt idx="19136">
                  <c:v>45066.444444444445</c:v>
                </c:pt>
                <c:pt idx="19137">
                  <c:v>45066.447916666664</c:v>
                </c:pt>
                <c:pt idx="19138">
                  <c:v>45066.451388888891</c:v>
                </c:pt>
                <c:pt idx="19139">
                  <c:v>45066.454861111109</c:v>
                </c:pt>
                <c:pt idx="19140">
                  <c:v>45066.458333333336</c:v>
                </c:pt>
                <c:pt idx="19141">
                  <c:v>45066.461805555555</c:v>
                </c:pt>
                <c:pt idx="19142">
                  <c:v>45066.465277777781</c:v>
                </c:pt>
                <c:pt idx="19143">
                  <c:v>45066.46875</c:v>
                </c:pt>
                <c:pt idx="19144">
                  <c:v>45066.472222222219</c:v>
                </c:pt>
                <c:pt idx="19145">
                  <c:v>45066.475694444445</c:v>
                </c:pt>
                <c:pt idx="19146">
                  <c:v>45066.479166666664</c:v>
                </c:pt>
                <c:pt idx="19147">
                  <c:v>45066.482638888891</c:v>
                </c:pt>
                <c:pt idx="19148">
                  <c:v>45066.486111111109</c:v>
                </c:pt>
                <c:pt idx="19149">
                  <c:v>45066.489583333336</c:v>
                </c:pt>
                <c:pt idx="19150">
                  <c:v>45066.493055555555</c:v>
                </c:pt>
                <c:pt idx="19151">
                  <c:v>45066.496527777781</c:v>
                </c:pt>
                <c:pt idx="19152">
                  <c:v>45066.5</c:v>
                </c:pt>
                <c:pt idx="19153">
                  <c:v>45066.503472222219</c:v>
                </c:pt>
                <c:pt idx="19154">
                  <c:v>45066.506944444445</c:v>
                </c:pt>
                <c:pt idx="19155">
                  <c:v>45066.510416666664</c:v>
                </c:pt>
                <c:pt idx="19156">
                  <c:v>45066.513888888891</c:v>
                </c:pt>
                <c:pt idx="19157">
                  <c:v>45066.517361111109</c:v>
                </c:pt>
                <c:pt idx="19158">
                  <c:v>45066.520833333336</c:v>
                </c:pt>
                <c:pt idx="19159">
                  <c:v>45066.524305555555</c:v>
                </c:pt>
                <c:pt idx="19160">
                  <c:v>45066.527777777781</c:v>
                </c:pt>
                <c:pt idx="19161">
                  <c:v>45066.53125</c:v>
                </c:pt>
                <c:pt idx="19162">
                  <c:v>45066.534722222219</c:v>
                </c:pt>
                <c:pt idx="19163">
                  <c:v>45066.538194444445</c:v>
                </c:pt>
                <c:pt idx="19164">
                  <c:v>45066.541666666664</c:v>
                </c:pt>
                <c:pt idx="19165">
                  <c:v>45066.545138888891</c:v>
                </c:pt>
                <c:pt idx="19166">
                  <c:v>45066.548611111109</c:v>
                </c:pt>
                <c:pt idx="19167">
                  <c:v>45066.552083333336</c:v>
                </c:pt>
                <c:pt idx="19168">
                  <c:v>45066.555555555555</c:v>
                </c:pt>
                <c:pt idx="19169">
                  <c:v>45066.559027777781</c:v>
                </c:pt>
                <c:pt idx="19170">
                  <c:v>45066.5625</c:v>
                </c:pt>
                <c:pt idx="19171">
                  <c:v>45066.565972222219</c:v>
                </c:pt>
                <c:pt idx="19172">
                  <c:v>45066.569444444445</c:v>
                </c:pt>
                <c:pt idx="19173">
                  <c:v>45066.572916666664</c:v>
                </c:pt>
                <c:pt idx="19174">
                  <c:v>45066.576388888891</c:v>
                </c:pt>
                <c:pt idx="19175">
                  <c:v>45066.579861111109</c:v>
                </c:pt>
                <c:pt idx="19176">
                  <c:v>45066.583333333336</c:v>
                </c:pt>
                <c:pt idx="19177">
                  <c:v>45066.586805555555</c:v>
                </c:pt>
                <c:pt idx="19178">
                  <c:v>45066.590277777781</c:v>
                </c:pt>
                <c:pt idx="19179">
                  <c:v>45066.59375</c:v>
                </c:pt>
                <c:pt idx="19180">
                  <c:v>45066.597222222219</c:v>
                </c:pt>
                <c:pt idx="19181">
                  <c:v>45066.600694444445</c:v>
                </c:pt>
                <c:pt idx="19182">
                  <c:v>45066.604166666664</c:v>
                </c:pt>
                <c:pt idx="19183">
                  <c:v>45066.607638888891</c:v>
                </c:pt>
                <c:pt idx="19184">
                  <c:v>45066.611111111109</c:v>
                </c:pt>
                <c:pt idx="19185">
                  <c:v>45066.614583333336</c:v>
                </c:pt>
                <c:pt idx="19186">
                  <c:v>45066.618055555555</c:v>
                </c:pt>
                <c:pt idx="19187">
                  <c:v>45066.621527777781</c:v>
                </c:pt>
                <c:pt idx="19188">
                  <c:v>45066.625</c:v>
                </c:pt>
                <c:pt idx="19189">
                  <c:v>45066.628472222219</c:v>
                </c:pt>
                <c:pt idx="19190">
                  <c:v>45066.631944444445</c:v>
                </c:pt>
                <c:pt idx="19191">
                  <c:v>45066.635416666664</c:v>
                </c:pt>
                <c:pt idx="19192">
                  <c:v>45066.638888888891</c:v>
                </c:pt>
                <c:pt idx="19193">
                  <c:v>45066.642361111109</c:v>
                </c:pt>
                <c:pt idx="19194">
                  <c:v>45066.645833333336</c:v>
                </c:pt>
                <c:pt idx="19195">
                  <c:v>45066.649305555555</c:v>
                </c:pt>
                <c:pt idx="19196">
                  <c:v>45066.652777777781</c:v>
                </c:pt>
                <c:pt idx="19197">
                  <c:v>45066.65625</c:v>
                </c:pt>
                <c:pt idx="19198">
                  <c:v>45066.659722222219</c:v>
                </c:pt>
                <c:pt idx="19199">
                  <c:v>45066.663194444445</c:v>
                </c:pt>
                <c:pt idx="19200">
                  <c:v>45066.666666666664</c:v>
                </c:pt>
                <c:pt idx="19201">
                  <c:v>45066.670138888891</c:v>
                </c:pt>
                <c:pt idx="19202">
                  <c:v>45066.673611111109</c:v>
                </c:pt>
                <c:pt idx="19203">
                  <c:v>45066.677083333336</c:v>
                </c:pt>
                <c:pt idx="19204">
                  <c:v>45066.680555555555</c:v>
                </c:pt>
                <c:pt idx="19205">
                  <c:v>45066.684027777781</c:v>
                </c:pt>
                <c:pt idx="19206">
                  <c:v>45066.6875</c:v>
                </c:pt>
                <c:pt idx="19207">
                  <c:v>45066.690972222219</c:v>
                </c:pt>
                <c:pt idx="19208">
                  <c:v>45066.694444444445</c:v>
                </c:pt>
                <c:pt idx="19209">
                  <c:v>45066.697916666664</c:v>
                </c:pt>
                <c:pt idx="19210">
                  <c:v>45066.701388888891</c:v>
                </c:pt>
                <c:pt idx="19211">
                  <c:v>45066.704861111109</c:v>
                </c:pt>
                <c:pt idx="19212">
                  <c:v>45066.708333333336</c:v>
                </c:pt>
                <c:pt idx="19213">
                  <c:v>45066.711805555555</c:v>
                </c:pt>
                <c:pt idx="19214">
                  <c:v>45066.715277777781</c:v>
                </c:pt>
                <c:pt idx="19215">
                  <c:v>45066.71875</c:v>
                </c:pt>
                <c:pt idx="19216">
                  <c:v>45066.722222222219</c:v>
                </c:pt>
                <c:pt idx="19217">
                  <c:v>45066.725694444445</c:v>
                </c:pt>
                <c:pt idx="19218">
                  <c:v>45066.729166666664</c:v>
                </c:pt>
                <c:pt idx="19219">
                  <c:v>45066.732638888891</c:v>
                </c:pt>
                <c:pt idx="19220">
                  <c:v>45066.736111111109</c:v>
                </c:pt>
                <c:pt idx="19221">
                  <c:v>45066.739583333336</c:v>
                </c:pt>
                <c:pt idx="19222">
                  <c:v>45066.743055555555</c:v>
                </c:pt>
                <c:pt idx="19223">
                  <c:v>45066.746527777781</c:v>
                </c:pt>
                <c:pt idx="19224">
                  <c:v>45066.75</c:v>
                </c:pt>
                <c:pt idx="19225">
                  <c:v>45066.753472222219</c:v>
                </c:pt>
                <c:pt idx="19226">
                  <c:v>45066.756944444445</c:v>
                </c:pt>
                <c:pt idx="19227">
                  <c:v>45066.760416666664</c:v>
                </c:pt>
                <c:pt idx="19228">
                  <c:v>45066.763888888891</c:v>
                </c:pt>
                <c:pt idx="19229">
                  <c:v>45066.767361111109</c:v>
                </c:pt>
                <c:pt idx="19230">
                  <c:v>45066.770833333336</c:v>
                </c:pt>
                <c:pt idx="19231">
                  <c:v>45066.774305555555</c:v>
                </c:pt>
                <c:pt idx="19232">
                  <c:v>45066.777777777781</c:v>
                </c:pt>
                <c:pt idx="19233">
                  <c:v>45066.78125</c:v>
                </c:pt>
                <c:pt idx="19234">
                  <c:v>45066.784722222219</c:v>
                </c:pt>
                <c:pt idx="19235">
                  <c:v>45066.788194444445</c:v>
                </c:pt>
                <c:pt idx="19236">
                  <c:v>45066.791666666664</c:v>
                </c:pt>
                <c:pt idx="19237">
                  <c:v>45066.795138888891</c:v>
                </c:pt>
                <c:pt idx="19238">
                  <c:v>45066.798611111109</c:v>
                </c:pt>
                <c:pt idx="19239">
                  <c:v>45066.802083333336</c:v>
                </c:pt>
                <c:pt idx="19240">
                  <c:v>45066.805555555555</c:v>
                </c:pt>
                <c:pt idx="19241">
                  <c:v>45066.809027777781</c:v>
                </c:pt>
                <c:pt idx="19242">
                  <c:v>45066.8125</c:v>
                </c:pt>
                <c:pt idx="19243">
                  <c:v>45066.815972222219</c:v>
                </c:pt>
                <c:pt idx="19244">
                  <c:v>45066.819444444445</c:v>
                </c:pt>
                <c:pt idx="19245">
                  <c:v>45066.822916666664</c:v>
                </c:pt>
                <c:pt idx="19246">
                  <c:v>45066.826388888891</c:v>
                </c:pt>
                <c:pt idx="19247">
                  <c:v>45066.829861111109</c:v>
                </c:pt>
                <c:pt idx="19248">
                  <c:v>45066.833333333336</c:v>
                </c:pt>
                <c:pt idx="19249">
                  <c:v>45066.836805555555</c:v>
                </c:pt>
                <c:pt idx="19250">
                  <c:v>45066.840277777781</c:v>
                </c:pt>
                <c:pt idx="19251">
                  <c:v>45066.84375</c:v>
                </c:pt>
                <c:pt idx="19252">
                  <c:v>45066.847222222219</c:v>
                </c:pt>
                <c:pt idx="19253">
                  <c:v>45066.850694444445</c:v>
                </c:pt>
                <c:pt idx="19254">
                  <c:v>45066.854166666664</c:v>
                </c:pt>
                <c:pt idx="19255">
                  <c:v>45066.857638888891</c:v>
                </c:pt>
                <c:pt idx="19256">
                  <c:v>45066.861111111109</c:v>
                </c:pt>
                <c:pt idx="19257">
                  <c:v>45066.864583333336</c:v>
                </c:pt>
                <c:pt idx="19258">
                  <c:v>45066.868055555555</c:v>
                </c:pt>
                <c:pt idx="19259">
                  <c:v>45066.871527777781</c:v>
                </c:pt>
                <c:pt idx="19260">
                  <c:v>45066.875</c:v>
                </c:pt>
                <c:pt idx="19261">
                  <c:v>45066.878472222219</c:v>
                </c:pt>
                <c:pt idx="19262">
                  <c:v>45066.881944444445</c:v>
                </c:pt>
                <c:pt idx="19263">
                  <c:v>45066.885416666664</c:v>
                </c:pt>
                <c:pt idx="19264">
                  <c:v>45066.888888888891</c:v>
                </c:pt>
                <c:pt idx="19265">
                  <c:v>45066.892361111109</c:v>
                </c:pt>
                <c:pt idx="19266">
                  <c:v>45066.895833333336</c:v>
                </c:pt>
                <c:pt idx="19267">
                  <c:v>45066.899305555555</c:v>
                </c:pt>
                <c:pt idx="19268">
                  <c:v>45066.902777777781</c:v>
                </c:pt>
                <c:pt idx="19269">
                  <c:v>45066.90625</c:v>
                </c:pt>
                <c:pt idx="19270">
                  <c:v>45066.909722222219</c:v>
                </c:pt>
                <c:pt idx="19271">
                  <c:v>45066.913194444445</c:v>
                </c:pt>
                <c:pt idx="19272">
                  <c:v>45066.916666666664</c:v>
                </c:pt>
                <c:pt idx="19273">
                  <c:v>45066.920138888891</c:v>
                </c:pt>
                <c:pt idx="19274">
                  <c:v>45066.923611111109</c:v>
                </c:pt>
                <c:pt idx="19275">
                  <c:v>45066.927083333336</c:v>
                </c:pt>
                <c:pt idx="19276">
                  <c:v>45066.930555555555</c:v>
                </c:pt>
                <c:pt idx="19277">
                  <c:v>45066.934027777781</c:v>
                </c:pt>
                <c:pt idx="19278">
                  <c:v>45066.9375</c:v>
                </c:pt>
                <c:pt idx="19279">
                  <c:v>45066.940972222219</c:v>
                </c:pt>
                <c:pt idx="19280">
                  <c:v>45066.944444444445</c:v>
                </c:pt>
                <c:pt idx="19281">
                  <c:v>45066.947916666664</c:v>
                </c:pt>
                <c:pt idx="19282">
                  <c:v>45066.951388888891</c:v>
                </c:pt>
                <c:pt idx="19283">
                  <c:v>45066.954861111109</c:v>
                </c:pt>
                <c:pt idx="19284">
                  <c:v>45066.958333333336</c:v>
                </c:pt>
                <c:pt idx="19285">
                  <c:v>45066.961805555555</c:v>
                </c:pt>
                <c:pt idx="19286">
                  <c:v>45066.965277777781</c:v>
                </c:pt>
                <c:pt idx="19287">
                  <c:v>45066.96875</c:v>
                </c:pt>
                <c:pt idx="19288">
                  <c:v>45066.972222222219</c:v>
                </c:pt>
                <c:pt idx="19289">
                  <c:v>45066.975694444445</c:v>
                </c:pt>
                <c:pt idx="19290">
                  <c:v>45066.979166666664</c:v>
                </c:pt>
                <c:pt idx="19291">
                  <c:v>45066.982638888891</c:v>
                </c:pt>
                <c:pt idx="19292">
                  <c:v>45066.986111111109</c:v>
                </c:pt>
                <c:pt idx="19293">
                  <c:v>45066.989583333336</c:v>
                </c:pt>
                <c:pt idx="19294">
                  <c:v>45066.993055555555</c:v>
                </c:pt>
                <c:pt idx="19295">
                  <c:v>45066.996527777781</c:v>
                </c:pt>
                <c:pt idx="19296">
                  <c:v>45067</c:v>
                </c:pt>
                <c:pt idx="19297">
                  <c:v>45067.003472222219</c:v>
                </c:pt>
                <c:pt idx="19298">
                  <c:v>45067.006944444445</c:v>
                </c:pt>
                <c:pt idx="19299">
                  <c:v>45067.010416666664</c:v>
                </c:pt>
                <c:pt idx="19300">
                  <c:v>45067.013888888891</c:v>
                </c:pt>
                <c:pt idx="19301">
                  <c:v>45067.017361111109</c:v>
                </c:pt>
                <c:pt idx="19302">
                  <c:v>45067.020833333336</c:v>
                </c:pt>
                <c:pt idx="19303">
                  <c:v>45067.024305555555</c:v>
                </c:pt>
                <c:pt idx="19304">
                  <c:v>45067.027777777781</c:v>
                </c:pt>
                <c:pt idx="19305">
                  <c:v>45067.03125</c:v>
                </c:pt>
                <c:pt idx="19306">
                  <c:v>45067.034722222219</c:v>
                </c:pt>
                <c:pt idx="19307">
                  <c:v>45067.038194444445</c:v>
                </c:pt>
                <c:pt idx="19308">
                  <c:v>45067.041666666664</c:v>
                </c:pt>
                <c:pt idx="19309">
                  <c:v>45067.045138888891</c:v>
                </c:pt>
                <c:pt idx="19310">
                  <c:v>45067.048611111109</c:v>
                </c:pt>
                <c:pt idx="19311">
                  <c:v>45067.052083333336</c:v>
                </c:pt>
                <c:pt idx="19312">
                  <c:v>45067.055555555555</c:v>
                </c:pt>
                <c:pt idx="19313">
                  <c:v>45067.059027777781</c:v>
                </c:pt>
                <c:pt idx="19314">
                  <c:v>45067.0625</c:v>
                </c:pt>
                <c:pt idx="19315">
                  <c:v>45067.065972222219</c:v>
                </c:pt>
                <c:pt idx="19316">
                  <c:v>45067.069444444445</c:v>
                </c:pt>
                <c:pt idx="19317">
                  <c:v>45067.072916666664</c:v>
                </c:pt>
                <c:pt idx="19318">
                  <c:v>45067.076388888891</c:v>
                </c:pt>
                <c:pt idx="19319">
                  <c:v>45067.079861111109</c:v>
                </c:pt>
                <c:pt idx="19320">
                  <c:v>45067.083333333336</c:v>
                </c:pt>
                <c:pt idx="19321">
                  <c:v>45067.086805555555</c:v>
                </c:pt>
                <c:pt idx="19322">
                  <c:v>45067.090277777781</c:v>
                </c:pt>
                <c:pt idx="19323">
                  <c:v>45067.09375</c:v>
                </c:pt>
                <c:pt idx="19324">
                  <c:v>45067.097222222219</c:v>
                </c:pt>
                <c:pt idx="19325">
                  <c:v>45067.100694444445</c:v>
                </c:pt>
                <c:pt idx="19326">
                  <c:v>45067.104166666664</c:v>
                </c:pt>
                <c:pt idx="19327">
                  <c:v>45067.107638888891</c:v>
                </c:pt>
                <c:pt idx="19328">
                  <c:v>45067.111111111109</c:v>
                </c:pt>
                <c:pt idx="19329">
                  <c:v>45067.114583333336</c:v>
                </c:pt>
                <c:pt idx="19330">
                  <c:v>45067.118055555555</c:v>
                </c:pt>
                <c:pt idx="19331">
                  <c:v>45067.121527777781</c:v>
                </c:pt>
                <c:pt idx="19332">
                  <c:v>45067.125</c:v>
                </c:pt>
                <c:pt idx="19333">
                  <c:v>45067.128472222219</c:v>
                </c:pt>
                <c:pt idx="19334">
                  <c:v>45067.131944444445</c:v>
                </c:pt>
                <c:pt idx="19335">
                  <c:v>45067.135416666664</c:v>
                </c:pt>
                <c:pt idx="19336">
                  <c:v>45067.138888888891</c:v>
                </c:pt>
                <c:pt idx="19337">
                  <c:v>45067.142361111109</c:v>
                </c:pt>
                <c:pt idx="19338">
                  <c:v>45067.145833333336</c:v>
                </c:pt>
                <c:pt idx="19339">
                  <c:v>45067.149305555555</c:v>
                </c:pt>
                <c:pt idx="19340">
                  <c:v>45067.152777777781</c:v>
                </c:pt>
                <c:pt idx="19341">
                  <c:v>45067.15625</c:v>
                </c:pt>
                <c:pt idx="19342">
                  <c:v>45067.159722222219</c:v>
                </c:pt>
                <c:pt idx="19343">
                  <c:v>45067.163194444445</c:v>
                </c:pt>
                <c:pt idx="19344">
                  <c:v>45067.166666666664</c:v>
                </c:pt>
                <c:pt idx="19345">
                  <c:v>45067.170138888891</c:v>
                </c:pt>
                <c:pt idx="19346">
                  <c:v>45067.173611111109</c:v>
                </c:pt>
                <c:pt idx="19347">
                  <c:v>45067.177083333336</c:v>
                </c:pt>
                <c:pt idx="19348">
                  <c:v>45067.180555555555</c:v>
                </c:pt>
                <c:pt idx="19349">
                  <c:v>45067.184027777781</c:v>
                </c:pt>
                <c:pt idx="19350">
                  <c:v>45067.1875</c:v>
                </c:pt>
                <c:pt idx="19351">
                  <c:v>45067.190972222219</c:v>
                </c:pt>
                <c:pt idx="19352">
                  <c:v>45067.194444444445</c:v>
                </c:pt>
                <c:pt idx="19353">
                  <c:v>45067.197916666664</c:v>
                </c:pt>
                <c:pt idx="19354">
                  <c:v>45067.201388888891</c:v>
                </c:pt>
                <c:pt idx="19355">
                  <c:v>45067.204861111109</c:v>
                </c:pt>
                <c:pt idx="19356">
                  <c:v>45067.208333333336</c:v>
                </c:pt>
                <c:pt idx="19357">
                  <c:v>45067.211805555555</c:v>
                </c:pt>
                <c:pt idx="19358">
                  <c:v>45067.215277777781</c:v>
                </c:pt>
                <c:pt idx="19359">
                  <c:v>45067.21875</c:v>
                </c:pt>
                <c:pt idx="19360">
                  <c:v>45067.222222222219</c:v>
                </c:pt>
                <c:pt idx="19361">
                  <c:v>45067.225694444445</c:v>
                </c:pt>
                <c:pt idx="19362">
                  <c:v>45067.229166666664</c:v>
                </c:pt>
                <c:pt idx="19363">
                  <c:v>45067.232638888891</c:v>
                </c:pt>
                <c:pt idx="19364">
                  <c:v>45067.236111111109</c:v>
                </c:pt>
                <c:pt idx="19365">
                  <c:v>45067.239583333336</c:v>
                </c:pt>
                <c:pt idx="19366">
                  <c:v>45067.243055555555</c:v>
                </c:pt>
                <c:pt idx="19367">
                  <c:v>45067.246527777781</c:v>
                </c:pt>
                <c:pt idx="19368">
                  <c:v>45067.25</c:v>
                </c:pt>
                <c:pt idx="19369">
                  <c:v>45067.253472222219</c:v>
                </c:pt>
                <c:pt idx="19370">
                  <c:v>45067.256944444445</c:v>
                </c:pt>
                <c:pt idx="19371">
                  <c:v>45067.260416666664</c:v>
                </c:pt>
                <c:pt idx="19372">
                  <c:v>45067.263888888891</c:v>
                </c:pt>
                <c:pt idx="19373">
                  <c:v>45067.267361111109</c:v>
                </c:pt>
                <c:pt idx="19374">
                  <c:v>45067.270833333336</c:v>
                </c:pt>
                <c:pt idx="19375">
                  <c:v>45067.274305555555</c:v>
                </c:pt>
                <c:pt idx="19376">
                  <c:v>45067.277777777781</c:v>
                </c:pt>
                <c:pt idx="19377">
                  <c:v>45067.28125</c:v>
                </c:pt>
                <c:pt idx="19378">
                  <c:v>45067.284722222219</c:v>
                </c:pt>
                <c:pt idx="19379">
                  <c:v>45067.288194444445</c:v>
                </c:pt>
                <c:pt idx="19380">
                  <c:v>45067.291666666664</c:v>
                </c:pt>
                <c:pt idx="19381">
                  <c:v>45067.295138888891</c:v>
                </c:pt>
                <c:pt idx="19382">
                  <c:v>45067.298611111109</c:v>
                </c:pt>
                <c:pt idx="19383">
                  <c:v>45067.302083333336</c:v>
                </c:pt>
                <c:pt idx="19384">
                  <c:v>45067.305555555555</c:v>
                </c:pt>
                <c:pt idx="19385">
                  <c:v>45067.309027777781</c:v>
                </c:pt>
                <c:pt idx="19386">
                  <c:v>45067.3125</c:v>
                </c:pt>
                <c:pt idx="19387">
                  <c:v>45067.315972222219</c:v>
                </c:pt>
                <c:pt idx="19388">
                  <c:v>45067.319444444445</c:v>
                </c:pt>
                <c:pt idx="19389">
                  <c:v>45067.322916666664</c:v>
                </c:pt>
                <c:pt idx="19390">
                  <c:v>45067.326388888891</c:v>
                </c:pt>
                <c:pt idx="19391">
                  <c:v>45067.329861111109</c:v>
                </c:pt>
                <c:pt idx="19392">
                  <c:v>45067.333333333336</c:v>
                </c:pt>
                <c:pt idx="19393">
                  <c:v>45067.336805555555</c:v>
                </c:pt>
                <c:pt idx="19394">
                  <c:v>45067.340277777781</c:v>
                </c:pt>
                <c:pt idx="19395">
                  <c:v>45067.34375</c:v>
                </c:pt>
                <c:pt idx="19396">
                  <c:v>45067.347222222219</c:v>
                </c:pt>
                <c:pt idx="19397">
                  <c:v>45067.350694444445</c:v>
                </c:pt>
                <c:pt idx="19398">
                  <c:v>45067.354166666664</c:v>
                </c:pt>
                <c:pt idx="19399">
                  <c:v>45067.357638888891</c:v>
                </c:pt>
                <c:pt idx="19400">
                  <c:v>45067.361111111109</c:v>
                </c:pt>
                <c:pt idx="19401">
                  <c:v>45067.364583333336</c:v>
                </c:pt>
                <c:pt idx="19402">
                  <c:v>45067.368055555555</c:v>
                </c:pt>
                <c:pt idx="19403">
                  <c:v>45067.371527777781</c:v>
                </c:pt>
                <c:pt idx="19404">
                  <c:v>45067.375</c:v>
                </c:pt>
                <c:pt idx="19405">
                  <c:v>45067.378472222219</c:v>
                </c:pt>
                <c:pt idx="19406">
                  <c:v>45067.381944444445</c:v>
                </c:pt>
                <c:pt idx="19407">
                  <c:v>45067.385416666664</c:v>
                </c:pt>
                <c:pt idx="19408">
                  <c:v>45067.388888888891</c:v>
                </c:pt>
                <c:pt idx="19409">
                  <c:v>45067.392361111109</c:v>
                </c:pt>
                <c:pt idx="19410">
                  <c:v>45067.395833333336</c:v>
                </c:pt>
                <c:pt idx="19411">
                  <c:v>45067.399305555555</c:v>
                </c:pt>
                <c:pt idx="19412">
                  <c:v>45067.402777777781</c:v>
                </c:pt>
                <c:pt idx="19413">
                  <c:v>45067.40625</c:v>
                </c:pt>
                <c:pt idx="19414">
                  <c:v>45067.409722222219</c:v>
                </c:pt>
                <c:pt idx="19415">
                  <c:v>45067.413194444445</c:v>
                </c:pt>
                <c:pt idx="19416">
                  <c:v>45067.416666666664</c:v>
                </c:pt>
                <c:pt idx="19417">
                  <c:v>45067.420138888891</c:v>
                </c:pt>
                <c:pt idx="19418">
                  <c:v>45067.423611111109</c:v>
                </c:pt>
                <c:pt idx="19419">
                  <c:v>45067.427083333336</c:v>
                </c:pt>
                <c:pt idx="19420">
                  <c:v>45067.430555555555</c:v>
                </c:pt>
                <c:pt idx="19421">
                  <c:v>45067.434027777781</c:v>
                </c:pt>
                <c:pt idx="19422">
                  <c:v>45067.4375</c:v>
                </c:pt>
                <c:pt idx="19423">
                  <c:v>45067.440972222219</c:v>
                </c:pt>
                <c:pt idx="19424">
                  <c:v>45067.444444444445</c:v>
                </c:pt>
                <c:pt idx="19425">
                  <c:v>45067.447916666664</c:v>
                </c:pt>
                <c:pt idx="19426">
                  <c:v>45067.451388888891</c:v>
                </c:pt>
                <c:pt idx="19427">
                  <c:v>45067.454861111109</c:v>
                </c:pt>
                <c:pt idx="19428">
                  <c:v>45067.458333333336</c:v>
                </c:pt>
                <c:pt idx="19429">
                  <c:v>45067.461805555555</c:v>
                </c:pt>
                <c:pt idx="19430">
                  <c:v>45067.465277777781</c:v>
                </c:pt>
                <c:pt idx="19431">
                  <c:v>45067.46875</c:v>
                </c:pt>
                <c:pt idx="19432">
                  <c:v>45067.472222222219</c:v>
                </c:pt>
                <c:pt idx="19433">
                  <c:v>45067.475694444445</c:v>
                </c:pt>
                <c:pt idx="19434">
                  <c:v>45067.479166666664</c:v>
                </c:pt>
                <c:pt idx="19435">
                  <c:v>45067.482638888891</c:v>
                </c:pt>
                <c:pt idx="19436">
                  <c:v>45067.486111111109</c:v>
                </c:pt>
                <c:pt idx="19437">
                  <c:v>45067.489583333336</c:v>
                </c:pt>
                <c:pt idx="19438">
                  <c:v>45067.493055555555</c:v>
                </c:pt>
                <c:pt idx="19439">
                  <c:v>45067.496527777781</c:v>
                </c:pt>
                <c:pt idx="19440">
                  <c:v>45067.5</c:v>
                </c:pt>
                <c:pt idx="19441">
                  <c:v>45067.503472222219</c:v>
                </c:pt>
                <c:pt idx="19442">
                  <c:v>45067.506944444445</c:v>
                </c:pt>
                <c:pt idx="19443">
                  <c:v>45067.510416666664</c:v>
                </c:pt>
                <c:pt idx="19444">
                  <c:v>45067.513888888891</c:v>
                </c:pt>
                <c:pt idx="19445">
                  <c:v>45067.517361111109</c:v>
                </c:pt>
                <c:pt idx="19446">
                  <c:v>45067.520833333336</c:v>
                </c:pt>
                <c:pt idx="19447">
                  <c:v>45067.524305555555</c:v>
                </c:pt>
                <c:pt idx="19448">
                  <c:v>45067.527777777781</c:v>
                </c:pt>
                <c:pt idx="19449">
                  <c:v>45067.53125</c:v>
                </c:pt>
                <c:pt idx="19450">
                  <c:v>45067.534722222219</c:v>
                </c:pt>
                <c:pt idx="19451">
                  <c:v>45067.538194444445</c:v>
                </c:pt>
                <c:pt idx="19452">
                  <c:v>45067.541666666664</c:v>
                </c:pt>
                <c:pt idx="19453">
                  <c:v>45067.545138888891</c:v>
                </c:pt>
                <c:pt idx="19454">
                  <c:v>45067.548611111109</c:v>
                </c:pt>
                <c:pt idx="19455">
                  <c:v>45067.552083333336</c:v>
                </c:pt>
                <c:pt idx="19456">
                  <c:v>45067.555555555555</c:v>
                </c:pt>
                <c:pt idx="19457">
                  <c:v>45067.559027777781</c:v>
                </c:pt>
                <c:pt idx="19458">
                  <c:v>45067.5625</c:v>
                </c:pt>
                <c:pt idx="19459">
                  <c:v>45067.565972222219</c:v>
                </c:pt>
                <c:pt idx="19460">
                  <c:v>45067.569444444445</c:v>
                </c:pt>
                <c:pt idx="19461">
                  <c:v>45067.572916666664</c:v>
                </c:pt>
                <c:pt idx="19462">
                  <c:v>45067.576388888891</c:v>
                </c:pt>
                <c:pt idx="19463">
                  <c:v>45067.579861111109</c:v>
                </c:pt>
                <c:pt idx="19464">
                  <c:v>45067.583333333336</c:v>
                </c:pt>
                <c:pt idx="19465">
                  <c:v>45067.586805555555</c:v>
                </c:pt>
                <c:pt idx="19466">
                  <c:v>45067.590277777781</c:v>
                </c:pt>
                <c:pt idx="19467">
                  <c:v>45067.59375</c:v>
                </c:pt>
                <c:pt idx="19468">
                  <c:v>45067.597222222219</c:v>
                </c:pt>
                <c:pt idx="19469">
                  <c:v>45067.600694444445</c:v>
                </c:pt>
                <c:pt idx="19470">
                  <c:v>45067.604166666664</c:v>
                </c:pt>
                <c:pt idx="19471">
                  <c:v>45067.607638888891</c:v>
                </c:pt>
                <c:pt idx="19472">
                  <c:v>45067.611111111109</c:v>
                </c:pt>
                <c:pt idx="19473">
                  <c:v>45067.614583333336</c:v>
                </c:pt>
                <c:pt idx="19474">
                  <c:v>45067.618055555555</c:v>
                </c:pt>
                <c:pt idx="19475">
                  <c:v>45067.621527777781</c:v>
                </c:pt>
                <c:pt idx="19476">
                  <c:v>45067.625</c:v>
                </c:pt>
                <c:pt idx="19477">
                  <c:v>45067.628472222219</c:v>
                </c:pt>
                <c:pt idx="19478">
                  <c:v>45067.631944444445</c:v>
                </c:pt>
                <c:pt idx="19479">
                  <c:v>45067.635416666664</c:v>
                </c:pt>
                <c:pt idx="19480">
                  <c:v>45067.638888888891</c:v>
                </c:pt>
                <c:pt idx="19481">
                  <c:v>45067.642361111109</c:v>
                </c:pt>
                <c:pt idx="19482">
                  <c:v>45067.645833333336</c:v>
                </c:pt>
                <c:pt idx="19483">
                  <c:v>45067.649305555555</c:v>
                </c:pt>
                <c:pt idx="19484">
                  <c:v>45067.652777777781</c:v>
                </c:pt>
                <c:pt idx="19485">
                  <c:v>45067.65625</c:v>
                </c:pt>
                <c:pt idx="19486">
                  <c:v>45067.659722222219</c:v>
                </c:pt>
                <c:pt idx="19487">
                  <c:v>45067.663194444445</c:v>
                </c:pt>
                <c:pt idx="19488">
                  <c:v>45067.666666666664</c:v>
                </c:pt>
                <c:pt idx="19489">
                  <c:v>45067.670138888891</c:v>
                </c:pt>
                <c:pt idx="19490">
                  <c:v>45067.673611111109</c:v>
                </c:pt>
                <c:pt idx="19491">
                  <c:v>45067.677083333336</c:v>
                </c:pt>
                <c:pt idx="19492">
                  <c:v>45067.680555555555</c:v>
                </c:pt>
                <c:pt idx="19493">
                  <c:v>45067.684027777781</c:v>
                </c:pt>
                <c:pt idx="19494">
                  <c:v>45067.6875</c:v>
                </c:pt>
                <c:pt idx="19495">
                  <c:v>45067.690972222219</c:v>
                </c:pt>
                <c:pt idx="19496">
                  <c:v>45067.694444444445</c:v>
                </c:pt>
                <c:pt idx="19497">
                  <c:v>45067.697916666664</c:v>
                </c:pt>
                <c:pt idx="19498">
                  <c:v>45067.701388888891</c:v>
                </c:pt>
                <c:pt idx="19499">
                  <c:v>45067.704861111109</c:v>
                </c:pt>
                <c:pt idx="19500">
                  <c:v>45067.708333333336</c:v>
                </c:pt>
                <c:pt idx="19501">
                  <c:v>45067.711805555555</c:v>
                </c:pt>
                <c:pt idx="19502">
                  <c:v>45067.715277777781</c:v>
                </c:pt>
                <c:pt idx="19503">
                  <c:v>45067.71875</c:v>
                </c:pt>
                <c:pt idx="19504">
                  <c:v>45067.722222222219</c:v>
                </c:pt>
                <c:pt idx="19505">
                  <c:v>45067.725694444445</c:v>
                </c:pt>
                <c:pt idx="19506">
                  <c:v>45067.729166666664</c:v>
                </c:pt>
                <c:pt idx="19507">
                  <c:v>45067.732638888891</c:v>
                </c:pt>
                <c:pt idx="19508">
                  <c:v>45067.736111111109</c:v>
                </c:pt>
                <c:pt idx="19509">
                  <c:v>45067.739583333336</c:v>
                </c:pt>
                <c:pt idx="19510">
                  <c:v>45067.743055555555</c:v>
                </c:pt>
                <c:pt idx="19511">
                  <c:v>45067.746527777781</c:v>
                </c:pt>
                <c:pt idx="19512">
                  <c:v>45067.75</c:v>
                </c:pt>
                <c:pt idx="19513">
                  <c:v>45067.753472222219</c:v>
                </c:pt>
                <c:pt idx="19514">
                  <c:v>45067.756944444445</c:v>
                </c:pt>
                <c:pt idx="19515">
                  <c:v>45067.760416666664</c:v>
                </c:pt>
                <c:pt idx="19516">
                  <c:v>45067.763888888891</c:v>
                </c:pt>
                <c:pt idx="19517">
                  <c:v>45067.767361111109</c:v>
                </c:pt>
                <c:pt idx="19518">
                  <c:v>45067.770833333336</c:v>
                </c:pt>
                <c:pt idx="19519">
                  <c:v>45067.774305555555</c:v>
                </c:pt>
                <c:pt idx="19520">
                  <c:v>45067.777777777781</c:v>
                </c:pt>
                <c:pt idx="19521">
                  <c:v>45067.78125</c:v>
                </c:pt>
                <c:pt idx="19522">
                  <c:v>45067.784722222219</c:v>
                </c:pt>
                <c:pt idx="19523">
                  <c:v>45067.788194444445</c:v>
                </c:pt>
                <c:pt idx="19524">
                  <c:v>45067.791666666664</c:v>
                </c:pt>
                <c:pt idx="19525">
                  <c:v>45067.795138888891</c:v>
                </c:pt>
                <c:pt idx="19526">
                  <c:v>45067.798611111109</c:v>
                </c:pt>
                <c:pt idx="19527">
                  <c:v>45067.802083333336</c:v>
                </c:pt>
                <c:pt idx="19528">
                  <c:v>45067.805555555555</c:v>
                </c:pt>
                <c:pt idx="19529">
                  <c:v>45067.809027777781</c:v>
                </c:pt>
                <c:pt idx="19530">
                  <c:v>45067.8125</c:v>
                </c:pt>
                <c:pt idx="19531">
                  <c:v>45067.815972222219</c:v>
                </c:pt>
                <c:pt idx="19532">
                  <c:v>45067.819444444445</c:v>
                </c:pt>
                <c:pt idx="19533">
                  <c:v>45067.822916666664</c:v>
                </c:pt>
                <c:pt idx="19534">
                  <c:v>45067.826388888891</c:v>
                </c:pt>
                <c:pt idx="19535">
                  <c:v>45067.829861111109</c:v>
                </c:pt>
                <c:pt idx="19536">
                  <c:v>45067.833333333336</c:v>
                </c:pt>
                <c:pt idx="19537">
                  <c:v>45067.836805555555</c:v>
                </c:pt>
                <c:pt idx="19538">
                  <c:v>45067.840277777781</c:v>
                </c:pt>
                <c:pt idx="19539">
                  <c:v>45067.84375</c:v>
                </c:pt>
                <c:pt idx="19540">
                  <c:v>45067.847222222219</c:v>
                </c:pt>
                <c:pt idx="19541">
                  <c:v>45067.850694444445</c:v>
                </c:pt>
                <c:pt idx="19542">
                  <c:v>45067.854166666664</c:v>
                </c:pt>
                <c:pt idx="19543">
                  <c:v>45067.857638888891</c:v>
                </c:pt>
                <c:pt idx="19544">
                  <c:v>45067.861111111109</c:v>
                </c:pt>
                <c:pt idx="19545">
                  <c:v>45067.864583333336</c:v>
                </c:pt>
                <c:pt idx="19546">
                  <c:v>45067.868055555555</c:v>
                </c:pt>
                <c:pt idx="19547">
                  <c:v>45067.871527777781</c:v>
                </c:pt>
                <c:pt idx="19548">
                  <c:v>45067.875</c:v>
                </c:pt>
                <c:pt idx="19549">
                  <c:v>45067.878472222219</c:v>
                </c:pt>
                <c:pt idx="19550">
                  <c:v>45067.881944444445</c:v>
                </c:pt>
                <c:pt idx="19551">
                  <c:v>45067.885416666664</c:v>
                </c:pt>
                <c:pt idx="19552">
                  <c:v>45067.888888888891</c:v>
                </c:pt>
                <c:pt idx="19553">
                  <c:v>45067.892361111109</c:v>
                </c:pt>
                <c:pt idx="19554">
                  <c:v>45067.895833333336</c:v>
                </c:pt>
                <c:pt idx="19555">
                  <c:v>45067.899305555555</c:v>
                </c:pt>
                <c:pt idx="19556">
                  <c:v>45067.902777777781</c:v>
                </c:pt>
                <c:pt idx="19557">
                  <c:v>45067.90625</c:v>
                </c:pt>
                <c:pt idx="19558">
                  <c:v>45067.909722222219</c:v>
                </c:pt>
                <c:pt idx="19559">
                  <c:v>45067.913194444445</c:v>
                </c:pt>
                <c:pt idx="19560">
                  <c:v>45067.916666666664</c:v>
                </c:pt>
                <c:pt idx="19561">
                  <c:v>45067.920138888891</c:v>
                </c:pt>
                <c:pt idx="19562">
                  <c:v>45067.923611111109</c:v>
                </c:pt>
                <c:pt idx="19563">
                  <c:v>45067.927083333336</c:v>
                </c:pt>
                <c:pt idx="19564">
                  <c:v>45067.930555555555</c:v>
                </c:pt>
                <c:pt idx="19565">
                  <c:v>45067.934027777781</c:v>
                </c:pt>
                <c:pt idx="19566">
                  <c:v>45067.9375</c:v>
                </c:pt>
                <c:pt idx="19567">
                  <c:v>45067.940972222219</c:v>
                </c:pt>
                <c:pt idx="19568">
                  <c:v>45067.944444444445</c:v>
                </c:pt>
                <c:pt idx="19569">
                  <c:v>45067.947916666664</c:v>
                </c:pt>
                <c:pt idx="19570">
                  <c:v>45067.951388888891</c:v>
                </c:pt>
                <c:pt idx="19571">
                  <c:v>45067.954861111109</c:v>
                </c:pt>
                <c:pt idx="19572">
                  <c:v>45067.958333333336</c:v>
                </c:pt>
                <c:pt idx="19573">
                  <c:v>45067.961805555555</c:v>
                </c:pt>
                <c:pt idx="19574">
                  <c:v>45067.965277777781</c:v>
                </c:pt>
                <c:pt idx="19575">
                  <c:v>45067.96875</c:v>
                </c:pt>
                <c:pt idx="19576">
                  <c:v>45067.972222222219</c:v>
                </c:pt>
                <c:pt idx="19577">
                  <c:v>45067.975694444445</c:v>
                </c:pt>
                <c:pt idx="19578">
                  <c:v>45067.979166666664</c:v>
                </c:pt>
                <c:pt idx="19579">
                  <c:v>45067.982638888891</c:v>
                </c:pt>
                <c:pt idx="19580">
                  <c:v>45067.986111111109</c:v>
                </c:pt>
                <c:pt idx="19581">
                  <c:v>45067.989583333336</c:v>
                </c:pt>
                <c:pt idx="19582">
                  <c:v>45067.993055555555</c:v>
                </c:pt>
                <c:pt idx="19583">
                  <c:v>45067.996527777781</c:v>
                </c:pt>
                <c:pt idx="19584">
                  <c:v>45068</c:v>
                </c:pt>
                <c:pt idx="19585">
                  <c:v>45068.003472222219</c:v>
                </c:pt>
                <c:pt idx="19586">
                  <c:v>45068.006944444445</c:v>
                </c:pt>
                <c:pt idx="19587">
                  <c:v>45068.010416666664</c:v>
                </c:pt>
                <c:pt idx="19588">
                  <c:v>45068.013888888891</c:v>
                </c:pt>
                <c:pt idx="19589">
                  <c:v>45068.017361111109</c:v>
                </c:pt>
                <c:pt idx="19590">
                  <c:v>45068.020833333336</c:v>
                </c:pt>
                <c:pt idx="19591">
                  <c:v>45068.024305555555</c:v>
                </c:pt>
                <c:pt idx="19592">
                  <c:v>45068.027777777781</c:v>
                </c:pt>
                <c:pt idx="19593">
                  <c:v>45068.03125</c:v>
                </c:pt>
                <c:pt idx="19594">
                  <c:v>45068.034722222219</c:v>
                </c:pt>
                <c:pt idx="19595">
                  <c:v>45068.038194444445</c:v>
                </c:pt>
                <c:pt idx="19596">
                  <c:v>45068.041666666664</c:v>
                </c:pt>
                <c:pt idx="19597">
                  <c:v>45068.045138888891</c:v>
                </c:pt>
                <c:pt idx="19598">
                  <c:v>45068.048611111109</c:v>
                </c:pt>
                <c:pt idx="19599">
                  <c:v>45068.052083333336</c:v>
                </c:pt>
                <c:pt idx="19600">
                  <c:v>45068.055555555555</c:v>
                </c:pt>
                <c:pt idx="19601">
                  <c:v>45068.059027777781</c:v>
                </c:pt>
                <c:pt idx="19602">
                  <c:v>45068.0625</c:v>
                </c:pt>
                <c:pt idx="19603">
                  <c:v>45068.065972222219</c:v>
                </c:pt>
                <c:pt idx="19604">
                  <c:v>45068.069444444445</c:v>
                </c:pt>
                <c:pt idx="19605">
                  <c:v>45068.072916666664</c:v>
                </c:pt>
                <c:pt idx="19606">
                  <c:v>45068.076388888891</c:v>
                </c:pt>
                <c:pt idx="19607">
                  <c:v>45068.079861111109</c:v>
                </c:pt>
                <c:pt idx="19608">
                  <c:v>45068.083333333336</c:v>
                </c:pt>
                <c:pt idx="19609">
                  <c:v>45068.086805555555</c:v>
                </c:pt>
                <c:pt idx="19610">
                  <c:v>45068.090277777781</c:v>
                </c:pt>
                <c:pt idx="19611">
                  <c:v>45068.09375</c:v>
                </c:pt>
                <c:pt idx="19612">
                  <c:v>45068.097222222219</c:v>
                </c:pt>
                <c:pt idx="19613">
                  <c:v>45068.100694444445</c:v>
                </c:pt>
                <c:pt idx="19614">
                  <c:v>45068.104166666664</c:v>
                </c:pt>
                <c:pt idx="19615">
                  <c:v>45068.107638888891</c:v>
                </c:pt>
                <c:pt idx="19616">
                  <c:v>45068.111111111109</c:v>
                </c:pt>
                <c:pt idx="19617">
                  <c:v>45068.114583333336</c:v>
                </c:pt>
                <c:pt idx="19618">
                  <c:v>45068.118055555555</c:v>
                </c:pt>
                <c:pt idx="19619">
                  <c:v>45068.121527777781</c:v>
                </c:pt>
                <c:pt idx="19620">
                  <c:v>45068.125</c:v>
                </c:pt>
                <c:pt idx="19621">
                  <c:v>45068.128472222219</c:v>
                </c:pt>
                <c:pt idx="19622">
                  <c:v>45068.131944444445</c:v>
                </c:pt>
                <c:pt idx="19623">
                  <c:v>45068.135416666664</c:v>
                </c:pt>
                <c:pt idx="19624">
                  <c:v>45068.138888888891</c:v>
                </c:pt>
                <c:pt idx="19625">
                  <c:v>45068.142361111109</c:v>
                </c:pt>
                <c:pt idx="19626">
                  <c:v>45068.145833333336</c:v>
                </c:pt>
                <c:pt idx="19627">
                  <c:v>45068.149305555555</c:v>
                </c:pt>
                <c:pt idx="19628">
                  <c:v>45068.152777777781</c:v>
                </c:pt>
                <c:pt idx="19629">
                  <c:v>45068.15625</c:v>
                </c:pt>
                <c:pt idx="19630">
                  <c:v>45068.159722222219</c:v>
                </c:pt>
                <c:pt idx="19631">
                  <c:v>45068.163194444445</c:v>
                </c:pt>
                <c:pt idx="19632">
                  <c:v>45068.166666666664</c:v>
                </c:pt>
                <c:pt idx="19633">
                  <c:v>45068.170138888891</c:v>
                </c:pt>
                <c:pt idx="19634">
                  <c:v>45068.173611111109</c:v>
                </c:pt>
                <c:pt idx="19635">
                  <c:v>45068.177083333336</c:v>
                </c:pt>
                <c:pt idx="19636">
                  <c:v>45068.180555555555</c:v>
                </c:pt>
                <c:pt idx="19637">
                  <c:v>45068.184027777781</c:v>
                </c:pt>
                <c:pt idx="19638">
                  <c:v>45068.1875</c:v>
                </c:pt>
                <c:pt idx="19639">
                  <c:v>45068.190972222219</c:v>
                </c:pt>
                <c:pt idx="19640">
                  <c:v>45068.194444444445</c:v>
                </c:pt>
                <c:pt idx="19641">
                  <c:v>45068.197916666664</c:v>
                </c:pt>
                <c:pt idx="19642">
                  <c:v>45068.201388888891</c:v>
                </c:pt>
                <c:pt idx="19643">
                  <c:v>45068.204861111109</c:v>
                </c:pt>
                <c:pt idx="19644">
                  <c:v>45068.208333333336</c:v>
                </c:pt>
                <c:pt idx="19645">
                  <c:v>45068.211805555555</c:v>
                </c:pt>
                <c:pt idx="19646">
                  <c:v>45068.215277777781</c:v>
                </c:pt>
                <c:pt idx="19647">
                  <c:v>45068.21875</c:v>
                </c:pt>
                <c:pt idx="19648">
                  <c:v>45068.222222222219</c:v>
                </c:pt>
                <c:pt idx="19649">
                  <c:v>45068.225694444445</c:v>
                </c:pt>
                <c:pt idx="19650">
                  <c:v>45068.229166666664</c:v>
                </c:pt>
                <c:pt idx="19651">
                  <c:v>45068.232638888891</c:v>
                </c:pt>
                <c:pt idx="19652">
                  <c:v>45068.236111111109</c:v>
                </c:pt>
                <c:pt idx="19653">
                  <c:v>45068.239583333336</c:v>
                </c:pt>
                <c:pt idx="19654">
                  <c:v>45068.243055555555</c:v>
                </c:pt>
                <c:pt idx="19655">
                  <c:v>45068.246527777781</c:v>
                </c:pt>
                <c:pt idx="19656">
                  <c:v>45068.25</c:v>
                </c:pt>
                <c:pt idx="19657">
                  <c:v>45068.253472222219</c:v>
                </c:pt>
                <c:pt idx="19658">
                  <c:v>45068.256944444445</c:v>
                </c:pt>
                <c:pt idx="19659">
                  <c:v>45068.260416666664</c:v>
                </c:pt>
                <c:pt idx="19660">
                  <c:v>45068.263888888891</c:v>
                </c:pt>
                <c:pt idx="19661">
                  <c:v>45068.267361111109</c:v>
                </c:pt>
                <c:pt idx="19662">
                  <c:v>45068.270833333336</c:v>
                </c:pt>
                <c:pt idx="19663">
                  <c:v>45068.274305555555</c:v>
                </c:pt>
                <c:pt idx="19664">
                  <c:v>45068.277777777781</c:v>
                </c:pt>
                <c:pt idx="19665">
                  <c:v>45068.28125</c:v>
                </c:pt>
                <c:pt idx="19666">
                  <c:v>45068.284722222219</c:v>
                </c:pt>
                <c:pt idx="19667">
                  <c:v>45068.288194444445</c:v>
                </c:pt>
                <c:pt idx="19668">
                  <c:v>45068.291666666664</c:v>
                </c:pt>
                <c:pt idx="19669">
                  <c:v>45068.295138888891</c:v>
                </c:pt>
                <c:pt idx="19670">
                  <c:v>45068.298611111109</c:v>
                </c:pt>
                <c:pt idx="19671">
                  <c:v>45068.302083333336</c:v>
                </c:pt>
                <c:pt idx="19672">
                  <c:v>45068.305555555555</c:v>
                </c:pt>
                <c:pt idx="19673">
                  <c:v>45068.309027777781</c:v>
                </c:pt>
                <c:pt idx="19674">
                  <c:v>45068.3125</c:v>
                </c:pt>
                <c:pt idx="19675">
                  <c:v>45068.315972222219</c:v>
                </c:pt>
                <c:pt idx="19676">
                  <c:v>45068.319444444445</c:v>
                </c:pt>
                <c:pt idx="19677">
                  <c:v>45068.322916666664</c:v>
                </c:pt>
                <c:pt idx="19678">
                  <c:v>45068.326388888891</c:v>
                </c:pt>
                <c:pt idx="19679">
                  <c:v>45068.329861111109</c:v>
                </c:pt>
                <c:pt idx="19680">
                  <c:v>45068.333333333336</c:v>
                </c:pt>
                <c:pt idx="19681">
                  <c:v>45068.336805555555</c:v>
                </c:pt>
                <c:pt idx="19682">
                  <c:v>45068.340277777781</c:v>
                </c:pt>
                <c:pt idx="19683">
                  <c:v>45068.34375</c:v>
                </c:pt>
                <c:pt idx="19684">
                  <c:v>45068.347222222219</c:v>
                </c:pt>
                <c:pt idx="19685">
                  <c:v>45068.350694444445</c:v>
                </c:pt>
                <c:pt idx="19686">
                  <c:v>45068.354166666664</c:v>
                </c:pt>
                <c:pt idx="19687">
                  <c:v>45068.357638888891</c:v>
                </c:pt>
                <c:pt idx="19688">
                  <c:v>45068.361111111109</c:v>
                </c:pt>
                <c:pt idx="19689">
                  <c:v>45068.364583333336</c:v>
                </c:pt>
                <c:pt idx="19690">
                  <c:v>45068.368055555555</c:v>
                </c:pt>
                <c:pt idx="19691">
                  <c:v>45068.371527777781</c:v>
                </c:pt>
                <c:pt idx="19692">
                  <c:v>45068.375</c:v>
                </c:pt>
                <c:pt idx="19693">
                  <c:v>45068.378472222219</c:v>
                </c:pt>
                <c:pt idx="19694">
                  <c:v>45068.381944444445</c:v>
                </c:pt>
                <c:pt idx="19695">
                  <c:v>45068.385416666664</c:v>
                </c:pt>
                <c:pt idx="19696">
                  <c:v>45068.388888888891</c:v>
                </c:pt>
                <c:pt idx="19697">
                  <c:v>45068.392361111109</c:v>
                </c:pt>
                <c:pt idx="19698">
                  <c:v>45068.395833333336</c:v>
                </c:pt>
                <c:pt idx="19699">
                  <c:v>45068.399305555555</c:v>
                </c:pt>
                <c:pt idx="19700">
                  <c:v>45068.402777777781</c:v>
                </c:pt>
                <c:pt idx="19701">
                  <c:v>45068.40625</c:v>
                </c:pt>
                <c:pt idx="19702">
                  <c:v>45068.409722222219</c:v>
                </c:pt>
                <c:pt idx="19703">
                  <c:v>45068.413194444445</c:v>
                </c:pt>
                <c:pt idx="19704">
                  <c:v>45068.416666666664</c:v>
                </c:pt>
                <c:pt idx="19705">
                  <c:v>45068.420138888891</c:v>
                </c:pt>
                <c:pt idx="19706">
                  <c:v>45068.423611111109</c:v>
                </c:pt>
                <c:pt idx="19707">
                  <c:v>45068.427083333336</c:v>
                </c:pt>
                <c:pt idx="19708">
                  <c:v>45068.430555555555</c:v>
                </c:pt>
                <c:pt idx="19709">
                  <c:v>45068.434027777781</c:v>
                </c:pt>
                <c:pt idx="19710">
                  <c:v>45068.4375</c:v>
                </c:pt>
                <c:pt idx="19711">
                  <c:v>45068.440972222219</c:v>
                </c:pt>
                <c:pt idx="19712">
                  <c:v>45068.444444444445</c:v>
                </c:pt>
                <c:pt idx="19713">
                  <c:v>45068.447916666664</c:v>
                </c:pt>
                <c:pt idx="19714">
                  <c:v>45068.451388888891</c:v>
                </c:pt>
                <c:pt idx="19715">
                  <c:v>45068.454861111109</c:v>
                </c:pt>
                <c:pt idx="19716">
                  <c:v>45068.458333333336</c:v>
                </c:pt>
                <c:pt idx="19717">
                  <c:v>45068.461805555555</c:v>
                </c:pt>
                <c:pt idx="19718">
                  <c:v>45068.465277777781</c:v>
                </c:pt>
                <c:pt idx="19719">
                  <c:v>45068.46875</c:v>
                </c:pt>
                <c:pt idx="19720">
                  <c:v>45068.472222222219</c:v>
                </c:pt>
                <c:pt idx="19721">
                  <c:v>45068.475694444445</c:v>
                </c:pt>
                <c:pt idx="19722">
                  <c:v>45068.479166666664</c:v>
                </c:pt>
                <c:pt idx="19723">
                  <c:v>45068.482638888891</c:v>
                </c:pt>
                <c:pt idx="19724">
                  <c:v>45068.486111111109</c:v>
                </c:pt>
                <c:pt idx="19725">
                  <c:v>45068.489583333336</c:v>
                </c:pt>
                <c:pt idx="19726">
                  <c:v>45068.493055555555</c:v>
                </c:pt>
                <c:pt idx="19727">
                  <c:v>45068.496527777781</c:v>
                </c:pt>
                <c:pt idx="19728">
                  <c:v>45068.5</c:v>
                </c:pt>
                <c:pt idx="19729">
                  <c:v>45068.503472222219</c:v>
                </c:pt>
                <c:pt idx="19730">
                  <c:v>45068.506944444445</c:v>
                </c:pt>
                <c:pt idx="19731">
                  <c:v>45068.510416666664</c:v>
                </c:pt>
                <c:pt idx="19732">
                  <c:v>45068.513888888891</c:v>
                </c:pt>
                <c:pt idx="19733">
                  <c:v>45068.517361111109</c:v>
                </c:pt>
                <c:pt idx="19734">
                  <c:v>45068.520833333336</c:v>
                </c:pt>
                <c:pt idx="19735">
                  <c:v>45068.524305555555</c:v>
                </c:pt>
                <c:pt idx="19736">
                  <c:v>45068.527777777781</c:v>
                </c:pt>
                <c:pt idx="19737">
                  <c:v>45068.53125</c:v>
                </c:pt>
                <c:pt idx="19738">
                  <c:v>45068.534722222219</c:v>
                </c:pt>
                <c:pt idx="19739">
                  <c:v>45068.538194444445</c:v>
                </c:pt>
                <c:pt idx="19740">
                  <c:v>45068.541666666664</c:v>
                </c:pt>
                <c:pt idx="19741">
                  <c:v>45068.545138888891</c:v>
                </c:pt>
                <c:pt idx="19742">
                  <c:v>45068.548611111109</c:v>
                </c:pt>
                <c:pt idx="19743">
                  <c:v>45068.552083333336</c:v>
                </c:pt>
                <c:pt idx="19744">
                  <c:v>45068.555555555555</c:v>
                </c:pt>
                <c:pt idx="19745">
                  <c:v>45068.559027777781</c:v>
                </c:pt>
                <c:pt idx="19746">
                  <c:v>45068.5625</c:v>
                </c:pt>
                <c:pt idx="19747">
                  <c:v>45068.565972222219</c:v>
                </c:pt>
                <c:pt idx="19748">
                  <c:v>45068.569444444445</c:v>
                </c:pt>
                <c:pt idx="19749">
                  <c:v>45068.572916666664</c:v>
                </c:pt>
                <c:pt idx="19750">
                  <c:v>45068.576388888891</c:v>
                </c:pt>
                <c:pt idx="19751">
                  <c:v>45068.579861111109</c:v>
                </c:pt>
                <c:pt idx="19752">
                  <c:v>45068.583333333336</c:v>
                </c:pt>
                <c:pt idx="19753">
                  <c:v>45068.586805555555</c:v>
                </c:pt>
                <c:pt idx="19754">
                  <c:v>45068.590277777781</c:v>
                </c:pt>
                <c:pt idx="19755">
                  <c:v>45068.59375</c:v>
                </c:pt>
                <c:pt idx="19756">
                  <c:v>45068.597222222219</c:v>
                </c:pt>
                <c:pt idx="19757">
                  <c:v>45068.600694444445</c:v>
                </c:pt>
                <c:pt idx="19758">
                  <c:v>45068.604166666664</c:v>
                </c:pt>
                <c:pt idx="19759">
                  <c:v>45068.607638888891</c:v>
                </c:pt>
                <c:pt idx="19760">
                  <c:v>45068.611111111109</c:v>
                </c:pt>
                <c:pt idx="19761">
                  <c:v>45068.614583333336</c:v>
                </c:pt>
                <c:pt idx="19762">
                  <c:v>45068.618055555555</c:v>
                </c:pt>
                <c:pt idx="19763">
                  <c:v>45068.621527777781</c:v>
                </c:pt>
                <c:pt idx="19764">
                  <c:v>45068.625</c:v>
                </c:pt>
                <c:pt idx="19765">
                  <c:v>45068.628472222219</c:v>
                </c:pt>
                <c:pt idx="19766">
                  <c:v>45068.631944444445</c:v>
                </c:pt>
                <c:pt idx="19767">
                  <c:v>45068.635416666664</c:v>
                </c:pt>
                <c:pt idx="19768">
                  <c:v>45068.638888888891</c:v>
                </c:pt>
                <c:pt idx="19769">
                  <c:v>45068.642361111109</c:v>
                </c:pt>
                <c:pt idx="19770">
                  <c:v>45068.645833333336</c:v>
                </c:pt>
                <c:pt idx="19771">
                  <c:v>45068.649305555555</c:v>
                </c:pt>
                <c:pt idx="19772">
                  <c:v>45068.652777777781</c:v>
                </c:pt>
                <c:pt idx="19773">
                  <c:v>45068.65625</c:v>
                </c:pt>
                <c:pt idx="19774">
                  <c:v>45068.659722222219</c:v>
                </c:pt>
                <c:pt idx="19775">
                  <c:v>45068.663194444445</c:v>
                </c:pt>
                <c:pt idx="19776">
                  <c:v>45068.666666666664</c:v>
                </c:pt>
                <c:pt idx="19777">
                  <c:v>45068.670138888891</c:v>
                </c:pt>
                <c:pt idx="19778">
                  <c:v>45068.673611111109</c:v>
                </c:pt>
                <c:pt idx="19779">
                  <c:v>45068.677083333336</c:v>
                </c:pt>
                <c:pt idx="19780">
                  <c:v>45068.680555555555</c:v>
                </c:pt>
                <c:pt idx="19781">
                  <c:v>45068.684027777781</c:v>
                </c:pt>
                <c:pt idx="19782">
                  <c:v>45068.6875</c:v>
                </c:pt>
                <c:pt idx="19783">
                  <c:v>45068.690972222219</c:v>
                </c:pt>
                <c:pt idx="19784">
                  <c:v>45068.694444444445</c:v>
                </c:pt>
                <c:pt idx="19785">
                  <c:v>45068.697916666664</c:v>
                </c:pt>
                <c:pt idx="19786">
                  <c:v>45068.701388888891</c:v>
                </c:pt>
                <c:pt idx="19787">
                  <c:v>45068.704861111109</c:v>
                </c:pt>
                <c:pt idx="19788">
                  <c:v>45068.708333333336</c:v>
                </c:pt>
                <c:pt idx="19789">
                  <c:v>45068.711805555555</c:v>
                </c:pt>
                <c:pt idx="19790">
                  <c:v>45068.715277777781</c:v>
                </c:pt>
                <c:pt idx="19791">
                  <c:v>45068.71875</c:v>
                </c:pt>
                <c:pt idx="19792">
                  <c:v>45068.722222222219</c:v>
                </c:pt>
                <c:pt idx="19793">
                  <c:v>45068.725694444445</c:v>
                </c:pt>
                <c:pt idx="19794">
                  <c:v>45068.729166666664</c:v>
                </c:pt>
                <c:pt idx="19795">
                  <c:v>45068.732638888891</c:v>
                </c:pt>
                <c:pt idx="19796">
                  <c:v>45068.736111111109</c:v>
                </c:pt>
                <c:pt idx="19797">
                  <c:v>45068.739583333336</c:v>
                </c:pt>
                <c:pt idx="19798">
                  <c:v>45068.743055555555</c:v>
                </c:pt>
                <c:pt idx="19799">
                  <c:v>45068.746527777781</c:v>
                </c:pt>
                <c:pt idx="19800">
                  <c:v>45068.75</c:v>
                </c:pt>
                <c:pt idx="19801">
                  <c:v>45068.753472222219</c:v>
                </c:pt>
                <c:pt idx="19802">
                  <c:v>45068.756944444445</c:v>
                </c:pt>
                <c:pt idx="19803">
                  <c:v>45068.760416666664</c:v>
                </c:pt>
                <c:pt idx="19804">
                  <c:v>45068.763888888891</c:v>
                </c:pt>
                <c:pt idx="19805">
                  <c:v>45068.767361111109</c:v>
                </c:pt>
                <c:pt idx="19806">
                  <c:v>45068.770833333336</c:v>
                </c:pt>
                <c:pt idx="19807">
                  <c:v>45068.774305555555</c:v>
                </c:pt>
                <c:pt idx="19808">
                  <c:v>45068.777777777781</c:v>
                </c:pt>
                <c:pt idx="19809">
                  <c:v>45068.78125</c:v>
                </c:pt>
                <c:pt idx="19810">
                  <c:v>45068.784722222219</c:v>
                </c:pt>
                <c:pt idx="19811">
                  <c:v>45068.788194444445</c:v>
                </c:pt>
                <c:pt idx="19812">
                  <c:v>45068.791666666664</c:v>
                </c:pt>
                <c:pt idx="19813">
                  <c:v>45068.795138888891</c:v>
                </c:pt>
                <c:pt idx="19814">
                  <c:v>45068.798611111109</c:v>
                </c:pt>
                <c:pt idx="19815">
                  <c:v>45068.802083333336</c:v>
                </c:pt>
                <c:pt idx="19816">
                  <c:v>45068.805555555555</c:v>
                </c:pt>
                <c:pt idx="19817">
                  <c:v>45068.809027777781</c:v>
                </c:pt>
                <c:pt idx="19818">
                  <c:v>45068.8125</c:v>
                </c:pt>
                <c:pt idx="19819">
                  <c:v>45068.815972222219</c:v>
                </c:pt>
                <c:pt idx="19820">
                  <c:v>45068.819444444445</c:v>
                </c:pt>
                <c:pt idx="19821">
                  <c:v>45068.822916666664</c:v>
                </c:pt>
                <c:pt idx="19822">
                  <c:v>45068.826388888891</c:v>
                </c:pt>
                <c:pt idx="19823">
                  <c:v>45068.829861111109</c:v>
                </c:pt>
                <c:pt idx="19824">
                  <c:v>45068.833333333336</c:v>
                </c:pt>
                <c:pt idx="19825">
                  <c:v>45068.836805555555</c:v>
                </c:pt>
                <c:pt idx="19826">
                  <c:v>45068.840277777781</c:v>
                </c:pt>
                <c:pt idx="19827">
                  <c:v>45068.84375</c:v>
                </c:pt>
                <c:pt idx="19828">
                  <c:v>45068.847222222219</c:v>
                </c:pt>
                <c:pt idx="19829">
                  <c:v>45068.850694444445</c:v>
                </c:pt>
                <c:pt idx="19830">
                  <c:v>45068.854166666664</c:v>
                </c:pt>
                <c:pt idx="19831">
                  <c:v>45068.857638888891</c:v>
                </c:pt>
                <c:pt idx="19832">
                  <c:v>45068.861111111109</c:v>
                </c:pt>
                <c:pt idx="19833">
                  <c:v>45068.864583333336</c:v>
                </c:pt>
                <c:pt idx="19834">
                  <c:v>45068.868055555555</c:v>
                </c:pt>
                <c:pt idx="19835">
                  <c:v>45068.871527777781</c:v>
                </c:pt>
                <c:pt idx="19836">
                  <c:v>45068.875</c:v>
                </c:pt>
                <c:pt idx="19837">
                  <c:v>45068.878472222219</c:v>
                </c:pt>
                <c:pt idx="19838">
                  <c:v>45068.881944444445</c:v>
                </c:pt>
                <c:pt idx="19839">
                  <c:v>45068.885416666664</c:v>
                </c:pt>
                <c:pt idx="19840">
                  <c:v>45068.888888888891</c:v>
                </c:pt>
                <c:pt idx="19841">
                  <c:v>45068.892361111109</c:v>
                </c:pt>
                <c:pt idx="19842">
                  <c:v>45068.895833333336</c:v>
                </c:pt>
                <c:pt idx="19843">
                  <c:v>45068.899305555555</c:v>
                </c:pt>
                <c:pt idx="19844">
                  <c:v>45068.902777777781</c:v>
                </c:pt>
                <c:pt idx="19845">
                  <c:v>45068.90625</c:v>
                </c:pt>
                <c:pt idx="19846">
                  <c:v>45068.909722222219</c:v>
                </c:pt>
                <c:pt idx="19847">
                  <c:v>45068.913194444445</c:v>
                </c:pt>
                <c:pt idx="19848">
                  <c:v>45068.916666666664</c:v>
                </c:pt>
                <c:pt idx="19849">
                  <c:v>45068.920138888891</c:v>
                </c:pt>
                <c:pt idx="19850">
                  <c:v>45068.923611111109</c:v>
                </c:pt>
                <c:pt idx="19851">
                  <c:v>45068.927083333336</c:v>
                </c:pt>
                <c:pt idx="19852">
                  <c:v>45068.930555555555</c:v>
                </c:pt>
                <c:pt idx="19853">
                  <c:v>45068.934027777781</c:v>
                </c:pt>
                <c:pt idx="19854">
                  <c:v>45068.9375</c:v>
                </c:pt>
                <c:pt idx="19855">
                  <c:v>45068.940972222219</c:v>
                </c:pt>
                <c:pt idx="19856">
                  <c:v>45068.944444444445</c:v>
                </c:pt>
                <c:pt idx="19857">
                  <c:v>45068.947916666664</c:v>
                </c:pt>
                <c:pt idx="19858">
                  <c:v>45068.951388888891</c:v>
                </c:pt>
                <c:pt idx="19859">
                  <c:v>45068.954861111109</c:v>
                </c:pt>
                <c:pt idx="19860">
                  <c:v>45068.958333333336</c:v>
                </c:pt>
                <c:pt idx="19861">
                  <c:v>45068.961805555555</c:v>
                </c:pt>
                <c:pt idx="19862">
                  <c:v>45068.965277777781</c:v>
                </c:pt>
                <c:pt idx="19863">
                  <c:v>45068.96875</c:v>
                </c:pt>
                <c:pt idx="19864">
                  <c:v>45068.972222222219</c:v>
                </c:pt>
                <c:pt idx="19865">
                  <c:v>45068.975694444445</c:v>
                </c:pt>
                <c:pt idx="19866">
                  <c:v>45068.979166666664</c:v>
                </c:pt>
                <c:pt idx="19867">
                  <c:v>45068.982638888891</c:v>
                </c:pt>
                <c:pt idx="19868">
                  <c:v>45068.986111111109</c:v>
                </c:pt>
                <c:pt idx="19869">
                  <c:v>45068.989583333336</c:v>
                </c:pt>
                <c:pt idx="19870">
                  <c:v>45068.993055555555</c:v>
                </c:pt>
                <c:pt idx="19871">
                  <c:v>45068.996527777781</c:v>
                </c:pt>
                <c:pt idx="19872">
                  <c:v>45069</c:v>
                </c:pt>
                <c:pt idx="19873">
                  <c:v>45069.003472222219</c:v>
                </c:pt>
                <c:pt idx="19874">
                  <c:v>45069.006944444445</c:v>
                </c:pt>
                <c:pt idx="19875">
                  <c:v>45069.010416666664</c:v>
                </c:pt>
                <c:pt idx="19876">
                  <c:v>45069.013888888891</c:v>
                </c:pt>
                <c:pt idx="19877">
                  <c:v>45069.017361111109</c:v>
                </c:pt>
                <c:pt idx="19878">
                  <c:v>45069.020833333336</c:v>
                </c:pt>
                <c:pt idx="19879">
                  <c:v>45069.024305555555</c:v>
                </c:pt>
                <c:pt idx="19880">
                  <c:v>45069.027777777781</c:v>
                </c:pt>
                <c:pt idx="19881">
                  <c:v>45069.03125</c:v>
                </c:pt>
                <c:pt idx="19882">
                  <c:v>45069.034722222219</c:v>
                </c:pt>
                <c:pt idx="19883">
                  <c:v>45069.038194444445</c:v>
                </c:pt>
                <c:pt idx="19884">
                  <c:v>45069.041666666664</c:v>
                </c:pt>
                <c:pt idx="19885">
                  <c:v>45069.045138888891</c:v>
                </c:pt>
                <c:pt idx="19886">
                  <c:v>45069.048611111109</c:v>
                </c:pt>
                <c:pt idx="19887">
                  <c:v>45069.052083333336</c:v>
                </c:pt>
                <c:pt idx="19888">
                  <c:v>45069.055555555555</c:v>
                </c:pt>
                <c:pt idx="19889">
                  <c:v>45069.059027777781</c:v>
                </c:pt>
                <c:pt idx="19890">
                  <c:v>45069.0625</c:v>
                </c:pt>
                <c:pt idx="19891">
                  <c:v>45069.065972222219</c:v>
                </c:pt>
                <c:pt idx="19892">
                  <c:v>45069.069444444445</c:v>
                </c:pt>
                <c:pt idx="19893">
                  <c:v>45069.072916666664</c:v>
                </c:pt>
                <c:pt idx="19894">
                  <c:v>45069.076388888891</c:v>
                </c:pt>
                <c:pt idx="19895">
                  <c:v>45069.079861111109</c:v>
                </c:pt>
                <c:pt idx="19896">
                  <c:v>45069.083333333336</c:v>
                </c:pt>
                <c:pt idx="19897">
                  <c:v>45069.086805555555</c:v>
                </c:pt>
                <c:pt idx="19898">
                  <c:v>45069.090277777781</c:v>
                </c:pt>
                <c:pt idx="19899">
                  <c:v>45069.09375</c:v>
                </c:pt>
                <c:pt idx="19900">
                  <c:v>45069.097222222219</c:v>
                </c:pt>
                <c:pt idx="19901">
                  <c:v>45069.100694444445</c:v>
                </c:pt>
                <c:pt idx="19902">
                  <c:v>45069.104166666664</c:v>
                </c:pt>
                <c:pt idx="19903">
                  <c:v>45069.107638888891</c:v>
                </c:pt>
                <c:pt idx="19904">
                  <c:v>45069.111111111109</c:v>
                </c:pt>
                <c:pt idx="19905">
                  <c:v>45069.114583333336</c:v>
                </c:pt>
                <c:pt idx="19906">
                  <c:v>45069.118055555555</c:v>
                </c:pt>
                <c:pt idx="19907">
                  <c:v>45069.121527777781</c:v>
                </c:pt>
                <c:pt idx="19908">
                  <c:v>45069.125</c:v>
                </c:pt>
                <c:pt idx="19909">
                  <c:v>45069.128472222219</c:v>
                </c:pt>
                <c:pt idx="19910">
                  <c:v>45069.131944444445</c:v>
                </c:pt>
                <c:pt idx="19911">
                  <c:v>45069.135416666664</c:v>
                </c:pt>
                <c:pt idx="19912">
                  <c:v>45069.138888888891</c:v>
                </c:pt>
                <c:pt idx="19913">
                  <c:v>45069.142361111109</c:v>
                </c:pt>
                <c:pt idx="19914">
                  <c:v>45069.145833333336</c:v>
                </c:pt>
                <c:pt idx="19915">
                  <c:v>45069.149305555555</c:v>
                </c:pt>
                <c:pt idx="19916">
                  <c:v>45069.152777777781</c:v>
                </c:pt>
                <c:pt idx="19917">
                  <c:v>45069.15625</c:v>
                </c:pt>
                <c:pt idx="19918">
                  <c:v>45069.159722222219</c:v>
                </c:pt>
                <c:pt idx="19919">
                  <c:v>45069.163194444445</c:v>
                </c:pt>
                <c:pt idx="19920">
                  <c:v>45069.166666666664</c:v>
                </c:pt>
                <c:pt idx="19921">
                  <c:v>45069.170138888891</c:v>
                </c:pt>
                <c:pt idx="19922">
                  <c:v>45069.173611111109</c:v>
                </c:pt>
                <c:pt idx="19923">
                  <c:v>45069.177083333336</c:v>
                </c:pt>
                <c:pt idx="19924">
                  <c:v>45069.180555555555</c:v>
                </c:pt>
                <c:pt idx="19925">
                  <c:v>45069.184027777781</c:v>
                </c:pt>
                <c:pt idx="19926">
                  <c:v>45069.1875</c:v>
                </c:pt>
                <c:pt idx="19927">
                  <c:v>45069.190972222219</c:v>
                </c:pt>
                <c:pt idx="19928">
                  <c:v>45069.194444444445</c:v>
                </c:pt>
                <c:pt idx="19929">
                  <c:v>45069.197916666664</c:v>
                </c:pt>
                <c:pt idx="19930">
                  <c:v>45069.201388888891</c:v>
                </c:pt>
                <c:pt idx="19931">
                  <c:v>45069.204861111109</c:v>
                </c:pt>
                <c:pt idx="19932">
                  <c:v>45069.208333333336</c:v>
                </c:pt>
                <c:pt idx="19933">
                  <c:v>45069.211805555555</c:v>
                </c:pt>
                <c:pt idx="19934">
                  <c:v>45069.215277777781</c:v>
                </c:pt>
                <c:pt idx="19935">
                  <c:v>45069.21875</c:v>
                </c:pt>
                <c:pt idx="19936">
                  <c:v>45069.222222222219</c:v>
                </c:pt>
                <c:pt idx="19937">
                  <c:v>45069.225694444445</c:v>
                </c:pt>
                <c:pt idx="19938">
                  <c:v>45069.229166666664</c:v>
                </c:pt>
                <c:pt idx="19939">
                  <c:v>45069.232638888891</c:v>
                </c:pt>
                <c:pt idx="19940">
                  <c:v>45069.236111111109</c:v>
                </c:pt>
                <c:pt idx="19941">
                  <c:v>45069.239583333336</c:v>
                </c:pt>
                <c:pt idx="19942">
                  <c:v>45069.243055555555</c:v>
                </c:pt>
                <c:pt idx="19943">
                  <c:v>45069.246527777781</c:v>
                </c:pt>
                <c:pt idx="19944">
                  <c:v>45069.25</c:v>
                </c:pt>
                <c:pt idx="19945">
                  <c:v>45069.253472222219</c:v>
                </c:pt>
                <c:pt idx="19946">
                  <c:v>45069.256944444445</c:v>
                </c:pt>
                <c:pt idx="19947">
                  <c:v>45069.260416666664</c:v>
                </c:pt>
                <c:pt idx="19948">
                  <c:v>45069.263888888891</c:v>
                </c:pt>
                <c:pt idx="19949">
                  <c:v>45069.267361111109</c:v>
                </c:pt>
                <c:pt idx="19950">
                  <c:v>45069.270833333336</c:v>
                </c:pt>
                <c:pt idx="19951">
                  <c:v>45069.274305555555</c:v>
                </c:pt>
                <c:pt idx="19952">
                  <c:v>45069.277777777781</c:v>
                </c:pt>
                <c:pt idx="19953">
                  <c:v>45069.28125</c:v>
                </c:pt>
                <c:pt idx="19954">
                  <c:v>45069.284722222219</c:v>
                </c:pt>
                <c:pt idx="19955">
                  <c:v>45069.288194444445</c:v>
                </c:pt>
                <c:pt idx="19956">
                  <c:v>45069.291666666664</c:v>
                </c:pt>
                <c:pt idx="19957">
                  <c:v>45069.295138888891</c:v>
                </c:pt>
                <c:pt idx="19958">
                  <c:v>45069.298611111109</c:v>
                </c:pt>
                <c:pt idx="19959">
                  <c:v>45069.302083333336</c:v>
                </c:pt>
                <c:pt idx="19960">
                  <c:v>45069.305555555555</c:v>
                </c:pt>
                <c:pt idx="19961">
                  <c:v>45069.309027777781</c:v>
                </c:pt>
                <c:pt idx="19962">
                  <c:v>45069.3125</c:v>
                </c:pt>
                <c:pt idx="19963">
                  <c:v>45069.315972222219</c:v>
                </c:pt>
                <c:pt idx="19964">
                  <c:v>45069.319444444445</c:v>
                </c:pt>
                <c:pt idx="19965">
                  <c:v>45069.322916666664</c:v>
                </c:pt>
                <c:pt idx="19966">
                  <c:v>45069.326388888891</c:v>
                </c:pt>
                <c:pt idx="19967">
                  <c:v>45069.329861111109</c:v>
                </c:pt>
                <c:pt idx="19968">
                  <c:v>45069.333333333336</c:v>
                </c:pt>
                <c:pt idx="19969">
                  <c:v>45069.336805555555</c:v>
                </c:pt>
                <c:pt idx="19970">
                  <c:v>45069.340277777781</c:v>
                </c:pt>
                <c:pt idx="19971">
                  <c:v>45069.34375</c:v>
                </c:pt>
                <c:pt idx="19972">
                  <c:v>45069.347222222219</c:v>
                </c:pt>
                <c:pt idx="19973">
                  <c:v>45069.350694444445</c:v>
                </c:pt>
                <c:pt idx="19974">
                  <c:v>45069.354166666664</c:v>
                </c:pt>
                <c:pt idx="19975">
                  <c:v>45069.357638888891</c:v>
                </c:pt>
                <c:pt idx="19976">
                  <c:v>45069.361111111109</c:v>
                </c:pt>
                <c:pt idx="19977">
                  <c:v>45069.364583333336</c:v>
                </c:pt>
                <c:pt idx="19978">
                  <c:v>45069.368055555555</c:v>
                </c:pt>
                <c:pt idx="19979">
                  <c:v>45069.371527777781</c:v>
                </c:pt>
                <c:pt idx="19980">
                  <c:v>45069.375</c:v>
                </c:pt>
                <c:pt idx="19981">
                  <c:v>45069.378472222219</c:v>
                </c:pt>
                <c:pt idx="19982">
                  <c:v>45069.381944444445</c:v>
                </c:pt>
                <c:pt idx="19983">
                  <c:v>45069.385416666664</c:v>
                </c:pt>
                <c:pt idx="19984">
                  <c:v>45069.388888888891</c:v>
                </c:pt>
                <c:pt idx="19985">
                  <c:v>45069.392361111109</c:v>
                </c:pt>
                <c:pt idx="19986">
                  <c:v>45069.395833333336</c:v>
                </c:pt>
                <c:pt idx="19987">
                  <c:v>45069.399305555555</c:v>
                </c:pt>
                <c:pt idx="19988">
                  <c:v>45069.402777777781</c:v>
                </c:pt>
                <c:pt idx="19989">
                  <c:v>45069.40625</c:v>
                </c:pt>
                <c:pt idx="19990">
                  <c:v>45069.409722222219</c:v>
                </c:pt>
                <c:pt idx="19991">
                  <c:v>45069.413194444445</c:v>
                </c:pt>
                <c:pt idx="19992">
                  <c:v>45069.416666666664</c:v>
                </c:pt>
                <c:pt idx="19993">
                  <c:v>45069.420138888891</c:v>
                </c:pt>
                <c:pt idx="19994">
                  <c:v>45069.423611111109</c:v>
                </c:pt>
                <c:pt idx="19995">
                  <c:v>45069.427083333336</c:v>
                </c:pt>
                <c:pt idx="19996">
                  <c:v>45069.430555555555</c:v>
                </c:pt>
                <c:pt idx="19997">
                  <c:v>45069.434027777781</c:v>
                </c:pt>
                <c:pt idx="19998">
                  <c:v>45069.4375</c:v>
                </c:pt>
                <c:pt idx="19999">
                  <c:v>45069.440972222219</c:v>
                </c:pt>
                <c:pt idx="20000">
                  <c:v>45069.444444444445</c:v>
                </c:pt>
                <c:pt idx="20001">
                  <c:v>45069.447916666664</c:v>
                </c:pt>
                <c:pt idx="20002">
                  <c:v>45069.451388888891</c:v>
                </c:pt>
                <c:pt idx="20003">
                  <c:v>45069.454861111109</c:v>
                </c:pt>
                <c:pt idx="20004">
                  <c:v>45069.458333333336</c:v>
                </c:pt>
                <c:pt idx="20005">
                  <c:v>45069.461805555555</c:v>
                </c:pt>
                <c:pt idx="20006">
                  <c:v>45069.465277777781</c:v>
                </c:pt>
                <c:pt idx="20007">
                  <c:v>45069.46875</c:v>
                </c:pt>
                <c:pt idx="20008">
                  <c:v>45069.472222222219</c:v>
                </c:pt>
                <c:pt idx="20009">
                  <c:v>45069.475694444445</c:v>
                </c:pt>
                <c:pt idx="20010">
                  <c:v>45069.479166666664</c:v>
                </c:pt>
                <c:pt idx="20011">
                  <c:v>45069.482638888891</c:v>
                </c:pt>
                <c:pt idx="20012">
                  <c:v>45069.486111111109</c:v>
                </c:pt>
                <c:pt idx="20013">
                  <c:v>45069.489583333336</c:v>
                </c:pt>
                <c:pt idx="20014">
                  <c:v>45069.493055555555</c:v>
                </c:pt>
                <c:pt idx="20015">
                  <c:v>45069.496527777781</c:v>
                </c:pt>
                <c:pt idx="20016">
                  <c:v>45069.5</c:v>
                </c:pt>
                <c:pt idx="20017">
                  <c:v>45069.503472222219</c:v>
                </c:pt>
                <c:pt idx="20018">
                  <c:v>45069.506944444445</c:v>
                </c:pt>
                <c:pt idx="20019">
                  <c:v>45069.510416666664</c:v>
                </c:pt>
                <c:pt idx="20020">
                  <c:v>45069.513888888891</c:v>
                </c:pt>
                <c:pt idx="20021">
                  <c:v>45069.517361111109</c:v>
                </c:pt>
                <c:pt idx="20022">
                  <c:v>45069.520833333336</c:v>
                </c:pt>
                <c:pt idx="20023">
                  <c:v>45069.524305555555</c:v>
                </c:pt>
                <c:pt idx="20024">
                  <c:v>45069.527777777781</c:v>
                </c:pt>
                <c:pt idx="20025">
                  <c:v>45069.53125</c:v>
                </c:pt>
                <c:pt idx="20026">
                  <c:v>45069.534722222219</c:v>
                </c:pt>
                <c:pt idx="20027">
                  <c:v>45069.538194444445</c:v>
                </c:pt>
                <c:pt idx="20028">
                  <c:v>45069.541666666664</c:v>
                </c:pt>
                <c:pt idx="20029">
                  <c:v>45069.545138888891</c:v>
                </c:pt>
                <c:pt idx="20030">
                  <c:v>45069.548611111109</c:v>
                </c:pt>
                <c:pt idx="20031">
                  <c:v>45069.552083333336</c:v>
                </c:pt>
                <c:pt idx="20032">
                  <c:v>45069.555555555555</c:v>
                </c:pt>
                <c:pt idx="20033">
                  <c:v>45069.559027777781</c:v>
                </c:pt>
                <c:pt idx="20034">
                  <c:v>45069.5625</c:v>
                </c:pt>
                <c:pt idx="20035">
                  <c:v>45069.565972222219</c:v>
                </c:pt>
                <c:pt idx="20036">
                  <c:v>45069.569444444445</c:v>
                </c:pt>
                <c:pt idx="20037">
                  <c:v>45069.572916666664</c:v>
                </c:pt>
                <c:pt idx="20038">
                  <c:v>45069.576388888891</c:v>
                </c:pt>
                <c:pt idx="20039">
                  <c:v>45069.579861111109</c:v>
                </c:pt>
                <c:pt idx="20040">
                  <c:v>45069.583333333336</c:v>
                </c:pt>
                <c:pt idx="20041">
                  <c:v>45069.586805555555</c:v>
                </c:pt>
                <c:pt idx="20042">
                  <c:v>45069.590277777781</c:v>
                </c:pt>
                <c:pt idx="20043">
                  <c:v>45069.59375</c:v>
                </c:pt>
                <c:pt idx="20044">
                  <c:v>45069.597222222219</c:v>
                </c:pt>
                <c:pt idx="20045">
                  <c:v>45069.600694444445</c:v>
                </c:pt>
                <c:pt idx="20046">
                  <c:v>45069.604166666664</c:v>
                </c:pt>
                <c:pt idx="20047">
                  <c:v>45069.607638888891</c:v>
                </c:pt>
                <c:pt idx="20048">
                  <c:v>45069.611111111109</c:v>
                </c:pt>
                <c:pt idx="20049">
                  <c:v>45069.614583333336</c:v>
                </c:pt>
                <c:pt idx="20050">
                  <c:v>45069.618055555555</c:v>
                </c:pt>
                <c:pt idx="20051">
                  <c:v>45069.621527777781</c:v>
                </c:pt>
                <c:pt idx="20052">
                  <c:v>45069.625</c:v>
                </c:pt>
                <c:pt idx="20053">
                  <c:v>45069.628472222219</c:v>
                </c:pt>
                <c:pt idx="20054">
                  <c:v>45069.631944444445</c:v>
                </c:pt>
                <c:pt idx="20055">
                  <c:v>45069.635416666664</c:v>
                </c:pt>
                <c:pt idx="20056">
                  <c:v>45069.638888888891</c:v>
                </c:pt>
                <c:pt idx="20057">
                  <c:v>45069.642361111109</c:v>
                </c:pt>
                <c:pt idx="20058">
                  <c:v>45069.645833333336</c:v>
                </c:pt>
                <c:pt idx="20059">
                  <c:v>45069.649305555555</c:v>
                </c:pt>
                <c:pt idx="20060">
                  <c:v>45069.652777777781</c:v>
                </c:pt>
                <c:pt idx="20061">
                  <c:v>45069.65625</c:v>
                </c:pt>
                <c:pt idx="20062">
                  <c:v>45069.659722222219</c:v>
                </c:pt>
                <c:pt idx="20063">
                  <c:v>45069.663194444445</c:v>
                </c:pt>
                <c:pt idx="20064">
                  <c:v>45069.666666666664</c:v>
                </c:pt>
                <c:pt idx="20065">
                  <c:v>45069.670138888891</c:v>
                </c:pt>
                <c:pt idx="20066">
                  <c:v>45069.673611111109</c:v>
                </c:pt>
                <c:pt idx="20067">
                  <c:v>45069.677083333336</c:v>
                </c:pt>
                <c:pt idx="20068">
                  <c:v>45069.680555555555</c:v>
                </c:pt>
                <c:pt idx="20069">
                  <c:v>45069.684027777781</c:v>
                </c:pt>
                <c:pt idx="20070">
                  <c:v>45069.6875</c:v>
                </c:pt>
                <c:pt idx="20071">
                  <c:v>45069.690972222219</c:v>
                </c:pt>
                <c:pt idx="20072">
                  <c:v>45069.694444444445</c:v>
                </c:pt>
                <c:pt idx="20073">
                  <c:v>45069.697916666664</c:v>
                </c:pt>
                <c:pt idx="20074">
                  <c:v>45069.701388888891</c:v>
                </c:pt>
                <c:pt idx="20075">
                  <c:v>45069.704861111109</c:v>
                </c:pt>
                <c:pt idx="20076">
                  <c:v>45069.708333333336</c:v>
                </c:pt>
                <c:pt idx="20077">
                  <c:v>45069.711805555555</c:v>
                </c:pt>
                <c:pt idx="20078">
                  <c:v>45069.715277777781</c:v>
                </c:pt>
                <c:pt idx="20079">
                  <c:v>45069.71875</c:v>
                </c:pt>
                <c:pt idx="20080">
                  <c:v>45069.722222222219</c:v>
                </c:pt>
                <c:pt idx="20081">
                  <c:v>45069.725694444445</c:v>
                </c:pt>
                <c:pt idx="20082">
                  <c:v>45069.729166666664</c:v>
                </c:pt>
                <c:pt idx="20083">
                  <c:v>45069.732638888891</c:v>
                </c:pt>
                <c:pt idx="20084">
                  <c:v>45069.736111111109</c:v>
                </c:pt>
                <c:pt idx="20085">
                  <c:v>45069.739583333336</c:v>
                </c:pt>
                <c:pt idx="20086">
                  <c:v>45069.743055555555</c:v>
                </c:pt>
                <c:pt idx="20087">
                  <c:v>45069.746527777781</c:v>
                </c:pt>
                <c:pt idx="20088">
                  <c:v>45069.75</c:v>
                </c:pt>
                <c:pt idx="20089">
                  <c:v>45069.753472222219</c:v>
                </c:pt>
                <c:pt idx="20090">
                  <c:v>45069.756944444445</c:v>
                </c:pt>
                <c:pt idx="20091">
                  <c:v>45069.760416666664</c:v>
                </c:pt>
                <c:pt idx="20092">
                  <c:v>45069.763888888891</c:v>
                </c:pt>
                <c:pt idx="20093">
                  <c:v>45069.767361111109</c:v>
                </c:pt>
                <c:pt idx="20094">
                  <c:v>45069.770833333336</c:v>
                </c:pt>
                <c:pt idx="20095">
                  <c:v>45069.774305555555</c:v>
                </c:pt>
                <c:pt idx="20096">
                  <c:v>45069.777777777781</c:v>
                </c:pt>
                <c:pt idx="20097">
                  <c:v>45069.78125</c:v>
                </c:pt>
                <c:pt idx="20098">
                  <c:v>45069.784722222219</c:v>
                </c:pt>
                <c:pt idx="20099">
                  <c:v>45069.788194444445</c:v>
                </c:pt>
                <c:pt idx="20100">
                  <c:v>45069.791666666664</c:v>
                </c:pt>
                <c:pt idx="20101">
                  <c:v>45069.795138888891</c:v>
                </c:pt>
                <c:pt idx="20102">
                  <c:v>45069.798611111109</c:v>
                </c:pt>
                <c:pt idx="20103">
                  <c:v>45069.802083333336</c:v>
                </c:pt>
                <c:pt idx="20104">
                  <c:v>45069.805555555555</c:v>
                </c:pt>
                <c:pt idx="20105">
                  <c:v>45069.809027777781</c:v>
                </c:pt>
                <c:pt idx="20106">
                  <c:v>45069.8125</c:v>
                </c:pt>
                <c:pt idx="20107">
                  <c:v>45069.815972222219</c:v>
                </c:pt>
                <c:pt idx="20108">
                  <c:v>45069.819444444445</c:v>
                </c:pt>
                <c:pt idx="20109">
                  <c:v>45069.822916666664</c:v>
                </c:pt>
                <c:pt idx="20110">
                  <c:v>45069.826388888891</c:v>
                </c:pt>
                <c:pt idx="20111">
                  <c:v>45069.829861111109</c:v>
                </c:pt>
                <c:pt idx="20112">
                  <c:v>45069.833333333336</c:v>
                </c:pt>
                <c:pt idx="20113">
                  <c:v>45069.836805555555</c:v>
                </c:pt>
                <c:pt idx="20114">
                  <c:v>45069.840277777781</c:v>
                </c:pt>
                <c:pt idx="20115">
                  <c:v>45069.84375</c:v>
                </c:pt>
                <c:pt idx="20116">
                  <c:v>45069.847222222219</c:v>
                </c:pt>
                <c:pt idx="20117">
                  <c:v>45069.850694444445</c:v>
                </c:pt>
                <c:pt idx="20118">
                  <c:v>45069.854166666664</c:v>
                </c:pt>
                <c:pt idx="20119">
                  <c:v>45069.857638888891</c:v>
                </c:pt>
                <c:pt idx="20120">
                  <c:v>45069.861111111109</c:v>
                </c:pt>
                <c:pt idx="20121">
                  <c:v>45069.864583333336</c:v>
                </c:pt>
                <c:pt idx="20122">
                  <c:v>45069.868055555555</c:v>
                </c:pt>
                <c:pt idx="20123">
                  <c:v>45069.871527777781</c:v>
                </c:pt>
                <c:pt idx="20124">
                  <c:v>45069.875</c:v>
                </c:pt>
                <c:pt idx="20125">
                  <c:v>45069.878472222219</c:v>
                </c:pt>
                <c:pt idx="20126">
                  <c:v>45069.881944444445</c:v>
                </c:pt>
                <c:pt idx="20127">
                  <c:v>45069.885416666664</c:v>
                </c:pt>
                <c:pt idx="20128">
                  <c:v>45069.888888888891</c:v>
                </c:pt>
                <c:pt idx="20129">
                  <c:v>45069.892361111109</c:v>
                </c:pt>
                <c:pt idx="20130">
                  <c:v>45069.895833333336</c:v>
                </c:pt>
                <c:pt idx="20131">
                  <c:v>45069.899305555555</c:v>
                </c:pt>
                <c:pt idx="20132">
                  <c:v>45069.902777777781</c:v>
                </c:pt>
                <c:pt idx="20133">
                  <c:v>45069.90625</c:v>
                </c:pt>
                <c:pt idx="20134">
                  <c:v>45069.909722222219</c:v>
                </c:pt>
                <c:pt idx="20135">
                  <c:v>45069.913194444445</c:v>
                </c:pt>
                <c:pt idx="20136">
                  <c:v>45069.916666666664</c:v>
                </c:pt>
                <c:pt idx="20137">
                  <c:v>45069.920138888891</c:v>
                </c:pt>
                <c:pt idx="20138">
                  <c:v>45069.923611111109</c:v>
                </c:pt>
                <c:pt idx="20139">
                  <c:v>45069.927083333336</c:v>
                </c:pt>
                <c:pt idx="20140">
                  <c:v>45069.930555555555</c:v>
                </c:pt>
                <c:pt idx="20141">
                  <c:v>45069.934027777781</c:v>
                </c:pt>
                <c:pt idx="20142">
                  <c:v>45069.9375</c:v>
                </c:pt>
                <c:pt idx="20143">
                  <c:v>45069.940972222219</c:v>
                </c:pt>
                <c:pt idx="20144">
                  <c:v>45069.944444444445</c:v>
                </c:pt>
                <c:pt idx="20145">
                  <c:v>45069.947916666664</c:v>
                </c:pt>
                <c:pt idx="20146">
                  <c:v>45069.951388888891</c:v>
                </c:pt>
                <c:pt idx="20147">
                  <c:v>45069.954861111109</c:v>
                </c:pt>
                <c:pt idx="20148">
                  <c:v>45069.958333333336</c:v>
                </c:pt>
                <c:pt idx="20149">
                  <c:v>45069.961805555555</c:v>
                </c:pt>
                <c:pt idx="20150">
                  <c:v>45069.965277777781</c:v>
                </c:pt>
                <c:pt idx="20151">
                  <c:v>45069.96875</c:v>
                </c:pt>
                <c:pt idx="20152">
                  <c:v>45069.972222222219</c:v>
                </c:pt>
                <c:pt idx="20153">
                  <c:v>45069.975694444445</c:v>
                </c:pt>
                <c:pt idx="20154">
                  <c:v>45069.979166666664</c:v>
                </c:pt>
                <c:pt idx="20155">
                  <c:v>45069.982638888891</c:v>
                </c:pt>
                <c:pt idx="20156">
                  <c:v>45069.986111111109</c:v>
                </c:pt>
                <c:pt idx="20157">
                  <c:v>45069.989583333336</c:v>
                </c:pt>
                <c:pt idx="20158">
                  <c:v>45069.993055555555</c:v>
                </c:pt>
                <c:pt idx="20159">
                  <c:v>45069.996527777781</c:v>
                </c:pt>
                <c:pt idx="20160">
                  <c:v>45070</c:v>
                </c:pt>
                <c:pt idx="20161">
                  <c:v>45070.003472222219</c:v>
                </c:pt>
                <c:pt idx="20162">
                  <c:v>45070.006944444445</c:v>
                </c:pt>
                <c:pt idx="20163">
                  <c:v>45070.010416666664</c:v>
                </c:pt>
                <c:pt idx="20164">
                  <c:v>45070.013888888891</c:v>
                </c:pt>
                <c:pt idx="20165">
                  <c:v>45070.017361111109</c:v>
                </c:pt>
                <c:pt idx="20166">
                  <c:v>45070.020833333336</c:v>
                </c:pt>
                <c:pt idx="20167">
                  <c:v>45070.024305555555</c:v>
                </c:pt>
                <c:pt idx="20168">
                  <c:v>45070.027777777781</c:v>
                </c:pt>
                <c:pt idx="20169">
                  <c:v>45070.03125</c:v>
                </c:pt>
                <c:pt idx="20170">
                  <c:v>45070.034722222219</c:v>
                </c:pt>
                <c:pt idx="20171">
                  <c:v>45070.038194444445</c:v>
                </c:pt>
                <c:pt idx="20172">
                  <c:v>45070.041666666664</c:v>
                </c:pt>
                <c:pt idx="20173">
                  <c:v>45070.045138888891</c:v>
                </c:pt>
                <c:pt idx="20174">
                  <c:v>45070.048611111109</c:v>
                </c:pt>
                <c:pt idx="20175">
                  <c:v>45070.052083333336</c:v>
                </c:pt>
                <c:pt idx="20176">
                  <c:v>45070.055555555555</c:v>
                </c:pt>
                <c:pt idx="20177">
                  <c:v>45070.059027777781</c:v>
                </c:pt>
                <c:pt idx="20178">
                  <c:v>45070.0625</c:v>
                </c:pt>
                <c:pt idx="20179">
                  <c:v>45070.065972222219</c:v>
                </c:pt>
                <c:pt idx="20180">
                  <c:v>45070.069444444445</c:v>
                </c:pt>
                <c:pt idx="20181">
                  <c:v>45070.072916666664</c:v>
                </c:pt>
                <c:pt idx="20182">
                  <c:v>45070.076388888891</c:v>
                </c:pt>
                <c:pt idx="20183">
                  <c:v>45070.079861111109</c:v>
                </c:pt>
                <c:pt idx="20184">
                  <c:v>45070.083333333336</c:v>
                </c:pt>
                <c:pt idx="20185">
                  <c:v>45070.086805555555</c:v>
                </c:pt>
                <c:pt idx="20186">
                  <c:v>45070.090277777781</c:v>
                </c:pt>
                <c:pt idx="20187">
                  <c:v>45070.09375</c:v>
                </c:pt>
                <c:pt idx="20188">
                  <c:v>45070.097222222219</c:v>
                </c:pt>
                <c:pt idx="20189">
                  <c:v>45070.100694444445</c:v>
                </c:pt>
                <c:pt idx="20190">
                  <c:v>45070.104166666664</c:v>
                </c:pt>
                <c:pt idx="20191">
                  <c:v>45070.107638888891</c:v>
                </c:pt>
                <c:pt idx="20192">
                  <c:v>45070.111111111109</c:v>
                </c:pt>
                <c:pt idx="20193">
                  <c:v>45070.114583333336</c:v>
                </c:pt>
                <c:pt idx="20194">
                  <c:v>45070.118055555555</c:v>
                </c:pt>
                <c:pt idx="20195">
                  <c:v>45070.121527777781</c:v>
                </c:pt>
                <c:pt idx="20196">
                  <c:v>45070.125</c:v>
                </c:pt>
                <c:pt idx="20197">
                  <c:v>45070.128472222219</c:v>
                </c:pt>
                <c:pt idx="20198">
                  <c:v>45070.131944444445</c:v>
                </c:pt>
                <c:pt idx="20199">
                  <c:v>45070.135416666664</c:v>
                </c:pt>
                <c:pt idx="20200">
                  <c:v>45070.138888888891</c:v>
                </c:pt>
                <c:pt idx="20201">
                  <c:v>45070.142361111109</c:v>
                </c:pt>
                <c:pt idx="20202">
                  <c:v>45070.145833333336</c:v>
                </c:pt>
                <c:pt idx="20203">
                  <c:v>45070.149305555555</c:v>
                </c:pt>
                <c:pt idx="20204">
                  <c:v>45070.152777777781</c:v>
                </c:pt>
                <c:pt idx="20205">
                  <c:v>45070.15625</c:v>
                </c:pt>
                <c:pt idx="20206">
                  <c:v>45070.159722222219</c:v>
                </c:pt>
                <c:pt idx="20207">
                  <c:v>45070.163194444445</c:v>
                </c:pt>
                <c:pt idx="20208">
                  <c:v>45070.166666666664</c:v>
                </c:pt>
                <c:pt idx="20209">
                  <c:v>45070.170138888891</c:v>
                </c:pt>
                <c:pt idx="20210">
                  <c:v>45070.173611111109</c:v>
                </c:pt>
                <c:pt idx="20211">
                  <c:v>45070.177083333336</c:v>
                </c:pt>
                <c:pt idx="20212">
                  <c:v>45070.180555555555</c:v>
                </c:pt>
                <c:pt idx="20213">
                  <c:v>45070.184027777781</c:v>
                </c:pt>
                <c:pt idx="20214">
                  <c:v>45070.1875</c:v>
                </c:pt>
                <c:pt idx="20215">
                  <c:v>45070.190972222219</c:v>
                </c:pt>
                <c:pt idx="20216">
                  <c:v>45070.194444444445</c:v>
                </c:pt>
                <c:pt idx="20217">
                  <c:v>45070.197916666664</c:v>
                </c:pt>
                <c:pt idx="20218">
                  <c:v>45070.201388888891</c:v>
                </c:pt>
                <c:pt idx="20219">
                  <c:v>45070.204861111109</c:v>
                </c:pt>
                <c:pt idx="20220">
                  <c:v>45070.208333333336</c:v>
                </c:pt>
                <c:pt idx="20221">
                  <c:v>45070.211805555555</c:v>
                </c:pt>
                <c:pt idx="20222">
                  <c:v>45070.215277777781</c:v>
                </c:pt>
                <c:pt idx="20223">
                  <c:v>45070.21875</c:v>
                </c:pt>
                <c:pt idx="20224">
                  <c:v>45070.222222222219</c:v>
                </c:pt>
                <c:pt idx="20225">
                  <c:v>45070.225694444445</c:v>
                </c:pt>
                <c:pt idx="20226">
                  <c:v>45070.229166666664</c:v>
                </c:pt>
                <c:pt idx="20227">
                  <c:v>45070.232638888891</c:v>
                </c:pt>
                <c:pt idx="20228">
                  <c:v>45070.236111111109</c:v>
                </c:pt>
                <c:pt idx="20229">
                  <c:v>45070.239583333336</c:v>
                </c:pt>
                <c:pt idx="20230">
                  <c:v>45070.243055555555</c:v>
                </c:pt>
                <c:pt idx="20231">
                  <c:v>45070.246527777781</c:v>
                </c:pt>
                <c:pt idx="20232">
                  <c:v>45070.25</c:v>
                </c:pt>
                <c:pt idx="20233">
                  <c:v>45070.253472222219</c:v>
                </c:pt>
                <c:pt idx="20234">
                  <c:v>45070.256944444445</c:v>
                </c:pt>
                <c:pt idx="20235">
                  <c:v>45070.260416666664</c:v>
                </c:pt>
                <c:pt idx="20236">
                  <c:v>45070.263888888891</c:v>
                </c:pt>
                <c:pt idx="20237">
                  <c:v>45070.267361111109</c:v>
                </c:pt>
                <c:pt idx="20238">
                  <c:v>45070.270833333336</c:v>
                </c:pt>
                <c:pt idx="20239">
                  <c:v>45070.274305555555</c:v>
                </c:pt>
                <c:pt idx="20240">
                  <c:v>45070.277777777781</c:v>
                </c:pt>
                <c:pt idx="20241">
                  <c:v>45070.28125</c:v>
                </c:pt>
                <c:pt idx="20242">
                  <c:v>45070.284722222219</c:v>
                </c:pt>
                <c:pt idx="20243">
                  <c:v>45070.288194444445</c:v>
                </c:pt>
                <c:pt idx="20244">
                  <c:v>45070.291666666664</c:v>
                </c:pt>
                <c:pt idx="20245">
                  <c:v>45070.295138888891</c:v>
                </c:pt>
                <c:pt idx="20246">
                  <c:v>45070.298611111109</c:v>
                </c:pt>
                <c:pt idx="20247">
                  <c:v>45070.302083333336</c:v>
                </c:pt>
                <c:pt idx="20248">
                  <c:v>45070.305555555555</c:v>
                </c:pt>
                <c:pt idx="20249">
                  <c:v>45070.309027777781</c:v>
                </c:pt>
                <c:pt idx="20250">
                  <c:v>45070.3125</c:v>
                </c:pt>
                <c:pt idx="20251">
                  <c:v>45070.315972222219</c:v>
                </c:pt>
                <c:pt idx="20252">
                  <c:v>45070.319444444445</c:v>
                </c:pt>
                <c:pt idx="20253">
                  <c:v>45070.322916666664</c:v>
                </c:pt>
                <c:pt idx="20254">
                  <c:v>45070.326388888891</c:v>
                </c:pt>
                <c:pt idx="20255">
                  <c:v>45070.329861111109</c:v>
                </c:pt>
                <c:pt idx="20256">
                  <c:v>45070.333333333336</c:v>
                </c:pt>
                <c:pt idx="20257">
                  <c:v>45070.336805555555</c:v>
                </c:pt>
                <c:pt idx="20258">
                  <c:v>45070.340277777781</c:v>
                </c:pt>
                <c:pt idx="20259">
                  <c:v>45070.34375</c:v>
                </c:pt>
                <c:pt idx="20260">
                  <c:v>45070.347222222219</c:v>
                </c:pt>
                <c:pt idx="20261">
                  <c:v>45070.350694444445</c:v>
                </c:pt>
                <c:pt idx="20262">
                  <c:v>45070.354166666664</c:v>
                </c:pt>
                <c:pt idx="20263">
                  <c:v>45070.357638888891</c:v>
                </c:pt>
                <c:pt idx="20264">
                  <c:v>45070.361111111109</c:v>
                </c:pt>
                <c:pt idx="20265">
                  <c:v>45070.364583333336</c:v>
                </c:pt>
                <c:pt idx="20266">
                  <c:v>45070.368055555555</c:v>
                </c:pt>
                <c:pt idx="20267">
                  <c:v>45070.371527777781</c:v>
                </c:pt>
                <c:pt idx="20268">
                  <c:v>45070.375</c:v>
                </c:pt>
                <c:pt idx="20269">
                  <c:v>45070.378472222219</c:v>
                </c:pt>
                <c:pt idx="20270">
                  <c:v>45070.381944444445</c:v>
                </c:pt>
                <c:pt idx="20271">
                  <c:v>45070.385416666664</c:v>
                </c:pt>
                <c:pt idx="20272">
                  <c:v>45070.388888888891</c:v>
                </c:pt>
                <c:pt idx="20273">
                  <c:v>45070.392361111109</c:v>
                </c:pt>
                <c:pt idx="20274">
                  <c:v>45070.395833333336</c:v>
                </c:pt>
                <c:pt idx="20275">
                  <c:v>45070.399305555555</c:v>
                </c:pt>
                <c:pt idx="20276">
                  <c:v>45070.402777777781</c:v>
                </c:pt>
                <c:pt idx="20277">
                  <c:v>45070.40625</c:v>
                </c:pt>
                <c:pt idx="20278">
                  <c:v>45070.409722222219</c:v>
                </c:pt>
                <c:pt idx="20279">
                  <c:v>45070.413194444445</c:v>
                </c:pt>
                <c:pt idx="20280">
                  <c:v>45070.416666666664</c:v>
                </c:pt>
                <c:pt idx="20281">
                  <c:v>45070.420138888891</c:v>
                </c:pt>
                <c:pt idx="20282">
                  <c:v>45070.423611111109</c:v>
                </c:pt>
                <c:pt idx="20283">
                  <c:v>45070.427083333336</c:v>
                </c:pt>
                <c:pt idx="20284">
                  <c:v>45070.430555555555</c:v>
                </c:pt>
                <c:pt idx="20285">
                  <c:v>45070.434027777781</c:v>
                </c:pt>
                <c:pt idx="20286">
                  <c:v>45070.4375</c:v>
                </c:pt>
                <c:pt idx="20287">
                  <c:v>45070.440972222219</c:v>
                </c:pt>
                <c:pt idx="20288">
                  <c:v>45070.444444444445</c:v>
                </c:pt>
                <c:pt idx="20289">
                  <c:v>45070.447916666664</c:v>
                </c:pt>
                <c:pt idx="20290">
                  <c:v>45070.451388888891</c:v>
                </c:pt>
                <c:pt idx="20291">
                  <c:v>45070.454861111109</c:v>
                </c:pt>
                <c:pt idx="20292">
                  <c:v>45070.458333333336</c:v>
                </c:pt>
                <c:pt idx="20293">
                  <c:v>45070.461805555555</c:v>
                </c:pt>
                <c:pt idx="20294">
                  <c:v>45070.465277777781</c:v>
                </c:pt>
                <c:pt idx="20295">
                  <c:v>45070.46875</c:v>
                </c:pt>
                <c:pt idx="20296">
                  <c:v>45070.472222222219</c:v>
                </c:pt>
                <c:pt idx="20297">
                  <c:v>45070.475694444445</c:v>
                </c:pt>
                <c:pt idx="20298">
                  <c:v>45070.479166666664</c:v>
                </c:pt>
                <c:pt idx="20299">
                  <c:v>45070.482638888891</c:v>
                </c:pt>
                <c:pt idx="20300">
                  <c:v>45070.486111111109</c:v>
                </c:pt>
                <c:pt idx="20301">
                  <c:v>45070.489583333336</c:v>
                </c:pt>
                <c:pt idx="20302">
                  <c:v>45070.493055555555</c:v>
                </c:pt>
                <c:pt idx="20303">
                  <c:v>45070.496527777781</c:v>
                </c:pt>
                <c:pt idx="20304">
                  <c:v>45070.5</c:v>
                </c:pt>
                <c:pt idx="20305">
                  <c:v>45070.503472222219</c:v>
                </c:pt>
                <c:pt idx="20306">
                  <c:v>45070.506944444445</c:v>
                </c:pt>
                <c:pt idx="20307">
                  <c:v>45070.510416666664</c:v>
                </c:pt>
                <c:pt idx="20308">
                  <c:v>45070.513888888891</c:v>
                </c:pt>
                <c:pt idx="20309">
                  <c:v>45070.517361111109</c:v>
                </c:pt>
                <c:pt idx="20310">
                  <c:v>45070.520833333336</c:v>
                </c:pt>
                <c:pt idx="20311">
                  <c:v>45070.524305555555</c:v>
                </c:pt>
                <c:pt idx="20312">
                  <c:v>45070.527777777781</c:v>
                </c:pt>
                <c:pt idx="20313">
                  <c:v>45070.53125</c:v>
                </c:pt>
                <c:pt idx="20314">
                  <c:v>45070.534722222219</c:v>
                </c:pt>
                <c:pt idx="20315">
                  <c:v>45070.538194444445</c:v>
                </c:pt>
                <c:pt idx="20316">
                  <c:v>45070.541666666664</c:v>
                </c:pt>
                <c:pt idx="20317">
                  <c:v>45070.545138888891</c:v>
                </c:pt>
                <c:pt idx="20318">
                  <c:v>45070.548611111109</c:v>
                </c:pt>
                <c:pt idx="20319">
                  <c:v>45070.552083333336</c:v>
                </c:pt>
                <c:pt idx="20320">
                  <c:v>45070.555555555555</c:v>
                </c:pt>
                <c:pt idx="20321">
                  <c:v>45070.559027777781</c:v>
                </c:pt>
                <c:pt idx="20322">
                  <c:v>45070.5625</c:v>
                </c:pt>
                <c:pt idx="20323">
                  <c:v>45070.565972222219</c:v>
                </c:pt>
                <c:pt idx="20324">
                  <c:v>45070.569444444445</c:v>
                </c:pt>
                <c:pt idx="20325">
                  <c:v>45070.572916666664</c:v>
                </c:pt>
                <c:pt idx="20326">
                  <c:v>45070.576388888891</c:v>
                </c:pt>
                <c:pt idx="20327">
                  <c:v>45070.579861111109</c:v>
                </c:pt>
                <c:pt idx="20328">
                  <c:v>45070.583333333336</c:v>
                </c:pt>
                <c:pt idx="20329">
                  <c:v>45070.586805555555</c:v>
                </c:pt>
                <c:pt idx="20330">
                  <c:v>45070.590277777781</c:v>
                </c:pt>
                <c:pt idx="20331">
                  <c:v>45070.59375</c:v>
                </c:pt>
                <c:pt idx="20332">
                  <c:v>45070.597222222219</c:v>
                </c:pt>
                <c:pt idx="20333">
                  <c:v>45070.600694444445</c:v>
                </c:pt>
                <c:pt idx="20334">
                  <c:v>45070.604166666664</c:v>
                </c:pt>
                <c:pt idx="20335">
                  <c:v>45070.607638888891</c:v>
                </c:pt>
                <c:pt idx="20336">
                  <c:v>45070.611111111109</c:v>
                </c:pt>
                <c:pt idx="20337">
                  <c:v>45070.614583333336</c:v>
                </c:pt>
                <c:pt idx="20338">
                  <c:v>45070.618055555555</c:v>
                </c:pt>
                <c:pt idx="20339">
                  <c:v>45070.621527777781</c:v>
                </c:pt>
                <c:pt idx="20340">
                  <c:v>45070.625</c:v>
                </c:pt>
                <c:pt idx="20341">
                  <c:v>45070.628472222219</c:v>
                </c:pt>
                <c:pt idx="20342">
                  <c:v>45070.631944444445</c:v>
                </c:pt>
                <c:pt idx="20343">
                  <c:v>45070.635416666664</c:v>
                </c:pt>
                <c:pt idx="20344">
                  <c:v>45070.638888888891</c:v>
                </c:pt>
                <c:pt idx="20345">
                  <c:v>45070.642361111109</c:v>
                </c:pt>
                <c:pt idx="20346">
                  <c:v>45070.645833333336</c:v>
                </c:pt>
                <c:pt idx="20347">
                  <c:v>45070.649305555555</c:v>
                </c:pt>
                <c:pt idx="20348">
                  <c:v>45070.652777777781</c:v>
                </c:pt>
                <c:pt idx="20349">
                  <c:v>45070.65625</c:v>
                </c:pt>
                <c:pt idx="20350">
                  <c:v>45070.659722222219</c:v>
                </c:pt>
                <c:pt idx="20351">
                  <c:v>45070.663194444445</c:v>
                </c:pt>
                <c:pt idx="20352">
                  <c:v>45070.666666666664</c:v>
                </c:pt>
                <c:pt idx="20353">
                  <c:v>45070.670138888891</c:v>
                </c:pt>
                <c:pt idx="20354">
                  <c:v>45070.673611111109</c:v>
                </c:pt>
                <c:pt idx="20355">
                  <c:v>45070.677083333336</c:v>
                </c:pt>
                <c:pt idx="20356">
                  <c:v>45070.680555555555</c:v>
                </c:pt>
                <c:pt idx="20357">
                  <c:v>45070.684027777781</c:v>
                </c:pt>
                <c:pt idx="20358">
                  <c:v>45070.6875</c:v>
                </c:pt>
                <c:pt idx="20359">
                  <c:v>45070.690972222219</c:v>
                </c:pt>
                <c:pt idx="20360">
                  <c:v>45070.694444444445</c:v>
                </c:pt>
                <c:pt idx="20361">
                  <c:v>45070.697916666664</c:v>
                </c:pt>
                <c:pt idx="20362">
                  <c:v>45070.701388888891</c:v>
                </c:pt>
                <c:pt idx="20363">
                  <c:v>45070.704861111109</c:v>
                </c:pt>
                <c:pt idx="20364">
                  <c:v>45070.708333333336</c:v>
                </c:pt>
                <c:pt idx="20365">
                  <c:v>45070.711805555555</c:v>
                </c:pt>
                <c:pt idx="20366">
                  <c:v>45070.715277777781</c:v>
                </c:pt>
                <c:pt idx="20367">
                  <c:v>45070.71875</c:v>
                </c:pt>
                <c:pt idx="20368">
                  <c:v>45070.722222222219</c:v>
                </c:pt>
                <c:pt idx="20369">
                  <c:v>45070.725694444445</c:v>
                </c:pt>
                <c:pt idx="20370">
                  <c:v>45070.729166666664</c:v>
                </c:pt>
                <c:pt idx="20371">
                  <c:v>45070.732638888891</c:v>
                </c:pt>
                <c:pt idx="20372">
                  <c:v>45070.736111111109</c:v>
                </c:pt>
                <c:pt idx="20373">
                  <c:v>45070.739583333336</c:v>
                </c:pt>
                <c:pt idx="20374">
                  <c:v>45070.743055555555</c:v>
                </c:pt>
                <c:pt idx="20375">
                  <c:v>45070.746527777781</c:v>
                </c:pt>
                <c:pt idx="20376">
                  <c:v>45070.75</c:v>
                </c:pt>
                <c:pt idx="20377">
                  <c:v>45070.753472222219</c:v>
                </c:pt>
                <c:pt idx="20378">
                  <c:v>45070.756944444445</c:v>
                </c:pt>
                <c:pt idx="20379">
                  <c:v>45070.760416666664</c:v>
                </c:pt>
                <c:pt idx="20380">
                  <c:v>45070.763888888891</c:v>
                </c:pt>
                <c:pt idx="20381">
                  <c:v>45070.767361111109</c:v>
                </c:pt>
                <c:pt idx="20382">
                  <c:v>45070.770833333336</c:v>
                </c:pt>
                <c:pt idx="20383">
                  <c:v>45070.774305555555</c:v>
                </c:pt>
                <c:pt idx="20384">
                  <c:v>45070.777777777781</c:v>
                </c:pt>
                <c:pt idx="20385">
                  <c:v>45070.78125</c:v>
                </c:pt>
                <c:pt idx="20386">
                  <c:v>45070.784722222219</c:v>
                </c:pt>
                <c:pt idx="20387">
                  <c:v>45070.788194444445</c:v>
                </c:pt>
                <c:pt idx="20388">
                  <c:v>45070.791666666664</c:v>
                </c:pt>
                <c:pt idx="20389">
                  <c:v>45070.795138888891</c:v>
                </c:pt>
                <c:pt idx="20390">
                  <c:v>45070.798611111109</c:v>
                </c:pt>
                <c:pt idx="20391">
                  <c:v>45070.802083333336</c:v>
                </c:pt>
                <c:pt idx="20392">
                  <c:v>45070.805555555555</c:v>
                </c:pt>
                <c:pt idx="20393">
                  <c:v>45070.809027777781</c:v>
                </c:pt>
                <c:pt idx="20394">
                  <c:v>45070.8125</c:v>
                </c:pt>
                <c:pt idx="20395">
                  <c:v>45070.815972222219</c:v>
                </c:pt>
                <c:pt idx="20396">
                  <c:v>45070.819444444445</c:v>
                </c:pt>
                <c:pt idx="20397">
                  <c:v>45070.822916666664</c:v>
                </c:pt>
                <c:pt idx="20398">
                  <c:v>45070.826388888891</c:v>
                </c:pt>
                <c:pt idx="20399">
                  <c:v>45070.829861111109</c:v>
                </c:pt>
                <c:pt idx="20400">
                  <c:v>45070.833333333336</c:v>
                </c:pt>
                <c:pt idx="20401">
                  <c:v>45070.836805555555</c:v>
                </c:pt>
                <c:pt idx="20402">
                  <c:v>45070.840277777781</c:v>
                </c:pt>
                <c:pt idx="20403">
                  <c:v>45070.84375</c:v>
                </c:pt>
                <c:pt idx="20404">
                  <c:v>45070.847222222219</c:v>
                </c:pt>
                <c:pt idx="20405">
                  <c:v>45070.850694444445</c:v>
                </c:pt>
                <c:pt idx="20406">
                  <c:v>45070.854166666664</c:v>
                </c:pt>
                <c:pt idx="20407">
                  <c:v>45070.857638888891</c:v>
                </c:pt>
                <c:pt idx="20408">
                  <c:v>45070.861111111109</c:v>
                </c:pt>
                <c:pt idx="20409">
                  <c:v>45070.864583333336</c:v>
                </c:pt>
                <c:pt idx="20410">
                  <c:v>45070.868055555555</c:v>
                </c:pt>
                <c:pt idx="20411">
                  <c:v>45070.871527777781</c:v>
                </c:pt>
                <c:pt idx="20412">
                  <c:v>45070.875</c:v>
                </c:pt>
                <c:pt idx="20413">
                  <c:v>45070.878472222219</c:v>
                </c:pt>
                <c:pt idx="20414">
                  <c:v>45070.881944444445</c:v>
                </c:pt>
                <c:pt idx="20415">
                  <c:v>45070.885416666664</c:v>
                </c:pt>
                <c:pt idx="20416">
                  <c:v>45070.888888888891</c:v>
                </c:pt>
                <c:pt idx="20417">
                  <c:v>45070.892361111109</c:v>
                </c:pt>
                <c:pt idx="20418">
                  <c:v>45070.895833333336</c:v>
                </c:pt>
                <c:pt idx="20419">
                  <c:v>45070.899305555555</c:v>
                </c:pt>
                <c:pt idx="20420">
                  <c:v>45070.902777777781</c:v>
                </c:pt>
                <c:pt idx="20421">
                  <c:v>45070.90625</c:v>
                </c:pt>
                <c:pt idx="20422">
                  <c:v>45070.909722222219</c:v>
                </c:pt>
                <c:pt idx="20423">
                  <c:v>45070.913194444445</c:v>
                </c:pt>
                <c:pt idx="20424">
                  <c:v>45070.916666666664</c:v>
                </c:pt>
                <c:pt idx="20425">
                  <c:v>45070.920138888891</c:v>
                </c:pt>
                <c:pt idx="20426">
                  <c:v>45070.923611111109</c:v>
                </c:pt>
                <c:pt idx="20427">
                  <c:v>45070.927083333336</c:v>
                </c:pt>
                <c:pt idx="20428">
                  <c:v>45070.930555555555</c:v>
                </c:pt>
                <c:pt idx="20429">
                  <c:v>45070.934027777781</c:v>
                </c:pt>
                <c:pt idx="20430">
                  <c:v>45070.9375</c:v>
                </c:pt>
                <c:pt idx="20431">
                  <c:v>45070.940972222219</c:v>
                </c:pt>
                <c:pt idx="20432">
                  <c:v>45070.944444444445</c:v>
                </c:pt>
                <c:pt idx="20433">
                  <c:v>45070.947916666664</c:v>
                </c:pt>
                <c:pt idx="20434">
                  <c:v>45070.951388888891</c:v>
                </c:pt>
                <c:pt idx="20435">
                  <c:v>45070.954861111109</c:v>
                </c:pt>
                <c:pt idx="20436">
                  <c:v>45070.958333333336</c:v>
                </c:pt>
                <c:pt idx="20437">
                  <c:v>45070.961805555555</c:v>
                </c:pt>
                <c:pt idx="20438">
                  <c:v>45070.965277777781</c:v>
                </c:pt>
                <c:pt idx="20439">
                  <c:v>45070.96875</c:v>
                </c:pt>
                <c:pt idx="20440">
                  <c:v>45070.972222222219</c:v>
                </c:pt>
                <c:pt idx="20441">
                  <c:v>45070.975694444445</c:v>
                </c:pt>
                <c:pt idx="20442">
                  <c:v>45070.979166666664</c:v>
                </c:pt>
                <c:pt idx="20443">
                  <c:v>45070.982638888891</c:v>
                </c:pt>
                <c:pt idx="20444">
                  <c:v>45070.986111111109</c:v>
                </c:pt>
                <c:pt idx="20445">
                  <c:v>45070.989583333336</c:v>
                </c:pt>
                <c:pt idx="20446">
                  <c:v>45070.993055555555</c:v>
                </c:pt>
                <c:pt idx="20447">
                  <c:v>45070.996527777781</c:v>
                </c:pt>
                <c:pt idx="20448">
                  <c:v>45071</c:v>
                </c:pt>
                <c:pt idx="20449">
                  <c:v>45071.003472222219</c:v>
                </c:pt>
                <c:pt idx="20450">
                  <c:v>45071.006944444445</c:v>
                </c:pt>
                <c:pt idx="20451">
                  <c:v>45071.010416666664</c:v>
                </c:pt>
                <c:pt idx="20452">
                  <c:v>45071.013888888891</c:v>
                </c:pt>
                <c:pt idx="20453">
                  <c:v>45071.017361111109</c:v>
                </c:pt>
                <c:pt idx="20454">
                  <c:v>45071.020833333336</c:v>
                </c:pt>
                <c:pt idx="20455">
                  <c:v>45071.024305555555</c:v>
                </c:pt>
                <c:pt idx="20456">
                  <c:v>45071.027777777781</c:v>
                </c:pt>
                <c:pt idx="20457">
                  <c:v>45071.03125</c:v>
                </c:pt>
                <c:pt idx="20458">
                  <c:v>45071.034722222219</c:v>
                </c:pt>
                <c:pt idx="20459">
                  <c:v>45071.038194444445</c:v>
                </c:pt>
                <c:pt idx="20460">
                  <c:v>45071.041666666664</c:v>
                </c:pt>
                <c:pt idx="20461">
                  <c:v>45071.045138888891</c:v>
                </c:pt>
                <c:pt idx="20462">
                  <c:v>45071.048611111109</c:v>
                </c:pt>
                <c:pt idx="20463">
                  <c:v>45071.052083333336</c:v>
                </c:pt>
                <c:pt idx="20464">
                  <c:v>45071.055555555555</c:v>
                </c:pt>
                <c:pt idx="20465">
                  <c:v>45071.059027777781</c:v>
                </c:pt>
                <c:pt idx="20466">
                  <c:v>45071.0625</c:v>
                </c:pt>
                <c:pt idx="20467">
                  <c:v>45071.065972222219</c:v>
                </c:pt>
                <c:pt idx="20468">
                  <c:v>45071.069444444445</c:v>
                </c:pt>
                <c:pt idx="20469">
                  <c:v>45071.072916666664</c:v>
                </c:pt>
                <c:pt idx="20470">
                  <c:v>45071.076388888891</c:v>
                </c:pt>
                <c:pt idx="20471">
                  <c:v>45071.079861111109</c:v>
                </c:pt>
                <c:pt idx="20472">
                  <c:v>45071.083333333336</c:v>
                </c:pt>
                <c:pt idx="20473">
                  <c:v>45071.086805555555</c:v>
                </c:pt>
                <c:pt idx="20474">
                  <c:v>45071.090277777781</c:v>
                </c:pt>
                <c:pt idx="20475">
                  <c:v>45071.09375</c:v>
                </c:pt>
                <c:pt idx="20476">
                  <c:v>45071.097222222219</c:v>
                </c:pt>
                <c:pt idx="20477">
                  <c:v>45071.100694444445</c:v>
                </c:pt>
                <c:pt idx="20478">
                  <c:v>45071.104166666664</c:v>
                </c:pt>
                <c:pt idx="20479">
                  <c:v>45071.107638888891</c:v>
                </c:pt>
                <c:pt idx="20480">
                  <c:v>45071.111111111109</c:v>
                </c:pt>
                <c:pt idx="20481">
                  <c:v>45071.114583333336</c:v>
                </c:pt>
                <c:pt idx="20482">
                  <c:v>45071.118055555555</c:v>
                </c:pt>
                <c:pt idx="20483">
                  <c:v>45071.121527777781</c:v>
                </c:pt>
                <c:pt idx="20484">
                  <c:v>45071.125</c:v>
                </c:pt>
                <c:pt idx="20485">
                  <c:v>45071.128472222219</c:v>
                </c:pt>
                <c:pt idx="20486">
                  <c:v>45071.131944444445</c:v>
                </c:pt>
                <c:pt idx="20487">
                  <c:v>45071.135416666664</c:v>
                </c:pt>
                <c:pt idx="20488">
                  <c:v>45071.138888888891</c:v>
                </c:pt>
                <c:pt idx="20489">
                  <c:v>45071.142361111109</c:v>
                </c:pt>
                <c:pt idx="20490">
                  <c:v>45071.145833333336</c:v>
                </c:pt>
                <c:pt idx="20491">
                  <c:v>45071.149305555555</c:v>
                </c:pt>
                <c:pt idx="20492">
                  <c:v>45071.152777777781</c:v>
                </c:pt>
                <c:pt idx="20493">
                  <c:v>45071.15625</c:v>
                </c:pt>
                <c:pt idx="20494">
                  <c:v>45071.159722222219</c:v>
                </c:pt>
                <c:pt idx="20495">
                  <c:v>45071.163194444445</c:v>
                </c:pt>
                <c:pt idx="20496">
                  <c:v>45071.166666666664</c:v>
                </c:pt>
                <c:pt idx="20497">
                  <c:v>45071.170138888891</c:v>
                </c:pt>
                <c:pt idx="20498">
                  <c:v>45071.173611111109</c:v>
                </c:pt>
                <c:pt idx="20499">
                  <c:v>45071.177083333336</c:v>
                </c:pt>
                <c:pt idx="20500">
                  <c:v>45071.180555555555</c:v>
                </c:pt>
                <c:pt idx="20501">
                  <c:v>45071.184027777781</c:v>
                </c:pt>
                <c:pt idx="20502">
                  <c:v>45071.1875</c:v>
                </c:pt>
                <c:pt idx="20503">
                  <c:v>45071.190972222219</c:v>
                </c:pt>
                <c:pt idx="20504">
                  <c:v>45071.194444444445</c:v>
                </c:pt>
                <c:pt idx="20505">
                  <c:v>45071.197916666664</c:v>
                </c:pt>
                <c:pt idx="20506">
                  <c:v>45071.201388888891</c:v>
                </c:pt>
                <c:pt idx="20507">
                  <c:v>45071.204861111109</c:v>
                </c:pt>
                <c:pt idx="20508">
                  <c:v>45071.208333333336</c:v>
                </c:pt>
                <c:pt idx="20509">
                  <c:v>45071.211805555555</c:v>
                </c:pt>
                <c:pt idx="20510">
                  <c:v>45071.215277777781</c:v>
                </c:pt>
                <c:pt idx="20511">
                  <c:v>45071.21875</c:v>
                </c:pt>
                <c:pt idx="20512">
                  <c:v>45071.222222222219</c:v>
                </c:pt>
                <c:pt idx="20513">
                  <c:v>45071.225694444445</c:v>
                </c:pt>
                <c:pt idx="20514">
                  <c:v>45071.229166666664</c:v>
                </c:pt>
                <c:pt idx="20515">
                  <c:v>45071.232638888891</c:v>
                </c:pt>
                <c:pt idx="20516">
                  <c:v>45071.236111111109</c:v>
                </c:pt>
                <c:pt idx="20517">
                  <c:v>45071.239583333336</c:v>
                </c:pt>
                <c:pt idx="20518">
                  <c:v>45071.243055555555</c:v>
                </c:pt>
                <c:pt idx="20519">
                  <c:v>45071.246527777781</c:v>
                </c:pt>
                <c:pt idx="20520">
                  <c:v>45071.25</c:v>
                </c:pt>
                <c:pt idx="20521">
                  <c:v>45071.253472222219</c:v>
                </c:pt>
                <c:pt idx="20522">
                  <c:v>45071.256944444445</c:v>
                </c:pt>
                <c:pt idx="20523">
                  <c:v>45071.260416666664</c:v>
                </c:pt>
                <c:pt idx="20524">
                  <c:v>45071.263888888891</c:v>
                </c:pt>
                <c:pt idx="20525">
                  <c:v>45071.267361111109</c:v>
                </c:pt>
                <c:pt idx="20526">
                  <c:v>45071.270833333336</c:v>
                </c:pt>
                <c:pt idx="20527">
                  <c:v>45071.274305555555</c:v>
                </c:pt>
                <c:pt idx="20528">
                  <c:v>45071.277777777781</c:v>
                </c:pt>
                <c:pt idx="20529">
                  <c:v>45071.28125</c:v>
                </c:pt>
                <c:pt idx="20530">
                  <c:v>45071.284722222219</c:v>
                </c:pt>
                <c:pt idx="20531">
                  <c:v>45071.288194444445</c:v>
                </c:pt>
                <c:pt idx="20532">
                  <c:v>45071.291666666664</c:v>
                </c:pt>
                <c:pt idx="20533">
                  <c:v>45071.295138888891</c:v>
                </c:pt>
                <c:pt idx="20534">
                  <c:v>45071.298611111109</c:v>
                </c:pt>
                <c:pt idx="20535">
                  <c:v>45071.302083333336</c:v>
                </c:pt>
                <c:pt idx="20536">
                  <c:v>45071.305555555555</c:v>
                </c:pt>
                <c:pt idx="20537">
                  <c:v>45071.309027777781</c:v>
                </c:pt>
                <c:pt idx="20538">
                  <c:v>45071.3125</c:v>
                </c:pt>
                <c:pt idx="20539">
                  <c:v>45071.315972222219</c:v>
                </c:pt>
                <c:pt idx="20540">
                  <c:v>45071.319444444445</c:v>
                </c:pt>
                <c:pt idx="20541">
                  <c:v>45071.322916666664</c:v>
                </c:pt>
                <c:pt idx="20542">
                  <c:v>45071.326388888891</c:v>
                </c:pt>
                <c:pt idx="20543">
                  <c:v>45071.329861111109</c:v>
                </c:pt>
                <c:pt idx="20544">
                  <c:v>45071.333333333336</c:v>
                </c:pt>
                <c:pt idx="20545">
                  <c:v>45071.336805555555</c:v>
                </c:pt>
                <c:pt idx="20546">
                  <c:v>45071.340277777781</c:v>
                </c:pt>
                <c:pt idx="20547">
                  <c:v>45071.34375</c:v>
                </c:pt>
                <c:pt idx="20548">
                  <c:v>45071.347222222219</c:v>
                </c:pt>
                <c:pt idx="20549">
                  <c:v>45071.350694444445</c:v>
                </c:pt>
                <c:pt idx="20550">
                  <c:v>45071.354166666664</c:v>
                </c:pt>
                <c:pt idx="20551">
                  <c:v>45071.357638888891</c:v>
                </c:pt>
                <c:pt idx="20552">
                  <c:v>45071.361111111109</c:v>
                </c:pt>
                <c:pt idx="20553">
                  <c:v>45071.364583333336</c:v>
                </c:pt>
                <c:pt idx="20554">
                  <c:v>45071.368055555555</c:v>
                </c:pt>
                <c:pt idx="20555">
                  <c:v>45071.371527777781</c:v>
                </c:pt>
                <c:pt idx="20556">
                  <c:v>45071.375</c:v>
                </c:pt>
                <c:pt idx="20557">
                  <c:v>45071.378472222219</c:v>
                </c:pt>
                <c:pt idx="20558">
                  <c:v>45071.381944444445</c:v>
                </c:pt>
                <c:pt idx="20559">
                  <c:v>45071.385416666664</c:v>
                </c:pt>
                <c:pt idx="20560">
                  <c:v>45071.388888888891</c:v>
                </c:pt>
                <c:pt idx="20561">
                  <c:v>45071.392361111109</c:v>
                </c:pt>
                <c:pt idx="20562">
                  <c:v>45071.395833333336</c:v>
                </c:pt>
                <c:pt idx="20563">
                  <c:v>45071.399305555555</c:v>
                </c:pt>
                <c:pt idx="20564">
                  <c:v>45071.402777777781</c:v>
                </c:pt>
                <c:pt idx="20565">
                  <c:v>45071.40625</c:v>
                </c:pt>
                <c:pt idx="20566">
                  <c:v>45071.409722222219</c:v>
                </c:pt>
                <c:pt idx="20567">
                  <c:v>45071.413194444445</c:v>
                </c:pt>
                <c:pt idx="20568">
                  <c:v>45071.416666666664</c:v>
                </c:pt>
                <c:pt idx="20569">
                  <c:v>45071.420138888891</c:v>
                </c:pt>
                <c:pt idx="20570">
                  <c:v>45071.423611111109</c:v>
                </c:pt>
                <c:pt idx="20571">
                  <c:v>45071.427083333336</c:v>
                </c:pt>
                <c:pt idx="20572">
                  <c:v>45071.430555555555</c:v>
                </c:pt>
                <c:pt idx="20573">
                  <c:v>45071.434027777781</c:v>
                </c:pt>
                <c:pt idx="20574">
                  <c:v>45071.4375</c:v>
                </c:pt>
                <c:pt idx="20575">
                  <c:v>45071.440972222219</c:v>
                </c:pt>
                <c:pt idx="20576">
                  <c:v>45071.444444444445</c:v>
                </c:pt>
                <c:pt idx="20577">
                  <c:v>45071.447916666664</c:v>
                </c:pt>
                <c:pt idx="20578">
                  <c:v>45071.451388888891</c:v>
                </c:pt>
                <c:pt idx="20579">
                  <c:v>45071.454861111109</c:v>
                </c:pt>
                <c:pt idx="20580">
                  <c:v>45071.458333333336</c:v>
                </c:pt>
                <c:pt idx="20581">
                  <c:v>45071.461805555555</c:v>
                </c:pt>
                <c:pt idx="20582">
                  <c:v>45071.465277777781</c:v>
                </c:pt>
                <c:pt idx="20583">
                  <c:v>45071.46875</c:v>
                </c:pt>
                <c:pt idx="20584">
                  <c:v>45071.472222222219</c:v>
                </c:pt>
                <c:pt idx="20585">
                  <c:v>45071.475694444445</c:v>
                </c:pt>
                <c:pt idx="20586">
                  <c:v>45071.479166666664</c:v>
                </c:pt>
                <c:pt idx="20587">
                  <c:v>45071.482638888891</c:v>
                </c:pt>
                <c:pt idx="20588">
                  <c:v>45071.486111111109</c:v>
                </c:pt>
                <c:pt idx="20589">
                  <c:v>45071.489583333336</c:v>
                </c:pt>
                <c:pt idx="20590">
                  <c:v>45071.493055555555</c:v>
                </c:pt>
                <c:pt idx="20591">
                  <c:v>45071.496527777781</c:v>
                </c:pt>
                <c:pt idx="20592">
                  <c:v>45071.5</c:v>
                </c:pt>
                <c:pt idx="20593">
                  <c:v>45071.503472222219</c:v>
                </c:pt>
                <c:pt idx="20594">
                  <c:v>45071.506944444445</c:v>
                </c:pt>
                <c:pt idx="20595">
                  <c:v>45071.510416666664</c:v>
                </c:pt>
                <c:pt idx="20596">
                  <c:v>45071.513888888891</c:v>
                </c:pt>
                <c:pt idx="20597">
                  <c:v>45071.517361111109</c:v>
                </c:pt>
                <c:pt idx="20598">
                  <c:v>45071.520833333336</c:v>
                </c:pt>
                <c:pt idx="20599">
                  <c:v>45071.524305555555</c:v>
                </c:pt>
                <c:pt idx="20600">
                  <c:v>45071.527777777781</c:v>
                </c:pt>
                <c:pt idx="20601">
                  <c:v>45071.53125</c:v>
                </c:pt>
                <c:pt idx="20602">
                  <c:v>45071.534722222219</c:v>
                </c:pt>
                <c:pt idx="20603">
                  <c:v>45071.538194444445</c:v>
                </c:pt>
                <c:pt idx="20604">
                  <c:v>45071.541666666664</c:v>
                </c:pt>
                <c:pt idx="20605">
                  <c:v>45071.545138888891</c:v>
                </c:pt>
                <c:pt idx="20606">
                  <c:v>45071.548611111109</c:v>
                </c:pt>
                <c:pt idx="20607">
                  <c:v>45071.552083333336</c:v>
                </c:pt>
                <c:pt idx="20608">
                  <c:v>45071.555555555555</c:v>
                </c:pt>
                <c:pt idx="20609">
                  <c:v>45071.559027777781</c:v>
                </c:pt>
                <c:pt idx="20610">
                  <c:v>45071.5625</c:v>
                </c:pt>
                <c:pt idx="20611">
                  <c:v>45071.565972222219</c:v>
                </c:pt>
                <c:pt idx="20612">
                  <c:v>45071.569444444445</c:v>
                </c:pt>
                <c:pt idx="20613">
                  <c:v>45071.572916666664</c:v>
                </c:pt>
                <c:pt idx="20614">
                  <c:v>45071.576388888891</c:v>
                </c:pt>
                <c:pt idx="20615">
                  <c:v>45071.579861111109</c:v>
                </c:pt>
                <c:pt idx="20616">
                  <c:v>45071.583333333336</c:v>
                </c:pt>
                <c:pt idx="20617">
                  <c:v>45071.586805555555</c:v>
                </c:pt>
                <c:pt idx="20618">
                  <c:v>45071.590277777781</c:v>
                </c:pt>
                <c:pt idx="20619">
                  <c:v>45071.59375</c:v>
                </c:pt>
                <c:pt idx="20620">
                  <c:v>45071.597222222219</c:v>
                </c:pt>
                <c:pt idx="20621">
                  <c:v>45071.600694444445</c:v>
                </c:pt>
                <c:pt idx="20622">
                  <c:v>45071.604166666664</c:v>
                </c:pt>
                <c:pt idx="20623">
                  <c:v>45071.607638888891</c:v>
                </c:pt>
                <c:pt idx="20624">
                  <c:v>45071.611111111109</c:v>
                </c:pt>
                <c:pt idx="20625">
                  <c:v>45071.614583333336</c:v>
                </c:pt>
                <c:pt idx="20626">
                  <c:v>45071.618055555555</c:v>
                </c:pt>
                <c:pt idx="20627">
                  <c:v>45071.621527777781</c:v>
                </c:pt>
                <c:pt idx="20628">
                  <c:v>45071.625</c:v>
                </c:pt>
                <c:pt idx="20629">
                  <c:v>45071.628472222219</c:v>
                </c:pt>
                <c:pt idx="20630">
                  <c:v>45071.631944444445</c:v>
                </c:pt>
                <c:pt idx="20631">
                  <c:v>45071.635416666664</c:v>
                </c:pt>
                <c:pt idx="20632">
                  <c:v>45071.638888888891</c:v>
                </c:pt>
                <c:pt idx="20633">
                  <c:v>45071.642361111109</c:v>
                </c:pt>
                <c:pt idx="20634">
                  <c:v>45071.645833333336</c:v>
                </c:pt>
                <c:pt idx="20635">
                  <c:v>45071.649305555555</c:v>
                </c:pt>
                <c:pt idx="20636">
                  <c:v>45071.652777777781</c:v>
                </c:pt>
                <c:pt idx="20637">
                  <c:v>45071.65625</c:v>
                </c:pt>
                <c:pt idx="20638">
                  <c:v>45071.659722222219</c:v>
                </c:pt>
                <c:pt idx="20639">
                  <c:v>45071.663194444445</c:v>
                </c:pt>
                <c:pt idx="20640">
                  <c:v>45071.666666666664</c:v>
                </c:pt>
                <c:pt idx="20641">
                  <c:v>45071.670138888891</c:v>
                </c:pt>
                <c:pt idx="20642">
                  <c:v>45071.673611111109</c:v>
                </c:pt>
                <c:pt idx="20643">
                  <c:v>45071.677083333336</c:v>
                </c:pt>
                <c:pt idx="20644">
                  <c:v>45071.680555555555</c:v>
                </c:pt>
                <c:pt idx="20645">
                  <c:v>45071.684027777781</c:v>
                </c:pt>
                <c:pt idx="20646">
                  <c:v>45071.6875</c:v>
                </c:pt>
                <c:pt idx="20647">
                  <c:v>45071.690972222219</c:v>
                </c:pt>
                <c:pt idx="20648">
                  <c:v>45071.694444444445</c:v>
                </c:pt>
                <c:pt idx="20649">
                  <c:v>45071.697916666664</c:v>
                </c:pt>
                <c:pt idx="20650">
                  <c:v>45071.701388888891</c:v>
                </c:pt>
                <c:pt idx="20651">
                  <c:v>45071.704861111109</c:v>
                </c:pt>
                <c:pt idx="20652">
                  <c:v>45071.708333333336</c:v>
                </c:pt>
                <c:pt idx="20653">
                  <c:v>45071.711805555555</c:v>
                </c:pt>
                <c:pt idx="20654">
                  <c:v>45071.715277777781</c:v>
                </c:pt>
                <c:pt idx="20655">
                  <c:v>45071.71875</c:v>
                </c:pt>
                <c:pt idx="20656">
                  <c:v>45071.722222222219</c:v>
                </c:pt>
                <c:pt idx="20657">
                  <c:v>45071.725694444445</c:v>
                </c:pt>
                <c:pt idx="20658">
                  <c:v>45071.729166666664</c:v>
                </c:pt>
                <c:pt idx="20659">
                  <c:v>45071.732638888891</c:v>
                </c:pt>
                <c:pt idx="20660">
                  <c:v>45071.736111111109</c:v>
                </c:pt>
                <c:pt idx="20661">
                  <c:v>45071.739583333336</c:v>
                </c:pt>
                <c:pt idx="20662">
                  <c:v>45071.743055555555</c:v>
                </c:pt>
                <c:pt idx="20663">
                  <c:v>45071.746527777781</c:v>
                </c:pt>
                <c:pt idx="20664">
                  <c:v>45071.75</c:v>
                </c:pt>
                <c:pt idx="20665">
                  <c:v>45071.753472222219</c:v>
                </c:pt>
                <c:pt idx="20666">
                  <c:v>45071.756944444445</c:v>
                </c:pt>
                <c:pt idx="20667">
                  <c:v>45071.760416666664</c:v>
                </c:pt>
                <c:pt idx="20668">
                  <c:v>45071.763888888891</c:v>
                </c:pt>
                <c:pt idx="20669">
                  <c:v>45071.767361111109</c:v>
                </c:pt>
                <c:pt idx="20670">
                  <c:v>45071.770833333336</c:v>
                </c:pt>
                <c:pt idx="20671">
                  <c:v>45071.774305555555</c:v>
                </c:pt>
                <c:pt idx="20672">
                  <c:v>45071.777777777781</c:v>
                </c:pt>
                <c:pt idx="20673">
                  <c:v>45071.78125</c:v>
                </c:pt>
                <c:pt idx="20674">
                  <c:v>45071.784722222219</c:v>
                </c:pt>
                <c:pt idx="20675">
                  <c:v>45071.788194444445</c:v>
                </c:pt>
                <c:pt idx="20676">
                  <c:v>45071.791666666664</c:v>
                </c:pt>
                <c:pt idx="20677">
                  <c:v>45071.795138888891</c:v>
                </c:pt>
                <c:pt idx="20678">
                  <c:v>45071.798611111109</c:v>
                </c:pt>
                <c:pt idx="20679">
                  <c:v>45071.802083333336</c:v>
                </c:pt>
                <c:pt idx="20680">
                  <c:v>45071.805555555555</c:v>
                </c:pt>
                <c:pt idx="20681">
                  <c:v>45071.809027777781</c:v>
                </c:pt>
                <c:pt idx="20682">
                  <c:v>45071.8125</c:v>
                </c:pt>
                <c:pt idx="20683">
                  <c:v>45071.815972222219</c:v>
                </c:pt>
                <c:pt idx="20684">
                  <c:v>45071.819444444445</c:v>
                </c:pt>
                <c:pt idx="20685">
                  <c:v>45071.822916666664</c:v>
                </c:pt>
                <c:pt idx="20686">
                  <c:v>45071.826388888891</c:v>
                </c:pt>
                <c:pt idx="20687">
                  <c:v>45071.829861111109</c:v>
                </c:pt>
                <c:pt idx="20688">
                  <c:v>45071.833333333336</c:v>
                </c:pt>
                <c:pt idx="20689">
                  <c:v>45071.836805555555</c:v>
                </c:pt>
                <c:pt idx="20690">
                  <c:v>45071.840277777781</c:v>
                </c:pt>
                <c:pt idx="20691">
                  <c:v>45071.84375</c:v>
                </c:pt>
                <c:pt idx="20692">
                  <c:v>45071.847222222219</c:v>
                </c:pt>
                <c:pt idx="20693">
                  <c:v>45071.850694444445</c:v>
                </c:pt>
                <c:pt idx="20694">
                  <c:v>45071.854166666664</c:v>
                </c:pt>
                <c:pt idx="20695">
                  <c:v>45071.857638888891</c:v>
                </c:pt>
                <c:pt idx="20696">
                  <c:v>45071.861111111109</c:v>
                </c:pt>
                <c:pt idx="20697">
                  <c:v>45071.864583333336</c:v>
                </c:pt>
                <c:pt idx="20698">
                  <c:v>45071.868055555555</c:v>
                </c:pt>
                <c:pt idx="20699">
                  <c:v>45071.871527777781</c:v>
                </c:pt>
                <c:pt idx="20700">
                  <c:v>45071.875</c:v>
                </c:pt>
                <c:pt idx="20701">
                  <c:v>45071.878472222219</c:v>
                </c:pt>
                <c:pt idx="20702">
                  <c:v>45071.881944444445</c:v>
                </c:pt>
                <c:pt idx="20703">
                  <c:v>45071.885416666664</c:v>
                </c:pt>
                <c:pt idx="20704">
                  <c:v>45071.888888888891</c:v>
                </c:pt>
                <c:pt idx="20705">
                  <c:v>45071.892361111109</c:v>
                </c:pt>
                <c:pt idx="20706">
                  <c:v>45071.895833333336</c:v>
                </c:pt>
                <c:pt idx="20707">
                  <c:v>45071.899305555555</c:v>
                </c:pt>
                <c:pt idx="20708">
                  <c:v>45071.902777777781</c:v>
                </c:pt>
                <c:pt idx="20709">
                  <c:v>45071.90625</c:v>
                </c:pt>
                <c:pt idx="20710">
                  <c:v>45071.909722222219</c:v>
                </c:pt>
                <c:pt idx="20711">
                  <c:v>45071.913194444445</c:v>
                </c:pt>
                <c:pt idx="20712">
                  <c:v>45071.916666666664</c:v>
                </c:pt>
                <c:pt idx="20713">
                  <c:v>45071.920138888891</c:v>
                </c:pt>
                <c:pt idx="20714">
                  <c:v>45071.923611111109</c:v>
                </c:pt>
                <c:pt idx="20715">
                  <c:v>45071.927083333336</c:v>
                </c:pt>
                <c:pt idx="20716">
                  <c:v>45071.930555555555</c:v>
                </c:pt>
                <c:pt idx="20717">
                  <c:v>45071.934027777781</c:v>
                </c:pt>
                <c:pt idx="20718">
                  <c:v>45071.9375</c:v>
                </c:pt>
                <c:pt idx="20719">
                  <c:v>45071.940972222219</c:v>
                </c:pt>
                <c:pt idx="20720">
                  <c:v>45071.944444444445</c:v>
                </c:pt>
                <c:pt idx="20721">
                  <c:v>45071.947916666664</c:v>
                </c:pt>
                <c:pt idx="20722">
                  <c:v>45071.951388888891</c:v>
                </c:pt>
                <c:pt idx="20723">
                  <c:v>45071.954861111109</c:v>
                </c:pt>
                <c:pt idx="20724">
                  <c:v>45071.958333333336</c:v>
                </c:pt>
                <c:pt idx="20725">
                  <c:v>45071.961805555555</c:v>
                </c:pt>
                <c:pt idx="20726">
                  <c:v>45071.965277777781</c:v>
                </c:pt>
                <c:pt idx="20727">
                  <c:v>45071.96875</c:v>
                </c:pt>
                <c:pt idx="20728">
                  <c:v>45071.972222222219</c:v>
                </c:pt>
                <c:pt idx="20729">
                  <c:v>45071.975694444445</c:v>
                </c:pt>
                <c:pt idx="20730">
                  <c:v>45071.979166666664</c:v>
                </c:pt>
                <c:pt idx="20731">
                  <c:v>45071.982638888891</c:v>
                </c:pt>
                <c:pt idx="20732">
                  <c:v>45071.986111111109</c:v>
                </c:pt>
                <c:pt idx="20733">
                  <c:v>45071.989583333336</c:v>
                </c:pt>
                <c:pt idx="20734">
                  <c:v>45071.993055555555</c:v>
                </c:pt>
                <c:pt idx="20735">
                  <c:v>45071.996527777781</c:v>
                </c:pt>
                <c:pt idx="20736">
                  <c:v>45072</c:v>
                </c:pt>
                <c:pt idx="20737">
                  <c:v>45072.003472222219</c:v>
                </c:pt>
                <c:pt idx="20738">
                  <c:v>45072.006944444445</c:v>
                </c:pt>
                <c:pt idx="20739">
                  <c:v>45072.010416666664</c:v>
                </c:pt>
                <c:pt idx="20740">
                  <c:v>45072.013888888891</c:v>
                </c:pt>
                <c:pt idx="20741">
                  <c:v>45072.017361111109</c:v>
                </c:pt>
                <c:pt idx="20742">
                  <c:v>45072.020833333336</c:v>
                </c:pt>
                <c:pt idx="20743">
                  <c:v>45072.024305555555</c:v>
                </c:pt>
                <c:pt idx="20744">
                  <c:v>45072.027777777781</c:v>
                </c:pt>
                <c:pt idx="20745">
                  <c:v>45072.03125</c:v>
                </c:pt>
                <c:pt idx="20746">
                  <c:v>45072.034722222219</c:v>
                </c:pt>
                <c:pt idx="20747">
                  <c:v>45072.038194444445</c:v>
                </c:pt>
                <c:pt idx="20748">
                  <c:v>45072.041666666664</c:v>
                </c:pt>
                <c:pt idx="20749">
                  <c:v>45072.045138888891</c:v>
                </c:pt>
                <c:pt idx="20750">
                  <c:v>45072.048611111109</c:v>
                </c:pt>
                <c:pt idx="20751">
                  <c:v>45072.052083333336</c:v>
                </c:pt>
                <c:pt idx="20752">
                  <c:v>45072.055555555555</c:v>
                </c:pt>
                <c:pt idx="20753">
                  <c:v>45072.059027777781</c:v>
                </c:pt>
                <c:pt idx="20754">
                  <c:v>45072.0625</c:v>
                </c:pt>
                <c:pt idx="20755">
                  <c:v>45072.065972222219</c:v>
                </c:pt>
                <c:pt idx="20756">
                  <c:v>45072.069444444445</c:v>
                </c:pt>
                <c:pt idx="20757">
                  <c:v>45072.072916666664</c:v>
                </c:pt>
                <c:pt idx="20758">
                  <c:v>45072.076388888891</c:v>
                </c:pt>
                <c:pt idx="20759">
                  <c:v>45072.079861111109</c:v>
                </c:pt>
                <c:pt idx="20760">
                  <c:v>45072.083333333336</c:v>
                </c:pt>
                <c:pt idx="20761">
                  <c:v>45072.086805555555</c:v>
                </c:pt>
                <c:pt idx="20762">
                  <c:v>45072.090277777781</c:v>
                </c:pt>
                <c:pt idx="20763">
                  <c:v>45072.09375</c:v>
                </c:pt>
                <c:pt idx="20764">
                  <c:v>45072.097222222219</c:v>
                </c:pt>
                <c:pt idx="20765">
                  <c:v>45072.100694444445</c:v>
                </c:pt>
                <c:pt idx="20766">
                  <c:v>45072.104166666664</c:v>
                </c:pt>
                <c:pt idx="20767">
                  <c:v>45072.107638888891</c:v>
                </c:pt>
                <c:pt idx="20768">
                  <c:v>45072.111111111109</c:v>
                </c:pt>
                <c:pt idx="20769">
                  <c:v>45072.114583333336</c:v>
                </c:pt>
                <c:pt idx="20770">
                  <c:v>45072.118055555555</c:v>
                </c:pt>
                <c:pt idx="20771">
                  <c:v>45072.121527777781</c:v>
                </c:pt>
                <c:pt idx="20772">
                  <c:v>45072.125</c:v>
                </c:pt>
                <c:pt idx="20773">
                  <c:v>45072.128472222219</c:v>
                </c:pt>
                <c:pt idx="20774">
                  <c:v>45072.131944444445</c:v>
                </c:pt>
                <c:pt idx="20775">
                  <c:v>45072.135416666664</c:v>
                </c:pt>
                <c:pt idx="20776">
                  <c:v>45072.138888888891</c:v>
                </c:pt>
                <c:pt idx="20777">
                  <c:v>45072.142361111109</c:v>
                </c:pt>
                <c:pt idx="20778">
                  <c:v>45072.145833333336</c:v>
                </c:pt>
                <c:pt idx="20779">
                  <c:v>45072.149305555555</c:v>
                </c:pt>
                <c:pt idx="20780">
                  <c:v>45072.152777777781</c:v>
                </c:pt>
                <c:pt idx="20781">
                  <c:v>45072.15625</c:v>
                </c:pt>
                <c:pt idx="20782">
                  <c:v>45072.159722222219</c:v>
                </c:pt>
                <c:pt idx="20783">
                  <c:v>45072.163194444445</c:v>
                </c:pt>
                <c:pt idx="20784">
                  <c:v>45072.166666666664</c:v>
                </c:pt>
                <c:pt idx="20785">
                  <c:v>45072.170138888891</c:v>
                </c:pt>
                <c:pt idx="20786">
                  <c:v>45072.173611111109</c:v>
                </c:pt>
                <c:pt idx="20787">
                  <c:v>45072.177083333336</c:v>
                </c:pt>
                <c:pt idx="20788">
                  <c:v>45072.180555555555</c:v>
                </c:pt>
                <c:pt idx="20789">
                  <c:v>45072.184027777781</c:v>
                </c:pt>
                <c:pt idx="20790">
                  <c:v>45072.1875</c:v>
                </c:pt>
                <c:pt idx="20791">
                  <c:v>45072.190972222219</c:v>
                </c:pt>
                <c:pt idx="20792">
                  <c:v>45072.194444444445</c:v>
                </c:pt>
                <c:pt idx="20793">
                  <c:v>45072.197916666664</c:v>
                </c:pt>
                <c:pt idx="20794">
                  <c:v>45072.201388888891</c:v>
                </c:pt>
                <c:pt idx="20795">
                  <c:v>45072.204861111109</c:v>
                </c:pt>
                <c:pt idx="20796">
                  <c:v>45072.208333333336</c:v>
                </c:pt>
                <c:pt idx="20797">
                  <c:v>45072.211805555555</c:v>
                </c:pt>
                <c:pt idx="20798">
                  <c:v>45072.215277777781</c:v>
                </c:pt>
                <c:pt idx="20799">
                  <c:v>45072.21875</c:v>
                </c:pt>
                <c:pt idx="20800">
                  <c:v>45072.222222222219</c:v>
                </c:pt>
                <c:pt idx="20801">
                  <c:v>45072.225694444445</c:v>
                </c:pt>
                <c:pt idx="20802">
                  <c:v>45072.229166666664</c:v>
                </c:pt>
                <c:pt idx="20803">
                  <c:v>45072.232638888891</c:v>
                </c:pt>
                <c:pt idx="20804">
                  <c:v>45072.236111111109</c:v>
                </c:pt>
                <c:pt idx="20805">
                  <c:v>45072.239583333336</c:v>
                </c:pt>
                <c:pt idx="20806">
                  <c:v>45072.243055555555</c:v>
                </c:pt>
                <c:pt idx="20807">
                  <c:v>45072.246527777781</c:v>
                </c:pt>
                <c:pt idx="20808">
                  <c:v>45072.25</c:v>
                </c:pt>
                <c:pt idx="20809">
                  <c:v>45072.253472222219</c:v>
                </c:pt>
                <c:pt idx="20810">
                  <c:v>45072.256944444445</c:v>
                </c:pt>
                <c:pt idx="20811">
                  <c:v>45072.260416666664</c:v>
                </c:pt>
                <c:pt idx="20812">
                  <c:v>45072.263888888891</c:v>
                </c:pt>
                <c:pt idx="20813">
                  <c:v>45072.267361111109</c:v>
                </c:pt>
                <c:pt idx="20814">
                  <c:v>45072.270833333336</c:v>
                </c:pt>
                <c:pt idx="20815">
                  <c:v>45072.274305555555</c:v>
                </c:pt>
                <c:pt idx="20816">
                  <c:v>45072.277777777781</c:v>
                </c:pt>
                <c:pt idx="20817">
                  <c:v>45072.28125</c:v>
                </c:pt>
                <c:pt idx="20818">
                  <c:v>45072.284722222219</c:v>
                </c:pt>
                <c:pt idx="20819">
                  <c:v>45072.288194444445</c:v>
                </c:pt>
                <c:pt idx="20820">
                  <c:v>45072.291666666664</c:v>
                </c:pt>
                <c:pt idx="20821">
                  <c:v>45072.295138888891</c:v>
                </c:pt>
                <c:pt idx="20822">
                  <c:v>45072.298611111109</c:v>
                </c:pt>
                <c:pt idx="20823">
                  <c:v>45072.302083333336</c:v>
                </c:pt>
                <c:pt idx="20824">
                  <c:v>45072.305555555555</c:v>
                </c:pt>
                <c:pt idx="20825">
                  <c:v>45072.309027777781</c:v>
                </c:pt>
                <c:pt idx="20826">
                  <c:v>45072.3125</c:v>
                </c:pt>
                <c:pt idx="20827">
                  <c:v>45072.315972222219</c:v>
                </c:pt>
                <c:pt idx="20828">
                  <c:v>45072.319444444445</c:v>
                </c:pt>
                <c:pt idx="20829">
                  <c:v>45072.322916666664</c:v>
                </c:pt>
                <c:pt idx="20830">
                  <c:v>45072.326388888891</c:v>
                </c:pt>
                <c:pt idx="20831">
                  <c:v>45072.329861111109</c:v>
                </c:pt>
                <c:pt idx="20832">
                  <c:v>45072.333333333336</c:v>
                </c:pt>
                <c:pt idx="20833">
                  <c:v>45072.336805555555</c:v>
                </c:pt>
                <c:pt idx="20834">
                  <c:v>45072.340277777781</c:v>
                </c:pt>
                <c:pt idx="20835">
                  <c:v>45072.34375</c:v>
                </c:pt>
                <c:pt idx="20836">
                  <c:v>45072.347222222219</c:v>
                </c:pt>
                <c:pt idx="20837">
                  <c:v>45072.350694444445</c:v>
                </c:pt>
                <c:pt idx="20838">
                  <c:v>45072.354166666664</c:v>
                </c:pt>
                <c:pt idx="20839">
                  <c:v>45072.357638888891</c:v>
                </c:pt>
                <c:pt idx="20840">
                  <c:v>45072.361111111109</c:v>
                </c:pt>
                <c:pt idx="20841">
                  <c:v>45072.364583333336</c:v>
                </c:pt>
                <c:pt idx="20842">
                  <c:v>45072.368055555555</c:v>
                </c:pt>
                <c:pt idx="20843">
                  <c:v>45072.371527777781</c:v>
                </c:pt>
                <c:pt idx="20844">
                  <c:v>45072.375</c:v>
                </c:pt>
                <c:pt idx="20845">
                  <c:v>45072.378472222219</c:v>
                </c:pt>
                <c:pt idx="20846">
                  <c:v>45072.381944444445</c:v>
                </c:pt>
                <c:pt idx="20847">
                  <c:v>45072.385416666664</c:v>
                </c:pt>
                <c:pt idx="20848">
                  <c:v>45072.388888888891</c:v>
                </c:pt>
                <c:pt idx="20849">
                  <c:v>45072.392361111109</c:v>
                </c:pt>
                <c:pt idx="20850">
                  <c:v>45072.395833333336</c:v>
                </c:pt>
                <c:pt idx="20851">
                  <c:v>45072.399305555555</c:v>
                </c:pt>
                <c:pt idx="20852">
                  <c:v>45072.402777777781</c:v>
                </c:pt>
                <c:pt idx="20853">
                  <c:v>45072.40625</c:v>
                </c:pt>
                <c:pt idx="20854">
                  <c:v>45072.409722222219</c:v>
                </c:pt>
                <c:pt idx="20855">
                  <c:v>45072.413194444445</c:v>
                </c:pt>
                <c:pt idx="20856">
                  <c:v>45072.416666666664</c:v>
                </c:pt>
                <c:pt idx="20857">
                  <c:v>45072.420138888891</c:v>
                </c:pt>
                <c:pt idx="20858">
                  <c:v>45072.423611111109</c:v>
                </c:pt>
                <c:pt idx="20859">
                  <c:v>45072.427083333336</c:v>
                </c:pt>
                <c:pt idx="20860">
                  <c:v>45072.430555555555</c:v>
                </c:pt>
                <c:pt idx="20861">
                  <c:v>45072.434027777781</c:v>
                </c:pt>
                <c:pt idx="20862">
                  <c:v>45072.4375</c:v>
                </c:pt>
                <c:pt idx="20863">
                  <c:v>45072.440972222219</c:v>
                </c:pt>
                <c:pt idx="20864">
                  <c:v>45072.444444444445</c:v>
                </c:pt>
                <c:pt idx="20865">
                  <c:v>45072.447916666664</c:v>
                </c:pt>
                <c:pt idx="20866">
                  <c:v>45072.451388888891</c:v>
                </c:pt>
                <c:pt idx="20867">
                  <c:v>45072.454861111109</c:v>
                </c:pt>
                <c:pt idx="20868">
                  <c:v>45072.458333333336</c:v>
                </c:pt>
                <c:pt idx="20869">
                  <c:v>45072.461805555555</c:v>
                </c:pt>
                <c:pt idx="20870">
                  <c:v>45072.465277777781</c:v>
                </c:pt>
                <c:pt idx="20871">
                  <c:v>45072.46875</c:v>
                </c:pt>
                <c:pt idx="20872">
                  <c:v>45072.472222222219</c:v>
                </c:pt>
                <c:pt idx="20873">
                  <c:v>45072.475694444445</c:v>
                </c:pt>
                <c:pt idx="20874">
                  <c:v>45072.479166666664</c:v>
                </c:pt>
                <c:pt idx="20875">
                  <c:v>45072.482638888891</c:v>
                </c:pt>
                <c:pt idx="20876">
                  <c:v>45072.486111111109</c:v>
                </c:pt>
                <c:pt idx="20877">
                  <c:v>45072.489583333336</c:v>
                </c:pt>
                <c:pt idx="20878">
                  <c:v>45072.493055555555</c:v>
                </c:pt>
                <c:pt idx="20879">
                  <c:v>45072.496527777781</c:v>
                </c:pt>
                <c:pt idx="20880">
                  <c:v>45072.5</c:v>
                </c:pt>
                <c:pt idx="20881">
                  <c:v>45072.503472222219</c:v>
                </c:pt>
                <c:pt idx="20882">
                  <c:v>45072.506944444445</c:v>
                </c:pt>
                <c:pt idx="20883">
                  <c:v>45072.510416666664</c:v>
                </c:pt>
                <c:pt idx="20884">
                  <c:v>45072.513888888891</c:v>
                </c:pt>
                <c:pt idx="20885">
                  <c:v>45072.517361111109</c:v>
                </c:pt>
                <c:pt idx="20886">
                  <c:v>45072.520833333336</c:v>
                </c:pt>
                <c:pt idx="20887">
                  <c:v>45072.524305555555</c:v>
                </c:pt>
                <c:pt idx="20888">
                  <c:v>45072.527777777781</c:v>
                </c:pt>
                <c:pt idx="20889">
                  <c:v>45072.53125</c:v>
                </c:pt>
                <c:pt idx="20890">
                  <c:v>45072.534722222219</c:v>
                </c:pt>
                <c:pt idx="20891">
                  <c:v>45072.538194444445</c:v>
                </c:pt>
                <c:pt idx="20892">
                  <c:v>45072.541666666664</c:v>
                </c:pt>
                <c:pt idx="20893">
                  <c:v>45072.545138888891</c:v>
                </c:pt>
                <c:pt idx="20894">
                  <c:v>45072.548611111109</c:v>
                </c:pt>
                <c:pt idx="20895">
                  <c:v>45072.552083333336</c:v>
                </c:pt>
                <c:pt idx="20896">
                  <c:v>45072.555555555555</c:v>
                </c:pt>
                <c:pt idx="20897">
                  <c:v>45072.559027777781</c:v>
                </c:pt>
                <c:pt idx="20898">
                  <c:v>45072.5625</c:v>
                </c:pt>
                <c:pt idx="20899">
                  <c:v>45072.565972222219</c:v>
                </c:pt>
                <c:pt idx="20900">
                  <c:v>45072.569444444445</c:v>
                </c:pt>
                <c:pt idx="20901">
                  <c:v>45072.572916666664</c:v>
                </c:pt>
                <c:pt idx="20902">
                  <c:v>45072.576388888891</c:v>
                </c:pt>
                <c:pt idx="20903">
                  <c:v>45072.579861111109</c:v>
                </c:pt>
                <c:pt idx="20904">
                  <c:v>45072.583333333336</c:v>
                </c:pt>
                <c:pt idx="20905">
                  <c:v>45072.586805555555</c:v>
                </c:pt>
                <c:pt idx="20906">
                  <c:v>45072.590277777781</c:v>
                </c:pt>
                <c:pt idx="20907">
                  <c:v>45072.59375</c:v>
                </c:pt>
                <c:pt idx="20908">
                  <c:v>45072.597222222219</c:v>
                </c:pt>
                <c:pt idx="20909">
                  <c:v>45072.600694444445</c:v>
                </c:pt>
                <c:pt idx="20910">
                  <c:v>45072.604166666664</c:v>
                </c:pt>
                <c:pt idx="20911">
                  <c:v>45072.607638888891</c:v>
                </c:pt>
                <c:pt idx="20912">
                  <c:v>45072.611111111109</c:v>
                </c:pt>
                <c:pt idx="20913">
                  <c:v>45072.614583333336</c:v>
                </c:pt>
                <c:pt idx="20914">
                  <c:v>45072.618055555555</c:v>
                </c:pt>
                <c:pt idx="20915">
                  <c:v>45072.621527777781</c:v>
                </c:pt>
                <c:pt idx="20916">
                  <c:v>45072.625</c:v>
                </c:pt>
                <c:pt idx="20917">
                  <c:v>45072.628472222219</c:v>
                </c:pt>
                <c:pt idx="20918">
                  <c:v>45072.631944444445</c:v>
                </c:pt>
                <c:pt idx="20919">
                  <c:v>45072.635416666664</c:v>
                </c:pt>
                <c:pt idx="20920">
                  <c:v>45072.638888888891</c:v>
                </c:pt>
                <c:pt idx="20921">
                  <c:v>45072.642361111109</c:v>
                </c:pt>
                <c:pt idx="20922">
                  <c:v>45072.645833333336</c:v>
                </c:pt>
                <c:pt idx="20923">
                  <c:v>45072.649305555555</c:v>
                </c:pt>
                <c:pt idx="20924">
                  <c:v>45072.652777777781</c:v>
                </c:pt>
                <c:pt idx="20925">
                  <c:v>45072.65625</c:v>
                </c:pt>
                <c:pt idx="20926">
                  <c:v>45072.659722222219</c:v>
                </c:pt>
                <c:pt idx="20927">
                  <c:v>45072.663194444445</c:v>
                </c:pt>
                <c:pt idx="20928">
                  <c:v>45072.666666666664</c:v>
                </c:pt>
                <c:pt idx="20929">
                  <c:v>45072.670138888891</c:v>
                </c:pt>
                <c:pt idx="20930">
                  <c:v>45072.673611111109</c:v>
                </c:pt>
                <c:pt idx="20931">
                  <c:v>45072.677083333336</c:v>
                </c:pt>
                <c:pt idx="20932">
                  <c:v>45072.680555555555</c:v>
                </c:pt>
                <c:pt idx="20933">
                  <c:v>45072.684027777781</c:v>
                </c:pt>
                <c:pt idx="20934">
                  <c:v>45072.6875</c:v>
                </c:pt>
                <c:pt idx="20935">
                  <c:v>45072.690972222219</c:v>
                </c:pt>
                <c:pt idx="20936">
                  <c:v>45072.694444444445</c:v>
                </c:pt>
                <c:pt idx="20937">
                  <c:v>45072.697916666664</c:v>
                </c:pt>
                <c:pt idx="20938">
                  <c:v>45072.701388888891</c:v>
                </c:pt>
                <c:pt idx="20939">
                  <c:v>45072.704861111109</c:v>
                </c:pt>
                <c:pt idx="20940">
                  <c:v>45072.708333333336</c:v>
                </c:pt>
                <c:pt idx="20941">
                  <c:v>45072.711805555555</c:v>
                </c:pt>
                <c:pt idx="20942">
                  <c:v>45072.715277777781</c:v>
                </c:pt>
                <c:pt idx="20943">
                  <c:v>45072.71875</c:v>
                </c:pt>
                <c:pt idx="20944">
                  <c:v>45072.722222222219</c:v>
                </c:pt>
                <c:pt idx="20945">
                  <c:v>45072.725694444445</c:v>
                </c:pt>
                <c:pt idx="20946">
                  <c:v>45072.729166666664</c:v>
                </c:pt>
                <c:pt idx="20947">
                  <c:v>45072.732638888891</c:v>
                </c:pt>
                <c:pt idx="20948">
                  <c:v>45072.736111111109</c:v>
                </c:pt>
                <c:pt idx="20949">
                  <c:v>45072.739583333336</c:v>
                </c:pt>
                <c:pt idx="20950">
                  <c:v>45072.743055555555</c:v>
                </c:pt>
                <c:pt idx="20951">
                  <c:v>45072.746527777781</c:v>
                </c:pt>
                <c:pt idx="20952">
                  <c:v>45072.75</c:v>
                </c:pt>
                <c:pt idx="20953">
                  <c:v>45072.753472222219</c:v>
                </c:pt>
                <c:pt idx="20954">
                  <c:v>45072.756944444445</c:v>
                </c:pt>
                <c:pt idx="20955">
                  <c:v>45072.760416666664</c:v>
                </c:pt>
                <c:pt idx="20956">
                  <c:v>45072.763888888891</c:v>
                </c:pt>
                <c:pt idx="20957">
                  <c:v>45072.767361111109</c:v>
                </c:pt>
                <c:pt idx="20958">
                  <c:v>45072.770833333336</c:v>
                </c:pt>
                <c:pt idx="20959">
                  <c:v>45072.774305555555</c:v>
                </c:pt>
                <c:pt idx="20960">
                  <c:v>45072.777777777781</c:v>
                </c:pt>
                <c:pt idx="20961">
                  <c:v>45072.78125</c:v>
                </c:pt>
                <c:pt idx="20962">
                  <c:v>45072.784722222219</c:v>
                </c:pt>
                <c:pt idx="20963">
                  <c:v>45072.788194444445</c:v>
                </c:pt>
                <c:pt idx="20964">
                  <c:v>45072.791666666664</c:v>
                </c:pt>
                <c:pt idx="20965">
                  <c:v>45072.795138888891</c:v>
                </c:pt>
                <c:pt idx="20966">
                  <c:v>45072.798611111109</c:v>
                </c:pt>
                <c:pt idx="20967">
                  <c:v>45072.802083333336</c:v>
                </c:pt>
                <c:pt idx="20968">
                  <c:v>45072.805555555555</c:v>
                </c:pt>
                <c:pt idx="20969">
                  <c:v>45072.809027777781</c:v>
                </c:pt>
                <c:pt idx="20970">
                  <c:v>45072.8125</c:v>
                </c:pt>
                <c:pt idx="20971">
                  <c:v>45072.815972222219</c:v>
                </c:pt>
                <c:pt idx="20972">
                  <c:v>45072.819444444445</c:v>
                </c:pt>
                <c:pt idx="20973">
                  <c:v>45072.822916666664</c:v>
                </c:pt>
                <c:pt idx="20974">
                  <c:v>45072.826388888891</c:v>
                </c:pt>
                <c:pt idx="20975">
                  <c:v>45072.829861111109</c:v>
                </c:pt>
                <c:pt idx="20976">
                  <c:v>45072.833333333336</c:v>
                </c:pt>
                <c:pt idx="20977">
                  <c:v>45072.836805555555</c:v>
                </c:pt>
                <c:pt idx="20978">
                  <c:v>45072.840277777781</c:v>
                </c:pt>
                <c:pt idx="20979">
                  <c:v>45072.84375</c:v>
                </c:pt>
                <c:pt idx="20980">
                  <c:v>45072.847222222219</c:v>
                </c:pt>
                <c:pt idx="20981">
                  <c:v>45072.850694444445</c:v>
                </c:pt>
                <c:pt idx="20982">
                  <c:v>45072.854166666664</c:v>
                </c:pt>
                <c:pt idx="20983">
                  <c:v>45072.857638888891</c:v>
                </c:pt>
                <c:pt idx="20984">
                  <c:v>45072.861111111109</c:v>
                </c:pt>
                <c:pt idx="20985">
                  <c:v>45072.864583333336</c:v>
                </c:pt>
                <c:pt idx="20986">
                  <c:v>45072.868055555555</c:v>
                </c:pt>
                <c:pt idx="20987">
                  <c:v>45072.871527777781</c:v>
                </c:pt>
                <c:pt idx="20988">
                  <c:v>45072.875</c:v>
                </c:pt>
                <c:pt idx="20989">
                  <c:v>45072.878472222219</c:v>
                </c:pt>
                <c:pt idx="20990">
                  <c:v>45072.881944444445</c:v>
                </c:pt>
                <c:pt idx="20991">
                  <c:v>45072.885416666664</c:v>
                </c:pt>
                <c:pt idx="20992">
                  <c:v>45072.888888888891</c:v>
                </c:pt>
                <c:pt idx="20993">
                  <c:v>45072.892361111109</c:v>
                </c:pt>
                <c:pt idx="20994">
                  <c:v>45072.895833333336</c:v>
                </c:pt>
                <c:pt idx="20995">
                  <c:v>45072.899305555555</c:v>
                </c:pt>
                <c:pt idx="20996">
                  <c:v>45072.902777777781</c:v>
                </c:pt>
                <c:pt idx="20997">
                  <c:v>45072.90625</c:v>
                </c:pt>
                <c:pt idx="20998">
                  <c:v>45072.909722222219</c:v>
                </c:pt>
                <c:pt idx="20999">
                  <c:v>45072.913194444445</c:v>
                </c:pt>
                <c:pt idx="21000">
                  <c:v>45072.916666666664</c:v>
                </c:pt>
                <c:pt idx="21001">
                  <c:v>45072.920138888891</c:v>
                </c:pt>
                <c:pt idx="21002">
                  <c:v>45072.923611111109</c:v>
                </c:pt>
                <c:pt idx="21003">
                  <c:v>45072.927083333336</c:v>
                </c:pt>
                <c:pt idx="21004">
                  <c:v>45072.930555555555</c:v>
                </c:pt>
                <c:pt idx="21005">
                  <c:v>45072.934027777781</c:v>
                </c:pt>
                <c:pt idx="21006">
                  <c:v>45072.9375</c:v>
                </c:pt>
                <c:pt idx="21007">
                  <c:v>45072.940972222219</c:v>
                </c:pt>
                <c:pt idx="21008">
                  <c:v>45072.944444444445</c:v>
                </c:pt>
                <c:pt idx="21009">
                  <c:v>45072.947916666664</c:v>
                </c:pt>
                <c:pt idx="21010">
                  <c:v>45072.951388888891</c:v>
                </c:pt>
                <c:pt idx="21011">
                  <c:v>45072.954861111109</c:v>
                </c:pt>
                <c:pt idx="21012">
                  <c:v>45072.958333333336</c:v>
                </c:pt>
                <c:pt idx="21013">
                  <c:v>45072.961805555555</c:v>
                </c:pt>
                <c:pt idx="21014">
                  <c:v>45072.965277777781</c:v>
                </c:pt>
                <c:pt idx="21015">
                  <c:v>45072.96875</c:v>
                </c:pt>
                <c:pt idx="21016">
                  <c:v>45072.972222222219</c:v>
                </c:pt>
                <c:pt idx="21017">
                  <c:v>45072.975694444445</c:v>
                </c:pt>
                <c:pt idx="21018">
                  <c:v>45072.979166666664</c:v>
                </c:pt>
                <c:pt idx="21019">
                  <c:v>45072.982638888891</c:v>
                </c:pt>
                <c:pt idx="21020">
                  <c:v>45072.986111111109</c:v>
                </c:pt>
                <c:pt idx="21021">
                  <c:v>45072.989583333336</c:v>
                </c:pt>
                <c:pt idx="21022">
                  <c:v>45072.993055555555</c:v>
                </c:pt>
                <c:pt idx="21023">
                  <c:v>45072.996527777781</c:v>
                </c:pt>
                <c:pt idx="21024">
                  <c:v>45073</c:v>
                </c:pt>
                <c:pt idx="21025">
                  <c:v>45073.003472222219</c:v>
                </c:pt>
                <c:pt idx="21026">
                  <c:v>45073.006944444445</c:v>
                </c:pt>
                <c:pt idx="21027">
                  <c:v>45073.010416666664</c:v>
                </c:pt>
                <c:pt idx="21028">
                  <c:v>45073.013888888891</c:v>
                </c:pt>
                <c:pt idx="21029">
                  <c:v>45073.017361111109</c:v>
                </c:pt>
                <c:pt idx="21030">
                  <c:v>45073.020833333336</c:v>
                </c:pt>
                <c:pt idx="21031">
                  <c:v>45073.024305555555</c:v>
                </c:pt>
                <c:pt idx="21032">
                  <c:v>45073.027777777781</c:v>
                </c:pt>
                <c:pt idx="21033">
                  <c:v>45073.03125</c:v>
                </c:pt>
                <c:pt idx="21034">
                  <c:v>45073.034722222219</c:v>
                </c:pt>
                <c:pt idx="21035">
                  <c:v>45073.038194444445</c:v>
                </c:pt>
                <c:pt idx="21036">
                  <c:v>45073.041666666664</c:v>
                </c:pt>
                <c:pt idx="21037">
                  <c:v>45073.045138888891</c:v>
                </c:pt>
                <c:pt idx="21038">
                  <c:v>45073.048611111109</c:v>
                </c:pt>
                <c:pt idx="21039">
                  <c:v>45073.052083333336</c:v>
                </c:pt>
                <c:pt idx="21040">
                  <c:v>45073.055555555555</c:v>
                </c:pt>
                <c:pt idx="21041">
                  <c:v>45073.059027777781</c:v>
                </c:pt>
                <c:pt idx="21042">
                  <c:v>45073.0625</c:v>
                </c:pt>
                <c:pt idx="21043">
                  <c:v>45073.065972222219</c:v>
                </c:pt>
                <c:pt idx="21044">
                  <c:v>45073.069444444445</c:v>
                </c:pt>
                <c:pt idx="21045">
                  <c:v>45073.072916666664</c:v>
                </c:pt>
                <c:pt idx="21046">
                  <c:v>45073.076388888891</c:v>
                </c:pt>
                <c:pt idx="21047">
                  <c:v>45073.079861111109</c:v>
                </c:pt>
                <c:pt idx="21048">
                  <c:v>45073.083333333336</c:v>
                </c:pt>
                <c:pt idx="21049">
                  <c:v>45073.086805555555</c:v>
                </c:pt>
                <c:pt idx="21050">
                  <c:v>45073.090277777781</c:v>
                </c:pt>
                <c:pt idx="21051">
                  <c:v>45073.09375</c:v>
                </c:pt>
                <c:pt idx="21052">
                  <c:v>45073.097222222219</c:v>
                </c:pt>
                <c:pt idx="21053">
                  <c:v>45073.100694444445</c:v>
                </c:pt>
                <c:pt idx="21054">
                  <c:v>45073.104166666664</c:v>
                </c:pt>
                <c:pt idx="21055">
                  <c:v>45073.107638888891</c:v>
                </c:pt>
                <c:pt idx="21056">
                  <c:v>45073.111111111109</c:v>
                </c:pt>
                <c:pt idx="21057">
                  <c:v>45073.114583333336</c:v>
                </c:pt>
                <c:pt idx="21058">
                  <c:v>45073.118055555555</c:v>
                </c:pt>
                <c:pt idx="21059">
                  <c:v>45073.121527777781</c:v>
                </c:pt>
                <c:pt idx="21060">
                  <c:v>45073.125</c:v>
                </c:pt>
                <c:pt idx="21061">
                  <c:v>45073.128472222219</c:v>
                </c:pt>
                <c:pt idx="21062">
                  <c:v>45073.131944444445</c:v>
                </c:pt>
                <c:pt idx="21063">
                  <c:v>45073.135416666664</c:v>
                </c:pt>
                <c:pt idx="21064">
                  <c:v>45073.138888888891</c:v>
                </c:pt>
                <c:pt idx="21065">
                  <c:v>45073.142361111109</c:v>
                </c:pt>
                <c:pt idx="21066">
                  <c:v>45073.145833333336</c:v>
                </c:pt>
                <c:pt idx="21067">
                  <c:v>45073.149305555555</c:v>
                </c:pt>
                <c:pt idx="21068">
                  <c:v>45073.152777777781</c:v>
                </c:pt>
                <c:pt idx="21069">
                  <c:v>45073.15625</c:v>
                </c:pt>
                <c:pt idx="21070">
                  <c:v>45073.159722222219</c:v>
                </c:pt>
                <c:pt idx="21071">
                  <c:v>45073.163194444445</c:v>
                </c:pt>
                <c:pt idx="21072">
                  <c:v>45073.166666666664</c:v>
                </c:pt>
                <c:pt idx="21073">
                  <c:v>45073.170138888891</c:v>
                </c:pt>
                <c:pt idx="21074">
                  <c:v>45073.173611111109</c:v>
                </c:pt>
                <c:pt idx="21075">
                  <c:v>45073.177083333336</c:v>
                </c:pt>
                <c:pt idx="21076">
                  <c:v>45073.180555555555</c:v>
                </c:pt>
                <c:pt idx="21077">
                  <c:v>45073.184027777781</c:v>
                </c:pt>
                <c:pt idx="21078">
                  <c:v>45073.1875</c:v>
                </c:pt>
                <c:pt idx="21079">
                  <c:v>45073.190972222219</c:v>
                </c:pt>
                <c:pt idx="21080">
                  <c:v>45073.194444444445</c:v>
                </c:pt>
                <c:pt idx="21081">
                  <c:v>45073.197916666664</c:v>
                </c:pt>
                <c:pt idx="21082">
                  <c:v>45073.201388888891</c:v>
                </c:pt>
                <c:pt idx="21083">
                  <c:v>45073.204861111109</c:v>
                </c:pt>
                <c:pt idx="21084">
                  <c:v>45073.208333333336</c:v>
                </c:pt>
                <c:pt idx="21085">
                  <c:v>45073.211805555555</c:v>
                </c:pt>
                <c:pt idx="21086">
                  <c:v>45073.215277777781</c:v>
                </c:pt>
                <c:pt idx="21087">
                  <c:v>45073.21875</c:v>
                </c:pt>
                <c:pt idx="21088">
                  <c:v>45073.222222222219</c:v>
                </c:pt>
                <c:pt idx="21089">
                  <c:v>45073.225694444445</c:v>
                </c:pt>
                <c:pt idx="21090">
                  <c:v>45073.229166666664</c:v>
                </c:pt>
                <c:pt idx="21091">
                  <c:v>45073.232638888891</c:v>
                </c:pt>
                <c:pt idx="21092">
                  <c:v>45073.236111111109</c:v>
                </c:pt>
                <c:pt idx="21093">
                  <c:v>45073.239583333336</c:v>
                </c:pt>
                <c:pt idx="21094">
                  <c:v>45073.243055555555</c:v>
                </c:pt>
                <c:pt idx="21095">
                  <c:v>45073.246527777781</c:v>
                </c:pt>
                <c:pt idx="21096">
                  <c:v>45073.25</c:v>
                </c:pt>
                <c:pt idx="21097">
                  <c:v>45073.253472222219</c:v>
                </c:pt>
                <c:pt idx="21098">
                  <c:v>45073.256944444445</c:v>
                </c:pt>
                <c:pt idx="21099">
                  <c:v>45073.260416666664</c:v>
                </c:pt>
                <c:pt idx="21100">
                  <c:v>45073.263888888891</c:v>
                </c:pt>
                <c:pt idx="21101">
                  <c:v>45073.267361111109</c:v>
                </c:pt>
                <c:pt idx="21102">
                  <c:v>45073.270833333336</c:v>
                </c:pt>
                <c:pt idx="21103">
                  <c:v>45073.274305555555</c:v>
                </c:pt>
                <c:pt idx="21104">
                  <c:v>45073.277777777781</c:v>
                </c:pt>
                <c:pt idx="21105">
                  <c:v>45073.28125</c:v>
                </c:pt>
                <c:pt idx="21106">
                  <c:v>45073.284722222219</c:v>
                </c:pt>
                <c:pt idx="21107">
                  <c:v>45073.288194444445</c:v>
                </c:pt>
                <c:pt idx="21108">
                  <c:v>45073.291666666664</c:v>
                </c:pt>
                <c:pt idx="21109">
                  <c:v>45073.295138888891</c:v>
                </c:pt>
                <c:pt idx="21110">
                  <c:v>45073.298611111109</c:v>
                </c:pt>
                <c:pt idx="21111">
                  <c:v>45073.302083333336</c:v>
                </c:pt>
                <c:pt idx="21112">
                  <c:v>45073.305555555555</c:v>
                </c:pt>
                <c:pt idx="21113">
                  <c:v>45073.309027777781</c:v>
                </c:pt>
                <c:pt idx="21114">
                  <c:v>45073.3125</c:v>
                </c:pt>
                <c:pt idx="21115">
                  <c:v>45073.315972222219</c:v>
                </c:pt>
                <c:pt idx="21116">
                  <c:v>45073.319444444445</c:v>
                </c:pt>
                <c:pt idx="21117">
                  <c:v>45073.322916666664</c:v>
                </c:pt>
                <c:pt idx="21118">
                  <c:v>45073.326388888891</c:v>
                </c:pt>
                <c:pt idx="21119">
                  <c:v>45073.329861111109</c:v>
                </c:pt>
                <c:pt idx="21120">
                  <c:v>45073.333333333336</c:v>
                </c:pt>
                <c:pt idx="21121">
                  <c:v>45073.336805555555</c:v>
                </c:pt>
                <c:pt idx="21122">
                  <c:v>45073.340277777781</c:v>
                </c:pt>
                <c:pt idx="21123">
                  <c:v>45073.34375</c:v>
                </c:pt>
                <c:pt idx="21124">
                  <c:v>45073.347222222219</c:v>
                </c:pt>
                <c:pt idx="21125">
                  <c:v>45073.350694444445</c:v>
                </c:pt>
                <c:pt idx="21126">
                  <c:v>45073.354166666664</c:v>
                </c:pt>
                <c:pt idx="21127">
                  <c:v>45073.357638888891</c:v>
                </c:pt>
                <c:pt idx="21128">
                  <c:v>45073.361111111109</c:v>
                </c:pt>
                <c:pt idx="21129">
                  <c:v>45073.364583333336</c:v>
                </c:pt>
                <c:pt idx="21130">
                  <c:v>45073.368055555555</c:v>
                </c:pt>
                <c:pt idx="21131">
                  <c:v>45073.371527777781</c:v>
                </c:pt>
                <c:pt idx="21132">
                  <c:v>45073.375</c:v>
                </c:pt>
                <c:pt idx="21133">
                  <c:v>45073.378472222219</c:v>
                </c:pt>
                <c:pt idx="21134">
                  <c:v>45073.381944444445</c:v>
                </c:pt>
                <c:pt idx="21135">
                  <c:v>45073.385416666664</c:v>
                </c:pt>
                <c:pt idx="21136">
                  <c:v>45073.388888888891</c:v>
                </c:pt>
                <c:pt idx="21137">
                  <c:v>45073.392361111109</c:v>
                </c:pt>
                <c:pt idx="21138">
                  <c:v>45073.395833333336</c:v>
                </c:pt>
                <c:pt idx="21139">
                  <c:v>45073.399305555555</c:v>
                </c:pt>
                <c:pt idx="21140">
                  <c:v>45073.402777777781</c:v>
                </c:pt>
                <c:pt idx="21141">
                  <c:v>45073.40625</c:v>
                </c:pt>
                <c:pt idx="21142">
                  <c:v>45073.409722222219</c:v>
                </c:pt>
                <c:pt idx="21143">
                  <c:v>45073.413194444445</c:v>
                </c:pt>
                <c:pt idx="21144">
                  <c:v>45073.416666666664</c:v>
                </c:pt>
                <c:pt idx="21145">
                  <c:v>45073.420138888891</c:v>
                </c:pt>
                <c:pt idx="21146">
                  <c:v>45073.423611111109</c:v>
                </c:pt>
                <c:pt idx="21147">
                  <c:v>45073.427083333336</c:v>
                </c:pt>
                <c:pt idx="21148">
                  <c:v>45073.430555555555</c:v>
                </c:pt>
                <c:pt idx="21149">
                  <c:v>45073.434027777781</c:v>
                </c:pt>
                <c:pt idx="21150">
                  <c:v>45073.4375</c:v>
                </c:pt>
                <c:pt idx="21151">
                  <c:v>45073.440972222219</c:v>
                </c:pt>
                <c:pt idx="21152">
                  <c:v>45073.444444444445</c:v>
                </c:pt>
                <c:pt idx="21153">
                  <c:v>45073.447916666664</c:v>
                </c:pt>
                <c:pt idx="21154">
                  <c:v>45073.451388888891</c:v>
                </c:pt>
                <c:pt idx="21155">
                  <c:v>45073.454861111109</c:v>
                </c:pt>
                <c:pt idx="21156">
                  <c:v>45073.458333333336</c:v>
                </c:pt>
                <c:pt idx="21157">
                  <c:v>45073.461805555555</c:v>
                </c:pt>
                <c:pt idx="21158">
                  <c:v>45073.465277777781</c:v>
                </c:pt>
                <c:pt idx="21159">
                  <c:v>45073.46875</c:v>
                </c:pt>
                <c:pt idx="21160">
                  <c:v>45073.472222222219</c:v>
                </c:pt>
                <c:pt idx="21161">
                  <c:v>45073.475694444445</c:v>
                </c:pt>
                <c:pt idx="21162">
                  <c:v>45073.479166666664</c:v>
                </c:pt>
                <c:pt idx="21163">
                  <c:v>45073.482638888891</c:v>
                </c:pt>
                <c:pt idx="21164">
                  <c:v>45073.486111111109</c:v>
                </c:pt>
                <c:pt idx="21165">
                  <c:v>45073.489583333336</c:v>
                </c:pt>
                <c:pt idx="21166">
                  <c:v>45073.493055555555</c:v>
                </c:pt>
                <c:pt idx="21167">
                  <c:v>45073.496527777781</c:v>
                </c:pt>
                <c:pt idx="21168">
                  <c:v>45073.5</c:v>
                </c:pt>
                <c:pt idx="21169">
                  <c:v>45073.503472222219</c:v>
                </c:pt>
                <c:pt idx="21170">
                  <c:v>45073.506944444445</c:v>
                </c:pt>
                <c:pt idx="21171">
                  <c:v>45073.510416666664</c:v>
                </c:pt>
                <c:pt idx="21172">
                  <c:v>45073.513888888891</c:v>
                </c:pt>
                <c:pt idx="21173">
                  <c:v>45073.517361111109</c:v>
                </c:pt>
                <c:pt idx="21174">
                  <c:v>45073.520833333336</c:v>
                </c:pt>
                <c:pt idx="21175">
                  <c:v>45073.524305555555</c:v>
                </c:pt>
                <c:pt idx="21176">
                  <c:v>45073.527777777781</c:v>
                </c:pt>
                <c:pt idx="21177">
                  <c:v>45073.53125</c:v>
                </c:pt>
                <c:pt idx="21178">
                  <c:v>45073.534722222219</c:v>
                </c:pt>
                <c:pt idx="21179">
                  <c:v>45073.538194444445</c:v>
                </c:pt>
                <c:pt idx="21180">
                  <c:v>45073.541666666664</c:v>
                </c:pt>
                <c:pt idx="21181">
                  <c:v>45073.545138888891</c:v>
                </c:pt>
                <c:pt idx="21182">
                  <c:v>45073.548611111109</c:v>
                </c:pt>
                <c:pt idx="21183">
                  <c:v>45073.552083333336</c:v>
                </c:pt>
                <c:pt idx="21184">
                  <c:v>45073.555555555555</c:v>
                </c:pt>
                <c:pt idx="21185">
                  <c:v>45073.559027777781</c:v>
                </c:pt>
                <c:pt idx="21186">
                  <c:v>45073.5625</c:v>
                </c:pt>
                <c:pt idx="21187">
                  <c:v>45073.565972222219</c:v>
                </c:pt>
                <c:pt idx="21188">
                  <c:v>45073.569444444445</c:v>
                </c:pt>
                <c:pt idx="21189">
                  <c:v>45073.572916666664</c:v>
                </c:pt>
                <c:pt idx="21190">
                  <c:v>45073.576388888891</c:v>
                </c:pt>
                <c:pt idx="21191">
                  <c:v>45073.579861111109</c:v>
                </c:pt>
                <c:pt idx="21192">
                  <c:v>45073.583333333336</c:v>
                </c:pt>
                <c:pt idx="21193">
                  <c:v>45073.586805555555</c:v>
                </c:pt>
                <c:pt idx="21194">
                  <c:v>45073.590277777781</c:v>
                </c:pt>
                <c:pt idx="21195">
                  <c:v>45073.59375</c:v>
                </c:pt>
                <c:pt idx="21196">
                  <c:v>45073.597222222219</c:v>
                </c:pt>
                <c:pt idx="21197">
                  <c:v>45073.600694444445</c:v>
                </c:pt>
                <c:pt idx="21198">
                  <c:v>45073.604166666664</c:v>
                </c:pt>
                <c:pt idx="21199">
                  <c:v>45073.607638888891</c:v>
                </c:pt>
                <c:pt idx="21200">
                  <c:v>45073.611111111109</c:v>
                </c:pt>
                <c:pt idx="21201">
                  <c:v>45073.614583333336</c:v>
                </c:pt>
                <c:pt idx="21202">
                  <c:v>45073.618055555555</c:v>
                </c:pt>
                <c:pt idx="21203">
                  <c:v>45073.621527777781</c:v>
                </c:pt>
                <c:pt idx="21204">
                  <c:v>45073.625</c:v>
                </c:pt>
                <c:pt idx="21205">
                  <c:v>45073.628472222219</c:v>
                </c:pt>
                <c:pt idx="21206">
                  <c:v>45073.631944444445</c:v>
                </c:pt>
                <c:pt idx="21207">
                  <c:v>45073.635416666664</c:v>
                </c:pt>
                <c:pt idx="21208">
                  <c:v>45073.638888888891</c:v>
                </c:pt>
                <c:pt idx="21209">
                  <c:v>45073.642361111109</c:v>
                </c:pt>
                <c:pt idx="21210">
                  <c:v>45073.645833333336</c:v>
                </c:pt>
                <c:pt idx="21211">
                  <c:v>45073.649305555555</c:v>
                </c:pt>
                <c:pt idx="21212">
                  <c:v>45073.652777777781</c:v>
                </c:pt>
                <c:pt idx="21213">
                  <c:v>45073.65625</c:v>
                </c:pt>
                <c:pt idx="21214">
                  <c:v>45073.659722222219</c:v>
                </c:pt>
                <c:pt idx="21215">
                  <c:v>45073.663194444445</c:v>
                </c:pt>
                <c:pt idx="21216">
                  <c:v>45073.666666666664</c:v>
                </c:pt>
                <c:pt idx="21217">
                  <c:v>45073.670138888891</c:v>
                </c:pt>
                <c:pt idx="21218">
                  <c:v>45073.673611111109</c:v>
                </c:pt>
                <c:pt idx="21219">
                  <c:v>45073.677083333336</c:v>
                </c:pt>
                <c:pt idx="21220">
                  <c:v>45073.680555555555</c:v>
                </c:pt>
                <c:pt idx="21221">
                  <c:v>45073.684027777781</c:v>
                </c:pt>
                <c:pt idx="21222">
                  <c:v>45073.6875</c:v>
                </c:pt>
                <c:pt idx="21223">
                  <c:v>45073.690972222219</c:v>
                </c:pt>
                <c:pt idx="21224">
                  <c:v>45073.694444444445</c:v>
                </c:pt>
                <c:pt idx="21225">
                  <c:v>45073.697916666664</c:v>
                </c:pt>
                <c:pt idx="21226">
                  <c:v>45073.701388888891</c:v>
                </c:pt>
                <c:pt idx="21227">
                  <c:v>45073.704861111109</c:v>
                </c:pt>
                <c:pt idx="21228">
                  <c:v>45073.708333333336</c:v>
                </c:pt>
                <c:pt idx="21229">
                  <c:v>45073.711805555555</c:v>
                </c:pt>
                <c:pt idx="21230">
                  <c:v>45073.715277777781</c:v>
                </c:pt>
                <c:pt idx="21231">
                  <c:v>45073.71875</c:v>
                </c:pt>
                <c:pt idx="21232">
                  <c:v>45073.722222222219</c:v>
                </c:pt>
                <c:pt idx="21233">
                  <c:v>45073.725694444445</c:v>
                </c:pt>
                <c:pt idx="21234">
                  <c:v>45073.729166666664</c:v>
                </c:pt>
                <c:pt idx="21235">
                  <c:v>45073.732638888891</c:v>
                </c:pt>
                <c:pt idx="21236">
                  <c:v>45073.736111111109</c:v>
                </c:pt>
                <c:pt idx="21237">
                  <c:v>45073.739583333336</c:v>
                </c:pt>
                <c:pt idx="21238">
                  <c:v>45073.743055555555</c:v>
                </c:pt>
                <c:pt idx="21239">
                  <c:v>45073.746527777781</c:v>
                </c:pt>
                <c:pt idx="21240">
                  <c:v>45073.75</c:v>
                </c:pt>
                <c:pt idx="21241">
                  <c:v>45073.753472222219</c:v>
                </c:pt>
                <c:pt idx="21242">
                  <c:v>45073.756944444445</c:v>
                </c:pt>
                <c:pt idx="21243">
                  <c:v>45073.760416666664</c:v>
                </c:pt>
                <c:pt idx="21244">
                  <c:v>45073.763888888891</c:v>
                </c:pt>
                <c:pt idx="21245">
                  <c:v>45073.767361111109</c:v>
                </c:pt>
                <c:pt idx="21246">
                  <c:v>45073.770833333336</c:v>
                </c:pt>
                <c:pt idx="21247">
                  <c:v>45073.774305555555</c:v>
                </c:pt>
                <c:pt idx="21248">
                  <c:v>45073.777777777781</c:v>
                </c:pt>
                <c:pt idx="21249">
                  <c:v>45073.78125</c:v>
                </c:pt>
                <c:pt idx="21250">
                  <c:v>45073.784722222219</c:v>
                </c:pt>
                <c:pt idx="21251">
                  <c:v>45073.788194444445</c:v>
                </c:pt>
                <c:pt idx="21252">
                  <c:v>45073.791666666664</c:v>
                </c:pt>
                <c:pt idx="21253">
                  <c:v>45073.795138888891</c:v>
                </c:pt>
                <c:pt idx="21254">
                  <c:v>45073.798611111109</c:v>
                </c:pt>
                <c:pt idx="21255">
                  <c:v>45073.802083333336</c:v>
                </c:pt>
                <c:pt idx="21256">
                  <c:v>45073.805555555555</c:v>
                </c:pt>
                <c:pt idx="21257">
                  <c:v>45073.809027777781</c:v>
                </c:pt>
                <c:pt idx="21258">
                  <c:v>45073.8125</c:v>
                </c:pt>
                <c:pt idx="21259">
                  <c:v>45073.815972222219</c:v>
                </c:pt>
                <c:pt idx="21260">
                  <c:v>45073.819444444445</c:v>
                </c:pt>
                <c:pt idx="21261">
                  <c:v>45073.822916666664</c:v>
                </c:pt>
                <c:pt idx="21262">
                  <c:v>45073.826388888891</c:v>
                </c:pt>
                <c:pt idx="21263">
                  <c:v>45073.829861111109</c:v>
                </c:pt>
                <c:pt idx="21264">
                  <c:v>45073.833333333336</c:v>
                </c:pt>
                <c:pt idx="21265">
                  <c:v>45073.836805555555</c:v>
                </c:pt>
                <c:pt idx="21266">
                  <c:v>45073.840277777781</c:v>
                </c:pt>
                <c:pt idx="21267">
                  <c:v>45073.84375</c:v>
                </c:pt>
                <c:pt idx="21268">
                  <c:v>45073.847222222219</c:v>
                </c:pt>
                <c:pt idx="21269">
                  <c:v>45073.850694444445</c:v>
                </c:pt>
                <c:pt idx="21270">
                  <c:v>45073.854166666664</c:v>
                </c:pt>
                <c:pt idx="21271">
                  <c:v>45073.857638888891</c:v>
                </c:pt>
                <c:pt idx="21272">
                  <c:v>45073.861111111109</c:v>
                </c:pt>
                <c:pt idx="21273">
                  <c:v>45073.864583333336</c:v>
                </c:pt>
                <c:pt idx="21274">
                  <c:v>45073.868055555555</c:v>
                </c:pt>
                <c:pt idx="21275">
                  <c:v>45073.871527777781</c:v>
                </c:pt>
                <c:pt idx="21276">
                  <c:v>45073.875</c:v>
                </c:pt>
                <c:pt idx="21277">
                  <c:v>45073.878472222219</c:v>
                </c:pt>
                <c:pt idx="21278">
                  <c:v>45073.881944444445</c:v>
                </c:pt>
                <c:pt idx="21279">
                  <c:v>45073.885416666664</c:v>
                </c:pt>
                <c:pt idx="21280">
                  <c:v>45073.888888888891</c:v>
                </c:pt>
                <c:pt idx="21281">
                  <c:v>45073.892361111109</c:v>
                </c:pt>
                <c:pt idx="21282">
                  <c:v>45073.895833333336</c:v>
                </c:pt>
                <c:pt idx="21283">
                  <c:v>45073.899305555555</c:v>
                </c:pt>
                <c:pt idx="21284">
                  <c:v>45073.902777777781</c:v>
                </c:pt>
                <c:pt idx="21285">
                  <c:v>45073.90625</c:v>
                </c:pt>
                <c:pt idx="21286">
                  <c:v>45073.909722222219</c:v>
                </c:pt>
                <c:pt idx="21287">
                  <c:v>45073.913194444445</c:v>
                </c:pt>
                <c:pt idx="21288">
                  <c:v>45073.916666666664</c:v>
                </c:pt>
                <c:pt idx="21289">
                  <c:v>45073.920138888891</c:v>
                </c:pt>
                <c:pt idx="21290">
                  <c:v>45073.923611111109</c:v>
                </c:pt>
                <c:pt idx="21291">
                  <c:v>45073.927083333336</c:v>
                </c:pt>
                <c:pt idx="21292">
                  <c:v>45073.930555555555</c:v>
                </c:pt>
                <c:pt idx="21293">
                  <c:v>45073.934027777781</c:v>
                </c:pt>
                <c:pt idx="21294">
                  <c:v>45073.9375</c:v>
                </c:pt>
                <c:pt idx="21295">
                  <c:v>45073.940972222219</c:v>
                </c:pt>
                <c:pt idx="21296">
                  <c:v>45073.944444444445</c:v>
                </c:pt>
                <c:pt idx="21297">
                  <c:v>45073.947916666664</c:v>
                </c:pt>
                <c:pt idx="21298">
                  <c:v>45073.951388888891</c:v>
                </c:pt>
                <c:pt idx="21299">
                  <c:v>45073.954861111109</c:v>
                </c:pt>
                <c:pt idx="21300">
                  <c:v>45073.958333333336</c:v>
                </c:pt>
                <c:pt idx="21301">
                  <c:v>45073.961805555555</c:v>
                </c:pt>
                <c:pt idx="21302">
                  <c:v>45073.965277777781</c:v>
                </c:pt>
                <c:pt idx="21303">
                  <c:v>45073.96875</c:v>
                </c:pt>
                <c:pt idx="21304">
                  <c:v>45073.972222222219</c:v>
                </c:pt>
                <c:pt idx="21305">
                  <c:v>45073.975694444445</c:v>
                </c:pt>
                <c:pt idx="21306">
                  <c:v>45073.979166666664</c:v>
                </c:pt>
                <c:pt idx="21307">
                  <c:v>45073.982638888891</c:v>
                </c:pt>
                <c:pt idx="21308">
                  <c:v>45073.986111111109</c:v>
                </c:pt>
                <c:pt idx="21309">
                  <c:v>45073.989583333336</c:v>
                </c:pt>
                <c:pt idx="21310">
                  <c:v>45073.993055555555</c:v>
                </c:pt>
                <c:pt idx="21311">
                  <c:v>45073.996527777781</c:v>
                </c:pt>
                <c:pt idx="21312">
                  <c:v>45074</c:v>
                </c:pt>
                <c:pt idx="21313">
                  <c:v>45074.003472222219</c:v>
                </c:pt>
                <c:pt idx="21314">
                  <c:v>45074.006944444445</c:v>
                </c:pt>
                <c:pt idx="21315">
                  <c:v>45074.010416666664</c:v>
                </c:pt>
                <c:pt idx="21316">
                  <c:v>45074.013888888891</c:v>
                </c:pt>
                <c:pt idx="21317">
                  <c:v>45074.017361111109</c:v>
                </c:pt>
                <c:pt idx="21318">
                  <c:v>45074.020833333336</c:v>
                </c:pt>
                <c:pt idx="21319">
                  <c:v>45074.024305555555</c:v>
                </c:pt>
                <c:pt idx="21320">
                  <c:v>45074.027777777781</c:v>
                </c:pt>
                <c:pt idx="21321">
                  <c:v>45074.03125</c:v>
                </c:pt>
                <c:pt idx="21322">
                  <c:v>45074.034722222219</c:v>
                </c:pt>
                <c:pt idx="21323">
                  <c:v>45074.038194444445</c:v>
                </c:pt>
                <c:pt idx="21324">
                  <c:v>45074.041666666664</c:v>
                </c:pt>
                <c:pt idx="21325">
                  <c:v>45074.045138888891</c:v>
                </c:pt>
                <c:pt idx="21326">
                  <c:v>45074.048611111109</c:v>
                </c:pt>
                <c:pt idx="21327">
                  <c:v>45074.052083333336</c:v>
                </c:pt>
                <c:pt idx="21328">
                  <c:v>45074.055555555555</c:v>
                </c:pt>
                <c:pt idx="21329">
                  <c:v>45074.059027777781</c:v>
                </c:pt>
                <c:pt idx="21330">
                  <c:v>45074.0625</c:v>
                </c:pt>
                <c:pt idx="21331">
                  <c:v>45074.065972222219</c:v>
                </c:pt>
                <c:pt idx="21332">
                  <c:v>45074.069444444445</c:v>
                </c:pt>
                <c:pt idx="21333">
                  <c:v>45074.072916666664</c:v>
                </c:pt>
                <c:pt idx="21334">
                  <c:v>45074.076388888891</c:v>
                </c:pt>
                <c:pt idx="21335">
                  <c:v>45074.079861111109</c:v>
                </c:pt>
                <c:pt idx="21336">
                  <c:v>45074.083333333336</c:v>
                </c:pt>
                <c:pt idx="21337">
                  <c:v>45074.086805555555</c:v>
                </c:pt>
                <c:pt idx="21338">
                  <c:v>45074.090277777781</c:v>
                </c:pt>
                <c:pt idx="21339">
                  <c:v>45074.09375</c:v>
                </c:pt>
                <c:pt idx="21340">
                  <c:v>45074.097222222219</c:v>
                </c:pt>
                <c:pt idx="21341">
                  <c:v>45074.100694444445</c:v>
                </c:pt>
                <c:pt idx="21342">
                  <c:v>45074.104166666664</c:v>
                </c:pt>
                <c:pt idx="21343">
                  <c:v>45074.107638888891</c:v>
                </c:pt>
                <c:pt idx="21344">
                  <c:v>45074.111111111109</c:v>
                </c:pt>
                <c:pt idx="21345">
                  <c:v>45074.114583333336</c:v>
                </c:pt>
                <c:pt idx="21346">
                  <c:v>45074.118055555555</c:v>
                </c:pt>
                <c:pt idx="21347">
                  <c:v>45074.121527777781</c:v>
                </c:pt>
                <c:pt idx="21348">
                  <c:v>45074.125</c:v>
                </c:pt>
                <c:pt idx="21349">
                  <c:v>45074.128472222219</c:v>
                </c:pt>
                <c:pt idx="21350">
                  <c:v>45074.131944444445</c:v>
                </c:pt>
                <c:pt idx="21351">
                  <c:v>45074.135416666664</c:v>
                </c:pt>
                <c:pt idx="21352">
                  <c:v>45074.138888888891</c:v>
                </c:pt>
                <c:pt idx="21353">
                  <c:v>45074.142361111109</c:v>
                </c:pt>
                <c:pt idx="21354">
                  <c:v>45074.145833333336</c:v>
                </c:pt>
                <c:pt idx="21355">
                  <c:v>45074.149305555555</c:v>
                </c:pt>
                <c:pt idx="21356">
                  <c:v>45074.152777777781</c:v>
                </c:pt>
                <c:pt idx="21357">
                  <c:v>45074.15625</c:v>
                </c:pt>
                <c:pt idx="21358">
                  <c:v>45074.159722222219</c:v>
                </c:pt>
                <c:pt idx="21359">
                  <c:v>45074.163194444445</c:v>
                </c:pt>
                <c:pt idx="21360">
                  <c:v>45074.166666666664</c:v>
                </c:pt>
                <c:pt idx="21361">
                  <c:v>45074.170138888891</c:v>
                </c:pt>
                <c:pt idx="21362">
                  <c:v>45074.173611111109</c:v>
                </c:pt>
                <c:pt idx="21363">
                  <c:v>45074.177083333336</c:v>
                </c:pt>
                <c:pt idx="21364">
                  <c:v>45074.180555555555</c:v>
                </c:pt>
                <c:pt idx="21365">
                  <c:v>45074.184027777781</c:v>
                </c:pt>
                <c:pt idx="21366">
                  <c:v>45074.1875</c:v>
                </c:pt>
                <c:pt idx="21367">
                  <c:v>45074.190972222219</c:v>
                </c:pt>
                <c:pt idx="21368">
                  <c:v>45074.194444444445</c:v>
                </c:pt>
                <c:pt idx="21369">
                  <c:v>45074.197916666664</c:v>
                </c:pt>
                <c:pt idx="21370">
                  <c:v>45074.201388888891</c:v>
                </c:pt>
                <c:pt idx="21371">
                  <c:v>45074.204861111109</c:v>
                </c:pt>
                <c:pt idx="21372">
                  <c:v>45074.208333333336</c:v>
                </c:pt>
                <c:pt idx="21373">
                  <c:v>45074.211805555555</c:v>
                </c:pt>
                <c:pt idx="21374">
                  <c:v>45074.215277777781</c:v>
                </c:pt>
                <c:pt idx="21375">
                  <c:v>45074.21875</c:v>
                </c:pt>
                <c:pt idx="21376">
                  <c:v>45074.222222222219</c:v>
                </c:pt>
                <c:pt idx="21377">
                  <c:v>45074.225694444445</c:v>
                </c:pt>
                <c:pt idx="21378">
                  <c:v>45074.229166666664</c:v>
                </c:pt>
                <c:pt idx="21379">
                  <c:v>45074.232638888891</c:v>
                </c:pt>
                <c:pt idx="21380">
                  <c:v>45074.236111111109</c:v>
                </c:pt>
                <c:pt idx="21381">
                  <c:v>45074.239583333336</c:v>
                </c:pt>
                <c:pt idx="21382">
                  <c:v>45074.243055555555</c:v>
                </c:pt>
                <c:pt idx="21383">
                  <c:v>45074.246527777781</c:v>
                </c:pt>
                <c:pt idx="21384">
                  <c:v>45074.25</c:v>
                </c:pt>
                <c:pt idx="21385">
                  <c:v>45074.253472222219</c:v>
                </c:pt>
                <c:pt idx="21386">
                  <c:v>45074.256944444445</c:v>
                </c:pt>
                <c:pt idx="21387">
                  <c:v>45074.260416666664</c:v>
                </c:pt>
                <c:pt idx="21388">
                  <c:v>45074.263888888891</c:v>
                </c:pt>
                <c:pt idx="21389">
                  <c:v>45074.267361111109</c:v>
                </c:pt>
                <c:pt idx="21390">
                  <c:v>45074.270833333336</c:v>
                </c:pt>
                <c:pt idx="21391">
                  <c:v>45074.274305555555</c:v>
                </c:pt>
                <c:pt idx="21392">
                  <c:v>45074.277777777781</c:v>
                </c:pt>
                <c:pt idx="21393">
                  <c:v>45074.28125</c:v>
                </c:pt>
                <c:pt idx="21394">
                  <c:v>45074.284722222219</c:v>
                </c:pt>
                <c:pt idx="21395">
                  <c:v>45074.288194444445</c:v>
                </c:pt>
                <c:pt idx="21396">
                  <c:v>45074.291666666664</c:v>
                </c:pt>
                <c:pt idx="21397">
                  <c:v>45074.295138888891</c:v>
                </c:pt>
                <c:pt idx="21398">
                  <c:v>45074.298611111109</c:v>
                </c:pt>
                <c:pt idx="21399">
                  <c:v>45074.302083333336</c:v>
                </c:pt>
                <c:pt idx="21400">
                  <c:v>45074.305555555555</c:v>
                </c:pt>
                <c:pt idx="21401">
                  <c:v>45074.309027777781</c:v>
                </c:pt>
                <c:pt idx="21402">
                  <c:v>45074.3125</c:v>
                </c:pt>
                <c:pt idx="21403">
                  <c:v>45074.315972222219</c:v>
                </c:pt>
                <c:pt idx="21404">
                  <c:v>45074.319444444445</c:v>
                </c:pt>
                <c:pt idx="21405">
                  <c:v>45074.322916666664</c:v>
                </c:pt>
                <c:pt idx="21406">
                  <c:v>45074.326388888891</c:v>
                </c:pt>
                <c:pt idx="21407">
                  <c:v>45074.329861111109</c:v>
                </c:pt>
                <c:pt idx="21408">
                  <c:v>45074.333333333336</c:v>
                </c:pt>
                <c:pt idx="21409">
                  <c:v>45074.336805555555</c:v>
                </c:pt>
                <c:pt idx="21410">
                  <c:v>45074.340277777781</c:v>
                </c:pt>
                <c:pt idx="21411">
                  <c:v>45074.34375</c:v>
                </c:pt>
                <c:pt idx="21412">
                  <c:v>45074.347222222219</c:v>
                </c:pt>
                <c:pt idx="21413">
                  <c:v>45074.350694444445</c:v>
                </c:pt>
                <c:pt idx="21414">
                  <c:v>45074.354166666664</c:v>
                </c:pt>
                <c:pt idx="21415">
                  <c:v>45074.357638888891</c:v>
                </c:pt>
                <c:pt idx="21416">
                  <c:v>45074.361111111109</c:v>
                </c:pt>
                <c:pt idx="21417">
                  <c:v>45074.364583333336</c:v>
                </c:pt>
                <c:pt idx="21418">
                  <c:v>45074.368055555555</c:v>
                </c:pt>
                <c:pt idx="21419">
                  <c:v>45074.371527777781</c:v>
                </c:pt>
                <c:pt idx="21420">
                  <c:v>45074.375</c:v>
                </c:pt>
                <c:pt idx="21421">
                  <c:v>45074.378472222219</c:v>
                </c:pt>
                <c:pt idx="21422">
                  <c:v>45074.381944444445</c:v>
                </c:pt>
                <c:pt idx="21423">
                  <c:v>45074.385416666664</c:v>
                </c:pt>
                <c:pt idx="21424">
                  <c:v>45074.388888888891</c:v>
                </c:pt>
                <c:pt idx="21425">
                  <c:v>45074.392361111109</c:v>
                </c:pt>
                <c:pt idx="21426">
                  <c:v>45074.395833333336</c:v>
                </c:pt>
                <c:pt idx="21427">
                  <c:v>45074.399305555555</c:v>
                </c:pt>
                <c:pt idx="21428">
                  <c:v>45074.402777777781</c:v>
                </c:pt>
                <c:pt idx="21429">
                  <c:v>45074.40625</c:v>
                </c:pt>
                <c:pt idx="21430">
                  <c:v>45074.409722222219</c:v>
                </c:pt>
                <c:pt idx="21431">
                  <c:v>45074.413194444445</c:v>
                </c:pt>
                <c:pt idx="21432">
                  <c:v>45074.416666666664</c:v>
                </c:pt>
                <c:pt idx="21433">
                  <c:v>45074.420138888891</c:v>
                </c:pt>
                <c:pt idx="21434">
                  <c:v>45074.423611111109</c:v>
                </c:pt>
                <c:pt idx="21435">
                  <c:v>45074.427083333336</c:v>
                </c:pt>
                <c:pt idx="21436">
                  <c:v>45074.430555555555</c:v>
                </c:pt>
                <c:pt idx="21437">
                  <c:v>45074.434027777781</c:v>
                </c:pt>
                <c:pt idx="21438">
                  <c:v>45074.4375</c:v>
                </c:pt>
                <c:pt idx="21439">
                  <c:v>45074.440972222219</c:v>
                </c:pt>
                <c:pt idx="21440">
                  <c:v>45074.444444444445</c:v>
                </c:pt>
                <c:pt idx="21441">
                  <c:v>45074.447916666664</c:v>
                </c:pt>
                <c:pt idx="21442">
                  <c:v>45074.451388888891</c:v>
                </c:pt>
                <c:pt idx="21443">
                  <c:v>45074.454861111109</c:v>
                </c:pt>
                <c:pt idx="21444">
                  <c:v>45074.458333333336</c:v>
                </c:pt>
                <c:pt idx="21445">
                  <c:v>45074.461805555555</c:v>
                </c:pt>
                <c:pt idx="21446">
                  <c:v>45074.465277777781</c:v>
                </c:pt>
                <c:pt idx="21447">
                  <c:v>45074.46875</c:v>
                </c:pt>
                <c:pt idx="21448">
                  <c:v>45074.472222222219</c:v>
                </c:pt>
                <c:pt idx="21449">
                  <c:v>45074.475694444445</c:v>
                </c:pt>
                <c:pt idx="21450">
                  <c:v>45074.479166666664</c:v>
                </c:pt>
                <c:pt idx="21451">
                  <c:v>45074.482638888891</c:v>
                </c:pt>
                <c:pt idx="21452">
                  <c:v>45074.486111111109</c:v>
                </c:pt>
                <c:pt idx="21453">
                  <c:v>45074.489583333336</c:v>
                </c:pt>
                <c:pt idx="21454">
                  <c:v>45074.493055555555</c:v>
                </c:pt>
                <c:pt idx="21455">
                  <c:v>45074.496527777781</c:v>
                </c:pt>
                <c:pt idx="21456">
                  <c:v>45074.5</c:v>
                </c:pt>
                <c:pt idx="21457">
                  <c:v>45074.503472222219</c:v>
                </c:pt>
                <c:pt idx="21458">
                  <c:v>45074.506944444445</c:v>
                </c:pt>
                <c:pt idx="21459">
                  <c:v>45074.510416666664</c:v>
                </c:pt>
                <c:pt idx="21460">
                  <c:v>45074.513888888891</c:v>
                </c:pt>
                <c:pt idx="21461">
                  <c:v>45074.517361111109</c:v>
                </c:pt>
                <c:pt idx="21462">
                  <c:v>45074.520833333336</c:v>
                </c:pt>
                <c:pt idx="21463">
                  <c:v>45074.524305555555</c:v>
                </c:pt>
                <c:pt idx="21464">
                  <c:v>45074.527777777781</c:v>
                </c:pt>
                <c:pt idx="21465">
                  <c:v>45074.53125</c:v>
                </c:pt>
                <c:pt idx="21466">
                  <c:v>45074.534722222219</c:v>
                </c:pt>
                <c:pt idx="21467">
                  <c:v>45074.538194444445</c:v>
                </c:pt>
                <c:pt idx="21468">
                  <c:v>45074.541666666664</c:v>
                </c:pt>
                <c:pt idx="21469">
                  <c:v>45074.545138888891</c:v>
                </c:pt>
                <c:pt idx="21470">
                  <c:v>45074.548611111109</c:v>
                </c:pt>
                <c:pt idx="21471">
                  <c:v>45074.552083333336</c:v>
                </c:pt>
                <c:pt idx="21472">
                  <c:v>45074.555555555555</c:v>
                </c:pt>
                <c:pt idx="21473">
                  <c:v>45074.559027777781</c:v>
                </c:pt>
                <c:pt idx="21474">
                  <c:v>45074.5625</c:v>
                </c:pt>
                <c:pt idx="21475">
                  <c:v>45074.565972222219</c:v>
                </c:pt>
                <c:pt idx="21476">
                  <c:v>45074.569444444445</c:v>
                </c:pt>
                <c:pt idx="21477">
                  <c:v>45074.572916666664</c:v>
                </c:pt>
                <c:pt idx="21478">
                  <c:v>45074.576388888891</c:v>
                </c:pt>
                <c:pt idx="21479">
                  <c:v>45074.579861111109</c:v>
                </c:pt>
                <c:pt idx="21480">
                  <c:v>45074.583333333336</c:v>
                </c:pt>
                <c:pt idx="21481">
                  <c:v>45074.586805555555</c:v>
                </c:pt>
                <c:pt idx="21482">
                  <c:v>45074.590277777781</c:v>
                </c:pt>
                <c:pt idx="21483">
                  <c:v>45074.59375</c:v>
                </c:pt>
                <c:pt idx="21484">
                  <c:v>45074.597222222219</c:v>
                </c:pt>
                <c:pt idx="21485">
                  <c:v>45074.600694444445</c:v>
                </c:pt>
                <c:pt idx="21486">
                  <c:v>45074.604166666664</c:v>
                </c:pt>
                <c:pt idx="21487">
                  <c:v>45074.607638888891</c:v>
                </c:pt>
                <c:pt idx="21488">
                  <c:v>45074.611111111109</c:v>
                </c:pt>
                <c:pt idx="21489">
                  <c:v>45074.614583333336</c:v>
                </c:pt>
                <c:pt idx="21490">
                  <c:v>45074.618055555555</c:v>
                </c:pt>
                <c:pt idx="21491">
                  <c:v>45074.621527777781</c:v>
                </c:pt>
                <c:pt idx="21492">
                  <c:v>45074.625</c:v>
                </c:pt>
                <c:pt idx="21493">
                  <c:v>45074.628472222219</c:v>
                </c:pt>
                <c:pt idx="21494">
                  <c:v>45074.631944444445</c:v>
                </c:pt>
                <c:pt idx="21495">
                  <c:v>45074.635416666664</c:v>
                </c:pt>
                <c:pt idx="21496">
                  <c:v>45074.638888888891</c:v>
                </c:pt>
                <c:pt idx="21497">
                  <c:v>45074.642361111109</c:v>
                </c:pt>
                <c:pt idx="21498">
                  <c:v>45074.645833333336</c:v>
                </c:pt>
                <c:pt idx="21499">
                  <c:v>45074.649305555555</c:v>
                </c:pt>
                <c:pt idx="21500">
                  <c:v>45074.652777777781</c:v>
                </c:pt>
                <c:pt idx="21501">
                  <c:v>45074.65625</c:v>
                </c:pt>
                <c:pt idx="21502">
                  <c:v>45074.659722222219</c:v>
                </c:pt>
                <c:pt idx="21503">
                  <c:v>45074.663194444445</c:v>
                </c:pt>
                <c:pt idx="21504">
                  <c:v>45074.666666666664</c:v>
                </c:pt>
                <c:pt idx="21505">
                  <c:v>45074.670138888891</c:v>
                </c:pt>
                <c:pt idx="21506">
                  <c:v>45074.673611111109</c:v>
                </c:pt>
                <c:pt idx="21507">
                  <c:v>45074.677083333336</c:v>
                </c:pt>
                <c:pt idx="21508">
                  <c:v>45074.680555555555</c:v>
                </c:pt>
                <c:pt idx="21509">
                  <c:v>45074.684027777781</c:v>
                </c:pt>
                <c:pt idx="21510">
                  <c:v>45074.6875</c:v>
                </c:pt>
                <c:pt idx="21511">
                  <c:v>45074.690972222219</c:v>
                </c:pt>
                <c:pt idx="21512">
                  <c:v>45074.694444444445</c:v>
                </c:pt>
                <c:pt idx="21513">
                  <c:v>45074.697916666664</c:v>
                </c:pt>
                <c:pt idx="21514">
                  <c:v>45074.701388888891</c:v>
                </c:pt>
                <c:pt idx="21515">
                  <c:v>45074.704861111109</c:v>
                </c:pt>
                <c:pt idx="21516">
                  <c:v>45074.708333333336</c:v>
                </c:pt>
                <c:pt idx="21517">
                  <c:v>45074.711805555555</c:v>
                </c:pt>
                <c:pt idx="21518">
                  <c:v>45074.715277777781</c:v>
                </c:pt>
                <c:pt idx="21519">
                  <c:v>45074.71875</c:v>
                </c:pt>
                <c:pt idx="21520">
                  <c:v>45074.722222222219</c:v>
                </c:pt>
                <c:pt idx="21521">
                  <c:v>45074.725694444445</c:v>
                </c:pt>
                <c:pt idx="21522">
                  <c:v>45074.729166666664</c:v>
                </c:pt>
                <c:pt idx="21523">
                  <c:v>45074.732638888891</c:v>
                </c:pt>
                <c:pt idx="21524">
                  <c:v>45074.736111111109</c:v>
                </c:pt>
                <c:pt idx="21525">
                  <c:v>45074.739583333336</c:v>
                </c:pt>
                <c:pt idx="21526">
                  <c:v>45074.743055555555</c:v>
                </c:pt>
                <c:pt idx="21527">
                  <c:v>45074.746527777781</c:v>
                </c:pt>
                <c:pt idx="21528">
                  <c:v>45074.75</c:v>
                </c:pt>
                <c:pt idx="21529">
                  <c:v>45074.753472222219</c:v>
                </c:pt>
                <c:pt idx="21530">
                  <c:v>45074.756944444445</c:v>
                </c:pt>
                <c:pt idx="21531">
                  <c:v>45074.760416666664</c:v>
                </c:pt>
                <c:pt idx="21532">
                  <c:v>45074.763888888891</c:v>
                </c:pt>
                <c:pt idx="21533">
                  <c:v>45074.767361111109</c:v>
                </c:pt>
                <c:pt idx="21534">
                  <c:v>45074.770833333336</c:v>
                </c:pt>
                <c:pt idx="21535">
                  <c:v>45074.774305555555</c:v>
                </c:pt>
                <c:pt idx="21536">
                  <c:v>45074.777777777781</c:v>
                </c:pt>
                <c:pt idx="21537">
                  <c:v>45074.78125</c:v>
                </c:pt>
                <c:pt idx="21538">
                  <c:v>45074.784722222219</c:v>
                </c:pt>
                <c:pt idx="21539">
                  <c:v>45074.788194444445</c:v>
                </c:pt>
                <c:pt idx="21540">
                  <c:v>45074.791666666664</c:v>
                </c:pt>
                <c:pt idx="21541">
                  <c:v>45074.795138888891</c:v>
                </c:pt>
                <c:pt idx="21542">
                  <c:v>45074.798611111109</c:v>
                </c:pt>
                <c:pt idx="21543">
                  <c:v>45074.802083333336</c:v>
                </c:pt>
                <c:pt idx="21544">
                  <c:v>45074.805555555555</c:v>
                </c:pt>
                <c:pt idx="21545">
                  <c:v>45074.809027777781</c:v>
                </c:pt>
                <c:pt idx="21546">
                  <c:v>45074.8125</c:v>
                </c:pt>
                <c:pt idx="21547">
                  <c:v>45074.815972222219</c:v>
                </c:pt>
                <c:pt idx="21548">
                  <c:v>45074.819444444445</c:v>
                </c:pt>
                <c:pt idx="21549">
                  <c:v>45074.822916666664</c:v>
                </c:pt>
                <c:pt idx="21550">
                  <c:v>45074.826388888891</c:v>
                </c:pt>
                <c:pt idx="21551">
                  <c:v>45074.829861111109</c:v>
                </c:pt>
                <c:pt idx="21552">
                  <c:v>45074.833333333336</c:v>
                </c:pt>
                <c:pt idx="21553">
                  <c:v>45074.836805555555</c:v>
                </c:pt>
                <c:pt idx="21554">
                  <c:v>45074.840277777781</c:v>
                </c:pt>
                <c:pt idx="21555">
                  <c:v>45074.84375</c:v>
                </c:pt>
                <c:pt idx="21556">
                  <c:v>45074.847222222219</c:v>
                </c:pt>
                <c:pt idx="21557">
                  <c:v>45074.850694444445</c:v>
                </c:pt>
                <c:pt idx="21558">
                  <c:v>45074.854166666664</c:v>
                </c:pt>
                <c:pt idx="21559">
                  <c:v>45074.857638888891</c:v>
                </c:pt>
                <c:pt idx="21560">
                  <c:v>45074.861111111109</c:v>
                </c:pt>
                <c:pt idx="21561">
                  <c:v>45074.864583333336</c:v>
                </c:pt>
                <c:pt idx="21562">
                  <c:v>45074.868055555555</c:v>
                </c:pt>
                <c:pt idx="21563">
                  <c:v>45074.871527777781</c:v>
                </c:pt>
                <c:pt idx="21564">
                  <c:v>45074.875</c:v>
                </c:pt>
                <c:pt idx="21565">
                  <c:v>45074.878472222219</c:v>
                </c:pt>
                <c:pt idx="21566">
                  <c:v>45074.881944444445</c:v>
                </c:pt>
                <c:pt idx="21567">
                  <c:v>45074.885416666664</c:v>
                </c:pt>
                <c:pt idx="21568">
                  <c:v>45074.888888888891</c:v>
                </c:pt>
                <c:pt idx="21569">
                  <c:v>45074.892361111109</c:v>
                </c:pt>
                <c:pt idx="21570">
                  <c:v>45074.895833333336</c:v>
                </c:pt>
                <c:pt idx="21571">
                  <c:v>45074.899305555555</c:v>
                </c:pt>
                <c:pt idx="21572">
                  <c:v>45074.902777777781</c:v>
                </c:pt>
                <c:pt idx="21573">
                  <c:v>45074.90625</c:v>
                </c:pt>
                <c:pt idx="21574">
                  <c:v>45074.909722222219</c:v>
                </c:pt>
                <c:pt idx="21575">
                  <c:v>45074.913194444445</c:v>
                </c:pt>
                <c:pt idx="21576">
                  <c:v>45074.916666666664</c:v>
                </c:pt>
                <c:pt idx="21577">
                  <c:v>45074.920138888891</c:v>
                </c:pt>
                <c:pt idx="21578">
                  <c:v>45074.923611111109</c:v>
                </c:pt>
                <c:pt idx="21579">
                  <c:v>45074.927083333336</c:v>
                </c:pt>
                <c:pt idx="21580">
                  <c:v>45074.930555555555</c:v>
                </c:pt>
                <c:pt idx="21581">
                  <c:v>45074.934027777781</c:v>
                </c:pt>
                <c:pt idx="21582">
                  <c:v>45074.9375</c:v>
                </c:pt>
                <c:pt idx="21583">
                  <c:v>45074.940972222219</c:v>
                </c:pt>
                <c:pt idx="21584">
                  <c:v>45074.944444444445</c:v>
                </c:pt>
                <c:pt idx="21585">
                  <c:v>45074.947916666664</c:v>
                </c:pt>
                <c:pt idx="21586">
                  <c:v>45074.951388888891</c:v>
                </c:pt>
                <c:pt idx="21587">
                  <c:v>45074.954861111109</c:v>
                </c:pt>
                <c:pt idx="21588">
                  <c:v>45074.958333333336</c:v>
                </c:pt>
                <c:pt idx="21589">
                  <c:v>45074.961805555555</c:v>
                </c:pt>
                <c:pt idx="21590">
                  <c:v>45074.965277777781</c:v>
                </c:pt>
                <c:pt idx="21591">
                  <c:v>45074.96875</c:v>
                </c:pt>
                <c:pt idx="21592">
                  <c:v>45074.972222222219</c:v>
                </c:pt>
                <c:pt idx="21593">
                  <c:v>45074.975694444445</c:v>
                </c:pt>
                <c:pt idx="21594">
                  <c:v>45074.979166666664</c:v>
                </c:pt>
                <c:pt idx="21595">
                  <c:v>45074.982638888891</c:v>
                </c:pt>
                <c:pt idx="21596">
                  <c:v>45074.986111111109</c:v>
                </c:pt>
                <c:pt idx="21597">
                  <c:v>45074.989583333336</c:v>
                </c:pt>
                <c:pt idx="21598">
                  <c:v>45074.993055555555</c:v>
                </c:pt>
                <c:pt idx="21599">
                  <c:v>45074.996527777781</c:v>
                </c:pt>
                <c:pt idx="21600">
                  <c:v>45075</c:v>
                </c:pt>
                <c:pt idx="21601">
                  <c:v>45075.003472222219</c:v>
                </c:pt>
                <c:pt idx="21602">
                  <c:v>45075.006944444445</c:v>
                </c:pt>
                <c:pt idx="21603">
                  <c:v>45075.010416666664</c:v>
                </c:pt>
                <c:pt idx="21604">
                  <c:v>45075.013888888891</c:v>
                </c:pt>
                <c:pt idx="21605">
                  <c:v>45075.017361111109</c:v>
                </c:pt>
                <c:pt idx="21606">
                  <c:v>45075.020833333336</c:v>
                </c:pt>
                <c:pt idx="21607">
                  <c:v>45075.024305555555</c:v>
                </c:pt>
                <c:pt idx="21608">
                  <c:v>45075.027777777781</c:v>
                </c:pt>
                <c:pt idx="21609">
                  <c:v>45075.03125</c:v>
                </c:pt>
                <c:pt idx="21610">
                  <c:v>45075.034722222219</c:v>
                </c:pt>
                <c:pt idx="21611">
                  <c:v>45075.038194444445</c:v>
                </c:pt>
                <c:pt idx="21612">
                  <c:v>45075.041666666664</c:v>
                </c:pt>
                <c:pt idx="21613">
                  <c:v>45075.045138888891</c:v>
                </c:pt>
                <c:pt idx="21614">
                  <c:v>45075.048611111109</c:v>
                </c:pt>
                <c:pt idx="21615">
                  <c:v>45075.052083333336</c:v>
                </c:pt>
                <c:pt idx="21616">
                  <c:v>45075.055555555555</c:v>
                </c:pt>
                <c:pt idx="21617">
                  <c:v>45075.059027777781</c:v>
                </c:pt>
                <c:pt idx="21618">
                  <c:v>45075.0625</c:v>
                </c:pt>
                <c:pt idx="21619">
                  <c:v>45075.065972222219</c:v>
                </c:pt>
                <c:pt idx="21620">
                  <c:v>45075.069444444445</c:v>
                </c:pt>
                <c:pt idx="21621">
                  <c:v>45075.072916666664</c:v>
                </c:pt>
                <c:pt idx="21622">
                  <c:v>45075.076388888891</c:v>
                </c:pt>
                <c:pt idx="21623">
                  <c:v>45075.079861111109</c:v>
                </c:pt>
                <c:pt idx="21624">
                  <c:v>45075.083333333336</c:v>
                </c:pt>
                <c:pt idx="21625">
                  <c:v>45075.086805555555</c:v>
                </c:pt>
                <c:pt idx="21626">
                  <c:v>45075.090277777781</c:v>
                </c:pt>
                <c:pt idx="21627">
                  <c:v>45075.09375</c:v>
                </c:pt>
                <c:pt idx="21628">
                  <c:v>45075.097222222219</c:v>
                </c:pt>
                <c:pt idx="21629">
                  <c:v>45075.100694444445</c:v>
                </c:pt>
                <c:pt idx="21630">
                  <c:v>45075.104166666664</c:v>
                </c:pt>
                <c:pt idx="21631">
                  <c:v>45075.107638888891</c:v>
                </c:pt>
                <c:pt idx="21632">
                  <c:v>45075.111111111109</c:v>
                </c:pt>
                <c:pt idx="21633">
                  <c:v>45075.114583333336</c:v>
                </c:pt>
                <c:pt idx="21634">
                  <c:v>45075.118055555555</c:v>
                </c:pt>
                <c:pt idx="21635">
                  <c:v>45075.121527777781</c:v>
                </c:pt>
                <c:pt idx="21636">
                  <c:v>45075.125</c:v>
                </c:pt>
                <c:pt idx="21637">
                  <c:v>45075.128472222219</c:v>
                </c:pt>
                <c:pt idx="21638">
                  <c:v>45075.131944444445</c:v>
                </c:pt>
                <c:pt idx="21639">
                  <c:v>45075.135416666664</c:v>
                </c:pt>
                <c:pt idx="21640">
                  <c:v>45075.138888888891</c:v>
                </c:pt>
                <c:pt idx="21641">
                  <c:v>45075.142361111109</c:v>
                </c:pt>
                <c:pt idx="21642">
                  <c:v>45075.145833333336</c:v>
                </c:pt>
                <c:pt idx="21643">
                  <c:v>45075.149305555555</c:v>
                </c:pt>
                <c:pt idx="21644">
                  <c:v>45075.152777777781</c:v>
                </c:pt>
                <c:pt idx="21645">
                  <c:v>45075.15625</c:v>
                </c:pt>
                <c:pt idx="21646">
                  <c:v>45075.159722222219</c:v>
                </c:pt>
                <c:pt idx="21647">
                  <c:v>45075.163194444445</c:v>
                </c:pt>
                <c:pt idx="21648">
                  <c:v>45075.166666666664</c:v>
                </c:pt>
                <c:pt idx="21649">
                  <c:v>45075.170138888891</c:v>
                </c:pt>
                <c:pt idx="21650">
                  <c:v>45075.173611111109</c:v>
                </c:pt>
                <c:pt idx="21651">
                  <c:v>45075.177083333336</c:v>
                </c:pt>
                <c:pt idx="21652">
                  <c:v>45075.180555555555</c:v>
                </c:pt>
                <c:pt idx="21653">
                  <c:v>45075.184027777781</c:v>
                </c:pt>
                <c:pt idx="21654">
                  <c:v>45075.1875</c:v>
                </c:pt>
                <c:pt idx="21655">
                  <c:v>45075.190972222219</c:v>
                </c:pt>
                <c:pt idx="21656">
                  <c:v>45075.194444444445</c:v>
                </c:pt>
                <c:pt idx="21657">
                  <c:v>45075.197916666664</c:v>
                </c:pt>
                <c:pt idx="21658">
                  <c:v>45075.201388888891</c:v>
                </c:pt>
                <c:pt idx="21659">
                  <c:v>45075.204861111109</c:v>
                </c:pt>
                <c:pt idx="21660">
                  <c:v>45075.208333333336</c:v>
                </c:pt>
                <c:pt idx="21661">
                  <c:v>45075.211805555555</c:v>
                </c:pt>
                <c:pt idx="21662">
                  <c:v>45075.215277777781</c:v>
                </c:pt>
                <c:pt idx="21663">
                  <c:v>45075.21875</c:v>
                </c:pt>
                <c:pt idx="21664">
                  <c:v>45075.222222222219</c:v>
                </c:pt>
                <c:pt idx="21665">
                  <c:v>45075.225694444445</c:v>
                </c:pt>
                <c:pt idx="21666">
                  <c:v>45075.229166666664</c:v>
                </c:pt>
                <c:pt idx="21667">
                  <c:v>45075.232638888891</c:v>
                </c:pt>
                <c:pt idx="21668">
                  <c:v>45075.236111111109</c:v>
                </c:pt>
                <c:pt idx="21669">
                  <c:v>45075.239583333336</c:v>
                </c:pt>
                <c:pt idx="21670">
                  <c:v>45075.243055555555</c:v>
                </c:pt>
                <c:pt idx="21671">
                  <c:v>45075.246527777781</c:v>
                </c:pt>
                <c:pt idx="21672">
                  <c:v>45075.25</c:v>
                </c:pt>
                <c:pt idx="21673">
                  <c:v>45075.253472222219</c:v>
                </c:pt>
                <c:pt idx="21674">
                  <c:v>45075.256944444445</c:v>
                </c:pt>
                <c:pt idx="21675">
                  <c:v>45075.260416666664</c:v>
                </c:pt>
                <c:pt idx="21676">
                  <c:v>45075.263888888891</c:v>
                </c:pt>
                <c:pt idx="21677">
                  <c:v>45075.267361111109</c:v>
                </c:pt>
                <c:pt idx="21678">
                  <c:v>45075.270833333336</c:v>
                </c:pt>
                <c:pt idx="21679">
                  <c:v>45075.274305555555</c:v>
                </c:pt>
                <c:pt idx="21680">
                  <c:v>45075.277777777781</c:v>
                </c:pt>
                <c:pt idx="21681">
                  <c:v>45075.28125</c:v>
                </c:pt>
                <c:pt idx="21682">
                  <c:v>45075.284722222219</c:v>
                </c:pt>
                <c:pt idx="21683">
                  <c:v>45075.288194444445</c:v>
                </c:pt>
                <c:pt idx="21684">
                  <c:v>45075.291666666664</c:v>
                </c:pt>
                <c:pt idx="21685">
                  <c:v>45075.295138888891</c:v>
                </c:pt>
                <c:pt idx="21686">
                  <c:v>45075.298611111109</c:v>
                </c:pt>
                <c:pt idx="21687">
                  <c:v>45075.302083333336</c:v>
                </c:pt>
                <c:pt idx="21688">
                  <c:v>45075.305555555555</c:v>
                </c:pt>
                <c:pt idx="21689">
                  <c:v>45075.309027777781</c:v>
                </c:pt>
                <c:pt idx="21690">
                  <c:v>45075.3125</c:v>
                </c:pt>
                <c:pt idx="21691">
                  <c:v>45075.315972222219</c:v>
                </c:pt>
                <c:pt idx="21692">
                  <c:v>45075.319444444445</c:v>
                </c:pt>
                <c:pt idx="21693">
                  <c:v>45075.322916666664</c:v>
                </c:pt>
                <c:pt idx="21694">
                  <c:v>45075.326388888891</c:v>
                </c:pt>
                <c:pt idx="21695">
                  <c:v>45075.329861111109</c:v>
                </c:pt>
                <c:pt idx="21696">
                  <c:v>45075.333333333336</c:v>
                </c:pt>
                <c:pt idx="21697">
                  <c:v>45075.336805555555</c:v>
                </c:pt>
                <c:pt idx="21698">
                  <c:v>45075.340277777781</c:v>
                </c:pt>
                <c:pt idx="21699">
                  <c:v>45075.34375</c:v>
                </c:pt>
                <c:pt idx="21700">
                  <c:v>45075.347222222219</c:v>
                </c:pt>
                <c:pt idx="21701">
                  <c:v>45075.350694444445</c:v>
                </c:pt>
                <c:pt idx="21702">
                  <c:v>45075.354166666664</c:v>
                </c:pt>
                <c:pt idx="21703">
                  <c:v>45075.357638888891</c:v>
                </c:pt>
                <c:pt idx="21704">
                  <c:v>45075.361111111109</c:v>
                </c:pt>
                <c:pt idx="21705">
                  <c:v>45075.364583333336</c:v>
                </c:pt>
                <c:pt idx="21706">
                  <c:v>45075.368055555555</c:v>
                </c:pt>
                <c:pt idx="21707">
                  <c:v>45075.371527777781</c:v>
                </c:pt>
                <c:pt idx="21708">
                  <c:v>45075.375</c:v>
                </c:pt>
                <c:pt idx="21709">
                  <c:v>45075.378472222219</c:v>
                </c:pt>
                <c:pt idx="21710">
                  <c:v>45075.381944444445</c:v>
                </c:pt>
                <c:pt idx="21711">
                  <c:v>45075.385416666664</c:v>
                </c:pt>
                <c:pt idx="21712">
                  <c:v>45075.388888888891</c:v>
                </c:pt>
                <c:pt idx="21713">
                  <c:v>45075.392361111109</c:v>
                </c:pt>
                <c:pt idx="21714">
                  <c:v>45075.395833333336</c:v>
                </c:pt>
                <c:pt idx="21715">
                  <c:v>45075.399305555555</c:v>
                </c:pt>
                <c:pt idx="21716">
                  <c:v>45075.402777777781</c:v>
                </c:pt>
                <c:pt idx="21717">
                  <c:v>45075.40625</c:v>
                </c:pt>
                <c:pt idx="21718">
                  <c:v>45075.409722222219</c:v>
                </c:pt>
                <c:pt idx="21719">
                  <c:v>45075.413194444445</c:v>
                </c:pt>
                <c:pt idx="21720">
                  <c:v>45075.416666666664</c:v>
                </c:pt>
                <c:pt idx="21721">
                  <c:v>45075.420138888891</c:v>
                </c:pt>
                <c:pt idx="21722">
                  <c:v>45075.423611111109</c:v>
                </c:pt>
                <c:pt idx="21723">
                  <c:v>45075.427083333336</c:v>
                </c:pt>
                <c:pt idx="21724">
                  <c:v>45075.430555555555</c:v>
                </c:pt>
                <c:pt idx="21725">
                  <c:v>45075.434027777781</c:v>
                </c:pt>
                <c:pt idx="21726">
                  <c:v>45075.4375</c:v>
                </c:pt>
                <c:pt idx="21727">
                  <c:v>45075.440972222219</c:v>
                </c:pt>
                <c:pt idx="21728">
                  <c:v>45075.444444444445</c:v>
                </c:pt>
                <c:pt idx="21729">
                  <c:v>45075.447916666664</c:v>
                </c:pt>
                <c:pt idx="21730">
                  <c:v>45075.451388888891</c:v>
                </c:pt>
                <c:pt idx="21731">
                  <c:v>45075.454861111109</c:v>
                </c:pt>
                <c:pt idx="21732">
                  <c:v>45075.458333333336</c:v>
                </c:pt>
                <c:pt idx="21733">
                  <c:v>45075.461805555555</c:v>
                </c:pt>
                <c:pt idx="21734">
                  <c:v>45075.465277777781</c:v>
                </c:pt>
                <c:pt idx="21735">
                  <c:v>45075.46875</c:v>
                </c:pt>
                <c:pt idx="21736">
                  <c:v>45075.472222222219</c:v>
                </c:pt>
                <c:pt idx="21737">
                  <c:v>45075.475694444445</c:v>
                </c:pt>
                <c:pt idx="21738">
                  <c:v>45075.479166666664</c:v>
                </c:pt>
                <c:pt idx="21739">
                  <c:v>45075.482638888891</c:v>
                </c:pt>
                <c:pt idx="21740">
                  <c:v>45075.486111111109</c:v>
                </c:pt>
                <c:pt idx="21741">
                  <c:v>45075.489583333336</c:v>
                </c:pt>
                <c:pt idx="21742">
                  <c:v>45075.493055555555</c:v>
                </c:pt>
                <c:pt idx="21743">
                  <c:v>45075.496527777781</c:v>
                </c:pt>
                <c:pt idx="21744">
                  <c:v>45075.5</c:v>
                </c:pt>
                <c:pt idx="21745">
                  <c:v>45075.503472222219</c:v>
                </c:pt>
                <c:pt idx="21746">
                  <c:v>45075.506944444445</c:v>
                </c:pt>
                <c:pt idx="21747">
                  <c:v>45075.510416666664</c:v>
                </c:pt>
                <c:pt idx="21748">
                  <c:v>45075.513888888891</c:v>
                </c:pt>
                <c:pt idx="21749">
                  <c:v>45075.517361111109</c:v>
                </c:pt>
                <c:pt idx="21750">
                  <c:v>45075.520833333336</c:v>
                </c:pt>
                <c:pt idx="21751">
                  <c:v>45075.524305555555</c:v>
                </c:pt>
                <c:pt idx="21752">
                  <c:v>45075.527777777781</c:v>
                </c:pt>
                <c:pt idx="21753">
                  <c:v>45075.53125</c:v>
                </c:pt>
                <c:pt idx="21754">
                  <c:v>45075.534722222219</c:v>
                </c:pt>
                <c:pt idx="21755">
                  <c:v>45075.538194444445</c:v>
                </c:pt>
                <c:pt idx="21756">
                  <c:v>45075.541666666664</c:v>
                </c:pt>
                <c:pt idx="21757">
                  <c:v>45075.545138888891</c:v>
                </c:pt>
                <c:pt idx="21758">
                  <c:v>45075.548611111109</c:v>
                </c:pt>
                <c:pt idx="21759">
                  <c:v>45075.552083333336</c:v>
                </c:pt>
                <c:pt idx="21760">
                  <c:v>45075.555555555555</c:v>
                </c:pt>
                <c:pt idx="21761">
                  <c:v>45075.559027777781</c:v>
                </c:pt>
                <c:pt idx="21762">
                  <c:v>45075.5625</c:v>
                </c:pt>
                <c:pt idx="21763">
                  <c:v>45075.565972222219</c:v>
                </c:pt>
                <c:pt idx="21764">
                  <c:v>45075.569444444445</c:v>
                </c:pt>
                <c:pt idx="21765">
                  <c:v>45075.572916666664</c:v>
                </c:pt>
                <c:pt idx="21766">
                  <c:v>45075.576388888891</c:v>
                </c:pt>
                <c:pt idx="21767">
                  <c:v>45075.579861111109</c:v>
                </c:pt>
                <c:pt idx="21768">
                  <c:v>45075.583333333336</c:v>
                </c:pt>
                <c:pt idx="21769">
                  <c:v>45075.586805555555</c:v>
                </c:pt>
                <c:pt idx="21770">
                  <c:v>45075.590277777781</c:v>
                </c:pt>
                <c:pt idx="21771">
                  <c:v>45075.59375</c:v>
                </c:pt>
                <c:pt idx="21772">
                  <c:v>45075.597222222219</c:v>
                </c:pt>
                <c:pt idx="21773">
                  <c:v>45075.600694444445</c:v>
                </c:pt>
                <c:pt idx="21774">
                  <c:v>45075.604166666664</c:v>
                </c:pt>
                <c:pt idx="21775">
                  <c:v>45075.607638888891</c:v>
                </c:pt>
                <c:pt idx="21776">
                  <c:v>45075.611111111109</c:v>
                </c:pt>
                <c:pt idx="21777">
                  <c:v>45075.614583333336</c:v>
                </c:pt>
                <c:pt idx="21778">
                  <c:v>45075.618055555555</c:v>
                </c:pt>
                <c:pt idx="21779">
                  <c:v>45075.621527777781</c:v>
                </c:pt>
                <c:pt idx="21780">
                  <c:v>45075.625</c:v>
                </c:pt>
                <c:pt idx="21781">
                  <c:v>45075.628472222219</c:v>
                </c:pt>
                <c:pt idx="21782">
                  <c:v>45075.631944444445</c:v>
                </c:pt>
                <c:pt idx="21783">
                  <c:v>45075.635416666664</c:v>
                </c:pt>
                <c:pt idx="21784">
                  <c:v>45075.638888888891</c:v>
                </c:pt>
                <c:pt idx="21785">
                  <c:v>45075.642361111109</c:v>
                </c:pt>
                <c:pt idx="21786">
                  <c:v>45075.645833333336</c:v>
                </c:pt>
                <c:pt idx="21787">
                  <c:v>45075.649305555555</c:v>
                </c:pt>
                <c:pt idx="21788">
                  <c:v>45075.652777777781</c:v>
                </c:pt>
                <c:pt idx="21789">
                  <c:v>45075.65625</c:v>
                </c:pt>
                <c:pt idx="21790">
                  <c:v>45075.659722222219</c:v>
                </c:pt>
                <c:pt idx="21791">
                  <c:v>45075.663194444445</c:v>
                </c:pt>
                <c:pt idx="21792">
                  <c:v>45075.666666666664</c:v>
                </c:pt>
                <c:pt idx="21793">
                  <c:v>45075.670138888891</c:v>
                </c:pt>
                <c:pt idx="21794">
                  <c:v>45075.673611111109</c:v>
                </c:pt>
                <c:pt idx="21795">
                  <c:v>45075.677083333336</c:v>
                </c:pt>
                <c:pt idx="21796">
                  <c:v>45075.680555555555</c:v>
                </c:pt>
                <c:pt idx="21797">
                  <c:v>45075.684027777781</c:v>
                </c:pt>
                <c:pt idx="21798">
                  <c:v>45075.6875</c:v>
                </c:pt>
                <c:pt idx="21799">
                  <c:v>45075.690972222219</c:v>
                </c:pt>
                <c:pt idx="21800">
                  <c:v>45075.694444444445</c:v>
                </c:pt>
                <c:pt idx="21801">
                  <c:v>45075.697916666664</c:v>
                </c:pt>
                <c:pt idx="21802">
                  <c:v>45075.701388888891</c:v>
                </c:pt>
                <c:pt idx="21803">
                  <c:v>45075.704861111109</c:v>
                </c:pt>
                <c:pt idx="21804">
                  <c:v>45075.708333333336</c:v>
                </c:pt>
                <c:pt idx="21805">
                  <c:v>45075.711805555555</c:v>
                </c:pt>
                <c:pt idx="21806">
                  <c:v>45075.715277777781</c:v>
                </c:pt>
                <c:pt idx="21807">
                  <c:v>45075.71875</c:v>
                </c:pt>
                <c:pt idx="21808">
                  <c:v>45075.722222222219</c:v>
                </c:pt>
                <c:pt idx="21809">
                  <c:v>45075.725694444445</c:v>
                </c:pt>
                <c:pt idx="21810">
                  <c:v>45075.729166666664</c:v>
                </c:pt>
                <c:pt idx="21811">
                  <c:v>45075.732638888891</c:v>
                </c:pt>
                <c:pt idx="21812">
                  <c:v>45075.736111111109</c:v>
                </c:pt>
                <c:pt idx="21813">
                  <c:v>45075.739583333336</c:v>
                </c:pt>
                <c:pt idx="21814">
                  <c:v>45075.743055555555</c:v>
                </c:pt>
                <c:pt idx="21815">
                  <c:v>45075.746527777781</c:v>
                </c:pt>
                <c:pt idx="21816">
                  <c:v>45075.75</c:v>
                </c:pt>
                <c:pt idx="21817">
                  <c:v>45075.753472222219</c:v>
                </c:pt>
                <c:pt idx="21818">
                  <c:v>45075.756944444445</c:v>
                </c:pt>
                <c:pt idx="21819">
                  <c:v>45075.760416666664</c:v>
                </c:pt>
                <c:pt idx="21820">
                  <c:v>45075.763888888891</c:v>
                </c:pt>
                <c:pt idx="21821">
                  <c:v>45075.767361111109</c:v>
                </c:pt>
                <c:pt idx="21822">
                  <c:v>45075.770833333336</c:v>
                </c:pt>
                <c:pt idx="21823">
                  <c:v>45075.774305555555</c:v>
                </c:pt>
                <c:pt idx="21824">
                  <c:v>45075.777777777781</c:v>
                </c:pt>
                <c:pt idx="21825">
                  <c:v>45075.78125</c:v>
                </c:pt>
                <c:pt idx="21826">
                  <c:v>45075.784722222219</c:v>
                </c:pt>
                <c:pt idx="21827">
                  <c:v>45075.788194444445</c:v>
                </c:pt>
                <c:pt idx="21828">
                  <c:v>45075.791666666664</c:v>
                </c:pt>
                <c:pt idx="21829">
                  <c:v>45075.795138888891</c:v>
                </c:pt>
                <c:pt idx="21830">
                  <c:v>45075.798611111109</c:v>
                </c:pt>
                <c:pt idx="21831">
                  <c:v>45075.802083333336</c:v>
                </c:pt>
                <c:pt idx="21832">
                  <c:v>45075.805555555555</c:v>
                </c:pt>
                <c:pt idx="21833">
                  <c:v>45075.809027777781</c:v>
                </c:pt>
                <c:pt idx="21834">
                  <c:v>45075.8125</c:v>
                </c:pt>
                <c:pt idx="21835">
                  <c:v>45075.815972222219</c:v>
                </c:pt>
                <c:pt idx="21836">
                  <c:v>45075.819444444445</c:v>
                </c:pt>
                <c:pt idx="21837">
                  <c:v>45075.822916666664</c:v>
                </c:pt>
                <c:pt idx="21838">
                  <c:v>45075.826388888891</c:v>
                </c:pt>
                <c:pt idx="21839">
                  <c:v>45075.829861111109</c:v>
                </c:pt>
                <c:pt idx="21840">
                  <c:v>45075.833333333336</c:v>
                </c:pt>
                <c:pt idx="21841">
                  <c:v>45075.836805555555</c:v>
                </c:pt>
                <c:pt idx="21842">
                  <c:v>45075.840277777781</c:v>
                </c:pt>
                <c:pt idx="21843">
                  <c:v>45075.84375</c:v>
                </c:pt>
                <c:pt idx="21844">
                  <c:v>45075.847222222219</c:v>
                </c:pt>
                <c:pt idx="21845">
                  <c:v>45075.850694444445</c:v>
                </c:pt>
                <c:pt idx="21846">
                  <c:v>45075.854166666664</c:v>
                </c:pt>
                <c:pt idx="21847">
                  <c:v>45075.857638888891</c:v>
                </c:pt>
                <c:pt idx="21848">
                  <c:v>45075.861111111109</c:v>
                </c:pt>
                <c:pt idx="21849">
                  <c:v>45075.864583333336</c:v>
                </c:pt>
                <c:pt idx="21850">
                  <c:v>45075.868055555555</c:v>
                </c:pt>
                <c:pt idx="21851">
                  <c:v>45075.871527777781</c:v>
                </c:pt>
                <c:pt idx="21852">
                  <c:v>45075.875</c:v>
                </c:pt>
                <c:pt idx="21853">
                  <c:v>45075.878472222219</c:v>
                </c:pt>
                <c:pt idx="21854">
                  <c:v>45075.881944444445</c:v>
                </c:pt>
                <c:pt idx="21855">
                  <c:v>45075.885416666664</c:v>
                </c:pt>
                <c:pt idx="21856">
                  <c:v>45075.888888888891</c:v>
                </c:pt>
                <c:pt idx="21857">
                  <c:v>45075.892361111109</c:v>
                </c:pt>
                <c:pt idx="21858">
                  <c:v>45075.895833333336</c:v>
                </c:pt>
                <c:pt idx="21859">
                  <c:v>45075.899305555555</c:v>
                </c:pt>
                <c:pt idx="21860">
                  <c:v>45075.902777777781</c:v>
                </c:pt>
                <c:pt idx="21861">
                  <c:v>45075.90625</c:v>
                </c:pt>
                <c:pt idx="21862">
                  <c:v>45075.909722222219</c:v>
                </c:pt>
                <c:pt idx="21863">
                  <c:v>45075.913194444445</c:v>
                </c:pt>
                <c:pt idx="21864">
                  <c:v>45075.916666666664</c:v>
                </c:pt>
                <c:pt idx="21865">
                  <c:v>45075.920138888891</c:v>
                </c:pt>
                <c:pt idx="21866">
                  <c:v>45075.923611111109</c:v>
                </c:pt>
                <c:pt idx="21867">
                  <c:v>45075.927083333336</c:v>
                </c:pt>
                <c:pt idx="21868">
                  <c:v>45075.930555555555</c:v>
                </c:pt>
                <c:pt idx="21869">
                  <c:v>45075.934027777781</c:v>
                </c:pt>
                <c:pt idx="21870">
                  <c:v>45075.9375</c:v>
                </c:pt>
                <c:pt idx="21871">
                  <c:v>45075.940972222219</c:v>
                </c:pt>
                <c:pt idx="21872">
                  <c:v>45075.944444444445</c:v>
                </c:pt>
                <c:pt idx="21873">
                  <c:v>45075.947916666664</c:v>
                </c:pt>
                <c:pt idx="21874">
                  <c:v>45075.951388888891</c:v>
                </c:pt>
                <c:pt idx="21875">
                  <c:v>45075.954861111109</c:v>
                </c:pt>
                <c:pt idx="21876">
                  <c:v>45075.958333333336</c:v>
                </c:pt>
                <c:pt idx="21877">
                  <c:v>45075.961805555555</c:v>
                </c:pt>
                <c:pt idx="21878">
                  <c:v>45075.965277777781</c:v>
                </c:pt>
                <c:pt idx="21879">
                  <c:v>45075.96875</c:v>
                </c:pt>
                <c:pt idx="21880">
                  <c:v>45075.972222222219</c:v>
                </c:pt>
                <c:pt idx="21881">
                  <c:v>45075.975694444445</c:v>
                </c:pt>
                <c:pt idx="21882">
                  <c:v>45075.979166666664</c:v>
                </c:pt>
                <c:pt idx="21883">
                  <c:v>45075.982638888891</c:v>
                </c:pt>
                <c:pt idx="21884">
                  <c:v>45075.986111111109</c:v>
                </c:pt>
                <c:pt idx="21885">
                  <c:v>45075.989583333336</c:v>
                </c:pt>
                <c:pt idx="21886">
                  <c:v>45075.993055555555</c:v>
                </c:pt>
                <c:pt idx="21887">
                  <c:v>45075.996527777781</c:v>
                </c:pt>
                <c:pt idx="21888">
                  <c:v>45076</c:v>
                </c:pt>
                <c:pt idx="21889">
                  <c:v>45076.003472222219</c:v>
                </c:pt>
                <c:pt idx="21890">
                  <c:v>45076.006944444445</c:v>
                </c:pt>
                <c:pt idx="21891">
                  <c:v>45076.010416666664</c:v>
                </c:pt>
                <c:pt idx="21892">
                  <c:v>45076.013888888891</c:v>
                </c:pt>
                <c:pt idx="21893">
                  <c:v>45076.017361111109</c:v>
                </c:pt>
                <c:pt idx="21894">
                  <c:v>45076.020833333336</c:v>
                </c:pt>
                <c:pt idx="21895">
                  <c:v>45076.024305555555</c:v>
                </c:pt>
                <c:pt idx="21896">
                  <c:v>45076.027777777781</c:v>
                </c:pt>
                <c:pt idx="21897">
                  <c:v>45076.03125</c:v>
                </c:pt>
                <c:pt idx="21898">
                  <c:v>45076.034722222219</c:v>
                </c:pt>
                <c:pt idx="21899">
                  <c:v>45076.038194444445</c:v>
                </c:pt>
                <c:pt idx="21900">
                  <c:v>45076.041666666664</c:v>
                </c:pt>
                <c:pt idx="21901">
                  <c:v>45076.045138888891</c:v>
                </c:pt>
                <c:pt idx="21902">
                  <c:v>45076.048611111109</c:v>
                </c:pt>
                <c:pt idx="21903">
                  <c:v>45076.052083333336</c:v>
                </c:pt>
                <c:pt idx="21904">
                  <c:v>45076.055555555555</c:v>
                </c:pt>
                <c:pt idx="21905">
                  <c:v>45076.059027777781</c:v>
                </c:pt>
                <c:pt idx="21906">
                  <c:v>45076.0625</c:v>
                </c:pt>
                <c:pt idx="21907">
                  <c:v>45076.065972222219</c:v>
                </c:pt>
                <c:pt idx="21908">
                  <c:v>45076.069444444445</c:v>
                </c:pt>
                <c:pt idx="21909">
                  <c:v>45076.072916666664</c:v>
                </c:pt>
                <c:pt idx="21910">
                  <c:v>45076.076388888891</c:v>
                </c:pt>
                <c:pt idx="21911">
                  <c:v>45076.079861111109</c:v>
                </c:pt>
                <c:pt idx="21912">
                  <c:v>45076.083333333336</c:v>
                </c:pt>
                <c:pt idx="21913">
                  <c:v>45076.086805555555</c:v>
                </c:pt>
                <c:pt idx="21914">
                  <c:v>45076.090277777781</c:v>
                </c:pt>
                <c:pt idx="21915">
                  <c:v>45076.09375</c:v>
                </c:pt>
                <c:pt idx="21916">
                  <c:v>45076.097222222219</c:v>
                </c:pt>
                <c:pt idx="21917">
                  <c:v>45076.100694444445</c:v>
                </c:pt>
                <c:pt idx="21918">
                  <c:v>45076.104166666664</c:v>
                </c:pt>
                <c:pt idx="21919">
                  <c:v>45076.107638888891</c:v>
                </c:pt>
                <c:pt idx="21920">
                  <c:v>45076.111111111109</c:v>
                </c:pt>
                <c:pt idx="21921">
                  <c:v>45076.114583333336</c:v>
                </c:pt>
                <c:pt idx="21922">
                  <c:v>45076.118055555555</c:v>
                </c:pt>
                <c:pt idx="21923">
                  <c:v>45076.121527777781</c:v>
                </c:pt>
                <c:pt idx="21924">
                  <c:v>45076.125</c:v>
                </c:pt>
                <c:pt idx="21925">
                  <c:v>45076.128472222219</c:v>
                </c:pt>
                <c:pt idx="21926">
                  <c:v>45076.131944444445</c:v>
                </c:pt>
                <c:pt idx="21927">
                  <c:v>45076.135416666664</c:v>
                </c:pt>
                <c:pt idx="21928">
                  <c:v>45076.138888888891</c:v>
                </c:pt>
                <c:pt idx="21929">
                  <c:v>45076.142361111109</c:v>
                </c:pt>
                <c:pt idx="21930">
                  <c:v>45076.145833333336</c:v>
                </c:pt>
                <c:pt idx="21931">
                  <c:v>45076.149305555555</c:v>
                </c:pt>
                <c:pt idx="21932">
                  <c:v>45076.152777777781</c:v>
                </c:pt>
                <c:pt idx="21933">
                  <c:v>45076.15625</c:v>
                </c:pt>
                <c:pt idx="21934">
                  <c:v>45076.159722222219</c:v>
                </c:pt>
                <c:pt idx="21935">
                  <c:v>45076.163194444445</c:v>
                </c:pt>
                <c:pt idx="21936">
                  <c:v>45076.166666666664</c:v>
                </c:pt>
                <c:pt idx="21937">
                  <c:v>45076.170138888891</c:v>
                </c:pt>
                <c:pt idx="21938">
                  <c:v>45076.173611111109</c:v>
                </c:pt>
                <c:pt idx="21939">
                  <c:v>45076.177083333336</c:v>
                </c:pt>
                <c:pt idx="21940">
                  <c:v>45076.180555555555</c:v>
                </c:pt>
                <c:pt idx="21941">
                  <c:v>45076.184027777781</c:v>
                </c:pt>
                <c:pt idx="21942">
                  <c:v>45076.1875</c:v>
                </c:pt>
                <c:pt idx="21943">
                  <c:v>45076.190972222219</c:v>
                </c:pt>
                <c:pt idx="21944">
                  <c:v>45076.194444444445</c:v>
                </c:pt>
                <c:pt idx="21945">
                  <c:v>45076.197916666664</c:v>
                </c:pt>
                <c:pt idx="21946">
                  <c:v>45076.201388888891</c:v>
                </c:pt>
                <c:pt idx="21947">
                  <c:v>45076.204861111109</c:v>
                </c:pt>
                <c:pt idx="21948">
                  <c:v>45076.208333333336</c:v>
                </c:pt>
                <c:pt idx="21949">
                  <c:v>45076.211805555555</c:v>
                </c:pt>
                <c:pt idx="21950">
                  <c:v>45076.215277777781</c:v>
                </c:pt>
                <c:pt idx="21951">
                  <c:v>45076.21875</c:v>
                </c:pt>
                <c:pt idx="21952">
                  <c:v>45076.222222222219</c:v>
                </c:pt>
                <c:pt idx="21953">
                  <c:v>45076.225694444445</c:v>
                </c:pt>
                <c:pt idx="21954">
                  <c:v>45076.229166666664</c:v>
                </c:pt>
                <c:pt idx="21955">
                  <c:v>45076.232638888891</c:v>
                </c:pt>
                <c:pt idx="21956">
                  <c:v>45076.236111111109</c:v>
                </c:pt>
                <c:pt idx="21957">
                  <c:v>45076.239583333336</c:v>
                </c:pt>
                <c:pt idx="21958">
                  <c:v>45076.243055555555</c:v>
                </c:pt>
                <c:pt idx="21959">
                  <c:v>45076.246527777781</c:v>
                </c:pt>
                <c:pt idx="21960">
                  <c:v>45076.25</c:v>
                </c:pt>
                <c:pt idx="21961">
                  <c:v>45076.253472222219</c:v>
                </c:pt>
                <c:pt idx="21962">
                  <c:v>45076.256944444445</c:v>
                </c:pt>
                <c:pt idx="21963">
                  <c:v>45076.260416666664</c:v>
                </c:pt>
                <c:pt idx="21964">
                  <c:v>45076.263888888891</c:v>
                </c:pt>
                <c:pt idx="21965">
                  <c:v>45076.267361111109</c:v>
                </c:pt>
                <c:pt idx="21966">
                  <c:v>45076.270833333336</c:v>
                </c:pt>
                <c:pt idx="21967">
                  <c:v>45076.274305555555</c:v>
                </c:pt>
                <c:pt idx="21968">
                  <c:v>45076.277777777781</c:v>
                </c:pt>
                <c:pt idx="21969">
                  <c:v>45076.28125</c:v>
                </c:pt>
                <c:pt idx="21970">
                  <c:v>45076.284722222219</c:v>
                </c:pt>
                <c:pt idx="21971">
                  <c:v>45076.288194444445</c:v>
                </c:pt>
                <c:pt idx="21972">
                  <c:v>45076.291666666664</c:v>
                </c:pt>
                <c:pt idx="21973">
                  <c:v>45076.295138888891</c:v>
                </c:pt>
                <c:pt idx="21974">
                  <c:v>45076.298611111109</c:v>
                </c:pt>
                <c:pt idx="21975">
                  <c:v>45076.302083333336</c:v>
                </c:pt>
                <c:pt idx="21976">
                  <c:v>45076.305555555555</c:v>
                </c:pt>
                <c:pt idx="21977">
                  <c:v>45076.309027777781</c:v>
                </c:pt>
                <c:pt idx="21978">
                  <c:v>45076.3125</c:v>
                </c:pt>
                <c:pt idx="21979">
                  <c:v>45076.315972222219</c:v>
                </c:pt>
                <c:pt idx="21980">
                  <c:v>45076.319444444445</c:v>
                </c:pt>
                <c:pt idx="21981">
                  <c:v>45076.322916666664</c:v>
                </c:pt>
                <c:pt idx="21982">
                  <c:v>45076.326388888891</c:v>
                </c:pt>
                <c:pt idx="21983">
                  <c:v>45076.329861111109</c:v>
                </c:pt>
                <c:pt idx="21984">
                  <c:v>45076.333333333336</c:v>
                </c:pt>
                <c:pt idx="21985">
                  <c:v>45076.336805555555</c:v>
                </c:pt>
                <c:pt idx="21986">
                  <c:v>45076.340277777781</c:v>
                </c:pt>
                <c:pt idx="21987">
                  <c:v>45076.34375</c:v>
                </c:pt>
                <c:pt idx="21988">
                  <c:v>45076.347222222219</c:v>
                </c:pt>
                <c:pt idx="21989">
                  <c:v>45076.350694444445</c:v>
                </c:pt>
                <c:pt idx="21990">
                  <c:v>45076.354166666664</c:v>
                </c:pt>
                <c:pt idx="21991">
                  <c:v>45076.357638888891</c:v>
                </c:pt>
                <c:pt idx="21992">
                  <c:v>45076.361111111109</c:v>
                </c:pt>
                <c:pt idx="21993">
                  <c:v>45076.364583333336</c:v>
                </c:pt>
                <c:pt idx="21994">
                  <c:v>45076.368055555555</c:v>
                </c:pt>
                <c:pt idx="21995">
                  <c:v>45076.371527777781</c:v>
                </c:pt>
                <c:pt idx="21996">
                  <c:v>45076.375</c:v>
                </c:pt>
                <c:pt idx="21997">
                  <c:v>45076.378472222219</c:v>
                </c:pt>
                <c:pt idx="21998">
                  <c:v>45076.381944444445</c:v>
                </c:pt>
                <c:pt idx="21999">
                  <c:v>45076.385416666664</c:v>
                </c:pt>
                <c:pt idx="22000">
                  <c:v>45076.388888888891</c:v>
                </c:pt>
                <c:pt idx="22001">
                  <c:v>45076.392361111109</c:v>
                </c:pt>
                <c:pt idx="22002">
                  <c:v>45076.395833333336</c:v>
                </c:pt>
                <c:pt idx="22003">
                  <c:v>45076.399305555555</c:v>
                </c:pt>
                <c:pt idx="22004">
                  <c:v>45076.402777777781</c:v>
                </c:pt>
                <c:pt idx="22005">
                  <c:v>45076.40625</c:v>
                </c:pt>
                <c:pt idx="22006">
                  <c:v>45076.409722222219</c:v>
                </c:pt>
                <c:pt idx="22007">
                  <c:v>45076.413194444445</c:v>
                </c:pt>
                <c:pt idx="22008">
                  <c:v>45076.416666666664</c:v>
                </c:pt>
                <c:pt idx="22009">
                  <c:v>45076.420138888891</c:v>
                </c:pt>
                <c:pt idx="22010">
                  <c:v>45076.423611111109</c:v>
                </c:pt>
                <c:pt idx="22011">
                  <c:v>45076.427083333336</c:v>
                </c:pt>
                <c:pt idx="22012">
                  <c:v>45076.430555555555</c:v>
                </c:pt>
                <c:pt idx="22013">
                  <c:v>45076.434027777781</c:v>
                </c:pt>
                <c:pt idx="22014">
                  <c:v>45076.4375</c:v>
                </c:pt>
                <c:pt idx="22015">
                  <c:v>45076.440972222219</c:v>
                </c:pt>
                <c:pt idx="22016">
                  <c:v>45076.444444444445</c:v>
                </c:pt>
                <c:pt idx="22017">
                  <c:v>45076.447916666664</c:v>
                </c:pt>
                <c:pt idx="22018">
                  <c:v>45076.451388888891</c:v>
                </c:pt>
                <c:pt idx="22019">
                  <c:v>45076.454861111109</c:v>
                </c:pt>
                <c:pt idx="22020">
                  <c:v>45076.458333333336</c:v>
                </c:pt>
                <c:pt idx="22021">
                  <c:v>45076.461805555555</c:v>
                </c:pt>
                <c:pt idx="22022">
                  <c:v>45076.465277777781</c:v>
                </c:pt>
                <c:pt idx="22023">
                  <c:v>45076.46875</c:v>
                </c:pt>
                <c:pt idx="22024">
                  <c:v>45076.472222222219</c:v>
                </c:pt>
                <c:pt idx="22025">
                  <c:v>45076.475694444445</c:v>
                </c:pt>
                <c:pt idx="22026">
                  <c:v>45076.479166666664</c:v>
                </c:pt>
                <c:pt idx="22027">
                  <c:v>45076.482638888891</c:v>
                </c:pt>
                <c:pt idx="22028">
                  <c:v>45076.486111111109</c:v>
                </c:pt>
                <c:pt idx="22029">
                  <c:v>45076.489583333336</c:v>
                </c:pt>
                <c:pt idx="22030">
                  <c:v>45076.493055555555</c:v>
                </c:pt>
                <c:pt idx="22031">
                  <c:v>45076.496527777781</c:v>
                </c:pt>
                <c:pt idx="22032">
                  <c:v>45076.5</c:v>
                </c:pt>
                <c:pt idx="22033">
                  <c:v>45076.503472222219</c:v>
                </c:pt>
                <c:pt idx="22034">
                  <c:v>45076.506944444445</c:v>
                </c:pt>
                <c:pt idx="22035">
                  <c:v>45076.510416666664</c:v>
                </c:pt>
                <c:pt idx="22036">
                  <c:v>45076.513888888891</c:v>
                </c:pt>
                <c:pt idx="22037">
                  <c:v>45076.517361111109</c:v>
                </c:pt>
                <c:pt idx="22038">
                  <c:v>45076.520833333336</c:v>
                </c:pt>
                <c:pt idx="22039">
                  <c:v>45076.524305555555</c:v>
                </c:pt>
                <c:pt idx="22040">
                  <c:v>45076.527777777781</c:v>
                </c:pt>
                <c:pt idx="22041">
                  <c:v>45076.53125</c:v>
                </c:pt>
                <c:pt idx="22042">
                  <c:v>45076.534722222219</c:v>
                </c:pt>
                <c:pt idx="22043">
                  <c:v>45076.538194444445</c:v>
                </c:pt>
                <c:pt idx="22044">
                  <c:v>45076.541666666664</c:v>
                </c:pt>
                <c:pt idx="22045">
                  <c:v>45076.545138888891</c:v>
                </c:pt>
                <c:pt idx="22046">
                  <c:v>45076.548611111109</c:v>
                </c:pt>
                <c:pt idx="22047">
                  <c:v>45076.552083333336</c:v>
                </c:pt>
                <c:pt idx="22048">
                  <c:v>45076.555555555555</c:v>
                </c:pt>
                <c:pt idx="22049">
                  <c:v>45076.559027777781</c:v>
                </c:pt>
                <c:pt idx="22050">
                  <c:v>45076.5625</c:v>
                </c:pt>
                <c:pt idx="22051">
                  <c:v>45076.565972222219</c:v>
                </c:pt>
                <c:pt idx="22052">
                  <c:v>45076.569444444445</c:v>
                </c:pt>
                <c:pt idx="22053">
                  <c:v>45076.572916666664</c:v>
                </c:pt>
                <c:pt idx="22054">
                  <c:v>45076.576388888891</c:v>
                </c:pt>
                <c:pt idx="22055">
                  <c:v>45076.579861111109</c:v>
                </c:pt>
                <c:pt idx="22056">
                  <c:v>45076.583333333336</c:v>
                </c:pt>
                <c:pt idx="22057">
                  <c:v>45076.586805555555</c:v>
                </c:pt>
                <c:pt idx="22058">
                  <c:v>45076.590277777781</c:v>
                </c:pt>
                <c:pt idx="22059">
                  <c:v>45076.59375</c:v>
                </c:pt>
                <c:pt idx="22060">
                  <c:v>45076.597222222219</c:v>
                </c:pt>
                <c:pt idx="22061">
                  <c:v>45076.600694444445</c:v>
                </c:pt>
                <c:pt idx="22062">
                  <c:v>45076.604166666664</c:v>
                </c:pt>
                <c:pt idx="22063">
                  <c:v>45076.607638888891</c:v>
                </c:pt>
                <c:pt idx="22064">
                  <c:v>45076.611111111109</c:v>
                </c:pt>
                <c:pt idx="22065">
                  <c:v>45076.614583333336</c:v>
                </c:pt>
                <c:pt idx="22066">
                  <c:v>45076.618055555555</c:v>
                </c:pt>
                <c:pt idx="22067">
                  <c:v>45076.621527777781</c:v>
                </c:pt>
                <c:pt idx="22068">
                  <c:v>45076.625</c:v>
                </c:pt>
                <c:pt idx="22069">
                  <c:v>45076.628472222219</c:v>
                </c:pt>
                <c:pt idx="22070">
                  <c:v>45076.631944444445</c:v>
                </c:pt>
                <c:pt idx="22071">
                  <c:v>45076.635416666664</c:v>
                </c:pt>
                <c:pt idx="22072">
                  <c:v>45076.638888888891</c:v>
                </c:pt>
                <c:pt idx="22073">
                  <c:v>45076.642361111109</c:v>
                </c:pt>
                <c:pt idx="22074">
                  <c:v>45076.645833333336</c:v>
                </c:pt>
                <c:pt idx="22075">
                  <c:v>45076.649305555555</c:v>
                </c:pt>
                <c:pt idx="22076">
                  <c:v>45076.652777777781</c:v>
                </c:pt>
                <c:pt idx="22077">
                  <c:v>45076.65625</c:v>
                </c:pt>
                <c:pt idx="22078">
                  <c:v>45076.659722222219</c:v>
                </c:pt>
                <c:pt idx="22079">
                  <c:v>45076.663194444445</c:v>
                </c:pt>
                <c:pt idx="22080">
                  <c:v>45076.666666666664</c:v>
                </c:pt>
                <c:pt idx="22081">
                  <c:v>45076.670138888891</c:v>
                </c:pt>
                <c:pt idx="22082">
                  <c:v>45076.673611111109</c:v>
                </c:pt>
                <c:pt idx="22083">
                  <c:v>45076.677083333336</c:v>
                </c:pt>
                <c:pt idx="22084">
                  <c:v>45076.680555555555</c:v>
                </c:pt>
                <c:pt idx="22085">
                  <c:v>45076.684027777781</c:v>
                </c:pt>
                <c:pt idx="22086">
                  <c:v>45076.6875</c:v>
                </c:pt>
                <c:pt idx="22087">
                  <c:v>45076.690972222219</c:v>
                </c:pt>
                <c:pt idx="22088">
                  <c:v>45076.694444444445</c:v>
                </c:pt>
                <c:pt idx="22089">
                  <c:v>45076.697916666664</c:v>
                </c:pt>
                <c:pt idx="22090">
                  <c:v>45076.701388888891</c:v>
                </c:pt>
                <c:pt idx="22091">
                  <c:v>45076.704861111109</c:v>
                </c:pt>
                <c:pt idx="22092">
                  <c:v>45076.708333333336</c:v>
                </c:pt>
                <c:pt idx="22093">
                  <c:v>45076.711805555555</c:v>
                </c:pt>
                <c:pt idx="22094">
                  <c:v>45076.715277777781</c:v>
                </c:pt>
                <c:pt idx="22095">
                  <c:v>45076.71875</c:v>
                </c:pt>
                <c:pt idx="22096">
                  <c:v>45076.722222222219</c:v>
                </c:pt>
                <c:pt idx="22097">
                  <c:v>45076.725694444445</c:v>
                </c:pt>
                <c:pt idx="22098">
                  <c:v>45076.729166666664</c:v>
                </c:pt>
                <c:pt idx="22099">
                  <c:v>45076.732638888891</c:v>
                </c:pt>
                <c:pt idx="22100">
                  <c:v>45076.736111111109</c:v>
                </c:pt>
                <c:pt idx="22101">
                  <c:v>45076.739583333336</c:v>
                </c:pt>
                <c:pt idx="22102">
                  <c:v>45076.743055555555</c:v>
                </c:pt>
                <c:pt idx="22103">
                  <c:v>45076.746527777781</c:v>
                </c:pt>
                <c:pt idx="22104">
                  <c:v>45076.75</c:v>
                </c:pt>
                <c:pt idx="22105">
                  <c:v>45076.753472222219</c:v>
                </c:pt>
                <c:pt idx="22106">
                  <c:v>45076.756944444445</c:v>
                </c:pt>
                <c:pt idx="22107">
                  <c:v>45076.760416666664</c:v>
                </c:pt>
                <c:pt idx="22108">
                  <c:v>45076.763888888891</c:v>
                </c:pt>
                <c:pt idx="22109">
                  <c:v>45076.767361111109</c:v>
                </c:pt>
                <c:pt idx="22110">
                  <c:v>45076.770833333336</c:v>
                </c:pt>
                <c:pt idx="22111">
                  <c:v>45076.774305555555</c:v>
                </c:pt>
                <c:pt idx="22112">
                  <c:v>45076.777777777781</c:v>
                </c:pt>
                <c:pt idx="22113">
                  <c:v>45076.78125</c:v>
                </c:pt>
                <c:pt idx="22114">
                  <c:v>45076.784722222219</c:v>
                </c:pt>
                <c:pt idx="22115">
                  <c:v>45076.788194444445</c:v>
                </c:pt>
                <c:pt idx="22116">
                  <c:v>45076.791666666664</c:v>
                </c:pt>
                <c:pt idx="22117">
                  <c:v>45076.795138888891</c:v>
                </c:pt>
                <c:pt idx="22118">
                  <c:v>45076.798611111109</c:v>
                </c:pt>
                <c:pt idx="22119">
                  <c:v>45076.802083333336</c:v>
                </c:pt>
                <c:pt idx="22120">
                  <c:v>45076.805555555555</c:v>
                </c:pt>
                <c:pt idx="22121">
                  <c:v>45076.809027777781</c:v>
                </c:pt>
                <c:pt idx="22122">
                  <c:v>45076.8125</c:v>
                </c:pt>
                <c:pt idx="22123">
                  <c:v>45076.815972222219</c:v>
                </c:pt>
                <c:pt idx="22124">
                  <c:v>45076.819444444445</c:v>
                </c:pt>
                <c:pt idx="22125">
                  <c:v>45076.822916666664</c:v>
                </c:pt>
                <c:pt idx="22126">
                  <c:v>45076.826388888891</c:v>
                </c:pt>
                <c:pt idx="22127">
                  <c:v>45076.829861111109</c:v>
                </c:pt>
                <c:pt idx="22128">
                  <c:v>45076.833333333336</c:v>
                </c:pt>
                <c:pt idx="22129">
                  <c:v>45076.836805555555</c:v>
                </c:pt>
                <c:pt idx="22130">
                  <c:v>45076.840277777781</c:v>
                </c:pt>
                <c:pt idx="22131">
                  <c:v>45076.84375</c:v>
                </c:pt>
                <c:pt idx="22132">
                  <c:v>45076.847222222219</c:v>
                </c:pt>
                <c:pt idx="22133">
                  <c:v>45076.850694444445</c:v>
                </c:pt>
                <c:pt idx="22134">
                  <c:v>45076.854166666664</c:v>
                </c:pt>
                <c:pt idx="22135">
                  <c:v>45076.857638888891</c:v>
                </c:pt>
                <c:pt idx="22136">
                  <c:v>45076.861111111109</c:v>
                </c:pt>
                <c:pt idx="22137">
                  <c:v>45076.864583333336</c:v>
                </c:pt>
                <c:pt idx="22138">
                  <c:v>45076.868055555555</c:v>
                </c:pt>
                <c:pt idx="22139">
                  <c:v>45076.871527777781</c:v>
                </c:pt>
                <c:pt idx="22140">
                  <c:v>45076.875</c:v>
                </c:pt>
                <c:pt idx="22141">
                  <c:v>45076.878472222219</c:v>
                </c:pt>
                <c:pt idx="22142">
                  <c:v>45076.881944444445</c:v>
                </c:pt>
                <c:pt idx="22143">
                  <c:v>45076.885416666664</c:v>
                </c:pt>
                <c:pt idx="22144">
                  <c:v>45076.888888888891</c:v>
                </c:pt>
                <c:pt idx="22145">
                  <c:v>45076.892361111109</c:v>
                </c:pt>
                <c:pt idx="22146">
                  <c:v>45076.895833333336</c:v>
                </c:pt>
                <c:pt idx="22147">
                  <c:v>45076.899305555555</c:v>
                </c:pt>
                <c:pt idx="22148">
                  <c:v>45076.902777777781</c:v>
                </c:pt>
                <c:pt idx="22149">
                  <c:v>45076.90625</c:v>
                </c:pt>
                <c:pt idx="22150">
                  <c:v>45076.909722222219</c:v>
                </c:pt>
                <c:pt idx="22151">
                  <c:v>45076.913194444445</c:v>
                </c:pt>
                <c:pt idx="22152">
                  <c:v>45076.916666666664</c:v>
                </c:pt>
                <c:pt idx="22153">
                  <c:v>45076.920138888891</c:v>
                </c:pt>
                <c:pt idx="22154">
                  <c:v>45076.923611111109</c:v>
                </c:pt>
                <c:pt idx="22155">
                  <c:v>45076.927083333336</c:v>
                </c:pt>
                <c:pt idx="22156">
                  <c:v>45076.930555555555</c:v>
                </c:pt>
                <c:pt idx="22157">
                  <c:v>45076.934027777781</c:v>
                </c:pt>
                <c:pt idx="22158">
                  <c:v>45076.9375</c:v>
                </c:pt>
                <c:pt idx="22159">
                  <c:v>45076.940972222219</c:v>
                </c:pt>
                <c:pt idx="22160">
                  <c:v>45076.944444444445</c:v>
                </c:pt>
                <c:pt idx="22161">
                  <c:v>45076.947916666664</c:v>
                </c:pt>
                <c:pt idx="22162">
                  <c:v>45076.951388888891</c:v>
                </c:pt>
                <c:pt idx="22163">
                  <c:v>45076.954861111109</c:v>
                </c:pt>
                <c:pt idx="22164">
                  <c:v>45076.958333333336</c:v>
                </c:pt>
                <c:pt idx="22165">
                  <c:v>45076.961805555555</c:v>
                </c:pt>
                <c:pt idx="22166">
                  <c:v>45076.965277777781</c:v>
                </c:pt>
                <c:pt idx="22167">
                  <c:v>45076.96875</c:v>
                </c:pt>
                <c:pt idx="22168">
                  <c:v>45076.972222222219</c:v>
                </c:pt>
                <c:pt idx="22169">
                  <c:v>45076.975694444445</c:v>
                </c:pt>
                <c:pt idx="22170">
                  <c:v>45076.979166666664</c:v>
                </c:pt>
                <c:pt idx="22171">
                  <c:v>45076.982638888891</c:v>
                </c:pt>
                <c:pt idx="22172">
                  <c:v>45076.986111111109</c:v>
                </c:pt>
                <c:pt idx="22173">
                  <c:v>45076.989583333336</c:v>
                </c:pt>
                <c:pt idx="22174">
                  <c:v>45076.993055555555</c:v>
                </c:pt>
                <c:pt idx="22175">
                  <c:v>45076.996527777781</c:v>
                </c:pt>
                <c:pt idx="22176">
                  <c:v>45077</c:v>
                </c:pt>
                <c:pt idx="22177">
                  <c:v>45077.003472222219</c:v>
                </c:pt>
                <c:pt idx="22178">
                  <c:v>45077.006944444445</c:v>
                </c:pt>
                <c:pt idx="22179">
                  <c:v>45077.010416666664</c:v>
                </c:pt>
                <c:pt idx="22180">
                  <c:v>45077.013888888891</c:v>
                </c:pt>
                <c:pt idx="22181">
                  <c:v>45077.017361111109</c:v>
                </c:pt>
                <c:pt idx="22182">
                  <c:v>45077.020833333336</c:v>
                </c:pt>
                <c:pt idx="22183">
                  <c:v>45077.024305555555</c:v>
                </c:pt>
                <c:pt idx="22184">
                  <c:v>45077.027777777781</c:v>
                </c:pt>
                <c:pt idx="22185">
                  <c:v>45077.03125</c:v>
                </c:pt>
                <c:pt idx="22186">
                  <c:v>45077.034722222219</c:v>
                </c:pt>
                <c:pt idx="22187">
                  <c:v>45077.038194444445</c:v>
                </c:pt>
                <c:pt idx="22188">
                  <c:v>45077.041666666664</c:v>
                </c:pt>
                <c:pt idx="22189">
                  <c:v>45077.045138888891</c:v>
                </c:pt>
                <c:pt idx="22190">
                  <c:v>45077.048611111109</c:v>
                </c:pt>
                <c:pt idx="22191">
                  <c:v>45077.052083333336</c:v>
                </c:pt>
                <c:pt idx="22192">
                  <c:v>45077.055555555555</c:v>
                </c:pt>
                <c:pt idx="22193">
                  <c:v>45077.059027777781</c:v>
                </c:pt>
                <c:pt idx="22194">
                  <c:v>45077.0625</c:v>
                </c:pt>
                <c:pt idx="22195">
                  <c:v>45077.065972222219</c:v>
                </c:pt>
                <c:pt idx="22196">
                  <c:v>45077.069444444445</c:v>
                </c:pt>
                <c:pt idx="22197">
                  <c:v>45077.072916666664</c:v>
                </c:pt>
                <c:pt idx="22198">
                  <c:v>45077.076388888891</c:v>
                </c:pt>
                <c:pt idx="22199">
                  <c:v>45077.079861111109</c:v>
                </c:pt>
                <c:pt idx="22200">
                  <c:v>45077.083333333336</c:v>
                </c:pt>
                <c:pt idx="22201">
                  <c:v>45077.086805555555</c:v>
                </c:pt>
                <c:pt idx="22202">
                  <c:v>45077.090277777781</c:v>
                </c:pt>
                <c:pt idx="22203">
                  <c:v>45077.09375</c:v>
                </c:pt>
                <c:pt idx="22204">
                  <c:v>45077.097222222219</c:v>
                </c:pt>
                <c:pt idx="22205">
                  <c:v>45077.100694444445</c:v>
                </c:pt>
                <c:pt idx="22206">
                  <c:v>45077.104166666664</c:v>
                </c:pt>
                <c:pt idx="22207">
                  <c:v>45077.107638888891</c:v>
                </c:pt>
                <c:pt idx="22208">
                  <c:v>45077.111111111109</c:v>
                </c:pt>
                <c:pt idx="22209">
                  <c:v>45077.114583333336</c:v>
                </c:pt>
                <c:pt idx="22210">
                  <c:v>45077.118055555555</c:v>
                </c:pt>
                <c:pt idx="22211">
                  <c:v>45077.121527777781</c:v>
                </c:pt>
                <c:pt idx="22212">
                  <c:v>45077.125</c:v>
                </c:pt>
                <c:pt idx="22213">
                  <c:v>45077.128472222219</c:v>
                </c:pt>
                <c:pt idx="22214">
                  <c:v>45077.131944444445</c:v>
                </c:pt>
                <c:pt idx="22215">
                  <c:v>45077.135416666664</c:v>
                </c:pt>
                <c:pt idx="22216">
                  <c:v>45077.138888888891</c:v>
                </c:pt>
                <c:pt idx="22217">
                  <c:v>45077.142361111109</c:v>
                </c:pt>
                <c:pt idx="22218">
                  <c:v>45077.145833333336</c:v>
                </c:pt>
                <c:pt idx="22219">
                  <c:v>45077.149305555555</c:v>
                </c:pt>
                <c:pt idx="22220">
                  <c:v>45077.152777777781</c:v>
                </c:pt>
                <c:pt idx="22221">
                  <c:v>45077.15625</c:v>
                </c:pt>
                <c:pt idx="22222">
                  <c:v>45077.159722222219</c:v>
                </c:pt>
                <c:pt idx="22223">
                  <c:v>45077.163194444445</c:v>
                </c:pt>
                <c:pt idx="22224">
                  <c:v>45077.166666666664</c:v>
                </c:pt>
                <c:pt idx="22225">
                  <c:v>45077.170138888891</c:v>
                </c:pt>
                <c:pt idx="22226">
                  <c:v>45077.173611111109</c:v>
                </c:pt>
                <c:pt idx="22227">
                  <c:v>45077.177083333336</c:v>
                </c:pt>
                <c:pt idx="22228">
                  <c:v>45077.180555555555</c:v>
                </c:pt>
                <c:pt idx="22229">
                  <c:v>45077.184027777781</c:v>
                </c:pt>
                <c:pt idx="22230">
                  <c:v>45077.1875</c:v>
                </c:pt>
                <c:pt idx="22231">
                  <c:v>45077.190972222219</c:v>
                </c:pt>
                <c:pt idx="22232">
                  <c:v>45077.194444444445</c:v>
                </c:pt>
                <c:pt idx="22233">
                  <c:v>45077.197916666664</c:v>
                </c:pt>
                <c:pt idx="22234">
                  <c:v>45077.201388888891</c:v>
                </c:pt>
                <c:pt idx="22235">
                  <c:v>45077.204861111109</c:v>
                </c:pt>
                <c:pt idx="22236">
                  <c:v>45077.208333333336</c:v>
                </c:pt>
                <c:pt idx="22237">
                  <c:v>45077.211805555555</c:v>
                </c:pt>
                <c:pt idx="22238">
                  <c:v>45077.215277777781</c:v>
                </c:pt>
                <c:pt idx="22239">
                  <c:v>45077.21875</c:v>
                </c:pt>
                <c:pt idx="22240">
                  <c:v>45077.222222222219</c:v>
                </c:pt>
                <c:pt idx="22241">
                  <c:v>45077.225694444445</c:v>
                </c:pt>
                <c:pt idx="22242">
                  <c:v>45077.229166666664</c:v>
                </c:pt>
                <c:pt idx="22243">
                  <c:v>45077.232638888891</c:v>
                </c:pt>
                <c:pt idx="22244">
                  <c:v>45077.236111111109</c:v>
                </c:pt>
                <c:pt idx="22245">
                  <c:v>45077.239583333336</c:v>
                </c:pt>
                <c:pt idx="22246">
                  <c:v>45077.243055555555</c:v>
                </c:pt>
                <c:pt idx="22247">
                  <c:v>45077.246527777781</c:v>
                </c:pt>
                <c:pt idx="22248">
                  <c:v>45077.25</c:v>
                </c:pt>
                <c:pt idx="22249">
                  <c:v>45077.253472222219</c:v>
                </c:pt>
                <c:pt idx="22250">
                  <c:v>45077.256944444445</c:v>
                </c:pt>
                <c:pt idx="22251">
                  <c:v>45077.260416666664</c:v>
                </c:pt>
                <c:pt idx="22252">
                  <c:v>45077.263888888891</c:v>
                </c:pt>
                <c:pt idx="22253">
                  <c:v>45077.267361111109</c:v>
                </c:pt>
                <c:pt idx="22254">
                  <c:v>45077.270833333336</c:v>
                </c:pt>
                <c:pt idx="22255">
                  <c:v>45077.274305555555</c:v>
                </c:pt>
                <c:pt idx="22256">
                  <c:v>45077.277777777781</c:v>
                </c:pt>
                <c:pt idx="22257">
                  <c:v>45077.28125</c:v>
                </c:pt>
                <c:pt idx="22258">
                  <c:v>45077.284722222219</c:v>
                </c:pt>
                <c:pt idx="22259">
                  <c:v>45077.288194444445</c:v>
                </c:pt>
                <c:pt idx="22260">
                  <c:v>45077.291666666664</c:v>
                </c:pt>
                <c:pt idx="22261">
                  <c:v>45077.295138888891</c:v>
                </c:pt>
                <c:pt idx="22262">
                  <c:v>45077.298611111109</c:v>
                </c:pt>
                <c:pt idx="22263">
                  <c:v>45077.302083333336</c:v>
                </c:pt>
                <c:pt idx="22264">
                  <c:v>45077.305555555555</c:v>
                </c:pt>
                <c:pt idx="22265">
                  <c:v>45077.309027777781</c:v>
                </c:pt>
                <c:pt idx="22266">
                  <c:v>45077.3125</c:v>
                </c:pt>
                <c:pt idx="22267">
                  <c:v>45077.315972222219</c:v>
                </c:pt>
                <c:pt idx="22268">
                  <c:v>45077.319444444445</c:v>
                </c:pt>
                <c:pt idx="22269">
                  <c:v>45077.322916666664</c:v>
                </c:pt>
                <c:pt idx="22270">
                  <c:v>45077.326388888891</c:v>
                </c:pt>
                <c:pt idx="22271">
                  <c:v>45077.329861111109</c:v>
                </c:pt>
                <c:pt idx="22272">
                  <c:v>45077.333333333336</c:v>
                </c:pt>
                <c:pt idx="22273">
                  <c:v>45077.336805555555</c:v>
                </c:pt>
                <c:pt idx="22274">
                  <c:v>45077.340277777781</c:v>
                </c:pt>
                <c:pt idx="22275">
                  <c:v>45077.34375</c:v>
                </c:pt>
                <c:pt idx="22276">
                  <c:v>45077.347222222219</c:v>
                </c:pt>
                <c:pt idx="22277">
                  <c:v>45077.350694444445</c:v>
                </c:pt>
                <c:pt idx="22278">
                  <c:v>45077.354166666664</c:v>
                </c:pt>
                <c:pt idx="22279">
                  <c:v>45077.357638888891</c:v>
                </c:pt>
                <c:pt idx="22280">
                  <c:v>45077.361111111109</c:v>
                </c:pt>
                <c:pt idx="22281">
                  <c:v>45077.364583333336</c:v>
                </c:pt>
                <c:pt idx="22282">
                  <c:v>45077.368055555555</c:v>
                </c:pt>
                <c:pt idx="22283">
                  <c:v>45077.371527777781</c:v>
                </c:pt>
                <c:pt idx="22284">
                  <c:v>45077.375</c:v>
                </c:pt>
                <c:pt idx="22285">
                  <c:v>45077.378472222219</c:v>
                </c:pt>
                <c:pt idx="22286">
                  <c:v>45077.381944444445</c:v>
                </c:pt>
                <c:pt idx="22287">
                  <c:v>45077.385416666664</c:v>
                </c:pt>
                <c:pt idx="22288">
                  <c:v>45077.388888888891</c:v>
                </c:pt>
                <c:pt idx="22289">
                  <c:v>45077.392361111109</c:v>
                </c:pt>
                <c:pt idx="22290">
                  <c:v>45077.395833333336</c:v>
                </c:pt>
                <c:pt idx="22291">
                  <c:v>45077.399305555555</c:v>
                </c:pt>
                <c:pt idx="22292">
                  <c:v>45077.402777777781</c:v>
                </c:pt>
                <c:pt idx="22293">
                  <c:v>45077.40625</c:v>
                </c:pt>
                <c:pt idx="22294">
                  <c:v>45077.409722222219</c:v>
                </c:pt>
                <c:pt idx="22295">
                  <c:v>45077.413194444445</c:v>
                </c:pt>
                <c:pt idx="22296">
                  <c:v>45077.416666666664</c:v>
                </c:pt>
                <c:pt idx="22297">
                  <c:v>45077.420138888891</c:v>
                </c:pt>
                <c:pt idx="22298">
                  <c:v>45077.423611111109</c:v>
                </c:pt>
                <c:pt idx="22299">
                  <c:v>45077.427083333336</c:v>
                </c:pt>
                <c:pt idx="22300">
                  <c:v>45077.430555555555</c:v>
                </c:pt>
                <c:pt idx="22301">
                  <c:v>45077.434027777781</c:v>
                </c:pt>
                <c:pt idx="22302">
                  <c:v>45077.4375</c:v>
                </c:pt>
                <c:pt idx="22303">
                  <c:v>45077.440972222219</c:v>
                </c:pt>
                <c:pt idx="22304">
                  <c:v>45077.444444444445</c:v>
                </c:pt>
                <c:pt idx="22305">
                  <c:v>45077.447916666664</c:v>
                </c:pt>
                <c:pt idx="22306">
                  <c:v>45077.451388888891</c:v>
                </c:pt>
                <c:pt idx="22307">
                  <c:v>45077.454861111109</c:v>
                </c:pt>
                <c:pt idx="22308">
                  <c:v>45077.458333333336</c:v>
                </c:pt>
                <c:pt idx="22309">
                  <c:v>45077.461805555555</c:v>
                </c:pt>
                <c:pt idx="22310">
                  <c:v>45077.465277777781</c:v>
                </c:pt>
                <c:pt idx="22311">
                  <c:v>45077.46875</c:v>
                </c:pt>
                <c:pt idx="22312">
                  <c:v>45077.472222222219</c:v>
                </c:pt>
                <c:pt idx="22313">
                  <c:v>45077.475694444445</c:v>
                </c:pt>
                <c:pt idx="22314">
                  <c:v>45077.479166666664</c:v>
                </c:pt>
                <c:pt idx="22315">
                  <c:v>45077.482638888891</c:v>
                </c:pt>
                <c:pt idx="22316">
                  <c:v>45077.486111111109</c:v>
                </c:pt>
                <c:pt idx="22317">
                  <c:v>45077.489583333336</c:v>
                </c:pt>
                <c:pt idx="22318">
                  <c:v>45077.493055555555</c:v>
                </c:pt>
                <c:pt idx="22319">
                  <c:v>45077.496527777781</c:v>
                </c:pt>
                <c:pt idx="22320">
                  <c:v>45077.5</c:v>
                </c:pt>
                <c:pt idx="22321">
                  <c:v>45077.503472222219</c:v>
                </c:pt>
                <c:pt idx="22322">
                  <c:v>45077.506944444445</c:v>
                </c:pt>
                <c:pt idx="22323">
                  <c:v>45077.510416666664</c:v>
                </c:pt>
                <c:pt idx="22324">
                  <c:v>45077.513888888891</c:v>
                </c:pt>
                <c:pt idx="22325">
                  <c:v>45077.517361111109</c:v>
                </c:pt>
                <c:pt idx="22326">
                  <c:v>45077.520833333336</c:v>
                </c:pt>
                <c:pt idx="22327">
                  <c:v>45077.524305555555</c:v>
                </c:pt>
                <c:pt idx="22328">
                  <c:v>45077.527777777781</c:v>
                </c:pt>
                <c:pt idx="22329">
                  <c:v>45077.53125</c:v>
                </c:pt>
                <c:pt idx="22330">
                  <c:v>45077.534722222219</c:v>
                </c:pt>
                <c:pt idx="22331">
                  <c:v>45077.538194444445</c:v>
                </c:pt>
                <c:pt idx="22332">
                  <c:v>45077.541666666664</c:v>
                </c:pt>
                <c:pt idx="22333">
                  <c:v>45077.545138888891</c:v>
                </c:pt>
                <c:pt idx="22334">
                  <c:v>45077.548611111109</c:v>
                </c:pt>
                <c:pt idx="22335">
                  <c:v>45077.552083333336</c:v>
                </c:pt>
                <c:pt idx="22336">
                  <c:v>45077.555555555555</c:v>
                </c:pt>
                <c:pt idx="22337">
                  <c:v>45077.559027777781</c:v>
                </c:pt>
                <c:pt idx="22338">
                  <c:v>45077.5625</c:v>
                </c:pt>
                <c:pt idx="22339">
                  <c:v>45077.565972222219</c:v>
                </c:pt>
                <c:pt idx="22340">
                  <c:v>45077.569444444445</c:v>
                </c:pt>
                <c:pt idx="22341">
                  <c:v>45077.572916666664</c:v>
                </c:pt>
                <c:pt idx="22342">
                  <c:v>45077.576388888891</c:v>
                </c:pt>
                <c:pt idx="22343">
                  <c:v>45077.579861111109</c:v>
                </c:pt>
                <c:pt idx="22344">
                  <c:v>45077.583333333336</c:v>
                </c:pt>
                <c:pt idx="22345">
                  <c:v>45077.586805555555</c:v>
                </c:pt>
                <c:pt idx="22346">
                  <c:v>45077.590277777781</c:v>
                </c:pt>
                <c:pt idx="22347">
                  <c:v>45077.59375</c:v>
                </c:pt>
                <c:pt idx="22348">
                  <c:v>45077.597222222219</c:v>
                </c:pt>
                <c:pt idx="22349">
                  <c:v>45077.600694444445</c:v>
                </c:pt>
                <c:pt idx="22350">
                  <c:v>45077.604166666664</c:v>
                </c:pt>
                <c:pt idx="22351">
                  <c:v>45077.607638888891</c:v>
                </c:pt>
                <c:pt idx="22352">
                  <c:v>45077.611111111109</c:v>
                </c:pt>
                <c:pt idx="22353">
                  <c:v>45077.614583333336</c:v>
                </c:pt>
                <c:pt idx="22354">
                  <c:v>45077.618055555555</c:v>
                </c:pt>
                <c:pt idx="22355">
                  <c:v>45077.621527777781</c:v>
                </c:pt>
                <c:pt idx="22356">
                  <c:v>45077.625</c:v>
                </c:pt>
                <c:pt idx="22357">
                  <c:v>45077.628472222219</c:v>
                </c:pt>
                <c:pt idx="22358">
                  <c:v>45077.631944444445</c:v>
                </c:pt>
                <c:pt idx="22359">
                  <c:v>45077.635416666664</c:v>
                </c:pt>
                <c:pt idx="22360">
                  <c:v>45077.638888888891</c:v>
                </c:pt>
                <c:pt idx="22361">
                  <c:v>45077.642361111109</c:v>
                </c:pt>
                <c:pt idx="22362">
                  <c:v>45077.645833333336</c:v>
                </c:pt>
                <c:pt idx="22363">
                  <c:v>45077.649305555555</c:v>
                </c:pt>
                <c:pt idx="22364">
                  <c:v>45077.652777777781</c:v>
                </c:pt>
                <c:pt idx="22365">
                  <c:v>45077.65625</c:v>
                </c:pt>
                <c:pt idx="22366">
                  <c:v>45077.659722222219</c:v>
                </c:pt>
                <c:pt idx="22367">
                  <c:v>45077.663194444445</c:v>
                </c:pt>
                <c:pt idx="22368">
                  <c:v>45077.666666666664</c:v>
                </c:pt>
                <c:pt idx="22369">
                  <c:v>45077.670138888891</c:v>
                </c:pt>
                <c:pt idx="22370">
                  <c:v>45077.673611111109</c:v>
                </c:pt>
                <c:pt idx="22371">
                  <c:v>45077.677083333336</c:v>
                </c:pt>
                <c:pt idx="22372">
                  <c:v>45077.680555555555</c:v>
                </c:pt>
                <c:pt idx="22373">
                  <c:v>45077.684027777781</c:v>
                </c:pt>
                <c:pt idx="22374">
                  <c:v>45077.6875</c:v>
                </c:pt>
                <c:pt idx="22375">
                  <c:v>45077.690972222219</c:v>
                </c:pt>
                <c:pt idx="22376">
                  <c:v>45077.694444444445</c:v>
                </c:pt>
                <c:pt idx="22377">
                  <c:v>45077.697916666664</c:v>
                </c:pt>
                <c:pt idx="22378">
                  <c:v>45077.701388888891</c:v>
                </c:pt>
                <c:pt idx="22379">
                  <c:v>45077.704861111109</c:v>
                </c:pt>
                <c:pt idx="22380">
                  <c:v>45077.708333333336</c:v>
                </c:pt>
                <c:pt idx="22381">
                  <c:v>45077.711805555555</c:v>
                </c:pt>
                <c:pt idx="22382">
                  <c:v>45077.715277777781</c:v>
                </c:pt>
                <c:pt idx="22383">
                  <c:v>45077.71875</c:v>
                </c:pt>
                <c:pt idx="22384">
                  <c:v>45077.722222222219</c:v>
                </c:pt>
                <c:pt idx="22385">
                  <c:v>45077.725694444445</c:v>
                </c:pt>
                <c:pt idx="22386">
                  <c:v>45077.729166666664</c:v>
                </c:pt>
                <c:pt idx="22387">
                  <c:v>45077.732638888891</c:v>
                </c:pt>
                <c:pt idx="22388">
                  <c:v>45077.736111111109</c:v>
                </c:pt>
                <c:pt idx="22389">
                  <c:v>45077.739583333336</c:v>
                </c:pt>
                <c:pt idx="22390">
                  <c:v>45077.743055555555</c:v>
                </c:pt>
                <c:pt idx="22391">
                  <c:v>45077.746527777781</c:v>
                </c:pt>
                <c:pt idx="22392">
                  <c:v>45077.75</c:v>
                </c:pt>
                <c:pt idx="22393">
                  <c:v>45077.753472222219</c:v>
                </c:pt>
                <c:pt idx="22394">
                  <c:v>45077.756944444445</c:v>
                </c:pt>
                <c:pt idx="22395">
                  <c:v>45077.760416666664</c:v>
                </c:pt>
                <c:pt idx="22396">
                  <c:v>45077.763888888891</c:v>
                </c:pt>
                <c:pt idx="22397">
                  <c:v>45077.767361111109</c:v>
                </c:pt>
                <c:pt idx="22398">
                  <c:v>45077.770833333336</c:v>
                </c:pt>
                <c:pt idx="22399">
                  <c:v>45077.774305555555</c:v>
                </c:pt>
                <c:pt idx="22400">
                  <c:v>45077.777777777781</c:v>
                </c:pt>
                <c:pt idx="22401">
                  <c:v>45077.78125</c:v>
                </c:pt>
                <c:pt idx="22402">
                  <c:v>45077.784722222219</c:v>
                </c:pt>
                <c:pt idx="22403">
                  <c:v>45077.788194444445</c:v>
                </c:pt>
                <c:pt idx="22404">
                  <c:v>45077.791666666664</c:v>
                </c:pt>
                <c:pt idx="22405">
                  <c:v>45077.795138888891</c:v>
                </c:pt>
                <c:pt idx="22406">
                  <c:v>45077.798611111109</c:v>
                </c:pt>
                <c:pt idx="22407">
                  <c:v>45077.802083333336</c:v>
                </c:pt>
                <c:pt idx="22408">
                  <c:v>45077.805555555555</c:v>
                </c:pt>
                <c:pt idx="22409">
                  <c:v>45077.809027777781</c:v>
                </c:pt>
                <c:pt idx="22410">
                  <c:v>45077.8125</c:v>
                </c:pt>
                <c:pt idx="22411">
                  <c:v>45077.815972222219</c:v>
                </c:pt>
                <c:pt idx="22412">
                  <c:v>45077.819444444445</c:v>
                </c:pt>
                <c:pt idx="22413">
                  <c:v>45077.822916666664</c:v>
                </c:pt>
                <c:pt idx="22414">
                  <c:v>45077.826388888891</c:v>
                </c:pt>
                <c:pt idx="22415">
                  <c:v>45077.829861111109</c:v>
                </c:pt>
                <c:pt idx="22416">
                  <c:v>45077.833333333336</c:v>
                </c:pt>
                <c:pt idx="22417">
                  <c:v>45077.836805555555</c:v>
                </c:pt>
                <c:pt idx="22418">
                  <c:v>45077.840277777781</c:v>
                </c:pt>
                <c:pt idx="22419">
                  <c:v>45077.84375</c:v>
                </c:pt>
                <c:pt idx="22420">
                  <c:v>45077.847222222219</c:v>
                </c:pt>
                <c:pt idx="22421">
                  <c:v>45077.850694444445</c:v>
                </c:pt>
                <c:pt idx="22422">
                  <c:v>45077.854166666664</c:v>
                </c:pt>
                <c:pt idx="22423">
                  <c:v>45077.857638888891</c:v>
                </c:pt>
                <c:pt idx="22424">
                  <c:v>45077.861111111109</c:v>
                </c:pt>
                <c:pt idx="22425">
                  <c:v>45077.864583333336</c:v>
                </c:pt>
                <c:pt idx="22426">
                  <c:v>45077.868055555555</c:v>
                </c:pt>
                <c:pt idx="22427">
                  <c:v>45077.871527777781</c:v>
                </c:pt>
                <c:pt idx="22428">
                  <c:v>45077.875</c:v>
                </c:pt>
                <c:pt idx="22429">
                  <c:v>45077.878472222219</c:v>
                </c:pt>
                <c:pt idx="22430">
                  <c:v>45077.881944444445</c:v>
                </c:pt>
                <c:pt idx="22431">
                  <c:v>45077.885416666664</c:v>
                </c:pt>
                <c:pt idx="22432">
                  <c:v>45077.888888888891</c:v>
                </c:pt>
                <c:pt idx="22433">
                  <c:v>45077.892361111109</c:v>
                </c:pt>
                <c:pt idx="22434">
                  <c:v>45077.895833333336</c:v>
                </c:pt>
                <c:pt idx="22435">
                  <c:v>45077.899305555555</c:v>
                </c:pt>
                <c:pt idx="22436">
                  <c:v>45077.902777777781</c:v>
                </c:pt>
                <c:pt idx="22437">
                  <c:v>45077.90625</c:v>
                </c:pt>
                <c:pt idx="22438">
                  <c:v>45077.909722222219</c:v>
                </c:pt>
                <c:pt idx="22439">
                  <c:v>45077.913194444445</c:v>
                </c:pt>
                <c:pt idx="22440">
                  <c:v>45077.916666666664</c:v>
                </c:pt>
                <c:pt idx="22441">
                  <c:v>45077.920138888891</c:v>
                </c:pt>
                <c:pt idx="22442">
                  <c:v>45077.923611111109</c:v>
                </c:pt>
                <c:pt idx="22443">
                  <c:v>45077.927083333336</c:v>
                </c:pt>
                <c:pt idx="22444">
                  <c:v>45077.930555555555</c:v>
                </c:pt>
                <c:pt idx="22445">
                  <c:v>45077.934027777781</c:v>
                </c:pt>
                <c:pt idx="22446">
                  <c:v>45077.9375</c:v>
                </c:pt>
                <c:pt idx="22447">
                  <c:v>45077.940972222219</c:v>
                </c:pt>
                <c:pt idx="22448">
                  <c:v>45077.944444444445</c:v>
                </c:pt>
                <c:pt idx="22449">
                  <c:v>45077.947916666664</c:v>
                </c:pt>
                <c:pt idx="22450">
                  <c:v>45077.951388888891</c:v>
                </c:pt>
                <c:pt idx="22451">
                  <c:v>45077.954861111109</c:v>
                </c:pt>
                <c:pt idx="22452">
                  <c:v>45077.958333333336</c:v>
                </c:pt>
                <c:pt idx="22453">
                  <c:v>45077.961805555555</c:v>
                </c:pt>
                <c:pt idx="22454">
                  <c:v>45077.965277777781</c:v>
                </c:pt>
                <c:pt idx="22455">
                  <c:v>45077.96875</c:v>
                </c:pt>
                <c:pt idx="22456">
                  <c:v>45077.972222222219</c:v>
                </c:pt>
                <c:pt idx="22457">
                  <c:v>45077.975694444445</c:v>
                </c:pt>
                <c:pt idx="22458">
                  <c:v>45077.979166666664</c:v>
                </c:pt>
                <c:pt idx="22459">
                  <c:v>45077.982638888891</c:v>
                </c:pt>
                <c:pt idx="22460">
                  <c:v>45077.986111111109</c:v>
                </c:pt>
                <c:pt idx="22461">
                  <c:v>45077.989583333336</c:v>
                </c:pt>
                <c:pt idx="22462">
                  <c:v>45077.993055555555</c:v>
                </c:pt>
                <c:pt idx="22463">
                  <c:v>45077.996527777781</c:v>
                </c:pt>
                <c:pt idx="22464">
                  <c:v>45078</c:v>
                </c:pt>
                <c:pt idx="22465">
                  <c:v>45078.003472222219</c:v>
                </c:pt>
                <c:pt idx="22466">
                  <c:v>45078.006944444445</c:v>
                </c:pt>
                <c:pt idx="22467">
                  <c:v>45078.010416666664</c:v>
                </c:pt>
                <c:pt idx="22468">
                  <c:v>45078.013888888891</c:v>
                </c:pt>
                <c:pt idx="22469">
                  <c:v>45078.017361111109</c:v>
                </c:pt>
                <c:pt idx="22470">
                  <c:v>45078.020833333336</c:v>
                </c:pt>
                <c:pt idx="22471">
                  <c:v>45078.024305555555</c:v>
                </c:pt>
                <c:pt idx="22472">
                  <c:v>45078.027777777781</c:v>
                </c:pt>
                <c:pt idx="22473">
                  <c:v>45078.03125</c:v>
                </c:pt>
                <c:pt idx="22474">
                  <c:v>45078.034722222219</c:v>
                </c:pt>
                <c:pt idx="22475">
                  <c:v>45078.038194444445</c:v>
                </c:pt>
                <c:pt idx="22476">
                  <c:v>45078.041666666664</c:v>
                </c:pt>
                <c:pt idx="22477">
                  <c:v>45078.045138888891</c:v>
                </c:pt>
                <c:pt idx="22478">
                  <c:v>45078.048611111109</c:v>
                </c:pt>
                <c:pt idx="22479">
                  <c:v>45078.052083333336</c:v>
                </c:pt>
                <c:pt idx="22480">
                  <c:v>45078.055555555555</c:v>
                </c:pt>
                <c:pt idx="22481">
                  <c:v>45078.059027777781</c:v>
                </c:pt>
                <c:pt idx="22482">
                  <c:v>45078.0625</c:v>
                </c:pt>
                <c:pt idx="22483">
                  <c:v>45078.065972222219</c:v>
                </c:pt>
                <c:pt idx="22484">
                  <c:v>45078.069444444445</c:v>
                </c:pt>
                <c:pt idx="22485">
                  <c:v>45078.072916666664</c:v>
                </c:pt>
                <c:pt idx="22486">
                  <c:v>45078.076388888891</c:v>
                </c:pt>
                <c:pt idx="22487">
                  <c:v>45078.079861111109</c:v>
                </c:pt>
                <c:pt idx="22488">
                  <c:v>45078.083333333336</c:v>
                </c:pt>
                <c:pt idx="22489">
                  <c:v>45078.086805555555</c:v>
                </c:pt>
                <c:pt idx="22490">
                  <c:v>45078.090277777781</c:v>
                </c:pt>
                <c:pt idx="22491">
                  <c:v>45078.09375</c:v>
                </c:pt>
                <c:pt idx="22492">
                  <c:v>45078.097222222219</c:v>
                </c:pt>
                <c:pt idx="22493">
                  <c:v>45078.100694444445</c:v>
                </c:pt>
                <c:pt idx="22494">
                  <c:v>45078.104166666664</c:v>
                </c:pt>
                <c:pt idx="22495">
                  <c:v>45078.107638888891</c:v>
                </c:pt>
                <c:pt idx="22496">
                  <c:v>45078.111111111109</c:v>
                </c:pt>
                <c:pt idx="22497">
                  <c:v>45078.114583333336</c:v>
                </c:pt>
                <c:pt idx="22498">
                  <c:v>45078.118055555555</c:v>
                </c:pt>
                <c:pt idx="22499">
                  <c:v>45078.121527777781</c:v>
                </c:pt>
                <c:pt idx="22500">
                  <c:v>45078.125</c:v>
                </c:pt>
                <c:pt idx="22501">
                  <c:v>45078.128472222219</c:v>
                </c:pt>
                <c:pt idx="22502">
                  <c:v>45078.131944444445</c:v>
                </c:pt>
                <c:pt idx="22503">
                  <c:v>45078.135416666664</c:v>
                </c:pt>
                <c:pt idx="22504">
                  <c:v>45078.138888888891</c:v>
                </c:pt>
                <c:pt idx="22505">
                  <c:v>45078.142361111109</c:v>
                </c:pt>
                <c:pt idx="22506">
                  <c:v>45078.145833333336</c:v>
                </c:pt>
                <c:pt idx="22507">
                  <c:v>45078.149305555555</c:v>
                </c:pt>
                <c:pt idx="22508">
                  <c:v>45078.152777777781</c:v>
                </c:pt>
                <c:pt idx="22509">
                  <c:v>45078.15625</c:v>
                </c:pt>
                <c:pt idx="22510">
                  <c:v>45078.159722222219</c:v>
                </c:pt>
                <c:pt idx="22511">
                  <c:v>45078.163194444445</c:v>
                </c:pt>
                <c:pt idx="22512">
                  <c:v>45078.166666666664</c:v>
                </c:pt>
                <c:pt idx="22513">
                  <c:v>45078.170138888891</c:v>
                </c:pt>
                <c:pt idx="22514">
                  <c:v>45078.173611111109</c:v>
                </c:pt>
                <c:pt idx="22515">
                  <c:v>45078.177083333336</c:v>
                </c:pt>
                <c:pt idx="22516">
                  <c:v>45078.180555555555</c:v>
                </c:pt>
                <c:pt idx="22517">
                  <c:v>45078.184027777781</c:v>
                </c:pt>
                <c:pt idx="22518">
                  <c:v>45078.1875</c:v>
                </c:pt>
                <c:pt idx="22519">
                  <c:v>45078.190972222219</c:v>
                </c:pt>
                <c:pt idx="22520">
                  <c:v>45078.194444444445</c:v>
                </c:pt>
                <c:pt idx="22521">
                  <c:v>45078.197916666664</c:v>
                </c:pt>
                <c:pt idx="22522">
                  <c:v>45078.201388888891</c:v>
                </c:pt>
                <c:pt idx="22523">
                  <c:v>45078.204861111109</c:v>
                </c:pt>
                <c:pt idx="22524">
                  <c:v>45078.208333333336</c:v>
                </c:pt>
                <c:pt idx="22525">
                  <c:v>45078.211805555555</c:v>
                </c:pt>
                <c:pt idx="22526">
                  <c:v>45078.215277777781</c:v>
                </c:pt>
                <c:pt idx="22527">
                  <c:v>45078.21875</c:v>
                </c:pt>
                <c:pt idx="22528">
                  <c:v>45078.222222222219</c:v>
                </c:pt>
                <c:pt idx="22529">
                  <c:v>45078.225694444445</c:v>
                </c:pt>
                <c:pt idx="22530">
                  <c:v>45078.229166666664</c:v>
                </c:pt>
                <c:pt idx="22531">
                  <c:v>45078.232638888891</c:v>
                </c:pt>
                <c:pt idx="22532">
                  <c:v>45078.236111111109</c:v>
                </c:pt>
                <c:pt idx="22533">
                  <c:v>45078.239583333336</c:v>
                </c:pt>
                <c:pt idx="22534">
                  <c:v>45078.243055555555</c:v>
                </c:pt>
                <c:pt idx="22535">
                  <c:v>45078.246527777781</c:v>
                </c:pt>
                <c:pt idx="22536">
                  <c:v>45078.25</c:v>
                </c:pt>
                <c:pt idx="22537">
                  <c:v>45078.253472222219</c:v>
                </c:pt>
                <c:pt idx="22538">
                  <c:v>45078.256944444445</c:v>
                </c:pt>
                <c:pt idx="22539">
                  <c:v>45078.260416666664</c:v>
                </c:pt>
                <c:pt idx="22540">
                  <c:v>45078.263888888891</c:v>
                </c:pt>
                <c:pt idx="22541">
                  <c:v>45078.267361111109</c:v>
                </c:pt>
                <c:pt idx="22542">
                  <c:v>45078.270833333336</c:v>
                </c:pt>
                <c:pt idx="22543">
                  <c:v>45078.274305555555</c:v>
                </c:pt>
                <c:pt idx="22544">
                  <c:v>45078.277777777781</c:v>
                </c:pt>
                <c:pt idx="22545">
                  <c:v>45078.28125</c:v>
                </c:pt>
                <c:pt idx="22546">
                  <c:v>45078.284722222219</c:v>
                </c:pt>
                <c:pt idx="22547">
                  <c:v>45078.288194444445</c:v>
                </c:pt>
                <c:pt idx="22548">
                  <c:v>45078.291666666664</c:v>
                </c:pt>
                <c:pt idx="22549">
                  <c:v>45078.295138888891</c:v>
                </c:pt>
                <c:pt idx="22550">
                  <c:v>45078.298611111109</c:v>
                </c:pt>
                <c:pt idx="22551">
                  <c:v>45078.302083333336</c:v>
                </c:pt>
                <c:pt idx="22552">
                  <c:v>45078.305555555555</c:v>
                </c:pt>
                <c:pt idx="22553">
                  <c:v>45078.309027777781</c:v>
                </c:pt>
                <c:pt idx="22554">
                  <c:v>45078.3125</c:v>
                </c:pt>
                <c:pt idx="22555">
                  <c:v>45078.315972222219</c:v>
                </c:pt>
                <c:pt idx="22556">
                  <c:v>45078.319444444445</c:v>
                </c:pt>
                <c:pt idx="22557">
                  <c:v>45078.322916666664</c:v>
                </c:pt>
                <c:pt idx="22558">
                  <c:v>45078.326388888891</c:v>
                </c:pt>
                <c:pt idx="22559">
                  <c:v>45078.329861111109</c:v>
                </c:pt>
                <c:pt idx="22560">
                  <c:v>45078.333333333336</c:v>
                </c:pt>
                <c:pt idx="22561">
                  <c:v>45078.336805555555</c:v>
                </c:pt>
                <c:pt idx="22562">
                  <c:v>45078.340277777781</c:v>
                </c:pt>
                <c:pt idx="22563">
                  <c:v>45078.34375</c:v>
                </c:pt>
                <c:pt idx="22564">
                  <c:v>45078.347222222219</c:v>
                </c:pt>
                <c:pt idx="22565">
                  <c:v>45078.350694444445</c:v>
                </c:pt>
                <c:pt idx="22566">
                  <c:v>45078.354166666664</c:v>
                </c:pt>
                <c:pt idx="22567">
                  <c:v>45078.357638888891</c:v>
                </c:pt>
                <c:pt idx="22568">
                  <c:v>45078.361111111109</c:v>
                </c:pt>
                <c:pt idx="22569">
                  <c:v>45078.364583333336</c:v>
                </c:pt>
                <c:pt idx="22570">
                  <c:v>45078.368055555555</c:v>
                </c:pt>
                <c:pt idx="22571">
                  <c:v>45078.371527777781</c:v>
                </c:pt>
                <c:pt idx="22572">
                  <c:v>45078.375</c:v>
                </c:pt>
                <c:pt idx="22573">
                  <c:v>45078.378472222219</c:v>
                </c:pt>
                <c:pt idx="22574">
                  <c:v>45078.381944444445</c:v>
                </c:pt>
                <c:pt idx="22575">
                  <c:v>45078.385416666664</c:v>
                </c:pt>
                <c:pt idx="22576">
                  <c:v>45078.388888888891</c:v>
                </c:pt>
                <c:pt idx="22577">
                  <c:v>45078.392361111109</c:v>
                </c:pt>
                <c:pt idx="22578">
                  <c:v>45078.395833333336</c:v>
                </c:pt>
                <c:pt idx="22579">
                  <c:v>45078.399305555555</c:v>
                </c:pt>
                <c:pt idx="22580">
                  <c:v>45078.402777777781</c:v>
                </c:pt>
                <c:pt idx="22581">
                  <c:v>45078.40625</c:v>
                </c:pt>
                <c:pt idx="22582">
                  <c:v>45078.409722222219</c:v>
                </c:pt>
                <c:pt idx="22583">
                  <c:v>45078.413194444445</c:v>
                </c:pt>
                <c:pt idx="22584">
                  <c:v>45078.416666666664</c:v>
                </c:pt>
                <c:pt idx="22585">
                  <c:v>45078.420138888891</c:v>
                </c:pt>
                <c:pt idx="22586">
                  <c:v>45078.423611111109</c:v>
                </c:pt>
                <c:pt idx="22587">
                  <c:v>45078.427083333336</c:v>
                </c:pt>
                <c:pt idx="22588">
                  <c:v>45078.430555555555</c:v>
                </c:pt>
                <c:pt idx="22589">
                  <c:v>45078.434027777781</c:v>
                </c:pt>
                <c:pt idx="22590">
                  <c:v>45078.4375</c:v>
                </c:pt>
                <c:pt idx="22591">
                  <c:v>45078.440972222219</c:v>
                </c:pt>
                <c:pt idx="22592">
                  <c:v>45078.444444444445</c:v>
                </c:pt>
                <c:pt idx="22593">
                  <c:v>45078.447916666664</c:v>
                </c:pt>
                <c:pt idx="22594">
                  <c:v>45078.451388888891</c:v>
                </c:pt>
                <c:pt idx="22595">
                  <c:v>45078.454861111109</c:v>
                </c:pt>
                <c:pt idx="22596">
                  <c:v>45078.458333333336</c:v>
                </c:pt>
                <c:pt idx="22597">
                  <c:v>45078.461805555555</c:v>
                </c:pt>
                <c:pt idx="22598">
                  <c:v>45078.465277777781</c:v>
                </c:pt>
                <c:pt idx="22599">
                  <c:v>45078.46875</c:v>
                </c:pt>
                <c:pt idx="22600">
                  <c:v>45078.472222222219</c:v>
                </c:pt>
                <c:pt idx="22601">
                  <c:v>45078.475694444445</c:v>
                </c:pt>
                <c:pt idx="22602">
                  <c:v>45078.479166666664</c:v>
                </c:pt>
                <c:pt idx="22603">
                  <c:v>45078.482638888891</c:v>
                </c:pt>
                <c:pt idx="22604">
                  <c:v>45078.486111111109</c:v>
                </c:pt>
                <c:pt idx="22605">
                  <c:v>45078.489583333336</c:v>
                </c:pt>
                <c:pt idx="22606">
                  <c:v>45078.493055555555</c:v>
                </c:pt>
                <c:pt idx="22607">
                  <c:v>45078.496527777781</c:v>
                </c:pt>
                <c:pt idx="22608">
                  <c:v>45078.5</c:v>
                </c:pt>
                <c:pt idx="22609">
                  <c:v>45078.503472222219</c:v>
                </c:pt>
                <c:pt idx="22610">
                  <c:v>45078.506944444445</c:v>
                </c:pt>
                <c:pt idx="22611">
                  <c:v>45078.510416666664</c:v>
                </c:pt>
                <c:pt idx="22612">
                  <c:v>45078.513888888891</c:v>
                </c:pt>
                <c:pt idx="22613">
                  <c:v>45078.517361111109</c:v>
                </c:pt>
                <c:pt idx="22614">
                  <c:v>45078.520833333336</c:v>
                </c:pt>
                <c:pt idx="22615">
                  <c:v>45078.524305555555</c:v>
                </c:pt>
                <c:pt idx="22616">
                  <c:v>45078.527777777781</c:v>
                </c:pt>
                <c:pt idx="22617">
                  <c:v>45078.53125</c:v>
                </c:pt>
                <c:pt idx="22618">
                  <c:v>45078.534722222219</c:v>
                </c:pt>
                <c:pt idx="22619">
                  <c:v>45078.538194444445</c:v>
                </c:pt>
                <c:pt idx="22620">
                  <c:v>45078.541666666664</c:v>
                </c:pt>
                <c:pt idx="22621">
                  <c:v>45078.545138888891</c:v>
                </c:pt>
                <c:pt idx="22622">
                  <c:v>45078.548611111109</c:v>
                </c:pt>
                <c:pt idx="22623">
                  <c:v>45078.552083333336</c:v>
                </c:pt>
                <c:pt idx="22624">
                  <c:v>45078.555555555555</c:v>
                </c:pt>
                <c:pt idx="22625">
                  <c:v>45078.559027777781</c:v>
                </c:pt>
                <c:pt idx="22626">
                  <c:v>45078.5625</c:v>
                </c:pt>
                <c:pt idx="22627">
                  <c:v>45078.565972222219</c:v>
                </c:pt>
                <c:pt idx="22628">
                  <c:v>45078.569444444445</c:v>
                </c:pt>
                <c:pt idx="22629">
                  <c:v>45078.572916666664</c:v>
                </c:pt>
                <c:pt idx="22630">
                  <c:v>45078.576388888891</c:v>
                </c:pt>
                <c:pt idx="22631">
                  <c:v>45078.579861111109</c:v>
                </c:pt>
                <c:pt idx="22632">
                  <c:v>45078.583333333336</c:v>
                </c:pt>
                <c:pt idx="22633">
                  <c:v>45078.586805555555</c:v>
                </c:pt>
                <c:pt idx="22634">
                  <c:v>45078.590277777781</c:v>
                </c:pt>
                <c:pt idx="22635">
                  <c:v>45078.59375</c:v>
                </c:pt>
                <c:pt idx="22636">
                  <c:v>45078.597222222219</c:v>
                </c:pt>
                <c:pt idx="22637">
                  <c:v>45078.600694444445</c:v>
                </c:pt>
                <c:pt idx="22638">
                  <c:v>45078.604166666664</c:v>
                </c:pt>
                <c:pt idx="22639">
                  <c:v>45078.607638888891</c:v>
                </c:pt>
                <c:pt idx="22640">
                  <c:v>45078.611111111109</c:v>
                </c:pt>
                <c:pt idx="22641">
                  <c:v>45078.614583333336</c:v>
                </c:pt>
                <c:pt idx="22642">
                  <c:v>45078.618055555555</c:v>
                </c:pt>
                <c:pt idx="22643">
                  <c:v>45078.621527777781</c:v>
                </c:pt>
                <c:pt idx="22644">
                  <c:v>45078.625</c:v>
                </c:pt>
                <c:pt idx="22645">
                  <c:v>45078.628472222219</c:v>
                </c:pt>
                <c:pt idx="22646">
                  <c:v>45078.631944444445</c:v>
                </c:pt>
                <c:pt idx="22647">
                  <c:v>45078.635416666664</c:v>
                </c:pt>
                <c:pt idx="22648">
                  <c:v>45078.638888888891</c:v>
                </c:pt>
                <c:pt idx="22649">
                  <c:v>45078.642361111109</c:v>
                </c:pt>
                <c:pt idx="22650">
                  <c:v>45078.645833333336</c:v>
                </c:pt>
                <c:pt idx="22651">
                  <c:v>45078.649305555555</c:v>
                </c:pt>
                <c:pt idx="22652">
                  <c:v>45078.652777777781</c:v>
                </c:pt>
                <c:pt idx="22653">
                  <c:v>45078.65625</c:v>
                </c:pt>
                <c:pt idx="22654">
                  <c:v>45078.659722222219</c:v>
                </c:pt>
                <c:pt idx="22655">
                  <c:v>45078.663194444445</c:v>
                </c:pt>
                <c:pt idx="22656">
                  <c:v>45078.666666666664</c:v>
                </c:pt>
                <c:pt idx="22657">
                  <c:v>45078.670138888891</c:v>
                </c:pt>
                <c:pt idx="22658">
                  <c:v>45078.673611111109</c:v>
                </c:pt>
                <c:pt idx="22659">
                  <c:v>45078.677083333336</c:v>
                </c:pt>
                <c:pt idx="22660">
                  <c:v>45078.680555555555</c:v>
                </c:pt>
                <c:pt idx="22661">
                  <c:v>45078.684027777781</c:v>
                </c:pt>
                <c:pt idx="22662">
                  <c:v>45078.6875</c:v>
                </c:pt>
                <c:pt idx="22663">
                  <c:v>45078.690972222219</c:v>
                </c:pt>
                <c:pt idx="22664">
                  <c:v>45078.694444444445</c:v>
                </c:pt>
                <c:pt idx="22665">
                  <c:v>45078.697916666664</c:v>
                </c:pt>
                <c:pt idx="22666">
                  <c:v>45078.701388888891</c:v>
                </c:pt>
                <c:pt idx="22667">
                  <c:v>45078.704861111109</c:v>
                </c:pt>
                <c:pt idx="22668">
                  <c:v>45078.708333333336</c:v>
                </c:pt>
                <c:pt idx="22669">
                  <c:v>45078.711805555555</c:v>
                </c:pt>
                <c:pt idx="22670">
                  <c:v>45078.715277777781</c:v>
                </c:pt>
                <c:pt idx="22671">
                  <c:v>45078.71875</c:v>
                </c:pt>
                <c:pt idx="22672">
                  <c:v>45078.722222222219</c:v>
                </c:pt>
                <c:pt idx="22673">
                  <c:v>45078.725694444445</c:v>
                </c:pt>
                <c:pt idx="22674">
                  <c:v>45078.729166666664</c:v>
                </c:pt>
                <c:pt idx="22675">
                  <c:v>45078.732638888891</c:v>
                </c:pt>
                <c:pt idx="22676">
                  <c:v>45078.736111111109</c:v>
                </c:pt>
                <c:pt idx="22677">
                  <c:v>45078.739583333336</c:v>
                </c:pt>
                <c:pt idx="22678">
                  <c:v>45078.743055555555</c:v>
                </c:pt>
                <c:pt idx="22679">
                  <c:v>45078.746527777781</c:v>
                </c:pt>
                <c:pt idx="22680">
                  <c:v>45078.75</c:v>
                </c:pt>
                <c:pt idx="22681">
                  <c:v>45078.753472222219</c:v>
                </c:pt>
                <c:pt idx="22682">
                  <c:v>45078.756944444445</c:v>
                </c:pt>
                <c:pt idx="22683">
                  <c:v>45078.760416666664</c:v>
                </c:pt>
                <c:pt idx="22684">
                  <c:v>45078.763888888891</c:v>
                </c:pt>
                <c:pt idx="22685">
                  <c:v>45078.767361111109</c:v>
                </c:pt>
                <c:pt idx="22686">
                  <c:v>45078.770833333336</c:v>
                </c:pt>
                <c:pt idx="22687">
                  <c:v>45078.774305555555</c:v>
                </c:pt>
                <c:pt idx="22688">
                  <c:v>45078.777777777781</c:v>
                </c:pt>
                <c:pt idx="22689">
                  <c:v>45078.78125</c:v>
                </c:pt>
                <c:pt idx="22690">
                  <c:v>45078.784722222219</c:v>
                </c:pt>
                <c:pt idx="22691">
                  <c:v>45078.788194444445</c:v>
                </c:pt>
                <c:pt idx="22692">
                  <c:v>45078.791666666664</c:v>
                </c:pt>
                <c:pt idx="22693">
                  <c:v>45078.795138888891</c:v>
                </c:pt>
                <c:pt idx="22694">
                  <c:v>45078.798611111109</c:v>
                </c:pt>
                <c:pt idx="22695">
                  <c:v>45078.802083333336</c:v>
                </c:pt>
                <c:pt idx="22696">
                  <c:v>45078.805555555555</c:v>
                </c:pt>
                <c:pt idx="22697">
                  <c:v>45078.809027777781</c:v>
                </c:pt>
                <c:pt idx="22698">
                  <c:v>45078.8125</c:v>
                </c:pt>
                <c:pt idx="22699">
                  <c:v>45078.815972222219</c:v>
                </c:pt>
                <c:pt idx="22700">
                  <c:v>45078.819444444445</c:v>
                </c:pt>
                <c:pt idx="22701">
                  <c:v>45078.822916666664</c:v>
                </c:pt>
                <c:pt idx="22702">
                  <c:v>45078.826388888891</c:v>
                </c:pt>
                <c:pt idx="22703">
                  <c:v>45078.829861111109</c:v>
                </c:pt>
                <c:pt idx="22704">
                  <c:v>45078.833333333336</c:v>
                </c:pt>
                <c:pt idx="22705">
                  <c:v>45078.836805555555</c:v>
                </c:pt>
                <c:pt idx="22706">
                  <c:v>45078.840277777781</c:v>
                </c:pt>
                <c:pt idx="22707">
                  <c:v>45078.84375</c:v>
                </c:pt>
                <c:pt idx="22708">
                  <c:v>45078.847222222219</c:v>
                </c:pt>
                <c:pt idx="22709">
                  <c:v>45078.850694444445</c:v>
                </c:pt>
                <c:pt idx="22710">
                  <c:v>45078.854166666664</c:v>
                </c:pt>
                <c:pt idx="22711">
                  <c:v>45078.857638888891</c:v>
                </c:pt>
                <c:pt idx="22712">
                  <c:v>45078.861111111109</c:v>
                </c:pt>
                <c:pt idx="22713">
                  <c:v>45078.864583333336</c:v>
                </c:pt>
                <c:pt idx="22714">
                  <c:v>45078.868055555555</c:v>
                </c:pt>
                <c:pt idx="22715">
                  <c:v>45078.871527777781</c:v>
                </c:pt>
                <c:pt idx="22716">
                  <c:v>45078.875</c:v>
                </c:pt>
                <c:pt idx="22717">
                  <c:v>45078.878472222219</c:v>
                </c:pt>
                <c:pt idx="22718">
                  <c:v>45078.881944444445</c:v>
                </c:pt>
                <c:pt idx="22719">
                  <c:v>45078.885416666664</c:v>
                </c:pt>
                <c:pt idx="22720">
                  <c:v>45078.888888888891</c:v>
                </c:pt>
                <c:pt idx="22721">
                  <c:v>45078.892361111109</c:v>
                </c:pt>
                <c:pt idx="22722">
                  <c:v>45078.895833333336</c:v>
                </c:pt>
                <c:pt idx="22723">
                  <c:v>45078.899305555555</c:v>
                </c:pt>
                <c:pt idx="22724">
                  <c:v>45078.902777777781</c:v>
                </c:pt>
                <c:pt idx="22725">
                  <c:v>45078.90625</c:v>
                </c:pt>
                <c:pt idx="22726">
                  <c:v>45078.909722222219</c:v>
                </c:pt>
                <c:pt idx="22727">
                  <c:v>45078.913194444445</c:v>
                </c:pt>
                <c:pt idx="22728">
                  <c:v>45078.916666666664</c:v>
                </c:pt>
                <c:pt idx="22729">
                  <c:v>45078.920138888891</c:v>
                </c:pt>
                <c:pt idx="22730">
                  <c:v>45078.923611111109</c:v>
                </c:pt>
                <c:pt idx="22731">
                  <c:v>45078.927083333336</c:v>
                </c:pt>
                <c:pt idx="22732">
                  <c:v>45078.930555555555</c:v>
                </c:pt>
                <c:pt idx="22733">
                  <c:v>45078.934027777781</c:v>
                </c:pt>
                <c:pt idx="22734">
                  <c:v>45078.9375</c:v>
                </c:pt>
                <c:pt idx="22735">
                  <c:v>45078.940972222219</c:v>
                </c:pt>
                <c:pt idx="22736">
                  <c:v>45078.944444444445</c:v>
                </c:pt>
                <c:pt idx="22737">
                  <c:v>45078.947916666664</c:v>
                </c:pt>
                <c:pt idx="22738">
                  <c:v>45078.951388888891</c:v>
                </c:pt>
                <c:pt idx="22739">
                  <c:v>45078.954861111109</c:v>
                </c:pt>
                <c:pt idx="22740">
                  <c:v>45078.958333333336</c:v>
                </c:pt>
                <c:pt idx="22741">
                  <c:v>45078.961805555555</c:v>
                </c:pt>
                <c:pt idx="22742">
                  <c:v>45078.965277777781</c:v>
                </c:pt>
                <c:pt idx="22743">
                  <c:v>45078.96875</c:v>
                </c:pt>
                <c:pt idx="22744">
                  <c:v>45078.972222222219</c:v>
                </c:pt>
                <c:pt idx="22745">
                  <c:v>45078.975694444445</c:v>
                </c:pt>
                <c:pt idx="22746">
                  <c:v>45078.979166666664</c:v>
                </c:pt>
                <c:pt idx="22747">
                  <c:v>45078.982638888891</c:v>
                </c:pt>
                <c:pt idx="22748">
                  <c:v>45078.986111111109</c:v>
                </c:pt>
                <c:pt idx="22749">
                  <c:v>45078.989583333336</c:v>
                </c:pt>
                <c:pt idx="22750">
                  <c:v>45078.993055555555</c:v>
                </c:pt>
                <c:pt idx="22751">
                  <c:v>45078.996527777781</c:v>
                </c:pt>
                <c:pt idx="22752">
                  <c:v>45079</c:v>
                </c:pt>
                <c:pt idx="22753">
                  <c:v>45079.003472222219</c:v>
                </c:pt>
                <c:pt idx="22754">
                  <c:v>45079.006944444445</c:v>
                </c:pt>
                <c:pt idx="22755">
                  <c:v>45079.010416666664</c:v>
                </c:pt>
                <c:pt idx="22756">
                  <c:v>45079.013888888891</c:v>
                </c:pt>
                <c:pt idx="22757">
                  <c:v>45079.017361111109</c:v>
                </c:pt>
                <c:pt idx="22758">
                  <c:v>45079.020833333336</c:v>
                </c:pt>
                <c:pt idx="22759">
                  <c:v>45079.024305555555</c:v>
                </c:pt>
                <c:pt idx="22760">
                  <c:v>45079.027777777781</c:v>
                </c:pt>
                <c:pt idx="22761">
                  <c:v>45079.03125</c:v>
                </c:pt>
                <c:pt idx="22762">
                  <c:v>45079.034722222219</c:v>
                </c:pt>
                <c:pt idx="22763">
                  <c:v>45079.038194444445</c:v>
                </c:pt>
                <c:pt idx="22764">
                  <c:v>45079.041666666664</c:v>
                </c:pt>
                <c:pt idx="22765">
                  <c:v>45079.045138888891</c:v>
                </c:pt>
                <c:pt idx="22766">
                  <c:v>45079.048611111109</c:v>
                </c:pt>
                <c:pt idx="22767">
                  <c:v>45079.052083333336</c:v>
                </c:pt>
                <c:pt idx="22768">
                  <c:v>45079.055555555555</c:v>
                </c:pt>
                <c:pt idx="22769">
                  <c:v>45079.059027777781</c:v>
                </c:pt>
                <c:pt idx="22770">
                  <c:v>45079.0625</c:v>
                </c:pt>
                <c:pt idx="22771">
                  <c:v>45079.065972222219</c:v>
                </c:pt>
                <c:pt idx="22772">
                  <c:v>45079.069444444445</c:v>
                </c:pt>
                <c:pt idx="22773">
                  <c:v>45079.072916666664</c:v>
                </c:pt>
                <c:pt idx="22774">
                  <c:v>45079.076388888891</c:v>
                </c:pt>
                <c:pt idx="22775">
                  <c:v>45079.079861111109</c:v>
                </c:pt>
                <c:pt idx="22776">
                  <c:v>45079.083333333336</c:v>
                </c:pt>
                <c:pt idx="22777">
                  <c:v>45079.086805555555</c:v>
                </c:pt>
                <c:pt idx="22778">
                  <c:v>45079.090277777781</c:v>
                </c:pt>
                <c:pt idx="22779">
                  <c:v>45079.09375</c:v>
                </c:pt>
                <c:pt idx="22780">
                  <c:v>45079.097222222219</c:v>
                </c:pt>
                <c:pt idx="22781">
                  <c:v>45079.100694444445</c:v>
                </c:pt>
                <c:pt idx="22782">
                  <c:v>45079.104166666664</c:v>
                </c:pt>
                <c:pt idx="22783">
                  <c:v>45079.107638888891</c:v>
                </c:pt>
                <c:pt idx="22784">
                  <c:v>45079.111111111109</c:v>
                </c:pt>
                <c:pt idx="22785">
                  <c:v>45079.114583333336</c:v>
                </c:pt>
                <c:pt idx="22786">
                  <c:v>45079.118055555555</c:v>
                </c:pt>
                <c:pt idx="22787">
                  <c:v>45079.121527777781</c:v>
                </c:pt>
                <c:pt idx="22788">
                  <c:v>45079.125</c:v>
                </c:pt>
                <c:pt idx="22789">
                  <c:v>45079.128472222219</c:v>
                </c:pt>
                <c:pt idx="22790">
                  <c:v>45079.131944444445</c:v>
                </c:pt>
                <c:pt idx="22791">
                  <c:v>45079.135416666664</c:v>
                </c:pt>
                <c:pt idx="22792">
                  <c:v>45079.138888888891</c:v>
                </c:pt>
                <c:pt idx="22793">
                  <c:v>45079.142361111109</c:v>
                </c:pt>
                <c:pt idx="22794">
                  <c:v>45079.145833333336</c:v>
                </c:pt>
                <c:pt idx="22795">
                  <c:v>45079.149305555555</c:v>
                </c:pt>
                <c:pt idx="22796">
                  <c:v>45079.152777777781</c:v>
                </c:pt>
                <c:pt idx="22797">
                  <c:v>45079.15625</c:v>
                </c:pt>
                <c:pt idx="22798">
                  <c:v>45079.159722222219</c:v>
                </c:pt>
                <c:pt idx="22799">
                  <c:v>45079.163194444445</c:v>
                </c:pt>
                <c:pt idx="22800">
                  <c:v>45079.166666666664</c:v>
                </c:pt>
                <c:pt idx="22801">
                  <c:v>45079.170138888891</c:v>
                </c:pt>
                <c:pt idx="22802">
                  <c:v>45079.173611111109</c:v>
                </c:pt>
                <c:pt idx="22803">
                  <c:v>45079.177083333336</c:v>
                </c:pt>
                <c:pt idx="22804">
                  <c:v>45079.180555555555</c:v>
                </c:pt>
                <c:pt idx="22805">
                  <c:v>45079.184027777781</c:v>
                </c:pt>
                <c:pt idx="22806">
                  <c:v>45079.1875</c:v>
                </c:pt>
                <c:pt idx="22807">
                  <c:v>45079.190972222219</c:v>
                </c:pt>
                <c:pt idx="22808">
                  <c:v>45079.194444444445</c:v>
                </c:pt>
                <c:pt idx="22809">
                  <c:v>45079.197916666664</c:v>
                </c:pt>
                <c:pt idx="22810">
                  <c:v>45079.201388888891</c:v>
                </c:pt>
                <c:pt idx="22811">
                  <c:v>45079.204861111109</c:v>
                </c:pt>
                <c:pt idx="22812">
                  <c:v>45079.208333333336</c:v>
                </c:pt>
                <c:pt idx="22813">
                  <c:v>45079.211805555555</c:v>
                </c:pt>
                <c:pt idx="22814">
                  <c:v>45079.215277777781</c:v>
                </c:pt>
                <c:pt idx="22815">
                  <c:v>45079.21875</c:v>
                </c:pt>
                <c:pt idx="22816">
                  <c:v>45079.222222222219</c:v>
                </c:pt>
                <c:pt idx="22817">
                  <c:v>45079.225694444445</c:v>
                </c:pt>
                <c:pt idx="22818">
                  <c:v>45079.229166666664</c:v>
                </c:pt>
                <c:pt idx="22819">
                  <c:v>45079.232638888891</c:v>
                </c:pt>
                <c:pt idx="22820">
                  <c:v>45079.236111111109</c:v>
                </c:pt>
                <c:pt idx="22821">
                  <c:v>45079.239583333336</c:v>
                </c:pt>
                <c:pt idx="22822">
                  <c:v>45079.243055555555</c:v>
                </c:pt>
                <c:pt idx="22823">
                  <c:v>45079.246527777781</c:v>
                </c:pt>
                <c:pt idx="22824">
                  <c:v>45079.25</c:v>
                </c:pt>
                <c:pt idx="22825">
                  <c:v>45079.253472222219</c:v>
                </c:pt>
                <c:pt idx="22826">
                  <c:v>45079.256944444445</c:v>
                </c:pt>
                <c:pt idx="22827">
                  <c:v>45079.260416666664</c:v>
                </c:pt>
                <c:pt idx="22828">
                  <c:v>45079.263888888891</c:v>
                </c:pt>
                <c:pt idx="22829">
                  <c:v>45079.267361111109</c:v>
                </c:pt>
                <c:pt idx="22830">
                  <c:v>45079.270833333336</c:v>
                </c:pt>
                <c:pt idx="22831">
                  <c:v>45079.274305555555</c:v>
                </c:pt>
                <c:pt idx="22832">
                  <c:v>45079.277777777781</c:v>
                </c:pt>
                <c:pt idx="22833">
                  <c:v>45079.28125</c:v>
                </c:pt>
                <c:pt idx="22834">
                  <c:v>45079.284722222219</c:v>
                </c:pt>
                <c:pt idx="22835">
                  <c:v>45079.288194444445</c:v>
                </c:pt>
                <c:pt idx="22836">
                  <c:v>45079.291666666664</c:v>
                </c:pt>
                <c:pt idx="22837">
                  <c:v>45079.295138888891</c:v>
                </c:pt>
                <c:pt idx="22838">
                  <c:v>45079.298611111109</c:v>
                </c:pt>
                <c:pt idx="22839">
                  <c:v>45079.302083333336</c:v>
                </c:pt>
                <c:pt idx="22840">
                  <c:v>45079.305555555555</c:v>
                </c:pt>
                <c:pt idx="22841">
                  <c:v>45079.309027777781</c:v>
                </c:pt>
                <c:pt idx="22842">
                  <c:v>45079.3125</c:v>
                </c:pt>
                <c:pt idx="22843">
                  <c:v>45079.315972222219</c:v>
                </c:pt>
                <c:pt idx="22844">
                  <c:v>45079.319444444445</c:v>
                </c:pt>
                <c:pt idx="22845">
                  <c:v>45079.322916666664</c:v>
                </c:pt>
                <c:pt idx="22846">
                  <c:v>45079.326388888891</c:v>
                </c:pt>
                <c:pt idx="22847">
                  <c:v>45079.329861111109</c:v>
                </c:pt>
                <c:pt idx="22848">
                  <c:v>45079.333333333336</c:v>
                </c:pt>
                <c:pt idx="22849">
                  <c:v>45079.336805555555</c:v>
                </c:pt>
                <c:pt idx="22850">
                  <c:v>45079.340277777781</c:v>
                </c:pt>
                <c:pt idx="22851">
                  <c:v>45079.34375</c:v>
                </c:pt>
                <c:pt idx="22852">
                  <c:v>45079.347222222219</c:v>
                </c:pt>
                <c:pt idx="22853">
                  <c:v>45079.350694444445</c:v>
                </c:pt>
                <c:pt idx="22854">
                  <c:v>45079.354166666664</c:v>
                </c:pt>
                <c:pt idx="22855">
                  <c:v>45079.357638888891</c:v>
                </c:pt>
                <c:pt idx="22856">
                  <c:v>45079.361111111109</c:v>
                </c:pt>
                <c:pt idx="22857">
                  <c:v>45079.364583333336</c:v>
                </c:pt>
                <c:pt idx="22858">
                  <c:v>45079.368055555555</c:v>
                </c:pt>
                <c:pt idx="22859">
                  <c:v>45079.371527777781</c:v>
                </c:pt>
                <c:pt idx="22860">
                  <c:v>45079.375</c:v>
                </c:pt>
                <c:pt idx="22861">
                  <c:v>45079.378472222219</c:v>
                </c:pt>
                <c:pt idx="22862">
                  <c:v>45079.381944444445</c:v>
                </c:pt>
                <c:pt idx="22863">
                  <c:v>45079.385416666664</c:v>
                </c:pt>
                <c:pt idx="22864">
                  <c:v>45079.388888888891</c:v>
                </c:pt>
                <c:pt idx="22865">
                  <c:v>45079.392361111109</c:v>
                </c:pt>
                <c:pt idx="22866">
                  <c:v>45079.395833333336</c:v>
                </c:pt>
                <c:pt idx="22867">
                  <c:v>45079.399305555555</c:v>
                </c:pt>
                <c:pt idx="22868">
                  <c:v>45079.402777777781</c:v>
                </c:pt>
                <c:pt idx="22869">
                  <c:v>45079.40625</c:v>
                </c:pt>
                <c:pt idx="22870">
                  <c:v>45079.409722222219</c:v>
                </c:pt>
                <c:pt idx="22871">
                  <c:v>45079.413194444445</c:v>
                </c:pt>
                <c:pt idx="22872">
                  <c:v>45079.416666666664</c:v>
                </c:pt>
                <c:pt idx="22873">
                  <c:v>45079.420138888891</c:v>
                </c:pt>
                <c:pt idx="22874">
                  <c:v>45079.423611111109</c:v>
                </c:pt>
                <c:pt idx="22875">
                  <c:v>45079.427083333336</c:v>
                </c:pt>
                <c:pt idx="22876">
                  <c:v>45079.430555555555</c:v>
                </c:pt>
                <c:pt idx="22877">
                  <c:v>45079.434027777781</c:v>
                </c:pt>
                <c:pt idx="22878">
                  <c:v>45079.4375</c:v>
                </c:pt>
                <c:pt idx="22879">
                  <c:v>45079.440972222219</c:v>
                </c:pt>
                <c:pt idx="22880">
                  <c:v>45079.444444444445</c:v>
                </c:pt>
                <c:pt idx="22881">
                  <c:v>45079.447916666664</c:v>
                </c:pt>
                <c:pt idx="22882">
                  <c:v>45079.451388888891</c:v>
                </c:pt>
                <c:pt idx="22883">
                  <c:v>45079.454861111109</c:v>
                </c:pt>
                <c:pt idx="22884">
                  <c:v>45079.458333333336</c:v>
                </c:pt>
                <c:pt idx="22885">
                  <c:v>45079.461805555555</c:v>
                </c:pt>
                <c:pt idx="22886">
                  <c:v>45079.465277777781</c:v>
                </c:pt>
                <c:pt idx="22887">
                  <c:v>45079.46875</c:v>
                </c:pt>
                <c:pt idx="22888">
                  <c:v>45079.472222222219</c:v>
                </c:pt>
                <c:pt idx="22889">
                  <c:v>45079.475694444445</c:v>
                </c:pt>
                <c:pt idx="22890">
                  <c:v>45079.479166666664</c:v>
                </c:pt>
                <c:pt idx="22891">
                  <c:v>45079.482638888891</c:v>
                </c:pt>
                <c:pt idx="22892">
                  <c:v>45079.486111111109</c:v>
                </c:pt>
                <c:pt idx="22893">
                  <c:v>45079.489583333336</c:v>
                </c:pt>
                <c:pt idx="22894">
                  <c:v>45079.493055555555</c:v>
                </c:pt>
                <c:pt idx="22895">
                  <c:v>45079.496527777781</c:v>
                </c:pt>
                <c:pt idx="22896">
                  <c:v>45079.5</c:v>
                </c:pt>
                <c:pt idx="22897">
                  <c:v>45079.503472222219</c:v>
                </c:pt>
                <c:pt idx="22898">
                  <c:v>45079.506944444445</c:v>
                </c:pt>
                <c:pt idx="22899">
                  <c:v>45079.510416666664</c:v>
                </c:pt>
                <c:pt idx="22900">
                  <c:v>45079.513888888891</c:v>
                </c:pt>
                <c:pt idx="22901">
                  <c:v>45079.517361111109</c:v>
                </c:pt>
                <c:pt idx="22902">
                  <c:v>45079.520833333336</c:v>
                </c:pt>
                <c:pt idx="22903">
                  <c:v>45079.524305555555</c:v>
                </c:pt>
                <c:pt idx="22904">
                  <c:v>45079.527777777781</c:v>
                </c:pt>
                <c:pt idx="22905">
                  <c:v>45079.53125</c:v>
                </c:pt>
                <c:pt idx="22906">
                  <c:v>45079.534722222219</c:v>
                </c:pt>
                <c:pt idx="22907">
                  <c:v>45079.538194444445</c:v>
                </c:pt>
                <c:pt idx="22908">
                  <c:v>45079.541666666664</c:v>
                </c:pt>
                <c:pt idx="22909">
                  <c:v>45079.545138888891</c:v>
                </c:pt>
                <c:pt idx="22910">
                  <c:v>45079.548611111109</c:v>
                </c:pt>
                <c:pt idx="22911">
                  <c:v>45079.552083333336</c:v>
                </c:pt>
                <c:pt idx="22912">
                  <c:v>45079.555555555555</c:v>
                </c:pt>
                <c:pt idx="22913">
                  <c:v>45079.559027777781</c:v>
                </c:pt>
                <c:pt idx="22914">
                  <c:v>45079.5625</c:v>
                </c:pt>
                <c:pt idx="22915">
                  <c:v>45079.565972222219</c:v>
                </c:pt>
                <c:pt idx="22916">
                  <c:v>45079.569444444445</c:v>
                </c:pt>
                <c:pt idx="22917">
                  <c:v>45079.572916666664</c:v>
                </c:pt>
                <c:pt idx="22918">
                  <c:v>45079.576388888891</c:v>
                </c:pt>
                <c:pt idx="22919">
                  <c:v>45079.579861111109</c:v>
                </c:pt>
                <c:pt idx="22920">
                  <c:v>45079.583333333336</c:v>
                </c:pt>
                <c:pt idx="22921">
                  <c:v>45079.586805555555</c:v>
                </c:pt>
                <c:pt idx="22922">
                  <c:v>45079.590277777781</c:v>
                </c:pt>
                <c:pt idx="22923">
                  <c:v>45079.59375</c:v>
                </c:pt>
                <c:pt idx="22924">
                  <c:v>45079.597222222219</c:v>
                </c:pt>
                <c:pt idx="22925">
                  <c:v>45079.600694444445</c:v>
                </c:pt>
                <c:pt idx="22926">
                  <c:v>45079.604166666664</c:v>
                </c:pt>
                <c:pt idx="22927">
                  <c:v>45079.607638888891</c:v>
                </c:pt>
                <c:pt idx="22928">
                  <c:v>45079.611111111109</c:v>
                </c:pt>
                <c:pt idx="22929">
                  <c:v>45079.614583333336</c:v>
                </c:pt>
                <c:pt idx="22930">
                  <c:v>45079.618055555555</c:v>
                </c:pt>
                <c:pt idx="22931">
                  <c:v>45079.621527777781</c:v>
                </c:pt>
                <c:pt idx="22932">
                  <c:v>45079.625</c:v>
                </c:pt>
                <c:pt idx="22933">
                  <c:v>45079.628472222219</c:v>
                </c:pt>
                <c:pt idx="22934">
                  <c:v>45079.631944444445</c:v>
                </c:pt>
                <c:pt idx="22935">
                  <c:v>45079.635416666664</c:v>
                </c:pt>
                <c:pt idx="22936">
                  <c:v>45079.638888888891</c:v>
                </c:pt>
                <c:pt idx="22937">
                  <c:v>45079.642361111109</c:v>
                </c:pt>
                <c:pt idx="22938">
                  <c:v>45079.645833333336</c:v>
                </c:pt>
                <c:pt idx="22939">
                  <c:v>45079.649305555555</c:v>
                </c:pt>
                <c:pt idx="22940">
                  <c:v>45079.652777777781</c:v>
                </c:pt>
                <c:pt idx="22941">
                  <c:v>45079.65625</c:v>
                </c:pt>
                <c:pt idx="22942">
                  <c:v>45079.659722222219</c:v>
                </c:pt>
                <c:pt idx="22943">
                  <c:v>45079.663194444445</c:v>
                </c:pt>
                <c:pt idx="22944">
                  <c:v>45079.666666666664</c:v>
                </c:pt>
                <c:pt idx="22945">
                  <c:v>45079.670138888891</c:v>
                </c:pt>
                <c:pt idx="22946">
                  <c:v>45079.673611111109</c:v>
                </c:pt>
                <c:pt idx="22947">
                  <c:v>45079.677083333336</c:v>
                </c:pt>
                <c:pt idx="22948">
                  <c:v>45079.680555555555</c:v>
                </c:pt>
                <c:pt idx="22949">
                  <c:v>45079.684027777781</c:v>
                </c:pt>
                <c:pt idx="22950">
                  <c:v>45079.6875</c:v>
                </c:pt>
                <c:pt idx="22951">
                  <c:v>45079.690972222219</c:v>
                </c:pt>
                <c:pt idx="22952">
                  <c:v>45079.694444444445</c:v>
                </c:pt>
                <c:pt idx="22953">
                  <c:v>45079.697916666664</c:v>
                </c:pt>
                <c:pt idx="22954">
                  <c:v>45079.701388888891</c:v>
                </c:pt>
                <c:pt idx="22955">
                  <c:v>45079.704861111109</c:v>
                </c:pt>
                <c:pt idx="22956">
                  <c:v>45079.708333333336</c:v>
                </c:pt>
                <c:pt idx="22957">
                  <c:v>45079.711805555555</c:v>
                </c:pt>
                <c:pt idx="22958">
                  <c:v>45079.715277777781</c:v>
                </c:pt>
                <c:pt idx="22959">
                  <c:v>45079.71875</c:v>
                </c:pt>
                <c:pt idx="22960">
                  <c:v>45079.722222222219</c:v>
                </c:pt>
                <c:pt idx="22961">
                  <c:v>45079.725694444445</c:v>
                </c:pt>
                <c:pt idx="22962">
                  <c:v>45079.729166666664</c:v>
                </c:pt>
                <c:pt idx="22963">
                  <c:v>45079.732638888891</c:v>
                </c:pt>
                <c:pt idx="22964">
                  <c:v>45079.736111111109</c:v>
                </c:pt>
                <c:pt idx="22965">
                  <c:v>45079.739583333336</c:v>
                </c:pt>
                <c:pt idx="22966">
                  <c:v>45079.743055555555</c:v>
                </c:pt>
                <c:pt idx="22967">
                  <c:v>45079.746527777781</c:v>
                </c:pt>
                <c:pt idx="22968">
                  <c:v>45079.75</c:v>
                </c:pt>
                <c:pt idx="22969">
                  <c:v>45079.753472222219</c:v>
                </c:pt>
                <c:pt idx="22970">
                  <c:v>45079.756944444445</c:v>
                </c:pt>
                <c:pt idx="22971">
                  <c:v>45079.760416666664</c:v>
                </c:pt>
                <c:pt idx="22972">
                  <c:v>45079.763888888891</c:v>
                </c:pt>
                <c:pt idx="22973">
                  <c:v>45079.767361111109</c:v>
                </c:pt>
                <c:pt idx="22974">
                  <c:v>45079.770833333336</c:v>
                </c:pt>
                <c:pt idx="22975">
                  <c:v>45079.774305555555</c:v>
                </c:pt>
                <c:pt idx="22976">
                  <c:v>45079.777777777781</c:v>
                </c:pt>
                <c:pt idx="22977">
                  <c:v>45079.78125</c:v>
                </c:pt>
                <c:pt idx="22978">
                  <c:v>45079.784722222219</c:v>
                </c:pt>
                <c:pt idx="22979">
                  <c:v>45079.788194444445</c:v>
                </c:pt>
                <c:pt idx="22980">
                  <c:v>45079.791666666664</c:v>
                </c:pt>
                <c:pt idx="22981">
                  <c:v>45079.795138888891</c:v>
                </c:pt>
                <c:pt idx="22982">
                  <c:v>45079.798611111109</c:v>
                </c:pt>
                <c:pt idx="22983">
                  <c:v>45079.802083333336</c:v>
                </c:pt>
                <c:pt idx="22984">
                  <c:v>45079.805555555555</c:v>
                </c:pt>
                <c:pt idx="22985">
                  <c:v>45079.809027777781</c:v>
                </c:pt>
                <c:pt idx="22986">
                  <c:v>45079.8125</c:v>
                </c:pt>
                <c:pt idx="22987">
                  <c:v>45079.815972222219</c:v>
                </c:pt>
                <c:pt idx="22988">
                  <c:v>45079.819444444445</c:v>
                </c:pt>
                <c:pt idx="22989">
                  <c:v>45079.822916666664</c:v>
                </c:pt>
                <c:pt idx="22990">
                  <c:v>45079.826388888891</c:v>
                </c:pt>
                <c:pt idx="22991">
                  <c:v>45079.829861111109</c:v>
                </c:pt>
                <c:pt idx="22992">
                  <c:v>45079.833333333336</c:v>
                </c:pt>
                <c:pt idx="22993">
                  <c:v>45079.836805555555</c:v>
                </c:pt>
                <c:pt idx="22994">
                  <c:v>45079.840277777781</c:v>
                </c:pt>
                <c:pt idx="22995">
                  <c:v>45079.84375</c:v>
                </c:pt>
                <c:pt idx="22996">
                  <c:v>45079.847222222219</c:v>
                </c:pt>
                <c:pt idx="22997">
                  <c:v>45079.850694444445</c:v>
                </c:pt>
                <c:pt idx="22998">
                  <c:v>45079.854166666664</c:v>
                </c:pt>
                <c:pt idx="22999">
                  <c:v>45079.857638888891</c:v>
                </c:pt>
                <c:pt idx="23000">
                  <c:v>45079.861111111109</c:v>
                </c:pt>
                <c:pt idx="23001">
                  <c:v>45079.864583333336</c:v>
                </c:pt>
                <c:pt idx="23002">
                  <c:v>45079.868055555555</c:v>
                </c:pt>
                <c:pt idx="23003">
                  <c:v>45079.871527777781</c:v>
                </c:pt>
                <c:pt idx="23004">
                  <c:v>45079.875</c:v>
                </c:pt>
                <c:pt idx="23005">
                  <c:v>45079.878472222219</c:v>
                </c:pt>
                <c:pt idx="23006">
                  <c:v>45079.881944444445</c:v>
                </c:pt>
                <c:pt idx="23007">
                  <c:v>45079.885416666664</c:v>
                </c:pt>
                <c:pt idx="23008">
                  <c:v>45079.888888888891</c:v>
                </c:pt>
                <c:pt idx="23009">
                  <c:v>45079.892361111109</c:v>
                </c:pt>
                <c:pt idx="23010">
                  <c:v>45079.895833333336</c:v>
                </c:pt>
                <c:pt idx="23011">
                  <c:v>45079.899305555555</c:v>
                </c:pt>
                <c:pt idx="23012">
                  <c:v>45079.902777777781</c:v>
                </c:pt>
                <c:pt idx="23013">
                  <c:v>45079.90625</c:v>
                </c:pt>
                <c:pt idx="23014">
                  <c:v>45079.909722222219</c:v>
                </c:pt>
                <c:pt idx="23015">
                  <c:v>45079.913194444445</c:v>
                </c:pt>
                <c:pt idx="23016">
                  <c:v>45079.916666666664</c:v>
                </c:pt>
                <c:pt idx="23017">
                  <c:v>45079.920138888891</c:v>
                </c:pt>
                <c:pt idx="23018">
                  <c:v>45079.923611111109</c:v>
                </c:pt>
                <c:pt idx="23019">
                  <c:v>45079.927083333336</c:v>
                </c:pt>
                <c:pt idx="23020">
                  <c:v>45079.930555555555</c:v>
                </c:pt>
                <c:pt idx="23021">
                  <c:v>45079.934027777781</c:v>
                </c:pt>
                <c:pt idx="23022">
                  <c:v>45079.9375</c:v>
                </c:pt>
                <c:pt idx="23023">
                  <c:v>45079.940972222219</c:v>
                </c:pt>
                <c:pt idx="23024">
                  <c:v>45079.944444444445</c:v>
                </c:pt>
                <c:pt idx="23025">
                  <c:v>45079.947916666664</c:v>
                </c:pt>
                <c:pt idx="23026">
                  <c:v>45079.951388888891</c:v>
                </c:pt>
                <c:pt idx="23027">
                  <c:v>45079.954861111109</c:v>
                </c:pt>
                <c:pt idx="23028">
                  <c:v>45079.958333333336</c:v>
                </c:pt>
                <c:pt idx="23029">
                  <c:v>45079.961805555555</c:v>
                </c:pt>
                <c:pt idx="23030">
                  <c:v>45079.965277777781</c:v>
                </c:pt>
                <c:pt idx="23031">
                  <c:v>45079.96875</c:v>
                </c:pt>
                <c:pt idx="23032">
                  <c:v>45079.972222222219</c:v>
                </c:pt>
                <c:pt idx="23033">
                  <c:v>45079.975694444445</c:v>
                </c:pt>
                <c:pt idx="23034">
                  <c:v>45079.979166666664</c:v>
                </c:pt>
                <c:pt idx="23035">
                  <c:v>45079.982638888891</c:v>
                </c:pt>
                <c:pt idx="23036">
                  <c:v>45079.986111111109</c:v>
                </c:pt>
                <c:pt idx="23037">
                  <c:v>45079.989583333336</c:v>
                </c:pt>
                <c:pt idx="23038">
                  <c:v>45079.993055555555</c:v>
                </c:pt>
                <c:pt idx="23039">
                  <c:v>45079.996527777781</c:v>
                </c:pt>
                <c:pt idx="23040">
                  <c:v>45080</c:v>
                </c:pt>
                <c:pt idx="23041">
                  <c:v>45080.003472222219</c:v>
                </c:pt>
                <c:pt idx="23042">
                  <c:v>45080.006944444445</c:v>
                </c:pt>
                <c:pt idx="23043">
                  <c:v>45080.010416666664</c:v>
                </c:pt>
                <c:pt idx="23044">
                  <c:v>45080.013888888891</c:v>
                </c:pt>
                <c:pt idx="23045">
                  <c:v>45080.017361111109</c:v>
                </c:pt>
                <c:pt idx="23046">
                  <c:v>45080.020833333336</c:v>
                </c:pt>
                <c:pt idx="23047">
                  <c:v>45080.024305555555</c:v>
                </c:pt>
                <c:pt idx="23048">
                  <c:v>45080.027777777781</c:v>
                </c:pt>
                <c:pt idx="23049">
                  <c:v>45080.03125</c:v>
                </c:pt>
                <c:pt idx="23050">
                  <c:v>45080.034722222219</c:v>
                </c:pt>
                <c:pt idx="23051">
                  <c:v>45080.038194444445</c:v>
                </c:pt>
                <c:pt idx="23052">
                  <c:v>45080.041666666664</c:v>
                </c:pt>
                <c:pt idx="23053">
                  <c:v>45080.045138888891</c:v>
                </c:pt>
                <c:pt idx="23054">
                  <c:v>45080.048611111109</c:v>
                </c:pt>
                <c:pt idx="23055">
                  <c:v>45080.052083333336</c:v>
                </c:pt>
                <c:pt idx="23056">
                  <c:v>45080.055555555555</c:v>
                </c:pt>
                <c:pt idx="23057">
                  <c:v>45080.059027777781</c:v>
                </c:pt>
                <c:pt idx="23058">
                  <c:v>45080.0625</c:v>
                </c:pt>
                <c:pt idx="23059">
                  <c:v>45080.065972222219</c:v>
                </c:pt>
                <c:pt idx="23060">
                  <c:v>45080.069444444445</c:v>
                </c:pt>
                <c:pt idx="23061">
                  <c:v>45080.072916666664</c:v>
                </c:pt>
                <c:pt idx="23062">
                  <c:v>45080.076388888891</c:v>
                </c:pt>
                <c:pt idx="23063">
                  <c:v>45080.079861111109</c:v>
                </c:pt>
                <c:pt idx="23064">
                  <c:v>45080.083333333336</c:v>
                </c:pt>
                <c:pt idx="23065">
                  <c:v>45080.086805555555</c:v>
                </c:pt>
                <c:pt idx="23066">
                  <c:v>45080.090277777781</c:v>
                </c:pt>
                <c:pt idx="23067">
                  <c:v>45080.09375</c:v>
                </c:pt>
                <c:pt idx="23068">
                  <c:v>45080.097222222219</c:v>
                </c:pt>
                <c:pt idx="23069">
                  <c:v>45080.100694444445</c:v>
                </c:pt>
                <c:pt idx="23070">
                  <c:v>45080.104166666664</c:v>
                </c:pt>
                <c:pt idx="23071">
                  <c:v>45080.107638888891</c:v>
                </c:pt>
                <c:pt idx="23072">
                  <c:v>45080.111111111109</c:v>
                </c:pt>
                <c:pt idx="23073">
                  <c:v>45080.114583333336</c:v>
                </c:pt>
                <c:pt idx="23074">
                  <c:v>45080.118055555555</c:v>
                </c:pt>
                <c:pt idx="23075">
                  <c:v>45080.121527777781</c:v>
                </c:pt>
                <c:pt idx="23076">
                  <c:v>45080.125</c:v>
                </c:pt>
                <c:pt idx="23077">
                  <c:v>45080.128472222219</c:v>
                </c:pt>
                <c:pt idx="23078">
                  <c:v>45080.131944444445</c:v>
                </c:pt>
                <c:pt idx="23079">
                  <c:v>45080.135416666664</c:v>
                </c:pt>
                <c:pt idx="23080">
                  <c:v>45080.138888888891</c:v>
                </c:pt>
                <c:pt idx="23081">
                  <c:v>45080.142361111109</c:v>
                </c:pt>
                <c:pt idx="23082">
                  <c:v>45080.145833333336</c:v>
                </c:pt>
                <c:pt idx="23083">
                  <c:v>45080.149305555555</c:v>
                </c:pt>
                <c:pt idx="23084">
                  <c:v>45080.152777777781</c:v>
                </c:pt>
                <c:pt idx="23085">
                  <c:v>45080.15625</c:v>
                </c:pt>
                <c:pt idx="23086">
                  <c:v>45080.159722222219</c:v>
                </c:pt>
                <c:pt idx="23087">
                  <c:v>45080.163194444445</c:v>
                </c:pt>
                <c:pt idx="23088">
                  <c:v>45080.166666666664</c:v>
                </c:pt>
                <c:pt idx="23089">
                  <c:v>45080.170138888891</c:v>
                </c:pt>
                <c:pt idx="23090">
                  <c:v>45080.173611111109</c:v>
                </c:pt>
                <c:pt idx="23091">
                  <c:v>45080.177083333336</c:v>
                </c:pt>
                <c:pt idx="23092">
                  <c:v>45080.180555555555</c:v>
                </c:pt>
                <c:pt idx="23093">
                  <c:v>45080.184027777781</c:v>
                </c:pt>
                <c:pt idx="23094">
                  <c:v>45080.1875</c:v>
                </c:pt>
                <c:pt idx="23095">
                  <c:v>45080.190972222219</c:v>
                </c:pt>
                <c:pt idx="23096">
                  <c:v>45080.194444444445</c:v>
                </c:pt>
                <c:pt idx="23097">
                  <c:v>45080.197916666664</c:v>
                </c:pt>
                <c:pt idx="23098">
                  <c:v>45080.201388888891</c:v>
                </c:pt>
                <c:pt idx="23099">
                  <c:v>45080.204861111109</c:v>
                </c:pt>
                <c:pt idx="23100">
                  <c:v>45080.208333333336</c:v>
                </c:pt>
                <c:pt idx="23101">
                  <c:v>45080.211805555555</c:v>
                </c:pt>
                <c:pt idx="23102">
                  <c:v>45080.215277777781</c:v>
                </c:pt>
                <c:pt idx="23103">
                  <c:v>45080.21875</c:v>
                </c:pt>
                <c:pt idx="23104">
                  <c:v>45080.222222222219</c:v>
                </c:pt>
                <c:pt idx="23105">
                  <c:v>45080.225694444445</c:v>
                </c:pt>
                <c:pt idx="23106">
                  <c:v>45080.229166666664</c:v>
                </c:pt>
                <c:pt idx="23107">
                  <c:v>45080.232638888891</c:v>
                </c:pt>
                <c:pt idx="23108">
                  <c:v>45080.236111111109</c:v>
                </c:pt>
                <c:pt idx="23109">
                  <c:v>45080.239583333336</c:v>
                </c:pt>
                <c:pt idx="23110">
                  <c:v>45080.243055555555</c:v>
                </c:pt>
                <c:pt idx="23111">
                  <c:v>45080.246527777781</c:v>
                </c:pt>
                <c:pt idx="23112">
                  <c:v>45080.25</c:v>
                </c:pt>
                <c:pt idx="23113">
                  <c:v>45080.253472222219</c:v>
                </c:pt>
                <c:pt idx="23114">
                  <c:v>45080.256944444445</c:v>
                </c:pt>
                <c:pt idx="23115">
                  <c:v>45080.260416666664</c:v>
                </c:pt>
                <c:pt idx="23116">
                  <c:v>45080.263888888891</c:v>
                </c:pt>
                <c:pt idx="23117">
                  <c:v>45080.267361111109</c:v>
                </c:pt>
                <c:pt idx="23118">
                  <c:v>45080.270833333336</c:v>
                </c:pt>
                <c:pt idx="23119">
                  <c:v>45080.274305555555</c:v>
                </c:pt>
                <c:pt idx="23120">
                  <c:v>45080.277777777781</c:v>
                </c:pt>
                <c:pt idx="23121">
                  <c:v>45080.28125</c:v>
                </c:pt>
                <c:pt idx="23122">
                  <c:v>45080.284722222219</c:v>
                </c:pt>
                <c:pt idx="23123">
                  <c:v>45080.288194444445</c:v>
                </c:pt>
                <c:pt idx="23124">
                  <c:v>45080.291666666664</c:v>
                </c:pt>
                <c:pt idx="23125">
                  <c:v>45080.295138888891</c:v>
                </c:pt>
                <c:pt idx="23126">
                  <c:v>45080.298611111109</c:v>
                </c:pt>
                <c:pt idx="23127">
                  <c:v>45080.302083333336</c:v>
                </c:pt>
                <c:pt idx="23128">
                  <c:v>45080.305555555555</c:v>
                </c:pt>
                <c:pt idx="23129">
                  <c:v>45080.309027777781</c:v>
                </c:pt>
                <c:pt idx="23130">
                  <c:v>45080.3125</c:v>
                </c:pt>
                <c:pt idx="23131">
                  <c:v>45080.315972222219</c:v>
                </c:pt>
                <c:pt idx="23132">
                  <c:v>45080.319444444445</c:v>
                </c:pt>
                <c:pt idx="23133">
                  <c:v>45080.322916666664</c:v>
                </c:pt>
                <c:pt idx="23134">
                  <c:v>45080.326388888891</c:v>
                </c:pt>
                <c:pt idx="23135">
                  <c:v>45080.329861111109</c:v>
                </c:pt>
                <c:pt idx="23136">
                  <c:v>45080.333333333336</c:v>
                </c:pt>
                <c:pt idx="23137">
                  <c:v>45080.336805555555</c:v>
                </c:pt>
                <c:pt idx="23138">
                  <c:v>45080.340277777781</c:v>
                </c:pt>
                <c:pt idx="23139">
                  <c:v>45080.34375</c:v>
                </c:pt>
                <c:pt idx="23140">
                  <c:v>45080.347222222219</c:v>
                </c:pt>
                <c:pt idx="23141">
                  <c:v>45080.350694444445</c:v>
                </c:pt>
                <c:pt idx="23142">
                  <c:v>45080.354166666664</c:v>
                </c:pt>
                <c:pt idx="23143">
                  <c:v>45080.357638888891</c:v>
                </c:pt>
                <c:pt idx="23144">
                  <c:v>45080.361111111109</c:v>
                </c:pt>
                <c:pt idx="23145">
                  <c:v>45080.364583333336</c:v>
                </c:pt>
                <c:pt idx="23146">
                  <c:v>45080.368055555555</c:v>
                </c:pt>
                <c:pt idx="23147">
                  <c:v>45080.371527777781</c:v>
                </c:pt>
                <c:pt idx="23148">
                  <c:v>45080.375</c:v>
                </c:pt>
                <c:pt idx="23149">
                  <c:v>45080.378472222219</c:v>
                </c:pt>
                <c:pt idx="23150">
                  <c:v>45080.381944444445</c:v>
                </c:pt>
                <c:pt idx="23151">
                  <c:v>45080.385416666664</c:v>
                </c:pt>
                <c:pt idx="23152">
                  <c:v>45080.388888888891</c:v>
                </c:pt>
                <c:pt idx="23153">
                  <c:v>45080.392361111109</c:v>
                </c:pt>
                <c:pt idx="23154">
                  <c:v>45080.395833333336</c:v>
                </c:pt>
                <c:pt idx="23155">
                  <c:v>45080.399305555555</c:v>
                </c:pt>
                <c:pt idx="23156">
                  <c:v>45080.402777777781</c:v>
                </c:pt>
                <c:pt idx="23157">
                  <c:v>45080.40625</c:v>
                </c:pt>
                <c:pt idx="23158">
                  <c:v>45080.409722222219</c:v>
                </c:pt>
                <c:pt idx="23159">
                  <c:v>45080.413194444445</c:v>
                </c:pt>
                <c:pt idx="23160">
                  <c:v>45080.416666666664</c:v>
                </c:pt>
                <c:pt idx="23161">
                  <c:v>45080.420138888891</c:v>
                </c:pt>
                <c:pt idx="23162">
                  <c:v>45080.423611111109</c:v>
                </c:pt>
                <c:pt idx="23163">
                  <c:v>45080.427083333336</c:v>
                </c:pt>
                <c:pt idx="23164">
                  <c:v>45080.430555555555</c:v>
                </c:pt>
                <c:pt idx="23165">
                  <c:v>45080.434027777781</c:v>
                </c:pt>
                <c:pt idx="23166">
                  <c:v>45080.4375</c:v>
                </c:pt>
                <c:pt idx="23167">
                  <c:v>45080.440972222219</c:v>
                </c:pt>
                <c:pt idx="23168">
                  <c:v>45080.444444444445</c:v>
                </c:pt>
                <c:pt idx="23169">
                  <c:v>45080.447916666664</c:v>
                </c:pt>
                <c:pt idx="23170">
                  <c:v>45080.451388888891</c:v>
                </c:pt>
                <c:pt idx="23171">
                  <c:v>45080.454861111109</c:v>
                </c:pt>
                <c:pt idx="23172">
                  <c:v>45080.458333333336</c:v>
                </c:pt>
                <c:pt idx="23173">
                  <c:v>45080.461805555555</c:v>
                </c:pt>
                <c:pt idx="23174">
                  <c:v>45080.465277777781</c:v>
                </c:pt>
                <c:pt idx="23175">
                  <c:v>45080.46875</c:v>
                </c:pt>
                <c:pt idx="23176">
                  <c:v>45080.472222222219</c:v>
                </c:pt>
                <c:pt idx="23177">
                  <c:v>45080.475694444445</c:v>
                </c:pt>
                <c:pt idx="23178">
                  <c:v>45080.479166666664</c:v>
                </c:pt>
                <c:pt idx="23179">
                  <c:v>45080.482638888891</c:v>
                </c:pt>
                <c:pt idx="23180">
                  <c:v>45080.486111111109</c:v>
                </c:pt>
                <c:pt idx="23181">
                  <c:v>45080.489583333336</c:v>
                </c:pt>
                <c:pt idx="23182">
                  <c:v>45080.493055555555</c:v>
                </c:pt>
                <c:pt idx="23183">
                  <c:v>45080.496527777781</c:v>
                </c:pt>
                <c:pt idx="23184">
                  <c:v>45080.5</c:v>
                </c:pt>
                <c:pt idx="23185">
                  <c:v>45080.503472222219</c:v>
                </c:pt>
                <c:pt idx="23186">
                  <c:v>45080.506944444445</c:v>
                </c:pt>
                <c:pt idx="23187">
                  <c:v>45080.510416666664</c:v>
                </c:pt>
                <c:pt idx="23188">
                  <c:v>45080.513888888891</c:v>
                </c:pt>
                <c:pt idx="23189">
                  <c:v>45080.517361111109</c:v>
                </c:pt>
                <c:pt idx="23190">
                  <c:v>45080.520833333336</c:v>
                </c:pt>
                <c:pt idx="23191">
                  <c:v>45080.524305555555</c:v>
                </c:pt>
                <c:pt idx="23192">
                  <c:v>45080.527777777781</c:v>
                </c:pt>
                <c:pt idx="23193">
                  <c:v>45080.53125</c:v>
                </c:pt>
                <c:pt idx="23194">
                  <c:v>45080.534722222219</c:v>
                </c:pt>
                <c:pt idx="23195">
                  <c:v>45080.538194444445</c:v>
                </c:pt>
                <c:pt idx="23196">
                  <c:v>45080.541666666664</c:v>
                </c:pt>
                <c:pt idx="23197">
                  <c:v>45080.545138888891</c:v>
                </c:pt>
                <c:pt idx="23198">
                  <c:v>45080.548611111109</c:v>
                </c:pt>
                <c:pt idx="23199">
                  <c:v>45080.552083333336</c:v>
                </c:pt>
                <c:pt idx="23200">
                  <c:v>45080.555555555555</c:v>
                </c:pt>
                <c:pt idx="23201">
                  <c:v>45080.559027777781</c:v>
                </c:pt>
                <c:pt idx="23202">
                  <c:v>45080.5625</c:v>
                </c:pt>
                <c:pt idx="23203">
                  <c:v>45080.565972222219</c:v>
                </c:pt>
                <c:pt idx="23204">
                  <c:v>45080.569444444445</c:v>
                </c:pt>
                <c:pt idx="23205">
                  <c:v>45080.572916666664</c:v>
                </c:pt>
                <c:pt idx="23206">
                  <c:v>45080.576388888891</c:v>
                </c:pt>
                <c:pt idx="23207">
                  <c:v>45080.579861111109</c:v>
                </c:pt>
                <c:pt idx="23208">
                  <c:v>45080.583333333336</c:v>
                </c:pt>
                <c:pt idx="23209">
                  <c:v>45080.586805555555</c:v>
                </c:pt>
                <c:pt idx="23210">
                  <c:v>45080.590277777781</c:v>
                </c:pt>
                <c:pt idx="23211">
                  <c:v>45080.59375</c:v>
                </c:pt>
                <c:pt idx="23212">
                  <c:v>45080.597222222219</c:v>
                </c:pt>
                <c:pt idx="23213">
                  <c:v>45080.600694444445</c:v>
                </c:pt>
                <c:pt idx="23214">
                  <c:v>45080.604166666664</c:v>
                </c:pt>
                <c:pt idx="23215">
                  <c:v>45080.607638888891</c:v>
                </c:pt>
                <c:pt idx="23216">
                  <c:v>45080.611111111109</c:v>
                </c:pt>
                <c:pt idx="23217">
                  <c:v>45080.614583333336</c:v>
                </c:pt>
                <c:pt idx="23218">
                  <c:v>45080.618055555555</c:v>
                </c:pt>
                <c:pt idx="23219">
                  <c:v>45080.621527777781</c:v>
                </c:pt>
                <c:pt idx="23220">
                  <c:v>45080.625</c:v>
                </c:pt>
                <c:pt idx="23221">
                  <c:v>45080.628472222219</c:v>
                </c:pt>
                <c:pt idx="23222">
                  <c:v>45080.631944444445</c:v>
                </c:pt>
                <c:pt idx="23223">
                  <c:v>45080.635416666664</c:v>
                </c:pt>
                <c:pt idx="23224">
                  <c:v>45080.638888888891</c:v>
                </c:pt>
                <c:pt idx="23225">
                  <c:v>45080.642361111109</c:v>
                </c:pt>
                <c:pt idx="23226">
                  <c:v>45080.645833333336</c:v>
                </c:pt>
                <c:pt idx="23227">
                  <c:v>45080.649305555555</c:v>
                </c:pt>
                <c:pt idx="23228">
                  <c:v>45080.652777777781</c:v>
                </c:pt>
                <c:pt idx="23229">
                  <c:v>45080.65625</c:v>
                </c:pt>
                <c:pt idx="23230">
                  <c:v>45080.659722222219</c:v>
                </c:pt>
                <c:pt idx="23231">
                  <c:v>45080.663194444445</c:v>
                </c:pt>
                <c:pt idx="23232">
                  <c:v>45080.666666666664</c:v>
                </c:pt>
                <c:pt idx="23233">
                  <c:v>45080.670138888891</c:v>
                </c:pt>
                <c:pt idx="23234">
                  <c:v>45080.673611111109</c:v>
                </c:pt>
                <c:pt idx="23235">
                  <c:v>45080.677083333336</c:v>
                </c:pt>
                <c:pt idx="23236">
                  <c:v>45080.680555555555</c:v>
                </c:pt>
                <c:pt idx="23237">
                  <c:v>45080.684027777781</c:v>
                </c:pt>
                <c:pt idx="23238">
                  <c:v>45080.6875</c:v>
                </c:pt>
                <c:pt idx="23239">
                  <c:v>45080.690972222219</c:v>
                </c:pt>
                <c:pt idx="23240">
                  <c:v>45080.694444444445</c:v>
                </c:pt>
                <c:pt idx="23241">
                  <c:v>45080.697916666664</c:v>
                </c:pt>
                <c:pt idx="23242">
                  <c:v>45080.701388888891</c:v>
                </c:pt>
                <c:pt idx="23243">
                  <c:v>45080.704861111109</c:v>
                </c:pt>
                <c:pt idx="23244">
                  <c:v>45080.708333333336</c:v>
                </c:pt>
                <c:pt idx="23245">
                  <c:v>45080.711805555555</c:v>
                </c:pt>
                <c:pt idx="23246">
                  <c:v>45080.715277777781</c:v>
                </c:pt>
                <c:pt idx="23247">
                  <c:v>45080.71875</c:v>
                </c:pt>
                <c:pt idx="23248">
                  <c:v>45080.722222222219</c:v>
                </c:pt>
                <c:pt idx="23249">
                  <c:v>45080.725694444445</c:v>
                </c:pt>
                <c:pt idx="23250">
                  <c:v>45080.729166666664</c:v>
                </c:pt>
                <c:pt idx="23251">
                  <c:v>45080.732638888891</c:v>
                </c:pt>
                <c:pt idx="23252">
                  <c:v>45080.736111111109</c:v>
                </c:pt>
                <c:pt idx="23253">
                  <c:v>45080.739583333336</c:v>
                </c:pt>
                <c:pt idx="23254">
                  <c:v>45080.743055555555</c:v>
                </c:pt>
                <c:pt idx="23255">
                  <c:v>45080.746527777781</c:v>
                </c:pt>
                <c:pt idx="23256">
                  <c:v>45080.75</c:v>
                </c:pt>
                <c:pt idx="23257">
                  <c:v>45080.753472222219</c:v>
                </c:pt>
                <c:pt idx="23258">
                  <c:v>45080.756944444445</c:v>
                </c:pt>
                <c:pt idx="23259">
                  <c:v>45080.760416666664</c:v>
                </c:pt>
                <c:pt idx="23260">
                  <c:v>45080.763888888891</c:v>
                </c:pt>
                <c:pt idx="23261">
                  <c:v>45080.767361111109</c:v>
                </c:pt>
                <c:pt idx="23262">
                  <c:v>45080.770833333336</c:v>
                </c:pt>
                <c:pt idx="23263">
                  <c:v>45080.774305555555</c:v>
                </c:pt>
                <c:pt idx="23264">
                  <c:v>45080.777777777781</c:v>
                </c:pt>
                <c:pt idx="23265">
                  <c:v>45080.78125</c:v>
                </c:pt>
                <c:pt idx="23266">
                  <c:v>45080.784722222219</c:v>
                </c:pt>
                <c:pt idx="23267">
                  <c:v>45080.788194444445</c:v>
                </c:pt>
                <c:pt idx="23268">
                  <c:v>45080.791666666664</c:v>
                </c:pt>
                <c:pt idx="23269">
                  <c:v>45080.795138888891</c:v>
                </c:pt>
                <c:pt idx="23270">
                  <c:v>45080.798611111109</c:v>
                </c:pt>
                <c:pt idx="23271">
                  <c:v>45080.802083333336</c:v>
                </c:pt>
                <c:pt idx="23272">
                  <c:v>45080.805555555555</c:v>
                </c:pt>
                <c:pt idx="23273">
                  <c:v>45080.809027777781</c:v>
                </c:pt>
                <c:pt idx="23274">
                  <c:v>45080.8125</c:v>
                </c:pt>
                <c:pt idx="23275">
                  <c:v>45080.815972222219</c:v>
                </c:pt>
                <c:pt idx="23276">
                  <c:v>45080.819444444445</c:v>
                </c:pt>
                <c:pt idx="23277">
                  <c:v>45080.822916666664</c:v>
                </c:pt>
                <c:pt idx="23278">
                  <c:v>45080.826388888891</c:v>
                </c:pt>
                <c:pt idx="23279">
                  <c:v>45080.829861111109</c:v>
                </c:pt>
                <c:pt idx="23280">
                  <c:v>45080.833333333336</c:v>
                </c:pt>
                <c:pt idx="23281">
                  <c:v>45080.836805555555</c:v>
                </c:pt>
                <c:pt idx="23282">
                  <c:v>45080.840277777781</c:v>
                </c:pt>
                <c:pt idx="23283">
                  <c:v>45080.84375</c:v>
                </c:pt>
                <c:pt idx="23284">
                  <c:v>45080.847222222219</c:v>
                </c:pt>
                <c:pt idx="23285">
                  <c:v>45080.850694444445</c:v>
                </c:pt>
                <c:pt idx="23286">
                  <c:v>45080.854166666664</c:v>
                </c:pt>
                <c:pt idx="23287">
                  <c:v>45080.857638888891</c:v>
                </c:pt>
                <c:pt idx="23288">
                  <c:v>45080.861111111109</c:v>
                </c:pt>
                <c:pt idx="23289">
                  <c:v>45080.864583333336</c:v>
                </c:pt>
                <c:pt idx="23290">
                  <c:v>45080.868055555555</c:v>
                </c:pt>
                <c:pt idx="23291">
                  <c:v>45080.871527777781</c:v>
                </c:pt>
                <c:pt idx="23292">
                  <c:v>45080.875</c:v>
                </c:pt>
                <c:pt idx="23293">
                  <c:v>45080.878472222219</c:v>
                </c:pt>
                <c:pt idx="23294">
                  <c:v>45080.881944444445</c:v>
                </c:pt>
                <c:pt idx="23295">
                  <c:v>45080.885416666664</c:v>
                </c:pt>
                <c:pt idx="23296">
                  <c:v>45080.888888888891</c:v>
                </c:pt>
                <c:pt idx="23297">
                  <c:v>45080.892361111109</c:v>
                </c:pt>
                <c:pt idx="23298">
                  <c:v>45080.895833333336</c:v>
                </c:pt>
                <c:pt idx="23299">
                  <c:v>45080.899305555555</c:v>
                </c:pt>
                <c:pt idx="23300">
                  <c:v>45080.902777777781</c:v>
                </c:pt>
                <c:pt idx="23301">
                  <c:v>45080.90625</c:v>
                </c:pt>
                <c:pt idx="23302">
                  <c:v>45080.909722222219</c:v>
                </c:pt>
                <c:pt idx="23303">
                  <c:v>45080.913194444445</c:v>
                </c:pt>
                <c:pt idx="23304">
                  <c:v>45080.916666666664</c:v>
                </c:pt>
                <c:pt idx="23305">
                  <c:v>45080.920138888891</c:v>
                </c:pt>
                <c:pt idx="23306">
                  <c:v>45080.923611111109</c:v>
                </c:pt>
                <c:pt idx="23307">
                  <c:v>45080.927083333336</c:v>
                </c:pt>
                <c:pt idx="23308">
                  <c:v>45080.930555555555</c:v>
                </c:pt>
                <c:pt idx="23309">
                  <c:v>45080.934027777781</c:v>
                </c:pt>
                <c:pt idx="23310">
                  <c:v>45080.9375</c:v>
                </c:pt>
                <c:pt idx="23311">
                  <c:v>45080.940972222219</c:v>
                </c:pt>
                <c:pt idx="23312">
                  <c:v>45080.944444444445</c:v>
                </c:pt>
                <c:pt idx="23313">
                  <c:v>45080.947916666664</c:v>
                </c:pt>
                <c:pt idx="23314">
                  <c:v>45080.951388888891</c:v>
                </c:pt>
                <c:pt idx="23315">
                  <c:v>45080.954861111109</c:v>
                </c:pt>
                <c:pt idx="23316">
                  <c:v>45080.958333333336</c:v>
                </c:pt>
                <c:pt idx="23317">
                  <c:v>45080.961805555555</c:v>
                </c:pt>
                <c:pt idx="23318">
                  <c:v>45080.965277777781</c:v>
                </c:pt>
                <c:pt idx="23319">
                  <c:v>45080.96875</c:v>
                </c:pt>
                <c:pt idx="23320">
                  <c:v>45080.972222222219</c:v>
                </c:pt>
                <c:pt idx="23321">
                  <c:v>45080.975694444445</c:v>
                </c:pt>
                <c:pt idx="23322">
                  <c:v>45080.979166666664</c:v>
                </c:pt>
                <c:pt idx="23323">
                  <c:v>45080.982638888891</c:v>
                </c:pt>
                <c:pt idx="23324">
                  <c:v>45080.986111111109</c:v>
                </c:pt>
                <c:pt idx="23325">
                  <c:v>45080.989583333336</c:v>
                </c:pt>
                <c:pt idx="23326">
                  <c:v>45080.993055555555</c:v>
                </c:pt>
                <c:pt idx="23327">
                  <c:v>45080.996527777781</c:v>
                </c:pt>
                <c:pt idx="23328">
                  <c:v>45081</c:v>
                </c:pt>
                <c:pt idx="23329">
                  <c:v>45081.003472222219</c:v>
                </c:pt>
                <c:pt idx="23330">
                  <c:v>45081.006944444445</c:v>
                </c:pt>
                <c:pt idx="23331">
                  <c:v>45081.010416666664</c:v>
                </c:pt>
                <c:pt idx="23332">
                  <c:v>45081.013888888891</c:v>
                </c:pt>
                <c:pt idx="23333">
                  <c:v>45081.017361111109</c:v>
                </c:pt>
                <c:pt idx="23334">
                  <c:v>45081.020833333336</c:v>
                </c:pt>
                <c:pt idx="23335">
                  <c:v>45081.024305555555</c:v>
                </c:pt>
                <c:pt idx="23336">
                  <c:v>45081.027777777781</c:v>
                </c:pt>
                <c:pt idx="23337">
                  <c:v>45081.03125</c:v>
                </c:pt>
                <c:pt idx="23338">
                  <c:v>45081.034722222219</c:v>
                </c:pt>
                <c:pt idx="23339">
                  <c:v>45081.038194444445</c:v>
                </c:pt>
                <c:pt idx="23340">
                  <c:v>45081.041666666664</c:v>
                </c:pt>
                <c:pt idx="23341">
                  <c:v>45081.045138888891</c:v>
                </c:pt>
                <c:pt idx="23342">
                  <c:v>45081.048611111109</c:v>
                </c:pt>
                <c:pt idx="23343">
                  <c:v>45081.052083333336</c:v>
                </c:pt>
                <c:pt idx="23344">
                  <c:v>45081.055555555555</c:v>
                </c:pt>
                <c:pt idx="23345">
                  <c:v>45081.059027777781</c:v>
                </c:pt>
                <c:pt idx="23346">
                  <c:v>45081.0625</c:v>
                </c:pt>
                <c:pt idx="23347">
                  <c:v>45081.065972222219</c:v>
                </c:pt>
                <c:pt idx="23348">
                  <c:v>45081.069444444445</c:v>
                </c:pt>
                <c:pt idx="23349">
                  <c:v>45081.072916666664</c:v>
                </c:pt>
                <c:pt idx="23350">
                  <c:v>45081.076388888891</c:v>
                </c:pt>
                <c:pt idx="23351">
                  <c:v>45081.079861111109</c:v>
                </c:pt>
                <c:pt idx="23352">
                  <c:v>45081.083333333336</c:v>
                </c:pt>
                <c:pt idx="23353">
                  <c:v>45081.086805555555</c:v>
                </c:pt>
                <c:pt idx="23354">
                  <c:v>45081.090277777781</c:v>
                </c:pt>
                <c:pt idx="23355">
                  <c:v>45081.09375</c:v>
                </c:pt>
                <c:pt idx="23356">
                  <c:v>45081.097222222219</c:v>
                </c:pt>
                <c:pt idx="23357">
                  <c:v>45081.100694444445</c:v>
                </c:pt>
                <c:pt idx="23358">
                  <c:v>45081.104166666664</c:v>
                </c:pt>
                <c:pt idx="23359">
                  <c:v>45081.107638888891</c:v>
                </c:pt>
                <c:pt idx="23360">
                  <c:v>45081.111111111109</c:v>
                </c:pt>
                <c:pt idx="23361">
                  <c:v>45081.114583333336</c:v>
                </c:pt>
                <c:pt idx="23362">
                  <c:v>45081.118055555555</c:v>
                </c:pt>
                <c:pt idx="23363">
                  <c:v>45081.121527777781</c:v>
                </c:pt>
                <c:pt idx="23364">
                  <c:v>45081.125</c:v>
                </c:pt>
                <c:pt idx="23365">
                  <c:v>45081.128472222219</c:v>
                </c:pt>
                <c:pt idx="23366">
                  <c:v>45081.131944444445</c:v>
                </c:pt>
                <c:pt idx="23367">
                  <c:v>45081.135416666664</c:v>
                </c:pt>
                <c:pt idx="23368">
                  <c:v>45081.138888888891</c:v>
                </c:pt>
                <c:pt idx="23369">
                  <c:v>45081.142361111109</c:v>
                </c:pt>
                <c:pt idx="23370">
                  <c:v>45081.145833333336</c:v>
                </c:pt>
                <c:pt idx="23371">
                  <c:v>45081.149305555555</c:v>
                </c:pt>
                <c:pt idx="23372">
                  <c:v>45081.152777777781</c:v>
                </c:pt>
                <c:pt idx="23373">
                  <c:v>45081.15625</c:v>
                </c:pt>
                <c:pt idx="23374">
                  <c:v>45081.159722222219</c:v>
                </c:pt>
                <c:pt idx="23375">
                  <c:v>45081.163194444445</c:v>
                </c:pt>
                <c:pt idx="23376">
                  <c:v>45081.166666666664</c:v>
                </c:pt>
                <c:pt idx="23377">
                  <c:v>45081.170138888891</c:v>
                </c:pt>
                <c:pt idx="23378">
                  <c:v>45081.173611111109</c:v>
                </c:pt>
                <c:pt idx="23379">
                  <c:v>45081.177083333336</c:v>
                </c:pt>
                <c:pt idx="23380">
                  <c:v>45081.180555555555</c:v>
                </c:pt>
                <c:pt idx="23381">
                  <c:v>45081.184027777781</c:v>
                </c:pt>
                <c:pt idx="23382">
                  <c:v>45081.1875</c:v>
                </c:pt>
                <c:pt idx="23383">
                  <c:v>45081.190972222219</c:v>
                </c:pt>
                <c:pt idx="23384">
                  <c:v>45081.194444444445</c:v>
                </c:pt>
                <c:pt idx="23385">
                  <c:v>45081.197916666664</c:v>
                </c:pt>
                <c:pt idx="23386">
                  <c:v>45081.201388888891</c:v>
                </c:pt>
                <c:pt idx="23387">
                  <c:v>45081.204861111109</c:v>
                </c:pt>
                <c:pt idx="23388">
                  <c:v>45081.208333333336</c:v>
                </c:pt>
                <c:pt idx="23389">
                  <c:v>45081.211805555555</c:v>
                </c:pt>
                <c:pt idx="23390">
                  <c:v>45081.215277777781</c:v>
                </c:pt>
                <c:pt idx="23391">
                  <c:v>45081.21875</c:v>
                </c:pt>
                <c:pt idx="23392">
                  <c:v>45081.222222222219</c:v>
                </c:pt>
                <c:pt idx="23393">
                  <c:v>45081.225694444445</c:v>
                </c:pt>
                <c:pt idx="23394">
                  <c:v>45081.229166666664</c:v>
                </c:pt>
                <c:pt idx="23395">
                  <c:v>45081.232638888891</c:v>
                </c:pt>
                <c:pt idx="23396">
                  <c:v>45081.236111111109</c:v>
                </c:pt>
                <c:pt idx="23397">
                  <c:v>45081.239583333336</c:v>
                </c:pt>
                <c:pt idx="23398">
                  <c:v>45081.243055555555</c:v>
                </c:pt>
                <c:pt idx="23399">
                  <c:v>45081.246527777781</c:v>
                </c:pt>
                <c:pt idx="23400">
                  <c:v>45081.25</c:v>
                </c:pt>
                <c:pt idx="23401">
                  <c:v>45081.253472222219</c:v>
                </c:pt>
                <c:pt idx="23402">
                  <c:v>45081.256944444445</c:v>
                </c:pt>
                <c:pt idx="23403">
                  <c:v>45081.260416666664</c:v>
                </c:pt>
                <c:pt idx="23404">
                  <c:v>45081.263888888891</c:v>
                </c:pt>
                <c:pt idx="23405">
                  <c:v>45081.267361111109</c:v>
                </c:pt>
                <c:pt idx="23406">
                  <c:v>45081.270833333336</c:v>
                </c:pt>
                <c:pt idx="23407">
                  <c:v>45081.274305555555</c:v>
                </c:pt>
                <c:pt idx="23408">
                  <c:v>45081.277777777781</c:v>
                </c:pt>
                <c:pt idx="23409">
                  <c:v>45081.28125</c:v>
                </c:pt>
                <c:pt idx="23410">
                  <c:v>45081.284722222219</c:v>
                </c:pt>
                <c:pt idx="23411">
                  <c:v>45081.288194444445</c:v>
                </c:pt>
                <c:pt idx="23412">
                  <c:v>45081.291666666664</c:v>
                </c:pt>
                <c:pt idx="23413">
                  <c:v>45081.295138888891</c:v>
                </c:pt>
                <c:pt idx="23414">
                  <c:v>45081.298611111109</c:v>
                </c:pt>
                <c:pt idx="23415">
                  <c:v>45081.302083333336</c:v>
                </c:pt>
                <c:pt idx="23416">
                  <c:v>45081.305555555555</c:v>
                </c:pt>
                <c:pt idx="23417">
                  <c:v>45081.309027777781</c:v>
                </c:pt>
                <c:pt idx="23418">
                  <c:v>45081.3125</c:v>
                </c:pt>
                <c:pt idx="23419">
                  <c:v>45081.315972222219</c:v>
                </c:pt>
                <c:pt idx="23420">
                  <c:v>45081.319444444445</c:v>
                </c:pt>
                <c:pt idx="23421">
                  <c:v>45081.322916666664</c:v>
                </c:pt>
                <c:pt idx="23422">
                  <c:v>45081.326388888891</c:v>
                </c:pt>
                <c:pt idx="23423">
                  <c:v>45081.329861111109</c:v>
                </c:pt>
                <c:pt idx="23424">
                  <c:v>45081.333333333336</c:v>
                </c:pt>
                <c:pt idx="23425">
                  <c:v>45081.336805555555</c:v>
                </c:pt>
                <c:pt idx="23426">
                  <c:v>45081.340277777781</c:v>
                </c:pt>
                <c:pt idx="23427">
                  <c:v>45081.34375</c:v>
                </c:pt>
                <c:pt idx="23428">
                  <c:v>45081.347222222219</c:v>
                </c:pt>
                <c:pt idx="23429">
                  <c:v>45081.350694444445</c:v>
                </c:pt>
                <c:pt idx="23430">
                  <c:v>45081.354166666664</c:v>
                </c:pt>
                <c:pt idx="23431">
                  <c:v>45081.357638888891</c:v>
                </c:pt>
                <c:pt idx="23432">
                  <c:v>45081.361111111109</c:v>
                </c:pt>
                <c:pt idx="23433">
                  <c:v>45081.364583333336</c:v>
                </c:pt>
                <c:pt idx="23434">
                  <c:v>45081.368055555555</c:v>
                </c:pt>
                <c:pt idx="23435">
                  <c:v>45081.371527777781</c:v>
                </c:pt>
                <c:pt idx="23436">
                  <c:v>45081.375</c:v>
                </c:pt>
                <c:pt idx="23437">
                  <c:v>45081.378472222219</c:v>
                </c:pt>
                <c:pt idx="23438">
                  <c:v>45081.381944444445</c:v>
                </c:pt>
                <c:pt idx="23439">
                  <c:v>45081.385416666664</c:v>
                </c:pt>
                <c:pt idx="23440">
                  <c:v>45081.388888888891</c:v>
                </c:pt>
                <c:pt idx="23441">
                  <c:v>45081.392361111109</c:v>
                </c:pt>
                <c:pt idx="23442">
                  <c:v>45081.395833333336</c:v>
                </c:pt>
                <c:pt idx="23443">
                  <c:v>45081.399305555555</c:v>
                </c:pt>
                <c:pt idx="23444">
                  <c:v>45081.402777777781</c:v>
                </c:pt>
                <c:pt idx="23445">
                  <c:v>45081.40625</c:v>
                </c:pt>
                <c:pt idx="23446">
                  <c:v>45081.409722222219</c:v>
                </c:pt>
                <c:pt idx="23447">
                  <c:v>45081.413194444445</c:v>
                </c:pt>
                <c:pt idx="23448">
                  <c:v>45081.416666666664</c:v>
                </c:pt>
                <c:pt idx="23449">
                  <c:v>45081.420138888891</c:v>
                </c:pt>
                <c:pt idx="23450">
                  <c:v>45081.423611111109</c:v>
                </c:pt>
                <c:pt idx="23451">
                  <c:v>45081.427083333336</c:v>
                </c:pt>
                <c:pt idx="23452">
                  <c:v>45081.430555555555</c:v>
                </c:pt>
                <c:pt idx="23453">
                  <c:v>45081.434027777781</c:v>
                </c:pt>
                <c:pt idx="23454">
                  <c:v>45081.4375</c:v>
                </c:pt>
                <c:pt idx="23455">
                  <c:v>45081.440972222219</c:v>
                </c:pt>
                <c:pt idx="23456">
                  <c:v>45081.444444444445</c:v>
                </c:pt>
                <c:pt idx="23457">
                  <c:v>45081.447916666664</c:v>
                </c:pt>
                <c:pt idx="23458">
                  <c:v>45081.451388888891</c:v>
                </c:pt>
                <c:pt idx="23459">
                  <c:v>45081.454861111109</c:v>
                </c:pt>
                <c:pt idx="23460">
                  <c:v>45081.458333333336</c:v>
                </c:pt>
                <c:pt idx="23461">
                  <c:v>45081.461805555555</c:v>
                </c:pt>
                <c:pt idx="23462">
                  <c:v>45081.465277777781</c:v>
                </c:pt>
                <c:pt idx="23463">
                  <c:v>45081.46875</c:v>
                </c:pt>
                <c:pt idx="23464">
                  <c:v>45081.472222222219</c:v>
                </c:pt>
                <c:pt idx="23465">
                  <c:v>45081.475694444445</c:v>
                </c:pt>
                <c:pt idx="23466">
                  <c:v>45081.479166666664</c:v>
                </c:pt>
                <c:pt idx="23467">
                  <c:v>45081.482638888891</c:v>
                </c:pt>
                <c:pt idx="23468">
                  <c:v>45081.486111111109</c:v>
                </c:pt>
                <c:pt idx="23469">
                  <c:v>45081.489583333336</c:v>
                </c:pt>
                <c:pt idx="23470">
                  <c:v>45081.493055555555</c:v>
                </c:pt>
                <c:pt idx="23471">
                  <c:v>45081.496527777781</c:v>
                </c:pt>
                <c:pt idx="23472">
                  <c:v>45081.5</c:v>
                </c:pt>
                <c:pt idx="23473">
                  <c:v>45081.503472222219</c:v>
                </c:pt>
                <c:pt idx="23474">
                  <c:v>45081.506944444445</c:v>
                </c:pt>
                <c:pt idx="23475">
                  <c:v>45081.510416666664</c:v>
                </c:pt>
                <c:pt idx="23476">
                  <c:v>45081.513888888891</c:v>
                </c:pt>
                <c:pt idx="23477">
                  <c:v>45081.517361111109</c:v>
                </c:pt>
                <c:pt idx="23478">
                  <c:v>45081.520833333336</c:v>
                </c:pt>
                <c:pt idx="23479">
                  <c:v>45081.524305555555</c:v>
                </c:pt>
                <c:pt idx="23480">
                  <c:v>45081.527777777781</c:v>
                </c:pt>
                <c:pt idx="23481">
                  <c:v>45081.53125</c:v>
                </c:pt>
                <c:pt idx="23482">
                  <c:v>45081.534722222219</c:v>
                </c:pt>
                <c:pt idx="23483">
                  <c:v>45081.538194444445</c:v>
                </c:pt>
                <c:pt idx="23484">
                  <c:v>45081.541666666664</c:v>
                </c:pt>
                <c:pt idx="23485">
                  <c:v>45081.545138888891</c:v>
                </c:pt>
                <c:pt idx="23486">
                  <c:v>45081.548611111109</c:v>
                </c:pt>
                <c:pt idx="23487">
                  <c:v>45081.552083333336</c:v>
                </c:pt>
                <c:pt idx="23488">
                  <c:v>45081.555555555555</c:v>
                </c:pt>
                <c:pt idx="23489">
                  <c:v>45081.559027777781</c:v>
                </c:pt>
                <c:pt idx="23490">
                  <c:v>45081.5625</c:v>
                </c:pt>
                <c:pt idx="23491">
                  <c:v>45081.565972222219</c:v>
                </c:pt>
                <c:pt idx="23492">
                  <c:v>45081.569444444445</c:v>
                </c:pt>
                <c:pt idx="23493">
                  <c:v>45081.572916666664</c:v>
                </c:pt>
                <c:pt idx="23494">
                  <c:v>45081.576388888891</c:v>
                </c:pt>
                <c:pt idx="23495">
                  <c:v>45081.579861111109</c:v>
                </c:pt>
                <c:pt idx="23496">
                  <c:v>45081.583333333336</c:v>
                </c:pt>
                <c:pt idx="23497">
                  <c:v>45081.586805555555</c:v>
                </c:pt>
                <c:pt idx="23498">
                  <c:v>45081.590277777781</c:v>
                </c:pt>
                <c:pt idx="23499">
                  <c:v>45081.59375</c:v>
                </c:pt>
                <c:pt idx="23500">
                  <c:v>45081.597222222219</c:v>
                </c:pt>
                <c:pt idx="23501">
                  <c:v>45081.600694444445</c:v>
                </c:pt>
                <c:pt idx="23502">
                  <c:v>45081.604166666664</c:v>
                </c:pt>
                <c:pt idx="23503">
                  <c:v>45081.607638888891</c:v>
                </c:pt>
                <c:pt idx="23504">
                  <c:v>45081.611111111109</c:v>
                </c:pt>
                <c:pt idx="23505">
                  <c:v>45081.614583333336</c:v>
                </c:pt>
                <c:pt idx="23506">
                  <c:v>45081.618055555555</c:v>
                </c:pt>
                <c:pt idx="23507">
                  <c:v>45081.621527777781</c:v>
                </c:pt>
                <c:pt idx="23508">
                  <c:v>45081.625</c:v>
                </c:pt>
                <c:pt idx="23509">
                  <c:v>45081.628472222219</c:v>
                </c:pt>
                <c:pt idx="23510">
                  <c:v>45081.631944444445</c:v>
                </c:pt>
                <c:pt idx="23511">
                  <c:v>45081.635416666664</c:v>
                </c:pt>
                <c:pt idx="23512">
                  <c:v>45081.638888888891</c:v>
                </c:pt>
                <c:pt idx="23513">
                  <c:v>45081.642361111109</c:v>
                </c:pt>
                <c:pt idx="23514">
                  <c:v>45081.645833333336</c:v>
                </c:pt>
                <c:pt idx="23515">
                  <c:v>45081.649305555555</c:v>
                </c:pt>
                <c:pt idx="23516">
                  <c:v>45081.652777777781</c:v>
                </c:pt>
                <c:pt idx="23517">
                  <c:v>45081.65625</c:v>
                </c:pt>
                <c:pt idx="23518">
                  <c:v>45081.659722222219</c:v>
                </c:pt>
                <c:pt idx="23519">
                  <c:v>45081.663194444445</c:v>
                </c:pt>
                <c:pt idx="23520">
                  <c:v>45081.666666666664</c:v>
                </c:pt>
                <c:pt idx="23521">
                  <c:v>45081.670138888891</c:v>
                </c:pt>
                <c:pt idx="23522">
                  <c:v>45081.673611111109</c:v>
                </c:pt>
                <c:pt idx="23523">
                  <c:v>45081.677083333336</c:v>
                </c:pt>
                <c:pt idx="23524">
                  <c:v>45081.680555555555</c:v>
                </c:pt>
                <c:pt idx="23525">
                  <c:v>45081.684027777781</c:v>
                </c:pt>
                <c:pt idx="23526">
                  <c:v>45081.6875</c:v>
                </c:pt>
                <c:pt idx="23527">
                  <c:v>45081.690972222219</c:v>
                </c:pt>
                <c:pt idx="23528">
                  <c:v>45081.694444444445</c:v>
                </c:pt>
                <c:pt idx="23529">
                  <c:v>45081.697916666664</c:v>
                </c:pt>
                <c:pt idx="23530">
                  <c:v>45081.701388888891</c:v>
                </c:pt>
                <c:pt idx="23531">
                  <c:v>45081.704861111109</c:v>
                </c:pt>
                <c:pt idx="23532">
                  <c:v>45081.708333333336</c:v>
                </c:pt>
                <c:pt idx="23533">
                  <c:v>45081.711805555555</c:v>
                </c:pt>
                <c:pt idx="23534">
                  <c:v>45081.715277777781</c:v>
                </c:pt>
                <c:pt idx="23535">
                  <c:v>45081.71875</c:v>
                </c:pt>
                <c:pt idx="23536">
                  <c:v>45081.722222222219</c:v>
                </c:pt>
                <c:pt idx="23537">
                  <c:v>45081.725694444445</c:v>
                </c:pt>
                <c:pt idx="23538">
                  <c:v>45081.729166666664</c:v>
                </c:pt>
                <c:pt idx="23539">
                  <c:v>45081.732638888891</c:v>
                </c:pt>
                <c:pt idx="23540">
                  <c:v>45081.736111111109</c:v>
                </c:pt>
                <c:pt idx="23541">
                  <c:v>45081.739583333336</c:v>
                </c:pt>
                <c:pt idx="23542">
                  <c:v>45081.743055555555</c:v>
                </c:pt>
                <c:pt idx="23543">
                  <c:v>45081.746527777781</c:v>
                </c:pt>
                <c:pt idx="23544">
                  <c:v>45081.75</c:v>
                </c:pt>
                <c:pt idx="23545">
                  <c:v>45081.753472222219</c:v>
                </c:pt>
                <c:pt idx="23546">
                  <c:v>45081.756944444445</c:v>
                </c:pt>
                <c:pt idx="23547">
                  <c:v>45081.760416666664</c:v>
                </c:pt>
                <c:pt idx="23548">
                  <c:v>45081.763888888891</c:v>
                </c:pt>
                <c:pt idx="23549">
                  <c:v>45081.767361111109</c:v>
                </c:pt>
                <c:pt idx="23550">
                  <c:v>45081.770833333336</c:v>
                </c:pt>
                <c:pt idx="23551">
                  <c:v>45081.774305555555</c:v>
                </c:pt>
                <c:pt idx="23552">
                  <c:v>45081.777777777781</c:v>
                </c:pt>
                <c:pt idx="23553">
                  <c:v>45081.78125</c:v>
                </c:pt>
                <c:pt idx="23554">
                  <c:v>45081.784722222219</c:v>
                </c:pt>
                <c:pt idx="23555">
                  <c:v>45081.788194444445</c:v>
                </c:pt>
                <c:pt idx="23556">
                  <c:v>45081.791666666664</c:v>
                </c:pt>
                <c:pt idx="23557">
                  <c:v>45081.795138888891</c:v>
                </c:pt>
                <c:pt idx="23558">
                  <c:v>45081.798611111109</c:v>
                </c:pt>
                <c:pt idx="23559">
                  <c:v>45081.802083333336</c:v>
                </c:pt>
                <c:pt idx="23560">
                  <c:v>45081.805555555555</c:v>
                </c:pt>
                <c:pt idx="23561">
                  <c:v>45081.809027777781</c:v>
                </c:pt>
                <c:pt idx="23562">
                  <c:v>45081.8125</c:v>
                </c:pt>
                <c:pt idx="23563">
                  <c:v>45081.815972222219</c:v>
                </c:pt>
                <c:pt idx="23564">
                  <c:v>45081.819444444445</c:v>
                </c:pt>
                <c:pt idx="23565">
                  <c:v>45081.822916666664</c:v>
                </c:pt>
                <c:pt idx="23566">
                  <c:v>45081.826388888891</c:v>
                </c:pt>
                <c:pt idx="23567">
                  <c:v>45081.829861111109</c:v>
                </c:pt>
                <c:pt idx="23568">
                  <c:v>45081.833333333336</c:v>
                </c:pt>
                <c:pt idx="23569">
                  <c:v>45081.836805555555</c:v>
                </c:pt>
                <c:pt idx="23570">
                  <c:v>45081.840277777781</c:v>
                </c:pt>
                <c:pt idx="23571">
                  <c:v>45081.84375</c:v>
                </c:pt>
                <c:pt idx="23572">
                  <c:v>45081.847222222219</c:v>
                </c:pt>
                <c:pt idx="23573">
                  <c:v>45081.850694444445</c:v>
                </c:pt>
                <c:pt idx="23574">
                  <c:v>45081.854166666664</c:v>
                </c:pt>
                <c:pt idx="23575">
                  <c:v>45081.857638888891</c:v>
                </c:pt>
                <c:pt idx="23576">
                  <c:v>45081.861111111109</c:v>
                </c:pt>
                <c:pt idx="23577">
                  <c:v>45081.864583333336</c:v>
                </c:pt>
                <c:pt idx="23578">
                  <c:v>45081.868055555555</c:v>
                </c:pt>
                <c:pt idx="23579">
                  <c:v>45081.871527777781</c:v>
                </c:pt>
                <c:pt idx="23580">
                  <c:v>45081.875</c:v>
                </c:pt>
                <c:pt idx="23581">
                  <c:v>45081.878472222219</c:v>
                </c:pt>
                <c:pt idx="23582">
                  <c:v>45081.881944444445</c:v>
                </c:pt>
                <c:pt idx="23583">
                  <c:v>45081.885416666664</c:v>
                </c:pt>
                <c:pt idx="23584">
                  <c:v>45081.888888888891</c:v>
                </c:pt>
                <c:pt idx="23585">
                  <c:v>45081.892361111109</c:v>
                </c:pt>
                <c:pt idx="23586">
                  <c:v>45081.895833333336</c:v>
                </c:pt>
                <c:pt idx="23587">
                  <c:v>45081.899305555555</c:v>
                </c:pt>
                <c:pt idx="23588">
                  <c:v>45081.902777777781</c:v>
                </c:pt>
                <c:pt idx="23589">
                  <c:v>45081.90625</c:v>
                </c:pt>
                <c:pt idx="23590">
                  <c:v>45081.909722222219</c:v>
                </c:pt>
                <c:pt idx="23591">
                  <c:v>45081.913194444445</c:v>
                </c:pt>
                <c:pt idx="23592">
                  <c:v>45081.916666666664</c:v>
                </c:pt>
                <c:pt idx="23593">
                  <c:v>45081.920138888891</c:v>
                </c:pt>
                <c:pt idx="23594">
                  <c:v>45081.923611111109</c:v>
                </c:pt>
                <c:pt idx="23595">
                  <c:v>45081.927083333336</c:v>
                </c:pt>
                <c:pt idx="23596">
                  <c:v>45081.930555555555</c:v>
                </c:pt>
                <c:pt idx="23597">
                  <c:v>45081.934027777781</c:v>
                </c:pt>
                <c:pt idx="23598">
                  <c:v>45081.9375</c:v>
                </c:pt>
                <c:pt idx="23599">
                  <c:v>45081.940972222219</c:v>
                </c:pt>
                <c:pt idx="23600">
                  <c:v>45081.944444444445</c:v>
                </c:pt>
                <c:pt idx="23601">
                  <c:v>45081.947916666664</c:v>
                </c:pt>
                <c:pt idx="23602">
                  <c:v>45081.951388888891</c:v>
                </c:pt>
                <c:pt idx="23603">
                  <c:v>45081.954861111109</c:v>
                </c:pt>
                <c:pt idx="23604">
                  <c:v>45081.958333333336</c:v>
                </c:pt>
                <c:pt idx="23605">
                  <c:v>45081.961805555555</c:v>
                </c:pt>
                <c:pt idx="23606">
                  <c:v>45081.965277777781</c:v>
                </c:pt>
                <c:pt idx="23607">
                  <c:v>45081.96875</c:v>
                </c:pt>
                <c:pt idx="23608">
                  <c:v>45081.972222222219</c:v>
                </c:pt>
                <c:pt idx="23609">
                  <c:v>45081.975694444445</c:v>
                </c:pt>
                <c:pt idx="23610">
                  <c:v>45081.979166666664</c:v>
                </c:pt>
                <c:pt idx="23611">
                  <c:v>45081.982638888891</c:v>
                </c:pt>
                <c:pt idx="23612">
                  <c:v>45081.986111111109</c:v>
                </c:pt>
                <c:pt idx="23613">
                  <c:v>45081.989583333336</c:v>
                </c:pt>
                <c:pt idx="23614">
                  <c:v>45081.993055555555</c:v>
                </c:pt>
                <c:pt idx="23615">
                  <c:v>45081.996527777781</c:v>
                </c:pt>
                <c:pt idx="23616">
                  <c:v>45082</c:v>
                </c:pt>
                <c:pt idx="23617">
                  <c:v>45082.003472222219</c:v>
                </c:pt>
                <c:pt idx="23618">
                  <c:v>45082.006944444445</c:v>
                </c:pt>
                <c:pt idx="23619">
                  <c:v>45082.010416666664</c:v>
                </c:pt>
                <c:pt idx="23620">
                  <c:v>45082.013888888891</c:v>
                </c:pt>
                <c:pt idx="23621">
                  <c:v>45082.017361111109</c:v>
                </c:pt>
                <c:pt idx="23622">
                  <c:v>45082.020833333336</c:v>
                </c:pt>
                <c:pt idx="23623">
                  <c:v>45082.024305555555</c:v>
                </c:pt>
                <c:pt idx="23624">
                  <c:v>45082.027777777781</c:v>
                </c:pt>
                <c:pt idx="23625">
                  <c:v>45082.03125</c:v>
                </c:pt>
                <c:pt idx="23626">
                  <c:v>45082.034722222219</c:v>
                </c:pt>
                <c:pt idx="23627">
                  <c:v>45082.038194444445</c:v>
                </c:pt>
                <c:pt idx="23628">
                  <c:v>45082.041666666664</c:v>
                </c:pt>
                <c:pt idx="23629">
                  <c:v>45082.045138888891</c:v>
                </c:pt>
                <c:pt idx="23630">
                  <c:v>45082.048611111109</c:v>
                </c:pt>
                <c:pt idx="23631">
                  <c:v>45082.052083333336</c:v>
                </c:pt>
                <c:pt idx="23632">
                  <c:v>45082.055555555555</c:v>
                </c:pt>
                <c:pt idx="23633">
                  <c:v>45082.059027777781</c:v>
                </c:pt>
                <c:pt idx="23634">
                  <c:v>45082.0625</c:v>
                </c:pt>
                <c:pt idx="23635">
                  <c:v>45082.065972222219</c:v>
                </c:pt>
                <c:pt idx="23636">
                  <c:v>45082.069444444445</c:v>
                </c:pt>
                <c:pt idx="23637">
                  <c:v>45082.072916666664</c:v>
                </c:pt>
                <c:pt idx="23638">
                  <c:v>45082.076388888891</c:v>
                </c:pt>
                <c:pt idx="23639">
                  <c:v>45082.079861111109</c:v>
                </c:pt>
                <c:pt idx="23640">
                  <c:v>45082.083333333336</c:v>
                </c:pt>
                <c:pt idx="23641">
                  <c:v>45082.086805555555</c:v>
                </c:pt>
                <c:pt idx="23642">
                  <c:v>45082.090277777781</c:v>
                </c:pt>
                <c:pt idx="23643">
                  <c:v>45082.09375</c:v>
                </c:pt>
                <c:pt idx="23644">
                  <c:v>45082.097222222219</c:v>
                </c:pt>
                <c:pt idx="23645">
                  <c:v>45082.100694444445</c:v>
                </c:pt>
                <c:pt idx="23646">
                  <c:v>45082.104166666664</c:v>
                </c:pt>
                <c:pt idx="23647">
                  <c:v>45082.107638888891</c:v>
                </c:pt>
                <c:pt idx="23648">
                  <c:v>45082.111111111109</c:v>
                </c:pt>
                <c:pt idx="23649">
                  <c:v>45082.114583333336</c:v>
                </c:pt>
                <c:pt idx="23650">
                  <c:v>45082.118055555555</c:v>
                </c:pt>
                <c:pt idx="23651">
                  <c:v>45082.121527777781</c:v>
                </c:pt>
                <c:pt idx="23652">
                  <c:v>45082.125</c:v>
                </c:pt>
                <c:pt idx="23653">
                  <c:v>45082.128472222219</c:v>
                </c:pt>
                <c:pt idx="23654">
                  <c:v>45082.131944444445</c:v>
                </c:pt>
                <c:pt idx="23655">
                  <c:v>45082.135416666664</c:v>
                </c:pt>
                <c:pt idx="23656">
                  <c:v>45082.138888888891</c:v>
                </c:pt>
                <c:pt idx="23657">
                  <c:v>45082.142361111109</c:v>
                </c:pt>
                <c:pt idx="23658">
                  <c:v>45082.145833333336</c:v>
                </c:pt>
                <c:pt idx="23659">
                  <c:v>45082.149305555555</c:v>
                </c:pt>
                <c:pt idx="23660">
                  <c:v>45082.152777777781</c:v>
                </c:pt>
                <c:pt idx="23661">
                  <c:v>45082.15625</c:v>
                </c:pt>
                <c:pt idx="23662">
                  <c:v>45082.159722222219</c:v>
                </c:pt>
                <c:pt idx="23663">
                  <c:v>45082.163194444445</c:v>
                </c:pt>
                <c:pt idx="23664">
                  <c:v>45082.166666666664</c:v>
                </c:pt>
                <c:pt idx="23665">
                  <c:v>45082.170138888891</c:v>
                </c:pt>
                <c:pt idx="23666">
                  <c:v>45082.173611111109</c:v>
                </c:pt>
                <c:pt idx="23667">
                  <c:v>45082.177083333336</c:v>
                </c:pt>
                <c:pt idx="23668">
                  <c:v>45082.180555555555</c:v>
                </c:pt>
                <c:pt idx="23669">
                  <c:v>45082.184027777781</c:v>
                </c:pt>
                <c:pt idx="23670">
                  <c:v>45082.1875</c:v>
                </c:pt>
                <c:pt idx="23671">
                  <c:v>45082.190972222219</c:v>
                </c:pt>
                <c:pt idx="23672">
                  <c:v>45082.194444444445</c:v>
                </c:pt>
                <c:pt idx="23673">
                  <c:v>45082.197916666664</c:v>
                </c:pt>
                <c:pt idx="23674">
                  <c:v>45082.201388888891</c:v>
                </c:pt>
                <c:pt idx="23675">
                  <c:v>45082.204861111109</c:v>
                </c:pt>
                <c:pt idx="23676">
                  <c:v>45082.208333333336</c:v>
                </c:pt>
                <c:pt idx="23677">
                  <c:v>45082.211805555555</c:v>
                </c:pt>
                <c:pt idx="23678">
                  <c:v>45082.215277777781</c:v>
                </c:pt>
                <c:pt idx="23679">
                  <c:v>45082.21875</c:v>
                </c:pt>
                <c:pt idx="23680">
                  <c:v>45082.222222222219</c:v>
                </c:pt>
                <c:pt idx="23681">
                  <c:v>45082.225694444445</c:v>
                </c:pt>
                <c:pt idx="23682">
                  <c:v>45082.229166666664</c:v>
                </c:pt>
                <c:pt idx="23683">
                  <c:v>45082.232638888891</c:v>
                </c:pt>
                <c:pt idx="23684">
                  <c:v>45082.236111111109</c:v>
                </c:pt>
                <c:pt idx="23685">
                  <c:v>45082.239583333336</c:v>
                </c:pt>
                <c:pt idx="23686">
                  <c:v>45082.243055555555</c:v>
                </c:pt>
                <c:pt idx="23687">
                  <c:v>45082.246527777781</c:v>
                </c:pt>
                <c:pt idx="23688">
                  <c:v>45082.25</c:v>
                </c:pt>
                <c:pt idx="23689">
                  <c:v>45082.253472222219</c:v>
                </c:pt>
                <c:pt idx="23690">
                  <c:v>45082.256944444445</c:v>
                </c:pt>
                <c:pt idx="23691">
                  <c:v>45082.260416666664</c:v>
                </c:pt>
                <c:pt idx="23692">
                  <c:v>45082.263888888891</c:v>
                </c:pt>
                <c:pt idx="23693">
                  <c:v>45082.267361111109</c:v>
                </c:pt>
                <c:pt idx="23694">
                  <c:v>45082.270833333336</c:v>
                </c:pt>
                <c:pt idx="23695">
                  <c:v>45082.274305555555</c:v>
                </c:pt>
                <c:pt idx="23696">
                  <c:v>45082.277777777781</c:v>
                </c:pt>
                <c:pt idx="23697">
                  <c:v>45082.28125</c:v>
                </c:pt>
                <c:pt idx="23698">
                  <c:v>45082.284722222219</c:v>
                </c:pt>
                <c:pt idx="23699">
                  <c:v>45082.288194444445</c:v>
                </c:pt>
                <c:pt idx="23700">
                  <c:v>45082.291666666664</c:v>
                </c:pt>
                <c:pt idx="23701">
                  <c:v>45082.295138888891</c:v>
                </c:pt>
                <c:pt idx="23702">
                  <c:v>45082.298611111109</c:v>
                </c:pt>
                <c:pt idx="23703">
                  <c:v>45082.302083333336</c:v>
                </c:pt>
                <c:pt idx="23704">
                  <c:v>45082.305555555555</c:v>
                </c:pt>
                <c:pt idx="23705">
                  <c:v>45082.309027777781</c:v>
                </c:pt>
                <c:pt idx="23706">
                  <c:v>45082.3125</c:v>
                </c:pt>
                <c:pt idx="23707">
                  <c:v>45082.315972222219</c:v>
                </c:pt>
                <c:pt idx="23708">
                  <c:v>45082.319444444445</c:v>
                </c:pt>
                <c:pt idx="23709">
                  <c:v>45082.322916666664</c:v>
                </c:pt>
                <c:pt idx="23710">
                  <c:v>45082.326388888891</c:v>
                </c:pt>
                <c:pt idx="23711">
                  <c:v>45082.329861111109</c:v>
                </c:pt>
                <c:pt idx="23712">
                  <c:v>45082.333333333336</c:v>
                </c:pt>
                <c:pt idx="23713">
                  <c:v>45082.336805555555</c:v>
                </c:pt>
                <c:pt idx="23714">
                  <c:v>45082.340277777781</c:v>
                </c:pt>
                <c:pt idx="23715">
                  <c:v>45082.34375</c:v>
                </c:pt>
                <c:pt idx="23716">
                  <c:v>45082.347222222219</c:v>
                </c:pt>
                <c:pt idx="23717">
                  <c:v>45082.350694444445</c:v>
                </c:pt>
                <c:pt idx="23718">
                  <c:v>45082.354166666664</c:v>
                </c:pt>
                <c:pt idx="23719">
                  <c:v>45082.357638888891</c:v>
                </c:pt>
                <c:pt idx="23720">
                  <c:v>45082.361111111109</c:v>
                </c:pt>
                <c:pt idx="23721">
                  <c:v>45082.364583333336</c:v>
                </c:pt>
                <c:pt idx="23722">
                  <c:v>45082.368055555555</c:v>
                </c:pt>
                <c:pt idx="23723">
                  <c:v>45082.371527777781</c:v>
                </c:pt>
                <c:pt idx="23724">
                  <c:v>45082.375</c:v>
                </c:pt>
                <c:pt idx="23725">
                  <c:v>45082.378472222219</c:v>
                </c:pt>
                <c:pt idx="23726">
                  <c:v>45082.381944444445</c:v>
                </c:pt>
                <c:pt idx="23727">
                  <c:v>45082.385416666664</c:v>
                </c:pt>
                <c:pt idx="23728">
                  <c:v>45082.388888888891</c:v>
                </c:pt>
                <c:pt idx="23729">
                  <c:v>45082.392361111109</c:v>
                </c:pt>
                <c:pt idx="23730">
                  <c:v>45082.395833333336</c:v>
                </c:pt>
                <c:pt idx="23731">
                  <c:v>45082.399305555555</c:v>
                </c:pt>
                <c:pt idx="23732">
                  <c:v>45082.402777777781</c:v>
                </c:pt>
                <c:pt idx="23733">
                  <c:v>45082.40625</c:v>
                </c:pt>
                <c:pt idx="23734">
                  <c:v>45082.409722222219</c:v>
                </c:pt>
                <c:pt idx="23735">
                  <c:v>45082.413194444445</c:v>
                </c:pt>
                <c:pt idx="23736">
                  <c:v>45082.416666666664</c:v>
                </c:pt>
                <c:pt idx="23737">
                  <c:v>45082.420138888891</c:v>
                </c:pt>
                <c:pt idx="23738">
                  <c:v>45082.423611111109</c:v>
                </c:pt>
                <c:pt idx="23739">
                  <c:v>45082.427083333336</c:v>
                </c:pt>
                <c:pt idx="23740">
                  <c:v>45082.430555555555</c:v>
                </c:pt>
                <c:pt idx="23741">
                  <c:v>45082.434027777781</c:v>
                </c:pt>
                <c:pt idx="23742">
                  <c:v>45082.4375</c:v>
                </c:pt>
                <c:pt idx="23743">
                  <c:v>45082.440972222219</c:v>
                </c:pt>
                <c:pt idx="23744">
                  <c:v>45082.444444444445</c:v>
                </c:pt>
                <c:pt idx="23745">
                  <c:v>45082.447916666664</c:v>
                </c:pt>
                <c:pt idx="23746">
                  <c:v>45082.451388888891</c:v>
                </c:pt>
                <c:pt idx="23747">
                  <c:v>45082.454861111109</c:v>
                </c:pt>
                <c:pt idx="23748">
                  <c:v>45082.458333333336</c:v>
                </c:pt>
                <c:pt idx="23749">
                  <c:v>45082.461805555555</c:v>
                </c:pt>
                <c:pt idx="23750">
                  <c:v>45082.465277777781</c:v>
                </c:pt>
                <c:pt idx="23751">
                  <c:v>45082.46875</c:v>
                </c:pt>
                <c:pt idx="23752">
                  <c:v>45082.472222222219</c:v>
                </c:pt>
                <c:pt idx="23753">
                  <c:v>45082.475694444445</c:v>
                </c:pt>
                <c:pt idx="23754">
                  <c:v>45082.479166666664</c:v>
                </c:pt>
                <c:pt idx="23755">
                  <c:v>45082.482638888891</c:v>
                </c:pt>
                <c:pt idx="23756">
                  <c:v>45082.486111111109</c:v>
                </c:pt>
                <c:pt idx="23757">
                  <c:v>45082.489583333336</c:v>
                </c:pt>
                <c:pt idx="23758">
                  <c:v>45082.493055555555</c:v>
                </c:pt>
                <c:pt idx="23759">
                  <c:v>45082.496527777781</c:v>
                </c:pt>
                <c:pt idx="23760">
                  <c:v>45082.5</c:v>
                </c:pt>
                <c:pt idx="23761">
                  <c:v>45082.503472222219</c:v>
                </c:pt>
                <c:pt idx="23762">
                  <c:v>45082.506944444445</c:v>
                </c:pt>
                <c:pt idx="23763">
                  <c:v>45082.510416666664</c:v>
                </c:pt>
                <c:pt idx="23764">
                  <c:v>45082.513888888891</c:v>
                </c:pt>
                <c:pt idx="23765">
                  <c:v>45082.517361111109</c:v>
                </c:pt>
                <c:pt idx="23766">
                  <c:v>45082.520833333336</c:v>
                </c:pt>
                <c:pt idx="23767">
                  <c:v>45082.524305555555</c:v>
                </c:pt>
                <c:pt idx="23768">
                  <c:v>45082.527777777781</c:v>
                </c:pt>
                <c:pt idx="23769">
                  <c:v>45082.53125</c:v>
                </c:pt>
                <c:pt idx="23770">
                  <c:v>45082.534722222219</c:v>
                </c:pt>
                <c:pt idx="23771">
                  <c:v>45082.538194444445</c:v>
                </c:pt>
                <c:pt idx="23772">
                  <c:v>45082.541666666664</c:v>
                </c:pt>
                <c:pt idx="23773">
                  <c:v>45082.545138888891</c:v>
                </c:pt>
                <c:pt idx="23774">
                  <c:v>45082.548611111109</c:v>
                </c:pt>
                <c:pt idx="23775">
                  <c:v>45082.552083333336</c:v>
                </c:pt>
                <c:pt idx="23776">
                  <c:v>45082.555555555555</c:v>
                </c:pt>
                <c:pt idx="23777">
                  <c:v>45082.559027777781</c:v>
                </c:pt>
                <c:pt idx="23778">
                  <c:v>45082.5625</c:v>
                </c:pt>
                <c:pt idx="23779">
                  <c:v>45082.565972222219</c:v>
                </c:pt>
                <c:pt idx="23780">
                  <c:v>45082.569444444445</c:v>
                </c:pt>
                <c:pt idx="23781">
                  <c:v>45082.572916666664</c:v>
                </c:pt>
                <c:pt idx="23782">
                  <c:v>45082.576388888891</c:v>
                </c:pt>
                <c:pt idx="23783">
                  <c:v>45082.579861111109</c:v>
                </c:pt>
                <c:pt idx="23784">
                  <c:v>45082.583333333336</c:v>
                </c:pt>
                <c:pt idx="23785">
                  <c:v>45082.586805555555</c:v>
                </c:pt>
                <c:pt idx="23786">
                  <c:v>45082.590277777781</c:v>
                </c:pt>
                <c:pt idx="23787">
                  <c:v>45082.59375</c:v>
                </c:pt>
                <c:pt idx="23788">
                  <c:v>45082.597222222219</c:v>
                </c:pt>
                <c:pt idx="23789">
                  <c:v>45082.600694444445</c:v>
                </c:pt>
                <c:pt idx="23790">
                  <c:v>45082.604166666664</c:v>
                </c:pt>
                <c:pt idx="23791">
                  <c:v>45082.607638888891</c:v>
                </c:pt>
                <c:pt idx="23792">
                  <c:v>45082.611111111109</c:v>
                </c:pt>
                <c:pt idx="23793">
                  <c:v>45082.614583333336</c:v>
                </c:pt>
                <c:pt idx="23794">
                  <c:v>45082.618055555555</c:v>
                </c:pt>
                <c:pt idx="23795">
                  <c:v>45082.621527777781</c:v>
                </c:pt>
                <c:pt idx="23796">
                  <c:v>45082.625</c:v>
                </c:pt>
                <c:pt idx="23797">
                  <c:v>45082.628472222219</c:v>
                </c:pt>
                <c:pt idx="23798">
                  <c:v>45082.631944444445</c:v>
                </c:pt>
                <c:pt idx="23799">
                  <c:v>45082.635416666664</c:v>
                </c:pt>
                <c:pt idx="23800">
                  <c:v>45082.638888888891</c:v>
                </c:pt>
                <c:pt idx="23801">
                  <c:v>45082.642361111109</c:v>
                </c:pt>
                <c:pt idx="23802">
                  <c:v>45082.645833333336</c:v>
                </c:pt>
                <c:pt idx="23803">
                  <c:v>45082.649305555555</c:v>
                </c:pt>
                <c:pt idx="23804">
                  <c:v>45082.652777777781</c:v>
                </c:pt>
                <c:pt idx="23805">
                  <c:v>45082.65625</c:v>
                </c:pt>
                <c:pt idx="23806">
                  <c:v>45082.659722222219</c:v>
                </c:pt>
                <c:pt idx="23807">
                  <c:v>45082.663194444445</c:v>
                </c:pt>
                <c:pt idx="23808">
                  <c:v>45082.666666666664</c:v>
                </c:pt>
                <c:pt idx="23809">
                  <c:v>45082.670138888891</c:v>
                </c:pt>
                <c:pt idx="23810">
                  <c:v>45082.673611111109</c:v>
                </c:pt>
                <c:pt idx="23811">
                  <c:v>45082.677083333336</c:v>
                </c:pt>
                <c:pt idx="23812">
                  <c:v>45082.680555555555</c:v>
                </c:pt>
                <c:pt idx="23813">
                  <c:v>45082.684027777781</c:v>
                </c:pt>
                <c:pt idx="23814">
                  <c:v>45082.6875</c:v>
                </c:pt>
                <c:pt idx="23815">
                  <c:v>45082.690972222219</c:v>
                </c:pt>
                <c:pt idx="23816">
                  <c:v>45082.694444444445</c:v>
                </c:pt>
                <c:pt idx="23817">
                  <c:v>45082.697916666664</c:v>
                </c:pt>
                <c:pt idx="23818">
                  <c:v>45082.701388888891</c:v>
                </c:pt>
                <c:pt idx="23819">
                  <c:v>45082.704861111109</c:v>
                </c:pt>
                <c:pt idx="23820">
                  <c:v>45082.708333333336</c:v>
                </c:pt>
                <c:pt idx="23821">
                  <c:v>45082.711805555555</c:v>
                </c:pt>
                <c:pt idx="23822">
                  <c:v>45082.715277777781</c:v>
                </c:pt>
                <c:pt idx="23823">
                  <c:v>45082.71875</c:v>
                </c:pt>
                <c:pt idx="23824">
                  <c:v>45082.722222222219</c:v>
                </c:pt>
                <c:pt idx="23825">
                  <c:v>45082.725694444445</c:v>
                </c:pt>
                <c:pt idx="23826">
                  <c:v>45082.729166666664</c:v>
                </c:pt>
                <c:pt idx="23827">
                  <c:v>45082.732638888891</c:v>
                </c:pt>
                <c:pt idx="23828">
                  <c:v>45082.736111111109</c:v>
                </c:pt>
                <c:pt idx="23829">
                  <c:v>45082.739583333336</c:v>
                </c:pt>
                <c:pt idx="23830">
                  <c:v>45082.743055555555</c:v>
                </c:pt>
                <c:pt idx="23831">
                  <c:v>45082.746527777781</c:v>
                </c:pt>
                <c:pt idx="23832">
                  <c:v>45082.75</c:v>
                </c:pt>
                <c:pt idx="23833">
                  <c:v>45082.753472222219</c:v>
                </c:pt>
                <c:pt idx="23834">
                  <c:v>45082.756944444445</c:v>
                </c:pt>
                <c:pt idx="23835">
                  <c:v>45082.760416666664</c:v>
                </c:pt>
                <c:pt idx="23836">
                  <c:v>45082.763888888891</c:v>
                </c:pt>
                <c:pt idx="23837">
                  <c:v>45082.767361111109</c:v>
                </c:pt>
                <c:pt idx="23838">
                  <c:v>45082.770833333336</c:v>
                </c:pt>
                <c:pt idx="23839">
                  <c:v>45082.774305555555</c:v>
                </c:pt>
                <c:pt idx="23840">
                  <c:v>45082.777777777781</c:v>
                </c:pt>
                <c:pt idx="23841">
                  <c:v>45082.78125</c:v>
                </c:pt>
                <c:pt idx="23842">
                  <c:v>45082.784722222219</c:v>
                </c:pt>
                <c:pt idx="23843">
                  <c:v>45082.788194444445</c:v>
                </c:pt>
                <c:pt idx="23844">
                  <c:v>45082.791666666664</c:v>
                </c:pt>
                <c:pt idx="23845">
                  <c:v>45082.795138888891</c:v>
                </c:pt>
                <c:pt idx="23846">
                  <c:v>45082.798611111109</c:v>
                </c:pt>
                <c:pt idx="23847">
                  <c:v>45082.802083333336</c:v>
                </c:pt>
                <c:pt idx="23848">
                  <c:v>45082.805555555555</c:v>
                </c:pt>
                <c:pt idx="23849">
                  <c:v>45082.809027777781</c:v>
                </c:pt>
                <c:pt idx="23850">
                  <c:v>45082.8125</c:v>
                </c:pt>
                <c:pt idx="23851">
                  <c:v>45082.815972222219</c:v>
                </c:pt>
                <c:pt idx="23852">
                  <c:v>45082.819444444445</c:v>
                </c:pt>
                <c:pt idx="23853">
                  <c:v>45082.822916666664</c:v>
                </c:pt>
                <c:pt idx="23854">
                  <c:v>45082.826388888891</c:v>
                </c:pt>
                <c:pt idx="23855">
                  <c:v>45082.829861111109</c:v>
                </c:pt>
                <c:pt idx="23856">
                  <c:v>45082.833333333336</c:v>
                </c:pt>
                <c:pt idx="23857">
                  <c:v>45082.836805555555</c:v>
                </c:pt>
                <c:pt idx="23858">
                  <c:v>45082.840277777781</c:v>
                </c:pt>
                <c:pt idx="23859">
                  <c:v>45082.84375</c:v>
                </c:pt>
                <c:pt idx="23860">
                  <c:v>45082.847222222219</c:v>
                </c:pt>
                <c:pt idx="23861">
                  <c:v>45082.850694444445</c:v>
                </c:pt>
                <c:pt idx="23862">
                  <c:v>45082.854166666664</c:v>
                </c:pt>
                <c:pt idx="23863">
                  <c:v>45082.857638888891</c:v>
                </c:pt>
                <c:pt idx="23864">
                  <c:v>45082.861111111109</c:v>
                </c:pt>
                <c:pt idx="23865">
                  <c:v>45082.864583333336</c:v>
                </c:pt>
                <c:pt idx="23866">
                  <c:v>45082.868055555555</c:v>
                </c:pt>
                <c:pt idx="23867">
                  <c:v>45082.871527777781</c:v>
                </c:pt>
                <c:pt idx="23868">
                  <c:v>45082.875</c:v>
                </c:pt>
                <c:pt idx="23869">
                  <c:v>45082.878472222219</c:v>
                </c:pt>
                <c:pt idx="23870">
                  <c:v>45082.881944444445</c:v>
                </c:pt>
                <c:pt idx="23871">
                  <c:v>45082.885416666664</c:v>
                </c:pt>
                <c:pt idx="23872">
                  <c:v>45082.888888888891</c:v>
                </c:pt>
                <c:pt idx="23873">
                  <c:v>45082.892361111109</c:v>
                </c:pt>
                <c:pt idx="23874">
                  <c:v>45082.895833333336</c:v>
                </c:pt>
                <c:pt idx="23875">
                  <c:v>45082.899305555555</c:v>
                </c:pt>
                <c:pt idx="23876">
                  <c:v>45082.902777777781</c:v>
                </c:pt>
                <c:pt idx="23877">
                  <c:v>45082.90625</c:v>
                </c:pt>
                <c:pt idx="23878">
                  <c:v>45082.909722222219</c:v>
                </c:pt>
                <c:pt idx="23879">
                  <c:v>45082.913194444445</c:v>
                </c:pt>
                <c:pt idx="23880">
                  <c:v>45082.916666666664</c:v>
                </c:pt>
                <c:pt idx="23881">
                  <c:v>45082.920138888891</c:v>
                </c:pt>
                <c:pt idx="23882">
                  <c:v>45082.923611111109</c:v>
                </c:pt>
                <c:pt idx="23883">
                  <c:v>45082.927083333336</c:v>
                </c:pt>
                <c:pt idx="23884">
                  <c:v>45082.930555555555</c:v>
                </c:pt>
                <c:pt idx="23885">
                  <c:v>45082.934027777781</c:v>
                </c:pt>
                <c:pt idx="23886">
                  <c:v>45082.9375</c:v>
                </c:pt>
                <c:pt idx="23887">
                  <c:v>45082.940972222219</c:v>
                </c:pt>
                <c:pt idx="23888">
                  <c:v>45082.944444444445</c:v>
                </c:pt>
                <c:pt idx="23889">
                  <c:v>45082.947916666664</c:v>
                </c:pt>
                <c:pt idx="23890">
                  <c:v>45082.951388888891</c:v>
                </c:pt>
                <c:pt idx="23891">
                  <c:v>45082.954861111109</c:v>
                </c:pt>
                <c:pt idx="23892">
                  <c:v>45082.958333333336</c:v>
                </c:pt>
                <c:pt idx="23893">
                  <c:v>45082.961805555555</c:v>
                </c:pt>
                <c:pt idx="23894">
                  <c:v>45082.965277777781</c:v>
                </c:pt>
                <c:pt idx="23895">
                  <c:v>45082.96875</c:v>
                </c:pt>
                <c:pt idx="23896">
                  <c:v>45082.972222222219</c:v>
                </c:pt>
                <c:pt idx="23897">
                  <c:v>45082.975694444445</c:v>
                </c:pt>
                <c:pt idx="23898">
                  <c:v>45082.979166666664</c:v>
                </c:pt>
                <c:pt idx="23899">
                  <c:v>45082.982638888891</c:v>
                </c:pt>
                <c:pt idx="23900">
                  <c:v>45082.986111111109</c:v>
                </c:pt>
                <c:pt idx="23901">
                  <c:v>45082.989583333336</c:v>
                </c:pt>
                <c:pt idx="23902">
                  <c:v>45082.993055555555</c:v>
                </c:pt>
                <c:pt idx="23903">
                  <c:v>45082.996527777781</c:v>
                </c:pt>
                <c:pt idx="23904">
                  <c:v>45083</c:v>
                </c:pt>
                <c:pt idx="23905">
                  <c:v>45083.003472222219</c:v>
                </c:pt>
                <c:pt idx="23906">
                  <c:v>45083.006944444445</c:v>
                </c:pt>
                <c:pt idx="23907">
                  <c:v>45083.010416666664</c:v>
                </c:pt>
                <c:pt idx="23908">
                  <c:v>45083.013888888891</c:v>
                </c:pt>
                <c:pt idx="23909">
                  <c:v>45083.017361111109</c:v>
                </c:pt>
                <c:pt idx="23910">
                  <c:v>45083.020833333336</c:v>
                </c:pt>
                <c:pt idx="23911">
                  <c:v>45083.024305555555</c:v>
                </c:pt>
                <c:pt idx="23912">
                  <c:v>45083.027777777781</c:v>
                </c:pt>
                <c:pt idx="23913">
                  <c:v>45083.03125</c:v>
                </c:pt>
                <c:pt idx="23914">
                  <c:v>45083.034722222219</c:v>
                </c:pt>
                <c:pt idx="23915">
                  <c:v>45083.038194444445</c:v>
                </c:pt>
                <c:pt idx="23916">
                  <c:v>45083.041666666664</c:v>
                </c:pt>
                <c:pt idx="23917">
                  <c:v>45083.045138888891</c:v>
                </c:pt>
                <c:pt idx="23918">
                  <c:v>45083.048611111109</c:v>
                </c:pt>
                <c:pt idx="23919">
                  <c:v>45083.052083333336</c:v>
                </c:pt>
                <c:pt idx="23920">
                  <c:v>45083.055555555555</c:v>
                </c:pt>
                <c:pt idx="23921">
                  <c:v>45083.059027777781</c:v>
                </c:pt>
                <c:pt idx="23922">
                  <c:v>45083.0625</c:v>
                </c:pt>
                <c:pt idx="23923">
                  <c:v>45083.065972222219</c:v>
                </c:pt>
                <c:pt idx="23924">
                  <c:v>45083.069444444445</c:v>
                </c:pt>
                <c:pt idx="23925">
                  <c:v>45083.072916666664</c:v>
                </c:pt>
                <c:pt idx="23926">
                  <c:v>45083.076388888891</c:v>
                </c:pt>
                <c:pt idx="23927">
                  <c:v>45083.079861111109</c:v>
                </c:pt>
                <c:pt idx="23928">
                  <c:v>45083.083333333336</c:v>
                </c:pt>
                <c:pt idx="23929">
                  <c:v>45083.086805555555</c:v>
                </c:pt>
                <c:pt idx="23930">
                  <c:v>45083.090277777781</c:v>
                </c:pt>
                <c:pt idx="23931">
                  <c:v>45083.09375</c:v>
                </c:pt>
                <c:pt idx="23932">
                  <c:v>45083.097222222219</c:v>
                </c:pt>
                <c:pt idx="23933">
                  <c:v>45083.100694444445</c:v>
                </c:pt>
                <c:pt idx="23934">
                  <c:v>45083.104166666664</c:v>
                </c:pt>
                <c:pt idx="23935">
                  <c:v>45083.107638888891</c:v>
                </c:pt>
                <c:pt idx="23936">
                  <c:v>45083.111111111109</c:v>
                </c:pt>
                <c:pt idx="23937">
                  <c:v>45083.114583333336</c:v>
                </c:pt>
                <c:pt idx="23938">
                  <c:v>45083.118055555555</c:v>
                </c:pt>
                <c:pt idx="23939">
                  <c:v>45083.121527777781</c:v>
                </c:pt>
                <c:pt idx="23940">
                  <c:v>45083.125</c:v>
                </c:pt>
                <c:pt idx="23941">
                  <c:v>45083.128472222219</c:v>
                </c:pt>
                <c:pt idx="23942">
                  <c:v>45083.131944444445</c:v>
                </c:pt>
                <c:pt idx="23943">
                  <c:v>45083.135416666664</c:v>
                </c:pt>
                <c:pt idx="23944">
                  <c:v>45083.138888888891</c:v>
                </c:pt>
                <c:pt idx="23945">
                  <c:v>45083.142361111109</c:v>
                </c:pt>
                <c:pt idx="23946">
                  <c:v>45083.145833333336</c:v>
                </c:pt>
                <c:pt idx="23947">
                  <c:v>45083.149305555555</c:v>
                </c:pt>
                <c:pt idx="23948">
                  <c:v>45083.152777777781</c:v>
                </c:pt>
                <c:pt idx="23949">
                  <c:v>45083.15625</c:v>
                </c:pt>
                <c:pt idx="23950">
                  <c:v>45083.159722222219</c:v>
                </c:pt>
                <c:pt idx="23951">
                  <c:v>45083.163194444445</c:v>
                </c:pt>
                <c:pt idx="23952">
                  <c:v>45083.166666666664</c:v>
                </c:pt>
                <c:pt idx="23953">
                  <c:v>45083.170138888891</c:v>
                </c:pt>
                <c:pt idx="23954">
                  <c:v>45083.173611111109</c:v>
                </c:pt>
                <c:pt idx="23955">
                  <c:v>45083.177083333336</c:v>
                </c:pt>
                <c:pt idx="23956">
                  <c:v>45083.180555555555</c:v>
                </c:pt>
                <c:pt idx="23957">
                  <c:v>45083.184027777781</c:v>
                </c:pt>
                <c:pt idx="23958">
                  <c:v>45083.1875</c:v>
                </c:pt>
                <c:pt idx="23959">
                  <c:v>45083.190972222219</c:v>
                </c:pt>
                <c:pt idx="23960">
                  <c:v>45083.194444444445</c:v>
                </c:pt>
                <c:pt idx="23961">
                  <c:v>45083.197916666664</c:v>
                </c:pt>
                <c:pt idx="23962">
                  <c:v>45083.201388888891</c:v>
                </c:pt>
                <c:pt idx="23963">
                  <c:v>45083.204861111109</c:v>
                </c:pt>
                <c:pt idx="23964">
                  <c:v>45083.208333333336</c:v>
                </c:pt>
                <c:pt idx="23965">
                  <c:v>45083.211805555555</c:v>
                </c:pt>
                <c:pt idx="23966">
                  <c:v>45083.215277777781</c:v>
                </c:pt>
                <c:pt idx="23967">
                  <c:v>45083.21875</c:v>
                </c:pt>
                <c:pt idx="23968">
                  <c:v>45083.222222222219</c:v>
                </c:pt>
                <c:pt idx="23969">
                  <c:v>45083.225694444445</c:v>
                </c:pt>
                <c:pt idx="23970">
                  <c:v>45083.229166666664</c:v>
                </c:pt>
                <c:pt idx="23971">
                  <c:v>45083.232638888891</c:v>
                </c:pt>
                <c:pt idx="23972">
                  <c:v>45083.236111111109</c:v>
                </c:pt>
                <c:pt idx="23973">
                  <c:v>45083.239583333336</c:v>
                </c:pt>
                <c:pt idx="23974">
                  <c:v>45083.243055555555</c:v>
                </c:pt>
                <c:pt idx="23975">
                  <c:v>45083.246527777781</c:v>
                </c:pt>
                <c:pt idx="23976">
                  <c:v>45083.25</c:v>
                </c:pt>
                <c:pt idx="23977">
                  <c:v>45083.253472222219</c:v>
                </c:pt>
                <c:pt idx="23978">
                  <c:v>45083.256944444445</c:v>
                </c:pt>
                <c:pt idx="23979">
                  <c:v>45083.260416666664</c:v>
                </c:pt>
                <c:pt idx="23980">
                  <c:v>45083.263888888891</c:v>
                </c:pt>
                <c:pt idx="23981">
                  <c:v>45083.267361111109</c:v>
                </c:pt>
                <c:pt idx="23982">
                  <c:v>45083.270833333336</c:v>
                </c:pt>
                <c:pt idx="23983">
                  <c:v>45083.274305555555</c:v>
                </c:pt>
                <c:pt idx="23984">
                  <c:v>45083.277777777781</c:v>
                </c:pt>
                <c:pt idx="23985">
                  <c:v>45083.28125</c:v>
                </c:pt>
                <c:pt idx="23986">
                  <c:v>45083.284722222219</c:v>
                </c:pt>
                <c:pt idx="23987">
                  <c:v>45083.288194444445</c:v>
                </c:pt>
                <c:pt idx="23988">
                  <c:v>45083.291666666664</c:v>
                </c:pt>
                <c:pt idx="23989">
                  <c:v>45083.295138888891</c:v>
                </c:pt>
                <c:pt idx="23990">
                  <c:v>45083.298611111109</c:v>
                </c:pt>
                <c:pt idx="23991">
                  <c:v>45083.302083333336</c:v>
                </c:pt>
                <c:pt idx="23992">
                  <c:v>45083.305555555555</c:v>
                </c:pt>
                <c:pt idx="23993">
                  <c:v>45083.309027777781</c:v>
                </c:pt>
                <c:pt idx="23994">
                  <c:v>45083.3125</c:v>
                </c:pt>
                <c:pt idx="23995">
                  <c:v>45083.315972222219</c:v>
                </c:pt>
                <c:pt idx="23996">
                  <c:v>45083.319444444445</c:v>
                </c:pt>
                <c:pt idx="23997">
                  <c:v>45083.322916666664</c:v>
                </c:pt>
                <c:pt idx="23998">
                  <c:v>45083.326388888891</c:v>
                </c:pt>
                <c:pt idx="23999">
                  <c:v>45083.329861111109</c:v>
                </c:pt>
                <c:pt idx="24000">
                  <c:v>45083.333333333336</c:v>
                </c:pt>
                <c:pt idx="24001">
                  <c:v>45083.336805555555</c:v>
                </c:pt>
                <c:pt idx="24002">
                  <c:v>45083.340277777781</c:v>
                </c:pt>
                <c:pt idx="24003">
                  <c:v>45083.34375</c:v>
                </c:pt>
                <c:pt idx="24004">
                  <c:v>45083.347222222219</c:v>
                </c:pt>
                <c:pt idx="24005">
                  <c:v>45083.350694444445</c:v>
                </c:pt>
                <c:pt idx="24006">
                  <c:v>45083.354166666664</c:v>
                </c:pt>
                <c:pt idx="24007">
                  <c:v>45083.357638888891</c:v>
                </c:pt>
                <c:pt idx="24008">
                  <c:v>45083.361111111109</c:v>
                </c:pt>
                <c:pt idx="24009">
                  <c:v>45083.364583333336</c:v>
                </c:pt>
                <c:pt idx="24010">
                  <c:v>45083.368055555555</c:v>
                </c:pt>
                <c:pt idx="24011">
                  <c:v>45083.371527777781</c:v>
                </c:pt>
                <c:pt idx="24012">
                  <c:v>45083.375</c:v>
                </c:pt>
                <c:pt idx="24013">
                  <c:v>45083.378472222219</c:v>
                </c:pt>
                <c:pt idx="24014">
                  <c:v>45083.381944444445</c:v>
                </c:pt>
                <c:pt idx="24015">
                  <c:v>45083.385416666664</c:v>
                </c:pt>
                <c:pt idx="24016">
                  <c:v>45083.388888888891</c:v>
                </c:pt>
                <c:pt idx="24017">
                  <c:v>45083.392361111109</c:v>
                </c:pt>
                <c:pt idx="24018">
                  <c:v>45083.395833333336</c:v>
                </c:pt>
                <c:pt idx="24019">
                  <c:v>45083.399305555555</c:v>
                </c:pt>
                <c:pt idx="24020">
                  <c:v>45083.402777777781</c:v>
                </c:pt>
                <c:pt idx="24021">
                  <c:v>45083.40625</c:v>
                </c:pt>
                <c:pt idx="24022">
                  <c:v>45083.409722222219</c:v>
                </c:pt>
                <c:pt idx="24023">
                  <c:v>45083.413194444445</c:v>
                </c:pt>
                <c:pt idx="24024">
                  <c:v>45083.416666666664</c:v>
                </c:pt>
                <c:pt idx="24025">
                  <c:v>45083.420138888891</c:v>
                </c:pt>
                <c:pt idx="24026">
                  <c:v>45083.423611111109</c:v>
                </c:pt>
                <c:pt idx="24027">
                  <c:v>45083.427083333336</c:v>
                </c:pt>
                <c:pt idx="24028">
                  <c:v>45083.430555555555</c:v>
                </c:pt>
                <c:pt idx="24029">
                  <c:v>45083.434027777781</c:v>
                </c:pt>
                <c:pt idx="24030">
                  <c:v>45083.4375</c:v>
                </c:pt>
                <c:pt idx="24031">
                  <c:v>45083.440972222219</c:v>
                </c:pt>
                <c:pt idx="24032">
                  <c:v>45083.444444444445</c:v>
                </c:pt>
                <c:pt idx="24033">
                  <c:v>45083.447916666664</c:v>
                </c:pt>
                <c:pt idx="24034">
                  <c:v>45083.451388888891</c:v>
                </c:pt>
                <c:pt idx="24035">
                  <c:v>45083.454861111109</c:v>
                </c:pt>
                <c:pt idx="24036">
                  <c:v>45083.458333333336</c:v>
                </c:pt>
                <c:pt idx="24037">
                  <c:v>45083.461805555555</c:v>
                </c:pt>
                <c:pt idx="24038">
                  <c:v>45083.465277777781</c:v>
                </c:pt>
                <c:pt idx="24039">
                  <c:v>45083.46875</c:v>
                </c:pt>
                <c:pt idx="24040">
                  <c:v>45083.472222222219</c:v>
                </c:pt>
                <c:pt idx="24041">
                  <c:v>45083.475694444445</c:v>
                </c:pt>
                <c:pt idx="24042">
                  <c:v>45083.479166666664</c:v>
                </c:pt>
                <c:pt idx="24043">
                  <c:v>45083.482638888891</c:v>
                </c:pt>
                <c:pt idx="24044">
                  <c:v>45083.486111111109</c:v>
                </c:pt>
                <c:pt idx="24045">
                  <c:v>45083.489583333336</c:v>
                </c:pt>
                <c:pt idx="24046">
                  <c:v>45083.493055555555</c:v>
                </c:pt>
                <c:pt idx="24047">
                  <c:v>45083.496527777781</c:v>
                </c:pt>
                <c:pt idx="24048">
                  <c:v>45083.5</c:v>
                </c:pt>
                <c:pt idx="24049">
                  <c:v>45083.503472222219</c:v>
                </c:pt>
                <c:pt idx="24050">
                  <c:v>45083.506944444445</c:v>
                </c:pt>
                <c:pt idx="24051">
                  <c:v>45083.510416666664</c:v>
                </c:pt>
                <c:pt idx="24052">
                  <c:v>45083.513888888891</c:v>
                </c:pt>
                <c:pt idx="24053">
                  <c:v>45083.517361111109</c:v>
                </c:pt>
                <c:pt idx="24054">
                  <c:v>45083.520833333336</c:v>
                </c:pt>
                <c:pt idx="24055">
                  <c:v>45083.524305555555</c:v>
                </c:pt>
                <c:pt idx="24056">
                  <c:v>45083.527777777781</c:v>
                </c:pt>
                <c:pt idx="24057">
                  <c:v>45083.53125</c:v>
                </c:pt>
                <c:pt idx="24058">
                  <c:v>45083.534722222219</c:v>
                </c:pt>
                <c:pt idx="24059">
                  <c:v>45083.538194444445</c:v>
                </c:pt>
                <c:pt idx="24060">
                  <c:v>45083.541666666664</c:v>
                </c:pt>
                <c:pt idx="24061">
                  <c:v>45083.545138888891</c:v>
                </c:pt>
                <c:pt idx="24062">
                  <c:v>45083.548611111109</c:v>
                </c:pt>
                <c:pt idx="24063">
                  <c:v>45083.552083333336</c:v>
                </c:pt>
                <c:pt idx="24064">
                  <c:v>45083.555555555555</c:v>
                </c:pt>
                <c:pt idx="24065">
                  <c:v>45083.559027777781</c:v>
                </c:pt>
                <c:pt idx="24066">
                  <c:v>45083.5625</c:v>
                </c:pt>
                <c:pt idx="24067">
                  <c:v>45083.565972222219</c:v>
                </c:pt>
                <c:pt idx="24068">
                  <c:v>45083.569444444445</c:v>
                </c:pt>
                <c:pt idx="24069">
                  <c:v>45083.572916666664</c:v>
                </c:pt>
                <c:pt idx="24070">
                  <c:v>45083.576388888891</c:v>
                </c:pt>
                <c:pt idx="24071">
                  <c:v>45083.579861111109</c:v>
                </c:pt>
                <c:pt idx="24072">
                  <c:v>45083.583333333336</c:v>
                </c:pt>
                <c:pt idx="24073">
                  <c:v>45083.586805555555</c:v>
                </c:pt>
                <c:pt idx="24074">
                  <c:v>45083.590277777781</c:v>
                </c:pt>
                <c:pt idx="24075">
                  <c:v>45083.59375</c:v>
                </c:pt>
                <c:pt idx="24076">
                  <c:v>45083.597222222219</c:v>
                </c:pt>
                <c:pt idx="24077">
                  <c:v>45083.600694444445</c:v>
                </c:pt>
                <c:pt idx="24078">
                  <c:v>45083.604166666664</c:v>
                </c:pt>
                <c:pt idx="24079">
                  <c:v>45083.607638888891</c:v>
                </c:pt>
                <c:pt idx="24080">
                  <c:v>45083.611111111109</c:v>
                </c:pt>
                <c:pt idx="24081">
                  <c:v>45083.614583333336</c:v>
                </c:pt>
                <c:pt idx="24082">
                  <c:v>45083.618055555555</c:v>
                </c:pt>
                <c:pt idx="24083">
                  <c:v>45083.621527777781</c:v>
                </c:pt>
                <c:pt idx="24084">
                  <c:v>45083.625</c:v>
                </c:pt>
                <c:pt idx="24085">
                  <c:v>45083.628472222219</c:v>
                </c:pt>
                <c:pt idx="24086">
                  <c:v>45083.631944444445</c:v>
                </c:pt>
                <c:pt idx="24087">
                  <c:v>45083.635416666664</c:v>
                </c:pt>
                <c:pt idx="24088">
                  <c:v>45083.638888888891</c:v>
                </c:pt>
                <c:pt idx="24089">
                  <c:v>45083.642361111109</c:v>
                </c:pt>
                <c:pt idx="24090">
                  <c:v>45083.645833333336</c:v>
                </c:pt>
                <c:pt idx="24091">
                  <c:v>45083.649305555555</c:v>
                </c:pt>
                <c:pt idx="24092">
                  <c:v>45083.652777777781</c:v>
                </c:pt>
                <c:pt idx="24093">
                  <c:v>45083.65625</c:v>
                </c:pt>
                <c:pt idx="24094">
                  <c:v>45083.659722222219</c:v>
                </c:pt>
                <c:pt idx="24095">
                  <c:v>45083.663194444445</c:v>
                </c:pt>
                <c:pt idx="24096">
                  <c:v>45083.666666666664</c:v>
                </c:pt>
                <c:pt idx="24097">
                  <c:v>45083.670138888891</c:v>
                </c:pt>
                <c:pt idx="24098">
                  <c:v>45083.673611111109</c:v>
                </c:pt>
                <c:pt idx="24099">
                  <c:v>45083.677083333336</c:v>
                </c:pt>
                <c:pt idx="24100">
                  <c:v>45083.680555555555</c:v>
                </c:pt>
                <c:pt idx="24101">
                  <c:v>45083.684027777781</c:v>
                </c:pt>
                <c:pt idx="24102">
                  <c:v>45083.6875</c:v>
                </c:pt>
                <c:pt idx="24103">
                  <c:v>45083.690972222219</c:v>
                </c:pt>
                <c:pt idx="24104">
                  <c:v>45083.694444444445</c:v>
                </c:pt>
                <c:pt idx="24105">
                  <c:v>45083.697916666664</c:v>
                </c:pt>
                <c:pt idx="24106">
                  <c:v>45083.701388888891</c:v>
                </c:pt>
                <c:pt idx="24107">
                  <c:v>45083.704861111109</c:v>
                </c:pt>
                <c:pt idx="24108">
                  <c:v>45083.708333333336</c:v>
                </c:pt>
                <c:pt idx="24109">
                  <c:v>45083.711805555555</c:v>
                </c:pt>
                <c:pt idx="24110">
                  <c:v>45083.715277777781</c:v>
                </c:pt>
                <c:pt idx="24111">
                  <c:v>45083.71875</c:v>
                </c:pt>
                <c:pt idx="24112">
                  <c:v>45083.722222222219</c:v>
                </c:pt>
                <c:pt idx="24113">
                  <c:v>45083.725694444445</c:v>
                </c:pt>
                <c:pt idx="24114">
                  <c:v>45083.729166666664</c:v>
                </c:pt>
                <c:pt idx="24115">
                  <c:v>45083.732638888891</c:v>
                </c:pt>
                <c:pt idx="24116">
                  <c:v>45083.736111111109</c:v>
                </c:pt>
                <c:pt idx="24117">
                  <c:v>45083.739583333336</c:v>
                </c:pt>
                <c:pt idx="24118">
                  <c:v>45083.743055555555</c:v>
                </c:pt>
                <c:pt idx="24119">
                  <c:v>45083.746527777781</c:v>
                </c:pt>
                <c:pt idx="24120">
                  <c:v>45083.75</c:v>
                </c:pt>
                <c:pt idx="24121">
                  <c:v>45083.753472222219</c:v>
                </c:pt>
                <c:pt idx="24122">
                  <c:v>45083.756944444445</c:v>
                </c:pt>
                <c:pt idx="24123">
                  <c:v>45083.760416666664</c:v>
                </c:pt>
                <c:pt idx="24124">
                  <c:v>45083.763888888891</c:v>
                </c:pt>
                <c:pt idx="24125">
                  <c:v>45083.767361111109</c:v>
                </c:pt>
                <c:pt idx="24126">
                  <c:v>45083.770833333336</c:v>
                </c:pt>
                <c:pt idx="24127">
                  <c:v>45083.774305555555</c:v>
                </c:pt>
                <c:pt idx="24128">
                  <c:v>45083.777777777781</c:v>
                </c:pt>
                <c:pt idx="24129">
                  <c:v>45083.78125</c:v>
                </c:pt>
                <c:pt idx="24130">
                  <c:v>45083.784722222219</c:v>
                </c:pt>
                <c:pt idx="24131">
                  <c:v>45083.788194444445</c:v>
                </c:pt>
                <c:pt idx="24132">
                  <c:v>45083.791666666664</c:v>
                </c:pt>
                <c:pt idx="24133">
                  <c:v>45083.795138888891</c:v>
                </c:pt>
                <c:pt idx="24134">
                  <c:v>45083.798611111109</c:v>
                </c:pt>
                <c:pt idx="24135">
                  <c:v>45083.802083333336</c:v>
                </c:pt>
                <c:pt idx="24136">
                  <c:v>45083.805555555555</c:v>
                </c:pt>
                <c:pt idx="24137">
                  <c:v>45083.809027777781</c:v>
                </c:pt>
                <c:pt idx="24138">
                  <c:v>45083.8125</c:v>
                </c:pt>
                <c:pt idx="24139">
                  <c:v>45083.815972222219</c:v>
                </c:pt>
                <c:pt idx="24140">
                  <c:v>45083.819444444445</c:v>
                </c:pt>
                <c:pt idx="24141">
                  <c:v>45083.822916666664</c:v>
                </c:pt>
                <c:pt idx="24142">
                  <c:v>45083.826388888891</c:v>
                </c:pt>
                <c:pt idx="24143">
                  <c:v>45083.829861111109</c:v>
                </c:pt>
                <c:pt idx="24144">
                  <c:v>45083.833333333336</c:v>
                </c:pt>
                <c:pt idx="24145">
                  <c:v>45083.836805555555</c:v>
                </c:pt>
                <c:pt idx="24146">
                  <c:v>45083.840277777781</c:v>
                </c:pt>
                <c:pt idx="24147">
                  <c:v>45083.84375</c:v>
                </c:pt>
                <c:pt idx="24148">
                  <c:v>45083.847222222219</c:v>
                </c:pt>
                <c:pt idx="24149">
                  <c:v>45083.850694444445</c:v>
                </c:pt>
                <c:pt idx="24150">
                  <c:v>45083.854166666664</c:v>
                </c:pt>
                <c:pt idx="24151">
                  <c:v>45083.857638888891</c:v>
                </c:pt>
                <c:pt idx="24152">
                  <c:v>45083.861111111109</c:v>
                </c:pt>
                <c:pt idx="24153">
                  <c:v>45083.864583333336</c:v>
                </c:pt>
                <c:pt idx="24154">
                  <c:v>45083.868055555555</c:v>
                </c:pt>
                <c:pt idx="24155">
                  <c:v>45083.871527777781</c:v>
                </c:pt>
                <c:pt idx="24156">
                  <c:v>45083.875</c:v>
                </c:pt>
                <c:pt idx="24157">
                  <c:v>45083.878472222219</c:v>
                </c:pt>
                <c:pt idx="24158">
                  <c:v>45083.881944444445</c:v>
                </c:pt>
                <c:pt idx="24159">
                  <c:v>45083.885416666664</c:v>
                </c:pt>
                <c:pt idx="24160">
                  <c:v>45083.888888888891</c:v>
                </c:pt>
                <c:pt idx="24161">
                  <c:v>45083.892361111109</c:v>
                </c:pt>
                <c:pt idx="24162">
                  <c:v>45083.895833333336</c:v>
                </c:pt>
                <c:pt idx="24163">
                  <c:v>45083.899305555555</c:v>
                </c:pt>
                <c:pt idx="24164">
                  <c:v>45083.902777777781</c:v>
                </c:pt>
                <c:pt idx="24165">
                  <c:v>45083.90625</c:v>
                </c:pt>
                <c:pt idx="24166">
                  <c:v>45083.909722222219</c:v>
                </c:pt>
                <c:pt idx="24167">
                  <c:v>45083.913194444445</c:v>
                </c:pt>
                <c:pt idx="24168">
                  <c:v>45083.916666666664</c:v>
                </c:pt>
                <c:pt idx="24169">
                  <c:v>45083.920138888891</c:v>
                </c:pt>
                <c:pt idx="24170">
                  <c:v>45083.923611111109</c:v>
                </c:pt>
                <c:pt idx="24171">
                  <c:v>45083.927083333336</c:v>
                </c:pt>
                <c:pt idx="24172">
                  <c:v>45083.930555555555</c:v>
                </c:pt>
                <c:pt idx="24173">
                  <c:v>45083.934027777781</c:v>
                </c:pt>
                <c:pt idx="24174">
                  <c:v>45083.9375</c:v>
                </c:pt>
                <c:pt idx="24175">
                  <c:v>45083.940972222219</c:v>
                </c:pt>
                <c:pt idx="24176">
                  <c:v>45083.944444444445</c:v>
                </c:pt>
                <c:pt idx="24177">
                  <c:v>45083.947916666664</c:v>
                </c:pt>
                <c:pt idx="24178">
                  <c:v>45083.951388888891</c:v>
                </c:pt>
                <c:pt idx="24179">
                  <c:v>45083.954861111109</c:v>
                </c:pt>
                <c:pt idx="24180">
                  <c:v>45083.958333333336</c:v>
                </c:pt>
                <c:pt idx="24181">
                  <c:v>45083.961805555555</c:v>
                </c:pt>
                <c:pt idx="24182">
                  <c:v>45083.965277777781</c:v>
                </c:pt>
                <c:pt idx="24183">
                  <c:v>45083.96875</c:v>
                </c:pt>
                <c:pt idx="24184">
                  <c:v>45083.972222222219</c:v>
                </c:pt>
                <c:pt idx="24185">
                  <c:v>45083.975694444445</c:v>
                </c:pt>
                <c:pt idx="24186">
                  <c:v>45083.979166666664</c:v>
                </c:pt>
                <c:pt idx="24187">
                  <c:v>45083.982638888891</c:v>
                </c:pt>
                <c:pt idx="24188">
                  <c:v>45083.986111111109</c:v>
                </c:pt>
                <c:pt idx="24189">
                  <c:v>45083.989583333336</c:v>
                </c:pt>
                <c:pt idx="24190">
                  <c:v>45083.993055555555</c:v>
                </c:pt>
                <c:pt idx="24191">
                  <c:v>45083.996527777781</c:v>
                </c:pt>
                <c:pt idx="24192">
                  <c:v>45084</c:v>
                </c:pt>
                <c:pt idx="24193">
                  <c:v>45084.003472222219</c:v>
                </c:pt>
                <c:pt idx="24194">
                  <c:v>45084.006944444445</c:v>
                </c:pt>
                <c:pt idx="24195">
                  <c:v>45084.010416666664</c:v>
                </c:pt>
                <c:pt idx="24196">
                  <c:v>45084.013888888891</c:v>
                </c:pt>
                <c:pt idx="24197">
                  <c:v>45084.017361111109</c:v>
                </c:pt>
                <c:pt idx="24198">
                  <c:v>45084.020833333336</c:v>
                </c:pt>
                <c:pt idx="24199">
                  <c:v>45084.024305555555</c:v>
                </c:pt>
                <c:pt idx="24200">
                  <c:v>45084.027777777781</c:v>
                </c:pt>
                <c:pt idx="24201">
                  <c:v>45084.03125</c:v>
                </c:pt>
                <c:pt idx="24202">
                  <c:v>45084.034722222219</c:v>
                </c:pt>
                <c:pt idx="24203">
                  <c:v>45084.038194444445</c:v>
                </c:pt>
                <c:pt idx="24204">
                  <c:v>45084.041666666664</c:v>
                </c:pt>
                <c:pt idx="24205">
                  <c:v>45084.045138888891</c:v>
                </c:pt>
                <c:pt idx="24206">
                  <c:v>45084.048611111109</c:v>
                </c:pt>
                <c:pt idx="24207">
                  <c:v>45084.052083333336</c:v>
                </c:pt>
                <c:pt idx="24208">
                  <c:v>45084.055555555555</c:v>
                </c:pt>
                <c:pt idx="24209">
                  <c:v>45084.059027777781</c:v>
                </c:pt>
                <c:pt idx="24210">
                  <c:v>45084.0625</c:v>
                </c:pt>
                <c:pt idx="24211">
                  <c:v>45084.065972222219</c:v>
                </c:pt>
                <c:pt idx="24212">
                  <c:v>45084.069444444445</c:v>
                </c:pt>
                <c:pt idx="24213">
                  <c:v>45084.072916666664</c:v>
                </c:pt>
                <c:pt idx="24214">
                  <c:v>45084.076388888891</c:v>
                </c:pt>
                <c:pt idx="24215">
                  <c:v>45084.079861111109</c:v>
                </c:pt>
                <c:pt idx="24216">
                  <c:v>45084.083333333336</c:v>
                </c:pt>
                <c:pt idx="24217">
                  <c:v>45084.086805555555</c:v>
                </c:pt>
                <c:pt idx="24218">
                  <c:v>45084.090277777781</c:v>
                </c:pt>
                <c:pt idx="24219">
                  <c:v>45084.09375</c:v>
                </c:pt>
                <c:pt idx="24220">
                  <c:v>45084.097222222219</c:v>
                </c:pt>
                <c:pt idx="24221">
                  <c:v>45084.100694444445</c:v>
                </c:pt>
                <c:pt idx="24222">
                  <c:v>45084.104166666664</c:v>
                </c:pt>
                <c:pt idx="24223">
                  <c:v>45084.107638888891</c:v>
                </c:pt>
                <c:pt idx="24224">
                  <c:v>45084.111111111109</c:v>
                </c:pt>
                <c:pt idx="24225">
                  <c:v>45084.114583333336</c:v>
                </c:pt>
                <c:pt idx="24226">
                  <c:v>45084.118055555555</c:v>
                </c:pt>
                <c:pt idx="24227">
                  <c:v>45084.121527777781</c:v>
                </c:pt>
                <c:pt idx="24228">
                  <c:v>45084.125</c:v>
                </c:pt>
                <c:pt idx="24229">
                  <c:v>45084.128472222219</c:v>
                </c:pt>
                <c:pt idx="24230">
                  <c:v>45084.131944444445</c:v>
                </c:pt>
                <c:pt idx="24231">
                  <c:v>45084.135416666664</c:v>
                </c:pt>
                <c:pt idx="24232">
                  <c:v>45084.138888888891</c:v>
                </c:pt>
                <c:pt idx="24233">
                  <c:v>45084.142361111109</c:v>
                </c:pt>
                <c:pt idx="24234">
                  <c:v>45084.145833333336</c:v>
                </c:pt>
                <c:pt idx="24235">
                  <c:v>45084.149305555555</c:v>
                </c:pt>
                <c:pt idx="24236">
                  <c:v>45084.152777777781</c:v>
                </c:pt>
                <c:pt idx="24237">
                  <c:v>45084.15625</c:v>
                </c:pt>
                <c:pt idx="24238">
                  <c:v>45084.159722222219</c:v>
                </c:pt>
                <c:pt idx="24239">
                  <c:v>45084.163194444445</c:v>
                </c:pt>
                <c:pt idx="24240">
                  <c:v>45084.166666666664</c:v>
                </c:pt>
                <c:pt idx="24241">
                  <c:v>45084.170138888891</c:v>
                </c:pt>
                <c:pt idx="24242">
                  <c:v>45084.173611111109</c:v>
                </c:pt>
                <c:pt idx="24243">
                  <c:v>45084.177083333336</c:v>
                </c:pt>
                <c:pt idx="24244">
                  <c:v>45084.180555555555</c:v>
                </c:pt>
                <c:pt idx="24245">
                  <c:v>45084.184027777781</c:v>
                </c:pt>
                <c:pt idx="24246">
                  <c:v>45084.1875</c:v>
                </c:pt>
                <c:pt idx="24247">
                  <c:v>45084.190972222219</c:v>
                </c:pt>
                <c:pt idx="24248">
                  <c:v>45084.194444444445</c:v>
                </c:pt>
                <c:pt idx="24249">
                  <c:v>45084.197916666664</c:v>
                </c:pt>
                <c:pt idx="24250">
                  <c:v>45084.201388888891</c:v>
                </c:pt>
                <c:pt idx="24251">
                  <c:v>45084.204861111109</c:v>
                </c:pt>
                <c:pt idx="24252">
                  <c:v>45084.208333333336</c:v>
                </c:pt>
                <c:pt idx="24253">
                  <c:v>45084.211805555555</c:v>
                </c:pt>
                <c:pt idx="24254">
                  <c:v>45084.215277777781</c:v>
                </c:pt>
                <c:pt idx="24255">
                  <c:v>45084.21875</c:v>
                </c:pt>
                <c:pt idx="24256">
                  <c:v>45084.222222222219</c:v>
                </c:pt>
                <c:pt idx="24257">
                  <c:v>45084.225694444445</c:v>
                </c:pt>
                <c:pt idx="24258">
                  <c:v>45084.229166666664</c:v>
                </c:pt>
                <c:pt idx="24259">
                  <c:v>45084.232638888891</c:v>
                </c:pt>
                <c:pt idx="24260">
                  <c:v>45084.236111111109</c:v>
                </c:pt>
                <c:pt idx="24261">
                  <c:v>45084.239583333336</c:v>
                </c:pt>
                <c:pt idx="24262">
                  <c:v>45084.243055555555</c:v>
                </c:pt>
                <c:pt idx="24263">
                  <c:v>45084.246527777781</c:v>
                </c:pt>
                <c:pt idx="24264">
                  <c:v>45084.25</c:v>
                </c:pt>
                <c:pt idx="24265">
                  <c:v>45084.253472222219</c:v>
                </c:pt>
                <c:pt idx="24266">
                  <c:v>45084.256944444445</c:v>
                </c:pt>
                <c:pt idx="24267">
                  <c:v>45084.260416666664</c:v>
                </c:pt>
                <c:pt idx="24268">
                  <c:v>45084.263888888891</c:v>
                </c:pt>
                <c:pt idx="24269">
                  <c:v>45084.267361111109</c:v>
                </c:pt>
                <c:pt idx="24270">
                  <c:v>45084.270833333336</c:v>
                </c:pt>
                <c:pt idx="24271">
                  <c:v>45084.274305555555</c:v>
                </c:pt>
                <c:pt idx="24272">
                  <c:v>45084.277777777781</c:v>
                </c:pt>
                <c:pt idx="24273">
                  <c:v>45084.28125</c:v>
                </c:pt>
                <c:pt idx="24274">
                  <c:v>45084.284722222219</c:v>
                </c:pt>
                <c:pt idx="24275">
                  <c:v>45084.288194444445</c:v>
                </c:pt>
                <c:pt idx="24276">
                  <c:v>45084.291666666664</c:v>
                </c:pt>
                <c:pt idx="24277">
                  <c:v>45084.295138888891</c:v>
                </c:pt>
                <c:pt idx="24278">
                  <c:v>45084.298611111109</c:v>
                </c:pt>
                <c:pt idx="24279">
                  <c:v>45084.302083333336</c:v>
                </c:pt>
                <c:pt idx="24280">
                  <c:v>45084.305555555555</c:v>
                </c:pt>
                <c:pt idx="24281">
                  <c:v>45084.309027777781</c:v>
                </c:pt>
                <c:pt idx="24282">
                  <c:v>45084.3125</c:v>
                </c:pt>
                <c:pt idx="24283">
                  <c:v>45084.315972222219</c:v>
                </c:pt>
                <c:pt idx="24284">
                  <c:v>45084.319444444445</c:v>
                </c:pt>
                <c:pt idx="24285">
                  <c:v>45084.322916666664</c:v>
                </c:pt>
                <c:pt idx="24286">
                  <c:v>45084.326388888891</c:v>
                </c:pt>
                <c:pt idx="24287">
                  <c:v>45084.329861111109</c:v>
                </c:pt>
                <c:pt idx="24288">
                  <c:v>45084.333333333336</c:v>
                </c:pt>
                <c:pt idx="24289">
                  <c:v>45084.336805555555</c:v>
                </c:pt>
                <c:pt idx="24290">
                  <c:v>45084.340277777781</c:v>
                </c:pt>
                <c:pt idx="24291">
                  <c:v>45084.34375</c:v>
                </c:pt>
                <c:pt idx="24292">
                  <c:v>45084.347222222219</c:v>
                </c:pt>
                <c:pt idx="24293">
                  <c:v>45084.350694444445</c:v>
                </c:pt>
                <c:pt idx="24294">
                  <c:v>45084.354166666664</c:v>
                </c:pt>
                <c:pt idx="24295">
                  <c:v>45084.357638888891</c:v>
                </c:pt>
                <c:pt idx="24296">
                  <c:v>45084.361111111109</c:v>
                </c:pt>
                <c:pt idx="24297">
                  <c:v>45084.364583333336</c:v>
                </c:pt>
                <c:pt idx="24298">
                  <c:v>45084.368055555555</c:v>
                </c:pt>
                <c:pt idx="24299">
                  <c:v>45084.371527777781</c:v>
                </c:pt>
                <c:pt idx="24300">
                  <c:v>45084.375</c:v>
                </c:pt>
                <c:pt idx="24301">
                  <c:v>45084.378472222219</c:v>
                </c:pt>
                <c:pt idx="24302">
                  <c:v>45084.381944444445</c:v>
                </c:pt>
                <c:pt idx="24303">
                  <c:v>45084.385416666664</c:v>
                </c:pt>
                <c:pt idx="24304">
                  <c:v>45084.388888888891</c:v>
                </c:pt>
                <c:pt idx="24305">
                  <c:v>45084.392361111109</c:v>
                </c:pt>
                <c:pt idx="24306">
                  <c:v>45084.395833333336</c:v>
                </c:pt>
                <c:pt idx="24307">
                  <c:v>45084.399305555555</c:v>
                </c:pt>
                <c:pt idx="24308">
                  <c:v>45084.402777777781</c:v>
                </c:pt>
                <c:pt idx="24309">
                  <c:v>45084.40625</c:v>
                </c:pt>
                <c:pt idx="24310">
                  <c:v>45084.409722222219</c:v>
                </c:pt>
                <c:pt idx="24311">
                  <c:v>45084.413194444445</c:v>
                </c:pt>
                <c:pt idx="24312">
                  <c:v>45084.416666666664</c:v>
                </c:pt>
                <c:pt idx="24313">
                  <c:v>45084.420138888891</c:v>
                </c:pt>
                <c:pt idx="24314">
                  <c:v>45084.423611111109</c:v>
                </c:pt>
                <c:pt idx="24315">
                  <c:v>45084.427083333336</c:v>
                </c:pt>
                <c:pt idx="24316">
                  <c:v>45084.430555555555</c:v>
                </c:pt>
                <c:pt idx="24317">
                  <c:v>45084.434027777781</c:v>
                </c:pt>
                <c:pt idx="24318">
                  <c:v>45084.4375</c:v>
                </c:pt>
                <c:pt idx="24319">
                  <c:v>45084.440972222219</c:v>
                </c:pt>
                <c:pt idx="24320">
                  <c:v>45084.444444444445</c:v>
                </c:pt>
                <c:pt idx="24321">
                  <c:v>45084.447916666664</c:v>
                </c:pt>
                <c:pt idx="24322">
                  <c:v>45084.451388888891</c:v>
                </c:pt>
                <c:pt idx="24323">
                  <c:v>45084.454861111109</c:v>
                </c:pt>
                <c:pt idx="24324">
                  <c:v>45084.458333333336</c:v>
                </c:pt>
                <c:pt idx="24325">
                  <c:v>45084.461805555555</c:v>
                </c:pt>
                <c:pt idx="24326">
                  <c:v>45084.465277777781</c:v>
                </c:pt>
                <c:pt idx="24327">
                  <c:v>45084.46875</c:v>
                </c:pt>
                <c:pt idx="24328">
                  <c:v>45084.472222222219</c:v>
                </c:pt>
                <c:pt idx="24329">
                  <c:v>45084.475694444445</c:v>
                </c:pt>
                <c:pt idx="24330">
                  <c:v>45084.479166666664</c:v>
                </c:pt>
                <c:pt idx="24331">
                  <c:v>45084.482638888891</c:v>
                </c:pt>
                <c:pt idx="24332">
                  <c:v>45084.486111111109</c:v>
                </c:pt>
                <c:pt idx="24333">
                  <c:v>45084.489583333336</c:v>
                </c:pt>
                <c:pt idx="24334">
                  <c:v>45084.493055555555</c:v>
                </c:pt>
                <c:pt idx="24335">
                  <c:v>45084.496527777781</c:v>
                </c:pt>
                <c:pt idx="24336">
                  <c:v>45084.5</c:v>
                </c:pt>
                <c:pt idx="24337">
                  <c:v>45084.503472222219</c:v>
                </c:pt>
                <c:pt idx="24338">
                  <c:v>45084.506944444445</c:v>
                </c:pt>
                <c:pt idx="24339">
                  <c:v>45084.510416666664</c:v>
                </c:pt>
                <c:pt idx="24340">
                  <c:v>45084.513888888891</c:v>
                </c:pt>
                <c:pt idx="24341">
                  <c:v>45084.517361111109</c:v>
                </c:pt>
                <c:pt idx="24342">
                  <c:v>45084.520833333336</c:v>
                </c:pt>
                <c:pt idx="24343">
                  <c:v>45084.524305555555</c:v>
                </c:pt>
                <c:pt idx="24344">
                  <c:v>45084.527777777781</c:v>
                </c:pt>
                <c:pt idx="24345">
                  <c:v>45084.53125</c:v>
                </c:pt>
                <c:pt idx="24346">
                  <c:v>45084.534722222219</c:v>
                </c:pt>
                <c:pt idx="24347">
                  <c:v>45084.538194444445</c:v>
                </c:pt>
                <c:pt idx="24348">
                  <c:v>45084.541666666664</c:v>
                </c:pt>
                <c:pt idx="24349">
                  <c:v>45084.545138888891</c:v>
                </c:pt>
                <c:pt idx="24350">
                  <c:v>45084.548611111109</c:v>
                </c:pt>
                <c:pt idx="24351">
                  <c:v>45084.552083333336</c:v>
                </c:pt>
                <c:pt idx="24352">
                  <c:v>45084.555555555555</c:v>
                </c:pt>
                <c:pt idx="24353">
                  <c:v>45084.559027777781</c:v>
                </c:pt>
                <c:pt idx="24354">
                  <c:v>45084.5625</c:v>
                </c:pt>
                <c:pt idx="24355">
                  <c:v>45084.565972222219</c:v>
                </c:pt>
                <c:pt idx="24356">
                  <c:v>45084.569444444445</c:v>
                </c:pt>
                <c:pt idx="24357">
                  <c:v>45084.572916666664</c:v>
                </c:pt>
                <c:pt idx="24358">
                  <c:v>45084.576388888891</c:v>
                </c:pt>
                <c:pt idx="24359">
                  <c:v>45084.579861111109</c:v>
                </c:pt>
                <c:pt idx="24360">
                  <c:v>45084.583333333336</c:v>
                </c:pt>
                <c:pt idx="24361">
                  <c:v>45084.586805555555</c:v>
                </c:pt>
                <c:pt idx="24362">
                  <c:v>45084.590277777781</c:v>
                </c:pt>
                <c:pt idx="24363">
                  <c:v>45084.59375</c:v>
                </c:pt>
                <c:pt idx="24364">
                  <c:v>45084.597222222219</c:v>
                </c:pt>
                <c:pt idx="24365">
                  <c:v>45084.600694444445</c:v>
                </c:pt>
                <c:pt idx="24366">
                  <c:v>45084.604166666664</c:v>
                </c:pt>
                <c:pt idx="24367">
                  <c:v>45084.607638888891</c:v>
                </c:pt>
                <c:pt idx="24368">
                  <c:v>45084.611111111109</c:v>
                </c:pt>
                <c:pt idx="24369">
                  <c:v>45084.614583333336</c:v>
                </c:pt>
                <c:pt idx="24370">
                  <c:v>45084.618055555555</c:v>
                </c:pt>
                <c:pt idx="24371">
                  <c:v>45084.621527777781</c:v>
                </c:pt>
                <c:pt idx="24372">
                  <c:v>45084.625</c:v>
                </c:pt>
                <c:pt idx="24373">
                  <c:v>45084.628472222219</c:v>
                </c:pt>
                <c:pt idx="24374">
                  <c:v>45084.631944444445</c:v>
                </c:pt>
                <c:pt idx="24375">
                  <c:v>45084.635416666664</c:v>
                </c:pt>
                <c:pt idx="24376">
                  <c:v>45084.638888888891</c:v>
                </c:pt>
                <c:pt idx="24377">
                  <c:v>45084.642361111109</c:v>
                </c:pt>
                <c:pt idx="24378">
                  <c:v>45084.645833333336</c:v>
                </c:pt>
                <c:pt idx="24379">
                  <c:v>45084.649305555555</c:v>
                </c:pt>
                <c:pt idx="24380">
                  <c:v>45084.652777777781</c:v>
                </c:pt>
                <c:pt idx="24381">
                  <c:v>45084.65625</c:v>
                </c:pt>
                <c:pt idx="24382">
                  <c:v>45084.659722222219</c:v>
                </c:pt>
                <c:pt idx="24383">
                  <c:v>45084.663194444445</c:v>
                </c:pt>
                <c:pt idx="24384">
                  <c:v>45084.666666666664</c:v>
                </c:pt>
                <c:pt idx="24385">
                  <c:v>45084.670138888891</c:v>
                </c:pt>
                <c:pt idx="24386">
                  <c:v>45084.673611111109</c:v>
                </c:pt>
                <c:pt idx="24387">
                  <c:v>45084.677083333336</c:v>
                </c:pt>
                <c:pt idx="24388">
                  <c:v>45084.680555555555</c:v>
                </c:pt>
                <c:pt idx="24389">
                  <c:v>45084.684027777781</c:v>
                </c:pt>
                <c:pt idx="24390">
                  <c:v>45084.6875</c:v>
                </c:pt>
                <c:pt idx="24391">
                  <c:v>45084.690972222219</c:v>
                </c:pt>
                <c:pt idx="24392">
                  <c:v>45084.694444444445</c:v>
                </c:pt>
                <c:pt idx="24393">
                  <c:v>45084.697916666664</c:v>
                </c:pt>
                <c:pt idx="24394">
                  <c:v>45084.701388888891</c:v>
                </c:pt>
                <c:pt idx="24395">
                  <c:v>45084.704861111109</c:v>
                </c:pt>
                <c:pt idx="24396">
                  <c:v>45084.708333333336</c:v>
                </c:pt>
                <c:pt idx="24397">
                  <c:v>45084.711805555555</c:v>
                </c:pt>
                <c:pt idx="24398">
                  <c:v>45084.715277777781</c:v>
                </c:pt>
                <c:pt idx="24399">
                  <c:v>45084.71875</c:v>
                </c:pt>
                <c:pt idx="24400">
                  <c:v>45084.722222222219</c:v>
                </c:pt>
                <c:pt idx="24401">
                  <c:v>45084.725694444445</c:v>
                </c:pt>
                <c:pt idx="24402">
                  <c:v>45084.729166666664</c:v>
                </c:pt>
                <c:pt idx="24403">
                  <c:v>45084.732638888891</c:v>
                </c:pt>
                <c:pt idx="24404">
                  <c:v>45084.736111111109</c:v>
                </c:pt>
                <c:pt idx="24405">
                  <c:v>45084.739583333336</c:v>
                </c:pt>
                <c:pt idx="24406">
                  <c:v>45084.743055555555</c:v>
                </c:pt>
                <c:pt idx="24407">
                  <c:v>45084.746527777781</c:v>
                </c:pt>
                <c:pt idx="24408">
                  <c:v>45084.75</c:v>
                </c:pt>
                <c:pt idx="24409">
                  <c:v>45084.753472222219</c:v>
                </c:pt>
                <c:pt idx="24410">
                  <c:v>45084.756944444445</c:v>
                </c:pt>
                <c:pt idx="24411">
                  <c:v>45084.760416666664</c:v>
                </c:pt>
                <c:pt idx="24412">
                  <c:v>45084.763888888891</c:v>
                </c:pt>
                <c:pt idx="24413">
                  <c:v>45084.767361111109</c:v>
                </c:pt>
                <c:pt idx="24414">
                  <c:v>45084.770833333336</c:v>
                </c:pt>
                <c:pt idx="24415">
                  <c:v>45084.774305555555</c:v>
                </c:pt>
                <c:pt idx="24416">
                  <c:v>45084.777777777781</c:v>
                </c:pt>
                <c:pt idx="24417">
                  <c:v>45084.78125</c:v>
                </c:pt>
                <c:pt idx="24418">
                  <c:v>45084.784722222219</c:v>
                </c:pt>
                <c:pt idx="24419">
                  <c:v>45084.788194444445</c:v>
                </c:pt>
                <c:pt idx="24420">
                  <c:v>45084.791666666664</c:v>
                </c:pt>
                <c:pt idx="24421">
                  <c:v>45084.795138888891</c:v>
                </c:pt>
                <c:pt idx="24422">
                  <c:v>45084.798611111109</c:v>
                </c:pt>
                <c:pt idx="24423">
                  <c:v>45084.802083333336</c:v>
                </c:pt>
                <c:pt idx="24424">
                  <c:v>45084.805555555555</c:v>
                </c:pt>
                <c:pt idx="24425">
                  <c:v>45084.809027777781</c:v>
                </c:pt>
                <c:pt idx="24426">
                  <c:v>45084.8125</c:v>
                </c:pt>
                <c:pt idx="24427">
                  <c:v>45084.815972222219</c:v>
                </c:pt>
                <c:pt idx="24428">
                  <c:v>45084.819444444445</c:v>
                </c:pt>
                <c:pt idx="24429">
                  <c:v>45084.822916666664</c:v>
                </c:pt>
                <c:pt idx="24430">
                  <c:v>45084.826388888891</c:v>
                </c:pt>
                <c:pt idx="24431">
                  <c:v>45084.829861111109</c:v>
                </c:pt>
                <c:pt idx="24432">
                  <c:v>45084.833333333336</c:v>
                </c:pt>
                <c:pt idx="24433">
                  <c:v>45084.836805555555</c:v>
                </c:pt>
                <c:pt idx="24434">
                  <c:v>45084.840277777781</c:v>
                </c:pt>
                <c:pt idx="24435">
                  <c:v>45084.84375</c:v>
                </c:pt>
                <c:pt idx="24436">
                  <c:v>45084.847222222219</c:v>
                </c:pt>
                <c:pt idx="24437">
                  <c:v>45084.850694444445</c:v>
                </c:pt>
                <c:pt idx="24438">
                  <c:v>45084.854166666664</c:v>
                </c:pt>
                <c:pt idx="24439">
                  <c:v>45084.857638888891</c:v>
                </c:pt>
                <c:pt idx="24440">
                  <c:v>45084.861111111109</c:v>
                </c:pt>
                <c:pt idx="24441">
                  <c:v>45084.864583333336</c:v>
                </c:pt>
                <c:pt idx="24442">
                  <c:v>45084.868055555555</c:v>
                </c:pt>
                <c:pt idx="24443">
                  <c:v>45084.871527777781</c:v>
                </c:pt>
                <c:pt idx="24444">
                  <c:v>45084.875</c:v>
                </c:pt>
                <c:pt idx="24445">
                  <c:v>45084.878472222219</c:v>
                </c:pt>
                <c:pt idx="24446">
                  <c:v>45084.881944444445</c:v>
                </c:pt>
                <c:pt idx="24447">
                  <c:v>45084.885416666664</c:v>
                </c:pt>
                <c:pt idx="24448">
                  <c:v>45084.888888888891</c:v>
                </c:pt>
                <c:pt idx="24449">
                  <c:v>45084.892361111109</c:v>
                </c:pt>
                <c:pt idx="24450">
                  <c:v>45084.895833333336</c:v>
                </c:pt>
                <c:pt idx="24451">
                  <c:v>45084.899305555555</c:v>
                </c:pt>
                <c:pt idx="24452">
                  <c:v>45084.902777777781</c:v>
                </c:pt>
                <c:pt idx="24453">
                  <c:v>45084.90625</c:v>
                </c:pt>
                <c:pt idx="24454">
                  <c:v>45084.909722222219</c:v>
                </c:pt>
                <c:pt idx="24455">
                  <c:v>45084.913194444445</c:v>
                </c:pt>
                <c:pt idx="24456">
                  <c:v>45084.916666666664</c:v>
                </c:pt>
                <c:pt idx="24457">
                  <c:v>45084.920138888891</c:v>
                </c:pt>
                <c:pt idx="24458">
                  <c:v>45084.923611111109</c:v>
                </c:pt>
                <c:pt idx="24459">
                  <c:v>45084.927083333336</c:v>
                </c:pt>
                <c:pt idx="24460">
                  <c:v>45084.930555555555</c:v>
                </c:pt>
                <c:pt idx="24461">
                  <c:v>45084.934027777781</c:v>
                </c:pt>
                <c:pt idx="24462">
                  <c:v>45084.9375</c:v>
                </c:pt>
                <c:pt idx="24463">
                  <c:v>45084.940972222219</c:v>
                </c:pt>
                <c:pt idx="24464">
                  <c:v>45084.944444444445</c:v>
                </c:pt>
                <c:pt idx="24465">
                  <c:v>45084.947916666664</c:v>
                </c:pt>
                <c:pt idx="24466">
                  <c:v>45084.951388888891</c:v>
                </c:pt>
                <c:pt idx="24467">
                  <c:v>45084.954861111109</c:v>
                </c:pt>
                <c:pt idx="24468">
                  <c:v>45084.958333333336</c:v>
                </c:pt>
                <c:pt idx="24469">
                  <c:v>45084.961805555555</c:v>
                </c:pt>
                <c:pt idx="24470">
                  <c:v>45084.965277777781</c:v>
                </c:pt>
                <c:pt idx="24471">
                  <c:v>45084.96875</c:v>
                </c:pt>
                <c:pt idx="24472">
                  <c:v>45084.972222222219</c:v>
                </c:pt>
                <c:pt idx="24473">
                  <c:v>45084.975694444445</c:v>
                </c:pt>
                <c:pt idx="24474">
                  <c:v>45084.979166666664</c:v>
                </c:pt>
                <c:pt idx="24475">
                  <c:v>45084.982638888891</c:v>
                </c:pt>
                <c:pt idx="24476">
                  <c:v>45084.986111111109</c:v>
                </c:pt>
                <c:pt idx="24477">
                  <c:v>45084.989583333336</c:v>
                </c:pt>
                <c:pt idx="24478">
                  <c:v>45084.993055555555</c:v>
                </c:pt>
                <c:pt idx="24479">
                  <c:v>45084.996527777781</c:v>
                </c:pt>
                <c:pt idx="24480">
                  <c:v>45085</c:v>
                </c:pt>
                <c:pt idx="24481">
                  <c:v>45085.003472222219</c:v>
                </c:pt>
                <c:pt idx="24482">
                  <c:v>45085.006944444445</c:v>
                </c:pt>
                <c:pt idx="24483">
                  <c:v>45085.010416666664</c:v>
                </c:pt>
                <c:pt idx="24484">
                  <c:v>45085.013888888891</c:v>
                </c:pt>
                <c:pt idx="24485">
                  <c:v>45085.017361111109</c:v>
                </c:pt>
                <c:pt idx="24486">
                  <c:v>45085.020833333336</c:v>
                </c:pt>
                <c:pt idx="24487">
                  <c:v>45085.024305555555</c:v>
                </c:pt>
                <c:pt idx="24488">
                  <c:v>45085.027777777781</c:v>
                </c:pt>
                <c:pt idx="24489">
                  <c:v>45085.03125</c:v>
                </c:pt>
                <c:pt idx="24490">
                  <c:v>45085.034722222219</c:v>
                </c:pt>
                <c:pt idx="24491">
                  <c:v>45085.038194444445</c:v>
                </c:pt>
                <c:pt idx="24492">
                  <c:v>45085.041666666664</c:v>
                </c:pt>
                <c:pt idx="24493">
                  <c:v>45085.045138888891</c:v>
                </c:pt>
                <c:pt idx="24494">
                  <c:v>45085.048611111109</c:v>
                </c:pt>
                <c:pt idx="24495">
                  <c:v>45085.052083333336</c:v>
                </c:pt>
                <c:pt idx="24496">
                  <c:v>45085.055555555555</c:v>
                </c:pt>
                <c:pt idx="24497">
                  <c:v>45085.059027777781</c:v>
                </c:pt>
                <c:pt idx="24498">
                  <c:v>45085.0625</c:v>
                </c:pt>
                <c:pt idx="24499">
                  <c:v>45085.065972222219</c:v>
                </c:pt>
                <c:pt idx="24500">
                  <c:v>45085.069444444445</c:v>
                </c:pt>
                <c:pt idx="24501">
                  <c:v>45085.072916666664</c:v>
                </c:pt>
                <c:pt idx="24502">
                  <c:v>45085.076388888891</c:v>
                </c:pt>
                <c:pt idx="24503">
                  <c:v>45085.079861111109</c:v>
                </c:pt>
                <c:pt idx="24504">
                  <c:v>45085.083333333336</c:v>
                </c:pt>
                <c:pt idx="24505">
                  <c:v>45085.086805555555</c:v>
                </c:pt>
                <c:pt idx="24506">
                  <c:v>45085.090277777781</c:v>
                </c:pt>
                <c:pt idx="24507">
                  <c:v>45085.09375</c:v>
                </c:pt>
                <c:pt idx="24508">
                  <c:v>45085.097222222219</c:v>
                </c:pt>
                <c:pt idx="24509">
                  <c:v>45085.100694444445</c:v>
                </c:pt>
                <c:pt idx="24510">
                  <c:v>45085.104166666664</c:v>
                </c:pt>
                <c:pt idx="24511">
                  <c:v>45085.107638888891</c:v>
                </c:pt>
                <c:pt idx="24512">
                  <c:v>45085.111111111109</c:v>
                </c:pt>
                <c:pt idx="24513">
                  <c:v>45085.114583333336</c:v>
                </c:pt>
                <c:pt idx="24514">
                  <c:v>45085.118055555555</c:v>
                </c:pt>
                <c:pt idx="24515">
                  <c:v>45085.121527777781</c:v>
                </c:pt>
                <c:pt idx="24516">
                  <c:v>45085.125</c:v>
                </c:pt>
                <c:pt idx="24517">
                  <c:v>45085.128472222219</c:v>
                </c:pt>
                <c:pt idx="24518">
                  <c:v>45085.131944444445</c:v>
                </c:pt>
                <c:pt idx="24519">
                  <c:v>45085.135416666664</c:v>
                </c:pt>
                <c:pt idx="24520">
                  <c:v>45085.138888888891</c:v>
                </c:pt>
                <c:pt idx="24521">
                  <c:v>45085.142361111109</c:v>
                </c:pt>
                <c:pt idx="24522">
                  <c:v>45085.145833333336</c:v>
                </c:pt>
                <c:pt idx="24523">
                  <c:v>45085.149305555555</c:v>
                </c:pt>
                <c:pt idx="24524">
                  <c:v>45085.152777777781</c:v>
                </c:pt>
                <c:pt idx="24525">
                  <c:v>45085.15625</c:v>
                </c:pt>
                <c:pt idx="24526">
                  <c:v>45085.159722222219</c:v>
                </c:pt>
                <c:pt idx="24527">
                  <c:v>45085.163194444445</c:v>
                </c:pt>
                <c:pt idx="24528">
                  <c:v>45085.166666666664</c:v>
                </c:pt>
                <c:pt idx="24529">
                  <c:v>45085.170138888891</c:v>
                </c:pt>
                <c:pt idx="24530">
                  <c:v>45085.173611111109</c:v>
                </c:pt>
                <c:pt idx="24531">
                  <c:v>45085.177083333336</c:v>
                </c:pt>
                <c:pt idx="24532">
                  <c:v>45085.180555555555</c:v>
                </c:pt>
                <c:pt idx="24533">
                  <c:v>45085.184027777781</c:v>
                </c:pt>
                <c:pt idx="24534">
                  <c:v>45085.1875</c:v>
                </c:pt>
                <c:pt idx="24535">
                  <c:v>45085.190972222219</c:v>
                </c:pt>
                <c:pt idx="24536">
                  <c:v>45085.194444444445</c:v>
                </c:pt>
                <c:pt idx="24537">
                  <c:v>45085.197916666664</c:v>
                </c:pt>
                <c:pt idx="24538">
                  <c:v>45085.201388888891</c:v>
                </c:pt>
                <c:pt idx="24539">
                  <c:v>45085.204861111109</c:v>
                </c:pt>
                <c:pt idx="24540">
                  <c:v>45085.208333333336</c:v>
                </c:pt>
                <c:pt idx="24541">
                  <c:v>45085.211805555555</c:v>
                </c:pt>
                <c:pt idx="24542">
                  <c:v>45085.215277777781</c:v>
                </c:pt>
                <c:pt idx="24543">
                  <c:v>45085.21875</c:v>
                </c:pt>
                <c:pt idx="24544">
                  <c:v>45085.222222222219</c:v>
                </c:pt>
                <c:pt idx="24545">
                  <c:v>45085.225694444445</c:v>
                </c:pt>
                <c:pt idx="24546">
                  <c:v>45085.229166666664</c:v>
                </c:pt>
                <c:pt idx="24547">
                  <c:v>45085.232638888891</c:v>
                </c:pt>
                <c:pt idx="24548">
                  <c:v>45085.236111111109</c:v>
                </c:pt>
                <c:pt idx="24549">
                  <c:v>45085.239583333336</c:v>
                </c:pt>
                <c:pt idx="24550">
                  <c:v>45085.243055555555</c:v>
                </c:pt>
                <c:pt idx="24551">
                  <c:v>45085.246527777781</c:v>
                </c:pt>
                <c:pt idx="24552">
                  <c:v>45085.25</c:v>
                </c:pt>
                <c:pt idx="24553">
                  <c:v>45085.253472222219</c:v>
                </c:pt>
                <c:pt idx="24554">
                  <c:v>45085.256944444445</c:v>
                </c:pt>
                <c:pt idx="24555">
                  <c:v>45085.260416666664</c:v>
                </c:pt>
                <c:pt idx="24556">
                  <c:v>45085.263888888891</c:v>
                </c:pt>
                <c:pt idx="24557">
                  <c:v>45085.267361111109</c:v>
                </c:pt>
                <c:pt idx="24558">
                  <c:v>45085.270833333336</c:v>
                </c:pt>
                <c:pt idx="24559">
                  <c:v>45085.274305555555</c:v>
                </c:pt>
                <c:pt idx="24560">
                  <c:v>45085.277777777781</c:v>
                </c:pt>
                <c:pt idx="24561">
                  <c:v>45085.28125</c:v>
                </c:pt>
                <c:pt idx="24562">
                  <c:v>45085.284722222219</c:v>
                </c:pt>
                <c:pt idx="24563">
                  <c:v>45085.288194444445</c:v>
                </c:pt>
                <c:pt idx="24564">
                  <c:v>45085.291666666664</c:v>
                </c:pt>
                <c:pt idx="24565">
                  <c:v>45085.295138888891</c:v>
                </c:pt>
                <c:pt idx="24566">
                  <c:v>45085.298611111109</c:v>
                </c:pt>
                <c:pt idx="24567">
                  <c:v>45085.302083333336</c:v>
                </c:pt>
                <c:pt idx="24568">
                  <c:v>45085.305555555555</c:v>
                </c:pt>
                <c:pt idx="24569">
                  <c:v>45085.309027777781</c:v>
                </c:pt>
                <c:pt idx="24570">
                  <c:v>45085.3125</c:v>
                </c:pt>
                <c:pt idx="24571">
                  <c:v>45085.315972222219</c:v>
                </c:pt>
                <c:pt idx="24572">
                  <c:v>45085.319444444445</c:v>
                </c:pt>
                <c:pt idx="24573">
                  <c:v>45085.322916666664</c:v>
                </c:pt>
                <c:pt idx="24574">
                  <c:v>45085.326388888891</c:v>
                </c:pt>
                <c:pt idx="24575">
                  <c:v>45085.329861111109</c:v>
                </c:pt>
                <c:pt idx="24576">
                  <c:v>45085.333333333336</c:v>
                </c:pt>
                <c:pt idx="24577">
                  <c:v>45085.336805555555</c:v>
                </c:pt>
                <c:pt idx="24578">
                  <c:v>45085.340277777781</c:v>
                </c:pt>
                <c:pt idx="24579">
                  <c:v>45085.34375</c:v>
                </c:pt>
                <c:pt idx="24580">
                  <c:v>45085.347222222219</c:v>
                </c:pt>
                <c:pt idx="24581">
                  <c:v>45085.350694444445</c:v>
                </c:pt>
                <c:pt idx="24582">
                  <c:v>45085.354166666664</c:v>
                </c:pt>
                <c:pt idx="24583">
                  <c:v>45085.357638888891</c:v>
                </c:pt>
                <c:pt idx="24584">
                  <c:v>45085.361111111109</c:v>
                </c:pt>
                <c:pt idx="24585">
                  <c:v>45085.364583333336</c:v>
                </c:pt>
                <c:pt idx="24586">
                  <c:v>45085.368055555555</c:v>
                </c:pt>
                <c:pt idx="24587">
                  <c:v>45085.371527777781</c:v>
                </c:pt>
                <c:pt idx="24588">
                  <c:v>45085.375</c:v>
                </c:pt>
                <c:pt idx="24589">
                  <c:v>45085.378472222219</c:v>
                </c:pt>
                <c:pt idx="24590">
                  <c:v>45085.381944444445</c:v>
                </c:pt>
                <c:pt idx="24591">
                  <c:v>45085.385416666664</c:v>
                </c:pt>
                <c:pt idx="24592">
                  <c:v>45085.388888888891</c:v>
                </c:pt>
                <c:pt idx="24593">
                  <c:v>45085.392361111109</c:v>
                </c:pt>
                <c:pt idx="24594">
                  <c:v>45085.395833333336</c:v>
                </c:pt>
                <c:pt idx="24595">
                  <c:v>45085.399305555555</c:v>
                </c:pt>
                <c:pt idx="24596">
                  <c:v>45085.402777777781</c:v>
                </c:pt>
                <c:pt idx="24597">
                  <c:v>45085.40625</c:v>
                </c:pt>
                <c:pt idx="24598">
                  <c:v>45085.409722222219</c:v>
                </c:pt>
                <c:pt idx="24599">
                  <c:v>45085.413194444445</c:v>
                </c:pt>
                <c:pt idx="24600">
                  <c:v>45085.416666666664</c:v>
                </c:pt>
                <c:pt idx="24601">
                  <c:v>45085.420138888891</c:v>
                </c:pt>
                <c:pt idx="24602">
                  <c:v>45085.423611111109</c:v>
                </c:pt>
                <c:pt idx="24603">
                  <c:v>45085.427083333336</c:v>
                </c:pt>
                <c:pt idx="24604">
                  <c:v>45085.430555555555</c:v>
                </c:pt>
                <c:pt idx="24605">
                  <c:v>45085.434027777781</c:v>
                </c:pt>
                <c:pt idx="24606">
                  <c:v>45085.4375</c:v>
                </c:pt>
                <c:pt idx="24607">
                  <c:v>45085.440972222219</c:v>
                </c:pt>
                <c:pt idx="24608">
                  <c:v>45085.444444444445</c:v>
                </c:pt>
                <c:pt idx="24609">
                  <c:v>45085.447916666664</c:v>
                </c:pt>
                <c:pt idx="24610">
                  <c:v>45085.451388888891</c:v>
                </c:pt>
                <c:pt idx="24611">
                  <c:v>45085.454861111109</c:v>
                </c:pt>
                <c:pt idx="24612">
                  <c:v>45085.458333333336</c:v>
                </c:pt>
                <c:pt idx="24613">
                  <c:v>45085.461805555555</c:v>
                </c:pt>
                <c:pt idx="24614">
                  <c:v>45085.465277777781</c:v>
                </c:pt>
                <c:pt idx="24615">
                  <c:v>45085.46875</c:v>
                </c:pt>
                <c:pt idx="24616">
                  <c:v>45085.472222222219</c:v>
                </c:pt>
                <c:pt idx="24617">
                  <c:v>45085.475694444445</c:v>
                </c:pt>
                <c:pt idx="24618">
                  <c:v>45085.479166666664</c:v>
                </c:pt>
                <c:pt idx="24619">
                  <c:v>45085.482638888891</c:v>
                </c:pt>
                <c:pt idx="24620">
                  <c:v>45085.486111111109</c:v>
                </c:pt>
                <c:pt idx="24621">
                  <c:v>45085.489583333336</c:v>
                </c:pt>
                <c:pt idx="24622">
                  <c:v>45085.493055555555</c:v>
                </c:pt>
                <c:pt idx="24623">
                  <c:v>45085.496527777781</c:v>
                </c:pt>
                <c:pt idx="24624">
                  <c:v>45085.5</c:v>
                </c:pt>
                <c:pt idx="24625">
                  <c:v>45085.503472222219</c:v>
                </c:pt>
                <c:pt idx="24626">
                  <c:v>45085.506944444445</c:v>
                </c:pt>
                <c:pt idx="24627">
                  <c:v>45085.510416666664</c:v>
                </c:pt>
                <c:pt idx="24628">
                  <c:v>45085.513888888891</c:v>
                </c:pt>
                <c:pt idx="24629">
                  <c:v>45085.517361111109</c:v>
                </c:pt>
                <c:pt idx="24630">
                  <c:v>45085.520833333336</c:v>
                </c:pt>
                <c:pt idx="24631">
                  <c:v>45085.524305555555</c:v>
                </c:pt>
                <c:pt idx="24632">
                  <c:v>45085.527777777781</c:v>
                </c:pt>
                <c:pt idx="24633">
                  <c:v>45085.53125</c:v>
                </c:pt>
                <c:pt idx="24634">
                  <c:v>45085.534722222219</c:v>
                </c:pt>
                <c:pt idx="24635">
                  <c:v>45085.538194444445</c:v>
                </c:pt>
                <c:pt idx="24636">
                  <c:v>45085.541666666664</c:v>
                </c:pt>
                <c:pt idx="24637">
                  <c:v>45085.545138888891</c:v>
                </c:pt>
                <c:pt idx="24638">
                  <c:v>45085.548611111109</c:v>
                </c:pt>
                <c:pt idx="24639">
                  <c:v>45085.552083333336</c:v>
                </c:pt>
                <c:pt idx="24640">
                  <c:v>45085.555555555555</c:v>
                </c:pt>
                <c:pt idx="24641">
                  <c:v>45085.559027777781</c:v>
                </c:pt>
                <c:pt idx="24642">
                  <c:v>45085.5625</c:v>
                </c:pt>
                <c:pt idx="24643">
                  <c:v>45085.565972222219</c:v>
                </c:pt>
                <c:pt idx="24644">
                  <c:v>45085.569444444445</c:v>
                </c:pt>
                <c:pt idx="24645">
                  <c:v>45085.572916666664</c:v>
                </c:pt>
                <c:pt idx="24646">
                  <c:v>45085.576388888891</c:v>
                </c:pt>
                <c:pt idx="24647">
                  <c:v>45085.579861111109</c:v>
                </c:pt>
                <c:pt idx="24648">
                  <c:v>45085.583333333336</c:v>
                </c:pt>
                <c:pt idx="24649">
                  <c:v>45085.586805555555</c:v>
                </c:pt>
                <c:pt idx="24650">
                  <c:v>45085.590277777781</c:v>
                </c:pt>
                <c:pt idx="24651">
                  <c:v>45085.59375</c:v>
                </c:pt>
                <c:pt idx="24652">
                  <c:v>45085.597222222219</c:v>
                </c:pt>
                <c:pt idx="24653">
                  <c:v>45085.600694444445</c:v>
                </c:pt>
                <c:pt idx="24654">
                  <c:v>45085.604166666664</c:v>
                </c:pt>
                <c:pt idx="24655">
                  <c:v>45085.607638888891</c:v>
                </c:pt>
                <c:pt idx="24656">
                  <c:v>45085.611111111109</c:v>
                </c:pt>
                <c:pt idx="24657">
                  <c:v>45085.614583333336</c:v>
                </c:pt>
                <c:pt idx="24658">
                  <c:v>45085.618055555555</c:v>
                </c:pt>
                <c:pt idx="24659">
                  <c:v>45085.621527777781</c:v>
                </c:pt>
                <c:pt idx="24660">
                  <c:v>45085.625</c:v>
                </c:pt>
                <c:pt idx="24661">
                  <c:v>45085.628472222219</c:v>
                </c:pt>
                <c:pt idx="24662">
                  <c:v>45085.631944444445</c:v>
                </c:pt>
                <c:pt idx="24663">
                  <c:v>45085.635416666664</c:v>
                </c:pt>
                <c:pt idx="24664">
                  <c:v>45085.638888888891</c:v>
                </c:pt>
                <c:pt idx="24665">
                  <c:v>45085.642361111109</c:v>
                </c:pt>
                <c:pt idx="24666">
                  <c:v>45085.645833333336</c:v>
                </c:pt>
                <c:pt idx="24667">
                  <c:v>45085.649305555555</c:v>
                </c:pt>
                <c:pt idx="24668">
                  <c:v>45085.652777777781</c:v>
                </c:pt>
                <c:pt idx="24669">
                  <c:v>45085.65625</c:v>
                </c:pt>
                <c:pt idx="24670">
                  <c:v>45085.659722222219</c:v>
                </c:pt>
                <c:pt idx="24671">
                  <c:v>45085.663194444445</c:v>
                </c:pt>
                <c:pt idx="24672">
                  <c:v>45085.666666666664</c:v>
                </c:pt>
                <c:pt idx="24673">
                  <c:v>45085.670138888891</c:v>
                </c:pt>
                <c:pt idx="24674">
                  <c:v>45085.673611111109</c:v>
                </c:pt>
                <c:pt idx="24675">
                  <c:v>45085.677083333336</c:v>
                </c:pt>
                <c:pt idx="24676">
                  <c:v>45085.680555555555</c:v>
                </c:pt>
                <c:pt idx="24677">
                  <c:v>45085.684027777781</c:v>
                </c:pt>
                <c:pt idx="24678">
                  <c:v>45085.6875</c:v>
                </c:pt>
                <c:pt idx="24679">
                  <c:v>45085.690972222219</c:v>
                </c:pt>
                <c:pt idx="24680">
                  <c:v>45085.694444444445</c:v>
                </c:pt>
                <c:pt idx="24681">
                  <c:v>45085.697916666664</c:v>
                </c:pt>
                <c:pt idx="24682">
                  <c:v>45085.701388888891</c:v>
                </c:pt>
                <c:pt idx="24683">
                  <c:v>45085.704861111109</c:v>
                </c:pt>
                <c:pt idx="24684">
                  <c:v>45085.708333333336</c:v>
                </c:pt>
                <c:pt idx="24685">
                  <c:v>45085.711805555555</c:v>
                </c:pt>
                <c:pt idx="24686">
                  <c:v>45085.715277777781</c:v>
                </c:pt>
                <c:pt idx="24687">
                  <c:v>45085.71875</c:v>
                </c:pt>
                <c:pt idx="24688">
                  <c:v>45085.722222222219</c:v>
                </c:pt>
                <c:pt idx="24689">
                  <c:v>45085.725694444445</c:v>
                </c:pt>
                <c:pt idx="24690">
                  <c:v>45085.729166666664</c:v>
                </c:pt>
                <c:pt idx="24691">
                  <c:v>45085.732638888891</c:v>
                </c:pt>
                <c:pt idx="24692">
                  <c:v>45085.736111111109</c:v>
                </c:pt>
                <c:pt idx="24693">
                  <c:v>45085.739583333336</c:v>
                </c:pt>
                <c:pt idx="24694">
                  <c:v>45085.743055555555</c:v>
                </c:pt>
                <c:pt idx="24695">
                  <c:v>45085.746527777781</c:v>
                </c:pt>
                <c:pt idx="24696">
                  <c:v>45085.75</c:v>
                </c:pt>
                <c:pt idx="24697">
                  <c:v>45085.753472222219</c:v>
                </c:pt>
                <c:pt idx="24698">
                  <c:v>45085.756944444445</c:v>
                </c:pt>
                <c:pt idx="24699">
                  <c:v>45085.760416666664</c:v>
                </c:pt>
                <c:pt idx="24700">
                  <c:v>45085.763888888891</c:v>
                </c:pt>
                <c:pt idx="24701">
                  <c:v>45085.767361111109</c:v>
                </c:pt>
                <c:pt idx="24702">
                  <c:v>45085.770833333336</c:v>
                </c:pt>
                <c:pt idx="24703">
                  <c:v>45085.774305555555</c:v>
                </c:pt>
                <c:pt idx="24704">
                  <c:v>45085.777777777781</c:v>
                </c:pt>
                <c:pt idx="24705">
                  <c:v>45085.78125</c:v>
                </c:pt>
                <c:pt idx="24706">
                  <c:v>45085.784722222219</c:v>
                </c:pt>
                <c:pt idx="24707">
                  <c:v>45085.788194444445</c:v>
                </c:pt>
                <c:pt idx="24708">
                  <c:v>45085.791666666664</c:v>
                </c:pt>
                <c:pt idx="24709">
                  <c:v>45085.795138888891</c:v>
                </c:pt>
                <c:pt idx="24710">
                  <c:v>45085.798611111109</c:v>
                </c:pt>
                <c:pt idx="24711">
                  <c:v>45085.802083333336</c:v>
                </c:pt>
                <c:pt idx="24712">
                  <c:v>45085.805555555555</c:v>
                </c:pt>
                <c:pt idx="24713">
                  <c:v>45085.809027777781</c:v>
                </c:pt>
                <c:pt idx="24714">
                  <c:v>45085.8125</c:v>
                </c:pt>
                <c:pt idx="24715">
                  <c:v>45085.815972222219</c:v>
                </c:pt>
                <c:pt idx="24716">
                  <c:v>45085.819444444445</c:v>
                </c:pt>
                <c:pt idx="24717">
                  <c:v>45085.822916666664</c:v>
                </c:pt>
                <c:pt idx="24718">
                  <c:v>45085.826388888891</c:v>
                </c:pt>
                <c:pt idx="24719">
                  <c:v>45085.829861111109</c:v>
                </c:pt>
                <c:pt idx="24720">
                  <c:v>45085.833333333336</c:v>
                </c:pt>
                <c:pt idx="24721">
                  <c:v>45085.836805555555</c:v>
                </c:pt>
                <c:pt idx="24722">
                  <c:v>45085.840277777781</c:v>
                </c:pt>
                <c:pt idx="24723">
                  <c:v>45085.84375</c:v>
                </c:pt>
                <c:pt idx="24724">
                  <c:v>45085.847222222219</c:v>
                </c:pt>
                <c:pt idx="24725">
                  <c:v>45085.850694444445</c:v>
                </c:pt>
                <c:pt idx="24726">
                  <c:v>45085.854166666664</c:v>
                </c:pt>
                <c:pt idx="24727">
                  <c:v>45085.857638888891</c:v>
                </c:pt>
                <c:pt idx="24728">
                  <c:v>45085.861111111109</c:v>
                </c:pt>
                <c:pt idx="24729">
                  <c:v>45085.864583333336</c:v>
                </c:pt>
                <c:pt idx="24730">
                  <c:v>45085.868055555555</c:v>
                </c:pt>
                <c:pt idx="24731">
                  <c:v>45085.871527777781</c:v>
                </c:pt>
                <c:pt idx="24732">
                  <c:v>45085.875</c:v>
                </c:pt>
                <c:pt idx="24733">
                  <c:v>45085.878472222219</c:v>
                </c:pt>
                <c:pt idx="24734">
                  <c:v>45085.881944444445</c:v>
                </c:pt>
                <c:pt idx="24735">
                  <c:v>45085.885416666664</c:v>
                </c:pt>
                <c:pt idx="24736">
                  <c:v>45085.888888888891</c:v>
                </c:pt>
                <c:pt idx="24737">
                  <c:v>45085.892361111109</c:v>
                </c:pt>
                <c:pt idx="24738">
                  <c:v>45085.895833333336</c:v>
                </c:pt>
                <c:pt idx="24739">
                  <c:v>45085.899305555555</c:v>
                </c:pt>
                <c:pt idx="24740">
                  <c:v>45085.902777777781</c:v>
                </c:pt>
                <c:pt idx="24741">
                  <c:v>45085.90625</c:v>
                </c:pt>
                <c:pt idx="24742">
                  <c:v>45085.909722222219</c:v>
                </c:pt>
                <c:pt idx="24743">
                  <c:v>45085.913194444445</c:v>
                </c:pt>
                <c:pt idx="24744">
                  <c:v>45085.916666666664</c:v>
                </c:pt>
                <c:pt idx="24745">
                  <c:v>45085.920138888891</c:v>
                </c:pt>
                <c:pt idx="24746">
                  <c:v>45085.923611111109</c:v>
                </c:pt>
                <c:pt idx="24747">
                  <c:v>45085.927083333336</c:v>
                </c:pt>
                <c:pt idx="24748">
                  <c:v>45085.930555555555</c:v>
                </c:pt>
                <c:pt idx="24749">
                  <c:v>45085.934027777781</c:v>
                </c:pt>
                <c:pt idx="24750">
                  <c:v>45085.9375</c:v>
                </c:pt>
                <c:pt idx="24751">
                  <c:v>45085.940972222219</c:v>
                </c:pt>
                <c:pt idx="24752">
                  <c:v>45085.944444444445</c:v>
                </c:pt>
                <c:pt idx="24753">
                  <c:v>45085.947916666664</c:v>
                </c:pt>
                <c:pt idx="24754">
                  <c:v>45085.951388888891</c:v>
                </c:pt>
                <c:pt idx="24755">
                  <c:v>45085.954861111109</c:v>
                </c:pt>
                <c:pt idx="24756">
                  <c:v>45085.958333333336</c:v>
                </c:pt>
                <c:pt idx="24757">
                  <c:v>45085.961805555555</c:v>
                </c:pt>
                <c:pt idx="24758">
                  <c:v>45085.965277777781</c:v>
                </c:pt>
                <c:pt idx="24759">
                  <c:v>45085.96875</c:v>
                </c:pt>
                <c:pt idx="24760">
                  <c:v>45085.972222222219</c:v>
                </c:pt>
                <c:pt idx="24761">
                  <c:v>45085.975694444445</c:v>
                </c:pt>
                <c:pt idx="24762">
                  <c:v>45085.979166666664</c:v>
                </c:pt>
                <c:pt idx="24763">
                  <c:v>45085.982638888891</c:v>
                </c:pt>
                <c:pt idx="24764">
                  <c:v>45085.986111111109</c:v>
                </c:pt>
                <c:pt idx="24765">
                  <c:v>45085.989583333336</c:v>
                </c:pt>
                <c:pt idx="24766">
                  <c:v>45085.993055555555</c:v>
                </c:pt>
                <c:pt idx="24767">
                  <c:v>45085.996527777781</c:v>
                </c:pt>
                <c:pt idx="24768">
                  <c:v>45086</c:v>
                </c:pt>
                <c:pt idx="24769">
                  <c:v>45086.003472222219</c:v>
                </c:pt>
                <c:pt idx="24770">
                  <c:v>45086.006944444445</c:v>
                </c:pt>
                <c:pt idx="24771">
                  <c:v>45086.010416666664</c:v>
                </c:pt>
                <c:pt idx="24772">
                  <c:v>45086.013888888891</c:v>
                </c:pt>
                <c:pt idx="24773">
                  <c:v>45086.017361111109</c:v>
                </c:pt>
                <c:pt idx="24774">
                  <c:v>45086.020833333336</c:v>
                </c:pt>
                <c:pt idx="24775">
                  <c:v>45086.024305555555</c:v>
                </c:pt>
                <c:pt idx="24776">
                  <c:v>45086.027777777781</c:v>
                </c:pt>
                <c:pt idx="24777">
                  <c:v>45086.03125</c:v>
                </c:pt>
                <c:pt idx="24778">
                  <c:v>45086.034722222219</c:v>
                </c:pt>
                <c:pt idx="24779">
                  <c:v>45086.038194444445</c:v>
                </c:pt>
                <c:pt idx="24780">
                  <c:v>45086.041666666664</c:v>
                </c:pt>
                <c:pt idx="24781">
                  <c:v>45086.045138888891</c:v>
                </c:pt>
                <c:pt idx="24782">
                  <c:v>45086.048611111109</c:v>
                </c:pt>
                <c:pt idx="24783">
                  <c:v>45086.052083333336</c:v>
                </c:pt>
                <c:pt idx="24784">
                  <c:v>45086.055555555555</c:v>
                </c:pt>
                <c:pt idx="24785">
                  <c:v>45086.059027777781</c:v>
                </c:pt>
                <c:pt idx="24786">
                  <c:v>45086.0625</c:v>
                </c:pt>
                <c:pt idx="24787">
                  <c:v>45086.065972222219</c:v>
                </c:pt>
                <c:pt idx="24788">
                  <c:v>45086.069444444445</c:v>
                </c:pt>
                <c:pt idx="24789">
                  <c:v>45086.072916666664</c:v>
                </c:pt>
                <c:pt idx="24790">
                  <c:v>45086.076388888891</c:v>
                </c:pt>
                <c:pt idx="24791">
                  <c:v>45086.079861111109</c:v>
                </c:pt>
                <c:pt idx="24792">
                  <c:v>45086.083333333336</c:v>
                </c:pt>
                <c:pt idx="24793">
                  <c:v>45086.086805555555</c:v>
                </c:pt>
                <c:pt idx="24794">
                  <c:v>45086.090277777781</c:v>
                </c:pt>
                <c:pt idx="24795">
                  <c:v>45086.09375</c:v>
                </c:pt>
                <c:pt idx="24796">
                  <c:v>45086.097222222219</c:v>
                </c:pt>
                <c:pt idx="24797">
                  <c:v>45086.100694444445</c:v>
                </c:pt>
                <c:pt idx="24798">
                  <c:v>45086.104166666664</c:v>
                </c:pt>
                <c:pt idx="24799">
                  <c:v>45086.107638888891</c:v>
                </c:pt>
                <c:pt idx="24800">
                  <c:v>45086.111111111109</c:v>
                </c:pt>
                <c:pt idx="24801">
                  <c:v>45086.114583333336</c:v>
                </c:pt>
                <c:pt idx="24802">
                  <c:v>45086.118055555555</c:v>
                </c:pt>
                <c:pt idx="24803">
                  <c:v>45086.121527777781</c:v>
                </c:pt>
                <c:pt idx="24804">
                  <c:v>45086.125</c:v>
                </c:pt>
                <c:pt idx="24805">
                  <c:v>45086.128472222219</c:v>
                </c:pt>
                <c:pt idx="24806">
                  <c:v>45086.131944444445</c:v>
                </c:pt>
                <c:pt idx="24807">
                  <c:v>45086.135416666664</c:v>
                </c:pt>
                <c:pt idx="24808">
                  <c:v>45086.138888888891</c:v>
                </c:pt>
                <c:pt idx="24809">
                  <c:v>45086.142361111109</c:v>
                </c:pt>
                <c:pt idx="24810">
                  <c:v>45086.145833333336</c:v>
                </c:pt>
                <c:pt idx="24811">
                  <c:v>45086.149305555555</c:v>
                </c:pt>
                <c:pt idx="24812">
                  <c:v>45086.152777777781</c:v>
                </c:pt>
                <c:pt idx="24813">
                  <c:v>45086.15625</c:v>
                </c:pt>
                <c:pt idx="24814">
                  <c:v>45086.159722222219</c:v>
                </c:pt>
                <c:pt idx="24815">
                  <c:v>45086.163194444445</c:v>
                </c:pt>
                <c:pt idx="24816">
                  <c:v>45086.166666666664</c:v>
                </c:pt>
                <c:pt idx="24817">
                  <c:v>45086.170138888891</c:v>
                </c:pt>
                <c:pt idx="24818">
                  <c:v>45086.173611111109</c:v>
                </c:pt>
                <c:pt idx="24819">
                  <c:v>45086.177083333336</c:v>
                </c:pt>
                <c:pt idx="24820">
                  <c:v>45086.180555555555</c:v>
                </c:pt>
                <c:pt idx="24821">
                  <c:v>45086.184027777781</c:v>
                </c:pt>
                <c:pt idx="24822">
                  <c:v>45086.1875</c:v>
                </c:pt>
                <c:pt idx="24823">
                  <c:v>45086.190972222219</c:v>
                </c:pt>
                <c:pt idx="24824">
                  <c:v>45086.194444444445</c:v>
                </c:pt>
                <c:pt idx="24825">
                  <c:v>45086.197916666664</c:v>
                </c:pt>
                <c:pt idx="24826">
                  <c:v>45086.201388888891</c:v>
                </c:pt>
                <c:pt idx="24827">
                  <c:v>45086.204861111109</c:v>
                </c:pt>
                <c:pt idx="24828">
                  <c:v>45086.208333333336</c:v>
                </c:pt>
                <c:pt idx="24829">
                  <c:v>45086.211805555555</c:v>
                </c:pt>
                <c:pt idx="24830">
                  <c:v>45086.215277777781</c:v>
                </c:pt>
                <c:pt idx="24831">
                  <c:v>45086.21875</c:v>
                </c:pt>
                <c:pt idx="24832">
                  <c:v>45086.222222222219</c:v>
                </c:pt>
                <c:pt idx="24833">
                  <c:v>45086.225694444445</c:v>
                </c:pt>
                <c:pt idx="24834">
                  <c:v>45086.229166666664</c:v>
                </c:pt>
                <c:pt idx="24835">
                  <c:v>45086.232638888891</c:v>
                </c:pt>
                <c:pt idx="24836">
                  <c:v>45086.236111111109</c:v>
                </c:pt>
                <c:pt idx="24837">
                  <c:v>45086.239583333336</c:v>
                </c:pt>
                <c:pt idx="24838">
                  <c:v>45086.243055555555</c:v>
                </c:pt>
                <c:pt idx="24839">
                  <c:v>45086.246527777781</c:v>
                </c:pt>
                <c:pt idx="24840">
                  <c:v>45086.25</c:v>
                </c:pt>
                <c:pt idx="24841">
                  <c:v>45086.253472222219</c:v>
                </c:pt>
                <c:pt idx="24842">
                  <c:v>45086.256944444445</c:v>
                </c:pt>
                <c:pt idx="24843">
                  <c:v>45086.260416666664</c:v>
                </c:pt>
                <c:pt idx="24844">
                  <c:v>45086.263888888891</c:v>
                </c:pt>
                <c:pt idx="24845">
                  <c:v>45086.267361111109</c:v>
                </c:pt>
                <c:pt idx="24846">
                  <c:v>45086.270833333336</c:v>
                </c:pt>
                <c:pt idx="24847">
                  <c:v>45086.274305555555</c:v>
                </c:pt>
                <c:pt idx="24848">
                  <c:v>45086.277777777781</c:v>
                </c:pt>
                <c:pt idx="24849">
                  <c:v>45086.28125</c:v>
                </c:pt>
                <c:pt idx="24850">
                  <c:v>45086.284722222219</c:v>
                </c:pt>
                <c:pt idx="24851">
                  <c:v>45086.288194444445</c:v>
                </c:pt>
                <c:pt idx="24852">
                  <c:v>45086.291666666664</c:v>
                </c:pt>
                <c:pt idx="24853">
                  <c:v>45086.295138888891</c:v>
                </c:pt>
                <c:pt idx="24854">
                  <c:v>45086.298611111109</c:v>
                </c:pt>
                <c:pt idx="24855">
                  <c:v>45086.302083333336</c:v>
                </c:pt>
                <c:pt idx="24856">
                  <c:v>45086.305555555555</c:v>
                </c:pt>
                <c:pt idx="24857">
                  <c:v>45086.309027777781</c:v>
                </c:pt>
                <c:pt idx="24858">
                  <c:v>45086.3125</c:v>
                </c:pt>
                <c:pt idx="24859">
                  <c:v>45086.315972222219</c:v>
                </c:pt>
                <c:pt idx="24860">
                  <c:v>45086.319444444445</c:v>
                </c:pt>
                <c:pt idx="24861">
                  <c:v>45086.322916666664</c:v>
                </c:pt>
                <c:pt idx="24862">
                  <c:v>45086.326388888891</c:v>
                </c:pt>
                <c:pt idx="24863">
                  <c:v>45086.329861111109</c:v>
                </c:pt>
                <c:pt idx="24864">
                  <c:v>45086.333333333336</c:v>
                </c:pt>
                <c:pt idx="24865">
                  <c:v>45086.336805555555</c:v>
                </c:pt>
                <c:pt idx="24866">
                  <c:v>45086.340277777781</c:v>
                </c:pt>
                <c:pt idx="24867">
                  <c:v>45086.34375</c:v>
                </c:pt>
                <c:pt idx="24868">
                  <c:v>45086.347222222219</c:v>
                </c:pt>
                <c:pt idx="24869">
                  <c:v>45086.350694444445</c:v>
                </c:pt>
                <c:pt idx="24870">
                  <c:v>45086.354166666664</c:v>
                </c:pt>
                <c:pt idx="24871">
                  <c:v>45086.357638888891</c:v>
                </c:pt>
                <c:pt idx="24872">
                  <c:v>45086.361111111109</c:v>
                </c:pt>
                <c:pt idx="24873">
                  <c:v>45086.364583333336</c:v>
                </c:pt>
                <c:pt idx="24874">
                  <c:v>45086.368055555555</c:v>
                </c:pt>
                <c:pt idx="24875">
                  <c:v>45086.371527777781</c:v>
                </c:pt>
                <c:pt idx="24876">
                  <c:v>45086.375</c:v>
                </c:pt>
                <c:pt idx="24877">
                  <c:v>45086.378472222219</c:v>
                </c:pt>
                <c:pt idx="24878">
                  <c:v>45086.381944444445</c:v>
                </c:pt>
                <c:pt idx="24879">
                  <c:v>45086.385416666664</c:v>
                </c:pt>
                <c:pt idx="24880">
                  <c:v>45086.388888888891</c:v>
                </c:pt>
                <c:pt idx="24881">
                  <c:v>45086.392361111109</c:v>
                </c:pt>
                <c:pt idx="24882">
                  <c:v>45086.395833333336</c:v>
                </c:pt>
                <c:pt idx="24883">
                  <c:v>45086.399305555555</c:v>
                </c:pt>
                <c:pt idx="24884">
                  <c:v>45086.402777777781</c:v>
                </c:pt>
                <c:pt idx="24885">
                  <c:v>45086.40625</c:v>
                </c:pt>
                <c:pt idx="24886">
                  <c:v>45086.409722222219</c:v>
                </c:pt>
                <c:pt idx="24887">
                  <c:v>45086.413194444445</c:v>
                </c:pt>
                <c:pt idx="24888">
                  <c:v>45086.416666666664</c:v>
                </c:pt>
                <c:pt idx="24889">
                  <c:v>45086.420138888891</c:v>
                </c:pt>
                <c:pt idx="24890">
                  <c:v>45086.423611111109</c:v>
                </c:pt>
                <c:pt idx="24891">
                  <c:v>45086.427083333336</c:v>
                </c:pt>
                <c:pt idx="24892">
                  <c:v>45086.430555555555</c:v>
                </c:pt>
                <c:pt idx="24893">
                  <c:v>45086.434027777781</c:v>
                </c:pt>
                <c:pt idx="24894">
                  <c:v>45086.4375</c:v>
                </c:pt>
                <c:pt idx="24895">
                  <c:v>45086.440972222219</c:v>
                </c:pt>
                <c:pt idx="24896">
                  <c:v>45086.444444444445</c:v>
                </c:pt>
                <c:pt idx="24897">
                  <c:v>45086.447916666664</c:v>
                </c:pt>
                <c:pt idx="24898">
                  <c:v>45086.451388888891</c:v>
                </c:pt>
                <c:pt idx="24899">
                  <c:v>45086.454861111109</c:v>
                </c:pt>
                <c:pt idx="24900">
                  <c:v>45086.458333333336</c:v>
                </c:pt>
                <c:pt idx="24901">
                  <c:v>45086.461805555555</c:v>
                </c:pt>
                <c:pt idx="24902">
                  <c:v>45086.465277777781</c:v>
                </c:pt>
                <c:pt idx="24903">
                  <c:v>45086.46875</c:v>
                </c:pt>
                <c:pt idx="24904">
                  <c:v>45086.472222222219</c:v>
                </c:pt>
                <c:pt idx="24905">
                  <c:v>45086.475694444445</c:v>
                </c:pt>
                <c:pt idx="24906">
                  <c:v>45086.479166666664</c:v>
                </c:pt>
                <c:pt idx="24907">
                  <c:v>45086.482638888891</c:v>
                </c:pt>
                <c:pt idx="24908">
                  <c:v>45086.486111111109</c:v>
                </c:pt>
                <c:pt idx="24909">
                  <c:v>45086.489583333336</c:v>
                </c:pt>
                <c:pt idx="24910">
                  <c:v>45086.493055555555</c:v>
                </c:pt>
                <c:pt idx="24911">
                  <c:v>45086.496527777781</c:v>
                </c:pt>
                <c:pt idx="24912">
                  <c:v>45086.5</c:v>
                </c:pt>
                <c:pt idx="24913">
                  <c:v>45086.503472222219</c:v>
                </c:pt>
                <c:pt idx="24914">
                  <c:v>45086.506944444445</c:v>
                </c:pt>
                <c:pt idx="24915">
                  <c:v>45086.510416666664</c:v>
                </c:pt>
                <c:pt idx="24916">
                  <c:v>45086.513888888891</c:v>
                </c:pt>
                <c:pt idx="24917">
                  <c:v>45086.517361111109</c:v>
                </c:pt>
                <c:pt idx="24918">
                  <c:v>45086.520833333336</c:v>
                </c:pt>
                <c:pt idx="24919">
                  <c:v>45086.524305555555</c:v>
                </c:pt>
                <c:pt idx="24920">
                  <c:v>45086.527777777781</c:v>
                </c:pt>
                <c:pt idx="24921">
                  <c:v>45086.53125</c:v>
                </c:pt>
                <c:pt idx="24922">
                  <c:v>45086.534722222219</c:v>
                </c:pt>
                <c:pt idx="24923">
                  <c:v>45086.538194444445</c:v>
                </c:pt>
                <c:pt idx="24924">
                  <c:v>45086.541666666664</c:v>
                </c:pt>
                <c:pt idx="24925">
                  <c:v>45086.545138888891</c:v>
                </c:pt>
                <c:pt idx="24926">
                  <c:v>45086.548611111109</c:v>
                </c:pt>
                <c:pt idx="24927">
                  <c:v>45086.552083333336</c:v>
                </c:pt>
                <c:pt idx="24928">
                  <c:v>45086.555555555555</c:v>
                </c:pt>
                <c:pt idx="24929">
                  <c:v>45086.559027777781</c:v>
                </c:pt>
                <c:pt idx="24930">
                  <c:v>45086.5625</c:v>
                </c:pt>
                <c:pt idx="24931">
                  <c:v>45086.565972222219</c:v>
                </c:pt>
                <c:pt idx="24932">
                  <c:v>45086.569444444445</c:v>
                </c:pt>
                <c:pt idx="24933">
                  <c:v>45086.572916666664</c:v>
                </c:pt>
                <c:pt idx="24934">
                  <c:v>45086.576388888891</c:v>
                </c:pt>
                <c:pt idx="24935">
                  <c:v>45086.579861111109</c:v>
                </c:pt>
                <c:pt idx="24936">
                  <c:v>45086.583333333336</c:v>
                </c:pt>
                <c:pt idx="24937">
                  <c:v>45086.586805555555</c:v>
                </c:pt>
                <c:pt idx="24938">
                  <c:v>45086.590277777781</c:v>
                </c:pt>
                <c:pt idx="24939">
                  <c:v>45086.59375</c:v>
                </c:pt>
                <c:pt idx="24940">
                  <c:v>45086.597222222219</c:v>
                </c:pt>
                <c:pt idx="24941">
                  <c:v>45086.600694444445</c:v>
                </c:pt>
                <c:pt idx="24942">
                  <c:v>45086.604166666664</c:v>
                </c:pt>
                <c:pt idx="24943">
                  <c:v>45086.607638888891</c:v>
                </c:pt>
                <c:pt idx="24944">
                  <c:v>45086.611111111109</c:v>
                </c:pt>
                <c:pt idx="24945">
                  <c:v>45086.614583333336</c:v>
                </c:pt>
                <c:pt idx="24946">
                  <c:v>45086.618055555555</c:v>
                </c:pt>
                <c:pt idx="24947">
                  <c:v>45086.621527777781</c:v>
                </c:pt>
                <c:pt idx="24948">
                  <c:v>45086.625</c:v>
                </c:pt>
                <c:pt idx="24949">
                  <c:v>45086.628472222219</c:v>
                </c:pt>
                <c:pt idx="24950">
                  <c:v>45086.631944444445</c:v>
                </c:pt>
                <c:pt idx="24951">
                  <c:v>45086.635416666664</c:v>
                </c:pt>
                <c:pt idx="24952">
                  <c:v>45086.638888888891</c:v>
                </c:pt>
                <c:pt idx="24953">
                  <c:v>45086.642361111109</c:v>
                </c:pt>
                <c:pt idx="24954">
                  <c:v>45086.645833333336</c:v>
                </c:pt>
                <c:pt idx="24955">
                  <c:v>45086.649305555555</c:v>
                </c:pt>
                <c:pt idx="24956">
                  <c:v>45086.652777777781</c:v>
                </c:pt>
                <c:pt idx="24957">
                  <c:v>45086.65625</c:v>
                </c:pt>
                <c:pt idx="24958">
                  <c:v>45086.659722222219</c:v>
                </c:pt>
                <c:pt idx="24959">
                  <c:v>45086.663194444445</c:v>
                </c:pt>
                <c:pt idx="24960">
                  <c:v>45086.666666666664</c:v>
                </c:pt>
                <c:pt idx="24961">
                  <c:v>45086.670138888891</c:v>
                </c:pt>
                <c:pt idx="24962">
                  <c:v>45086.673611111109</c:v>
                </c:pt>
                <c:pt idx="24963">
                  <c:v>45086.677083333336</c:v>
                </c:pt>
                <c:pt idx="24964">
                  <c:v>45086.680555555555</c:v>
                </c:pt>
                <c:pt idx="24965">
                  <c:v>45086.684027777781</c:v>
                </c:pt>
                <c:pt idx="24966">
                  <c:v>45086.6875</c:v>
                </c:pt>
                <c:pt idx="24967">
                  <c:v>45086.690972222219</c:v>
                </c:pt>
                <c:pt idx="24968">
                  <c:v>45086.694444444445</c:v>
                </c:pt>
                <c:pt idx="24969">
                  <c:v>45086.697916666664</c:v>
                </c:pt>
                <c:pt idx="24970">
                  <c:v>45086.701388888891</c:v>
                </c:pt>
                <c:pt idx="24971">
                  <c:v>45086.704861111109</c:v>
                </c:pt>
                <c:pt idx="24972">
                  <c:v>45086.708333333336</c:v>
                </c:pt>
                <c:pt idx="24973">
                  <c:v>45086.711805555555</c:v>
                </c:pt>
                <c:pt idx="24974">
                  <c:v>45086.715277777781</c:v>
                </c:pt>
                <c:pt idx="24975">
                  <c:v>45086.71875</c:v>
                </c:pt>
                <c:pt idx="24976">
                  <c:v>45086.722222222219</c:v>
                </c:pt>
                <c:pt idx="24977">
                  <c:v>45086.725694444445</c:v>
                </c:pt>
                <c:pt idx="24978">
                  <c:v>45086.729166666664</c:v>
                </c:pt>
                <c:pt idx="24979">
                  <c:v>45086.732638888891</c:v>
                </c:pt>
                <c:pt idx="24980">
                  <c:v>45086.736111111109</c:v>
                </c:pt>
                <c:pt idx="24981">
                  <c:v>45086.739583333336</c:v>
                </c:pt>
                <c:pt idx="24982">
                  <c:v>45086.743055555555</c:v>
                </c:pt>
                <c:pt idx="24983">
                  <c:v>45086.746527777781</c:v>
                </c:pt>
                <c:pt idx="24984">
                  <c:v>45086.75</c:v>
                </c:pt>
                <c:pt idx="24985">
                  <c:v>45086.753472222219</c:v>
                </c:pt>
                <c:pt idx="24986">
                  <c:v>45086.756944444445</c:v>
                </c:pt>
                <c:pt idx="24987">
                  <c:v>45086.760416666664</c:v>
                </c:pt>
                <c:pt idx="24988">
                  <c:v>45086.763888888891</c:v>
                </c:pt>
                <c:pt idx="24989">
                  <c:v>45086.767361111109</c:v>
                </c:pt>
                <c:pt idx="24990">
                  <c:v>45086.770833333336</c:v>
                </c:pt>
                <c:pt idx="24991">
                  <c:v>45086.774305555555</c:v>
                </c:pt>
                <c:pt idx="24992">
                  <c:v>45086.777777777781</c:v>
                </c:pt>
                <c:pt idx="24993">
                  <c:v>45086.78125</c:v>
                </c:pt>
                <c:pt idx="24994">
                  <c:v>45086.784722222219</c:v>
                </c:pt>
                <c:pt idx="24995">
                  <c:v>45086.788194444445</c:v>
                </c:pt>
                <c:pt idx="24996">
                  <c:v>45086.791666666664</c:v>
                </c:pt>
                <c:pt idx="24997">
                  <c:v>45086.795138888891</c:v>
                </c:pt>
                <c:pt idx="24998">
                  <c:v>45086.798611111109</c:v>
                </c:pt>
                <c:pt idx="24999">
                  <c:v>45086.802083333336</c:v>
                </c:pt>
                <c:pt idx="25000">
                  <c:v>45086.805555555555</c:v>
                </c:pt>
                <c:pt idx="25001">
                  <c:v>45086.809027777781</c:v>
                </c:pt>
                <c:pt idx="25002">
                  <c:v>45086.8125</c:v>
                </c:pt>
                <c:pt idx="25003">
                  <c:v>45086.815972222219</c:v>
                </c:pt>
                <c:pt idx="25004">
                  <c:v>45086.819444444445</c:v>
                </c:pt>
                <c:pt idx="25005">
                  <c:v>45086.822916666664</c:v>
                </c:pt>
                <c:pt idx="25006">
                  <c:v>45086.826388888891</c:v>
                </c:pt>
                <c:pt idx="25007">
                  <c:v>45086.829861111109</c:v>
                </c:pt>
                <c:pt idx="25008">
                  <c:v>45086.833333333336</c:v>
                </c:pt>
                <c:pt idx="25009">
                  <c:v>45086.836805555555</c:v>
                </c:pt>
                <c:pt idx="25010">
                  <c:v>45086.840277777781</c:v>
                </c:pt>
                <c:pt idx="25011">
                  <c:v>45086.84375</c:v>
                </c:pt>
                <c:pt idx="25012">
                  <c:v>45086.847222222219</c:v>
                </c:pt>
                <c:pt idx="25013">
                  <c:v>45086.850694444445</c:v>
                </c:pt>
                <c:pt idx="25014">
                  <c:v>45086.854166666664</c:v>
                </c:pt>
                <c:pt idx="25015">
                  <c:v>45086.857638888891</c:v>
                </c:pt>
                <c:pt idx="25016">
                  <c:v>45086.861111111109</c:v>
                </c:pt>
                <c:pt idx="25017">
                  <c:v>45086.864583333336</c:v>
                </c:pt>
                <c:pt idx="25018">
                  <c:v>45086.868055555555</c:v>
                </c:pt>
                <c:pt idx="25019">
                  <c:v>45086.871527777781</c:v>
                </c:pt>
                <c:pt idx="25020">
                  <c:v>45086.875</c:v>
                </c:pt>
                <c:pt idx="25021">
                  <c:v>45086.878472222219</c:v>
                </c:pt>
                <c:pt idx="25022">
                  <c:v>45086.881944444445</c:v>
                </c:pt>
                <c:pt idx="25023">
                  <c:v>45086.885416666664</c:v>
                </c:pt>
                <c:pt idx="25024">
                  <c:v>45086.888888888891</c:v>
                </c:pt>
                <c:pt idx="25025">
                  <c:v>45086.892361111109</c:v>
                </c:pt>
                <c:pt idx="25026">
                  <c:v>45086.895833333336</c:v>
                </c:pt>
                <c:pt idx="25027">
                  <c:v>45086.899305555555</c:v>
                </c:pt>
                <c:pt idx="25028">
                  <c:v>45086.902777777781</c:v>
                </c:pt>
                <c:pt idx="25029">
                  <c:v>45086.90625</c:v>
                </c:pt>
                <c:pt idx="25030">
                  <c:v>45086.909722222219</c:v>
                </c:pt>
                <c:pt idx="25031">
                  <c:v>45086.913194444445</c:v>
                </c:pt>
                <c:pt idx="25032">
                  <c:v>45086.916666666664</c:v>
                </c:pt>
                <c:pt idx="25033">
                  <c:v>45086.920138888891</c:v>
                </c:pt>
                <c:pt idx="25034">
                  <c:v>45086.923611111109</c:v>
                </c:pt>
                <c:pt idx="25035">
                  <c:v>45086.927083333336</c:v>
                </c:pt>
                <c:pt idx="25036">
                  <c:v>45086.930555555555</c:v>
                </c:pt>
                <c:pt idx="25037">
                  <c:v>45086.934027777781</c:v>
                </c:pt>
                <c:pt idx="25038">
                  <c:v>45086.9375</c:v>
                </c:pt>
                <c:pt idx="25039">
                  <c:v>45086.940972222219</c:v>
                </c:pt>
                <c:pt idx="25040">
                  <c:v>45086.944444444445</c:v>
                </c:pt>
                <c:pt idx="25041">
                  <c:v>45086.947916666664</c:v>
                </c:pt>
                <c:pt idx="25042">
                  <c:v>45086.951388888891</c:v>
                </c:pt>
                <c:pt idx="25043">
                  <c:v>45086.954861111109</c:v>
                </c:pt>
                <c:pt idx="25044">
                  <c:v>45086.958333333336</c:v>
                </c:pt>
                <c:pt idx="25045">
                  <c:v>45086.961805555555</c:v>
                </c:pt>
                <c:pt idx="25046">
                  <c:v>45086.965277777781</c:v>
                </c:pt>
                <c:pt idx="25047">
                  <c:v>45086.96875</c:v>
                </c:pt>
                <c:pt idx="25048">
                  <c:v>45086.972222222219</c:v>
                </c:pt>
                <c:pt idx="25049">
                  <c:v>45086.975694444445</c:v>
                </c:pt>
                <c:pt idx="25050">
                  <c:v>45086.979166666664</c:v>
                </c:pt>
                <c:pt idx="25051">
                  <c:v>45086.982638888891</c:v>
                </c:pt>
                <c:pt idx="25052">
                  <c:v>45086.986111111109</c:v>
                </c:pt>
                <c:pt idx="25053">
                  <c:v>45086.989583333336</c:v>
                </c:pt>
                <c:pt idx="25054">
                  <c:v>45086.993055555555</c:v>
                </c:pt>
                <c:pt idx="25055">
                  <c:v>45086.996527777781</c:v>
                </c:pt>
                <c:pt idx="25056">
                  <c:v>45087</c:v>
                </c:pt>
                <c:pt idx="25057">
                  <c:v>45087.003472222219</c:v>
                </c:pt>
                <c:pt idx="25058">
                  <c:v>45087.006944444445</c:v>
                </c:pt>
                <c:pt idx="25059">
                  <c:v>45087.010416666664</c:v>
                </c:pt>
                <c:pt idx="25060">
                  <c:v>45087.013888888891</c:v>
                </c:pt>
                <c:pt idx="25061">
                  <c:v>45087.017361111109</c:v>
                </c:pt>
                <c:pt idx="25062">
                  <c:v>45087.020833333336</c:v>
                </c:pt>
                <c:pt idx="25063">
                  <c:v>45087.024305555555</c:v>
                </c:pt>
                <c:pt idx="25064">
                  <c:v>45087.027777777781</c:v>
                </c:pt>
                <c:pt idx="25065">
                  <c:v>45087.03125</c:v>
                </c:pt>
                <c:pt idx="25066">
                  <c:v>45087.034722222219</c:v>
                </c:pt>
                <c:pt idx="25067">
                  <c:v>45087.038194444445</c:v>
                </c:pt>
                <c:pt idx="25068">
                  <c:v>45087.041666666664</c:v>
                </c:pt>
                <c:pt idx="25069">
                  <c:v>45087.045138888891</c:v>
                </c:pt>
                <c:pt idx="25070">
                  <c:v>45087.048611111109</c:v>
                </c:pt>
                <c:pt idx="25071">
                  <c:v>45087.052083333336</c:v>
                </c:pt>
                <c:pt idx="25072">
                  <c:v>45087.055555555555</c:v>
                </c:pt>
                <c:pt idx="25073">
                  <c:v>45087.059027777781</c:v>
                </c:pt>
                <c:pt idx="25074">
                  <c:v>45087.0625</c:v>
                </c:pt>
                <c:pt idx="25075">
                  <c:v>45087.065972222219</c:v>
                </c:pt>
                <c:pt idx="25076">
                  <c:v>45087.069444444445</c:v>
                </c:pt>
                <c:pt idx="25077">
                  <c:v>45087.072916666664</c:v>
                </c:pt>
                <c:pt idx="25078">
                  <c:v>45087.076388888891</c:v>
                </c:pt>
                <c:pt idx="25079">
                  <c:v>45087.079861111109</c:v>
                </c:pt>
                <c:pt idx="25080">
                  <c:v>45087.083333333336</c:v>
                </c:pt>
                <c:pt idx="25081">
                  <c:v>45087.086805555555</c:v>
                </c:pt>
                <c:pt idx="25082">
                  <c:v>45087.090277777781</c:v>
                </c:pt>
                <c:pt idx="25083">
                  <c:v>45087.09375</c:v>
                </c:pt>
                <c:pt idx="25084">
                  <c:v>45087.097222222219</c:v>
                </c:pt>
                <c:pt idx="25085">
                  <c:v>45087.100694444445</c:v>
                </c:pt>
                <c:pt idx="25086">
                  <c:v>45087.104166666664</c:v>
                </c:pt>
                <c:pt idx="25087">
                  <c:v>45087.107638888891</c:v>
                </c:pt>
                <c:pt idx="25088">
                  <c:v>45087.111111111109</c:v>
                </c:pt>
                <c:pt idx="25089">
                  <c:v>45087.114583333336</c:v>
                </c:pt>
                <c:pt idx="25090">
                  <c:v>45087.118055555555</c:v>
                </c:pt>
                <c:pt idx="25091">
                  <c:v>45087.121527777781</c:v>
                </c:pt>
                <c:pt idx="25092">
                  <c:v>45087.125</c:v>
                </c:pt>
                <c:pt idx="25093">
                  <c:v>45087.128472222219</c:v>
                </c:pt>
                <c:pt idx="25094">
                  <c:v>45087.131944444445</c:v>
                </c:pt>
                <c:pt idx="25095">
                  <c:v>45087.135416666664</c:v>
                </c:pt>
                <c:pt idx="25096">
                  <c:v>45087.138888888891</c:v>
                </c:pt>
                <c:pt idx="25097">
                  <c:v>45087.142361111109</c:v>
                </c:pt>
                <c:pt idx="25098">
                  <c:v>45087.145833333336</c:v>
                </c:pt>
                <c:pt idx="25099">
                  <c:v>45087.149305555555</c:v>
                </c:pt>
                <c:pt idx="25100">
                  <c:v>45087.152777777781</c:v>
                </c:pt>
                <c:pt idx="25101">
                  <c:v>45087.15625</c:v>
                </c:pt>
                <c:pt idx="25102">
                  <c:v>45087.159722222219</c:v>
                </c:pt>
                <c:pt idx="25103">
                  <c:v>45087.163194444445</c:v>
                </c:pt>
                <c:pt idx="25104">
                  <c:v>45087.166666666664</c:v>
                </c:pt>
                <c:pt idx="25105">
                  <c:v>45087.170138888891</c:v>
                </c:pt>
                <c:pt idx="25106">
                  <c:v>45087.173611111109</c:v>
                </c:pt>
                <c:pt idx="25107">
                  <c:v>45087.177083333336</c:v>
                </c:pt>
                <c:pt idx="25108">
                  <c:v>45087.180555555555</c:v>
                </c:pt>
                <c:pt idx="25109">
                  <c:v>45087.184027777781</c:v>
                </c:pt>
                <c:pt idx="25110">
                  <c:v>45087.1875</c:v>
                </c:pt>
                <c:pt idx="25111">
                  <c:v>45087.190972222219</c:v>
                </c:pt>
                <c:pt idx="25112">
                  <c:v>45087.194444444445</c:v>
                </c:pt>
                <c:pt idx="25113">
                  <c:v>45087.197916666664</c:v>
                </c:pt>
                <c:pt idx="25114">
                  <c:v>45087.201388888891</c:v>
                </c:pt>
                <c:pt idx="25115">
                  <c:v>45087.204861111109</c:v>
                </c:pt>
                <c:pt idx="25116">
                  <c:v>45087.208333333336</c:v>
                </c:pt>
                <c:pt idx="25117">
                  <c:v>45087.211805555555</c:v>
                </c:pt>
                <c:pt idx="25118">
                  <c:v>45087.215277777781</c:v>
                </c:pt>
                <c:pt idx="25119">
                  <c:v>45087.21875</c:v>
                </c:pt>
                <c:pt idx="25120">
                  <c:v>45087.222222222219</c:v>
                </c:pt>
                <c:pt idx="25121">
                  <c:v>45087.225694444445</c:v>
                </c:pt>
                <c:pt idx="25122">
                  <c:v>45087.229166666664</c:v>
                </c:pt>
                <c:pt idx="25123">
                  <c:v>45087.232638888891</c:v>
                </c:pt>
                <c:pt idx="25124">
                  <c:v>45087.236111111109</c:v>
                </c:pt>
                <c:pt idx="25125">
                  <c:v>45087.239583333336</c:v>
                </c:pt>
                <c:pt idx="25126">
                  <c:v>45087.243055555555</c:v>
                </c:pt>
                <c:pt idx="25127">
                  <c:v>45087.246527777781</c:v>
                </c:pt>
                <c:pt idx="25128">
                  <c:v>45087.25</c:v>
                </c:pt>
                <c:pt idx="25129">
                  <c:v>45087.253472222219</c:v>
                </c:pt>
                <c:pt idx="25130">
                  <c:v>45087.256944444445</c:v>
                </c:pt>
                <c:pt idx="25131">
                  <c:v>45087.260416666664</c:v>
                </c:pt>
                <c:pt idx="25132">
                  <c:v>45087.263888888891</c:v>
                </c:pt>
                <c:pt idx="25133">
                  <c:v>45087.267361111109</c:v>
                </c:pt>
                <c:pt idx="25134">
                  <c:v>45087.270833333336</c:v>
                </c:pt>
                <c:pt idx="25135">
                  <c:v>45087.274305555555</c:v>
                </c:pt>
                <c:pt idx="25136">
                  <c:v>45087.277777777781</c:v>
                </c:pt>
                <c:pt idx="25137">
                  <c:v>45087.28125</c:v>
                </c:pt>
                <c:pt idx="25138">
                  <c:v>45087.284722222219</c:v>
                </c:pt>
                <c:pt idx="25139">
                  <c:v>45087.288194444445</c:v>
                </c:pt>
                <c:pt idx="25140">
                  <c:v>45087.291666666664</c:v>
                </c:pt>
                <c:pt idx="25141">
                  <c:v>45087.295138888891</c:v>
                </c:pt>
                <c:pt idx="25142">
                  <c:v>45087.298611111109</c:v>
                </c:pt>
                <c:pt idx="25143">
                  <c:v>45087.302083333336</c:v>
                </c:pt>
                <c:pt idx="25144">
                  <c:v>45087.305555555555</c:v>
                </c:pt>
                <c:pt idx="25145">
                  <c:v>45087.309027777781</c:v>
                </c:pt>
                <c:pt idx="25146">
                  <c:v>45087.3125</c:v>
                </c:pt>
                <c:pt idx="25147">
                  <c:v>45087.315972222219</c:v>
                </c:pt>
                <c:pt idx="25148">
                  <c:v>45087.319444444445</c:v>
                </c:pt>
                <c:pt idx="25149">
                  <c:v>45087.322916666664</c:v>
                </c:pt>
                <c:pt idx="25150">
                  <c:v>45087.326388888891</c:v>
                </c:pt>
                <c:pt idx="25151">
                  <c:v>45087.329861111109</c:v>
                </c:pt>
                <c:pt idx="25152">
                  <c:v>45087.333333333336</c:v>
                </c:pt>
                <c:pt idx="25153">
                  <c:v>45087.336805555555</c:v>
                </c:pt>
                <c:pt idx="25154">
                  <c:v>45087.340277777781</c:v>
                </c:pt>
                <c:pt idx="25155">
                  <c:v>45087.34375</c:v>
                </c:pt>
                <c:pt idx="25156">
                  <c:v>45087.347222222219</c:v>
                </c:pt>
                <c:pt idx="25157">
                  <c:v>45087.350694444445</c:v>
                </c:pt>
                <c:pt idx="25158">
                  <c:v>45087.354166666664</c:v>
                </c:pt>
                <c:pt idx="25159">
                  <c:v>45087.357638888891</c:v>
                </c:pt>
                <c:pt idx="25160">
                  <c:v>45087.361111111109</c:v>
                </c:pt>
                <c:pt idx="25161">
                  <c:v>45087.364583333336</c:v>
                </c:pt>
                <c:pt idx="25162">
                  <c:v>45087.368055555555</c:v>
                </c:pt>
                <c:pt idx="25163">
                  <c:v>45087.371527777781</c:v>
                </c:pt>
                <c:pt idx="25164">
                  <c:v>45087.375</c:v>
                </c:pt>
                <c:pt idx="25165">
                  <c:v>45087.378472222219</c:v>
                </c:pt>
                <c:pt idx="25166">
                  <c:v>45087.381944444445</c:v>
                </c:pt>
                <c:pt idx="25167">
                  <c:v>45087.385416666664</c:v>
                </c:pt>
                <c:pt idx="25168">
                  <c:v>45087.388888888891</c:v>
                </c:pt>
                <c:pt idx="25169">
                  <c:v>45087.392361111109</c:v>
                </c:pt>
                <c:pt idx="25170">
                  <c:v>45087.395833333336</c:v>
                </c:pt>
                <c:pt idx="25171">
                  <c:v>45087.399305555555</c:v>
                </c:pt>
                <c:pt idx="25172">
                  <c:v>45087.402777777781</c:v>
                </c:pt>
                <c:pt idx="25173">
                  <c:v>45087.40625</c:v>
                </c:pt>
                <c:pt idx="25174">
                  <c:v>45087.409722222219</c:v>
                </c:pt>
                <c:pt idx="25175">
                  <c:v>45087.413194444445</c:v>
                </c:pt>
                <c:pt idx="25176">
                  <c:v>45087.416666666664</c:v>
                </c:pt>
                <c:pt idx="25177">
                  <c:v>45087.420138888891</c:v>
                </c:pt>
                <c:pt idx="25178">
                  <c:v>45087.423611111109</c:v>
                </c:pt>
                <c:pt idx="25179">
                  <c:v>45087.427083333336</c:v>
                </c:pt>
                <c:pt idx="25180">
                  <c:v>45087.430555555555</c:v>
                </c:pt>
                <c:pt idx="25181">
                  <c:v>45087.434027777781</c:v>
                </c:pt>
                <c:pt idx="25182">
                  <c:v>45087.4375</c:v>
                </c:pt>
                <c:pt idx="25183">
                  <c:v>45087.440972222219</c:v>
                </c:pt>
                <c:pt idx="25184">
                  <c:v>45087.444444444445</c:v>
                </c:pt>
                <c:pt idx="25185">
                  <c:v>45087.447916666664</c:v>
                </c:pt>
                <c:pt idx="25186">
                  <c:v>45087.451388888891</c:v>
                </c:pt>
                <c:pt idx="25187">
                  <c:v>45087.454861111109</c:v>
                </c:pt>
                <c:pt idx="25188">
                  <c:v>45087.458333333336</c:v>
                </c:pt>
                <c:pt idx="25189">
                  <c:v>45087.461805555555</c:v>
                </c:pt>
                <c:pt idx="25190">
                  <c:v>45087.465277777781</c:v>
                </c:pt>
                <c:pt idx="25191">
                  <c:v>45087.46875</c:v>
                </c:pt>
                <c:pt idx="25192">
                  <c:v>45087.472222222219</c:v>
                </c:pt>
                <c:pt idx="25193">
                  <c:v>45087.475694444445</c:v>
                </c:pt>
                <c:pt idx="25194">
                  <c:v>45087.479166666664</c:v>
                </c:pt>
                <c:pt idx="25195">
                  <c:v>45087.482638888891</c:v>
                </c:pt>
                <c:pt idx="25196">
                  <c:v>45087.486111111109</c:v>
                </c:pt>
                <c:pt idx="25197">
                  <c:v>45087.489583333336</c:v>
                </c:pt>
                <c:pt idx="25198">
                  <c:v>45087.493055555555</c:v>
                </c:pt>
                <c:pt idx="25199">
                  <c:v>45087.496527777781</c:v>
                </c:pt>
                <c:pt idx="25200">
                  <c:v>45087.5</c:v>
                </c:pt>
                <c:pt idx="25201">
                  <c:v>45087.503472222219</c:v>
                </c:pt>
                <c:pt idx="25202">
                  <c:v>45087.506944444445</c:v>
                </c:pt>
                <c:pt idx="25203">
                  <c:v>45087.510416666664</c:v>
                </c:pt>
                <c:pt idx="25204">
                  <c:v>45087.513888888891</c:v>
                </c:pt>
                <c:pt idx="25205">
                  <c:v>45087.517361111109</c:v>
                </c:pt>
                <c:pt idx="25206">
                  <c:v>45087.520833333336</c:v>
                </c:pt>
                <c:pt idx="25207">
                  <c:v>45087.524305555555</c:v>
                </c:pt>
                <c:pt idx="25208">
                  <c:v>45087.527777777781</c:v>
                </c:pt>
                <c:pt idx="25209">
                  <c:v>45087.53125</c:v>
                </c:pt>
                <c:pt idx="25210">
                  <c:v>45087.534722222219</c:v>
                </c:pt>
                <c:pt idx="25211">
                  <c:v>45087.538194444445</c:v>
                </c:pt>
                <c:pt idx="25212">
                  <c:v>45087.541666666664</c:v>
                </c:pt>
                <c:pt idx="25213">
                  <c:v>45087.545138888891</c:v>
                </c:pt>
                <c:pt idx="25214">
                  <c:v>45087.548611111109</c:v>
                </c:pt>
                <c:pt idx="25215">
                  <c:v>45087.552083333336</c:v>
                </c:pt>
                <c:pt idx="25216">
                  <c:v>45087.555555555555</c:v>
                </c:pt>
                <c:pt idx="25217">
                  <c:v>45087.559027777781</c:v>
                </c:pt>
                <c:pt idx="25218">
                  <c:v>45087.5625</c:v>
                </c:pt>
                <c:pt idx="25219">
                  <c:v>45087.565972222219</c:v>
                </c:pt>
                <c:pt idx="25220">
                  <c:v>45087.569444444445</c:v>
                </c:pt>
                <c:pt idx="25221">
                  <c:v>45087.572916666664</c:v>
                </c:pt>
                <c:pt idx="25222">
                  <c:v>45087.576388888891</c:v>
                </c:pt>
                <c:pt idx="25223">
                  <c:v>45087.579861111109</c:v>
                </c:pt>
                <c:pt idx="25224">
                  <c:v>45087.583333333336</c:v>
                </c:pt>
                <c:pt idx="25225">
                  <c:v>45087.586805555555</c:v>
                </c:pt>
                <c:pt idx="25226">
                  <c:v>45087.590277777781</c:v>
                </c:pt>
                <c:pt idx="25227">
                  <c:v>45087.59375</c:v>
                </c:pt>
                <c:pt idx="25228">
                  <c:v>45087.597222222219</c:v>
                </c:pt>
                <c:pt idx="25229">
                  <c:v>45087.600694444445</c:v>
                </c:pt>
                <c:pt idx="25230">
                  <c:v>45087.604166666664</c:v>
                </c:pt>
                <c:pt idx="25231">
                  <c:v>45087.607638888891</c:v>
                </c:pt>
                <c:pt idx="25232">
                  <c:v>45087.611111111109</c:v>
                </c:pt>
                <c:pt idx="25233">
                  <c:v>45087.614583333336</c:v>
                </c:pt>
                <c:pt idx="25234">
                  <c:v>45087.618055555555</c:v>
                </c:pt>
                <c:pt idx="25235">
                  <c:v>45087.621527777781</c:v>
                </c:pt>
                <c:pt idx="25236">
                  <c:v>45087.625</c:v>
                </c:pt>
                <c:pt idx="25237">
                  <c:v>45087.628472222219</c:v>
                </c:pt>
                <c:pt idx="25238">
                  <c:v>45087.631944444445</c:v>
                </c:pt>
                <c:pt idx="25239">
                  <c:v>45087.635416666664</c:v>
                </c:pt>
                <c:pt idx="25240">
                  <c:v>45087.638888888891</c:v>
                </c:pt>
                <c:pt idx="25241">
                  <c:v>45087.642361111109</c:v>
                </c:pt>
                <c:pt idx="25242">
                  <c:v>45087.645833333336</c:v>
                </c:pt>
                <c:pt idx="25243">
                  <c:v>45087.649305555555</c:v>
                </c:pt>
                <c:pt idx="25244">
                  <c:v>45087.652777777781</c:v>
                </c:pt>
                <c:pt idx="25245">
                  <c:v>45087.65625</c:v>
                </c:pt>
                <c:pt idx="25246">
                  <c:v>45087.659722222219</c:v>
                </c:pt>
                <c:pt idx="25247">
                  <c:v>45087.663194444445</c:v>
                </c:pt>
                <c:pt idx="25248">
                  <c:v>45087.666666666664</c:v>
                </c:pt>
                <c:pt idx="25249">
                  <c:v>45087.670138888891</c:v>
                </c:pt>
                <c:pt idx="25250">
                  <c:v>45087.673611111109</c:v>
                </c:pt>
                <c:pt idx="25251">
                  <c:v>45087.677083333336</c:v>
                </c:pt>
                <c:pt idx="25252">
                  <c:v>45087.680555555555</c:v>
                </c:pt>
                <c:pt idx="25253">
                  <c:v>45087.684027777781</c:v>
                </c:pt>
                <c:pt idx="25254">
                  <c:v>45087.6875</c:v>
                </c:pt>
                <c:pt idx="25255">
                  <c:v>45087.690972222219</c:v>
                </c:pt>
                <c:pt idx="25256">
                  <c:v>45087.694444444445</c:v>
                </c:pt>
                <c:pt idx="25257">
                  <c:v>45087.697916666664</c:v>
                </c:pt>
                <c:pt idx="25258">
                  <c:v>45087.701388888891</c:v>
                </c:pt>
                <c:pt idx="25259">
                  <c:v>45087.704861111109</c:v>
                </c:pt>
                <c:pt idx="25260">
                  <c:v>45087.708333333336</c:v>
                </c:pt>
                <c:pt idx="25261">
                  <c:v>45087.711805555555</c:v>
                </c:pt>
                <c:pt idx="25262">
                  <c:v>45087.715277777781</c:v>
                </c:pt>
                <c:pt idx="25263">
                  <c:v>45087.71875</c:v>
                </c:pt>
                <c:pt idx="25264">
                  <c:v>45087.722222222219</c:v>
                </c:pt>
                <c:pt idx="25265">
                  <c:v>45087.725694444445</c:v>
                </c:pt>
                <c:pt idx="25266">
                  <c:v>45087.729166666664</c:v>
                </c:pt>
                <c:pt idx="25267">
                  <c:v>45087.732638888891</c:v>
                </c:pt>
                <c:pt idx="25268">
                  <c:v>45087.736111111109</c:v>
                </c:pt>
                <c:pt idx="25269">
                  <c:v>45087.739583333336</c:v>
                </c:pt>
                <c:pt idx="25270">
                  <c:v>45087.743055555555</c:v>
                </c:pt>
                <c:pt idx="25271">
                  <c:v>45087.746527777781</c:v>
                </c:pt>
                <c:pt idx="25272">
                  <c:v>45087.75</c:v>
                </c:pt>
                <c:pt idx="25273">
                  <c:v>45087.753472222219</c:v>
                </c:pt>
                <c:pt idx="25274">
                  <c:v>45087.756944444445</c:v>
                </c:pt>
                <c:pt idx="25275">
                  <c:v>45087.760416666664</c:v>
                </c:pt>
                <c:pt idx="25276">
                  <c:v>45087.763888888891</c:v>
                </c:pt>
                <c:pt idx="25277">
                  <c:v>45087.767361111109</c:v>
                </c:pt>
                <c:pt idx="25278">
                  <c:v>45087.770833333336</c:v>
                </c:pt>
                <c:pt idx="25279">
                  <c:v>45087.774305555555</c:v>
                </c:pt>
                <c:pt idx="25280">
                  <c:v>45087.777777777781</c:v>
                </c:pt>
                <c:pt idx="25281">
                  <c:v>45087.78125</c:v>
                </c:pt>
                <c:pt idx="25282">
                  <c:v>45087.784722222219</c:v>
                </c:pt>
                <c:pt idx="25283">
                  <c:v>45087.788194444445</c:v>
                </c:pt>
                <c:pt idx="25284">
                  <c:v>45087.791666666664</c:v>
                </c:pt>
                <c:pt idx="25285">
                  <c:v>45087.795138888891</c:v>
                </c:pt>
                <c:pt idx="25286">
                  <c:v>45087.798611111109</c:v>
                </c:pt>
                <c:pt idx="25287">
                  <c:v>45087.802083333336</c:v>
                </c:pt>
                <c:pt idx="25288">
                  <c:v>45087.805555555555</c:v>
                </c:pt>
                <c:pt idx="25289">
                  <c:v>45087.809027777781</c:v>
                </c:pt>
                <c:pt idx="25290">
                  <c:v>45087.8125</c:v>
                </c:pt>
                <c:pt idx="25291">
                  <c:v>45087.815972222219</c:v>
                </c:pt>
                <c:pt idx="25292">
                  <c:v>45087.819444444445</c:v>
                </c:pt>
                <c:pt idx="25293">
                  <c:v>45087.822916666664</c:v>
                </c:pt>
                <c:pt idx="25294">
                  <c:v>45087.826388888891</c:v>
                </c:pt>
                <c:pt idx="25295">
                  <c:v>45087.829861111109</c:v>
                </c:pt>
                <c:pt idx="25296">
                  <c:v>45087.833333333336</c:v>
                </c:pt>
                <c:pt idx="25297">
                  <c:v>45087.836805555555</c:v>
                </c:pt>
                <c:pt idx="25298">
                  <c:v>45087.840277777781</c:v>
                </c:pt>
                <c:pt idx="25299">
                  <c:v>45087.84375</c:v>
                </c:pt>
                <c:pt idx="25300">
                  <c:v>45087.847222222219</c:v>
                </c:pt>
                <c:pt idx="25301">
                  <c:v>45087.850694444445</c:v>
                </c:pt>
                <c:pt idx="25302">
                  <c:v>45087.854166666664</c:v>
                </c:pt>
                <c:pt idx="25303">
                  <c:v>45087.857638888891</c:v>
                </c:pt>
                <c:pt idx="25304">
                  <c:v>45087.861111111109</c:v>
                </c:pt>
                <c:pt idx="25305">
                  <c:v>45087.864583333336</c:v>
                </c:pt>
                <c:pt idx="25306">
                  <c:v>45087.868055555555</c:v>
                </c:pt>
                <c:pt idx="25307">
                  <c:v>45087.871527777781</c:v>
                </c:pt>
                <c:pt idx="25308">
                  <c:v>45087.875</c:v>
                </c:pt>
                <c:pt idx="25309">
                  <c:v>45087.878472222219</c:v>
                </c:pt>
                <c:pt idx="25310">
                  <c:v>45087.881944444445</c:v>
                </c:pt>
                <c:pt idx="25311">
                  <c:v>45087.885416666664</c:v>
                </c:pt>
                <c:pt idx="25312">
                  <c:v>45087.888888888891</c:v>
                </c:pt>
                <c:pt idx="25313">
                  <c:v>45087.892361111109</c:v>
                </c:pt>
                <c:pt idx="25314">
                  <c:v>45087.895833333336</c:v>
                </c:pt>
                <c:pt idx="25315">
                  <c:v>45087.899305555555</c:v>
                </c:pt>
                <c:pt idx="25316">
                  <c:v>45087.902777777781</c:v>
                </c:pt>
                <c:pt idx="25317">
                  <c:v>45087.90625</c:v>
                </c:pt>
                <c:pt idx="25318">
                  <c:v>45087.909722222219</c:v>
                </c:pt>
                <c:pt idx="25319">
                  <c:v>45087.913194444445</c:v>
                </c:pt>
                <c:pt idx="25320">
                  <c:v>45087.916666666664</c:v>
                </c:pt>
                <c:pt idx="25321">
                  <c:v>45087.920138888891</c:v>
                </c:pt>
                <c:pt idx="25322">
                  <c:v>45087.923611111109</c:v>
                </c:pt>
                <c:pt idx="25323">
                  <c:v>45087.927083333336</c:v>
                </c:pt>
                <c:pt idx="25324">
                  <c:v>45087.930555555555</c:v>
                </c:pt>
                <c:pt idx="25325">
                  <c:v>45087.934027777781</c:v>
                </c:pt>
                <c:pt idx="25326">
                  <c:v>45087.9375</c:v>
                </c:pt>
                <c:pt idx="25327">
                  <c:v>45087.940972222219</c:v>
                </c:pt>
                <c:pt idx="25328">
                  <c:v>45087.944444444445</c:v>
                </c:pt>
                <c:pt idx="25329">
                  <c:v>45087.947916666664</c:v>
                </c:pt>
                <c:pt idx="25330">
                  <c:v>45087.951388888891</c:v>
                </c:pt>
                <c:pt idx="25331">
                  <c:v>45087.954861111109</c:v>
                </c:pt>
                <c:pt idx="25332">
                  <c:v>45087.958333333336</c:v>
                </c:pt>
                <c:pt idx="25333">
                  <c:v>45087.961805555555</c:v>
                </c:pt>
                <c:pt idx="25334">
                  <c:v>45087.965277777781</c:v>
                </c:pt>
                <c:pt idx="25335">
                  <c:v>45087.96875</c:v>
                </c:pt>
                <c:pt idx="25336">
                  <c:v>45087.972222222219</c:v>
                </c:pt>
                <c:pt idx="25337">
                  <c:v>45087.975694444445</c:v>
                </c:pt>
                <c:pt idx="25338">
                  <c:v>45087.979166666664</c:v>
                </c:pt>
                <c:pt idx="25339">
                  <c:v>45087.982638888891</c:v>
                </c:pt>
                <c:pt idx="25340">
                  <c:v>45087.986111111109</c:v>
                </c:pt>
                <c:pt idx="25341">
                  <c:v>45087.989583333336</c:v>
                </c:pt>
                <c:pt idx="25342">
                  <c:v>45087.993055555555</c:v>
                </c:pt>
                <c:pt idx="25343">
                  <c:v>45087.996527777781</c:v>
                </c:pt>
                <c:pt idx="25344">
                  <c:v>45088</c:v>
                </c:pt>
                <c:pt idx="25345">
                  <c:v>45088.003472222219</c:v>
                </c:pt>
                <c:pt idx="25346">
                  <c:v>45088.006944444445</c:v>
                </c:pt>
                <c:pt idx="25347">
                  <c:v>45088.010416666664</c:v>
                </c:pt>
                <c:pt idx="25348">
                  <c:v>45088.013888888891</c:v>
                </c:pt>
                <c:pt idx="25349">
                  <c:v>45088.017361111109</c:v>
                </c:pt>
                <c:pt idx="25350">
                  <c:v>45088.020833333336</c:v>
                </c:pt>
                <c:pt idx="25351">
                  <c:v>45088.024305555555</c:v>
                </c:pt>
                <c:pt idx="25352">
                  <c:v>45088.027777777781</c:v>
                </c:pt>
                <c:pt idx="25353">
                  <c:v>45088.03125</c:v>
                </c:pt>
                <c:pt idx="25354">
                  <c:v>45088.034722222219</c:v>
                </c:pt>
                <c:pt idx="25355">
                  <c:v>45088.038194444445</c:v>
                </c:pt>
                <c:pt idx="25356">
                  <c:v>45088.041666666664</c:v>
                </c:pt>
                <c:pt idx="25357">
                  <c:v>45088.045138888891</c:v>
                </c:pt>
                <c:pt idx="25358">
                  <c:v>45088.048611111109</c:v>
                </c:pt>
                <c:pt idx="25359">
                  <c:v>45088.052083333336</c:v>
                </c:pt>
                <c:pt idx="25360">
                  <c:v>45088.055555555555</c:v>
                </c:pt>
                <c:pt idx="25361">
                  <c:v>45088.059027777781</c:v>
                </c:pt>
                <c:pt idx="25362">
                  <c:v>45088.0625</c:v>
                </c:pt>
                <c:pt idx="25363">
                  <c:v>45088.065972222219</c:v>
                </c:pt>
                <c:pt idx="25364">
                  <c:v>45088.069444444445</c:v>
                </c:pt>
                <c:pt idx="25365">
                  <c:v>45088.072916666664</c:v>
                </c:pt>
                <c:pt idx="25366">
                  <c:v>45088.076388888891</c:v>
                </c:pt>
                <c:pt idx="25367">
                  <c:v>45088.079861111109</c:v>
                </c:pt>
                <c:pt idx="25368">
                  <c:v>45088.083333333336</c:v>
                </c:pt>
                <c:pt idx="25369">
                  <c:v>45088.086805555555</c:v>
                </c:pt>
                <c:pt idx="25370">
                  <c:v>45088.090277777781</c:v>
                </c:pt>
                <c:pt idx="25371">
                  <c:v>45088.09375</c:v>
                </c:pt>
                <c:pt idx="25372">
                  <c:v>45088.097222222219</c:v>
                </c:pt>
                <c:pt idx="25373">
                  <c:v>45088.100694444445</c:v>
                </c:pt>
                <c:pt idx="25374">
                  <c:v>45088.104166666664</c:v>
                </c:pt>
                <c:pt idx="25375">
                  <c:v>45088.107638888891</c:v>
                </c:pt>
                <c:pt idx="25376">
                  <c:v>45088.111111111109</c:v>
                </c:pt>
                <c:pt idx="25377">
                  <c:v>45088.114583333336</c:v>
                </c:pt>
                <c:pt idx="25378">
                  <c:v>45088.118055555555</c:v>
                </c:pt>
                <c:pt idx="25379">
                  <c:v>45088.121527777781</c:v>
                </c:pt>
                <c:pt idx="25380">
                  <c:v>45088.125</c:v>
                </c:pt>
                <c:pt idx="25381">
                  <c:v>45088.128472222219</c:v>
                </c:pt>
                <c:pt idx="25382">
                  <c:v>45088.131944444445</c:v>
                </c:pt>
                <c:pt idx="25383">
                  <c:v>45088.135416666664</c:v>
                </c:pt>
                <c:pt idx="25384">
                  <c:v>45088.138888888891</c:v>
                </c:pt>
                <c:pt idx="25385">
                  <c:v>45088.142361111109</c:v>
                </c:pt>
                <c:pt idx="25386">
                  <c:v>45088.145833333336</c:v>
                </c:pt>
                <c:pt idx="25387">
                  <c:v>45088.149305555555</c:v>
                </c:pt>
                <c:pt idx="25388">
                  <c:v>45088.152777777781</c:v>
                </c:pt>
                <c:pt idx="25389">
                  <c:v>45088.15625</c:v>
                </c:pt>
                <c:pt idx="25390">
                  <c:v>45088.159722222219</c:v>
                </c:pt>
                <c:pt idx="25391">
                  <c:v>45088.163194444445</c:v>
                </c:pt>
                <c:pt idx="25392">
                  <c:v>45088.166666666664</c:v>
                </c:pt>
                <c:pt idx="25393">
                  <c:v>45088.170138888891</c:v>
                </c:pt>
                <c:pt idx="25394">
                  <c:v>45088.173611111109</c:v>
                </c:pt>
                <c:pt idx="25395">
                  <c:v>45088.177083333336</c:v>
                </c:pt>
                <c:pt idx="25396">
                  <c:v>45088.180555555555</c:v>
                </c:pt>
                <c:pt idx="25397">
                  <c:v>45088.184027777781</c:v>
                </c:pt>
                <c:pt idx="25398">
                  <c:v>45088.1875</c:v>
                </c:pt>
                <c:pt idx="25399">
                  <c:v>45088.190972222219</c:v>
                </c:pt>
                <c:pt idx="25400">
                  <c:v>45088.194444444445</c:v>
                </c:pt>
                <c:pt idx="25401">
                  <c:v>45088.197916666664</c:v>
                </c:pt>
                <c:pt idx="25402">
                  <c:v>45088.201388888891</c:v>
                </c:pt>
                <c:pt idx="25403">
                  <c:v>45088.204861111109</c:v>
                </c:pt>
                <c:pt idx="25404">
                  <c:v>45088.208333333336</c:v>
                </c:pt>
                <c:pt idx="25405">
                  <c:v>45088.211805555555</c:v>
                </c:pt>
                <c:pt idx="25406">
                  <c:v>45088.215277777781</c:v>
                </c:pt>
                <c:pt idx="25407">
                  <c:v>45088.21875</c:v>
                </c:pt>
                <c:pt idx="25408">
                  <c:v>45088.222222222219</c:v>
                </c:pt>
                <c:pt idx="25409">
                  <c:v>45088.225694444445</c:v>
                </c:pt>
                <c:pt idx="25410">
                  <c:v>45088.229166666664</c:v>
                </c:pt>
                <c:pt idx="25411">
                  <c:v>45088.232638888891</c:v>
                </c:pt>
                <c:pt idx="25412">
                  <c:v>45088.236111111109</c:v>
                </c:pt>
                <c:pt idx="25413">
                  <c:v>45088.239583333336</c:v>
                </c:pt>
                <c:pt idx="25414">
                  <c:v>45088.243055555555</c:v>
                </c:pt>
                <c:pt idx="25415">
                  <c:v>45088.246527777781</c:v>
                </c:pt>
                <c:pt idx="25416">
                  <c:v>45088.25</c:v>
                </c:pt>
                <c:pt idx="25417">
                  <c:v>45088.253472222219</c:v>
                </c:pt>
                <c:pt idx="25418">
                  <c:v>45088.256944444445</c:v>
                </c:pt>
                <c:pt idx="25419">
                  <c:v>45088.260416666664</c:v>
                </c:pt>
                <c:pt idx="25420">
                  <c:v>45088.263888888891</c:v>
                </c:pt>
                <c:pt idx="25421">
                  <c:v>45088.267361111109</c:v>
                </c:pt>
                <c:pt idx="25422">
                  <c:v>45088.270833333336</c:v>
                </c:pt>
                <c:pt idx="25423">
                  <c:v>45088.274305555555</c:v>
                </c:pt>
                <c:pt idx="25424">
                  <c:v>45088.277777777781</c:v>
                </c:pt>
                <c:pt idx="25425">
                  <c:v>45088.28125</c:v>
                </c:pt>
                <c:pt idx="25426">
                  <c:v>45088.284722222219</c:v>
                </c:pt>
                <c:pt idx="25427">
                  <c:v>45088.288194444445</c:v>
                </c:pt>
                <c:pt idx="25428">
                  <c:v>45088.291666666664</c:v>
                </c:pt>
                <c:pt idx="25429">
                  <c:v>45088.295138888891</c:v>
                </c:pt>
                <c:pt idx="25430">
                  <c:v>45088.298611111109</c:v>
                </c:pt>
                <c:pt idx="25431">
                  <c:v>45088.302083333336</c:v>
                </c:pt>
                <c:pt idx="25432">
                  <c:v>45088.305555555555</c:v>
                </c:pt>
                <c:pt idx="25433">
                  <c:v>45088.309027777781</c:v>
                </c:pt>
                <c:pt idx="25434">
                  <c:v>45088.3125</c:v>
                </c:pt>
                <c:pt idx="25435">
                  <c:v>45088.315972222219</c:v>
                </c:pt>
                <c:pt idx="25436">
                  <c:v>45088.319444444445</c:v>
                </c:pt>
                <c:pt idx="25437">
                  <c:v>45088.322916666664</c:v>
                </c:pt>
                <c:pt idx="25438">
                  <c:v>45088.326388888891</c:v>
                </c:pt>
                <c:pt idx="25439">
                  <c:v>45088.329861111109</c:v>
                </c:pt>
                <c:pt idx="25440">
                  <c:v>45088.333333333336</c:v>
                </c:pt>
                <c:pt idx="25441">
                  <c:v>45088.336805555555</c:v>
                </c:pt>
                <c:pt idx="25442">
                  <c:v>45088.340277777781</c:v>
                </c:pt>
                <c:pt idx="25443">
                  <c:v>45088.34375</c:v>
                </c:pt>
                <c:pt idx="25444">
                  <c:v>45088.347222222219</c:v>
                </c:pt>
                <c:pt idx="25445">
                  <c:v>45088.350694444445</c:v>
                </c:pt>
                <c:pt idx="25446">
                  <c:v>45088.354166666664</c:v>
                </c:pt>
                <c:pt idx="25447">
                  <c:v>45088.357638888891</c:v>
                </c:pt>
                <c:pt idx="25448">
                  <c:v>45088.361111111109</c:v>
                </c:pt>
                <c:pt idx="25449">
                  <c:v>45088.364583333336</c:v>
                </c:pt>
                <c:pt idx="25450">
                  <c:v>45088.368055555555</c:v>
                </c:pt>
                <c:pt idx="25451">
                  <c:v>45088.371527777781</c:v>
                </c:pt>
                <c:pt idx="25452">
                  <c:v>45088.375</c:v>
                </c:pt>
                <c:pt idx="25453">
                  <c:v>45088.378472222219</c:v>
                </c:pt>
                <c:pt idx="25454">
                  <c:v>45088.381944444445</c:v>
                </c:pt>
                <c:pt idx="25455">
                  <c:v>45088.385416666664</c:v>
                </c:pt>
                <c:pt idx="25456">
                  <c:v>45088.388888888891</c:v>
                </c:pt>
                <c:pt idx="25457">
                  <c:v>45088.392361111109</c:v>
                </c:pt>
                <c:pt idx="25458">
                  <c:v>45088.395833333336</c:v>
                </c:pt>
                <c:pt idx="25459">
                  <c:v>45088.399305555555</c:v>
                </c:pt>
                <c:pt idx="25460">
                  <c:v>45088.402777777781</c:v>
                </c:pt>
                <c:pt idx="25461">
                  <c:v>45088.40625</c:v>
                </c:pt>
                <c:pt idx="25462">
                  <c:v>45088.409722222219</c:v>
                </c:pt>
                <c:pt idx="25463">
                  <c:v>45088.413194444445</c:v>
                </c:pt>
                <c:pt idx="25464">
                  <c:v>45088.416666666664</c:v>
                </c:pt>
                <c:pt idx="25465">
                  <c:v>45088.420138888891</c:v>
                </c:pt>
                <c:pt idx="25466">
                  <c:v>45088.423611111109</c:v>
                </c:pt>
                <c:pt idx="25467">
                  <c:v>45088.427083333336</c:v>
                </c:pt>
                <c:pt idx="25468">
                  <c:v>45088.430555555555</c:v>
                </c:pt>
                <c:pt idx="25469">
                  <c:v>45088.434027777781</c:v>
                </c:pt>
                <c:pt idx="25470">
                  <c:v>45088.4375</c:v>
                </c:pt>
                <c:pt idx="25471">
                  <c:v>45088.440972222219</c:v>
                </c:pt>
                <c:pt idx="25472">
                  <c:v>45088.444444444445</c:v>
                </c:pt>
                <c:pt idx="25473">
                  <c:v>45088.447916666664</c:v>
                </c:pt>
                <c:pt idx="25474">
                  <c:v>45088.451388888891</c:v>
                </c:pt>
                <c:pt idx="25475">
                  <c:v>45088.454861111109</c:v>
                </c:pt>
                <c:pt idx="25476">
                  <c:v>45088.458333333336</c:v>
                </c:pt>
                <c:pt idx="25477">
                  <c:v>45088.461805555555</c:v>
                </c:pt>
                <c:pt idx="25478">
                  <c:v>45088.465277777781</c:v>
                </c:pt>
                <c:pt idx="25479">
                  <c:v>45088.46875</c:v>
                </c:pt>
                <c:pt idx="25480">
                  <c:v>45088.472222222219</c:v>
                </c:pt>
                <c:pt idx="25481">
                  <c:v>45088.475694444445</c:v>
                </c:pt>
                <c:pt idx="25482">
                  <c:v>45088.479166666664</c:v>
                </c:pt>
                <c:pt idx="25483">
                  <c:v>45088.482638888891</c:v>
                </c:pt>
                <c:pt idx="25484">
                  <c:v>45088.486111111109</c:v>
                </c:pt>
                <c:pt idx="25485">
                  <c:v>45088.489583333336</c:v>
                </c:pt>
                <c:pt idx="25486">
                  <c:v>45088.493055555555</c:v>
                </c:pt>
                <c:pt idx="25487">
                  <c:v>45088.496527777781</c:v>
                </c:pt>
                <c:pt idx="25488">
                  <c:v>45088.5</c:v>
                </c:pt>
                <c:pt idx="25489">
                  <c:v>45088.503472222219</c:v>
                </c:pt>
                <c:pt idx="25490">
                  <c:v>45088.506944444445</c:v>
                </c:pt>
                <c:pt idx="25491">
                  <c:v>45088.510416666664</c:v>
                </c:pt>
                <c:pt idx="25492">
                  <c:v>45088.513888888891</c:v>
                </c:pt>
                <c:pt idx="25493">
                  <c:v>45088.517361111109</c:v>
                </c:pt>
                <c:pt idx="25494">
                  <c:v>45088.520833333336</c:v>
                </c:pt>
                <c:pt idx="25495">
                  <c:v>45088.524305555555</c:v>
                </c:pt>
                <c:pt idx="25496">
                  <c:v>45088.527777777781</c:v>
                </c:pt>
                <c:pt idx="25497">
                  <c:v>45088.53125</c:v>
                </c:pt>
                <c:pt idx="25498">
                  <c:v>45088.534722222219</c:v>
                </c:pt>
                <c:pt idx="25499">
                  <c:v>45088.538194444445</c:v>
                </c:pt>
                <c:pt idx="25500">
                  <c:v>45088.541666666664</c:v>
                </c:pt>
                <c:pt idx="25501">
                  <c:v>45088.545138888891</c:v>
                </c:pt>
                <c:pt idx="25502">
                  <c:v>45088.548611111109</c:v>
                </c:pt>
                <c:pt idx="25503">
                  <c:v>45088.552083333336</c:v>
                </c:pt>
                <c:pt idx="25504">
                  <c:v>45088.555555555555</c:v>
                </c:pt>
                <c:pt idx="25505">
                  <c:v>45088.559027777781</c:v>
                </c:pt>
                <c:pt idx="25506">
                  <c:v>45088.5625</c:v>
                </c:pt>
                <c:pt idx="25507">
                  <c:v>45088.565972222219</c:v>
                </c:pt>
                <c:pt idx="25508">
                  <c:v>45088.569444444445</c:v>
                </c:pt>
                <c:pt idx="25509">
                  <c:v>45088.572916666664</c:v>
                </c:pt>
                <c:pt idx="25510">
                  <c:v>45088.576388888891</c:v>
                </c:pt>
                <c:pt idx="25511">
                  <c:v>45088.579861111109</c:v>
                </c:pt>
                <c:pt idx="25512">
                  <c:v>45088.583333333336</c:v>
                </c:pt>
                <c:pt idx="25513">
                  <c:v>45088.586805555555</c:v>
                </c:pt>
                <c:pt idx="25514">
                  <c:v>45088.590277777781</c:v>
                </c:pt>
                <c:pt idx="25515">
                  <c:v>45088.59375</c:v>
                </c:pt>
                <c:pt idx="25516">
                  <c:v>45088.597222222219</c:v>
                </c:pt>
                <c:pt idx="25517">
                  <c:v>45088.600694444445</c:v>
                </c:pt>
                <c:pt idx="25518">
                  <c:v>45088.604166666664</c:v>
                </c:pt>
                <c:pt idx="25519">
                  <c:v>45088.607638888891</c:v>
                </c:pt>
                <c:pt idx="25520">
                  <c:v>45088.611111111109</c:v>
                </c:pt>
                <c:pt idx="25521">
                  <c:v>45088.614583333336</c:v>
                </c:pt>
                <c:pt idx="25522">
                  <c:v>45088.618055555555</c:v>
                </c:pt>
                <c:pt idx="25523">
                  <c:v>45088.621527777781</c:v>
                </c:pt>
                <c:pt idx="25524">
                  <c:v>45088.625</c:v>
                </c:pt>
                <c:pt idx="25525">
                  <c:v>45088.628472222219</c:v>
                </c:pt>
                <c:pt idx="25526">
                  <c:v>45088.631944444445</c:v>
                </c:pt>
                <c:pt idx="25527">
                  <c:v>45088.635416666664</c:v>
                </c:pt>
                <c:pt idx="25528">
                  <c:v>45088.638888888891</c:v>
                </c:pt>
                <c:pt idx="25529">
                  <c:v>45088.642361111109</c:v>
                </c:pt>
                <c:pt idx="25530">
                  <c:v>45088.645833333336</c:v>
                </c:pt>
                <c:pt idx="25531">
                  <c:v>45088.649305555555</c:v>
                </c:pt>
                <c:pt idx="25532">
                  <c:v>45088.652777777781</c:v>
                </c:pt>
                <c:pt idx="25533">
                  <c:v>45088.65625</c:v>
                </c:pt>
                <c:pt idx="25534">
                  <c:v>45088.659722222219</c:v>
                </c:pt>
                <c:pt idx="25535">
                  <c:v>45088.663194444445</c:v>
                </c:pt>
                <c:pt idx="25536">
                  <c:v>45088.666666666664</c:v>
                </c:pt>
                <c:pt idx="25537">
                  <c:v>45088.670138888891</c:v>
                </c:pt>
                <c:pt idx="25538">
                  <c:v>45088.673611111109</c:v>
                </c:pt>
                <c:pt idx="25539">
                  <c:v>45088.677083333336</c:v>
                </c:pt>
                <c:pt idx="25540">
                  <c:v>45088.680555555555</c:v>
                </c:pt>
                <c:pt idx="25541">
                  <c:v>45088.684027777781</c:v>
                </c:pt>
                <c:pt idx="25542">
                  <c:v>45088.6875</c:v>
                </c:pt>
                <c:pt idx="25543">
                  <c:v>45088.690972222219</c:v>
                </c:pt>
                <c:pt idx="25544">
                  <c:v>45088.694444444445</c:v>
                </c:pt>
                <c:pt idx="25545">
                  <c:v>45088.697916666664</c:v>
                </c:pt>
                <c:pt idx="25546">
                  <c:v>45088.701388888891</c:v>
                </c:pt>
                <c:pt idx="25547">
                  <c:v>45088.704861111109</c:v>
                </c:pt>
                <c:pt idx="25548">
                  <c:v>45088.708333333336</c:v>
                </c:pt>
                <c:pt idx="25549">
                  <c:v>45088.711805555555</c:v>
                </c:pt>
                <c:pt idx="25550">
                  <c:v>45088.715277777781</c:v>
                </c:pt>
                <c:pt idx="25551">
                  <c:v>45088.71875</c:v>
                </c:pt>
                <c:pt idx="25552">
                  <c:v>45088.722222222219</c:v>
                </c:pt>
                <c:pt idx="25553">
                  <c:v>45088.725694444445</c:v>
                </c:pt>
                <c:pt idx="25554">
                  <c:v>45088.729166666664</c:v>
                </c:pt>
                <c:pt idx="25555">
                  <c:v>45088.732638888891</c:v>
                </c:pt>
                <c:pt idx="25556">
                  <c:v>45088.736111111109</c:v>
                </c:pt>
                <c:pt idx="25557">
                  <c:v>45088.739583333336</c:v>
                </c:pt>
                <c:pt idx="25558">
                  <c:v>45088.743055555555</c:v>
                </c:pt>
                <c:pt idx="25559">
                  <c:v>45088.746527777781</c:v>
                </c:pt>
                <c:pt idx="25560">
                  <c:v>45088.75</c:v>
                </c:pt>
                <c:pt idx="25561">
                  <c:v>45088.753472222219</c:v>
                </c:pt>
                <c:pt idx="25562">
                  <c:v>45088.756944444445</c:v>
                </c:pt>
                <c:pt idx="25563">
                  <c:v>45088.760416666664</c:v>
                </c:pt>
                <c:pt idx="25564">
                  <c:v>45088.763888888891</c:v>
                </c:pt>
                <c:pt idx="25565">
                  <c:v>45088.767361111109</c:v>
                </c:pt>
                <c:pt idx="25566">
                  <c:v>45088.770833333336</c:v>
                </c:pt>
                <c:pt idx="25567">
                  <c:v>45088.774305555555</c:v>
                </c:pt>
                <c:pt idx="25568">
                  <c:v>45088.777777777781</c:v>
                </c:pt>
                <c:pt idx="25569">
                  <c:v>45088.78125</c:v>
                </c:pt>
                <c:pt idx="25570">
                  <c:v>45088.784722222219</c:v>
                </c:pt>
                <c:pt idx="25571">
                  <c:v>45088.788194444445</c:v>
                </c:pt>
                <c:pt idx="25572">
                  <c:v>45088.791666666664</c:v>
                </c:pt>
                <c:pt idx="25573">
                  <c:v>45088.795138888891</c:v>
                </c:pt>
                <c:pt idx="25574">
                  <c:v>45088.798611111109</c:v>
                </c:pt>
                <c:pt idx="25575">
                  <c:v>45088.802083333336</c:v>
                </c:pt>
                <c:pt idx="25576">
                  <c:v>45088.805555555555</c:v>
                </c:pt>
                <c:pt idx="25577">
                  <c:v>45088.809027777781</c:v>
                </c:pt>
                <c:pt idx="25578">
                  <c:v>45088.8125</c:v>
                </c:pt>
                <c:pt idx="25579">
                  <c:v>45088.815972222219</c:v>
                </c:pt>
                <c:pt idx="25580">
                  <c:v>45088.819444444445</c:v>
                </c:pt>
                <c:pt idx="25581">
                  <c:v>45088.822916666664</c:v>
                </c:pt>
                <c:pt idx="25582">
                  <c:v>45088.826388888891</c:v>
                </c:pt>
                <c:pt idx="25583">
                  <c:v>45088.829861111109</c:v>
                </c:pt>
                <c:pt idx="25584">
                  <c:v>45088.833333333336</c:v>
                </c:pt>
                <c:pt idx="25585">
                  <c:v>45088.836805555555</c:v>
                </c:pt>
                <c:pt idx="25586">
                  <c:v>45088.840277777781</c:v>
                </c:pt>
                <c:pt idx="25587">
                  <c:v>45088.84375</c:v>
                </c:pt>
                <c:pt idx="25588">
                  <c:v>45088.847222222219</c:v>
                </c:pt>
                <c:pt idx="25589">
                  <c:v>45088.850694444445</c:v>
                </c:pt>
                <c:pt idx="25590">
                  <c:v>45088.854166666664</c:v>
                </c:pt>
                <c:pt idx="25591">
                  <c:v>45088.857638888891</c:v>
                </c:pt>
                <c:pt idx="25592">
                  <c:v>45088.861111111109</c:v>
                </c:pt>
                <c:pt idx="25593">
                  <c:v>45088.864583333336</c:v>
                </c:pt>
                <c:pt idx="25594">
                  <c:v>45088.868055555555</c:v>
                </c:pt>
                <c:pt idx="25595">
                  <c:v>45088.871527777781</c:v>
                </c:pt>
                <c:pt idx="25596">
                  <c:v>45088.875</c:v>
                </c:pt>
                <c:pt idx="25597">
                  <c:v>45088.878472222219</c:v>
                </c:pt>
                <c:pt idx="25598">
                  <c:v>45088.881944444445</c:v>
                </c:pt>
                <c:pt idx="25599">
                  <c:v>45088.885416666664</c:v>
                </c:pt>
                <c:pt idx="25600">
                  <c:v>45088.888888888891</c:v>
                </c:pt>
                <c:pt idx="25601">
                  <c:v>45088.892361111109</c:v>
                </c:pt>
                <c:pt idx="25602">
                  <c:v>45088.895833333336</c:v>
                </c:pt>
                <c:pt idx="25603">
                  <c:v>45088.899305555555</c:v>
                </c:pt>
                <c:pt idx="25604">
                  <c:v>45088.902777777781</c:v>
                </c:pt>
                <c:pt idx="25605">
                  <c:v>45088.90625</c:v>
                </c:pt>
                <c:pt idx="25606">
                  <c:v>45088.909722222219</c:v>
                </c:pt>
                <c:pt idx="25607">
                  <c:v>45088.913194444445</c:v>
                </c:pt>
                <c:pt idx="25608">
                  <c:v>45088.916666666664</c:v>
                </c:pt>
                <c:pt idx="25609">
                  <c:v>45088.920138888891</c:v>
                </c:pt>
                <c:pt idx="25610">
                  <c:v>45088.923611111109</c:v>
                </c:pt>
                <c:pt idx="25611">
                  <c:v>45088.927083333336</c:v>
                </c:pt>
                <c:pt idx="25612">
                  <c:v>45088.930555555555</c:v>
                </c:pt>
                <c:pt idx="25613">
                  <c:v>45088.934027777781</c:v>
                </c:pt>
                <c:pt idx="25614">
                  <c:v>45088.9375</c:v>
                </c:pt>
                <c:pt idx="25615">
                  <c:v>45088.940972222219</c:v>
                </c:pt>
                <c:pt idx="25616">
                  <c:v>45088.944444444445</c:v>
                </c:pt>
                <c:pt idx="25617">
                  <c:v>45088.947916666664</c:v>
                </c:pt>
                <c:pt idx="25618">
                  <c:v>45088.951388888891</c:v>
                </c:pt>
                <c:pt idx="25619">
                  <c:v>45088.954861111109</c:v>
                </c:pt>
                <c:pt idx="25620">
                  <c:v>45088.958333333336</c:v>
                </c:pt>
                <c:pt idx="25621">
                  <c:v>45088.961805555555</c:v>
                </c:pt>
                <c:pt idx="25622">
                  <c:v>45088.965277777781</c:v>
                </c:pt>
                <c:pt idx="25623">
                  <c:v>45088.96875</c:v>
                </c:pt>
                <c:pt idx="25624">
                  <c:v>45088.972222222219</c:v>
                </c:pt>
                <c:pt idx="25625">
                  <c:v>45088.975694444445</c:v>
                </c:pt>
                <c:pt idx="25626">
                  <c:v>45088.979166666664</c:v>
                </c:pt>
                <c:pt idx="25627">
                  <c:v>45088.982638888891</c:v>
                </c:pt>
                <c:pt idx="25628">
                  <c:v>45088.986111111109</c:v>
                </c:pt>
                <c:pt idx="25629">
                  <c:v>45088.989583333336</c:v>
                </c:pt>
                <c:pt idx="25630">
                  <c:v>45088.993055555555</c:v>
                </c:pt>
                <c:pt idx="25631">
                  <c:v>45088.996527777781</c:v>
                </c:pt>
                <c:pt idx="25632">
                  <c:v>45089</c:v>
                </c:pt>
                <c:pt idx="25633">
                  <c:v>45089.003472222219</c:v>
                </c:pt>
                <c:pt idx="25634">
                  <c:v>45089.006944444445</c:v>
                </c:pt>
                <c:pt idx="25635">
                  <c:v>45089.010416666664</c:v>
                </c:pt>
                <c:pt idx="25636">
                  <c:v>45089.013888888891</c:v>
                </c:pt>
                <c:pt idx="25637">
                  <c:v>45089.017361111109</c:v>
                </c:pt>
                <c:pt idx="25638">
                  <c:v>45089.020833333336</c:v>
                </c:pt>
                <c:pt idx="25639">
                  <c:v>45089.024305555555</c:v>
                </c:pt>
                <c:pt idx="25640">
                  <c:v>45089.027777777781</c:v>
                </c:pt>
                <c:pt idx="25641">
                  <c:v>45089.03125</c:v>
                </c:pt>
                <c:pt idx="25642">
                  <c:v>45089.034722222219</c:v>
                </c:pt>
                <c:pt idx="25643">
                  <c:v>45089.038194444445</c:v>
                </c:pt>
                <c:pt idx="25644">
                  <c:v>45089.041666666664</c:v>
                </c:pt>
                <c:pt idx="25645">
                  <c:v>45089.045138888891</c:v>
                </c:pt>
                <c:pt idx="25646">
                  <c:v>45089.048611111109</c:v>
                </c:pt>
                <c:pt idx="25647">
                  <c:v>45089.052083333336</c:v>
                </c:pt>
                <c:pt idx="25648">
                  <c:v>45089.055555555555</c:v>
                </c:pt>
                <c:pt idx="25649">
                  <c:v>45089.059027777781</c:v>
                </c:pt>
                <c:pt idx="25650">
                  <c:v>45089.0625</c:v>
                </c:pt>
                <c:pt idx="25651">
                  <c:v>45089.065972222219</c:v>
                </c:pt>
                <c:pt idx="25652">
                  <c:v>45089.069444444445</c:v>
                </c:pt>
                <c:pt idx="25653">
                  <c:v>45089.072916666664</c:v>
                </c:pt>
                <c:pt idx="25654">
                  <c:v>45089.076388888891</c:v>
                </c:pt>
                <c:pt idx="25655">
                  <c:v>45089.079861111109</c:v>
                </c:pt>
                <c:pt idx="25656">
                  <c:v>45089.083333333336</c:v>
                </c:pt>
                <c:pt idx="25657">
                  <c:v>45089.086805555555</c:v>
                </c:pt>
                <c:pt idx="25658">
                  <c:v>45089.090277777781</c:v>
                </c:pt>
                <c:pt idx="25659">
                  <c:v>45089.09375</c:v>
                </c:pt>
                <c:pt idx="25660">
                  <c:v>45089.097222222219</c:v>
                </c:pt>
                <c:pt idx="25661">
                  <c:v>45089.100694444445</c:v>
                </c:pt>
                <c:pt idx="25662">
                  <c:v>45089.104166666664</c:v>
                </c:pt>
                <c:pt idx="25663">
                  <c:v>45089.107638888891</c:v>
                </c:pt>
                <c:pt idx="25664">
                  <c:v>45089.111111111109</c:v>
                </c:pt>
                <c:pt idx="25665">
                  <c:v>45089.114583333336</c:v>
                </c:pt>
                <c:pt idx="25666">
                  <c:v>45089.118055555555</c:v>
                </c:pt>
                <c:pt idx="25667">
                  <c:v>45089.121527777781</c:v>
                </c:pt>
                <c:pt idx="25668">
                  <c:v>45089.125</c:v>
                </c:pt>
                <c:pt idx="25669">
                  <c:v>45089.128472222219</c:v>
                </c:pt>
                <c:pt idx="25670">
                  <c:v>45089.131944444445</c:v>
                </c:pt>
                <c:pt idx="25671">
                  <c:v>45089.135416666664</c:v>
                </c:pt>
                <c:pt idx="25672">
                  <c:v>45089.138888888891</c:v>
                </c:pt>
                <c:pt idx="25673">
                  <c:v>45089.142361111109</c:v>
                </c:pt>
                <c:pt idx="25674">
                  <c:v>45089.145833333336</c:v>
                </c:pt>
                <c:pt idx="25675">
                  <c:v>45089.149305555555</c:v>
                </c:pt>
                <c:pt idx="25676">
                  <c:v>45089.152777777781</c:v>
                </c:pt>
                <c:pt idx="25677">
                  <c:v>45089.15625</c:v>
                </c:pt>
                <c:pt idx="25678">
                  <c:v>45089.159722222219</c:v>
                </c:pt>
                <c:pt idx="25679">
                  <c:v>45089.163194444445</c:v>
                </c:pt>
                <c:pt idx="25680">
                  <c:v>45089.166666666664</c:v>
                </c:pt>
                <c:pt idx="25681">
                  <c:v>45089.170138888891</c:v>
                </c:pt>
                <c:pt idx="25682">
                  <c:v>45089.173611111109</c:v>
                </c:pt>
                <c:pt idx="25683">
                  <c:v>45089.177083333336</c:v>
                </c:pt>
                <c:pt idx="25684">
                  <c:v>45089.180555555555</c:v>
                </c:pt>
                <c:pt idx="25685">
                  <c:v>45089.184027777781</c:v>
                </c:pt>
                <c:pt idx="25686">
                  <c:v>45089.1875</c:v>
                </c:pt>
                <c:pt idx="25687">
                  <c:v>45089.190972222219</c:v>
                </c:pt>
                <c:pt idx="25688">
                  <c:v>45089.194444444445</c:v>
                </c:pt>
                <c:pt idx="25689">
                  <c:v>45089.197916666664</c:v>
                </c:pt>
                <c:pt idx="25690">
                  <c:v>45089.201388888891</c:v>
                </c:pt>
                <c:pt idx="25691">
                  <c:v>45089.204861111109</c:v>
                </c:pt>
                <c:pt idx="25692">
                  <c:v>45089.208333333336</c:v>
                </c:pt>
                <c:pt idx="25693">
                  <c:v>45089.211805555555</c:v>
                </c:pt>
                <c:pt idx="25694">
                  <c:v>45089.215277777781</c:v>
                </c:pt>
                <c:pt idx="25695">
                  <c:v>45089.21875</c:v>
                </c:pt>
                <c:pt idx="25696">
                  <c:v>45089.222222222219</c:v>
                </c:pt>
                <c:pt idx="25697">
                  <c:v>45089.225694444445</c:v>
                </c:pt>
                <c:pt idx="25698">
                  <c:v>45089.229166666664</c:v>
                </c:pt>
                <c:pt idx="25699">
                  <c:v>45089.232638888891</c:v>
                </c:pt>
                <c:pt idx="25700">
                  <c:v>45089.236111111109</c:v>
                </c:pt>
                <c:pt idx="25701">
                  <c:v>45089.239583333336</c:v>
                </c:pt>
                <c:pt idx="25702">
                  <c:v>45089.243055555555</c:v>
                </c:pt>
                <c:pt idx="25703">
                  <c:v>45089.246527777781</c:v>
                </c:pt>
                <c:pt idx="25704">
                  <c:v>45089.25</c:v>
                </c:pt>
                <c:pt idx="25705">
                  <c:v>45089.253472222219</c:v>
                </c:pt>
                <c:pt idx="25706">
                  <c:v>45089.256944444445</c:v>
                </c:pt>
                <c:pt idx="25707">
                  <c:v>45089.260416666664</c:v>
                </c:pt>
                <c:pt idx="25708">
                  <c:v>45089.263888888891</c:v>
                </c:pt>
                <c:pt idx="25709">
                  <c:v>45089.267361111109</c:v>
                </c:pt>
                <c:pt idx="25710">
                  <c:v>45089.270833333336</c:v>
                </c:pt>
                <c:pt idx="25711">
                  <c:v>45089.274305555555</c:v>
                </c:pt>
                <c:pt idx="25712">
                  <c:v>45089.277777777781</c:v>
                </c:pt>
                <c:pt idx="25713">
                  <c:v>45089.28125</c:v>
                </c:pt>
                <c:pt idx="25714">
                  <c:v>45089.284722222219</c:v>
                </c:pt>
                <c:pt idx="25715">
                  <c:v>45089.288194444445</c:v>
                </c:pt>
                <c:pt idx="25716">
                  <c:v>45089.291666666664</c:v>
                </c:pt>
                <c:pt idx="25717">
                  <c:v>45089.295138888891</c:v>
                </c:pt>
                <c:pt idx="25718">
                  <c:v>45089.298611111109</c:v>
                </c:pt>
                <c:pt idx="25719">
                  <c:v>45089.302083333336</c:v>
                </c:pt>
                <c:pt idx="25720">
                  <c:v>45089.305555555555</c:v>
                </c:pt>
                <c:pt idx="25721">
                  <c:v>45089.309027777781</c:v>
                </c:pt>
                <c:pt idx="25722">
                  <c:v>45089.3125</c:v>
                </c:pt>
                <c:pt idx="25723">
                  <c:v>45089.315972222219</c:v>
                </c:pt>
                <c:pt idx="25724">
                  <c:v>45089.319444444445</c:v>
                </c:pt>
                <c:pt idx="25725">
                  <c:v>45089.322916666664</c:v>
                </c:pt>
                <c:pt idx="25726">
                  <c:v>45089.326388888891</c:v>
                </c:pt>
                <c:pt idx="25727">
                  <c:v>45089.329861111109</c:v>
                </c:pt>
                <c:pt idx="25728">
                  <c:v>45089.333333333336</c:v>
                </c:pt>
                <c:pt idx="25729">
                  <c:v>45089.336805555555</c:v>
                </c:pt>
                <c:pt idx="25730">
                  <c:v>45089.340277777781</c:v>
                </c:pt>
                <c:pt idx="25731">
                  <c:v>45089.34375</c:v>
                </c:pt>
                <c:pt idx="25732">
                  <c:v>45089.347222222219</c:v>
                </c:pt>
                <c:pt idx="25733">
                  <c:v>45089.350694444445</c:v>
                </c:pt>
                <c:pt idx="25734">
                  <c:v>45089.354166666664</c:v>
                </c:pt>
                <c:pt idx="25735">
                  <c:v>45089.357638888891</c:v>
                </c:pt>
                <c:pt idx="25736">
                  <c:v>45089.361111111109</c:v>
                </c:pt>
                <c:pt idx="25737">
                  <c:v>45089.364583333336</c:v>
                </c:pt>
                <c:pt idx="25738">
                  <c:v>45089.368055555555</c:v>
                </c:pt>
                <c:pt idx="25739">
                  <c:v>45089.371527777781</c:v>
                </c:pt>
                <c:pt idx="25740">
                  <c:v>45089.375</c:v>
                </c:pt>
                <c:pt idx="25741">
                  <c:v>45089.378472222219</c:v>
                </c:pt>
                <c:pt idx="25742">
                  <c:v>45089.381944444445</c:v>
                </c:pt>
                <c:pt idx="25743">
                  <c:v>45089.385416666664</c:v>
                </c:pt>
                <c:pt idx="25744">
                  <c:v>45089.388888888891</c:v>
                </c:pt>
                <c:pt idx="25745">
                  <c:v>45089.392361111109</c:v>
                </c:pt>
                <c:pt idx="25746">
                  <c:v>45089.395833333336</c:v>
                </c:pt>
                <c:pt idx="25747">
                  <c:v>45089.399305555555</c:v>
                </c:pt>
                <c:pt idx="25748">
                  <c:v>45089.402777777781</c:v>
                </c:pt>
                <c:pt idx="25749">
                  <c:v>45089.40625</c:v>
                </c:pt>
                <c:pt idx="25750">
                  <c:v>45089.409722222219</c:v>
                </c:pt>
                <c:pt idx="25751">
                  <c:v>45089.413194444445</c:v>
                </c:pt>
                <c:pt idx="25752">
                  <c:v>45089.416666666664</c:v>
                </c:pt>
                <c:pt idx="25753">
                  <c:v>45089.420138888891</c:v>
                </c:pt>
                <c:pt idx="25754">
                  <c:v>45089.423611111109</c:v>
                </c:pt>
                <c:pt idx="25755">
                  <c:v>45089.427083333336</c:v>
                </c:pt>
                <c:pt idx="25756">
                  <c:v>45089.430555555555</c:v>
                </c:pt>
                <c:pt idx="25757">
                  <c:v>45089.434027777781</c:v>
                </c:pt>
                <c:pt idx="25758">
                  <c:v>45089.4375</c:v>
                </c:pt>
                <c:pt idx="25759">
                  <c:v>45089.440972222219</c:v>
                </c:pt>
                <c:pt idx="25760">
                  <c:v>45089.444444444445</c:v>
                </c:pt>
                <c:pt idx="25761">
                  <c:v>45089.447916666664</c:v>
                </c:pt>
                <c:pt idx="25762">
                  <c:v>45089.451388888891</c:v>
                </c:pt>
                <c:pt idx="25763">
                  <c:v>45089.454861111109</c:v>
                </c:pt>
                <c:pt idx="25764">
                  <c:v>45089.458333333336</c:v>
                </c:pt>
                <c:pt idx="25765">
                  <c:v>45089.461805555555</c:v>
                </c:pt>
                <c:pt idx="25766">
                  <c:v>45089.465277777781</c:v>
                </c:pt>
                <c:pt idx="25767">
                  <c:v>45089.46875</c:v>
                </c:pt>
                <c:pt idx="25768">
                  <c:v>45089.472222222219</c:v>
                </c:pt>
                <c:pt idx="25769">
                  <c:v>45089.475694444445</c:v>
                </c:pt>
                <c:pt idx="25770">
                  <c:v>45089.479166666664</c:v>
                </c:pt>
                <c:pt idx="25771">
                  <c:v>45089.482638888891</c:v>
                </c:pt>
                <c:pt idx="25772">
                  <c:v>45089.486111111109</c:v>
                </c:pt>
                <c:pt idx="25773">
                  <c:v>45089.489583333336</c:v>
                </c:pt>
                <c:pt idx="25774">
                  <c:v>45089.493055555555</c:v>
                </c:pt>
                <c:pt idx="25775">
                  <c:v>45089.496527777781</c:v>
                </c:pt>
                <c:pt idx="25776">
                  <c:v>45089.5</c:v>
                </c:pt>
                <c:pt idx="25777">
                  <c:v>45089.503472222219</c:v>
                </c:pt>
                <c:pt idx="25778">
                  <c:v>45089.506944444445</c:v>
                </c:pt>
                <c:pt idx="25779">
                  <c:v>45089.510416666664</c:v>
                </c:pt>
                <c:pt idx="25780">
                  <c:v>45089.513888888891</c:v>
                </c:pt>
                <c:pt idx="25781">
                  <c:v>45089.517361111109</c:v>
                </c:pt>
                <c:pt idx="25782">
                  <c:v>45089.520833333336</c:v>
                </c:pt>
                <c:pt idx="25783">
                  <c:v>45089.524305555555</c:v>
                </c:pt>
                <c:pt idx="25784">
                  <c:v>45089.527777777781</c:v>
                </c:pt>
                <c:pt idx="25785">
                  <c:v>45089.53125</c:v>
                </c:pt>
                <c:pt idx="25786">
                  <c:v>45089.534722222219</c:v>
                </c:pt>
                <c:pt idx="25787">
                  <c:v>45089.538194444445</c:v>
                </c:pt>
                <c:pt idx="25788">
                  <c:v>45089.541666666664</c:v>
                </c:pt>
                <c:pt idx="25789">
                  <c:v>45089.545138888891</c:v>
                </c:pt>
                <c:pt idx="25790">
                  <c:v>45089.548611111109</c:v>
                </c:pt>
                <c:pt idx="25791">
                  <c:v>45089.552083333336</c:v>
                </c:pt>
                <c:pt idx="25792">
                  <c:v>45089.555555555555</c:v>
                </c:pt>
                <c:pt idx="25793">
                  <c:v>45089.559027777781</c:v>
                </c:pt>
                <c:pt idx="25794">
                  <c:v>45089.5625</c:v>
                </c:pt>
                <c:pt idx="25795">
                  <c:v>45089.565972222219</c:v>
                </c:pt>
                <c:pt idx="25796">
                  <c:v>45089.569444444445</c:v>
                </c:pt>
                <c:pt idx="25797">
                  <c:v>45089.572916666664</c:v>
                </c:pt>
                <c:pt idx="25798">
                  <c:v>45089.576388888891</c:v>
                </c:pt>
                <c:pt idx="25799">
                  <c:v>45089.579861111109</c:v>
                </c:pt>
                <c:pt idx="25800">
                  <c:v>45089.583333333336</c:v>
                </c:pt>
                <c:pt idx="25801">
                  <c:v>45089.586805555555</c:v>
                </c:pt>
                <c:pt idx="25802">
                  <c:v>45089.590277777781</c:v>
                </c:pt>
                <c:pt idx="25803">
                  <c:v>45089.59375</c:v>
                </c:pt>
                <c:pt idx="25804">
                  <c:v>45089.597222222219</c:v>
                </c:pt>
                <c:pt idx="25805">
                  <c:v>45089.600694444445</c:v>
                </c:pt>
                <c:pt idx="25806">
                  <c:v>45089.604166666664</c:v>
                </c:pt>
                <c:pt idx="25807">
                  <c:v>45089.607638888891</c:v>
                </c:pt>
                <c:pt idx="25808">
                  <c:v>45089.611111111109</c:v>
                </c:pt>
                <c:pt idx="25809">
                  <c:v>45089.614583333336</c:v>
                </c:pt>
                <c:pt idx="25810">
                  <c:v>45089.618055555555</c:v>
                </c:pt>
                <c:pt idx="25811">
                  <c:v>45089.621527777781</c:v>
                </c:pt>
                <c:pt idx="25812">
                  <c:v>45089.625</c:v>
                </c:pt>
                <c:pt idx="25813">
                  <c:v>45089.628472222219</c:v>
                </c:pt>
                <c:pt idx="25814">
                  <c:v>45089.631944444445</c:v>
                </c:pt>
                <c:pt idx="25815">
                  <c:v>45089.635416666664</c:v>
                </c:pt>
                <c:pt idx="25816">
                  <c:v>45089.638888888891</c:v>
                </c:pt>
                <c:pt idx="25817">
                  <c:v>45089.642361111109</c:v>
                </c:pt>
                <c:pt idx="25818">
                  <c:v>45089.645833333336</c:v>
                </c:pt>
                <c:pt idx="25819">
                  <c:v>45089.649305555555</c:v>
                </c:pt>
                <c:pt idx="25820">
                  <c:v>45089.652777777781</c:v>
                </c:pt>
                <c:pt idx="25821">
                  <c:v>45089.65625</c:v>
                </c:pt>
                <c:pt idx="25822">
                  <c:v>45089.659722222219</c:v>
                </c:pt>
                <c:pt idx="25823">
                  <c:v>45089.663194444445</c:v>
                </c:pt>
                <c:pt idx="25824">
                  <c:v>45089.666666666664</c:v>
                </c:pt>
                <c:pt idx="25825">
                  <c:v>45089.670138888891</c:v>
                </c:pt>
                <c:pt idx="25826">
                  <c:v>45089.673611111109</c:v>
                </c:pt>
                <c:pt idx="25827">
                  <c:v>45089.677083333336</c:v>
                </c:pt>
                <c:pt idx="25828">
                  <c:v>45089.680555555555</c:v>
                </c:pt>
                <c:pt idx="25829">
                  <c:v>45089.684027777781</c:v>
                </c:pt>
                <c:pt idx="25830">
                  <c:v>45089.6875</c:v>
                </c:pt>
                <c:pt idx="25831">
                  <c:v>45089.690972222219</c:v>
                </c:pt>
                <c:pt idx="25832">
                  <c:v>45089.694444444445</c:v>
                </c:pt>
                <c:pt idx="25833">
                  <c:v>45089.697916666664</c:v>
                </c:pt>
                <c:pt idx="25834">
                  <c:v>45089.701388888891</c:v>
                </c:pt>
                <c:pt idx="25835">
                  <c:v>45089.704861111109</c:v>
                </c:pt>
                <c:pt idx="25836">
                  <c:v>45089.708333333336</c:v>
                </c:pt>
                <c:pt idx="25837">
                  <c:v>45089.711805555555</c:v>
                </c:pt>
                <c:pt idx="25838">
                  <c:v>45089.715277777781</c:v>
                </c:pt>
                <c:pt idx="25839">
                  <c:v>45089.71875</c:v>
                </c:pt>
                <c:pt idx="25840">
                  <c:v>45089.722222222219</c:v>
                </c:pt>
                <c:pt idx="25841">
                  <c:v>45089.725694444445</c:v>
                </c:pt>
                <c:pt idx="25842">
                  <c:v>45089.729166666664</c:v>
                </c:pt>
                <c:pt idx="25843">
                  <c:v>45089.732638888891</c:v>
                </c:pt>
                <c:pt idx="25844">
                  <c:v>45089.736111111109</c:v>
                </c:pt>
                <c:pt idx="25845">
                  <c:v>45089.739583333336</c:v>
                </c:pt>
                <c:pt idx="25846">
                  <c:v>45089.743055555555</c:v>
                </c:pt>
                <c:pt idx="25847">
                  <c:v>45089.746527777781</c:v>
                </c:pt>
                <c:pt idx="25848">
                  <c:v>45089.75</c:v>
                </c:pt>
                <c:pt idx="25849">
                  <c:v>45089.753472222219</c:v>
                </c:pt>
                <c:pt idx="25850">
                  <c:v>45089.756944444445</c:v>
                </c:pt>
                <c:pt idx="25851">
                  <c:v>45089.760416666664</c:v>
                </c:pt>
                <c:pt idx="25852">
                  <c:v>45089.763888888891</c:v>
                </c:pt>
                <c:pt idx="25853">
                  <c:v>45089.767361111109</c:v>
                </c:pt>
                <c:pt idx="25854">
                  <c:v>45089.770833333336</c:v>
                </c:pt>
                <c:pt idx="25855">
                  <c:v>45089.774305555555</c:v>
                </c:pt>
                <c:pt idx="25856">
                  <c:v>45089.777777777781</c:v>
                </c:pt>
                <c:pt idx="25857">
                  <c:v>45089.78125</c:v>
                </c:pt>
                <c:pt idx="25858">
                  <c:v>45089.784722222219</c:v>
                </c:pt>
                <c:pt idx="25859">
                  <c:v>45089.788194444445</c:v>
                </c:pt>
                <c:pt idx="25860">
                  <c:v>45089.791666666664</c:v>
                </c:pt>
                <c:pt idx="25861">
                  <c:v>45089.795138888891</c:v>
                </c:pt>
                <c:pt idx="25862">
                  <c:v>45089.798611111109</c:v>
                </c:pt>
                <c:pt idx="25863">
                  <c:v>45089.802083333336</c:v>
                </c:pt>
                <c:pt idx="25864">
                  <c:v>45089.805555555555</c:v>
                </c:pt>
                <c:pt idx="25865">
                  <c:v>45089.809027777781</c:v>
                </c:pt>
                <c:pt idx="25866">
                  <c:v>45089.8125</c:v>
                </c:pt>
                <c:pt idx="25867">
                  <c:v>45089.815972222219</c:v>
                </c:pt>
                <c:pt idx="25868">
                  <c:v>45089.819444444445</c:v>
                </c:pt>
                <c:pt idx="25869">
                  <c:v>45089.822916666664</c:v>
                </c:pt>
                <c:pt idx="25870">
                  <c:v>45089.826388888891</c:v>
                </c:pt>
                <c:pt idx="25871">
                  <c:v>45089.829861111109</c:v>
                </c:pt>
                <c:pt idx="25872">
                  <c:v>45089.833333333336</c:v>
                </c:pt>
                <c:pt idx="25873">
                  <c:v>45089.836805555555</c:v>
                </c:pt>
                <c:pt idx="25874">
                  <c:v>45089.840277777781</c:v>
                </c:pt>
                <c:pt idx="25875">
                  <c:v>45089.84375</c:v>
                </c:pt>
                <c:pt idx="25876">
                  <c:v>45089.847222222219</c:v>
                </c:pt>
                <c:pt idx="25877">
                  <c:v>45089.850694444445</c:v>
                </c:pt>
                <c:pt idx="25878">
                  <c:v>45089.854166666664</c:v>
                </c:pt>
                <c:pt idx="25879">
                  <c:v>45089.857638888891</c:v>
                </c:pt>
                <c:pt idx="25880">
                  <c:v>45089.861111111109</c:v>
                </c:pt>
                <c:pt idx="25881">
                  <c:v>45089.864583333336</c:v>
                </c:pt>
                <c:pt idx="25882">
                  <c:v>45089.868055555555</c:v>
                </c:pt>
                <c:pt idx="25883">
                  <c:v>45089.871527777781</c:v>
                </c:pt>
                <c:pt idx="25884">
                  <c:v>45089.875</c:v>
                </c:pt>
                <c:pt idx="25885">
                  <c:v>45089.878472222219</c:v>
                </c:pt>
                <c:pt idx="25886">
                  <c:v>45089.881944444445</c:v>
                </c:pt>
                <c:pt idx="25887">
                  <c:v>45089.885416666664</c:v>
                </c:pt>
                <c:pt idx="25888">
                  <c:v>45089.888888888891</c:v>
                </c:pt>
                <c:pt idx="25889">
                  <c:v>45089.892361111109</c:v>
                </c:pt>
                <c:pt idx="25890">
                  <c:v>45089.895833333336</c:v>
                </c:pt>
                <c:pt idx="25891">
                  <c:v>45089.899305555555</c:v>
                </c:pt>
                <c:pt idx="25892">
                  <c:v>45089.902777777781</c:v>
                </c:pt>
                <c:pt idx="25893">
                  <c:v>45089.90625</c:v>
                </c:pt>
                <c:pt idx="25894">
                  <c:v>45089.909722222219</c:v>
                </c:pt>
                <c:pt idx="25895">
                  <c:v>45089.913194444445</c:v>
                </c:pt>
                <c:pt idx="25896">
                  <c:v>45089.916666666664</c:v>
                </c:pt>
                <c:pt idx="25897">
                  <c:v>45089.920138888891</c:v>
                </c:pt>
                <c:pt idx="25898">
                  <c:v>45089.923611111109</c:v>
                </c:pt>
                <c:pt idx="25899">
                  <c:v>45089.927083333336</c:v>
                </c:pt>
                <c:pt idx="25900">
                  <c:v>45089.930555555555</c:v>
                </c:pt>
                <c:pt idx="25901">
                  <c:v>45089.934027777781</c:v>
                </c:pt>
                <c:pt idx="25902">
                  <c:v>45089.9375</c:v>
                </c:pt>
                <c:pt idx="25903">
                  <c:v>45089.940972222219</c:v>
                </c:pt>
                <c:pt idx="25904">
                  <c:v>45089.944444444445</c:v>
                </c:pt>
                <c:pt idx="25905">
                  <c:v>45089.947916666664</c:v>
                </c:pt>
                <c:pt idx="25906">
                  <c:v>45089.951388888891</c:v>
                </c:pt>
                <c:pt idx="25907">
                  <c:v>45089.954861111109</c:v>
                </c:pt>
                <c:pt idx="25908">
                  <c:v>45089.958333333336</c:v>
                </c:pt>
                <c:pt idx="25909">
                  <c:v>45089.961805555555</c:v>
                </c:pt>
                <c:pt idx="25910">
                  <c:v>45089.965277777781</c:v>
                </c:pt>
                <c:pt idx="25911">
                  <c:v>45089.96875</c:v>
                </c:pt>
                <c:pt idx="25912">
                  <c:v>45089.972222222219</c:v>
                </c:pt>
                <c:pt idx="25913">
                  <c:v>45089.975694444445</c:v>
                </c:pt>
                <c:pt idx="25914">
                  <c:v>45089.979166666664</c:v>
                </c:pt>
                <c:pt idx="25915">
                  <c:v>45089.982638888891</c:v>
                </c:pt>
                <c:pt idx="25916">
                  <c:v>45089.986111111109</c:v>
                </c:pt>
                <c:pt idx="25917">
                  <c:v>45089.989583333336</c:v>
                </c:pt>
                <c:pt idx="25918">
                  <c:v>45089.993055555555</c:v>
                </c:pt>
                <c:pt idx="25919">
                  <c:v>45089.996527777781</c:v>
                </c:pt>
                <c:pt idx="25920">
                  <c:v>45090</c:v>
                </c:pt>
                <c:pt idx="25921">
                  <c:v>45090.003472222219</c:v>
                </c:pt>
                <c:pt idx="25922">
                  <c:v>45090.006944444445</c:v>
                </c:pt>
                <c:pt idx="25923">
                  <c:v>45090.010416666664</c:v>
                </c:pt>
                <c:pt idx="25924">
                  <c:v>45090.013888888891</c:v>
                </c:pt>
                <c:pt idx="25925">
                  <c:v>45090.017361111109</c:v>
                </c:pt>
                <c:pt idx="25926">
                  <c:v>45090.020833333336</c:v>
                </c:pt>
                <c:pt idx="25927">
                  <c:v>45090.024305555555</c:v>
                </c:pt>
                <c:pt idx="25928">
                  <c:v>45090.027777777781</c:v>
                </c:pt>
                <c:pt idx="25929">
                  <c:v>45090.03125</c:v>
                </c:pt>
                <c:pt idx="25930">
                  <c:v>45090.034722222219</c:v>
                </c:pt>
                <c:pt idx="25931">
                  <c:v>45090.038194444445</c:v>
                </c:pt>
                <c:pt idx="25932">
                  <c:v>45090.041666666664</c:v>
                </c:pt>
                <c:pt idx="25933">
                  <c:v>45090.045138888891</c:v>
                </c:pt>
                <c:pt idx="25934">
                  <c:v>45090.048611111109</c:v>
                </c:pt>
                <c:pt idx="25935">
                  <c:v>45090.052083333336</c:v>
                </c:pt>
                <c:pt idx="25936">
                  <c:v>45090.055555555555</c:v>
                </c:pt>
                <c:pt idx="25937">
                  <c:v>45090.059027777781</c:v>
                </c:pt>
                <c:pt idx="25938">
                  <c:v>45090.0625</c:v>
                </c:pt>
                <c:pt idx="25939">
                  <c:v>45090.065972222219</c:v>
                </c:pt>
                <c:pt idx="25940">
                  <c:v>45090.069444444445</c:v>
                </c:pt>
                <c:pt idx="25941">
                  <c:v>45090.072916666664</c:v>
                </c:pt>
                <c:pt idx="25942">
                  <c:v>45090.076388888891</c:v>
                </c:pt>
                <c:pt idx="25943">
                  <c:v>45090.079861111109</c:v>
                </c:pt>
                <c:pt idx="25944">
                  <c:v>45090.083333333336</c:v>
                </c:pt>
                <c:pt idx="25945">
                  <c:v>45090.086805555555</c:v>
                </c:pt>
                <c:pt idx="25946">
                  <c:v>45090.090277777781</c:v>
                </c:pt>
                <c:pt idx="25947">
                  <c:v>45090.09375</c:v>
                </c:pt>
                <c:pt idx="25948">
                  <c:v>45090.097222222219</c:v>
                </c:pt>
                <c:pt idx="25949">
                  <c:v>45090.100694444445</c:v>
                </c:pt>
                <c:pt idx="25950">
                  <c:v>45090.104166666664</c:v>
                </c:pt>
                <c:pt idx="25951">
                  <c:v>45090.107638888891</c:v>
                </c:pt>
                <c:pt idx="25952">
                  <c:v>45090.111111111109</c:v>
                </c:pt>
                <c:pt idx="25953">
                  <c:v>45090.114583333336</c:v>
                </c:pt>
                <c:pt idx="25954">
                  <c:v>45090.118055555555</c:v>
                </c:pt>
                <c:pt idx="25955">
                  <c:v>45090.121527777781</c:v>
                </c:pt>
                <c:pt idx="25956">
                  <c:v>45090.125</c:v>
                </c:pt>
                <c:pt idx="25957">
                  <c:v>45090.128472222219</c:v>
                </c:pt>
                <c:pt idx="25958">
                  <c:v>45090.131944444445</c:v>
                </c:pt>
                <c:pt idx="25959">
                  <c:v>45090.135416666664</c:v>
                </c:pt>
                <c:pt idx="25960">
                  <c:v>45090.138888888891</c:v>
                </c:pt>
                <c:pt idx="25961">
                  <c:v>45090.142361111109</c:v>
                </c:pt>
                <c:pt idx="25962">
                  <c:v>45090.145833333336</c:v>
                </c:pt>
                <c:pt idx="25963">
                  <c:v>45090.149305555555</c:v>
                </c:pt>
                <c:pt idx="25964">
                  <c:v>45090.152777777781</c:v>
                </c:pt>
                <c:pt idx="25965">
                  <c:v>45090.15625</c:v>
                </c:pt>
                <c:pt idx="25966">
                  <c:v>45090.159722222219</c:v>
                </c:pt>
                <c:pt idx="25967">
                  <c:v>45090.163194444445</c:v>
                </c:pt>
                <c:pt idx="25968">
                  <c:v>45090.166666666664</c:v>
                </c:pt>
                <c:pt idx="25969">
                  <c:v>45090.170138888891</c:v>
                </c:pt>
                <c:pt idx="25970">
                  <c:v>45090.173611111109</c:v>
                </c:pt>
                <c:pt idx="25971">
                  <c:v>45090.177083333336</c:v>
                </c:pt>
                <c:pt idx="25972">
                  <c:v>45090.180555555555</c:v>
                </c:pt>
                <c:pt idx="25973">
                  <c:v>45090.184027777781</c:v>
                </c:pt>
                <c:pt idx="25974">
                  <c:v>45090.1875</c:v>
                </c:pt>
                <c:pt idx="25975">
                  <c:v>45090.190972222219</c:v>
                </c:pt>
                <c:pt idx="25976">
                  <c:v>45090.194444444445</c:v>
                </c:pt>
                <c:pt idx="25977">
                  <c:v>45090.197916666664</c:v>
                </c:pt>
                <c:pt idx="25978">
                  <c:v>45090.201388888891</c:v>
                </c:pt>
                <c:pt idx="25979">
                  <c:v>45090.204861111109</c:v>
                </c:pt>
                <c:pt idx="25980">
                  <c:v>45090.208333333336</c:v>
                </c:pt>
                <c:pt idx="25981">
                  <c:v>45090.211805555555</c:v>
                </c:pt>
                <c:pt idx="25982">
                  <c:v>45090.215277777781</c:v>
                </c:pt>
                <c:pt idx="25983">
                  <c:v>45090.21875</c:v>
                </c:pt>
                <c:pt idx="25984">
                  <c:v>45090.222222222219</c:v>
                </c:pt>
                <c:pt idx="25985">
                  <c:v>45090.225694444445</c:v>
                </c:pt>
                <c:pt idx="25986">
                  <c:v>45090.229166666664</c:v>
                </c:pt>
                <c:pt idx="25987">
                  <c:v>45090.232638888891</c:v>
                </c:pt>
                <c:pt idx="25988">
                  <c:v>45090.236111111109</c:v>
                </c:pt>
                <c:pt idx="25989">
                  <c:v>45090.239583333336</c:v>
                </c:pt>
                <c:pt idx="25990">
                  <c:v>45090.243055555555</c:v>
                </c:pt>
                <c:pt idx="25991">
                  <c:v>45090.246527777781</c:v>
                </c:pt>
                <c:pt idx="25992">
                  <c:v>45090.25</c:v>
                </c:pt>
                <c:pt idx="25993">
                  <c:v>45090.253472222219</c:v>
                </c:pt>
                <c:pt idx="25994">
                  <c:v>45090.256944444445</c:v>
                </c:pt>
                <c:pt idx="25995">
                  <c:v>45090.260416666664</c:v>
                </c:pt>
                <c:pt idx="25996">
                  <c:v>45090.263888888891</c:v>
                </c:pt>
                <c:pt idx="25997">
                  <c:v>45090.267361111109</c:v>
                </c:pt>
                <c:pt idx="25998">
                  <c:v>45090.270833333336</c:v>
                </c:pt>
                <c:pt idx="25999">
                  <c:v>45090.274305555555</c:v>
                </c:pt>
                <c:pt idx="26000">
                  <c:v>45090.277777777781</c:v>
                </c:pt>
                <c:pt idx="26001">
                  <c:v>45090.28125</c:v>
                </c:pt>
                <c:pt idx="26002">
                  <c:v>45090.284722222219</c:v>
                </c:pt>
                <c:pt idx="26003">
                  <c:v>45090.288194444445</c:v>
                </c:pt>
                <c:pt idx="26004">
                  <c:v>45090.291666666664</c:v>
                </c:pt>
                <c:pt idx="26005">
                  <c:v>45090.295138888891</c:v>
                </c:pt>
                <c:pt idx="26006">
                  <c:v>45090.298611111109</c:v>
                </c:pt>
                <c:pt idx="26007">
                  <c:v>45090.302083333336</c:v>
                </c:pt>
                <c:pt idx="26008">
                  <c:v>45090.305555555555</c:v>
                </c:pt>
                <c:pt idx="26009">
                  <c:v>45090.309027777781</c:v>
                </c:pt>
                <c:pt idx="26010">
                  <c:v>45090.3125</c:v>
                </c:pt>
                <c:pt idx="26011">
                  <c:v>45090.315972222219</c:v>
                </c:pt>
                <c:pt idx="26012">
                  <c:v>45090.319444444445</c:v>
                </c:pt>
                <c:pt idx="26013">
                  <c:v>45090.322916666664</c:v>
                </c:pt>
                <c:pt idx="26014">
                  <c:v>45090.326388888891</c:v>
                </c:pt>
                <c:pt idx="26015">
                  <c:v>45090.329861111109</c:v>
                </c:pt>
                <c:pt idx="26016">
                  <c:v>45090.333333333336</c:v>
                </c:pt>
                <c:pt idx="26017">
                  <c:v>45090.336805555555</c:v>
                </c:pt>
                <c:pt idx="26018">
                  <c:v>45090.340277777781</c:v>
                </c:pt>
                <c:pt idx="26019">
                  <c:v>45090.34375</c:v>
                </c:pt>
                <c:pt idx="26020">
                  <c:v>45090.347222222219</c:v>
                </c:pt>
                <c:pt idx="26021">
                  <c:v>45090.350694444445</c:v>
                </c:pt>
                <c:pt idx="26022">
                  <c:v>45090.354166666664</c:v>
                </c:pt>
                <c:pt idx="26023">
                  <c:v>45090.357638888891</c:v>
                </c:pt>
                <c:pt idx="26024">
                  <c:v>45090.361111111109</c:v>
                </c:pt>
                <c:pt idx="26025">
                  <c:v>45090.364583333336</c:v>
                </c:pt>
                <c:pt idx="26026">
                  <c:v>45090.368055555555</c:v>
                </c:pt>
                <c:pt idx="26027">
                  <c:v>45090.371527777781</c:v>
                </c:pt>
                <c:pt idx="26028">
                  <c:v>45090.375</c:v>
                </c:pt>
                <c:pt idx="26029">
                  <c:v>45090.378472222219</c:v>
                </c:pt>
                <c:pt idx="26030">
                  <c:v>45090.381944444445</c:v>
                </c:pt>
                <c:pt idx="26031">
                  <c:v>45090.385416666664</c:v>
                </c:pt>
                <c:pt idx="26032">
                  <c:v>45090.388888888891</c:v>
                </c:pt>
                <c:pt idx="26033">
                  <c:v>45090.392361111109</c:v>
                </c:pt>
                <c:pt idx="26034">
                  <c:v>45090.395833333336</c:v>
                </c:pt>
                <c:pt idx="26035">
                  <c:v>45090.399305555555</c:v>
                </c:pt>
                <c:pt idx="26036">
                  <c:v>45090.402777777781</c:v>
                </c:pt>
                <c:pt idx="26037">
                  <c:v>45090.40625</c:v>
                </c:pt>
                <c:pt idx="26038">
                  <c:v>45090.409722222219</c:v>
                </c:pt>
                <c:pt idx="26039">
                  <c:v>45090.413194444445</c:v>
                </c:pt>
                <c:pt idx="26040">
                  <c:v>45090.416666666664</c:v>
                </c:pt>
                <c:pt idx="26041">
                  <c:v>45090.420138888891</c:v>
                </c:pt>
                <c:pt idx="26042">
                  <c:v>45090.423611111109</c:v>
                </c:pt>
                <c:pt idx="26043">
                  <c:v>45090.427083333336</c:v>
                </c:pt>
                <c:pt idx="26044">
                  <c:v>45090.430555555555</c:v>
                </c:pt>
                <c:pt idx="26045">
                  <c:v>45090.434027777781</c:v>
                </c:pt>
                <c:pt idx="26046">
                  <c:v>45090.4375</c:v>
                </c:pt>
                <c:pt idx="26047">
                  <c:v>45090.440972222219</c:v>
                </c:pt>
                <c:pt idx="26048">
                  <c:v>45090.444444444445</c:v>
                </c:pt>
                <c:pt idx="26049">
                  <c:v>45090.447916666664</c:v>
                </c:pt>
                <c:pt idx="26050">
                  <c:v>45090.451388888891</c:v>
                </c:pt>
                <c:pt idx="26051">
                  <c:v>45090.454861111109</c:v>
                </c:pt>
                <c:pt idx="26052">
                  <c:v>45090.458333333336</c:v>
                </c:pt>
                <c:pt idx="26053">
                  <c:v>45090.461805555555</c:v>
                </c:pt>
                <c:pt idx="26054">
                  <c:v>45090.465277777781</c:v>
                </c:pt>
                <c:pt idx="26055">
                  <c:v>45090.46875</c:v>
                </c:pt>
                <c:pt idx="26056">
                  <c:v>45090.472222222219</c:v>
                </c:pt>
                <c:pt idx="26057">
                  <c:v>45090.475694444445</c:v>
                </c:pt>
                <c:pt idx="26058">
                  <c:v>45090.479166666664</c:v>
                </c:pt>
                <c:pt idx="26059">
                  <c:v>45090.482638888891</c:v>
                </c:pt>
                <c:pt idx="26060">
                  <c:v>45090.486111111109</c:v>
                </c:pt>
                <c:pt idx="26061">
                  <c:v>45090.489583333336</c:v>
                </c:pt>
                <c:pt idx="26062">
                  <c:v>45090.493055555555</c:v>
                </c:pt>
                <c:pt idx="26063">
                  <c:v>45090.496527777781</c:v>
                </c:pt>
                <c:pt idx="26064">
                  <c:v>45090.5</c:v>
                </c:pt>
                <c:pt idx="26065">
                  <c:v>45090.503472222219</c:v>
                </c:pt>
                <c:pt idx="26066">
                  <c:v>45090.506944444445</c:v>
                </c:pt>
                <c:pt idx="26067">
                  <c:v>45090.510416666664</c:v>
                </c:pt>
                <c:pt idx="26068">
                  <c:v>45090.513888888891</c:v>
                </c:pt>
                <c:pt idx="26069">
                  <c:v>45090.517361111109</c:v>
                </c:pt>
                <c:pt idx="26070">
                  <c:v>45090.520833333336</c:v>
                </c:pt>
                <c:pt idx="26071">
                  <c:v>45090.524305555555</c:v>
                </c:pt>
                <c:pt idx="26072">
                  <c:v>45090.527777777781</c:v>
                </c:pt>
                <c:pt idx="26073">
                  <c:v>45090.53125</c:v>
                </c:pt>
                <c:pt idx="26074">
                  <c:v>45090.534722222219</c:v>
                </c:pt>
                <c:pt idx="26075">
                  <c:v>45090.538194444445</c:v>
                </c:pt>
                <c:pt idx="26076">
                  <c:v>45090.541666666664</c:v>
                </c:pt>
                <c:pt idx="26077">
                  <c:v>45090.545138888891</c:v>
                </c:pt>
                <c:pt idx="26078">
                  <c:v>45090.548611111109</c:v>
                </c:pt>
                <c:pt idx="26079">
                  <c:v>45090.552083333336</c:v>
                </c:pt>
                <c:pt idx="26080">
                  <c:v>45090.555555555555</c:v>
                </c:pt>
                <c:pt idx="26081">
                  <c:v>45090.559027777781</c:v>
                </c:pt>
                <c:pt idx="26082">
                  <c:v>45090.5625</c:v>
                </c:pt>
                <c:pt idx="26083">
                  <c:v>45090.565972222219</c:v>
                </c:pt>
                <c:pt idx="26084">
                  <c:v>45090.569444444445</c:v>
                </c:pt>
                <c:pt idx="26085">
                  <c:v>45090.572916666664</c:v>
                </c:pt>
                <c:pt idx="26086">
                  <c:v>45090.576388888891</c:v>
                </c:pt>
                <c:pt idx="26087">
                  <c:v>45090.579861111109</c:v>
                </c:pt>
                <c:pt idx="26088">
                  <c:v>45090.583333333336</c:v>
                </c:pt>
                <c:pt idx="26089">
                  <c:v>45090.586805555555</c:v>
                </c:pt>
                <c:pt idx="26090">
                  <c:v>45090.590277777781</c:v>
                </c:pt>
                <c:pt idx="26091">
                  <c:v>45090.59375</c:v>
                </c:pt>
                <c:pt idx="26092">
                  <c:v>45090.597222222219</c:v>
                </c:pt>
                <c:pt idx="26093">
                  <c:v>45090.600694444445</c:v>
                </c:pt>
                <c:pt idx="26094">
                  <c:v>45090.604166666664</c:v>
                </c:pt>
                <c:pt idx="26095">
                  <c:v>45090.607638888891</c:v>
                </c:pt>
                <c:pt idx="26096">
                  <c:v>45090.611111111109</c:v>
                </c:pt>
                <c:pt idx="26097">
                  <c:v>45090.614583333336</c:v>
                </c:pt>
                <c:pt idx="26098">
                  <c:v>45090.618055555555</c:v>
                </c:pt>
                <c:pt idx="26099">
                  <c:v>45090.621527777781</c:v>
                </c:pt>
                <c:pt idx="26100">
                  <c:v>45090.625</c:v>
                </c:pt>
                <c:pt idx="26101">
                  <c:v>45090.628472222219</c:v>
                </c:pt>
                <c:pt idx="26102">
                  <c:v>45090.631944444445</c:v>
                </c:pt>
                <c:pt idx="26103">
                  <c:v>45090.635416666664</c:v>
                </c:pt>
                <c:pt idx="26104">
                  <c:v>45090.638888888891</c:v>
                </c:pt>
                <c:pt idx="26105">
                  <c:v>45090.642361111109</c:v>
                </c:pt>
                <c:pt idx="26106">
                  <c:v>45090.645833333336</c:v>
                </c:pt>
                <c:pt idx="26107">
                  <c:v>45090.649305555555</c:v>
                </c:pt>
                <c:pt idx="26108">
                  <c:v>45090.652777777781</c:v>
                </c:pt>
                <c:pt idx="26109">
                  <c:v>45090.65625</c:v>
                </c:pt>
                <c:pt idx="26110">
                  <c:v>45090.659722222219</c:v>
                </c:pt>
                <c:pt idx="26111">
                  <c:v>45090.663194444445</c:v>
                </c:pt>
                <c:pt idx="26112">
                  <c:v>45090.666666666664</c:v>
                </c:pt>
                <c:pt idx="26113">
                  <c:v>45090.670138888891</c:v>
                </c:pt>
                <c:pt idx="26114">
                  <c:v>45090.673611111109</c:v>
                </c:pt>
                <c:pt idx="26115">
                  <c:v>45090.677083333336</c:v>
                </c:pt>
                <c:pt idx="26116">
                  <c:v>45090.680555555555</c:v>
                </c:pt>
                <c:pt idx="26117">
                  <c:v>45090.684027777781</c:v>
                </c:pt>
                <c:pt idx="26118">
                  <c:v>45090.6875</c:v>
                </c:pt>
                <c:pt idx="26119">
                  <c:v>45090.690972222219</c:v>
                </c:pt>
                <c:pt idx="26120">
                  <c:v>45090.694444444445</c:v>
                </c:pt>
                <c:pt idx="26121">
                  <c:v>45090.697916666664</c:v>
                </c:pt>
                <c:pt idx="26122">
                  <c:v>45090.701388888891</c:v>
                </c:pt>
                <c:pt idx="26123">
                  <c:v>45090.704861111109</c:v>
                </c:pt>
                <c:pt idx="26124">
                  <c:v>45090.708333333336</c:v>
                </c:pt>
                <c:pt idx="26125">
                  <c:v>45090.711805555555</c:v>
                </c:pt>
                <c:pt idx="26126">
                  <c:v>45090.715277777781</c:v>
                </c:pt>
                <c:pt idx="26127">
                  <c:v>45090.71875</c:v>
                </c:pt>
                <c:pt idx="26128">
                  <c:v>45090.722222222219</c:v>
                </c:pt>
                <c:pt idx="26129">
                  <c:v>45090.725694444445</c:v>
                </c:pt>
                <c:pt idx="26130">
                  <c:v>45090.729166666664</c:v>
                </c:pt>
                <c:pt idx="26131">
                  <c:v>45090.732638888891</c:v>
                </c:pt>
                <c:pt idx="26132">
                  <c:v>45090.736111111109</c:v>
                </c:pt>
                <c:pt idx="26133">
                  <c:v>45090.739583333336</c:v>
                </c:pt>
                <c:pt idx="26134">
                  <c:v>45090.743055555555</c:v>
                </c:pt>
                <c:pt idx="26135">
                  <c:v>45090.746527777781</c:v>
                </c:pt>
                <c:pt idx="26136">
                  <c:v>45090.75</c:v>
                </c:pt>
                <c:pt idx="26137">
                  <c:v>45090.753472222219</c:v>
                </c:pt>
                <c:pt idx="26138">
                  <c:v>45090.756944444445</c:v>
                </c:pt>
                <c:pt idx="26139">
                  <c:v>45090.760416666664</c:v>
                </c:pt>
                <c:pt idx="26140">
                  <c:v>45090.763888888891</c:v>
                </c:pt>
                <c:pt idx="26141">
                  <c:v>45090.767361111109</c:v>
                </c:pt>
                <c:pt idx="26142">
                  <c:v>45090.770833333336</c:v>
                </c:pt>
                <c:pt idx="26143">
                  <c:v>45090.774305555555</c:v>
                </c:pt>
                <c:pt idx="26144">
                  <c:v>45090.777777777781</c:v>
                </c:pt>
                <c:pt idx="26145">
                  <c:v>45090.78125</c:v>
                </c:pt>
                <c:pt idx="26146">
                  <c:v>45090.784722222219</c:v>
                </c:pt>
                <c:pt idx="26147">
                  <c:v>45090.788194444445</c:v>
                </c:pt>
                <c:pt idx="26148">
                  <c:v>45090.791666666664</c:v>
                </c:pt>
                <c:pt idx="26149">
                  <c:v>45090.795138888891</c:v>
                </c:pt>
                <c:pt idx="26150">
                  <c:v>45090.798611111109</c:v>
                </c:pt>
                <c:pt idx="26151">
                  <c:v>45090.802083333336</c:v>
                </c:pt>
                <c:pt idx="26152">
                  <c:v>45090.805555555555</c:v>
                </c:pt>
                <c:pt idx="26153">
                  <c:v>45090.809027777781</c:v>
                </c:pt>
                <c:pt idx="26154">
                  <c:v>45090.8125</c:v>
                </c:pt>
                <c:pt idx="26155">
                  <c:v>45090.815972222219</c:v>
                </c:pt>
                <c:pt idx="26156">
                  <c:v>45090.819444444445</c:v>
                </c:pt>
                <c:pt idx="26157">
                  <c:v>45090.822916666664</c:v>
                </c:pt>
                <c:pt idx="26158">
                  <c:v>45090.826388888891</c:v>
                </c:pt>
                <c:pt idx="26159">
                  <c:v>45090.829861111109</c:v>
                </c:pt>
                <c:pt idx="26160">
                  <c:v>45090.833333333336</c:v>
                </c:pt>
                <c:pt idx="26161">
                  <c:v>45090.836805555555</c:v>
                </c:pt>
                <c:pt idx="26162">
                  <c:v>45090.840277777781</c:v>
                </c:pt>
                <c:pt idx="26163">
                  <c:v>45090.84375</c:v>
                </c:pt>
                <c:pt idx="26164">
                  <c:v>45090.847222222219</c:v>
                </c:pt>
                <c:pt idx="26165">
                  <c:v>45090.850694444445</c:v>
                </c:pt>
                <c:pt idx="26166">
                  <c:v>45090.854166666664</c:v>
                </c:pt>
                <c:pt idx="26167">
                  <c:v>45090.857638888891</c:v>
                </c:pt>
                <c:pt idx="26168">
                  <c:v>45090.861111111109</c:v>
                </c:pt>
                <c:pt idx="26169">
                  <c:v>45090.864583333336</c:v>
                </c:pt>
                <c:pt idx="26170">
                  <c:v>45090.868055555555</c:v>
                </c:pt>
                <c:pt idx="26171">
                  <c:v>45090.871527777781</c:v>
                </c:pt>
                <c:pt idx="26172">
                  <c:v>45090.875</c:v>
                </c:pt>
                <c:pt idx="26173">
                  <c:v>45090.878472222219</c:v>
                </c:pt>
                <c:pt idx="26174">
                  <c:v>45090.881944444445</c:v>
                </c:pt>
                <c:pt idx="26175">
                  <c:v>45090.885416666664</c:v>
                </c:pt>
                <c:pt idx="26176">
                  <c:v>45090.888888888891</c:v>
                </c:pt>
                <c:pt idx="26177">
                  <c:v>45090.892361111109</c:v>
                </c:pt>
                <c:pt idx="26178">
                  <c:v>45090.895833333336</c:v>
                </c:pt>
                <c:pt idx="26179">
                  <c:v>45090.899305555555</c:v>
                </c:pt>
                <c:pt idx="26180">
                  <c:v>45090.902777777781</c:v>
                </c:pt>
                <c:pt idx="26181">
                  <c:v>45090.90625</c:v>
                </c:pt>
                <c:pt idx="26182">
                  <c:v>45090.909722222219</c:v>
                </c:pt>
                <c:pt idx="26183">
                  <c:v>45090.913194444445</c:v>
                </c:pt>
                <c:pt idx="26184">
                  <c:v>45090.916666666664</c:v>
                </c:pt>
                <c:pt idx="26185">
                  <c:v>45090.920138888891</c:v>
                </c:pt>
                <c:pt idx="26186">
                  <c:v>45090.923611111109</c:v>
                </c:pt>
                <c:pt idx="26187">
                  <c:v>45090.927083333336</c:v>
                </c:pt>
                <c:pt idx="26188">
                  <c:v>45090.930555555555</c:v>
                </c:pt>
                <c:pt idx="26189">
                  <c:v>45090.934027777781</c:v>
                </c:pt>
                <c:pt idx="26190">
                  <c:v>45090.9375</c:v>
                </c:pt>
                <c:pt idx="26191">
                  <c:v>45090.940972222219</c:v>
                </c:pt>
                <c:pt idx="26192">
                  <c:v>45090.944444444445</c:v>
                </c:pt>
                <c:pt idx="26193">
                  <c:v>45090.947916666664</c:v>
                </c:pt>
                <c:pt idx="26194">
                  <c:v>45090.951388888891</c:v>
                </c:pt>
                <c:pt idx="26195">
                  <c:v>45090.954861111109</c:v>
                </c:pt>
                <c:pt idx="26196">
                  <c:v>45090.958333333336</c:v>
                </c:pt>
                <c:pt idx="26197">
                  <c:v>45090.961805555555</c:v>
                </c:pt>
                <c:pt idx="26198">
                  <c:v>45090.965277777781</c:v>
                </c:pt>
                <c:pt idx="26199">
                  <c:v>45090.96875</c:v>
                </c:pt>
                <c:pt idx="26200">
                  <c:v>45090.972222222219</c:v>
                </c:pt>
                <c:pt idx="26201">
                  <c:v>45090.975694444445</c:v>
                </c:pt>
                <c:pt idx="26202">
                  <c:v>45090.979166666664</c:v>
                </c:pt>
                <c:pt idx="26203">
                  <c:v>45090.982638888891</c:v>
                </c:pt>
                <c:pt idx="26204">
                  <c:v>45090.986111111109</c:v>
                </c:pt>
                <c:pt idx="26205">
                  <c:v>45090.989583333336</c:v>
                </c:pt>
                <c:pt idx="26206">
                  <c:v>45090.993055555555</c:v>
                </c:pt>
                <c:pt idx="26207">
                  <c:v>45090.996527777781</c:v>
                </c:pt>
                <c:pt idx="26208">
                  <c:v>45091</c:v>
                </c:pt>
                <c:pt idx="26209">
                  <c:v>45091.003472222219</c:v>
                </c:pt>
                <c:pt idx="26210">
                  <c:v>45091.006944444445</c:v>
                </c:pt>
                <c:pt idx="26211">
                  <c:v>45091.010416666664</c:v>
                </c:pt>
                <c:pt idx="26212">
                  <c:v>45091.013888888891</c:v>
                </c:pt>
                <c:pt idx="26213">
                  <c:v>45091.017361111109</c:v>
                </c:pt>
                <c:pt idx="26214">
                  <c:v>45091.020833333336</c:v>
                </c:pt>
                <c:pt idx="26215">
                  <c:v>45091.024305555555</c:v>
                </c:pt>
                <c:pt idx="26216">
                  <c:v>45091.027777777781</c:v>
                </c:pt>
                <c:pt idx="26217">
                  <c:v>45091.03125</c:v>
                </c:pt>
                <c:pt idx="26218">
                  <c:v>45091.034722222219</c:v>
                </c:pt>
                <c:pt idx="26219">
                  <c:v>45091.038194444445</c:v>
                </c:pt>
                <c:pt idx="26220">
                  <c:v>45091.041666666664</c:v>
                </c:pt>
                <c:pt idx="26221">
                  <c:v>45091.045138888891</c:v>
                </c:pt>
                <c:pt idx="26222">
                  <c:v>45091.048611111109</c:v>
                </c:pt>
                <c:pt idx="26223">
                  <c:v>45091.052083333336</c:v>
                </c:pt>
                <c:pt idx="26224">
                  <c:v>45091.055555555555</c:v>
                </c:pt>
                <c:pt idx="26225">
                  <c:v>45091.059027777781</c:v>
                </c:pt>
                <c:pt idx="26226">
                  <c:v>45091.0625</c:v>
                </c:pt>
                <c:pt idx="26227">
                  <c:v>45091.065972222219</c:v>
                </c:pt>
                <c:pt idx="26228">
                  <c:v>45091.069444444445</c:v>
                </c:pt>
                <c:pt idx="26229">
                  <c:v>45091.072916666664</c:v>
                </c:pt>
                <c:pt idx="26230">
                  <c:v>45091.076388888891</c:v>
                </c:pt>
                <c:pt idx="26231">
                  <c:v>45091.079861111109</c:v>
                </c:pt>
                <c:pt idx="26232">
                  <c:v>45091.083333333336</c:v>
                </c:pt>
                <c:pt idx="26233">
                  <c:v>45091.086805555555</c:v>
                </c:pt>
                <c:pt idx="26234">
                  <c:v>45091.090277777781</c:v>
                </c:pt>
                <c:pt idx="26235">
                  <c:v>45091.09375</c:v>
                </c:pt>
                <c:pt idx="26236">
                  <c:v>45091.097222222219</c:v>
                </c:pt>
                <c:pt idx="26237">
                  <c:v>45091.100694444445</c:v>
                </c:pt>
                <c:pt idx="26238">
                  <c:v>45091.104166666664</c:v>
                </c:pt>
                <c:pt idx="26239">
                  <c:v>45091.107638888891</c:v>
                </c:pt>
                <c:pt idx="26240">
                  <c:v>45091.111111111109</c:v>
                </c:pt>
                <c:pt idx="26241">
                  <c:v>45091.114583333336</c:v>
                </c:pt>
                <c:pt idx="26242">
                  <c:v>45091.118055555555</c:v>
                </c:pt>
                <c:pt idx="26243">
                  <c:v>45091.121527777781</c:v>
                </c:pt>
                <c:pt idx="26244">
                  <c:v>45091.125</c:v>
                </c:pt>
                <c:pt idx="26245">
                  <c:v>45091.128472222219</c:v>
                </c:pt>
                <c:pt idx="26246">
                  <c:v>45091.131944444445</c:v>
                </c:pt>
                <c:pt idx="26247">
                  <c:v>45091.135416666664</c:v>
                </c:pt>
                <c:pt idx="26248">
                  <c:v>45091.138888888891</c:v>
                </c:pt>
                <c:pt idx="26249">
                  <c:v>45091.142361111109</c:v>
                </c:pt>
                <c:pt idx="26250">
                  <c:v>45091.145833333336</c:v>
                </c:pt>
                <c:pt idx="26251">
                  <c:v>45091.149305555555</c:v>
                </c:pt>
                <c:pt idx="26252">
                  <c:v>45091.152777777781</c:v>
                </c:pt>
                <c:pt idx="26253">
                  <c:v>45091.15625</c:v>
                </c:pt>
                <c:pt idx="26254">
                  <c:v>45091.159722222219</c:v>
                </c:pt>
                <c:pt idx="26255">
                  <c:v>45091.163194444445</c:v>
                </c:pt>
                <c:pt idx="26256">
                  <c:v>45091.166666666664</c:v>
                </c:pt>
                <c:pt idx="26257">
                  <c:v>45091.170138888891</c:v>
                </c:pt>
                <c:pt idx="26258">
                  <c:v>45091.173611111109</c:v>
                </c:pt>
                <c:pt idx="26259">
                  <c:v>45091.177083333336</c:v>
                </c:pt>
                <c:pt idx="26260">
                  <c:v>45091.180555555555</c:v>
                </c:pt>
                <c:pt idx="26261">
                  <c:v>45091.184027777781</c:v>
                </c:pt>
                <c:pt idx="26262">
                  <c:v>45091.1875</c:v>
                </c:pt>
                <c:pt idx="26263">
                  <c:v>45091.190972222219</c:v>
                </c:pt>
                <c:pt idx="26264">
                  <c:v>45091.194444444445</c:v>
                </c:pt>
                <c:pt idx="26265">
                  <c:v>45091.197916666664</c:v>
                </c:pt>
                <c:pt idx="26266">
                  <c:v>45091.201388888891</c:v>
                </c:pt>
                <c:pt idx="26267">
                  <c:v>45091.204861111109</c:v>
                </c:pt>
                <c:pt idx="26268">
                  <c:v>45091.208333333336</c:v>
                </c:pt>
                <c:pt idx="26269">
                  <c:v>45091.211805555555</c:v>
                </c:pt>
                <c:pt idx="26270">
                  <c:v>45091.215277777781</c:v>
                </c:pt>
                <c:pt idx="26271">
                  <c:v>45091.21875</c:v>
                </c:pt>
                <c:pt idx="26272">
                  <c:v>45091.222222222219</c:v>
                </c:pt>
                <c:pt idx="26273">
                  <c:v>45091.225694444445</c:v>
                </c:pt>
                <c:pt idx="26274">
                  <c:v>45091.229166666664</c:v>
                </c:pt>
                <c:pt idx="26275">
                  <c:v>45091.232638888891</c:v>
                </c:pt>
                <c:pt idx="26276">
                  <c:v>45091.236111111109</c:v>
                </c:pt>
                <c:pt idx="26277">
                  <c:v>45091.239583333336</c:v>
                </c:pt>
                <c:pt idx="26278">
                  <c:v>45091.243055555555</c:v>
                </c:pt>
                <c:pt idx="26279">
                  <c:v>45091.246527777781</c:v>
                </c:pt>
                <c:pt idx="26280">
                  <c:v>45091.25</c:v>
                </c:pt>
                <c:pt idx="26281">
                  <c:v>45091.253472222219</c:v>
                </c:pt>
                <c:pt idx="26282">
                  <c:v>45091.256944444445</c:v>
                </c:pt>
                <c:pt idx="26283">
                  <c:v>45091.260416666664</c:v>
                </c:pt>
                <c:pt idx="26284">
                  <c:v>45091.263888888891</c:v>
                </c:pt>
                <c:pt idx="26285">
                  <c:v>45091.267361111109</c:v>
                </c:pt>
                <c:pt idx="26286">
                  <c:v>45091.270833333336</c:v>
                </c:pt>
                <c:pt idx="26287">
                  <c:v>45091.274305555555</c:v>
                </c:pt>
                <c:pt idx="26288">
                  <c:v>45091.277777777781</c:v>
                </c:pt>
                <c:pt idx="26289">
                  <c:v>45091.28125</c:v>
                </c:pt>
                <c:pt idx="26290">
                  <c:v>45091.284722222219</c:v>
                </c:pt>
                <c:pt idx="26291">
                  <c:v>45091.288194444445</c:v>
                </c:pt>
                <c:pt idx="26292">
                  <c:v>45091.291666666664</c:v>
                </c:pt>
                <c:pt idx="26293">
                  <c:v>45091.295138888891</c:v>
                </c:pt>
                <c:pt idx="26294">
                  <c:v>45091.298611111109</c:v>
                </c:pt>
                <c:pt idx="26295">
                  <c:v>45091.302083333336</c:v>
                </c:pt>
                <c:pt idx="26296">
                  <c:v>45091.305555555555</c:v>
                </c:pt>
                <c:pt idx="26297">
                  <c:v>45091.309027777781</c:v>
                </c:pt>
                <c:pt idx="26298">
                  <c:v>45091.3125</c:v>
                </c:pt>
                <c:pt idx="26299">
                  <c:v>45091.315972222219</c:v>
                </c:pt>
                <c:pt idx="26300">
                  <c:v>45091.319444444445</c:v>
                </c:pt>
                <c:pt idx="26301">
                  <c:v>45091.322916666664</c:v>
                </c:pt>
                <c:pt idx="26302">
                  <c:v>45091.326388888891</c:v>
                </c:pt>
                <c:pt idx="26303">
                  <c:v>45091.329861111109</c:v>
                </c:pt>
                <c:pt idx="26304">
                  <c:v>45091.333333333336</c:v>
                </c:pt>
                <c:pt idx="26305">
                  <c:v>45091.336805555555</c:v>
                </c:pt>
                <c:pt idx="26306">
                  <c:v>45091.340277777781</c:v>
                </c:pt>
                <c:pt idx="26307">
                  <c:v>45091.34375</c:v>
                </c:pt>
                <c:pt idx="26308">
                  <c:v>45091.347222222219</c:v>
                </c:pt>
                <c:pt idx="26309">
                  <c:v>45091.350694444445</c:v>
                </c:pt>
                <c:pt idx="26310">
                  <c:v>45091.354166666664</c:v>
                </c:pt>
                <c:pt idx="26311">
                  <c:v>45091.357638888891</c:v>
                </c:pt>
                <c:pt idx="26312">
                  <c:v>45091.361111111109</c:v>
                </c:pt>
                <c:pt idx="26313">
                  <c:v>45091.364583333336</c:v>
                </c:pt>
                <c:pt idx="26314">
                  <c:v>45091.368055555555</c:v>
                </c:pt>
                <c:pt idx="26315">
                  <c:v>45091.371527777781</c:v>
                </c:pt>
                <c:pt idx="26316">
                  <c:v>45091.375</c:v>
                </c:pt>
                <c:pt idx="26317">
                  <c:v>45091.378472222219</c:v>
                </c:pt>
                <c:pt idx="26318">
                  <c:v>45091.381944444445</c:v>
                </c:pt>
                <c:pt idx="26319">
                  <c:v>45091.385416666664</c:v>
                </c:pt>
                <c:pt idx="26320">
                  <c:v>45091.388888888891</c:v>
                </c:pt>
                <c:pt idx="26321">
                  <c:v>45091.392361111109</c:v>
                </c:pt>
                <c:pt idx="26322">
                  <c:v>45091.395833333336</c:v>
                </c:pt>
                <c:pt idx="26323">
                  <c:v>45091.399305555555</c:v>
                </c:pt>
                <c:pt idx="26324">
                  <c:v>45091.402777777781</c:v>
                </c:pt>
                <c:pt idx="26325">
                  <c:v>45091.40625</c:v>
                </c:pt>
                <c:pt idx="26326">
                  <c:v>45091.409722222219</c:v>
                </c:pt>
                <c:pt idx="26327">
                  <c:v>45091.413194444445</c:v>
                </c:pt>
                <c:pt idx="26328">
                  <c:v>45091.416666666664</c:v>
                </c:pt>
                <c:pt idx="26329">
                  <c:v>45091.420138888891</c:v>
                </c:pt>
                <c:pt idx="26330">
                  <c:v>45091.423611111109</c:v>
                </c:pt>
                <c:pt idx="26331">
                  <c:v>45091.427083333336</c:v>
                </c:pt>
                <c:pt idx="26332">
                  <c:v>45091.430555555555</c:v>
                </c:pt>
                <c:pt idx="26333">
                  <c:v>45091.434027777781</c:v>
                </c:pt>
                <c:pt idx="26334">
                  <c:v>45091.4375</c:v>
                </c:pt>
                <c:pt idx="26335">
                  <c:v>45091.440972222219</c:v>
                </c:pt>
                <c:pt idx="26336">
                  <c:v>45091.444444444445</c:v>
                </c:pt>
                <c:pt idx="26337">
                  <c:v>45091.447916666664</c:v>
                </c:pt>
                <c:pt idx="26338">
                  <c:v>45091.451388888891</c:v>
                </c:pt>
                <c:pt idx="26339">
                  <c:v>45091.454861111109</c:v>
                </c:pt>
                <c:pt idx="26340">
                  <c:v>45091.458333333336</c:v>
                </c:pt>
                <c:pt idx="26341">
                  <c:v>45091.461805555555</c:v>
                </c:pt>
                <c:pt idx="26342">
                  <c:v>45091.465277777781</c:v>
                </c:pt>
                <c:pt idx="26343">
                  <c:v>45091.46875</c:v>
                </c:pt>
                <c:pt idx="26344">
                  <c:v>45091.472222222219</c:v>
                </c:pt>
                <c:pt idx="26345">
                  <c:v>45091.475694444445</c:v>
                </c:pt>
                <c:pt idx="26346">
                  <c:v>45091.479166666664</c:v>
                </c:pt>
                <c:pt idx="26347">
                  <c:v>45091.482638888891</c:v>
                </c:pt>
                <c:pt idx="26348">
                  <c:v>45091.486111111109</c:v>
                </c:pt>
                <c:pt idx="26349">
                  <c:v>45091.489583333336</c:v>
                </c:pt>
                <c:pt idx="26350">
                  <c:v>45091.493055555555</c:v>
                </c:pt>
                <c:pt idx="26351">
                  <c:v>45091.496527777781</c:v>
                </c:pt>
                <c:pt idx="26352">
                  <c:v>45091.5</c:v>
                </c:pt>
                <c:pt idx="26353">
                  <c:v>45091.503472222219</c:v>
                </c:pt>
                <c:pt idx="26354">
                  <c:v>45091.506944444445</c:v>
                </c:pt>
                <c:pt idx="26355">
                  <c:v>45091.510416666664</c:v>
                </c:pt>
                <c:pt idx="26356">
                  <c:v>45091.513888888891</c:v>
                </c:pt>
                <c:pt idx="26357">
                  <c:v>45091.517361111109</c:v>
                </c:pt>
                <c:pt idx="26358">
                  <c:v>45091.520833333336</c:v>
                </c:pt>
                <c:pt idx="26359">
                  <c:v>45091.524305555555</c:v>
                </c:pt>
                <c:pt idx="26360">
                  <c:v>45091.527777777781</c:v>
                </c:pt>
                <c:pt idx="26361">
                  <c:v>45091.53125</c:v>
                </c:pt>
                <c:pt idx="26362">
                  <c:v>45091.534722222219</c:v>
                </c:pt>
                <c:pt idx="26363">
                  <c:v>45091.538194444445</c:v>
                </c:pt>
                <c:pt idx="26364">
                  <c:v>45091.541666666664</c:v>
                </c:pt>
                <c:pt idx="26365">
                  <c:v>45091.545138888891</c:v>
                </c:pt>
                <c:pt idx="26366">
                  <c:v>45091.548611111109</c:v>
                </c:pt>
                <c:pt idx="26367">
                  <c:v>45091.552083333336</c:v>
                </c:pt>
                <c:pt idx="26368">
                  <c:v>45091.555555555555</c:v>
                </c:pt>
                <c:pt idx="26369">
                  <c:v>45091.559027777781</c:v>
                </c:pt>
                <c:pt idx="26370">
                  <c:v>45091.5625</c:v>
                </c:pt>
                <c:pt idx="26371">
                  <c:v>45091.565972222219</c:v>
                </c:pt>
                <c:pt idx="26372">
                  <c:v>45091.569444444445</c:v>
                </c:pt>
                <c:pt idx="26373">
                  <c:v>45091.572916666664</c:v>
                </c:pt>
                <c:pt idx="26374">
                  <c:v>45091.576388888891</c:v>
                </c:pt>
                <c:pt idx="26375">
                  <c:v>45091.579861111109</c:v>
                </c:pt>
                <c:pt idx="26376">
                  <c:v>45091.583333333336</c:v>
                </c:pt>
                <c:pt idx="26377">
                  <c:v>45091.586805555555</c:v>
                </c:pt>
                <c:pt idx="26378">
                  <c:v>45091.590277777781</c:v>
                </c:pt>
                <c:pt idx="26379">
                  <c:v>45091.59375</c:v>
                </c:pt>
                <c:pt idx="26380">
                  <c:v>45091.597222222219</c:v>
                </c:pt>
                <c:pt idx="26381">
                  <c:v>45091.600694444445</c:v>
                </c:pt>
                <c:pt idx="26382">
                  <c:v>45091.604166666664</c:v>
                </c:pt>
                <c:pt idx="26383">
                  <c:v>45091.607638888891</c:v>
                </c:pt>
                <c:pt idx="26384">
                  <c:v>45091.611111111109</c:v>
                </c:pt>
                <c:pt idx="26385">
                  <c:v>45091.614583333336</c:v>
                </c:pt>
                <c:pt idx="26386">
                  <c:v>45091.618055555555</c:v>
                </c:pt>
                <c:pt idx="26387">
                  <c:v>45091.621527777781</c:v>
                </c:pt>
                <c:pt idx="26388">
                  <c:v>45091.625</c:v>
                </c:pt>
                <c:pt idx="26389">
                  <c:v>45091.628472222219</c:v>
                </c:pt>
                <c:pt idx="26390">
                  <c:v>45091.631944444445</c:v>
                </c:pt>
                <c:pt idx="26391">
                  <c:v>45091.635416666664</c:v>
                </c:pt>
                <c:pt idx="26392">
                  <c:v>45091.638888888891</c:v>
                </c:pt>
                <c:pt idx="26393">
                  <c:v>45091.642361111109</c:v>
                </c:pt>
                <c:pt idx="26394">
                  <c:v>45091.645833333336</c:v>
                </c:pt>
                <c:pt idx="26395">
                  <c:v>45091.649305555555</c:v>
                </c:pt>
                <c:pt idx="26396">
                  <c:v>45091.652777777781</c:v>
                </c:pt>
                <c:pt idx="26397">
                  <c:v>45091.65625</c:v>
                </c:pt>
                <c:pt idx="26398">
                  <c:v>45091.659722222219</c:v>
                </c:pt>
                <c:pt idx="26399">
                  <c:v>45091.663194444445</c:v>
                </c:pt>
                <c:pt idx="26400">
                  <c:v>45091.666666666664</c:v>
                </c:pt>
                <c:pt idx="26401">
                  <c:v>45091.670138888891</c:v>
                </c:pt>
                <c:pt idx="26402">
                  <c:v>45091.673611111109</c:v>
                </c:pt>
                <c:pt idx="26403">
                  <c:v>45091.677083333336</c:v>
                </c:pt>
                <c:pt idx="26404">
                  <c:v>45091.680555555555</c:v>
                </c:pt>
                <c:pt idx="26405">
                  <c:v>45091.684027777781</c:v>
                </c:pt>
                <c:pt idx="26406">
                  <c:v>45091.6875</c:v>
                </c:pt>
                <c:pt idx="26407">
                  <c:v>45091.690972222219</c:v>
                </c:pt>
                <c:pt idx="26408">
                  <c:v>45091.694444444445</c:v>
                </c:pt>
                <c:pt idx="26409">
                  <c:v>45091.697916666664</c:v>
                </c:pt>
                <c:pt idx="26410">
                  <c:v>45091.701388888891</c:v>
                </c:pt>
                <c:pt idx="26411">
                  <c:v>45091.704861111109</c:v>
                </c:pt>
                <c:pt idx="26412">
                  <c:v>45091.708333333336</c:v>
                </c:pt>
                <c:pt idx="26413">
                  <c:v>45091.711805555555</c:v>
                </c:pt>
                <c:pt idx="26414">
                  <c:v>45091.715277777781</c:v>
                </c:pt>
                <c:pt idx="26415">
                  <c:v>45091.71875</c:v>
                </c:pt>
                <c:pt idx="26416">
                  <c:v>45091.722222222219</c:v>
                </c:pt>
                <c:pt idx="26417">
                  <c:v>45091.725694444445</c:v>
                </c:pt>
                <c:pt idx="26418">
                  <c:v>45091.729166666664</c:v>
                </c:pt>
                <c:pt idx="26419">
                  <c:v>45091.732638888891</c:v>
                </c:pt>
                <c:pt idx="26420">
                  <c:v>45091.736111111109</c:v>
                </c:pt>
                <c:pt idx="26421">
                  <c:v>45091.739583333336</c:v>
                </c:pt>
                <c:pt idx="26422">
                  <c:v>45091.743055555555</c:v>
                </c:pt>
                <c:pt idx="26423">
                  <c:v>45091.746527777781</c:v>
                </c:pt>
                <c:pt idx="26424">
                  <c:v>45091.75</c:v>
                </c:pt>
                <c:pt idx="26425">
                  <c:v>45091.753472222219</c:v>
                </c:pt>
                <c:pt idx="26426">
                  <c:v>45091.756944444445</c:v>
                </c:pt>
                <c:pt idx="26427">
                  <c:v>45091.760416666664</c:v>
                </c:pt>
                <c:pt idx="26428">
                  <c:v>45091.763888888891</c:v>
                </c:pt>
                <c:pt idx="26429">
                  <c:v>45091.767361111109</c:v>
                </c:pt>
                <c:pt idx="26430">
                  <c:v>45091.770833333336</c:v>
                </c:pt>
                <c:pt idx="26431">
                  <c:v>45091.774305555555</c:v>
                </c:pt>
                <c:pt idx="26432">
                  <c:v>45091.777777777781</c:v>
                </c:pt>
                <c:pt idx="26433">
                  <c:v>45091.78125</c:v>
                </c:pt>
                <c:pt idx="26434">
                  <c:v>45091.784722222219</c:v>
                </c:pt>
                <c:pt idx="26435">
                  <c:v>45091.788194444445</c:v>
                </c:pt>
                <c:pt idx="26436">
                  <c:v>45091.791666666664</c:v>
                </c:pt>
                <c:pt idx="26437">
                  <c:v>45091.795138888891</c:v>
                </c:pt>
                <c:pt idx="26438">
                  <c:v>45091.798611111109</c:v>
                </c:pt>
                <c:pt idx="26439">
                  <c:v>45091.802083333336</c:v>
                </c:pt>
                <c:pt idx="26440">
                  <c:v>45091.805555555555</c:v>
                </c:pt>
                <c:pt idx="26441">
                  <c:v>45091.809027777781</c:v>
                </c:pt>
                <c:pt idx="26442">
                  <c:v>45091.8125</c:v>
                </c:pt>
                <c:pt idx="26443">
                  <c:v>45091.815972222219</c:v>
                </c:pt>
                <c:pt idx="26444">
                  <c:v>45091.819444444445</c:v>
                </c:pt>
                <c:pt idx="26445">
                  <c:v>45091.822916666664</c:v>
                </c:pt>
                <c:pt idx="26446">
                  <c:v>45091.826388888891</c:v>
                </c:pt>
                <c:pt idx="26447">
                  <c:v>45091.829861111109</c:v>
                </c:pt>
                <c:pt idx="26448">
                  <c:v>45091.833333333336</c:v>
                </c:pt>
                <c:pt idx="26449">
                  <c:v>45091.836805555555</c:v>
                </c:pt>
                <c:pt idx="26450">
                  <c:v>45091.840277777781</c:v>
                </c:pt>
                <c:pt idx="26451">
                  <c:v>45091.84375</c:v>
                </c:pt>
                <c:pt idx="26452">
                  <c:v>45091.847222222219</c:v>
                </c:pt>
                <c:pt idx="26453">
                  <c:v>45091.850694444445</c:v>
                </c:pt>
                <c:pt idx="26454">
                  <c:v>45091.854166666664</c:v>
                </c:pt>
                <c:pt idx="26455">
                  <c:v>45091.857638888891</c:v>
                </c:pt>
                <c:pt idx="26456">
                  <c:v>45091.861111111109</c:v>
                </c:pt>
                <c:pt idx="26457">
                  <c:v>45091.864583333336</c:v>
                </c:pt>
                <c:pt idx="26458">
                  <c:v>45091.868055555555</c:v>
                </c:pt>
                <c:pt idx="26459">
                  <c:v>45091.871527777781</c:v>
                </c:pt>
                <c:pt idx="26460">
                  <c:v>45091.875</c:v>
                </c:pt>
                <c:pt idx="26461">
                  <c:v>45091.878472222219</c:v>
                </c:pt>
                <c:pt idx="26462">
                  <c:v>45091.881944444445</c:v>
                </c:pt>
                <c:pt idx="26463">
                  <c:v>45091.885416666664</c:v>
                </c:pt>
                <c:pt idx="26464">
                  <c:v>45091.888888888891</c:v>
                </c:pt>
                <c:pt idx="26465">
                  <c:v>45091.892361111109</c:v>
                </c:pt>
                <c:pt idx="26466">
                  <c:v>45091.895833333336</c:v>
                </c:pt>
                <c:pt idx="26467">
                  <c:v>45091.899305555555</c:v>
                </c:pt>
                <c:pt idx="26468">
                  <c:v>45091.902777777781</c:v>
                </c:pt>
                <c:pt idx="26469">
                  <c:v>45091.90625</c:v>
                </c:pt>
                <c:pt idx="26470">
                  <c:v>45091.909722222219</c:v>
                </c:pt>
                <c:pt idx="26471">
                  <c:v>45091.913194444445</c:v>
                </c:pt>
                <c:pt idx="26472">
                  <c:v>45091.916666666664</c:v>
                </c:pt>
                <c:pt idx="26473">
                  <c:v>45091.920138888891</c:v>
                </c:pt>
                <c:pt idx="26474">
                  <c:v>45091.923611111109</c:v>
                </c:pt>
                <c:pt idx="26475">
                  <c:v>45091.927083333336</c:v>
                </c:pt>
                <c:pt idx="26476">
                  <c:v>45091.930555555555</c:v>
                </c:pt>
                <c:pt idx="26477">
                  <c:v>45091.934027777781</c:v>
                </c:pt>
                <c:pt idx="26478">
                  <c:v>45091.9375</c:v>
                </c:pt>
                <c:pt idx="26479">
                  <c:v>45091.940972222219</c:v>
                </c:pt>
                <c:pt idx="26480">
                  <c:v>45091.944444444445</c:v>
                </c:pt>
                <c:pt idx="26481">
                  <c:v>45091.947916666664</c:v>
                </c:pt>
                <c:pt idx="26482">
                  <c:v>45091.951388888891</c:v>
                </c:pt>
                <c:pt idx="26483">
                  <c:v>45091.954861111109</c:v>
                </c:pt>
                <c:pt idx="26484">
                  <c:v>45091.958333333336</c:v>
                </c:pt>
                <c:pt idx="26485">
                  <c:v>45091.961805555555</c:v>
                </c:pt>
                <c:pt idx="26486">
                  <c:v>45091.965277777781</c:v>
                </c:pt>
                <c:pt idx="26487">
                  <c:v>45091.96875</c:v>
                </c:pt>
                <c:pt idx="26488">
                  <c:v>45091.972222222219</c:v>
                </c:pt>
                <c:pt idx="26489">
                  <c:v>45091.975694444445</c:v>
                </c:pt>
                <c:pt idx="26490">
                  <c:v>45091.979166666664</c:v>
                </c:pt>
                <c:pt idx="26491">
                  <c:v>45091.982638888891</c:v>
                </c:pt>
                <c:pt idx="26492">
                  <c:v>45091.986111111109</c:v>
                </c:pt>
                <c:pt idx="26493">
                  <c:v>45091.989583333336</c:v>
                </c:pt>
                <c:pt idx="26494">
                  <c:v>45091.993055555555</c:v>
                </c:pt>
                <c:pt idx="26495">
                  <c:v>45091.996527777781</c:v>
                </c:pt>
                <c:pt idx="26496">
                  <c:v>45092</c:v>
                </c:pt>
                <c:pt idx="26497">
                  <c:v>45092.003472222219</c:v>
                </c:pt>
                <c:pt idx="26498">
                  <c:v>45092.006944444445</c:v>
                </c:pt>
                <c:pt idx="26499">
                  <c:v>45092.010416666664</c:v>
                </c:pt>
                <c:pt idx="26500">
                  <c:v>45092.013888888891</c:v>
                </c:pt>
                <c:pt idx="26501">
                  <c:v>45092.017361111109</c:v>
                </c:pt>
                <c:pt idx="26502">
                  <c:v>45092.020833333336</c:v>
                </c:pt>
                <c:pt idx="26503">
                  <c:v>45092.024305555555</c:v>
                </c:pt>
                <c:pt idx="26504">
                  <c:v>45092.027777777781</c:v>
                </c:pt>
                <c:pt idx="26505">
                  <c:v>45092.03125</c:v>
                </c:pt>
                <c:pt idx="26506">
                  <c:v>45092.034722222219</c:v>
                </c:pt>
                <c:pt idx="26507">
                  <c:v>45092.038194444445</c:v>
                </c:pt>
                <c:pt idx="26508">
                  <c:v>45092.041666666664</c:v>
                </c:pt>
                <c:pt idx="26509">
                  <c:v>45092.045138888891</c:v>
                </c:pt>
                <c:pt idx="26510">
                  <c:v>45092.048611111109</c:v>
                </c:pt>
                <c:pt idx="26511">
                  <c:v>45092.052083333336</c:v>
                </c:pt>
                <c:pt idx="26512">
                  <c:v>45092.055555555555</c:v>
                </c:pt>
                <c:pt idx="26513">
                  <c:v>45092.059027777781</c:v>
                </c:pt>
                <c:pt idx="26514">
                  <c:v>45092.0625</c:v>
                </c:pt>
                <c:pt idx="26515">
                  <c:v>45092.065972222219</c:v>
                </c:pt>
                <c:pt idx="26516">
                  <c:v>45092.069444444445</c:v>
                </c:pt>
                <c:pt idx="26517">
                  <c:v>45092.072916666664</c:v>
                </c:pt>
                <c:pt idx="26518">
                  <c:v>45092.076388888891</c:v>
                </c:pt>
                <c:pt idx="26519">
                  <c:v>45092.079861111109</c:v>
                </c:pt>
                <c:pt idx="26520">
                  <c:v>45092.083333333336</c:v>
                </c:pt>
                <c:pt idx="26521">
                  <c:v>45092.086805555555</c:v>
                </c:pt>
                <c:pt idx="26522">
                  <c:v>45092.090277777781</c:v>
                </c:pt>
                <c:pt idx="26523">
                  <c:v>45092.09375</c:v>
                </c:pt>
                <c:pt idx="26524">
                  <c:v>45092.097222222219</c:v>
                </c:pt>
                <c:pt idx="26525">
                  <c:v>45092.100694444445</c:v>
                </c:pt>
                <c:pt idx="26526">
                  <c:v>45092.104166666664</c:v>
                </c:pt>
                <c:pt idx="26527">
                  <c:v>45092.107638888891</c:v>
                </c:pt>
                <c:pt idx="26528">
                  <c:v>45092.111111111109</c:v>
                </c:pt>
                <c:pt idx="26529">
                  <c:v>45092.114583333336</c:v>
                </c:pt>
                <c:pt idx="26530">
                  <c:v>45092.118055555555</c:v>
                </c:pt>
                <c:pt idx="26531">
                  <c:v>45092.121527777781</c:v>
                </c:pt>
                <c:pt idx="26532">
                  <c:v>45092.125</c:v>
                </c:pt>
                <c:pt idx="26533">
                  <c:v>45092.128472222219</c:v>
                </c:pt>
                <c:pt idx="26534">
                  <c:v>45092.131944444445</c:v>
                </c:pt>
                <c:pt idx="26535">
                  <c:v>45092.135416666664</c:v>
                </c:pt>
                <c:pt idx="26536">
                  <c:v>45092.138888888891</c:v>
                </c:pt>
                <c:pt idx="26537">
                  <c:v>45092.142361111109</c:v>
                </c:pt>
                <c:pt idx="26538">
                  <c:v>45092.145833333336</c:v>
                </c:pt>
                <c:pt idx="26539">
                  <c:v>45092.149305555555</c:v>
                </c:pt>
                <c:pt idx="26540">
                  <c:v>45092.152777777781</c:v>
                </c:pt>
                <c:pt idx="26541">
                  <c:v>45092.15625</c:v>
                </c:pt>
                <c:pt idx="26542">
                  <c:v>45092.159722222219</c:v>
                </c:pt>
                <c:pt idx="26543">
                  <c:v>45092.163194444445</c:v>
                </c:pt>
                <c:pt idx="26544">
                  <c:v>45092.166666666664</c:v>
                </c:pt>
                <c:pt idx="26545">
                  <c:v>45092.170138888891</c:v>
                </c:pt>
                <c:pt idx="26546">
                  <c:v>45092.173611111109</c:v>
                </c:pt>
                <c:pt idx="26547">
                  <c:v>45092.177083333336</c:v>
                </c:pt>
                <c:pt idx="26548">
                  <c:v>45092.180555555555</c:v>
                </c:pt>
                <c:pt idx="26549">
                  <c:v>45092.184027777781</c:v>
                </c:pt>
                <c:pt idx="26550">
                  <c:v>45092.1875</c:v>
                </c:pt>
                <c:pt idx="26551">
                  <c:v>45092.190972222219</c:v>
                </c:pt>
                <c:pt idx="26552">
                  <c:v>45092.194444444445</c:v>
                </c:pt>
                <c:pt idx="26553">
                  <c:v>45092.197916666664</c:v>
                </c:pt>
                <c:pt idx="26554">
                  <c:v>45092.201388888891</c:v>
                </c:pt>
                <c:pt idx="26555">
                  <c:v>45092.204861111109</c:v>
                </c:pt>
                <c:pt idx="26556">
                  <c:v>45092.208333333336</c:v>
                </c:pt>
                <c:pt idx="26557">
                  <c:v>45092.211805555555</c:v>
                </c:pt>
                <c:pt idx="26558">
                  <c:v>45092.215277777781</c:v>
                </c:pt>
                <c:pt idx="26559">
                  <c:v>45092.21875</c:v>
                </c:pt>
                <c:pt idx="26560">
                  <c:v>45092.222222222219</c:v>
                </c:pt>
                <c:pt idx="26561">
                  <c:v>45092.225694444445</c:v>
                </c:pt>
                <c:pt idx="26562">
                  <c:v>45092.229166666664</c:v>
                </c:pt>
                <c:pt idx="26563">
                  <c:v>45092.232638888891</c:v>
                </c:pt>
                <c:pt idx="26564">
                  <c:v>45092.236111111109</c:v>
                </c:pt>
                <c:pt idx="26565">
                  <c:v>45092.239583333336</c:v>
                </c:pt>
                <c:pt idx="26566">
                  <c:v>45092.243055555555</c:v>
                </c:pt>
                <c:pt idx="26567">
                  <c:v>45092.246527777781</c:v>
                </c:pt>
                <c:pt idx="26568">
                  <c:v>45092.25</c:v>
                </c:pt>
                <c:pt idx="26569">
                  <c:v>45092.253472222219</c:v>
                </c:pt>
                <c:pt idx="26570">
                  <c:v>45092.256944444445</c:v>
                </c:pt>
                <c:pt idx="26571">
                  <c:v>45092.260416666664</c:v>
                </c:pt>
                <c:pt idx="26572">
                  <c:v>45092.263888888891</c:v>
                </c:pt>
                <c:pt idx="26573">
                  <c:v>45092.267361111109</c:v>
                </c:pt>
                <c:pt idx="26574">
                  <c:v>45092.270833333336</c:v>
                </c:pt>
                <c:pt idx="26575">
                  <c:v>45092.274305555555</c:v>
                </c:pt>
                <c:pt idx="26576">
                  <c:v>45092.277777777781</c:v>
                </c:pt>
                <c:pt idx="26577">
                  <c:v>45092.28125</c:v>
                </c:pt>
                <c:pt idx="26578">
                  <c:v>45092.284722222219</c:v>
                </c:pt>
                <c:pt idx="26579">
                  <c:v>45092.288194444445</c:v>
                </c:pt>
                <c:pt idx="26580">
                  <c:v>45092.291666666664</c:v>
                </c:pt>
                <c:pt idx="26581">
                  <c:v>45092.295138888891</c:v>
                </c:pt>
                <c:pt idx="26582">
                  <c:v>45092.298611111109</c:v>
                </c:pt>
                <c:pt idx="26583">
                  <c:v>45092.302083333336</c:v>
                </c:pt>
                <c:pt idx="26584">
                  <c:v>45092.305555555555</c:v>
                </c:pt>
                <c:pt idx="26585">
                  <c:v>45092.309027777781</c:v>
                </c:pt>
                <c:pt idx="26586">
                  <c:v>45092.3125</c:v>
                </c:pt>
                <c:pt idx="26587">
                  <c:v>45092.315972222219</c:v>
                </c:pt>
                <c:pt idx="26588">
                  <c:v>45092.319444444445</c:v>
                </c:pt>
                <c:pt idx="26589">
                  <c:v>45092.322916666664</c:v>
                </c:pt>
                <c:pt idx="26590">
                  <c:v>45092.326388888891</c:v>
                </c:pt>
                <c:pt idx="26591">
                  <c:v>45092.329861111109</c:v>
                </c:pt>
                <c:pt idx="26592">
                  <c:v>45092.333333333336</c:v>
                </c:pt>
                <c:pt idx="26593">
                  <c:v>45092.336805555555</c:v>
                </c:pt>
                <c:pt idx="26594">
                  <c:v>45092.340277777781</c:v>
                </c:pt>
                <c:pt idx="26595">
                  <c:v>45092.34375</c:v>
                </c:pt>
                <c:pt idx="26596">
                  <c:v>45092.347222222219</c:v>
                </c:pt>
                <c:pt idx="26597">
                  <c:v>45092.350694444445</c:v>
                </c:pt>
                <c:pt idx="26598">
                  <c:v>45092.354166666664</c:v>
                </c:pt>
                <c:pt idx="26599">
                  <c:v>45092.357638888891</c:v>
                </c:pt>
                <c:pt idx="26600">
                  <c:v>45092.361111111109</c:v>
                </c:pt>
                <c:pt idx="26601">
                  <c:v>45092.364583333336</c:v>
                </c:pt>
                <c:pt idx="26602">
                  <c:v>45092.368055555555</c:v>
                </c:pt>
                <c:pt idx="26603">
                  <c:v>45092.371527777781</c:v>
                </c:pt>
                <c:pt idx="26604">
                  <c:v>45092.375</c:v>
                </c:pt>
                <c:pt idx="26605">
                  <c:v>45092.378472222219</c:v>
                </c:pt>
                <c:pt idx="26606">
                  <c:v>45092.381944444445</c:v>
                </c:pt>
                <c:pt idx="26607">
                  <c:v>45092.385416666664</c:v>
                </c:pt>
                <c:pt idx="26608">
                  <c:v>45092.388888888891</c:v>
                </c:pt>
                <c:pt idx="26609">
                  <c:v>45092.392361111109</c:v>
                </c:pt>
                <c:pt idx="26610">
                  <c:v>45092.395833333336</c:v>
                </c:pt>
                <c:pt idx="26611">
                  <c:v>45092.399305555555</c:v>
                </c:pt>
                <c:pt idx="26612">
                  <c:v>45092.402777777781</c:v>
                </c:pt>
                <c:pt idx="26613">
                  <c:v>45092.40625</c:v>
                </c:pt>
                <c:pt idx="26614">
                  <c:v>45092.409722222219</c:v>
                </c:pt>
                <c:pt idx="26615">
                  <c:v>45092.413194444445</c:v>
                </c:pt>
                <c:pt idx="26616">
                  <c:v>45092.416666666664</c:v>
                </c:pt>
                <c:pt idx="26617">
                  <c:v>45092.420138888891</c:v>
                </c:pt>
                <c:pt idx="26618">
                  <c:v>45092.423611111109</c:v>
                </c:pt>
                <c:pt idx="26619">
                  <c:v>45092.427083333336</c:v>
                </c:pt>
                <c:pt idx="26620">
                  <c:v>45092.430555555555</c:v>
                </c:pt>
                <c:pt idx="26621">
                  <c:v>45092.434027777781</c:v>
                </c:pt>
                <c:pt idx="26622">
                  <c:v>45092.4375</c:v>
                </c:pt>
                <c:pt idx="26623">
                  <c:v>45092.440972222219</c:v>
                </c:pt>
                <c:pt idx="26624">
                  <c:v>45092.444444444445</c:v>
                </c:pt>
                <c:pt idx="26625">
                  <c:v>45092.447916666664</c:v>
                </c:pt>
                <c:pt idx="26626">
                  <c:v>45092.451388888891</c:v>
                </c:pt>
                <c:pt idx="26627">
                  <c:v>45092.454861111109</c:v>
                </c:pt>
                <c:pt idx="26628">
                  <c:v>45092.458333333336</c:v>
                </c:pt>
                <c:pt idx="26629">
                  <c:v>45092.461805555555</c:v>
                </c:pt>
                <c:pt idx="26630">
                  <c:v>45092.465277777781</c:v>
                </c:pt>
                <c:pt idx="26631">
                  <c:v>45092.46875</c:v>
                </c:pt>
                <c:pt idx="26632">
                  <c:v>45092.472222222219</c:v>
                </c:pt>
                <c:pt idx="26633">
                  <c:v>45092.475694444445</c:v>
                </c:pt>
                <c:pt idx="26634">
                  <c:v>45092.479166666664</c:v>
                </c:pt>
                <c:pt idx="26635">
                  <c:v>45092.482638888891</c:v>
                </c:pt>
                <c:pt idx="26636">
                  <c:v>45092.486111111109</c:v>
                </c:pt>
                <c:pt idx="26637">
                  <c:v>45092.489583333336</c:v>
                </c:pt>
                <c:pt idx="26638">
                  <c:v>45092.493055555555</c:v>
                </c:pt>
                <c:pt idx="26639">
                  <c:v>45092.496527777781</c:v>
                </c:pt>
                <c:pt idx="26640">
                  <c:v>45092.5</c:v>
                </c:pt>
                <c:pt idx="26641">
                  <c:v>45092.503472222219</c:v>
                </c:pt>
                <c:pt idx="26642">
                  <c:v>45092.506944444445</c:v>
                </c:pt>
                <c:pt idx="26643">
                  <c:v>45092.510416666664</c:v>
                </c:pt>
                <c:pt idx="26644">
                  <c:v>45092.513888888891</c:v>
                </c:pt>
                <c:pt idx="26645">
                  <c:v>45092.517361111109</c:v>
                </c:pt>
                <c:pt idx="26646">
                  <c:v>45092.520833333336</c:v>
                </c:pt>
                <c:pt idx="26647">
                  <c:v>45092.524305555555</c:v>
                </c:pt>
                <c:pt idx="26648">
                  <c:v>45092.527777777781</c:v>
                </c:pt>
                <c:pt idx="26649">
                  <c:v>45092.53125</c:v>
                </c:pt>
                <c:pt idx="26650">
                  <c:v>45092.534722222219</c:v>
                </c:pt>
                <c:pt idx="26651">
                  <c:v>45092.538194444445</c:v>
                </c:pt>
                <c:pt idx="26652">
                  <c:v>45092.541666666664</c:v>
                </c:pt>
                <c:pt idx="26653">
                  <c:v>45092.545138888891</c:v>
                </c:pt>
                <c:pt idx="26654">
                  <c:v>45092.548611111109</c:v>
                </c:pt>
                <c:pt idx="26655">
                  <c:v>45092.552083333336</c:v>
                </c:pt>
                <c:pt idx="26656">
                  <c:v>45092.555555555555</c:v>
                </c:pt>
                <c:pt idx="26657">
                  <c:v>45092.559027777781</c:v>
                </c:pt>
                <c:pt idx="26658">
                  <c:v>45092.5625</c:v>
                </c:pt>
                <c:pt idx="26659">
                  <c:v>45092.565972222219</c:v>
                </c:pt>
                <c:pt idx="26660">
                  <c:v>45092.569444444445</c:v>
                </c:pt>
                <c:pt idx="26661">
                  <c:v>45092.572916666664</c:v>
                </c:pt>
                <c:pt idx="26662">
                  <c:v>45092.576388888891</c:v>
                </c:pt>
                <c:pt idx="26663">
                  <c:v>45092.579861111109</c:v>
                </c:pt>
                <c:pt idx="26664">
                  <c:v>45092.583333333336</c:v>
                </c:pt>
                <c:pt idx="26665">
                  <c:v>45092.586805555555</c:v>
                </c:pt>
                <c:pt idx="26666">
                  <c:v>45092.590277777781</c:v>
                </c:pt>
                <c:pt idx="26667">
                  <c:v>45092.59375</c:v>
                </c:pt>
                <c:pt idx="26668">
                  <c:v>45092.597222222219</c:v>
                </c:pt>
                <c:pt idx="26669">
                  <c:v>45092.600694444445</c:v>
                </c:pt>
                <c:pt idx="26670">
                  <c:v>45092.604166666664</c:v>
                </c:pt>
                <c:pt idx="26671">
                  <c:v>45092.607638888891</c:v>
                </c:pt>
                <c:pt idx="26672">
                  <c:v>45092.611111111109</c:v>
                </c:pt>
                <c:pt idx="26673">
                  <c:v>45092.614583333336</c:v>
                </c:pt>
                <c:pt idx="26674">
                  <c:v>45092.618055555555</c:v>
                </c:pt>
                <c:pt idx="26675">
                  <c:v>45092.621527777781</c:v>
                </c:pt>
                <c:pt idx="26676">
                  <c:v>45092.625</c:v>
                </c:pt>
                <c:pt idx="26677">
                  <c:v>45092.628472222219</c:v>
                </c:pt>
                <c:pt idx="26678">
                  <c:v>45092.631944444445</c:v>
                </c:pt>
                <c:pt idx="26679">
                  <c:v>45092.635416666664</c:v>
                </c:pt>
                <c:pt idx="26680">
                  <c:v>45092.638888888891</c:v>
                </c:pt>
                <c:pt idx="26681">
                  <c:v>45092.642361111109</c:v>
                </c:pt>
                <c:pt idx="26682">
                  <c:v>45092.645833333336</c:v>
                </c:pt>
                <c:pt idx="26683">
                  <c:v>45092.649305555555</c:v>
                </c:pt>
                <c:pt idx="26684">
                  <c:v>45092.652777777781</c:v>
                </c:pt>
                <c:pt idx="26685">
                  <c:v>45092.65625</c:v>
                </c:pt>
                <c:pt idx="26686">
                  <c:v>45092.659722222219</c:v>
                </c:pt>
                <c:pt idx="26687">
                  <c:v>45092.663194444445</c:v>
                </c:pt>
                <c:pt idx="26688">
                  <c:v>45092.666666666664</c:v>
                </c:pt>
                <c:pt idx="26689">
                  <c:v>45092.670138888891</c:v>
                </c:pt>
                <c:pt idx="26690">
                  <c:v>45092.673611111109</c:v>
                </c:pt>
                <c:pt idx="26691">
                  <c:v>45092.677083333336</c:v>
                </c:pt>
                <c:pt idx="26692">
                  <c:v>45092.680555555555</c:v>
                </c:pt>
                <c:pt idx="26693">
                  <c:v>45092.684027777781</c:v>
                </c:pt>
                <c:pt idx="26694">
                  <c:v>45092.6875</c:v>
                </c:pt>
                <c:pt idx="26695">
                  <c:v>45092.690972222219</c:v>
                </c:pt>
                <c:pt idx="26696">
                  <c:v>45092.694444444445</c:v>
                </c:pt>
                <c:pt idx="26697">
                  <c:v>45092.697916666664</c:v>
                </c:pt>
                <c:pt idx="26698">
                  <c:v>45092.701388888891</c:v>
                </c:pt>
                <c:pt idx="26699">
                  <c:v>45092.704861111109</c:v>
                </c:pt>
                <c:pt idx="26700">
                  <c:v>45092.708333333336</c:v>
                </c:pt>
                <c:pt idx="26701">
                  <c:v>45092.711805555555</c:v>
                </c:pt>
                <c:pt idx="26702">
                  <c:v>45092.715277777781</c:v>
                </c:pt>
                <c:pt idx="26703">
                  <c:v>45092.71875</c:v>
                </c:pt>
                <c:pt idx="26704">
                  <c:v>45092.722222222219</c:v>
                </c:pt>
                <c:pt idx="26705">
                  <c:v>45092.725694444445</c:v>
                </c:pt>
                <c:pt idx="26706">
                  <c:v>45092.729166666664</c:v>
                </c:pt>
                <c:pt idx="26707">
                  <c:v>45092.732638888891</c:v>
                </c:pt>
                <c:pt idx="26708">
                  <c:v>45092.736111111109</c:v>
                </c:pt>
                <c:pt idx="26709">
                  <c:v>45092.739583333336</c:v>
                </c:pt>
                <c:pt idx="26710">
                  <c:v>45092.743055555555</c:v>
                </c:pt>
                <c:pt idx="26711">
                  <c:v>45092.746527777781</c:v>
                </c:pt>
                <c:pt idx="26712">
                  <c:v>45092.75</c:v>
                </c:pt>
                <c:pt idx="26713">
                  <c:v>45092.753472222219</c:v>
                </c:pt>
                <c:pt idx="26714">
                  <c:v>45092.756944444445</c:v>
                </c:pt>
                <c:pt idx="26715">
                  <c:v>45092.760416666664</c:v>
                </c:pt>
                <c:pt idx="26716">
                  <c:v>45092.763888888891</c:v>
                </c:pt>
                <c:pt idx="26717">
                  <c:v>45092.767361111109</c:v>
                </c:pt>
                <c:pt idx="26718">
                  <c:v>45092.770833333336</c:v>
                </c:pt>
                <c:pt idx="26719">
                  <c:v>45092.774305555555</c:v>
                </c:pt>
                <c:pt idx="26720">
                  <c:v>45092.777777777781</c:v>
                </c:pt>
                <c:pt idx="26721">
                  <c:v>45092.78125</c:v>
                </c:pt>
                <c:pt idx="26722">
                  <c:v>45092.784722222219</c:v>
                </c:pt>
                <c:pt idx="26723">
                  <c:v>45092.788194444445</c:v>
                </c:pt>
                <c:pt idx="26724">
                  <c:v>45092.791666666664</c:v>
                </c:pt>
                <c:pt idx="26725">
                  <c:v>45092.795138888891</c:v>
                </c:pt>
                <c:pt idx="26726">
                  <c:v>45092.798611111109</c:v>
                </c:pt>
                <c:pt idx="26727">
                  <c:v>45092.802083333336</c:v>
                </c:pt>
                <c:pt idx="26728">
                  <c:v>45092.805555555555</c:v>
                </c:pt>
                <c:pt idx="26729">
                  <c:v>45092.809027777781</c:v>
                </c:pt>
                <c:pt idx="26730">
                  <c:v>45092.8125</c:v>
                </c:pt>
                <c:pt idx="26731">
                  <c:v>45092.815972222219</c:v>
                </c:pt>
                <c:pt idx="26732">
                  <c:v>45092.819444444445</c:v>
                </c:pt>
                <c:pt idx="26733">
                  <c:v>45092.822916666664</c:v>
                </c:pt>
                <c:pt idx="26734">
                  <c:v>45092.826388888891</c:v>
                </c:pt>
                <c:pt idx="26735">
                  <c:v>45092.829861111109</c:v>
                </c:pt>
                <c:pt idx="26736">
                  <c:v>45092.833333333336</c:v>
                </c:pt>
                <c:pt idx="26737">
                  <c:v>45092.836805555555</c:v>
                </c:pt>
                <c:pt idx="26738">
                  <c:v>45092.840277777781</c:v>
                </c:pt>
                <c:pt idx="26739">
                  <c:v>45092.84375</c:v>
                </c:pt>
                <c:pt idx="26740">
                  <c:v>45092.847222222219</c:v>
                </c:pt>
                <c:pt idx="26741">
                  <c:v>45092.850694444445</c:v>
                </c:pt>
                <c:pt idx="26742">
                  <c:v>45092.854166666664</c:v>
                </c:pt>
                <c:pt idx="26743">
                  <c:v>45092.857638888891</c:v>
                </c:pt>
                <c:pt idx="26744">
                  <c:v>45092.861111111109</c:v>
                </c:pt>
                <c:pt idx="26745">
                  <c:v>45092.864583333336</c:v>
                </c:pt>
                <c:pt idx="26746">
                  <c:v>45092.868055555555</c:v>
                </c:pt>
                <c:pt idx="26747">
                  <c:v>45092.871527777781</c:v>
                </c:pt>
                <c:pt idx="26748">
                  <c:v>45092.875</c:v>
                </c:pt>
                <c:pt idx="26749">
                  <c:v>45092.878472222219</c:v>
                </c:pt>
                <c:pt idx="26750">
                  <c:v>45092.881944444445</c:v>
                </c:pt>
                <c:pt idx="26751">
                  <c:v>45092.885416666664</c:v>
                </c:pt>
                <c:pt idx="26752">
                  <c:v>45092.888888888891</c:v>
                </c:pt>
                <c:pt idx="26753">
                  <c:v>45092.892361111109</c:v>
                </c:pt>
                <c:pt idx="26754">
                  <c:v>45092.895833333336</c:v>
                </c:pt>
                <c:pt idx="26755">
                  <c:v>45092.899305555555</c:v>
                </c:pt>
                <c:pt idx="26756">
                  <c:v>45092.902777777781</c:v>
                </c:pt>
                <c:pt idx="26757">
                  <c:v>45092.90625</c:v>
                </c:pt>
                <c:pt idx="26758">
                  <c:v>45092.909722222219</c:v>
                </c:pt>
                <c:pt idx="26759">
                  <c:v>45092.913194444445</c:v>
                </c:pt>
                <c:pt idx="26760">
                  <c:v>45092.916666666664</c:v>
                </c:pt>
                <c:pt idx="26761">
                  <c:v>45092.920138888891</c:v>
                </c:pt>
                <c:pt idx="26762">
                  <c:v>45092.923611111109</c:v>
                </c:pt>
                <c:pt idx="26763">
                  <c:v>45092.927083333336</c:v>
                </c:pt>
                <c:pt idx="26764">
                  <c:v>45092.930555555555</c:v>
                </c:pt>
                <c:pt idx="26765">
                  <c:v>45092.934027777781</c:v>
                </c:pt>
                <c:pt idx="26766">
                  <c:v>45092.9375</c:v>
                </c:pt>
                <c:pt idx="26767">
                  <c:v>45092.940972222219</c:v>
                </c:pt>
                <c:pt idx="26768">
                  <c:v>45092.944444444445</c:v>
                </c:pt>
                <c:pt idx="26769">
                  <c:v>45092.947916666664</c:v>
                </c:pt>
                <c:pt idx="26770">
                  <c:v>45092.951388888891</c:v>
                </c:pt>
                <c:pt idx="26771">
                  <c:v>45092.954861111109</c:v>
                </c:pt>
                <c:pt idx="26772">
                  <c:v>45092.958333333336</c:v>
                </c:pt>
                <c:pt idx="26773">
                  <c:v>45092.961805555555</c:v>
                </c:pt>
                <c:pt idx="26774">
                  <c:v>45092.965277777781</c:v>
                </c:pt>
                <c:pt idx="26775">
                  <c:v>45092.96875</c:v>
                </c:pt>
                <c:pt idx="26776">
                  <c:v>45092.972222222219</c:v>
                </c:pt>
                <c:pt idx="26777">
                  <c:v>45092.975694444445</c:v>
                </c:pt>
                <c:pt idx="26778">
                  <c:v>45092.979166666664</c:v>
                </c:pt>
                <c:pt idx="26779">
                  <c:v>45092.982638888891</c:v>
                </c:pt>
                <c:pt idx="26780">
                  <c:v>45092.986111111109</c:v>
                </c:pt>
                <c:pt idx="26781">
                  <c:v>45092.989583333336</c:v>
                </c:pt>
                <c:pt idx="26782">
                  <c:v>45092.993055555555</c:v>
                </c:pt>
                <c:pt idx="26783">
                  <c:v>45092.996527777781</c:v>
                </c:pt>
                <c:pt idx="26784">
                  <c:v>45093</c:v>
                </c:pt>
                <c:pt idx="26785">
                  <c:v>45093.003472222219</c:v>
                </c:pt>
                <c:pt idx="26786">
                  <c:v>45093.006944444445</c:v>
                </c:pt>
                <c:pt idx="26787">
                  <c:v>45093.010416666664</c:v>
                </c:pt>
                <c:pt idx="26788">
                  <c:v>45093.013888888891</c:v>
                </c:pt>
                <c:pt idx="26789">
                  <c:v>45093.017361111109</c:v>
                </c:pt>
                <c:pt idx="26790">
                  <c:v>45093.020833333336</c:v>
                </c:pt>
                <c:pt idx="26791">
                  <c:v>45093.024305555555</c:v>
                </c:pt>
                <c:pt idx="26792">
                  <c:v>45093.027777777781</c:v>
                </c:pt>
                <c:pt idx="26793">
                  <c:v>45093.03125</c:v>
                </c:pt>
                <c:pt idx="26794">
                  <c:v>45093.034722222219</c:v>
                </c:pt>
                <c:pt idx="26795">
                  <c:v>45093.038194444445</c:v>
                </c:pt>
                <c:pt idx="26796">
                  <c:v>45093.041666666664</c:v>
                </c:pt>
                <c:pt idx="26797">
                  <c:v>45093.045138888891</c:v>
                </c:pt>
                <c:pt idx="26798">
                  <c:v>45093.048611111109</c:v>
                </c:pt>
                <c:pt idx="26799">
                  <c:v>45093.052083333336</c:v>
                </c:pt>
                <c:pt idx="26800">
                  <c:v>45093.055555555555</c:v>
                </c:pt>
                <c:pt idx="26801">
                  <c:v>45093.059027777781</c:v>
                </c:pt>
                <c:pt idx="26802">
                  <c:v>45093.0625</c:v>
                </c:pt>
                <c:pt idx="26803">
                  <c:v>45093.065972222219</c:v>
                </c:pt>
                <c:pt idx="26804">
                  <c:v>45093.069444444445</c:v>
                </c:pt>
                <c:pt idx="26805">
                  <c:v>45093.072916666664</c:v>
                </c:pt>
                <c:pt idx="26806">
                  <c:v>45093.076388888891</c:v>
                </c:pt>
                <c:pt idx="26807">
                  <c:v>45093.079861111109</c:v>
                </c:pt>
                <c:pt idx="26808">
                  <c:v>45093.083333333336</c:v>
                </c:pt>
                <c:pt idx="26809">
                  <c:v>45093.086805555555</c:v>
                </c:pt>
                <c:pt idx="26810">
                  <c:v>45093.090277777781</c:v>
                </c:pt>
                <c:pt idx="26811">
                  <c:v>45093.09375</c:v>
                </c:pt>
                <c:pt idx="26812">
                  <c:v>45093.097222222219</c:v>
                </c:pt>
                <c:pt idx="26813">
                  <c:v>45093.100694444445</c:v>
                </c:pt>
                <c:pt idx="26814">
                  <c:v>45093.104166666664</c:v>
                </c:pt>
                <c:pt idx="26815">
                  <c:v>45093.107638888891</c:v>
                </c:pt>
                <c:pt idx="26816">
                  <c:v>45093.111111111109</c:v>
                </c:pt>
                <c:pt idx="26817">
                  <c:v>45093.114583333336</c:v>
                </c:pt>
                <c:pt idx="26818">
                  <c:v>45093.118055555555</c:v>
                </c:pt>
                <c:pt idx="26819">
                  <c:v>45093.121527777781</c:v>
                </c:pt>
                <c:pt idx="26820">
                  <c:v>45093.125</c:v>
                </c:pt>
                <c:pt idx="26821">
                  <c:v>45093.128472222219</c:v>
                </c:pt>
                <c:pt idx="26822">
                  <c:v>45093.131944444445</c:v>
                </c:pt>
                <c:pt idx="26823">
                  <c:v>45093.135416666664</c:v>
                </c:pt>
                <c:pt idx="26824">
                  <c:v>45093.138888888891</c:v>
                </c:pt>
                <c:pt idx="26825">
                  <c:v>45093.142361111109</c:v>
                </c:pt>
                <c:pt idx="26826">
                  <c:v>45093.145833333336</c:v>
                </c:pt>
                <c:pt idx="26827">
                  <c:v>45093.149305555555</c:v>
                </c:pt>
                <c:pt idx="26828">
                  <c:v>45093.152777777781</c:v>
                </c:pt>
                <c:pt idx="26829">
                  <c:v>45093.15625</c:v>
                </c:pt>
                <c:pt idx="26830">
                  <c:v>45093.159722222219</c:v>
                </c:pt>
                <c:pt idx="26831">
                  <c:v>45093.163194444445</c:v>
                </c:pt>
                <c:pt idx="26832">
                  <c:v>45093.166666666664</c:v>
                </c:pt>
                <c:pt idx="26833">
                  <c:v>45093.170138888891</c:v>
                </c:pt>
                <c:pt idx="26834">
                  <c:v>45093.173611111109</c:v>
                </c:pt>
                <c:pt idx="26835">
                  <c:v>45093.177083333336</c:v>
                </c:pt>
                <c:pt idx="26836">
                  <c:v>45093.180555555555</c:v>
                </c:pt>
                <c:pt idx="26837">
                  <c:v>45093.184027777781</c:v>
                </c:pt>
                <c:pt idx="26838">
                  <c:v>45093.1875</c:v>
                </c:pt>
                <c:pt idx="26839">
                  <c:v>45093.190972222219</c:v>
                </c:pt>
                <c:pt idx="26840">
                  <c:v>45093.194444444445</c:v>
                </c:pt>
                <c:pt idx="26841">
                  <c:v>45093.197916666664</c:v>
                </c:pt>
                <c:pt idx="26842">
                  <c:v>45093.201388888891</c:v>
                </c:pt>
                <c:pt idx="26843">
                  <c:v>45093.204861111109</c:v>
                </c:pt>
                <c:pt idx="26844">
                  <c:v>45093.208333333336</c:v>
                </c:pt>
                <c:pt idx="26845">
                  <c:v>45093.211805555555</c:v>
                </c:pt>
                <c:pt idx="26846">
                  <c:v>45093.215277777781</c:v>
                </c:pt>
                <c:pt idx="26847">
                  <c:v>45093.21875</c:v>
                </c:pt>
                <c:pt idx="26848">
                  <c:v>45093.222222222219</c:v>
                </c:pt>
                <c:pt idx="26849">
                  <c:v>45093.225694444445</c:v>
                </c:pt>
                <c:pt idx="26850">
                  <c:v>45093.229166666664</c:v>
                </c:pt>
                <c:pt idx="26851">
                  <c:v>45093.232638888891</c:v>
                </c:pt>
                <c:pt idx="26852">
                  <c:v>45093.236111111109</c:v>
                </c:pt>
                <c:pt idx="26853">
                  <c:v>45093.239583333336</c:v>
                </c:pt>
                <c:pt idx="26854">
                  <c:v>45093.243055555555</c:v>
                </c:pt>
                <c:pt idx="26855">
                  <c:v>45093.246527777781</c:v>
                </c:pt>
                <c:pt idx="26856">
                  <c:v>45093.25</c:v>
                </c:pt>
                <c:pt idx="26857">
                  <c:v>45093.253472222219</c:v>
                </c:pt>
                <c:pt idx="26858">
                  <c:v>45093.256944444445</c:v>
                </c:pt>
                <c:pt idx="26859">
                  <c:v>45093.260416666664</c:v>
                </c:pt>
                <c:pt idx="26860">
                  <c:v>45093.263888888891</c:v>
                </c:pt>
                <c:pt idx="26861">
                  <c:v>45093.267361111109</c:v>
                </c:pt>
                <c:pt idx="26862">
                  <c:v>45093.270833333336</c:v>
                </c:pt>
                <c:pt idx="26863">
                  <c:v>45093.274305555555</c:v>
                </c:pt>
                <c:pt idx="26864">
                  <c:v>45093.277777777781</c:v>
                </c:pt>
                <c:pt idx="26865">
                  <c:v>45093.28125</c:v>
                </c:pt>
                <c:pt idx="26866">
                  <c:v>45093.284722222219</c:v>
                </c:pt>
                <c:pt idx="26867">
                  <c:v>45093.288194444445</c:v>
                </c:pt>
                <c:pt idx="26868">
                  <c:v>45093.291666666664</c:v>
                </c:pt>
                <c:pt idx="26869">
                  <c:v>45093.295138888891</c:v>
                </c:pt>
                <c:pt idx="26870">
                  <c:v>45093.298611111109</c:v>
                </c:pt>
                <c:pt idx="26871">
                  <c:v>45093.302083333336</c:v>
                </c:pt>
                <c:pt idx="26872">
                  <c:v>45093.305555555555</c:v>
                </c:pt>
                <c:pt idx="26873">
                  <c:v>45093.309027777781</c:v>
                </c:pt>
                <c:pt idx="26874">
                  <c:v>45093.3125</c:v>
                </c:pt>
                <c:pt idx="26875">
                  <c:v>45093.315972222219</c:v>
                </c:pt>
                <c:pt idx="26876">
                  <c:v>45093.319444444445</c:v>
                </c:pt>
                <c:pt idx="26877">
                  <c:v>45093.322916666664</c:v>
                </c:pt>
                <c:pt idx="26878">
                  <c:v>45093.326388888891</c:v>
                </c:pt>
                <c:pt idx="26879">
                  <c:v>45093.329861111109</c:v>
                </c:pt>
                <c:pt idx="26880">
                  <c:v>45093.333333333336</c:v>
                </c:pt>
                <c:pt idx="26881">
                  <c:v>45093.336805555555</c:v>
                </c:pt>
                <c:pt idx="26882">
                  <c:v>45093.340277777781</c:v>
                </c:pt>
                <c:pt idx="26883">
                  <c:v>45093.34375</c:v>
                </c:pt>
                <c:pt idx="26884">
                  <c:v>45093.347222222219</c:v>
                </c:pt>
                <c:pt idx="26885">
                  <c:v>45093.350694444445</c:v>
                </c:pt>
                <c:pt idx="26886">
                  <c:v>45093.354166666664</c:v>
                </c:pt>
                <c:pt idx="26887">
                  <c:v>45093.357638888891</c:v>
                </c:pt>
                <c:pt idx="26888">
                  <c:v>45093.361111111109</c:v>
                </c:pt>
                <c:pt idx="26889">
                  <c:v>45093.364583333336</c:v>
                </c:pt>
                <c:pt idx="26890">
                  <c:v>45093.368055555555</c:v>
                </c:pt>
                <c:pt idx="26891">
                  <c:v>45093.371527777781</c:v>
                </c:pt>
                <c:pt idx="26892">
                  <c:v>45093.375</c:v>
                </c:pt>
                <c:pt idx="26893">
                  <c:v>45093.378472222219</c:v>
                </c:pt>
                <c:pt idx="26894">
                  <c:v>45093.381944444445</c:v>
                </c:pt>
                <c:pt idx="26895">
                  <c:v>45093.385416666664</c:v>
                </c:pt>
                <c:pt idx="26896">
                  <c:v>45093.388888888891</c:v>
                </c:pt>
                <c:pt idx="26897">
                  <c:v>45093.392361111109</c:v>
                </c:pt>
                <c:pt idx="26898">
                  <c:v>45093.395833333336</c:v>
                </c:pt>
                <c:pt idx="26899">
                  <c:v>45093.399305555555</c:v>
                </c:pt>
                <c:pt idx="26900">
                  <c:v>45093.402777777781</c:v>
                </c:pt>
                <c:pt idx="26901">
                  <c:v>45093.40625</c:v>
                </c:pt>
                <c:pt idx="26902">
                  <c:v>45093.409722222219</c:v>
                </c:pt>
                <c:pt idx="26903">
                  <c:v>45093.413194444445</c:v>
                </c:pt>
                <c:pt idx="26904">
                  <c:v>45093.416666666664</c:v>
                </c:pt>
                <c:pt idx="26905">
                  <c:v>45093.420138888891</c:v>
                </c:pt>
                <c:pt idx="26906">
                  <c:v>45093.423611111109</c:v>
                </c:pt>
                <c:pt idx="26907">
                  <c:v>45093.427083333336</c:v>
                </c:pt>
                <c:pt idx="26908">
                  <c:v>45093.430555555555</c:v>
                </c:pt>
                <c:pt idx="26909">
                  <c:v>45093.434027777781</c:v>
                </c:pt>
                <c:pt idx="26910">
                  <c:v>45093.4375</c:v>
                </c:pt>
                <c:pt idx="26911">
                  <c:v>45093.440972222219</c:v>
                </c:pt>
                <c:pt idx="26912">
                  <c:v>45093.444444444445</c:v>
                </c:pt>
                <c:pt idx="26913">
                  <c:v>45093.447916666664</c:v>
                </c:pt>
                <c:pt idx="26914">
                  <c:v>45093.451388888891</c:v>
                </c:pt>
                <c:pt idx="26915">
                  <c:v>45093.454861111109</c:v>
                </c:pt>
                <c:pt idx="26916">
                  <c:v>45093.458333333336</c:v>
                </c:pt>
                <c:pt idx="26917">
                  <c:v>45093.461805555555</c:v>
                </c:pt>
                <c:pt idx="26918">
                  <c:v>45093.465277777781</c:v>
                </c:pt>
                <c:pt idx="26919">
                  <c:v>45093.46875</c:v>
                </c:pt>
                <c:pt idx="26920">
                  <c:v>45093.472222222219</c:v>
                </c:pt>
                <c:pt idx="26921">
                  <c:v>45093.475694444445</c:v>
                </c:pt>
                <c:pt idx="26922">
                  <c:v>45093.479166666664</c:v>
                </c:pt>
                <c:pt idx="26923">
                  <c:v>45093.482638888891</c:v>
                </c:pt>
                <c:pt idx="26924">
                  <c:v>45093.486111111109</c:v>
                </c:pt>
                <c:pt idx="26925">
                  <c:v>45093.489583333336</c:v>
                </c:pt>
                <c:pt idx="26926">
                  <c:v>45093.493055555555</c:v>
                </c:pt>
                <c:pt idx="26927">
                  <c:v>45093.496527777781</c:v>
                </c:pt>
                <c:pt idx="26928">
                  <c:v>45093.5</c:v>
                </c:pt>
                <c:pt idx="26929">
                  <c:v>45093.503472222219</c:v>
                </c:pt>
                <c:pt idx="26930">
                  <c:v>45093.506944444445</c:v>
                </c:pt>
                <c:pt idx="26931">
                  <c:v>45093.510416666664</c:v>
                </c:pt>
                <c:pt idx="26932">
                  <c:v>45093.513888888891</c:v>
                </c:pt>
                <c:pt idx="26933">
                  <c:v>45093.517361111109</c:v>
                </c:pt>
                <c:pt idx="26934">
                  <c:v>45093.520833333336</c:v>
                </c:pt>
                <c:pt idx="26935">
                  <c:v>45093.524305555555</c:v>
                </c:pt>
                <c:pt idx="26936">
                  <c:v>45093.527777777781</c:v>
                </c:pt>
                <c:pt idx="26937">
                  <c:v>45093.53125</c:v>
                </c:pt>
                <c:pt idx="26938">
                  <c:v>45093.534722222219</c:v>
                </c:pt>
                <c:pt idx="26939">
                  <c:v>45093.538194444445</c:v>
                </c:pt>
                <c:pt idx="26940">
                  <c:v>45093.541666666664</c:v>
                </c:pt>
                <c:pt idx="26941">
                  <c:v>45093.545138888891</c:v>
                </c:pt>
                <c:pt idx="26942">
                  <c:v>45093.548611111109</c:v>
                </c:pt>
                <c:pt idx="26943">
                  <c:v>45093.552083333336</c:v>
                </c:pt>
                <c:pt idx="26944">
                  <c:v>45093.555555555555</c:v>
                </c:pt>
                <c:pt idx="26945">
                  <c:v>45093.559027777781</c:v>
                </c:pt>
                <c:pt idx="26946">
                  <c:v>45093.5625</c:v>
                </c:pt>
                <c:pt idx="26947">
                  <c:v>45093.565972222219</c:v>
                </c:pt>
                <c:pt idx="26948">
                  <c:v>45093.569444444445</c:v>
                </c:pt>
                <c:pt idx="26949">
                  <c:v>45093.572916666664</c:v>
                </c:pt>
                <c:pt idx="26950">
                  <c:v>45093.576388888891</c:v>
                </c:pt>
                <c:pt idx="26951">
                  <c:v>45093.579861111109</c:v>
                </c:pt>
                <c:pt idx="26952">
                  <c:v>45093.583333333336</c:v>
                </c:pt>
                <c:pt idx="26953">
                  <c:v>45093.586805555555</c:v>
                </c:pt>
                <c:pt idx="26954">
                  <c:v>45093.590277777781</c:v>
                </c:pt>
                <c:pt idx="26955">
                  <c:v>45093.59375</c:v>
                </c:pt>
                <c:pt idx="26956">
                  <c:v>45093.597222222219</c:v>
                </c:pt>
                <c:pt idx="26957">
                  <c:v>45093.600694444445</c:v>
                </c:pt>
                <c:pt idx="26958">
                  <c:v>45093.604166666664</c:v>
                </c:pt>
                <c:pt idx="26959">
                  <c:v>45093.607638888891</c:v>
                </c:pt>
                <c:pt idx="26960">
                  <c:v>45093.611111111109</c:v>
                </c:pt>
                <c:pt idx="26961">
                  <c:v>45093.614583333336</c:v>
                </c:pt>
                <c:pt idx="26962">
                  <c:v>45093.618055555555</c:v>
                </c:pt>
                <c:pt idx="26963">
                  <c:v>45093.621527777781</c:v>
                </c:pt>
                <c:pt idx="26964">
                  <c:v>45093.625</c:v>
                </c:pt>
                <c:pt idx="26965">
                  <c:v>45093.628472222219</c:v>
                </c:pt>
                <c:pt idx="26966">
                  <c:v>45093.631944444445</c:v>
                </c:pt>
                <c:pt idx="26967">
                  <c:v>45093.635416666664</c:v>
                </c:pt>
                <c:pt idx="26968">
                  <c:v>45093.638888888891</c:v>
                </c:pt>
                <c:pt idx="26969">
                  <c:v>45093.642361111109</c:v>
                </c:pt>
                <c:pt idx="26970">
                  <c:v>45093.645833333336</c:v>
                </c:pt>
                <c:pt idx="26971">
                  <c:v>45093.649305555555</c:v>
                </c:pt>
                <c:pt idx="26972">
                  <c:v>45093.652777777781</c:v>
                </c:pt>
                <c:pt idx="26973">
                  <c:v>45093.65625</c:v>
                </c:pt>
                <c:pt idx="26974">
                  <c:v>45093.659722222219</c:v>
                </c:pt>
                <c:pt idx="26975">
                  <c:v>45093.663194444445</c:v>
                </c:pt>
                <c:pt idx="26976">
                  <c:v>45093.666666666664</c:v>
                </c:pt>
                <c:pt idx="26977">
                  <c:v>45093.670138888891</c:v>
                </c:pt>
                <c:pt idx="26978">
                  <c:v>45093.673611111109</c:v>
                </c:pt>
                <c:pt idx="26979">
                  <c:v>45093.677083333336</c:v>
                </c:pt>
                <c:pt idx="26980">
                  <c:v>45093.680555555555</c:v>
                </c:pt>
                <c:pt idx="26981">
                  <c:v>45093.684027777781</c:v>
                </c:pt>
                <c:pt idx="26982">
                  <c:v>45093.6875</c:v>
                </c:pt>
                <c:pt idx="26983">
                  <c:v>45093.690972222219</c:v>
                </c:pt>
                <c:pt idx="26984">
                  <c:v>45093.694444444445</c:v>
                </c:pt>
                <c:pt idx="26985">
                  <c:v>45093.697916666664</c:v>
                </c:pt>
                <c:pt idx="26986">
                  <c:v>45093.701388888891</c:v>
                </c:pt>
                <c:pt idx="26987">
                  <c:v>45093.704861111109</c:v>
                </c:pt>
                <c:pt idx="26988">
                  <c:v>45093.708333333336</c:v>
                </c:pt>
                <c:pt idx="26989">
                  <c:v>45093.711805555555</c:v>
                </c:pt>
                <c:pt idx="26990">
                  <c:v>45093.715277777781</c:v>
                </c:pt>
                <c:pt idx="26991">
                  <c:v>45093.71875</c:v>
                </c:pt>
                <c:pt idx="26992">
                  <c:v>45093.722222222219</c:v>
                </c:pt>
                <c:pt idx="26993">
                  <c:v>45093.725694444445</c:v>
                </c:pt>
                <c:pt idx="26994">
                  <c:v>45093.729166666664</c:v>
                </c:pt>
                <c:pt idx="26995">
                  <c:v>45093.732638888891</c:v>
                </c:pt>
                <c:pt idx="26996">
                  <c:v>45093.736111111109</c:v>
                </c:pt>
                <c:pt idx="26997">
                  <c:v>45093.739583333336</c:v>
                </c:pt>
                <c:pt idx="26998">
                  <c:v>45093.743055555555</c:v>
                </c:pt>
                <c:pt idx="26999">
                  <c:v>45093.746527777781</c:v>
                </c:pt>
                <c:pt idx="27000">
                  <c:v>45093.75</c:v>
                </c:pt>
                <c:pt idx="27001">
                  <c:v>45093.753472222219</c:v>
                </c:pt>
                <c:pt idx="27002">
                  <c:v>45093.756944444445</c:v>
                </c:pt>
                <c:pt idx="27003">
                  <c:v>45093.760416666664</c:v>
                </c:pt>
                <c:pt idx="27004">
                  <c:v>45093.763888888891</c:v>
                </c:pt>
                <c:pt idx="27005">
                  <c:v>45093.767361111109</c:v>
                </c:pt>
                <c:pt idx="27006">
                  <c:v>45093.770833333336</c:v>
                </c:pt>
                <c:pt idx="27007">
                  <c:v>45093.774305555555</c:v>
                </c:pt>
                <c:pt idx="27008">
                  <c:v>45093.777777777781</c:v>
                </c:pt>
                <c:pt idx="27009">
                  <c:v>45093.78125</c:v>
                </c:pt>
                <c:pt idx="27010">
                  <c:v>45093.784722222219</c:v>
                </c:pt>
                <c:pt idx="27011">
                  <c:v>45093.788194444445</c:v>
                </c:pt>
                <c:pt idx="27012">
                  <c:v>45093.791666666664</c:v>
                </c:pt>
                <c:pt idx="27013">
                  <c:v>45093.795138888891</c:v>
                </c:pt>
                <c:pt idx="27014">
                  <c:v>45093.798611111109</c:v>
                </c:pt>
                <c:pt idx="27015">
                  <c:v>45093.802083333336</c:v>
                </c:pt>
                <c:pt idx="27016">
                  <c:v>45093.805555555555</c:v>
                </c:pt>
                <c:pt idx="27017">
                  <c:v>45093.809027777781</c:v>
                </c:pt>
                <c:pt idx="27018">
                  <c:v>45093.8125</c:v>
                </c:pt>
                <c:pt idx="27019">
                  <c:v>45093.815972222219</c:v>
                </c:pt>
                <c:pt idx="27020">
                  <c:v>45093.819444444445</c:v>
                </c:pt>
                <c:pt idx="27021">
                  <c:v>45093.822916666664</c:v>
                </c:pt>
                <c:pt idx="27022">
                  <c:v>45093.826388888891</c:v>
                </c:pt>
                <c:pt idx="27023">
                  <c:v>45093.829861111109</c:v>
                </c:pt>
                <c:pt idx="27024">
                  <c:v>45093.833333333336</c:v>
                </c:pt>
                <c:pt idx="27025">
                  <c:v>45093.836805555555</c:v>
                </c:pt>
                <c:pt idx="27026">
                  <c:v>45093.840277777781</c:v>
                </c:pt>
                <c:pt idx="27027">
                  <c:v>45093.84375</c:v>
                </c:pt>
                <c:pt idx="27028">
                  <c:v>45093.847222222219</c:v>
                </c:pt>
                <c:pt idx="27029">
                  <c:v>45093.850694444445</c:v>
                </c:pt>
                <c:pt idx="27030">
                  <c:v>45093.854166666664</c:v>
                </c:pt>
                <c:pt idx="27031">
                  <c:v>45093.857638888891</c:v>
                </c:pt>
                <c:pt idx="27032">
                  <c:v>45093.861111111109</c:v>
                </c:pt>
                <c:pt idx="27033">
                  <c:v>45093.864583333336</c:v>
                </c:pt>
                <c:pt idx="27034">
                  <c:v>45093.868055555555</c:v>
                </c:pt>
                <c:pt idx="27035">
                  <c:v>45093.871527777781</c:v>
                </c:pt>
                <c:pt idx="27036">
                  <c:v>45093.875</c:v>
                </c:pt>
                <c:pt idx="27037">
                  <c:v>45093.878472222219</c:v>
                </c:pt>
                <c:pt idx="27038">
                  <c:v>45093.881944444445</c:v>
                </c:pt>
                <c:pt idx="27039">
                  <c:v>45093.885416666664</c:v>
                </c:pt>
                <c:pt idx="27040">
                  <c:v>45093.888888888891</c:v>
                </c:pt>
                <c:pt idx="27041">
                  <c:v>45093.892361111109</c:v>
                </c:pt>
                <c:pt idx="27042">
                  <c:v>45093.895833333336</c:v>
                </c:pt>
                <c:pt idx="27043">
                  <c:v>45093.899305555555</c:v>
                </c:pt>
                <c:pt idx="27044">
                  <c:v>45093.902777777781</c:v>
                </c:pt>
                <c:pt idx="27045">
                  <c:v>45093.90625</c:v>
                </c:pt>
                <c:pt idx="27046">
                  <c:v>45093.909722222219</c:v>
                </c:pt>
                <c:pt idx="27047">
                  <c:v>45093.913194444445</c:v>
                </c:pt>
                <c:pt idx="27048">
                  <c:v>45093.916666666664</c:v>
                </c:pt>
                <c:pt idx="27049">
                  <c:v>45093.920138888891</c:v>
                </c:pt>
                <c:pt idx="27050">
                  <c:v>45093.923611111109</c:v>
                </c:pt>
                <c:pt idx="27051">
                  <c:v>45093.927083333336</c:v>
                </c:pt>
                <c:pt idx="27052">
                  <c:v>45093.930555555555</c:v>
                </c:pt>
                <c:pt idx="27053">
                  <c:v>45093.934027777781</c:v>
                </c:pt>
                <c:pt idx="27054">
                  <c:v>45093.9375</c:v>
                </c:pt>
                <c:pt idx="27055">
                  <c:v>45093.940972222219</c:v>
                </c:pt>
                <c:pt idx="27056">
                  <c:v>45093.944444444445</c:v>
                </c:pt>
                <c:pt idx="27057">
                  <c:v>45093.947916666664</c:v>
                </c:pt>
                <c:pt idx="27058">
                  <c:v>45093.951388888891</c:v>
                </c:pt>
                <c:pt idx="27059">
                  <c:v>45093.954861111109</c:v>
                </c:pt>
                <c:pt idx="27060">
                  <c:v>45093.958333333336</c:v>
                </c:pt>
                <c:pt idx="27061">
                  <c:v>45093.961805555555</c:v>
                </c:pt>
                <c:pt idx="27062">
                  <c:v>45093.965277777781</c:v>
                </c:pt>
                <c:pt idx="27063">
                  <c:v>45093.96875</c:v>
                </c:pt>
                <c:pt idx="27064">
                  <c:v>45093.972222222219</c:v>
                </c:pt>
                <c:pt idx="27065">
                  <c:v>45093.975694444445</c:v>
                </c:pt>
                <c:pt idx="27066">
                  <c:v>45093.979166666664</c:v>
                </c:pt>
                <c:pt idx="27067">
                  <c:v>45093.982638888891</c:v>
                </c:pt>
                <c:pt idx="27068">
                  <c:v>45093.986111111109</c:v>
                </c:pt>
                <c:pt idx="27069">
                  <c:v>45093.989583333336</c:v>
                </c:pt>
                <c:pt idx="27070">
                  <c:v>45093.993055555555</c:v>
                </c:pt>
                <c:pt idx="27071">
                  <c:v>45093.996527777781</c:v>
                </c:pt>
                <c:pt idx="27072">
                  <c:v>45094</c:v>
                </c:pt>
                <c:pt idx="27073">
                  <c:v>45094.003472222219</c:v>
                </c:pt>
                <c:pt idx="27074">
                  <c:v>45094.006944444445</c:v>
                </c:pt>
                <c:pt idx="27075">
                  <c:v>45094.010416666664</c:v>
                </c:pt>
                <c:pt idx="27076">
                  <c:v>45094.013888888891</c:v>
                </c:pt>
                <c:pt idx="27077">
                  <c:v>45094.017361111109</c:v>
                </c:pt>
                <c:pt idx="27078">
                  <c:v>45094.020833333336</c:v>
                </c:pt>
                <c:pt idx="27079">
                  <c:v>45094.024305555555</c:v>
                </c:pt>
                <c:pt idx="27080">
                  <c:v>45094.027777777781</c:v>
                </c:pt>
                <c:pt idx="27081">
                  <c:v>45094.03125</c:v>
                </c:pt>
                <c:pt idx="27082">
                  <c:v>45094.034722222219</c:v>
                </c:pt>
                <c:pt idx="27083">
                  <c:v>45094.038194444445</c:v>
                </c:pt>
                <c:pt idx="27084">
                  <c:v>45094.041666666664</c:v>
                </c:pt>
                <c:pt idx="27085">
                  <c:v>45094.045138888891</c:v>
                </c:pt>
                <c:pt idx="27086">
                  <c:v>45094.048611111109</c:v>
                </c:pt>
                <c:pt idx="27087">
                  <c:v>45094.052083333336</c:v>
                </c:pt>
                <c:pt idx="27088">
                  <c:v>45094.055555555555</c:v>
                </c:pt>
                <c:pt idx="27089">
                  <c:v>45094.059027777781</c:v>
                </c:pt>
                <c:pt idx="27090">
                  <c:v>45094.0625</c:v>
                </c:pt>
                <c:pt idx="27091">
                  <c:v>45094.065972222219</c:v>
                </c:pt>
                <c:pt idx="27092">
                  <c:v>45094.069444444445</c:v>
                </c:pt>
                <c:pt idx="27093">
                  <c:v>45094.072916666664</c:v>
                </c:pt>
                <c:pt idx="27094">
                  <c:v>45094.076388888891</c:v>
                </c:pt>
                <c:pt idx="27095">
                  <c:v>45094.079861111109</c:v>
                </c:pt>
                <c:pt idx="27096">
                  <c:v>45094.083333333336</c:v>
                </c:pt>
                <c:pt idx="27097">
                  <c:v>45094.086805555555</c:v>
                </c:pt>
                <c:pt idx="27098">
                  <c:v>45094.090277777781</c:v>
                </c:pt>
                <c:pt idx="27099">
                  <c:v>45094.09375</c:v>
                </c:pt>
                <c:pt idx="27100">
                  <c:v>45094.097222222219</c:v>
                </c:pt>
                <c:pt idx="27101">
                  <c:v>45094.100694444445</c:v>
                </c:pt>
                <c:pt idx="27102">
                  <c:v>45094.104166666664</c:v>
                </c:pt>
                <c:pt idx="27103">
                  <c:v>45094.107638888891</c:v>
                </c:pt>
                <c:pt idx="27104">
                  <c:v>45094.111111111109</c:v>
                </c:pt>
                <c:pt idx="27105">
                  <c:v>45094.114583333336</c:v>
                </c:pt>
                <c:pt idx="27106">
                  <c:v>45094.118055555555</c:v>
                </c:pt>
                <c:pt idx="27107">
                  <c:v>45094.121527777781</c:v>
                </c:pt>
                <c:pt idx="27108">
                  <c:v>45094.125</c:v>
                </c:pt>
                <c:pt idx="27109">
                  <c:v>45094.128472222219</c:v>
                </c:pt>
                <c:pt idx="27110">
                  <c:v>45094.131944444445</c:v>
                </c:pt>
                <c:pt idx="27111">
                  <c:v>45094.135416666664</c:v>
                </c:pt>
                <c:pt idx="27112">
                  <c:v>45094.138888888891</c:v>
                </c:pt>
                <c:pt idx="27113">
                  <c:v>45094.142361111109</c:v>
                </c:pt>
                <c:pt idx="27114">
                  <c:v>45094.145833333336</c:v>
                </c:pt>
                <c:pt idx="27115">
                  <c:v>45094.149305555555</c:v>
                </c:pt>
                <c:pt idx="27116">
                  <c:v>45094.152777777781</c:v>
                </c:pt>
                <c:pt idx="27117">
                  <c:v>45094.15625</c:v>
                </c:pt>
                <c:pt idx="27118">
                  <c:v>45094.159722222219</c:v>
                </c:pt>
                <c:pt idx="27119">
                  <c:v>45094.163194444445</c:v>
                </c:pt>
                <c:pt idx="27120">
                  <c:v>45094.166666666664</c:v>
                </c:pt>
                <c:pt idx="27121">
                  <c:v>45094.170138888891</c:v>
                </c:pt>
                <c:pt idx="27122">
                  <c:v>45094.173611111109</c:v>
                </c:pt>
                <c:pt idx="27123">
                  <c:v>45094.177083333336</c:v>
                </c:pt>
                <c:pt idx="27124">
                  <c:v>45094.180555555555</c:v>
                </c:pt>
                <c:pt idx="27125">
                  <c:v>45094.184027777781</c:v>
                </c:pt>
                <c:pt idx="27126">
                  <c:v>45094.1875</c:v>
                </c:pt>
                <c:pt idx="27127">
                  <c:v>45094.190972222219</c:v>
                </c:pt>
                <c:pt idx="27128">
                  <c:v>45094.194444444445</c:v>
                </c:pt>
                <c:pt idx="27129">
                  <c:v>45094.197916666664</c:v>
                </c:pt>
                <c:pt idx="27130">
                  <c:v>45094.201388888891</c:v>
                </c:pt>
                <c:pt idx="27131">
                  <c:v>45094.204861111109</c:v>
                </c:pt>
                <c:pt idx="27132">
                  <c:v>45094.208333333336</c:v>
                </c:pt>
                <c:pt idx="27133">
                  <c:v>45094.211805555555</c:v>
                </c:pt>
                <c:pt idx="27134">
                  <c:v>45094.215277777781</c:v>
                </c:pt>
                <c:pt idx="27135">
                  <c:v>45094.21875</c:v>
                </c:pt>
                <c:pt idx="27136">
                  <c:v>45094.222222222219</c:v>
                </c:pt>
                <c:pt idx="27137">
                  <c:v>45094.225694444445</c:v>
                </c:pt>
                <c:pt idx="27138">
                  <c:v>45094.229166666664</c:v>
                </c:pt>
                <c:pt idx="27139">
                  <c:v>45094.232638888891</c:v>
                </c:pt>
                <c:pt idx="27140">
                  <c:v>45094.236111111109</c:v>
                </c:pt>
                <c:pt idx="27141">
                  <c:v>45094.239583333336</c:v>
                </c:pt>
                <c:pt idx="27142">
                  <c:v>45094.243055555555</c:v>
                </c:pt>
                <c:pt idx="27143">
                  <c:v>45094.246527777781</c:v>
                </c:pt>
                <c:pt idx="27144">
                  <c:v>45094.25</c:v>
                </c:pt>
                <c:pt idx="27145">
                  <c:v>45094.253472222219</c:v>
                </c:pt>
                <c:pt idx="27146">
                  <c:v>45094.256944444445</c:v>
                </c:pt>
                <c:pt idx="27147">
                  <c:v>45094.260416666664</c:v>
                </c:pt>
                <c:pt idx="27148">
                  <c:v>45094.263888888891</c:v>
                </c:pt>
                <c:pt idx="27149">
                  <c:v>45094.267361111109</c:v>
                </c:pt>
                <c:pt idx="27150">
                  <c:v>45094.270833333336</c:v>
                </c:pt>
                <c:pt idx="27151">
                  <c:v>45094.274305555555</c:v>
                </c:pt>
                <c:pt idx="27152">
                  <c:v>45094.277777777781</c:v>
                </c:pt>
                <c:pt idx="27153">
                  <c:v>45094.28125</c:v>
                </c:pt>
                <c:pt idx="27154">
                  <c:v>45094.284722222219</c:v>
                </c:pt>
                <c:pt idx="27155">
                  <c:v>45094.288194444445</c:v>
                </c:pt>
                <c:pt idx="27156">
                  <c:v>45094.291666666664</c:v>
                </c:pt>
                <c:pt idx="27157">
                  <c:v>45094.295138888891</c:v>
                </c:pt>
                <c:pt idx="27158">
                  <c:v>45094.298611111109</c:v>
                </c:pt>
                <c:pt idx="27159">
                  <c:v>45094.302083333336</c:v>
                </c:pt>
                <c:pt idx="27160">
                  <c:v>45094.305555555555</c:v>
                </c:pt>
                <c:pt idx="27161">
                  <c:v>45094.309027777781</c:v>
                </c:pt>
                <c:pt idx="27162">
                  <c:v>45094.3125</c:v>
                </c:pt>
                <c:pt idx="27163">
                  <c:v>45094.315972222219</c:v>
                </c:pt>
                <c:pt idx="27164">
                  <c:v>45094.319444444445</c:v>
                </c:pt>
                <c:pt idx="27165">
                  <c:v>45094.322916666664</c:v>
                </c:pt>
                <c:pt idx="27166">
                  <c:v>45094.326388888891</c:v>
                </c:pt>
                <c:pt idx="27167">
                  <c:v>45094.329861111109</c:v>
                </c:pt>
                <c:pt idx="27168">
                  <c:v>45094.333333333336</c:v>
                </c:pt>
                <c:pt idx="27169">
                  <c:v>45094.336805555555</c:v>
                </c:pt>
                <c:pt idx="27170">
                  <c:v>45094.340277777781</c:v>
                </c:pt>
                <c:pt idx="27171">
                  <c:v>45094.34375</c:v>
                </c:pt>
                <c:pt idx="27172">
                  <c:v>45094.347222222219</c:v>
                </c:pt>
                <c:pt idx="27173">
                  <c:v>45094.350694444445</c:v>
                </c:pt>
                <c:pt idx="27174">
                  <c:v>45094.354166666664</c:v>
                </c:pt>
                <c:pt idx="27175">
                  <c:v>45094.357638888891</c:v>
                </c:pt>
                <c:pt idx="27176">
                  <c:v>45094.361111111109</c:v>
                </c:pt>
                <c:pt idx="27177">
                  <c:v>45094.364583333336</c:v>
                </c:pt>
                <c:pt idx="27178">
                  <c:v>45094.368055555555</c:v>
                </c:pt>
                <c:pt idx="27179">
                  <c:v>45094.371527777781</c:v>
                </c:pt>
                <c:pt idx="27180">
                  <c:v>45094.375</c:v>
                </c:pt>
                <c:pt idx="27181">
                  <c:v>45094.378472222219</c:v>
                </c:pt>
                <c:pt idx="27182">
                  <c:v>45094.381944444445</c:v>
                </c:pt>
                <c:pt idx="27183">
                  <c:v>45094.385416666664</c:v>
                </c:pt>
                <c:pt idx="27184">
                  <c:v>45094.388888888891</c:v>
                </c:pt>
                <c:pt idx="27185">
                  <c:v>45094.392361111109</c:v>
                </c:pt>
                <c:pt idx="27186">
                  <c:v>45094.395833333336</c:v>
                </c:pt>
                <c:pt idx="27187">
                  <c:v>45094.399305555555</c:v>
                </c:pt>
                <c:pt idx="27188">
                  <c:v>45094.402777777781</c:v>
                </c:pt>
                <c:pt idx="27189">
                  <c:v>45094.40625</c:v>
                </c:pt>
                <c:pt idx="27190">
                  <c:v>45094.409722222219</c:v>
                </c:pt>
                <c:pt idx="27191">
                  <c:v>45094.413194444445</c:v>
                </c:pt>
                <c:pt idx="27192">
                  <c:v>45094.416666666664</c:v>
                </c:pt>
                <c:pt idx="27193">
                  <c:v>45094.420138888891</c:v>
                </c:pt>
                <c:pt idx="27194">
                  <c:v>45094.423611111109</c:v>
                </c:pt>
                <c:pt idx="27195">
                  <c:v>45094.427083333336</c:v>
                </c:pt>
                <c:pt idx="27196">
                  <c:v>45094.430555555555</c:v>
                </c:pt>
                <c:pt idx="27197">
                  <c:v>45094.434027777781</c:v>
                </c:pt>
                <c:pt idx="27198">
                  <c:v>45094.4375</c:v>
                </c:pt>
                <c:pt idx="27199">
                  <c:v>45094.440972222219</c:v>
                </c:pt>
                <c:pt idx="27200">
                  <c:v>45094.444444444445</c:v>
                </c:pt>
                <c:pt idx="27201">
                  <c:v>45094.447916666664</c:v>
                </c:pt>
                <c:pt idx="27202">
                  <c:v>45094.451388888891</c:v>
                </c:pt>
                <c:pt idx="27203">
                  <c:v>45094.454861111109</c:v>
                </c:pt>
                <c:pt idx="27204">
                  <c:v>45094.458333333336</c:v>
                </c:pt>
                <c:pt idx="27205">
                  <c:v>45094.461805555555</c:v>
                </c:pt>
                <c:pt idx="27206">
                  <c:v>45094.465277777781</c:v>
                </c:pt>
                <c:pt idx="27207">
                  <c:v>45094.46875</c:v>
                </c:pt>
                <c:pt idx="27208">
                  <c:v>45094.472222222219</c:v>
                </c:pt>
                <c:pt idx="27209">
                  <c:v>45094.475694444445</c:v>
                </c:pt>
                <c:pt idx="27210">
                  <c:v>45094.479166666664</c:v>
                </c:pt>
                <c:pt idx="27211">
                  <c:v>45094.482638888891</c:v>
                </c:pt>
                <c:pt idx="27212">
                  <c:v>45094.486111111109</c:v>
                </c:pt>
                <c:pt idx="27213">
                  <c:v>45094.489583333336</c:v>
                </c:pt>
                <c:pt idx="27214">
                  <c:v>45094.493055555555</c:v>
                </c:pt>
                <c:pt idx="27215">
                  <c:v>45094.496527777781</c:v>
                </c:pt>
                <c:pt idx="27216">
                  <c:v>45094.5</c:v>
                </c:pt>
                <c:pt idx="27217">
                  <c:v>45094.503472222219</c:v>
                </c:pt>
                <c:pt idx="27218">
                  <c:v>45094.506944444445</c:v>
                </c:pt>
                <c:pt idx="27219">
                  <c:v>45094.510416666664</c:v>
                </c:pt>
                <c:pt idx="27220">
                  <c:v>45094.513888888891</c:v>
                </c:pt>
                <c:pt idx="27221">
                  <c:v>45094.517361111109</c:v>
                </c:pt>
                <c:pt idx="27222">
                  <c:v>45094.520833333336</c:v>
                </c:pt>
                <c:pt idx="27223">
                  <c:v>45094.524305555555</c:v>
                </c:pt>
                <c:pt idx="27224">
                  <c:v>45094.527777777781</c:v>
                </c:pt>
                <c:pt idx="27225">
                  <c:v>45094.53125</c:v>
                </c:pt>
                <c:pt idx="27226">
                  <c:v>45094.534722222219</c:v>
                </c:pt>
                <c:pt idx="27227">
                  <c:v>45094.538194444445</c:v>
                </c:pt>
                <c:pt idx="27228">
                  <c:v>45094.541666666664</c:v>
                </c:pt>
                <c:pt idx="27229">
                  <c:v>45094.545138888891</c:v>
                </c:pt>
                <c:pt idx="27230">
                  <c:v>45094.548611111109</c:v>
                </c:pt>
                <c:pt idx="27231">
                  <c:v>45094.552083333336</c:v>
                </c:pt>
                <c:pt idx="27232">
                  <c:v>45094.555555555555</c:v>
                </c:pt>
                <c:pt idx="27233">
                  <c:v>45094.559027777781</c:v>
                </c:pt>
                <c:pt idx="27234">
                  <c:v>45094.5625</c:v>
                </c:pt>
                <c:pt idx="27235">
                  <c:v>45094.565972222219</c:v>
                </c:pt>
                <c:pt idx="27236">
                  <c:v>45094.569444444445</c:v>
                </c:pt>
                <c:pt idx="27237">
                  <c:v>45094.572916666664</c:v>
                </c:pt>
                <c:pt idx="27238">
                  <c:v>45094.576388888891</c:v>
                </c:pt>
                <c:pt idx="27239">
                  <c:v>45094.579861111109</c:v>
                </c:pt>
                <c:pt idx="27240">
                  <c:v>45094.583333333336</c:v>
                </c:pt>
                <c:pt idx="27241">
                  <c:v>45094.586805555555</c:v>
                </c:pt>
                <c:pt idx="27242">
                  <c:v>45094.590277777781</c:v>
                </c:pt>
                <c:pt idx="27243">
                  <c:v>45094.59375</c:v>
                </c:pt>
                <c:pt idx="27244">
                  <c:v>45094.597222222219</c:v>
                </c:pt>
                <c:pt idx="27245">
                  <c:v>45094.600694444445</c:v>
                </c:pt>
                <c:pt idx="27246">
                  <c:v>45094.604166666664</c:v>
                </c:pt>
                <c:pt idx="27247">
                  <c:v>45094.607638888891</c:v>
                </c:pt>
                <c:pt idx="27248">
                  <c:v>45094.611111111109</c:v>
                </c:pt>
                <c:pt idx="27249">
                  <c:v>45094.614583333336</c:v>
                </c:pt>
                <c:pt idx="27250">
                  <c:v>45094.618055555555</c:v>
                </c:pt>
                <c:pt idx="27251">
                  <c:v>45094.621527777781</c:v>
                </c:pt>
                <c:pt idx="27252">
                  <c:v>45094.625</c:v>
                </c:pt>
                <c:pt idx="27253">
                  <c:v>45094.628472222219</c:v>
                </c:pt>
                <c:pt idx="27254">
                  <c:v>45094.631944444445</c:v>
                </c:pt>
                <c:pt idx="27255">
                  <c:v>45094.635416666664</c:v>
                </c:pt>
                <c:pt idx="27256">
                  <c:v>45094.638888888891</c:v>
                </c:pt>
                <c:pt idx="27257">
                  <c:v>45094.642361111109</c:v>
                </c:pt>
                <c:pt idx="27258">
                  <c:v>45094.645833333336</c:v>
                </c:pt>
                <c:pt idx="27259">
                  <c:v>45094.649305555555</c:v>
                </c:pt>
                <c:pt idx="27260">
                  <c:v>45094.652777777781</c:v>
                </c:pt>
                <c:pt idx="27261">
                  <c:v>45094.65625</c:v>
                </c:pt>
                <c:pt idx="27262">
                  <c:v>45094.659722222219</c:v>
                </c:pt>
                <c:pt idx="27263">
                  <c:v>45094.663194444445</c:v>
                </c:pt>
                <c:pt idx="27264">
                  <c:v>45094.666666666664</c:v>
                </c:pt>
                <c:pt idx="27265">
                  <c:v>45094.670138888891</c:v>
                </c:pt>
                <c:pt idx="27266">
                  <c:v>45094.673611111109</c:v>
                </c:pt>
                <c:pt idx="27267">
                  <c:v>45094.677083333336</c:v>
                </c:pt>
                <c:pt idx="27268">
                  <c:v>45094.680555555555</c:v>
                </c:pt>
                <c:pt idx="27269">
                  <c:v>45094.684027777781</c:v>
                </c:pt>
                <c:pt idx="27270">
                  <c:v>45094.6875</c:v>
                </c:pt>
                <c:pt idx="27271">
                  <c:v>45094.690972222219</c:v>
                </c:pt>
                <c:pt idx="27272">
                  <c:v>45094.694444444445</c:v>
                </c:pt>
                <c:pt idx="27273">
                  <c:v>45094.697916666664</c:v>
                </c:pt>
                <c:pt idx="27274">
                  <c:v>45094.701388888891</c:v>
                </c:pt>
                <c:pt idx="27275">
                  <c:v>45094.704861111109</c:v>
                </c:pt>
                <c:pt idx="27276">
                  <c:v>45094.708333333336</c:v>
                </c:pt>
                <c:pt idx="27277">
                  <c:v>45094.711805555555</c:v>
                </c:pt>
                <c:pt idx="27278">
                  <c:v>45094.715277777781</c:v>
                </c:pt>
                <c:pt idx="27279">
                  <c:v>45094.71875</c:v>
                </c:pt>
                <c:pt idx="27280">
                  <c:v>45094.722222222219</c:v>
                </c:pt>
                <c:pt idx="27281">
                  <c:v>45094.725694444445</c:v>
                </c:pt>
                <c:pt idx="27282">
                  <c:v>45094.729166666664</c:v>
                </c:pt>
                <c:pt idx="27283">
                  <c:v>45094.732638888891</c:v>
                </c:pt>
                <c:pt idx="27284">
                  <c:v>45094.736111111109</c:v>
                </c:pt>
                <c:pt idx="27285">
                  <c:v>45094.739583333336</c:v>
                </c:pt>
                <c:pt idx="27286">
                  <c:v>45094.743055555555</c:v>
                </c:pt>
                <c:pt idx="27287">
                  <c:v>45094.746527777781</c:v>
                </c:pt>
                <c:pt idx="27288">
                  <c:v>45094.75</c:v>
                </c:pt>
                <c:pt idx="27289">
                  <c:v>45094.753472222219</c:v>
                </c:pt>
                <c:pt idx="27290">
                  <c:v>45094.756944444445</c:v>
                </c:pt>
                <c:pt idx="27291">
                  <c:v>45094.760416666664</c:v>
                </c:pt>
                <c:pt idx="27292">
                  <c:v>45094.763888888891</c:v>
                </c:pt>
                <c:pt idx="27293">
                  <c:v>45094.767361111109</c:v>
                </c:pt>
                <c:pt idx="27294">
                  <c:v>45094.770833333336</c:v>
                </c:pt>
                <c:pt idx="27295">
                  <c:v>45094.774305555555</c:v>
                </c:pt>
                <c:pt idx="27296">
                  <c:v>45094.777777777781</c:v>
                </c:pt>
                <c:pt idx="27297">
                  <c:v>45094.78125</c:v>
                </c:pt>
                <c:pt idx="27298">
                  <c:v>45094.784722222219</c:v>
                </c:pt>
                <c:pt idx="27299">
                  <c:v>45094.788194444445</c:v>
                </c:pt>
                <c:pt idx="27300">
                  <c:v>45094.791666666664</c:v>
                </c:pt>
                <c:pt idx="27301">
                  <c:v>45094.795138888891</c:v>
                </c:pt>
                <c:pt idx="27302">
                  <c:v>45094.798611111109</c:v>
                </c:pt>
                <c:pt idx="27303">
                  <c:v>45094.802083333336</c:v>
                </c:pt>
                <c:pt idx="27304">
                  <c:v>45094.805555555555</c:v>
                </c:pt>
                <c:pt idx="27305">
                  <c:v>45094.809027777781</c:v>
                </c:pt>
                <c:pt idx="27306">
                  <c:v>45094.8125</c:v>
                </c:pt>
                <c:pt idx="27307">
                  <c:v>45094.815972222219</c:v>
                </c:pt>
                <c:pt idx="27308">
                  <c:v>45094.819444444445</c:v>
                </c:pt>
                <c:pt idx="27309">
                  <c:v>45094.822916666664</c:v>
                </c:pt>
                <c:pt idx="27310">
                  <c:v>45094.826388888891</c:v>
                </c:pt>
                <c:pt idx="27311">
                  <c:v>45094.829861111109</c:v>
                </c:pt>
                <c:pt idx="27312">
                  <c:v>45094.833333333336</c:v>
                </c:pt>
                <c:pt idx="27313">
                  <c:v>45094.836805555555</c:v>
                </c:pt>
                <c:pt idx="27314">
                  <c:v>45094.840277777781</c:v>
                </c:pt>
                <c:pt idx="27315">
                  <c:v>45094.84375</c:v>
                </c:pt>
                <c:pt idx="27316">
                  <c:v>45094.847222222219</c:v>
                </c:pt>
                <c:pt idx="27317">
                  <c:v>45094.850694444445</c:v>
                </c:pt>
                <c:pt idx="27318">
                  <c:v>45094.854166666664</c:v>
                </c:pt>
                <c:pt idx="27319">
                  <c:v>45094.857638888891</c:v>
                </c:pt>
                <c:pt idx="27320">
                  <c:v>45094.861111111109</c:v>
                </c:pt>
                <c:pt idx="27321">
                  <c:v>45094.864583333336</c:v>
                </c:pt>
                <c:pt idx="27322">
                  <c:v>45094.868055555555</c:v>
                </c:pt>
                <c:pt idx="27323">
                  <c:v>45094.871527777781</c:v>
                </c:pt>
                <c:pt idx="27324">
                  <c:v>45094.875</c:v>
                </c:pt>
                <c:pt idx="27325">
                  <c:v>45094.878472222219</c:v>
                </c:pt>
                <c:pt idx="27326">
                  <c:v>45094.881944444445</c:v>
                </c:pt>
                <c:pt idx="27327">
                  <c:v>45094.885416666664</c:v>
                </c:pt>
                <c:pt idx="27328">
                  <c:v>45094.888888888891</c:v>
                </c:pt>
                <c:pt idx="27329">
                  <c:v>45094.892361111109</c:v>
                </c:pt>
                <c:pt idx="27330">
                  <c:v>45094.895833333336</c:v>
                </c:pt>
                <c:pt idx="27331">
                  <c:v>45094.899305555555</c:v>
                </c:pt>
                <c:pt idx="27332">
                  <c:v>45094.902777777781</c:v>
                </c:pt>
                <c:pt idx="27333">
                  <c:v>45094.90625</c:v>
                </c:pt>
                <c:pt idx="27334">
                  <c:v>45094.909722222219</c:v>
                </c:pt>
                <c:pt idx="27335">
                  <c:v>45094.913194444445</c:v>
                </c:pt>
                <c:pt idx="27336">
                  <c:v>45094.916666666664</c:v>
                </c:pt>
                <c:pt idx="27337">
                  <c:v>45094.920138888891</c:v>
                </c:pt>
                <c:pt idx="27338">
                  <c:v>45094.923611111109</c:v>
                </c:pt>
                <c:pt idx="27339">
                  <c:v>45094.927083333336</c:v>
                </c:pt>
                <c:pt idx="27340">
                  <c:v>45094.930555555555</c:v>
                </c:pt>
                <c:pt idx="27341">
                  <c:v>45094.934027777781</c:v>
                </c:pt>
                <c:pt idx="27342">
                  <c:v>45094.9375</c:v>
                </c:pt>
                <c:pt idx="27343">
                  <c:v>45094.940972222219</c:v>
                </c:pt>
                <c:pt idx="27344">
                  <c:v>45094.944444444445</c:v>
                </c:pt>
                <c:pt idx="27345">
                  <c:v>45094.947916666664</c:v>
                </c:pt>
                <c:pt idx="27346">
                  <c:v>45094.951388888891</c:v>
                </c:pt>
                <c:pt idx="27347">
                  <c:v>45094.954861111109</c:v>
                </c:pt>
                <c:pt idx="27348">
                  <c:v>45094.958333333336</c:v>
                </c:pt>
                <c:pt idx="27349">
                  <c:v>45094.961805555555</c:v>
                </c:pt>
                <c:pt idx="27350">
                  <c:v>45094.965277777781</c:v>
                </c:pt>
                <c:pt idx="27351">
                  <c:v>45094.96875</c:v>
                </c:pt>
                <c:pt idx="27352">
                  <c:v>45094.972222222219</c:v>
                </c:pt>
                <c:pt idx="27353">
                  <c:v>45094.975694444445</c:v>
                </c:pt>
                <c:pt idx="27354">
                  <c:v>45094.979166666664</c:v>
                </c:pt>
                <c:pt idx="27355">
                  <c:v>45094.982638888891</c:v>
                </c:pt>
                <c:pt idx="27356">
                  <c:v>45094.986111111109</c:v>
                </c:pt>
                <c:pt idx="27357">
                  <c:v>45094.989583333336</c:v>
                </c:pt>
                <c:pt idx="27358">
                  <c:v>45094.993055555555</c:v>
                </c:pt>
                <c:pt idx="27359">
                  <c:v>45094.996527777781</c:v>
                </c:pt>
                <c:pt idx="27360">
                  <c:v>45095</c:v>
                </c:pt>
                <c:pt idx="27361">
                  <c:v>45095.003472222219</c:v>
                </c:pt>
                <c:pt idx="27362">
                  <c:v>45095.006944444445</c:v>
                </c:pt>
                <c:pt idx="27363">
                  <c:v>45095.010416666664</c:v>
                </c:pt>
                <c:pt idx="27364">
                  <c:v>45095.013888888891</c:v>
                </c:pt>
                <c:pt idx="27365">
                  <c:v>45095.017361111109</c:v>
                </c:pt>
                <c:pt idx="27366">
                  <c:v>45095.020833333336</c:v>
                </c:pt>
                <c:pt idx="27367">
                  <c:v>45095.024305555555</c:v>
                </c:pt>
                <c:pt idx="27368">
                  <c:v>45095.027777777781</c:v>
                </c:pt>
                <c:pt idx="27369">
                  <c:v>45095.03125</c:v>
                </c:pt>
                <c:pt idx="27370">
                  <c:v>45095.034722222219</c:v>
                </c:pt>
                <c:pt idx="27371">
                  <c:v>45095.038194444445</c:v>
                </c:pt>
                <c:pt idx="27372">
                  <c:v>45095.041666666664</c:v>
                </c:pt>
                <c:pt idx="27373">
                  <c:v>45095.045138888891</c:v>
                </c:pt>
                <c:pt idx="27374">
                  <c:v>45095.048611111109</c:v>
                </c:pt>
                <c:pt idx="27375">
                  <c:v>45095.052083333336</c:v>
                </c:pt>
                <c:pt idx="27376">
                  <c:v>45095.055555555555</c:v>
                </c:pt>
                <c:pt idx="27377">
                  <c:v>45095.059027777781</c:v>
                </c:pt>
                <c:pt idx="27378">
                  <c:v>45095.0625</c:v>
                </c:pt>
                <c:pt idx="27379">
                  <c:v>45095.065972222219</c:v>
                </c:pt>
                <c:pt idx="27380">
                  <c:v>45095.069444444445</c:v>
                </c:pt>
                <c:pt idx="27381">
                  <c:v>45095.072916666664</c:v>
                </c:pt>
                <c:pt idx="27382">
                  <c:v>45095.076388888891</c:v>
                </c:pt>
                <c:pt idx="27383">
                  <c:v>45095.079861111109</c:v>
                </c:pt>
                <c:pt idx="27384">
                  <c:v>45095.083333333336</c:v>
                </c:pt>
                <c:pt idx="27385">
                  <c:v>45095.086805555555</c:v>
                </c:pt>
                <c:pt idx="27386">
                  <c:v>45095.090277777781</c:v>
                </c:pt>
                <c:pt idx="27387">
                  <c:v>45095.09375</c:v>
                </c:pt>
                <c:pt idx="27388">
                  <c:v>45095.097222222219</c:v>
                </c:pt>
                <c:pt idx="27389">
                  <c:v>45095.100694444445</c:v>
                </c:pt>
                <c:pt idx="27390">
                  <c:v>45095.104166666664</c:v>
                </c:pt>
                <c:pt idx="27391">
                  <c:v>45095.107638888891</c:v>
                </c:pt>
                <c:pt idx="27392">
                  <c:v>45095.111111111109</c:v>
                </c:pt>
                <c:pt idx="27393">
                  <c:v>45095.114583333336</c:v>
                </c:pt>
                <c:pt idx="27394">
                  <c:v>45095.118055555555</c:v>
                </c:pt>
                <c:pt idx="27395">
                  <c:v>45095.121527777781</c:v>
                </c:pt>
                <c:pt idx="27396">
                  <c:v>45095.125</c:v>
                </c:pt>
                <c:pt idx="27397">
                  <c:v>45095.128472222219</c:v>
                </c:pt>
                <c:pt idx="27398">
                  <c:v>45095.131944444445</c:v>
                </c:pt>
                <c:pt idx="27399">
                  <c:v>45095.135416666664</c:v>
                </c:pt>
                <c:pt idx="27400">
                  <c:v>45095.138888888891</c:v>
                </c:pt>
                <c:pt idx="27401">
                  <c:v>45095.142361111109</c:v>
                </c:pt>
                <c:pt idx="27402">
                  <c:v>45095.145833333336</c:v>
                </c:pt>
                <c:pt idx="27403">
                  <c:v>45095.149305555555</c:v>
                </c:pt>
                <c:pt idx="27404">
                  <c:v>45095.152777777781</c:v>
                </c:pt>
                <c:pt idx="27405">
                  <c:v>45095.15625</c:v>
                </c:pt>
                <c:pt idx="27406">
                  <c:v>45095.159722222219</c:v>
                </c:pt>
                <c:pt idx="27407">
                  <c:v>45095.163194444445</c:v>
                </c:pt>
                <c:pt idx="27408">
                  <c:v>45095.166666666664</c:v>
                </c:pt>
                <c:pt idx="27409">
                  <c:v>45095.170138888891</c:v>
                </c:pt>
                <c:pt idx="27410">
                  <c:v>45095.173611111109</c:v>
                </c:pt>
                <c:pt idx="27411">
                  <c:v>45095.177083333336</c:v>
                </c:pt>
                <c:pt idx="27412">
                  <c:v>45095.180555555555</c:v>
                </c:pt>
                <c:pt idx="27413">
                  <c:v>45095.184027777781</c:v>
                </c:pt>
                <c:pt idx="27414">
                  <c:v>45095.1875</c:v>
                </c:pt>
                <c:pt idx="27415">
                  <c:v>45095.190972222219</c:v>
                </c:pt>
                <c:pt idx="27416">
                  <c:v>45095.194444444445</c:v>
                </c:pt>
                <c:pt idx="27417">
                  <c:v>45095.197916666664</c:v>
                </c:pt>
                <c:pt idx="27418">
                  <c:v>45095.201388888891</c:v>
                </c:pt>
                <c:pt idx="27419">
                  <c:v>45095.204861111109</c:v>
                </c:pt>
                <c:pt idx="27420">
                  <c:v>45095.208333333336</c:v>
                </c:pt>
                <c:pt idx="27421">
                  <c:v>45095.211805555555</c:v>
                </c:pt>
                <c:pt idx="27422">
                  <c:v>45095.215277777781</c:v>
                </c:pt>
                <c:pt idx="27423">
                  <c:v>45095.21875</c:v>
                </c:pt>
                <c:pt idx="27424">
                  <c:v>45095.222222222219</c:v>
                </c:pt>
                <c:pt idx="27425">
                  <c:v>45095.225694444445</c:v>
                </c:pt>
                <c:pt idx="27426">
                  <c:v>45095.229166666664</c:v>
                </c:pt>
                <c:pt idx="27427">
                  <c:v>45095.232638888891</c:v>
                </c:pt>
                <c:pt idx="27428">
                  <c:v>45095.236111111109</c:v>
                </c:pt>
                <c:pt idx="27429">
                  <c:v>45095.239583333336</c:v>
                </c:pt>
                <c:pt idx="27430">
                  <c:v>45095.243055555555</c:v>
                </c:pt>
                <c:pt idx="27431">
                  <c:v>45095.246527777781</c:v>
                </c:pt>
                <c:pt idx="27432">
                  <c:v>45095.25</c:v>
                </c:pt>
                <c:pt idx="27433">
                  <c:v>45095.253472222219</c:v>
                </c:pt>
                <c:pt idx="27434">
                  <c:v>45095.256944444445</c:v>
                </c:pt>
                <c:pt idx="27435">
                  <c:v>45095.260416666664</c:v>
                </c:pt>
                <c:pt idx="27436">
                  <c:v>45095.263888888891</c:v>
                </c:pt>
                <c:pt idx="27437">
                  <c:v>45095.267361111109</c:v>
                </c:pt>
                <c:pt idx="27438">
                  <c:v>45095.270833333336</c:v>
                </c:pt>
                <c:pt idx="27439">
                  <c:v>45095.274305555555</c:v>
                </c:pt>
                <c:pt idx="27440">
                  <c:v>45095.277777777781</c:v>
                </c:pt>
                <c:pt idx="27441">
                  <c:v>45095.28125</c:v>
                </c:pt>
                <c:pt idx="27442">
                  <c:v>45095.284722222219</c:v>
                </c:pt>
                <c:pt idx="27443">
                  <c:v>45095.288194444445</c:v>
                </c:pt>
                <c:pt idx="27444">
                  <c:v>45095.291666666664</c:v>
                </c:pt>
                <c:pt idx="27445">
                  <c:v>45095.295138888891</c:v>
                </c:pt>
                <c:pt idx="27446">
                  <c:v>45095.298611111109</c:v>
                </c:pt>
                <c:pt idx="27447">
                  <c:v>45095.302083333336</c:v>
                </c:pt>
                <c:pt idx="27448">
                  <c:v>45095.305555555555</c:v>
                </c:pt>
                <c:pt idx="27449">
                  <c:v>45095.309027777781</c:v>
                </c:pt>
                <c:pt idx="27450">
                  <c:v>45095.3125</c:v>
                </c:pt>
                <c:pt idx="27451">
                  <c:v>45095.315972222219</c:v>
                </c:pt>
                <c:pt idx="27452">
                  <c:v>45095.319444444445</c:v>
                </c:pt>
                <c:pt idx="27453">
                  <c:v>45095.322916666664</c:v>
                </c:pt>
                <c:pt idx="27454">
                  <c:v>45095.326388888891</c:v>
                </c:pt>
                <c:pt idx="27455">
                  <c:v>45095.329861111109</c:v>
                </c:pt>
                <c:pt idx="27456">
                  <c:v>45095.333333333336</c:v>
                </c:pt>
                <c:pt idx="27457">
                  <c:v>45095.336805555555</c:v>
                </c:pt>
                <c:pt idx="27458">
                  <c:v>45095.340277777781</c:v>
                </c:pt>
                <c:pt idx="27459">
                  <c:v>45095.34375</c:v>
                </c:pt>
                <c:pt idx="27460">
                  <c:v>45095.347222222219</c:v>
                </c:pt>
                <c:pt idx="27461">
                  <c:v>45095.350694444445</c:v>
                </c:pt>
                <c:pt idx="27462">
                  <c:v>45095.354166666664</c:v>
                </c:pt>
                <c:pt idx="27463">
                  <c:v>45095.357638888891</c:v>
                </c:pt>
                <c:pt idx="27464">
                  <c:v>45095.361111111109</c:v>
                </c:pt>
                <c:pt idx="27465">
                  <c:v>45095.364583333336</c:v>
                </c:pt>
                <c:pt idx="27466">
                  <c:v>45095.368055555555</c:v>
                </c:pt>
                <c:pt idx="27467">
                  <c:v>45095.371527777781</c:v>
                </c:pt>
                <c:pt idx="27468">
                  <c:v>45095.375</c:v>
                </c:pt>
                <c:pt idx="27469">
                  <c:v>45095.378472222219</c:v>
                </c:pt>
                <c:pt idx="27470">
                  <c:v>45095.381944444445</c:v>
                </c:pt>
                <c:pt idx="27471">
                  <c:v>45095.385416666664</c:v>
                </c:pt>
                <c:pt idx="27472">
                  <c:v>45095.388888888891</c:v>
                </c:pt>
                <c:pt idx="27473">
                  <c:v>45095.392361111109</c:v>
                </c:pt>
                <c:pt idx="27474">
                  <c:v>45095.395833333336</c:v>
                </c:pt>
                <c:pt idx="27475">
                  <c:v>45095.399305555555</c:v>
                </c:pt>
                <c:pt idx="27476">
                  <c:v>45095.402777777781</c:v>
                </c:pt>
                <c:pt idx="27477">
                  <c:v>45095.40625</c:v>
                </c:pt>
                <c:pt idx="27478">
                  <c:v>45095.409722222219</c:v>
                </c:pt>
                <c:pt idx="27479">
                  <c:v>45095.413194444445</c:v>
                </c:pt>
                <c:pt idx="27480">
                  <c:v>45095.416666666664</c:v>
                </c:pt>
                <c:pt idx="27481">
                  <c:v>45095.420138888891</c:v>
                </c:pt>
                <c:pt idx="27482">
                  <c:v>45095.423611111109</c:v>
                </c:pt>
                <c:pt idx="27483">
                  <c:v>45095.427083333336</c:v>
                </c:pt>
                <c:pt idx="27484">
                  <c:v>45095.430555555555</c:v>
                </c:pt>
                <c:pt idx="27485">
                  <c:v>45095.434027777781</c:v>
                </c:pt>
                <c:pt idx="27486">
                  <c:v>45095.4375</c:v>
                </c:pt>
                <c:pt idx="27487">
                  <c:v>45095.440972222219</c:v>
                </c:pt>
                <c:pt idx="27488">
                  <c:v>45095.444444444445</c:v>
                </c:pt>
                <c:pt idx="27489">
                  <c:v>45095.447916666664</c:v>
                </c:pt>
                <c:pt idx="27490">
                  <c:v>45095.451388888891</c:v>
                </c:pt>
                <c:pt idx="27491">
                  <c:v>45095.454861111109</c:v>
                </c:pt>
                <c:pt idx="27492">
                  <c:v>45095.458333333336</c:v>
                </c:pt>
                <c:pt idx="27493">
                  <c:v>45095.461805555555</c:v>
                </c:pt>
                <c:pt idx="27494">
                  <c:v>45095.465277777781</c:v>
                </c:pt>
                <c:pt idx="27495">
                  <c:v>45095.46875</c:v>
                </c:pt>
                <c:pt idx="27496">
                  <c:v>45095.472222222219</c:v>
                </c:pt>
                <c:pt idx="27497">
                  <c:v>45095.475694444445</c:v>
                </c:pt>
                <c:pt idx="27498">
                  <c:v>45095.479166666664</c:v>
                </c:pt>
                <c:pt idx="27499">
                  <c:v>45095.482638888891</c:v>
                </c:pt>
                <c:pt idx="27500">
                  <c:v>45095.486111111109</c:v>
                </c:pt>
                <c:pt idx="27501">
                  <c:v>45095.489583333336</c:v>
                </c:pt>
                <c:pt idx="27502">
                  <c:v>45095.493055555555</c:v>
                </c:pt>
                <c:pt idx="27503">
                  <c:v>45095.496527777781</c:v>
                </c:pt>
                <c:pt idx="27504">
                  <c:v>45095.5</c:v>
                </c:pt>
                <c:pt idx="27505">
                  <c:v>45095.503472222219</c:v>
                </c:pt>
                <c:pt idx="27506">
                  <c:v>45095.506944444445</c:v>
                </c:pt>
                <c:pt idx="27507">
                  <c:v>45095.510416666664</c:v>
                </c:pt>
                <c:pt idx="27508">
                  <c:v>45095.513888888891</c:v>
                </c:pt>
                <c:pt idx="27509">
                  <c:v>45095.517361111109</c:v>
                </c:pt>
                <c:pt idx="27510">
                  <c:v>45095.520833333336</c:v>
                </c:pt>
                <c:pt idx="27511">
                  <c:v>45095.524305555555</c:v>
                </c:pt>
                <c:pt idx="27512">
                  <c:v>45095.527777777781</c:v>
                </c:pt>
                <c:pt idx="27513">
                  <c:v>45095.53125</c:v>
                </c:pt>
                <c:pt idx="27514">
                  <c:v>45095.534722222219</c:v>
                </c:pt>
                <c:pt idx="27515">
                  <c:v>45095.538194444445</c:v>
                </c:pt>
                <c:pt idx="27516">
                  <c:v>45095.541666666664</c:v>
                </c:pt>
                <c:pt idx="27517">
                  <c:v>45095.545138888891</c:v>
                </c:pt>
                <c:pt idx="27518">
                  <c:v>45095.548611111109</c:v>
                </c:pt>
                <c:pt idx="27519">
                  <c:v>45095.552083333336</c:v>
                </c:pt>
                <c:pt idx="27520">
                  <c:v>45095.555555555555</c:v>
                </c:pt>
                <c:pt idx="27521">
                  <c:v>45095.559027777781</c:v>
                </c:pt>
                <c:pt idx="27522">
                  <c:v>45095.5625</c:v>
                </c:pt>
                <c:pt idx="27523">
                  <c:v>45095.565972222219</c:v>
                </c:pt>
                <c:pt idx="27524">
                  <c:v>45095.569444444445</c:v>
                </c:pt>
                <c:pt idx="27525">
                  <c:v>45095.572916666664</c:v>
                </c:pt>
                <c:pt idx="27526">
                  <c:v>45095.576388888891</c:v>
                </c:pt>
                <c:pt idx="27527">
                  <c:v>45095.579861111109</c:v>
                </c:pt>
                <c:pt idx="27528">
                  <c:v>45095.583333333336</c:v>
                </c:pt>
                <c:pt idx="27529">
                  <c:v>45095.586805555555</c:v>
                </c:pt>
                <c:pt idx="27530">
                  <c:v>45095.590277777781</c:v>
                </c:pt>
                <c:pt idx="27531">
                  <c:v>45095.59375</c:v>
                </c:pt>
                <c:pt idx="27532">
                  <c:v>45095.597222222219</c:v>
                </c:pt>
                <c:pt idx="27533">
                  <c:v>45095.600694444445</c:v>
                </c:pt>
                <c:pt idx="27534">
                  <c:v>45095.604166666664</c:v>
                </c:pt>
                <c:pt idx="27535">
                  <c:v>45095.607638888891</c:v>
                </c:pt>
                <c:pt idx="27536">
                  <c:v>45095.611111111109</c:v>
                </c:pt>
                <c:pt idx="27537">
                  <c:v>45095.614583333336</c:v>
                </c:pt>
                <c:pt idx="27538">
                  <c:v>45095.618055555555</c:v>
                </c:pt>
                <c:pt idx="27539">
                  <c:v>45095.621527777781</c:v>
                </c:pt>
                <c:pt idx="27540">
                  <c:v>45095.625</c:v>
                </c:pt>
                <c:pt idx="27541">
                  <c:v>45095.628472222219</c:v>
                </c:pt>
                <c:pt idx="27542">
                  <c:v>45095.631944444445</c:v>
                </c:pt>
                <c:pt idx="27543">
                  <c:v>45095.635416666664</c:v>
                </c:pt>
                <c:pt idx="27544">
                  <c:v>45095.638888888891</c:v>
                </c:pt>
                <c:pt idx="27545">
                  <c:v>45095.642361111109</c:v>
                </c:pt>
                <c:pt idx="27546">
                  <c:v>45095.645833333336</c:v>
                </c:pt>
                <c:pt idx="27547">
                  <c:v>45095.649305555555</c:v>
                </c:pt>
                <c:pt idx="27548">
                  <c:v>45095.652777777781</c:v>
                </c:pt>
                <c:pt idx="27549">
                  <c:v>45095.65625</c:v>
                </c:pt>
                <c:pt idx="27550">
                  <c:v>45095.659722222219</c:v>
                </c:pt>
                <c:pt idx="27551">
                  <c:v>45095.663194444445</c:v>
                </c:pt>
                <c:pt idx="27552">
                  <c:v>45095.666666666664</c:v>
                </c:pt>
                <c:pt idx="27553">
                  <c:v>45095.670138888891</c:v>
                </c:pt>
                <c:pt idx="27554">
                  <c:v>45095.673611111109</c:v>
                </c:pt>
                <c:pt idx="27555">
                  <c:v>45095.677083333336</c:v>
                </c:pt>
                <c:pt idx="27556">
                  <c:v>45095.680555555555</c:v>
                </c:pt>
                <c:pt idx="27557">
                  <c:v>45095.684027777781</c:v>
                </c:pt>
                <c:pt idx="27558">
                  <c:v>45095.6875</c:v>
                </c:pt>
                <c:pt idx="27559">
                  <c:v>45095.690972222219</c:v>
                </c:pt>
                <c:pt idx="27560">
                  <c:v>45095.694444444445</c:v>
                </c:pt>
                <c:pt idx="27561">
                  <c:v>45095.697916666664</c:v>
                </c:pt>
                <c:pt idx="27562">
                  <c:v>45095.701388888891</c:v>
                </c:pt>
                <c:pt idx="27563">
                  <c:v>45095.704861111109</c:v>
                </c:pt>
                <c:pt idx="27564">
                  <c:v>45095.708333333336</c:v>
                </c:pt>
                <c:pt idx="27565">
                  <c:v>45095.711805555555</c:v>
                </c:pt>
                <c:pt idx="27566">
                  <c:v>45095.715277777781</c:v>
                </c:pt>
                <c:pt idx="27567">
                  <c:v>45095.71875</c:v>
                </c:pt>
                <c:pt idx="27568">
                  <c:v>45095.722222222219</c:v>
                </c:pt>
                <c:pt idx="27569">
                  <c:v>45095.725694444445</c:v>
                </c:pt>
                <c:pt idx="27570">
                  <c:v>45095.729166666664</c:v>
                </c:pt>
                <c:pt idx="27571">
                  <c:v>45095.732638888891</c:v>
                </c:pt>
                <c:pt idx="27572">
                  <c:v>45095.736111111109</c:v>
                </c:pt>
                <c:pt idx="27573">
                  <c:v>45095.739583333336</c:v>
                </c:pt>
                <c:pt idx="27574">
                  <c:v>45095.743055555555</c:v>
                </c:pt>
                <c:pt idx="27575">
                  <c:v>45095.746527777781</c:v>
                </c:pt>
                <c:pt idx="27576">
                  <c:v>45095.75</c:v>
                </c:pt>
                <c:pt idx="27577">
                  <c:v>45095.753472222219</c:v>
                </c:pt>
                <c:pt idx="27578">
                  <c:v>45095.756944444445</c:v>
                </c:pt>
                <c:pt idx="27579">
                  <c:v>45095.760416666664</c:v>
                </c:pt>
                <c:pt idx="27580">
                  <c:v>45095.763888888891</c:v>
                </c:pt>
                <c:pt idx="27581">
                  <c:v>45095.767361111109</c:v>
                </c:pt>
                <c:pt idx="27582">
                  <c:v>45095.770833333336</c:v>
                </c:pt>
                <c:pt idx="27583">
                  <c:v>45095.774305555555</c:v>
                </c:pt>
                <c:pt idx="27584">
                  <c:v>45095.777777777781</c:v>
                </c:pt>
                <c:pt idx="27585">
                  <c:v>45095.78125</c:v>
                </c:pt>
                <c:pt idx="27586">
                  <c:v>45095.784722222219</c:v>
                </c:pt>
                <c:pt idx="27587">
                  <c:v>45095.788194444445</c:v>
                </c:pt>
                <c:pt idx="27588">
                  <c:v>45095.791666666664</c:v>
                </c:pt>
                <c:pt idx="27589">
                  <c:v>45095.795138888891</c:v>
                </c:pt>
                <c:pt idx="27590">
                  <c:v>45095.798611111109</c:v>
                </c:pt>
                <c:pt idx="27591">
                  <c:v>45095.802083333336</c:v>
                </c:pt>
                <c:pt idx="27592">
                  <c:v>45095.805555555555</c:v>
                </c:pt>
                <c:pt idx="27593">
                  <c:v>45095.809027777781</c:v>
                </c:pt>
                <c:pt idx="27594">
                  <c:v>45095.8125</c:v>
                </c:pt>
                <c:pt idx="27595">
                  <c:v>45095.815972222219</c:v>
                </c:pt>
                <c:pt idx="27596">
                  <c:v>45095.819444444445</c:v>
                </c:pt>
                <c:pt idx="27597">
                  <c:v>45095.822916666664</c:v>
                </c:pt>
                <c:pt idx="27598">
                  <c:v>45095.826388888891</c:v>
                </c:pt>
                <c:pt idx="27599">
                  <c:v>45095.829861111109</c:v>
                </c:pt>
                <c:pt idx="27600">
                  <c:v>45095.833333333336</c:v>
                </c:pt>
                <c:pt idx="27601">
                  <c:v>45095.836805555555</c:v>
                </c:pt>
                <c:pt idx="27602">
                  <c:v>45095.840277777781</c:v>
                </c:pt>
                <c:pt idx="27603">
                  <c:v>45095.84375</c:v>
                </c:pt>
                <c:pt idx="27604">
                  <c:v>45095.847222222219</c:v>
                </c:pt>
                <c:pt idx="27605">
                  <c:v>45095.850694444445</c:v>
                </c:pt>
                <c:pt idx="27606">
                  <c:v>45095.854166666664</c:v>
                </c:pt>
                <c:pt idx="27607">
                  <c:v>45095.857638888891</c:v>
                </c:pt>
                <c:pt idx="27608">
                  <c:v>45095.861111111109</c:v>
                </c:pt>
                <c:pt idx="27609">
                  <c:v>45095.864583333336</c:v>
                </c:pt>
                <c:pt idx="27610">
                  <c:v>45095.868055555555</c:v>
                </c:pt>
                <c:pt idx="27611">
                  <c:v>45095.871527777781</c:v>
                </c:pt>
                <c:pt idx="27612">
                  <c:v>45095.875</c:v>
                </c:pt>
                <c:pt idx="27613">
                  <c:v>45095.878472222219</c:v>
                </c:pt>
                <c:pt idx="27614">
                  <c:v>45095.881944444445</c:v>
                </c:pt>
                <c:pt idx="27615">
                  <c:v>45095.885416666664</c:v>
                </c:pt>
                <c:pt idx="27616">
                  <c:v>45095.888888888891</c:v>
                </c:pt>
                <c:pt idx="27617">
                  <c:v>45095.892361111109</c:v>
                </c:pt>
                <c:pt idx="27618">
                  <c:v>45095.895833333336</c:v>
                </c:pt>
                <c:pt idx="27619">
                  <c:v>45095.899305555555</c:v>
                </c:pt>
                <c:pt idx="27620">
                  <c:v>45095.902777777781</c:v>
                </c:pt>
                <c:pt idx="27621">
                  <c:v>45095.90625</c:v>
                </c:pt>
                <c:pt idx="27622">
                  <c:v>45095.909722222219</c:v>
                </c:pt>
                <c:pt idx="27623">
                  <c:v>45095.913194444445</c:v>
                </c:pt>
                <c:pt idx="27624">
                  <c:v>45095.916666666664</c:v>
                </c:pt>
                <c:pt idx="27625">
                  <c:v>45095.920138888891</c:v>
                </c:pt>
                <c:pt idx="27626">
                  <c:v>45095.923611111109</c:v>
                </c:pt>
                <c:pt idx="27627">
                  <c:v>45095.927083333336</c:v>
                </c:pt>
                <c:pt idx="27628">
                  <c:v>45095.930555555555</c:v>
                </c:pt>
                <c:pt idx="27629">
                  <c:v>45095.934027777781</c:v>
                </c:pt>
                <c:pt idx="27630">
                  <c:v>45095.9375</c:v>
                </c:pt>
                <c:pt idx="27631">
                  <c:v>45095.940972222219</c:v>
                </c:pt>
                <c:pt idx="27632">
                  <c:v>45095.944444444445</c:v>
                </c:pt>
                <c:pt idx="27633">
                  <c:v>45095.947916666664</c:v>
                </c:pt>
                <c:pt idx="27634">
                  <c:v>45095.951388888891</c:v>
                </c:pt>
                <c:pt idx="27635">
                  <c:v>45095.954861111109</c:v>
                </c:pt>
                <c:pt idx="27636">
                  <c:v>45095.958333333336</c:v>
                </c:pt>
                <c:pt idx="27637">
                  <c:v>45095.961805555555</c:v>
                </c:pt>
                <c:pt idx="27638">
                  <c:v>45095.965277777781</c:v>
                </c:pt>
                <c:pt idx="27639">
                  <c:v>45095.96875</c:v>
                </c:pt>
                <c:pt idx="27640">
                  <c:v>45095.972222222219</c:v>
                </c:pt>
                <c:pt idx="27641">
                  <c:v>45095.975694444445</c:v>
                </c:pt>
                <c:pt idx="27642">
                  <c:v>45095.979166666664</c:v>
                </c:pt>
                <c:pt idx="27643">
                  <c:v>45095.982638888891</c:v>
                </c:pt>
                <c:pt idx="27644">
                  <c:v>45095.986111111109</c:v>
                </c:pt>
                <c:pt idx="27645">
                  <c:v>45095.989583333336</c:v>
                </c:pt>
                <c:pt idx="27646">
                  <c:v>45095.993055555555</c:v>
                </c:pt>
                <c:pt idx="27647">
                  <c:v>45095.996527777781</c:v>
                </c:pt>
                <c:pt idx="27648">
                  <c:v>45096</c:v>
                </c:pt>
                <c:pt idx="27649">
                  <c:v>45096.003472222219</c:v>
                </c:pt>
                <c:pt idx="27650">
                  <c:v>45096.006944444445</c:v>
                </c:pt>
                <c:pt idx="27651">
                  <c:v>45096.010416666664</c:v>
                </c:pt>
                <c:pt idx="27652">
                  <c:v>45096.013888888891</c:v>
                </c:pt>
                <c:pt idx="27653">
                  <c:v>45096.017361111109</c:v>
                </c:pt>
                <c:pt idx="27654">
                  <c:v>45096.020833333336</c:v>
                </c:pt>
                <c:pt idx="27655">
                  <c:v>45096.024305555555</c:v>
                </c:pt>
                <c:pt idx="27656">
                  <c:v>45096.027777777781</c:v>
                </c:pt>
                <c:pt idx="27657">
                  <c:v>45096.03125</c:v>
                </c:pt>
                <c:pt idx="27658">
                  <c:v>45096.034722222219</c:v>
                </c:pt>
                <c:pt idx="27659">
                  <c:v>45096.038194444445</c:v>
                </c:pt>
                <c:pt idx="27660">
                  <c:v>45096.041666666664</c:v>
                </c:pt>
                <c:pt idx="27661">
                  <c:v>45096.045138888891</c:v>
                </c:pt>
                <c:pt idx="27662">
                  <c:v>45096.048611111109</c:v>
                </c:pt>
                <c:pt idx="27663">
                  <c:v>45096.052083333336</c:v>
                </c:pt>
                <c:pt idx="27664">
                  <c:v>45096.055555555555</c:v>
                </c:pt>
                <c:pt idx="27665">
                  <c:v>45096.059027777781</c:v>
                </c:pt>
                <c:pt idx="27666">
                  <c:v>45096.0625</c:v>
                </c:pt>
                <c:pt idx="27667">
                  <c:v>45096.065972222219</c:v>
                </c:pt>
                <c:pt idx="27668">
                  <c:v>45096.069444444445</c:v>
                </c:pt>
                <c:pt idx="27669">
                  <c:v>45096.072916666664</c:v>
                </c:pt>
                <c:pt idx="27670">
                  <c:v>45096.076388888891</c:v>
                </c:pt>
                <c:pt idx="27671">
                  <c:v>45096.079861111109</c:v>
                </c:pt>
                <c:pt idx="27672">
                  <c:v>45096.083333333336</c:v>
                </c:pt>
                <c:pt idx="27673">
                  <c:v>45096.086805555555</c:v>
                </c:pt>
                <c:pt idx="27674">
                  <c:v>45096.090277777781</c:v>
                </c:pt>
                <c:pt idx="27675">
                  <c:v>45096.09375</c:v>
                </c:pt>
                <c:pt idx="27676">
                  <c:v>45096.097222222219</c:v>
                </c:pt>
                <c:pt idx="27677">
                  <c:v>45096.100694444445</c:v>
                </c:pt>
                <c:pt idx="27678">
                  <c:v>45096.104166666664</c:v>
                </c:pt>
                <c:pt idx="27679">
                  <c:v>45096.107638888891</c:v>
                </c:pt>
                <c:pt idx="27680">
                  <c:v>45096.111111111109</c:v>
                </c:pt>
                <c:pt idx="27681">
                  <c:v>45096.114583333336</c:v>
                </c:pt>
                <c:pt idx="27682">
                  <c:v>45096.118055555555</c:v>
                </c:pt>
                <c:pt idx="27683">
                  <c:v>45096.121527777781</c:v>
                </c:pt>
                <c:pt idx="27684">
                  <c:v>45096.125</c:v>
                </c:pt>
                <c:pt idx="27685">
                  <c:v>45096.128472222219</c:v>
                </c:pt>
                <c:pt idx="27686">
                  <c:v>45096.131944444445</c:v>
                </c:pt>
                <c:pt idx="27687">
                  <c:v>45096.135416666664</c:v>
                </c:pt>
                <c:pt idx="27688">
                  <c:v>45096.138888888891</c:v>
                </c:pt>
                <c:pt idx="27689">
                  <c:v>45096.142361111109</c:v>
                </c:pt>
                <c:pt idx="27690">
                  <c:v>45096.145833333336</c:v>
                </c:pt>
                <c:pt idx="27691">
                  <c:v>45096.149305555555</c:v>
                </c:pt>
                <c:pt idx="27692">
                  <c:v>45096.152777777781</c:v>
                </c:pt>
                <c:pt idx="27693">
                  <c:v>45096.15625</c:v>
                </c:pt>
                <c:pt idx="27694">
                  <c:v>45096.159722222219</c:v>
                </c:pt>
                <c:pt idx="27695">
                  <c:v>45096.163194444445</c:v>
                </c:pt>
                <c:pt idx="27696">
                  <c:v>45096.166666666664</c:v>
                </c:pt>
                <c:pt idx="27697">
                  <c:v>45096.170138888891</c:v>
                </c:pt>
                <c:pt idx="27698">
                  <c:v>45096.173611111109</c:v>
                </c:pt>
                <c:pt idx="27699">
                  <c:v>45096.177083333336</c:v>
                </c:pt>
                <c:pt idx="27700">
                  <c:v>45096.180555555555</c:v>
                </c:pt>
                <c:pt idx="27701">
                  <c:v>45096.184027777781</c:v>
                </c:pt>
                <c:pt idx="27702">
                  <c:v>45096.1875</c:v>
                </c:pt>
                <c:pt idx="27703">
                  <c:v>45096.190972222219</c:v>
                </c:pt>
                <c:pt idx="27704">
                  <c:v>45096.194444444445</c:v>
                </c:pt>
                <c:pt idx="27705">
                  <c:v>45096.197916666664</c:v>
                </c:pt>
                <c:pt idx="27706">
                  <c:v>45096.201388888891</c:v>
                </c:pt>
                <c:pt idx="27707">
                  <c:v>45096.204861111109</c:v>
                </c:pt>
                <c:pt idx="27708">
                  <c:v>45096.208333333336</c:v>
                </c:pt>
                <c:pt idx="27709">
                  <c:v>45096.211805555555</c:v>
                </c:pt>
                <c:pt idx="27710">
                  <c:v>45096.215277777781</c:v>
                </c:pt>
                <c:pt idx="27711">
                  <c:v>45096.21875</c:v>
                </c:pt>
                <c:pt idx="27712">
                  <c:v>45096.222222222219</c:v>
                </c:pt>
                <c:pt idx="27713">
                  <c:v>45096.225694444445</c:v>
                </c:pt>
                <c:pt idx="27714">
                  <c:v>45096.229166666664</c:v>
                </c:pt>
                <c:pt idx="27715">
                  <c:v>45096.232638888891</c:v>
                </c:pt>
                <c:pt idx="27716">
                  <c:v>45096.236111111109</c:v>
                </c:pt>
                <c:pt idx="27717">
                  <c:v>45096.239583333336</c:v>
                </c:pt>
                <c:pt idx="27718">
                  <c:v>45096.243055555555</c:v>
                </c:pt>
                <c:pt idx="27719">
                  <c:v>45096.246527777781</c:v>
                </c:pt>
                <c:pt idx="27720">
                  <c:v>45096.25</c:v>
                </c:pt>
                <c:pt idx="27721">
                  <c:v>45096.253472222219</c:v>
                </c:pt>
                <c:pt idx="27722">
                  <c:v>45096.256944444445</c:v>
                </c:pt>
                <c:pt idx="27723">
                  <c:v>45096.260416666664</c:v>
                </c:pt>
                <c:pt idx="27724">
                  <c:v>45096.263888888891</c:v>
                </c:pt>
                <c:pt idx="27725">
                  <c:v>45096.267361111109</c:v>
                </c:pt>
                <c:pt idx="27726">
                  <c:v>45096.270833333336</c:v>
                </c:pt>
                <c:pt idx="27727">
                  <c:v>45096.274305555555</c:v>
                </c:pt>
                <c:pt idx="27728">
                  <c:v>45096.277777777781</c:v>
                </c:pt>
                <c:pt idx="27729">
                  <c:v>45096.28125</c:v>
                </c:pt>
                <c:pt idx="27730">
                  <c:v>45096.284722222219</c:v>
                </c:pt>
                <c:pt idx="27731">
                  <c:v>45096.288194444445</c:v>
                </c:pt>
                <c:pt idx="27732">
                  <c:v>45096.291666666664</c:v>
                </c:pt>
                <c:pt idx="27733">
                  <c:v>45096.295138888891</c:v>
                </c:pt>
                <c:pt idx="27734">
                  <c:v>45096.298611111109</c:v>
                </c:pt>
                <c:pt idx="27735">
                  <c:v>45096.302083333336</c:v>
                </c:pt>
                <c:pt idx="27736">
                  <c:v>45096.305555555555</c:v>
                </c:pt>
                <c:pt idx="27737">
                  <c:v>45096.309027777781</c:v>
                </c:pt>
                <c:pt idx="27738">
                  <c:v>45096.3125</c:v>
                </c:pt>
                <c:pt idx="27739">
                  <c:v>45096.315972222219</c:v>
                </c:pt>
                <c:pt idx="27740">
                  <c:v>45096.319444444445</c:v>
                </c:pt>
                <c:pt idx="27741">
                  <c:v>45096.322916666664</c:v>
                </c:pt>
                <c:pt idx="27742">
                  <c:v>45096.326388888891</c:v>
                </c:pt>
                <c:pt idx="27743">
                  <c:v>45096.329861111109</c:v>
                </c:pt>
                <c:pt idx="27744">
                  <c:v>45096.333333333336</c:v>
                </c:pt>
                <c:pt idx="27745">
                  <c:v>45096.336805555555</c:v>
                </c:pt>
                <c:pt idx="27746">
                  <c:v>45096.340277777781</c:v>
                </c:pt>
                <c:pt idx="27747">
                  <c:v>45096.34375</c:v>
                </c:pt>
                <c:pt idx="27748">
                  <c:v>45096.347222222219</c:v>
                </c:pt>
                <c:pt idx="27749">
                  <c:v>45096.350694444445</c:v>
                </c:pt>
                <c:pt idx="27750">
                  <c:v>45096.354166666664</c:v>
                </c:pt>
                <c:pt idx="27751">
                  <c:v>45096.357638888891</c:v>
                </c:pt>
                <c:pt idx="27752">
                  <c:v>45096.361111111109</c:v>
                </c:pt>
                <c:pt idx="27753">
                  <c:v>45096.364583333336</c:v>
                </c:pt>
                <c:pt idx="27754">
                  <c:v>45096.368055555555</c:v>
                </c:pt>
                <c:pt idx="27755">
                  <c:v>45096.371527777781</c:v>
                </c:pt>
                <c:pt idx="27756">
                  <c:v>45096.375</c:v>
                </c:pt>
                <c:pt idx="27757">
                  <c:v>45096.378472222219</c:v>
                </c:pt>
                <c:pt idx="27758">
                  <c:v>45096.381944444445</c:v>
                </c:pt>
                <c:pt idx="27759">
                  <c:v>45096.385416666664</c:v>
                </c:pt>
                <c:pt idx="27760">
                  <c:v>45096.388888888891</c:v>
                </c:pt>
                <c:pt idx="27761">
                  <c:v>45096.392361111109</c:v>
                </c:pt>
                <c:pt idx="27762">
                  <c:v>45096.395833333336</c:v>
                </c:pt>
                <c:pt idx="27763">
                  <c:v>45096.399305555555</c:v>
                </c:pt>
                <c:pt idx="27764">
                  <c:v>45096.402777777781</c:v>
                </c:pt>
                <c:pt idx="27765">
                  <c:v>45096.40625</c:v>
                </c:pt>
                <c:pt idx="27766">
                  <c:v>45096.409722222219</c:v>
                </c:pt>
                <c:pt idx="27767">
                  <c:v>45096.413194444445</c:v>
                </c:pt>
                <c:pt idx="27768">
                  <c:v>45096.416666666664</c:v>
                </c:pt>
                <c:pt idx="27769">
                  <c:v>45096.420138888891</c:v>
                </c:pt>
                <c:pt idx="27770">
                  <c:v>45096.423611111109</c:v>
                </c:pt>
                <c:pt idx="27771">
                  <c:v>45096.427083333336</c:v>
                </c:pt>
                <c:pt idx="27772">
                  <c:v>45096.430555555555</c:v>
                </c:pt>
                <c:pt idx="27773">
                  <c:v>45096.434027777781</c:v>
                </c:pt>
                <c:pt idx="27774">
                  <c:v>45096.4375</c:v>
                </c:pt>
                <c:pt idx="27775">
                  <c:v>45096.440972222219</c:v>
                </c:pt>
                <c:pt idx="27776">
                  <c:v>45096.444444444445</c:v>
                </c:pt>
                <c:pt idx="27777">
                  <c:v>45096.447916666664</c:v>
                </c:pt>
                <c:pt idx="27778">
                  <c:v>45096.451388888891</c:v>
                </c:pt>
                <c:pt idx="27779">
                  <c:v>45096.454861111109</c:v>
                </c:pt>
                <c:pt idx="27780">
                  <c:v>45096.458333333336</c:v>
                </c:pt>
                <c:pt idx="27781">
                  <c:v>45096.461805555555</c:v>
                </c:pt>
                <c:pt idx="27782">
                  <c:v>45096.465277777781</c:v>
                </c:pt>
                <c:pt idx="27783">
                  <c:v>45096.46875</c:v>
                </c:pt>
                <c:pt idx="27784">
                  <c:v>45096.472222222219</c:v>
                </c:pt>
                <c:pt idx="27785">
                  <c:v>45096.475694444445</c:v>
                </c:pt>
                <c:pt idx="27786">
                  <c:v>45096.479166666664</c:v>
                </c:pt>
                <c:pt idx="27787">
                  <c:v>45096.482638888891</c:v>
                </c:pt>
                <c:pt idx="27788">
                  <c:v>45096.486111111109</c:v>
                </c:pt>
                <c:pt idx="27789">
                  <c:v>45096.489583333336</c:v>
                </c:pt>
                <c:pt idx="27790">
                  <c:v>45096.493055555555</c:v>
                </c:pt>
                <c:pt idx="27791">
                  <c:v>45096.496527777781</c:v>
                </c:pt>
                <c:pt idx="27792">
                  <c:v>45096.5</c:v>
                </c:pt>
                <c:pt idx="27793">
                  <c:v>45096.503472222219</c:v>
                </c:pt>
                <c:pt idx="27794">
                  <c:v>45096.506944444445</c:v>
                </c:pt>
                <c:pt idx="27795">
                  <c:v>45096.510416666664</c:v>
                </c:pt>
                <c:pt idx="27796">
                  <c:v>45096.513888888891</c:v>
                </c:pt>
                <c:pt idx="27797">
                  <c:v>45096.517361111109</c:v>
                </c:pt>
                <c:pt idx="27798">
                  <c:v>45096.520833333336</c:v>
                </c:pt>
                <c:pt idx="27799">
                  <c:v>45096.524305555555</c:v>
                </c:pt>
                <c:pt idx="27800">
                  <c:v>45096.527777777781</c:v>
                </c:pt>
                <c:pt idx="27801">
                  <c:v>45096.53125</c:v>
                </c:pt>
                <c:pt idx="27802">
                  <c:v>45096.534722222219</c:v>
                </c:pt>
                <c:pt idx="27803">
                  <c:v>45096.538194444445</c:v>
                </c:pt>
                <c:pt idx="27804">
                  <c:v>45096.541666666664</c:v>
                </c:pt>
                <c:pt idx="27805">
                  <c:v>45096.545138888891</c:v>
                </c:pt>
                <c:pt idx="27806">
                  <c:v>45096.548611111109</c:v>
                </c:pt>
                <c:pt idx="27807">
                  <c:v>45096.552083333336</c:v>
                </c:pt>
                <c:pt idx="27808">
                  <c:v>45096.555555555555</c:v>
                </c:pt>
                <c:pt idx="27809">
                  <c:v>45096.559027777781</c:v>
                </c:pt>
                <c:pt idx="27810">
                  <c:v>45096.5625</c:v>
                </c:pt>
                <c:pt idx="27811">
                  <c:v>45096.565972222219</c:v>
                </c:pt>
                <c:pt idx="27812">
                  <c:v>45096.569444444445</c:v>
                </c:pt>
                <c:pt idx="27813">
                  <c:v>45096.572916666664</c:v>
                </c:pt>
                <c:pt idx="27814">
                  <c:v>45096.576388888891</c:v>
                </c:pt>
                <c:pt idx="27815">
                  <c:v>45096.579861111109</c:v>
                </c:pt>
                <c:pt idx="27816">
                  <c:v>45096.583333333336</c:v>
                </c:pt>
                <c:pt idx="27817">
                  <c:v>45096.586805555555</c:v>
                </c:pt>
                <c:pt idx="27818">
                  <c:v>45096.590277777781</c:v>
                </c:pt>
                <c:pt idx="27819">
                  <c:v>45096.59375</c:v>
                </c:pt>
                <c:pt idx="27820">
                  <c:v>45096.597222222219</c:v>
                </c:pt>
                <c:pt idx="27821">
                  <c:v>45096.600694444445</c:v>
                </c:pt>
                <c:pt idx="27822">
                  <c:v>45096.604166666664</c:v>
                </c:pt>
                <c:pt idx="27823">
                  <c:v>45096.607638888891</c:v>
                </c:pt>
                <c:pt idx="27824">
                  <c:v>45096.611111111109</c:v>
                </c:pt>
                <c:pt idx="27825">
                  <c:v>45096.614583333336</c:v>
                </c:pt>
                <c:pt idx="27826">
                  <c:v>45096.618055555555</c:v>
                </c:pt>
                <c:pt idx="27827">
                  <c:v>45096.621527777781</c:v>
                </c:pt>
                <c:pt idx="27828">
                  <c:v>45096.625</c:v>
                </c:pt>
                <c:pt idx="27829">
                  <c:v>45096.628472222219</c:v>
                </c:pt>
                <c:pt idx="27830">
                  <c:v>45096.631944444445</c:v>
                </c:pt>
                <c:pt idx="27831">
                  <c:v>45096.635416666664</c:v>
                </c:pt>
                <c:pt idx="27832">
                  <c:v>45096.638888888891</c:v>
                </c:pt>
                <c:pt idx="27833">
                  <c:v>45096.642361111109</c:v>
                </c:pt>
                <c:pt idx="27834">
                  <c:v>45096.645833333336</c:v>
                </c:pt>
                <c:pt idx="27835">
                  <c:v>45096.649305555555</c:v>
                </c:pt>
                <c:pt idx="27836">
                  <c:v>45096.652777777781</c:v>
                </c:pt>
                <c:pt idx="27837">
                  <c:v>45096.65625</c:v>
                </c:pt>
                <c:pt idx="27838">
                  <c:v>45096.659722222219</c:v>
                </c:pt>
                <c:pt idx="27839">
                  <c:v>45096.663194444445</c:v>
                </c:pt>
                <c:pt idx="27840">
                  <c:v>45096.666666666664</c:v>
                </c:pt>
                <c:pt idx="27841">
                  <c:v>45096.670138888891</c:v>
                </c:pt>
                <c:pt idx="27842">
                  <c:v>45096.673611111109</c:v>
                </c:pt>
                <c:pt idx="27843">
                  <c:v>45096.677083333336</c:v>
                </c:pt>
                <c:pt idx="27844">
                  <c:v>45096.680555555555</c:v>
                </c:pt>
                <c:pt idx="27845">
                  <c:v>45096.684027777781</c:v>
                </c:pt>
                <c:pt idx="27846">
                  <c:v>45096.6875</c:v>
                </c:pt>
                <c:pt idx="27847">
                  <c:v>45096.690972222219</c:v>
                </c:pt>
                <c:pt idx="27848">
                  <c:v>45096.694444444445</c:v>
                </c:pt>
                <c:pt idx="27849">
                  <c:v>45096.697916666664</c:v>
                </c:pt>
                <c:pt idx="27850">
                  <c:v>45096.701388888891</c:v>
                </c:pt>
                <c:pt idx="27851">
                  <c:v>45096.704861111109</c:v>
                </c:pt>
                <c:pt idx="27852">
                  <c:v>45096.708333333336</c:v>
                </c:pt>
                <c:pt idx="27853">
                  <c:v>45096.711805555555</c:v>
                </c:pt>
                <c:pt idx="27854">
                  <c:v>45096.715277777781</c:v>
                </c:pt>
                <c:pt idx="27855">
                  <c:v>45096.71875</c:v>
                </c:pt>
                <c:pt idx="27856">
                  <c:v>45096.722222222219</c:v>
                </c:pt>
                <c:pt idx="27857">
                  <c:v>45096.725694444445</c:v>
                </c:pt>
                <c:pt idx="27858">
                  <c:v>45096.729166666664</c:v>
                </c:pt>
                <c:pt idx="27859">
                  <c:v>45096.732638888891</c:v>
                </c:pt>
                <c:pt idx="27860">
                  <c:v>45096.736111111109</c:v>
                </c:pt>
                <c:pt idx="27861">
                  <c:v>45096.739583333336</c:v>
                </c:pt>
                <c:pt idx="27862">
                  <c:v>45096.743055555555</c:v>
                </c:pt>
                <c:pt idx="27863">
                  <c:v>45096.746527777781</c:v>
                </c:pt>
                <c:pt idx="27864">
                  <c:v>45096.75</c:v>
                </c:pt>
                <c:pt idx="27865">
                  <c:v>45096.753472222219</c:v>
                </c:pt>
                <c:pt idx="27866">
                  <c:v>45096.756944444445</c:v>
                </c:pt>
                <c:pt idx="27867">
                  <c:v>45096.760416666664</c:v>
                </c:pt>
                <c:pt idx="27868">
                  <c:v>45096.763888888891</c:v>
                </c:pt>
                <c:pt idx="27869">
                  <c:v>45096.767361111109</c:v>
                </c:pt>
                <c:pt idx="27870">
                  <c:v>45096.770833333336</c:v>
                </c:pt>
                <c:pt idx="27871">
                  <c:v>45096.774305555555</c:v>
                </c:pt>
                <c:pt idx="27872">
                  <c:v>45096.777777777781</c:v>
                </c:pt>
                <c:pt idx="27873">
                  <c:v>45096.78125</c:v>
                </c:pt>
                <c:pt idx="27874">
                  <c:v>45096.784722222219</c:v>
                </c:pt>
                <c:pt idx="27875">
                  <c:v>45096.788194444445</c:v>
                </c:pt>
                <c:pt idx="27876">
                  <c:v>45096.791666666664</c:v>
                </c:pt>
                <c:pt idx="27877">
                  <c:v>45096.795138888891</c:v>
                </c:pt>
                <c:pt idx="27878">
                  <c:v>45096.798611111109</c:v>
                </c:pt>
                <c:pt idx="27879">
                  <c:v>45096.802083333336</c:v>
                </c:pt>
                <c:pt idx="27880">
                  <c:v>45096.805555555555</c:v>
                </c:pt>
                <c:pt idx="27881">
                  <c:v>45096.809027777781</c:v>
                </c:pt>
                <c:pt idx="27882">
                  <c:v>45096.8125</c:v>
                </c:pt>
                <c:pt idx="27883">
                  <c:v>45096.815972222219</c:v>
                </c:pt>
                <c:pt idx="27884">
                  <c:v>45096.819444444445</c:v>
                </c:pt>
                <c:pt idx="27885">
                  <c:v>45096.822916666664</c:v>
                </c:pt>
                <c:pt idx="27886">
                  <c:v>45096.826388888891</c:v>
                </c:pt>
                <c:pt idx="27887">
                  <c:v>45096.829861111109</c:v>
                </c:pt>
                <c:pt idx="27888">
                  <c:v>45096.833333333336</c:v>
                </c:pt>
                <c:pt idx="27889">
                  <c:v>45096.836805555555</c:v>
                </c:pt>
                <c:pt idx="27890">
                  <c:v>45096.840277777781</c:v>
                </c:pt>
                <c:pt idx="27891">
                  <c:v>45096.84375</c:v>
                </c:pt>
                <c:pt idx="27892">
                  <c:v>45096.847222222219</c:v>
                </c:pt>
                <c:pt idx="27893">
                  <c:v>45096.850694444445</c:v>
                </c:pt>
                <c:pt idx="27894">
                  <c:v>45096.854166666664</c:v>
                </c:pt>
                <c:pt idx="27895">
                  <c:v>45096.857638888891</c:v>
                </c:pt>
                <c:pt idx="27896">
                  <c:v>45096.861111111109</c:v>
                </c:pt>
                <c:pt idx="27897">
                  <c:v>45096.864583333336</c:v>
                </c:pt>
                <c:pt idx="27898">
                  <c:v>45096.868055555555</c:v>
                </c:pt>
                <c:pt idx="27899">
                  <c:v>45096.871527777781</c:v>
                </c:pt>
                <c:pt idx="27900">
                  <c:v>45096.875</c:v>
                </c:pt>
                <c:pt idx="27901">
                  <c:v>45096.878472222219</c:v>
                </c:pt>
                <c:pt idx="27902">
                  <c:v>45096.881944444445</c:v>
                </c:pt>
                <c:pt idx="27903">
                  <c:v>45096.885416666664</c:v>
                </c:pt>
                <c:pt idx="27904">
                  <c:v>45096.888888888891</c:v>
                </c:pt>
                <c:pt idx="27905">
                  <c:v>45096.892361111109</c:v>
                </c:pt>
                <c:pt idx="27906">
                  <c:v>45096.895833333336</c:v>
                </c:pt>
                <c:pt idx="27907">
                  <c:v>45096.899305555555</c:v>
                </c:pt>
                <c:pt idx="27908">
                  <c:v>45096.902777777781</c:v>
                </c:pt>
                <c:pt idx="27909">
                  <c:v>45096.90625</c:v>
                </c:pt>
                <c:pt idx="27910">
                  <c:v>45096.909722222219</c:v>
                </c:pt>
                <c:pt idx="27911">
                  <c:v>45096.913194444445</c:v>
                </c:pt>
                <c:pt idx="27912">
                  <c:v>45096.916666666664</c:v>
                </c:pt>
                <c:pt idx="27913">
                  <c:v>45096.920138888891</c:v>
                </c:pt>
                <c:pt idx="27914">
                  <c:v>45096.923611111109</c:v>
                </c:pt>
                <c:pt idx="27915">
                  <c:v>45096.927083333336</c:v>
                </c:pt>
                <c:pt idx="27916">
                  <c:v>45096.930555555555</c:v>
                </c:pt>
                <c:pt idx="27917">
                  <c:v>45096.934027777781</c:v>
                </c:pt>
                <c:pt idx="27918">
                  <c:v>45096.9375</c:v>
                </c:pt>
                <c:pt idx="27919">
                  <c:v>45096.940972222219</c:v>
                </c:pt>
                <c:pt idx="27920">
                  <c:v>45096.944444444445</c:v>
                </c:pt>
                <c:pt idx="27921">
                  <c:v>45096.947916666664</c:v>
                </c:pt>
                <c:pt idx="27922">
                  <c:v>45096.951388888891</c:v>
                </c:pt>
                <c:pt idx="27923">
                  <c:v>45096.954861111109</c:v>
                </c:pt>
                <c:pt idx="27924">
                  <c:v>45096.958333333336</c:v>
                </c:pt>
                <c:pt idx="27925">
                  <c:v>45096.961805555555</c:v>
                </c:pt>
                <c:pt idx="27926">
                  <c:v>45096.965277777781</c:v>
                </c:pt>
                <c:pt idx="27927">
                  <c:v>45096.96875</c:v>
                </c:pt>
                <c:pt idx="27928">
                  <c:v>45096.972222222219</c:v>
                </c:pt>
                <c:pt idx="27929">
                  <c:v>45096.975694444445</c:v>
                </c:pt>
                <c:pt idx="27930">
                  <c:v>45096.979166666664</c:v>
                </c:pt>
                <c:pt idx="27931">
                  <c:v>45096.982638888891</c:v>
                </c:pt>
                <c:pt idx="27932">
                  <c:v>45096.986111111109</c:v>
                </c:pt>
                <c:pt idx="27933">
                  <c:v>45096.989583333336</c:v>
                </c:pt>
                <c:pt idx="27934">
                  <c:v>45096.993055555555</c:v>
                </c:pt>
                <c:pt idx="27935">
                  <c:v>45096.996527777781</c:v>
                </c:pt>
                <c:pt idx="27936">
                  <c:v>45097</c:v>
                </c:pt>
                <c:pt idx="27937">
                  <c:v>45097.003472222219</c:v>
                </c:pt>
                <c:pt idx="27938">
                  <c:v>45097.006944444445</c:v>
                </c:pt>
                <c:pt idx="27939">
                  <c:v>45097.010416666664</c:v>
                </c:pt>
                <c:pt idx="27940">
                  <c:v>45097.013888888891</c:v>
                </c:pt>
                <c:pt idx="27941">
                  <c:v>45097.017361111109</c:v>
                </c:pt>
                <c:pt idx="27942">
                  <c:v>45097.020833333336</c:v>
                </c:pt>
                <c:pt idx="27943">
                  <c:v>45097.024305555555</c:v>
                </c:pt>
                <c:pt idx="27944">
                  <c:v>45097.027777777781</c:v>
                </c:pt>
                <c:pt idx="27945">
                  <c:v>45097.03125</c:v>
                </c:pt>
                <c:pt idx="27946">
                  <c:v>45097.034722222219</c:v>
                </c:pt>
                <c:pt idx="27947">
                  <c:v>45097.038194444445</c:v>
                </c:pt>
                <c:pt idx="27948">
                  <c:v>45097.041666666664</c:v>
                </c:pt>
                <c:pt idx="27949">
                  <c:v>45097.045138888891</c:v>
                </c:pt>
                <c:pt idx="27950">
                  <c:v>45097.048611111109</c:v>
                </c:pt>
                <c:pt idx="27951">
                  <c:v>45097.052083333336</c:v>
                </c:pt>
                <c:pt idx="27952">
                  <c:v>45097.055555555555</c:v>
                </c:pt>
                <c:pt idx="27953">
                  <c:v>45097.059027777781</c:v>
                </c:pt>
                <c:pt idx="27954">
                  <c:v>45097.0625</c:v>
                </c:pt>
                <c:pt idx="27955">
                  <c:v>45097.065972222219</c:v>
                </c:pt>
                <c:pt idx="27956">
                  <c:v>45097.069444444445</c:v>
                </c:pt>
                <c:pt idx="27957">
                  <c:v>45097.072916666664</c:v>
                </c:pt>
                <c:pt idx="27958">
                  <c:v>45097.076388888891</c:v>
                </c:pt>
                <c:pt idx="27959">
                  <c:v>45097.079861111109</c:v>
                </c:pt>
                <c:pt idx="27960">
                  <c:v>45097.083333333336</c:v>
                </c:pt>
                <c:pt idx="27961">
                  <c:v>45097.086805555555</c:v>
                </c:pt>
                <c:pt idx="27962">
                  <c:v>45097.090277777781</c:v>
                </c:pt>
                <c:pt idx="27963">
                  <c:v>45097.09375</c:v>
                </c:pt>
                <c:pt idx="27964">
                  <c:v>45097.097222222219</c:v>
                </c:pt>
                <c:pt idx="27965">
                  <c:v>45097.100694444445</c:v>
                </c:pt>
                <c:pt idx="27966">
                  <c:v>45097.104166666664</c:v>
                </c:pt>
                <c:pt idx="27967">
                  <c:v>45097.107638888891</c:v>
                </c:pt>
                <c:pt idx="27968">
                  <c:v>45097.111111111109</c:v>
                </c:pt>
                <c:pt idx="27969">
                  <c:v>45097.114583333336</c:v>
                </c:pt>
                <c:pt idx="27970">
                  <c:v>45097.118055555555</c:v>
                </c:pt>
                <c:pt idx="27971">
                  <c:v>45097.121527777781</c:v>
                </c:pt>
                <c:pt idx="27972">
                  <c:v>45097.125</c:v>
                </c:pt>
                <c:pt idx="27973">
                  <c:v>45097.128472222219</c:v>
                </c:pt>
                <c:pt idx="27974">
                  <c:v>45097.131944444445</c:v>
                </c:pt>
                <c:pt idx="27975">
                  <c:v>45097.135416666664</c:v>
                </c:pt>
                <c:pt idx="27976">
                  <c:v>45097.138888888891</c:v>
                </c:pt>
                <c:pt idx="27977">
                  <c:v>45097.142361111109</c:v>
                </c:pt>
                <c:pt idx="27978">
                  <c:v>45097.145833333336</c:v>
                </c:pt>
                <c:pt idx="27979">
                  <c:v>45097.149305555555</c:v>
                </c:pt>
                <c:pt idx="27980">
                  <c:v>45097.152777777781</c:v>
                </c:pt>
                <c:pt idx="27981">
                  <c:v>45097.15625</c:v>
                </c:pt>
                <c:pt idx="27982">
                  <c:v>45097.159722222219</c:v>
                </c:pt>
                <c:pt idx="27983">
                  <c:v>45097.163194444445</c:v>
                </c:pt>
                <c:pt idx="27984">
                  <c:v>45097.166666666664</c:v>
                </c:pt>
                <c:pt idx="27985">
                  <c:v>45097.170138888891</c:v>
                </c:pt>
                <c:pt idx="27986">
                  <c:v>45097.173611111109</c:v>
                </c:pt>
                <c:pt idx="27987">
                  <c:v>45097.177083333336</c:v>
                </c:pt>
                <c:pt idx="27988">
                  <c:v>45097.180555555555</c:v>
                </c:pt>
                <c:pt idx="27989">
                  <c:v>45097.184027777781</c:v>
                </c:pt>
                <c:pt idx="27990">
                  <c:v>45097.1875</c:v>
                </c:pt>
                <c:pt idx="27991">
                  <c:v>45097.190972222219</c:v>
                </c:pt>
                <c:pt idx="27992">
                  <c:v>45097.194444444445</c:v>
                </c:pt>
                <c:pt idx="27993">
                  <c:v>45097.197916666664</c:v>
                </c:pt>
                <c:pt idx="27994">
                  <c:v>45097.201388888891</c:v>
                </c:pt>
                <c:pt idx="27995">
                  <c:v>45097.204861111109</c:v>
                </c:pt>
                <c:pt idx="27996">
                  <c:v>45097.208333333336</c:v>
                </c:pt>
                <c:pt idx="27997">
                  <c:v>45097.211805555555</c:v>
                </c:pt>
                <c:pt idx="27998">
                  <c:v>45097.215277777781</c:v>
                </c:pt>
                <c:pt idx="27999">
                  <c:v>45097.21875</c:v>
                </c:pt>
                <c:pt idx="28000">
                  <c:v>45097.222222222219</c:v>
                </c:pt>
                <c:pt idx="28001">
                  <c:v>45097.225694444445</c:v>
                </c:pt>
                <c:pt idx="28002">
                  <c:v>45097.229166666664</c:v>
                </c:pt>
                <c:pt idx="28003">
                  <c:v>45097.232638888891</c:v>
                </c:pt>
                <c:pt idx="28004">
                  <c:v>45097.236111111109</c:v>
                </c:pt>
                <c:pt idx="28005">
                  <c:v>45097.239583333336</c:v>
                </c:pt>
                <c:pt idx="28006">
                  <c:v>45097.243055555555</c:v>
                </c:pt>
                <c:pt idx="28007">
                  <c:v>45097.246527777781</c:v>
                </c:pt>
                <c:pt idx="28008">
                  <c:v>45097.25</c:v>
                </c:pt>
                <c:pt idx="28009">
                  <c:v>45097.253472222219</c:v>
                </c:pt>
                <c:pt idx="28010">
                  <c:v>45097.256944444445</c:v>
                </c:pt>
                <c:pt idx="28011">
                  <c:v>45097.260416666664</c:v>
                </c:pt>
                <c:pt idx="28012">
                  <c:v>45097.263888888891</c:v>
                </c:pt>
                <c:pt idx="28013">
                  <c:v>45097.267361111109</c:v>
                </c:pt>
                <c:pt idx="28014">
                  <c:v>45097.270833333336</c:v>
                </c:pt>
                <c:pt idx="28015">
                  <c:v>45097.274305555555</c:v>
                </c:pt>
                <c:pt idx="28016">
                  <c:v>45097.277777777781</c:v>
                </c:pt>
                <c:pt idx="28017">
                  <c:v>45097.28125</c:v>
                </c:pt>
                <c:pt idx="28018">
                  <c:v>45097.284722222219</c:v>
                </c:pt>
                <c:pt idx="28019">
                  <c:v>45097.288194444445</c:v>
                </c:pt>
                <c:pt idx="28020">
                  <c:v>45097.291666666664</c:v>
                </c:pt>
                <c:pt idx="28021">
                  <c:v>45097.295138888891</c:v>
                </c:pt>
                <c:pt idx="28022">
                  <c:v>45097.298611111109</c:v>
                </c:pt>
                <c:pt idx="28023">
                  <c:v>45097.302083333336</c:v>
                </c:pt>
                <c:pt idx="28024">
                  <c:v>45097.305555555555</c:v>
                </c:pt>
                <c:pt idx="28025">
                  <c:v>45097.309027777781</c:v>
                </c:pt>
                <c:pt idx="28026">
                  <c:v>45097.3125</c:v>
                </c:pt>
                <c:pt idx="28027">
                  <c:v>45097.315972222219</c:v>
                </c:pt>
                <c:pt idx="28028">
                  <c:v>45097.319444444445</c:v>
                </c:pt>
                <c:pt idx="28029">
                  <c:v>45097.322916666664</c:v>
                </c:pt>
                <c:pt idx="28030">
                  <c:v>45097.326388888891</c:v>
                </c:pt>
                <c:pt idx="28031">
                  <c:v>45097.329861111109</c:v>
                </c:pt>
                <c:pt idx="28032">
                  <c:v>45097.333333333336</c:v>
                </c:pt>
                <c:pt idx="28033">
                  <c:v>45097.336805555555</c:v>
                </c:pt>
                <c:pt idx="28034">
                  <c:v>45097.340277777781</c:v>
                </c:pt>
                <c:pt idx="28035">
                  <c:v>45097.34375</c:v>
                </c:pt>
                <c:pt idx="28036">
                  <c:v>45097.347222222219</c:v>
                </c:pt>
                <c:pt idx="28037">
                  <c:v>45097.350694444445</c:v>
                </c:pt>
                <c:pt idx="28038">
                  <c:v>45097.354166666664</c:v>
                </c:pt>
                <c:pt idx="28039">
                  <c:v>45097.357638888891</c:v>
                </c:pt>
                <c:pt idx="28040">
                  <c:v>45097.361111111109</c:v>
                </c:pt>
                <c:pt idx="28041">
                  <c:v>45097.364583333336</c:v>
                </c:pt>
                <c:pt idx="28042">
                  <c:v>45097.368055555555</c:v>
                </c:pt>
                <c:pt idx="28043">
                  <c:v>45097.371527777781</c:v>
                </c:pt>
                <c:pt idx="28044">
                  <c:v>45097.375</c:v>
                </c:pt>
                <c:pt idx="28045">
                  <c:v>45097.378472222219</c:v>
                </c:pt>
                <c:pt idx="28046">
                  <c:v>45097.381944444445</c:v>
                </c:pt>
                <c:pt idx="28047">
                  <c:v>45097.385416666664</c:v>
                </c:pt>
                <c:pt idx="28048">
                  <c:v>45097.388888888891</c:v>
                </c:pt>
                <c:pt idx="28049">
                  <c:v>45097.392361111109</c:v>
                </c:pt>
                <c:pt idx="28050">
                  <c:v>45097.395833333336</c:v>
                </c:pt>
                <c:pt idx="28051">
                  <c:v>45097.399305555555</c:v>
                </c:pt>
                <c:pt idx="28052">
                  <c:v>45097.402777777781</c:v>
                </c:pt>
                <c:pt idx="28053">
                  <c:v>45097.40625</c:v>
                </c:pt>
                <c:pt idx="28054">
                  <c:v>45097.409722222219</c:v>
                </c:pt>
                <c:pt idx="28055">
                  <c:v>45097.413194444445</c:v>
                </c:pt>
                <c:pt idx="28056">
                  <c:v>45097.416666666664</c:v>
                </c:pt>
                <c:pt idx="28057">
                  <c:v>45097.420138888891</c:v>
                </c:pt>
                <c:pt idx="28058">
                  <c:v>45097.423611111109</c:v>
                </c:pt>
                <c:pt idx="28059">
                  <c:v>45097.427083333336</c:v>
                </c:pt>
                <c:pt idx="28060">
                  <c:v>45097.430555555555</c:v>
                </c:pt>
                <c:pt idx="28061">
                  <c:v>45097.434027777781</c:v>
                </c:pt>
                <c:pt idx="28062">
                  <c:v>45097.4375</c:v>
                </c:pt>
                <c:pt idx="28063">
                  <c:v>45097.440972222219</c:v>
                </c:pt>
                <c:pt idx="28064">
                  <c:v>45097.444444444445</c:v>
                </c:pt>
                <c:pt idx="28065">
                  <c:v>45097.447916666664</c:v>
                </c:pt>
                <c:pt idx="28066">
                  <c:v>45097.451388888891</c:v>
                </c:pt>
                <c:pt idx="28067">
                  <c:v>45097.454861111109</c:v>
                </c:pt>
                <c:pt idx="28068">
                  <c:v>45097.458333333336</c:v>
                </c:pt>
                <c:pt idx="28069">
                  <c:v>45097.461805555555</c:v>
                </c:pt>
                <c:pt idx="28070">
                  <c:v>45097.465277777781</c:v>
                </c:pt>
                <c:pt idx="28071">
                  <c:v>45097.46875</c:v>
                </c:pt>
                <c:pt idx="28072">
                  <c:v>45097.472222222219</c:v>
                </c:pt>
                <c:pt idx="28073">
                  <c:v>45097.475694444445</c:v>
                </c:pt>
                <c:pt idx="28074">
                  <c:v>45097.479166666664</c:v>
                </c:pt>
                <c:pt idx="28075">
                  <c:v>45097.482638888891</c:v>
                </c:pt>
                <c:pt idx="28076">
                  <c:v>45097.486111111109</c:v>
                </c:pt>
                <c:pt idx="28077">
                  <c:v>45097.489583333336</c:v>
                </c:pt>
                <c:pt idx="28078">
                  <c:v>45097.493055555555</c:v>
                </c:pt>
                <c:pt idx="28079">
                  <c:v>45097.496527777781</c:v>
                </c:pt>
                <c:pt idx="28080">
                  <c:v>45097.5</c:v>
                </c:pt>
                <c:pt idx="28081">
                  <c:v>45097.503472222219</c:v>
                </c:pt>
                <c:pt idx="28082">
                  <c:v>45097.506944444445</c:v>
                </c:pt>
                <c:pt idx="28083">
                  <c:v>45097.510416666664</c:v>
                </c:pt>
                <c:pt idx="28084">
                  <c:v>45097.513888888891</c:v>
                </c:pt>
                <c:pt idx="28085">
                  <c:v>45097.517361111109</c:v>
                </c:pt>
                <c:pt idx="28086">
                  <c:v>45097.520833333336</c:v>
                </c:pt>
                <c:pt idx="28087">
                  <c:v>45097.524305555555</c:v>
                </c:pt>
                <c:pt idx="28088">
                  <c:v>45097.527777777781</c:v>
                </c:pt>
                <c:pt idx="28089">
                  <c:v>45097.53125</c:v>
                </c:pt>
                <c:pt idx="28090">
                  <c:v>45097.534722222219</c:v>
                </c:pt>
                <c:pt idx="28091">
                  <c:v>45097.538194444445</c:v>
                </c:pt>
                <c:pt idx="28092">
                  <c:v>45097.541666666664</c:v>
                </c:pt>
                <c:pt idx="28093">
                  <c:v>45097.545138888891</c:v>
                </c:pt>
                <c:pt idx="28094">
                  <c:v>45097.548611111109</c:v>
                </c:pt>
                <c:pt idx="28095">
                  <c:v>45097.552083333336</c:v>
                </c:pt>
                <c:pt idx="28096">
                  <c:v>45097.555555555555</c:v>
                </c:pt>
                <c:pt idx="28097">
                  <c:v>45097.559027777781</c:v>
                </c:pt>
                <c:pt idx="28098">
                  <c:v>45097.5625</c:v>
                </c:pt>
                <c:pt idx="28099">
                  <c:v>45097.565972222219</c:v>
                </c:pt>
                <c:pt idx="28100">
                  <c:v>45097.569444444445</c:v>
                </c:pt>
                <c:pt idx="28101">
                  <c:v>45097.572916666664</c:v>
                </c:pt>
                <c:pt idx="28102">
                  <c:v>45097.576388888891</c:v>
                </c:pt>
                <c:pt idx="28103">
                  <c:v>45097.579861111109</c:v>
                </c:pt>
                <c:pt idx="28104">
                  <c:v>45097.583333333336</c:v>
                </c:pt>
                <c:pt idx="28105">
                  <c:v>45097.586805555555</c:v>
                </c:pt>
                <c:pt idx="28106">
                  <c:v>45097.590277777781</c:v>
                </c:pt>
                <c:pt idx="28107">
                  <c:v>45097.59375</c:v>
                </c:pt>
                <c:pt idx="28108">
                  <c:v>45097.597222222219</c:v>
                </c:pt>
                <c:pt idx="28109">
                  <c:v>45097.600694444445</c:v>
                </c:pt>
                <c:pt idx="28110">
                  <c:v>45097.604166666664</c:v>
                </c:pt>
                <c:pt idx="28111">
                  <c:v>45097.607638888891</c:v>
                </c:pt>
                <c:pt idx="28112">
                  <c:v>45097.611111111109</c:v>
                </c:pt>
                <c:pt idx="28113">
                  <c:v>45097.614583333336</c:v>
                </c:pt>
                <c:pt idx="28114">
                  <c:v>45097.618055555555</c:v>
                </c:pt>
                <c:pt idx="28115">
                  <c:v>45097.621527777781</c:v>
                </c:pt>
                <c:pt idx="28116">
                  <c:v>45097.625</c:v>
                </c:pt>
                <c:pt idx="28117">
                  <c:v>45097.628472222219</c:v>
                </c:pt>
                <c:pt idx="28118">
                  <c:v>45097.631944444445</c:v>
                </c:pt>
                <c:pt idx="28119">
                  <c:v>45097.635416666664</c:v>
                </c:pt>
                <c:pt idx="28120">
                  <c:v>45097.638888888891</c:v>
                </c:pt>
                <c:pt idx="28121">
                  <c:v>45097.642361111109</c:v>
                </c:pt>
                <c:pt idx="28122">
                  <c:v>45097.645833333336</c:v>
                </c:pt>
                <c:pt idx="28123">
                  <c:v>45097.649305555555</c:v>
                </c:pt>
                <c:pt idx="28124">
                  <c:v>45097.652777777781</c:v>
                </c:pt>
                <c:pt idx="28125">
                  <c:v>45097.65625</c:v>
                </c:pt>
                <c:pt idx="28126">
                  <c:v>45097.659722222219</c:v>
                </c:pt>
                <c:pt idx="28127">
                  <c:v>45097.663194444445</c:v>
                </c:pt>
                <c:pt idx="28128">
                  <c:v>45097.666666666664</c:v>
                </c:pt>
                <c:pt idx="28129">
                  <c:v>45097.670138888891</c:v>
                </c:pt>
                <c:pt idx="28130">
                  <c:v>45097.673611111109</c:v>
                </c:pt>
                <c:pt idx="28131">
                  <c:v>45097.677083333336</c:v>
                </c:pt>
                <c:pt idx="28132">
                  <c:v>45097.680555555555</c:v>
                </c:pt>
                <c:pt idx="28133">
                  <c:v>45097.684027777781</c:v>
                </c:pt>
                <c:pt idx="28134">
                  <c:v>45097.6875</c:v>
                </c:pt>
                <c:pt idx="28135">
                  <c:v>45097.690972222219</c:v>
                </c:pt>
                <c:pt idx="28136">
                  <c:v>45097.694444444445</c:v>
                </c:pt>
                <c:pt idx="28137">
                  <c:v>45097.697916666664</c:v>
                </c:pt>
                <c:pt idx="28138">
                  <c:v>45097.701388888891</c:v>
                </c:pt>
                <c:pt idx="28139">
                  <c:v>45097.704861111109</c:v>
                </c:pt>
                <c:pt idx="28140">
                  <c:v>45097.708333333336</c:v>
                </c:pt>
                <c:pt idx="28141">
                  <c:v>45097.711805555555</c:v>
                </c:pt>
                <c:pt idx="28142">
                  <c:v>45097.715277777781</c:v>
                </c:pt>
                <c:pt idx="28143">
                  <c:v>45097.71875</c:v>
                </c:pt>
                <c:pt idx="28144">
                  <c:v>45097.722222222219</c:v>
                </c:pt>
                <c:pt idx="28145">
                  <c:v>45097.725694444445</c:v>
                </c:pt>
                <c:pt idx="28146">
                  <c:v>45097.729166666664</c:v>
                </c:pt>
                <c:pt idx="28147">
                  <c:v>45097.732638888891</c:v>
                </c:pt>
                <c:pt idx="28148">
                  <c:v>45097.736111111109</c:v>
                </c:pt>
                <c:pt idx="28149">
                  <c:v>45097.739583333336</c:v>
                </c:pt>
                <c:pt idx="28150">
                  <c:v>45097.743055555555</c:v>
                </c:pt>
                <c:pt idx="28151">
                  <c:v>45097.746527777781</c:v>
                </c:pt>
                <c:pt idx="28152">
                  <c:v>45097.75</c:v>
                </c:pt>
                <c:pt idx="28153">
                  <c:v>45097.753472222219</c:v>
                </c:pt>
                <c:pt idx="28154">
                  <c:v>45097.756944444445</c:v>
                </c:pt>
                <c:pt idx="28155">
                  <c:v>45097.760416666664</c:v>
                </c:pt>
                <c:pt idx="28156">
                  <c:v>45097.763888888891</c:v>
                </c:pt>
                <c:pt idx="28157">
                  <c:v>45097.767361111109</c:v>
                </c:pt>
                <c:pt idx="28158">
                  <c:v>45097.770833333336</c:v>
                </c:pt>
                <c:pt idx="28159">
                  <c:v>45097.774305555555</c:v>
                </c:pt>
                <c:pt idx="28160">
                  <c:v>45097.777777777781</c:v>
                </c:pt>
                <c:pt idx="28161">
                  <c:v>45097.78125</c:v>
                </c:pt>
                <c:pt idx="28162">
                  <c:v>45097.784722222219</c:v>
                </c:pt>
                <c:pt idx="28163">
                  <c:v>45097.788194444445</c:v>
                </c:pt>
                <c:pt idx="28164">
                  <c:v>45097.791666666664</c:v>
                </c:pt>
                <c:pt idx="28165">
                  <c:v>45097.795138888891</c:v>
                </c:pt>
                <c:pt idx="28166">
                  <c:v>45097.798611111109</c:v>
                </c:pt>
                <c:pt idx="28167">
                  <c:v>45097.802083333336</c:v>
                </c:pt>
                <c:pt idx="28168">
                  <c:v>45097.805555555555</c:v>
                </c:pt>
                <c:pt idx="28169">
                  <c:v>45097.809027777781</c:v>
                </c:pt>
                <c:pt idx="28170">
                  <c:v>45097.8125</c:v>
                </c:pt>
                <c:pt idx="28171">
                  <c:v>45097.815972222219</c:v>
                </c:pt>
                <c:pt idx="28172">
                  <c:v>45097.819444444445</c:v>
                </c:pt>
                <c:pt idx="28173">
                  <c:v>45097.822916666664</c:v>
                </c:pt>
                <c:pt idx="28174">
                  <c:v>45097.826388888891</c:v>
                </c:pt>
                <c:pt idx="28175">
                  <c:v>45097.829861111109</c:v>
                </c:pt>
                <c:pt idx="28176">
                  <c:v>45097.833333333336</c:v>
                </c:pt>
                <c:pt idx="28177">
                  <c:v>45097.836805555555</c:v>
                </c:pt>
                <c:pt idx="28178">
                  <c:v>45097.840277777781</c:v>
                </c:pt>
                <c:pt idx="28179">
                  <c:v>45097.84375</c:v>
                </c:pt>
                <c:pt idx="28180">
                  <c:v>45097.847222222219</c:v>
                </c:pt>
                <c:pt idx="28181">
                  <c:v>45097.850694444445</c:v>
                </c:pt>
                <c:pt idx="28182">
                  <c:v>45097.854166666664</c:v>
                </c:pt>
                <c:pt idx="28183">
                  <c:v>45097.857638888891</c:v>
                </c:pt>
                <c:pt idx="28184">
                  <c:v>45097.861111111109</c:v>
                </c:pt>
                <c:pt idx="28185">
                  <c:v>45097.864583333336</c:v>
                </c:pt>
                <c:pt idx="28186">
                  <c:v>45097.868055555555</c:v>
                </c:pt>
                <c:pt idx="28187">
                  <c:v>45097.871527777781</c:v>
                </c:pt>
                <c:pt idx="28188">
                  <c:v>45097.875</c:v>
                </c:pt>
                <c:pt idx="28189">
                  <c:v>45097.878472222219</c:v>
                </c:pt>
                <c:pt idx="28190">
                  <c:v>45097.881944444445</c:v>
                </c:pt>
                <c:pt idx="28191">
                  <c:v>45097.885416666664</c:v>
                </c:pt>
                <c:pt idx="28192">
                  <c:v>45097.888888888891</c:v>
                </c:pt>
                <c:pt idx="28193">
                  <c:v>45097.892361111109</c:v>
                </c:pt>
                <c:pt idx="28194">
                  <c:v>45097.895833333336</c:v>
                </c:pt>
                <c:pt idx="28195">
                  <c:v>45097.899305555555</c:v>
                </c:pt>
                <c:pt idx="28196">
                  <c:v>45097.902777777781</c:v>
                </c:pt>
                <c:pt idx="28197">
                  <c:v>45097.90625</c:v>
                </c:pt>
                <c:pt idx="28198">
                  <c:v>45097.909722222219</c:v>
                </c:pt>
                <c:pt idx="28199">
                  <c:v>45097.913194444445</c:v>
                </c:pt>
                <c:pt idx="28200">
                  <c:v>45097.916666666664</c:v>
                </c:pt>
                <c:pt idx="28201">
                  <c:v>45097.920138888891</c:v>
                </c:pt>
                <c:pt idx="28202">
                  <c:v>45097.923611111109</c:v>
                </c:pt>
                <c:pt idx="28203">
                  <c:v>45097.927083333336</c:v>
                </c:pt>
                <c:pt idx="28204">
                  <c:v>45097.930555555555</c:v>
                </c:pt>
                <c:pt idx="28205">
                  <c:v>45097.934027777781</c:v>
                </c:pt>
                <c:pt idx="28206">
                  <c:v>45097.9375</c:v>
                </c:pt>
                <c:pt idx="28207">
                  <c:v>45097.940972222219</c:v>
                </c:pt>
                <c:pt idx="28208">
                  <c:v>45097.944444444445</c:v>
                </c:pt>
                <c:pt idx="28209">
                  <c:v>45097.947916666664</c:v>
                </c:pt>
                <c:pt idx="28210">
                  <c:v>45097.951388888891</c:v>
                </c:pt>
                <c:pt idx="28211">
                  <c:v>45097.954861111109</c:v>
                </c:pt>
                <c:pt idx="28212">
                  <c:v>45097.958333333336</c:v>
                </c:pt>
                <c:pt idx="28213">
                  <c:v>45097.961805555555</c:v>
                </c:pt>
                <c:pt idx="28214">
                  <c:v>45097.965277777781</c:v>
                </c:pt>
                <c:pt idx="28215">
                  <c:v>45097.96875</c:v>
                </c:pt>
                <c:pt idx="28216">
                  <c:v>45097.972222222219</c:v>
                </c:pt>
                <c:pt idx="28217">
                  <c:v>45097.975694444445</c:v>
                </c:pt>
                <c:pt idx="28218">
                  <c:v>45097.979166666664</c:v>
                </c:pt>
                <c:pt idx="28219">
                  <c:v>45097.982638888891</c:v>
                </c:pt>
                <c:pt idx="28220">
                  <c:v>45097.986111111109</c:v>
                </c:pt>
                <c:pt idx="28221">
                  <c:v>45097.989583333336</c:v>
                </c:pt>
                <c:pt idx="28222">
                  <c:v>45097.993055555555</c:v>
                </c:pt>
                <c:pt idx="28223">
                  <c:v>45097.996527777781</c:v>
                </c:pt>
                <c:pt idx="28224">
                  <c:v>45098</c:v>
                </c:pt>
                <c:pt idx="28225">
                  <c:v>45098.003472222219</c:v>
                </c:pt>
                <c:pt idx="28226">
                  <c:v>45098.006944444445</c:v>
                </c:pt>
                <c:pt idx="28227">
                  <c:v>45098.010416666664</c:v>
                </c:pt>
                <c:pt idx="28228">
                  <c:v>45098.013888888891</c:v>
                </c:pt>
                <c:pt idx="28229">
                  <c:v>45098.017361111109</c:v>
                </c:pt>
                <c:pt idx="28230">
                  <c:v>45098.020833333336</c:v>
                </c:pt>
                <c:pt idx="28231">
                  <c:v>45098.024305555555</c:v>
                </c:pt>
                <c:pt idx="28232">
                  <c:v>45098.027777777781</c:v>
                </c:pt>
                <c:pt idx="28233">
                  <c:v>45098.03125</c:v>
                </c:pt>
                <c:pt idx="28234">
                  <c:v>45098.034722222219</c:v>
                </c:pt>
                <c:pt idx="28235">
                  <c:v>45098.038194444445</c:v>
                </c:pt>
                <c:pt idx="28236">
                  <c:v>45098.041666666664</c:v>
                </c:pt>
                <c:pt idx="28237">
                  <c:v>45098.045138888891</c:v>
                </c:pt>
                <c:pt idx="28238">
                  <c:v>45098.048611111109</c:v>
                </c:pt>
                <c:pt idx="28239">
                  <c:v>45098.052083333336</c:v>
                </c:pt>
                <c:pt idx="28240">
                  <c:v>45098.055555555555</c:v>
                </c:pt>
                <c:pt idx="28241">
                  <c:v>45098.059027777781</c:v>
                </c:pt>
                <c:pt idx="28242">
                  <c:v>45098.0625</c:v>
                </c:pt>
                <c:pt idx="28243">
                  <c:v>45098.065972222219</c:v>
                </c:pt>
                <c:pt idx="28244">
                  <c:v>45098.069444444445</c:v>
                </c:pt>
                <c:pt idx="28245">
                  <c:v>45098.072916666664</c:v>
                </c:pt>
                <c:pt idx="28246">
                  <c:v>45098.076388888891</c:v>
                </c:pt>
                <c:pt idx="28247">
                  <c:v>45098.079861111109</c:v>
                </c:pt>
                <c:pt idx="28248">
                  <c:v>45098.083333333336</c:v>
                </c:pt>
                <c:pt idx="28249">
                  <c:v>45098.086805555555</c:v>
                </c:pt>
                <c:pt idx="28250">
                  <c:v>45098.090277777781</c:v>
                </c:pt>
                <c:pt idx="28251">
                  <c:v>45098.09375</c:v>
                </c:pt>
                <c:pt idx="28252">
                  <c:v>45098.097222222219</c:v>
                </c:pt>
                <c:pt idx="28253">
                  <c:v>45098.100694444445</c:v>
                </c:pt>
                <c:pt idx="28254">
                  <c:v>45098.104166666664</c:v>
                </c:pt>
                <c:pt idx="28255">
                  <c:v>45098.107638888891</c:v>
                </c:pt>
                <c:pt idx="28256">
                  <c:v>45098.111111111109</c:v>
                </c:pt>
                <c:pt idx="28257">
                  <c:v>45098.114583333336</c:v>
                </c:pt>
                <c:pt idx="28258">
                  <c:v>45098.118055555555</c:v>
                </c:pt>
                <c:pt idx="28259">
                  <c:v>45098.121527777781</c:v>
                </c:pt>
                <c:pt idx="28260">
                  <c:v>45098.125</c:v>
                </c:pt>
                <c:pt idx="28261">
                  <c:v>45098.128472222219</c:v>
                </c:pt>
                <c:pt idx="28262">
                  <c:v>45098.131944444445</c:v>
                </c:pt>
                <c:pt idx="28263">
                  <c:v>45098.135416666664</c:v>
                </c:pt>
                <c:pt idx="28264">
                  <c:v>45098.138888888891</c:v>
                </c:pt>
                <c:pt idx="28265">
                  <c:v>45098.142361111109</c:v>
                </c:pt>
                <c:pt idx="28266">
                  <c:v>45098.145833333336</c:v>
                </c:pt>
                <c:pt idx="28267">
                  <c:v>45098.149305555555</c:v>
                </c:pt>
                <c:pt idx="28268">
                  <c:v>45098.152777777781</c:v>
                </c:pt>
                <c:pt idx="28269">
                  <c:v>45098.15625</c:v>
                </c:pt>
                <c:pt idx="28270">
                  <c:v>45098.159722222219</c:v>
                </c:pt>
                <c:pt idx="28271">
                  <c:v>45098.163194444445</c:v>
                </c:pt>
                <c:pt idx="28272">
                  <c:v>45098.166666666664</c:v>
                </c:pt>
                <c:pt idx="28273">
                  <c:v>45098.170138888891</c:v>
                </c:pt>
                <c:pt idx="28274">
                  <c:v>45098.173611111109</c:v>
                </c:pt>
                <c:pt idx="28275">
                  <c:v>45098.177083333336</c:v>
                </c:pt>
                <c:pt idx="28276">
                  <c:v>45098.180555555555</c:v>
                </c:pt>
                <c:pt idx="28277">
                  <c:v>45098.184027777781</c:v>
                </c:pt>
                <c:pt idx="28278">
                  <c:v>45098.1875</c:v>
                </c:pt>
                <c:pt idx="28279">
                  <c:v>45098.190972222219</c:v>
                </c:pt>
                <c:pt idx="28280">
                  <c:v>45098.194444444445</c:v>
                </c:pt>
                <c:pt idx="28281">
                  <c:v>45098.197916666664</c:v>
                </c:pt>
                <c:pt idx="28282">
                  <c:v>45098.201388888891</c:v>
                </c:pt>
                <c:pt idx="28283">
                  <c:v>45098.204861111109</c:v>
                </c:pt>
                <c:pt idx="28284">
                  <c:v>45098.208333333336</c:v>
                </c:pt>
                <c:pt idx="28285">
                  <c:v>45098.211805555555</c:v>
                </c:pt>
                <c:pt idx="28286">
                  <c:v>45098.215277777781</c:v>
                </c:pt>
                <c:pt idx="28287">
                  <c:v>45098.21875</c:v>
                </c:pt>
                <c:pt idx="28288">
                  <c:v>45098.222222222219</c:v>
                </c:pt>
                <c:pt idx="28289">
                  <c:v>45098.225694444445</c:v>
                </c:pt>
                <c:pt idx="28290">
                  <c:v>45098.229166666664</c:v>
                </c:pt>
                <c:pt idx="28291">
                  <c:v>45098.232638888891</c:v>
                </c:pt>
                <c:pt idx="28292">
                  <c:v>45098.236111111109</c:v>
                </c:pt>
                <c:pt idx="28293">
                  <c:v>45098.239583333336</c:v>
                </c:pt>
                <c:pt idx="28294">
                  <c:v>45098.243055555555</c:v>
                </c:pt>
                <c:pt idx="28295">
                  <c:v>45098.246527777781</c:v>
                </c:pt>
                <c:pt idx="28296">
                  <c:v>45098.25</c:v>
                </c:pt>
                <c:pt idx="28297">
                  <c:v>45098.253472222219</c:v>
                </c:pt>
                <c:pt idx="28298">
                  <c:v>45098.256944444445</c:v>
                </c:pt>
                <c:pt idx="28299">
                  <c:v>45098.260416666664</c:v>
                </c:pt>
                <c:pt idx="28300">
                  <c:v>45098.263888888891</c:v>
                </c:pt>
                <c:pt idx="28301">
                  <c:v>45098.267361111109</c:v>
                </c:pt>
                <c:pt idx="28302">
                  <c:v>45098.270833333336</c:v>
                </c:pt>
                <c:pt idx="28303">
                  <c:v>45098.274305555555</c:v>
                </c:pt>
                <c:pt idx="28304">
                  <c:v>45098.277777777781</c:v>
                </c:pt>
                <c:pt idx="28305">
                  <c:v>45098.28125</c:v>
                </c:pt>
                <c:pt idx="28306">
                  <c:v>45098.284722222219</c:v>
                </c:pt>
                <c:pt idx="28307">
                  <c:v>45098.288194444445</c:v>
                </c:pt>
                <c:pt idx="28308">
                  <c:v>45098.291666666664</c:v>
                </c:pt>
                <c:pt idx="28309">
                  <c:v>45098.295138888891</c:v>
                </c:pt>
                <c:pt idx="28310">
                  <c:v>45098.298611111109</c:v>
                </c:pt>
                <c:pt idx="28311">
                  <c:v>45098.302083333336</c:v>
                </c:pt>
                <c:pt idx="28312">
                  <c:v>45098.305555555555</c:v>
                </c:pt>
                <c:pt idx="28313">
                  <c:v>45098.309027777781</c:v>
                </c:pt>
                <c:pt idx="28314">
                  <c:v>45098.3125</c:v>
                </c:pt>
                <c:pt idx="28315">
                  <c:v>45098.315972222219</c:v>
                </c:pt>
                <c:pt idx="28316">
                  <c:v>45098.319444444445</c:v>
                </c:pt>
                <c:pt idx="28317">
                  <c:v>45098.322916666664</c:v>
                </c:pt>
                <c:pt idx="28318">
                  <c:v>45098.326388888891</c:v>
                </c:pt>
                <c:pt idx="28319">
                  <c:v>45098.329861111109</c:v>
                </c:pt>
                <c:pt idx="28320">
                  <c:v>45098.333333333336</c:v>
                </c:pt>
                <c:pt idx="28321">
                  <c:v>45098.336805555555</c:v>
                </c:pt>
                <c:pt idx="28322">
                  <c:v>45098.340277777781</c:v>
                </c:pt>
                <c:pt idx="28323">
                  <c:v>45098.34375</c:v>
                </c:pt>
                <c:pt idx="28324">
                  <c:v>45098.347222222219</c:v>
                </c:pt>
                <c:pt idx="28325">
                  <c:v>45098.350694444445</c:v>
                </c:pt>
                <c:pt idx="28326">
                  <c:v>45098.354166666664</c:v>
                </c:pt>
                <c:pt idx="28327">
                  <c:v>45098.357638888891</c:v>
                </c:pt>
                <c:pt idx="28328">
                  <c:v>45098.361111111109</c:v>
                </c:pt>
                <c:pt idx="28329">
                  <c:v>45098.364583333336</c:v>
                </c:pt>
                <c:pt idx="28330">
                  <c:v>45098.368055555555</c:v>
                </c:pt>
                <c:pt idx="28331">
                  <c:v>45098.371527777781</c:v>
                </c:pt>
                <c:pt idx="28332">
                  <c:v>45098.375</c:v>
                </c:pt>
                <c:pt idx="28333">
                  <c:v>45098.378472222219</c:v>
                </c:pt>
                <c:pt idx="28334">
                  <c:v>45098.381944444445</c:v>
                </c:pt>
                <c:pt idx="28335">
                  <c:v>45098.385416666664</c:v>
                </c:pt>
                <c:pt idx="28336">
                  <c:v>45098.388888888891</c:v>
                </c:pt>
                <c:pt idx="28337">
                  <c:v>45098.392361111109</c:v>
                </c:pt>
                <c:pt idx="28338">
                  <c:v>45098.395833333336</c:v>
                </c:pt>
                <c:pt idx="28339">
                  <c:v>45098.399305555555</c:v>
                </c:pt>
                <c:pt idx="28340">
                  <c:v>45098.402777777781</c:v>
                </c:pt>
                <c:pt idx="28341">
                  <c:v>45098.40625</c:v>
                </c:pt>
                <c:pt idx="28342">
                  <c:v>45098.409722222219</c:v>
                </c:pt>
                <c:pt idx="28343">
                  <c:v>45098.413194444445</c:v>
                </c:pt>
                <c:pt idx="28344">
                  <c:v>45098.416666666664</c:v>
                </c:pt>
                <c:pt idx="28345">
                  <c:v>45098.420138888891</c:v>
                </c:pt>
                <c:pt idx="28346">
                  <c:v>45098.423611111109</c:v>
                </c:pt>
                <c:pt idx="28347">
                  <c:v>45098.427083333336</c:v>
                </c:pt>
                <c:pt idx="28348">
                  <c:v>45098.430555555555</c:v>
                </c:pt>
                <c:pt idx="28349">
                  <c:v>45098.434027777781</c:v>
                </c:pt>
                <c:pt idx="28350">
                  <c:v>45098.4375</c:v>
                </c:pt>
                <c:pt idx="28351">
                  <c:v>45098.440972222219</c:v>
                </c:pt>
                <c:pt idx="28352">
                  <c:v>45098.444444444445</c:v>
                </c:pt>
                <c:pt idx="28353">
                  <c:v>45098.447916666664</c:v>
                </c:pt>
                <c:pt idx="28354">
                  <c:v>45098.451388888891</c:v>
                </c:pt>
                <c:pt idx="28355">
                  <c:v>45098.454861111109</c:v>
                </c:pt>
                <c:pt idx="28356">
                  <c:v>45098.458333333336</c:v>
                </c:pt>
                <c:pt idx="28357">
                  <c:v>45098.461805555555</c:v>
                </c:pt>
                <c:pt idx="28358">
                  <c:v>45098.465277777781</c:v>
                </c:pt>
                <c:pt idx="28359">
                  <c:v>45098.46875</c:v>
                </c:pt>
                <c:pt idx="28360">
                  <c:v>45098.472222222219</c:v>
                </c:pt>
                <c:pt idx="28361">
                  <c:v>45098.475694444445</c:v>
                </c:pt>
                <c:pt idx="28362">
                  <c:v>45098.479166666664</c:v>
                </c:pt>
                <c:pt idx="28363">
                  <c:v>45098.482638888891</c:v>
                </c:pt>
                <c:pt idx="28364">
                  <c:v>45098.486111111109</c:v>
                </c:pt>
                <c:pt idx="28365">
                  <c:v>45098.489583333336</c:v>
                </c:pt>
                <c:pt idx="28366">
                  <c:v>45098.493055555555</c:v>
                </c:pt>
                <c:pt idx="28367">
                  <c:v>45098.496527777781</c:v>
                </c:pt>
                <c:pt idx="28368">
                  <c:v>45098.5</c:v>
                </c:pt>
                <c:pt idx="28369">
                  <c:v>45098.503472222219</c:v>
                </c:pt>
                <c:pt idx="28370">
                  <c:v>45098.506944444445</c:v>
                </c:pt>
                <c:pt idx="28371">
                  <c:v>45098.510416666664</c:v>
                </c:pt>
                <c:pt idx="28372">
                  <c:v>45098.513888888891</c:v>
                </c:pt>
                <c:pt idx="28373">
                  <c:v>45098.517361111109</c:v>
                </c:pt>
                <c:pt idx="28374">
                  <c:v>45098.520833333336</c:v>
                </c:pt>
                <c:pt idx="28375">
                  <c:v>45098.524305555555</c:v>
                </c:pt>
                <c:pt idx="28376">
                  <c:v>45098.527777777781</c:v>
                </c:pt>
                <c:pt idx="28377">
                  <c:v>45098.53125</c:v>
                </c:pt>
                <c:pt idx="28378">
                  <c:v>45098.534722222219</c:v>
                </c:pt>
                <c:pt idx="28379">
                  <c:v>45098.538194444445</c:v>
                </c:pt>
                <c:pt idx="28380">
                  <c:v>45098.541666666664</c:v>
                </c:pt>
                <c:pt idx="28381">
                  <c:v>45098.545138888891</c:v>
                </c:pt>
                <c:pt idx="28382">
                  <c:v>45098.548611111109</c:v>
                </c:pt>
                <c:pt idx="28383">
                  <c:v>45098.552083333336</c:v>
                </c:pt>
                <c:pt idx="28384">
                  <c:v>45098.555555555555</c:v>
                </c:pt>
                <c:pt idx="28385">
                  <c:v>45098.559027777781</c:v>
                </c:pt>
                <c:pt idx="28386">
                  <c:v>45098.5625</c:v>
                </c:pt>
                <c:pt idx="28387">
                  <c:v>45098.565972222219</c:v>
                </c:pt>
                <c:pt idx="28388">
                  <c:v>45098.569444444445</c:v>
                </c:pt>
                <c:pt idx="28389">
                  <c:v>45098.572916666664</c:v>
                </c:pt>
                <c:pt idx="28390">
                  <c:v>45098.576388888891</c:v>
                </c:pt>
                <c:pt idx="28391">
                  <c:v>45098.579861111109</c:v>
                </c:pt>
                <c:pt idx="28392">
                  <c:v>45098.583333333336</c:v>
                </c:pt>
                <c:pt idx="28393">
                  <c:v>45098.586805555555</c:v>
                </c:pt>
                <c:pt idx="28394">
                  <c:v>45098.590277777781</c:v>
                </c:pt>
                <c:pt idx="28395">
                  <c:v>45098.59375</c:v>
                </c:pt>
                <c:pt idx="28396">
                  <c:v>45098.597222222219</c:v>
                </c:pt>
                <c:pt idx="28397">
                  <c:v>45098.600694444445</c:v>
                </c:pt>
                <c:pt idx="28398">
                  <c:v>45098.604166666664</c:v>
                </c:pt>
                <c:pt idx="28399">
                  <c:v>45098.607638888891</c:v>
                </c:pt>
                <c:pt idx="28400">
                  <c:v>45098.611111111109</c:v>
                </c:pt>
                <c:pt idx="28401">
                  <c:v>45098.614583333336</c:v>
                </c:pt>
                <c:pt idx="28402">
                  <c:v>45098.618055555555</c:v>
                </c:pt>
                <c:pt idx="28403">
                  <c:v>45098.621527777781</c:v>
                </c:pt>
                <c:pt idx="28404">
                  <c:v>45098.625</c:v>
                </c:pt>
                <c:pt idx="28405">
                  <c:v>45098.628472222219</c:v>
                </c:pt>
                <c:pt idx="28406">
                  <c:v>45098.631944444445</c:v>
                </c:pt>
                <c:pt idx="28407">
                  <c:v>45098.635416666664</c:v>
                </c:pt>
                <c:pt idx="28408">
                  <c:v>45098.638888888891</c:v>
                </c:pt>
                <c:pt idx="28409">
                  <c:v>45098.642361111109</c:v>
                </c:pt>
                <c:pt idx="28410">
                  <c:v>45098.645833333336</c:v>
                </c:pt>
                <c:pt idx="28411">
                  <c:v>45098.649305555555</c:v>
                </c:pt>
                <c:pt idx="28412">
                  <c:v>45098.652777777781</c:v>
                </c:pt>
                <c:pt idx="28413">
                  <c:v>45098.65625</c:v>
                </c:pt>
                <c:pt idx="28414">
                  <c:v>45098.659722222219</c:v>
                </c:pt>
                <c:pt idx="28415">
                  <c:v>45098.663194444445</c:v>
                </c:pt>
                <c:pt idx="28416">
                  <c:v>45098.666666666664</c:v>
                </c:pt>
                <c:pt idx="28417">
                  <c:v>45098.670138888891</c:v>
                </c:pt>
                <c:pt idx="28418">
                  <c:v>45098.673611111109</c:v>
                </c:pt>
                <c:pt idx="28419">
                  <c:v>45098.677083333336</c:v>
                </c:pt>
                <c:pt idx="28420">
                  <c:v>45098.680555555555</c:v>
                </c:pt>
                <c:pt idx="28421">
                  <c:v>45098.684027777781</c:v>
                </c:pt>
                <c:pt idx="28422">
                  <c:v>45098.6875</c:v>
                </c:pt>
                <c:pt idx="28423">
                  <c:v>45098.690972222219</c:v>
                </c:pt>
                <c:pt idx="28424">
                  <c:v>45098.694444444445</c:v>
                </c:pt>
                <c:pt idx="28425">
                  <c:v>45098.697916666664</c:v>
                </c:pt>
                <c:pt idx="28426">
                  <c:v>45098.701388888891</c:v>
                </c:pt>
                <c:pt idx="28427">
                  <c:v>45098.704861111109</c:v>
                </c:pt>
                <c:pt idx="28428">
                  <c:v>45098.708333333336</c:v>
                </c:pt>
                <c:pt idx="28429">
                  <c:v>45098.711805555555</c:v>
                </c:pt>
                <c:pt idx="28430">
                  <c:v>45098.715277777781</c:v>
                </c:pt>
                <c:pt idx="28431">
                  <c:v>45098.71875</c:v>
                </c:pt>
                <c:pt idx="28432">
                  <c:v>45098.722222222219</c:v>
                </c:pt>
                <c:pt idx="28433">
                  <c:v>45098.725694444445</c:v>
                </c:pt>
                <c:pt idx="28434">
                  <c:v>45098.729166666664</c:v>
                </c:pt>
                <c:pt idx="28435">
                  <c:v>45098.732638888891</c:v>
                </c:pt>
                <c:pt idx="28436">
                  <c:v>45098.736111111109</c:v>
                </c:pt>
                <c:pt idx="28437">
                  <c:v>45098.739583333336</c:v>
                </c:pt>
                <c:pt idx="28438">
                  <c:v>45098.743055555555</c:v>
                </c:pt>
                <c:pt idx="28439">
                  <c:v>45098.746527777781</c:v>
                </c:pt>
                <c:pt idx="28440">
                  <c:v>45098.75</c:v>
                </c:pt>
                <c:pt idx="28441">
                  <c:v>45098.753472222219</c:v>
                </c:pt>
                <c:pt idx="28442">
                  <c:v>45098.756944444445</c:v>
                </c:pt>
                <c:pt idx="28443">
                  <c:v>45098.760416666664</c:v>
                </c:pt>
                <c:pt idx="28444">
                  <c:v>45098.763888888891</c:v>
                </c:pt>
                <c:pt idx="28445">
                  <c:v>45098.767361111109</c:v>
                </c:pt>
                <c:pt idx="28446">
                  <c:v>45098.770833333336</c:v>
                </c:pt>
                <c:pt idx="28447">
                  <c:v>45098.774305555555</c:v>
                </c:pt>
                <c:pt idx="28448">
                  <c:v>45098.777777777781</c:v>
                </c:pt>
                <c:pt idx="28449">
                  <c:v>45098.78125</c:v>
                </c:pt>
                <c:pt idx="28450">
                  <c:v>45098.784722222219</c:v>
                </c:pt>
                <c:pt idx="28451">
                  <c:v>45098.788194444445</c:v>
                </c:pt>
                <c:pt idx="28452">
                  <c:v>45098.791666666664</c:v>
                </c:pt>
                <c:pt idx="28453">
                  <c:v>45098.795138888891</c:v>
                </c:pt>
                <c:pt idx="28454">
                  <c:v>45098.798611111109</c:v>
                </c:pt>
                <c:pt idx="28455">
                  <c:v>45098.802083333336</c:v>
                </c:pt>
                <c:pt idx="28456">
                  <c:v>45098.805555555555</c:v>
                </c:pt>
                <c:pt idx="28457">
                  <c:v>45098.809027777781</c:v>
                </c:pt>
                <c:pt idx="28458">
                  <c:v>45098.8125</c:v>
                </c:pt>
                <c:pt idx="28459">
                  <c:v>45098.815972222219</c:v>
                </c:pt>
                <c:pt idx="28460">
                  <c:v>45098.819444444445</c:v>
                </c:pt>
                <c:pt idx="28461">
                  <c:v>45098.822916666664</c:v>
                </c:pt>
                <c:pt idx="28462">
                  <c:v>45098.826388888891</c:v>
                </c:pt>
                <c:pt idx="28463">
                  <c:v>45098.829861111109</c:v>
                </c:pt>
                <c:pt idx="28464">
                  <c:v>45098.833333333336</c:v>
                </c:pt>
                <c:pt idx="28465">
                  <c:v>45098.836805555555</c:v>
                </c:pt>
                <c:pt idx="28466">
                  <c:v>45098.840277777781</c:v>
                </c:pt>
                <c:pt idx="28467">
                  <c:v>45098.84375</c:v>
                </c:pt>
                <c:pt idx="28468">
                  <c:v>45098.847222222219</c:v>
                </c:pt>
                <c:pt idx="28469">
                  <c:v>45098.850694444445</c:v>
                </c:pt>
                <c:pt idx="28470">
                  <c:v>45098.854166666664</c:v>
                </c:pt>
                <c:pt idx="28471">
                  <c:v>45098.857638888891</c:v>
                </c:pt>
                <c:pt idx="28472">
                  <c:v>45098.861111111109</c:v>
                </c:pt>
                <c:pt idx="28473">
                  <c:v>45098.864583333336</c:v>
                </c:pt>
                <c:pt idx="28474">
                  <c:v>45098.868055555555</c:v>
                </c:pt>
                <c:pt idx="28475">
                  <c:v>45098.871527777781</c:v>
                </c:pt>
                <c:pt idx="28476">
                  <c:v>45098.875</c:v>
                </c:pt>
                <c:pt idx="28477">
                  <c:v>45098.878472222219</c:v>
                </c:pt>
                <c:pt idx="28478">
                  <c:v>45098.881944444445</c:v>
                </c:pt>
                <c:pt idx="28479">
                  <c:v>45098.885416666664</c:v>
                </c:pt>
                <c:pt idx="28480">
                  <c:v>45098.888888888891</c:v>
                </c:pt>
                <c:pt idx="28481">
                  <c:v>45098.892361111109</c:v>
                </c:pt>
                <c:pt idx="28482">
                  <c:v>45098.895833333336</c:v>
                </c:pt>
                <c:pt idx="28483">
                  <c:v>45098.899305555555</c:v>
                </c:pt>
                <c:pt idx="28484">
                  <c:v>45098.902777777781</c:v>
                </c:pt>
                <c:pt idx="28485">
                  <c:v>45098.90625</c:v>
                </c:pt>
                <c:pt idx="28486">
                  <c:v>45098.909722222219</c:v>
                </c:pt>
                <c:pt idx="28487">
                  <c:v>45098.913194444445</c:v>
                </c:pt>
                <c:pt idx="28488">
                  <c:v>45098.916666666664</c:v>
                </c:pt>
                <c:pt idx="28489">
                  <c:v>45098.920138888891</c:v>
                </c:pt>
                <c:pt idx="28490">
                  <c:v>45098.923611111109</c:v>
                </c:pt>
                <c:pt idx="28491">
                  <c:v>45098.927083333336</c:v>
                </c:pt>
                <c:pt idx="28492">
                  <c:v>45098.930555555555</c:v>
                </c:pt>
                <c:pt idx="28493">
                  <c:v>45098.934027777781</c:v>
                </c:pt>
                <c:pt idx="28494">
                  <c:v>45098.9375</c:v>
                </c:pt>
                <c:pt idx="28495">
                  <c:v>45098.940972222219</c:v>
                </c:pt>
                <c:pt idx="28496">
                  <c:v>45098.944444444445</c:v>
                </c:pt>
                <c:pt idx="28497">
                  <c:v>45098.947916666664</c:v>
                </c:pt>
                <c:pt idx="28498">
                  <c:v>45098.951388888891</c:v>
                </c:pt>
                <c:pt idx="28499">
                  <c:v>45098.954861111109</c:v>
                </c:pt>
                <c:pt idx="28500">
                  <c:v>45098.958333333336</c:v>
                </c:pt>
                <c:pt idx="28501">
                  <c:v>45098.961805555555</c:v>
                </c:pt>
                <c:pt idx="28502">
                  <c:v>45098.965277777781</c:v>
                </c:pt>
                <c:pt idx="28503">
                  <c:v>45098.96875</c:v>
                </c:pt>
                <c:pt idx="28504">
                  <c:v>45098.972222222219</c:v>
                </c:pt>
                <c:pt idx="28505">
                  <c:v>45098.975694444445</c:v>
                </c:pt>
                <c:pt idx="28506">
                  <c:v>45098.979166666664</c:v>
                </c:pt>
                <c:pt idx="28507">
                  <c:v>45098.982638888891</c:v>
                </c:pt>
                <c:pt idx="28508">
                  <c:v>45098.986111111109</c:v>
                </c:pt>
                <c:pt idx="28509">
                  <c:v>45098.989583333336</c:v>
                </c:pt>
                <c:pt idx="28510">
                  <c:v>45098.993055555555</c:v>
                </c:pt>
                <c:pt idx="28511">
                  <c:v>45098.996527777781</c:v>
                </c:pt>
                <c:pt idx="28512">
                  <c:v>45099</c:v>
                </c:pt>
                <c:pt idx="28513">
                  <c:v>45099.003472222219</c:v>
                </c:pt>
                <c:pt idx="28514">
                  <c:v>45099.006944444445</c:v>
                </c:pt>
                <c:pt idx="28515">
                  <c:v>45099.010416666664</c:v>
                </c:pt>
                <c:pt idx="28516">
                  <c:v>45099.013888888891</c:v>
                </c:pt>
                <c:pt idx="28517">
                  <c:v>45099.017361111109</c:v>
                </c:pt>
                <c:pt idx="28518">
                  <c:v>45099.020833333336</c:v>
                </c:pt>
                <c:pt idx="28519">
                  <c:v>45099.024305555555</c:v>
                </c:pt>
                <c:pt idx="28520">
                  <c:v>45099.027777777781</c:v>
                </c:pt>
                <c:pt idx="28521">
                  <c:v>45099.03125</c:v>
                </c:pt>
                <c:pt idx="28522">
                  <c:v>45099.034722222219</c:v>
                </c:pt>
                <c:pt idx="28523">
                  <c:v>45099.038194444445</c:v>
                </c:pt>
                <c:pt idx="28524">
                  <c:v>45099.041666666664</c:v>
                </c:pt>
                <c:pt idx="28525">
                  <c:v>45099.045138888891</c:v>
                </c:pt>
                <c:pt idx="28526">
                  <c:v>45099.048611111109</c:v>
                </c:pt>
                <c:pt idx="28527">
                  <c:v>45099.052083333336</c:v>
                </c:pt>
                <c:pt idx="28528">
                  <c:v>45099.055555555555</c:v>
                </c:pt>
                <c:pt idx="28529">
                  <c:v>45099.059027777781</c:v>
                </c:pt>
                <c:pt idx="28530">
                  <c:v>45099.0625</c:v>
                </c:pt>
                <c:pt idx="28531">
                  <c:v>45099.065972222219</c:v>
                </c:pt>
                <c:pt idx="28532">
                  <c:v>45099.069444444445</c:v>
                </c:pt>
                <c:pt idx="28533">
                  <c:v>45099.072916666664</c:v>
                </c:pt>
                <c:pt idx="28534">
                  <c:v>45099.076388888891</c:v>
                </c:pt>
                <c:pt idx="28535">
                  <c:v>45099.079861111109</c:v>
                </c:pt>
                <c:pt idx="28536">
                  <c:v>45099.083333333336</c:v>
                </c:pt>
                <c:pt idx="28537">
                  <c:v>45099.086805555555</c:v>
                </c:pt>
                <c:pt idx="28538">
                  <c:v>45099.090277777781</c:v>
                </c:pt>
                <c:pt idx="28539">
                  <c:v>45099.09375</c:v>
                </c:pt>
                <c:pt idx="28540">
                  <c:v>45099.097222222219</c:v>
                </c:pt>
                <c:pt idx="28541">
                  <c:v>45099.100694444445</c:v>
                </c:pt>
                <c:pt idx="28542">
                  <c:v>45099.104166666664</c:v>
                </c:pt>
                <c:pt idx="28543">
                  <c:v>45099.107638888891</c:v>
                </c:pt>
                <c:pt idx="28544">
                  <c:v>45099.111111111109</c:v>
                </c:pt>
                <c:pt idx="28545">
                  <c:v>45099.114583333336</c:v>
                </c:pt>
                <c:pt idx="28546">
                  <c:v>45099.118055555555</c:v>
                </c:pt>
                <c:pt idx="28547">
                  <c:v>45099.121527777781</c:v>
                </c:pt>
                <c:pt idx="28548">
                  <c:v>45099.125</c:v>
                </c:pt>
                <c:pt idx="28549">
                  <c:v>45099.128472222219</c:v>
                </c:pt>
                <c:pt idx="28550">
                  <c:v>45099.131944444445</c:v>
                </c:pt>
                <c:pt idx="28551">
                  <c:v>45099.135416666664</c:v>
                </c:pt>
                <c:pt idx="28552">
                  <c:v>45099.138888888891</c:v>
                </c:pt>
                <c:pt idx="28553">
                  <c:v>45099.142361111109</c:v>
                </c:pt>
                <c:pt idx="28554">
                  <c:v>45099.145833333336</c:v>
                </c:pt>
                <c:pt idx="28555">
                  <c:v>45099.149305555555</c:v>
                </c:pt>
                <c:pt idx="28556">
                  <c:v>45099.152777777781</c:v>
                </c:pt>
                <c:pt idx="28557">
                  <c:v>45099.15625</c:v>
                </c:pt>
                <c:pt idx="28558">
                  <c:v>45099.159722222219</c:v>
                </c:pt>
                <c:pt idx="28559">
                  <c:v>45099.163194444445</c:v>
                </c:pt>
                <c:pt idx="28560">
                  <c:v>45099.166666666664</c:v>
                </c:pt>
                <c:pt idx="28561">
                  <c:v>45099.170138888891</c:v>
                </c:pt>
                <c:pt idx="28562">
                  <c:v>45099.173611111109</c:v>
                </c:pt>
                <c:pt idx="28563">
                  <c:v>45099.177083333336</c:v>
                </c:pt>
                <c:pt idx="28564">
                  <c:v>45099.180555555555</c:v>
                </c:pt>
                <c:pt idx="28565">
                  <c:v>45099.184027777781</c:v>
                </c:pt>
                <c:pt idx="28566">
                  <c:v>45099.1875</c:v>
                </c:pt>
                <c:pt idx="28567">
                  <c:v>45099.190972222219</c:v>
                </c:pt>
                <c:pt idx="28568">
                  <c:v>45099.194444444445</c:v>
                </c:pt>
                <c:pt idx="28569">
                  <c:v>45099.197916666664</c:v>
                </c:pt>
                <c:pt idx="28570">
                  <c:v>45099.201388888891</c:v>
                </c:pt>
                <c:pt idx="28571">
                  <c:v>45099.204861111109</c:v>
                </c:pt>
                <c:pt idx="28572">
                  <c:v>45099.208333333336</c:v>
                </c:pt>
                <c:pt idx="28573">
                  <c:v>45099.211805555555</c:v>
                </c:pt>
                <c:pt idx="28574">
                  <c:v>45099.215277777781</c:v>
                </c:pt>
                <c:pt idx="28575">
                  <c:v>45099.21875</c:v>
                </c:pt>
                <c:pt idx="28576">
                  <c:v>45099.222222222219</c:v>
                </c:pt>
                <c:pt idx="28577">
                  <c:v>45099.225694444445</c:v>
                </c:pt>
                <c:pt idx="28578">
                  <c:v>45099.229166666664</c:v>
                </c:pt>
                <c:pt idx="28579">
                  <c:v>45099.232638888891</c:v>
                </c:pt>
                <c:pt idx="28580">
                  <c:v>45099.236111111109</c:v>
                </c:pt>
                <c:pt idx="28581">
                  <c:v>45099.239583333336</c:v>
                </c:pt>
                <c:pt idx="28582">
                  <c:v>45099.243055555555</c:v>
                </c:pt>
                <c:pt idx="28583">
                  <c:v>45099.246527777781</c:v>
                </c:pt>
                <c:pt idx="28584">
                  <c:v>45099.25</c:v>
                </c:pt>
                <c:pt idx="28585">
                  <c:v>45099.253472222219</c:v>
                </c:pt>
                <c:pt idx="28586">
                  <c:v>45099.256944444445</c:v>
                </c:pt>
                <c:pt idx="28587">
                  <c:v>45099.260416666664</c:v>
                </c:pt>
                <c:pt idx="28588">
                  <c:v>45099.263888888891</c:v>
                </c:pt>
                <c:pt idx="28589">
                  <c:v>45099.267361111109</c:v>
                </c:pt>
                <c:pt idx="28590">
                  <c:v>45099.270833333336</c:v>
                </c:pt>
                <c:pt idx="28591">
                  <c:v>45099.274305555555</c:v>
                </c:pt>
                <c:pt idx="28592">
                  <c:v>45099.277777777781</c:v>
                </c:pt>
                <c:pt idx="28593">
                  <c:v>45099.28125</c:v>
                </c:pt>
                <c:pt idx="28594">
                  <c:v>45099.284722222219</c:v>
                </c:pt>
                <c:pt idx="28595">
                  <c:v>45099.288194444445</c:v>
                </c:pt>
                <c:pt idx="28596">
                  <c:v>45099.291666666664</c:v>
                </c:pt>
                <c:pt idx="28597">
                  <c:v>45099.295138888891</c:v>
                </c:pt>
                <c:pt idx="28598">
                  <c:v>45099.298611111109</c:v>
                </c:pt>
                <c:pt idx="28599">
                  <c:v>45099.302083333336</c:v>
                </c:pt>
                <c:pt idx="28600">
                  <c:v>45099.305555555555</c:v>
                </c:pt>
                <c:pt idx="28601">
                  <c:v>45099.309027777781</c:v>
                </c:pt>
                <c:pt idx="28602">
                  <c:v>45099.3125</c:v>
                </c:pt>
                <c:pt idx="28603">
                  <c:v>45099.315972222219</c:v>
                </c:pt>
                <c:pt idx="28604">
                  <c:v>45099.319444444445</c:v>
                </c:pt>
                <c:pt idx="28605">
                  <c:v>45099.322916666664</c:v>
                </c:pt>
                <c:pt idx="28606">
                  <c:v>45099.326388888891</c:v>
                </c:pt>
                <c:pt idx="28607">
                  <c:v>45099.329861111109</c:v>
                </c:pt>
                <c:pt idx="28608">
                  <c:v>45099.333333333336</c:v>
                </c:pt>
                <c:pt idx="28609">
                  <c:v>45099.336805555555</c:v>
                </c:pt>
                <c:pt idx="28610">
                  <c:v>45099.340277777781</c:v>
                </c:pt>
                <c:pt idx="28611">
                  <c:v>45099.34375</c:v>
                </c:pt>
                <c:pt idx="28612">
                  <c:v>45099.347222222219</c:v>
                </c:pt>
                <c:pt idx="28613">
                  <c:v>45099.350694444445</c:v>
                </c:pt>
                <c:pt idx="28614">
                  <c:v>45099.354166666664</c:v>
                </c:pt>
                <c:pt idx="28615">
                  <c:v>45099.357638888891</c:v>
                </c:pt>
                <c:pt idx="28616">
                  <c:v>45099.361111111109</c:v>
                </c:pt>
                <c:pt idx="28617">
                  <c:v>45099.364583333336</c:v>
                </c:pt>
                <c:pt idx="28618">
                  <c:v>45099.368055555555</c:v>
                </c:pt>
                <c:pt idx="28619">
                  <c:v>45099.371527777781</c:v>
                </c:pt>
                <c:pt idx="28620">
                  <c:v>45099.375</c:v>
                </c:pt>
                <c:pt idx="28621">
                  <c:v>45099.378472222219</c:v>
                </c:pt>
                <c:pt idx="28622">
                  <c:v>45099.381944444445</c:v>
                </c:pt>
                <c:pt idx="28623">
                  <c:v>45099.385416666664</c:v>
                </c:pt>
                <c:pt idx="28624">
                  <c:v>45099.388888888891</c:v>
                </c:pt>
                <c:pt idx="28625">
                  <c:v>45099.392361111109</c:v>
                </c:pt>
                <c:pt idx="28626">
                  <c:v>45099.395833333336</c:v>
                </c:pt>
                <c:pt idx="28627">
                  <c:v>45099.399305555555</c:v>
                </c:pt>
                <c:pt idx="28628">
                  <c:v>45099.402777777781</c:v>
                </c:pt>
                <c:pt idx="28629">
                  <c:v>45099.40625</c:v>
                </c:pt>
                <c:pt idx="28630">
                  <c:v>45099.409722222219</c:v>
                </c:pt>
                <c:pt idx="28631">
                  <c:v>45099.413194444445</c:v>
                </c:pt>
                <c:pt idx="28632">
                  <c:v>45099.416666666664</c:v>
                </c:pt>
                <c:pt idx="28633">
                  <c:v>45099.420138888891</c:v>
                </c:pt>
                <c:pt idx="28634">
                  <c:v>45099.423611111109</c:v>
                </c:pt>
                <c:pt idx="28635">
                  <c:v>45099.427083333336</c:v>
                </c:pt>
                <c:pt idx="28636">
                  <c:v>45099.430555555555</c:v>
                </c:pt>
                <c:pt idx="28637">
                  <c:v>45099.434027777781</c:v>
                </c:pt>
                <c:pt idx="28638">
                  <c:v>45099.4375</c:v>
                </c:pt>
                <c:pt idx="28639">
                  <c:v>45099.440972222219</c:v>
                </c:pt>
                <c:pt idx="28640">
                  <c:v>45099.444444444445</c:v>
                </c:pt>
                <c:pt idx="28641">
                  <c:v>45099.447916666664</c:v>
                </c:pt>
                <c:pt idx="28642">
                  <c:v>45099.451388888891</c:v>
                </c:pt>
                <c:pt idx="28643">
                  <c:v>45099.454861111109</c:v>
                </c:pt>
                <c:pt idx="28644">
                  <c:v>45099.458333333336</c:v>
                </c:pt>
                <c:pt idx="28645">
                  <c:v>45099.461805555555</c:v>
                </c:pt>
                <c:pt idx="28646">
                  <c:v>45099.465277777781</c:v>
                </c:pt>
                <c:pt idx="28647">
                  <c:v>45099.46875</c:v>
                </c:pt>
                <c:pt idx="28648">
                  <c:v>45099.472222222219</c:v>
                </c:pt>
                <c:pt idx="28649">
                  <c:v>45099.475694444445</c:v>
                </c:pt>
                <c:pt idx="28650">
                  <c:v>45099.479166666664</c:v>
                </c:pt>
                <c:pt idx="28651">
                  <c:v>45099.482638888891</c:v>
                </c:pt>
                <c:pt idx="28652">
                  <c:v>45099.486111111109</c:v>
                </c:pt>
                <c:pt idx="28653">
                  <c:v>45099.489583333336</c:v>
                </c:pt>
                <c:pt idx="28654">
                  <c:v>45099.493055555555</c:v>
                </c:pt>
                <c:pt idx="28655">
                  <c:v>45099.496527777781</c:v>
                </c:pt>
                <c:pt idx="28656">
                  <c:v>45099.5</c:v>
                </c:pt>
                <c:pt idx="28657">
                  <c:v>45099.503472222219</c:v>
                </c:pt>
                <c:pt idx="28658">
                  <c:v>45099.506944444445</c:v>
                </c:pt>
                <c:pt idx="28659">
                  <c:v>45099.510416666664</c:v>
                </c:pt>
                <c:pt idx="28660">
                  <c:v>45099.513888888891</c:v>
                </c:pt>
                <c:pt idx="28661">
                  <c:v>45099.517361111109</c:v>
                </c:pt>
                <c:pt idx="28662">
                  <c:v>45099.520833333336</c:v>
                </c:pt>
                <c:pt idx="28663">
                  <c:v>45099.524305555555</c:v>
                </c:pt>
                <c:pt idx="28664">
                  <c:v>45099.527777777781</c:v>
                </c:pt>
                <c:pt idx="28665">
                  <c:v>45099.53125</c:v>
                </c:pt>
                <c:pt idx="28666">
                  <c:v>45099.534722222219</c:v>
                </c:pt>
                <c:pt idx="28667">
                  <c:v>45099.538194444445</c:v>
                </c:pt>
                <c:pt idx="28668">
                  <c:v>45099.541666666664</c:v>
                </c:pt>
                <c:pt idx="28669">
                  <c:v>45099.545138888891</c:v>
                </c:pt>
                <c:pt idx="28670">
                  <c:v>45099.548611111109</c:v>
                </c:pt>
                <c:pt idx="28671">
                  <c:v>45099.552083333336</c:v>
                </c:pt>
                <c:pt idx="28672">
                  <c:v>45099.555555555555</c:v>
                </c:pt>
                <c:pt idx="28673">
                  <c:v>45099.559027777781</c:v>
                </c:pt>
                <c:pt idx="28674">
                  <c:v>45099.5625</c:v>
                </c:pt>
                <c:pt idx="28675">
                  <c:v>45099.565972222219</c:v>
                </c:pt>
                <c:pt idx="28676">
                  <c:v>45099.569444444445</c:v>
                </c:pt>
                <c:pt idx="28677">
                  <c:v>45099.572916666664</c:v>
                </c:pt>
                <c:pt idx="28678">
                  <c:v>45099.576388888891</c:v>
                </c:pt>
                <c:pt idx="28679">
                  <c:v>45099.579861111109</c:v>
                </c:pt>
                <c:pt idx="28680">
                  <c:v>45099.583333333336</c:v>
                </c:pt>
                <c:pt idx="28681">
                  <c:v>45099.586805555555</c:v>
                </c:pt>
                <c:pt idx="28682">
                  <c:v>45099.590277777781</c:v>
                </c:pt>
                <c:pt idx="28683">
                  <c:v>45099.59375</c:v>
                </c:pt>
                <c:pt idx="28684">
                  <c:v>45099.597222222219</c:v>
                </c:pt>
                <c:pt idx="28685">
                  <c:v>45099.600694444445</c:v>
                </c:pt>
                <c:pt idx="28686">
                  <c:v>45099.604166666664</c:v>
                </c:pt>
                <c:pt idx="28687">
                  <c:v>45099.607638888891</c:v>
                </c:pt>
                <c:pt idx="28688">
                  <c:v>45099.611111111109</c:v>
                </c:pt>
                <c:pt idx="28689">
                  <c:v>45099.614583333336</c:v>
                </c:pt>
                <c:pt idx="28690">
                  <c:v>45099.618055555555</c:v>
                </c:pt>
                <c:pt idx="28691">
                  <c:v>45099.621527777781</c:v>
                </c:pt>
                <c:pt idx="28692">
                  <c:v>45099.625</c:v>
                </c:pt>
                <c:pt idx="28693">
                  <c:v>45099.628472222219</c:v>
                </c:pt>
                <c:pt idx="28694">
                  <c:v>45099.631944444445</c:v>
                </c:pt>
                <c:pt idx="28695">
                  <c:v>45099.635416666664</c:v>
                </c:pt>
                <c:pt idx="28696">
                  <c:v>45099.638888888891</c:v>
                </c:pt>
                <c:pt idx="28697">
                  <c:v>45099.642361111109</c:v>
                </c:pt>
                <c:pt idx="28698">
                  <c:v>45099.645833333336</c:v>
                </c:pt>
                <c:pt idx="28699">
                  <c:v>45099.649305555555</c:v>
                </c:pt>
                <c:pt idx="28700">
                  <c:v>45099.652777777781</c:v>
                </c:pt>
                <c:pt idx="28701">
                  <c:v>45099.65625</c:v>
                </c:pt>
                <c:pt idx="28702">
                  <c:v>45099.659722222219</c:v>
                </c:pt>
                <c:pt idx="28703">
                  <c:v>45099.663194444445</c:v>
                </c:pt>
                <c:pt idx="28704">
                  <c:v>45099.666666666664</c:v>
                </c:pt>
                <c:pt idx="28705">
                  <c:v>45099.670138888891</c:v>
                </c:pt>
                <c:pt idx="28706">
                  <c:v>45099.673611111109</c:v>
                </c:pt>
                <c:pt idx="28707">
                  <c:v>45099.677083333336</c:v>
                </c:pt>
                <c:pt idx="28708">
                  <c:v>45099.680555555555</c:v>
                </c:pt>
                <c:pt idx="28709">
                  <c:v>45099.684027777781</c:v>
                </c:pt>
                <c:pt idx="28710">
                  <c:v>45099.6875</c:v>
                </c:pt>
                <c:pt idx="28711">
                  <c:v>45099.690972222219</c:v>
                </c:pt>
                <c:pt idx="28712">
                  <c:v>45099.694444444445</c:v>
                </c:pt>
                <c:pt idx="28713">
                  <c:v>45099.697916666664</c:v>
                </c:pt>
                <c:pt idx="28714">
                  <c:v>45099.701388888891</c:v>
                </c:pt>
                <c:pt idx="28715">
                  <c:v>45099.704861111109</c:v>
                </c:pt>
                <c:pt idx="28716">
                  <c:v>45099.708333333336</c:v>
                </c:pt>
                <c:pt idx="28717">
                  <c:v>45099.711805555555</c:v>
                </c:pt>
                <c:pt idx="28718">
                  <c:v>45099.715277777781</c:v>
                </c:pt>
                <c:pt idx="28719">
                  <c:v>45099.71875</c:v>
                </c:pt>
                <c:pt idx="28720">
                  <c:v>45099.722222222219</c:v>
                </c:pt>
                <c:pt idx="28721">
                  <c:v>45099.725694444445</c:v>
                </c:pt>
                <c:pt idx="28722">
                  <c:v>45099.729166666664</c:v>
                </c:pt>
                <c:pt idx="28723">
                  <c:v>45099.732638888891</c:v>
                </c:pt>
                <c:pt idx="28724">
                  <c:v>45099.736111111109</c:v>
                </c:pt>
                <c:pt idx="28725">
                  <c:v>45099.739583333336</c:v>
                </c:pt>
                <c:pt idx="28726">
                  <c:v>45099.743055555555</c:v>
                </c:pt>
                <c:pt idx="28727">
                  <c:v>45099.746527777781</c:v>
                </c:pt>
                <c:pt idx="28728">
                  <c:v>45099.75</c:v>
                </c:pt>
                <c:pt idx="28729">
                  <c:v>45099.753472222219</c:v>
                </c:pt>
                <c:pt idx="28730">
                  <c:v>45099.756944444445</c:v>
                </c:pt>
                <c:pt idx="28731">
                  <c:v>45099.760416666664</c:v>
                </c:pt>
                <c:pt idx="28732">
                  <c:v>45099.763888888891</c:v>
                </c:pt>
                <c:pt idx="28733">
                  <c:v>45099.767361111109</c:v>
                </c:pt>
                <c:pt idx="28734">
                  <c:v>45099.770833333336</c:v>
                </c:pt>
                <c:pt idx="28735">
                  <c:v>45099.774305555555</c:v>
                </c:pt>
                <c:pt idx="28736">
                  <c:v>45099.777777777781</c:v>
                </c:pt>
                <c:pt idx="28737">
                  <c:v>45099.78125</c:v>
                </c:pt>
                <c:pt idx="28738">
                  <c:v>45099.784722222219</c:v>
                </c:pt>
                <c:pt idx="28739">
                  <c:v>45099.788194444445</c:v>
                </c:pt>
                <c:pt idx="28740">
                  <c:v>45099.791666666664</c:v>
                </c:pt>
                <c:pt idx="28741">
                  <c:v>45099.795138888891</c:v>
                </c:pt>
                <c:pt idx="28742">
                  <c:v>45099.798611111109</c:v>
                </c:pt>
                <c:pt idx="28743">
                  <c:v>45099.802083333336</c:v>
                </c:pt>
                <c:pt idx="28744">
                  <c:v>45099.805555555555</c:v>
                </c:pt>
                <c:pt idx="28745">
                  <c:v>45099.809027777781</c:v>
                </c:pt>
                <c:pt idx="28746">
                  <c:v>45099.8125</c:v>
                </c:pt>
                <c:pt idx="28747">
                  <c:v>45099.815972222219</c:v>
                </c:pt>
                <c:pt idx="28748">
                  <c:v>45099.819444444445</c:v>
                </c:pt>
                <c:pt idx="28749">
                  <c:v>45099.822916666664</c:v>
                </c:pt>
                <c:pt idx="28750">
                  <c:v>45099.826388888891</c:v>
                </c:pt>
                <c:pt idx="28751">
                  <c:v>45099.829861111109</c:v>
                </c:pt>
                <c:pt idx="28752">
                  <c:v>45099.833333333336</c:v>
                </c:pt>
                <c:pt idx="28753">
                  <c:v>45099.836805555555</c:v>
                </c:pt>
                <c:pt idx="28754">
                  <c:v>45099.840277777781</c:v>
                </c:pt>
                <c:pt idx="28755">
                  <c:v>45099.84375</c:v>
                </c:pt>
                <c:pt idx="28756">
                  <c:v>45099.847222222219</c:v>
                </c:pt>
                <c:pt idx="28757">
                  <c:v>45099.850694444445</c:v>
                </c:pt>
                <c:pt idx="28758">
                  <c:v>45099.854166666664</c:v>
                </c:pt>
                <c:pt idx="28759">
                  <c:v>45099.857638888891</c:v>
                </c:pt>
                <c:pt idx="28760">
                  <c:v>45099.861111111109</c:v>
                </c:pt>
                <c:pt idx="28761">
                  <c:v>45099.864583333336</c:v>
                </c:pt>
                <c:pt idx="28762">
                  <c:v>45099.868055555555</c:v>
                </c:pt>
                <c:pt idx="28763">
                  <c:v>45099.871527777781</c:v>
                </c:pt>
                <c:pt idx="28764">
                  <c:v>45099.875</c:v>
                </c:pt>
                <c:pt idx="28765">
                  <c:v>45099.878472222219</c:v>
                </c:pt>
                <c:pt idx="28766">
                  <c:v>45099.881944444445</c:v>
                </c:pt>
                <c:pt idx="28767">
                  <c:v>45099.885416666664</c:v>
                </c:pt>
                <c:pt idx="28768">
                  <c:v>45099.888888888891</c:v>
                </c:pt>
                <c:pt idx="28769">
                  <c:v>45099.892361111109</c:v>
                </c:pt>
                <c:pt idx="28770">
                  <c:v>45099.895833333336</c:v>
                </c:pt>
                <c:pt idx="28771">
                  <c:v>45099.899305555555</c:v>
                </c:pt>
                <c:pt idx="28772">
                  <c:v>45099.902777777781</c:v>
                </c:pt>
                <c:pt idx="28773">
                  <c:v>45099.90625</c:v>
                </c:pt>
                <c:pt idx="28774">
                  <c:v>45099.909722222219</c:v>
                </c:pt>
                <c:pt idx="28775">
                  <c:v>45099.913194444445</c:v>
                </c:pt>
                <c:pt idx="28776">
                  <c:v>45099.916666666664</c:v>
                </c:pt>
                <c:pt idx="28777">
                  <c:v>45099.920138888891</c:v>
                </c:pt>
                <c:pt idx="28778">
                  <c:v>45099.923611111109</c:v>
                </c:pt>
                <c:pt idx="28779">
                  <c:v>45099.927083333336</c:v>
                </c:pt>
                <c:pt idx="28780">
                  <c:v>45099.930555555555</c:v>
                </c:pt>
                <c:pt idx="28781">
                  <c:v>45099.934027777781</c:v>
                </c:pt>
                <c:pt idx="28782">
                  <c:v>45099.9375</c:v>
                </c:pt>
                <c:pt idx="28783">
                  <c:v>45099.940972222219</c:v>
                </c:pt>
                <c:pt idx="28784">
                  <c:v>45099.944444444445</c:v>
                </c:pt>
                <c:pt idx="28785">
                  <c:v>45099.947916666664</c:v>
                </c:pt>
                <c:pt idx="28786">
                  <c:v>45099.951388888891</c:v>
                </c:pt>
                <c:pt idx="28787">
                  <c:v>45099.954861111109</c:v>
                </c:pt>
                <c:pt idx="28788">
                  <c:v>45099.958333333336</c:v>
                </c:pt>
                <c:pt idx="28789">
                  <c:v>45099.961805555555</c:v>
                </c:pt>
                <c:pt idx="28790">
                  <c:v>45099.965277777781</c:v>
                </c:pt>
                <c:pt idx="28791">
                  <c:v>45099.96875</c:v>
                </c:pt>
                <c:pt idx="28792">
                  <c:v>45099.972222222219</c:v>
                </c:pt>
                <c:pt idx="28793">
                  <c:v>45099.975694444445</c:v>
                </c:pt>
                <c:pt idx="28794">
                  <c:v>45099.979166666664</c:v>
                </c:pt>
                <c:pt idx="28795">
                  <c:v>45099.982638888891</c:v>
                </c:pt>
                <c:pt idx="28796">
                  <c:v>45099.986111111109</c:v>
                </c:pt>
                <c:pt idx="28797">
                  <c:v>45099.989583333336</c:v>
                </c:pt>
                <c:pt idx="28798">
                  <c:v>45099.993055555555</c:v>
                </c:pt>
                <c:pt idx="28799">
                  <c:v>45099.996527777781</c:v>
                </c:pt>
                <c:pt idx="28800">
                  <c:v>45100</c:v>
                </c:pt>
                <c:pt idx="28801">
                  <c:v>45100.003472222219</c:v>
                </c:pt>
                <c:pt idx="28802">
                  <c:v>45100.006944444445</c:v>
                </c:pt>
                <c:pt idx="28803">
                  <c:v>45100.010416666664</c:v>
                </c:pt>
                <c:pt idx="28804">
                  <c:v>45100.013888888891</c:v>
                </c:pt>
                <c:pt idx="28805">
                  <c:v>45100.017361111109</c:v>
                </c:pt>
                <c:pt idx="28806">
                  <c:v>45100.020833333336</c:v>
                </c:pt>
                <c:pt idx="28807">
                  <c:v>45100.024305555555</c:v>
                </c:pt>
                <c:pt idx="28808">
                  <c:v>45100.027777777781</c:v>
                </c:pt>
                <c:pt idx="28809">
                  <c:v>45100.03125</c:v>
                </c:pt>
                <c:pt idx="28810">
                  <c:v>45100.034722222219</c:v>
                </c:pt>
                <c:pt idx="28811">
                  <c:v>45100.038194444445</c:v>
                </c:pt>
                <c:pt idx="28812">
                  <c:v>45100.041666666664</c:v>
                </c:pt>
                <c:pt idx="28813">
                  <c:v>45100.045138888891</c:v>
                </c:pt>
                <c:pt idx="28814">
                  <c:v>45100.048611111109</c:v>
                </c:pt>
                <c:pt idx="28815">
                  <c:v>45100.052083333336</c:v>
                </c:pt>
                <c:pt idx="28816">
                  <c:v>45100.055555555555</c:v>
                </c:pt>
                <c:pt idx="28817">
                  <c:v>45100.059027777781</c:v>
                </c:pt>
                <c:pt idx="28818">
                  <c:v>45100.0625</c:v>
                </c:pt>
                <c:pt idx="28819">
                  <c:v>45100.065972222219</c:v>
                </c:pt>
                <c:pt idx="28820">
                  <c:v>45100.069444444445</c:v>
                </c:pt>
                <c:pt idx="28821">
                  <c:v>45100.072916666664</c:v>
                </c:pt>
                <c:pt idx="28822">
                  <c:v>45100.076388888891</c:v>
                </c:pt>
                <c:pt idx="28823">
                  <c:v>45100.079861111109</c:v>
                </c:pt>
                <c:pt idx="28824">
                  <c:v>45100.083333333336</c:v>
                </c:pt>
                <c:pt idx="28825">
                  <c:v>45100.086805555555</c:v>
                </c:pt>
                <c:pt idx="28826">
                  <c:v>45100.090277777781</c:v>
                </c:pt>
                <c:pt idx="28827">
                  <c:v>45100.09375</c:v>
                </c:pt>
                <c:pt idx="28828">
                  <c:v>45100.097222222219</c:v>
                </c:pt>
                <c:pt idx="28829">
                  <c:v>45100.100694444445</c:v>
                </c:pt>
                <c:pt idx="28830">
                  <c:v>45100.104166666664</c:v>
                </c:pt>
                <c:pt idx="28831">
                  <c:v>45100.107638888891</c:v>
                </c:pt>
                <c:pt idx="28832">
                  <c:v>45100.111111111109</c:v>
                </c:pt>
                <c:pt idx="28833">
                  <c:v>45100.114583333336</c:v>
                </c:pt>
                <c:pt idx="28834">
                  <c:v>45100.118055555555</c:v>
                </c:pt>
                <c:pt idx="28835">
                  <c:v>45100.121527777781</c:v>
                </c:pt>
                <c:pt idx="28836">
                  <c:v>45100.125</c:v>
                </c:pt>
                <c:pt idx="28837">
                  <c:v>45100.128472222219</c:v>
                </c:pt>
                <c:pt idx="28838">
                  <c:v>45100.131944444445</c:v>
                </c:pt>
                <c:pt idx="28839">
                  <c:v>45100.135416666664</c:v>
                </c:pt>
                <c:pt idx="28840">
                  <c:v>45100.138888888891</c:v>
                </c:pt>
                <c:pt idx="28841">
                  <c:v>45100.142361111109</c:v>
                </c:pt>
                <c:pt idx="28842">
                  <c:v>45100.145833333336</c:v>
                </c:pt>
                <c:pt idx="28843">
                  <c:v>45100.149305555555</c:v>
                </c:pt>
                <c:pt idx="28844">
                  <c:v>45100.152777777781</c:v>
                </c:pt>
                <c:pt idx="28845">
                  <c:v>45100.15625</c:v>
                </c:pt>
                <c:pt idx="28846">
                  <c:v>45100.159722222219</c:v>
                </c:pt>
                <c:pt idx="28847">
                  <c:v>45100.163194444445</c:v>
                </c:pt>
                <c:pt idx="28848">
                  <c:v>45100.166666666664</c:v>
                </c:pt>
                <c:pt idx="28849">
                  <c:v>45100.170138888891</c:v>
                </c:pt>
                <c:pt idx="28850">
                  <c:v>45100.173611111109</c:v>
                </c:pt>
                <c:pt idx="28851">
                  <c:v>45100.177083333336</c:v>
                </c:pt>
                <c:pt idx="28852">
                  <c:v>45100.180555555555</c:v>
                </c:pt>
                <c:pt idx="28853">
                  <c:v>45100.184027777781</c:v>
                </c:pt>
                <c:pt idx="28854">
                  <c:v>45100.1875</c:v>
                </c:pt>
                <c:pt idx="28855">
                  <c:v>45100.190972222219</c:v>
                </c:pt>
                <c:pt idx="28856">
                  <c:v>45100.194444444445</c:v>
                </c:pt>
                <c:pt idx="28857">
                  <c:v>45100.197916666664</c:v>
                </c:pt>
                <c:pt idx="28858">
                  <c:v>45100.201388888891</c:v>
                </c:pt>
                <c:pt idx="28859">
                  <c:v>45100.204861111109</c:v>
                </c:pt>
                <c:pt idx="28860">
                  <c:v>45100.208333333336</c:v>
                </c:pt>
                <c:pt idx="28861">
                  <c:v>45100.211805555555</c:v>
                </c:pt>
                <c:pt idx="28862">
                  <c:v>45100.215277777781</c:v>
                </c:pt>
                <c:pt idx="28863">
                  <c:v>45100.21875</c:v>
                </c:pt>
                <c:pt idx="28864">
                  <c:v>45100.222222222219</c:v>
                </c:pt>
                <c:pt idx="28865">
                  <c:v>45100.225694444445</c:v>
                </c:pt>
                <c:pt idx="28866">
                  <c:v>45100.229166666664</c:v>
                </c:pt>
                <c:pt idx="28867">
                  <c:v>45100.232638888891</c:v>
                </c:pt>
                <c:pt idx="28868">
                  <c:v>45100.236111111109</c:v>
                </c:pt>
                <c:pt idx="28869">
                  <c:v>45100.239583333336</c:v>
                </c:pt>
                <c:pt idx="28870">
                  <c:v>45100.243055555555</c:v>
                </c:pt>
                <c:pt idx="28871">
                  <c:v>45100.246527777781</c:v>
                </c:pt>
                <c:pt idx="28872">
                  <c:v>45100.25</c:v>
                </c:pt>
                <c:pt idx="28873">
                  <c:v>45100.253472222219</c:v>
                </c:pt>
                <c:pt idx="28874">
                  <c:v>45100.256944444445</c:v>
                </c:pt>
                <c:pt idx="28875">
                  <c:v>45100.260416666664</c:v>
                </c:pt>
                <c:pt idx="28876">
                  <c:v>45100.263888888891</c:v>
                </c:pt>
                <c:pt idx="28877">
                  <c:v>45100.267361111109</c:v>
                </c:pt>
                <c:pt idx="28878">
                  <c:v>45100.270833333336</c:v>
                </c:pt>
                <c:pt idx="28879">
                  <c:v>45100.274305555555</c:v>
                </c:pt>
                <c:pt idx="28880">
                  <c:v>45100.277777777781</c:v>
                </c:pt>
                <c:pt idx="28881">
                  <c:v>45100.28125</c:v>
                </c:pt>
                <c:pt idx="28882">
                  <c:v>45100.284722222219</c:v>
                </c:pt>
                <c:pt idx="28883">
                  <c:v>45100.288194444445</c:v>
                </c:pt>
                <c:pt idx="28884">
                  <c:v>45100.291666666664</c:v>
                </c:pt>
                <c:pt idx="28885">
                  <c:v>45100.295138888891</c:v>
                </c:pt>
                <c:pt idx="28886">
                  <c:v>45100.298611111109</c:v>
                </c:pt>
                <c:pt idx="28887">
                  <c:v>45100.302083333336</c:v>
                </c:pt>
                <c:pt idx="28888">
                  <c:v>45100.305555555555</c:v>
                </c:pt>
                <c:pt idx="28889">
                  <c:v>45100.309027777781</c:v>
                </c:pt>
                <c:pt idx="28890">
                  <c:v>45100.3125</c:v>
                </c:pt>
                <c:pt idx="28891">
                  <c:v>45100.315972222219</c:v>
                </c:pt>
                <c:pt idx="28892">
                  <c:v>45100.319444444445</c:v>
                </c:pt>
                <c:pt idx="28893">
                  <c:v>45100.322916666664</c:v>
                </c:pt>
                <c:pt idx="28894">
                  <c:v>45100.326388888891</c:v>
                </c:pt>
                <c:pt idx="28895">
                  <c:v>45100.329861111109</c:v>
                </c:pt>
                <c:pt idx="28896">
                  <c:v>45100.333333333336</c:v>
                </c:pt>
                <c:pt idx="28897">
                  <c:v>45100.336805555555</c:v>
                </c:pt>
                <c:pt idx="28898">
                  <c:v>45100.340277777781</c:v>
                </c:pt>
                <c:pt idx="28899">
                  <c:v>45100.34375</c:v>
                </c:pt>
                <c:pt idx="28900">
                  <c:v>45100.347222222219</c:v>
                </c:pt>
                <c:pt idx="28901">
                  <c:v>45100.350694444445</c:v>
                </c:pt>
                <c:pt idx="28902">
                  <c:v>45100.354166666664</c:v>
                </c:pt>
                <c:pt idx="28903">
                  <c:v>45100.357638888891</c:v>
                </c:pt>
                <c:pt idx="28904">
                  <c:v>45100.361111111109</c:v>
                </c:pt>
                <c:pt idx="28905">
                  <c:v>45100.364583333336</c:v>
                </c:pt>
                <c:pt idx="28906">
                  <c:v>45100.368055555555</c:v>
                </c:pt>
                <c:pt idx="28907">
                  <c:v>45100.371527777781</c:v>
                </c:pt>
                <c:pt idx="28908">
                  <c:v>45100.375</c:v>
                </c:pt>
                <c:pt idx="28909">
                  <c:v>45100.378472222219</c:v>
                </c:pt>
                <c:pt idx="28910">
                  <c:v>45100.381944444445</c:v>
                </c:pt>
                <c:pt idx="28911">
                  <c:v>45100.385416666664</c:v>
                </c:pt>
                <c:pt idx="28912">
                  <c:v>45100.388888888891</c:v>
                </c:pt>
                <c:pt idx="28913">
                  <c:v>45100.392361111109</c:v>
                </c:pt>
                <c:pt idx="28914">
                  <c:v>45100.395833333336</c:v>
                </c:pt>
                <c:pt idx="28915">
                  <c:v>45100.399305555555</c:v>
                </c:pt>
                <c:pt idx="28916">
                  <c:v>45100.402777777781</c:v>
                </c:pt>
                <c:pt idx="28917">
                  <c:v>45100.40625</c:v>
                </c:pt>
                <c:pt idx="28918">
                  <c:v>45100.409722222219</c:v>
                </c:pt>
                <c:pt idx="28919">
                  <c:v>45100.413194444445</c:v>
                </c:pt>
                <c:pt idx="28920">
                  <c:v>45100.416666666664</c:v>
                </c:pt>
                <c:pt idx="28921">
                  <c:v>45100.420138888891</c:v>
                </c:pt>
                <c:pt idx="28922">
                  <c:v>45100.423611111109</c:v>
                </c:pt>
                <c:pt idx="28923">
                  <c:v>45100.427083333336</c:v>
                </c:pt>
                <c:pt idx="28924">
                  <c:v>45100.430555555555</c:v>
                </c:pt>
                <c:pt idx="28925">
                  <c:v>45100.434027777781</c:v>
                </c:pt>
                <c:pt idx="28926">
                  <c:v>45100.4375</c:v>
                </c:pt>
                <c:pt idx="28927">
                  <c:v>45100.440972222219</c:v>
                </c:pt>
                <c:pt idx="28928">
                  <c:v>45100.444444444445</c:v>
                </c:pt>
                <c:pt idx="28929">
                  <c:v>45100.447916666664</c:v>
                </c:pt>
                <c:pt idx="28930">
                  <c:v>45100.451388888891</c:v>
                </c:pt>
                <c:pt idx="28931">
                  <c:v>45100.454861111109</c:v>
                </c:pt>
                <c:pt idx="28932">
                  <c:v>45100.458333333336</c:v>
                </c:pt>
                <c:pt idx="28933">
                  <c:v>45100.461805555555</c:v>
                </c:pt>
                <c:pt idx="28934">
                  <c:v>45100.465277777781</c:v>
                </c:pt>
                <c:pt idx="28935">
                  <c:v>45100.46875</c:v>
                </c:pt>
                <c:pt idx="28936">
                  <c:v>45100.472222222219</c:v>
                </c:pt>
                <c:pt idx="28937">
                  <c:v>45100.475694444445</c:v>
                </c:pt>
                <c:pt idx="28938">
                  <c:v>45100.479166666664</c:v>
                </c:pt>
                <c:pt idx="28939">
                  <c:v>45100.482638888891</c:v>
                </c:pt>
                <c:pt idx="28940">
                  <c:v>45100.486111111109</c:v>
                </c:pt>
                <c:pt idx="28941">
                  <c:v>45100.489583333336</c:v>
                </c:pt>
                <c:pt idx="28942">
                  <c:v>45100.493055555555</c:v>
                </c:pt>
                <c:pt idx="28943">
                  <c:v>45100.496527777781</c:v>
                </c:pt>
                <c:pt idx="28944">
                  <c:v>45100.5</c:v>
                </c:pt>
                <c:pt idx="28945">
                  <c:v>45100.503472222219</c:v>
                </c:pt>
                <c:pt idx="28946">
                  <c:v>45100.506944444445</c:v>
                </c:pt>
                <c:pt idx="28947">
                  <c:v>45100.510416666664</c:v>
                </c:pt>
                <c:pt idx="28948">
                  <c:v>45100.513888888891</c:v>
                </c:pt>
                <c:pt idx="28949">
                  <c:v>45100.517361111109</c:v>
                </c:pt>
                <c:pt idx="28950">
                  <c:v>45100.520833333336</c:v>
                </c:pt>
                <c:pt idx="28951">
                  <c:v>45100.524305555555</c:v>
                </c:pt>
                <c:pt idx="28952">
                  <c:v>45100.527777777781</c:v>
                </c:pt>
                <c:pt idx="28953">
                  <c:v>45100.53125</c:v>
                </c:pt>
                <c:pt idx="28954">
                  <c:v>45100.534722222219</c:v>
                </c:pt>
                <c:pt idx="28955">
                  <c:v>45100.538194444445</c:v>
                </c:pt>
                <c:pt idx="28956">
                  <c:v>45100.541666666664</c:v>
                </c:pt>
                <c:pt idx="28957">
                  <c:v>45100.545138888891</c:v>
                </c:pt>
                <c:pt idx="28958">
                  <c:v>45100.548611111109</c:v>
                </c:pt>
                <c:pt idx="28959">
                  <c:v>45100.552083333336</c:v>
                </c:pt>
                <c:pt idx="28960">
                  <c:v>45100.555555555555</c:v>
                </c:pt>
                <c:pt idx="28961">
                  <c:v>45100.559027777781</c:v>
                </c:pt>
                <c:pt idx="28962">
                  <c:v>45100.5625</c:v>
                </c:pt>
                <c:pt idx="28963">
                  <c:v>45100.565972222219</c:v>
                </c:pt>
                <c:pt idx="28964">
                  <c:v>45100.569444444445</c:v>
                </c:pt>
                <c:pt idx="28965">
                  <c:v>45100.572916666664</c:v>
                </c:pt>
                <c:pt idx="28966">
                  <c:v>45100.576388888891</c:v>
                </c:pt>
                <c:pt idx="28967">
                  <c:v>45100.579861111109</c:v>
                </c:pt>
                <c:pt idx="28968">
                  <c:v>45100.583333333336</c:v>
                </c:pt>
                <c:pt idx="28969">
                  <c:v>45100.586805555555</c:v>
                </c:pt>
                <c:pt idx="28970">
                  <c:v>45100.590277777781</c:v>
                </c:pt>
                <c:pt idx="28971">
                  <c:v>45100.59375</c:v>
                </c:pt>
                <c:pt idx="28972">
                  <c:v>45100.597222222219</c:v>
                </c:pt>
                <c:pt idx="28973">
                  <c:v>45100.600694444445</c:v>
                </c:pt>
                <c:pt idx="28974">
                  <c:v>45100.604166666664</c:v>
                </c:pt>
                <c:pt idx="28975">
                  <c:v>45100.607638888891</c:v>
                </c:pt>
                <c:pt idx="28976">
                  <c:v>45100.611111111109</c:v>
                </c:pt>
                <c:pt idx="28977">
                  <c:v>45100.614583333336</c:v>
                </c:pt>
                <c:pt idx="28978">
                  <c:v>45100.618055555555</c:v>
                </c:pt>
                <c:pt idx="28979">
                  <c:v>45100.621527777781</c:v>
                </c:pt>
                <c:pt idx="28980">
                  <c:v>45100.625</c:v>
                </c:pt>
                <c:pt idx="28981">
                  <c:v>45100.628472222219</c:v>
                </c:pt>
                <c:pt idx="28982">
                  <c:v>45100.631944444445</c:v>
                </c:pt>
                <c:pt idx="28983">
                  <c:v>45100.635416666664</c:v>
                </c:pt>
                <c:pt idx="28984">
                  <c:v>45100.638888888891</c:v>
                </c:pt>
                <c:pt idx="28985">
                  <c:v>45100.642361111109</c:v>
                </c:pt>
                <c:pt idx="28986">
                  <c:v>45100.645833333336</c:v>
                </c:pt>
                <c:pt idx="28987">
                  <c:v>45100.649305555555</c:v>
                </c:pt>
                <c:pt idx="28988">
                  <c:v>45100.652777777781</c:v>
                </c:pt>
                <c:pt idx="28989">
                  <c:v>45100.65625</c:v>
                </c:pt>
                <c:pt idx="28990">
                  <c:v>45100.659722222219</c:v>
                </c:pt>
                <c:pt idx="28991">
                  <c:v>45100.663194444445</c:v>
                </c:pt>
                <c:pt idx="28992">
                  <c:v>45100.666666666664</c:v>
                </c:pt>
                <c:pt idx="28993">
                  <c:v>45100.670138888891</c:v>
                </c:pt>
                <c:pt idx="28994">
                  <c:v>45100.673611111109</c:v>
                </c:pt>
                <c:pt idx="28995">
                  <c:v>45100.677083333336</c:v>
                </c:pt>
                <c:pt idx="28996">
                  <c:v>45100.680555555555</c:v>
                </c:pt>
                <c:pt idx="28997">
                  <c:v>45100.684027777781</c:v>
                </c:pt>
                <c:pt idx="28998">
                  <c:v>45100.6875</c:v>
                </c:pt>
                <c:pt idx="28999">
                  <c:v>45100.690972222219</c:v>
                </c:pt>
                <c:pt idx="29000">
                  <c:v>45100.694444444445</c:v>
                </c:pt>
                <c:pt idx="29001">
                  <c:v>45100.697916666664</c:v>
                </c:pt>
                <c:pt idx="29002">
                  <c:v>45100.701388888891</c:v>
                </c:pt>
                <c:pt idx="29003">
                  <c:v>45100.704861111109</c:v>
                </c:pt>
                <c:pt idx="29004">
                  <c:v>45100.708333333336</c:v>
                </c:pt>
                <c:pt idx="29005">
                  <c:v>45100.711805555555</c:v>
                </c:pt>
                <c:pt idx="29006">
                  <c:v>45100.715277777781</c:v>
                </c:pt>
                <c:pt idx="29007">
                  <c:v>45100.71875</c:v>
                </c:pt>
                <c:pt idx="29008">
                  <c:v>45100.722222222219</c:v>
                </c:pt>
                <c:pt idx="29009">
                  <c:v>45100.725694444445</c:v>
                </c:pt>
                <c:pt idx="29010">
                  <c:v>45100.729166666664</c:v>
                </c:pt>
                <c:pt idx="29011">
                  <c:v>45100.732638888891</c:v>
                </c:pt>
                <c:pt idx="29012">
                  <c:v>45100.736111111109</c:v>
                </c:pt>
                <c:pt idx="29013">
                  <c:v>45100.739583333336</c:v>
                </c:pt>
                <c:pt idx="29014">
                  <c:v>45100.743055555555</c:v>
                </c:pt>
                <c:pt idx="29015">
                  <c:v>45100.746527777781</c:v>
                </c:pt>
                <c:pt idx="29016">
                  <c:v>45100.75</c:v>
                </c:pt>
                <c:pt idx="29017">
                  <c:v>45100.753472222219</c:v>
                </c:pt>
                <c:pt idx="29018">
                  <c:v>45100.756944444445</c:v>
                </c:pt>
                <c:pt idx="29019">
                  <c:v>45100.760416666664</c:v>
                </c:pt>
                <c:pt idx="29020">
                  <c:v>45100.763888888891</c:v>
                </c:pt>
                <c:pt idx="29021">
                  <c:v>45100.767361111109</c:v>
                </c:pt>
                <c:pt idx="29022">
                  <c:v>45100.770833333336</c:v>
                </c:pt>
                <c:pt idx="29023">
                  <c:v>45100.774305555555</c:v>
                </c:pt>
                <c:pt idx="29024">
                  <c:v>45100.777777777781</c:v>
                </c:pt>
                <c:pt idx="29025">
                  <c:v>45100.78125</c:v>
                </c:pt>
                <c:pt idx="29026">
                  <c:v>45100.784722222219</c:v>
                </c:pt>
                <c:pt idx="29027">
                  <c:v>45100.788194444445</c:v>
                </c:pt>
                <c:pt idx="29028">
                  <c:v>45100.791666666664</c:v>
                </c:pt>
                <c:pt idx="29029">
                  <c:v>45100.795138888891</c:v>
                </c:pt>
                <c:pt idx="29030">
                  <c:v>45100.798611111109</c:v>
                </c:pt>
                <c:pt idx="29031">
                  <c:v>45100.802083333336</c:v>
                </c:pt>
                <c:pt idx="29032">
                  <c:v>45100.805555555555</c:v>
                </c:pt>
                <c:pt idx="29033">
                  <c:v>45100.809027777781</c:v>
                </c:pt>
                <c:pt idx="29034">
                  <c:v>45100.8125</c:v>
                </c:pt>
                <c:pt idx="29035">
                  <c:v>45100.815972222219</c:v>
                </c:pt>
                <c:pt idx="29036">
                  <c:v>45100.819444444445</c:v>
                </c:pt>
                <c:pt idx="29037">
                  <c:v>45100.822916666664</c:v>
                </c:pt>
                <c:pt idx="29038">
                  <c:v>45100.826388888891</c:v>
                </c:pt>
                <c:pt idx="29039">
                  <c:v>45100.829861111109</c:v>
                </c:pt>
                <c:pt idx="29040">
                  <c:v>45100.833333333336</c:v>
                </c:pt>
                <c:pt idx="29041">
                  <c:v>45100.836805555555</c:v>
                </c:pt>
                <c:pt idx="29042">
                  <c:v>45100.840277777781</c:v>
                </c:pt>
                <c:pt idx="29043">
                  <c:v>45100.84375</c:v>
                </c:pt>
                <c:pt idx="29044">
                  <c:v>45100.847222222219</c:v>
                </c:pt>
                <c:pt idx="29045">
                  <c:v>45100.850694444445</c:v>
                </c:pt>
                <c:pt idx="29046">
                  <c:v>45100.854166666664</c:v>
                </c:pt>
                <c:pt idx="29047">
                  <c:v>45100.857638888891</c:v>
                </c:pt>
                <c:pt idx="29048">
                  <c:v>45100.861111111109</c:v>
                </c:pt>
                <c:pt idx="29049">
                  <c:v>45100.864583333336</c:v>
                </c:pt>
                <c:pt idx="29050">
                  <c:v>45100.868055555555</c:v>
                </c:pt>
                <c:pt idx="29051">
                  <c:v>45100.871527777781</c:v>
                </c:pt>
                <c:pt idx="29052">
                  <c:v>45100.875</c:v>
                </c:pt>
                <c:pt idx="29053">
                  <c:v>45100.878472222219</c:v>
                </c:pt>
                <c:pt idx="29054">
                  <c:v>45100.881944444445</c:v>
                </c:pt>
                <c:pt idx="29055">
                  <c:v>45100.885416666664</c:v>
                </c:pt>
                <c:pt idx="29056">
                  <c:v>45100.888888888891</c:v>
                </c:pt>
                <c:pt idx="29057">
                  <c:v>45100.892361111109</c:v>
                </c:pt>
                <c:pt idx="29058">
                  <c:v>45100.895833333336</c:v>
                </c:pt>
                <c:pt idx="29059">
                  <c:v>45100.899305555555</c:v>
                </c:pt>
                <c:pt idx="29060">
                  <c:v>45100.902777777781</c:v>
                </c:pt>
                <c:pt idx="29061">
                  <c:v>45100.90625</c:v>
                </c:pt>
                <c:pt idx="29062">
                  <c:v>45100.909722222219</c:v>
                </c:pt>
                <c:pt idx="29063">
                  <c:v>45100.913194444445</c:v>
                </c:pt>
                <c:pt idx="29064">
                  <c:v>45100.916666666664</c:v>
                </c:pt>
                <c:pt idx="29065">
                  <c:v>45100.920138888891</c:v>
                </c:pt>
                <c:pt idx="29066">
                  <c:v>45100.923611111109</c:v>
                </c:pt>
                <c:pt idx="29067">
                  <c:v>45100.927083333336</c:v>
                </c:pt>
                <c:pt idx="29068">
                  <c:v>45100.930555555555</c:v>
                </c:pt>
                <c:pt idx="29069">
                  <c:v>45100.934027777781</c:v>
                </c:pt>
                <c:pt idx="29070">
                  <c:v>45100.9375</c:v>
                </c:pt>
                <c:pt idx="29071">
                  <c:v>45100.940972222219</c:v>
                </c:pt>
                <c:pt idx="29072">
                  <c:v>45100.944444444445</c:v>
                </c:pt>
                <c:pt idx="29073">
                  <c:v>45100.947916666664</c:v>
                </c:pt>
                <c:pt idx="29074">
                  <c:v>45100.951388888891</c:v>
                </c:pt>
                <c:pt idx="29075">
                  <c:v>45100.954861111109</c:v>
                </c:pt>
                <c:pt idx="29076">
                  <c:v>45100.958333333336</c:v>
                </c:pt>
                <c:pt idx="29077">
                  <c:v>45100.961805555555</c:v>
                </c:pt>
                <c:pt idx="29078">
                  <c:v>45100.965277777781</c:v>
                </c:pt>
                <c:pt idx="29079">
                  <c:v>45100.96875</c:v>
                </c:pt>
                <c:pt idx="29080">
                  <c:v>45100.972222222219</c:v>
                </c:pt>
                <c:pt idx="29081">
                  <c:v>45100.975694444445</c:v>
                </c:pt>
                <c:pt idx="29082">
                  <c:v>45100.979166666664</c:v>
                </c:pt>
                <c:pt idx="29083">
                  <c:v>45100.982638888891</c:v>
                </c:pt>
                <c:pt idx="29084">
                  <c:v>45100.986111111109</c:v>
                </c:pt>
                <c:pt idx="29085">
                  <c:v>45100.989583333336</c:v>
                </c:pt>
                <c:pt idx="29086">
                  <c:v>45100.993055555555</c:v>
                </c:pt>
                <c:pt idx="29087">
                  <c:v>45100.996527777781</c:v>
                </c:pt>
                <c:pt idx="29088">
                  <c:v>45101</c:v>
                </c:pt>
                <c:pt idx="29089">
                  <c:v>45101.003472222219</c:v>
                </c:pt>
                <c:pt idx="29090">
                  <c:v>45101.006944444445</c:v>
                </c:pt>
                <c:pt idx="29091">
                  <c:v>45101.010416666664</c:v>
                </c:pt>
                <c:pt idx="29092">
                  <c:v>45101.013888888891</c:v>
                </c:pt>
                <c:pt idx="29093">
                  <c:v>45101.017361111109</c:v>
                </c:pt>
                <c:pt idx="29094">
                  <c:v>45101.020833333336</c:v>
                </c:pt>
                <c:pt idx="29095">
                  <c:v>45101.024305555555</c:v>
                </c:pt>
                <c:pt idx="29096">
                  <c:v>45101.027777777781</c:v>
                </c:pt>
                <c:pt idx="29097">
                  <c:v>45101.03125</c:v>
                </c:pt>
                <c:pt idx="29098">
                  <c:v>45101.034722222219</c:v>
                </c:pt>
                <c:pt idx="29099">
                  <c:v>45101.038194444445</c:v>
                </c:pt>
                <c:pt idx="29100">
                  <c:v>45101.041666666664</c:v>
                </c:pt>
                <c:pt idx="29101">
                  <c:v>45101.045138888891</c:v>
                </c:pt>
                <c:pt idx="29102">
                  <c:v>45101.048611111109</c:v>
                </c:pt>
                <c:pt idx="29103">
                  <c:v>45101.052083333336</c:v>
                </c:pt>
                <c:pt idx="29104">
                  <c:v>45101.055555555555</c:v>
                </c:pt>
                <c:pt idx="29105">
                  <c:v>45101.059027777781</c:v>
                </c:pt>
                <c:pt idx="29106">
                  <c:v>45101.0625</c:v>
                </c:pt>
                <c:pt idx="29107">
                  <c:v>45101.065972222219</c:v>
                </c:pt>
                <c:pt idx="29108">
                  <c:v>45101.069444444445</c:v>
                </c:pt>
                <c:pt idx="29109">
                  <c:v>45101.072916666664</c:v>
                </c:pt>
                <c:pt idx="29110">
                  <c:v>45101.076388888891</c:v>
                </c:pt>
                <c:pt idx="29111">
                  <c:v>45101.079861111109</c:v>
                </c:pt>
                <c:pt idx="29112">
                  <c:v>45101.083333333336</c:v>
                </c:pt>
                <c:pt idx="29113">
                  <c:v>45101.086805555555</c:v>
                </c:pt>
                <c:pt idx="29114">
                  <c:v>45101.090277777781</c:v>
                </c:pt>
                <c:pt idx="29115">
                  <c:v>45101.09375</c:v>
                </c:pt>
                <c:pt idx="29116">
                  <c:v>45101.097222222219</c:v>
                </c:pt>
                <c:pt idx="29117">
                  <c:v>45101.100694444445</c:v>
                </c:pt>
                <c:pt idx="29118">
                  <c:v>45101.104166666664</c:v>
                </c:pt>
                <c:pt idx="29119">
                  <c:v>45101.107638888891</c:v>
                </c:pt>
                <c:pt idx="29120">
                  <c:v>45101.111111111109</c:v>
                </c:pt>
                <c:pt idx="29121">
                  <c:v>45101.114583333336</c:v>
                </c:pt>
                <c:pt idx="29122">
                  <c:v>45101.118055555555</c:v>
                </c:pt>
                <c:pt idx="29123">
                  <c:v>45101.121527777781</c:v>
                </c:pt>
                <c:pt idx="29124">
                  <c:v>45101.125</c:v>
                </c:pt>
                <c:pt idx="29125">
                  <c:v>45101.128472222219</c:v>
                </c:pt>
                <c:pt idx="29126">
                  <c:v>45101.131944444445</c:v>
                </c:pt>
                <c:pt idx="29127">
                  <c:v>45101.135416666664</c:v>
                </c:pt>
                <c:pt idx="29128">
                  <c:v>45101.138888888891</c:v>
                </c:pt>
                <c:pt idx="29129">
                  <c:v>45101.142361111109</c:v>
                </c:pt>
                <c:pt idx="29130">
                  <c:v>45101.145833333336</c:v>
                </c:pt>
                <c:pt idx="29131">
                  <c:v>45101.149305555555</c:v>
                </c:pt>
                <c:pt idx="29132">
                  <c:v>45101.152777777781</c:v>
                </c:pt>
                <c:pt idx="29133">
                  <c:v>45101.15625</c:v>
                </c:pt>
                <c:pt idx="29134">
                  <c:v>45101.159722222219</c:v>
                </c:pt>
                <c:pt idx="29135">
                  <c:v>45101.163194444445</c:v>
                </c:pt>
                <c:pt idx="29136">
                  <c:v>45101.166666666664</c:v>
                </c:pt>
                <c:pt idx="29137">
                  <c:v>45101.170138888891</c:v>
                </c:pt>
                <c:pt idx="29138">
                  <c:v>45101.173611111109</c:v>
                </c:pt>
                <c:pt idx="29139">
                  <c:v>45101.177083333336</c:v>
                </c:pt>
                <c:pt idx="29140">
                  <c:v>45101.180555555555</c:v>
                </c:pt>
                <c:pt idx="29141">
                  <c:v>45101.184027777781</c:v>
                </c:pt>
                <c:pt idx="29142">
                  <c:v>45101.1875</c:v>
                </c:pt>
                <c:pt idx="29143">
                  <c:v>45101.190972222219</c:v>
                </c:pt>
                <c:pt idx="29144">
                  <c:v>45101.194444444445</c:v>
                </c:pt>
                <c:pt idx="29145">
                  <c:v>45101.197916666664</c:v>
                </c:pt>
                <c:pt idx="29146">
                  <c:v>45101.201388888891</c:v>
                </c:pt>
                <c:pt idx="29147">
                  <c:v>45101.204861111109</c:v>
                </c:pt>
                <c:pt idx="29148">
                  <c:v>45101.208333333336</c:v>
                </c:pt>
                <c:pt idx="29149">
                  <c:v>45101.211805555555</c:v>
                </c:pt>
                <c:pt idx="29150">
                  <c:v>45101.215277777781</c:v>
                </c:pt>
                <c:pt idx="29151">
                  <c:v>45101.21875</c:v>
                </c:pt>
                <c:pt idx="29152">
                  <c:v>45101.222222222219</c:v>
                </c:pt>
                <c:pt idx="29153">
                  <c:v>45101.225694444445</c:v>
                </c:pt>
                <c:pt idx="29154">
                  <c:v>45101.229166666664</c:v>
                </c:pt>
                <c:pt idx="29155">
                  <c:v>45101.232638888891</c:v>
                </c:pt>
                <c:pt idx="29156">
                  <c:v>45101.236111111109</c:v>
                </c:pt>
                <c:pt idx="29157">
                  <c:v>45101.239583333336</c:v>
                </c:pt>
                <c:pt idx="29158">
                  <c:v>45101.243055555555</c:v>
                </c:pt>
                <c:pt idx="29159">
                  <c:v>45101.246527777781</c:v>
                </c:pt>
                <c:pt idx="29160">
                  <c:v>45101.25</c:v>
                </c:pt>
                <c:pt idx="29161">
                  <c:v>45101.253472222219</c:v>
                </c:pt>
                <c:pt idx="29162">
                  <c:v>45101.256944444445</c:v>
                </c:pt>
                <c:pt idx="29163">
                  <c:v>45101.260416666664</c:v>
                </c:pt>
                <c:pt idx="29164">
                  <c:v>45101.263888888891</c:v>
                </c:pt>
                <c:pt idx="29165">
                  <c:v>45101.267361111109</c:v>
                </c:pt>
                <c:pt idx="29166">
                  <c:v>45101.270833333336</c:v>
                </c:pt>
                <c:pt idx="29167">
                  <c:v>45101.274305555555</c:v>
                </c:pt>
                <c:pt idx="29168">
                  <c:v>45101.277777777781</c:v>
                </c:pt>
                <c:pt idx="29169">
                  <c:v>45101.28125</c:v>
                </c:pt>
                <c:pt idx="29170">
                  <c:v>45101.284722222219</c:v>
                </c:pt>
                <c:pt idx="29171">
                  <c:v>45101.288194444445</c:v>
                </c:pt>
                <c:pt idx="29172">
                  <c:v>45101.291666666664</c:v>
                </c:pt>
                <c:pt idx="29173">
                  <c:v>45101.295138888891</c:v>
                </c:pt>
                <c:pt idx="29174">
                  <c:v>45101.298611111109</c:v>
                </c:pt>
                <c:pt idx="29175">
                  <c:v>45101.302083333336</c:v>
                </c:pt>
                <c:pt idx="29176">
                  <c:v>45101.305555555555</c:v>
                </c:pt>
                <c:pt idx="29177">
                  <c:v>45101.309027777781</c:v>
                </c:pt>
                <c:pt idx="29178">
                  <c:v>45101.3125</c:v>
                </c:pt>
                <c:pt idx="29179">
                  <c:v>45101.315972222219</c:v>
                </c:pt>
                <c:pt idx="29180">
                  <c:v>45101.319444444445</c:v>
                </c:pt>
                <c:pt idx="29181">
                  <c:v>45101.322916666664</c:v>
                </c:pt>
                <c:pt idx="29182">
                  <c:v>45101.326388888891</c:v>
                </c:pt>
                <c:pt idx="29183">
                  <c:v>45101.329861111109</c:v>
                </c:pt>
                <c:pt idx="29184">
                  <c:v>45101.333333333336</c:v>
                </c:pt>
                <c:pt idx="29185">
                  <c:v>45101.336805555555</c:v>
                </c:pt>
                <c:pt idx="29186">
                  <c:v>45101.340277777781</c:v>
                </c:pt>
                <c:pt idx="29187">
                  <c:v>45101.34375</c:v>
                </c:pt>
                <c:pt idx="29188">
                  <c:v>45101.347222222219</c:v>
                </c:pt>
                <c:pt idx="29189">
                  <c:v>45101.350694444445</c:v>
                </c:pt>
                <c:pt idx="29190">
                  <c:v>45101.354166666664</c:v>
                </c:pt>
                <c:pt idx="29191">
                  <c:v>45101.357638888891</c:v>
                </c:pt>
                <c:pt idx="29192">
                  <c:v>45101.361111111109</c:v>
                </c:pt>
                <c:pt idx="29193">
                  <c:v>45101.364583333336</c:v>
                </c:pt>
                <c:pt idx="29194">
                  <c:v>45101.368055555555</c:v>
                </c:pt>
                <c:pt idx="29195">
                  <c:v>45101.371527777781</c:v>
                </c:pt>
                <c:pt idx="29196">
                  <c:v>45101.375</c:v>
                </c:pt>
                <c:pt idx="29197">
                  <c:v>45101.378472222219</c:v>
                </c:pt>
                <c:pt idx="29198">
                  <c:v>45101.381944444445</c:v>
                </c:pt>
                <c:pt idx="29199">
                  <c:v>45101.385416666664</c:v>
                </c:pt>
                <c:pt idx="29200">
                  <c:v>45101.388888888891</c:v>
                </c:pt>
                <c:pt idx="29201">
                  <c:v>45101.392361111109</c:v>
                </c:pt>
                <c:pt idx="29202">
                  <c:v>45101.395833333336</c:v>
                </c:pt>
                <c:pt idx="29203">
                  <c:v>45101.399305555555</c:v>
                </c:pt>
                <c:pt idx="29204">
                  <c:v>45101.402777777781</c:v>
                </c:pt>
                <c:pt idx="29205">
                  <c:v>45101.40625</c:v>
                </c:pt>
                <c:pt idx="29206">
                  <c:v>45101.409722222219</c:v>
                </c:pt>
                <c:pt idx="29207">
                  <c:v>45101.413194444445</c:v>
                </c:pt>
                <c:pt idx="29208">
                  <c:v>45101.416666666664</c:v>
                </c:pt>
                <c:pt idx="29209">
                  <c:v>45101.420138888891</c:v>
                </c:pt>
                <c:pt idx="29210">
                  <c:v>45101.423611111109</c:v>
                </c:pt>
                <c:pt idx="29211">
                  <c:v>45101.427083333336</c:v>
                </c:pt>
                <c:pt idx="29212">
                  <c:v>45101.430555555555</c:v>
                </c:pt>
                <c:pt idx="29213">
                  <c:v>45101.434027777781</c:v>
                </c:pt>
                <c:pt idx="29214">
                  <c:v>45101.4375</c:v>
                </c:pt>
                <c:pt idx="29215">
                  <c:v>45101.440972222219</c:v>
                </c:pt>
                <c:pt idx="29216">
                  <c:v>45101.444444444445</c:v>
                </c:pt>
                <c:pt idx="29217">
                  <c:v>45101.447916666664</c:v>
                </c:pt>
                <c:pt idx="29218">
                  <c:v>45101.451388888891</c:v>
                </c:pt>
                <c:pt idx="29219">
                  <c:v>45101.454861111109</c:v>
                </c:pt>
                <c:pt idx="29220">
                  <c:v>45101.458333333336</c:v>
                </c:pt>
                <c:pt idx="29221">
                  <c:v>45101.461805555555</c:v>
                </c:pt>
                <c:pt idx="29222">
                  <c:v>45101.465277777781</c:v>
                </c:pt>
                <c:pt idx="29223">
                  <c:v>45101.46875</c:v>
                </c:pt>
                <c:pt idx="29224">
                  <c:v>45101.472222222219</c:v>
                </c:pt>
                <c:pt idx="29225">
                  <c:v>45101.475694444445</c:v>
                </c:pt>
                <c:pt idx="29226">
                  <c:v>45101.479166666664</c:v>
                </c:pt>
                <c:pt idx="29227">
                  <c:v>45101.482638888891</c:v>
                </c:pt>
                <c:pt idx="29228">
                  <c:v>45101.486111111109</c:v>
                </c:pt>
                <c:pt idx="29229">
                  <c:v>45101.489583333336</c:v>
                </c:pt>
                <c:pt idx="29230">
                  <c:v>45101.493055555555</c:v>
                </c:pt>
                <c:pt idx="29231">
                  <c:v>45101.496527777781</c:v>
                </c:pt>
                <c:pt idx="29232">
                  <c:v>45101.5</c:v>
                </c:pt>
                <c:pt idx="29233">
                  <c:v>45101.503472222219</c:v>
                </c:pt>
                <c:pt idx="29234">
                  <c:v>45101.506944444445</c:v>
                </c:pt>
                <c:pt idx="29235">
                  <c:v>45101.510416666664</c:v>
                </c:pt>
                <c:pt idx="29236">
                  <c:v>45101.513888888891</c:v>
                </c:pt>
                <c:pt idx="29237">
                  <c:v>45101.517361111109</c:v>
                </c:pt>
                <c:pt idx="29238">
                  <c:v>45101.520833333336</c:v>
                </c:pt>
                <c:pt idx="29239">
                  <c:v>45101.524305555555</c:v>
                </c:pt>
                <c:pt idx="29240">
                  <c:v>45101.527777777781</c:v>
                </c:pt>
                <c:pt idx="29241">
                  <c:v>45101.53125</c:v>
                </c:pt>
                <c:pt idx="29242">
                  <c:v>45101.534722222219</c:v>
                </c:pt>
                <c:pt idx="29243">
                  <c:v>45101.538194444445</c:v>
                </c:pt>
                <c:pt idx="29244">
                  <c:v>45101.541666666664</c:v>
                </c:pt>
                <c:pt idx="29245">
                  <c:v>45101.545138888891</c:v>
                </c:pt>
                <c:pt idx="29246">
                  <c:v>45101.548611111109</c:v>
                </c:pt>
                <c:pt idx="29247">
                  <c:v>45101.552083333336</c:v>
                </c:pt>
                <c:pt idx="29248">
                  <c:v>45101.555555555555</c:v>
                </c:pt>
                <c:pt idx="29249">
                  <c:v>45101.559027777781</c:v>
                </c:pt>
                <c:pt idx="29250">
                  <c:v>45101.5625</c:v>
                </c:pt>
                <c:pt idx="29251">
                  <c:v>45101.565972222219</c:v>
                </c:pt>
                <c:pt idx="29252">
                  <c:v>45101.569444444445</c:v>
                </c:pt>
                <c:pt idx="29253">
                  <c:v>45101.572916666664</c:v>
                </c:pt>
                <c:pt idx="29254">
                  <c:v>45101.576388888891</c:v>
                </c:pt>
                <c:pt idx="29255">
                  <c:v>45101.579861111109</c:v>
                </c:pt>
                <c:pt idx="29256">
                  <c:v>45101.583333333336</c:v>
                </c:pt>
                <c:pt idx="29257">
                  <c:v>45101.586805555555</c:v>
                </c:pt>
                <c:pt idx="29258">
                  <c:v>45101.590277777781</c:v>
                </c:pt>
                <c:pt idx="29259">
                  <c:v>45101.59375</c:v>
                </c:pt>
                <c:pt idx="29260">
                  <c:v>45101.597222222219</c:v>
                </c:pt>
                <c:pt idx="29261">
                  <c:v>45101.600694444445</c:v>
                </c:pt>
                <c:pt idx="29262">
                  <c:v>45101.604166666664</c:v>
                </c:pt>
                <c:pt idx="29263">
                  <c:v>45101.607638888891</c:v>
                </c:pt>
                <c:pt idx="29264">
                  <c:v>45101.611111111109</c:v>
                </c:pt>
                <c:pt idx="29265">
                  <c:v>45101.614583333336</c:v>
                </c:pt>
                <c:pt idx="29266">
                  <c:v>45101.618055555555</c:v>
                </c:pt>
                <c:pt idx="29267">
                  <c:v>45101.621527777781</c:v>
                </c:pt>
                <c:pt idx="29268">
                  <c:v>45101.625</c:v>
                </c:pt>
                <c:pt idx="29269">
                  <c:v>45101.628472222219</c:v>
                </c:pt>
                <c:pt idx="29270">
                  <c:v>45101.631944444445</c:v>
                </c:pt>
                <c:pt idx="29271">
                  <c:v>45101.635416666664</c:v>
                </c:pt>
                <c:pt idx="29272">
                  <c:v>45101.638888888891</c:v>
                </c:pt>
                <c:pt idx="29273">
                  <c:v>45101.642361111109</c:v>
                </c:pt>
                <c:pt idx="29274">
                  <c:v>45101.645833333336</c:v>
                </c:pt>
                <c:pt idx="29275">
                  <c:v>45101.649305555555</c:v>
                </c:pt>
                <c:pt idx="29276">
                  <c:v>45101.652777777781</c:v>
                </c:pt>
                <c:pt idx="29277">
                  <c:v>45101.65625</c:v>
                </c:pt>
                <c:pt idx="29278">
                  <c:v>45101.659722222219</c:v>
                </c:pt>
                <c:pt idx="29279">
                  <c:v>45101.663194444445</c:v>
                </c:pt>
                <c:pt idx="29280">
                  <c:v>45101.666666666664</c:v>
                </c:pt>
                <c:pt idx="29281">
                  <c:v>45101.670138888891</c:v>
                </c:pt>
                <c:pt idx="29282">
                  <c:v>45101.673611111109</c:v>
                </c:pt>
                <c:pt idx="29283">
                  <c:v>45101.677083333336</c:v>
                </c:pt>
                <c:pt idx="29284">
                  <c:v>45101.680555555555</c:v>
                </c:pt>
                <c:pt idx="29285">
                  <c:v>45101.684027777781</c:v>
                </c:pt>
                <c:pt idx="29286">
                  <c:v>45101.6875</c:v>
                </c:pt>
                <c:pt idx="29287">
                  <c:v>45101.690972222219</c:v>
                </c:pt>
                <c:pt idx="29288">
                  <c:v>45101.694444444445</c:v>
                </c:pt>
                <c:pt idx="29289">
                  <c:v>45101.697916666664</c:v>
                </c:pt>
                <c:pt idx="29290">
                  <c:v>45101.701388888891</c:v>
                </c:pt>
                <c:pt idx="29291">
                  <c:v>45101.704861111109</c:v>
                </c:pt>
                <c:pt idx="29292">
                  <c:v>45101.708333333336</c:v>
                </c:pt>
                <c:pt idx="29293">
                  <c:v>45101.711805555555</c:v>
                </c:pt>
                <c:pt idx="29294">
                  <c:v>45101.715277777781</c:v>
                </c:pt>
                <c:pt idx="29295">
                  <c:v>45101.71875</c:v>
                </c:pt>
                <c:pt idx="29296">
                  <c:v>45101.722222222219</c:v>
                </c:pt>
                <c:pt idx="29297">
                  <c:v>45101.725694444445</c:v>
                </c:pt>
                <c:pt idx="29298">
                  <c:v>45101.729166666664</c:v>
                </c:pt>
                <c:pt idx="29299">
                  <c:v>45101.732638888891</c:v>
                </c:pt>
                <c:pt idx="29300">
                  <c:v>45101.736111111109</c:v>
                </c:pt>
                <c:pt idx="29301">
                  <c:v>45101.739583333336</c:v>
                </c:pt>
                <c:pt idx="29302">
                  <c:v>45101.743055555555</c:v>
                </c:pt>
                <c:pt idx="29303">
                  <c:v>45101.746527777781</c:v>
                </c:pt>
                <c:pt idx="29304">
                  <c:v>45101.75</c:v>
                </c:pt>
                <c:pt idx="29305">
                  <c:v>45101.753472222219</c:v>
                </c:pt>
                <c:pt idx="29306">
                  <c:v>45101.756944444445</c:v>
                </c:pt>
                <c:pt idx="29307">
                  <c:v>45101.760416666664</c:v>
                </c:pt>
                <c:pt idx="29308">
                  <c:v>45101.763888888891</c:v>
                </c:pt>
                <c:pt idx="29309">
                  <c:v>45101.767361111109</c:v>
                </c:pt>
                <c:pt idx="29310">
                  <c:v>45101.770833333336</c:v>
                </c:pt>
                <c:pt idx="29311">
                  <c:v>45101.774305555555</c:v>
                </c:pt>
                <c:pt idx="29312">
                  <c:v>45101.777777777781</c:v>
                </c:pt>
                <c:pt idx="29313">
                  <c:v>45101.78125</c:v>
                </c:pt>
                <c:pt idx="29314">
                  <c:v>45101.784722222219</c:v>
                </c:pt>
                <c:pt idx="29315">
                  <c:v>45101.788194444445</c:v>
                </c:pt>
                <c:pt idx="29316">
                  <c:v>45101.791666666664</c:v>
                </c:pt>
                <c:pt idx="29317">
                  <c:v>45101.795138888891</c:v>
                </c:pt>
                <c:pt idx="29318">
                  <c:v>45101.798611111109</c:v>
                </c:pt>
                <c:pt idx="29319">
                  <c:v>45101.802083333336</c:v>
                </c:pt>
                <c:pt idx="29320">
                  <c:v>45101.805555555555</c:v>
                </c:pt>
                <c:pt idx="29321">
                  <c:v>45101.809027777781</c:v>
                </c:pt>
                <c:pt idx="29322">
                  <c:v>45101.8125</c:v>
                </c:pt>
                <c:pt idx="29323">
                  <c:v>45101.815972222219</c:v>
                </c:pt>
                <c:pt idx="29324">
                  <c:v>45101.819444444445</c:v>
                </c:pt>
                <c:pt idx="29325">
                  <c:v>45101.822916666664</c:v>
                </c:pt>
                <c:pt idx="29326">
                  <c:v>45101.826388888891</c:v>
                </c:pt>
                <c:pt idx="29327">
                  <c:v>45101.829861111109</c:v>
                </c:pt>
                <c:pt idx="29328">
                  <c:v>45101.833333333336</c:v>
                </c:pt>
                <c:pt idx="29329">
                  <c:v>45101.836805555555</c:v>
                </c:pt>
                <c:pt idx="29330">
                  <c:v>45101.840277777781</c:v>
                </c:pt>
                <c:pt idx="29331">
                  <c:v>45101.84375</c:v>
                </c:pt>
                <c:pt idx="29332">
                  <c:v>45101.847222222219</c:v>
                </c:pt>
                <c:pt idx="29333">
                  <c:v>45101.850694444445</c:v>
                </c:pt>
                <c:pt idx="29334">
                  <c:v>45101.854166666664</c:v>
                </c:pt>
                <c:pt idx="29335">
                  <c:v>45101.857638888891</c:v>
                </c:pt>
                <c:pt idx="29336">
                  <c:v>45101.861111111109</c:v>
                </c:pt>
                <c:pt idx="29337">
                  <c:v>45101.864583333336</c:v>
                </c:pt>
                <c:pt idx="29338">
                  <c:v>45101.868055555555</c:v>
                </c:pt>
                <c:pt idx="29339">
                  <c:v>45101.871527777781</c:v>
                </c:pt>
                <c:pt idx="29340">
                  <c:v>45101.875</c:v>
                </c:pt>
                <c:pt idx="29341">
                  <c:v>45101.878472222219</c:v>
                </c:pt>
                <c:pt idx="29342">
                  <c:v>45101.881944444445</c:v>
                </c:pt>
                <c:pt idx="29343">
                  <c:v>45101.885416666664</c:v>
                </c:pt>
                <c:pt idx="29344">
                  <c:v>45101.888888888891</c:v>
                </c:pt>
                <c:pt idx="29345">
                  <c:v>45101.892361111109</c:v>
                </c:pt>
                <c:pt idx="29346">
                  <c:v>45101.895833333336</c:v>
                </c:pt>
                <c:pt idx="29347">
                  <c:v>45101.899305555555</c:v>
                </c:pt>
                <c:pt idx="29348">
                  <c:v>45101.902777777781</c:v>
                </c:pt>
                <c:pt idx="29349">
                  <c:v>45101.90625</c:v>
                </c:pt>
                <c:pt idx="29350">
                  <c:v>45101.909722222219</c:v>
                </c:pt>
                <c:pt idx="29351">
                  <c:v>45101.913194444445</c:v>
                </c:pt>
                <c:pt idx="29352">
                  <c:v>45101.916666666664</c:v>
                </c:pt>
                <c:pt idx="29353">
                  <c:v>45101.920138888891</c:v>
                </c:pt>
                <c:pt idx="29354">
                  <c:v>45101.923611111109</c:v>
                </c:pt>
                <c:pt idx="29355">
                  <c:v>45101.927083333336</c:v>
                </c:pt>
                <c:pt idx="29356">
                  <c:v>45101.930555555555</c:v>
                </c:pt>
                <c:pt idx="29357">
                  <c:v>45101.934027777781</c:v>
                </c:pt>
                <c:pt idx="29358">
                  <c:v>45101.9375</c:v>
                </c:pt>
                <c:pt idx="29359">
                  <c:v>45101.940972222219</c:v>
                </c:pt>
                <c:pt idx="29360">
                  <c:v>45101.944444444445</c:v>
                </c:pt>
                <c:pt idx="29361">
                  <c:v>45101.947916666664</c:v>
                </c:pt>
                <c:pt idx="29362">
                  <c:v>45101.951388888891</c:v>
                </c:pt>
                <c:pt idx="29363">
                  <c:v>45101.954861111109</c:v>
                </c:pt>
                <c:pt idx="29364">
                  <c:v>45101.958333333336</c:v>
                </c:pt>
                <c:pt idx="29365">
                  <c:v>45101.961805555555</c:v>
                </c:pt>
                <c:pt idx="29366">
                  <c:v>45101.965277777781</c:v>
                </c:pt>
                <c:pt idx="29367">
                  <c:v>45101.96875</c:v>
                </c:pt>
                <c:pt idx="29368">
                  <c:v>45101.972222222219</c:v>
                </c:pt>
                <c:pt idx="29369">
                  <c:v>45101.975694444445</c:v>
                </c:pt>
                <c:pt idx="29370">
                  <c:v>45101.979166666664</c:v>
                </c:pt>
                <c:pt idx="29371">
                  <c:v>45101.982638888891</c:v>
                </c:pt>
                <c:pt idx="29372">
                  <c:v>45101.986111111109</c:v>
                </c:pt>
                <c:pt idx="29373">
                  <c:v>45101.989583333336</c:v>
                </c:pt>
                <c:pt idx="29374">
                  <c:v>45101.993055555555</c:v>
                </c:pt>
                <c:pt idx="29375">
                  <c:v>45101.996527777781</c:v>
                </c:pt>
                <c:pt idx="29376">
                  <c:v>45102</c:v>
                </c:pt>
                <c:pt idx="29377">
                  <c:v>45102.003472222219</c:v>
                </c:pt>
                <c:pt idx="29378">
                  <c:v>45102.006944444445</c:v>
                </c:pt>
                <c:pt idx="29379">
                  <c:v>45102.010416666664</c:v>
                </c:pt>
                <c:pt idx="29380">
                  <c:v>45102.013888888891</c:v>
                </c:pt>
                <c:pt idx="29381">
                  <c:v>45102.017361111109</c:v>
                </c:pt>
                <c:pt idx="29382">
                  <c:v>45102.020833333336</c:v>
                </c:pt>
                <c:pt idx="29383">
                  <c:v>45102.024305555555</c:v>
                </c:pt>
                <c:pt idx="29384">
                  <c:v>45102.027777777781</c:v>
                </c:pt>
                <c:pt idx="29385">
                  <c:v>45102.03125</c:v>
                </c:pt>
                <c:pt idx="29386">
                  <c:v>45102.034722222219</c:v>
                </c:pt>
                <c:pt idx="29387">
                  <c:v>45102.038194444445</c:v>
                </c:pt>
                <c:pt idx="29388">
                  <c:v>45102.041666666664</c:v>
                </c:pt>
                <c:pt idx="29389">
                  <c:v>45102.045138888891</c:v>
                </c:pt>
                <c:pt idx="29390">
                  <c:v>45102.048611111109</c:v>
                </c:pt>
                <c:pt idx="29391">
                  <c:v>45102.052083333336</c:v>
                </c:pt>
                <c:pt idx="29392">
                  <c:v>45102.055555555555</c:v>
                </c:pt>
                <c:pt idx="29393">
                  <c:v>45102.059027777781</c:v>
                </c:pt>
                <c:pt idx="29394">
                  <c:v>45102.0625</c:v>
                </c:pt>
                <c:pt idx="29395">
                  <c:v>45102.065972222219</c:v>
                </c:pt>
                <c:pt idx="29396">
                  <c:v>45102.069444444445</c:v>
                </c:pt>
                <c:pt idx="29397">
                  <c:v>45102.072916666664</c:v>
                </c:pt>
                <c:pt idx="29398">
                  <c:v>45102.076388888891</c:v>
                </c:pt>
                <c:pt idx="29399">
                  <c:v>45102.079861111109</c:v>
                </c:pt>
                <c:pt idx="29400">
                  <c:v>45102.083333333336</c:v>
                </c:pt>
                <c:pt idx="29401">
                  <c:v>45102.086805555555</c:v>
                </c:pt>
                <c:pt idx="29402">
                  <c:v>45102.090277777781</c:v>
                </c:pt>
                <c:pt idx="29403">
                  <c:v>45102.09375</c:v>
                </c:pt>
                <c:pt idx="29404">
                  <c:v>45102.097222222219</c:v>
                </c:pt>
                <c:pt idx="29405">
                  <c:v>45102.100694444445</c:v>
                </c:pt>
                <c:pt idx="29406">
                  <c:v>45102.104166666664</c:v>
                </c:pt>
                <c:pt idx="29407">
                  <c:v>45102.107638888891</c:v>
                </c:pt>
                <c:pt idx="29408">
                  <c:v>45102.111111111109</c:v>
                </c:pt>
                <c:pt idx="29409">
                  <c:v>45102.114583333336</c:v>
                </c:pt>
                <c:pt idx="29410">
                  <c:v>45102.118055555555</c:v>
                </c:pt>
                <c:pt idx="29411">
                  <c:v>45102.121527777781</c:v>
                </c:pt>
                <c:pt idx="29412">
                  <c:v>45102.125</c:v>
                </c:pt>
                <c:pt idx="29413">
                  <c:v>45102.128472222219</c:v>
                </c:pt>
                <c:pt idx="29414">
                  <c:v>45102.131944444445</c:v>
                </c:pt>
                <c:pt idx="29415">
                  <c:v>45102.135416666664</c:v>
                </c:pt>
                <c:pt idx="29416">
                  <c:v>45102.138888888891</c:v>
                </c:pt>
                <c:pt idx="29417">
                  <c:v>45102.142361111109</c:v>
                </c:pt>
                <c:pt idx="29418">
                  <c:v>45102.145833333336</c:v>
                </c:pt>
                <c:pt idx="29419">
                  <c:v>45102.149305555555</c:v>
                </c:pt>
                <c:pt idx="29420">
                  <c:v>45102.152777777781</c:v>
                </c:pt>
                <c:pt idx="29421">
                  <c:v>45102.15625</c:v>
                </c:pt>
                <c:pt idx="29422">
                  <c:v>45102.159722222219</c:v>
                </c:pt>
                <c:pt idx="29423">
                  <c:v>45102.163194444445</c:v>
                </c:pt>
                <c:pt idx="29424">
                  <c:v>45102.166666666664</c:v>
                </c:pt>
                <c:pt idx="29425">
                  <c:v>45102.170138888891</c:v>
                </c:pt>
                <c:pt idx="29426">
                  <c:v>45102.173611111109</c:v>
                </c:pt>
                <c:pt idx="29427">
                  <c:v>45102.177083333336</c:v>
                </c:pt>
                <c:pt idx="29428">
                  <c:v>45102.180555555555</c:v>
                </c:pt>
                <c:pt idx="29429">
                  <c:v>45102.184027777781</c:v>
                </c:pt>
                <c:pt idx="29430">
                  <c:v>45102.1875</c:v>
                </c:pt>
                <c:pt idx="29431">
                  <c:v>45102.190972222219</c:v>
                </c:pt>
                <c:pt idx="29432">
                  <c:v>45102.194444444445</c:v>
                </c:pt>
                <c:pt idx="29433">
                  <c:v>45102.197916666664</c:v>
                </c:pt>
                <c:pt idx="29434">
                  <c:v>45102.201388888891</c:v>
                </c:pt>
                <c:pt idx="29435">
                  <c:v>45102.204861111109</c:v>
                </c:pt>
                <c:pt idx="29436">
                  <c:v>45102.208333333336</c:v>
                </c:pt>
                <c:pt idx="29437">
                  <c:v>45102.211805555555</c:v>
                </c:pt>
                <c:pt idx="29438">
                  <c:v>45102.215277777781</c:v>
                </c:pt>
                <c:pt idx="29439">
                  <c:v>45102.21875</c:v>
                </c:pt>
                <c:pt idx="29440">
                  <c:v>45102.222222222219</c:v>
                </c:pt>
                <c:pt idx="29441">
                  <c:v>45102.225694444445</c:v>
                </c:pt>
                <c:pt idx="29442">
                  <c:v>45102.229166666664</c:v>
                </c:pt>
                <c:pt idx="29443">
                  <c:v>45102.232638888891</c:v>
                </c:pt>
                <c:pt idx="29444">
                  <c:v>45102.236111111109</c:v>
                </c:pt>
                <c:pt idx="29445">
                  <c:v>45102.239583333336</c:v>
                </c:pt>
                <c:pt idx="29446">
                  <c:v>45102.243055555555</c:v>
                </c:pt>
                <c:pt idx="29447">
                  <c:v>45102.246527777781</c:v>
                </c:pt>
                <c:pt idx="29448">
                  <c:v>45102.25</c:v>
                </c:pt>
                <c:pt idx="29449">
                  <c:v>45102.253472222219</c:v>
                </c:pt>
                <c:pt idx="29450">
                  <c:v>45102.256944444445</c:v>
                </c:pt>
                <c:pt idx="29451">
                  <c:v>45102.260416666664</c:v>
                </c:pt>
                <c:pt idx="29452">
                  <c:v>45102.263888888891</c:v>
                </c:pt>
                <c:pt idx="29453">
                  <c:v>45102.267361111109</c:v>
                </c:pt>
                <c:pt idx="29454">
                  <c:v>45102.270833333336</c:v>
                </c:pt>
                <c:pt idx="29455">
                  <c:v>45102.274305555555</c:v>
                </c:pt>
                <c:pt idx="29456">
                  <c:v>45102.277777777781</c:v>
                </c:pt>
                <c:pt idx="29457">
                  <c:v>45102.28125</c:v>
                </c:pt>
                <c:pt idx="29458">
                  <c:v>45102.284722222219</c:v>
                </c:pt>
                <c:pt idx="29459">
                  <c:v>45102.288194444445</c:v>
                </c:pt>
                <c:pt idx="29460">
                  <c:v>45102.291666666664</c:v>
                </c:pt>
                <c:pt idx="29461">
                  <c:v>45102.295138888891</c:v>
                </c:pt>
                <c:pt idx="29462">
                  <c:v>45102.298611111109</c:v>
                </c:pt>
                <c:pt idx="29463">
                  <c:v>45102.302083333336</c:v>
                </c:pt>
                <c:pt idx="29464">
                  <c:v>45102.305555555555</c:v>
                </c:pt>
                <c:pt idx="29465">
                  <c:v>45102.309027777781</c:v>
                </c:pt>
                <c:pt idx="29466">
                  <c:v>45102.3125</c:v>
                </c:pt>
                <c:pt idx="29467">
                  <c:v>45102.315972222219</c:v>
                </c:pt>
                <c:pt idx="29468">
                  <c:v>45102.319444444445</c:v>
                </c:pt>
                <c:pt idx="29469">
                  <c:v>45102.322916666664</c:v>
                </c:pt>
                <c:pt idx="29470">
                  <c:v>45102.326388888891</c:v>
                </c:pt>
                <c:pt idx="29471">
                  <c:v>45102.329861111109</c:v>
                </c:pt>
                <c:pt idx="29472">
                  <c:v>45102.333333333336</c:v>
                </c:pt>
                <c:pt idx="29473">
                  <c:v>45102.336805555555</c:v>
                </c:pt>
                <c:pt idx="29474">
                  <c:v>45102.340277777781</c:v>
                </c:pt>
                <c:pt idx="29475">
                  <c:v>45102.34375</c:v>
                </c:pt>
                <c:pt idx="29476">
                  <c:v>45102.347222222219</c:v>
                </c:pt>
                <c:pt idx="29477">
                  <c:v>45102.350694444445</c:v>
                </c:pt>
                <c:pt idx="29478">
                  <c:v>45102.354166666664</c:v>
                </c:pt>
                <c:pt idx="29479">
                  <c:v>45102.357638888891</c:v>
                </c:pt>
                <c:pt idx="29480">
                  <c:v>45102.361111111109</c:v>
                </c:pt>
                <c:pt idx="29481">
                  <c:v>45102.364583333336</c:v>
                </c:pt>
                <c:pt idx="29482">
                  <c:v>45102.368055555555</c:v>
                </c:pt>
                <c:pt idx="29483">
                  <c:v>45102.371527777781</c:v>
                </c:pt>
                <c:pt idx="29484">
                  <c:v>45102.375</c:v>
                </c:pt>
                <c:pt idx="29485">
                  <c:v>45102.378472222219</c:v>
                </c:pt>
                <c:pt idx="29486">
                  <c:v>45102.381944444445</c:v>
                </c:pt>
                <c:pt idx="29487">
                  <c:v>45102.385416666664</c:v>
                </c:pt>
                <c:pt idx="29488">
                  <c:v>45102.388888888891</c:v>
                </c:pt>
                <c:pt idx="29489">
                  <c:v>45102.392361111109</c:v>
                </c:pt>
                <c:pt idx="29490">
                  <c:v>45102.395833333336</c:v>
                </c:pt>
                <c:pt idx="29491">
                  <c:v>45102.399305555555</c:v>
                </c:pt>
                <c:pt idx="29492">
                  <c:v>45102.402777777781</c:v>
                </c:pt>
                <c:pt idx="29493">
                  <c:v>45102.40625</c:v>
                </c:pt>
                <c:pt idx="29494">
                  <c:v>45102.409722222219</c:v>
                </c:pt>
                <c:pt idx="29495">
                  <c:v>45102.413194444445</c:v>
                </c:pt>
                <c:pt idx="29496">
                  <c:v>45102.416666666664</c:v>
                </c:pt>
                <c:pt idx="29497">
                  <c:v>45102.420138888891</c:v>
                </c:pt>
                <c:pt idx="29498">
                  <c:v>45102.423611111109</c:v>
                </c:pt>
                <c:pt idx="29499">
                  <c:v>45102.427083333336</c:v>
                </c:pt>
                <c:pt idx="29500">
                  <c:v>45102.430555555555</c:v>
                </c:pt>
                <c:pt idx="29501">
                  <c:v>45102.434027777781</c:v>
                </c:pt>
                <c:pt idx="29502">
                  <c:v>45102.4375</c:v>
                </c:pt>
                <c:pt idx="29503">
                  <c:v>45102.440972222219</c:v>
                </c:pt>
                <c:pt idx="29504">
                  <c:v>45102.444444444445</c:v>
                </c:pt>
                <c:pt idx="29505">
                  <c:v>45102.447916666664</c:v>
                </c:pt>
                <c:pt idx="29506">
                  <c:v>45102.451388888891</c:v>
                </c:pt>
                <c:pt idx="29507">
                  <c:v>45102.454861111109</c:v>
                </c:pt>
                <c:pt idx="29508">
                  <c:v>45102.458333333336</c:v>
                </c:pt>
                <c:pt idx="29509">
                  <c:v>45102.461805555555</c:v>
                </c:pt>
                <c:pt idx="29510">
                  <c:v>45102.465277777781</c:v>
                </c:pt>
                <c:pt idx="29511">
                  <c:v>45102.46875</c:v>
                </c:pt>
                <c:pt idx="29512">
                  <c:v>45102.472222222219</c:v>
                </c:pt>
                <c:pt idx="29513">
                  <c:v>45102.475694444445</c:v>
                </c:pt>
                <c:pt idx="29514">
                  <c:v>45102.479166666664</c:v>
                </c:pt>
                <c:pt idx="29515">
                  <c:v>45102.482638888891</c:v>
                </c:pt>
                <c:pt idx="29516">
                  <c:v>45102.486111111109</c:v>
                </c:pt>
                <c:pt idx="29517">
                  <c:v>45102.489583333336</c:v>
                </c:pt>
                <c:pt idx="29518">
                  <c:v>45102.493055555555</c:v>
                </c:pt>
                <c:pt idx="29519">
                  <c:v>45102.496527777781</c:v>
                </c:pt>
                <c:pt idx="29520">
                  <c:v>45102.5</c:v>
                </c:pt>
                <c:pt idx="29521">
                  <c:v>45102.503472222219</c:v>
                </c:pt>
                <c:pt idx="29522">
                  <c:v>45102.506944444445</c:v>
                </c:pt>
                <c:pt idx="29523">
                  <c:v>45102.510416666664</c:v>
                </c:pt>
                <c:pt idx="29524">
                  <c:v>45102.513888888891</c:v>
                </c:pt>
                <c:pt idx="29525">
                  <c:v>45102.517361111109</c:v>
                </c:pt>
                <c:pt idx="29526">
                  <c:v>45102.520833333336</c:v>
                </c:pt>
                <c:pt idx="29527">
                  <c:v>45102.524305555555</c:v>
                </c:pt>
                <c:pt idx="29528">
                  <c:v>45102.527777777781</c:v>
                </c:pt>
                <c:pt idx="29529">
                  <c:v>45102.53125</c:v>
                </c:pt>
                <c:pt idx="29530">
                  <c:v>45102.534722222219</c:v>
                </c:pt>
                <c:pt idx="29531">
                  <c:v>45102.538194444445</c:v>
                </c:pt>
                <c:pt idx="29532">
                  <c:v>45102.541666666664</c:v>
                </c:pt>
                <c:pt idx="29533">
                  <c:v>45102.545138888891</c:v>
                </c:pt>
                <c:pt idx="29534">
                  <c:v>45102.548611111109</c:v>
                </c:pt>
                <c:pt idx="29535">
                  <c:v>45102.552083333336</c:v>
                </c:pt>
                <c:pt idx="29536">
                  <c:v>45102.555555555555</c:v>
                </c:pt>
                <c:pt idx="29537">
                  <c:v>45102.559027777781</c:v>
                </c:pt>
                <c:pt idx="29538">
                  <c:v>45102.5625</c:v>
                </c:pt>
                <c:pt idx="29539">
                  <c:v>45102.565972222219</c:v>
                </c:pt>
                <c:pt idx="29540">
                  <c:v>45102.569444444445</c:v>
                </c:pt>
                <c:pt idx="29541">
                  <c:v>45102.572916666664</c:v>
                </c:pt>
                <c:pt idx="29542">
                  <c:v>45102.576388888891</c:v>
                </c:pt>
                <c:pt idx="29543">
                  <c:v>45102.579861111109</c:v>
                </c:pt>
                <c:pt idx="29544">
                  <c:v>45102.583333333336</c:v>
                </c:pt>
                <c:pt idx="29545">
                  <c:v>45102.586805555555</c:v>
                </c:pt>
                <c:pt idx="29546">
                  <c:v>45102.590277777781</c:v>
                </c:pt>
                <c:pt idx="29547">
                  <c:v>45102.59375</c:v>
                </c:pt>
                <c:pt idx="29548">
                  <c:v>45102.597222222219</c:v>
                </c:pt>
                <c:pt idx="29549">
                  <c:v>45102.600694444445</c:v>
                </c:pt>
                <c:pt idx="29550">
                  <c:v>45102.604166666664</c:v>
                </c:pt>
                <c:pt idx="29551">
                  <c:v>45102.607638888891</c:v>
                </c:pt>
                <c:pt idx="29552">
                  <c:v>45102.611111111109</c:v>
                </c:pt>
                <c:pt idx="29553">
                  <c:v>45102.614583333336</c:v>
                </c:pt>
                <c:pt idx="29554">
                  <c:v>45102.618055555555</c:v>
                </c:pt>
                <c:pt idx="29555">
                  <c:v>45102.621527777781</c:v>
                </c:pt>
                <c:pt idx="29556">
                  <c:v>45102.625</c:v>
                </c:pt>
                <c:pt idx="29557">
                  <c:v>45102.628472222219</c:v>
                </c:pt>
                <c:pt idx="29558">
                  <c:v>45102.631944444445</c:v>
                </c:pt>
                <c:pt idx="29559">
                  <c:v>45102.635416666664</c:v>
                </c:pt>
                <c:pt idx="29560">
                  <c:v>45102.638888888891</c:v>
                </c:pt>
                <c:pt idx="29561">
                  <c:v>45102.642361111109</c:v>
                </c:pt>
                <c:pt idx="29562">
                  <c:v>45102.645833333336</c:v>
                </c:pt>
                <c:pt idx="29563">
                  <c:v>45102.649305555555</c:v>
                </c:pt>
                <c:pt idx="29564">
                  <c:v>45102.652777777781</c:v>
                </c:pt>
                <c:pt idx="29565">
                  <c:v>45102.65625</c:v>
                </c:pt>
                <c:pt idx="29566">
                  <c:v>45102.659722222219</c:v>
                </c:pt>
                <c:pt idx="29567">
                  <c:v>45102.663194444445</c:v>
                </c:pt>
                <c:pt idx="29568">
                  <c:v>45102.666666666664</c:v>
                </c:pt>
                <c:pt idx="29569">
                  <c:v>45102.670138888891</c:v>
                </c:pt>
                <c:pt idx="29570">
                  <c:v>45102.673611111109</c:v>
                </c:pt>
                <c:pt idx="29571">
                  <c:v>45102.677083333336</c:v>
                </c:pt>
                <c:pt idx="29572">
                  <c:v>45102.680555555555</c:v>
                </c:pt>
                <c:pt idx="29573">
                  <c:v>45102.684027777781</c:v>
                </c:pt>
                <c:pt idx="29574">
                  <c:v>45102.6875</c:v>
                </c:pt>
                <c:pt idx="29575">
                  <c:v>45102.690972222219</c:v>
                </c:pt>
                <c:pt idx="29576">
                  <c:v>45102.694444444445</c:v>
                </c:pt>
                <c:pt idx="29577">
                  <c:v>45102.697916666664</c:v>
                </c:pt>
                <c:pt idx="29578">
                  <c:v>45102.701388888891</c:v>
                </c:pt>
                <c:pt idx="29579">
                  <c:v>45102.704861111109</c:v>
                </c:pt>
                <c:pt idx="29580">
                  <c:v>45102.708333333336</c:v>
                </c:pt>
                <c:pt idx="29581">
                  <c:v>45102.711805555555</c:v>
                </c:pt>
                <c:pt idx="29582">
                  <c:v>45102.715277777781</c:v>
                </c:pt>
                <c:pt idx="29583">
                  <c:v>45102.71875</c:v>
                </c:pt>
                <c:pt idx="29584">
                  <c:v>45102.722222222219</c:v>
                </c:pt>
                <c:pt idx="29585">
                  <c:v>45102.725694444445</c:v>
                </c:pt>
                <c:pt idx="29586">
                  <c:v>45102.729166666664</c:v>
                </c:pt>
                <c:pt idx="29587">
                  <c:v>45102.732638888891</c:v>
                </c:pt>
                <c:pt idx="29588">
                  <c:v>45102.736111111109</c:v>
                </c:pt>
                <c:pt idx="29589">
                  <c:v>45102.739583333336</c:v>
                </c:pt>
                <c:pt idx="29590">
                  <c:v>45102.743055555555</c:v>
                </c:pt>
                <c:pt idx="29591">
                  <c:v>45102.746527777781</c:v>
                </c:pt>
                <c:pt idx="29592">
                  <c:v>45102.75</c:v>
                </c:pt>
                <c:pt idx="29593">
                  <c:v>45102.753472222219</c:v>
                </c:pt>
                <c:pt idx="29594">
                  <c:v>45102.756944444445</c:v>
                </c:pt>
                <c:pt idx="29595">
                  <c:v>45102.760416666664</c:v>
                </c:pt>
                <c:pt idx="29596">
                  <c:v>45102.763888888891</c:v>
                </c:pt>
                <c:pt idx="29597">
                  <c:v>45102.767361111109</c:v>
                </c:pt>
                <c:pt idx="29598">
                  <c:v>45102.770833333336</c:v>
                </c:pt>
                <c:pt idx="29599">
                  <c:v>45102.774305555555</c:v>
                </c:pt>
                <c:pt idx="29600">
                  <c:v>45102.777777777781</c:v>
                </c:pt>
                <c:pt idx="29601">
                  <c:v>45102.78125</c:v>
                </c:pt>
                <c:pt idx="29602">
                  <c:v>45102.784722222219</c:v>
                </c:pt>
                <c:pt idx="29603">
                  <c:v>45102.788194444445</c:v>
                </c:pt>
                <c:pt idx="29604">
                  <c:v>45102.791666666664</c:v>
                </c:pt>
                <c:pt idx="29605">
                  <c:v>45102.795138888891</c:v>
                </c:pt>
                <c:pt idx="29606">
                  <c:v>45102.798611111109</c:v>
                </c:pt>
                <c:pt idx="29607">
                  <c:v>45102.802083333336</c:v>
                </c:pt>
                <c:pt idx="29608">
                  <c:v>45102.805555555555</c:v>
                </c:pt>
                <c:pt idx="29609">
                  <c:v>45102.809027777781</c:v>
                </c:pt>
                <c:pt idx="29610">
                  <c:v>45102.8125</c:v>
                </c:pt>
                <c:pt idx="29611">
                  <c:v>45102.815972222219</c:v>
                </c:pt>
                <c:pt idx="29612">
                  <c:v>45102.819444444445</c:v>
                </c:pt>
                <c:pt idx="29613">
                  <c:v>45102.822916666664</c:v>
                </c:pt>
                <c:pt idx="29614">
                  <c:v>45102.826388888891</c:v>
                </c:pt>
                <c:pt idx="29615">
                  <c:v>45102.829861111109</c:v>
                </c:pt>
                <c:pt idx="29616">
                  <c:v>45102.833333333336</c:v>
                </c:pt>
                <c:pt idx="29617">
                  <c:v>45102.836805555555</c:v>
                </c:pt>
                <c:pt idx="29618">
                  <c:v>45102.840277777781</c:v>
                </c:pt>
                <c:pt idx="29619">
                  <c:v>45102.84375</c:v>
                </c:pt>
                <c:pt idx="29620">
                  <c:v>45102.847222222219</c:v>
                </c:pt>
                <c:pt idx="29621">
                  <c:v>45102.850694444445</c:v>
                </c:pt>
                <c:pt idx="29622">
                  <c:v>45102.854166666664</c:v>
                </c:pt>
                <c:pt idx="29623">
                  <c:v>45102.857638888891</c:v>
                </c:pt>
                <c:pt idx="29624">
                  <c:v>45102.861111111109</c:v>
                </c:pt>
                <c:pt idx="29625">
                  <c:v>45102.864583333336</c:v>
                </c:pt>
                <c:pt idx="29626">
                  <c:v>45102.868055555555</c:v>
                </c:pt>
                <c:pt idx="29627">
                  <c:v>45102.871527777781</c:v>
                </c:pt>
                <c:pt idx="29628">
                  <c:v>45102.875</c:v>
                </c:pt>
                <c:pt idx="29629">
                  <c:v>45102.878472222219</c:v>
                </c:pt>
                <c:pt idx="29630">
                  <c:v>45102.881944444445</c:v>
                </c:pt>
                <c:pt idx="29631">
                  <c:v>45102.885416666664</c:v>
                </c:pt>
                <c:pt idx="29632">
                  <c:v>45102.888888888891</c:v>
                </c:pt>
                <c:pt idx="29633">
                  <c:v>45102.892361111109</c:v>
                </c:pt>
                <c:pt idx="29634">
                  <c:v>45102.895833333336</c:v>
                </c:pt>
                <c:pt idx="29635">
                  <c:v>45102.899305555555</c:v>
                </c:pt>
                <c:pt idx="29636">
                  <c:v>45102.902777777781</c:v>
                </c:pt>
                <c:pt idx="29637">
                  <c:v>45102.90625</c:v>
                </c:pt>
                <c:pt idx="29638">
                  <c:v>45102.909722222219</c:v>
                </c:pt>
                <c:pt idx="29639">
                  <c:v>45102.913194444445</c:v>
                </c:pt>
                <c:pt idx="29640">
                  <c:v>45102.916666666664</c:v>
                </c:pt>
                <c:pt idx="29641">
                  <c:v>45102.920138888891</c:v>
                </c:pt>
                <c:pt idx="29642">
                  <c:v>45102.923611111109</c:v>
                </c:pt>
                <c:pt idx="29643">
                  <c:v>45102.927083333336</c:v>
                </c:pt>
                <c:pt idx="29644">
                  <c:v>45102.930555555555</c:v>
                </c:pt>
                <c:pt idx="29645">
                  <c:v>45102.934027777781</c:v>
                </c:pt>
                <c:pt idx="29646">
                  <c:v>45102.9375</c:v>
                </c:pt>
                <c:pt idx="29647">
                  <c:v>45102.940972222219</c:v>
                </c:pt>
                <c:pt idx="29648">
                  <c:v>45102.944444444445</c:v>
                </c:pt>
                <c:pt idx="29649">
                  <c:v>45102.947916666664</c:v>
                </c:pt>
                <c:pt idx="29650">
                  <c:v>45102.951388888891</c:v>
                </c:pt>
                <c:pt idx="29651">
                  <c:v>45102.954861111109</c:v>
                </c:pt>
                <c:pt idx="29652">
                  <c:v>45102.958333333336</c:v>
                </c:pt>
                <c:pt idx="29653">
                  <c:v>45102.961805555555</c:v>
                </c:pt>
                <c:pt idx="29654">
                  <c:v>45102.965277777781</c:v>
                </c:pt>
                <c:pt idx="29655">
                  <c:v>45102.96875</c:v>
                </c:pt>
                <c:pt idx="29656">
                  <c:v>45102.972222222219</c:v>
                </c:pt>
                <c:pt idx="29657">
                  <c:v>45102.975694444445</c:v>
                </c:pt>
                <c:pt idx="29658">
                  <c:v>45102.979166666664</c:v>
                </c:pt>
                <c:pt idx="29659">
                  <c:v>45102.982638888891</c:v>
                </c:pt>
                <c:pt idx="29660">
                  <c:v>45102.986111111109</c:v>
                </c:pt>
                <c:pt idx="29661">
                  <c:v>45102.989583333336</c:v>
                </c:pt>
                <c:pt idx="29662">
                  <c:v>45102.993055555555</c:v>
                </c:pt>
                <c:pt idx="29663">
                  <c:v>45102.996527777781</c:v>
                </c:pt>
                <c:pt idx="29664">
                  <c:v>45103</c:v>
                </c:pt>
                <c:pt idx="29665">
                  <c:v>45103.003472222219</c:v>
                </c:pt>
                <c:pt idx="29666">
                  <c:v>45103.006944444445</c:v>
                </c:pt>
                <c:pt idx="29667">
                  <c:v>45103.010416666664</c:v>
                </c:pt>
                <c:pt idx="29668">
                  <c:v>45103.013888888891</c:v>
                </c:pt>
                <c:pt idx="29669">
                  <c:v>45103.017361111109</c:v>
                </c:pt>
                <c:pt idx="29670">
                  <c:v>45103.020833333336</c:v>
                </c:pt>
                <c:pt idx="29671">
                  <c:v>45103.024305555555</c:v>
                </c:pt>
                <c:pt idx="29672">
                  <c:v>45103.027777777781</c:v>
                </c:pt>
                <c:pt idx="29673">
                  <c:v>45103.03125</c:v>
                </c:pt>
                <c:pt idx="29674">
                  <c:v>45103.034722222219</c:v>
                </c:pt>
                <c:pt idx="29675">
                  <c:v>45103.038194444445</c:v>
                </c:pt>
                <c:pt idx="29676">
                  <c:v>45103.041666666664</c:v>
                </c:pt>
                <c:pt idx="29677">
                  <c:v>45103.045138888891</c:v>
                </c:pt>
                <c:pt idx="29678">
                  <c:v>45103.048611111109</c:v>
                </c:pt>
                <c:pt idx="29679">
                  <c:v>45103.052083333336</c:v>
                </c:pt>
                <c:pt idx="29680">
                  <c:v>45103.055555555555</c:v>
                </c:pt>
                <c:pt idx="29681">
                  <c:v>45103.059027777781</c:v>
                </c:pt>
                <c:pt idx="29682">
                  <c:v>45103.0625</c:v>
                </c:pt>
                <c:pt idx="29683">
                  <c:v>45103.065972222219</c:v>
                </c:pt>
                <c:pt idx="29684">
                  <c:v>45103.069444444445</c:v>
                </c:pt>
                <c:pt idx="29685">
                  <c:v>45103.072916666664</c:v>
                </c:pt>
                <c:pt idx="29686">
                  <c:v>45103.076388888891</c:v>
                </c:pt>
                <c:pt idx="29687">
                  <c:v>45103.079861111109</c:v>
                </c:pt>
                <c:pt idx="29688">
                  <c:v>45103.083333333336</c:v>
                </c:pt>
                <c:pt idx="29689">
                  <c:v>45103.086805555555</c:v>
                </c:pt>
                <c:pt idx="29690">
                  <c:v>45103.090277777781</c:v>
                </c:pt>
                <c:pt idx="29691">
                  <c:v>45103.09375</c:v>
                </c:pt>
                <c:pt idx="29692">
                  <c:v>45103.097222222219</c:v>
                </c:pt>
                <c:pt idx="29693">
                  <c:v>45103.100694444445</c:v>
                </c:pt>
                <c:pt idx="29694">
                  <c:v>45103.104166666664</c:v>
                </c:pt>
                <c:pt idx="29695">
                  <c:v>45103.107638888891</c:v>
                </c:pt>
                <c:pt idx="29696">
                  <c:v>45103.111111111109</c:v>
                </c:pt>
                <c:pt idx="29697">
                  <c:v>45103.114583333336</c:v>
                </c:pt>
                <c:pt idx="29698">
                  <c:v>45103.118055555555</c:v>
                </c:pt>
                <c:pt idx="29699">
                  <c:v>45103.121527777781</c:v>
                </c:pt>
                <c:pt idx="29700">
                  <c:v>45103.125</c:v>
                </c:pt>
                <c:pt idx="29701">
                  <c:v>45103.128472222219</c:v>
                </c:pt>
                <c:pt idx="29702">
                  <c:v>45103.131944444445</c:v>
                </c:pt>
                <c:pt idx="29703">
                  <c:v>45103.135416666664</c:v>
                </c:pt>
                <c:pt idx="29704">
                  <c:v>45103.138888888891</c:v>
                </c:pt>
                <c:pt idx="29705">
                  <c:v>45103.142361111109</c:v>
                </c:pt>
                <c:pt idx="29706">
                  <c:v>45103.145833333336</c:v>
                </c:pt>
                <c:pt idx="29707">
                  <c:v>45103.149305555555</c:v>
                </c:pt>
                <c:pt idx="29708">
                  <c:v>45103.152777777781</c:v>
                </c:pt>
                <c:pt idx="29709">
                  <c:v>45103.15625</c:v>
                </c:pt>
                <c:pt idx="29710">
                  <c:v>45103.159722222219</c:v>
                </c:pt>
                <c:pt idx="29711">
                  <c:v>45103.163194444445</c:v>
                </c:pt>
                <c:pt idx="29712">
                  <c:v>45103.166666666664</c:v>
                </c:pt>
                <c:pt idx="29713">
                  <c:v>45103.170138888891</c:v>
                </c:pt>
                <c:pt idx="29714">
                  <c:v>45103.173611111109</c:v>
                </c:pt>
                <c:pt idx="29715">
                  <c:v>45103.177083333336</c:v>
                </c:pt>
                <c:pt idx="29716">
                  <c:v>45103.180555555555</c:v>
                </c:pt>
                <c:pt idx="29717">
                  <c:v>45103.184027777781</c:v>
                </c:pt>
                <c:pt idx="29718">
                  <c:v>45103.1875</c:v>
                </c:pt>
                <c:pt idx="29719">
                  <c:v>45103.190972222219</c:v>
                </c:pt>
                <c:pt idx="29720">
                  <c:v>45103.194444444445</c:v>
                </c:pt>
                <c:pt idx="29721">
                  <c:v>45103.197916666664</c:v>
                </c:pt>
                <c:pt idx="29722">
                  <c:v>45103.201388888891</c:v>
                </c:pt>
                <c:pt idx="29723">
                  <c:v>45103.204861111109</c:v>
                </c:pt>
                <c:pt idx="29724">
                  <c:v>45103.208333333336</c:v>
                </c:pt>
                <c:pt idx="29725">
                  <c:v>45103.211805555555</c:v>
                </c:pt>
                <c:pt idx="29726">
                  <c:v>45103.215277777781</c:v>
                </c:pt>
                <c:pt idx="29727">
                  <c:v>45103.21875</c:v>
                </c:pt>
                <c:pt idx="29728">
                  <c:v>45103.222222222219</c:v>
                </c:pt>
                <c:pt idx="29729">
                  <c:v>45103.225694444445</c:v>
                </c:pt>
                <c:pt idx="29730">
                  <c:v>45103.229166666664</c:v>
                </c:pt>
                <c:pt idx="29731">
                  <c:v>45103.232638888891</c:v>
                </c:pt>
                <c:pt idx="29732">
                  <c:v>45103.236111111109</c:v>
                </c:pt>
                <c:pt idx="29733">
                  <c:v>45103.239583333336</c:v>
                </c:pt>
                <c:pt idx="29734">
                  <c:v>45103.243055555555</c:v>
                </c:pt>
                <c:pt idx="29735">
                  <c:v>45103.246527777781</c:v>
                </c:pt>
                <c:pt idx="29736">
                  <c:v>45103.25</c:v>
                </c:pt>
                <c:pt idx="29737">
                  <c:v>45103.253472222219</c:v>
                </c:pt>
                <c:pt idx="29738">
                  <c:v>45103.256944444445</c:v>
                </c:pt>
                <c:pt idx="29739">
                  <c:v>45103.260416666664</c:v>
                </c:pt>
                <c:pt idx="29740">
                  <c:v>45103.263888888891</c:v>
                </c:pt>
                <c:pt idx="29741">
                  <c:v>45103.267361111109</c:v>
                </c:pt>
                <c:pt idx="29742">
                  <c:v>45103.270833333336</c:v>
                </c:pt>
                <c:pt idx="29743">
                  <c:v>45103.274305555555</c:v>
                </c:pt>
                <c:pt idx="29744">
                  <c:v>45103.277777777781</c:v>
                </c:pt>
                <c:pt idx="29745">
                  <c:v>45103.28125</c:v>
                </c:pt>
                <c:pt idx="29746">
                  <c:v>45103.284722222219</c:v>
                </c:pt>
                <c:pt idx="29747">
                  <c:v>45103.288194444445</c:v>
                </c:pt>
                <c:pt idx="29748">
                  <c:v>45103.291666666664</c:v>
                </c:pt>
                <c:pt idx="29749">
                  <c:v>45103.295138888891</c:v>
                </c:pt>
                <c:pt idx="29750">
                  <c:v>45103.298611111109</c:v>
                </c:pt>
                <c:pt idx="29751">
                  <c:v>45103.302083333336</c:v>
                </c:pt>
                <c:pt idx="29752">
                  <c:v>45103.305555555555</c:v>
                </c:pt>
                <c:pt idx="29753">
                  <c:v>45103.309027777781</c:v>
                </c:pt>
                <c:pt idx="29754">
                  <c:v>45103.3125</c:v>
                </c:pt>
                <c:pt idx="29755">
                  <c:v>45103.315972222219</c:v>
                </c:pt>
                <c:pt idx="29756">
                  <c:v>45103.319444444445</c:v>
                </c:pt>
                <c:pt idx="29757">
                  <c:v>45103.322916666664</c:v>
                </c:pt>
                <c:pt idx="29758">
                  <c:v>45103.326388888891</c:v>
                </c:pt>
                <c:pt idx="29759">
                  <c:v>45103.329861111109</c:v>
                </c:pt>
                <c:pt idx="29760">
                  <c:v>45103.333333333336</c:v>
                </c:pt>
                <c:pt idx="29761">
                  <c:v>45103.336805555555</c:v>
                </c:pt>
                <c:pt idx="29762">
                  <c:v>45103.340277777781</c:v>
                </c:pt>
                <c:pt idx="29763">
                  <c:v>45103.34375</c:v>
                </c:pt>
                <c:pt idx="29764">
                  <c:v>45103.347222222219</c:v>
                </c:pt>
                <c:pt idx="29765">
                  <c:v>45103.350694444445</c:v>
                </c:pt>
                <c:pt idx="29766">
                  <c:v>45103.354166666664</c:v>
                </c:pt>
                <c:pt idx="29767">
                  <c:v>45103.357638888891</c:v>
                </c:pt>
                <c:pt idx="29768">
                  <c:v>45103.361111111109</c:v>
                </c:pt>
                <c:pt idx="29769">
                  <c:v>45103.364583333336</c:v>
                </c:pt>
                <c:pt idx="29770">
                  <c:v>45103.368055555555</c:v>
                </c:pt>
                <c:pt idx="29771">
                  <c:v>45103.371527777781</c:v>
                </c:pt>
                <c:pt idx="29772">
                  <c:v>45103.375</c:v>
                </c:pt>
                <c:pt idx="29773">
                  <c:v>45103.378472222219</c:v>
                </c:pt>
                <c:pt idx="29774">
                  <c:v>45103.381944444445</c:v>
                </c:pt>
                <c:pt idx="29775">
                  <c:v>45103.385416666664</c:v>
                </c:pt>
                <c:pt idx="29776">
                  <c:v>45103.388888888891</c:v>
                </c:pt>
                <c:pt idx="29777">
                  <c:v>45103.392361111109</c:v>
                </c:pt>
                <c:pt idx="29778">
                  <c:v>45103.395833333336</c:v>
                </c:pt>
                <c:pt idx="29779">
                  <c:v>45103.399305555555</c:v>
                </c:pt>
                <c:pt idx="29780">
                  <c:v>45103.402777777781</c:v>
                </c:pt>
                <c:pt idx="29781">
                  <c:v>45103.40625</c:v>
                </c:pt>
                <c:pt idx="29782">
                  <c:v>45103.409722222219</c:v>
                </c:pt>
                <c:pt idx="29783">
                  <c:v>45103.413194444445</c:v>
                </c:pt>
                <c:pt idx="29784">
                  <c:v>45103.416666666664</c:v>
                </c:pt>
                <c:pt idx="29785">
                  <c:v>45103.420138888891</c:v>
                </c:pt>
                <c:pt idx="29786">
                  <c:v>45103.423611111109</c:v>
                </c:pt>
                <c:pt idx="29787">
                  <c:v>45103.427083333336</c:v>
                </c:pt>
                <c:pt idx="29788">
                  <c:v>45103.430555555555</c:v>
                </c:pt>
                <c:pt idx="29789">
                  <c:v>45103.434027777781</c:v>
                </c:pt>
                <c:pt idx="29790">
                  <c:v>45103.4375</c:v>
                </c:pt>
                <c:pt idx="29791">
                  <c:v>45103.440972222219</c:v>
                </c:pt>
                <c:pt idx="29792">
                  <c:v>45103.444444444445</c:v>
                </c:pt>
                <c:pt idx="29793">
                  <c:v>45103.447916666664</c:v>
                </c:pt>
                <c:pt idx="29794">
                  <c:v>45103.451388888891</c:v>
                </c:pt>
                <c:pt idx="29795">
                  <c:v>45103.454861111109</c:v>
                </c:pt>
                <c:pt idx="29796">
                  <c:v>45103.458333333336</c:v>
                </c:pt>
                <c:pt idx="29797">
                  <c:v>45103.461805555555</c:v>
                </c:pt>
                <c:pt idx="29798">
                  <c:v>45103.465277777781</c:v>
                </c:pt>
                <c:pt idx="29799">
                  <c:v>45103.46875</c:v>
                </c:pt>
                <c:pt idx="29800">
                  <c:v>45103.472222222219</c:v>
                </c:pt>
                <c:pt idx="29801">
                  <c:v>45103.475694444445</c:v>
                </c:pt>
                <c:pt idx="29802">
                  <c:v>45103.479166666664</c:v>
                </c:pt>
                <c:pt idx="29803">
                  <c:v>45103.482638888891</c:v>
                </c:pt>
                <c:pt idx="29804">
                  <c:v>45103.486111111109</c:v>
                </c:pt>
                <c:pt idx="29805">
                  <c:v>45103.489583333336</c:v>
                </c:pt>
                <c:pt idx="29806">
                  <c:v>45103.493055555555</c:v>
                </c:pt>
                <c:pt idx="29807">
                  <c:v>45103.496527777781</c:v>
                </c:pt>
                <c:pt idx="29808">
                  <c:v>45103.5</c:v>
                </c:pt>
                <c:pt idx="29809">
                  <c:v>45103.503472222219</c:v>
                </c:pt>
                <c:pt idx="29810">
                  <c:v>45103.506944444445</c:v>
                </c:pt>
                <c:pt idx="29811">
                  <c:v>45103.510416666664</c:v>
                </c:pt>
                <c:pt idx="29812">
                  <c:v>45103.513888888891</c:v>
                </c:pt>
                <c:pt idx="29813">
                  <c:v>45103.517361111109</c:v>
                </c:pt>
                <c:pt idx="29814">
                  <c:v>45103.520833333336</c:v>
                </c:pt>
                <c:pt idx="29815">
                  <c:v>45103.524305555555</c:v>
                </c:pt>
                <c:pt idx="29816">
                  <c:v>45103.527777777781</c:v>
                </c:pt>
                <c:pt idx="29817">
                  <c:v>45103.53125</c:v>
                </c:pt>
                <c:pt idx="29818">
                  <c:v>45103.534722222219</c:v>
                </c:pt>
                <c:pt idx="29819">
                  <c:v>45103.538194444445</c:v>
                </c:pt>
                <c:pt idx="29820">
                  <c:v>45103.541666666664</c:v>
                </c:pt>
                <c:pt idx="29821">
                  <c:v>45103.545138888891</c:v>
                </c:pt>
                <c:pt idx="29822">
                  <c:v>45103.548611111109</c:v>
                </c:pt>
                <c:pt idx="29823">
                  <c:v>45103.552083333336</c:v>
                </c:pt>
                <c:pt idx="29824">
                  <c:v>45103.555555555555</c:v>
                </c:pt>
                <c:pt idx="29825">
                  <c:v>45103.559027777781</c:v>
                </c:pt>
                <c:pt idx="29826">
                  <c:v>45103.5625</c:v>
                </c:pt>
                <c:pt idx="29827">
                  <c:v>45103.565972222219</c:v>
                </c:pt>
                <c:pt idx="29828">
                  <c:v>45103.569444444445</c:v>
                </c:pt>
                <c:pt idx="29829">
                  <c:v>45103.572916666664</c:v>
                </c:pt>
                <c:pt idx="29830">
                  <c:v>45103.576388888891</c:v>
                </c:pt>
                <c:pt idx="29831">
                  <c:v>45103.579861111109</c:v>
                </c:pt>
                <c:pt idx="29832">
                  <c:v>45103.583333333336</c:v>
                </c:pt>
                <c:pt idx="29833">
                  <c:v>45103.586805555555</c:v>
                </c:pt>
                <c:pt idx="29834">
                  <c:v>45103.590277777781</c:v>
                </c:pt>
                <c:pt idx="29835">
                  <c:v>45103.59375</c:v>
                </c:pt>
                <c:pt idx="29836">
                  <c:v>45103.597222222219</c:v>
                </c:pt>
                <c:pt idx="29837">
                  <c:v>45103.600694444445</c:v>
                </c:pt>
                <c:pt idx="29838">
                  <c:v>45103.604166666664</c:v>
                </c:pt>
                <c:pt idx="29839">
                  <c:v>45103.607638888891</c:v>
                </c:pt>
                <c:pt idx="29840">
                  <c:v>45103.611111111109</c:v>
                </c:pt>
                <c:pt idx="29841">
                  <c:v>45103.614583333336</c:v>
                </c:pt>
                <c:pt idx="29842">
                  <c:v>45103.618055555555</c:v>
                </c:pt>
                <c:pt idx="29843">
                  <c:v>45103.621527777781</c:v>
                </c:pt>
                <c:pt idx="29844">
                  <c:v>45103.625</c:v>
                </c:pt>
                <c:pt idx="29845">
                  <c:v>45103.628472222219</c:v>
                </c:pt>
                <c:pt idx="29846">
                  <c:v>45103.631944444445</c:v>
                </c:pt>
                <c:pt idx="29847">
                  <c:v>45103.635416666664</c:v>
                </c:pt>
                <c:pt idx="29848">
                  <c:v>45103.638888888891</c:v>
                </c:pt>
                <c:pt idx="29849">
                  <c:v>45103.642361111109</c:v>
                </c:pt>
                <c:pt idx="29850">
                  <c:v>45103.645833333336</c:v>
                </c:pt>
                <c:pt idx="29851">
                  <c:v>45103.649305555555</c:v>
                </c:pt>
                <c:pt idx="29852">
                  <c:v>45103.652777777781</c:v>
                </c:pt>
                <c:pt idx="29853">
                  <c:v>45103.65625</c:v>
                </c:pt>
                <c:pt idx="29854">
                  <c:v>45103.659722222219</c:v>
                </c:pt>
                <c:pt idx="29855">
                  <c:v>45103.663194444445</c:v>
                </c:pt>
                <c:pt idx="29856">
                  <c:v>45103.666666666664</c:v>
                </c:pt>
                <c:pt idx="29857">
                  <c:v>45103.670138888891</c:v>
                </c:pt>
                <c:pt idx="29858">
                  <c:v>45103.673611111109</c:v>
                </c:pt>
                <c:pt idx="29859">
                  <c:v>45103.677083333336</c:v>
                </c:pt>
                <c:pt idx="29860">
                  <c:v>45103.680555555555</c:v>
                </c:pt>
                <c:pt idx="29861">
                  <c:v>45103.684027777781</c:v>
                </c:pt>
                <c:pt idx="29862">
                  <c:v>45103.6875</c:v>
                </c:pt>
                <c:pt idx="29863">
                  <c:v>45103.690972222219</c:v>
                </c:pt>
                <c:pt idx="29864">
                  <c:v>45103.694444444445</c:v>
                </c:pt>
                <c:pt idx="29865">
                  <c:v>45103.697916666664</c:v>
                </c:pt>
                <c:pt idx="29866">
                  <c:v>45103.701388888891</c:v>
                </c:pt>
                <c:pt idx="29867">
                  <c:v>45103.704861111109</c:v>
                </c:pt>
                <c:pt idx="29868">
                  <c:v>45103.708333333336</c:v>
                </c:pt>
                <c:pt idx="29869">
                  <c:v>45103.711805555555</c:v>
                </c:pt>
                <c:pt idx="29870">
                  <c:v>45103.715277777781</c:v>
                </c:pt>
                <c:pt idx="29871">
                  <c:v>45103.71875</c:v>
                </c:pt>
                <c:pt idx="29872">
                  <c:v>45103.722222222219</c:v>
                </c:pt>
                <c:pt idx="29873">
                  <c:v>45103.725694444445</c:v>
                </c:pt>
                <c:pt idx="29874">
                  <c:v>45103.729166666664</c:v>
                </c:pt>
                <c:pt idx="29875">
                  <c:v>45103.732638888891</c:v>
                </c:pt>
                <c:pt idx="29876">
                  <c:v>45103.736111111109</c:v>
                </c:pt>
                <c:pt idx="29877">
                  <c:v>45103.739583333336</c:v>
                </c:pt>
                <c:pt idx="29878">
                  <c:v>45103.743055555555</c:v>
                </c:pt>
                <c:pt idx="29879">
                  <c:v>45103.746527777781</c:v>
                </c:pt>
                <c:pt idx="29880">
                  <c:v>45103.75</c:v>
                </c:pt>
                <c:pt idx="29881">
                  <c:v>45103.753472222219</c:v>
                </c:pt>
                <c:pt idx="29882">
                  <c:v>45103.756944444445</c:v>
                </c:pt>
                <c:pt idx="29883">
                  <c:v>45103.760416666664</c:v>
                </c:pt>
                <c:pt idx="29884">
                  <c:v>45103.763888888891</c:v>
                </c:pt>
                <c:pt idx="29885">
                  <c:v>45103.767361111109</c:v>
                </c:pt>
                <c:pt idx="29886">
                  <c:v>45103.770833333336</c:v>
                </c:pt>
                <c:pt idx="29887">
                  <c:v>45103.774305555555</c:v>
                </c:pt>
                <c:pt idx="29888">
                  <c:v>45103.777777777781</c:v>
                </c:pt>
                <c:pt idx="29889">
                  <c:v>45103.78125</c:v>
                </c:pt>
                <c:pt idx="29890">
                  <c:v>45103.784722222219</c:v>
                </c:pt>
                <c:pt idx="29891">
                  <c:v>45103.788194444445</c:v>
                </c:pt>
                <c:pt idx="29892">
                  <c:v>45103.791666666664</c:v>
                </c:pt>
                <c:pt idx="29893">
                  <c:v>45103.795138888891</c:v>
                </c:pt>
                <c:pt idx="29894">
                  <c:v>45103.798611111109</c:v>
                </c:pt>
                <c:pt idx="29895">
                  <c:v>45103.802083333336</c:v>
                </c:pt>
                <c:pt idx="29896">
                  <c:v>45103.805555555555</c:v>
                </c:pt>
                <c:pt idx="29897">
                  <c:v>45103.809027777781</c:v>
                </c:pt>
                <c:pt idx="29898">
                  <c:v>45103.8125</c:v>
                </c:pt>
                <c:pt idx="29899">
                  <c:v>45103.815972222219</c:v>
                </c:pt>
                <c:pt idx="29900">
                  <c:v>45103.819444444445</c:v>
                </c:pt>
                <c:pt idx="29901">
                  <c:v>45103.822916666664</c:v>
                </c:pt>
                <c:pt idx="29902">
                  <c:v>45103.826388888891</c:v>
                </c:pt>
                <c:pt idx="29903">
                  <c:v>45103.829861111109</c:v>
                </c:pt>
                <c:pt idx="29904">
                  <c:v>45103.833333333336</c:v>
                </c:pt>
                <c:pt idx="29905">
                  <c:v>45103.836805555555</c:v>
                </c:pt>
                <c:pt idx="29906">
                  <c:v>45103.840277777781</c:v>
                </c:pt>
                <c:pt idx="29907">
                  <c:v>45103.84375</c:v>
                </c:pt>
                <c:pt idx="29908">
                  <c:v>45103.847222222219</c:v>
                </c:pt>
                <c:pt idx="29909">
                  <c:v>45103.850694444445</c:v>
                </c:pt>
                <c:pt idx="29910">
                  <c:v>45103.854166666664</c:v>
                </c:pt>
                <c:pt idx="29911">
                  <c:v>45103.857638888891</c:v>
                </c:pt>
                <c:pt idx="29912">
                  <c:v>45103.861111111109</c:v>
                </c:pt>
                <c:pt idx="29913">
                  <c:v>45103.864583333336</c:v>
                </c:pt>
                <c:pt idx="29914">
                  <c:v>45103.868055555555</c:v>
                </c:pt>
                <c:pt idx="29915">
                  <c:v>45103.871527777781</c:v>
                </c:pt>
                <c:pt idx="29916">
                  <c:v>45103.875</c:v>
                </c:pt>
                <c:pt idx="29917">
                  <c:v>45103.878472222219</c:v>
                </c:pt>
                <c:pt idx="29918">
                  <c:v>45103.881944444445</c:v>
                </c:pt>
                <c:pt idx="29919">
                  <c:v>45103.885416666664</c:v>
                </c:pt>
                <c:pt idx="29920">
                  <c:v>45103.888888888891</c:v>
                </c:pt>
                <c:pt idx="29921">
                  <c:v>45103.892361111109</c:v>
                </c:pt>
                <c:pt idx="29922">
                  <c:v>45103.895833333336</c:v>
                </c:pt>
                <c:pt idx="29923">
                  <c:v>45103.899305555555</c:v>
                </c:pt>
                <c:pt idx="29924">
                  <c:v>45103.902777777781</c:v>
                </c:pt>
                <c:pt idx="29925">
                  <c:v>45103.90625</c:v>
                </c:pt>
                <c:pt idx="29926">
                  <c:v>45103.909722222219</c:v>
                </c:pt>
                <c:pt idx="29927">
                  <c:v>45103.913194444445</c:v>
                </c:pt>
                <c:pt idx="29928">
                  <c:v>45103.916666666664</c:v>
                </c:pt>
                <c:pt idx="29929">
                  <c:v>45103.920138888891</c:v>
                </c:pt>
                <c:pt idx="29930">
                  <c:v>45103.923611111109</c:v>
                </c:pt>
                <c:pt idx="29931">
                  <c:v>45103.927083333336</c:v>
                </c:pt>
                <c:pt idx="29932">
                  <c:v>45103.930555555555</c:v>
                </c:pt>
                <c:pt idx="29933">
                  <c:v>45103.934027777781</c:v>
                </c:pt>
                <c:pt idx="29934">
                  <c:v>45103.9375</c:v>
                </c:pt>
                <c:pt idx="29935">
                  <c:v>45103.940972222219</c:v>
                </c:pt>
                <c:pt idx="29936">
                  <c:v>45103.944444444445</c:v>
                </c:pt>
                <c:pt idx="29937">
                  <c:v>45103.947916666664</c:v>
                </c:pt>
                <c:pt idx="29938">
                  <c:v>45103.951388888891</c:v>
                </c:pt>
                <c:pt idx="29939">
                  <c:v>45103.954861111109</c:v>
                </c:pt>
                <c:pt idx="29940">
                  <c:v>45103.958333333336</c:v>
                </c:pt>
                <c:pt idx="29941">
                  <c:v>45103.961805555555</c:v>
                </c:pt>
                <c:pt idx="29942">
                  <c:v>45103.965277777781</c:v>
                </c:pt>
                <c:pt idx="29943">
                  <c:v>45103.96875</c:v>
                </c:pt>
                <c:pt idx="29944">
                  <c:v>45103.972222222219</c:v>
                </c:pt>
                <c:pt idx="29945">
                  <c:v>45103.975694444445</c:v>
                </c:pt>
                <c:pt idx="29946">
                  <c:v>45103.979166666664</c:v>
                </c:pt>
                <c:pt idx="29947">
                  <c:v>45103.982638888891</c:v>
                </c:pt>
                <c:pt idx="29948">
                  <c:v>45103.986111111109</c:v>
                </c:pt>
                <c:pt idx="29949">
                  <c:v>45103.989583333336</c:v>
                </c:pt>
                <c:pt idx="29950">
                  <c:v>45103.993055555555</c:v>
                </c:pt>
                <c:pt idx="29951">
                  <c:v>45103.996527777781</c:v>
                </c:pt>
                <c:pt idx="29952">
                  <c:v>45104</c:v>
                </c:pt>
                <c:pt idx="29953">
                  <c:v>45104.003472222219</c:v>
                </c:pt>
                <c:pt idx="29954">
                  <c:v>45104.006944444445</c:v>
                </c:pt>
                <c:pt idx="29955">
                  <c:v>45104.010416666664</c:v>
                </c:pt>
                <c:pt idx="29956">
                  <c:v>45104.013888888891</c:v>
                </c:pt>
                <c:pt idx="29957">
                  <c:v>45104.017361111109</c:v>
                </c:pt>
                <c:pt idx="29958">
                  <c:v>45104.020833333336</c:v>
                </c:pt>
                <c:pt idx="29959">
                  <c:v>45104.024305555555</c:v>
                </c:pt>
                <c:pt idx="29960">
                  <c:v>45104.027777777781</c:v>
                </c:pt>
                <c:pt idx="29961">
                  <c:v>45104.03125</c:v>
                </c:pt>
                <c:pt idx="29962">
                  <c:v>45104.034722222219</c:v>
                </c:pt>
                <c:pt idx="29963">
                  <c:v>45104.038194444445</c:v>
                </c:pt>
                <c:pt idx="29964">
                  <c:v>45104.041666666664</c:v>
                </c:pt>
                <c:pt idx="29965">
                  <c:v>45104.045138888891</c:v>
                </c:pt>
                <c:pt idx="29966">
                  <c:v>45104.048611111109</c:v>
                </c:pt>
                <c:pt idx="29967">
                  <c:v>45104.052083333336</c:v>
                </c:pt>
                <c:pt idx="29968">
                  <c:v>45104.055555555555</c:v>
                </c:pt>
                <c:pt idx="29969">
                  <c:v>45104.059027777781</c:v>
                </c:pt>
                <c:pt idx="29970">
                  <c:v>45104.0625</c:v>
                </c:pt>
                <c:pt idx="29971">
                  <c:v>45104.065972222219</c:v>
                </c:pt>
                <c:pt idx="29972">
                  <c:v>45104.069444444445</c:v>
                </c:pt>
                <c:pt idx="29973">
                  <c:v>45104.072916666664</c:v>
                </c:pt>
                <c:pt idx="29974">
                  <c:v>45104.076388888891</c:v>
                </c:pt>
                <c:pt idx="29975">
                  <c:v>45104.079861111109</c:v>
                </c:pt>
                <c:pt idx="29976">
                  <c:v>45104.083333333336</c:v>
                </c:pt>
                <c:pt idx="29977">
                  <c:v>45104.086805555555</c:v>
                </c:pt>
                <c:pt idx="29978">
                  <c:v>45104.090277777781</c:v>
                </c:pt>
                <c:pt idx="29979">
                  <c:v>45104.09375</c:v>
                </c:pt>
                <c:pt idx="29980">
                  <c:v>45104.097222222219</c:v>
                </c:pt>
                <c:pt idx="29981">
                  <c:v>45104.100694444445</c:v>
                </c:pt>
                <c:pt idx="29982">
                  <c:v>45104.104166666664</c:v>
                </c:pt>
                <c:pt idx="29983">
                  <c:v>45104.107638888891</c:v>
                </c:pt>
                <c:pt idx="29984">
                  <c:v>45104.111111111109</c:v>
                </c:pt>
                <c:pt idx="29985">
                  <c:v>45104.114583333336</c:v>
                </c:pt>
                <c:pt idx="29986">
                  <c:v>45104.118055555555</c:v>
                </c:pt>
                <c:pt idx="29987">
                  <c:v>45104.121527777781</c:v>
                </c:pt>
                <c:pt idx="29988">
                  <c:v>45104.125</c:v>
                </c:pt>
                <c:pt idx="29989">
                  <c:v>45104.128472222219</c:v>
                </c:pt>
                <c:pt idx="29990">
                  <c:v>45104.131944444445</c:v>
                </c:pt>
                <c:pt idx="29991">
                  <c:v>45104.135416666664</c:v>
                </c:pt>
                <c:pt idx="29992">
                  <c:v>45104.138888888891</c:v>
                </c:pt>
                <c:pt idx="29993">
                  <c:v>45104.142361111109</c:v>
                </c:pt>
                <c:pt idx="29994">
                  <c:v>45104.145833333336</c:v>
                </c:pt>
                <c:pt idx="29995">
                  <c:v>45104.149305555555</c:v>
                </c:pt>
                <c:pt idx="29996">
                  <c:v>45104.152777777781</c:v>
                </c:pt>
                <c:pt idx="29997">
                  <c:v>45104.15625</c:v>
                </c:pt>
                <c:pt idx="29998">
                  <c:v>45104.159722222219</c:v>
                </c:pt>
                <c:pt idx="29999">
                  <c:v>45104.163194444445</c:v>
                </c:pt>
                <c:pt idx="30000">
                  <c:v>45104.166666666664</c:v>
                </c:pt>
                <c:pt idx="30001">
                  <c:v>45104.170138888891</c:v>
                </c:pt>
                <c:pt idx="30002">
                  <c:v>45104.173611111109</c:v>
                </c:pt>
                <c:pt idx="30003">
                  <c:v>45104.177083333336</c:v>
                </c:pt>
                <c:pt idx="30004">
                  <c:v>45104.180555555555</c:v>
                </c:pt>
                <c:pt idx="30005">
                  <c:v>45104.184027777781</c:v>
                </c:pt>
                <c:pt idx="30006">
                  <c:v>45104.1875</c:v>
                </c:pt>
                <c:pt idx="30007">
                  <c:v>45104.190972222219</c:v>
                </c:pt>
                <c:pt idx="30008">
                  <c:v>45104.194444444445</c:v>
                </c:pt>
                <c:pt idx="30009">
                  <c:v>45104.197916666664</c:v>
                </c:pt>
                <c:pt idx="30010">
                  <c:v>45104.201388888891</c:v>
                </c:pt>
                <c:pt idx="30011">
                  <c:v>45104.204861111109</c:v>
                </c:pt>
                <c:pt idx="30012">
                  <c:v>45104.208333333336</c:v>
                </c:pt>
                <c:pt idx="30013">
                  <c:v>45104.211805555555</c:v>
                </c:pt>
                <c:pt idx="30014">
                  <c:v>45104.215277777781</c:v>
                </c:pt>
                <c:pt idx="30015">
                  <c:v>45104.21875</c:v>
                </c:pt>
                <c:pt idx="30016">
                  <c:v>45104.222222222219</c:v>
                </c:pt>
                <c:pt idx="30017">
                  <c:v>45104.225694444445</c:v>
                </c:pt>
                <c:pt idx="30018">
                  <c:v>45104.229166666664</c:v>
                </c:pt>
                <c:pt idx="30019">
                  <c:v>45104.232638888891</c:v>
                </c:pt>
                <c:pt idx="30020">
                  <c:v>45104.236111111109</c:v>
                </c:pt>
                <c:pt idx="30021">
                  <c:v>45104.239583333336</c:v>
                </c:pt>
                <c:pt idx="30022">
                  <c:v>45104.243055555555</c:v>
                </c:pt>
                <c:pt idx="30023">
                  <c:v>45104.246527777781</c:v>
                </c:pt>
                <c:pt idx="30024">
                  <c:v>45104.25</c:v>
                </c:pt>
                <c:pt idx="30025">
                  <c:v>45104.253472222219</c:v>
                </c:pt>
                <c:pt idx="30026">
                  <c:v>45104.256944444445</c:v>
                </c:pt>
                <c:pt idx="30027">
                  <c:v>45104.260416666664</c:v>
                </c:pt>
                <c:pt idx="30028">
                  <c:v>45104.263888888891</c:v>
                </c:pt>
                <c:pt idx="30029">
                  <c:v>45104.267361111109</c:v>
                </c:pt>
                <c:pt idx="30030">
                  <c:v>45104.270833333336</c:v>
                </c:pt>
                <c:pt idx="30031">
                  <c:v>45104.274305555555</c:v>
                </c:pt>
                <c:pt idx="30032">
                  <c:v>45104.277777777781</c:v>
                </c:pt>
                <c:pt idx="30033">
                  <c:v>45104.28125</c:v>
                </c:pt>
                <c:pt idx="30034">
                  <c:v>45104.284722222219</c:v>
                </c:pt>
                <c:pt idx="30035">
                  <c:v>45104.288194444445</c:v>
                </c:pt>
                <c:pt idx="30036">
                  <c:v>45104.291666666664</c:v>
                </c:pt>
                <c:pt idx="30037">
                  <c:v>45104.295138888891</c:v>
                </c:pt>
                <c:pt idx="30038">
                  <c:v>45104.298611111109</c:v>
                </c:pt>
                <c:pt idx="30039">
                  <c:v>45104.302083333336</c:v>
                </c:pt>
                <c:pt idx="30040">
                  <c:v>45104.305555555555</c:v>
                </c:pt>
                <c:pt idx="30041">
                  <c:v>45104.309027777781</c:v>
                </c:pt>
                <c:pt idx="30042">
                  <c:v>45104.3125</c:v>
                </c:pt>
                <c:pt idx="30043">
                  <c:v>45104.315972222219</c:v>
                </c:pt>
                <c:pt idx="30044">
                  <c:v>45104.319444444445</c:v>
                </c:pt>
                <c:pt idx="30045">
                  <c:v>45104.322916666664</c:v>
                </c:pt>
                <c:pt idx="30046">
                  <c:v>45104.326388888891</c:v>
                </c:pt>
                <c:pt idx="30047">
                  <c:v>45104.329861111109</c:v>
                </c:pt>
                <c:pt idx="30048">
                  <c:v>45104.333333333336</c:v>
                </c:pt>
                <c:pt idx="30049">
                  <c:v>45104.336805555555</c:v>
                </c:pt>
                <c:pt idx="30050">
                  <c:v>45104.340277777781</c:v>
                </c:pt>
                <c:pt idx="30051">
                  <c:v>45104.34375</c:v>
                </c:pt>
                <c:pt idx="30052">
                  <c:v>45104.347222222219</c:v>
                </c:pt>
                <c:pt idx="30053">
                  <c:v>45104.350694444445</c:v>
                </c:pt>
                <c:pt idx="30054">
                  <c:v>45104.354166666664</c:v>
                </c:pt>
                <c:pt idx="30055">
                  <c:v>45104.357638888891</c:v>
                </c:pt>
                <c:pt idx="30056">
                  <c:v>45104.361111111109</c:v>
                </c:pt>
                <c:pt idx="30057">
                  <c:v>45104.364583333336</c:v>
                </c:pt>
                <c:pt idx="30058">
                  <c:v>45104.368055555555</c:v>
                </c:pt>
                <c:pt idx="30059">
                  <c:v>45104.371527777781</c:v>
                </c:pt>
                <c:pt idx="30060">
                  <c:v>45104.375</c:v>
                </c:pt>
                <c:pt idx="30061">
                  <c:v>45104.378472222219</c:v>
                </c:pt>
                <c:pt idx="30062">
                  <c:v>45104.381944444445</c:v>
                </c:pt>
                <c:pt idx="30063">
                  <c:v>45104.385416666664</c:v>
                </c:pt>
                <c:pt idx="30064">
                  <c:v>45104.388888888891</c:v>
                </c:pt>
                <c:pt idx="30065">
                  <c:v>45104.392361111109</c:v>
                </c:pt>
                <c:pt idx="30066">
                  <c:v>45104.395833333336</c:v>
                </c:pt>
                <c:pt idx="30067">
                  <c:v>45104.399305555555</c:v>
                </c:pt>
                <c:pt idx="30068">
                  <c:v>45104.402777777781</c:v>
                </c:pt>
                <c:pt idx="30069">
                  <c:v>45104.40625</c:v>
                </c:pt>
                <c:pt idx="30070">
                  <c:v>45104.409722222219</c:v>
                </c:pt>
                <c:pt idx="30071">
                  <c:v>45104.413194444445</c:v>
                </c:pt>
                <c:pt idx="30072">
                  <c:v>45104.416666666664</c:v>
                </c:pt>
                <c:pt idx="30073">
                  <c:v>45104.420138888891</c:v>
                </c:pt>
                <c:pt idx="30074">
                  <c:v>45104.423611111109</c:v>
                </c:pt>
                <c:pt idx="30075">
                  <c:v>45104.427083333336</c:v>
                </c:pt>
                <c:pt idx="30076">
                  <c:v>45104.430555555555</c:v>
                </c:pt>
                <c:pt idx="30077">
                  <c:v>45104.434027777781</c:v>
                </c:pt>
                <c:pt idx="30078">
                  <c:v>45104.4375</c:v>
                </c:pt>
                <c:pt idx="30079">
                  <c:v>45104.440972222219</c:v>
                </c:pt>
                <c:pt idx="30080">
                  <c:v>45104.444444444445</c:v>
                </c:pt>
                <c:pt idx="30081">
                  <c:v>45104.447916666664</c:v>
                </c:pt>
                <c:pt idx="30082">
                  <c:v>45104.451388888891</c:v>
                </c:pt>
                <c:pt idx="30083">
                  <c:v>45104.454861111109</c:v>
                </c:pt>
                <c:pt idx="30084">
                  <c:v>45104.458333333336</c:v>
                </c:pt>
                <c:pt idx="30085">
                  <c:v>45104.461805555555</c:v>
                </c:pt>
                <c:pt idx="30086">
                  <c:v>45104.465277777781</c:v>
                </c:pt>
                <c:pt idx="30087">
                  <c:v>45104.46875</c:v>
                </c:pt>
                <c:pt idx="30088">
                  <c:v>45104.472222222219</c:v>
                </c:pt>
                <c:pt idx="30089">
                  <c:v>45104.475694444445</c:v>
                </c:pt>
                <c:pt idx="30090">
                  <c:v>45104.479166666664</c:v>
                </c:pt>
                <c:pt idx="30091">
                  <c:v>45104.482638888891</c:v>
                </c:pt>
                <c:pt idx="30092">
                  <c:v>45104.486111111109</c:v>
                </c:pt>
                <c:pt idx="30093">
                  <c:v>45104.489583333336</c:v>
                </c:pt>
                <c:pt idx="30094">
                  <c:v>45104.493055555555</c:v>
                </c:pt>
                <c:pt idx="30095">
                  <c:v>45104.496527777781</c:v>
                </c:pt>
                <c:pt idx="30096">
                  <c:v>45104.5</c:v>
                </c:pt>
                <c:pt idx="30097">
                  <c:v>45104.503472222219</c:v>
                </c:pt>
                <c:pt idx="30098">
                  <c:v>45104.506944444445</c:v>
                </c:pt>
                <c:pt idx="30099">
                  <c:v>45104.510416666664</c:v>
                </c:pt>
                <c:pt idx="30100">
                  <c:v>45104.513888888891</c:v>
                </c:pt>
                <c:pt idx="30101">
                  <c:v>45104.517361111109</c:v>
                </c:pt>
                <c:pt idx="30102">
                  <c:v>45104.520833333336</c:v>
                </c:pt>
                <c:pt idx="30103">
                  <c:v>45104.524305555555</c:v>
                </c:pt>
                <c:pt idx="30104">
                  <c:v>45104.527777777781</c:v>
                </c:pt>
                <c:pt idx="30105">
                  <c:v>45104.53125</c:v>
                </c:pt>
                <c:pt idx="30106">
                  <c:v>45104.534722222219</c:v>
                </c:pt>
                <c:pt idx="30107">
                  <c:v>45104.538194444445</c:v>
                </c:pt>
                <c:pt idx="30108">
                  <c:v>45104.541666666664</c:v>
                </c:pt>
                <c:pt idx="30109">
                  <c:v>45104.545138888891</c:v>
                </c:pt>
                <c:pt idx="30110">
                  <c:v>45104.548611111109</c:v>
                </c:pt>
                <c:pt idx="30111">
                  <c:v>45104.552083333336</c:v>
                </c:pt>
                <c:pt idx="30112">
                  <c:v>45104.555555555555</c:v>
                </c:pt>
                <c:pt idx="30113">
                  <c:v>45104.559027777781</c:v>
                </c:pt>
                <c:pt idx="30114">
                  <c:v>45104.5625</c:v>
                </c:pt>
                <c:pt idx="30115">
                  <c:v>45104.565972222219</c:v>
                </c:pt>
                <c:pt idx="30116">
                  <c:v>45104.569444444445</c:v>
                </c:pt>
                <c:pt idx="30117">
                  <c:v>45104.572916666664</c:v>
                </c:pt>
                <c:pt idx="30118">
                  <c:v>45104.576388888891</c:v>
                </c:pt>
                <c:pt idx="30119">
                  <c:v>45104.579861111109</c:v>
                </c:pt>
                <c:pt idx="30120">
                  <c:v>45104.583333333336</c:v>
                </c:pt>
                <c:pt idx="30121">
                  <c:v>45104.586805555555</c:v>
                </c:pt>
                <c:pt idx="30122">
                  <c:v>45104.590277777781</c:v>
                </c:pt>
                <c:pt idx="30123">
                  <c:v>45104.59375</c:v>
                </c:pt>
                <c:pt idx="30124">
                  <c:v>45104.597222222219</c:v>
                </c:pt>
                <c:pt idx="30125">
                  <c:v>45104.600694444445</c:v>
                </c:pt>
                <c:pt idx="30126">
                  <c:v>45104.604166666664</c:v>
                </c:pt>
                <c:pt idx="30127">
                  <c:v>45104.607638888891</c:v>
                </c:pt>
                <c:pt idx="30128">
                  <c:v>45104.611111111109</c:v>
                </c:pt>
                <c:pt idx="30129">
                  <c:v>45104.614583333336</c:v>
                </c:pt>
                <c:pt idx="30130">
                  <c:v>45104.618055555555</c:v>
                </c:pt>
                <c:pt idx="30131">
                  <c:v>45104.621527777781</c:v>
                </c:pt>
                <c:pt idx="30132">
                  <c:v>45104.625</c:v>
                </c:pt>
                <c:pt idx="30133">
                  <c:v>45104.628472222219</c:v>
                </c:pt>
                <c:pt idx="30134">
                  <c:v>45104.631944444445</c:v>
                </c:pt>
                <c:pt idx="30135">
                  <c:v>45104.635416666664</c:v>
                </c:pt>
                <c:pt idx="30136">
                  <c:v>45104.638888888891</c:v>
                </c:pt>
                <c:pt idx="30137">
                  <c:v>45104.642361111109</c:v>
                </c:pt>
                <c:pt idx="30138">
                  <c:v>45104.645833333336</c:v>
                </c:pt>
                <c:pt idx="30139">
                  <c:v>45104.649305555555</c:v>
                </c:pt>
                <c:pt idx="30140">
                  <c:v>45104.652777777781</c:v>
                </c:pt>
                <c:pt idx="30141">
                  <c:v>45104.65625</c:v>
                </c:pt>
                <c:pt idx="30142">
                  <c:v>45104.659722222219</c:v>
                </c:pt>
                <c:pt idx="30143">
                  <c:v>45104.663194444445</c:v>
                </c:pt>
                <c:pt idx="30144">
                  <c:v>45104.666666666664</c:v>
                </c:pt>
                <c:pt idx="30145">
                  <c:v>45104.670138888891</c:v>
                </c:pt>
                <c:pt idx="30146">
                  <c:v>45104.673611111109</c:v>
                </c:pt>
                <c:pt idx="30147">
                  <c:v>45104.677083333336</c:v>
                </c:pt>
                <c:pt idx="30148">
                  <c:v>45104.680555555555</c:v>
                </c:pt>
                <c:pt idx="30149">
                  <c:v>45104.684027777781</c:v>
                </c:pt>
                <c:pt idx="30150">
                  <c:v>45104.6875</c:v>
                </c:pt>
                <c:pt idx="30151">
                  <c:v>45104.690972222219</c:v>
                </c:pt>
                <c:pt idx="30152">
                  <c:v>45104.694444444445</c:v>
                </c:pt>
                <c:pt idx="30153">
                  <c:v>45104.697916666664</c:v>
                </c:pt>
                <c:pt idx="30154">
                  <c:v>45104.701388888891</c:v>
                </c:pt>
                <c:pt idx="30155">
                  <c:v>45104.704861111109</c:v>
                </c:pt>
                <c:pt idx="30156">
                  <c:v>45104.708333333336</c:v>
                </c:pt>
                <c:pt idx="30157">
                  <c:v>45104.711805555555</c:v>
                </c:pt>
                <c:pt idx="30158">
                  <c:v>45104.715277777781</c:v>
                </c:pt>
                <c:pt idx="30159">
                  <c:v>45104.71875</c:v>
                </c:pt>
                <c:pt idx="30160">
                  <c:v>45104.722222222219</c:v>
                </c:pt>
                <c:pt idx="30161">
                  <c:v>45104.725694444445</c:v>
                </c:pt>
                <c:pt idx="30162">
                  <c:v>45104.729166666664</c:v>
                </c:pt>
                <c:pt idx="30163">
                  <c:v>45104.732638888891</c:v>
                </c:pt>
                <c:pt idx="30164">
                  <c:v>45104.736111111109</c:v>
                </c:pt>
                <c:pt idx="30165">
                  <c:v>45104.739583333336</c:v>
                </c:pt>
                <c:pt idx="30166">
                  <c:v>45104.743055555555</c:v>
                </c:pt>
                <c:pt idx="30167">
                  <c:v>45104.746527777781</c:v>
                </c:pt>
                <c:pt idx="30168">
                  <c:v>45104.75</c:v>
                </c:pt>
                <c:pt idx="30169">
                  <c:v>45104.753472222219</c:v>
                </c:pt>
                <c:pt idx="30170">
                  <c:v>45104.756944444445</c:v>
                </c:pt>
                <c:pt idx="30171">
                  <c:v>45104.760416666664</c:v>
                </c:pt>
                <c:pt idx="30172">
                  <c:v>45104.763888888891</c:v>
                </c:pt>
                <c:pt idx="30173">
                  <c:v>45104.767361111109</c:v>
                </c:pt>
                <c:pt idx="30174">
                  <c:v>45104.770833333336</c:v>
                </c:pt>
                <c:pt idx="30175">
                  <c:v>45104.774305555555</c:v>
                </c:pt>
                <c:pt idx="30176">
                  <c:v>45104.777777777781</c:v>
                </c:pt>
                <c:pt idx="30177">
                  <c:v>45104.78125</c:v>
                </c:pt>
                <c:pt idx="30178">
                  <c:v>45104.784722222219</c:v>
                </c:pt>
                <c:pt idx="30179">
                  <c:v>45104.788194444445</c:v>
                </c:pt>
                <c:pt idx="30180">
                  <c:v>45104.791666666664</c:v>
                </c:pt>
                <c:pt idx="30181">
                  <c:v>45104.795138888891</c:v>
                </c:pt>
                <c:pt idx="30182">
                  <c:v>45104.798611111109</c:v>
                </c:pt>
                <c:pt idx="30183">
                  <c:v>45104.802083333336</c:v>
                </c:pt>
                <c:pt idx="30184">
                  <c:v>45104.805555555555</c:v>
                </c:pt>
                <c:pt idx="30185">
                  <c:v>45104.809027777781</c:v>
                </c:pt>
                <c:pt idx="30186">
                  <c:v>45104.8125</c:v>
                </c:pt>
                <c:pt idx="30187">
                  <c:v>45104.815972222219</c:v>
                </c:pt>
                <c:pt idx="30188">
                  <c:v>45104.819444444445</c:v>
                </c:pt>
                <c:pt idx="30189">
                  <c:v>45104.822916666664</c:v>
                </c:pt>
                <c:pt idx="30190">
                  <c:v>45104.826388888891</c:v>
                </c:pt>
                <c:pt idx="30191">
                  <c:v>45104.829861111109</c:v>
                </c:pt>
                <c:pt idx="30192">
                  <c:v>45104.833333333336</c:v>
                </c:pt>
                <c:pt idx="30193">
                  <c:v>45104.836805555555</c:v>
                </c:pt>
                <c:pt idx="30194">
                  <c:v>45104.840277777781</c:v>
                </c:pt>
                <c:pt idx="30195">
                  <c:v>45104.84375</c:v>
                </c:pt>
                <c:pt idx="30196">
                  <c:v>45104.847222222219</c:v>
                </c:pt>
                <c:pt idx="30197">
                  <c:v>45104.850694444445</c:v>
                </c:pt>
                <c:pt idx="30198">
                  <c:v>45104.854166666664</c:v>
                </c:pt>
                <c:pt idx="30199">
                  <c:v>45104.857638888891</c:v>
                </c:pt>
                <c:pt idx="30200">
                  <c:v>45104.861111111109</c:v>
                </c:pt>
                <c:pt idx="30201">
                  <c:v>45104.864583333336</c:v>
                </c:pt>
                <c:pt idx="30202">
                  <c:v>45104.868055555555</c:v>
                </c:pt>
                <c:pt idx="30203">
                  <c:v>45104.871527777781</c:v>
                </c:pt>
                <c:pt idx="30204">
                  <c:v>45104.875</c:v>
                </c:pt>
                <c:pt idx="30205">
                  <c:v>45104.878472222219</c:v>
                </c:pt>
                <c:pt idx="30206">
                  <c:v>45104.881944444445</c:v>
                </c:pt>
                <c:pt idx="30207">
                  <c:v>45104.885416666664</c:v>
                </c:pt>
                <c:pt idx="30208">
                  <c:v>45104.888888888891</c:v>
                </c:pt>
                <c:pt idx="30209">
                  <c:v>45104.892361111109</c:v>
                </c:pt>
                <c:pt idx="30210">
                  <c:v>45104.895833333336</c:v>
                </c:pt>
                <c:pt idx="30211">
                  <c:v>45104.899305555555</c:v>
                </c:pt>
                <c:pt idx="30212">
                  <c:v>45104.902777777781</c:v>
                </c:pt>
                <c:pt idx="30213">
                  <c:v>45104.90625</c:v>
                </c:pt>
                <c:pt idx="30214">
                  <c:v>45104.909722222219</c:v>
                </c:pt>
                <c:pt idx="30215">
                  <c:v>45104.913194444445</c:v>
                </c:pt>
                <c:pt idx="30216">
                  <c:v>45104.916666666664</c:v>
                </c:pt>
                <c:pt idx="30217">
                  <c:v>45104.920138888891</c:v>
                </c:pt>
                <c:pt idx="30218">
                  <c:v>45104.923611111109</c:v>
                </c:pt>
                <c:pt idx="30219">
                  <c:v>45104.927083333336</c:v>
                </c:pt>
                <c:pt idx="30220">
                  <c:v>45104.930555555555</c:v>
                </c:pt>
                <c:pt idx="30221">
                  <c:v>45104.934027777781</c:v>
                </c:pt>
                <c:pt idx="30222">
                  <c:v>45104.9375</c:v>
                </c:pt>
                <c:pt idx="30223">
                  <c:v>45104.940972222219</c:v>
                </c:pt>
                <c:pt idx="30224">
                  <c:v>45104.944444444445</c:v>
                </c:pt>
                <c:pt idx="30225">
                  <c:v>45104.947916666664</c:v>
                </c:pt>
                <c:pt idx="30226">
                  <c:v>45104.951388888891</c:v>
                </c:pt>
                <c:pt idx="30227">
                  <c:v>45104.954861111109</c:v>
                </c:pt>
                <c:pt idx="30228">
                  <c:v>45104.958333333336</c:v>
                </c:pt>
                <c:pt idx="30229">
                  <c:v>45104.961805555555</c:v>
                </c:pt>
                <c:pt idx="30230">
                  <c:v>45104.965277777781</c:v>
                </c:pt>
                <c:pt idx="30231">
                  <c:v>45104.96875</c:v>
                </c:pt>
                <c:pt idx="30232">
                  <c:v>45104.972222222219</c:v>
                </c:pt>
                <c:pt idx="30233">
                  <c:v>45104.975694444445</c:v>
                </c:pt>
                <c:pt idx="30234">
                  <c:v>45104.979166666664</c:v>
                </c:pt>
                <c:pt idx="30235">
                  <c:v>45104.982638888891</c:v>
                </c:pt>
                <c:pt idx="30236">
                  <c:v>45104.986111111109</c:v>
                </c:pt>
                <c:pt idx="30237">
                  <c:v>45104.989583333336</c:v>
                </c:pt>
                <c:pt idx="30238">
                  <c:v>45104.993055555555</c:v>
                </c:pt>
                <c:pt idx="30239">
                  <c:v>45104.996527777781</c:v>
                </c:pt>
                <c:pt idx="30240">
                  <c:v>45105</c:v>
                </c:pt>
                <c:pt idx="30241">
                  <c:v>45105.003472222219</c:v>
                </c:pt>
                <c:pt idx="30242">
                  <c:v>45105.006944444445</c:v>
                </c:pt>
                <c:pt idx="30243">
                  <c:v>45105.010416666664</c:v>
                </c:pt>
                <c:pt idx="30244">
                  <c:v>45105.013888888891</c:v>
                </c:pt>
                <c:pt idx="30245">
                  <c:v>45105.017361111109</c:v>
                </c:pt>
                <c:pt idx="30246">
                  <c:v>45105.020833333336</c:v>
                </c:pt>
                <c:pt idx="30247">
                  <c:v>45105.024305555555</c:v>
                </c:pt>
                <c:pt idx="30248">
                  <c:v>45105.027777777781</c:v>
                </c:pt>
                <c:pt idx="30249">
                  <c:v>45105.03125</c:v>
                </c:pt>
                <c:pt idx="30250">
                  <c:v>45105.034722222219</c:v>
                </c:pt>
                <c:pt idx="30251">
                  <c:v>45105.038194444445</c:v>
                </c:pt>
                <c:pt idx="30252">
                  <c:v>45105.041666666664</c:v>
                </c:pt>
                <c:pt idx="30253">
                  <c:v>45105.045138888891</c:v>
                </c:pt>
                <c:pt idx="30254">
                  <c:v>45105.048611111109</c:v>
                </c:pt>
                <c:pt idx="30255">
                  <c:v>45105.052083333336</c:v>
                </c:pt>
                <c:pt idx="30256">
                  <c:v>45105.055555555555</c:v>
                </c:pt>
                <c:pt idx="30257">
                  <c:v>45105.059027777781</c:v>
                </c:pt>
                <c:pt idx="30258">
                  <c:v>45105.0625</c:v>
                </c:pt>
                <c:pt idx="30259">
                  <c:v>45105.065972222219</c:v>
                </c:pt>
                <c:pt idx="30260">
                  <c:v>45105.069444444445</c:v>
                </c:pt>
                <c:pt idx="30261">
                  <c:v>45105.072916666664</c:v>
                </c:pt>
                <c:pt idx="30262">
                  <c:v>45105.076388888891</c:v>
                </c:pt>
                <c:pt idx="30263">
                  <c:v>45105.079861111109</c:v>
                </c:pt>
                <c:pt idx="30264">
                  <c:v>45105.083333333336</c:v>
                </c:pt>
                <c:pt idx="30265">
                  <c:v>45105.086805555555</c:v>
                </c:pt>
                <c:pt idx="30266">
                  <c:v>45105.090277777781</c:v>
                </c:pt>
                <c:pt idx="30267">
                  <c:v>45105.09375</c:v>
                </c:pt>
                <c:pt idx="30268">
                  <c:v>45105.097222222219</c:v>
                </c:pt>
                <c:pt idx="30269">
                  <c:v>45105.100694444445</c:v>
                </c:pt>
                <c:pt idx="30270">
                  <c:v>45105.104166666664</c:v>
                </c:pt>
                <c:pt idx="30271">
                  <c:v>45105.107638888891</c:v>
                </c:pt>
                <c:pt idx="30272">
                  <c:v>45105.111111111109</c:v>
                </c:pt>
                <c:pt idx="30273">
                  <c:v>45105.114583333336</c:v>
                </c:pt>
                <c:pt idx="30274">
                  <c:v>45105.118055555555</c:v>
                </c:pt>
                <c:pt idx="30275">
                  <c:v>45105.121527777781</c:v>
                </c:pt>
                <c:pt idx="30276">
                  <c:v>45105.125</c:v>
                </c:pt>
                <c:pt idx="30277">
                  <c:v>45105.128472222219</c:v>
                </c:pt>
                <c:pt idx="30278">
                  <c:v>45105.131944444445</c:v>
                </c:pt>
                <c:pt idx="30279">
                  <c:v>45105.135416666664</c:v>
                </c:pt>
                <c:pt idx="30280">
                  <c:v>45105.138888888891</c:v>
                </c:pt>
                <c:pt idx="30281">
                  <c:v>45105.142361111109</c:v>
                </c:pt>
                <c:pt idx="30282">
                  <c:v>45105.145833333336</c:v>
                </c:pt>
                <c:pt idx="30283">
                  <c:v>45105.149305555555</c:v>
                </c:pt>
                <c:pt idx="30284">
                  <c:v>45105.152777777781</c:v>
                </c:pt>
                <c:pt idx="30285">
                  <c:v>45105.15625</c:v>
                </c:pt>
                <c:pt idx="30286">
                  <c:v>45105.159722222219</c:v>
                </c:pt>
                <c:pt idx="30287">
                  <c:v>45105.163194444445</c:v>
                </c:pt>
                <c:pt idx="30288">
                  <c:v>45105.166666666664</c:v>
                </c:pt>
                <c:pt idx="30289">
                  <c:v>45105.170138888891</c:v>
                </c:pt>
                <c:pt idx="30290">
                  <c:v>45105.173611111109</c:v>
                </c:pt>
                <c:pt idx="30291">
                  <c:v>45105.177083333336</c:v>
                </c:pt>
                <c:pt idx="30292">
                  <c:v>45105.180555555555</c:v>
                </c:pt>
                <c:pt idx="30293">
                  <c:v>45105.184027777781</c:v>
                </c:pt>
                <c:pt idx="30294">
                  <c:v>45105.1875</c:v>
                </c:pt>
                <c:pt idx="30295">
                  <c:v>45105.190972222219</c:v>
                </c:pt>
                <c:pt idx="30296">
                  <c:v>45105.194444444445</c:v>
                </c:pt>
                <c:pt idx="30297">
                  <c:v>45105.197916666664</c:v>
                </c:pt>
                <c:pt idx="30298">
                  <c:v>45105.201388888891</c:v>
                </c:pt>
                <c:pt idx="30299">
                  <c:v>45105.204861111109</c:v>
                </c:pt>
                <c:pt idx="30300">
                  <c:v>45105.208333333336</c:v>
                </c:pt>
                <c:pt idx="30301">
                  <c:v>45105.211805555555</c:v>
                </c:pt>
                <c:pt idx="30302">
                  <c:v>45105.215277777781</c:v>
                </c:pt>
                <c:pt idx="30303">
                  <c:v>45105.21875</c:v>
                </c:pt>
                <c:pt idx="30304">
                  <c:v>45105.222222222219</c:v>
                </c:pt>
                <c:pt idx="30305">
                  <c:v>45105.225694444445</c:v>
                </c:pt>
                <c:pt idx="30306">
                  <c:v>45105.229166666664</c:v>
                </c:pt>
                <c:pt idx="30307">
                  <c:v>45105.232638888891</c:v>
                </c:pt>
                <c:pt idx="30308">
                  <c:v>45105.236111111109</c:v>
                </c:pt>
                <c:pt idx="30309">
                  <c:v>45105.239583333336</c:v>
                </c:pt>
                <c:pt idx="30310">
                  <c:v>45105.243055555555</c:v>
                </c:pt>
                <c:pt idx="30311">
                  <c:v>45105.246527777781</c:v>
                </c:pt>
                <c:pt idx="30312">
                  <c:v>45105.25</c:v>
                </c:pt>
                <c:pt idx="30313">
                  <c:v>45105.253472222219</c:v>
                </c:pt>
                <c:pt idx="30314">
                  <c:v>45105.256944444445</c:v>
                </c:pt>
                <c:pt idx="30315">
                  <c:v>45105.260416666664</c:v>
                </c:pt>
                <c:pt idx="30316">
                  <c:v>45105.263888888891</c:v>
                </c:pt>
                <c:pt idx="30317">
                  <c:v>45105.267361111109</c:v>
                </c:pt>
                <c:pt idx="30318">
                  <c:v>45105.270833333336</c:v>
                </c:pt>
                <c:pt idx="30319">
                  <c:v>45105.274305555555</c:v>
                </c:pt>
                <c:pt idx="30320">
                  <c:v>45105.277777777781</c:v>
                </c:pt>
                <c:pt idx="30321">
                  <c:v>45105.28125</c:v>
                </c:pt>
                <c:pt idx="30322">
                  <c:v>45105.284722222219</c:v>
                </c:pt>
                <c:pt idx="30323">
                  <c:v>45105.288194444445</c:v>
                </c:pt>
                <c:pt idx="30324">
                  <c:v>45105.291666666664</c:v>
                </c:pt>
                <c:pt idx="30325">
                  <c:v>45105.295138888891</c:v>
                </c:pt>
                <c:pt idx="30326">
                  <c:v>45105.298611111109</c:v>
                </c:pt>
                <c:pt idx="30327">
                  <c:v>45105.302083333336</c:v>
                </c:pt>
                <c:pt idx="30328">
                  <c:v>45105.305555555555</c:v>
                </c:pt>
                <c:pt idx="30329">
                  <c:v>45105.309027777781</c:v>
                </c:pt>
                <c:pt idx="30330">
                  <c:v>45105.3125</c:v>
                </c:pt>
                <c:pt idx="30331">
                  <c:v>45105.315972222219</c:v>
                </c:pt>
                <c:pt idx="30332">
                  <c:v>45105.319444444445</c:v>
                </c:pt>
                <c:pt idx="30333">
                  <c:v>45105.322916666664</c:v>
                </c:pt>
                <c:pt idx="30334">
                  <c:v>45105.326388888891</c:v>
                </c:pt>
                <c:pt idx="30335">
                  <c:v>45105.329861111109</c:v>
                </c:pt>
                <c:pt idx="30336">
                  <c:v>45105.333333333336</c:v>
                </c:pt>
                <c:pt idx="30337">
                  <c:v>45105.336805555555</c:v>
                </c:pt>
                <c:pt idx="30338">
                  <c:v>45105.340277777781</c:v>
                </c:pt>
                <c:pt idx="30339">
                  <c:v>45105.34375</c:v>
                </c:pt>
                <c:pt idx="30340">
                  <c:v>45105.347222222219</c:v>
                </c:pt>
                <c:pt idx="30341">
                  <c:v>45105.350694444445</c:v>
                </c:pt>
                <c:pt idx="30342">
                  <c:v>45105.354166666664</c:v>
                </c:pt>
                <c:pt idx="30343">
                  <c:v>45105.357638888891</c:v>
                </c:pt>
                <c:pt idx="30344">
                  <c:v>45105.361111111109</c:v>
                </c:pt>
                <c:pt idx="30345">
                  <c:v>45105.364583333336</c:v>
                </c:pt>
                <c:pt idx="30346">
                  <c:v>45105.368055555555</c:v>
                </c:pt>
                <c:pt idx="30347">
                  <c:v>45105.371527777781</c:v>
                </c:pt>
                <c:pt idx="30348">
                  <c:v>45105.375</c:v>
                </c:pt>
                <c:pt idx="30349">
                  <c:v>45105.378472222219</c:v>
                </c:pt>
                <c:pt idx="30350">
                  <c:v>45105.381944444445</c:v>
                </c:pt>
                <c:pt idx="30351">
                  <c:v>45105.385416666664</c:v>
                </c:pt>
                <c:pt idx="30352">
                  <c:v>45105.388888888891</c:v>
                </c:pt>
                <c:pt idx="30353">
                  <c:v>45105.392361111109</c:v>
                </c:pt>
                <c:pt idx="30354">
                  <c:v>45105.395833333336</c:v>
                </c:pt>
                <c:pt idx="30355">
                  <c:v>45105.399305555555</c:v>
                </c:pt>
                <c:pt idx="30356">
                  <c:v>45105.402777777781</c:v>
                </c:pt>
                <c:pt idx="30357">
                  <c:v>45105.40625</c:v>
                </c:pt>
                <c:pt idx="30358">
                  <c:v>45105.409722222219</c:v>
                </c:pt>
                <c:pt idx="30359">
                  <c:v>45105.413194444445</c:v>
                </c:pt>
                <c:pt idx="30360">
                  <c:v>45105.416666666664</c:v>
                </c:pt>
                <c:pt idx="30361">
                  <c:v>45105.420138888891</c:v>
                </c:pt>
                <c:pt idx="30362">
                  <c:v>45105.423611111109</c:v>
                </c:pt>
                <c:pt idx="30363">
                  <c:v>45105.427083333336</c:v>
                </c:pt>
                <c:pt idx="30364">
                  <c:v>45105.430555555555</c:v>
                </c:pt>
                <c:pt idx="30365">
                  <c:v>45105.434027777781</c:v>
                </c:pt>
                <c:pt idx="30366">
                  <c:v>45105.4375</c:v>
                </c:pt>
                <c:pt idx="30367">
                  <c:v>45105.440972222219</c:v>
                </c:pt>
                <c:pt idx="30368">
                  <c:v>45105.444444444445</c:v>
                </c:pt>
                <c:pt idx="30369">
                  <c:v>45105.447916666664</c:v>
                </c:pt>
                <c:pt idx="30370">
                  <c:v>45105.451388888891</c:v>
                </c:pt>
                <c:pt idx="30371">
                  <c:v>45105.454861111109</c:v>
                </c:pt>
                <c:pt idx="30372">
                  <c:v>45105.458333333336</c:v>
                </c:pt>
                <c:pt idx="30373">
                  <c:v>45105.461805555555</c:v>
                </c:pt>
                <c:pt idx="30374">
                  <c:v>45105.465277777781</c:v>
                </c:pt>
                <c:pt idx="30375">
                  <c:v>45105.46875</c:v>
                </c:pt>
                <c:pt idx="30376">
                  <c:v>45105.472222222219</c:v>
                </c:pt>
                <c:pt idx="30377">
                  <c:v>45105.475694444445</c:v>
                </c:pt>
                <c:pt idx="30378">
                  <c:v>45105.479166666664</c:v>
                </c:pt>
                <c:pt idx="30379">
                  <c:v>45105.482638888891</c:v>
                </c:pt>
                <c:pt idx="30380">
                  <c:v>45105.486111111109</c:v>
                </c:pt>
                <c:pt idx="30381">
                  <c:v>45105.489583333336</c:v>
                </c:pt>
                <c:pt idx="30382">
                  <c:v>45105.493055555555</c:v>
                </c:pt>
                <c:pt idx="30383">
                  <c:v>45105.496527777781</c:v>
                </c:pt>
                <c:pt idx="30384">
                  <c:v>45105.5</c:v>
                </c:pt>
                <c:pt idx="30385">
                  <c:v>45105.503472222219</c:v>
                </c:pt>
                <c:pt idx="30386">
                  <c:v>45105.506944444445</c:v>
                </c:pt>
                <c:pt idx="30387">
                  <c:v>45105.510416666664</c:v>
                </c:pt>
                <c:pt idx="30388">
                  <c:v>45105.513888888891</c:v>
                </c:pt>
                <c:pt idx="30389">
                  <c:v>45105.517361111109</c:v>
                </c:pt>
                <c:pt idx="30390">
                  <c:v>45105.520833333336</c:v>
                </c:pt>
                <c:pt idx="30391">
                  <c:v>45105.524305555555</c:v>
                </c:pt>
                <c:pt idx="30392">
                  <c:v>45105.527777777781</c:v>
                </c:pt>
                <c:pt idx="30393">
                  <c:v>45105.53125</c:v>
                </c:pt>
                <c:pt idx="30394">
                  <c:v>45105.534722222219</c:v>
                </c:pt>
                <c:pt idx="30395">
                  <c:v>45105.538194444445</c:v>
                </c:pt>
                <c:pt idx="30396">
                  <c:v>45105.541666666664</c:v>
                </c:pt>
                <c:pt idx="30397">
                  <c:v>45105.545138888891</c:v>
                </c:pt>
                <c:pt idx="30398">
                  <c:v>45105.548611111109</c:v>
                </c:pt>
                <c:pt idx="30399">
                  <c:v>45105.552083333336</c:v>
                </c:pt>
                <c:pt idx="30400">
                  <c:v>45105.555555555555</c:v>
                </c:pt>
                <c:pt idx="30401">
                  <c:v>45105.559027777781</c:v>
                </c:pt>
                <c:pt idx="30402">
                  <c:v>45105.5625</c:v>
                </c:pt>
                <c:pt idx="30403">
                  <c:v>45105.565972222219</c:v>
                </c:pt>
                <c:pt idx="30404">
                  <c:v>45105.569444444445</c:v>
                </c:pt>
                <c:pt idx="30405">
                  <c:v>45105.572916666664</c:v>
                </c:pt>
                <c:pt idx="30406">
                  <c:v>45105.576388888891</c:v>
                </c:pt>
                <c:pt idx="30407">
                  <c:v>45105.579861111109</c:v>
                </c:pt>
                <c:pt idx="30408">
                  <c:v>45105.583333333336</c:v>
                </c:pt>
                <c:pt idx="30409">
                  <c:v>45105.586805555555</c:v>
                </c:pt>
                <c:pt idx="30410">
                  <c:v>45105.590277777781</c:v>
                </c:pt>
                <c:pt idx="30411">
                  <c:v>45105.59375</c:v>
                </c:pt>
                <c:pt idx="30412">
                  <c:v>45105.597222222219</c:v>
                </c:pt>
                <c:pt idx="30413">
                  <c:v>45105.600694444445</c:v>
                </c:pt>
                <c:pt idx="30414">
                  <c:v>45105.604166666664</c:v>
                </c:pt>
                <c:pt idx="30415">
                  <c:v>45105.607638888891</c:v>
                </c:pt>
                <c:pt idx="30416">
                  <c:v>45105.611111111109</c:v>
                </c:pt>
                <c:pt idx="30417">
                  <c:v>45105.614583333336</c:v>
                </c:pt>
                <c:pt idx="30418">
                  <c:v>45105.618055555555</c:v>
                </c:pt>
                <c:pt idx="30419">
                  <c:v>45105.621527777781</c:v>
                </c:pt>
                <c:pt idx="30420">
                  <c:v>45105.625</c:v>
                </c:pt>
                <c:pt idx="30421">
                  <c:v>45105.628472222219</c:v>
                </c:pt>
                <c:pt idx="30422">
                  <c:v>45105.631944444445</c:v>
                </c:pt>
                <c:pt idx="30423">
                  <c:v>45105.635416666664</c:v>
                </c:pt>
                <c:pt idx="30424">
                  <c:v>45105.638888888891</c:v>
                </c:pt>
                <c:pt idx="30425">
                  <c:v>45105.642361111109</c:v>
                </c:pt>
                <c:pt idx="30426">
                  <c:v>45105.645833333336</c:v>
                </c:pt>
                <c:pt idx="30427">
                  <c:v>45105.649305555555</c:v>
                </c:pt>
                <c:pt idx="30428">
                  <c:v>45105.652777777781</c:v>
                </c:pt>
                <c:pt idx="30429">
                  <c:v>45105.65625</c:v>
                </c:pt>
                <c:pt idx="30430">
                  <c:v>45105.659722222219</c:v>
                </c:pt>
                <c:pt idx="30431">
                  <c:v>45105.663194444445</c:v>
                </c:pt>
                <c:pt idx="30432">
                  <c:v>45105.666666666664</c:v>
                </c:pt>
                <c:pt idx="30433">
                  <c:v>45105.670138888891</c:v>
                </c:pt>
                <c:pt idx="30434">
                  <c:v>45105.673611111109</c:v>
                </c:pt>
                <c:pt idx="30435">
                  <c:v>45105.677083333336</c:v>
                </c:pt>
                <c:pt idx="30436">
                  <c:v>45105.680555555555</c:v>
                </c:pt>
                <c:pt idx="30437">
                  <c:v>45105.684027777781</c:v>
                </c:pt>
                <c:pt idx="30438">
                  <c:v>45105.6875</c:v>
                </c:pt>
                <c:pt idx="30439">
                  <c:v>45105.690972222219</c:v>
                </c:pt>
                <c:pt idx="30440">
                  <c:v>45105.694444444445</c:v>
                </c:pt>
                <c:pt idx="30441">
                  <c:v>45105.697916666664</c:v>
                </c:pt>
                <c:pt idx="30442">
                  <c:v>45105.701388888891</c:v>
                </c:pt>
                <c:pt idx="30443">
                  <c:v>45105.704861111109</c:v>
                </c:pt>
                <c:pt idx="30444">
                  <c:v>45105.708333333336</c:v>
                </c:pt>
                <c:pt idx="30445">
                  <c:v>45105.711805555555</c:v>
                </c:pt>
                <c:pt idx="30446">
                  <c:v>45105.715277777781</c:v>
                </c:pt>
                <c:pt idx="30447">
                  <c:v>45105.71875</c:v>
                </c:pt>
                <c:pt idx="30448">
                  <c:v>45105.722222222219</c:v>
                </c:pt>
                <c:pt idx="30449">
                  <c:v>45105.725694444445</c:v>
                </c:pt>
                <c:pt idx="30450">
                  <c:v>45105.729166666664</c:v>
                </c:pt>
                <c:pt idx="30451">
                  <c:v>45105.732638888891</c:v>
                </c:pt>
                <c:pt idx="30452">
                  <c:v>45105.736111111109</c:v>
                </c:pt>
                <c:pt idx="30453">
                  <c:v>45105.739583333336</c:v>
                </c:pt>
                <c:pt idx="30454">
                  <c:v>45105.743055555555</c:v>
                </c:pt>
                <c:pt idx="30455">
                  <c:v>45105.746527777781</c:v>
                </c:pt>
                <c:pt idx="30456">
                  <c:v>45105.75</c:v>
                </c:pt>
                <c:pt idx="30457">
                  <c:v>45105.753472222219</c:v>
                </c:pt>
                <c:pt idx="30458">
                  <c:v>45105.756944444445</c:v>
                </c:pt>
                <c:pt idx="30459">
                  <c:v>45105.760416666664</c:v>
                </c:pt>
                <c:pt idx="30460">
                  <c:v>45105.763888888891</c:v>
                </c:pt>
                <c:pt idx="30461">
                  <c:v>45105.767361111109</c:v>
                </c:pt>
                <c:pt idx="30462">
                  <c:v>45105.770833333336</c:v>
                </c:pt>
                <c:pt idx="30463">
                  <c:v>45105.774305555555</c:v>
                </c:pt>
                <c:pt idx="30464">
                  <c:v>45105.777777777781</c:v>
                </c:pt>
                <c:pt idx="30465">
                  <c:v>45105.78125</c:v>
                </c:pt>
                <c:pt idx="30466">
                  <c:v>45105.784722222219</c:v>
                </c:pt>
                <c:pt idx="30467">
                  <c:v>45105.788194444445</c:v>
                </c:pt>
                <c:pt idx="30468">
                  <c:v>45105.791666666664</c:v>
                </c:pt>
                <c:pt idx="30469">
                  <c:v>45105.795138888891</c:v>
                </c:pt>
                <c:pt idx="30470">
                  <c:v>45105.798611111109</c:v>
                </c:pt>
                <c:pt idx="30471">
                  <c:v>45105.802083333336</c:v>
                </c:pt>
                <c:pt idx="30472">
                  <c:v>45105.805555555555</c:v>
                </c:pt>
                <c:pt idx="30473">
                  <c:v>45105.809027777781</c:v>
                </c:pt>
                <c:pt idx="30474">
                  <c:v>45105.8125</c:v>
                </c:pt>
                <c:pt idx="30475">
                  <c:v>45105.815972222219</c:v>
                </c:pt>
                <c:pt idx="30476">
                  <c:v>45105.819444444445</c:v>
                </c:pt>
                <c:pt idx="30477">
                  <c:v>45105.822916666664</c:v>
                </c:pt>
                <c:pt idx="30478">
                  <c:v>45105.826388888891</c:v>
                </c:pt>
                <c:pt idx="30479">
                  <c:v>45105.829861111109</c:v>
                </c:pt>
                <c:pt idx="30480">
                  <c:v>45105.833333333336</c:v>
                </c:pt>
                <c:pt idx="30481">
                  <c:v>45105.836805555555</c:v>
                </c:pt>
                <c:pt idx="30482">
                  <c:v>45105.840277777781</c:v>
                </c:pt>
                <c:pt idx="30483">
                  <c:v>45105.84375</c:v>
                </c:pt>
                <c:pt idx="30484">
                  <c:v>45105.847222222219</c:v>
                </c:pt>
                <c:pt idx="30485">
                  <c:v>45105.850694444445</c:v>
                </c:pt>
                <c:pt idx="30486">
                  <c:v>45105.854166666664</c:v>
                </c:pt>
                <c:pt idx="30487">
                  <c:v>45105.857638888891</c:v>
                </c:pt>
                <c:pt idx="30488">
                  <c:v>45105.861111111109</c:v>
                </c:pt>
                <c:pt idx="30489">
                  <c:v>45105.864583333336</c:v>
                </c:pt>
                <c:pt idx="30490">
                  <c:v>45105.868055555555</c:v>
                </c:pt>
                <c:pt idx="30491">
                  <c:v>45105.871527777781</c:v>
                </c:pt>
                <c:pt idx="30492">
                  <c:v>45105.875</c:v>
                </c:pt>
                <c:pt idx="30493">
                  <c:v>45105.878472222219</c:v>
                </c:pt>
                <c:pt idx="30494">
                  <c:v>45105.881944444445</c:v>
                </c:pt>
                <c:pt idx="30495">
                  <c:v>45105.885416666664</c:v>
                </c:pt>
                <c:pt idx="30496">
                  <c:v>45105.888888888891</c:v>
                </c:pt>
                <c:pt idx="30497">
                  <c:v>45105.892361111109</c:v>
                </c:pt>
                <c:pt idx="30498">
                  <c:v>45105.895833333336</c:v>
                </c:pt>
                <c:pt idx="30499">
                  <c:v>45105.899305555555</c:v>
                </c:pt>
                <c:pt idx="30500">
                  <c:v>45105.902777777781</c:v>
                </c:pt>
                <c:pt idx="30501">
                  <c:v>45105.90625</c:v>
                </c:pt>
                <c:pt idx="30502">
                  <c:v>45105.909722222219</c:v>
                </c:pt>
                <c:pt idx="30503">
                  <c:v>45105.913194444445</c:v>
                </c:pt>
                <c:pt idx="30504">
                  <c:v>45105.916666666664</c:v>
                </c:pt>
                <c:pt idx="30505">
                  <c:v>45105.920138888891</c:v>
                </c:pt>
                <c:pt idx="30506">
                  <c:v>45105.923611111109</c:v>
                </c:pt>
                <c:pt idx="30507">
                  <c:v>45105.927083333336</c:v>
                </c:pt>
                <c:pt idx="30508">
                  <c:v>45105.930555555555</c:v>
                </c:pt>
                <c:pt idx="30509">
                  <c:v>45105.934027777781</c:v>
                </c:pt>
                <c:pt idx="30510">
                  <c:v>45105.9375</c:v>
                </c:pt>
                <c:pt idx="30511">
                  <c:v>45105.940972222219</c:v>
                </c:pt>
                <c:pt idx="30512">
                  <c:v>45105.944444444445</c:v>
                </c:pt>
                <c:pt idx="30513">
                  <c:v>45105.947916666664</c:v>
                </c:pt>
                <c:pt idx="30514">
                  <c:v>45105.951388888891</c:v>
                </c:pt>
                <c:pt idx="30515">
                  <c:v>45105.954861111109</c:v>
                </c:pt>
                <c:pt idx="30516">
                  <c:v>45105.958333333336</c:v>
                </c:pt>
                <c:pt idx="30517">
                  <c:v>45105.961805555555</c:v>
                </c:pt>
                <c:pt idx="30518">
                  <c:v>45105.965277777781</c:v>
                </c:pt>
                <c:pt idx="30519">
                  <c:v>45105.96875</c:v>
                </c:pt>
                <c:pt idx="30520">
                  <c:v>45105.972222222219</c:v>
                </c:pt>
                <c:pt idx="30521">
                  <c:v>45105.975694444445</c:v>
                </c:pt>
                <c:pt idx="30522">
                  <c:v>45105.979166666664</c:v>
                </c:pt>
                <c:pt idx="30523">
                  <c:v>45105.982638888891</c:v>
                </c:pt>
                <c:pt idx="30524">
                  <c:v>45105.986111111109</c:v>
                </c:pt>
                <c:pt idx="30525">
                  <c:v>45105.989583333336</c:v>
                </c:pt>
                <c:pt idx="30526">
                  <c:v>45105.993055555555</c:v>
                </c:pt>
                <c:pt idx="30527">
                  <c:v>45105.996527777781</c:v>
                </c:pt>
                <c:pt idx="30528">
                  <c:v>45106</c:v>
                </c:pt>
                <c:pt idx="30529">
                  <c:v>45106.003472222219</c:v>
                </c:pt>
                <c:pt idx="30530">
                  <c:v>45106.006944444445</c:v>
                </c:pt>
                <c:pt idx="30531">
                  <c:v>45106.010416666664</c:v>
                </c:pt>
                <c:pt idx="30532">
                  <c:v>45106.013888888891</c:v>
                </c:pt>
                <c:pt idx="30533">
                  <c:v>45106.017361111109</c:v>
                </c:pt>
                <c:pt idx="30534">
                  <c:v>45106.020833333336</c:v>
                </c:pt>
                <c:pt idx="30535">
                  <c:v>45106.024305555555</c:v>
                </c:pt>
                <c:pt idx="30536">
                  <c:v>45106.027777777781</c:v>
                </c:pt>
                <c:pt idx="30537">
                  <c:v>45106.03125</c:v>
                </c:pt>
                <c:pt idx="30538">
                  <c:v>45106.034722222219</c:v>
                </c:pt>
                <c:pt idx="30539">
                  <c:v>45106.038194444445</c:v>
                </c:pt>
                <c:pt idx="30540">
                  <c:v>45106.041666666664</c:v>
                </c:pt>
                <c:pt idx="30541">
                  <c:v>45106.045138888891</c:v>
                </c:pt>
                <c:pt idx="30542">
                  <c:v>45106.048611111109</c:v>
                </c:pt>
                <c:pt idx="30543">
                  <c:v>45106.052083333336</c:v>
                </c:pt>
                <c:pt idx="30544">
                  <c:v>45106.055555555555</c:v>
                </c:pt>
                <c:pt idx="30545">
                  <c:v>45106.059027777781</c:v>
                </c:pt>
                <c:pt idx="30546">
                  <c:v>45106.0625</c:v>
                </c:pt>
                <c:pt idx="30547">
                  <c:v>45106.065972222219</c:v>
                </c:pt>
                <c:pt idx="30548">
                  <c:v>45106.069444444445</c:v>
                </c:pt>
                <c:pt idx="30549">
                  <c:v>45106.072916666664</c:v>
                </c:pt>
                <c:pt idx="30550">
                  <c:v>45106.076388888891</c:v>
                </c:pt>
                <c:pt idx="30551">
                  <c:v>45106.079861111109</c:v>
                </c:pt>
                <c:pt idx="30552">
                  <c:v>45106.083333333336</c:v>
                </c:pt>
                <c:pt idx="30553">
                  <c:v>45106.086805555555</c:v>
                </c:pt>
                <c:pt idx="30554">
                  <c:v>45106.090277777781</c:v>
                </c:pt>
                <c:pt idx="30555">
                  <c:v>45106.09375</c:v>
                </c:pt>
                <c:pt idx="30556">
                  <c:v>45106.097222222219</c:v>
                </c:pt>
                <c:pt idx="30557">
                  <c:v>45106.100694444445</c:v>
                </c:pt>
                <c:pt idx="30558">
                  <c:v>45106.104166666664</c:v>
                </c:pt>
                <c:pt idx="30559">
                  <c:v>45106.107638888891</c:v>
                </c:pt>
                <c:pt idx="30560">
                  <c:v>45106.111111111109</c:v>
                </c:pt>
                <c:pt idx="30561">
                  <c:v>45106.114583333336</c:v>
                </c:pt>
                <c:pt idx="30562">
                  <c:v>45106.118055555555</c:v>
                </c:pt>
                <c:pt idx="30563">
                  <c:v>45106.121527777781</c:v>
                </c:pt>
                <c:pt idx="30564">
                  <c:v>45106.125</c:v>
                </c:pt>
                <c:pt idx="30565">
                  <c:v>45106.128472222219</c:v>
                </c:pt>
                <c:pt idx="30566">
                  <c:v>45106.131944444445</c:v>
                </c:pt>
                <c:pt idx="30567">
                  <c:v>45106.135416666664</c:v>
                </c:pt>
                <c:pt idx="30568">
                  <c:v>45106.138888888891</c:v>
                </c:pt>
                <c:pt idx="30569">
                  <c:v>45106.142361111109</c:v>
                </c:pt>
                <c:pt idx="30570">
                  <c:v>45106.145833333336</c:v>
                </c:pt>
                <c:pt idx="30571">
                  <c:v>45106.149305555555</c:v>
                </c:pt>
                <c:pt idx="30572">
                  <c:v>45106.152777777781</c:v>
                </c:pt>
                <c:pt idx="30573">
                  <c:v>45106.15625</c:v>
                </c:pt>
                <c:pt idx="30574">
                  <c:v>45106.159722222219</c:v>
                </c:pt>
                <c:pt idx="30575">
                  <c:v>45106.163194444445</c:v>
                </c:pt>
                <c:pt idx="30576">
                  <c:v>45106.166666666664</c:v>
                </c:pt>
                <c:pt idx="30577">
                  <c:v>45106.170138888891</c:v>
                </c:pt>
                <c:pt idx="30578">
                  <c:v>45106.173611111109</c:v>
                </c:pt>
                <c:pt idx="30579">
                  <c:v>45106.177083333336</c:v>
                </c:pt>
                <c:pt idx="30580">
                  <c:v>45106.180555555555</c:v>
                </c:pt>
                <c:pt idx="30581">
                  <c:v>45106.184027777781</c:v>
                </c:pt>
                <c:pt idx="30582">
                  <c:v>45106.1875</c:v>
                </c:pt>
                <c:pt idx="30583">
                  <c:v>45106.190972222219</c:v>
                </c:pt>
                <c:pt idx="30584">
                  <c:v>45106.194444444445</c:v>
                </c:pt>
                <c:pt idx="30585">
                  <c:v>45106.197916666664</c:v>
                </c:pt>
                <c:pt idx="30586">
                  <c:v>45106.201388888891</c:v>
                </c:pt>
                <c:pt idx="30587">
                  <c:v>45106.204861111109</c:v>
                </c:pt>
                <c:pt idx="30588">
                  <c:v>45106.208333333336</c:v>
                </c:pt>
                <c:pt idx="30589">
                  <c:v>45106.211805555555</c:v>
                </c:pt>
                <c:pt idx="30590">
                  <c:v>45106.215277777781</c:v>
                </c:pt>
                <c:pt idx="30591">
                  <c:v>45106.21875</c:v>
                </c:pt>
                <c:pt idx="30592">
                  <c:v>45106.222222222219</c:v>
                </c:pt>
                <c:pt idx="30593">
                  <c:v>45106.225694444445</c:v>
                </c:pt>
                <c:pt idx="30594">
                  <c:v>45106.229166666664</c:v>
                </c:pt>
                <c:pt idx="30595">
                  <c:v>45106.232638888891</c:v>
                </c:pt>
                <c:pt idx="30596">
                  <c:v>45106.236111111109</c:v>
                </c:pt>
                <c:pt idx="30597">
                  <c:v>45106.239583333336</c:v>
                </c:pt>
                <c:pt idx="30598">
                  <c:v>45106.243055555555</c:v>
                </c:pt>
                <c:pt idx="30599">
                  <c:v>45106.246527777781</c:v>
                </c:pt>
                <c:pt idx="30600">
                  <c:v>45106.25</c:v>
                </c:pt>
                <c:pt idx="30601">
                  <c:v>45106.253472222219</c:v>
                </c:pt>
                <c:pt idx="30602">
                  <c:v>45106.256944444445</c:v>
                </c:pt>
                <c:pt idx="30603">
                  <c:v>45106.260416666664</c:v>
                </c:pt>
                <c:pt idx="30604">
                  <c:v>45106.263888888891</c:v>
                </c:pt>
                <c:pt idx="30605">
                  <c:v>45106.267361111109</c:v>
                </c:pt>
                <c:pt idx="30606">
                  <c:v>45106.270833333336</c:v>
                </c:pt>
                <c:pt idx="30607">
                  <c:v>45106.274305555555</c:v>
                </c:pt>
                <c:pt idx="30608">
                  <c:v>45106.277777777781</c:v>
                </c:pt>
                <c:pt idx="30609">
                  <c:v>45106.28125</c:v>
                </c:pt>
                <c:pt idx="30610">
                  <c:v>45106.284722222219</c:v>
                </c:pt>
                <c:pt idx="30611">
                  <c:v>45106.288194444445</c:v>
                </c:pt>
                <c:pt idx="30612">
                  <c:v>45106.291666666664</c:v>
                </c:pt>
                <c:pt idx="30613">
                  <c:v>45106.295138888891</c:v>
                </c:pt>
                <c:pt idx="30614">
                  <c:v>45106.298611111109</c:v>
                </c:pt>
                <c:pt idx="30615">
                  <c:v>45106.302083333336</c:v>
                </c:pt>
                <c:pt idx="30616">
                  <c:v>45106.305555555555</c:v>
                </c:pt>
                <c:pt idx="30617">
                  <c:v>45106.309027777781</c:v>
                </c:pt>
                <c:pt idx="30618">
                  <c:v>45106.3125</c:v>
                </c:pt>
                <c:pt idx="30619">
                  <c:v>45106.315972222219</c:v>
                </c:pt>
                <c:pt idx="30620">
                  <c:v>45106.319444444445</c:v>
                </c:pt>
                <c:pt idx="30621">
                  <c:v>45106.322916666664</c:v>
                </c:pt>
                <c:pt idx="30622">
                  <c:v>45106.326388888891</c:v>
                </c:pt>
                <c:pt idx="30623">
                  <c:v>45106.329861111109</c:v>
                </c:pt>
                <c:pt idx="30624">
                  <c:v>45106.333333333336</c:v>
                </c:pt>
                <c:pt idx="30625">
                  <c:v>45106.336805555555</c:v>
                </c:pt>
                <c:pt idx="30626">
                  <c:v>45106.340277777781</c:v>
                </c:pt>
                <c:pt idx="30627">
                  <c:v>45106.34375</c:v>
                </c:pt>
                <c:pt idx="30628">
                  <c:v>45106.347222222219</c:v>
                </c:pt>
                <c:pt idx="30629">
                  <c:v>45106.350694444445</c:v>
                </c:pt>
                <c:pt idx="30630">
                  <c:v>45106.354166666664</c:v>
                </c:pt>
                <c:pt idx="30631">
                  <c:v>45106.357638888891</c:v>
                </c:pt>
                <c:pt idx="30632">
                  <c:v>45106.361111111109</c:v>
                </c:pt>
                <c:pt idx="30633">
                  <c:v>45106.364583333336</c:v>
                </c:pt>
                <c:pt idx="30634">
                  <c:v>45106.368055555555</c:v>
                </c:pt>
                <c:pt idx="30635">
                  <c:v>45106.371527777781</c:v>
                </c:pt>
                <c:pt idx="30636">
                  <c:v>45106.375</c:v>
                </c:pt>
                <c:pt idx="30637">
                  <c:v>45106.378472222219</c:v>
                </c:pt>
                <c:pt idx="30638">
                  <c:v>45106.381944444445</c:v>
                </c:pt>
                <c:pt idx="30639">
                  <c:v>45106.385416666664</c:v>
                </c:pt>
                <c:pt idx="30640">
                  <c:v>45106.388888888891</c:v>
                </c:pt>
                <c:pt idx="30641">
                  <c:v>45106.392361111109</c:v>
                </c:pt>
                <c:pt idx="30642">
                  <c:v>45106.395833333336</c:v>
                </c:pt>
                <c:pt idx="30643">
                  <c:v>45106.399305555555</c:v>
                </c:pt>
                <c:pt idx="30644">
                  <c:v>45106.402777777781</c:v>
                </c:pt>
                <c:pt idx="30645">
                  <c:v>45106.40625</c:v>
                </c:pt>
                <c:pt idx="30646">
                  <c:v>45106.409722222219</c:v>
                </c:pt>
                <c:pt idx="30647">
                  <c:v>45106.413194444445</c:v>
                </c:pt>
                <c:pt idx="30648">
                  <c:v>45106.416666666664</c:v>
                </c:pt>
                <c:pt idx="30649">
                  <c:v>45106.420138888891</c:v>
                </c:pt>
                <c:pt idx="30650">
                  <c:v>45106.423611111109</c:v>
                </c:pt>
                <c:pt idx="30651">
                  <c:v>45106.427083333336</c:v>
                </c:pt>
                <c:pt idx="30652">
                  <c:v>45106.430555555555</c:v>
                </c:pt>
                <c:pt idx="30653">
                  <c:v>45106.434027777781</c:v>
                </c:pt>
                <c:pt idx="30654">
                  <c:v>45106.4375</c:v>
                </c:pt>
                <c:pt idx="30655">
                  <c:v>45106.440972222219</c:v>
                </c:pt>
                <c:pt idx="30656">
                  <c:v>45106.444444444445</c:v>
                </c:pt>
                <c:pt idx="30657">
                  <c:v>45106.447916666664</c:v>
                </c:pt>
                <c:pt idx="30658">
                  <c:v>45106.451388888891</c:v>
                </c:pt>
                <c:pt idx="30659">
                  <c:v>45106.454861111109</c:v>
                </c:pt>
                <c:pt idx="30660">
                  <c:v>45106.458333333336</c:v>
                </c:pt>
                <c:pt idx="30661">
                  <c:v>45106.461805555555</c:v>
                </c:pt>
                <c:pt idx="30662">
                  <c:v>45106.465277777781</c:v>
                </c:pt>
                <c:pt idx="30663">
                  <c:v>45106.46875</c:v>
                </c:pt>
                <c:pt idx="30664">
                  <c:v>45106.472222222219</c:v>
                </c:pt>
                <c:pt idx="30665">
                  <c:v>45106.475694444445</c:v>
                </c:pt>
                <c:pt idx="30666">
                  <c:v>45106.479166666664</c:v>
                </c:pt>
                <c:pt idx="30667">
                  <c:v>45106.482638888891</c:v>
                </c:pt>
                <c:pt idx="30668">
                  <c:v>45106.486111111109</c:v>
                </c:pt>
                <c:pt idx="30669">
                  <c:v>45106.489583333336</c:v>
                </c:pt>
                <c:pt idx="30670">
                  <c:v>45106.493055555555</c:v>
                </c:pt>
                <c:pt idx="30671">
                  <c:v>45106.496527777781</c:v>
                </c:pt>
                <c:pt idx="30672">
                  <c:v>45106.5</c:v>
                </c:pt>
                <c:pt idx="30673">
                  <c:v>45106.503472222219</c:v>
                </c:pt>
                <c:pt idx="30674">
                  <c:v>45106.506944444445</c:v>
                </c:pt>
                <c:pt idx="30675">
                  <c:v>45106.510416666664</c:v>
                </c:pt>
                <c:pt idx="30676">
                  <c:v>45106.513888888891</c:v>
                </c:pt>
                <c:pt idx="30677">
                  <c:v>45106.517361111109</c:v>
                </c:pt>
                <c:pt idx="30678">
                  <c:v>45106.520833333336</c:v>
                </c:pt>
                <c:pt idx="30679">
                  <c:v>45106.524305555555</c:v>
                </c:pt>
                <c:pt idx="30680">
                  <c:v>45106.527777777781</c:v>
                </c:pt>
                <c:pt idx="30681">
                  <c:v>45106.53125</c:v>
                </c:pt>
                <c:pt idx="30682">
                  <c:v>45106.534722222219</c:v>
                </c:pt>
                <c:pt idx="30683">
                  <c:v>45106.538194444445</c:v>
                </c:pt>
                <c:pt idx="30684">
                  <c:v>45106.541666666664</c:v>
                </c:pt>
                <c:pt idx="30685">
                  <c:v>45106.545138888891</c:v>
                </c:pt>
                <c:pt idx="30686">
                  <c:v>45106.548611111109</c:v>
                </c:pt>
                <c:pt idx="30687">
                  <c:v>45106.552083333336</c:v>
                </c:pt>
                <c:pt idx="30688">
                  <c:v>45106.555555555555</c:v>
                </c:pt>
                <c:pt idx="30689">
                  <c:v>45106.559027777781</c:v>
                </c:pt>
                <c:pt idx="30690">
                  <c:v>45106.5625</c:v>
                </c:pt>
                <c:pt idx="30691">
                  <c:v>45106.565972222219</c:v>
                </c:pt>
                <c:pt idx="30692">
                  <c:v>45106.569444444445</c:v>
                </c:pt>
                <c:pt idx="30693">
                  <c:v>45106.572916666664</c:v>
                </c:pt>
                <c:pt idx="30694">
                  <c:v>45106.576388888891</c:v>
                </c:pt>
                <c:pt idx="30695">
                  <c:v>45106.579861111109</c:v>
                </c:pt>
                <c:pt idx="30696">
                  <c:v>45106.583333333336</c:v>
                </c:pt>
                <c:pt idx="30697">
                  <c:v>45106.586805555555</c:v>
                </c:pt>
                <c:pt idx="30698">
                  <c:v>45106.590277777781</c:v>
                </c:pt>
                <c:pt idx="30699">
                  <c:v>45106.59375</c:v>
                </c:pt>
                <c:pt idx="30700">
                  <c:v>45106.597222222219</c:v>
                </c:pt>
                <c:pt idx="30701">
                  <c:v>45106.600694444445</c:v>
                </c:pt>
                <c:pt idx="30702">
                  <c:v>45106.604166666664</c:v>
                </c:pt>
                <c:pt idx="30703">
                  <c:v>45106.607638888891</c:v>
                </c:pt>
                <c:pt idx="30704">
                  <c:v>45106.611111111109</c:v>
                </c:pt>
                <c:pt idx="30705">
                  <c:v>45106.614583333336</c:v>
                </c:pt>
                <c:pt idx="30706">
                  <c:v>45106.618055555555</c:v>
                </c:pt>
                <c:pt idx="30707">
                  <c:v>45106.621527777781</c:v>
                </c:pt>
                <c:pt idx="30708">
                  <c:v>45106.625</c:v>
                </c:pt>
                <c:pt idx="30709">
                  <c:v>45106.628472222219</c:v>
                </c:pt>
                <c:pt idx="30710">
                  <c:v>45106.631944444445</c:v>
                </c:pt>
                <c:pt idx="30711">
                  <c:v>45106.635416666664</c:v>
                </c:pt>
                <c:pt idx="30712">
                  <c:v>45106.638888888891</c:v>
                </c:pt>
                <c:pt idx="30713">
                  <c:v>45106.642361111109</c:v>
                </c:pt>
                <c:pt idx="30714">
                  <c:v>45106.645833333336</c:v>
                </c:pt>
                <c:pt idx="30715">
                  <c:v>45106.649305555555</c:v>
                </c:pt>
                <c:pt idx="30716">
                  <c:v>45106.652777777781</c:v>
                </c:pt>
                <c:pt idx="30717">
                  <c:v>45106.65625</c:v>
                </c:pt>
                <c:pt idx="30718">
                  <c:v>45106.659722222219</c:v>
                </c:pt>
                <c:pt idx="30719">
                  <c:v>45106.663194444445</c:v>
                </c:pt>
                <c:pt idx="30720">
                  <c:v>45106.666666666664</c:v>
                </c:pt>
                <c:pt idx="30721">
                  <c:v>45106.670138888891</c:v>
                </c:pt>
                <c:pt idx="30722">
                  <c:v>45106.673611111109</c:v>
                </c:pt>
                <c:pt idx="30723">
                  <c:v>45106.677083333336</c:v>
                </c:pt>
                <c:pt idx="30724">
                  <c:v>45106.680555555555</c:v>
                </c:pt>
                <c:pt idx="30725">
                  <c:v>45106.684027777781</c:v>
                </c:pt>
                <c:pt idx="30726">
                  <c:v>45106.6875</c:v>
                </c:pt>
                <c:pt idx="30727">
                  <c:v>45106.690972222219</c:v>
                </c:pt>
                <c:pt idx="30728">
                  <c:v>45106.694444444445</c:v>
                </c:pt>
                <c:pt idx="30729">
                  <c:v>45106.697916666664</c:v>
                </c:pt>
                <c:pt idx="30730">
                  <c:v>45106.701388888891</c:v>
                </c:pt>
                <c:pt idx="30731">
                  <c:v>45106.704861111109</c:v>
                </c:pt>
                <c:pt idx="30732">
                  <c:v>45106.708333333336</c:v>
                </c:pt>
                <c:pt idx="30733">
                  <c:v>45106.711805555555</c:v>
                </c:pt>
                <c:pt idx="30734">
                  <c:v>45106.715277777781</c:v>
                </c:pt>
                <c:pt idx="30735">
                  <c:v>45106.71875</c:v>
                </c:pt>
                <c:pt idx="30736">
                  <c:v>45106.722222222219</c:v>
                </c:pt>
                <c:pt idx="30737">
                  <c:v>45106.725694444445</c:v>
                </c:pt>
                <c:pt idx="30738">
                  <c:v>45106.729166666664</c:v>
                </c:pt>
                <c:pt idx="30739">
                  <c:v>45106.732638888891</c:v>
                </c:pt>
                <c:pt idx="30740">
                  <c:v>45106.736111111109</c:v>
                </c:pt>
                <c:pt idx="30741">
                  <c:v>45106.739583333336</c:v>
                </c:pt>
                <c:pt idx="30742">
                  <c:v>45106.743055555555</c:v>
                </c:pt>
                <c:pt idx="30743">
                  <c:v>45106.746527777781</c:v>
                </c:pt>
                <c:pt idx="30744">
                  <c:v>45106.75</c:v>
                </c:pt>
                <c:pt idx="30745">
                  <c:v>45106.753472222219</c:v>
                </c:pt>
                <c:pt idx="30746">
                  <c:v>45106.756944444445</c:v>
                </c:pt>
                <c:pt idx="30747">
                  <c:v>45106.760416666664</c:v>
                </c:pt>
                <c:pt idx="30748">
                  <c:v>45106.763888888891</c:v>
                </c:pt>
                <c:pt idx="30749">
                  <c:v>45106.767361111109</c:v>
                </c:pt>
                <c:pt idx="30750">
                  <c:v>45106.770833333336</c:v>
                </c:pt>
                <c:pt idx="30751">
                  <c:v>45106.774305555555</c:v>
                </c:pt>
                <c:pt idx="30752">
                  <c:v>45106.777777777781</c:v>
                </c:pt>
                <c:pt idx="30753">
                  <c:v>45106.78125</c:v>
                </c:pt>
                <c:pt idx="30754">
                  <c:v>45106.784722222219</c:v>
                </c:pt>
                <c:pt idx="30755">
                  <c:v>45106.788194444445</c:v>
                </c:pt>
                <c:pt idx="30756">
                  <c:v>45106.791666666664</c:v>
                </c:pt>
                <c:pt idx="30757">
                  <c:v>45106.795138888891</c:v>
                </c:pt>
                <c:pt idx="30758">
                  <c:v>45106.798611111109</c:v>
                </c:pt>
                <c:pt idx="30759">
                  <c:v>45106.802083333336</c:v>
                </c:pt>
                <c:pt idx="30760">
                  <c:v>45106.805555555555</c:v>
                </c:pt>
                <c:pt idx="30761">
                  <c:v>45106.809027777781</c:v>
                </c:pt>
                <c:pt idx="30762">
                  <c:v>45106.8125</c:v>
                </c:pt>
                <c:pt idx="30763">
                  <c:v>45106.815972222219</c:v>
                </c:pt>
                <c:pt idx="30764">
                  <c:v>45106.819444444445</c:v>
                </c:pt>
                <c:pt idx="30765">
                  <c:v>45106.822916666664</c:v>
                </c:pt>
                <c:pt idx="30766">
                  <c:v>45106.826388888891</c:v>
                </c:pt>
                <c:pt idx="30767">
                  <c:v>45106.829861111109</c:v>
                </c:pt>
                <c:pt idx="30768">
                  <c:v>45106.833333333336</c:v>
                </c:pt>
                <c:pt idx="30769">
                  <c:v>45106.836805555555</c:v>
                </c:pt>
                <c:pt idx="30770">
                  <c:v>45106.840277777781</c:v>
                </c:pt>
                <c:pt idx="30771">
                  <c:v>45106.84375</c:v>
                </c:pt>
                <c:pt idx="30772">
                  <c:v>45106.847222222219</c:v>
                </c:pt>
                <c:pt idx="30773">
                  <c:v>45106.850694444445</c:v>
                </c:pt>
                <c:pt idx="30774">
                  <c:v>45106.854166666664</c:v>
                </c:pt>
                <c:pt idx="30775">
                  <c:v>45106.857638888891</c:v>
                </c:pt>
                <c:pt idx="30776">
                  <c:v>45106.861111111109</c:v>
                </c:pt>
                <c:pt idx="30777">
                  <c:v>45106.864583333336</c:v>
                </c:pt>
                <c:pt idx="30778">
                  <c:v>45106.868055555555</c:v>
                </c:pt>
                <c:pt idx="30779">
                  <c:v>45106.871527777781</c:v>
                </c:pt>
                <c:pt idx="30780">
                  <c:v>45106.875</c:v>
                </c:pt>
                <c:pt idx="30781">
                  <c:v>45106.878472222219</c:v>
                </c:pt>
                <c:pt idx="30782">
                  <c:v>45106.881944444445</c:v>
                </c:pt>
                <c:pt idx="30783">
                  <c:v>45106.885416666664</c:v>
                </c:pt>
                <c:pt idx="30784">
                  <c:v>45106.888888888891</c:v>
                </c:pt>
                <c:pt idx="30785">
                  <c:v>45106.892361111109</c:v>
                </c:pt>
                <c:pt idx="30786">
                  <c:v>45106.895833333336</c:v>
                </c:pt>
                <c:pt idx="30787">
                  <c:v>45106.899305555555</c:v>
                </c:pt>
                <c:pt idx="30788">
                  <c:v>45106.902777777781</c:v>
                </c:pt>
                <c:pt idx="30789">
                  <c:v>45106.90625</c:v>
                </c:pt>
                <c:pt idx="30790">
                  <c:v>45106.909722222219</c:v>
                </c:pt>
                <c:pt idx="30791">
                  <c:v>45106.913194444445</c:v>
                </c:pt>
                <c:pt idx="30792">
                  <c:v>45106.916666666664</c:v>
                </c:pt>
                <c:pt idx="30793">
                  <c:v>45106.920138888891</c:v>
                </c:pt>
                <c:pt idx="30794">
                  <c:v>45106.923611111109</c:v>
                </c:pt>
                <c:pt idx="30795">
                  <c:v>45106.927083333336</c:v>
                </c:pt>
                <c:pt idx="30796">
                  <c:v>45106.930555555555</c:v>
                </c:pt>
                <c:pt idx="30797">
                  <c:v>45106.934027777781</c:v>
                </c:pt>
                <c:pt idx="30798">
                  <c:v>45106.9375</c:v>
                </c:pt>
                <c:pt idx="30799">
                  <c:v>45106.940972222219</c:v>
                </c:pt>
                <c:pt idx="30800">
                  <c:v>45106.944444444445</c:v>
                </c:pt>
                <c:pt idx="30801">
                  <c:v>45106.947916666664</c:v>
                </c:pt>
                <c:pt idx="30802">
                  <c:v>45106.951388888891</c:v>
                </c:pt>
                <c:pt idx="30803">
                  <c:v>45106.954861111109</c:v>
                </c:pt>
                <c:pt idx="30804">
                  <c:v>45106.958333333336</c:v>
                </c:pt>
                <c:pt idx="30805">
                  <c:v>45106.961805555555</c:v>
                </c:pt>
                <c:pt idx="30806">
                  <c:v>45106.965277777781</c:v>
                </c:pt>
                <c:pt idx="30807">
                  <c:v>45106.96875</c:v>
                </c:pt>
                <c:pt idx="30808">
                  <c:v>45106.972222222219</c:v>
                </c:pt>
                <c:pt idx="30809">
                  <c:v>45106.975694444445</c:v>
                </c:pt>
                <c:pt idx="30810">
                  <c:v>45106.979166666664</c:v>
                </c:pt>
                <c:pt idx="30811">
                  <c:v>45106.982638888891</c:v>
                </c:pt>
                <c:pt idx="30812">
                  <c:v>45106.986111111109</c:v>
                </c:pt>
                <c:pt idx="30813">
                  <c:v>45106.989583333336</c:v>
                </c:pt>
                <c:pt idx="30814">
                  <c:v>45106.993055555555</c:v>
                </c:pt>
                <c:pt idx="30815">
                  <c:v>45106.996527777781</c:v>
                </c:pt>
                <c:pt idx="30816">
                  <c:v>45107</c:v>
                </c:pt>
                <c:pt idx="30817">
                  <c:v>45107.003472222219</c:v>
                </c:pt>
                <c:pt idx="30818">
                  <c:v>45107.006944444445</c:v>
                </c:pt>
                <c:pt idx="30819">
                  <c:v>45107.010416666664</c:v>
                </c:pt>
                <c:pt idx="30820">
                  <c:v>45107.013888888891</c:v>
                </c:pt>
                <c:pt idx="30821">
                  <c:v>45107.017361111109</c:v>
                </c:pt>
                <c:pt idx="30822">
                  <c:v>45107.020833333336</c:v>
                </c:pt>
                <c:pt idx="30823">
                  <c:v>45107.024305555555</c:v>
                </c:pt>
                <c:pt idx="30824">
                  <c:v>45107.027777777781</c:v>
                </c:pt>
                <c:pt idx="30825">
                  <c:v>45107.03125</c:v>
                </c:pt>
                <c:pt idx="30826">
                  <c:v>45107.034722222219</c:v>
                </c:pt>
                <c:pt idx="30827">
                  <c:v>45107.038194444445</c:v>
                </c:pt>
                <c:pt idx="30828">
                  <c:v>45107.041666666664</c:v>
                </c:pt>
                <c:pt idx="30829">
                  <c:v>45107.045138888891</c:v>
                </c:pt>
                <c:pt idx="30830">
                  <c:v>45107.048611111109</c:v>
                </c:pt>
                <c:pt idx="30831">
                  <c:v>45107.052083333336</c:v>
                </c:pt>
                <c:pt idx="30832">
                  <c:v>45107.055555555555</c:v>
                </c:pt>
                <c:pt idx="30833">
                  <c:v>45107.059027777781</c:v>
                </c:pt>
                <c:pt idx="30834">
                  <c:v>45107.0625</c:v>
                </c:pt>
                <c:pt idx="30835">
                  <c:v>45107.065972222219</c:v>
                </c:pt>
                <c:pt idx="30836">
                  <c:v>45107.069444444445</c:v>
                </c:pt>
                <c:pt idx="30837">
                  <c:v>45107.072916666664</c:v>
                </c:pt>
                <c:pt idx="30838">
                  <c:v>45107.076388888891</c:v>
                </c:pt>
                <c:pt idx="30839">
                  <c:v>45107.079861111109</c:v>
                </c:pt>
                <c:pt idx="30840">
                  <c:v>45107.083333333336</c:v>
                </c:pt>
                <c:pt idx="30841">
                  <c:v>45107.086805555555</c:v>
                </c:pt>
                <c:pt idx="30842">
                  <c:v>45107.090277777781</c:v>
                </c:pt>
                <c:pt idx="30843">
                  <c:v>45107.09375</c:v>
                </c:pt>
                <c:pt idx="30844">
                  <c:v>45107.097222222219</c:v>
                </c:pt>
                <c:pt idx="30845">
                  <c:v>45107.100694444445</c:v>
                </c:pt>
                <c:pt idx="30846">
                  <c:v>45107.104166666664</c:v>
                </c:pt>
                <c:pt idx="30847">
                  <c:v>45107.107638888891</c:v>
                </c:pt>
                <c:pt idx="30848">
                  <c:v>45107.111111111109</c:v>
                </c:pt>
                <c:pt idx="30849">
                  <c:v>45107.114583333336</c:v>
                </c:pt>
                <c:pt idx="30850">
                  <c:v>45107.118055555555</c:v>
                </c:pt>
                <c:pt idx="30851">
                  <c:v>45107.121527777781</c:v>
                </c:pt>
                <c:pt idx="30852">
                  <c:v>45107.125</c:v>
                </c:pt>
                <c:pt idx="30853">
                  <c:v>45107.128472222219</c:v>
                </c:pt>
                <c:pt idx="30854">
                  <c:v>45107.131944444445</c:v>
                </c:pt>
                <c:pt idx="30855">
                  <c:v>45107.135416666664</c:v>
                </c:pt>
                <c:pt idx="30856">
                  <c:v>45107.138888888891</c:v>
                </c:pt>
                <c:pt idx="30857">
                  <c:v>45107.142361111109</c:v>
                </c:pt>
                <c:pt idx="30858">
                  <c:v>45107.145833333336</c:v>
                </c:pt>
                <c:pt idx="30859">
                  <c:v>45107.149305555555</c:v>
                </c:pt>
                <c:pt idx="30860">
                  <c:v>45107.152777777781</c:v>
                </c:pt>
                <c:pt idx="30861">
                  <c:v>45107.15625</c:v>
                </c:pt>
                <c:pt idx="30862">
                  <c:v>45107.159722222219</c:v>
                </c:pt>
                <c:pt idx="30863">
                  <c:v>45107.163194444445</c:v>
                </c:pt>
                <c:pt idx="30864">
                  <c:v>45107.166666666664</c:v>
                </c:pt>
                <c:pt idx="30865">
                  <c:v>45107.170138888891</c:v>
                </c:pt>
                <c:pt idx="30866">
                  <c:v>45107.173611111109</c:v>
                </c:pt>
                <c:pt idx="30867">
                  <c:v>45107.177083333336</c:v>
                </c:pt>
                <c:pt idx="30868">
                  <c:v>45107.180555555555</c:v>
                </c:pt>
                <c:pt idx="30869">
                  <c:v>45107.184027777781</c:v>
                </c:pt>
                <c:pt idx="30870">
                  <c:v>45107.1875</c:v>
                </c:pt>
                <c:pt idx="30871">
                  <c:v>45107.190972222219</c:v>
                </c:pt>
                <c:pt idx="30872">
                  <c:v>45107.194444444445</c:v>
                </c:pt>
                <c:pt idx="30873">
                  <c:v>45107.197916666664</c:v>
                </c:pt>
                <c:pt idx="30874">
                  <c:v>45107.201388888891</c:v>
                </c:pt>
                <c:pt idx="30875">
                  <c:v>45107.204861111109</c:v>
                </c:pt>
                <c:pt idx="30876">
                  <c:v>45107.208333333336</c:v>
                </c:pt>
                <c:pt idx="30877">
                  <c:v>45107.211805555555</c:v>
                </c:pt>
                <c:pt idx="30878">
                  <c:v>45107.215277777781</c:v>
                </c:pt>
                <c:pt idx="30879">
                  <c:v>45107.21875</c:v>
                </c:pt>
                <c:pt idx="30880">
                  <c:v>45107.222222222219</c:v>
                </c:pt>
                <c:pt idx="30881">
                  <c:v>45107.225694444445</c:v>
                </c:pt>
                <c:pt idx="30882">
                  <c:v>45107.229166666664</c:v>
                </c:pt>
                <c:pt idx="30883">
                  <c:v>45107.232638888891</c:v>
                </c:pt>
                <c:pt idx="30884">
                  <c:v>45107.236111111109</c:v>
                </c:pt>
                <c:pt idx="30885">
                  <c:v>45107.239583333336</c:v>
                </c:pt>
                <c:pt idx="30886">
                  <c:v>45107.243055555555</c:v>
                </c:pt>
                <c:pt idx="30887">
                  <c:v>45107.246527777781</c:v>
                </c:pt>
                <c:pt idx="30888">
                  <c:v>45107.25</c:v>
                </c:pt>
                <c:pt idx="30889">
                  <c:v>45107.253472222219</c:v>
                </c:pt>
                <c:pt idx="30890">
                  <c:v>45107.256944444445</c:v>
                </c:pt>
                <c:pt idx="30891">
                  <c:v>45107.260416666664</c:v>
                </c:pt>
                <c:pt idx="30892">
                  <c:v>45107.263888888891</c:v>
                </c:pt>
                <c:pt idx="30893">
                  <c:v>45107.267361111109</c:v>
                </c:pt>
                <c:pt idx="30894">
                  <c:v>45107.270833333336</c:v>
                </c:pt>
                <c:pt idx="30895">
                  <c:v>45107.274305555555</c:v>
                </c:pt>
                <c:pt idx="30896">
                  <c:v>45107.277777777781</c:v>
                </c:pt>
                <c:pt idx="30897">
                  <c:v>45107.28125</c:v>
                </c:pt>
                <c:pt idx="30898">
                  <c:v>45107.284722222219</c:v>
                </c:pt>
                <c:pt idx="30899">
                  <c:v>45107.288194444445</c:v>
                </c:pt>
                <c:pt idx="30900">
                  <c:v>45107.291666666664</c:v>
                </c:pt>
                <c:pt idx="30901">
                  <c:v>45107.295138888891</c:v>
                </c:pt>
                <c:pt idx="30902">
                  <c:v>45107.298611111109</c:v>
                </c:pt>
                <c:pt idx="30903">
                  <c:v>45107.302083333336</c:v>
                </c:pt>
                <c:pt idx="30904">
                  <c:v>45107.305555555555</c:v>
                </c:pt>
                <c:pt idx="30905">
                  <c:v>45107.309027777781</c:v>
                </c:pt>
                <c:pt idx="30906">
                  <c:v>45107.3125</c:v>
                </c:pt>
                <c:pt idx="30907">
                  <c:v>45107.315972222219</c:v>
                </c:pt>
                <c:pt idx="30908">
                  <c:v>45107.319444444445</c:v>
                </c:pt>
                <c:pt idx="30909">
                  <c:v>45107.322916666664</c:v>
                </c:pt>
                <c:pt idx="30910">
                  <c:v>45107.326388888891</c:v>
                </c:pt>
                <c:pt idx="30911">
                  <c:v>45107.329861111109</c:v>
                </c:pt>
                <c:pt idx="30912">
                  <c:v>45107.333333333336</c:v>
                </c:pt>
                <c:pt idx="30913">
                  <c:v>45107.336805555555</c:v>
                </c:pt>
                <c:pt idx="30914">
                  <c:v>45107.340277777781</c:v>
                </c:pt>
                <c:pt idx="30915">
                  <c:v>45107.34375</c:v>
                </c:pt>
                <c:pt idx="30916">
                  <c:v>45107.347222222219</c:v>
                </c:pt>
                <c:pt idx="30917">
                  <c:v>45107.350694444445</c:v>
                </c:pt>
                <c:pt idx="30918">
                  <c:v>45107.354166666664</c:v>
                </c:pt>
                <c:pt idx="30919">
                  <c:v>45107.357638888891</c:v>
                </c:pt>
                <c:pt idx="30920">
                  <c:v>45107.361111111109</c:v>
                </c:pt>
                <c:pt idx="30921">
                  <c:v>45107.364583333336</c:v>
                </c:pt>
                <c:pt idx="30922">
                  <c:v>45107.368055555555</c:v>
                </c:pt>
                <c:pt idx="30923">
                  <c:v>45107.371527777781</c:v>
                </c:pt>
                <c:pt idx="30924">
                  <c:v>45107.375</c:v>
                </c:pt>
                <c:pt idx="30925">
                  <c:v>45107.378472222219</c:v>
                </c:pt>
                <c:pt idx="30926">
                  <c:v>45107.381944444445</c:v>
                </c:pt>
                <c:pt idx="30927">
                  <c:v>45107.385416666664</c:v>
                </c:pt>
                <c:pt idx="30928">
                  <c:v>45107.388888888891</c:v>
                </c:pt>
                <c:pt idx="30929">
                  <c:v>45107.392361111109</c:v>
                </c:pt>
                <c:pt idx="30930">
                  <c:v>45107.395833333336</c:v>
                </c:pt>
                <c:pt idx="30931">
                  <c:v>45107.399305555555</c:v>
                </c:pt>
                <c:pt idx="30932">
                  <c:v>45107.402777777781</c:v>
                </c:pt>
                <c:pt idx="30933">
                  <c:v>45107.40625</c:v>
                </c:pt>
                <c:pt idx="30934">
                  <c:v>45107.409722222219</c:v>
                </c:pt>
                <c:pt idx="30935">
                  <c:v>45107.413194444445</c:v>
                </c:pt>
                <c:pt idx="30936">
                  <c:v>45107.416666666664</c:v>
                </c:pt>
                <c:pt idx="30937">
                  <c:v>45107.420138888891</c:v>
                </c:pt>
                <c:pt idx="30938">
                  <c:v>45107.423611111109</c:v>
                </c:pt>
                <c:pt idx="30939">
                  <c:v>45107.427083333336</c:v>
                </c:pt>
                <c:pt idx="30940">
                  <c:v>45107.430555555555</c:v>
                </c:pt>
                <c:pt idx="30941">
                  <c:v>45107.434027777781</c:v>
                </c:pt>
                <c:pt idx="30942">
                  <c:v>45107.4375</c:v>
                </c:pt>
                <c:pt idx="30943">
                  <c:v>45107.440972222219</c:v>
                </c:pt>
                <c:pt idx="30944">
                  <c:v>45107.444444444445</c:v>
                </c:pt>
                <c:pt idx="30945">
                  <c:v>45107.447916666664</c:v>
                </c:pt>
                <c:pt idx="30946">
                  <c:v>45107.451388888891</c:v>
                </c:pt>
                <c:pt idx="30947">
                  <c:v>45107.454861111109</c:v>
                </c:pt>
                <c:pt idx="30948">
                  <c:v>45107.458333333336</c:v>
                </c:pt>
                <c:pt idx="30949">
                  <c:v>45107.461805555555</c:v>
                </c:pt>
                <c:pt idx="30950">
                  <c:v>45107.465277777781</c:v>
                </c:pt>
                <c:pt idx="30951">
                  <c:v>45107.46875</c:v>
                </c:pt>
                <c:pt idx="30952">
                  <c:v>45107.472222222219</c:v>
                </c:pt>
                <c:pt idx="30953">
                  <c:v>45107.475694444445</c:v>
                </c:pt>
                <c:pt idx="30954">
                  <c:v>45107.479166666664</c:v>
                </c:pt>
                <c:pt idx="30955">
                  <c:v>45107.482638888891</c:v>
                </c:pt>
                <c:pt idx="30956">
                  <c:v>45107.486111111109</c:v>
                </c:pt>
                <c:pt idx="30957">
                  <c:v>45107.489583333336</c:v>
                </c:pt>
                <c:pt idx="30958">
                  <c:v>45107.493055555555</c:v>
                </c:pt>
                <c:pt idx="30959">
                  <c:v>45107.496527777781</c:v>
                </c:pt>
                <c:pt idx="30960">
                  <c:v>45107.5</c:v>
                </c:pt>
                <c:pt idx="30961">
                  <c:v>45107.503472222219</c:v>
                </c:pt>
                <c:pt idx="30962">
                  <c:v>45107.506944444445</c:v>
                </c:pt>
                <c:pt idx="30963">
                  <c:v>45107.510416666664</c:v>
                </c:pt>
                <c:pt idx="30964">
                  <c:v>45107.513888888891</c:v>
                </c:pt>
                <c:pt idx="30965">
                  <c:v>45107.517361111109</c:v>
                </c:pt>
                <c:pt idx="30966">
                  <c:v>45107.520833333336</c:v>
                </c:pt>
                <c:pt idx="30967">
                  <c:v>45107.524305555555</c:v>
                </c:pt>
                <c:pt idx="30968">
                  <c:v>45107.527777777781</c:v>
                </c:pt>
                <c:pt idx="30969">
                  <c:v>45107.53125</c:v>
                </c:pt>
                <c:pt idx="30970">
                  <c:v>45107.534722222219</c:v>
                </c:pt>
                <c:pt idx="30971">
                  <c:v>45107.538194444445</c:v>
                </c:pt>
                <c:pt idx="30972">
                  <c:v>45107.541666666664</c:v>
                </c:pt>
                <c:pt idx="30973">
                  <c:v>45107.545138888891</c:v>
                </c:pt>
                <c:pt idx="30974">
                  <c:v>45107.548611111109</c:v>
                </c:pt>
                <c:pt idx="30975">
                  <c:v>45107.552083333336</c:v>
                </c:pt>
                <c:pt idx="30976">
                  <c:v>45107.555555555555</c:v>
                </c:pt>
                <c:pt idx="30977">
                  <c:v>45107.559027777781</c:v>
                </c:pt>
                <c:pt idx="30978">
                  <c:v>45107.5625</c:v>
                </c:pt>
                <c:pt idx="30979">
                  <c:v>45107.565972222219</c:v>
                </c:pt>
                <c:pt idx="30980">
                  <c:v>45107.569444444445</c:v>
                </c:pt>
                <c:pt idx="30981">
                  <c:v>45107.572916666664</c:v>
                </c:pt>
                <c:pt idx="30982">
                  <c:v>45107.576388888891</c:v>
                </c:pt>
                <c:pt idx="30983">
                  <c:v>45107.579861111109</c:v>
                </c:pt>
                <c:pt idx="30984">
                  <c:v>45107.583333333336</c:v>
                </c:pt>
                <c:pt idx="30985">
                  <c:v>45107.586805555555</c:v>
                </c:pt>
                <c:pt idx="30986">
                  <c:v>45107.590277777781</c:v>
                </c:pt>
                <c:pt idx="30987">
                  <c:v>45107.59375</c:v>
                </c:pt>
                <c:pt idx="30988">
                  <c:v>45107.597222222219</c:v>
                </c:pt>
                <c:pt idx="30989">
                  <c:v>45107.600694444445</c:v>
                </c:pt>
                <c:pt idx="30990">
                  <c:v>45107.604166666664</c:v>
                </c:pt>
                <c:pt idx="30991">
                  <c:v>45107.607638888891</c:v>
                </c:pt>
                <c:pt idx="30992">
                  <c:v>45107.611111111109</c:v>
                </c:pt>
                <c:pt idx="30993">
                  <c:v>45107.614583333336</c:v>
                </c:pt>
                <c:pt idx="30994">
                  <c:v>45107.618055555555</c:v>
                </c:pt>
                <c:pt idx="30995">
                  <c:v>45107.621527777781</c:v>
                </c:pt>
                <c:pt idx="30996">
                  <c:v>45107.625</c:v>
                </c:pt>
                <c:pt idx="30997">
                  <c:v>45107.628472222219</c:v>
                </c:pt>
                <c:pt idx="30998">
                  <c:v>45107.631944444445</c:v>
                </c:pt>
                <c:pt idx="30999">
                  <c:v>45107.635416666664</c:v>
                </c:pt>
                <c:pt idx="31000">
                  <c:v>45107.638888888891</c:v>
                </c:pt>
                <c:pt idx="31001">
                  <c:v>45107.642361111109</c:v>
                </c:pt>
                <c:pt idx="31002">
                  <c:v>45107.645833333336</c:v>
                </c:pt>
                <c:pt idx="31003">
                  <c:v>45107.649305555555</c:v>
                </c:pt>
                <c:pt idx="31004">
                  <c:v>45107.652777777781</c:v>
                </c:pt>
                <c:pt idx="31005">
                  <c:v>45107.65625</c:v>
                </c:pt>
                <c:pt idx="31006">
                  <c:v>45107.659722222219</c:v>
                </c:pt>
                <c:pt idx="31007">
                  <c:v>45107.663194444445</c:v>
                </c:pt>
                <c:pt idx="31008">
                  <c:v>45107.666666666664</c:v>
                </c:pt>
                <c:pt idx="31009">
                  <c:v>45107.670138888891</c:v>
                </c:pt>
                <c:pt idx="31010">
                  <c:v>45107.673611111109</c:v>
                </c:pt>
                <c:pt idx="31011">
                  <c:v>45107.677083333336</c:v>
                </c:pt>
                <c:pt idx="31012">
                  <c:v>45107.680555555555</c:v>
                </c:pt>
                <c:pt idx="31013">
                  <c:v>45107.684027777781</c:v>
                </c:pt>
                <c:pt idx="31014">
                  <c:v>45107.6875</c:v>
                </c:pt>
                <c:pt idx="31015">
                  <c:v>45107.690972222219</c:v>
                </c:pt>
                <c:pt idx="31016">
                  <c:v>45107.694444444445</c:v>
                </c:pt>
                <c:pt idx="31017">
                  <c:v>45107.697916666664</c:v>
                </c:pt>
                <c:pt idx="31018">
                  <c:v>45107.701388888891</c:v>
                </c:pt>
                <c:pt idx="31019">
                  <c:v>45107.704861111109</c:v>
                </c:pt>
                <c:pt idx="31020">
                  <c:v>45107.708333333336</c:v>
                </c:pt>
                <c:pt idx="31021">
                  <c:v>45107.711805555555</c:v>
                </c:pt>
                <c:pt idx="31022">
                  <c:v>45107.715277777781</c:v>
                </c:pt>
                <c:pt idx="31023">
                  <c:v>45107.71875</c:v>
                </c:pt>
                <c:pt idx="31024">
                  <c:v>45107.722222222219</c:v>
                </c:pt>
                <c:pt idx="31025">
                  <c:v>45107.725694444445</c:v>
                </c:pt>
                <c:pt idx="31026">
                  <c:v>45107.729166666664</c:v>
                </c:pt>
                <c:pt idx="31027">
                  <c:v>45107.732638888891</c:v>
                </c:pt>
                <c:pt idx="31028">
                  <c:v>45107.736111111109</c:v>
                </c:pt>
                <c:pt idx="31029">
                  <c:v>45107.739583333336</c:v>
                </c:pt>
                <c:pt idx="31030">
                  <c:v>45107.743055555555</c:v>
                </c:pt>
                <c:pt idx="31031">
                  <c:v>45107.746527777781</c:v>
                </c:pt>
                <c:pt idx="31032">
                  <c:v>45107.75</c:v>
                </c:pt>
                <c:pt idx="31033">
                  <c:v>45107.753472222219</c:v>
                </c:pt>
                <c:pt idx="31034">
                  <c:v>45107.756944444445</c:v>
                </c:pt>
                <c:pt idx="31035">
                  <c:v>45107.760416666664</c:v>
                </c:pt>
                <c:pt idx="31036">
                  <c:v>45107.763888888891</c:v>
                </c:pt>
                <c:pt idx="31037">
                  <c:v>45107.767361111109</c:v>
                </c:pt>
                <c:pt idx="31038">
                  <c:v>45107.770833333336</c:v>
                </c:pt>
                <c:pt idx="31039">
                  <c:v>45107.774305555555</c:v>
                </c:pt>
                <c:pt idx="31040">
                  <c:v>45107.777777777781</c:v>
                </c:pt>
                <c:pt idx="31041">
                  <c:v>45107.78125</c:v>
                </c:pt>
                <c:pt idx="31042">
                  <c:v>45107.784722222219</c:v>
                </c:pt>
                <c:pt idx="31043">
                  <c:v>45107.788194444445</c:v>
                </c:pt>
                <c:pt idx="31044">
                  <c:v>45107.791666666664</c:v>
                </c:pt>
                <c:pt idx="31045">
                  <c:v>45107.795138888891</c:v>
                </c:pt>
                <c:pt idx="31046">
                  <c:v>45107.798611111109</c:v>
                </c:pt>
                <c:pt idx="31047">
                  <c:v>45107.802083333336</c:v>
                </c:pt>
                <c:pt idx="31048">
                  <c:v>45107.805555555555</c:v>
                </c:pt>
                <c:pt idx="31049">
                  <c:v>45107.809027777781</c:v>
                </c:pt>
                <c:pt idx="31050">
                  <c:v>45107.8125</c:v>
                </c:pt>
                <c:pt idx="31051">
                  <c:v>45107.815972222219</c:v>
                </c:pt>
                <c:pt idx="31052">
                  <c:v>45107.819444444445</c:v>
                </c:pt>
                <c:pt idx="31053">
                  <c:v>45107.822916666664</c:v>
                </c:pt>
                <c:pt idx="31054">
                  <c:v>45107.826388888891</c:v>
                </c:pt>
                <c:pt idx="31055">
                  <c:v>45107.829861111109</c:v>
                </c:pt>
                <c:pt idx="31056">
                  <c:v>45107.833333333336</c:v>
                </c:pt>
                <c:pt idx="31057">
                  <c:v>45107.836805555555</c:v>
                </c:pt>
                <c:pt idx="31058">
                  <c:v>45107.840277777781</c:v>
                </c:pt>
                <c:pt idx="31059">
                  <c:v>45107.84375</c:v>
                </c:pt>
                <c:pt idx="31060">
                  <c:v>45107.847222222219</c:v>
                </c:pt>
                <c:pt idx="31061">
                  <c:v>45107.850694444445</c:v>
                </c:pt>
                <c:pt idx="31062">
                  <c:v>45107.854166666664</c:v>
                </c:pt>
                <c:pt idx="31063">
                  <c:v>45107.857638888891</c:v>
                </c:pt>
                <c:pt idx="31064">
                  <c:v>45107.861111111109</c:v>
                </c:pt>
                <c:pt idx="31065">
                  <c:v>45107.864583333336</c:v>
                </c:pt>
                <c:pt idx="31066">
                  <c:v>45107.868055555555</c:v>
                </c:pt>
                <c:pt idx="31067">
                  <c:v>45107.871527777781</c:v>
                </c:pt>
                <c:pt idx="31068">
                  <c:v>45107.875</c:v>
                </c:pt>
                <c:pt idx="31069">
                  <c:v>45107.878472222219</c:v>
                </c:pt>
                <c:pt idx="31070">
                  <c:v>45107.881944444445</c:v>
                </c:pt>
                <c:pt idx="31071">
                  <c:v>45107.885416666664</c:v>
                </c:pt>
                <c:pt idx="31072">
                  <c:v>45107.888888888891</c:v>
                </c:pt>
                <c:pt idx="31073">
                  <c:v>45107.892361111109</c:v>
                </c:pt>
                <c:pt idx="31074">
                  <c:v>45107.895833333336</c:v>
                </c:pt>
                <c:pt idx="31075">
                  <c:v>45107.899305555555</c:v>
                </c:pt>
                <c:pt idx="31076">
                  <c:v>45107.902777777781</c:v>
                </c:pt>
                <c:pt idx="31077">
                  <c:v>45107.90625</c:v>
                </c:pt>
                <c:pt idx="31078">
                  <c:v>45107.909722222219</c:v>
                </c:pt>
                <c:pt idx="31079">
                  <c:v>45107.913194444445</c:v>
                </c:pt>
                <c:pt idx="31080">
                  <c:v>45107.916666666664</c:v>
                </c:pt>
                <c:pt idx="31081">
                  <c:v>45107.920138888891</c:v>
                </c:pt>
                <c:pt idx="31082">
                  <c:v>45107.923611111109</c:v>
                </c:pt>
                <c:pt idx="31083">
                  <c:v>45107.927083333336</c:v>
                </c:pt>
                <c:pt idx="31084">
                  <c:v>45107.930555555555</c:v>
                </c:pt>
                <c:pt idx="31085">
                  <c:v>45107.934027777781</c:v>
                </c:pt>
                <c:pt idx="31086">
                  <c:v>45107.9375</c:v>
                </c:pt>
                <c:pt idx="31087">
                  <c:v>45107.940972222219</c:v>
                </c:pt>
                <c:pt idx="31088">
                  <c:v>45107.944444444445</c:v>
                </c:pt>
                <c:pt idx="31089">
                  <c:v>45107.947916666664</c:v>
                </c:pt>
                <c:pt idx="31090">
                  <c:v>45107.951388888891</c:v>
                </c:pt>
                <c:pt idx="31091">
                  <c:v>45107.954861111109</c:v>
                </c:pt>
                <c:pt idx="31092">
                  <c:v>45107.958333333336</c:v>
                </c:pt>
                <c:pt idx="31093">
                  <c:v>45107.961805555555</c:v>
                </c:pt>
                <c:pt idx="31094">
                  <c:v>45107.965277777781</c:v>
                </c:pt>
                <c:pt idx="31095">
                  <c:v>45107.96875</c:v>
                </c:pt>
                <c:pt idx="31096">
                  <c:v>45107.972222222219</c:v>
                </c:pt>
                <c:pt idx="31097">
                  <c:v>45107.975694444445</c:v>
                </c:pt>
                <c:pt idx="31098">
                  <c:v>45107.979166666664</c:v>
                </c:pt>
                <c:pt idx="31099">
                  <c:v>45107.982638888891</c:v>
                </c:pt>
                <c:pt idx="31100">
                  <c:v>45107.986111111109</c:v>
                </c:pt>
                <c:pt idx="31101">
                  <c:v>45107.989583333336</c:v>
                </c:pt>
                <c:pt idx="31102">
                  <c:v>45107.993055555555</c:v>
                </c:pt>
                <c:pt idx="31103">
                  <c:v>45107.996527777781</c:v>
                </c:pt>
                <c:pt idx="31104">
                  <c:v>45108</c:v>
                </c:pt>
                <c:pt idx="31105">
                  <c:v>45108.003472222219</c:v>
                </c:pt>
                <c:pt idx="31106">
                  <c:v>45108.006944444445</c:v>
                </c:pt>
                <c:pt idx="31107">
                  <c:v>45108.010416666664</c:v>
                </c:pt>
                <c:pt idx="31108">
                  <c:v>45108.013888888891</c:v>
                </c:pt>
                <c:pt idx="31109">
                  <c:v>45108.017361111109</c:v>
                </c:pt>
                <c:pt idx="31110">
                  <c:v>45108.020833333336</c:v>
                </c:pt>
                <c:pt idx="31111">
                  <c:v>45108.024305555555</c:v>
                </c:pt>
                <c:pt idx="31112">
                  <c:v>45108.027777777781</c:v>
                </c:pt>
                <c:pt idx="31113">
                  <c:v>45108.03125</c:v>
                </c:pt>
                <c:pt idx="31114">
                  <c:v>45108.034722222219</c:v>
                </c:pt>
                <c:pt idx="31115">
                  <c:v>45108.038194444445</c:v>
                </c:pt>
                <c:pt idx="31116">
                  <c:v>45108.041666666664</c:v>
                </c:pt>
                <c:pt idx="31117">
                  <c:v>45108.045138888891</c:v>
                </c:pt>
                <c:pt idx="31118">
                  <c:v>45108.048611111109</c:v>
                </c:pt>
                <c:pt idx="31119">
                  <c:v>45108.052083333336</c:v>
                </c:pt>
                <c:pt idx="31120">
                  <c:v>45108.055555555555</c:v>
                </c:pt>
                <c:pt idx="31121">
                  <c:v>45108.059027777781</c:v>
                </c:pt>
                <c:pt idx="31122">
                  <c:v>45108.0625</c:v>
                </c:pt>
                <c:pt idx="31123">
                  <c:v>45108.065972222219</c:v>
                </c:pt>
                <c:pt idx="31124">
                  <c:v>45108.069444444445</c:v>
                </c:pt>
                <c:pt idx="31125">
                  <c:v>45108.072916666664</c:v>
                </c:pt>
                <c:pt idx="31126">
                  <c:v>45108.076388888891</c:v>
                </c:pt>
                <c:pt idx="31127">
                  <c:v>45108.079861111109</c:v>
                </c:pt>
                <c:pt idx="31128">
                  <c:v>45108.083333333336</c:v>
                </c:pt>
                <c:pt idx="31129">
                  <c:v>45108.086805555555</c:v>
                </c:pt>
                <c:pt idx="31130">
                  <c:v>45108.090277777781</c:v>
                </c:pt>
                <c:pt idx="31131">
                  <c:v>45108.09375</c:v>
                </c:pt>
                <c:pt idx="31132">
                  <c:v>45108.097222222219</c:v>
                </c:pt>
                <c:pt idx="31133">
                  <c:v>45108.100694444445</c:v>
                </c:pt>
                <c:pt idx="31134">
                  <c:v>45108.104166666664</c:v>
                </c:pt>
                <c:pt idx="31135">
                  <c:v>45108.107638888891</c:v>
                </c:pt>
                <c:pt idx="31136">
                  <c:v>45108.111111111109</c:v>
                </c:pt>
                <c:pt idx="31137">
                  <c:v>45108.114583333336</c:v>
                </c:pt>
                <c:pt idx="31138">
                  <c:v>45108.118055555555</c:v>
                </c:pt>
                <c:pt idx="31139">
                  <c:v>45108.121527777781</c:v>
                </c:pt>
                <c:pt idx="31140">
                  <c:v>45108.125</c:v>
                </c:pt>
                <c:pt idx="31141">
                  <c:v>45108.128472222219</c:v>
                </c:pt>
                <c:pt idx="31142">
                  <c:v>45108.131944444445</c:v>
                </c:pt>
                <c:pt idx="31143">
                  <c:v>45108.135416666664</c:v>
                </c:pt>
                <c:pt idx="31144">
                  <c:v>45108.138888888891</c:v>
                </c:pt>
                <c:pt idx="31145">
                  <c:v>45108.142361111109</c:v>
                </c:pt>
                <c:pt idx="31146">
                  <c:v>45108.145833333336</c:v>
                </c:pt>
                <c:pt idx="31147">
                  <c:v>45108.149305555555</c:v>
                </c:pt>
                <c:pt idx="31148">
                  <c:v>45108.152777777781</c:v>
                </c:pt>
                <c:pt idx="31149">
                  <c:v>45108.15625</c:v>
                </c:pt>
                <c:pt idx="31150">
                  <c:v>45108.159722222219</c:v>
                </c:pt>
                <c:pt idx="31151">
                  <c:v>45108.163194444445</c:v>
                </c:pt>
                <c:pt idx="31152">
                  <c:v>45108.166666666664</c:v>
                </c:pt>
                <c:pt idx="31153">
                  <c:v>45108.170138888891</c:v>
                </c:pt>
                <c:pt idx="31154">
                  <c:v>45108.173611111109</c:v>
                </c:pt>
                <c:pt idx="31155">
                  <c:v>45108.177083333336</c:v>
                </c:pt>
                <c:pt idx="31156">
                  <c:v>45108.180555555555</c:v>
                </c:pt>
                <c:pt idx="31157">
                  <c:v>45108.184027777781</c:v>
                </c:pt>
                <c:pt idx="31158">
                  <c:v>45108.1875</c:v>
                </c:pt>
                <c:pt idx="31159">
                  <c:v>45108.190972222219</c:v>
                </c:pt>
                <c:pt idx="31160">
                  <c:v>45108.194444444445</c:v>
                </c:pt>
                <c:pt idx="31161">
                  <c:v>45108.197916666664</c:v>
                </c:pt>
                <c:pt idx="31162">
                  <c:v>45108.201388888891</c:v>
                </c:pt>
                <c:pt idx="31163">
                  <c:v>45108.204861111109</c:v>
                </c:pt>
                <c:pt idx="31164">
                  <c:v>45108.208333333336</c:v>
                </c:pt>
                <c:pt idx="31165">
                  <c:v>45108.211805555555</c:v>
                </c:pt>
                <c:pt idx="31166">
                  <c:v>45108.215277777781</c:v>
                </c:pt>
                <c:pt idx="31167">
                  <c:v>45108.21875</c:v>
                </c:pt>
                <c:pt idx="31168">
                  <c:v>45108.222222222219</c:v>
                </c:pt>
                <c:pt idx="31169">
                  <c:v>45108.225694444445</c:v>
                </c:pt>
                <c:pt idx="31170">
                  <c:v>45108.229166666664</c:v>
                </c:pt>
                <c:pt idx="31171">
                  <c:v>45108.232638888891</c:v>
                </c:pt>
                <c:pt idx="31172">
                  <c:v>45108.236111111109</c:v>
                </c:pt>
                <c:pt idx="31173">
                  <c:v>45108.239583333336</c:v>
                </c:pt>
                <c:pt idx="31174">
                  <c:v>45108.243055555555</c:v>
                </c:pt>
                <c:pt idx="31175">
                  <c:v>45108.246527777781</c:v>
                </c:pt>
                <c:pt idx="31176">
                  <c:v>45108.25</c:v>
                </c:pt>
                <c:pt idx="31177">
                  <c:v>45108.253472222219</c:v>
                </c:pt>
                <c:pt idx="31178">
                  <c:v>45108.256944444445</c:v>
                </c:pt>
                <c:pt idx="31179">
                  <c:v>45108.260416666664</c:v>
                </c:pt>
                <c:pt idx="31180">
                  <c:v>45108.263888888891</c:v>
                </c:pt>
                <c:pt idx="31181">
                  <c:v>45108.267361111109</c:v>
                </c:pt>
                <c:pt idx="31182">
                  <c:v>45108.270833333336</c:v>
                </c:pt>
                <c:pt idx="31183">
                  <c:v>45108.274305555555</c:v>
                </c:pt>
                <c:pt idx="31184">
                  <c:v>45108.277777777781</c:v>
                </c:pt>
                <c:pt idx="31185">
                  <c:v>45108.28125</c:v>
                </c:pt>
                <c:pt idx="31186">
                  <c:v>45108.284722222219</c:v>
                </c:pt>
                <c:pt idx="31187">
                  <c:v>45108.288194444445</c:v>
                </c:pt>
                <c:pt idx="31188">
                  <c:v>45108.291666666664</c:v>
                </c:pt>
                <c:pt idx="31189">
                  <c:v>45108.295138888891</c:v>
                </c:pt>
                <c:pt idx="31190">
                  <c:v>45108.298611111109</c:v>
                </c:pt>
                <c:pt idx="31191">
                  <c:v>45108.302083333336</c:v>
                </c:pt>
                <c:pt idx="31192">
                  <c:v>45108.305555555555</c:v>
                </c:pt>
                <c:pt idx="31193">
                  <c:v>45108.309027777781</c:v>
                </c:pt>
                <c:pt idx="31194">
                  <c:v>45108.3125</c:v>
                </c:pt>
                <c:pt idx="31195">
                  <c:v>45108.315972222219</c:v>
                </c:pt>
                <c:pt idx="31196">
                  <c:v>45108.319444444445</c:v>
                </c:pt>
                <c:pt idx="31197">
                  <c:v>45108.322916666664</c:v>
                </c:pt>
                <c:pt idx="31198">
                  <c:v>45108.326388888891</c:v>
                </c:pt>
                <c:pt idx="31199">
                  <c:v>45108.329861111109</c:v>
                </c:pt>
                <c:pt idx="31200">
                  <c:v>45108.333333333336</c:v>
                </c:pt>
                <c:pt idx="31201">
                  <c:v>45108.336805555555</c:v>
                </c:pt>
                <c:pt idx="31202">
                  <c:v>45108.340277777781</c:v>
                </c:pt>
                <c:pt idx="31203">
                  <c:v>45108.34375</c:v>
                </c:pt>
                <c:pt idx="31204">
                  <c:v>45108.347222222219</c:v>
                </c:pt>
                <c:pt idx="31205">
                  <c:v>45108.350694444445</c:v>
                </c:pt>
                <c:pt idx="31206">
                  <c:v>45108.354166666664</c:v>
                </c:pt>
                <c:pt idx="31207">
                  <c:v>45108.357638888891</c:v>
                </c:pt>
                <c:pt idx="31208">
                  <c:v>45108.361111111109</c:v>
                </c:pt>
                <c:pt idx="31209">
                  <c:v>45108.364583333336</c:v>
                </c:pt>
                <c:pt idx="31210">
                  <c:v>45108.368055555555</c:v>
                </c:pt>
                <c:pt idx="31211">
                  <c:v>45108.371527777781</c:v>
                </c:pt>
                <c:pt idx="31212">
                  <c:v>45108.375</c:v>
                </c:pt>
                <c:pt idx="31213">
                  <c:v>45108.378472222219</c:v>
                </c:pt>
                <c:pt idx="31214">
                  <c:v>45108.381944444445</c:v>
                </c:pt>
                <c:pt idx="31215">
                  <c:v>45108.385416666664</c:v>
                </c:pt>
                <c:pt idx="31216">
                  <c:v>45108.388888888891</c:v>
                </c:pt>
                <c:pt idx="31217">
                  <c:v>45108.392361111109</c:v>
                </c:pt>
                <c:pt idx="31218">
                  <c:v>45108.395833333336</c:v>
                </c:pt>
                <c:pt idx="31219">
                  <c:v>45108.399305555555</c:v>
                </c:pt>
                <c:pt idx="31220">
                  <c:v>45108.402777777781</c:v>
                </c:pt>
                <c:pt idx="31221">
                  <c:v>45108.40625</c:v>
                </c:pt>
                <c:pt idx="31222">
                  <c:v>45108.409722222219</c:v>
                </c:pt>
                <c:pt idx="31223">
                  <c:v>45108.413194444445</c:v>
                </c:pt>
                <c:pt idx="31224">
                  <c:v>45108.416666666664</c:v>
                </c:pt>
                <c:pt idx="31225">
                  <c:v>45108.420138888891</c:v>
                </c:pt>
                <c:pt idx="31226">
                  <c:v>45108.423611111109</c:v>
                </c:pt>
                <c:pt idx="31227">
                  <c:v>45108.427083333336</c:v>
                </c:pt>
                <c:pt idx="31228">
                  <c:v>45108.430555555555</c:v>
                </c:pt>
                <c:pt idx="31229">
                  <c:v>45108.434027777781</c:v>
                </c:pt>
                <c:pt idx="31230">
                  <c:v>45108.4375</c:v>
                </c:pt>
                <c:pt idx="31231">
                  <c:v>45108.440972222219</c:v>
                </c:pt>
                <c:pt idx="31232">
                  <c:v>45108.444444444445</c:v>
                </c:pt>
                <c:pt idx="31233">
                  <c:v>45108.447916666664</c:v>
                </c:pt>
                <c:pt idx="31234">
                  <c:v>45108.451388888891</c:v>
                </c:pt>
                <c:pt idx="31235">
                  <c:v>45108.454861111109</c:v>
                </c:pt>
                <c:pt idx="31236">
                  <c:v>45108.458333333336</c:v>
                </c:pt>
                <c:pt idx="31237">
                  <c:v>45108.461805555555</c:v>
                </c:pt>
                <c:pt idx="31238">
                  <c:v>45108.465277777781</c:v>
                </c:pt>
                <c:pt idx="31239">
                  <c:v>45108.46875</c:v>
                </c:pt>
                <c:pt idx="31240">
                  <c:v>45108.472222222219</c:v>
                </c:pt>
                <c:pt idx="31241">
                  <c:v>45108.475694444445</c:v>
                </c:pt>
                <c:pt idx="31242">
                  <c:v>45108.479166666664</c:v>
                </c:pt>
                <c:pt idx="31243">
                  <c:v>45108.482638888891</c:v>
                </c:pt>
                <c:pt idx="31244">
                  <c:v>45108.486111111109</c:v>
                </c:pt>
                <c:pt idx="31245">
                  <c:v>45108.489583333336</c:v>
                </c:pt>
                <c:pt idx="31246">
                  <c:v>45108.493055555555</c:v>
                </c:pt>
                <c:pt idx="31247">
                  <c:v>45108.496527777781</c:v>
                </c:pt>
                <c:pt idx="31248">
                  <c:v>45108.5</c:v>
                </c:pt>
                <c:pt idx="31249">
                  <c:v>45108.503472222219</c:v>
                </c:pt>
                <c:pt idx="31250">
                  <c:v>45108.506944444445</c:v>
                </c:pt>
                <c:pt idx="31251">
                  <c:v>45108.510416666664</c:v>
                </c:pt>
                <c:pt idx="31252">
                  <c:v>45108.513888888891</c:v>
                </c:pt>
                <c:pt idx="31253">
                  <c:v>45108.517361111109</c:v>
                </c:pt>
                <c:pt idx="31254">
                  <c:v>45108.520833333336</c:v>
                </c:pt>
                <c:pt idx="31255">
                  <c:v>45108.524305555555</c:v>
                </c:pt>
                <c:pt idx="31256">
                  <c:v>45108.527777777781</c:v>
                </c:pt>
                <c:pt idx="31257">
                  <c:v>45108.53125</c:v>
                </c:pt>
                <c:pt idx="31258">
                  <c:v>45108.534722222219</c:v>
                </c:pt>
                <c:pt idx="31259">
                  <c:v>45108.538194444445</c:v>
                </c:pt>
                <c:pt idx="31260">
                  <c:v>45108.541666666664</c:v>
                </c:pt>
                <c:pt idx="31261">
                  <c:v>45108.545138888891</c:v>
                </c:pt>
                <c:pt idx="31262">
                  <c:v>45108.548611111109</c:v>
                </c:pt>
                <c:pt idx="31263">
                  <c:v>45108.552083333336</c:v>
                </c:pt>
                <c:pt idx="31264">
                  <c:v>45108.555555555555</c:v>
                </c:pt>
                <c:pt idx="31265">
                  <c:v>45108.559027777781</c:v>
                </c:pt>
                <c:pt idx="31266">
                  <c:v>45108.5625</c:v>
                </c:pt>
                <c:pt idx="31267">
                  <c:v>45108.565972222219</c:v>
                </c:pt>
                <c:pt idx="31268">
                  <c:v>45108.569444444445</c:v>
                </c:pt>
                <c:pt idx="31269">
                  <c:v>45108.572916666664</c:v>
                </c:pt>
                <c:pt idx="31270">
                  <c:v>45108.576388888891</c:v>
                </c:pt>
                <c:pt idx="31271">
                  <c:v>45108.579861111109</c:v>
                </c:pt>
                <c:pt idx="31272">
                  <c:v>45108.583333333336</c:v>
                </c:pt>
                <c:pt idx="31273">
                  <c:v>45108.586805555555</c:v>
                </c:pt>
                <c:pt idx="31274">
                  <c:v>45108.590277777781</c:v>
                </c:pt>
                <c:pt idx="31275">
                  <c:v>45108.59375</c:v>
                </c:pt>
                <c:pt idx="31276">
                  <c:v>45108.597222222219</c:v>
                </c:pt>
                <c:pt idx="31277">
                  <c:v>45108.600694444445</c:v>
                </c:pt>
                <c:pt idx="31278">
                  <c:v>45108.604166666664</c:v>
                </c:pt>
                <c:pt idx="31279">
                  <c:v>45108.607638888891</c:v>
                </c:pt>
                <c:pt idx="31280">
                  <c:v>45108.611111111109</c:v>
                </c:pt>
                <c:pt idx="31281">
                  <c:v>45108.614583333336</c:v>
                </c:pt>
                <c:pt idx="31282">
                  <c:v>45108.618055555555</c:v>
                </c:pt>
                <c:pt idx="31283">
                  <c:v>45108.621527777781</c:v>
                </c:pt>
                <c:pt idx="31284">
                  <c:v>45108.625</c:v>
                </c:pt>
                <c:pt idx="31285">
                  <c:v>45108.628472222219</c:v>
                </c:pt>
                <c:pt idx="31286">
                  <c:v>45108.631944444445</c:v>
                </c:pt>
                <c:pt idx="31287">
                  <c:v>45108.635416666664</c:v>
                </c:pt>
                <c:pt idx="31288">
                  <c:v>45108.638888888891</c:v>
                </c:pt>
                <c:pt idx="31289">
                  <c:v>45108.642361111109</c:v>
                </c:pt>
                <c:pt idx="31290">
                  <c:v>45108.645833333336</c:v>
                </c:pt>
                <c:pt idx="31291">
                  <c:v>45108.649305555555</c:v>
                </c:pt>
                <c:pt idx="31292">
                  <c:v>45108.652777777781</c:v>
                </c:pt>
                <c:pt idx="31293">
                  <c:v>45108.65625</c:v>
                </c:pt>
                <c:pt idx="31294">
                  <c:v>45108.659722222219</c:v>
                </c:pt>
                <c:pt idx="31295">
                  <c:v>45108.663194444445</c:v>
                </c:pt>
                <c:pt idx="31296">
                  <c:v>45108.666666666664</c:v>
                </c:pt>
                <c:pt idx="31297">
                  <c:v>45108.670138888891</c:v>
                </c:pt>
                <c:pt idx="31298">
                  <c:v>45108.673611111109</c:v>
                </c:pt>
                <c:pt idx="31299">
                  <c:v>45108.677083333336</c:v>
                </c:pt>
                <c:pt idx="31300">
                  <c:v>45108.680555555555</c:v>
                </c:pt>
                <c:pt idx="31301">
                  <c:v>45108.684027777781</c:v>
                </c:pt>
                <c:pt idx="31302">
                  <c:v>45108.6875</c:v>
                </c:pt>
                <c:pt idx="31303">
                  <c:v>45108.690972222219</c:v>
                </c:pt>
                <c:pt idx="31304">
                  <c:v>45108.694444444445</c:v>
                </c:pt>
                <c:pt idx="31305">
                  <c:v>45108.697916666664</c:v>
                </c:pt>
                <c:pt idx="31306">
                  <c:v>45108.701388888891</c:v>
                </c:pt>
                <c:pt idx="31307">
                  <c:v>45108.704861111109</c:v>
                </c:pt>
                <c:pt idx="31308">
                  <c:v>45108.708333333336</c:v>
                </c:pt>
                <c:pt idx="31309">
                  <c:v>45108.711805555555</c:v>
                </c:pt>
                <c:pt idx="31310">
                  <c:v>45108.715277777781</c:v>
                </c:pt>
                <c:pt idx="31311">
                  <c:v>45108.71875</c:v>
                </c:pt>
                <c:pt idx="31312">
                  <c:v>45108.722222222219</c:v>
                </c:pt>
                <c:pt idx="31313">
                  <c:v>45108.725694444445</c:v>
                </c:pt>
                <c:pt idx="31314">
                  <c:v>45108.729166666664</c:v>
                </c:pt>
                <c:pt idx="31315">
                  <c:v>45108.732638888891</c:v>
                </c:pt>
                <c:pt idx="31316">
                  <c:v>45108.736111111109</c:v>
                </c:pt>
                <c:pt idx="31317">
                  <c:v>45108.739583333336</c:v>
                </c:pt>
                <c:pt idx="31318">
                  <c:v>45108.743055555555</c:v>
                </c:pt>
                <c:pt idx="31319">
                  <c:v>45108.746527777781</c:v>
                </c:pt>
                <c:pt idx="31320">
                  <c:v>45108.75</c:v>
                </c:pt>
                <c:pt idx="31321">
                  <c:v>45108.753472222219</c:v>
                </c:pt>
                <c:pt idx="31322">
                  <c:v>45108.756944444445</c:v>
                </c:pt>
                <c:pt idx="31323">
                  <c:v>45108.760416666664</c:v>
                </c:pt>
                <c:pt idx="31324">
                  <c:v>45108.763888888891</c:v>
                </c:pt>
                <c:pt idx="31325">
                  <c:v>45108.767361111109</c:v>
                </c:pt>
                <c:pt idx="31326">
                  <c:v>45108.770833333336</c:v>
                </c:pt>
                <c:pt idx="31327">
                  <c:v>45108.774305555555</c:v>
                </c:pt>
                <c:pt idx="31328">
                  <c:v>45108.777777777781</c:v>
                </c:pt>
                <c:pt idx="31329">
                  <c:v>45108.78125</c:v>
                </c:pt>
                <c:pt idx="31330">
                  <c:v>45108.784722222219</c:v>
                </c:pt>
                <c:pt idx="31331">
                  <c:v>45108.788194444445</c:v>
                </c:pt>
                <c:pt idx="31332">
                  <c:v>45108.791666666664</c:v>
                </c:pt>
                <c:pt idx="31333">
                  <c:v>45108.795138888891</c:v>
                </c:pt>
                <c:pt idx="31334">
                  <c:v>45108.798611111109</c:v>
                </c:pt>
                <c:pt idx="31335">
                  <c:v>45108.802083333336</c:v>
                </c:pt>
                <c:pt idx="31336">
                  <c:v>45108.805555555555</c:v>
                </c:pt>
                <c:pt idx="31337">
                  <c:v>45108.809027777781</c:v>
                </c:pt>
                <c:pt idx="31338">
                  <c:v>45108.8125</c:v>
                </c:pt>
                <c:pt idx="31339">
                  <c:v>45108.815972222219</c:v>
                </c:pt>
                <c:pt idx="31340">
                  <c:v>45108.819444444445</c:v>
                </c:pt>
                <c:pt idx="31341">
                  <c:v>45108.822916666664</c:v>
                </c:pt>
                <c:pt idx="31342">
                  <c:v>45108.826388888891</c:v>
                </c:pt>
                <c:pt idx="31343">
                  <c:v>45108.829861111109</c:v>
                </c:pt>
                <c:pt idx="31344">
                  <c:v>45108.833333333336</c:v>
                </c:pt>
                <c:pt idx="31345">
                  <c:v>45108.836805555555</c:v>
                </c:pt>
                <c:pt idx="31346">
                  <c:v>45108.840277777781</c:v>
                </c:pt>
                <c:pt idx="31347">
                  <c:v>45108.84375</c:v>
                </c:pt>
                <c:pt idx="31348">
                  <c:v>45108.847222222219</c:v>
                </c:pt>
                <c:pt idx="31349">
                  <c:v>45108.850694444445</c:v>
                </c:pt>
                <c:pt idx="31350">
                  <c:v>45108.854166666664</c:v>
                </c:pt>
                <c:pt idx="31351">
                  <c:v>45108.857638888891</c:v>
                </c:pt>
                <c:pt idx="31352">
                  <c:v>45108.861111111109</c:v>
                </c:pt>
                <c:pt idx="31353">
                  <c:v>45108.864583333336</c:v>
                </c:pt>
                <c:pt idx="31354">
                  <c:v>45108.868055555555</c:v>
                </c:pt>
                <c:pt idx="31355">
                  <c:v>45108.871527777781</c:v>
                </c:pt>
                <c:pt idx="31356">
                  <c:v>45108.875</c:v>
                </c:pt>
                <c:pt idx="31357">
                  <c:v>45108.878472222219</c:v>
                </c:pt>
                <c:pt idx="31358">
                  <c:v>45108.881944444445</c:v>
                </c:pt>
                <c:pt idx="31359">
                  <c:v>45108.885416666664</c:v>
                </c:pt>
                <c:pt idx="31360">
                  <c:v>45108.888888888891</c:v>
                </c:pt>
                <c:pt idx="31361">
                  <c:v>45108.892361111109</c:v>
                </c:pt>
                <c:pt idx="31362">
                  <c:v>45108.895833333336</c:v>
                </c:pt>
                <c:pt idx="31363">
                  <c:v>45108.899305555555</c:v>
                </c:pt>
                <c:pt idx="31364">
                  <c:v>45108.902777777781</c:v>
                </c:pt>
                <c:pt idx="31365">
                  <c:v>45108.90625</c:v>
                </c:pt>
                <c:pt idx="31366">
                  <c:v>45108.909722222219</c:v>
                </c:pt>
                <c:pt idx="31367">
                  <c:v>45108.913194444445</c:v>
                </c:pt>
                <c:pt idx="31368">
                  <c:v>45108.916666666664</c:v>
                </c:pt>
                <c:pt idx="31369">
                  <c:v>45108.920138888891</c:v>
                </c:pt>
                <c:pt idx="31370">
                  <c:v>45108.923611111109</c:v>
                </c:pt>
                <c:pt idx="31371">
                  <c:v>45108.927083333336</c:v>
                </c:pt>
                <c:pt idx="31372">
                  <c:v>45108.930555555555</c:v>
                </c:pt>
                <c:pt idx="31373">
                  <c:v>45108.934027777781</c:v>
                </c:pt>
                <c:pt idx="31374">
                  <c:v>45108.9375</c:v>
                </c:pt>
                <c:pt idx="31375">
                  <c:v>45108.940972222219</c:v>
                </c:pt>
                <c:pt idx="31376">
                  <c:v>45108.944444444445</c:v>
                </c:pt>
                <c:pt idx="31377">
                  <c:v>45108.947916666664</c:v>
                </c:pt>
                <c:pt idx="31378">
                  <c:v>45108.951388888891</c:v>
                </c:pt>
                <c:pt idx="31379">
                  <c:v>45108.954861111109</c:v>
                </c:pt>
                <c:pt idx="31380">
                  <c:v>45108.958333333336</c:v>
                </c:pt>
                <c:pt idx="31381">
                  <c:v>45108.961805555555</c:v>
                </c:pt>
                <c:pt idx="31382">
                  <c:v>45108.965277777781</c:v>
                </c:pt>
                <c:pt idx="31383">
                  <c:v>45108.96875</c:v>
                </c:pt>
                <c:pt idx="31384">
                  <c:v>45108.972222222219</c:v>
                </c:pt>
                <c:pt idx="31385">
                  <c:v>45108.975694444445</c:v>
                </c:pt>
                <c:pt idx="31386">
                  <c:v>45108.979166666664</c:v>
                </c:pt>
                <c:pt idx="31387">
                  <c:v>45108.982638888891</c:v>
                </c:pt>
                <c:pt idx="31388">
                  <c:v>45108.986111111109</c:v>
                </c:pt>
                <c:pt idx="31389">
                  <c:v>45108.989583333336</c:v>
                </c:pt>
                <c:pt idx="31390">
                  <c:v>45108.993055555555</c:v>
                </c:pt>
                <c:pt idx="31391">
                  <c:v>45108.996527777781</c:v>
                </c:pt>
                <c:pt idx="31392">
                  <c:v>45109</c:v>
                </c:pt>
                <c:pt idx="31393">
                  <c:v>45109.003472222219</c:v>
                </c:pt>
                <c:pt idx="31394">
                  <c:v>45109.006944444445</c:v>
                </c:pt>
                <c:pt idx="31395">
                  <c:v>45109.010416666664</c:v>
                </c:pt>
                <c:pt idx="31396">
                  <c:v>45109.013888888891</c:v>
                </c:pt>
                <c:pt idx="31397">
                  <c:v>45109.017361111109</c:v>
                </c:pt>
                <c:pt idx="31398">
                  <c:v>45109.020833333336</c:v>
                </c:pt>
                <c:pt idx="31399">
                  <c:v>45109.024305555555</c:v>
                </c:pt>
                <c:pt idx="31400">
                  <c:v>45109.027777777781</c:v>
                </c:pt>
                <c:pt idx="31401">
                  <c:v>45109.03125</c:v>
                </c:pt>
                <c:pt idx="31402">
                  <c:v>45109.034722222219</c:v>
                </c:pt>
                <c:pt idx="31403">
                  <c:v>45109.038194444445</c:v>
                </c:pt>
                <c:pt idx="31404">
                  <c:v>45109.041666666664</c:v>
                </c:pt>
                <c:pt idx="31405">
                  <c:v>45109.045138888891</c:v>
                </c:pt>
                <c:pt idx="31406">
                  <c:v>45109.048611111109</c:v>
                </c:pt>
                <c:pt idx="31407">
                  <c:v>45109.052083333336</c:v>
                </c:pt>
                <c:pt idx="31408">
                  <c:v>45109.055555555555</c:v>
                </c:pt>
                <c:pt idx="31409">
                  <c:v>45109.059027777781</c:v>
                </c:pt>
                <c:pt idx="31410">
                  <c:v>45109.0625</c:v>
                </c:pt>
                <c:pt idx="31411">
                  <c:v>45109.065972222219</c:v>
                </c:pt>
                <c:pt idx="31412">
                  <c:v>45109.069444444445</c:v>
                </c:pt>
                <c:pt idx="31413">
                  <c:v>45109.072916666664</c:v>
                </c:pt>
                <c:pt idx="31414">
                  <c:v>45109.076388888891</c:v>
                </c:pt>
                <c:pt idx="31415">
                  <c:v>45109.079861111109</c:v>
                </c:pt>
                <c:pt idx="31416">
                  <c:v>45109.083333333336</c:v>
                </c:pt>
                <c:pt idx="31417">
                  <c:v>45109.086805555555</c:v>
                </c:pt>
                <c:pt idx="31418">
                  <c:v>45109.090277777781</c:v>
                </c:pt>
                <c:pt idx="31419">
                  <c:v>45109.09375</c:v>
                </c:pt>
                <c:pt idx="31420">
                  <c:v>45109.097222222219</c:v>
                </c:pt>
                <c:pt idx="31421">
                  <c:v>45109.100694444445</c:v>
                </c:pt>
                <c:pt idx="31422">
                  <c:v>45109.104166666664</c:v>
                </c:pt>
                <c:pt idx="31423">
                  <c:v>45109.107638888891</c:v>
                </c:pt>
                <c:pt idx="31424">
                  <c:v>45109.111111111109</c:v>
                </c:pt>
                <c:pt idx="31425">
                  <c:v>45109.114583333336</c:v>
                </c:pt>
                <c:pt idx="31426">
                  <c:v>45109.118055555555</c:v>
                </c:pt>
                <c:pt idx="31427">
                  <c:v>45109.121527777781</c:v>
                </c:pt>
                <c:pt idx="31428">
                  <c:v>45109.125</c:v>
                </c:pt>
                <c:pt idx="31429">
                  <c:v>45109.128472222219</c:v>
                </c:pt>
                <c:pt idx="31430">
                  <c:v>45109.131944444445</c:v>
                </c:pt>
                <c:pt idx="31431">
                  <c:v>45109.135416666664</c:v>
                </c:pt>
                <c:pt idx="31432">
                  <c:v>45109.138888888891</c:v>
                </c:pt>
                <c:pt idx="31433">
                  <c:v>45109.142361111109</c:v>
                </c:pt>
                <c:pt idx="31434">
                  <c:v>45109.145833333336</c:v>
                </c:pt>
                <c:pt idx="31435">
                  <c:v>45109.149305555555</c:v>
                </c:pt>
                <c:pt idx="31436">
                  <c:v>45109.152777777781</c:v>
                </c:pt>
                <c:pt idx="31437">
                  <c:v>45109.15625</c:v>
                </c:pt>
                <c:pt idx="31438">
                  <c:v>45109.159722222219</c:v>
                </c:pt>
                <c:pt idx="31439">
                  <c:v>45109.163194444445</c:v>
                </c:pt>
                <c:pt idx="31440">
                  <c:v>45109.166666666664</c:v>
                </c:pt>
                <c:pt idx="31441">
                  <c:v>45109.170138888891</c:v>
                </c:pt>
                <c:pt idx="31442">
                  <c:v>45109.173611111109</c:v>
                </c:pt>
                <c:pt idx="31443">
                  <c:v>45109.177083333336</c:v>
                </c:pt>
                <c:pt idx="31444">
                  <c:v>45109.180555555555</c:v>
                </c:pt>
                <c:pt idx="31445">
                  <c:v>45109.184027777781</c:v>
                </c:pt>
                <c:pt idx="31446">
                  <c:v>45109.1875</c:v>
                </c:pt>
                <c:pt idx="31447">
                  <c:v>45109.190972222219</c:v>
                </c:pt>
                <c:pt idx="31448">
                  <c:v>45109.194444444445</c:v>
                </c:pt>
                <c:pt idx="31449">
                  <c:v>45109.197916666664</c:v>
                </c:pt>
                <c:pt idx="31450">
                  <c:v>45109.201388888891</c:v>
                </c:pt>
                <c:pt idx="31451">
                  <c:v>45109.204861111109</c:v>
                </c:pt>
                <c:pt idx="31452">
                  <c:v>45109.208333333336</c:v>
                </c:pt>
                <c:pt idx="31453">
                  <c:v>45109.211805555555</c:v>
                </c:pt>
                <c:pt idx="31454">
                  <c:v>45109.215277777781</c:v>
                </c:pt>
                <c:pt idx="31455">
                  <c:v>45109.21875</c:v>
                </c:pt>
                <c:pt idx="31456">
                  <c:v>45109.222222222219</c:v>
                </c:pt>
                <c:pt idx="31457">
                  <c:v>45109.225694444445</c:v>
                </c:pt>
                <c:pt idx="31458">
                  <c:v>45109.229166666664</c:v>
                </c:pt>
                <c:pt idx="31459">
                  <c:v>45109.232638888891</c:v>
                </c:pt>
                <c:pt idx="31460">
                  <c:v>45109.236111111109</c:v>
                </c:pt>
                <c:pt idx="31461">
                  <c:v>45109.239583333336</c:v>
                </c:pt>
                <c:pt idx="31462">
                  <c:v>45109.243055555555</c:v>
                </c:pt>
                <c:pt idx="31463">
                  <c:v>45109.246527777781</c:v>
                </c:pt>
                <c:pt idx="31464">
                  <c:v>45109.25</c:v>
                </c:pt>
                <c:pt idx="31465">
                  <c:v>45109.253472222219</c:v>
                </c:pt>
                <c:pt idx="31466">
                  <c:v>45109.256944444445</c:v>
                </c:pt>
                <c:pt idx="31467">
                  <c:v>45109.260416666664</c:v>
                </c:pt>
                <c:pt idx="31468">
                  <c:v>45109.263888888891</c:v>
                </c:pt>
                <c:pt idx="31469">
                  <c:v>45109.267361111109</c:v>
                </c:pt>
                <c:pt idx="31470">
                  <c:v>45109.270833333336</c:v>
                </c:pt>
                <c:pt idx="31471">
                  <c:v>45109.274305555555</c:v>
                </c:pt>
                <c:pt idx="31472">
                  <c:v>45109.277777777781</c:v>
                </c:pt>
                <c:pt idx="31473">
                  <c:v>45109.28125</c:v>
                </c:pt>
                <c:pt idx="31474">
                  <c:v>45109.284722222219</c:v>
                </c:pt>
                <c:pt idx="31475">
                  <c:v>45109.288194444445</c:v>
                </c:pt>
                <c:pt idx="31476">
                  <c:v>45109.291666666664</c:v>
                </c:pt>
                <c:pt idx="31477">
                  <c:v>45109.295138888891</c:v>
                </c:pt>
                <c:pt idx="31478">
                  <c:v>45109.298611111109</c:v>
                </c:pt>
                <c:pt idx="31479">
                  <c:v>45109.302083333336</c:v>
                </c:pt>
                <c:pt idx="31480">
                  <c:v>45109.305555555555</c:v>
                </c:pt>
                <c:pt idx="31481">
                  <c:v>45109.309027777781</c:v>
                </c:pt>
                <c:pt idx="31482">
                  <c:v>45109.3125</c:v>
                </c:pt>
                <c:pt idx="31483">
                  <c:v>45109.315972222219</c:v>
                </c:pt>
                <c:pt idx="31484">
                  <c:v>45109.319444444445</c:v>
                </c:pt>
                <c:pt idx="31485">
                  <c:v>45109.322916666664</c:v>
                </c:pt>
                <c:pt idx="31486">
                  <c:v>45109.326388888891</c:v>
                </c:pt>
                <c:pt idx="31487">
                  <c:v>45109.329861111109</c:v>
                </c:pt>
                <c:pt idx="31488">
                  <c:v>45109.333333333336</c:v>
                </c:pt>
                <c:pt idx="31489">
                  <c:v>45109.336805555555</c:v>
                </c:pt>
                <c:pt idx="31490">
                  <c:v>45109.340277777781</c:v>
                </c:pt>
                <c:pt idx="31491">
                  <c:v>45109.34375</c:v>
                </c:pt>
                <c:pt idx="31492">
                  <c:v>45109.347222222219</c:v>
                </c:pt>
                <c:pt idx="31493">
                  <c:v>45109.350694444445</c:v>
                </c:pt>
                <c:pt idx="31494">
                  <c:v>45109.354166666664</c:v>
                </c:pt>
                <c:pt idx="31495">
                  <c:v>45109.357638888891</c:v>
                </c:pt>
                <c:pt idx="31496">
                  <c:v>45109.361111111109</c:v>
                </c:pt>
                <c:pt idx="31497">
                  <c:v>45109.364583333336</c:v>
                </c:pt>
                <c:pt idx="31498">
                  <c:v>45109.368055555555</c:v>
                </c:pt>
                <c:pt idx="31499">
                  <c:v>45109.371527777781</c:v>
                </c:pt>
                <c:pt idx="31500">
                  <c:v>45109.375</c:v>
                </c:pt>
                <c:pt idx="31501">
                  <c:v>45109.378472222219</c:v>
                </c:pt>
                <c:pt idx="31502">
                  <c:v>45109.381944444445</c:v>
                </c:pt>
                <c:pt idx="31503">
                  <c:v>45109.385416666664</c:v>
                </c:pt>
                <c:pt idx="31504">
                  <c:v>45109.388888888891</c:v>
                </c:pt>
                <c:pt idx="31505">
                  <c:v>45109.392361111109</c:v>
                </c:pt>
                <c:pt idx="31506">
                  <c:v>45109.395833333336</c:v>
                </c:pt>
                <c:pt idx="31507">
                  <c:v>45109.399305555555</c:v>
                </c:pt>
                <c:pt idx="31508">
                  <c:v>45109.402777777781</c:v>
                </c:pt>
                <c:pt idx="31509">
                  <c:v>45109.40625</c:v>
                </c:pt>
                <c:pt idx="31510">
                  <c:v>45109.409722222219</c:v>
                </c:pt>
                <c:pt idx="31511">
                  <c:v>45109.413194444445</c:v>
                </c:pt>
                <c:pt idx="31512">
                  <c:v>45109.416666666664</c:v>
                </c:pt>
                <c:pt idx="31513">
                  <c:v>45109.420138888891</c:v>
                </c:pt>
                <c:pt idx="31514">
                  <c:v>45109.423611111109</c:v>
                </c:pt>
                <c:pt idx="31515">
                  <c:v>45109.427083333336</c:v>
                </c:pt>
                <c:pt idx="31516">
                  <c:v>45109.430555555555</c:v>
                </c:pt>
                <c:pt idx="31517">
                  <c:v>45109.434027777781</c:v>
                </c:pt>
                <c:pt idx="31518">
                  <c:v>45109.4375</c:v>
                </c:pt>
                <c:pt idx="31519">
                  <c:v>45109.440972222219</c:v>
                </c:pt>
                <c:pt idx="31520">
                  <c:v>45109.444444444445</c:v>
                </c:pt>
                <c:pt idx="31521">
                  <c:v>45109.447916666664</c:v>
                </c:pt>
                <c:pt idx="31522">
                  <c:v>45109.451388888891</c:v>
                </c:pt>
                <c:pt idx="31523">
                  <c:v>45109.454861111109</c:v>
                </c:pt>
                <c:pt idx="31524">
                  <c:v>45109.458333333336</c:v>
                </c:pt>
                <c:pt idx="31525">
                  <c:v>45109.461805555555</c:v>
                </c:pt>
                <c:pt idx="31526">
                  <c:v>45109.465277777781</c:v>
                </c:pt>
                <c:pt idx="31527">
                  <c:v>45109.46875</c:v>
                </c:pt>
                <c:pt idx="31528">
                  <c:v>45109.472222222219</c:v>
                </c:pt>
                <c:pt idx="31529">
                  <c:v>45109.475694444445</c:v>
                </c:pt>
                <c:pt idx="31530">
                  <c:v>45109.479166666664</c:v>
                </c:pt>
                <c:pt idx="31531">
                  <c:v>45109.482638888891</c:v>
                </c:pt>
                <c:pt idx="31532">
                  <c:v>45109.486111111109</c:v>
                </c:pt>
                <c:pt idx="31533">
                  <c:v>45109.489583333336</c:v>
                </c:pt>
                <c:pt idx="31534">
                  <c:v>45109.493055555555</c:v>
                </c:pt>
                <c:pt idx="31535">
                  <c:v>45109.496527777781</c:v>
                </c:pt>
                <c:pt idx="31536">
                  <c:v>45109.5</c:v>
                </c:pt>
                <c:pt idx="31537">
                  <c:v>45109.503472222219</c:v>
                </c:pt>
                <c:pt idx="31538">
                  <c:v>45109.506944444445</c:v>
                </c:pt>
                <c:pt idx="31539">
                  <c:v>45109.510416666664</c:v>
                </c:pt>
                <c:pt idx="31540">
                  <c:v>45109.513888888891</c:v>
                </c:pt>
                <c:pt idx="31541">
                  <c:v>45109.517361111109</c:v>
                </c:pt>
                <c:pt idx="31542">
                  <c:v>45109.520833333336</c:v>
                </c:pt>
                <c:pt idx="31543">
                  <c:v>45109.524305555555</c:v>
                </c:pt>
                <c:pt idx="31544">
                  <c:v>45109.527777777781</c:v>
                </c:pt>
                <c:pt idx="31545">
                  <c:v>45109.53125</c:v>
                </c:pt>
                <c:pt idx="31546">
                  <c:v>45109.534722222219</c:v>
                </c:pt>
                <c:pt idx="31547">
                  <c:v>45109.538194444445</c:v>
                </c:pt>
                <c:pt idx="31548">
                  <c:v>45109.541666666664</c:v>
                </c:pt>
                <c:pt idx="31549">
                  <c:v>45109.545138888891</c:v>
                </c:pt>
                <c:pt idx="31550">
                  <c:v>45109.548611111109</c:v>
                </c:pt>
                <c:pt idx="31551">
                  <c:v>45109.552083333336</c:v>
                </c:pt>
                <c:pt idx="31552">
                  <c:v>45109.555555555555</c:v>
                </c:pt>
                <c:pt idx="31553">
                  <c:v>45109.559027777781</c:v>
                </c:pt>
                <c:pt idx="31554">
                  <c:v>45109.5625</c:v>
                </c:pt>
                <c:pt idx="31555">
                  <c:v>45109.565972222219</c:v>
                </c:pt>
                <c:pt idx="31556">
                  <c:v>45109.569444444445</c:v>
                </c:pt>
                <c:pt idx="31557">
                  <c:v>45109.572916666664</c:v>
                </c:pt>
                <c:pt idx="31558">
                  <c:v>45109.576388888891</c:v>
                </c:pt>
                <c:pt idx="31559">
                  <c:v>45109.579861111109</c:v>
                </c:pt>
                <c:pt idx="31560">
                  <c:v>45109.583333333336</c:v>
                </c:pt>
                <c:pt idx="31561">
                  <c:v>45109.586805555555</c:v>
                </c:pt>
                <c:pt idx="31562">
                  <c:v>45109.590277777781</c:v>
                </c:pt>
                <c:pt idx="31563">
                  <c:v>45109.59375</c:v>
                </c:pt>
                <c:pt idx="31564">
                  <c:v>45109.597222222219</c:v>
                </c:pt>
                <c:pt idx="31565">
                  <c:v>45109.600694444445</c:v>
                </c:pt>
                <c:pt idx="31566">
                  <c:v>45109.604166666664</c:v>
                </c:pt>
                <c:pt idx="31567">
                  <c:v>45109.607638888891</c:v>
                </c:pt>
                <c:pt idx="31568">
                  <c:v>45109.611111111109</c:v>
                </c:pt>
                <c:pt idx="31569">
                  <c:v>45109.614583333336</c:v>
                </c:pt>
                <c:pt idx="31570">
                  <c:v>45109.618055555555</c:v>
                </c:pt>
                <c:pt idx="31571">
                  <c:v>45109.621527777781</c:v>
                </c:pt>
                <c:pt idx="31572">
                  <c:v>45109.625</c:v>
                </c:pt>
                <c:pt idx="31573">
                  <c:v>45109.628472222219</c:v>
                </c:pt>
                <c:pt idx="31574">
                  <c:v>45109.631944444445</c:v>
                </c:pt>
                <c:pt idx="31575">
                  <c:v>45109.635416666664</c:v>
                </c:pt>
                <c:pt idx="31576">
                  <c:v>45109.638888888891</c:v>
                </c:pt>
                <c:pt idx="31577">
                  <c:v>45109.642361111109</c:v>
                </c:pt>
                <c:pt idx="31578">
                  <c:v>45109.645833333336</c:v>
                </c:pt>
                <c:pt idx="31579">
                  <c:v>45109.649305555555</c:v>
                </c:pt>
                <c:pt idx="31580">
                  <c:v>45109.652777777781</c:v>
                </c:pt>
                <c:pt idx="31581">
                  <c:v>45109.65625</c:v>
                </c:pt>
                <c:pt idx="31582">
                  <c:v>45109.659722222219</c:v>
                </c:pt>
                <c:pt idx="31583">
                  <c:v>45109.663194444445</c:v>
                </c:pt>
                <c:pt idx="31584">
                  <c:v>45109.666666666664</c:v>
                </c:pt>
                <c:pt idx="31585">
                  <c:v>45109.670138888891</c:v>
                </c:pt>
                <c:pt idx="31586">
                  <c:v>45109.673611111109</c:v>
                </c:pt>
                <c:pt idx="31587">
                  <c:v>45109.677083333336</c:v>
                </c:pt>
                <c:pt idx="31588">
                  <c:v>45109.680555555555</c:v>
                </c:pt>
                <c:pt idx="31589">
                  <c:v>45109.684027777781</c:v>
                </c:pt>
                <c:pt idx="31590">
                  <c:v>45109.6875</c:v>
                </c:pt>
                <c:pt idx="31591">
                  <c:v>45109.690972222219</c:v>
                </c:pt>
                <c:pt idx="31592">
                  <c:v>45109.694444444445</c:v>
                </c:pt>
                <c:pt idx="31593">
                  <c:v>45109.697916666664</c:v>
                </c:pt>
                <c:pt idx="31594">
                  <c:v>45109.701388888891</c:v>
                </c:pt>
                <c:pt idx="31595">
                  <c:v>45109.704861111109</c:v>
                </c:pt>
                <c:pt idx="31596">
                  <c:v>45109.708333333336</c:v>
                </c:pt>
                <c:pt idx="31597">
                  <c:v>45109.711805555555</c:v>
                </c:pt>
                <c:pt idx="31598">
                  <c:v>45109.715277777781</c:v>
                </c:pt>
                <c:pt idx="31599">
                  <c:v>45109.71875</c:v>
                </c:pt>
                <c:pt idx="31600">
                  <c:v>45109.722222222219</c:v>
                </c:pt>
                <c:pt idx="31601">
                  <c:v>45109.725694444445</c:v>
                </c:pt>
                <c:pt idx="31602">
                  <c:v>45109.729166666664</c:v>
                </c:pt>
                <c:pt idx="31603">
                  <c:v>45109.732638888891</c:v>
                </c:pt>
                <c:pt idx="31604">
                  <c:v>45109.736111111109</c:v>
                </c:pt>
                <c:pt idx="31605">
                  <c:v>45109.739583333336</c:v>
                </c:pt>
                <c:pt idx="31606">
                  <c:v>45109.743055555555</c:v>
                </c:pt>
                <c:pt idx="31607">
                  <c:v>45109.746527777781</c:v>
                </c:pt>
                <c:pt idx="31608">
                  <c:v>45109.75</c:v>
                </c:pt>
                <c:pt idx="31609">
                  <c:v>45109.753472222219</c:v>
                </c:pt>
                <c:pt idx="31610">
                  <c:v>45109.756944444445</c:v>
                </c:pt>
                <c:pt idx="31611">
                  <c:v>45109.760416666664</c:v>
                </c:pt>
                <c:pt idx="31612">
                  <c:v>45109.763888888891</c:v>
                </c:pt>
                <c:pt idx="31613">
                  <c:v>45109.767361111109</c:v>
                </c:pt>
                <c:pt idx="31614">
                  <c:v>45109.770833333336</c:v>
                </c:pt>
                <c:pt idx="31615">
                  <c:v>45109.774305555555</c:v>
                </c:pt>
                <c:pt idx="31616">
                  <c:v>45109.777777777781</c:v>
                </c:pt>
                <c:pt idx="31617">
                  <c:v>45109.78125</c:v>
                </c:pt>
                <c:pt idx="31618">
                  <c:v>45109.784722222219</c:v>
                </c:pt>
                <c:pt idx="31619">
                  <c:v>45109.788194444445</c:v>
                </c:pt>
                <c:pt idx="31620">
                  <c:v>45109.791666666664</c:v>
                </c:pt>
                <c:pt idx="31621">
                  <c:v>45109.795138888891</c:v>
                </c:pt>
                <c:pt idx="31622">
                  <c:v>45109.798611111109</c:v>
                </c:pt>
                <c:pt idx="31623">
                  <c:v>45109.802083333336</c:v>
                </c:pt>
                <c:pt idx="31624">
                  <c:v>45109.805555555555</c:v>
                </c:pt>
                <c:pt idx="31625">
                  <c:v>45109.809027777781</c:v>
                </c:pt>
                <c:pt idx="31626">
                  <c:v>45109.8125</c:v>
                </c:pt>
                <c:pt idx="31627">
                  <c:v>45109.815972222219</c:v>
                </c:pt>
                <c:pt idx="31628">
                  <c:v>45109.819444444445</c:v>
                </c:pt>
                <c:pt idx="31629">
                  <c:v>45109.822916666664</c:v>
                </c:pt>
                <c:pt idx="31630">
                  <c:v>45109.826388888891</c:v>
                </c:pt>
                <c:pt idx="31631">
                  <c:v>45109.829861111109</c:v>
                </c:pt>
                <c:pt idx="31632">
                  <c:v>45109.833333333336</c:v>
                </c:pt>
                <c:pt idx="31633">
                  <c:v>45109.836805555555</c:v>
                </c:pt>
                <c:pt idx="31634">
                  <c:v>45109.840277777781</c:v>
                </c:pt>
                <c:pt idx="31635">
                  <c:v>45109.84375</c:v>
                </c:pt>
                <c:pt idx="31636">
                  <c:v>45109.847222222219</c:v>
                </c:pt>
                <c:pt idx="31637">
                  <c:v>45109.850694444445</c:v>
                </c:pt>
                <c:pt idx="31638">
                  <c:v>45109.854166666664</c:v>
                </c:pt>
                <c:pt idx="31639">
                  <c:v>45109.857638888891</c:v>
                </c:pt>
                <c:pt idx="31640">
                  <c:v>45109.861111111109</c:v>
                </c:pt>
                <c:pt idx="31641">
                  <c:v>45109.864583333336</c:v>
                </c:pt>
                <c:pt idx="31642">
                  <c:v>45109.868055555555</c:v>
                </c:pt>
                <c:pt idx="31643">
                  <c:v>45109.871527777781</c:v>
                </c:pt>
                <c:pt idx="31644">
                  <c:v>45109.875</c:v>
                </c:pt>
                <c:pt idx="31645">
                  <c:v>45109.878472222219</c:v>
                </c:pt>
                <c:pt idx="31646">
                  <c:v>45109.881944444445</c:v>
                </c:pt>
                <c:pt idx="31647">
                  <c:v>45109.885416666664</c:v>
                </c:pt>
                <c:pt idx="31648">
                  <c:v>45109.888888888891</c:v>
                </c:pt>
                <c:pt idx="31649">
                  <c:v>45109.892361111109</c:v>
                </c:pt>
                <c:pt idx="31650">
                  <c:v>45109.895833333336</c:v>
                </c:pt>
                <c:pt idx="31651">
                  <c:v>45109.899305555555</c:v>
                </c:pt>
                <c:pt idx="31652">
                  <c:v>45109.902777777781</c:v>
                </c:pt>
                <c:pt idx="31653">
                  <c:v>45109.90625</c:v>
                </c:pt>
                <c:pt idx="31654">
                  <c:v>45109.909722222219</c:v>
                </c:pt>
                <c:pt idx="31655">
                  <c:v>45109.913194444445</c:v>
                </c:pt>
                <c:pt idx="31656">
                  <c:v>45109.916666666664</c:v>
                </c:pt>
                <c:pt idx="31657">
                  <c:v>45109.920138888891</c:v>
                </c:pt>
                <c:pt idx="31658">
                  <c:v>45109.923611111109</c:v>
                </c:pt>
                <c:pt idx="31659">
                  <c:v>45109.927083333336</c:v>
                </c:pt>
                <c:pt idx="31660">
                  <c:v>45109.930555555555</c:v>
                </c:pt>
                <c:pt idx="31661">
                  <c:v>45109.934027777781</c:v>
                </c:pt>
                <c:pt idx="31662">
                  <c:v>45109.9375</c:v>
                </c:pt>
                <c:pt idx="31663">
                  <c:v>45109.940972222219</c:v>
                </c:pt>
                <c:pt idx="31664">
                  <c:v>45109.944444444445</c:v>
                </c:pt>
                <c:pt idx="31665">
                  <c:v>45109.947916666664</c:v>
                </c:pt>
                <c:pt idx="31666">
                  <c:v>45109.951388888891</c:v>
                </c:pt>
                <c:pt idx="31667">
                  <c:v>45109.954861111109</c:v>
                </c:pt>
                <c:pt idx="31668">
                  <c:v>45109.958333333336</c:v>
                </c:pt>
                <c:pt idx="31669">
                  <c:v>45109.961805555555</c:v>
                </c:pt>
                <c:pt idx="31670">
                  <c:v>45109.965277777781</c:v>
                </c:pt>
                <c:pt idx="31671">
                  <c:v>45109.96875</c:v>
                </c:pt>
                <c:pt idx="31672">
                  <c:v>45109.972222222219</c:v>
                </c:pt>
                <c:pt idx="31673">
                  <c:v>45109.975694444445</c:v>
                </c:pt>
                <c:pt idx="31674">
                  <c:v>45109.979166666664</c:v>
                </c:pt>
                <c:pt idx="31675">
                  <c:v>45109.982638888891</c:v>
                </c:pt>
                <c:pt idx="31676">
                  <c:v>45109.986111111109</c:v>
                </c:pt>
                <c:pt idx="31677">
                  <c:v>45109.989583333336</c:v>
                </c:pt>
                <c:pt idx="31678">
                  <c:v>45109.993055555555</c:v>
                </c:pt>
                <c:pt idx="31679">
                  <c:v>45109.996527777781</c:v>
                </c:pt>
                <c:pt idx="31680">
                  <c:v>45110</c:v>
                </c:pt>
                <c:pt idx="31681">
                  <c:v>45110.003472222219</c:v>
                </c:pt>
                <c:pt idx="31682">
                  <c:v>45110.006944444445</c:v>
                </c:pt>
                <c:pt idx="31683">
                  <c:v>45110.010416666664</c:v>
                </c:pt>
                <c:pt idx="31684">
                  <c:v>45110.013888888891</c:v>
                </c:pt>
                <c:pt idx="31685">
                  <c:v>45110.017361111109</c:v>
                </c:pt>
                <c:pt idx="31686">
                  <c:v>45110.020833333336</c:v>
                </c:pt>
                <c:pt idx="31687">
                  <c:v>45110.024305555555</c:v>
                </c:pt>
                <c:pt idx="31688">
                  <c:v>45110.027777777781</c:v>
                </c:pt>
                <c:pt idx="31689">
                  <c:v>45110.03125</c:v>
                </c:pt>
                <c:pt idx="31690">
                  <c:v>45110.034722222219</c:v>
                </c:pt>
                <c:pt idx="31691">
                  <c:v>45110.038194444445</c:v>
                </c:pt>
                <c:pt idx="31692">
                  <c:v>45110.041666666664</c:v>
                </c:pt>
                <c:pt idx="31693">
                  <c:v>45110.045138888891</c:v>
                </c:pt>
                <c:pt idx="31694">
                  <c:v>45110.048611111109</c:v>
                </c:pt>
                <c:pt idx="31695">
                  <c:v>45110.052083333336</c:v>
                </c:pt>
                <c:pt idx="31696">
                  <c:v>45110.055555555555</c:v>
                </c:pt>
                <c:pt idx="31697">
                  <c:v>45110.059027777781</c:v>
                </c:pt>
                <c:pt idx="31698">
                  <c:v>45110.0625</c:v>
                </c:pt>
                <c:pt idx="31699">
                  <c:v>45110.065972222219</c:v>
                </c:pt>
                <c:pt idx="31700">
                  <c:v>45110.069444444445</c:v>
                </c:pt>
                <c:pt idx="31701">
                  <c:v>45110.072916666664</c:v>
                </c:pt>
                <c:pt idx="31702">
                  <c:v>45110.076388888891</c:v>
                </c:pt>
                <c:pt idx="31703">
                  <c:v>45110.079861111109</c:v>
                </c:pt>
                <c:pt idx="31704">
                  <c:v>45110.083333333336</c:v>
                </c:pt>
                <c:pt idx="31705">
                  <c:v>45110.086805555555</c:v>
                </c:pt>
                <c:pt idx="31706">
                  <c:v>45110.090277777781</c:v>
                </c:pt>
                <c:pt idx="31707">
                  <c:v>45110.09375</c:v>
                </c:pt>
                <c:pt idx="31708">
                  <c:v>45110.097222222219</c:v>
                </c:pt>
                <c:pt idx="31709">
                  <c:v>45110.100694444445</c:v>
                </c:pt>
                <c:pt idx="31710">
                  <c:v>45110.104166666664</c:v>
                </c:pt>
                <c:pt idx="31711">
                  <c:v>45110.107638888891</c:v>
                </c:pt>
                <c:pt idx="31712">
                  <c:v>45110.111111111109</c:v>
                </c:pt>
                <c:pt idx="31713">
                  <c:v>45110.114583333336</c:v>
                </c:pt>
                <c:pt idx="31714">
                  <c:v>45110.118055555555</c:v>
                </c:pt>
                <c:pt idx="31715">
                  <c:v>45110.121527777781</c:v>
                </c:pt>
                <c:pt idx="31716">
                  <c:v>45110.125</c:v>
                </c:pt>
                <c:pt idx="31717">
                  <c:v>45110.128472222219</c:v>
                </c:pt>
                <c:pt idx="31718">
                  <c:v>45110.131944444445</c:v>
                </c:pt>
                <c:pt idx="31719">
                  <c:v>45110.135416666664</c:v>
                </c:pt>
                <c:pt idx="31720">
                  <c:v>45110.138888888891</c:v>
                </c:pt>
                <c:pt idx="31721">
                  <c:v>45110.142361111109</c:v>
                </c:pt>
                <c:pt idx="31722">
                  <c:v>45110.145833333336</c:v>
                </c:pt>
                <c:pt idx="31723">
                  <c:v>45110.149305555555</c:v>
                </c:pt>
                <c:pt idx="31724">
                  <c:v>45110.152777777781</c:v>
                </c:pt>
                <c:pt idx="31725">
                  <c:v>45110.15625</c:v>
                </c:pt>
                <c:pt idx="31726">
                  <c:v>45110.159722222219</c:v>
                </c:pt>
                <c:pt idx="31727">
                  <c:v>45110.163194444445</c:v>
                </c:pt>
                <c:pt idx="31728">
                  <c:v>45110.166666666664</c:v>
                </c:pt>
                <c:pt idx="31729">
                  <c:v>45110.170138888891</c:v>
                </c:pt>
                <c:pt idx="31730">
                  <c:v>45110.173611111109</c:v>
                </c:pt>
                <c:pt idx="31731">
                  <c:v>45110.177083333336</c:v>
                </c:pt>
                <c:pt idx="31732">
                  <c:v>45110.180555555555</c:v>
                </c:pt>
                <c:pt idx="31733">
                  <c:v>45110.184027777781</c:v>
                </c:pt>
                <c:pt idx="31734">
                  <c:v>45110.1875</c:v>
                </c:pt>
                <c:pt idx="31735">
                  <c:v>45110.190972222219</c:v>
                </c:pt>
                <c:pt idx="31736">
                  <c:v>45110.194444444445</c:v>
                </c:pt>
                <c:pt idx="31737">
                  <c:v>45110.197916666664</c:v>
                </c:pt>
                <c:pt idx="31738">
                  <c:v>45110.201388888891</c:v>
                </c:pt>
                <c:pt idx="31739">
                  <c:v>45110.204861111109</c:v>
                </c:pt>
                <c:pt idx="31740">
                  <c:v>45110.208333333336</c:v>
                </c:pt>
                <c:pt idx="31741">
                  <c:v>45110.211805555555</c:v>
                </c:pt>
                <c:pt idx="31742">
                  <c:v>45110.215277777781</c:v>
                </c:pt>
                <c:pt idx="31743">
                  <c:v>45110.21875</c:v>
                </c:pt>
                <c:pt idx="31744">
                  <c:v>45110.222222222219</c:v>
                </c:pt>
                <c:pt idx="31745">
                  <c:v>45110.225694444445</c:v>
                </c:pt>
                <c:pt idx="31746">
                  <c:v>45110.229166666664</c:v>
                </c:pt>
                <c:pt idx="31747">
                  <c:v>45110.232638888891</c:v>
                </c:pt>
                <c:pt idx="31748">
                  <c:v>45110.236111111109</c:v>
                </c:pt>
                <c:pt idx="31749">
                  <c:v>45110.239583333336</c:v>
                </c:pt>
                <c:pt idx="31750">
                  <c:v>45110.243055555555</c:v>
                </c:pt>
                <c:pt idx="31751">
                  <c:v>45110.246527777781</c:v>
                </c:pt>
                <c:pt idx="31752">
                  <c:v>45110.25</c:v>
                </c:pt>
                <c:pt idx="31753">
                  <c:v>45110.253472222219</c:v>
                </c:pt>
                <c:pt idx="31754">
                  <c:v>45110.256944444445</c:v>
                </c:pt>
                <c:pt idx="31755">
                  <c:v>45110.260416666664</c:v>
                </c:pt>
                <c:pt idx="31756">
                  <c:v>45110.263888888891</c:v>
                </c:pt>
                <c:pt idx="31757">
                  <c:v>45110.267361111109</c:v>
                </c:pt>
                <c:pt idx="31758">
                  <c:v>45110.270833333336</c:v>
                </c:pt>
                <c:pt idx="31759">
                  <c:v>45110.274305555555</c:v>
                </c:pt>
                <c:pt idx="31760">
                  <c:v>45110.277777777781</c:v>
                </c:pt>
                <c:pt idx="31761">
                  <c:v>45110.28125</c:v>
                </c:pt>
                <c:pt idx="31762">
                  <c:v>45110.284722222219</c:v>
                </c:pt>
                <c:pt idx="31763">
                  <c:v>45110.288194444445</c:v>
                </c:pt>
                <c:pt idx="31764">
                  <c:v>45110.291666666664</c:v>
                </c:pt>
                <c:pt idx="31765">
                  <c:v>45110.295138888891</c:v>
                </c:pt>
                <c:pt idx="31766">
                  <c:v>45110.298611111109</c:v>
                </c:pt>
                <c:pt idx="31767">
                  <c:v>45110.302083333336</c:v>
                </c:pt>
                <c:pt idx="31768">
                  <c:v>45110.305555555555</c:v>
                </c:pt>
                <c:pt idx="31769">
                  <c:v>45110.309027777781</c:v>
                </c:pt>
                <c:pt idx="31770">
                  <c:v>45110.3125</c:v>
                </c:pt>
                <c:pt idx="31771">
                  <c:v>45110.315972222219</c:v>
                </c:pt>
                <c:pt idx="31772">
                  <c:v>45110.319444444445</c:v>
                </c:pt>
                <c:pt idx="31773">
                  <c:v>45110.322916666664</c:v>
                </c:pt>
                <c:pt idx="31774">
                  <c:v>45110.326388888891</c:v>
                </c:pt>
                <c:pt idx="31775">
                  <c:v>45110.329861111109</c:v>
                </c:pt>
                <c:pt idx="31776">
                  <c:v>45110.333333333336</c:v>
                </c:pt>
                <c:pt idx="31777">
                  <c:v>45110.336805555555</c:v>
                </c:pt>
                <c:pt idx="31778">
                  <c:v>45110.340277777781</c:v>
                </c:pt>
                <c:pt idx="31779">
                  <c:v>45110.34375</c:v>
                </c:pt>
                <c:pt idx="31780">
                  <c:v>45110.347222222219</c:v>
                </c:pt>
                <c:pt idx="31781">
                  <c:v>45110.350694444445</c:v>
                </c:pt>
                <c:pt idx="31782">
                  <c:v>45110.354166666664</c:v>
                </c:pt>
                <c:pt idx="31783">
                  <c:v>45110.357638888891</c:v>
                </c:pt>
                <c:pt idx="31784">
                  <c:v>45110.361111111109</c:v>
                </c:pt>
                <c:pt idx="31785">
                  <c:v>45110.364583333336</c:v>
                </c:pt>
                <c:pt idx="31786">
                  <c:v>45110.368055555555</c:v>
                </c:pt>
                <c:pt idx="31787">
                  <c:v>45110.371527777781</c:v>
                </c:pt>
                <c:pt idx="31788">
                  <c:v>45110.375</c:v>
                </c:pt>
                <c:pt idx="31789">
                  <c:v>45110.378472222219</c:v>
                </c:pt>
                <c:pt idx="31790">
                  <c:v>45110.381944444445</c:v>
                </c:pt>
                <c:pt idx="31791">
                  <c:v>45110.385416666664</c:v>
                </c:pt>
                <c:pt idx="31792">
                  <c:v>45110.388888888891</c:v>
                </c:pt>
                <c:pt idx="31793">
                  <c:v>45110.392361111109</c:v>
                </c:pt>
                <c:pt idx="31794">
                  <c:v>45110.395833333336</c:v>
                </c:pt>
                <c:pt idx="31795">
                  <c:v>45110.399305555555</c:v>
                </c:pt>
                <c:pt idx="31796">
                  <c:v>45110.402777777781</c:v>
                </c:pt>
                <c:pt idx="31797">
                  <c:v>45110.40625</c:v>
                </c:pt>
                <c:pt idx="31798">
                  <c:v>45110.409722222219</c:v>
                </c:pt>
                <c:pt idx="31799">
                  <c:v>45110.413194444445</c:v>
                </c:pt>
                <c:pt idx="31800">
                  <c:v>45110.416666666664</c:v>
                </c:pt>
                <c:pt idx="31801">
                  <c:v>45110.420138888891</c:v>
                </c:pt>
                <c:pt idx="31802">
                  <c:v>45110.423611111109</c:v>
                </c:pt>
                <c:pt idx="31803">
                  <c:v>45110.427083333336</c:v>
                </c:pt>
                <c:pt idx="31804">
                  <c:v>45110.430555555555</c:v>
                </c:pt>
                <c:pt idx="31805">
                  <c:v>45110.434027777781</c:v>
                </c:pt>
                <c:pt idx="31806">
                  <c:v>45110.4375</c:v>
                </c:pt>
                <c:pt idx="31807">
                  <c:v>45110.440972222219</c:v>
                </c:pt>
                <c:pt idx="31808">
                  <c:v>45110.444444444445</c:v>
                </c:pt>
                <c:pt idx="31809">
                  <c:v>45110.447916666664</c:v>
                </c:pt>
                <c:pt idx="31810">
                  <c:v>45110.451388888891</c:v>
                </c:pt>
                <c:pt idx="31811">
                  <c:v>45110.454861111109</c:v>
                </c:pt>
                <c:pt idx="31812">
                  <c:v>45110.458333333336</c:v>
                </c:pt>
                <c:pt idx="31813">
                  <c:v>45110.461805555555</c:v>
                </c:pt>
                <c:pt idx="31814">
                  <c:v>45110.465277777781</c:v>
                </c:pt>
                <c:pt idx="31815">
                  <c:v>45110.46875</c:v>
                </c:pt>
                <c:pt idx="31816">
                  <c:v>45110.472222222219</c:v>
                </c:pt>
                <c:pt idx="31817">
                  <c:v>45110.475694444445</c:v>
                </c:pt>
                <c:pt idx="31818">
                  <c:v>45110.479166666664</c:v>
                </c:pt>
                <c:pt idx="31819">
                  <c:v>45110.482638888891</c:v>
                </c:pt>
                <c:pt idx="31820">
                  <c:v>45110.486111111109</c:v>
                </c:pt>
                <c:pt idx="31821">
                  <c:v>45110.489583333336</c:v>
                </c:pt>
                <c:pt idx="31822">
                  <c:v>45110.493055555555</c:v>
                </c:pt>
                <c:pt idx="31823">
                  <c:v>45110.496527777781</c:v>
                </c:pt>
                <c:pt idx="31824">
                  <c:v>45110.5</c:v>
                </c:pt>
                <c:pt idx="31825">
                  <c:v>45110.503472222219</c:v>
                </c:pt>
                <c:pt idx="31826">
                  <c:v>45110.506944444445</c:v>
                </c:pt>
                <c:pt idx="31827">
                  <c:v>45110.510416666664</c:v>
                </c:pt>
                <c:pt idx="31828">
                  <c:v>45110.513888888891</c:v>
                </c:pt>
                <c:pt idx="31829">
                  <c:v>45110.517361111109</c:v>
                </c:pt>
                <c:pt idx="31830">
                  <c:v>45110.520833333336</c:v>
                </c:pt>
                <c:pt idx="31831">
                  <c:v>45110.524305555555</c:v>
                </c:pt>
                <c:pt idx="31832">
                  <c:v>45110.527777777781</c:v>
                </c:pt>
                <c:pt idx="31833">
                  <c:v>45110.53125</c:v>
                </c:pt>
                <c:pt idx="31834">
                  <c:v>45110.534722222219</c:v>
                </c:pt>
                <c:pt idx="31835">
                  <c:v>45110.538194444445</c:v>
                </c:pt>
                <c:pt idx="31836">
                  <c:v>45110.541666666664</c:v>
                </c:pt>
                <c:pt idx="31837">
                  <c:v>45110.545138888891</c:v>
                </c:pt>
                <c:pt idx="31838">
                  <c:v>45110.548611111109</c:v>
                </c:pt>
                <c:pt idx="31839">
                  <c:v>45110.552083333336</c:v>
                </c:pt>
                <c:pt idx="31840">
                  <c:v>45110.555555555555</c:v>
                </c:pt>
                <c:pt idx="31841">
                  <c:v>45110.559027777781</c:v>
                </c:pt>
                <c:pt idx="31842">
                  <c:v>45110.5625</c:v>
                </c:pt>
                <c:pt idx="31843">
                  <c:v>45110.565972222219</c:v>
                </c:pt>
                <c:pt idx="31844">
                  <c:v>45110.569444444445</c:v>
                </c:pt>
                <c:pt idx="31845">
                  <c:v>45110.572916666664</c:v>
                </c:pt>
                <c:pt idx="31846">
                  <c:v>45110.576388888891</c:v>
                </c:pt>
                <c:pt idx="31847">
                  <c:v>45110.579861111109</c:v>
                </c:pt>
                <c:pt idx="31848">
                  <c:v>45110.583333333336</c:v>
                </c:pt>
                <c:pt idx="31849">
                  <c:v>45110.586805555555</c:v>
                </c:pt>
                <c:pt idx="31850">
                  <c:v>45110.590277777781</c:v>
                </c:pt>
                <c:pt idx="31851">
                  <c:v>45110.59375</c:v>
                </c:pt>
                <c:pt idx="31852">
                  <c:v>45110.597222222219</c:v>
                </c:pt>
                <c:pt idx="31853">
                  <c:v>45110.600694444445</c:v>
                </c:pt>
                <c:pt idx="31854">
                  <c:v>45110.604166666664</c:v>
                </c:pt>
                <c:pt idx="31855">
                  <c:v>45110.607638888891</c:v>
                </c:pt>
                <c:pt idx="31856">
                  <c:v>45110.611111111109</c:v>
                </c:pt>
                <c:pt idx="31857">
                  <c:v>45110.614583333336</c:v>
                </c:pt>
                <c:pt idx="31858">
                  <c:v>45110.618055555555</c:v>
                </c:pt>
                <c:pt idx="31859">
                  <c:v>45110.621527777781</c:v>
                </c:pt>
                <c:pt idx="31860">
                  <c:v>45110.625</c:v>
                </c:pt>
                <c:pt idx="31861">
                  <c:v>45110.628472222219</c:v>
                </c:pt>
                <c:pt idx="31862">
                  <c:v>45110.631944444445</c:v>
                </c:pt>
                <c:pt idx="31863">
                  <c:v>45110.635416666664</c:v>
                </c:pt>
                <c:pt idx="31864">
                  <c:v>45110.638888888891</c:v>
                </c:pt>
                <c:pt idx="31865">
                  <c:v>45110.642361111109</c:v>
                </c:pt>
                <c:pt idx="31866">
                  <c:v>45110.645833333336</c:v>
                </c:pt>
                <c:pt idx="31867">
                  <c:v>45110.649305555555</c:v>
                </c:pt>
                <c:pt idx="31868">
                  <c:v>45110.652777777781</c:v>
                </c:pt>
                <c:pt idx="31869">
                  <c:v>45110.65625</c:v>
                </c:pt>
                <c:pt idx="31870">
                  <c:v>45110.659722222219</c:v>
                </c:pt>
                <c:pt idx="31871">
                  <c:v>45110.663194444445</c:v>
                </c:pt>
                <c:pt idx="31872">
                  <c:v>45110.666666666664</c:v>
                </c:pt>
                <c:pt idx="31873">
                  <c:v>45110.670138888891</c:v>
                </c:pt>
                <c:pt idx="31874">
                  <c:v>45110.673611111109</c:v>
                </c:pt>
                <c:pt idx="31875">
                  <c:v>45110.677083333336</c:v>
                </c:pt>
                <c:pt idx="31876">
                  <c:v>45110.680555555555</c:v>
                </c:pt>
                <c:pt idx="31877">
                  <c:v>45110.684027777781</c:v>
                </c:pt>
                <c:pt idx="31878">
                  <c:v>45110.6875</c:v>
                </c:pt>
                <c:pt idx="31879">
                  <c:v>45110.690972222219</c:v>
                </c:pt>
                <c:pt idx="31880">
                  <c:v>45110.694444444445</c:v>
                </c:pt>
                <c:pt idx="31881">
                  <c:v>45110.697916666664</c:v>
                </c:pt>
                <c:pt idx="31882">
                  <c:v>45110.701388888891</c:v>
                </c:pt>
                <c:pt idx="31883">
                  <c:v>45110.704861111109</c:v>
                </c:pt>
                <c:pt idx="31884">
                  <c:v>45110.708333333336</c:v>
                </c:pt>
                <c:pt idx="31885">
                  <c:v>45110.711805555555</c:v>
                </c:pt>
                <c:pt idx="31886">
                  <c:v>45110.715277777781</c:v>
                </c:pt>
                <c:pt idx="31887">
                  <c:v>45110.71875</c:v>
                </c:pt>
                <c:pt idx="31888">
                  <c:v>45110.722222222219</c:v>
                </c:pt>
                <c:pt idx="31889">
                  <c:v>45110.725694444445</c:v>
                </c:pt>
                <c:pt idx="31890">
                  <c:v>45110.729166666664</c:v>
                </c:pt>
                <c:pt idx="31891">
                  <c:v>45110.732638888891</c:v>
                </c:pt>
                <c:pt idx="31892">
                  <c:v>45110.736111111109</c:v>
                </c:pt>
                <c:pt idx="31893">
                  <c:v>45110.739583333336</c:v>
                </c:pt>
                <c:pt idx="31894">
                  <c:v>45110.743055555555</c:v>
                </c:pt>
                <c:pt idx="31895">
                  <c:v>45110.746527777781</c:v>
                </c:pt>
                <c:pt idx="31896">
                  <c:v>45110.75</c:v>
                </c:pt>
                <c:pt idx="31897">
                  <c:v>45110.753472222219</c:v>
                </c:pt>
                <c:pt idx="31898">
                  <c:v>45110.756944444445</c:v>
                </c:pt>
                <c:pt idx="31899">
                  <c:v>45110.760416666664</c:v>
                </c:pt>
                <c:pt idx="31900">
                  <c:v>45110.763888888891</c:v>
                </c:pt>
                <c:pt idx="31901">
                  <c:v>45110.767361111109</c:v>
                </c:pt>
                <c:pt idx="31902">
                  <c:v>45110.770833333336</c:v>
                </c:pt>
                <c:pt idx="31903">
                  <c:v>45110.774305555555</c:v>
                </c:pt>
                <c:pt idx="31904">
                  <c:v>45110.777777777781</c:v>
                </c:pt>
                <c:pt idx="31905">
                  <c:v>45110.78125</c:v>
                </c:pt>
                <c:pt idx="31906">
                  <c:v>45110.784722222219</c:v>
                </c:pt>
                <c:pt idx="31907">
                  <c:v>45110.788194444445</c:v>
                </c:pt>
                <c:pt idx="31908">
                  <c:v>45110.791666666664</c:v>
                </c:pt>
                <c:pt idx="31909">
                  <c:v>45110.795138888891</c:v>
                </c:pt>
                <c:pt idx="31910">
                  <c:v>45110.798611111109</c:v>
                </c:pt>
                <c:pt idx="31911">
                  <c:v>45110.802083333336</c:v>
                </c:pt>
                <c:pt idx="31912">
                  <c:v>45110.805555555555</c:v>
                </c:pt>
                <c:pt idx="31913">
                  <c:v>45110.809027777781</c:v>
                </c:pt>
                <c:pt idx="31914">
                  <c:v>45110.8125</c:v>
                </c:pt>
                <c:pt idx="31915">
                  <c:v>45110.815972222219</c:v>
                </c:pt>
                <c:pt idx="31916">
                  <c:v>45110.819444444445</c:v>
                </c:pt>
                <c:pt idx="31917">
                  <c:v>45110.822916666664</c:v>
                </c:pt>
                <c:pt idx="31918">
                  <c:v>45110.826388888891</c:v>
                </c:pt>
                <c:pt idx="31919">
                  <c:v>45110.829861111109</c:v>
                </c:pt>
                <c:pt idx="31920">
                  <c:v>45110.833333333336</c:v>
                </c:pt>
                <c:pt idx="31921">
                  <c:v>45110.836805555555</c:v>
                </c:pt>
                <c:pt idx="31922">
                  <c:v>45110.840277777781</c:v>
                </c:pt>
                <c:pt idx="31923">
                  <c:v>45110.84375</c:v>
                </c:pt>
                <c:pt idx="31924">
                  <c:v>45110.847222222219</c:v>
                </c:pt>
                <c:pt idx="31925">
                  <c:v>45110.850694444445</c:v>
                </c:pt>
                <c:pt idx="31926">
                  <c:v>45110.854166666664</c:v>
                </c:pt>
                <c:pt idx="31927">
                  <c:v>45110.857638888891</c:v>
                </c:pt>
                <c:pt idx="31928">
                  <c:v>45110.861111111109</c:v>
                </c:pt>
                <c:pt idx="31929">
                  <c:v>45110.864583333336</c:v>
                </c:pt>
                <c:pt idx="31930">
                  <c:v>45110.868055555555</c:v>
                </c:pt>
                <c:pt idx="31931">
                  <c:v>45110.871527777781</c:v>
                </c:pt>
                <c:pt idx="31932">
                  <c:v>45110.875</c:v>
                </c:pt>
                <c:pt idx="31933">
                  <c:v>45110.878472222219</c:v>
                </c:pt>
                <c:pt idx="31934">
                  <c:v>45110.881944444445</c:v>
                </c:pt>
                <c:pt idx="31935">
                  <c:v>45110.885416666664</c:v>
                </c:pt>
                <c:pt idx="31936">
                  <c:v>45110.888888888891</c:v>
                </c:pt>
                <c:pt idx="31937">
                  <c:v>45110.892361111109</c:v>
                </c:pt>
                <c:pt idx="31938">
                  <c:v>45110.895833333336</c:v>
                </c:pt>
                <c:pt idx="31939">
                  <c:v>45110.899305555555</c:v>
                </c:pt>
                <c:pt idx="31940">
                  <c:v>45110.902777777781</c:v>
                </c:pt>
                <c:pt idx="31941">
                  <c:v>45110.90625</c:v>
                </c:pt>
                <c:pt idx="31942">
                  <c:v>45110.909722222219</c:v>
                </c:pt>
                <c:pt idx="31943">
                  <c:v>45110.913194444445</c:v>
                </c:pt>
                <c:pt idx="31944">
                  <c:v>45110.916666666664</c:v>
                </c:pt>
                <c:pt idx="31945">
                  <c:v>45110.920138888891</c:v>
                </c:pt>
                <c:pt idx="31946">
                  <c:v>45110.923611111109</c:v>
                </c:pt>
                <c:pt idx="31947">
                  <c:v>45110.927083333336</c:v>
                </c:pt>
                <c:pt idx="31948">
                  <c:v>45110.930555555555</c:v>
                </c:pt>
                <c:pt idx="31949">
                  <c:v>45110.934027777781</c:v>
                </c:pt>
                <c:pt idx="31950">
                  <c:v>45110.9375</c:v>
                </c:pt>
                <c:pt idx="31951">
                  <c:v>45110.940972222219</c:v>
                </c:pt>
                <c:pt idx="31952">
                  <c:v>45110.944444444445</c:v>
                </c:pt>
                <c:pt idx="31953">
                  <c:v>45110.947916666664</c:v>
                </c:pt>
                <c:pt idx="31954">
                  <c:v>45110.951388888891</c:v>
                </c:pt>
                <c:pt idx="31955">
                  <c:v>45110.954861111109</c:v>
                </c:pt>
                <c:pt idx="31956">
                  <c:v>45110.958333333336</c:v>
                </c:pt>
                <c:pt idx="31957">
                  <c:v>45110.961805555555</c:v>
                </c:pt>
                <c:pt idx="31958">
                  <c:v>45110.965277777781</c:v>
                </c:pt>
                <c:pt idx="31959">
                  <c:v>45110.96875</c:v>
                </c:pt>
                <c:pt idx="31960">
                  <c:v>45110.972222222219</c:v>
                </c:pt>
                <c:pt idx="31961">
                  <c:v>45110.975694444445</c:v>
                </c:pt>
                <c:pt idx="31962">
                  <c:v>45110.979166666664</c:v>
                </c:pt>
                <c:pt idx="31963">
                  <c:v>45110.982638888891</c:v>
                </c:pt>
                <c:pt idx="31964">
                  <c:v>45110.986111111109</c:v>
                </c:pt>
                <c:pt idx="31965">
                  <c:v>45110.989583333336</c:v>
                </c:pt>
                <c:pt idx="31966">
                  <c:v>45110.993055555555</c:v>
                </c:pt>
                <c:pt idx="31967">
                  <c:v>45110.996527777781</c:v>
                </c:pt>
                <c:pt idx="31968">
                  <c:v>45111</c:v>
                </c:pt>
                <c:pt idx="31969">
                  <c:v>45111.003472222219</c:v>
                </c:pt>
                <c:pt idx="31970">
                  <c:v>45111.006944444445</c:v>
                </c:pt>
                <c:pt idx="31971">
                  <c:v>45111.010416666664</c:v>
                </c:pt>
                <c:pt idx="31972">
                  <c:v>45111.013888888891</c:v>
                </c:pt>
                <c:pt idx="31973">
                  <c:v>45111.017361111109</c:v>
                </c:pt>
                <c:pt idx="31974">
                  <c:v>45111.020833333336</c:v>
                </c:pt>
                <c:pt idx="31975">
                  <c:v>45111.024305555555</c:v>
                </c:pt>
                <c:pt idx="31976">
                  <c:v>45111.027777777781</c:v>
                </c:pt>
                <c:pt idx="31977">
                  <c:v>45111.03125</c:v>
                </c:pt>
                <c:pt idx="31978">
                  <c:v>45111.034722222219</c:v>
                </c:pt>
                <c:pt idx="31979">
                  <c:v>45111.038194444445</c:v>
                </c:pt>
                <c:pt idx="31980">
                  <c:v>45111.041666666664</c:v>
                </c:pt>
                <c:pt idx="31981">
                  <c:v>45111.045138888891</c:v>
                </c:pt>
                <c:pt idx="31982">
                  <c:v>45111.048611111109</c:v>
                </c:pt>
                <c:pt idx="31983">
                  <c:v>45111.052083333336</c:v>
                </c:pt>
                <c:pt idx="31984">
                  <c:v>45111.055555555555</c:v>
                </c:pt>
                <c:pt idx="31985">
                  <c:v>45111.059027777781</c:v>
                </c:pt>
                <c:pt idx="31986">
                  <c:v>45111.0625</c:v>
                </c:pt>
                <c:pt idx="31987">
                  <c:v>45111.065972222219</c:v>
                </c:pt>
                <c:pt idx="31988">
                  <c:v>45111.069444444445</c:v>
                </c:pt>
                <c:pt idx="31989">
                  <c:v>45111.072916666664</c:v>
                </c:pt>
                <c:pt idx="31990">
                  <c:v>45111.076388888891</c:v>
                </c:pt>
                <c:pt idx="31991">
                  <c:v>45111.079861111109</c:v>
                </c:pt>
                <c:pt idx="31992">
                  <c:v>45111.083333333336</c:v>
                </c:pt>
                <c:pt idx="31993">
                  <c:v>45111.086805555555</c:v>
                </c:pt>
                <c:pt idx="31994">
                  <c:v>45111.090277777781</c:v>
                </c:pt>
                <c:pt idx="31995">
                  <c:v>45111.09375</c:v>
                </c:pt>
                <c:pt idx="31996">
                  <c:v>45111.097222222219</c:v>
                </c:pt>
                <c:pt idx="31997">
                  <c:v>45111.100694444445</c:v>
                </c:pt>
                <c:pt idx="31998">
                  <c:v>45111.104166666664</c:v>
                </c:pt>
                <c:pt idx="31999">
                  <c:v>45111.107638888891</c:v>
                </c:pt>
                <c:pt idx="32000">
                  <c:v>45111.111111111109</c:v>
                </c:pt>
                <c:pt idx="32001">
                  <c:v>45111.114583333336</c:v>
                </c:pt>
                <c:pt idx="32002">
                  <c:v>45111.118055555555</c:v>
                </c:pt>
                <c:pt idx="32003">
                  <c:v>45111.121527777781</c:v>
                </c:pt>
                <c:pt idx="32004">
                  <c:v>45111.125</c:v>
                </c:pt>
                <c:pt idx="32005">
                  <c:v>45111.128472222219</c:v>
                </c:pt>
                <c:pt idx="32006">
                  <c:v>45111.131944444445</c:v>
                </c:pt>
                <c:pt idx="32007">
                  <c:v>45111.135416666664</c:v>
                </c:pt>
                <c:pt idx="32008">
                  <c:v>45111.138888888891</c:v>
                </c:pt>
                <c:pt idx="32009">
                  <c:v>45111.142361111109</c:v>
                </c:pt>
                <c:pt idx="32010">
                  <c:v>45111.145833333336</c:v>
                </c:pt>
                <c:pt idx="32011">
                  <c:v>45111.149305555555</c:v>
                </c:pt>
                <c:pt idx="32012">
                  <c:v>45111.152777777781</c:v>
                </c:pt>
                <c:pt idx="32013">
                  <c:v>45111.15625</c:v>
                </c:pt>
                <c:pt idx="32014">
                  <c:v>45111.159722222219</c:v>
                </c:pt>
                <c:pt idx="32015">
                  <c:v>45111.163194444445</c:v>
                </c:pt>
                <c:pt idx="32016">
                  <c:v>45111.166666666664</c:v>
                </c:pt>
                <c:pt idx="32017">
                  <c:v>45111.170138888891</c:v>
                </c:pt>
                <c:pt idx="32018">
                  <c:v>45111.173611111109</c:v>
                </c:pt>
                <c:pt idx="32019">
                  <c:v>45111.177083333336</c:v>
                </c:pt>
                <c:pt idx="32020">
                  <c:v>45111.180555555555</c:v>
                </c:pt>
                <c:pt idx="32021">
                  <c:v>45111.184027777781</c:v>
                </c:pt>
                <c:pt idx="32022">
                  <c:v>45111.1875</c:v>
                </c:pt>
                <c:pt idx="32023">
                  <c:v>45111.190972222219</c:v>
                </c:pt>
                <c:pt idx="32024">
                  <c:v>45111.194444444445</c:v>
                </c:pt>
                <c:pt idx="32025">
                  <c:v>45111.197916666664</c:v>
                </c:pt>
                <c:pt idx="32026">
                  <c:v>45111.201388888891</c:v>
                </c:pt>
                <c:pt idx="32027">
                  <c:v>45111.204861111109</c:v>
                </c:pt>
                <c:pt idx="32028">
                  <c:v>45111.208333333336</c:v>
                </c:pt>
                <c:pt idx="32029">
                  <c:v>45111.211805555555</c:v>
                </c:pt>
                <c:pt idx="32030">
                  <c:v>45111.215277777781</c:v>
                </c:pt>
                <c:pt idx="32031">
                  <c:v>45111.21875</c:v>
                </c:pt>
                <c:pt idx="32032">
                  <c:v>45111.222222222219</c:v>
                </c:pt>
                <c:pt idx="32033">
                  <c:v>45111.225694444445</c:v>
                </c:pt>
                <c:pt idx="32034">
                  <c:v>45111.229166666664</c:v>
                </c:pt>
                <c:pt idx="32035">
                  <c:v>45111.232638888891</c:v>
                </c:pt>
                <c:pt idx="32036">
                  <c:v>45111.236111111109</c:v>
                </c:pt>
                <c:pt idx="32037">
                  <c:v>45111.239583333336</c:v>
                </c:pt>
                <c:pt idx="32038">
                  <c:v>45111.243055555555</c:v>
                </c:pt>
                <c:pt idx="32039">
                  <c:v>45111.246527777781</c:v>
                </c:pt>
                <c:pt idx="32040">
                  <c:v>45111.25</c:v>
                </c:pt>
                <c:pt idx="32041">
                  <c:v>45111.253472222219</c:v>
                </c:pt>
                <c:pt idx="32042">
                  <c:v>45111.256944444445</c:v>
                </c:pt>
                <c:pt idx="32043">
                  <c:v>45111.260416666664</c:v>
                </c:pt>
                <c:pt idx="32044">
                  <c:v>45111.263888888891</c:v>
                </c:pt>
                <c:pt idx="32045">
                  <c:v>45111.267361111109</c:v>
                </c:pt>
                <c:pt idx="32046">
                  <c:v>45111.270833333336</c:v>
                </c:pt>
                <c:pt idx="32047">
                  <c:v>45111.274305555555</c:v>
                </c:pt>
                <c:pt idx="32048">
                  <c:v>45111.277777777781</c:v>
                </c:pt>
                <c:pt idx="32049">
                  <c:v>45111.28125</c:v>
                </c:pt>
                <c:pt idx="32050">
                  <c:v>45111.284722222219</c:v>
                </c:pt>
                <c:pt idx="32051">
                  <c:v>45111.288194444445</c:v>
                </c:pt>
                <c:pt idx="32052">
                  <c:v>45111.291666666664</c:v>
                </c:pt>
                <c:pt idx="32053">
                  <c:v>45111.295138888891</c:v>
                </c:pt>
                <c:pt idx="32054">
                  <c:v>45111.298611111109</c:v>
                </c:pt>
                <c:pt idx="32055">
                  <c:v>45111.302083333336</c:v>
                </c:pt>
                <c:pt idx="32056">
                  <c:v>45111.305555555555</c:v>
                </c:pt>
                <c:pt idx="32057">
                  <c:v>45111.309027777781</c:v>
                </c:pt>
                <c:pt idx="32058">
                  <c:v>45111.3125</c:v>
                </c:pt>
                <c:pt idx="32059">
                  <c:v>45111.315972222219</c:v>
                </c:pt>
                <c:pt idx="32060">
                  <c:v>45111.319444444445</c:v>
                </c:pt>
                <c:pt idx="32061">
                  <c:v>45111.322916666664</c:v>
                </c:pt>
                <c:pt idx="32062">
                  <c:v>45111.326388888891</c:v>
                </c:pt>
                <c:pt idx="32063">
                  <c:v>45111.329861111109</c:v>
                </c:pt>
                <c:pt idx="32064">
                  <c:v>45111.333333333336</c:v>
                </c:pt>
                <c:pt idx="32065">
                  <c:v>45111.336805555555</c:v>
                </c:pt>
                <c:pt idx="32066">
                  <c:v>45111.340277777781</c:v>
                </c:pt>
                <c:pt idx="32067">
                  <c:v>45111.34375</c:v>
                </c:pt>
                <c:pt idx="32068">
                  <c:v>45111.347222222219</c:v>
                </c:pt>
                <c:pt idx="32069">
                  <c:v>45111.350694444445</c:v>
                </c:pt>
                <c:pt idx="32070">
                  <c:v>45111.354166666664</c:v>
                </c:pt>
                <c:pt idx="32071">
                  <c:v>45111.357638888891</c:v>
                </c:pt>
                <c:pt idx="32072">
                  <c:v>45111.361111111109</c:v>
                </c:pt>
                <c:pt idx="32073">
                  <c:v>45111.364583333336</c:v>
                </c:pt>
                <c:pt idx="32074">
                  <c:v>45111.368055555555</c:v>
                </c:pt>
                <c:pt idx="32075">
                  <c:v>45111.371527777781</c:v>
                </c:pt>
                <c:pt idx="32076">
                  <c:v>45111.375</c:v>
                </c:pt>
                <c:pt idx="32077">
                  <c:v>45111.378472222219</c:v>
                </c:pt>
                <c:pt idx="32078">
                  <c:v>45111.381944444445</c:v>
                </c:pt>
                <c:pt idx="32079">
                  <c:v>45111.385416666664</c:v>
                </c:pt>
                <c:pt idx="32080">
                  <c:v>45111.388888888891</c:v>
                </c:pt>
                <c:pt idx="32081">
                  <c:v>45111.392361111109</c:v>
                </c:pt>
                <c:pt idx="32082">
                  <c:v>45111.395833333336</c:v>
                </c:pt>
                <c:pt idx="32083">
                  <c:v>45111.399305555555</c:v>
                </c:pt>
                <c:pt idx="32084">
                  <c:v>45111.402777777781</c:v>
                </c:pt>
                <c:pt idx="32085">
                  <c:v>45111.40625</c:v>
                </c:pt>
                <c:pt idx="32086">
                  <c:v>45111.409722222219</c:v>
                </c:pt>
                <c:pt idx="32087">
                  <c:v>45111.413194444445</c:v>
                </c:pt>
                <c:pt idx="32088">
                  <c:v>45111.416666666664</c:v>
                </c:pt>
                <c:pt idx="32089">
                  <c:v>45111.420138888891</c:v>
                </c:pt>
                <c:pt idx="32090">
                  <c:v>45111.423611111109</c:v>
                </c:pt>
                <c:pt idx="32091">
                  <c:v>45111.427083333336</c:v>
                </c:pt>
                <c:pt idx="32092">
                  <c:v>45111.430555555555</c:v>
                </c:pt>
                <c:pt idx="32093">
                  <c:v>45111.434027777781</c:v>
                </c:pt>
                <c:pt idx="32094">
                  <c:v>45111.4375</c:v>
                </c:pt>
                <c:pt idx="32095">
                  <c:v>45111.440972222219</c:v>
                </c:pt>
                <c:pt idx="32096">
                  <c:v>45111.444444444445</c:v>
                </c:pt>
                <c:pt idx="32097">
                  <c:v>45111.447916666664</c:v>
                </c:pt>
                <c:pt idx="32098">
                  <c:v>45111.451388888891</c:v>
                </c:pt>
                <c:pt idx="32099">
                  <c:v>45111.454861111109</c:v>
                </c:pt>
                <c:pt idx="32100">
                  <c:v>45111.458333333336</c:v>
                </c:pt>
                <c:pt idx="32101">
                  <c:v>45111.461805555555</c:v>
                </c:pt>
                <c:pt idx="32102">
                  <c:v>45111.465277777781</c:v>
                </c:pt>
                <c:pt idx="32103">
                  <c:v>45111.46875</c:v>
                </c:pt>
                <c:pt idx="32104">
                  <c:v>45111.472222222219</c:v>
                </c:pt>
                <c:pt idx="32105">
                  <c:v>45111.475694444445</c:v>
                </c:pt>
                <c:pt idx="32106">
                  <c:v>45111.479166666664</c:v>
                </c:pt>
                <c:pt idx="32107">
                  <c:v>45111.482638888891</c:v>
                </c:pt>
                <c:pt idx="32108">
                  <c:v>45111.486111111109</c:v>
                </c:pt>
                <c:pt idx="32109">
                  <c:v>45111.489583333336</c:v>
                </c:pt>
                <c:pt idx="32110">
                  <c:v>45111.493055555555</c:v>
                </c:pt>
                <c:pt idx="32111">
                  <c:v>45111.496527777781</c:v>
                </c:pt>
                <c:pt idx="32112">
                  <c:v>45111.5</c:v>
                </c:pt>
                <c:pt idx="32113">
                  <c:v>45111.503472222219</c:v>
                </c:pt>
                <c:pt idx="32114">
                  <c:v>45111.506944444445</c:v>
                </c:pt>
                <c:pt idx="32115">
                  <c:v>45111.510416666664</c:v>
                </c:pt>
                <c:pt idx="32116">
                  <c:v>45111.513888888891</c:v>
                </c:pt>
                <c:pt idx="32117">
                  <c:v>45111.517361111109</c:v>
                </c:pt>
                <c:pt idx="32118">
                  <c:v>45111.520833333336</c:v>
                </c:pt>
                <c:pt idx="32119">
                  <c:v>45111.524305555555</c:v>
                </c:pt>
                <c:pt idx="32120">
                  <c:v>45111.527777777781</c:v>
                </c:pt>
                <c:pt idx="32121">
                  <c:v>45111.53125</c:v>
                </c:pt>
                <c:pt idx="32122">
                  <c:v>45111.534722222219</c:v>
                </c:pt>
                <c:pt idx="32123">
                  <c:v>45111.538194444445</c:v>
                </c:pt>
                <c:pt idx="32124">
                  <c:v>45111.541666666664</c:v>
                </c:pt>
                <c:pt idx="32125">
                  <c:v>45111.545138888891</c:v>
                </c:pt>
                <c:pt idx="32126">
                  <c:v>45111.548611111109</c:v>
                </c:pt>
                <c:pt idx="32127">
                  <c:v>45111.552083333336</c:v>
                </c:pt>
                <c:pt idx="32128">
                  <c:v>45111.555555555555</c:v>
                </c:pt>
                <c:pt idx="32129">
                  <c:v>45111.559027777781</c:v>
                </c:pt>
                <c:pt idx="32130">
                  <c:v>45111.5625</c:v>
                </c:pt>
                <c:pt idx="32131">
                  <c:v>45111.565972222219</c:v>
                </c:pt>
                <c:pt idx="32132">
                  <c:v>45111.569444444445</c:v>
                </c:pt>
                <c:pt idx="32133">
                  <c:v>45111.572916666664</c:v>
                </c:pt>
                <c:pt idx="32134">
                  <c:v>45111.576388888891</c:v>
                </c:pt>
                <c:pt idx="32135">
                  <c:v>45111.579861111109</c:v>
                </c:pt>
                <c:pt idx="32136">
                  <c:v>45111.583333333336</c:v>
                </c:pt>
                <c:pt idx="32137">
                  <c:v>45111.586805555555</c:v>
                </c:pt>
                <c:pt idx="32138">
                  <c:v>45111.590277777781</c:v>
                </c:pt>
                <c:pt idx="32139">
                  <c:v>45111.59375</c:v>
                </c:pt>
                <c:pt idx="32140">
                  <c:v>45111.597222222219</c:v>
                </c:pt>
                <c:pt idx="32141">
                  <c:v>45111.600694444445</c:v>
                </c:pt>
                <c:pt idx="32142">
                  <c:v>45111.604166666664</c:v>
                </c:pt>
                <c:pt idx="32143">
                  <c:v>45111.607638888891</c:v>
                </c:pt>
                <c:pt idx="32144">
                  <c:v>45111.611111111109</c:v>
                </c:pt>
                <c:pt idx="32145">
                  <c:v>45111.614583333336</c:v>
                </c:pt>
                <c:pt idx="32146">
                  <c:v>45111.618055555555</c:v>
                </c:pt>
                <c:pt idx="32147">
                  <c:v>45111.621527777781</c:v>
                </c:pt>
                <c:pt idx="32148">
                  <c:v>45111.625</c:v>
                </c:pt>
                <c:pt idx="32149">
                  <c:v>45111.628472222219</c:v>
                </c:pt>
                <c:pt idx="32150">
                  <c:v>45111.631944444445</c:v>
                </c:pt>
                <c:pt idx="32151">
                  <c:v>45111.635416666664</c:v>
                </c:pt>
                <c:pt idx="32152">
                  <c:v>45111.638888888891</c:v>
                </c:pt>
                <c:pt idx="32153">
                  <c:v>45111.642361111109</c:v>
                </c:pt>
                <c:pt idx="32154">
                  <c:v>45111.645833333336</c:v>
                </c:pt>
                <c:pt idx="32155">
                  <c:v>45111.649305555555</c:v>
                </c:pt>
                <c:pt idx="32156">
                  <c:v>45111.652777777781</c:v>
                </c:pt>
                <c:pt idx="32157">
                  <c:v>45111.65625</c:v>
                </c:pt>
                <c:pt idx="32158">
                  <c:v>45111.659722222219</c:v>
                </c:pt>
                <c:pt idx="32159">
                  <c:v>45111.663194444445</c:v>
                </c:pt>
                <c:pt idx="32160">
                  <c:v>45111.666666666664</c:v>
                </c:pt>
                <c:pt idx="32161">
                  <c:v>45111.670138888891</c:v>
                </c:pt>
                <c:pt idx="32162">
                  <c:v>45111.673611111109</c:v>
                </c:pt>
                <c:pt idx="32163">
                  <c:v>45111.677083333336</c:v>
                </c:pt>
                <c:pt idx="32164">
                  <c:v>45111.680555555555</c:v>
                </c:pt>
                <c:pt idx="32165">
                  <c:v>45111.684027777781</c:v>
                </c:pt>
                <c:pt idx="32166">
                  <c:v>45111.6875</c:v>
                </c:pt>
                <c:pt idx="32167">
                  <c:v>45111.690972222219</c:v>
                </c:pt>
                <c:pt idx="32168">
                  <c:v>45111.694444444445</c:v>
                </c:pt>
                <c:pt idx="32169">
                  <c:v>45111.697916666664</c:v>
                </c:pt>
                <c:pt idx="32170">
                  <c:v>45111.701388888891</c:v>
                </c:pt>
                <c:pt idx="32171">
                  <c:v>45111.704861111109</c:v>
                </c:pt>
                <c:pt idx="32172">
                  <c:v>45111.708333333336</c:v>
                </c:pt>
                <c:pt idx="32173">
                  <c:v>45111.711805555555</c:v>
                </c:pt>
                <c:pt idx="32174">
                  <c:v>45111.715277777781</c:v>
                </c:pt>
                <c:pt idx="32175">
                  <c:v>45111.71875</c:v>
                </c:pt>
                <c:pt idx="32176">
                  <c:v>45111.722222222219</c:v>
                </c:pt>
                <c:pt idx="32177">
                  <c:v>45111.725694444445</c:v>
                </c:pt>
                <c:pt idx="32178">
                  <c:v>45111.729166666664</c:v>
                </c:pt>
                <c:pt idx="32179">
                  <c:v>45111.732638888891</c:v>
                </c:pt>
                <c:pt idx="32180">
                  <c:v>45111.736111111109</c:v>
                </c:pt>
                <c:pt idx="32181">
                  <c:v>45111.739583333336</c:v>
                </c:pt>
                <c:pt idx="32182">
                  <c:v>45111.743055555555</c:v>
                </c:pt>
                <c:pt idx="32183">
                  <c:v>45111.746527777781</c:v>
                </c:pt>
                <c:pt idx="32184">
                  <c:v>45111.75</c:v>
                </c:pt>
                <c:pt idx="32185">
                  <c:v>45111.753472222219</c:v>
                </c:pt>
                <c:pt idx="32186">
                  <c:v>45111.756944444445</c:v>
                </c:pt>
                <c:pt idx="32187">
                  <c:v>45111.760416666664</c:v>
                </c:pt>
                <c:pt idx="32188">
                  <c:v>45111.763888888891</c:v>
                </c:pt>
                <c:pt idx="32189">
                  <c:v>45111.767361111109</c:v>
                </c:pt>
                <c:pt idx="32190">
                  <c:v>45111.770833333336</c:v>
                </c:pt>
                <c:pt idx="32191">
                  <c:v>45111.774305555555</c:v>
                </c:pt>
                <c:pt idx="32192">
                  <c:v>45111.777777777781</c:v>
                </c:pt>
                <c:pt idx="32193">
                  <c:v>45111.78125</c:v>
                </c:pt>
                <c:pt idx="32194">
                  <c:v>45111.784722222219</c:v>
                </c:pt>
                <c:pt idx="32195">
                  <c:v>45111.788194444445</c:v>
                </c:pt>
                <c:pt idx="32196">
                  <c:v>45111.791666666664</c:v>
                </c:pt>
                <c:pt idx="32197">
                  <c:v>45111.795138888891</c:v>
                </c:pt>
                <c:pt idx="32198">
                  <c:v>45111.798611111109</c:v>
                </c:pt>
                <c:pt idx="32199">
                  <c:v>45111.802083333336</c:v>
                </c:pt>
                <c:pt idx="32200">
                  <c:v>45111.805555555555</c:v>
                </c:pt>
                <c:pt idx="32201">
                  <c:v>45111.809027777781</c:v>
                </c:pt>
                <c:pt idx="32202">
                  <c:v>45111.8125</c:v>
                </c:pt>
                <c:pt idx="32203">
                  <c:v>45111.815972222219</c:v>
                </c:pt>
                <c:pt idx="32204">
                  <c:v>45111.819444444445</c:v>
                </c:pt>
                <c:pt idx="32205">
                  <c:v>45111.822916666664</c:v>
                </c:pt>
                <c:pt idx="32206">
                  <c:v>45111.826388888891</c:v>
                </c:pt>
                <c:pt idx="32207">
                  <c:v>45111.829861111109</c:v>
                </c:pt>
                <c:pt idx="32208">
                  <c:v>45111.833333333336</c:v>
                </c:pt>
                <c:pt idx="32209">
                  <c:v>45111.836805555555</c:v>
                </c:pt>
                <c:pt idx="32210">
                  <c:v>45111.840277777781</c:v>
                </c:pt>
                <c:pt idx="32211">
                  <c:v>45111.84375</c:v>
                </c:pt>
                <c:pt idx="32212">
                  <c:v>45111.847222222219</c:v>
                </c:pt>
                <c:pt idx="32213">
                  <c:v>45111.850694444445</c:v>
                </c:pt>
                <c:pt idx="32214">
                  <c:v>45111.854166666664</c:v>
                </c:pt>
                <c:pt idx="32215">
                  <c:v>45111.857638888891</c:v>
                </c:pt>
                <c:pt idx="32216">
                  <c:v>45111.861111111109</c:v>
                </c:pt>
                <c:pt idx="32217">
                  <c:v>45111.864583333336</c:v>
                </c:pt>
                <c:pt idx="32218">
                  <c:v>45111.868055555555</c:v>
                </c:pt>
                <c:pt idx="32219">
                  <c:v>45111.871527777781</c:v>
                </c:pt>
                <c:pt idx="32220">
                  <c:v>45111.875</c:v>
                </c:pt>
                <c:pt idx="32221">
                  <c:v>45111.878472222219</c:v>
                </c:pt>
                <c:pt idx="32222">
                  <c:v>45111.881944444445</c:v>
                </c:pt>
                <c:pt idx="32223">
                  <c:v>45111.885416666664</c:v>
                </c:pt>
                <c:pt idx="32224">
                  <c:v>45111.888888888891</c:v>
                </c:pt>
                <c:pt idx="32225">
                  <c:v>45111.892361111109</c:v>
                </c:pt>
                <c:pt idx="32226">
                  <c:v>45111.895833333336</c:v>
                </c:pt>
                <c:pt idx="32227">
                  <c:v>45111.899305555555</c:v>
                </c:pt>
                <c:pt idx="32228">
                  <c:v>45111.902777777781</c:v>
                </c:pt>
                <c:pt idx="32229">
                  <c:v>45111.90625</c:v>
                </c:pt>
                <c:pt idx="32230">
                  <c:v>45111.909722222219</c:v>
                </c:pt>
                <c:pt idx="32231">
                  <c:v>45111.913194444445</c:v>
                </c:pt>
                <c:pt idx="32232">
                  <c:v>45111.916666666664</c:v>
                </c:pt>
                <c:pt idx="32233">
                  <c:v>45111.920138888891</c:v>
                </c:pt>
                <c:pt idx="32234">
                  <c:v>45111.923611111109</c:v>
                </c:pt>
                <c:pt idx="32235">
                  <c:v>45111.927083333336</c:v>
                </c:pt>
                <c:pt idx="32236">
                  <c:v>45111.930555555555</c:v>
                </c:pt>
                <c:pt idx="32237">
                  <c:v>45111.934027777781</c:v>
                </c:pt>
                <c:pt idx="32238">
                  <c:v>45111.9375</c:v>
                </c:pt>
                <c:pt idx="32239">
                  <c:v>45111.940972222219</c:v>
                </c:pt>
                <c:pt idx="32240">
                  <c:v>45111.944444444445</c:v>
                </c:pt>
                <c:pt idx="32241">
                  <c:v>45111.947916666664</c:v>
                </c:pt>
                <c:pt idx="32242">
                  <c:v>45111.951388888891</c:v>
                </c:pt>
                <c:pt idx="32243">
                  <c:v>45111.954861111109</c:v>
                </c:pt>
                <c:pt idx="32244">
                  <c:v>45111.958333333336</c:v>
                </c:pt>
                <c:pt idx="32245">
                  <c:v>45111.961805555555</c:v>
                </c:pt>
                <c:pt idx="32246">
                  <c:v>45111.965277777781</c:v>
                </c:pt>
                <c:pt idx="32247">
                  <c:v>45111.96875</c:v>
                </c:pt>
                <c:pt idx="32248">
                  <c:v>45111.972222222219</c:v>
                </c:pt>
                <c:pt idx="32249">
                  <c:v>45111.975694444445</c:v>
                </c:pt>
                <c:pt idx="32250">
                  <c:v>45111.979166666664</c:v>
                </c:pt>
                <c:pt idx="32251">
                  <c:v>45111.982638888891</c:v>
                </c:pt>
                <c:pt idx="32252">
                  <c:v>45111.986111111109</c:v>
                </c:pt>
                <c:pt idx="32253">
                  <c:v>45111.989583333336</c:v>
                </c:pt>
                <c:pt idx="32254">
                  <c:v>45111.993055555555</c:v>
                </c:pt>
                <c:pt idx="32255">
                  <c:v>45111.996527777781</c:v>
                </c:pt>
                <c:pt idx="32256">
                  <c:v>45112</c:v>
                </c:pt>
                <c:pt idx="32257">
                  <c:v>45112.003472222219</c:v>
                </c:pt>
                <c:pt idx="32258">
                  <c:v>45112.006944444445</c:v>
                </c:pt>
                <c:pt idx="32259">
                  <c:v>45112.010416666664</c:v>
                </c:pt>
                <c:pt idx="32260">
                  <c:v>45112.013888888891</c:v>
                </c:pt>
                <c:pt idx="32261">
                  <c:v>45112.017361111109</c:v>
                </c:pt>
                <c:pt idx="32262">
                  <c:v>45112.020833333336</c:v>
                </c:pt>
                <c:pt idx="32263">
                  <c:v>45112.024305555555</c:v>
                </c:pt>
                <c:pt idx="32264">
                  <c:v>45112.027777777781</c:v>
                </c:pt>
                <c:pt idx="32265">
                  <c:v>45112.03125</c:v>
                </c:pt>
                <c:pt idx="32266">
                  <c:v>45112.034722222219</c:v>
                </c:pt>
                <c:pt idx="32267">
                  <c:v>45112.038194444445</c:v>
                </c:pt>
                <c:pt idx="32268">
                  <c:v>45112.041666666664</c:v>
                </c:pt>
                <c:pt idx="32269">
                  <c:v>45112.045138888891</c:v>
                </c:pt>
                <c:pt idx="32270">
                  <c:v>45112.048611111109</c:v>
                </c:pt>
                <c:pt idx="32271">
                  <c:v>45112.052083333336</c:v>
                </c:pt>
                <c:pt idx="32272">
                  <c:v>45112.055555555555</c:v>
                </c:pt>
                <c:pt idx="32273">
                  <c:v>45112.059027777781</c:v>
                </c:pt>
                <c:pt idx="32274">
                  <c:v>45112.0625</c:v>
                </c:pt>
                <c:pt idx="32275">
                  <c:v>45112.065972222219</c:v>
                </c:pt>
                <c:pt idx="32276">
                  <c:v>45112.069444444445</c:v>
                </c:pt>
                <c:pt idx="32277">
                  <c:v>45112.072916666664</c:v>
                </c:pt>
                <c:pt idx="32278">
                  <c:v>45112.076388888891</c:v>
                </c:pt>
                <c:pt idx="32279">
                  <c:v>45112.079861111109</c:v>
                </c:pt>
                <c:pt idx="32280">
                  <c:v>45112.083333333336</c:v>
                </c:pt>
                <c:pt idx="32281">
                  <c:v>45112.086805555555</c:v>
                </c:pt>
                <c:pt idx="32282">
                  <c:v>45112.090277777781</c:v>
                </c:pt>
                <c:pt idx="32283">
                  <c:v>45112.09375</c:v>
                </c:pt>
                <c:pt idx="32284">
                  <c:v>45112.097222222219</c:v>
                </c:pt>
                <c:pt idx="32285">
                  <c:v>45112.100694444445</c:v>
                </c:pt>
                <c:pt idx="32286">
                  <c:v>45112.104166666664</c:v>
                </c:pt>
                <c:pt idx="32287">
                  <c:v>45112.107638888891</c:v>
                </c:pt>
                <c:pt idx="32288">
                  <c:v>45112.111111111109</c:v>
                </c:pt>
                <c:pt idx="32289">
                  <c:v>45112.114583333336</c:v>
                </c:pt>
                <c:pt idx="32290">
                  <c:v>45112.118055555555</c:v>
                </c:pt>
                <c:pt idx="32291">
                  <c:v>45112.121527777781</c:v>
                </c:pt>
                <c:pt idx="32292">
                  <c:v>45112.125</c:v>
                </c:pt>
                <c:pt idx="32293">
                  <c:v>45112.128472222219</c:v>
                </c:pt>
                <c:pt idx="32294">
                  <c:v>45112.131944444445</c:v>
                </c:pt>
                <c:pt idx="32295">
                  <c:v>45112.135416666664</c:v>
                </c:pt>
                <c:pt idx="32296">
                  <c:v>45112.138888888891</c:v>
                </c:pt>
                <c:pt idx="32297">
                  <c:v>45112.142361111109</c:v>
                </c:pt>
                <c:pt idx="32298">
                  <c:v>45112.145833333336</c:v>
                </c:pt>
                <c:pt idx="32299">
                  <c:v>45112.149305555555</c:v>
                </c:pt>
                <c:pt idx="32300">
                  <c:v>45112.152777777781</c:v>
                </c:pt>
                <c:pt idx="32301">
                  <c:v>45112.15625</c:v>
                </c:pt>
                <c:pt idx="32302">
                  <c:v>45112.159722222219</c:v>
                </c:pt>
                <c:pt idx="32303">
                  <c:v>45112.163194444445</c:v>
                </c:pt>
                <c:pt idx="32304">
                  <c:v>45112.166666666664</c:v>
                </c:pt>
                <c:pt idx="32305">
                  <c:v>45112.170138888891</c:v>
                </c:pt>
                <c:pt idx="32306">
                  <c:v>45112.173611111109</c:v>
                </c:pt>
                <c:pt idx="32307">
                  <c:v>45112.177083333336</c:v>
                </c:pt>
                <c:pt idx="32308">
                  <c:v>45112.180555555555</c:v>
                </c:pt>
                <c:pt idx="32309">
                  <c:v>45112.184027777781</c:v>
                </c:pt>
                <c:pt idx="32310">
                  <c:v>45112.1875</c:v>
                </c:pt>
                <c:pt idx="32311">
                  <c:v>45112.190972222219</c:v>
                </c:pt>
                <c:pt idx="32312">
                  <c:v>45112.194444444445</c:v>
                </c:pt>
                <c:pt idx="32313">
                  <c:v>45112.197916666664</c:v>
                </c:pt>
                <c:pt idx="32314">
                  <c:v>45112.201388888891</c:v>
                </c:pt>
                <c:pt idx="32315">
                  <c:v>45112.204861111109</c:v>
                </c:pt>
                <c:pt idx="32316">
                  <c:v>45112.208333333336</c:v>
                </c:pt>
                <c:pt idx="32317">
                  <c:v>45112.211805555555</c:v>
                </c:pt>
                <c:pt idx="32318">
                  <c:v>45112.215277777781</c:v>
                </c:pt>
                <c:pt idx="32319">
                  <c:v>45112.21875</c:v>
                </c:pt>
                <c:pt idx="32320">
                  <c:v>45112.222222222219</c:v>
                </c:pt>
                <c:pt idx="32321">
                  <c:v>45112.225694444445</c:v>
                </c:pt>
                <c:pt idx="32322">
                  <c:v>45112.229166666664</c:v>
                </c:pt>
                <c:pt idx="32323">
                  <c:v>45112.232638888891</c:v>
                </c:pt>
                <c:pt idx="32324">
                  <c:v>45112.236111111109</c:v>
                </c:pt>
                <c:pt idx="32325">
                  <c:v>45112.239583333336</c:v>
                </c:pt>
                <c:pt idx="32326">
                  <c:v>45112.243055555555</c:v>
                </c:pt>
                <c:pt idx="32327">
                  <c:v>45112.246527777781</c:v>
                </c:pt>
                <c:pt idx="32328">
                  <c:v>45112.25</c:v>
                </c:pt>
                <c:pt idx="32329">
                  <c:v>45112.253472222219</c:v>
                </c:pt>
                <c:pt idx="32330">
                  <c:v>45112.256944444445</c:v>
                </c:pt>
                <c:pt idx="32331">
                  <c:v>45112.260416666664</c:v>
                </c:pt>
                <c:pt idx="32332">
                  <c:v>45112.263888888891</c:v>
                </c:pt>
                <c:pt idx="32333">
                  <c:v>45112.267361111109</c:v>
                </c:pt>
                <c:pt idx="32334">
                  <c:v>45112.270833333336</c:v>
                </c:pt>
                <c:pt idx="32335">
                  <c:v>45112.274305555555</c:v>
                </c:pt>
                <c:pt idx="32336">
                  <c:v>45112.277777777781</c:v>
                </c:pt>
                <c:pt idx="32337">
                  <c:v>45112.28125</c:v>
                </c:pt>
                <c:pt idx="32338">
                  <c:v>45112.284722222219</c:v>
                </c:pt>
                <c:pt idx="32339">
                  <c:v>45112.288194444445</c:v>
                </c:pt>
                <c:pt idx="32340">
                  <c:v>45112.291666666664</c:v>
                </c:pt>
                <c:pt idx="32341">
                  <c:v>45112.295138888891</c:v>
                </c:pt>
                <c:pt idx="32342">
                  <c:v>45112.298611111109</c:v>
                </c:pt>
                <c:pt idx="32343">
                  <c:v>45112.302083333336</c:v>
                </c:pt>
                <c:pt idx="32344">
                  <c:v>45112.305555555555</c:v>
                </c:pt>
                <c:pt idx="32345">
                  <c:v>45112.309027777781</c:v>
                </c:pt>
                <c:pt idx="32346">
                  <c:v>45112.3125</c:v>
                </c:pt>
                <c:pt idx="32347">
                  <c:v>45112.315972222219</c:v>
                </c:pt>
                <c:pt idx="32348">
                  <c:v>45112.319444444445</c:v>
                </c:pt>
                <c:pt idx="32349">
                  <c:v>45112.322916666664</c:v>
                </c:pt>
                <c:pt idx="32350">
                  <c:v>45112.326388888891</c:v>
                </c:pt>
                <c:pt idx="32351">
                  <c:v>45112.329861111109</c:v>
                </c:pt>
                <c:pt idx="32352">
                  <c:v>45112.333333333336</c:v>
                </c:pt>
                <c:pt idx="32353">
                  <c:v>45112.336805555555</c:v>
                </c:pt>
                <c:pt idx="32354">
                  <c:v>45112.340277777781</c:v>
                </c:pt>
                <c:pt idx="32355">
                  <c:v>45112.34375</c:v>
                </c:pt>
                <c:pt idx="32356">
                  <c:v>45112.347222222219</c:v>
                </c:pt>
                <c:pt idx="32357">
                  <c:v>45112.350694444445</c:v>
                </c:pt>
                <c:pt idx="32358">
                  <c:v>45112.354166666664</c:v>
                </c:pt>
                <c:pt idx="32359">
                  <c:v>45112.357638888891</c:v>
                </c:pt>
                <c:pt idx="32360">
                  <c:v>45112.361111111109</c:v>
                </c:pt>
                <c:pt idx="32361">
                  <c:v>45112.364583333336</c:v>
                </c:pt>
                <c:pt idx="32362">
                  <c:v>45112.368055555555</c:v>
                </c:pt>
                <c:pt idx="32363">
                  <c:v>45112.371527777781</c:v>
                </c:pt>
                <c:pt idx="32364">
                  <c:v>45112.375</c:v>
                </c:pt>
                <c:pt idx="32365">
                  <c:v>45112.378472222219</c:v>
                </c:pt>
                <c:pt idx="32366">
                  <c:v>45112.381944444445</c:v>
                </c:pt>
                <c:pt idx="32367">
                  <c:v>45112.385416666664</c:v>
                </c:pt>
                <c:pt idx="32368">
                  <c:v>45112.388888888891</c:v>
                </c:pt>
                <c:pt idx="32369">
                  <c:v>45112.392361111109</c:v>
                </c:pt>
                <c:pt idx="32370">
                  <c:v>45112.395833333336</c:v>
                </c:pt>
                <c:pt idx="32371">
                  <c:v>45112.399305555555</c:v>
                </c:pt>
                <c:pt idx="32372">
                  <c:v>45112.402777777781</c:v>
                </c:pt>
                <c:pt idx="32373">
                  <c:v>45112.40625</c:v>
                </c:pt>
                <c:pt idx="32374">
                  <c:v>45112.409722222219</c:v>
                </c:pt>
                <c:pt idx="32375">
                  <c:v>45112.413194444445</c:v>
                </c:pt>
                <c:pt idx="32376">
                  <c:v>45112.416666666664</c:v>
                </c:pt>
                <c:pt idx="32377">
                  <c:v>45112.420138888891</c:v>
                </c:pt>
                <c:pt idx="32378">
                  <c:v>45112.423611111109</c:v>
                </c:pt>
                <c:pt idx="32379">
                  <c:v>45112.427083333336</c:v>
                </c:pt>
                <c:pt idx="32380">
                  <c:v>45112.430555555555</c:v>
                </c:pt>
                <c:pt idx="32381">
                  <c:v>45112.434027777781</c:v>
                </c:pt>
                <c:pt idx="32382">
                  <c:v>45112.4375</c:v>
                </c:pt>
                <c:pt idx="32383">
                  <c:v>45112.440972222219</c:v>
                </c:pt>
                <c:pt idx="32384">
                  <c:v>45112.444444444445</c:v>
                </c:pt>
                <c:pt idx="32385">
                  <c:v>45112.447916666664</c:v>
                </c:pt>
                <c:pt idx="32386">
                  <c:v>45112.451388888891</c:v>
                </c:pt>
                <c:pt idx="32387">
                  <c:v>45112.454861111109</c:v>
                </c:pt>
                <c:pt idx="32388">
                  <c:v>45112.458333333336</c:v>
                </c:pt>
                <c:pt idx="32389">
                  <c:v>45112.461805555555</c:v>
                </c:pt>
                <c:pt idx="32390">
                  <c:v>45112.465277777781</c:v>
                </c:pt>
                <c:pt idx="32391">
                  <c:v>45112.46875</c:v>
                </c:pt>
                <c:pt idx="32392">
                  <c:v>45112.472222222219</c:v>
                </c:pt>
                <c:pt idx="32393">
                  <c:v>45112.475694444445</c:v>
                </c:pt>
                <c:pt idx="32394">
                  <c:v>45112.479166666664</c:v>
                </c:pt>
                <c:pt idx="32395">
                  <c:v>45112.482638888891</c:v>
                </c:pt>
                <c:pt idx="32396">
                  <c:v>45112.486111111109</c:v>
                </c:pt>
                <c:pt idx="32397">
                  <c:v>45112.489583333336</c:v>
                </c:pt>
                <c:pt idx="32398">
                  <c:v>45112.493055555555</c:v>
                </c:pt>
                <c:pt idx="32399">
                  <c:v>45112.496527777781</c:v>
                </c:pt>
                <c:pt idx="32400">
                  <c:v>45112.5</c:v>
                </c:pt>
                <c:pt idx="32401">
                  <c:v>45112.503472222219</c:v>
                </c:pt>
                <c:pt idx="32402">
                  <c:v>45112.506944444445</c:v>
                </c:pt>
                <c:pt idx="32403">
                  <c:v>45112.510416666664</c:v>
                </c:pt>
                <c:pt idx="32404">
                  <c:v>45112.513888888891</c:v>
                </c:pt>
                <c:pt idx="32405">
                  <c:v>45112.517361111109</c:v>
                </c:pt>
                <c:pt idx="32406">
                  <c:v>45112.520833333336</c:v>
                </c:pt>
                <c:pt idx="32407">
                  <c:v>45112.524305555555</c:v>
                </c:pt>
                <c:pt idx="32408">
                  <c:v>45112.527777777781</c:v>
                </c:pt>
                <c:pt idx="32409">
                  <c:v>45112.53125</c:v>
                </c:pt>
                <c:pt idx="32410">
                  <c:v>45112.534722222219</c:v>
                </c:pt>
                <c:pt idx="32411">
                  <c:v>45112.538194444445</c:v>
                </c:pt>
                <c:pt idx="32412">
                  <c:v>45112.541666666664</c:v>
                </c:pt>
                <c:pt idx="32413">
                  <c:v>45112.545138888891</c:v>
                </c:pt>
                <c:pt idx="32414">
                  <c:v>45112.548611111109</c:v>
                </c:pt>
                <c:pt idx="32415">
                  <c:v>45112.552083333336</c:v>
                </c:pt>
                <c:pt idx="32416">
                  <c:v>45112.555555555555</c:v>
                </c:pt>
                <c:pt idx="32417">
                  <c:v>45112.559027777781</c:v>
                </c:pt>
                <c:pt idx="32418">
                  <c:v>45112.5625</c:v>
                </c:pt>
                <c:pt idx="32419">
                  <c:v>45112.565972222219</c:v>
                </c:pt>
                <c:pt idx="32420">
                  <c:v>45112.569444444445</c:v>
                </c:pt>
                <c:pt idx="32421">
                  <c:v>45112.572916666664</c:v>
                </c:pt>
                <c:pt idx="32422">
                  <c:v>45112.576388888891</c:v>
                </c:pt>
                <c:pt idx="32423">
                  <c:v>45112.579861111109</c:v>
                </c:pt>
                <c:pt idx="32424">
                  <c:v>45112.583333333336</c:v>
                </c:pt>
                <c:pt idx="32425">
                  <c:v>45112.586805555555</c:v>
                </c:pt>
                <c:pt idx="32426">
                  <c:v>45112.590277777781</c:v>
                </c:pt>
                <c:pt idx="32427">
                  <c:v>45112.59375</c:v>
                </c:pt>
                <c:pt idx="32428">
                  <c:v>45112.597222222219</c:v>
                </c:pt>
                <c:pt idx="32429">
                  <c:v>45112.600694444445</c:v>
                </c:pt>
                <c:pt idx="32430">
                  <c:v>45112.604166666664</c:v>
                </c:pt>
                <c:pt idx="32431">
                  <c:v>45112.607638888891</c:v>
                </c:pt>
                <c:pt idx="32432">
                  <c:v>45112.611111111109</c:v>
                </c:pt>
                <c:pt idx="32433">
                  <c:v>45112.614583333336</c:v>
                </c:pt>
                <c:pt idx="32434">
                  <c:v>45112.618055555555</c:v>
                </c:pt>
                <c:pt idx="32435">
                  <c:v>45112.621527777781</c:v>
                </c:pt>
                <c:pt idx="32436">
                  <c:v>45112.625</c:v>
                </c:pt>
                <c:pt idx="32437">
                  <c:v>45112.628472222219</c:v>
                </c:pt>
                <c:pt idx="32438">
                  <c:v>45112.631944444445</c:v>
                </c:pt>
                <c:pt idx="32439">
                  <c:v>45112.635416666664</c:v>
                </c:pt>
                <c:pt idx="32440">
                  <c:v>45112.638888888891</c:v>
                </c:pt>
                <c:pt idx="32441">
                  <c:v>45112.642361111109</c:v>
                </c:pt>
                <c:pt idx="32442">
                  <c:v>45112.645833333336</c:v>
                </c:pt>
                <c:pt idx="32443">
                  <c:v>45112.649305555555</c:v>
                </c:pt>
                <c:pt idx="32444">
                  <c:v>45112.652777777781</c:v>
                </c:pt>
                <c:pt idx="32445">
                  <c:v>45112.65625</c:v>
                </c:pt>
                <c:pt idx="32446">
                  <c:v>45112.659722222219</c:v>
                </c:pt>
                <c:pt idx="32447">
                  <c:v>45112.663194444445</c:v>
                </c:pt>
                <c:pt idx="32448">
                  <c:v>45112.666666666664</c:v>
                </c:pt>
                <c:pt idx="32449">
                  <c:v>45112.670138888891</c:v>
                </c:pt>
                <c:pt idx="32450">
                  <c:v>45112.673611111109</c:v>
                </c:pt>
                <c:pt idx="32451">
                  <c:v>45112.677083333336</c:v>
                </c:pt>
                <c:pt idx="32452">
                  <c:v>45112.680555555555</c:v>
                </c:pt>
                <c:pt idx="32453">
                  <c:v>45112.684027777781</c:v>
                </c:pt>
                <c:pt idx="32454">
                  <c:v>45112.6875</c:v>
                </c:pt>
                <c:pt idx="32455">
                  <c:v>45112.690972222219</c:v>
                </c:pt>
                <c:pt idx="32456">
                  <c:v>45112.694444444445</c:v>
                </c:pt>
                <c:pt idx="32457">
                  <c:v>45112.697916666664</c:v>
                </c:pt>
                <c:pt idx="32458">
                  <c:v>45112.701388888891</c:v>
                </c:pt>
                <c:pt idx="32459">
                  <c:v>45112.704861111109</c:v>
                </c:pt>
                <c:pt idx="32460">
                  <c:v>45112.708333333336</c:v>
                </c:pt>
                <c:pt idx="32461">
                  <c:v>45112.711805555555</c:v>
                </c:pt>
                <c:pt idx="32462">
                  <c:v>45112.715277777781</c:v>
                </c:pt>
                <c:pt idx="32463">
                  <c:v>45112.71875</c:v>
                </c:pt>
                <c:pt idx="32464">
                  <c:v>45112.722222222219</c:v>
                </c:pt>
                <c:pt idx="32465">
                  <c:v>45112.725694444445</c:v>
                </c:pt>
                <c:pt idx="32466">
                  <c:v>45112.729166666664</c:v>
                </c:pt>
                <c:pt idx="32467">
                  <c:v>45112.732638888891</c:v>
                </c:pt>
                <c:pt idx="32468">
                  <c:v>45112.736111111109</c:v>
                </c:pt>
                <c:pt idx="32469">
                  <c:v>45112.739583333336</c:v>
                </c:pt>
                <c:pt idx="32470">
                  <c:v>45112.743055555555</c:v>
                </c:pt>
                <c:pt idx="32471">
                  <c:v>45112.746527777781</c:v>
                </c:pt>
                <c:pt idx="32472">
                  <c:v>45112.75</c:v>
                </c:pt>
                <c:pt idx="32473">
                  <c:v>45112.753472222219</c:v>
                </c:pt>
                <c:pt idx="32474">
                  <c:v>45112.756944444445</c:v>
                </c:pt>
                <c:pt idx="32475">
                  <c:v>45112.760416666664</c:v>
                </c:pt>
                <c:pt idx="32476">
                  <c:v>45112.763888888891</c:v>
                </c:pt>
                <c:pt idx="32477">
                  <c:v>45112.767361111109</c:v>
                </c:pt>
                <c:pt idx="32478">
                  <c:v>45112.770833333336</c:v>
                </c:pt>
                <c:pt idx="32479">
                  <c:v>45112.774305555555</c:v>
                </c:pt>
                <c:pt idx="32480">
                  <c:v>45112.777777777781</c:v>
                </c:pt>
                <c:pt idx="32481">
                  <c:v>45112.78125</c:v>
                </c:pt>
                <c:pt idx="32482">
                  <c:v>45112.784722222219</c:v>
                </c:pt>
                <c:pt idx="32483">
                  <c:v>45112.788194444445</c:v>
                </c:pt>
                <c:pt idx="32484">
                  <c:v>45112.791666666664</c:v>
                </c:pt>
                <c:pt idx="32485">
                  <c:v>45112.795138888891</c:v>
                </c:pt>
                <c:pt idx="32486">
                  <c:v>45112.798611111109</c:v>
                </c:pt>
                <c:pt idx="32487">
                  <c:v>45112.802083333336</c:v>
                </c:pt>
                <c:pt idx="32488">
                  <c:v>45112.805555555555</c:v>
                </c:pt>
                <c:pt idx="32489">
                  <c:v>45112.809027777781</c:v>
                </c:pt>
                <c:pt idx="32490">
                  <c:v>45112.8125</c:v>
                </c:pt>
                <c:pt idx="32491">
                  <c:v>45112.815972222219</c:v>
                </c:pt>
                <c:pt idx="32492">
                  <c:v>45112.819444444445</c:v>
                </c:pt>
                <c:pt idx="32493">
                  <c:v>45112.822916666664</c:v>
                </c:pt>
                <c:pt idx="32494">
                  <c:v>45112.826388888891</c:v>
                </c:pt>
                <c:pt idx="32495">
                  <c:v>45112.829861111109</c:v>
                </c:pt>
                <c:pt idx="32496">
                  <c:v>45112.833333333336</c:v>
                </c:pt>
                <c:pt idx="32497">
                  <c:v>45112.836805555555</c:v>
                </c:pt>
                <c:pt idx="32498">
                  <c:v>45112.840277777781</c:v>
                </c:pt>
                <c:pt idx="32499">
                  <c:v>45112.84375</c:v>
                </c:pt>
                <c:pt idx="32500">
                  <c:v>45112.847222222219</c:v>
                </c:pt>
                <c:pt idx="32501">
                  <c:v>45112.850694444445</c:v>
                </c:pt>
                <c:pt idx="32502">
                  <c:v>45112.854166666664</c:v>
                </c:pt>
                <c:pt idx="32503">
                  <c:v>45112.857638888891</c:v>
                </c:pt>
                <c:pt idx="32504">
                  <c:v>45112.861111111109</c:v>
                </c:pt>
                <c:pt idx="32505">
                  <c:v>45112.864583333336</c:v>
                </c:pt>
                <c:pt idx="32506">
                  <c:v>45112.868055555555</c:v>
                </c:pt>
                <c:pt idx="32507">
                  <c:v>45112.871527777781</c:v>
                </c:pt>
                <c:pt idx="32508">
                  <c:v>45112.875</c:v>
                </c:pt>
                <c:pt idx="32509">
                  <c:v>45112.878472222219</c:v>
                </c:pt>
                <c:pt idx="32510">
                  <c:v>45112.881944444445</c:v>
                </c:pt>
                <c:pt idx="32511">
                  <c:v>45112.885416666664</c:v>
                </c:pt>
                <c:pt idx="32512">
                  <c:v>45112.888888888891</c:v>
                </c:pt>
                <c:pt idx="32513">
                  <c:v>45112.892361111109</c:v>
                </c:pt>
                <c:pt idx="32514">
                  <c:v>45112.895833333336</c:v>
                </c:pt>
                <c:pt idx="32515">
                  <c:v>45112.899305555555</c:v>
                </c:pt>
                <c:pt idx="32516">
                  <c:v>45112.902777777781</c:v>
                </c:pt>
                <c:pt idx="32517">
                  <c:v>45112.90625</c:v>
                </c:pt>
                <c:pt idx="32518">
                  <c:v>45112.909722222219</c:v>
                </c:pt>
                <c:pt idx="32519">
                  <c:v>45112.913194444445</c:v>
                </c:pt>
                <c:pt idx="32520">
                  <c:v>45112.916666666664</c:v>
                </c:pt>
                <c:pt idx="32521">
                  <c:v>45112.920138888891</c:v>
                </c:pt>
                <c:pt idx="32522">
                  <c:v>45112.923611111109</c:v>
                </c:pt>
                <c:pt idx="32523">
                  <c:v>45112.927083333336</c:v>
                </c:pt>
                <c:pt idx="32524">
                  <c:v>45112.930555555555</c:v>
                </c:pt>
                <c:pt idx="32525">
                  <c:v>45112.934027777781</c:v>
                </c:pt>
                <c:pt idx="32526">
                  <c:v>45112.9375</c:v>
                </c:pt>
                <c:pt idx="32527">
                  <c:v>45112.940972222219</c:v>
                </c:pt>
                <c:pt idx="32528">
                  <c:v>45112.944444444445</c:v>
                </c:pt>
                <c:pt idx="32529">
                  <c:v>45112.947916666664</c:v>
                </c:pt>
                <c:pt idx="32530">
                  <c:v>45112.951388888891</c:v>
                </c:pt>
                <c:pt idx="32531">
                  <c:v>45112.954861111109</c:v>
                </c:pt>
                <c:pt idx="32532">
                  <c:v>45112.958333333336</c:v>
                </c:pt>
                <c:pt idx="32533">
                  <c:v>45112.961805555555</c:v>
                </c:pt>
                <c:pt idx="32534">
                  <c:v>45112.965277777781</c:v>
                </c:pt>
                <c:pt idx="32535">
                  <c:v>45112.96875</c:v>
                </c:pt>
                <c:pt idx="32536">
                  <c:v>45112.972222222219</c:v>
                </c:pt>
                <c:pt idx="32537">
                  <c:v>45112.975694444445</c:v>
                </c:pt>
                <c:pt idx="32538">
                  <c:v>45112.979166666664</c:v>
                </c:pt>
                <c:pt idx="32539">
                  <c:v>45112.982638888891</c:v>
                </c:pt>
                <c:pt idx="32540">
                  <c:v>45112.986111111109</c:v>
                </c:pt>
                <c:pt idx="32541">
                  <c:v>45112.989583333336</c:v>
                </c:pt>
                <c:pt idx="32542">
                  <c:v>45112.993055555555</c:v>
                </c:pt>
                <c:pt idx="32543">
                  <c:v>45112.996527777781</c:v>
                </c:pt>
                <c:pt idx="32544">
                  <c:v>45113</c:v>
                </c:pt>
                <c:pt idx="32545">
                  <c:v>45113.003472222219</c:v>
                </c:pt>
                <c:pt idx="32546">
                  <c:v>45113.006944444445</c:v>
                </c:pt>
                <c:pt idx="32547">
                  <c:v>45113.010416666664</c:v>
                </c:pt>
                <c:pt idx="32548">
                  <c:v>45113.013888888891</c:v>
                </c:pt>
                <c:pt idx="32549">
                  <c:v>45113.017361111109</c:v>
                </c:pt>
                <c:pt idx="32550">
                  <c:v>45113.020833333336</c:v>
                </c:pt>
                <c:pt idx="32551">
                  <c:v>45113.024305555555</c:v>
                </c:pt>
                <c:pt idx="32552">
                  <c:v>45113.027777777781</c:v>
                </c:pt>
                <c:pt idx="32553">
                  <c:v>45113.03125</c:v>
                </c:pt>
                <c:pt idx="32554">
                  <c:v>45113.034722222219</c:v>
                </c:pt>
                <c:pt idx="32555">
                  <c:v>45113.038194444445</c:v>
                </c:pt>
                <c:pt idx="32556">
                  <c:v>45113.041666666664</c:v>
                </c:pt>
                <c:pt idx="32557">
                  <c:v>45113.045138888891</c:v>
                </c:pt>
                <c:pt idx="32558">
                  <c:v>45113.048611111109</c:v>
                </c:pt>
                <c:pt idx="32559">
                  <c:v>45113.052083333336</c:v>
                </c:pt>
                <c:pt idx="32560">
                  <c:v>45113.055555555555</c:v>
                </c:pt>
                <c:pt idx="32561">
                  <c:v>45113.059027777781</c:v>
                </c:pt>
                <c:pt idx="32562">
                  <c:v>45113.0625</c:v>
                </c:pt>
                <c:pt idx="32563">
                  <c:v>45113.065972222219</c:v>
                </c:pt>
                <c:pt idx="32564">
                  <c:v>45113.069444444445</c:v>
                </c:pt>
                <c:pt idx="32565">
                  <c:v>45113.072916666664</c:v>
                </c:pt>
                <c:pt idx="32566">
                  <c:v>45113.076388888891</c:v>
                </c:pt>
                <c:pt idx="32567">
                  <c:v>45113.079861111109</c:v>
                </c:pt>
                <c:pt idx="32568">
                  <c:v>45113.083333333336</c:v>
                </c:pt>
                <c:pt idx="32569">
                  <c:v>45113.086805555555</c:v>
                </c:pt>
                <c:pt idx="32570">
                  <c:v>45113.090277777781</c:v>
                </c:pt>
                <c:pt idx="32571">
                  <c:v>45113.09375</c:v>
                </c:pt>
                <c:pt idx="32572">
                  <c:v>45113.097222222219</c:v>
                </c:pt>
                <c:pt idx="32573">
                  <c:v>45113.100694444445</c:v>
                </c:pt>
                <c:pt idx="32574">
                  <c:v>45113.104166666664</c:v>
                </c:pt>
                <c:pt idx="32575">
                  <c:v>45113.107638888891</c:v>
                </c:pt>
                <c:pt idx="32576">
                  <c:v>45113.111111111109</c:v>
                </c:pt>
                <c:pt idx="32577">
                  <c:v>45113.114583333336</c:v>
                </c:pt>
                <c:pt idx="32578">
                  <c:v>45113.118055555555</c:v>
                </c:pt>
                <c:pt idx="32579">
                  <c:v>45113.121527777781</c:v>
                </c:pt>
                <c:pt idx="32580">
                  <c:v>45113.125</c:v>
                </c:pt>
                <c:pt idx="32581">
                  <c:v>45113.128472222219</c:v>
                </c:pt>
                <c:pt idx="32582">
                  <c:v>45113.131944444445</c:v>
                </c:pt>
                <c:pt idx="32583">
                  <c:v>45113.135416666664</c:v>
                </c:pt>
                <c:pt idx="32584">
                  <c:v>45113.138888888891</c:v>
                </c:pt>
                <c:pt idx="32585">
                  <c:v>45113.142361111109</c:v>
                </c:pt>
                <c:pt idx="32586">
                  <c:v>45113.145833333336</c:v>
                </c:pt>
                <c:pt idx="32587">
                  <c:v>45113.149305555555</c:v>
                </c:pt>
                <c:pt idx="32588">
                  <c:v>45113.152777777781</c:v>
                </c:pt>
                <c:pt idx="32589">
                  <c:v>45113.15625</c:v>
                </c:pt>
                <c:pt idx="32590">
                  <c:v>45113.159722222219</c:v>
                </c:pt>
                <c:pt idx="32591">
                  <c:v>45113.163194444445</c:v>
                </c:pt>
                <c:pt idx="32592">
                  <c:v>45113.166666666664</c:v>
                </c:pt>
                <c:pt idx="32593">
                  <c:v>45113.170138888891</c:v>
                </c:pt>
                <c:pt idx="32594">
                  <c:v>45113.173611111109</c:v>
                </c:pt>
                <c:pt idx="32595">
                  <c:v>45113.177083333336</c:v>
                </c:pt>
                <c:pt idx="32596">
                  <c:v>45113.180555555555</c:v>
                </c:pt>
                <c:pt idx="32597">
                  <c:v>45113.184027777781</c:v>
                </c:pt>
                <c:pt idx="32598">
                  <c:v>45113.1875</c:v>
                </c:pt>
                <c:pt idx="32599">
                  <c:v>45113.190972222219</c:v>
                </c:pt>
                <c:pt idx="32600">
                  <c:v>45113.194444444445</c:v>
                </c:pt>
                <c:pt idx="32601">
                  <c:v>45113.197916666664</c:v>
                </c:pt>
                <c:pt idx="32602">
                  <c:v>45113.201388888891</c:v>
                </c:pt>
                <c:pt idx="32603">
                  <c:v>45113.204861111109</c:v>
                </c:pt>
                <c:pt idx="32604">
                  <c:v>45113.208333333336</c:v>
                </c:pt>
                <c:pt idx="32605">
                  <c:v>45113.211805555555</c:v>
                </c:pt>
                <c:pt idx="32606">
                  <c:v>45113.215277777781</c:v>
                </c:pt>
                <c:pt idx="32607">
                  <c:v>45113.21875</c:v>
                </c:pt>
                <c:pt idx="32608">
                  <c:v>45113.222222222219</c:v>
                </c:pt>
                <c:pt idx="32609">
                  <c:v>45113.225694444445</c:v>
                </c:pt>
                <c:pt idx="32610">
                  <c:v>45113.229166666664</c:v>
                </c:pt>
                <c:pt idx="32611">
                  <c:v>45113.232638888891</c:v>
                </c:pt>
                <c:pt idx="32612">
                  <c:v>45113.236111111109</c:v>
                </c:pt>
                <c:pt idx="32613">
                  <c:v>45113.239583333336</c:v>
                </c:pt>
                <c:pt idx="32614">
                  <c:v>45113.243055555555</c:v>
                </c:pt>
                <c:pt idx="32615">
                  <c:v>45113.246527777781</c:v>
                </c:pt>
                <c:pt idx="32616">
                  <c:v>45113.25</c:v>
                </c:pt>
                <c:pt idx="32617">
                  <c:v>45113.253472222219</c:v>
                </c:pt>
                <c:pt idx="32618">
                  <c:v>45113.256944444445</c:v>
                </c:pt>
                <c:pt idx="32619">
                  <c:v>45113.260416666664</c:v>
                </c:pt>
                <c:pt idx="32620">
                  <c:v>45113.263888888891</c:v>
                </c:pt>
                <c:pt idx="32621">
                  <c:v>45113.267361111109</c:v>
                </c:pt>
                <c:pt idx="32622">
                  <c:v>45113.270833333336</c:v>
                </c:pt>
                <c:pt idx="32623">
                  <c:v>45113.274305555555</c:v>
                </c:pt>
                <c:pt idx="32624">
                  <c:v>45113.277777777781</c:v>
                </c:pt>
                <c:pt idx="32625">
                  <c:v>45113.28125</c:v>
                </c:pt>
                <c:pt idx="32626">
                  <c:v>45113.284722222219</c:v>
                </c:pt>
                <c:pt idx="32627">
                  <c:v>45113.288194444445</c:v>
                </c:pt>
                <c:pt idx="32628">
                  <c:v>45113.291666666664</c:v>
                </c:pt>
                <c:pt idx="32629">
                  <c:v>45113.295138888891</c:v>
                </c:pt>
                <c:pt idx="32630">
                  <c:v>45113.298611111109</c:v>
                </c:pt>
                <c:pt idx="32631">
                  <c:v>45113.302083333336</c:v>
                </c:pt>
                <c:pt idx="32632">
                  <c:v>45113.305555555555</c:v>
                </c:pt>
                <c:pt idx="32633">
                  <c:v>45113.309027777781</c:v>
                </c:pt>
                <c:pt idx="32634">
                  <c:v>45113.3125</c:v>
                </c:pt>
                <c:pt idx="32635">
                  <c:v>45113.315972222219</c:v>
                </c:pt>
                <c:pt idx="32636">
                  <c:v>45113.319444444445</c:v>
                </c:pt>
                <c:pt idx="32637">
                  <c:v>45113.322916666664</c:v>
                </c:pt>
                <c:pt idx="32638">
                  <c:v>45113.326388888891</c:v>
                </c:pt>
                <c:pt idx="32639">
                  <c:v>45113.329861111109</c:v>
                </c:pt>
                <c:pt idx="32640">
                  <c:v>45113.333333333336</c:v>
                </c:pt>
                <c:pt idx="32641">
                  <c:v>45113.336805555555</c:v>
                </c:pt>
                <c:pt idx="32642">
                  <c:v>45113.340277777781</c:v>
                </c:pt>
                <c:pt idx="32643">
                  <c:v>45113.34375</c:v>
                </c:pt>
                <c:pt idx="32644">
                  <c:v>45113.347222222219</c:v>
                </c:pt>
                <c:pt idx="32645">
                  <c:v>45113.350694444445</c:v>
                </c:pt>
                <c:pt idx="32646">
                  <c:v>45113.354166666664</c:v>
                </c:pt>
                <c:pt idx="32647">
                  <c:v>45113.357638888891</c:v>
                </c:pt>
                <c:pt idx="32648">
                  <c:v>45113.361111111109</c:v>
                </c:pt>
                <c:pt idx="32649">
                  <c:v>45113.364583333336</c:v>
                </c:pt>
                <c:pt idx="32650">
                  <c:v>45113.368055555555</c:v>
                </c:pt>
                <c:pt idx="32651">
                  <c:v>45113.371527777781</c:v>
                </c:pt>
                <c:pt idx="32652">
                  <c:v>45113.375</c:v>
                </c:pt>
                <c:pt idx="32653">
                  <c:v>45113.378472222219</c:v>
                </c:pt>
                <c:pt idx="32654">
                  <c:v>45113.381944444445</c:v>
                </c:pt>
                <c:pt idx="32655">
                  <c:v>45113.385416666664</c:v>
                </c:pt>
                <c:pt idx="32656">
                  <c:v>45113.388888888891</c:v>
                </c:pt>
                <c:pt idx="32657">
                  <c:v>45113.392361111109</c:v>
                </c:pt>
                <c:pt idx="32658">
                  <c:v>45113.395833333336</c:v>
                </c:pt>
                <c:pt idx="32659">
                  <c:v>45113.399305555555</c:v>
                </c:pt>
                <c:pt idx="32660">
                  <c:v>45113.402777777781</c:v>
                </c:pt>
                <c:pt idx="32661">
                  <c:v>45113.40625</c:v>
                </c:pt>
                <c:pt idx="32662">
                  <c:v>45113.409722222219</c:v>
                </c:pt>
                <c:pt idx="32663">
                  <c:v>45113.413194444445</c:v>
                </c:pt>
                <c:pt idx="32664">
                  <c:v>45113.416666666664</c:v>
                </c:pt>
                <c:pt idx="32665">
                  <c:v>45113.420138888891</c:v>
                </c:pt>
                <c:pt idx="32666">
                  <c:v>45113.423611111109</c:v>
                </c:pt>
                <c:pt idx="32667">
                  <c:v>45113.427083333336</c:v>
                </c:pt>
                <c:pt idx="32668">
                  <c:v>45113.430555555555</c:v>
                </c:pt>
                <c:pt idx="32669">
                  <c:v>45113.434027777781</c:v>
                </c:pt>
                <c:pt idx="32670">
                  <c:v>45113.4375</c:v>
                </c:pt>
                <c:pt idx="32671">
                  <c:v>45113.440972222219</c:v>
                </c:pt>
                <c:pt idx="32672">
                  <c:v>45113.444444444445</c:v>
                </c:pt>
                <c:pt idx="32673">
                  <c:v>45113.447916666664</c:v>
                </c:pt>
                <c:pt idx="32674">
                  <c:v>45113.451388888891</c:v>
                </c:pt>
                <c:pt idx="32675">
                  <c:v>45113.454861111109</c:v>
                </c:pt>
                <c:pt idx="32676">
                  <c:v>45113.458333333336</c:v>
                </c:pt>
                <c:pt idx="32677">
                  <c:v>45113.461805555555</c:v>
                </c:pt>
                <c:pt idx="32678">
                  <c:v>45113.465277777781</c:v>
                </c:pt>
                <c:pt idx="32679">
                  <c:v>45113.46875</c:v>
                </c:pt>
                <c:pt idx="32680">
                  <c:v>45113.472222222219</c:v>
                </c:pt>
                <c:pt idx="32681">
                  <c:v>45113.475694444445</c:v>
                </c:pt>
                <c:pt idx="32682">
                  <c:v>45113.479166666664</c:v>
                </c:pt>
                <c:pt idx="32683">
                  <c:v>45113.482638888891</c:v>
                </c:pt>
                <c:pt idx="32684">
                  <c:v>45113.486111111109</c:v>
                </c:pt>
                <c:pt idx="32685">
                  <c:v>45113.489583333336</c:v>
                </c:pt>
                <c:pt idx="32686">
                  <c:v>45113.493055555555</c:v>
                </c:pt>
                <c:pt idx="32687">
                  <c:v>45113.496527777781</c:v>
                </c:pt>
                <c:pt idx="32688">
                  <c:v>45113.5</c:v>
                </c:pt>
                <c:pt idx="32689">
                  <c:v>45113.503472222219</c:v>
                </c:pt>
                <c:pt idx="32690">
                  <c:v>45113.506944444445</c:v>
                </c:pt>
                <c:pt idx="32691">
                  <c:v>45113.510416666664</c:v>
                </c:pt>
                <c:pt idx="32692">
                  <c:v>45113.513888888891</c:v>
                </c:pt>
                <c:pt idx="32693">
                  <c:v>45113.517361111109</c:v>
                </c:pt>
                <c:pt idx="32694">
                  <c:v>45113.520833333336</c:v>
                </c:pt>
                <c:pt idx="32695">
                  <c:v>45113.524305555555</c:v>
                </c:pt>
                <c:pt idx="32696">
                  <c:v>45113.527777777781</c:v>
                </c:pt>
                <c:pt idx="32697">
                  <c:v>45113.53125</c:v>
                </c:pt>
                <c:pt idx="32698">
                  <c:v>45113.534722222219</c:v>
                </c:pt>
                <c:pt idx="32699">
                  <c:v>45113.538194444445</c:v>
                </c:pt>
                <c:pt idx="32700">
                  <c:v>45113.541666666664</c:v>
                </c:pt>
                <c:pt idx="32701">
                  <c:v>45113.545138888891</c:v>
                </c:pt>
                <c:pt idx="32702">
                  <c:v>45113.548611111109</c:v>
                </c:pt>
                <c:pt idx="32703">
                  <c:v>45113.552083333336</c:v>
                </c:pt>
                <c:pt idx="32704">
                  <c:v>45113.555555555555</c:v>
                </c:pt>
                <c:pt idx="32705">
                  <c:v>45113.559027777781</c:v>
                </c:pt>
                <c:pt idx="32706">
                  <c:v>45113.5625</c:v>
                </c:pt>
                <c:pt idx="32707">
                  <c:v>45113.565972222219</c:v>
                </c:pt>
                <c:pt idx="32708">
                  <c:v>45113.569444444445</c:v>
                </c:pt>
                <c:pt idx="32709">
                  <c:v>45113.572916666664</c:v>
                </c:pt>
                <c:pt idx="32710">
                  <c:v>45113.576388888891</c:v>
                </c:pt>
                <c:pt idx="32711">
                  <c:v>45113.579861111109</c:v>
                </c:pt>
                <c:pt idx="32712">
                  <c:v>45113.583333333336</c:v>
                </c:pt>
                <c:pt idx="32713">
                  <c:v>45113.586805555555</c:v>
                </c:pt>
                <c:pt idx="32714">
                  <c:v>45113.590277777781</c:v>
                </c:pt>
                <c:pt idx="32715">
                  <c:v>45113.59375</c:v>
                </c:pt>
                <c:pt idx="32716">
                  <c:v>45113.597222222219</c:v>
                </c:pt>
                <c:pt idx="32717">
                  <c:v>45113.600694444445</c:v>
                </c:pt>
                <c:pt idx="32718">
                  <c:v>45113.604166666664</c:v>
                </c:pt>
                <c:pt idx="32719">
                  <c:v>45113.607638888891</c:v>
                </c:pt>
                <c:pt idx="32720">
                  <c:v>45113.611111111109</c:v>
                </c:pt>
                <c:pt idx="32721">
                  <c:v>45113.614583333336</c:v>
                </c:pt>
                <c:pt idx="32722">
                  <c:v>45113.618055555555</c:v>
                </c:pt>
                <c:pt idx="32723">
                  <c:v>45113.621527777781</c:v>
                </c:pt>
                <c:pt idx="32724">
                  <c:v>45113.625</c:v>
                </c:pt>
                <c:pt idx="32725">
                  <c:v>45113.628472222219</c:v>
                </c:pt>
                <c:pt idx="32726">
                  <c:v>45113.631944444445</c:v>
                </c:pt>
                <c:pt idx="32727">
                  <c:v>45113.635416666664</c:v>
                </c:pt>
                <c:pt idx="32728">
                  <c:v>45113.638888888891</c:v>
                </c:pt>
                <c:pt idx="32729">
                  <c:v>45113.642361111109</c:v>
                </c:pt>
                <c:pt idx="32730">
                  <c:v>45113.645833333336</c:v>
                </c:pt>
                <c:pt idx="32731">
                  <c:v>45113.649305555555</c:v>
                </c:pt>
                <c:pt idx="32732">
                  <c:v>45113.652777777781</c:v>
                </c:pt>
                <c:pt idx="32733">
                  <c:v>45113.65625</c:v>
                </c:pt>
                <c:pt idx="32734">
                  <c:v>45113.659722222219</c:v>
                </c:pt>
                <c:pt idx="32735">
                  <c:v>45113.663194444445</c:v>
                </c:pt>
                <c:pt idx="32736">
                  <c:v>45113.666666666664</c:v>
                </c:pt>
                <c:pt idx="32737">
                  <c:v>45113.670138888891</c:v>
                </c:pt>
                <c:pt idx="32738">
                  <c:v>45113.673611111109</c:v>
                </c:pt>
                <c:pt idx="32739">
                  <c:v>45113.677083333336</c:v>
                </c:pt>
                <c:pt idx="32740">
                  <c:v>45113.680555555555</c:v>
                </c:pt>
                <c:pt idx="32741">
                  <c:v>45113.684027777781</c:v>
                </c:pt>
                <c:pt idx="32742">
                  <c:v>45113.6875</c:v>
                </c:pt>
                <c:pt idx="32743">
                  <c:v>45113.690972222219</c:v>
                </c:pt>
                <c:pt idx="32744">
                  <c:v>45113.694444444445</c:v>
                </c:pt>
                <c:pt idx="32745">
                  <c:v>45113.697916666664</c:v>
                </c:pt>
                <c:pt idx="32746">
                  <c:v>45113.701388888891</c:v>
                </c:pt>
                <c:pt idx="32747">
                  <c:v>45113.704861111109</c:v>
                </c:pt>
                <c:pt idx="32748">
                  <c:v>45113.708333333336</c:v>
                </c:pt>
                <c:pt idx="32749">
                  <c:v>45113.711805555555</c:v>
                </c:pt>
                <c:pt idx="32750">
                  <c:v>45113.715277777781</c:v>
                </c:pt>
                <c:pt idx="32751">
                  <c:v>45113.71875</c:v>
                </c:pt>
                <c:pt idx="32752">
                  <c:v>45113.722222222219</c:v>
                </c:pt>
                <c:pt idx="32753">
                  <c:v>45113.725694444445</c:v>
                </c:pt>
                <c:pt idx="32754">
                  <c:v>45113.729166666664</c:v>
                </c:pt>
                <c:pt idx="32755">
                  <c:v>45113.732638888891</c:v>
                </c:pt>
                <c:pt idx="32756">
                  <c:v>45113.736111111109</c:v>
                </c:pt>
                <c:pt idx="32757">
                  <c:v>45113.739583333336</c:v>
                </c:pt>
                <c:pt idx="32758">
                  <c:v>45113.743055555555</c:v>
                </c:pt>
                <c:pt idx="32759">
                  <c:v>45113.746527777781</c:v>
                </c:pt>
                <c:pt idx="32760">
                  <c:v>45113.75</c:v>
                </c:pt>
                <c:pt idx="32761">
                  <c:v>45113.753472222219</c:v>
                </c:pt>
                <c:pt idx="32762">
                  <c:v>45113.756944444445</c:v>
                </c:pt>
                <c:pt idx="32763">
                  <c:v>45113.760416666664</c:v>
                </c:pt>
                <c:pt idx="32764">
                  <c:v>45113.763888888891</c:v>
                </c:pt>
                <c:pt idx="32765">
                  <c:v>45113.767361111109</c:v>
                </c:pt>
                <c:pt idx="32766">
                  <c:v>45113.770833333336</c:v>
                </c:pt>
                <c:pt idx="32767">
                  <c:v>45113.774305555555</c:v>
                </c:pt>
                <c:pt idx="32768">
                  <c:v>45113.777777777781</c:v>
                </c:pt>
                <c:pt idx="32769">
                  <c:v>45113.78125</c:v>
                </c:pt>
                <c:pt idx="32770">
                  <c:v>45113.784722222219</c:v>
                </c:pt>
                <c:pt idx="32771">
                  <c:v>45113.788194444445</c:v>
                </c:pt>
                <c:pt idx="32772">
                  <c:v>45113.791666666664</c:v>
                </c:pt>
                <c:pt idx="32773">
                  <c:v>45113.795138888891</c:v>
                </c:pt>
                <c:pt idx="32774">
                  <c:v>45113.798611111109</c:v>
                </c:pt>
                <c:pt idx="32775">
                  <c:v>45113.802083333336</c:v>
                </c:pt>
                <c:pt idx="32776">
                  <c:v>45113.805555555555</c:v>
                </c:pt>
                <c:pt idx="32777">
                  <c:v>45113.809027777781</c:v>
                </c:pt>
                <c:pt idx="32778">
                  <c:v>45113.8125</c:v>
                </c:pt>
                <c:pt idx="32779">
                  <c:v>45113.815972222219</c:v>
                </c:pt>
                <c:pt idx="32780">
                  <c:v>45113.819444444445</c:v>
                </c:pt>
                <c:pt idx="32781">
                  <c:v>45113.822916666664</c:v>
                </c:pt>
                <c:pt idx="32782">
                  <c:v>45113.826388888891</c:v>
                </c:pt>
                <c:pt idx="32783">
                  <c:v>45113.829861111109</c:v>
                </c:pt>
                <c:pt idx="32784">
                  <c:v>45113.833333333336</c:v>
                </c:pt>
                <c:pt idx="32785">
                  <c:v>45113.836805555555</c:v>
                </c:pt>
                <c:pt idx="32786">
                  <c:v>45113.840277777781</c:v>
                </c:pt>
                <c:pt idx="32787">
                  <c:v>45113.84375</c:v>
                </c:pt>
                <c:pt idx="32788">
                  <c:v>45113.847222222219</c:v>
                </c:pt>
                <c:pt idx="32789">
                  <c:v>45113.850694444445</c:v>
                </c:pt>
                <c:pt idx="32790">
                  <c:v>45113.854166666664</c:v>
                </c:pt>
                <c:pt idx="32791">
                  <c:v>45113.857638888891</c:v>
                </c:pt>
                <c:pt idx="32792">
                  <c:v>45113.861111111109</c:v>
                </c:pt>
                <c:pt idx="32793">
                  <c:v>45113.864583333336</c:v>
                </c:pt>
                <c:pt idx="32794">
                  <c:v>45113.868055555555</c:v>
                </c:pt>
                <c:pt idx="32795">
                  <c:v>45113.871527777781</c:v>
                </c:pt>
                <c:pt idx="32796">
                  <c:v>45113.875</c:v>
                </c:pt>
                <c:pt idx="32797">
                  <c:v>45113.878472222219</c:v>
                </c:pt>
                <c:pt idx="32798">
                  <c:v>45113.881944444445</c:v>
                </c:pt>
                <c:pt idx="32799">
                  <c:v>45113.885416666664</c:v>
                </c:pt>
                <c:pt idx="32800">
                  <c:v>45113.888888888891</c:v>
                </c:pt>
                <c:pt idx="32801">
                  <c:v>45113.892361111109</c:v>
                </c:pt>
                <c:pt idx="32802">
                  <c:v>45113.895833333336</c:v>
                </c:pt>
                <c:pt idx="32803">
                  <c:v>45113.899305555555</c:v>
                </c:pt>
                <c:pt idx="32804">
                  <c:v>45113.902777777781</c:v>
                </c:pt>
                <c:pt idx="32805">
                  <c:v>45113.90625</c:v>
                </c:pt>
                <c:pt idx="32806">
                  <c:v>45113.909722222219</c:v>
                </c:pt>
                <c:pt idx="32807">
                  <c:v>45113.913194444445</c:v>
                </c:pt>
                <c:pt idx="32808">
                  <c:v>45113.916666666664</c:v>
                </c:pt>
                <c:pt idx="32809">
                  <c:v>45113.920138888891</c:v>
                </c:pt>
                <c:pt idx="32810">
                  <c:v>45113.923611111109</c:v>
                </c:pt>
                <c:pt idx="32811">
                  <c:v>45113.927083333336</c:v>
                </c:pt>
                <c:pt idx="32812">
                  <c:v>45113.930555555555</c:v>
                </c:pt>
                <c:pt idx="32813">
                  <c:v>45113.934027777781</c:v>
                </c:pt>
                <c:pt idx="32814">
                  <c:v>45113.9375</c:v>
                </c:pt>
                <c:pt idx="32815">
                  <c:v>45113.940972222219</c:v>
                </c:pt>
                <c:pt idx="32816">
                  <c:v>45113.944444444445</c:v>
                </c:pt>
                <c:pt idx="32817">
                  <c:v>45113.947916666664</c:v>
                </c:pt>
                <c:pt idx="32818">
                  <c:v>45113.951388888891</c:v>
                </c:pt>
                <c:pt idx="32819">
                  <c:v>45113.954861111109</c:v>
                </c:pt>
                <c:pt idx="32820">
                  <c:v>45113.958333333336</c:v>
                </c:pt>
                <c:pt idx="32821">
                  <c:v>45113.961805555555</c:v>
                </c:pt>
                <c:pt idx="32822">
                  <c:v>45113.965277777781</c:v>
                </c:pt>
                <c:pt idx="32823">
                  <c:v>45113.96875</c:v>
                </c:pt>
                <c:pt idx="32824">
                  <c:v>45113.972222222219</c:v>
                </c:pt>
                <c:pt idx="32825">
                  <c:v>45113.975694444445</c:v>
                </c:pt>
                <c:pt idx="32826">
                  <c:v>45113.979166666664</c:v>
                </c:pt>
                <c:pt idx="32827">
                  <c:v>45113.982638888891</c:v>
                </c:pt>
                <c:pt idx="32828">
                  <c:v>45113.986111111109</c:v>
                </c:pt>
                <c:pt idx="32829">
                  <c:v>45113.989583333336</c:v>
                </c:pt>
                <c:pt idx="32830">
                  <c:v>45113.993055555555</c:v>
                </c:pt>
                <c:pt idx="32831">
                  <c:v>45113.996527777781</c:v>
                </c:pt>
                <c:pt idx="32832">
                  <c:v>45114</c:v>
                </c:pt>
                <c:pt idx="32833">
                  <c:v>45114.003472222219</c:v>
                </c:pt>
                <c:pt idx="32834">
                  <c:v>45114.006944444445</c:v>
                </c:pt>
                <c:pt idx="32835">
                  <c:v>45114.010416666664</c:v>
                </c:pt>
                <c:pt idx="32836">
                  <c:v>45114.013888888891</c:v>
                </c:pt>
                <c:pt idx="32837">
                  <c:v>45114.017361111109</c:v>
                </c:pt>
                <c:pt idx="32838">
                  <c:v>45114.020833333336</c:v>
                </c:pt>
                <c:pt idx="32839">
                  <c:v>45114.024305555555</c:v>
                </c:pt>
                <c:pt idx="32840">
                  <c:v>45114.027777777781</c:v>
                </c:pt>
                <c:pt idx="32841">
                  <c:v>45114.03125</c:v>
                </c:pt>
                <c:pt idx="32842">
                  <c:v>45114.034722222219</c:v>
                </c:pt>
                <c:pt idx="32843">
                  <c:v>45114.038194444445</c:v>
                </c:pt>
                <c:pt idx="32844">
                  <c:v>45114.041666666664</c:v>
                </c:pt>
                <c:pt idx="32845">
                  <c:v>45114.045138888891</c:v>
                </c:pt>
                <c:pt idx="32846">
                  <c:v>45114.048611111109</c:v>
                </c:pt>
                <c:pt idx="32847">
                  <c:v>45114.052083333336</c:v>
                </c:pt>
                <c:pt idx="32848">
                  <c:v>45114.055555555555</c:v>
                </c:pt>
                <c:pt idx="32849">
                  <c:v>45114.059027777781</c:v>
                </c:pt>
                <c:pt idx="32850">
                  <c:v>45114.0625</c:v>
                </c:pt>
                <c:pt idx="32851">
                  <c:v>45114.065972222219</c:v>
                </c:pt>
                <c:pt idx="32852">
                  <c:v>45114.069444444445</c:v>
                </c:pt>
                <c:pt idx="32853">
                  <c:v>45114.072916666664</c:v>
                </c:pt>
                <c:pt idx="32854">
                  <c:v>45114.076388888891</c:v>
                </c:pt>
                <c:pt idx="32855">
                  <c:v>45114.079861111109</c:v>
                </c:pt>
                <c:pt idx="32856">
                  <c:v>45114.083333333336</c:v>
                </c:pt>
                <c:pt idx="32857">
                  <c:v>45114.086805555555</c:v>
                </c:pt>
                <c:pt idx="32858">
                  <c:v>45114.090277777781</c:v>
                </c:pt>
                <c:pt idx="32859">
                  <c:v>45114.09375</c:v>
                </c:pt>
                <c:pt idx="32860">
                  <c:v>45114.097222222219</c:v>
                </c:pt>
                <c:pt idx="32861">
                  <c:v>45114.100694444445</c:v>
                </c:pt>
                <c:pt idx="32862">
                  <c:v>45114.104166666664</c:v>
                </c:pt>
                <c:pt idx="32863">
                  <c:v>45114.107638888891</c:v>
                </c:pt>
                <c:pt idx="32864">
                  <c:v>45114.111111111109</c:v>
                </c:pt>
                <c:pt idx="32865">
                  <c:v>45114.114583333336</c:v>
                </c:pt>
                <c:pt idx="32866">
                  <c:v>45114.118055555555</c:v>
                </c:pt>
                <c:pt idx="32867">
                  <c:v>45114.121527777781</c:v>
                </c:pt>
                <c:pt idx="32868">
                  <c:v>45114.125</c:v>
                </c:pt>
                <c:pt idx="32869">
                  <c:v>45114.128472222219</c:v>
                </c:pt>
                <c:pt idx="32870">
                  <c:v>45114.131944444445</c:v>
                </c:pt>
                <c:pt idx="32871">
                  <c:v>45114.135416666664</c:v>
                </c:pt>
                <c:pt idx="32872">
                  <c:v>45114.138888888891</c:v>
                </c:pt>
                <c:pt idx="32873">
                  <c:v>45114.142361111109</c:v>
                </c:pt>
                <c:pt idx="32874">
                  <c:v>45114.145833333336</c:v>
                </c:pt>
                <c:pt idx="32875">
                  <c:v>45114.149305555555</c:v>
                </c:pt>
                <c:pt idx="32876">
                  <c:v>45114.152777777781</c:v>
                </c:pt>
                <c:pt idx="32877">
                  <c:v>45114.15625</c:v>
                </c:pt>
                <c:pt idx="32878">
                  <c:v>45114.159722222219</c:v>
                </c:pt>
                <c:pt idx="32879">
                  <c:v>45114.163194444445</c:v>
                </c:pt>
                <c:pt idx="32880">
                  <c:v>45114.166666666664</c:v>
                </c:pt>
                <c:pt idx="32881">
                  <c:v>45114.170138888891</c:v>
                </c:pt>
                <c:pt idx="32882">
                  <c:v>45114.173611111109</c:v>
                </c:pt>
                <c:pt idx="32883">
                  <c:v>45114.177083333336</c:v>
                </c:pt>
                <c:pt idx="32884">
                  <c:v>45114.180555555555</c:v>
                </c:pt>
                <c:pt idx="32885">
                  <c:v>45114.184027777781</c:v>
                </c:pt>
                <c:pt idx="32886">
                  <c:v>45114.1875</c:v>
                </c:pt>
                <c:pt idx="32887">
                  <c:v>45114.190972222219</c:v>
                </c:pt>
                <c:pt idx="32888">
                  <c:v>45114.194444444445</c:v>
                </c:pt>
                <c:pt idx="32889">
                  <c:v>45114.197916666664</c:v>
                </c:pt>
                <c:pt idx="32890">
                  <c:v>45114.201388888891</c:v>
                </c:pt>
                <c:pt idx="32891">
                  <c:v>45114.204861111109</c:v>
                </c:pt>
                <c:pt idx="32892">
                  <c:v>45114.208333333336</c:v>
                </c:pt>
                <c:pt idx="32893">
                  <c:v>45114.211805555555</c:v>
                </c:pt>
                <c:pt idx="32894">
                  <c:v>45114.215277777781</c:v>
                </c:pt>
                <c:pt idx="32895">
                  <c:v>45114.21875</c:v>
                </c:pt>
                <c:pt idx="32896">
                  <c:v>45114.222222222219</c:v>
                </c:pt>
                <c:pt idx="32897">
                  <c:v>45114.225694444445</c:v>
                </c:pt>
                <c:pt idx="32898">
                  <c:v>45114.229166666664</c:v>
                </c:pt>
                <c:pt idx="32899">
                  <c:v>45114.232638888891</c:v>
                </c:pt>
                <c:pt idx="32900">
                  <c:v>45114.236111111109</c:v>
                </c:pt>
                <c:pt idx="32901">
                  <c:v>45114.239583333336</c:v>
                </c:pt>
                <c:pt idx="32902">
                  <c:v>45114.243055555555</c:v>
                </c:pt>
                <c:pt idx="32903">
                  <c:v>45114.246527777781</c:v>
                </c:pt>
                <c:pt idx="32904">
                  <c:v>45114.25</c:v>
                </c:pt>
                <c:pt idx="32905">
                  <c:v>45114.253472222219</c:v>
                </c:pt>
                <c:pt idx="32906">
                  <c:v>45114.256944444445</c:v>
                </c:pt>
                <c:pt idx="32907">
                  <c:v>45114.260416666664</c:v>
                </c:pt>
                <c:pt idx="32908">
                  <c:v>45114.263888888891</c:v>
                </c:pt>
                <c:pt idx="32909">
                  <c:v>45114.267361111109</c:v>
                </c:pt>
                <c:pt idx="32910">
                  <c:v>45114.270833333336</c:v>
                </c:pt>
                <c:pt idx="32911">
                  <c:v>45114.274305555555</c:v>
                </c:pt>
                <c:pt idx="32912">
                  <c:v>45114.277777777781</c:v>
                </c:pt>
                <c:pt idx="32913">
                  <c:v>45114.28125</c:v>
                </c:pt>
                <c:pt idx="32914">
                  <c:v>45114.284722222219</c:v>
                </c:pt>
                <c:pt idx="32915">
                  <c:v>45114.288194444445</c:v>
                </c:pt>
                <c:pt idx="32916">
                  <c:v>45114.291666666664</c:v>
                </c:pt>
                <c:pt idx="32917">
                  <c:v>45114.295138888891</c:v>
                </c:pt>
                <c:pt idx="32918">
                  <c:v>45114.298611111109</c:v>
                </c:pt>
                <c:pt idx="32919">
                  <c:v>45114.302083333336</c:v>
                </c:pt>
                <c:pt idx="32920">
                  <c:v>45114.305555555555</c:v>
                </c:pt>
                <c:pt idx="32921">
                  <c:v>45114.309027777781</c:v>
                </c:pt>
                <c:pt idx="32922">
                  <c:v>45114.3125</c:v>
                </c:pt>
                <c:pt idx="32923">
                  <c:v>45114.315972222219</c:v>
                </c:pt>
                <c:pt idx="32924">
                  <c:v>45114.319444444445</c:v>
                </c:pt>
                <c:pt idx="32925">
                  <c:v>45114.322916666664</c:v>
                </c:pt>
                <c:pt idx="32926">
                  <c:v>45114.326388888891</c:v>
                </c:pt>
                <c:pt idx="32927">
                  <c:v>45114.329861111109</c:v>
                </c:pt>
                <c:pt idx="32928">
                  <c:v>45114.333333333336</c:v>
                </c:pt>
                <c:pt idx="32929">
                  <c:v>45114.336805555555</c:v>
                </c:pt>
                <c:pt idx="32930">
                  <c:v>45114.340277777781</c:v>
                </c:pt>
                <c:pt idx="32931">
                  <c:v>45114.34375</c:v>
                </c:pt>
                <c:pt idx="32932">
                  <c:v>45114.347222222219</c:v>
                </c:pt>
                <c:pt idx="32933">
                  <c:v>45114.350694444445</c:v>
                </c:pt>
                <c:pt idx="32934">
                  <c:v>45114.354166666664</c:v>
                </c:pt>
                <c:pt idx="32935">
                  <c:v>45114.357638888891</c:v>
                </c:pt>
                <c:pt idx="32936">
                  <c:v>45114.361111111109</c:v>
                </c:pt>
                <c:pt idx="32937">
                  <c:v>45114.364583333336</c:v>
                </c:pt>
                <c:pt idx="32938">
                  <c:v>45114.368055555555</c:v>
                </c:pt>
                <c:pt idx="32939">
                  <c:v>45114.371527777781</c:v>
                </c:pt>
                <c:pt idx="32940">
                  <c:v>45114.375</c:v>
                </c:pt>
                <c:pt idx="32941">
                  <c:v>45114.378472222219</c:v>
                </c:pt>
                <c:pt idx="32942">
                  <c:v>45114.381944444445</c:v>
                </c:pt>
                <c:pt idx="32943">
                  <c:v>45114.385416666664</c:v>
                </c:pt>
                <c:pt idx="32944">
                  <c:v>45114.388888888891</c:v>
                </c:pt>
                <c:pt idx="32945">
                  <c:v>45114.392361111109</c:v>
                </c:pt>
                <c:pt idx="32946">
                  <c:v>45114.395833333336</c:v>
                </c:pt>
                <c:pt idx="32947">
                  <c:v>45114.399305555555</c:v>
                </c:pt>
                <c:pt idx="32948">
                  <c:v>45114.402777777781</c:v>
                </c:pt>
                <c:pt idx="32949">
                  <c:v>45114.40625</c:v>
                </c:pt>
                <c:pt idx="32950">
                  <c:v>45114.409722222219</c:v>
                </c:pt>
                <c:pt idx="32951">
                  <c:v>45114.413194444445</c:v>
                </c:pt>
                <c:pt idx="32952">
                  <c:v>45114.416666666664</c:v>
                </c:pt>
                <c:pt idx="32953">
                  <c:v>45114.420138888891</c:v>
                </c:pt>
                <c:pt idx="32954">
                  <c:v>45114.423611111109</c:v>
                </c:pt>
                <c:pt idx="32955">
                  <c:v>45114.427083333336</c:v>
                </c:pt>
                <c:pt idx="32956">
                  <c:v>45114.430555555555</c:v>
                </c:pt>
                <c:pt idx="32957">
                  <c:v>45114.434027777781</c:v>
                </c:pt>
                <c:pt idx="32958">
                  <c:v>45114.4375</c:v>
                </c:pt>
                <c:pt idx="32959">
                  <c:v>45114.440972222219</c:v>
                </c:pt>
                <c:pt idx="32960">
                  <c:v>45114.444444444445</c:v>
                </c:pt>
                <c:pt idx="32961">
                  <c:v>45114.447916666664</c:v>
                </c:pt>
                <c:pt idx="32962">
                  <c:v>45114.451388888891</c:v>
                </c:pt>
                <c:pt idx="32963">
                  <c:v>45114.454861111109</c:v>
                </c:pt>
                <c:pt idx="32964">
                  <c:v>45114.458333333336</c:v>
                </c:pt>
                <c:pt idx="32965">
                  <c:v>45114.461805555555</c:v>
                </c:pt>
                <c:pt idx="32966">
                  <c:v>45114.465277777781</c:v>
                </c:pt>
                <c:pt idx="32967">
                  <c:v>45114.46875</c:v>
                </c:pt>
                <c:pt idx="32968">
                  <c:v>45114.472222222219</c:v>
                </c:pt>
                <c:pt idx="32969">
                  <c:v>45114.475694444445</c:v>
                </c:pt>
                <c:pt idx="32970">
                  <c:v>45114.479166666664</c:v>
                </c:pt>
                <c:pt idx="32971">
                  <c:v>45114.482638888891</c:v>
                </c:pt>
                <c:pt idx="32972">
                  <c:v>45114.486111111109</c:v>
                </c:pt>
                <c:pt idx="32973">
                  <c:v>45114.489583333336</c:v>
                </c:pt>
                <c:pt idx="32974">
                  <c:v>45114.493055555555</c:v>
                </c:pt>
                <c:pt idx="32975">
                  <c:v>45114.496527777781</c:v>
                </c:pt>
                <c:pt idx="32976">
                  <c:v>45114.5</c:v>
                </c:pt>
                <c:pt idx="32977">
                  <c:v>45114.503472222219</c:v>
                </c:pt>
                <c:pt idx="32978">
                  <c:v>45114.506944444445</c:v>
                </c:pt>
                <c:pt idx="32979">
                  <c:v>45114.510416666664</c:v>
                </c:pt>
                <c:pt idx="32980">
                  <c:v>45114.513888888891</c:v>
                </c:pt>
                <c:pt idx="32981">
                  <c:v>45114.517361111109</c:v>
                </c:pt>
                <c:pt idx="32982">
                  <c:v>45114.520833333336</c:v>
                </c:pt>
                <c:pt idx="32983">
                  <c:v>45114.524305555555</c:v>
                </c:pt>
                <c:pt idx="32984">
                  <c:v>45114.527777777781</c:v>
                </c:pt>
                <c:pt idx="32985">
                  <c:v>45114.53125</c:v>
                </c:pt>
                <c:pt idx="32986">
                  <c:v>45114.534722222219</c:v>
                </c:pt>
                <c:pt idx="32987">
                  <c:v>45114.538194444445</c:v>
                </c:pt>
                <c:pt idx="32988">
                  <c:v>45114.541666666664</c:v>
                </c:pt>
                <c:pt idx="32989">
                  <c:v>45114.545138888891</c:v>
                </c:pt>
                <c:pt idx="32990">
                  <c:v>45114.548611111109</c:v>
                </c:pt>
                <c:pt idx="32991">
                  <c:v>45114.552083333336</c:v>
                </c:pt>
                <c:pt idx="32992">
                  <c:v>45114.555555555555</c:v>
                </c:pt>
                <c:pt idx="32993">
                  <c:v>45114.559027777781</c:v>
                </c:pt>
                <c:pt idx="32994">
                  <c:v>45114.5625</c:v>
                </c:pt>
                <c:pt idx="32995">
                  <c:v>45114.565972222219</c:v>
                </c:pt>
                <c:pt idx="32996">
                  <c:v>45114.569444444445</c:v>
                </c:pt>
                <c:pt idx="32997">
                  <c:v>45114.572916666664</c:v>
                </c:pt>
                <c:pt idx="32998">
                  <c:v>45114.576388888891</c:v>
                </c:pt>
                <c:pt idx="32999">
                  <c:v>45114.579861111109</c:v>
                </c:pt>
                <c:pt idx="33000">
                  <c:v>45114.583333333336</c:v>
                </c:pt>
                <c:pt idx="33001">
                  <c:v>45114.586805555555</c:v>
                </c:pt>
                <c:pt idx="33002">
                  <c:v>45114.590277777781</c:v>
                </c:pt>
                <c:pt idx="33003">
                  <c:v>45114.59375</c:v>
                </c:pt>
                <c:pt idx="33004">
                  <c:v>45114.597222222219</c:v>
                </c:pt>
                <c:pt idx="33005">
                  <c:v>45114.600694444445</c:v>
                </c:pt>
                <c:pt idx="33006">
                  <c:v>45114.604166666664</c:v>
                </c:pt>
                <c:pt idx="33007">
                  <c:v>45114.607638888891</c:v>
                </c:pt>
                <c:pt idx="33008">
                  <c:v>45114.611111111109</c:v>
                </c:pt>
                <c:pt idx="33009">
                  <c:v>45114.614583333336</c:v>
                </c:pt>
                <c:pt idx="33010">
                  <c:v>45114.618055555555</c:v>
                </c:pt>
                <c:pt idx="33011">
                  <c:v>45114.621527777781</c:v>
                </c:pt>
                <c:pt idx="33012">
                  <c:v>45114.625</c:v>
                </c:pt>
                <c:pt idx="33013">
                  <c:v>45114.628472222219</c:v>
                </c:pt>
                <c:pt idx="33014">
                  <c:v>45114.631944444445</c:v>
                </c:pt>
                <c:pt idx="33015">
                  <c:v>45114.635416666664</c:v>
                </c:pt>
                <c:pt idx="33016">
                  <c:v>45114.638888888891</c:v>
                </c:pt>
                <c:pt idx="33017">
                  <c:v>45114.642361111109</c:v>
                </c:pt>
                <c:pt idx="33018">
                  <c:v>45114.645833333336</c:v>
                </c:pt>
                <c:pt idx="33019">
                  <c:v>45114.649305555555</c:v>
                </c:pt>
                <c:pt idx="33020">
                  <c:v>45114.652777777781</c:v>
                </c:pt>
                <c:pt idx="33021">
                  <c:v>45114.65625</c:v>
                </c:pt>
                <c:pt idx="33022">
                  <c:v>45114.659722222219</c:v>
                </c:pt>
                <c:pt idx="33023">
                  <c:v>45114.663194444445</c:v>
                </c:pt>
                <c:pt idx="33024">
                  <c:v>45114.666666666664</c:v>
                </c:pt>
                <c:pt idx="33025">
                  <c:v>45114.670138888891</c:v>
                </c:pt>
                <c:pt idx="33026">
                  <c:v>45114.673611111109</c:v>
                </c:pt>
                <c:pt idx="33027">
                  <c:v>45114.677083333336</c:v>
                </c:pt>
                <c:pt idx="33028">
                  <c:v>45114.680555555555</c:v>
                </c:pt>
                <c:pt idx="33029">
                  <c:v>45114.684027777781</c:v>
                </c:pt>
                <c:pt idx="33030">
                  <c:v>45114.6875</c:v>
                </c:pt>
                <c:pt idx="33031">
                  <c:v>45114.690972222219</c:v>
                </c:pt>
                <c:pt idx="33032">
                  <c:v>45114.694444444445</c:v>
                </c:pt>
                <c:pt idx="33033">
                  <c:v>45114.697916666664</c:v>
                </c:pt>
                <c:pt idx="33034">
                  <c:v>45114.701388888891</c:v>
                </c:pt>
                <c:pt idx="33035">
                  <c:v>45114.704861111109</c:v>
                </c:pt>
                <c:pt idx="33036">
                  <c:v>45114.708333333336</c:v>
                </c:pt>
                <c:pt idx="33037">
                  <c:v>45114.711805555555</c:v>
                </c:pt>
                <c:pt idx="33038">
                  <c:v>45114.715277777781</c:v>
                </c:pt>
                <c:pt idx="33039">
                  <c:v>45114.71875</c:v>
                </c:pt>
                <c:pt idx="33040">
                  <c:v>45114.722222222219</c:v>
                </c:pt>
                <c:pt idx="33041">
                  <c:v>45114.725694444445</c:v>
                </c:pt>
                <c:pt idx="33042">
                  <c:v>45114.729166666664</c:v>
                </c:pt>
                <c:pt idx="33043">
                  <c:v>45114.732638888891</c:v>
                </c:pt>
                <c:pt idx="33044">
                  <c:v>45114.736111111109</c:v>
                </c:pt>
                <c:pt idx="33045">
                  <c:v>45114.739583333336</c:v>
                </c:pt>
                <c:pt idx="33046">
                  <c:v>45114.743055555555</c:v>
                </c:pt>
                <c:pt idx="33047">
                  <c:v>45114.746527777781</c:v>
                </c:pt>
                <c:pt idx="33048">
                  <c:v>45114.75</c:v>
                </c:pt>
                <c:pt idx="33049">
                  <c:v>45114.753472222219</c:v>
                </c:pt>
                <c:pt idx="33050">
                  <c:v>45114.756944444445</c:v>
                </c:pt>
                <c:pt idx="33051">
                  <c:v>45114.760416666664</c:v>
                </c:pt>
                <c:pt idx="33052">
                  <c:v>45114.763888888891</c:v>
                </c:pt>
                <c:pt idx="33053">
                  <c:v>45114.767361111109</c:v>
                </c:pt>
                <c:pt idx="33054">
                  <c:v>45114.770833333336</c:v>
                </c:pt>
                <c:pt idx="33055">
                  <c:v>45114.774305555555</c:v>
                </c:pt>
                <c:pt idx="33056">
                  <c:v>45114.777777777781</c:v>
                </c:pt>
                <c:pt idx="33057">
                  <c:v>45114.78125</c:v>
                </c:pt>
                <c:pt idx="33058">
                  <c:v>45114.784722222219</c:v>
                </c:pt>
                <c:pt idx="33059">
                  <c:v>45114.788194444445</c:v>
                </c:pt>
                <c:pt idx="33060">
                  <c:v>45114.791666666664</c:v>
                </c:pt>
                <c:pt idx="33061">
                  <c:v>45114.795138888891</c:v>
                </c:pt>
                <c:pt idx="33062">
                  <c:v>45114.798611111109</c:v>
                </c:pt>
                <c:pt idx="33063">
                  <c:v>45114.802083333336</c:v>
                </c:pt>
                <c:pt idx="33064">
                  <c:v>45114.805555555555</c:v>
                </c:pt>
                <c:pt idx="33065">
                  <c:v>45114.809027777781</c:v>
                </c:pt>
                <c:pt idx="33066">
                  <c:v>45114.8125</c:v>
                </c:pt>
                <c:pt idx="33067">
                  <c:v>45114.815972222219</c:v>
                </c:pt>
                <c:pt idx="33068">
                  <c:v>45114.819444444445</c:v>
                </c:pt>
                <c:pt idx="33069">
                  <c:v>45114.822916666664</c:v>
                </c:pt>
                <c:pt idx="33070">
                  <c:v>45114.826388888891</c:v>
                </c:pt>
                <c:pt idx="33071">
                  <c:v>45114.829861111109</c:v>
                </c:pt>
                <c:pt idx="33072">
                  <c:v>45114.833333333336</c:v>
                </c:pt>
                <c:pt idx="33073">
                  <c:v>45114.836805555555</c:v>
                </c:pt>
                <c:pt idx="33074">
                  <c:v>45114.840277777781</c:v>
                </c:pt>
                <c:pt idx="33075">
                  <c:v>45114.84375</c:v>
                </c:pt>
                <c:pt idx="33076">
                  <c:v>45114.847222222219</c:v>
                </c:pt>
                <c:pt idx="33077">
                  <c:v>45114.850694444445</c:v>
                </c:pt>
                <c:pt idx="33078">
                  <c:v>45114.854166666664</c:v>
                </c:pt>
                <c:pt idx="33079">
                  <c:v>45114.857638888891</c:v>
                </c:pt>
                <c:pt idx="33080">
                  <c:v>45114.861111111109</c:v>
                </c:pt>
                <c:pt idx="33081">
                  <c:v>45114.864583333336</c:v>
                </c:pt>
                <c:pt idx="33082">
                  <c:v>45114.868055555555</c:v>
                </c:pt>
                <c:pt idx="33083">
                  <c:v>45114.871527777781</c:v>
                </c:pt>
                <c:pt idx="33084">
                  <c:v>45114.875</c:v>
                </c:pt>
                <c:pt idx="33085">
                  <c:v>45114.878472222219</c:v>
                </c:pt>
                <c:pt idx="33086">
                  <c:v>45114.881944444445</c:v>
                </c:pt>
                <c:pt idx="33087">
                  <c:v>45114.885416666664</c:v>
                </c:pt>
                <c:pt idx="33088">
                  <c:v>45114.888888888891</c:v>
                </c:pt>
                <c:pt idx="33089">
                  <c:v>45114.892361111109</c:v>
                </c:pt>
                <c:pt idx="33090">
                  <c:v>45114.895833333336</c:v>
                </c:pt>
                <c:pt idx="33091">
                  <c:v>45114.899305555555</c:v>
                </c:pt>
                <c:pt idx="33092">
                  <c:v>45114.902777777781</c:v>
                </c:pt>
                <c:pt idx="33093">
                  <c:v>45114.90625</c:v>
                </c:pt>
                <c:pt idx="33094">
                  <c:v>45114.909722222219</c:v>
                </c:pt>
                <c:pt idx="33095">
                  <c:v>45114.913194444445</c:v>
                </c:pt>
                <c:pt idx="33096">
                  <c:v>45114.916666666664</c:v>
                </c:pt>
                <c:pt idx="33097">
                  <c:v>45114.920138888891</c:v>
                </c:pt>
                <c:pt idx="33098">
                  <c:v>45114.923611111109</c:v>
                </c:pt>
                <c:pt idx="33099">
                  <c:v>45114.927083333336</c:v>
                </c:pt>
                <c:pt idx="33100">
                  <c:v>45114.930555555555</c:v>
                </c:pt>
                <c:pt idx="33101">
                  <c:v>45114.934027777781</c:v>
                </c:pt>
                <c:pt idx="33102">
                  <c:v>45114.9375</c:v>
                </c:pt>
                <c:pt idx="33103">
                  <c:v>45114.940972222219</c:v>
                </c:pt>
                <c:pt idx="33104">
                  <c:v>45114.944444444445</c:v>
                </c:pt>
                <c:pt idx="33105">
                  <c:v>45114.947916666664</c:v>
                </c:pt>
                <c:pt idx="33106">
                  <c:v>45114.951388888891</c:v>
                </c:pt>
                <c:pt idx="33107">
                  <c:v>45114.954861111109</c:v>
                </c:pt>
                <c:pt idx="33108">
                  <c:v>45114.958333333336</c:v>
                </c:pt>
                <c:pt idx="33109">
                  <c:v>45114.961805555555</c:v>
                </c:pt>
                <c:pt idx="33110">
                  <c:v>45114.965277777781</c:v>
                </c:pt>
                <c:pt idx="33111">
                  <c:v>45114.96875</c:v>
                </c:pt>
                <c:pt idx="33112">
                  <c:v>45114.972222222219</c:v>
                </c:pt>
                <c:pt idx="33113">
                  <c:v>45114.975694444445</c:v>
                </c:pt>
                <c:pt idx="33114">
                  <c:v>45114.979166666664</c:v>
                </c:pt>
                <c:pt idx="33115">
                  <c:v>45114.982638888891</c:v>
                </c:pt>
                <c:pt idx="33116">
                  <c:v>45114.986111111109</c:v>
                </c:pt>
                <c:pt idx="33117">
                  <c:v>45114.989583333336</c:v>
                </c:pt>
                <c:pt idx="33118">
                  <c:v>45114.993055555555</c:v>
                </c:pt>
                <c:pt idx="33119">
                  <c:v>45114.996527777781</c:v>
                </c:pt>
                <c:pt idx="33120">
                  <c:v>45115</c:v>
                </c:pt>
                <c:pt idx="33121">
                  <c:v>45115.003472222219</c:v>
                </c:pt>
                <c:pt idx="33122">
                  <c:v>45115.006944444445</c:v>
                </c:pt>
                <c:pt idx="33123">
                  <c:v>45115.010416666664</c:v>
                </c:pt>
                <c:pt idx="33124">
                  <c:v>45115.013888888891</c:v>
                </c:pt>
                <c:pt idx="33125">
                  <c:v>45115.017361111109</c:v>
                </c:pt>
                <c:pt idx="33126">
                  <c:v>45115.020833333336</c:v>
                </c:pt>
                <c:pt idx="33127">
                  <c:v>45115.024305555555</c:v>
                </c:pt>
                <c:pt idx="33128">
                  <c:v>45115.027777777781</c:v>
                </c:pt>
                <c:pt idx="33129">
                  <c:v>45115.03125</c:v>
                </c:pt>
                <c:pt idx="33130">
                  <c:v>45115.034722222219</c:v>
                </c:pt>
                <c:pt idx="33131">
                  <c:v>45115.038194444445</c:v>
                </c:pt>
                <c:pt idx="33132">
                  <c:v>45115.041666666664</c:v>
                </c:pt>
                <c:pt idx="33133">
                  <c:v>45115.045138888891</c:v>
                </c:pt>
                <c:pt idx="33134">
                  <c:v>45115.048611111109</c:v>
                </c:pt>
                <c:pt idx="33135">
                  <c:v>45115.052083333336</c:v>
                </c:pt>
                <c:pt idx="33136">
                  <c:v>45115.055555555555</c:v>
                </c:pt>
                <c:pt idx="33137">
                  <c:v>45115.059027777781</c:v>
                </c:pt>
                <c:pt idx="33138">
                  <c:v>45115.0625</c:v>
                </c:pt>
                <c:pt idx="33139">
                  <c:v>45115.065972222219</c:v>
                </c:pt>
                <c:pt idx="33140">
                  <c:v>45115.069444444445</c:v>
                </c:pt>
                <c:pt idx="33141">
                  <c:v>45115.072916666664</c:v>
                </c:pt>
                <c:pt idx="33142">
                  <c:v>45115.076388888891</c:v>
                </c:pt>
                <c:pt idx="33143">
                  <c:v>45115.079861111109</c:v>
                </c:pt>
                <c:pt idx="33144">
                  <c:v>45115.083333333336</c:v>
                </c:pt>
                <c:pt idx="33145">
                  <c:v>45115.086805555555</c:v>
                </c:pt>
                <c:pt idx="33146">
                  <c:v>45115.090277777781</c:v>
                </c:pt>
                <c:pt idx="33147">
                  <c:v>45115.09375</c:v>
                </c:pt>
                <c:pt idx="33148">
                  <c:v>45115.097222222219</c:v>
                </c:pt>
                <c:pt idx="33149">
                  <c:v>45115.100694444445</c:v>
                </c:pt>
                <c:pt idx="33150">
                  <c:v>45115.104166666664</c:v>
                </c:pt>
                <c:pt idx="33151">
                  <c:v>45115.107638888891</c:v>
                </c:pt>
                <c:pt idx="33152">
                  <c:v>45115.111111111109</c:v>
                </c:pt>
                <c:pt idx="33153">
                  <c:v>45115.114583333336</c:v>
                </c:pt>
                <c:pt idx="33154">
                  <c:v>45115.118055555555</c:v>
                </c:pt>
                <c:pt idx="33155">
                  <c:v>45115.121527777781</c:v>
                </c:pt>
                <c:pt idx="33156">
                  <c:v>45115.125</c:v>
                </c:pt>
                <c:pt idx="33157">
                  <c:v>45115.128472222219</c:v>
                </c:pt>
                <c:pt idx="33158">
                  <c:v>45115.131944444445</c:v>
                </c:pt>
                <c:pt idx="33159">
                  <c:v>45115.135416666664</c:v>
                </c:pt>
                <c:pt idx="33160">
                  <c:v>45115.138888888891</c:v>
                </c:pt>
                <c:pt idx="33161">
                  <c:v>45115.142361111109</c:v>
                </c:pt>
                <c:pt idx="33162">
                  <c:v>45115.145833333336</c:v>
                </c:pt>
                <c:pt idx="33163">
                  <c:v>45115.149305555555</c:v>
                </c:pt>
                <c:pt idx="33164">
                  <c:v>45115.152777777781</c:v>
                </c:pt>
                <c:pt idx="33165">
                  <c:v>45115.15625</c:v>
                </c:pt>
                <c:pt idx="33166">
                  <c:v>45115.159722222219</c:v>
                </c:pt>
                <c:pt idx="33167">
                  <c:v>45115.163194444445</c:v>
                </c:pt>
                <c:pt idx="33168">
                  <c:v>45115.166666666664</c:v>
                </c:pt>
                <c:pt idx="33169">
                  <c:v>45115.170138888891</c:v>
                </c:pt>
                <c:pt idx="33170">
                  <c:v>45115.173611111109</c:v>
                </c:pt>
                <c:pt idx="33171">
                  <c:v>45115.177083333336</c:v>
                </c:pt>
                <c:pt idx="33172">
                  <c:v>45115.180555555555</c:v>
                </c:pt>
                <c:pt idx="33173">
                  <c:v>45115.184027777781</c:v>
                </c:pt>
                <c:pt idx="33174">
                  <c:v>45115.1875</c:v>
                </c:pt>
                <c:pt idx="33175">
                  <c:v>45115.190972222219</c:v>
                </c:pt>
                <c:pt idx="33176">
                  <c:v>45115.194444444445</c:v>
                </c:pt>
                <c:pt idx="33177">
                  <c:v>45115.197916666664</c:v>
                </c:pt>
                <c:pt idx="33178">
                  <c:v>45115.201388888891</c:v>
                </c:pt>
                <c:pt idx="33179">
                  <c:v>45115.204861111109</c:v>
                </c:pt>
                <c:pt idx="33180">
                  <c:v>45115.208333333336</c:v>
                </c:pt>
                <c:pt idx="33181">
                  <c:v>45115.211805555555</c:v>
                </c:pt>
                <c:pt idx="33182">
                  <c:v>45115.215277777781</c:v>
                </c:pt>
                <c:pt idx="33183">
                  <c:v>45115.21875</c:v>
                </c:pt>
                <c:pt idx="33184">
                  <c:v>45115.222222222219</c:v>
                </c:pt>
                <c:pt idx="33185">
                  <c:v>45115.225694444445</c:v>
                </c:pt>
                <c:pt idx="33186">
                  <c:v>45115.229166666664</c:v>
                </c:pt>
                <c:pt idx="33187">
                  <c:v>45115.232638888891</c:v>
                </c:pt>
                <c:pt idx="33188">
                  <c:v>45115.236111111109</c:v>
                </c:pt>
                <c:pt idx="33189">
                  <c:v>45115.239583333336</c:v>
                </c:pt>
                <c:pt idx="33190">
                  <c:v>45115.243055555555</c:v>
                </c:pt>
                <c:pt idx="33191">
                  <c:v>45115.246527777781</c:v>
                </c:pt>
                <c:pt idx="33192">
                  <c:v>45115.25</c:v>
                </c:pt>
                <c:pt idx="33193">
                  <c:v>45115.253472222219</c:v>
                </c:pt>
                <c:pt idx="33194">
                  <c:v>45115.256944444445</c:v>
                </c:pt>
                <c:pt idx="33195">
                  <c:v>45115.260416666664</c:v>
                </c:pt>
                <c:pt idx="33196">
                  <c:v>45115.263888888891</c:v>
                </c:pt>
                <c:pt idx="33197">
                  <c:v>45115.267361111109</c:v>
                </c:pt>
                <c:pt idx="33198">
                  <c:v>45115.270833333336</c:v>
                </c:pt>
                <c:pt idx="33199">
                  <c:v>45115.274305555555</c:v>
                </c:pt>
                <c:pt idx="33200">
                  <c:v>45115.277777777781</c:v>
                </c:pt>
                <c:pt idx="33201">
                  <c:v>45115.28125</c:v>
                </c:pt>
                <c:pt idx="33202">
                  <c:v>45115.284722222219</c:v>
                </c:pt>
                <c:pt idx="33203">
                  <c:v>45115.288194444445</c:v>
                </c:pt>
                <c:pt idx="33204">
                  <c:v>45115.291666666664</c:v>
                </c:pt>
                <c:pt idx="33205">
                  <c:v>45115.295138888891</c:v>
                </c:pt>
                <c:pt idx="33206">
                  <c:v>45115.298611111109</c:v>
                </c:pt>
                <c:pt idx="33207">
                  <c:v>45115.302083333336</c:v>
                </c:pt>
                <c:pt idx="33208">
                  <c:v>45115.305555555555</c:v>
                </c:pt>
                <c:pt idx="33209">
                  <c:v>45115.309027777781</c:v>
                </c:pt>
                <c:pt idx="33210">
                  <c:v>45115.3125</c:v>
                </c:pt>
                <c:pt idx="33211">
                  <c:v>45115.315972222219</c:v>
                </c:pt>
                <c:pt idx="33212">
                  <c:v>45115.319444444445</c:v>
                </c:pt>
                <c:pt idx="33213">
                  <c:v>45115.322916666664</c:v>
                </c:pt>
                <c:pt idx="33214">
                  <c:v>45115.326388888891</c:v>
                </c:pt>
                <c:pt idx="33215">
                  <c:v>45115.329861111109</c:v>
                </c:pt>
                <c:pt idx="33216">
                  <c:v>45115.333333333336</c:v>
                </c:pt>
                <c:pt idx="33217">
                  <c:v>45115.336805555555</c:v>
                </c:pt>
                <c:pt idx="33218">
                  <c:v>45115.340277777781</c:v>
                </c:pt>
                <c:pt idx="33219">
                  <c:v>45115.34375</c:v>
                </c:pt>
                <c:pt idx="33220">
                  <c:v>45115.347222222219</c:v>
                </c:pt>
                <c:pt idx="33221">
                  <c:v>45115.350694444445</c:v>
                </c:pt>
                <c:pt idx="33222">
                  <c:v>45115.354166666664</c:v>
                </c:pt>
                <c:pt idx="33223">
                  <c:v>45115.357638888891</c:v>
                </c:pt>
                <c:pt idx="33224">
                  <c:v>45115.361111111109</c:v>
                </c:pt>
                <c:pt idx="33225">
                  <c:v>45115.364583333336</c:v>
                </c:pt>
                <c:pt idx="33226">
                  <c:v>45115.368055555555</c:v>
                </c:pt>
                <c:pt idx="33227">
                  <c:v>45115.371527777781</c:v>
                </c:pt>
                <c:pt idx="33228">
                  <c:v>45115.375</c:v>
                </c:pt>
                <c:pt idx="33229">
                  <c:v>45115.378472222219</c:v>
                </c:pt>
                <c:pt idx="33230">
                  <c:v>45115.381944444445</c:v>
                </c:pt>
                <c:pt idx="33231">
                  <c:v>45115.385416666664</c:v>
                </c:pt>
                <c:pt idx="33232">
                  <c:v>45115.388888888891</c:v>
                </c:pt>
                <c:pt idx="33233">
                  <c:v>45115.392361111109</c:v>
                </c:pt>
                <c:pt idx="33234">
                  <c:v>45115.395833333336</c:v>
                </c:pt>
                <c:pt idx="33235">
                  <c:v>45115.399305555555</c:v>
                </c:pt>
                <c:pt idx="33236">
                  <c:v>45115.402777777781</c:v>
                </c:pt>
                <c:pt idx="33237">
                  <c:v>45115.40625</c:v>
                </c:pt>
                <c:pt idx="33238">
                  <c:v>45115.409722222219</c:v>
                </c:pt>
                <c:pt idx="33239">
                  <c:v>45115.413194444445</c:v>
                </c:pt>
                <c:pt idx="33240">
                  <c:v>45115.416666666664</c:v>
                </c:pt>
                <c:pt idx="33241">
                  <c:v>45115.420138888891</c:v>
                </c:pt>
                <c:pt idx="33242">
                  <c:v>45115.423611111109</c:v>
                </c:pt>
                <c:pt idx="33243">
                  <c:v>45115.427083333336</c:v>
                </c:pt>
                <c:pt idx="33244">
                  <c:v>45115.430555555555</c:v>
                </c:pt>
                <c:pt idx="33245">
                  <c:v>45115.434027777781</c:v>
                </c:pt>
                <c:pt idx="33246">
                  <c:v>45115.4375</c:v>
                </c:pt>
                <c:pt idx="33247">
                  <c:v>45115.440972222219</c:v>
                </c:pt>
                <c:pt idx="33248">
                  <c:v>45115.444444444445</c:v>
                </c:pt>
                <c:pt idx="33249">
                  <c:v>45115.447916666664</c:v>
                </c:pt>
                <c:pt idx="33250">
                  <c:v>45115.451388888891</c:v>
                </c:pt>
                <c:pt idx="33251">
                  <c:v>45115.454861111109</c:v>
                </c:pt>
                <c:pt idx="33252">
                  <c:v>45115.458333333336</c:v>
                </c:pt>
                <c:pt idx="33253">
                  <c:v>45115.461805555555</c:v>
                </c:pt>
                <c:pt idx="33254">
                  <c:v>45115.465277777781</c:v>
                </c:pt>
                <c:pt idx="33255">
                  <c:v>45115.46875</c:v>
                </c:pt>
                <c:pt idx="33256">
                  <c:v>45115.472222222219</c:v>
                </c:pt>
                <c:pt idx="33257">
                  <c:v>45115.475694444445</c:v>
                </c:pt>
                <c:pt idx="33258">
                  <c:v>45115.479166666664</c:v>
                </c:pt>
                <c:pt idx="33259">
                  <c:v>45115.482638888891</c:v>
                </c:pt>
                <c:pt idx="33260">
                  <c:v>45115.486111111109</c:v>
                </c:pt>
                <c:pt idx="33261">
                  <c:v>45115.489583333336</c:v>
                </c:pt>
                <c:pt idx="33262">
                  <c:v>45115.493055555555</c:v>
                </c:pt>
                <c:pt idx="33263">
                  <c:v>45115.496527777781</c:v>
                </c:pt>
                <c:pt idx="33264">
                  <c:v>45115.5</c:v>
                </c:pt>
                <c:pt idx="33265">
                  <c:v>45115.503472222219</c:v>
                </c:pt>
                <c:pt idx="33266">
                  <c:v>45115.506944444445</c:v>
                </c:pt>
                <c:pt idx="33267">
                  <c:v>45115.510416666664</c:v>
                </c:pt>
                <c:pt idx="33268">
                  <c:v>45115.513888888891</c:v>
                </c:pt>
                <c:pt idx="33269">
                  <c:v>45115.517361111109</c:v>
                </c:pt>
                <c:pt idx="33270">
                  <c:v>45115.520833333336</c:v>
                </c:pt>
                <c:pt idx="33271">
                  <c:v>45115.524305555555</c:v>
                </c:pt>
                <c:pt idx="33272">
                  <c:v>45115.527777777781</c:v>
                </c:pt>
                <c:pt idx="33273">
                  <c:v>45115.53125</c:v>
                </c:pt>
                <c:pt idx="33274">
                  <c:v>45115.534722222219</c:v>
                </c:pt>
                <c:pt idx="33275">
                  <c:v>45115.538194444445</c:v>
                </c:pt>
                <c:pt idx="33276">
                  <c:v>45115.541666666664</c:v>
                </c:pt>
                <c:pt idx="33277">
                  <c:v>45115.545138888891</c:v>
                </c:pt>
                <c:pt idx="33278">
                  <c:v>45115.548611111109</c:v>
                </c:pt>
                <c:pt idx="33279">
                  <c:v>45115.552083333336</c:v>
                </c:pt>
                <c:pt idx="33280">
                  <c:v>45115.555555555555</c:v>
                </c:pt>
                <c:pt idx="33281">
                  <c:v>45115.559027777781</c:v>
                </c:pt>
                <c:pt idx="33282">
                  <c:v>45115.5625</c:v>
                </c:pt>
                <c:pt idx="33283">
                  <c:v>45115.565972222219</c:v>
                </c:pt>
                <c:pt idx="33284">
                  <c:v>45115.569444444445</c:v>
                </c:pt>
                <c:pt idx="33285">
                  <c:v>45115.572916666664</c:v>
                </c:pt>
                <c:pt idx="33286">
                  <c:v>45115.576388888891</c:v>
                </c:pt>
                <c:pt idx="33287">
                  <c:v>45115.579861111109</c:v>
                </c:pt>
                <c:pt idx="33288">
                  <c:v>45115.583333333336</c:v>
                </c:pt>
                <c:pt idx="33289">
                  <c:v>45115.586805555555</c:v>
                </c:pt>
                <c:pt idx="33290">
                  <c:v>45115.590277777781</c:v>
                </c:pt>
                <c:pt idx="33291">
                  <c:v>45115.59375</c:v>
                </c:pt>
                <c:pt idx="33292">
                  <c:v>45115.597222222219</c:v>
                </c:pt>
                <c:pt idx="33293">
                  <c:v>45115.600694444445</c:v>
                </c:pt>
                <c:pt idx="33294">
                  <c:v>45115.604166666664</c:v>
                </c:pt>
                <c:pt idx="33295">
                  <c:v>45115.607638888891</c:v>
                </c:pt>
                <c:pt idx="33296">
                  <c:v>45115.611111111109</c:v>
                </c:pt>
                <c:pt idx="33297">
                  <c:v>45115.614583333336</c:v>
                </c:pt>
                <c:pt idx="33298">
                  <c:v>45115.618055555555</c:v>
                </c:pt>
                <c:pt idx="33299">
                  <c:v>45115.621527777781</c:v>
                </c:pt>
                <c:pt idx="33300">
                  <c:v>45115.625</c:v>
                </c:pt>
                <c:pt idx="33301">
                  <c:v>45115.628472222219</c:v>
                </c:pt>
                <c:pt idx="33302">
                  <c:v>45115.631944444445</c:v>
                </c:pt>
                <c:pt idx="33303">
                  <c:v>45115.635416666664</c:v>
                </c:pt>
                <c:pt idx="33304">
                  <c:v>45115.638888888891</c:v>
                </c:pt>
                <c:pt idx="33305">
                  <c:v>45115.642361111109</c:v>
                </c:pt>
                <c:pt idx="33306">
                  <c:v>45115.645833333336</c:v>
                </c:pt>
                <c:pt idx="33307">
                  <c:v>45115.649305555555</c:v>
                </c:pt>
                <c:pt idx="33308">
                  <c:v>45115.652777777781</c:v>
                </c:pt>
                <c:pt idx="33309">
                  <c:v>45115.65625</c:v>
                </c:pt>
                <c:pt idx="33310">
                  <c:v>45115.659722222219</c:v>
                </c:pt>
                <c:pt idx="33311">
                  <c:v>45115.663194444445</c:v>
                </c:pt>
                <c:pt idx="33312">
                  <c:v>45115.666666666664</c:v>
                </c:pt>
                <c:pt idx="33313">
                  <c:v>45115.670138888891</c:v>
                </c:pt>
                <c:pt idx="33314">
                  <c:v>45115.673611111109</c:v>
                </c:pt>
                <c:pt idx="33315">
                  <c:v>45115.677083333336</c:v>
                </c:pt>
                <c:pt idx="33316">
                  <c:v>45115.680555555555</c:v>
                </c:pt>
                <c:pt idx="33317">
                  <c:v>45115.684027777781</c:v>
                </c:pt>
                <c:pt idx="33318">
                  <c:v>45115.6875</c:v>
                </c:pt>
                <c:pt idx="33319">
                  <c:v>45115.690972222219</c:v>
                </c:pt>
                <c:pt idx="33320">
                  <c:v>45115.694444444445</c:v>
                </c:pt>
                <c:pt idx="33321">
                  <c:v>45115.697916666664</c:v>
                </c:pt>
                <c:pt idx="33322">
                  <c:v>45115.701388888891</c:v>
                </c:pt>
                <c:pt idx="33323">
                  <c:v>45115.704861111109</c:v>
                </c:pt>
                <c:pt idx="33324">
                  <c:v>45115.708333333336</c:v>
                </c:pt>
                <c:pt idx="33325">
                  <c:v>45115.711805555555</c:v>
                </c:pt>
                <c:pt idx="33326">
                  <c:v>45115.715277777781</c:v>
                </c:pt>
                <c:pt idx="33327">
                  <c:v>45115.71875</c:v>
                </c:pt>
                <c:pt idx="33328">
                  <c:v>45115.722222222219</c:v>
                </c:pt>
                <c:pt idx="33329">
                  <c:v>45115.725694444445</c:v>
                </c:pt>
                <c:pt idx="33330">
                  <c:v>45115.729166666664</c:v>
                </c:pt>
                <c:pt idx="33331">
                  <c:v>45115.732638888891</c:v>
                </c:pt>
                <c:pt idx="33332">
                  <c:v>45115.736111111109</c:v>
                </c:pt>
                <c:pt idx="33333">
                  <c:v>45115.739583333336</c:v>
                </c:pt>
                <c:pt idx="33334">
                  <c:v>45115.743055555555</c:v>
                </c:pt>
                <c:pt idx="33335">
                  <c:v>45115.746527777781</c:v>
                </c:pt>
                <c:pt idx="33336">
                  <c:v>45115.75</c:v>
                </c:pt>
                <c:pt idx="33337">
                  <c:v>45115.753472222219</c:v>
                </c:pt>
                <c:pt idx="33338">
                  <c:v>45115.756944444445</c:v>
                </c:pt>
                <c:pt idx="33339">
                  <c:v>45115.760416666664</c:v>
                </c:pt>
                <c:pt idx="33340">
                  <c:v>45115.763888888891</c:v>
                </c:pt>
                <c:pt idx="33341">
                  <c:v>45115.767361111109</c:v>
                </c:pt>
                <c:pt idx="33342">
                  <c:v>45115.770833333336</c:v>
                </c:pt>
                <c:pt idx="33343">
                  <c:v>45115.774305555555</c:v>
                </c:pt>
                <c:pt idx="33344">
                  <c:v>45115.777777777781</c:v>
                </c:pt>
                <c:pt idx="33345">
                  <c:v>45115.78125</c:v>
                </c:pt>
                <c:pt idx="33346">
                  <c:v>45115.784722222219</c:v>
                </c:pt>
                <c:pt idx="33347">
                  <c:v>45115.788194444445</c:v>
                </c:pt>
                <c:pt idx="33348">
                  <c:v>45115.791666666664</c:v>
                </c:pt>
                <c:pt idx="33349">
                  <c:v>45115.795138888891</c:v>
                </c:pt>
                <c:pt idx="33350">
                  <c:v>45115.798611111109</c:v>
                </c:pt>
                <c:pt idx="33351">
                  <c:v>45115.802083333336</c:v>
                </c:pt>
                <c:pt idx="33352">
                  <c:v>45115.805555555555</c:v>
                </c:pt>
                <c:pt idx="33353">
                  <c:v>45115.809027777781</c:v>
                </c:pt>
                <c:pt idx="33354">
                  <c:v>45115.8125</c:v>
                </c:pt>
                <c:pt idx="33355">
                  <c:v>45115.815972222219</c:v>
                </c:pt>
                <c:pt idx="33356">
                  <c:v>45115.819444444445</c:v>
                </c:pt>
                <c:pt idx="33357">
                  <c:v>45115.822916666664</c:v>
                </c:pt>
                <c:pt idx="33358">
                  <c:v>45115.826388888891</c:v>
                </c:pt>
                <c:pt idx="33359">
                  <c:v>45115.829861111109</c:v>
                </c:pt>
                <c:pt idx="33360">
                  <c:v>45115.833333333336</c:v>
                </c:pt>
                <c:pt idx="33361">
                  <c:v>45115.836805555555</c:v>
                </c:pt>
                <c:pt idx="33362">
                  <c:v>45115.840277777781</c:v>
                </c:pt>
                <c:pt idx="33363">
                  <c:v>45115.84375</c:v>
                </c:pt>
                <c:pt idx="33364">
                  <c:v>45115.847222222219</c:v>
                </c:pt>
                <c:pt idx="33365">
                  <c:v>45115.850694444445</c:v>
                </c:pt>
                <c:pt idx="33366">
                  <c:v>45115.854166666664</c:v>
                </c:pt>
                <c:pt idx="33367">
                  <c:v>45115.857638888891</c:v>
                </c:pt>
                <c:pt idx="33368">
                  <c:v>45115.861111111109</c:v>
                </c:pt>
                <c:pt idx="33369">
                  <c:v>45115.864583333336</c:v>
                </c:pt>
                <c:pt idx="33370">
                  <c:v>45115.868055555555</c:v>
                </c:pt>
                <c:pt idx="33371">
                  <c:v>45115.871527777781</c:v>
                </c:pt>
                <c:pt idx="33372">
                  <c:v>45115.875</c:v>
                </c:pt>
                <c:pt idx="33373">
                  <c:v>45115.878472222219</c:v>
                </c:pt>
                <c:pt idx="33374">
                  <c:v>45115.881944444445</c:v>
                </c:pt>
                <c:pt idx="33375">
                  <c:v>45115.885416666664</c:v>
                </c:pt>
                <c:pt idx="33376">
                  <c:v>45115.888888888891</c:v>
                </c:pt>
                <c:pt idx="33377">
                  <c:v>45115.892361111109</c:v>
                </c:pt>
                <c:pt idx="33378">
                  <c:v>45115.895833333336</c:v>
                </c:pt>
                <c:pt idx="33379">
                  <c:v>45115.899305555555</c:v>
                </c:pt>
                <c:pt idx="33380">
                  <c:v>45115.902777777781</c:v>
                </c:pt>
                <c:pt idx="33381">
                  <c:v>45115.90625</c:v>
                </c:pt>
                <c:pt idx="33382">
                  <c:v>45115.909722222219</c:v>
                </c:pt>
                <c:pt idx="33383">
                  <c:v>45115.913194444445</c:v>
                </c:pt>
                <c:pt idx="33384">
                  <c:v>45115.916666666664</c:v>
                </c:pt>
                <c:pt idx="33385">
                  <c:v>45115.920138888891</c:v>
                </c:pt>
                <c:pt idx="33386">
                  <c:v>45115.923611111109</c:v>
                </c:pt>
                <c:pt idx="33387">
                  <c:v>45115.927083333336</c:v>
                </c:pt>
                <c:pt idx="33388">
                  <c:v>45115.930555555555</c:v>
                </c:pt>
                <c:pt idx="33389">
                  <c:v>45115.934027777781</c:v>
                </c:pt>
                <c:pt idx="33390">
                  <c:v>45115.9375</c:v>
                </c:pt>
                <c:pt idx="33391">
                  <c:v>45115.940972222219</c:v>
                </c:pt>
                <c:pt idx="33392">
                  <c:v>45115.944444444445</c:v>
                </c:pt>
                <c:pt idx="33393">
                  <c:v>45115.947916666664</c:v>
                </c:pt>
                <c:pt idx="33394">
                  <c:v>45115.951388888891</c:v>
                </c:pt>
                <c:pt idx="33395">
                  <c:v>45115.954861111109</c:v>
                </c:pt>
                <c:pt idx="33396">
                  <c:v>45115.958333333336</c:v>
                </c:pt>
                <c:pt idx="33397">
                  <c:v>45115.961805555555</c:v>
                </c:pt>
                <c:pt idx="33398">
                  <c:v>45115.965277777781</c:v>
                </c:pt>
                <c:pt idx="33399">
                  <c:v>45115.96875</c:v>
                </c:pt>
                <c:pt idx="33400">
                  <c:v>45115.972222222219</c:v>
                </c:pt>
                <c:pt idx="33401">
                  <c:v>45115.975694444445</c:v>
                </c:pt>
                <c:pt idx="33402">
                  <c:v>45115.979166666664</c:v>
                </c:pt>
                <c:pt idx="33403">
                  <c:v>45115.982638888891</c:v>
                </c:pt>
                <c:pt idx="33404">
                  <c:v>45115.986111111109</c:v>
                </c:pt>
                <c:pt idx="33405">
                  <c:v>45115.989583333336</c:v>
                </c:pt>
                <c:pt idx="33406">
                  <c:v>45115.993055555555</c:v>
                </c:pt>
                <c:pt idx="33407">
                  <c:v>45115.996527777781</c:v>
                </c:pt>
                <c:pt idx="33408">
                  <c:v>45116</c:v>
                </c:pt>
                <c:pt idx="33409">
                  <c:v>45116.003472222219</c:v>
                </c:pt>
                <c:pt idx="33410">
                  <c:v>45116.006944444445</c:v>
                </c:pt>
                <c:pt idx="33411">
                  <c:v>45116.010416666664</c:v>
                </c:pt>
                <c:pt idx="33412">
                  <c:v>45116.013888888891</c:v>
                </c:pt>
                <c:pt idx="33413">
                  <c:v>45116.017361111109</c:v>
                </c:pt>
                <c:pt idx="33414">
                  <c:v>45116.020833333336</c:v>
                </c:pt>
                <c:pt idx="33415">
                  <c:v>45116.024305555555</c:v>
                </c:pt>
                <c:pt idx="33416">
                  <c:v>45116.027777777781</c:v>
                </c:pt>
                <c:pt idx="33417">
                  <c:v>45116.03125</c:v>
                </c:pt>
                <c:pt idx="33418">
                  <c:v>45116.034722222219</c:v>
                </c:pt>
                <c:pt idx="33419">
                  <c:v>45116.038194444445</c:v>
                </c:pt>
                <c:pt idx="33420">
                  <c:v>45116.041666666664</c:v>
                </c:pt>
                <c:pt idx="33421">
                  <c:v>45116.045138888891</c:v>
                </c:pt>
                <c:pt idx="33422">
                  <c:v>45116.048611111109</c:v>
                </c:pt>
                <c:pt idx="33423">
                  <c:v>45116.052083333336</c:v>
                </c:pt>
                <c:pt idx="33424">
                  <c:v>45116.055555555555</c:v>
                </c:pt>
                <c:pt idx="33425">
                  <c:v>45116.059027777781</c:v>
                </c:pt>
                <c:pt idx="33426">
                  <c:v>45116.0625</c:v>
                </c:pt>
                <c:pt idx="33427">
                  <c:v>45116.065972222219</c:v>
                </c:pt>
                <c:pt idx="33428">
                  <c:v>45116.069444444445</c:v>
                </c:pt>
                <c:pt idx="33429">
                  <c:v>45116.072916666664</c:v>
                </c:pt>
                <c:pt idx="33430">
                  <c:v>45116.076388888891</c:v>
                </c:pt>
                <c:pt idx="33431">
                  <c:v>45116.079861111109</c:v>
                </c:pt>
                <c:pt idx="33432">
                  <c:v>45116.083333333336</c:v>
                </c:pt>
                <c:pt idx="33433">
                  <c:v>45116.086805555555</c:v>
                </c:pt>
                <c:pt idx="33434">
                  <c:v>45116.090277777781</c:v>
                </c:pt>
                <c:pt idx="33435">
                  <c:v>45116.09375</c:v>
                </c:pt>
                <c:pt idx="33436">
                  <c:v>45116.097222222219</c:v>
                </c:pt>
                <c:pt idx="33437">
                  <c:v>45116.100694444445</c:v>
                </c:pt>
                <c:pt idx="33438">
                  <c:v>45116.104166666664</c:v>
                </c:pt>
                <c:pt idx="33439">
                  <c:v>45116.107638888891</c:v>
                </c:pt>
                <c:pt idx="33440">
                  <c:v>45116.111111111109</c:v>
                </c:pt>
                <c:pt idx="33441">
                  <c:v>45116.114583333336</c:v>
                </c:pt>
                <c:pt idx="33442">
                  <c:v>45116.118055555555</c:v>
                </c:pt>
                <c:pt idx="33443">
                  <c:v>45116.121527777781</c:v>
                </c:pt>
                <c:pt idx="33444">
                  <c:v>45116.125</c:v>
                </c:pt>
                <c:pt idx="33445">
                  <c:v>45116.128472222219</c:v>
                </c:pt>
                <c:pt idx="33446">
                  <c:v>45116.131944444445</c:v>
                </c:pt>
                <c:pt idx="33447">
                  <c:v>45116.135416666664</c:v>
                </c:pt>
                <c:pt idx="33448">
                  <c:v>45116.138888888891</c:v>
                </c:pt>
                <c:pt idx="33449">
                  <c:v>45116.142361111109</c:v>
                </c:pt>
                <c:pt idx="33450">
                  <c:v>45116.145833333336</c:v>
                </c:pt>
                <c:pt idx="33451">
                  <c:v>45116.149305555555</c:v>
                </c:pt>
                <c:pt idx="33452">
                  <c:v>45116.152777777781</c:v>
                </c:pt>
                <c:pt idx="33453">
                  <c:v>45116.15625</c:v>
                </c:pt>
                <c:pt idx="33454">
                  <c:v>45116.159722222219</c:v>
                </c:pt>
                <c:pt idx="33455">
                  <c:v>45116.163194444445</c:v>
                </c:pt>
                <c:pt idx="33456">
                  <c:v>45116.166666666664</c:v>
                </c:pt>
                <c:pt idx="33457">
                  <c:v>45116.170138888891</c:v>
                </c:pt>
                <c:pt idx="33458">
                  <c:v>45116.173611111109</c:v>
                </c:pt>
                <c:pt idx="33459">
                  <c:v>45116.177083333336</c:v>
                </c:pt>
                <c:pt idx="33460">
                  <c:v>45116.180555555555</c:v>
                </c:pt>
                <c:pt idx="33461">
                  <c:v>45116.184027777781</c:v>
                </c:pt>
                <c:pt idx="33462">
                  <c:v>45116.1875</c:v>
                </c:pt>
                <c:pt idx="33463">
                  <c:v>45116.190972222219</c:v>
                </c:pt>
                <c:pt idx="33464">
                  <c:v>45116.194444444445</c:v>
                </c:pt>
                <c:pt idx="33465">
                  <c:v>45116.197916666664</c:v>
                </c:pt>
                <c:pt idx="33466">
                  <c:v>45116.201388888891</c:v>
                </c:pt>
                <c:pt idx="33467">
                  <c:v>45116.204861111109</c:v>
                </c:pt>
                <c:pt idx="33468">
                  <c:v>45116.208333333336</c:v>
                </c:pt>
                <c:pt idx="33469">
                  <c:v>45116.211805555555</c:v>
                </c:pt>
                <c:pt idx="33470">
                  <c:v>45116.215277777781</c:v>
                </c:pt>
                <c:pt idx="33471">
                  <c:v>45116.21875</c:v>
                </c:pt>
                <c:pt idx="33472">
                  <c:v>45116.222222222219</c:v>
                </c:pt>
                <c:pt idx="33473">
                  <c:v>45116.225694444445</c:v>
                </c:pt>
                <c:pt idx="33474">
                  <c:v>45116.229166666664</c:v>
                </c:pt>
                <c:pt idx="33475">
                  <c:v>45116.232638888891</c:v>
                </c:pt>
                <c:pt idx="33476">
                  <c:v>45116.236111111109</c:v>
                </c:pt>
                <c:pt idx="33477">
                  <c:v>45116.239583333336</c:v>
                </c:pt>
                <c:pt idx="33478">
                  <c:v>45116.243055555555</c:v>
                </c:pt>
                <c:pt idx="33479">
                  <c:v>45116.246527777781</c:v>
                </c:pt>
                <c:pt idx="33480">
                  <c:v>45116.25</c:v>
                </c:pt>
                <c:pt idx="33481">
                  <c:v>45116.253472222219</c:v>
                </c:pt>
                <c:pt idx="33482">
                  <c:v>45116.256944444445</c:v>
                </c:pt>
                <c:pt idx="33483">
                  <c:v>45116.260416666664</c:v>
                </c:pt>
                <c:pt idx="33484">
                  <c:v>45116.263888888891</c:v>
                </c:pt>
                <c:pt idx="33485">
                  <c:v>45116.267361111109</c:v>
                </c:pt>
                <c:pt idx="33486">
                  <c:v>45116.270833333336</c:v>
                </c:pt>
                <c:pt idx="33487">
                  <c:v>45116.274305555555</c:v>
                </c:pt>
                <c:pt idx="33488">
                  <c:v>45116.277777777781</c:v>
                </c:pt>
                <c:pt idx="33489">
                  <c:v>45116.28125</c:v>
                </c:pt>
                <c:pt idx="33490">
                  <c:v>45116.284722222219</c:v>
                </c:pt>
                <c:pt idx="33491">
                  <c:v>45116.288194444445</c:v>
                </c:pt>
                <c:pt idx="33492">
                  <c:v>45116.291666666664</c:v>
                </c:pt>
                <c:pt idx="33493">
                  <c:v>45116.295138888891</c:v>
                </c:pt>
                <c:pt idx="33494">
                  <c:v>45116.298611111109</c:v>
                </c:pt>
                <c:pt idx="33495">
                  <c:v>45116.302083333336</c:v>
                </c:pt>
                <c:pt idx="33496">
                  <c:v>45116.305555555555</c:v>
                </c:pt>
                <c:pt idx="33497">
                  <c:v>45116.309027777781</c:v>
                </c:pt>
                <c:pt idx="33498">
                  <c:v>45116.3125</c:v>
                </c:pt>
                <c:pt idx="33499">
                  <c:v>45116.315972222219</c:v>
                </c:pt>
                <c:pt idx="33500">
                  <c:v>45116.319444444445</c:v>
                </c:pt>
                <c:pt idx="33501">
                  <c:v>45116.322916666664</c:v>
                </c:pt>
                <c:pt idx="33502">
                  <c:v>45116.326388888891</c:v>
                </c:pt>
                <c:pt idx="33503">
                  <c:v>45116.329861111109</c:v>
                </c:pt>
                <c:pt idx="33504">
                  <c:v>45116.333333333336</c:v>
                </c:pt>
                <c:pt idx="33505">
                  <c:v>45116.336805555555</c:v>
                </c:pt>
                <c:pt idx="33506">
                  <c:v>45116.340277777781</c:v>
                </c:pt>
                <c:pt idx="33507">
                  <c:v>45116.34375</c:v>
                </c:pt>
                <c:pt idx="33508">
                  <c:v>45116.347222222219</c:v>
                </c:pt>
                <c:pt idx="33509">
                  <c:v>45116.350694444445</c:v>
                </c:pt>
                <c:pt idx="33510">
                  <c:v>45116.354166666664</c:v>
                </c:pt>
                <c:pt idx="33511">
                  <c:v>45116.357638888891</c:v>
                </c:pt>
                <c:pt idx="33512">
                  <c:v>45116.361111111109</c:v>
                </c:pt>
                <c:pt idx="33513">
                  <c:v>45116.364583333336</c:v>
                </c:pt>
                <c:pt idx="33514">
                  <c:v>45116.368055555555</c:v>
                </c:pt>
                <c:pt idx="33515">
                  <c:v>45116.371527777781</c:v>
                </c:pt>
                <c:pt idx="33516">
                  <c:v>45116.375</c:v>
                </c:pt>
                <c:pt idx="33517">
                  <c:v>45116.378472222219</c:v>
                </c:pt>
                <c:pt idx="33518">
                  <c:v>45116.381944444445</c:v>
                </c:pt>
                <c:pt idx="33519">
                  <c:v>45116.385416666664</c:v>
                </c:pt>
                <c:pt idx="33520">
                  <c:v>45116.388888888891</c:v>
                </c:pt>
                <c:pt idx="33521">
                  <c:v>45116.392361111109</c:v>
                </c:pt>
                <c:pt idx="33522">
                  <c:v>45116.395833333336</c:v>
                </c:pt>
                <c:pt idx="33523">
                  <c:v>45116.399305555555</c:v>
                </c:pt>
                <c:pt idx="33524">
                  <c:v>45116.402777777781</c:v>
                </c:pt>
                <c:pt idx="33525">
                  <c:v>45116.40625</c:v>
                </c:pt>
                <c:pt idx="33526">
                  <c:v>45116.409722222219</c:v>
                </c:pt>
                <c:pt idx="33527">
                  <c:v>45116.413194444445</c:v>
                </c:pt>
                <c:pt idx="33528">
                  <c:v>45116.416666666664</c:v>
                </c:pt>
                <c:pt idx="33529">
                  <c:v>45116.420138888891</c:v>
                </c:pt>
                <c:pt idx="33530">
                  <c:v>45116.423611111109</c:v>
                </c:pt>
                <c:pt idx="33531">
                  <c:v>45116.427083333336</c:v>
                </c:pt>
                <c:pt idx="33532">
                  <c:v>45116.430555555555</c:v>
                </c:pt>
                <c:pt idx="33533">
                  <c:v>45116.434027777781</c:v>
                </c:pt>
                <c:pt idx="33534">
                  <c:v>45116.4375</c:v>
                </c:pt>
                <c:pt idx="33535">
                  <c:v>45116.440972222219</c:v>
                </c:pt>
                <c:pt idx="33536">
                  <c:v>45116.444444444445</c:v>
                </c:pt>
                <c:pt idx="33537">
                  <c:v>45116.447916666664</c:v>
                </c:pt>
                <c:pt idx="33538">
                  <c:v>45116.451388888891</c:v>
                </c:pt>
                <c:pt idx="33539">
                  <c:v>45116.454861111109</c:v>
                </c:pt>
                <c:pt idx="33540">
                  <c:v>45116.458333333336</c:v>
                </c:pt>
                <c:pt idx="33541">
                  <c:v>45116.461805555555</c:v>
                </c:pt>
                <c:pt idx="33542">
                  <c:v>45116.465277777781</c:v>
                </c:pt>
                <c:pt idx="33543">
                  <c:v>45116.46875</c:v>
                </c:pt>
                <c:pt idx="33544">
                  <c:v>45116.472222222219</c:v>
                </c:pt>
                <c:pt idx="33545">
                  <c:v>45116.475694444445</c:v>
                </c:pt>
                <c:pt idx="33546">
                  <c:v>45116.479166666664</c:v>
                </c:pt>
                <c:pt idx="33547">
                  <c:v>45116.482638888891</c:v>
                </c:pt>
                <c:pt idx="33548">
                  <c:v>45116.486111111109</c:v>
                </c:pt>
                <c:pt idx="33549">
                  <c:v>45116.489583333336</c:v>
                </c:pt>
                <c:pt idx="33550">
                  <c:v>45116.493055555555</c:v>
                </c:pt>
                <c:pt idx="33551">
                  <c:v>45116.496527777781</c:v>
                </c:pt>
                <c:pt idx="33552">
                  <c:v>45116.5</c:v>
                </c:pt>
                <c:pt idx="33553">
                  <c:v>45116.503472222219</c:v>
                </c:pt>
                <c:pt idx="33554">
                  <c:v>45116.506944444445</c:v>
                </c:pt>
                <c:pt idx="33555">
                  <c:v>45116.510416666664</c:v>
                </c:pt>
                <c:pt idx="33556">
                  <c:v>45116.513888888891</c:v>
                </c:pt>
                <c:pt idx="33557">
                  <c:v>45116.517361111109</c:v>
                </c:pt>
                <c:pt idx="33558">
                  <c:v>45116.520833333336</c:v>
                </c:pt>
                <c:pt idx="33559">
                  <c:v>45116.524305555555</c:v>
                </c:pt>
                <c:pt idx="33560">
                  <c:v>45116.527777777781</c:v>
                </c:pt>
                <c:pt idx="33561">
                  <c:v>45116.53125</c:v>
                </c:pt>
                <c:pt idx="33562">
                  <c:v>45116.534722222219</c:v>
                </c:pt>
                <c:pt idx="33563">
                  <c:v>45116.538194444445</c:v>
                </c:pt>
                <c:pt idx="33564">
                  <c:v>45116.541666666664</c:v>
                </c:pt>
                <c:pt idx="33565">
                  <c:v>45116.545138888891</c:v>
                </c:pt>
                <c:pt idx="33566">
                  <c:v>45116.548611111109</c:v>
                </c:pt>
                <c:pt idx="33567">
                  <c:v>45116.552083333336</c:v>
                </c:pt>
                <c:pt idx="33568">
                  <c:v>45116.555555555555</c:v>
                </c:pt>
                <c:pt idx="33569">
                  <c:v>45116.559027777781</c:v>
                </c:pt>
                <c:pt idx="33570">
                  <c:v>45116.5625</c:v>
                </c:pt>
                <c:pt idx="33571">
                  <c:v>45116.565972222219</c:v>
                </c:pt>
                <c:pt idx="33572">
                  <c:v>45116.569444444445</c:v>
                </c:pt>
                <c:pt idx="33573">
                  <c:v>45116.572916666664</c:v>
                </c:pt>
                <c:pt idx="33574">
                  <c:v>45116.576388888891</c:v>
                </c:pt>
                <c:pt idx="33575">
                  <c:v>45116.579861111109</c:v>
                </c:pt>
                <c:pt idx="33576">
                  <c:v>45116.583333333336</c:v>
                </c:pt>
                <c:pt idx="33577">
                  <c:v>45116.586805555555</c:v>
                </c:pt>
                <c:pt idx="33578">
                  <c:v>45116.590277777781</c:v>
                </c:pt>
                <c:pt idx="33579">
                  <c:v>45116.59375</c:v>
                </c:pt>
                <c:pt idx="33580">
                  <c:v>45116.597222222219</c:v>
                </c:pt>
                <c:pt idx="33581">
                  <c:v>45116.600694444445</c:v>
                </c:pt>
                <c:pt idx="33582">
                  <c:v>45116.604166666664</c:v>
                </c:pt>
                <c:pt idx="33583">
                  <c:v>45116.607638888891</c:v>
                </c:pt>
                <c:pt idx="33584">
                  <c:v>45116.611111111109</c:v>
                </c:pt>
                <c:pt idx="33585">
                  <c:v>45116.614583333336</c:v>
                </c:pt>
                <c:pt idx="33586">
                  <c:v>45116.618055555555</c:v>
                </c:pt>
                <c:pt idx="33587">
                  <c:v>45116.621527777781</c:v>
                </c:pt>
                <c:pt idx="33588">
                  <c:v>45116.625</c:v>
                </c:pt>
                <c:pt idx="33589">
                  <c:v>45116.628472222219</c:v>
                </c:pt>
                <c:pt idx="33590">
                  <c:v>45116.631944444445</c:v>
                </c:pt>
                <c:pt idx="33591">
                  <c:v>45116.635416666664</c:v>
                </c:pt>
                <c:pt idx="33592">
                  <c:v>45116.638888888891</c:v>
                </c:pt>
                <c:pt idx="33593">
                  <c:v>45116.642361111109</c:v>
                </c:pt>
                <c:pt idx="33594">
                  <c:v>45116.645833333336</c:v>
                </c:pt>
                <c:pt idx="33595">
                  <c:v>45116.649305555555</c:v>
                </c:pt>
                <c:pt idx="33596">
                  <c:v>45116.652777777781</c:v>
                </c:pt>
                <c:pt idx="33597">
                  <c:v>45116.65625</c:v>
                </c:pt>
                <c:pt idx="33598">
                  <c:v>45116.659722222219</c:v>
                </c:pt>
                <c:pt idx="33599">
                  <c:v>45116.663194444445</c:v>
                </c:pt>
                <c:pt idx="33600">
                  <c:v>45116.666666666664</c:v>
                </c:pt>
                <c:pt idx="33601">
                  <c:v>45116.670138888891</c:v>
                </c:pt>
                <c:pt idx="33602">
                  <c:v>45116.673611111109</c:v>
                </c:pt>
                <c:pt idx="33603">
                  <c:v>45116.677083333336</c:v>
                </c:pt>
                <c:pt idx="33604">
                  <c:v>45116.680555555555</c:v>
                </c:pt>
                <c:pt idx="33605">
                  <c:v>45116.684027777781</c:v>
                </c:pt>
                <c:pt idx="33606">
                  <c:v>45116.6875</c:v>
                </c:pt>
                <c:pt idx="33607">
                  <c:v>45116.690972222219</c:v>
                </c:pt>
                <c:pt idx="33608">
                  <c:v>45116.694444444445</c:v>
                </c:pt>
                <c:pt idx="33609">
                  <c:v>45116.697916666664</c:v>
                </c:pt>
                <c:pt idx="33610">
                  <c:v>45116.701388888891</c:v>
                </c:pt>
                <c:pt idx="33611">
                  <c:v>45116.704861111109</c:v>
                </c:pt>
                <c:pt idx="33612">
                  <c:v>45116.708333333336</c:v>
                </c:pt>
                <c:pt idx="33613">
                  <c:v>45116.711805555555</c:v>
                </c:pt>
                <c:pt idx="33614">
                  <c:v>45116.715277777781</c:v>
                </c:pt>
                <c:pt idx="33615">
                  <c:v>45116.71875</c:v>
                </c:pt>
                <c:pt idx="33616">
                  <c:v>45116.722222222219</c:v>
                </c:pt>
                <c:pt idx="33617">
                  <c:v>45116.725694444445</c:v>
                </c:pt>
                <c:pt idx="33618">
                  <c:v>45116.729166666664</c:v>
                </c:pt>
                <c:pt idx="33619">
                  <c:v>45116.732638888891</c:v>
                </c:pt>
                <c:pt idx="33620">
                  <c:v>45116.736111111109</c:v>
                </c:pt>
                <c:pt idx="33621">
                  <c:v>45116.739583333336</c:v>
                </c:pt>
                <c:pt idx="33622">
                  <c:v>45116.743055555555</c:v>
                </c:pt>
                <c:pt idx="33623">
                  <c:v>45116.746527777781</c:v>
                </c:pt>
                <c:pt idx="33624">
                  <c:v>45116.75</c:v>
                </c:pt>
                <c:pt idx="33625">
                  <c:v>45116.753472222219</c:v>
                </c:pt>
                <c:pt idx="33626">
                  <c:v>45116.756944444445</c:v>
                </c:pt>
                <c:pt idx="33627">
                  <c:v>45116.760416666664</c:v>
                </c:pt>
                <c:pt idx="33628">
                  <c:v>45116.763888888891</c:v>
                </c:pt>
                <c:pt idx="33629">
                  <c:v>45116.767361111109</c:v>
                </c:pt>
                <c:pt idx="33630">
                  <c:v>45116.770833333336</c:v>
                </c:pt>
                <c:pt idx="33631">
                  <c:v>45116.774305555555</c:v>
                </c:pt>
                <c:pt idx="33632">
                  <c:v>45116.777777777781</c:v>
                </c:pt>
                <c:pt idx="33633">
                  <c:v>45116.78125</c:v>
                </c:pt>
                <c:pt idx="33634">
                  <c:v>45116.784722222219</c:v>
                </c:pt>
                <c:pt idx="33635">
                  <c:v>45116.788194444445</c:v>
                </c:pt>
                <c:pt idx="33636">
                  <c:v>45116.791666666664</c:v>
                </c:pt>
                <c:pt idx="33637">
                  <c:v>45116.795138888891</c:v>
                </c:pt>
                <c:pt idx="33638">
                  <c:v>45116.798611111109</c:v>
                </c:pt>
                <c:pt idx="33639">
                  <c:v>45116.802083333336</c:v>
                </c:pt>
                <c:pt idx="33640">
                  <c:v>45116.805555555555</c:v>
                </c:pt>
                <c:pt idx="33641">
                  <c:v>45116.809027777781</c:v>
                </c:pt>
                <c:pt idx="33642">
                  <c:v>45116.8125</c:v>
                </c:pt>
                <c:pt idx="33643">
                  <c:v>45116.815972222219</c:v>
                </c:pt>
                <c:pt idx="33644">
                  <c:v>45116.819444444445</c:v>
                </c:pt>
                <c:pt idx="33645">
                  <c:v>45116.822916666664</c:v>
                </c:pt>
                <c:pt idx="33646">
                  <c:v>45116.826388888891</c:v>
                </c:pt>
                <c:pt idx="33647">
                  <c:v>45116.829861111109</c:v>
                </c:pt>
                <c:pt idx="33648">
                  <c:v>45116.833333333336</c:v>
                </c:pt>
                <c:pt idx="33649">
                  <c:v>45116.836805555555</c:v>
                </c:pt>
                <c:pt idx="33650">
                  <c:v>45116.840277777781</c:v>
                </c:pt>
                <c:pt idx="33651">
                  <c:v>45116.84375</c:v>
                </c:pt>
                <c:pt idx="33652">
                  <c:v>45116.847222222219</c:v>
                </c:pt>
                <c:pt idx="33653">
                  <c:v>45116.850694444445</c:v>
                </c:pt>
                <c:pt idx="33654">
                  <c:v>45116.854166666664</c:v>
                </c:pt>
                <c:pt idx="33655">
                  <c:v>45116.857638888891</c:v>
                </c:pt>
                <c:pt idx="33656">
                  <c:v>45116.861111111109</c:v>
                </c:pt>
                <c:pt idx="33657">
                  <c:v>45116.864583333336</c:v>
                </c:pt>
                <c:pt idx="33658">
                  <c:v>45116.868055555555</c:v>
                </c:pt>
                <c:pt idx="33659">
                  <c:v>45116.871527777781</c:v>
                </c:pt>
                <c:pt idx="33660">
                  <c:v>45116.875</c:v>
                </c:pt>
                <c:pt idx="33661">
                  <c:v>45116.878472222219</c:v>
                </c:pt>
                <c:pt idx="33662">
                  <c:v>45116.881944444445</c:v>
                </c:pt>
                <c:pt idx="33663">
                  <c:v>45116.885416666664</c:v>
                </c:pt>
                <c:pt idx="33664">
                  <c:v>45116.888888888891</c:v>
                </c:pt>
                <c:pt idx="33665">
                  <c:v>45116.892361111109</c:v>
                </c:pt>
                <c:pt idx="33666">
                  <c:v>45116.895833333336</c:v>
                </c:pt>
                <c:pt idx="33667">
                  <c:v>45116.899305555555</c:v>
                </c:pt>
                <c:pt idx="33668">
                  <c:v>45116.902777777781</c:v>
                </c:pt>
                <c:pt idx="33669">
                  <c:v>45116.90625</c:v>
                </c:pt>
                <c:pt idx="33670">
                  <c:v>45116.909722222219</c:v>
                </c:pt>
                <c:pt idx="33671">
                  <c:v>45116.913194444445</c:v>
                </c:pt>
                <c:pt idx="33672">
                  <c:v>45116.916666666664</c:v>
                </c:pt>
                <c:pt idx="33673">
                  <c:v>45116.920138888891</c:v>
                </c:pt>
                <c:pt idx="33674">
                  <c:v>45116.923611111109</c:v>
                </c:pt>
                <c:pt idx="33675">
                  <c:v>45116.927083333336</c:v>
                </c:pt>
                <c:pt idx="33676">
                  <c:v>45116.930555555555</c:v>
                </c:pt>
                <c:pt idx="33677">
                  <c:v>45116.934027777781</c:v>
                </c:pt>
                <c:pt idx="33678">
                  <c:v>45116.9375</c:v>
                </c:pt>
                <c:pt idx="33679">
                  <c:v>45116.940972222219</c:v>
                </c:pt>
                <c:pt idx="33680">
                  <c:v>45116.944444444445</c:v>
                </c:pt>
                <c:pt idx="33681">
                  <c:v>45116.947916666664</c:v>
                </c:pt>
                <c:pt idx="33682">
                  <c:v>45116.951388888891</c:v>
                </c:pt>
                <c:pt idx="33683">
                  <c:v>45116.954861111109</c:v>
                </c:pt>
                <c:pt idx="33684">
                  <c:v>45116.958333333336</c:v>
                </c:pt>
                <c:pt idx="33685">
                  <c:v>45116.961805555555</c:v>
                </c:pt>
                <c:pt idx="33686">
                  <c:v>45116.965277777781</c:v>
                </c:pt>
                <c:pt idx="33687">
                  <c:v>45116.96875</c:v>
                </c:pt>
                <c:pt idx="33688">
                  <c:v>45116.972222222219</c:v>
                </c:pt>
                <c:pt idx="33689">
                  <c:v>45116.975694444445</c:v>
                </c:pt>
                <c:pt idx="33690">
                  <c:v>45116.979166666664</c:v>
                </c:pt>
                <c:pt idx="33691">
                  <c:v>45116.982638888891</c:v>
                </c:pt>
                <c:pt idx="33692">
                  <c:v>45116.986111111109</c:v>
                </c:pt>
                <c:pt idx="33693">
                  <c:v>45116.989583333336</c:v>
                </c:pt>
                <c:pt idx="33694">
                  <c:v>45116.993055555555</c:v>
                </c:pt>
                <c:pt idx="33695">
                  <c:v>45116.996527777781</c:v>
                </c:pt>
                <c:pt idx="33696">
                  <c:v>45117</c:v>
                </c:pt>
                <c:pt idx="33697">
                  <c:v>45117.003472222219</c:v>
                </c:pt>
                <c:pt idx="33698">
                  <c:v>45117.006944444445</c:v>
                </c:pt>
                <c:pt idx="33699">
                  <c:v>45117.010416666664</c:v>
                </c:pt>
                <c:pt idx="33700">
                  <c:v>45117.013888888891</c:v>
                </c:pt>
                <c:pt idx="33701">
                  <c:v>45117.017361111109</c:v>
                </c:pt>
                <c:pt idx="33702">
                  <c:v>45117.020833333336</c:v>
                </c:pt>
                <c:pt idx="33703">
                  <c:v>45117.024305555555</c:v>
                </c:pt>
                <c:pt idx="33704">
                  <c:v>45117.027777777781</c:v>
                </c:pt>
                <c:pt idx="33705">
                  <c:v>45117.03125</c:v>
                </c:pt>
                <c:pt idx="33706">
                  <c:v>45117.034722222219</c:v>
                </c:pt>
                <c:pt idx="33707">
                  <c:v>45117.038194444445</c:v>
                </c:pt>
                <c:pt idx="33708">
                  <c:v>45117.041666666664</c:v>
                </c:pt>
                <c:pt idx="33709">
                  <c:v>45117.045138888891</c:v>
                </c:pt>
                <c:pt idx="33710">
                  <c:v>45117.048611111109</c:v>
                </c:pt>
                <c:pt idx="33711">
                  <c:v>45117.052083333336</c:v>
                </c:pt>
                <c:pt idx="33712">
                  <c:v>45117.055555555555</c:v>
                </c:pt>
                <c:pt idx="33713">
                  <c:v>45117.059027777781</c:v>
                </c:pt>
                <c:pt idx="33714">
                  <c:v>45117.0625</c:v>
                </c:pt>
                <c:pt idx="33715">
                  <c:v>45117.065972222219</c:v>
                </c:pt>
                <c:pt idx="33716">
                  <c:v>45117.069444444445</c:v>
                </c:pt>
                <c:pt idx="33717">
                  <c:v>45117.072916666664</c:v>
                </c:pt>
                <c:pt idx="33718">
                  <c:v>45117.076388888891</c:v>
                </c:pt>
                <c:pt idx="33719">
                  <c:v>45117.079861111109</c:v>
                </c:pt>
                <c:pt idx="33720">
                  <c:v>45117.083333333336</c:v>
                </c:pt>
                <c:pt idx="33721">
                  <c:v>45117.086805555555</c:v>
                </c:pt>
                <c:pt idx="33722">
                  <c:v>45117.090277777781</c:v>
                </c:pt>
                <c:pt idx="33723">
                  <c:v>45117.09375</c:v>
                </c:pt>
                <c:pt idx="33724">
                  <c:v>45117.097222222219</c:v>
                </c:pt>
                <c:pt idx="33725">
                  <c:v>45117.100694444445</c:v>
                </c:pt>
                <c:pt idx="33726">
                  <c:v>45117.104166666664</c:v>
                </c:pt>
                <c:pt idx="33727">
                  <c:v>45117.107638888891</c:v>
                </c:pt>
                <c:pt idx="33728">
                  <c:v>45117.111111111109</c:v>
                </c:pt>
                <c:pt idx="33729">
                  <c:v>45117.114583333336</c:v>
                </c:pt>
                <c:pt idx="33730">
                  <c:v>45117.118055555555</c:v>
                </c:pt>
                <c:pt idx="33731">
                  <c:v>45117.121527777781</c:v>
                </c:pt>
                <c:pt idx="33732">
                  <c:v>45117.125</c:v>
                </c:pt>
                <c:pt idx="33733">
                  <c:v>45117.128472222219</c:v>
                </c:pt>
                <c:pt idx="33734">
                  <c:v>45117.131944444445</c:v>
                </c:pt>
                <c:pt idx="33735">
                  <c:v>45117.135416666664</c:v>
                </c:pt>
                <c:pt idx="33736">
                  <c:v>45117.138888888891</c:v>
                </c:pt>
                <c:pt idx="33737">
                  <c:v>45117.142361111109</c:v>
                </c:pt>
                <c:pt idx="33738">
                  <c:v>45117.145833333336</c:v>
                </c:pt>
                <c:pt idx="33739">
                  <c:v>45117.149305555555</c:v>
                </c:pt>
                <c:pt idx="33740">
                  <c:v>45117.152777777781</c:v>
                </c:pt>
                <c:pt idx="33741">
                  <c:v>45117.15625</c:v>
                </c:pt>
                <c:pt idx="33742">
                  <c:v>45117.159722222219</c:v>
                </c:pt>
                <c:pt idx="33743">
                  <c:v>45117.163194444445</c:v>
                </c:pt>
                <c:pt idx="33744">
                  <c:v>45117.166666666664</c:v>
                </c:pt>
                <c:pt idx="33745">
                  <c:v>45117.170138888891</c:v>
                </c:pt>
                <c:pt idx="33746">
                  <c:v>45117.173611111109</c:v>
                </c:pt>
                <c:pt idx="33747">
                  <c:v>45117.177083333336</c:v>
                </c:pt>
                <c:pt idx="33748">
                  <c:v>45117.180555555555</c:v>
                </c:pt>
                <c:pt idx="33749">
                  <c:v>45117.184027777781</c:v>
                </c:pt>
                <c:pt idx="33750">
                  <c:v>45117.1875</c:v>
                </c:pt>
                <c:pt idx="33751">
                  <c:v>45117.190972222219</c:v>
                </c:pt>
                <c:pt idx="33752">
                  <c:v>45117.194444444445</c:v>
                </c:pt>
                <c:pt idx="33753">
                  <c:v>45117.197916666664</c:v>
                </c:pt>
                <c:pt idx="33754">
                  <c:v>45117.201388888891</c:v>
                </c:pt>
                <c:pt idx="33755">
                  <c:v>45117.204861111109</c:v>
                </c:pt>
                <c:pt idx="33756">
                  <c:v>45117.208333333336</c:v>
                </c:pt>
                <c:pt idx="33757">
                  <c:v>45117.211805555555</c:v>
                </c:pt>
                <c:pt idx="33758">
                  <c:v>45117.215277777781</c:v>
                </c:pt>
                <c:pt idx="33759">
                  <c:v>45117.21875</c:v>
                </c:pt>
                <c:pt idx="33760">
                  <c:v>45117.222222222219</c:v>
                </c:pt>
                <c:pt idx="33761">
                  <c:v>45117.225694444445</c:v>
                </c:pt>
                <c:pt idx="33762">
                  <c:v>45117.229166666664</c:v>
                </c:pt>
                <c:pt idx="33763">
                  <c:v>45117.232638888891</c:v>
                </c:pt>
                <c:pt idx="33764">
                  <c:v>45117.236111111109</c:v>
                </c:pt>
                <c:pt idx="33765">
                  <c:v>45117.239583333336</c:v>
                </c:pt>
                <c:pt idx="33766">
                  <c:v>45117.243055555555</c:v>
                </c:pt>
                <c:pt idx="33767">
                  <c:v>45117.246527777781</c:v>
                </c:pt>
                <c:pt idx="33768">
                  <c:v>45117.25</c:v>
                </c:pt>
                <c:pt idx="33769">
                  <c:v>45117.253472222219</c:v>
                </c:pt>
                <c:pt idx="33770">
                  <c:v>45117.256944444445</c:v>
                </c:pt>
                <c:pt idx="33771">
                  <c:v>45117.260416666664</c:v>
                </c:pt>
                <c:pt idx="33772">
                  <c:v>45117.263888888891</c:v>
                </c:pt>
                <c:pt idx="33773">
                  <c:v>45117.267361111109</c:v>
                </c:pt>
                <c:pt idx="33774">
                  <c:v>45117.270833333336</c:v>
                </c:pt>
                <c:pt idx="33775">
                  <c:v>45117.274305555555</c:v>
                </c:pt>
                <c:pt idx="33776">
                  <c:v>45117.277777777781</c:v>
                </c:pt>
                <c:pt idx="33777">
                  <c:v>45117.28125</c:v>
                </c:pt>
                <c:pt idx="33778">
                  <c:v>45117.284722222219</c:v>
                </c:pt>
                <c:pt idx="33779">
                  <c:v>45117.288194444445</c:v>
                </c:pt>
                <c:pt idx="33780">
                  <c:v>45117.291666666664</c:v>
                </c:pt>
                <c:pt idx="33781">
                  <c:v>45117.295138888891</c:v>
                </c:pt>
                <c:pt idx="33782">
                  <c:v>45117.298611111109</c:v>
                </c:pt>
                <c:pt idx="33783">
                  <c:v>45117.302083333336</c:v>
                </c:pt>
                <c:pt idx="33784">
                  <c:v>45117.305555555555</c:v>
                </c:pt>
                <c:pt idx="33785">
                  <c:v>45117.309027777781</c:v>
                </c:pt>
                <c:pt idx="33786">
                  <c:v>45117.3125</c:v>
                </c:pt>
                <c:pt idx="33787">
                  <c:v>45117.315972222219</c:v>
                </c:pt>
                <c:pt idx="33788">
                  <c:v>45117.319444444445</c:v>
                </c:pt>
                <c:pt idx="33789">
                  <c:v>45117.322916666664</c:v>
                </c:pt>
                <c:pt idx="33790">
                  <c:v>45117.326388888891</c:v>
                </c:pt>
                <c:pt idx="33791">
                  <c:v>45117.329861111109</c:v>
                </c:pt>
                <c:pt idx="33792">
                  <c:v>45117.333333333336</c:v>
                </c:pt>
                <c:pt idx="33793">
                  <c:v>45117.336805555555</c:v>
                </c:pt>
                <c:pt idx="33794">
                  <c:v>45117.340277777781</c:v>
                </c:pt>
                <c:pt idx="33795">
                  <c:v>45117.34375</c:v>
                </c:pt>
                <c:pt idx="33796">
                  <c:v>45117.347222222219</c:v>
                </c:pt>
                <c:pt idx="33797">
                  <c:v>45117.350694444445</c:v>
                </c:pt>
                <c:pt idx="33798">
                  <c:v>45117.354166666664</c:v>
                </c:pt>
                <c:pt idx="33799">
                  <c:v>45117.357638888891</c:v>
                </c:pt>
                <c:pt idx="33800">
                  <c:v>45117.361111111109</c:v>
                </c:pt>
                <c:pt idx="33801">
                  <c:v>45117.364583333336</c:v>
                </c:pt>
                <c:pt idx="33802">
                  <c:v>45117.368055555555</c:v>
                </c:pt>
                <c:pt idx="33803">
                  <c:v>45117.371527777781</c:v>
                </c:pt>
                <c:pt idx="33804">
                  <c:v>45117.375</c:v>
                </c:pt>
                <c:pt idx="33805">
                  <c:v>45117.378472222219</c:v>
                </c:pt>
                <c:pt idx="33806">
                  <c:v>45117.381944444445</c:v>
                </c:pt>
                <c:pt idx="33807">
                  <c:v>45117.385416666664</c:v>
                </c:pt>
                <c:pt idx="33808">
                  <c:v>45117.388888888891</c:v>
                </c:pt>
                <c:pt idx="33809">
                  <c:v>45117.392361111109</c:v>
                </c:pt>
                <c:pt idx="33810">
                  <c:v>45117.395833333336</c:v>
                </c:pt>
                <c:pt idx="33811">
                  <c:v>45117.399305555555</c:v>
                </c:pt>
                <c:pt idx="33812">
                  <c:v>45117.402777777781</c:v>
                </c:pt>
                <c:pt idx="33813">
                  <c:v>45117.40625</c:v>
                </c:pt>
                <c:pt idx="33814">
                  <c:v>45117.409722222219</c:v>
                </c:pt>
                <c:pt idx="33815">
                  <c:v>45117.413194444445</c:v>
                </c:pt>
                <c:pt idx="33816">
                  <c:v>45117.416666666664</c:v>
                </c:pt>
                <c:pt idx="33817">
                  <c:v>45117.420138888891</c:v>
                </c:pt>
                <c:pt idx="33818">
                  <c:v>45117.423611111109</c:v>
                </c:pt>
                <c:pt idx="33819">
                  <c:v>45117.427083333336</c:v>
                </c:pt>
                <c:pt idx="33820">
                  <c:v>45117.430555555555</c:v>
                </c:pt>
                <c:pt idx="33821">
                  <c:v>45117.434027777781</c:v>
                </c:pt>
                <c:pt idx="33822">
                  <c:v>45117.4375</c:v>
                </c:pt>
                <c:pt idx="33823">
                  <c:v>45117.440972222219</c:v>
                </c:pt>
                <c:pt idx="33824">
                  <c:v>45117.444444444445</c:v>
                </c:pt>
                <c:pt idx="33825">
                  <c:v>45117.447916666664</c:v>
                </c:pt>
                <c:pt idx="33826">
                  <c:v>45117.451388888891</c:v>
                </c:pt>
                <c:pt idx="33827">
                  <c:v>45117.454861111109</c:v>
                </c:pt>
                <c:pt idx="33828">
                  <c:v>45117.458333333336</c:v>
                </c:pt>
                <c:pt idx="33829">
                  <c:v>45117.461805555555</c:v>
                </c:pt>
                <c:pt idx="33830">
                  <c:v>45117.465277777781</c:v>
                </c:pt>
                <c:pt idx="33831">
                  <c:v>45117.46875</c:v>
                </c:pt>
                <c:pt idx="33832">
                  <c:v>45117.472222222219</c:v>
                </c:pt>
                <c:pt idx="33833">
                  <c:v>45117.475694444445</c:v>
                </c:pt>
                <c:pt idx="33834">
                  <c:v>45117.479166666664</c:v>
                </c:pt>
                <c:pt idx="33835">
                  <c:v>45117.482638888891</c:v>
                </c:pt>
                <c:pt idx="33836">
                  <c:v>45117.486111111109</c:v>
                </c:pt>
                <c:pt idx="33837">
                  <c:v>45117.489583333336</c:v>
                </c:pt>
                <c:pt idx="33838">
                  <c:v>45117.493055555555</c:v>
                </c:pt>
                <c:pt idx="33839">
                  <c:v>45117.496527777781</c:v>
                </c:pt>
                <c:pt idx="33840">
                  <c:v>45117.5</c:v>
                </c:pt>
                <c:pt idx="33841">
                  <c:v>45117.503472222219</c:v>
                </c:pt>
                <c:pt idx="33842">
                  <c:v>45117.506944444445</c:v>
                </c:pt>
                <c:pt idx="33843">
                  <c:v>45117.510416666664</c:v>
                </c:pt>
                <c:pt idx="33844">
                  <c:v>45117.513888888891</c:v>
                </c:pt>
                <c:pt idx="33845">
                  <c:v>45117.517361111109</c:v>
                </c:pt>
                <c:pt idx="33846">
                  <c:v>45117.520833333336</c:v>
                </c:pt>
                <c:pt idx="33847">
                  <c:v>45117.524305555555</c:v>
                </c:pt>
                <c:pt idx="33848">
                  <c:v>45117.527777777781</c:v>
                </c:pt>
                <c:pt idx="33849">
                  <c:v>45117.53125</c:v>
                </c:pt>
                <c:pt idx="33850">
                  <c:v>45117.534722222219</c:v>
                </c:pt>
                <c:pt idx="33851">
                  <c:v>45117.538194444445</c:v>
                </c:pt>
                <c:pt idx="33852">
                  <c:v>45117.541666666664</c:v>
                </c:pt>
                <c:pt idx="33853">
                  <c:v>45117.545138888891</c:v>
                </c:pt>
                <c:pt idx="33854">
                  <c:v>45117.548611111109</c:v>
                </c:pt>
                <c:pt idx="33855">
                  <c:v>45117.552083333336</c:v>
                </c:pt>
                <c:pt idx="33856">
                  <c:v>45117.555555555555</c:v>
                </c:pt>
                <c:pt idx="33857">
                  <c:v>45117.559027777781</c:v>
                </c:pt>
                <c:pt idx="33858">
                  <c:v>45117.5625</c:v>
                </c:pt>
                <c:pt idx="33859">
                  <c:v>45117.565972222219</c:v>
                </c:pt>
                <c:pt idx="33860">
                  <c:v>45117.569444444445</c:v>
                </c:pt>
                <c:pt idx="33861">
                  <c:v>45117.572916666664</c:v>
                </c:pt>
                <c:pt idx="33862">
                  <c:v>45117.576388888891</c:v>
                </c:pt>
                <c:pt idx="33863">
                  <c:v>45117.579861111109</c:v>
                </c:pt>
                <c:pt idx="33864">
                  <c:v>45117.583333333336</c:v>
                </c:pt>
                <c:pt idx="33865">
                  <c:v>45117.586805555555</c:v>
                </c:pt>
                <c:pt idx="33866">
                  <c:v>45117.590277777781</c:v>
                </c:pt>
                <c:pt idx="33867">
                  <c:v>45117.59375</c:v>
                </c:pt>
                <c:pt idx="33868">
                  <c:v>45117.597222222219</c:v>
                </c:pt>
                <c:pt idx="33869">
                  <c:v>45117.600694444445</c:v>
                </c:pt>
                <c:pt idx="33870">
                  <c:v>45117.604166666664</c:v>
                </c:pt>
                <c:pt idx="33871">
                  <c:v>45117.607638888891</c:v>
                </c:pt>
                <c:pt idx="33872">
                  <c:v>45117.611111111109</c:v>
                </c:pt>
                <c:pt idx="33873">
                  <c:v>45117.614583333336</c:v>
                </c:pt>
                <c:pt idx="33874">
                  <c:v>45117.618055555555</c:v>
                </c:pt>
                <c:pt idx="33875">
                  <c:v>45117.621527777781</c:v>
                </c:pt>
                <c:pt idx="33876">
                  <c:v>45117.625</c:v>
                </c:pt>
                <c:pt idx="33877">
                  <c:v>45117.628472222219</c:v>
                </c:pt>
                <c:pt idx="33878">
                  <c:v>45117.631944444445</c:v>
                </c:pt>
                <c:pt idx="33879">
                  <c:v>45117.635416666664</c:v>
                </c:pt>
                <c:pt idx="33880">
                  <c:v>45117.638888888891</c:v>
                </c:pt>
                <c:pt idx="33881">
                  <c:v>45117.642361111109</c:v>
                </c:pt>
                <c:pt idx="33882">
                  <c:v>45117.645833333336</c:v>
                </c:pt>
                <c:pt idx="33883">
                  <c:v>45117.649305555555</c:v>
                </c:pt>
                <c:pt idx="33884">
                  <c:v>45117.652777777781</c:v>
                </c:pt>
                <c:pt idx="33885">
                  <c:v>45117.65625</c:v>
                </c:pt>
                <c:pt idx="33886">
                  <c:v>45117.659722222219</c:v>
                </c:pt>
                <c:pt idx="33887">
                  <c:v>45117.663194444445</c:v>
                </c:pt>
                <c:pt idx="33888">
                  <c:v>45117.666666666664</c:v>
                </c:pt>
                <c:pt idx="33889">
                  <c:v>45117.670138888891</c:v>
                </c:pt>
                <c:pt idx="33890">
                  <c:v>45117.673611111109</c:v>
                </c:pt>
                <c:pt idx="33891">
                  <c:v>45117.677083333336</c:v>
                </c:pt>
                <c:pt idx="33892">
                  <c:v>45117.680555555555</c:v>
                </c:pt>
                <c:pt idx="33893">
                  <c:v>45117.684027777781</c:v>
                </c:pt>
                <c:pt idx="33894">
                  <c:v>45117.6875</c:v>
                </c:pt>
                <c:pt idx="33895">
                  <c:v>45117.690972222219</c:v>
                </c:pt>
                <c:pt idx="33896">
                  <c:v>45117.694444444445</c:v>
                </c:pt>
                <c:pt idx="33897">
                  <c:v>45117.697916666664</c:v>
                </c:pt>
                <c:pt idx="33898">
                  <c:v>45117.701388888891</c:v>
                </c:pt>
                <c:pt idx="33899">
                  <c:v>45117.704861111109</c:v>
                </c:pt>
                <c:pt idx="33900">
                  <c:v>45117.708333333336</c:v>
                </c:pt>
                <c:pt idx="33901">
                  <c:v>45117.711805555555</c:v>
                </c:pt>
                <c:pt idx="33902">
                  <c:v>45117.715277777781</c:v>
                </c:pt>
                <c:pt idx="33903">
                  <c:v>45117.71875</c:v>
                </c:pt>
                <c:pt idx="33904">
                  <c:v>45117.722222222219</c:v>
                </c:pt>
                <c:pt idx="33905">
                  <c:v>45117.725694444445</c:v>
                </c:pt>
                <c:pt idx="33906">
                  <c:v>45117.729166666664</c:v>
                </c:pt>
                <c:pt idx="33907">
                  <c:v>45117.732638888891</c:v>
                </c:pt>
                <c:pt idx="33908">
                  <c:v>45117.736111111109</c:v>
                </c:pt>
                <c:pt idx="33909">
                  <c:v>45117.739583333336</c:v>
                </c:pt>
                <c:pt idx="33910">
                  <c:v>45117.743055555555</c:v>
                </c:pt>
                <c:pt idx="33911">
                  <c:v>45117.746527777781</c:v>
                </c:pt>
                <c:pt idx="33912">
                  <c:v>45117.75</c:v>
                </c:pt>
                <c:pt idx="33913">
                  <c:v>45117.753472222219</c:v>
                </c:pt>
                <c:pt idx="33914">
                  <c:v>45117.756944444445</c:v>
                </c:pt>
                <c:pt idx="33915">
                  <c:v>45117.760416666664</c:v>
                </c:pt>
                <c:pt idx="33916">
                  <c:v>45117.763888888891</c:v>
                </c:pt>
                <c:pt idx="33917">
                  <c:v>45117.767361111109</c:v>
                </c:pt>
                <c:pt idx="33918">
                  <c:v>45117.770833333336</c:v>
                </c:pt>
                <c:pt idx="33919">
                  <c:v>45117.774305555555</c:v>
                </c:pt>
                <c:pt idx="33920">
                  <c:v>45117.777777777781</c:v>
                </c:pt>
                <c:pt idx="33921">
                  <c:v>45117.78125</c:v>
                </c:pt>
                <c:pt idx="33922">
                  <c:v>45117.784722222219</c:v>
                </c:pt>
                <c:pt idx="33923">
                  <c:v>45117.788194444445</c:v>
                </c:pt>
                <c:pt idx="33924">
                  <c:v>45117.791666666664</c:v>
                </c:pt>
                <c:pt idx="33925">
                  <c:v>45117.795138888891</c:v>
                </c:pt>
                <c:pt idx="33926">
                  <c:v>45117.798611111109</c:v>
                </c:pt>
                <c:pt idx="33927">
                  <c:v>45117.802083333336</c:v>
                </c:pt>
                <c:pt idx="33928">
                  <c:v>45117.805555555555</c:v>
                </c:pt>
                <c:pt idx="33929">
                  <c:v>45117.809027777781</c:v>
                </c:pt>
                <c:pt idx="33930">
                  <c:v>45117.8125</c:v>
                </c:pt>
                <c:pt idx="33931">
                  <c:v>45117.815972222219</c:v>
                </c:pt>
                <c:pt idx="33932">
                  <c:v>45117.819444444445</c:v>
                </c:pt>
                <c:pt idx="33933">
                  <c:v>45117.822916666664</c:v>
                </c:pt>
                <c:pt idx="33934">
                  <c:v>45117.826388888891</c:v>
                </c:pt>
                <c:pt idx="33935">
                  <c:v>45117.829861111109</c:v>
                </c:pt>
                <c:pt idx="33936">
                  <c:v>45117.833333333336</c:v>
                </c:pt>
                <c:pt idx="33937">
                  <c:v>45117.836805555555</c:v>
                </c:pt>
                <c:pt idx="33938">
                  <c:v>45117.840277777781</c:v>
                </c:pt>
                <c:pt idx="33939">
                  <c:v>45117.84375</c:v>
                </c:pt>
                <c:pt idx="33940">
                  <c:v>45117.847222222219</c:v>
                </c:pt>
                <c:pt idx="33941">
                  <c:v>45117.850694444445</c:v>
                </c:pt>
                <c:pt idx="33942">
                  <c:v>45117.854166666664</c:v>
                </c:pt>
                <c:pt idx="33943">
                  <c:v>45117.857638888891</c:v>
                </c:pt>
                <c:pt idx="33944">
                  <c:v>45117.861111111109</c:v>
                </c:pt>
                <c:pt idx="33945">
                  <c:v>45117.864583333336</c:v>
                </c:pt>
                <c:pt idx="33946">
                  <c:v>45117.868055555555</c:v>
                </c:pt>
                <c:pt idx="33947">
                  <c:v>45117.871527777781</c:v>
                </c:pt>
                <c:pt idx="33948">
                  <c:v>45117.875</c:v>
                </c:pt>
                <c:pt idx="33949">
                  <c:v>45117.878472222219</c:v>
                </c:pt>
                <c:pt idx="33950">
                  <c:v>45117.881944444445</c:v>
                </c:pt>
                <c:pt idx="33951">
                  <c:v>45117.885416666664</c:v>
                </c:pt>
                <c:pt idx="33952">
                  <c:v>45117.888888888891</c:v>
                </c:pt>
                <c:pt idx="33953">
                  <c:v>45117.892361111109</c:v>
                </c:pt>
                <c:pt idx="33954">
                  <c:v>45117.895833333336</c:v>
                </c:pt>
                <c:pt idx="33955">
                  <c:v>45117.899305555555</c:v>
                </c:pt>
                <c:pt idx="33956">
                  <c:v>45117.902777777781</c:v>
                </c:pt>
                <c:pt idx="33957">
                  <c:v>45117.90625</c:v>
                </c:pt>
                <c:pt idx="33958">
                  <c:v>45117.909722222219</c:v>
                </c:pt>
                <c:pt idx="33959">
                  <c:v>45117.913194444445</c:v>
                </c:pt>
                <c:pt idx="33960">
                  <c:v>45117.916666666664</c:v>
                </c:pt>
                <c:pt idx="33961">
                  <c:v>45117.920138888891</c:v>
                </c:pt>
                <c:pt idx="33962">
                  <c:v>45117.923611111109</c:v>
                </c:pt>
                <c:pt idx="33963">
                  <c:v>45117.927083333336</c:v>
                </c:pt>
                <c:pt idx="33964">
                  <c:v>45117.930555555555</c:v>
                </c:pt>
                <c:pt idx="33965">
                  <c:v>45117.934027777781</c:v>
                </c:pt>
                <c:pt idx="33966">
                  <c:v>45117.9375</c:v>
                </c:pt>
                <c:pt idx="33967">
                  <c:v>45117.940972222219</c:v>
                </c:pt>
                <c:pt idx="33968">
                  <c:v>45117.944444444445</c:v>
                </c:pt>
                <c:pt idx="33969">
                  <c:v>45117.947916666664</c:v>
                </c:pt>
                <c:pt idx="33970">
                  <c:v>45117.951388888891</c:v>
                </c:pt>
                <c:pt idx="33971">
                  <c:v>45117.954861111109</c:v>
                </c:pt>
                <c:pt idx="33972">
                  <c:v>45117.958333333336</c:v>
                </c:pt>
                <c:pt idx="33973">
                  <c:v>45117.961805555555</c:v>
                </c:pt>
                <c:pt idx="33974">
                  <c:v>45117.965277777781</c:v>
                </c:pt>
                <c:pt idx="33975">
                  <c:v>45117.96875</c:v>
                </c:pt>
                <c:pt idx="33976">
                  <c:v>45117.972222222219</c:v>
                </c:pt>
                <c:pt idx="33977">
                  <c:v>45117.975694444445</c:v>
                </c:pt>
                <c:pt idx="33978">
                  <c:v>45117.979166666664</c:v>
                </c:pt>
                <c:pt idx="33979">
                  <c:v>45117.982638888891</c:v>
                </c:pt>
                <c:pt idx="33980">
                  <c:v>45117.986111111109</c:v>
                </c:pt>
                <c:pt idx="33981">
                  <c:v>45117.989583333336</c:v>
                </c:pt>
                <c:pt idx="33982">
                  <c:v>45117.993055555555</c:v>
                </c:pt>
                <c:pt idx="33983">
                  <c:v>45117.996527777781</c:v>
                </c:pt>
                <c:pt idx="33984">
                  <c:v>45118</c:v>
                </c:pt>
                <c:pt idx="33985">
                  <c:v>45118.003472222219</c:v>
                </c:pt>
                <c:pt idx="33986">
                  <c:v>45118.006944444445</c:v>
                </c:pt>
                <c:pt idx="33987">
                  <c:v>45118.010416666664</c:v>
                </c:pt>
                <c:pt idx="33988">
                  <c:v>45118.013888888891</c:v>
                </c:pt>
                <c:pt idx="33989">
                  <c:v>45118.017361111109</c:v>
                </c:pt>
                <c:pt idx="33990">
                  <c:v>45118.020833333336</c:v>
                </c:pt>
                <c:pt idx="33991">
                  <c:v>45118.024305555555</c:v>
                </c:pt>
                <c:pt idx="33992">
                  <c:v>45118.027777777781</c:v>
                </c:pt>
                <c:pt idx="33993">
                  <c:v>45118.03125</c:v>
                </c:pt>
                <c:pt idx="33994">
                  <c:v>45118.034722222219</c:v>
                </c:pt>
                <c:pt idx="33995">
                  <c:v>45118.038194444445</c:v>
                </c:pt>
                <c:pt idx="33996">
                  <c:v>45118.041666666664</c:v>
                </c:pt>
                <c:pt idx="33997">
                  <c:v>45118.045138888891</c:v>
                </c:pt>
                <c:pt idx="33998">
                  <c:v>45118.048611111109</c:v>
                </c:pt>
                <c:pt idx="33999">
                  <c:v>45118.052083333336</c:v>
                </c:pt>
                <c:pt idx="34000">
                  <c:v>45118.055555555555</c:v>
                </c:pt>
                <c:pt idx="34001">
                  <c:v>45118.059027777781</c:v>
                </c:pt>
                <c:pt idx="34002">
                  <c:v>45118.0625</c:v>
                </c:pt>
                <c:pt idx="34003">
                  <c:v>45118.065972222219</c:v>
                </c:pt>
                <c:pt idx="34004">
                  <c:v>45118.069444444445</c:v>
                </c:pt>
                <c:pt idx="34005">
                  <c:v>45118.072916666664</c:v>
                </c:pt>
                <c:pt idx="34006">
                  <c:v>45118.076388888891</c:v>
                </c:pt>
                <c:pt idx="34007">
                  <c:v>45118.079861111109</c:v>
                </c:pt>
                <c:pt idx="34008">
                  <c:v>45118.083333333336</c:v>
                </c:pt>
                <c:pt idx="34009">
                  <c:v>45118.086805555555</c:v>
                </c:pt>
                <c:pt idx="34010">
                  <c:v>45118.090277777781</c:v>
                </c:pt>
                <c:pt idx="34011">
                  <c:v>45118.09375</c:v>
                </c:pt>
                <c:pt idx="34012">
                  <c:v>45118.097222222219</c:v>
                </c:pt>
                <c:pt idx="34013">
                  <c:v>45118.100694444445</c:v>
                </c:pt>
                <c:pt idx="34014">
                  <c:v>45118.104166666664</c:v>
                </c:pt>
                <c:pt idx="34015">
                  <c:v>45118.107638888891</c:v>
                </c:pt>
                <c:pt idx="34016">
                  <c:v>45118.111111111109</c:v>
                </c:pt>
                <c:pt idx="34017">
                  <c:v>45118.114583333336</c:v>
                </c:pt>
                <c:pt idx="34018">
                  <c:v>45118.118055555555</c:v>
                </c:pt>
                <c:pt idx="34019">
                  <c:v>45118.121527777781</c:v>
                </c:pt>
                <c:pt idx="34020">
                  <c:v>45118.125</c:v>
                </c:pt>
                <c:pt idx="34021">
                  <c:v>45118.128472222219</c:v>
                </c:pt>
                <c:pt idx="34022">
                  <c:v>45118.131944444445</c:v>
                </c:pt>
                <c:pt idx="34023">
                  <c:v>45118.135416666664</c:v>
                </c:pt>
                <c:pt idx="34024">
                  <c:v>45118.138888888891</c:v>
                </c:pt>
                <c:pt idx="34025">
                  <c:v>45118.142361111109</c:v>
                </c:pt>
                <c:pt idx="34026">
                  <c:v>45118.145833333336</c:v>
                </c:pt>
                <c:pt idx="34027">
                  <c:v>45118.149305555555</c:v>
                </c:pt>
                <c:pt idx="34028">
                  <c:v>45118.152777777781</c:v>
                </c:pt>
                <c:pt idx="34029">
                  <c:v>45118.15625</c:v>
                </c:pt>
                <c:pt idx="34030">
                  <c:v>45118.159722222219</c:v>
                </c:pt>
                <c:pt idx="34031">
                  <c:v>45118.163194444445</c:v>
                </c:pt>
                <c:pt idx="34032">
                  <c:v>45118.166666666664</c:v>
                </c:pt>
                <c:pt idx="34033">
                  <c:v>45118.170138888891</c:v>
                </c:pt>
                <c:pt idx="34034">
                  <c:v>45118.173611111109</c:v>
                </c:pt>
                <c:pt idx="34035">
                  <c:v>45118.177083333336</c:v>
                </c:pt>
                <c:pt idx="34036">
                  <c:v>45118.180555555555</c:v>
                </c:pt>
                <c:pt idx="34037">
                  <c:v>45118.184027777781</c:v>
                </c:pt>
                <c:pt idx="34038">
                  <c:v>45118.1875</c:v>
                </c:pt>
                <c:pt idx="34039">
                  <c:v>45118.190972222219</c:v>
                </c:pt>
                <c:pt idx="34040">
                  <c:v>45118.194444444445</c:v>
                </c:pt>
                <c:pt idx="34041">
                  <c:v>45118.197916666664</c:v>
                </c:pt>
                <c:pt idx="34042">
                  <c:v>45118.201388888891</c:v>
                </c:pt>
                <c:pt idx="34043">
                  <c:v>45118.204861111109</c:v>
                </c:pt>
                <c:pt idx="34044">
                  <c:v>45118.208333333336</c:v>
                </c:pt>
                <c:pt idx="34045">
                  <c:v>45118.211805555555</c:v>
                </c:pt>
                <c:pt idx="34046">
                  <c:v>45118.215277777781</c:v>
                </c:pt>
                <c:pt idx="34047">
                  <c:v>45118.21875</c:v>
                </c:pt>
                <c:pt idx="34048">
                  <c:v>45118.222222222219</c:v>
                </c:pt>
                <c:pt idx="34049">
                  <c:v>45118.225694444445</c:v>
                </c:pt>
                <c:pt idx="34050">
                  <c:v>45118.229166666664</c:v>
                </c:pt>
                <c:pt idx="34051">
                  <c:v>45118.232638888891</c:v>
                </c:pt>
                <c:pt idx="34052">
                  <c:v>45118.236111111109</c:v>
                </c:pt>
                <c:pt idx="34053">
                  <c:v>45118.239583333336</c:v>
                </c:pt>
                <c:pt idx="34054">
                  <c:v>45118.243055555555</c:v>
                </c:pt>
                <c:pt idx="34055">
                  <c:v>45118.246527777781</c:v>
                </c:pt>
                <c:pt idx="34056">
                  <c:v>45118.25</c:v>
                </c:pt>
                <c:pt idx="34057">
                  <c:v>45118.253472222219</c:v>
                </c:pt>
                <c:pt idx="34058">
                  <c:v>45118.256944444445</c:v>
                </c:pt>
                <c:pt idx="34059">
                  <c:v>45118.260416666664</c:v>
                </c:pt>
                <c:pt idx="34060">
                  <c:v>45118.263888888891</c:v>
                </c:pt>
                <c:pt idx="34061">
                  <c:v>45118.267361111109</c:v>
                </c:pt>
                <c:pt idx="34062">
                  <c:v>45118.270833333336</c:v>
                </c:pt>
                <c:pt idx="34063">
                  <c:v>45118.274305555555</c:v>
                </c:pt>
                <c:pt idx="34064">
                  <c:v>45118.277777777781</c:v>
                </c:pt>
                <c:pt idx="34065">
                  <c:v>45118.28125</c:v>
                </c:pt>
                <c:pt idx="34066">
                  <c:v>45118.284722222219</c:v>
                </c:pt>
                <c:pt idx="34067">
                  <c:v>45118.288194444445</c:v>
                </c:pt>
                <c:pt idx="34068">
                  <c:v>45118.291666666664</c:v>
                </c:pt>
                <c:pt idx="34069">
                  <c:v>45118.295138888891</c:v>
                </c:pt>
                <c:pt idx="34070">
                  <c:v>45118.298611111109</c:v>
                </c:pt>
                <c:pt idx="34071">
                  <c:v>45118.302083333336</c:v>
                </c:pt>
                <c:pt idx="34072">
                  <c:v>45118.305555555555</c:v>
                </c:pt>
                <c:pt idx="34073">
                  <c:v>45118.309027777781</c:v>
                </c:pt>
                <c:pt idx="34074">
                  <c:v>45118.3125</c:v>
                </c:pt>
                <c:pt idx="34075">
                  <c:v>45118.315972222219</c:v>
                </c:pt>
                <c:pt idx="34076">
                  <c:v>45118.319444444445</c:v>
                </c:pt>
                <c:pt idx="34077">
                  <c:v>45118.322916666664</c:v>
                </c:pt>
                <c:pt idx="34078">
                  <c:v>45118.326388888891</c:v>
                </c:pt>
                <c:pt idx="34079">
                  <c:v>45118.329861111109</c:v>
                </c:pt>
                <c:pt idx="34080">
                  <c:v>45118.333333333336</c:v>
                </c:pt>
                <c:pt idx="34081">
                  <c:v>45118.336805555555</c:v>
                </c:pt>
                <c:pt idx="34082">
                  <c:v>45118.340277777781</c:v>
                </c:pt>
                <c:pt idx="34083">
                  <c:v>45118.34375</c:v>
                </c:pt>
                <c:pt idx="34084">
                  <c:v>45118.347222222219</c:v>
                </c:pt>
                <c:pt idx="34085">
                  <c:v>45118.350694444445</c:v>
                </c:pt>
                <c:pt idx="34086">
                  <c:v>45118.354166666664</c:v>
                </c:pt>
                <c:pt idx="34087">
                  <c:v>45118.357638888891</c:v>
                </c:pt>
                <c:pt idx="34088">
                  <c:v>45118.361111111109</c:v>
                </c:pt>
                <c:pt idx="34089">
                  <c:v>45118.364583333336</c:v>
                </c:pt>
                <c:pt idx="34090">
                  <c:v>45118.368055555555</c:v>
                </c:pt>
                <c:pt idx="34091">
                  <c:v>45118.371527777781</c:v>
                </c:pt>
                <c:pt idx="34092">
                  <c:v>45118.375</c:v>
                </c:pt>
                <c:pt idx="34093">
                  <c:v>45118.378472222219</c:v>
                </c:pt>
                <c:pt idx="34094">
                  <c:v>45118.381944444445</c:v>
                </c:pt>
                <c:pt idx="34095">
                  <c:v>45118.385416666664</c:v>
                </c:pt>
                <c:pt idx="34096">
                  <c:v>45118.388888888891</c:v>
                </c:pt>
                <c:pt idx="34097">
                  <c:v>45118.392361111109</c:v>
                </c:pt>
                <c:pt idx="34098">
                  <c:v>45118.395833333336</c:v>
                </c:pt>
                <c:pt idx="34099">
                  <c:v>45118.399305555555</c:v>
                </c:pt>
                <c:pt idx="34100">
                  <c:v>45118.402777777781</c:v>
                </c:pt>
                <c:pt idx="34101">
                  <c:v>45118.40625</c:v>
                </c:pt>
                <c:pt idx="34102">
                  <c:v>45118.409722222219</c:v>
                </c:pt>
                <c:pt idx="34103">
                  <c:v>45118.413194444445</c:v>
                </c:pt>
                <c:pt idx="34104">
                  <c:v>45118.416666666664</c:v>
                </c:pt>
                <c:pt idx="34105">
                  <c:v>45118.420138888891</c:v>
                </c:pt>
                <c:pt idx="34106">
                  <c:v>45118.423611111109</c:v>
                </c:pt>
                <c:pt idx="34107">
                  <c:v>45118.427083333336</c:v>
                </c:pt>
                <c:pt idx="34108">
                  <c:v>45118.430555555555</c:v>
                </c:pt>
                <c:pt idx="34109">
                  <c:v>45118.434027777781</c:v>
                </c:pt>
                <c:pt idx="34110">
                  <c:v>45118.4375</c:v>
                </c:pt>
                <c:pt idx="34111">
                  <c:v>45118.440972222219</c:v>
                </c:pt>
                <c:pt idx="34112">
                  <c:v>45118.444444444445</c:v>
                </c:pt>
                <c:pt idx="34113">
                  <c:v>45118.447916666664</c:v>
                </c:pt>
                <c:pt idx="34114">
                  <c:v>45118.451388888891</c:v>
                </c:pt>
                <c:pt idx="34115">
                  <c:v>45118.454861111109</c:v>
                </c:pt>
                <c:pt idx="34116">
                  <c:v>45118.458333333336</c:v>
                </c:pt>
                <c:pt idx="34117">
                  <c:v>45118.461805555555</c:v>
                </c:pt>
                <c:pt idx="34118">
                  <c:v>45118.465277777781</c:v>
                </c:pt>
                <c:pt idx="34119">
                  <c:v>45118.46875</c:v>
                </c:pt>
                <c:pt idx="34120">
                  <c:v>45118.472222222219</c:v>
                </c:pt>
                <c:pt idx="34121">
                  <c:v>45118.475694444445</c:v>
                </c:pt>
                <c:pt idx="34122">
                  <c:v>45118.479166666664</c:v>
                </c:pt>
                <c:pt idx="34123">
                  <c:v>45118.482638888891</c:v>
                </c:pt>
                <c:pt idx="34124">
                  <c:v>45118.486111111109</c:v>
                </c:pt>
                <c:pt idx="34125">
                  <c:v>45118.489583333336</c:v>
                </c:pt>
                <c:pt idx="34126">
                  <c:v>45118.493055555555</c:v>
                </c:pt>
                <c:pt idx="34127">
                  <c:v>45118.496527777781</c:v>
                </c:pt>
                <c:pt idx="34128">
                  <c:v>45118.5</c:v>
                </c:pt>
                <c:pt idx="34129">
                  <c:v>45118.503472222219</c:v>
                </c:pt>
                <c:pt idx="34130">
                  <c:v>45118.506944444445</c:v>
                </c:pt>
                <c:pt idx="34131">
                  <c:v>45118.510416666664</c:v>
                </c:pt>
                <c:pt idx="34132">
                  <c:v>45118.513888888891</c:v>
                </c:pt>
                <c:pt idx="34133">
                  <c:v>45118.517361111109</c:v>
                </c:pt>
                <c:pt idx="34134">
                  <c:v>45118.520833333336</c:v>
                </c:pt>
                <c:pt idx="34135">
                  <c:v>45118.524305555555</c:v>
                </c:pt>
                <c:pt idx="34136">
                  <c:v>45118.527777777781</c:v>
                </c:pt>
                <c:pt idx="34137">
                  <c:v>45118.53125</c:v>
                </c:pt>
                <c:pt idx="34138">
                  <c:v>45118.534722222219</c:v>
                </c:pt>
                <c:pt idx="34139">
                  <c:v>45118.538194444445</c:v>
                </c:pt>
                <c:pt idx="34140">
                  <c:v>45118.541666666664</c:v>
                </c:pt>
                <c:pt idx="34141">
                  <c:v>45118.545138888891</c:v>
                </c:pt>
                <c:pt idx="34142">
                  <c:v>45118.548611111109</c:v>
                </c:pt>
                <c:pt idx="34143">
                  <c:v>45118.552083333336</c:v>
                </c:pt>
                <c:pt idx="34144">
                  <c:v>45118.555555555555</c:v>
                </c:pt>
                <c:pt idx="34145">
                  <c:v>45118.559027777781</c:v>
                </c:pt>
                <c:pt idx="34146">
                  <c:v>45118.5625</c:v>
                </c:pt>
                <c:pt idx="34147">
                  <c:v>45118.565972222219</c:v>
                </c:pt>
                <c:pt idx="34148">
                  <c:v>45118.569444444445</c:v>
                </c:pt>
                <c:pt idx="34149">
                  <c:v>45118.572916666664</c:v>
                </c:pt>
                <c:pt idx="34150">
                  <c:v>45118.576388888891</c:v>
                </c:pt>
                <c:pt idx="34151">
                  <c:v>45118.579861111109</c:v>
                </c:pt>
                <c:pt idx="34152">
                  <c:v>45118.583333333336</c:v>
                </c:pt>
                <c:pt idx="34153">
                  <c:v>45118.586805555555</c:v>
                </c:pt>
                <c:pt idx="34154">
                  <c:v>45118.590277777781</c:v>
                </c:pt>
                <c:pt idx="34155">
                  <c:v>45118.59375</c:v>
                </c:pt>
                <c:pt idx="34156">
                  <c:v>45118.597222222219</c:v>
                </c:pt>
                <c:pt idx="34157">
                  <c:v>45118.600694444445</c:v>
                </c:pt>
                <c:pt idx="34158">
                  <c:v>45118.604166666664</c:v>
                </c:pt>
                <c:pt idx="34159">
                  <c:v>45118.607638888891</c:v>
                </c:pt>
                <c:pt idx="34160">
                  <c:v>45118.611111111109</c:v>
                </c:pt>
                <c:pt idx="34161">
                  <c:v>45118.614583333336</c:v>
                </c:pt>
                <c:pt idx="34162">
                  <c:v>45118.618055555555</c:v>
                </c:pt>
                <c:pt idx="34163">
                  <c:v>45118.621527777781</c:v>
                </c:pt>
                <c:pt idx="34164">
                  <c:v>45118.625</c:v>
                </c:pt>
                <c:pt idx="34165">
                  <c:v>45118.628472222219</c:v>
                </c:pt>
                <c:pt idx="34166">
                  <c:v>45118.631944444445</c:v>
                </c:pt>
                <c:pt idx="34167">
                  <c:v>45118.635416666664</c:v>
                </c:pt>
                <c:pt idx="34168">
                  <c:v>45118.638888888891</c:v>
                </c:pt>
                <c:pt idx="34169">
                  <c:v>45118.642361111109</c:v>
                </c:pt>
                <c:pt idx="34170">
                  <c:v>45118.645833333336</c:v>
                </c:pt>
                <c:pt idx="34171">
                  <c:v>45118.649305555555</c:v>
                </c:pt>
                <c:pt idx="34172">
                  <c:v>45118.652777777781</c:v>
                </c:pt>
                <c:pt idx="34173">
                  <c:v>45118.65625</c:v>
                </c:pt>
                <c:pt idx="34174">
                  <c:v>45118.659722222219</c:v>
                </c:pt>
                <c:pt idx="34175">
                  <c:v>45118.663194444445</c:v>
                </c:pt>
                <c:pt idx="34176">
                  <c:v>45118.666666666664</c:v>
                </c:pt>
                <c:pt idx="34177">
                  <c:v>45118.670138888891</c:v>
                </c:pt>
                <c:pt idx="34178">
                  <c:v>45118.673611111109</c:v>
                </c:pt>
                <c:pt idx="34179">
                  <c:v>45118.677083333336</c:v>
                </c:pt>
                <c:pt idx="34180">
                  <c:v>45118.680555555555</c:v>
                </c:pt>
                <c:pt idx="34181">
                  <c:v>45118.684027777781</c:v>
                </c:pt>
                <c:pt idx="34182">
                  <c:v>45118.6875</c:v>
                </c:pt>
                <c:pt idx="34183">
                  <c:v>45118.690972222219</c:v>
                </c:pt>
                <c:pt idx="34184">
                  <c:v>45118.694444444445</c:v>
                </c:pt>
                <c:pt idx="34185">
                  <c:v>45118.697916666664</c:v>
                </c:pt>
                <c:pt idx="34186">
                  <c:v>45118.701388888891</c:v>
                </c:pt>
                <c:pt idx="34187">
                  <c:v>45118.704861111109</c:v>
                </c:pt>
                <c:pt idx="34188">
                  <c:v>45118.708333333336</c:v>
                </c:pt>
                <c:pt idx="34189">
                  <c:v>45118.711805555555</c:v>
                </c:pt>
                <c:pt idx="34190">
                  <c:v>45118.715277777781</c:v>
                </c:pt>
                <c:pt idx="34191">
                  <c:v>45118.71875</c:v>
                </c:pt>
                <c:pt idx="34192">
                  <c:v>45118.722222222219</c:v>
                </c:pt>
                <c:pt idx="34193">
                  <c:v>45118.725694444445</c:v>
                </c:pt>
                <c:pt idx="34194">
                  <c:v>45118.729166666664</c:v>
                </c:pt>
                <c:pt idx="34195">
                  <c:v>45118.732638888891</c:v>
                </c:pt>
                <c:pt idx="34196">
                  <c:v>45118.736111111109</c:v>
                </c:pt>
                <c:pt idx="34197">
                  <c:v>45118.739583333336</c:v>
                </c:pt>
                <c:pt idx="34198">
                  <c:v>45118.743055555555</c:v>
                </c:pt>
                <c:pt idx="34199">
                  <c:v>45118.746527777781</c:v>
                </c:pt>
                <c:pt idx="34200">
                  <c:v>45118.75</c:v>
                </c:pt>
                <c:pt idx="34201">
                  <c:v>45118.753472222219</c:v>
                </c:pt>
                <c:pt idx="34202">
                  <c:v>45118.756944444445</c:v>
                </c:pt>
                <c:pt idx="34203">
                  <c:v>45118.760416666664</c:v>
                </c:pt>
                <c:pt idx="34204">
                  <c:v>45118.763888888891</c:v>
                </c:pt>
                <c:pt idx="34205">
                  <c:v>45118.767361111109</c:v>
                </c:pt>
                <c:pt idx="34206">
                  <c:v>45118.770833333336</c:v>
                </c:pt>
                <c:pt idx="34207">
                  <c:v>45118.774305555555</c:v>
                </c:pt>
                <c:pt idx="34208">
                  <c:v>45118.777777777781</c:v>
                </c:pt>
                <c:pt idx="34209">
                  <c:v>45118.78125</c:v>
                </c:pt>
                <c:pt idx="34210">
                  <c:v>45118.784722222219</c:v>
                </c:pt>
                <c:pt idx="34211">
                  <c:v>45118.788194444445</c:v>
                </c:pt>
                <c:pt idx="34212">
                  <c:v>45118.791666666664</c:v>
                </c:pt>
                <c:pt idx="34213">
                  <c:v>45118.795138888891</c:v>
                </c:pt>
                <c:pt idx="34214">
                  <c:v>45118.798611111109</c:v>
                </c:pt>
                <c:pt idx="34215">
                  <c:v>45118.802083333336</c:v>
                </c:pt>
                <c:pt idx="34216">
                  <c:v>45118.805555555555</c:v>
                </c:pt>
                <c:pt idx="34217">
                  <c:v>45118.809027777781</c:v>
                </c:pt>
                <c:pt idx="34218">
                  <c:v>45118.8125</c:v>
                </c:pt>
                <c:pt idx="34219">
                  <c:v>45118.815972222219</c:v>
                </c:pt>
                <c:pt idx="34220">
                  <c:v>45118.819444444445</c:v>
                </c:pt>
                <c:pt idx="34221">
                  <c:v>45118.822916666664</c:v>
                </c:pt>
                <c:pt idx="34222">
                  <c:v>45118.826388888891</c:v>
                </c:pt>
                <c:pt idx="34223">
                  <c:v>45118.829861111109</c:v>
                </c:pt>
                <c:pt idx="34224">
                  <c:v>45118.833333333336</c:v>
                </c:pt>
                <c:pt idx="34225">
                  <c:v>45118.836805555555</c:v>
                </c:pt>
                <c:pt idx="34226">
                  <c:v>45118.840277777781</c:v>
                </c:pt>
                <c:pt idx="34227">
                  <c:v>45118.84375</c:v>
                </c:pt>
                <c:pt idx="34228">
                  <c:v>45118.847222222219</c:v>
                </c:pt>
                <c:pt idx="34229">
                  <c:v>45118.850694444445</c:v>
                </c:pt>
                <c:pt idx="34230">
                  <c:v>45118.854166666664</c:v>
                </c:pt>
                <c:pt idx="34231">
                  <c:v>45118.857638888891</c:v>
                </c:pt>
                <c:pt idx="34232">
                  <c:v>45118.861111111109</c:v>
                </c:pt>
                <c:pt idx="34233">
                  <c:v>45118.864583333336</c:v>
                </c:pt>
                <c:pt idx="34234">
                  <c:v>45118.868055555555</c:v>
                </c:pt>
                <c:pt idx="34235">
                  <c:v>45118.871527777781</c:v>
                </c:pt>
                <c:pt idx="34236">
                  <c:v>45118.875</c:v>
                </c:pt>
                <c:pt idx="34237">
                  <c:v>45118.878472222219</c:v>
                </c:pt>
                <c:pt idx="34238">
                  <c:v>45118.881944444445</c:v>
                </c:pt>
                <c:pt idx="34239">
                  <c:v>45118.885416666664</c:v>
                </c:pt>
                <c:pt idx="34240">
                  <c:v>45118.888888888891</c:v>
                </c:pt>
                <c:pt idx="34241">
                  <c:v>45118.892361111109</c:v>
                </c:pt>
                <c:pt idx="34242">
                  <c:v>45118.895833333336</c:v>
                </c:pt>
                <c:pt idx="34243">
                  <c:v>45118.899305555555</c:v>
                </c:pt>
                <c:pt idx="34244">
                  <c:v>45118.902777777781</c:v>
                </c:pt>
                <c:pt idx="34245">
                  <c:v>45118.90625</c:v>
                </c:pt>
                <c:pt idx="34246">
                  <c:v>45118.909722222219</c:v>
                </c:pt>
                <c:pt idx="34247">
                  <c:v>45118.913194444445</c:v>
                </c:pt>
                <c:pt idx="34248">
                  <c:v>45118.916666666664</c:v>
                </c:pt>
                <c:pt idx="34249">
                  <c:v>45118.920138888891</c:v>
                </c:pt>
                <c:pt idx="34250">
                  <c:v>45118.923611111109</c:v>
                </c:pt>
                <c:pt idx="34251">
                  <c:v>45118.927083333336</c:v>
                </c:pt>
                <c:pt idx="34252">
                  <c:v>45118.930555555555</c:v>
                </c:pt>
                <c:pt idx="34253">
                  <c:v>45118.934027777781</c:v>
                </c:pt>
                <c:pt idx="34254">
                  <c:v>45118.9375</c:v>
                </c:pt>
                <c:pt idx="34255">
                  <c:v>45118.940972222219</c:v>
                </c:pt>
                <c:pt idx="34256">
                  <c:v>45118.944444444445</c:v>
                </c:pt>
                <c:pt idx="34257">
                  <c:v>45118.947916666664</c:v>
                </c:pt>
                <c:pt idx="34258">
                  <c:v>45118.951388888891</c:v>
                </c:pt>
                <c:pt idx="34259">
                  <c:v>45118.954861111109</c:v>
                </c:pt>
                <c:pt idx="34260">
                  <c:v>45118.958333333336</c:v>
                </c:pt>
                <c:pt idx="34261">
                  <c:v>45118.961805555555</c:v>
                </c:pt>
                <c:pt idx="34262">
                  <c:v>45118.965277777781</c:v>
                </c:pt>
                <c:pt idx="34263">
                  <c:v>45118.96875</c:v>
                </c:pt>
                <c:pt idx="34264">
                  <c:v>45118.972222222219</c:v>
                </c:pt>
                <c:pt idx="34265">
                  <c:v>45118.975694444445</c:v>
                </c:pt>
                <c:pt idx="34266">
                  <c:v>45118.979166666664</c:v>
                </c:pt>
                <c:pt idx="34267">
                  <c:v>45118.982638888891</c:v>
                </c:pt>
                <c:pt idx="34268">
                  <c:v>45118.986111111109</c:v>
                </c:pt>
                <c:pt idx="34269">
                  <c:v>45118.989583333336</c:v>
                </c:pt>
                <c:pt idx="34270">
                  <c:v>45118.993055555555</c:v>
                </c:pt>
                <c:pt idx="34271">
                  <c:v>45118.996527777781</c:v>
                </c:pt>
                <c:pt idx="34272">
                  <c:v>45119</c:v>
                </c:pt>
                <c:pt idx="34273">
                  <c:v>45119.003472222219</c:v>
                </c:pt>
                <c:pt idx="34274">
                  <c:v>45119.006944444445</c:v>
                </c:pt>
                <c:pt idx="34275">
                  <c:v>45119.010416666664</c:v>
                </c:pt>
                <c:pt idx="34276">
                  <c:v>45119.013888888891</c:v>
                </c:pt>
                <c:pt idx="34277">
                  <c:v>45119.017361111109</c:v>
                </c:pt>
                <c:pt idx="34278">
                  <c:v>45119.020833333336</c:v>
                </c:pt>
                <c:pt idx="34279">
                  <c:v>45119.024305555555</c:v>
                </c:pt>
                <c:pt idx="34280">
                  <c:v>45119.027777777781</c:v>
                </c:pt>
                <c:pt idx="34281">
                  <c:v>45119.03125</c:v>
                </c:pt>
                <c:pt idx="34282">
                  <c:v>45119.034722222219</c:v>
                </c:pt>
                <c:pt idx="34283">
                  <c:v>45119.038194444445</c:v>
                </c:pt>
                <c:pt idx="34284">
                  <c:v>45119.041666666664</c:v>
                </c:pt>
                <c:pt idx="34285">
                  <c:v>45119.045138888891</c:v>
                </c:pt>
                <c:pt idx="34286">
                  <c:v>45119.048611111109</c:v>
                </c:pt>
                <c:pt idx="34287">
                  <c:v>45119.052083333336</c:v>
                </c:pt>
                <c:pt idx="34288">
                  <c:v>45119.055555555555</c:v>
                </c:pt>
                <c:pt idx="34289">
                  <c:v>45119.059027777781</c:v>
                </c:pt>
                <c:pt idx="34290">
                  <c:v>45119.0625</c:v>
                </c:pt>
                <c:pt idx="34291">
                  <c:v>45119.065972222219</c:v>
                </c:pt>
                <c:pt idx="34292">
                  <c:v>45119.069444444445</c:v>
                </c:pt>
                <c:pt idx="34293">
                  <c:v>45119.072916666664</c:v>
                </c:pt>
                <c:pt idx="34294">
                  <c:v>45119.076388888891</c:v>
                </c:pt>
                <c:pt idx="34295">
                  <c:v>45119.079861111109</c:v>
                </c:pt>
                <c:pt idx="34296">
                  <c:v>45119.083333333336</c:v>
                </c:pt>
                <c:pt idx="34297">
                  <c:v>45119.086805555555</c:v>
                </c:pt>
                <c:pt idx="34298">
                  <c:v>45119.090277777781</c:v>
                </c:pt>
                <c:pt idx="34299">
                  <c:v>45119.09375</c:v>
                </c:pt>
                <c:pt idx="34300">
                  <c:v>45119.097222222219</c:v>
                </c:pt>
                <c:pt idx="34301">
                  <c:v>45119.100694444445</c:v>
                </c:pt>
                <c:pt idx="34302">
                  <c:v>45119.104166666664</c:v>
                </c:pt>
                <c:pt idx="34303">
                  <c:v>45119.107638888891</c:v>
                </c:pt>
                <c:pt idx="34304">
                  <c:v>45119.111111111109</c:v>
                </c:pt>
                <c:pt idx="34305">
                  <c:v>45119.114583333336</c:v>
                </c:pt>
                <c:pt idx="34306">
                  <c:v>45119.118055555555</c:v>
                </c:pt>
                <c:pt idx="34307">
                  <c:v>45119.121527777781</c:v>
                </c:pt>
                <c:pt idx="34308">
                  <c:v>45119.125</c:v>
                </c:pt>
                <c:pt idx="34309">
                  <c:v>45119.128472222219</c:v>
                </c:pt>
                <c:pt idx="34310">
                  <c:v>45119.131944444445</c:v>
                </c:pt>
                <c:pt idx="34311">
                  <c:v>45119.135416666664</c:v>
                </c:pt>
                <c:pt idx="34312">
                  <c:v>45119.138888888891</c:v>
                </c:pt>
                <c:pt idx="34313">
                  <c:v>45119.142361111109</c:v>
                </c:pt>
                <c:pt idx="34314">
                  <c:v>45119.145833333336</c:v>
                </c:pt>
                <c:pt idx="34315">
                  <c:v>45119.149305555555</c:v>
                </c:pt>
                <c:pt idx="34316">
                  <c:v>45119.152777777781</c:v>
                </c:pt>
                <c:pt idx="34317">
                  <c:v>45119.15625</c:v>
                </c:pt>
                <c:pt idx="34318">
                  <c:v>45119.159722222219</c:v>
                </c:pt>
                <c:pt idx="34319">
                  <c:v>45119.163194444445</c:v>
                </c:pt>
                <c:pt idx="34320">
                  <c:v>45119.166666666664</c:v>
                </c:pt>
                <c:pt idx="34321">
                  <c:v>45119.170138888891</c:v>
                </c:pt>
                <c:pt idx="34322">
                  <c:v>45119.173611111109</c:v>
                </c:pt>
                <c:pt idx="34323">
                  <c:v>45119.177083333336</c:v>
                </c:pt>
                <c:pt idx="34324">
                  <c:v>45119.180555555555</c:v>
                </c:pt>
                <c:pt idx="34325">
                  <c:v>45119.184027777781</c:v>
                </c:pt>
                <c:pt idx="34326">
                  <c:v>45119.1875</c:v>
                </c:pt>
                <c:pt idx="34327">
                  <c:v>45119.190972222219</c:v>
                </c:pt>
                <c:pt idx="34328">
                  <c:v>45119.194444444445</c:v>
                </c:pt>
                <c:pt idx="34329">
                  <c:v>45119.197916666664</c:v>
                </c:pt>
                <c:pt idx="34330">
                  <c:v>45119.201388888891</c:v>
                </c:pt>
                <c:pt idx="34331">
                  <c:v>45119.204861111109</c:v>
                </c:pt>
                <c:pt idx="34332">
                  <c:v>45119.208333333336</c:v>
                </c:pt>
                <c:pt idx="34333">
                  <c:v>45119.211805555555</c:v>
                </c:pt>
                <c:pt idx="34334">
                  <c:v>45119.215277777781</c:v>
                </c:pt>
                <c:pt idx="34335">
                  <c:v>45119.21875</c:v>
                </c:pt>
                <c:pt idx="34336">
                  <c:v>45119.222222222219</c:v>
                </c:pt>
                <c:pt idx="34337">
                  <c:v>45119.225694444445</c:v>
                </c:pt>
                <c:pt idx="34338">
                  <c:v>45119.229166666664</c:v>
                </c:pt>
                <c:pt idx="34339">
                  <c:v>45119.232638888891</c:v>
                </c:pt>
                <c:pt idx="34340">
                  <c:v>45119.236111111109</c:v>
                </c:pt>
                <c:pt idx="34341">
                  <c:v>45119.239583333336</c:v>
                </c:pt>
                <c:pt idx="34342">
                  <c:v>45119.243055555555</c:v>
                </c:pt>
                <c:pt idx="34343">
                  <c:v>45119.246527777781</c:v>
                </c:pt>
                <c:pt idx="34344">
                  <c:v>45119.25</c:v>
                </c:pt>
                <c:pt idx="34345">
                  <c:v>45119.253472222219</c:v>
                </c:pt>
                <c:pt idx="34346">
                  <c:v>45119.256944444445</c:v>
                </c:pt>
                <c:pt idx="34347">
                  <c:v>45119.260416666664</c:v>
                </c:pt>
                <c:pt idx="34348">
                  <c:v>45119.263888888891</c:v>
                </c:pt>
                <c:pt idx="34349">
                  <c:v>45119.267361111109</c:v>
                </c:pt>
                <c:pt idx="34350">
                  <c:v>45119.270833333336</c:v>
                </c:pt>
                <c:pt idx="34351">
                  <c:v>45119.274305555555</c:v>
                </c:pt>
                <c:pt idx="34352">
                  <c:v>45119.277777777781</c:v>
                </c:pt>
                <c:pt idx="34353">
                  <c:v>45119.28125</c:v>
                </c:pt>
                <c:pt idx="34354">
                  <c:v>45119.284722222219</c:v>
                </c:pt>
                <c:pt idx="34355">
                  <c:v>45119.288194444445</c:v>
                </c:pt>
                <c:pt idx="34356">
                  <c:v>45119.291666666664</c:v>
                </c:pt>
                <c:pt idx="34357">
                  <c:v>45119.295138888891</c:v>
                </c:pt>
                <c:pt idx="34358">
                  <c:v>45119.298611111109</c:v>
                </c:pt>
                <c:pt idx="34359">
                  <c:v>45119.302083333336</c:v>
                </c:pt>
                <c:pt idx="34360">
                  <c:v>45119.305555555555</c:v>
                </c:pt>
                <c:pt idx="34361">
                  <c:v>45119.309027777781</c:v>
                </c:pt>
                <c:pt idx="34362">
                  <c:v>45119.3125</c:v>
                </c:pt>
                <c:pt idx="34363">
                  <c:v>45119.315972222219</c:v>
                </c:pt>
                <c:pt idx="34364">
                  <c:v>45119.319444444445</c:v>
                </c:pt>
                <c:pt idx="34365">
                  <c:v>45119.322916666664</c:v>
                </c:pt>
                <c:pt idx="34366">
                  <c:v>45119.326388888891</c:v>
                </c:pt>
                <c:pt idx="34367">
                  <c:v>45119.329861111109</c:v>
                </c:pt>
                <c:pt idx="34368">
                  <c:v>45119.333333333336</c:v>
                </c:pt>
                <c:pt idx="34369">
                  <c:v>45119.336805555555</c:v>
                </c:pt>
                <c:pt idx="34370">
                  <c:v>45119.340277777781</c:v>
                </c:pt>
                <c:pt idx="34371">
                  <c:v>45119.34375</c:v>
                </c:pt>
                <c:pt idx="34372">
                  <c:v>45119.347222222219</c:v>
                </c:pt>
                <c:pt idx="34373">
                  <c:v>45119.350694444445</c:v>
                </c:pt>
                <c:pt idx="34374">
                  <c:v>45119.354166666664</c:v>
                </c:pt>
                <c:pt idx="34375">
                  <c:v>45119.357638888891</c:v>
                </c:pt>
                <c:pt idx="34376">
                  <c:v>45119.361111111109</c:v>
                </c:pt>
                <c:pt idx="34377">
                  <c:v>45119.364583333336</c:v>
                </c:pt>
                <c:pt idx="34378">
                  <c:v>45119.368055555555</c:v>
                </c:pt>
                <c:pt idx="34379">
                  <c:v>45119.371527777781</c:v>
                </c:pt>
                <c:pt idx="34380">
                  <c:v>45119.375</c:v>
                </c:pt>
                <c:pt idx="34381">
                  <c:v>45119.378472222219</c:v>
                </c:pt>
                <c:pt idx="34382">
                  <c:v>45119.381944444445</c:v>
                </c:pt>
                <c:pt idx="34383">
                  <c:v>45119.385416666664</c:v>
                </c:pt>
                <c:pt idx="34384">
                  <c:v>45119.388888888891</c:v>
                </c:pt>
                <c:pt idx="34385">
                  <c:v>45119.392361111109</c:v>
                </c:pt>
                <c:pt idx="34386">
                  <c:v>45119.395833333336</c:v>
                </c:pt>
                <c:pt idx="34387">
                  <c:v>45119.399305555555</c:v>
                </c:pt>
                <c:pt idx="34388">
                  <c:v>45119.402777777781</c:v>
                </c:pt>
                <c:pt idx="34389">
                  <c:v>45119.40625</c:v>
                </c:pt>
                <c:pt idx="34390">
                  <c:v>45119.409722222219</c:v>
                </c:pt>
                <c:pt idx="34391">
                  <c:v>45119.413194444445</c:v>
                </c:pt>
                <c:pt idx="34392">
                  <c:v>45119.416666666664</c:v>
                </c:pt>
                <c:pt idx="34393">
                  <c:v>45119.420138888891</c:v>
                </c:pt>
                <c:pt idx="34394">
                  <c:v>45119.423611111109</c:v>
                </c:pt>
                <c:pt idx="34395">
                  <c:v>45119.427083333336</c:v>
                </c:pt>
                <c:pt idx="34396">
                  <c:v>45119.430555555555</c:v>
                </c:pt>
                <c:pt idx="34397">
                  <c:v>45119.434027777781</c:v>
                </c:pt>
                <c:pt idx="34398">
                  <c:v>45119.4375</c:v>
                </c:pt>
                <c:pt idx="34399">
                  <c:v>45119.440972222219</c:v>
                </c:pt>
                <c:pt idx="34400">
                  <c:v>45119.444444444445</c:v>
                </c:pt>
                <c:pt idx="34401">
                  <c:v>45119.447916666664</c:v>
                </c:pt>
                <c:pt idx="34402">
                  <c:v>45119.451388888891</c:v>
                </c:pt>
                <c:pt idx="34403">
                  <c:v>45119.454861111109</c:v>
                </c:pt>
                <c:pt idx="34404">
                  <c:v>45119.458333333336</c:v>
                </c:pt>
                <c:pt idx="34405">
                  <c:v>45119.461805555555</c:v>
                </c:pt>
                <c:pt idx="34406">
                  <c:v>45119.465277777781</c:v>
                </c:pt>
                <c:pt idx="34407">
                  <c:v>45119.46875</c:v>
                </c:pt>
                <c:pt idx="34408">
                  <c:v>45119.472222222219</c:v>
                </c:pt>
                <c:pt idx="34409">
                  <c:v>45119.475694444445</c:v>
                </c:pt>
                <c:pt idx="34410">
                  <c:v>45119.479166666664</c:v>
                </c:pt>
                <c:pt idx="34411">
                  <c:v>45119.482638888891</c:v>
                </c:pt>
                <c:pt idx="34412">
                  <c:v>45119.486111111109</c:v>
                </c:pt>
                <c:pt idx="34413">
                  <c:v>45119.489583333336</c:v>
                </c:pt>
                <c:pt idx="34414">
                  <c:v>45119.493055555555</c:v>
                </c:pt>
                <c:pt idx="34415">
                  <c:v>45119.496527777781</c:v>
                </c:pt>
                <c:pt idx="34416">
                  <c:v>45119.5</c:v>
                </c:pt>
                <c:pt idx="34417">
                  <c:v>45119.503472222219</c:v>
                </c:pt>
                <c:pt idx="34418">
                  <c:v>45119.506944444445</c:v>
                </c:pt>
                <c:pt idx="34419">
                  <c:v>45119.510416666664</c:v>
                </c:pt>
                <c:pt idx="34420">
                  <c:v>45119.513888888891</c:v>
                </c:pt>
                <c:pt idx="34421">
                  <c:v>45119.517361111109</c:v>
                </c:pt>
                <c:pt idx="34422">
                  <c:v>45119.520833333336</c:v>
                </c:pt>
                <c:pt idx="34423">
                  <c:v>45119.524305555555</c:v>
                </c:pt>
                <c:pt idx="34424">
                  <c:v>45119.527777777781</c:v>
                </c:pt>
                <c:pt idx="34425">
                  <c:v>45119.53125</c:v>
                </c:pt>
                <c:pt idx="34426">
                  <c:v>45119.534722222219</c:v>
                </c:pt>
                <c:pt idx="34427">
                  <c:v>45119.538194444445</c:v>
                </c:pt>
                <c:pt idx="34428">
                  <c:v>45119.541666666664</c:v>
                </c:pt>
                <c:pt idx="34429">
                  <c:v>45119.545138888891</c:v>
                </c:pt>
                <c:pt idx="34430">
                  <c:v>45119.548611111109</c:v>
                </c:pt>
                <c:pt idx="34431">
                  <c:v>45119.552083333336</c:v>
                </c:pt>
                <c:pt idx="34432">
                  <c:v>45119.555555555555</c:v>
                </c:pt>
                <c:pt idx="34433">
                  <c:v>45119.559027777781</c:v>
                </c:pt>
                <c:pt idx="34434">
                  <c:v>45119.5625</c:v>
                </c:pt>
                <c:pt idx="34435">
                  <c:v>45119.565972222219</c:v>
                </c:pt>
                <c:pt idx="34436">
                  <c:v>45119.569444444445</c:v>
                </c:pt>
                <c:pt idx="34437">
                  <c:v>45119.572916666664</c:v>
                </c:pt>
                <c:pt idx="34438">
                  <c:v>45119.576388888891</c:v>
                </c:pt>
                <c:pt idx="34439">
                  <c:v>45119.579861111109</c:v>
                </c:pt>
                <c:pt idx="34440">
                  <c:v>45119.583333333336</c:v>
                </c:pt>
                <c:pt idx="34441">
                  <c:v>45119.586805555555</c:v>
                </c:pt>
                <c:pt idx="34442">
                  <c:v>45119.590277777781</c:v>
                </c:pt>
                <c:pt idx="34443">
                  <c:v>45119.59375</c:v>
                </c:pt>
                <c:pt idx="34444">
                  <c:v>45119.597222222219</c:v>
                </c:pt>
                <c:pt idx="34445">
                  <c:v>45119.600694444445</c:v>
                </c:pt>
                <c:pt idx="34446">
                  <c:v>45119.604166666664</c:v>
                </c:pt>
                <c:pt idx="34447">
                  <c:v>45119.607638888891</c:v>
                </c:pt>
                <c:pt idx="34448">
                  <c:v>45119.611111111109</c:v>
                </c:pt>
                <c:pt idx="34449">
                  <c:v>45119.614583333336</c:v>
                </c:pt>
                <c:pt idx="34450">
                  <c:v>45119.618055555555</c:v>
                </c:pt>
                <c:pt idx="34451">
                  <c:v>45119.621527777781</c:v>
                </c:pt>
                <c:pt idx="34452">
                  <c:v>45119.625</c:v>
                </c:pt>
                <c:pt idx="34453">
                  <c:v>45119.628472222219</c:v>
                </c:pt>
                <c:pt idx="34454">
                  <c:v>45119.631944444445</c:v>
                </c:pt>
                <c:pt idx="34455">
                  <c:v>45119.635416666664</c:v>
                </c:pt>
                <c:pt idx="34456">
                  <c:v>45119.638888888891</c:v>
                </c:pt>
                <c:pt idx="34457">
                  <c:v>45119.642361111109</c:v>
                </c:pt>
                <c:pt idx="34458">
                  <c:v>45119.645833333336</c:v>
                </c:pt>
                <c:pt idx="34459">
                  <c:v>45119.649305555555</c:v>
                </c:pt>
                <c:pt idx="34460">
                  <c:v>45119.652777777781</c:v>
                </c:pt>
                <c:pt idx="34461">
                  <c:v>45119.65625</c:v>
                </c:pt>
                <c:pt idx="34462">
                  <c:v>45119.659722222219</c:v>
                </c:pt>
                <c:pt idx="34463">
                  <c:v>45119.663194444445</c:v>
                </c:pt>
                <c:pt idx="34464">
                  <c:v>45119.666666666664</c:v>
                </c:pt>
                <c:pt idx="34465">
                  <c:v>45119.670138888891</c:v>
                </c:pt>
                <c:pt idx="34466">
                  <c:v>45119.673611111109</c:v>
                </c:pt>
                <c:pt idx="34467">
                  <c:v>45119.677083333336</c:v>
                </c:pt>
                <c:pt idx="34468">
                  <c:v>45119.680555555555</c:v>
                </c:pt>
                <c:pt idx="34469">
                  <c:v>45119.684027777781</c:v>
                </c:pt>
                <c:pt idx="34470">
                  <c:v>45119.6875</c:v>
                </c:pt>
                <c:pt idx="34471">
                  <c:v>45119.690972222219</c:v>
                </c:pt>
                <c:pt idx="34472">
                  <c:v>45119.694444444445</c:v>
                </c:pt>
                <c:pt idx="34473">
                  <c:v>45119.697916666664</c:v>
                </c:pt>
                <c:pt idx="34474">
                  <c:v>45119.701388888891</c:v>
                </c:pt>
                <c:pt idx="34475">
                  <c:v>45119.704861111109</c:v>
                </c:pt>
                <c:pt idx="34476">
                  <c:v>45119.708333333336</c:v>
                </c:pt>
                <c:pt idx="34477">
                  <c:v>45119.711805555555</c:v>
                </c:pt>
                <c:pt idx="34478">
                  <c:v>45119.715277777781</c:v>
                </c:pt>
                <c:pt idx="34479">
                  <c:v>45119.71875</c:v>
                </c:pt>
                <c:pt idx="34480">
                  <c:v>45119.722222222219</c:v>
                </c:pt>
                <c:pt idx="34481">
                  <c:v>45119.725694444445</c:v>
                </c:pt>
                <c:pt idx="34482">
                  <c:v>45119.729166666664</c:v>
                </c:pt>
                <c:pt idx="34483">
                  <c:v>45119.732638888891</c:v>
                </c:pt>
                <c:pt idx="34484">
                  <c:v>45119.736111111109</c:v>
                </c:pt>
                <c:pt idx="34485">
                  <c:v>45119.739583333336</c:v>
                </c:pt>
                <c:pt idx="34486">
                  <c:v>45119.743055555555</c:v>
                </c:pt>
                <c:pt idx="34487">
                  <c:v>45119.746527777781</c:v>
                </c:pt>
                <c:pt idx="34488">
                  <c:v>45119.75</c:v>
                </c:pt>
                <c:pt idx="34489">
                  <c:v>45119.753472222219</c:v>
                </c:pt>
                <c:pt idx="34490">
                  <c:v>45119.756944444445</c:v>
                </c:pt>
                <c:pt idx="34491">
                  <c:v>45119.760416666664</c:v>
                </c:pt>
                <c:pt idx="34492">
                  <c:v>45119.763888888891</c:v>
                </c:pt>
                <c:pt idx="34493">
                  <c:v>45119.767361111109</c:v>
                </c:pt>
                <c:pt idx="34494">
                  <c:v>45119.770833333336</c:v>
                </c:pt>
                <c:pt idx="34495">
                  <c:v>45119.774305555555</c:v>
                </c:pt>
                <c:pt idx="34496">
                  <c:v>45119.777777777781</c:v>
                </c:pt>
                <c:pt idx="34497">
                  <c:v>45119.78125</c:v>
                </c:pt>
                <c:pt idx="34498">
                  <c:v>45119.784722222219</c:v>
                </c:pt>
                <c:pt idx="34499">
                  <c:v>45119.788194444445</c:v>
                </c:pt>
                <c:pt idx="34500">
                  <c:v>45119.791666666664</c:v>
                </c:pt>
                <c:pt idx="34501">
                  <c:v>45119.795138888891</c:v>
                </c:pt>
                <c:pt idx="34502">
                  <c:v>45119.798611111109</c:v>
                </c:pt>
                <c:pt idx="34503">
                  <c:v>45119.802083333336</c:v>
                </c:pt>
                <c:pt idx="34504">
                  <c:v>45119.805555555555</c:v>
                </c:pt>
                <c:pt idx="34505">
                  <c:v>45119.809027777781</c:v>
                </c:pt>
                <c:pt idx="34506">
                  <c:v>45119.8125</c:v>
                </c:pt>
                <c:pt idx="34507">
                  <c:v>45119.815972222219</c:v>
                </c:pt>
                <c:pt idx="34508">
                  <c:v>45119.819444444445</c:v>
                </c:pt>
                <c:pt idx="34509">
                  <c:v>45119.822916666664</c:v>
                </c:pt>
                <c:pt idx="34510">
                  <c:v>45119.826388888891</c:v>
                </c:pt>
                <c:pt idx="34511">
                  <c:v>45119.829861111109</c:v>
                </c:pt>
                <c:pt idx="34512">
                  <c:v>45119.833333333336</c:v>
                </c:pt>
                <c:pt idx="34513">
                  <c:v>45119.836805555555</c:v>
                </c:pt>
                <c:pt idx="34514">
                  <c:v>45119.840277777781</c:v>
                </c:pt>
                <c:pt idx="34515">
                  <c:v>45119.84375</c:v>
                </c:pt>
                <c:pt idx="34516">
                  <c:v>45119.847222222219</c:v>
                </c:pt>
                <c:pt idx="34517">
                  <c:v>45119.850694444445</c:v>
                </c:pt>
                <c:pt idx="34518">
                  <c:v>45119.854166666664</c:v>
                </c:pt>
                <c:pt idx="34519">
                  <c:v>45119.857638888891</c:v>
                </c:pt>
                <c:pt idx="34520">
                  <c:v>45119.861111111109</c:v>
                </c:pt>
                <c:pt idx="34521">
                  <c:v>45119.864583333336</c:v>
                </c:pt>
                <c:pt idx="34522">
                  <c:v>45119.868055555555</c:v>
                </c:pt>
                <c:pt idx="34523">
                  <c:v>45119.871527777781</c:v>
                </c:pt>
                <c:pt idx="34524">
                  <c:v>45119.875</c:v>
                </c:pt>
                <c:pt idx="34525">
                  <c:v>45119.878472222219</c:v>
                </c:pt>
                <c:pt idx="34526">
                  <c:v>45119.881944444445</c:v>
                </c:pt>
                <c:pt idx="34527">
                  <c:v>45119.885416666664</c:v>
                </c:pt>
                <c:pt idx="34528">
                  <c:v>45119.888888888891</c:v>
                </c:pt>
                <c:pt idx="34529">
                  <c:v>45119.892361111109</c:v>
                </c:pt>
                <c:pt idx="34530">
                  <c:v>45119.895833333336</c:v>
                </c:pt>
                <c:pt idx="34531">
                  <c:v>45119.899305555555</c:v>
                </c:pt>
                <c:pt idx="34532">
                  <c:v>45119.902777777781</c:v>
                </c:pt>
                <c:pt idx="34533">
                  <c:v>45119.90625</c:v>
                </c:pt>
                <c:pt idx="34534">
                  <c:v>45119.909722222219</c:v>
                </c:pt>
                <c:pt idx="34535">
                  <c:v>45119.913194444445</c:v>
                </c:pt>
                <c:pt idx="34536">
                  <c:v>45119.916666666664</c:v>
                </c:pt>
                <c:pt idx="34537">
                  <c:v>45119.920138888891</c:v>
                </c:pt>
                <c:pt idx="34538">
                  <c:v>45119.923611111109</c:v>
                </c:pt>
                <c:pt idx="34539">
                  <c:v>45119.927083333336</c:v>
                </c:pt>
                <c:pt idx="34540">
                  <c:v>45119.930555555555</c:v>
                </c:pt>
                <c:pt idx="34541">
                  <c:v>45119.934027777781</c:v>
                </c:pt>
                <c:pt idx="34542">
                  <c:v>45119.9375</c:v>
                </c:pt>
                <c:pt idx="34543">
                  <c:v>45119.940972222219</c:v>
                </c:pt>
                <c:pt idx="34544">
                  <c:v>45119.944444444445</c:v>
                </c:pt>
                <c:pt idx="34545">
                  <c:v>45119.947916666664</c:v>
                </c:pt>
                <c:pt idx="34546">
                  <c:v>45119.951388888891</c:v>
                </c:pt>
                <c:pt idx="34547">
                  <c:v>45119.954861111109</c:v>
                </c:pt>
                <c:pt idx="34548">
                  <c:v>45119.958333333336</c:v>
                </c:pt>
                <c:pt idx="34549">
                  <c:v>45119.961805555555</c:v>
                </c:pt>
                <c:pt idx="34550">
                  <c:v>45119.965277777781</c:v>
                </c:pt>
                <c:pt idx="34551">
                  <c:v>45119.96875</c:v>
                </c:pt>
                <c:pt idx="34552">
                  <c:v>45119.972222222219</c:v>
                </c:pt>
                <c:pt idx="34553">
                  <c:v>45119.975694444445</c:v>
                </c:pt>
                <c:pt idx="34554">
                  <c:v>45119.979166666664</c:v>
                </c:pt>
                <c:pt idx="34555">
                  <c:v>45119.982638888891</c:v>
                </c:pt>
                <c:pt idx="34556">
                  <c:v>45119.986111111109</c:v>
                </c:pt>
                <c:pt idx="34557">
                  <c:v>45119.989583333336</c:v>
                </c:pt>
                <c:pt idx="34558">
                  <c:v>45119.993055555555</c:v>
                </c:pt>
                <c:pt idx="34559">
                  <c:v>45119.996527777781</c:v>
                </c:pt>
                <c:pt idx="34560">
                  <c:v>45120</c:v>
                </c:pt>
                <c:pt idx="34561">
                  <c:v>45120.003472222219</c:v>
                </c:pt>
                <c:pt idx="34562">
                  <c:v>45120.006944444445</c:v>
                </c:pt>
                <c:pt idx="34563">
                  <c:v>45120.010416666664</c:v>
                </c:pt>
                <c:pt idx="34564">
                  <c:v>45120.013888888891</c:v>
                </c:pt>
                <c:pt idx="34565">
                  <c:v>45120.017361111109</c:v>
                </c:pt>
                <c:pt idx="34566">
                  <c:v>45120.020833333336</c:v>
                </c:pt>
                <c:pt idx="34567">
                  <c:v>45120.024305555555</c:v>
                </c:pt>
                <c:pt idx="34568">
                  <c:v>45120.027777777781</c:v>
                </c:pt>
                <c:pt idx="34569">
                  <c:v>45120.03125</c:v>
                </c:pt>
                <c:pt idx="34570">
                  <c:v>45120.034722222219</c:v>
                </c:pt>
                <c:pt idx="34571">
                  <c:v>45120.038194444445</c:v>
                </c:pt>
                <c:pt idx="34572">
                  <c:v>45120.041666666664</c:v>
                </c:pt>
                <c:pt idx="34573">
                  <c:v>45120.045138888891</c:v>
                </c:pt>
                <c:pt idx="34574">
                  <c:v>45120.048611111109</c:v>
                </c:pt>
                <c:pt idx="34575">
                  <c:v>45120.052083333336</c:v>
                </c:pt>
                <c:pt idx="34576">
                  <c:v>45120.055555555555</c:v>
                </c:pt>
                <c:pt idx="34577">
                  <c:v>45120.059027777781</c:v>
                </c:pt>
                <c:pt idx="34578">
                  <c:v>45120.0625</c:v>
                </c:pt>
                <c:pt idx="34579">
                  <c:v>45120.065972222219</c:v>
                </c:pt>
                <c:pt idx="34580">
                  <c:v>45120.069444444445</c:v>
                </c:pt>
                <c:pt idx="34581">
                  <c:v>45120.072916666664</c:v>
                </c:pt>
                <c:pt idx="34582">
                  <c:v>45120.076388888891</c:v>
                </c:pt>
                <c:pt idx="34583">
                  <c:v>45120.079861111109</c:v>
                </c:pt>
                <c:pt idx="34584">
                  <c:v>45120.083333333336</c:v>
                </c:pt>
                <c:pt idx="34585">
                  <c:v>45120.086805555555</c:v>
                </c:pt>
                <c:pt idx="34586">
                  <c:v>45120.090277777781</c:v>
                </c:pt>
                <c:pt idx="34587">
                  <c:v>45120.09375</c:v>
                </c:pt>
                <c:pt idx="34588">
                  <c:v>45120.097222222219</c:v>
                </c:pt>
                <c:pt idx="34589">
                  <c:v>45120.100694444445</c:v>
                </c:pt>
                <c:pt idx="34590">
                  <c:v>45120.104166666664</c:v>
                </c:pt>
                <c:pt idx="34591">
                  <c:v>45120.107638888891</c:v>
                </c:pt>
                <c:pt idx="34592">
                  <c:v>45120.111111111109</c:v>
                </c:pt>
                <c:pt idx="34593">
                  <c:v>45120.114583333336</c:v>
                </c:pt>
                <c:pt idx="34594">
                  <c:v>45120.118055555555</c:v>
                </c:pt>
                <c:pt idx="34595">
                  <c:v>45120.121527777781</c:v>
                </c:pt>
                <c:pt idx="34596">
                  <c:v>45120.125</c:v>
                </c:pt>
                <c:pt idx="34597">
                  <c:v>45120.128472222219</c:v>
                </c:pt>
                <c:pt idx="34598">
                  <c:v>45120.131944444445</c:v>
                </c:pt>
                <c:pt idx="34599">
                  <c:v>45120.135416666664</c:v>
                </c:pt>
                <c:pt idx="34600">
                  <c:v>45120.138888888891</c:v>
                </c:pt>
                <c:pt idx="34601">
                  <c:v>45120.142361111109</c:v>
                </c:pt>
                <c:pt idx="34602">
                  <c:v>45120.145833333336</c:v>
                </c:pt>
                <c:pt idx="34603">
                  <c:v>45120.149305555555</c:v>
                </c:pt>
                <c:pt idx="34604">
                  <c:v>45120.152777777781</c:v>
                </c:pt>
                <c:pt idx="34605">
                  <c:v>45120.15625</c:v>
                </c:pt>
                <c:pt idx="34606">
                  <c:v>45120.159722222219</c:v>
                </c:pt>
                <c:pt idx="34607">
                  <c:v>45120.163194444445</c:v>
                </c:pt>
                <c:pt idx="34608">
                  <c:v>45120.166666666664</c:v>
                </c:pt>
                <c:pt idx="34609">
                  <c:v>45120.170138888891</c:v>
                </c:pt>
                <c:pt idx="34610">
                  <c:v>45120.173611111109</c:v>
                </c:pt>
                <c:pt idx="34611">
                  <c:v>45120.177083333336</c:v>
                </c:pt>
                <c:pt idx="34612">
                  <c:v>45120.180555555555</c:v>
                </c:pt>
                <c:pt idx="34613">
                  <c:v>45120.184027777781</c:v>
                </c:pt>
                <c:pt idx="34614">
                  <c:v>45120.1875</c:v>
                </c:pt>
                <c:pt idx="34615">
                  <c:v>45120.190972222219</c:v>
                </c:pt>
                <c:pt idx="34616">
                  <c:v>45120.194444444445</c:v>
                </c:pt>
                <c:pt idx="34617">
                  <c:v>45120.197916666664</c:v>
                </c:pt>
                <c:pt idx="34618">
                  <c:v>45120.201388888891</c:v>
                </c:pt>
                <c:pt idx="34619">
                  <c:v>45120.204861111109</c:v>
                </c:pt>
                <c:pt idx="34620">
                  <c:v>45120.208333333336</c:v>
                </c:pt>
                <c:pt idx="34621">
                  <c:v>45120.211805555555</c:v>
                </c:pt>
                <c:pt idx="34622">
                  <c:v>45120.215277777781</c:v>
                </c:pt>
                <c:pt idx="34623">
                  <c:v>45120.21875</c:v>
                </c:pt>
                <c:pt idx="34624">
                  <c:v>45120.222222222219</c:v>
                </c:pt>
                <c:pt idx="34625">
                  <c:v>45120.225694444445</c:v>
                </c:pt>
                <c:pt idx="34626">
                  <c:v>45120.229166666664</c:v>
                </c:pt>
                <c:pt idx="34627">
                  <c:v>45120.232638888891</c:v>
                </c:pt>
                <c:pt idx="34628">
                  <c:v>45120.236111111109</c:v>
                </c:pt>
                <c:pt idx="34629">
                  <c:v>45120.239583333336</c:v>
                </c:pt>
                <c:pt idx="34630">
                  <c:v>45120.243055555555</c:v>
                </c:pt>
                <c:pt idx="34631">
                  <c:v>45120.246527777781</c:v>
                </c:pt>
                <c:pt idx="34632">
                  <c:v>45120.25</c:v>
                </c:pt>
                <c:pt idx="34633">
                  <c:v>45120.253472222219</c:v>
                </c:pt>
                <c:pt idx="34634">
                  <c:v>45120.256944444445</c:v>
                </c:pt>
                <c:pt idx="34635">
                  <c:v>45120.260416666664</c:v>
                </c:pt>
                <c:pt idx="34636">
                  <c:v>45120.263888888891</c:v>
                </c:pt>
                <c:pt idx="34637">
                  <c:v>45120.267361111109</c:v>
                </c:pt>
                <c:pt idx="34638">
                  <c:v>45120.270833333336</c:v>
                </c:pt>
                <c:pt idx="34639">
                  <c:v>45120.274305555555</c:v>
                </c:pt>
                <c:pt idx="34640">
                  <c:v>45120.277777777781</c:v>
                </c:pt>
                <c:pt idx="34641">
                  <c:v>45120.28125</c:v>
                </c:pt>
                <c:pt idx="34642">
                  <c:v>45120.284722222219</c:v>
                </c:pt>
                <c:pt idx="34643">
                  <c:v>45120.288194444445</c:v>
                </c:pt>
                <c:pt idx="34644">
                  <c:v>45120.291666666664</c:v>
                </c:pt>
                <c:pt idx="34645">
                  <c:v>45120.295138888891</c:v>
                </c:pt>
                <c:pt idx="34646">
                  <c:v>45120.298611111109</c:v>
                </c:pt>
                <c:pt idx="34647">
                  <c:v>45120.302083333336</c:v>
                </c:pt>
                <c:pt idx="34648">
                  <c:v>45120.305555555555</c:v>
                </c:pt>
                <c:pt idx="34649">
                  <c:v>45120.309027777781</c:v>
                </c:pt>
                <c:pt idx="34650">
                  <c:v>45120.3125</c:v>
                </c:pt>
                <c:pt idx="34651">
                  <c:v>45120.315972222219</c:v>
                </c:pt>
                <c:pt idx="34652">
                  <c:v>45120.319444444445</c:v>
                </c:pt>
                <c:pt idx="34653">
                  <c:v>45120.322916666664</c:v>
                </c:pt>
                <c:pt idx="34654">
                  <c:v>45120.326388888891</c:v>
                </c:pt>
                <c:pt idx="34655">
                  <c:v>45120.329861111109</c:v>
                </c:pt>
                <c:pt idx="34656">
                  <c:v>45120.333333333336</c:v>
                </c:pt>
                <c:pt idx="34657">
                  <c:v>45120.336805555555</c:v>
                </c:pt>
                <c:pt idx="34658">
                  <c:v>45120.340277777781</c:v>
                </c:pt>
                <c:pt idx="34659">
                  <c:v>45120.34375</c:v>
                </c:pt>
                <c:pt idx="34660">
                  <c:v>45120.347222222219</c:v>
                </c:pt>
                <c:pt idx="34661">
                  <c:v>45120.350694444445</c:v>
                </c:pt>
                <c:pt idx="34662">
                  <c:v>45120.354166666664</c:v>
                </c:pt>
                <c:pt idx="34663">
                  <c:v>45120.357638888891</c:v>
                </c:pt>
                <c:pt idx="34664">
                  <c:v>45120.361111111109</c:v>
                </c:pt>
                <c:pt idx="34665">
                  <c:v>45120.364583333336</c:v>
                </c:pt>
                <c:pt idx="34666">
                  <c:v>45120.368055555555</c:v>
                </c:pt>
                <c:pt idx="34667">
                  <c:v>45120.371527777781</c:v>
                </c:pt>
                <c:pt idx="34668">
                  <c:v>45120.375</c:v>
                </c:pt>
                <c:pt idx="34669">
                  <c:v>45120.378472222219</c:v>
                </c:pt>
                <c:pt idx="34670">
                  <c:v>45120.381944444445</c:v>
                </c:pt>
                <c:pt idx="34671">
                  <c:v>45120.385416666664</c:v>
                </c:pt>
                <c:pt idx="34672">
                  <c:v>45120.388888888891</c:v>
                </c:pt>
                <c:pt idx="34673">
                  <c:v>45120.392361111109</c:v>
                </c:pt>
                <c:pt idx="34674">
                  <c:v>45120.395833333336</c:v>
                </c:pt>
                <c:pt idx="34675">
                  <c:v>45120.399305555555</c:v>
                </c:pt>
                <c:pt idx="34676">
                  <c:v>45120.402777777781</c:v>
                </c:pt>
                <c:pt idx="34677">
                  <c:v>45120.40625</c:v>
                </c:pt>
                <c:pt idx="34678">
                  <c:v>45120.409722222219</c:v>
                </c:pt>
                <c:pt idx="34679">
                  <c:v>45120.413194444445</c:v>
                </c:pt>
                <c:pt idx="34680">
                  <c:v>45120.416666666664</c:v>
                </c:pt>
                <c:pt idx="34681">
                  <c:v>45120.420138888891</c:v>
                </c:pt>
                <c:pt idx="34682">
                  <c:v>45120.423611111109</c:v>
                </c:pt>
                <c:pt idx="34683">
                  <c:v>45120.427083333336</c:v>
                </c:pt>
                <c:pt idx="34684">
                  <c:v>45120.430555555555</c:v>
                </c:pt>
                <c:pt idx="34685">
                  <c:v>45120.434027777781</c:v>
                </c:pt>
                <c:pt idx="34686">
                  <c:v>45120.4375</c:v>
                </c:pt>
                <c:pt idx="34687">
                  <c:v>45120.440972222219</c:v>
                </c:pt>
                <c:pt idx="34688">
                  <c:v>45120.444444444445</c:v>
                </c:pt>
                <c:pt idx="34689">
                  <c:v>45120.447916666664</c:v>
                </c:pt>
                <c:pt idx="34690">
                  <c:v>45120.451388888891</c:v>
                </c:pt>
                <c:pt idx="34691">
                  <c:v>45120.454861111109</c:v>
                </c:pt>
                <c:pt idx="34692">
                  <c:v>45120.458333333336</c:v>
                </c:pt>
                <c:pt idx="34693">
                  <c:v>45120.461805555555</c:v>
                </c:pt>
                <c:pt idx="34694">
                  <c:v>45120.465277777781</c:v>
                </c:pt>
                <c:pt idx="34695">
                  <c:v>45120.46875</c:v>
                </c:pt>
                <c:pt idx="34696">
                  <c:v>45120.472222222219</c:v>
                </c:pt>
                <c:pt idx="34697">
                  <c:v>45120.475694444445</c:v>
                </c:pt>
                <c:pt idx="34698">
                  <c:v>45120.479166666664</c:v>
                </c:pt>
                <c:pt idx="34699">
                  <c:v>45120.482638888891</c:v>
                </c:pt>
                <c:pt idx="34700">
                  <c:v>45120.486111111109</c:v>
                </c:pt>
                <c:pt idx="34701">
                  <c:v>45120.489583333336</c:v>
                </c:pt>
                <c:pt idx="34702">
                  <c:v>45120.493055555555</c:v>
                </c:pt>
                <c:pt idx="34703">
                  <c:v>45120.496527777781</c:v>
                </c:pt>
                <c:pt idx="34704">
                  <c:v>45120.5</c:v>
                </c:pt>
                <c:pt idx="34705">
                  <c:v>45120.503472222219</c:v>
                </c:pt>
                <c:pt idx="34706">
                  <c:v>45120.506944444445</c:v>
                </c:pt>
                <c:pt idx="34707">
                  <c:v>45120.510416666664</c:v>
                </c:pt>
                <c:pt idx="34708">
                  <c:v>45120.513888888891</c:v>
                </c:pt>
                <c:pt idx="34709">
                  <c:v>45120.517361111109</c:v>
                </c:pt>
                <c:pt idx="34710">
                  <c:v>45120.520833333336</c:v>
                </c:pt>
                <c:pt idx="34711">
                  <c:v>45120.524305555555</c:v>
                </c:pt>
                <c:pt idx="34712">
                  <c:v>45120.527777777781</c:v>
                </c:pt>
                <c:pt idx="34713">
                  <c:v>45120.53125</c:v>
                </c:pt>
                <c:pt idx="34714">
                  <c:v>45120.534722222219</c:v>
                </c:pt>
                <c:pt idx="34715">
                  <c:v>45120.538194444445</c:v>
                </c:pt>
                <c:pt idx="34716">
                  <c:v>45120.541666666664</c:v>
                </c:pt>
                <c:pt idx="34717">
                  <c:v>45120.545138888891</c:v>
                </c:pt>
                <c:pt idx="34718">
                  <c:v>45120.548611111109</c:v>
                </c:pt>
                <c:pt idx="34719">
                  <c:v>45120.552083333336</c:v>
                </c:pt>
                <c:pt idx="34720">
                  <c:v>45120.555555555555</c:v>
                </c:pt>
                <c:pt idx="34721">
                  <c:v>45120.559027777781</c:v>
                </c:pt>
                <c:pt idx="34722">
                  <c:v>45120.5625</c:v>
                </c:pt>
                <c:pt idx="34723">
                  <c:v>45120.565972222219</c:v>
                </c:pt>
                <c:pt idx="34724">
                  <c:v>45120.569444444445</c:v>
                </c:pt>
                <c:pt idx="34725">
                  <c:v>45120.572916666664</c:v>
                </c:pt>
                <c:pt idx="34726">
                  <c:v>45120.576388888891</c:v>
                </c:pt>
                <c:pt idx="34727">
                  <c:v>45120.579861111109</c:v>
                </c:pt>
                <c:pt idx="34728">
                  <c:v>45120.583333333336</c:v>
                </c:pt>
                <c:pt idx="34729">
                  <c:v>45120.586805555555</c:v>
                </c:pt>
                <c:pt idx="34730">
                  <c:v>45120.590277777781</c:v>
                </c:pt>
                <c:pt idx="34731">
                  <c:v>45120.59375</c:v>
                </c:pt>
                <c:pt idx="34732">
                  <c:v>45120.597222222219</c:v>
                </c:pt>
                <c:pt idx="34733">
                  <c:v>45120.600694444445</c:v>
                </c:pt>
                <c:pt idx="34734">
                  <c:v>45120.604166666664</c:v>
                </c:pt>
                <c:pt idx="34735">
                  <c:v>45120.607638888891</c:v>
                </c:pt>
                <c:pt idx="34736">
                  <c:v>45120.611111111109</c:v>
                </c:pt>
                <c:pt idx="34737">
                  <c:v>45120.614583333336</c:v>
                </c:pt>
                <c:pt idx="34738">
                  <c:v>45120.618055555555</c:v>
                </c:pt>
                <c:pt idx="34739">
                  <c:v>45120.621527777781</c:v>
                </c:pt>
                <c:pt idx="34740">
                  <c:v>45120.625</c:v>
                </c:pt>
                <c:pt idx="34741">
                  <c:v>45120.628472222219</c:v>
                </c:pt>
                <c:pt idx="34742">
                  <c:v>45120.631944444445</c:v>
                </c:pt>
                <c:pt idx="34743">
                  <c:v>45120.635416666664</c:v>
                </c:pt>
                <c:pt idx="34744">
                  <c:v>45120.638888888891</c:v>
                </c:pt>
                <c:pt idx="34745">
                  <c:v>45120.642361111109</c:v>
                </c:pt>
                <c:pt idx="34746">
                  <c:v>45120.645833333336</c:v>
                </c:pt>
                <c:pt idx="34747">
                  <c:v>45120.649305555555</c:v>
                </c:pt>
                <c:pt idx="34748">
                  <c:v>45120.652777777781</c:v>
                </c:pt>
                <c:pt idx="34749">
                  <c:v>45120.65625</c:v>
                </c:pt>
                <c:pt idx="34750">
                  <c:v>45120.659722222219</c:v>
                </c:pt>
                <c:pt idx="34751">
                  <c:v>45120.663194444445</c:v>
                </c:pt>
                <c:pt idx="34752">
                  <c:v>45120.666666666664</c:v>
                </c:pt>
                <c:pt idx="34753">
                  <c:v>45120.670138888891</c:v>
                </c:pt>
                <c:pt idx="34754">
                  <c:v>45120.673611111109</c:v>
                </c:pt>
                <c:pt idx="34755">
                  <c:v>45120.677083333336</c:v>
                </c:pt>
                <c:pt idx="34756">
                  <c:v>45120.680555555555</c:v>
                </c:pt>
                <c:pt idx="34757">
                  <c:v>45120.684027777781</c:v>
                </c:pt>
                <c:pt idx="34758">
                  <c:v>45120.6875</c:v>
                </c:pt>
                <c:pt idx="34759">
                  <c:v>45120.690972222219</c:v>
                </c:pt>
                <c:pt idx="34760">
                  <c:v>45120.694444444445</c:v>
                </c:pt>
                <c:pt idx="34761">
                  <c:v>45120.697916666664</c:v>
                </c:pt>
                <c:pt idx="34762">
                  <c:v>45120.701388888891</c:v>
                </c:pt>
                <c:pt idx="34763">
                  <c:v>45120.704861111109</c:v>
                </c:pt>
                <c:pt idx="34764">
                  <c:v>45120.708333333336</c:v>
                </c:pt>
                <c:pt idx="34765">
                  <c:v>45120.711805555555</c:v>
                </c:pt>
                <c:pt idx="34766">
                  <c:v>45120.715277777781</c:v>
                </c:pt>
                <c:pt idx="34767">
                  <c:v>45120.71875</c:v>
                </c:pt>
                <c:pt idx="34768">
                  <c:v>45120.722222222219</c:v>
                </c:pt>
                <c:pt idx="34769">
                  <c:v>45120.725694444445</c:v>
                </c:pt>
                <c:pt idx="34770">
                  <c:v>45120.729166666664</c:v>
                </c:pt>
                <c:pt idx="34771">
                  <c:v>45120.732638888891</c:v>
                </c:pt>
                <c:pt idx="34772">
                  <c:v>45120.736111111109</c:v>
                </c:pt>
                <c:pt idx="34773">
                  <c:v>45120.739583333336</c:v>
                </c:pt>
                <c:pt idx="34774">
                  <c:v>45120.743055555555</c:v>
                </c:pt>
                <c:pt idx="34775">
                  <c:v>45120.746527777781</c:v>
                </c:pt>
                <c:pt idx="34776">
                  <c:v>45120.75</c:v>
                </c:pt>
                <c:pt idx="34777">
                  <c:v>45120.753472222219</c:v>
                </c:pt>
                <c:pt idx="34778">
                  <c:v>45120.756944444445</c:v>
                </c:pt>
                <c:pt idx="34779">
                  <c:v>45120.760416666664</c:v>
                </c:pt>
                <c:pt idx="34780">
                  <c:v>45120.763888888891</c:v>
                </c:pt>
                <c:pt idx="34781">
                  <c:v>45120.767361111109</c:v>
                </c:pt>
                <c:pt idx="34782">
                  <c:v>45120.770833333336</c:v>
                </c:pt>
                <c:pt idx="34783">
                  <c:v>45120.774305555555</c:v>
                </c:pt>
                <c:pt idx="34784">
                  <c:v>45120.777777777781</c:v>
                </c:pt>
                <c:pt idx="34785">
                  <c:v>45120.78125</c:v>
                </c:pt>
                <c:pt idx="34786">
                  <c:v>45120.784722222219</c:v>
                </c:pt>
                <c:pt idx="34787">
                  <c:v>45120.788194444445</c:v>
                </c:pt>
                <c:pt idx="34788">
                  <c:v>45120.791666666664</c:v>
                </c:pt>
                <c:pt idx="34789">
                  <c:v>45120.795138888891</c:v>
                </c:pt>
                <c:pt idx="34790">
                  <c:v>45120.798611111109</c:v>
                </c:pt>
                <c:pt idx="34791">
                  <c:v>45120.802083333336</c:v>
                </c:pt>
                <c:pt idx="34792">
                  <c:v>45120.805555555555</c:v>
                </c:pt>
                <c:pt idx="34793">
                  <c:v>45120.809027777781</c:v>
                </c:pt>
                <c:pt idx="34794">
                  <c:v>45120.8125</c:v>
                </c:pt>
                <c:pt idx="34795">
                  <c:v>45120.815972222219</c:v>
                </c:pt>
                <c:pt idx="34796">
                  <c:v>45120.819444444445</c:v>
                </c:pt>
                <c:pt idx="34797">
                  <c:v>45120.822916666664</c:v>
                </c:pt>
                <c:pt idx="34798">
                  <c:v>45120.826388888891</c:v>
                </c:pt>
                <c:pt idx="34799">
                  <c:v>45120.829861111109</c:v>
                </c:pt>
                <c:pt idx="34800">
                  <c:v>45120.833333333336</c:v>
                </c:pt>
                <c:pt idx="34801">
                  <c:v>45120.836805555555</c:v>
                </c:pt>
                <c:pt idx="34802">
                  <c:v>45120.840277777781</c:v>
                </c:pt>
                <c:pt idx="34803">
                  <c:v>45120.84375</c:v>
                </c:pt>
                <c:pt idx="34804">
                  <c:v>45120.847222222219</c:v>
                </c:pt>
                <c:pt idx="34805">
                  <c:v>45120.850694444445</c:v>
                </c:pt>
                <c:pt idx="34806">
                  <c:v>45120.854166666664</c:v>
                </c:pt>
                <c:pt idx="34807">
                  <c:v>45120.857638888891</c:v>
                </c:pt>
                <c:pt idx="34808">
                  <c:v>45120.861111111109</c:v>
                </c:pt>
                <c:pt idx="34809">
                  <c:v>45120.864583333336</c:v>
                </c:pt>
                <c:pt idx="34810">
                  <c:v>45120.868055555555</c:v>
                </c:pt>
                <c:pt idx="34811">
                  <c:v>45120.871527777781</c:v>
                </c:pt>
                <c:pt idx="34812">
                  <c:v>45120.875</c:v>
                </c:pt>
                <c:pt idx="34813">
                  <c:v>45120.878472222219</c:v>
                </c:pt>
                <c:pt idx="34814">
                  <c:v>45120.881944444445</c:v>
                </c:pt>
                <c:pt idx="34815">
                  <c:v>45120.885416666664</c:v>
                </c:pt>
                <c:pt idx="34816">
                  <c:v>45120.888888888891</c:v>
                </c:pt>
                <c:pt idx="34817">
                  <c:v>45120.892361111109</c:v>
                </c:pt>
                <c:pt idx="34818">
                  <c:v>45120.895833333336</c:v>
                </c:pt>
                <c:pt idx="34819">
                  <c:v>45120.899305555555</c:v>
                </c:pt>
                <c:pt idx="34820">
                  <c:v>45120.902777777781</c:v>
                </c:pt>
                <c:pt idx="34821">
                  <c:v>45120.90625</c:v>
                </c:pt>
                <c:pt idx="34822">
                  <c:v>45120.909722222219</c:v>
                </c:pt>
                <c:pt idx="34823">
                  <c:v>45120.913194444445</c:v>
                </c:pt>
                <c:pt idx="34824">
                  <c:v>45120.916666666664</c:v>
                </c:pt>
                <c:pt idx="34825">
                  <c:v>45120.920138888891</c:v>
                </c:pt>
                <c:pt idx="34826">
                  <c:v>45120.923611111109</c:v>
                </c:pt>
                <c:pt idx="34827">
                  <c:v>45120.927083333336</c:v>
                </c:pt>
                <c:pt idx="34828">
                  <c:v>45120.930555555555</c:v>
                </c:pt>
                <c:pt idx="34829">
                  <c:v>45120.934027777781</c:v>
                </c:pt>
                <c:pt idx="34830">
                  <c:v>45120.9375</c:v>
                </c:pt>
                <c:pt idx="34831">
                  <c:v>45120.940972222219</c:v>
                </c:pt>
                <c:pt idx="34832">
                  <c:v>45120.944444444445</c:v>
                </c:pt>
                <c:pt idx="34833">
                  <c:v>45120.947916666664</c:v>
                </c:pt>
                <c:pt idx="34834">
                  <c:v>45120.951388888891</c:v>
                </c:pt>
                <c:pt idx="34835">
                  <c:v>45120.954861111109</c:v>
                </c:pt>
                <c:pt idx="34836">
                  <c:v>45120.958333333336</c:v>
                </c:pt>
                <c:pt idx="34837">
                  <c:v>45120.961805555555</c:v>
                </c:pt>
                <c:pt idx="34838">
                  <c:v>45120.965277777781</c:v>
                </c:pt>
                <c:pt idx="34839">
                  <c:v>45120.96875</c:v>
                </c:pt>
                <c:pt idx="34840">
                  <c:v>45120.972222222219</c:v>
                </c:pt>
                <c:pt idx="34841">
                  <c:v>45120.975694444445</c:v>
                </c:pt>
                <c:pt idx="34842">
                  <c:v>45120.979166666664</c:v>
                </c:pt>
                <c:pt idx="34843">
                  <c:v>45120.982638888891</c:v>
                </c:pt>
                <c:pt idx="34844">
                  <c:v>45120.986111111109</c:v>
                </c:pt>
                <c:pt idx="34845">
                  <c:v>45120.989583333336</c:v>
                </c:pt>
                <c:pt idx="34846">
                  <c:v>45120.993055555555</c:v>
                </c:pt>
                <c:pt idx="34847">
                  <c:v>45120.996527777781</c:v>
                </c:pt>
                <c:pt idx="34848">
                  <c:v>45121</c:v>
                </c:pt>
                <c:pt idx="34849">
                  <c:v>45121.003472222219</c:v>
                </c:pt>
                <c:pt idx="34850">
                  <c:v>45121.006944444445</c:v>
                </c:pt>
                <c:pt idx="34851">
                  <c:v>45121.010416666664</c:v>
                </c:pt>
                <c:pt idx="34852">
                  <c:v>45121.013888888891</c:v>
                </c:pt>
                <c:pt idx="34853">
                  <c:v>45121.017361111109</c:v>
                </c:pt>
                <c:pt idx="34854">
                  <c:v>45121.020833333336</c:v>
                </c:pt>
                <c:pt idx="34855">
                  <c:v>45121.024305555555</c:v>
                </c:pt>
                <c:pt idx="34856">
                  <c:v>45121.027777777781</c:v>
                </c:pt>
                <c:pt idx="34857">
                  <c:v>45121.03125</c:v>
                </c:pt>
                <c:pt idx="34858">
                  <c:v>45121.034722222219</c:v>
                </c:pt>
                <c:pt idx="34859">
                  <c:v>45121.038194444445</c:v>
                </c:pt>
                <c:pt idx="34860">
                  <c:v>45121.041666666664</c:v>
                </c:pt>
                <c:pt idx="34861">
                  <c:v>45121.045138888891</c:v>
                </c:pt>
                <c:pt idx="34862">
                  <c:v>45121.048611111109</c:v>
                </c:pt>
                <c:pt idx="34863">
                  <c:v>45121.052083333336</c:v>
                </c:pt>
                <c:pt idx="34864">
                  <c:v>45121.055555555555</c:v>
                </c:pt>
                <c:pt idx="34865">
                  <c:v>45121.059027777781</c:v>
                </c:pt>
                <c:pt idx="34866">
                  <c:v>45121.0625</c:v>
                </c:pt>
                <c:pt idx="34867">
                  <c:v>45121.065972222219</c:v>
                </c:pt>
                <c:pt idx="34868">
                  <c:v>45121.069444444445</c:v>
                </c:pt>
                <c:pt idx="34869">
                  <c:v>45121.072916666664</c:v>
                </c:pt>
                <c:pt idx="34870">
                  <c:v>45121.076388888891</c:v>
                </c:pt>
                <c:pt idx="34871">
                  <c:v>45121.079861111109</c:v>
                </c:pt>
                <c:pt idx="34872">
                  <c:v>45121.083333333336</c:v>
                </c:pt>
                <c:pt idx="34873">
                  <c:v>45121.086805555555</c:v>
                </c:pt>
                <c:pt idx="34874">
                  <c:v>45121.090277777781</c:v>
                </c:pt>
                <c:pt idx="34875">
                  <c:v>45121.09375</c:v>
                </c:pt>
                <c:pt idx="34876">
                  <c:v>45121.097222222219</c:v>
                </c:pt>
                <c:pt idx="34877">
                  <c:v>45121.100694444445</c:v>
                </c:pt>
                <c:pt idx="34878">
                  <c:v>45121.104166666664</c:v>
                </c:pt>
                <c:pt idx="34879">
                  <c:v>45121.107638888891</c:v>
                </c:pt>
                <c:pt idx="34880">
                  <c:v>45121.111111111109</c:v>
                </c:pt>
                <c:pt idx="34881">
                  <c:v>45121.114583333336</c:v>
                </c:pt>
                <c:pt idx="34882">
                  <c:v>45121.118055555555</c:v>
                </c:pt>
                <c:pt idx="34883">
                  <c:v>45121.121527777781</c:v>
                </c:pt>
                <c:pt idx="34884">
                  <c:v>45121.125</c:v>
                </c:pt>
                <c:pt idx="34885">
                  <c:v>45121.128472222219</c:v>
                </c:pt>
                <c:pt idx="34886">
                  <c:v>45121.131944444445</c:v>
                </c:pt>
                <c:pt idx="34887">
                  <c:v>45121.135416666664</c:v>
                </c:pt>
                <c:pt idx="34888">
                  <c:v>45121.138888888891</c:v>
                </c:pt>
                <c:pt idx="34889">
                  <c:v>45121.142361111109</c:v>
                </c:pt>
                <c:pt idx="34890">
                  <c:v>45121.145833333336</c:v>
                </c:pt>
                <c:pt idx="34891">
                  <c:v>45121.149305555555</c:v>
                </c:pt>
                <c:pt idx="34892">
                  <c:v>45121.152777777781</c:v>
                </c:pt>
                <c:pt idx="34893">
                  <c:v>45121.15625</c:v>
                </c:pt>
                <c:pt idx="34894">
                  <c:v>45121.159722222219</c:v>
                </c:pt>
                <c:pt idx="34895">
                  <c:v>45121.163194444445</c:v>
                </c:pt>
                <c:pt idx="34896">
                  <c:v>45121.166666666664</c:v>
                </c:pt>
                <c:pt idx="34897">
                  <c:v>45121.170138888891</c:v>
                </c:pt>
                <c:pt idx="34898">
                  <c:v>45121.173611111109</c:v>
                </c:pt>
                <c:pt idx="34899">
                  <c:v>45121.177083333336</c:v>
                </c:pt>
                <c:pt idx="34900">
                  <c:v>45121.180555555555</c:v>
                </c:pt>
                <c:pt idx="34901">
                  <c:v>45121.184027777781</c:v>
                </c:pt>
                <c:pt idx="34902">
                  <c:v>45121.1875</c:v>
                </c:pt>
                <c:pt idx="34903">
                  <c:v>45121.190972222219</c:v>
                </c:pt>
                <c:pt idx="34904">
                  <c:v>45121.194444444445</c:v>
                </c:pt>
                <c:pt idx="34905">
                  <c:v>45121.197916666664</c:v>
                </c:pt>
                <c:pt idx="34906">
                  <c:v>45121.201388888891</c:v>
                </c:pt>
                <c:pt idx="34907">
                  <c:v>45121.204861111109</c:v>
                </c:pt>
                <c:pt idx="34908">
                  <c:v>45121.208333333336</c:v>
                </c:pt>
                <c:pt idx="34909">
                  <c:v>45121.211805555555</c:v>
                </c:pt>
                <c:pt idx="34910">
                  <c:v>45121.215277777781</c:v>
                </c:pt>
                <c:pt idx="34911">
                  <c:v>45121.21875</c:v>
                </c:pt>
                <c:pt idx="34912">
                  <c:v>45121.222222222219</c:v>
                </c:pt>
                <c:pt idx="34913">
                  <c:v>45121.225694444445</c:v>
                </c:pt>
                <c:pt idx="34914">
                  <c:v>45121.229166666664</c:v>
                </c:pt>
                <c:pt idx="34915">
                  <c:v>45121.232638888891</c:v>
                </c:pt>
                <c:pt idx="34916">
                  <c:v>45121.236111111109</c:v>
                </c:pt>
                <c:pt idx="34917">
                  <c:v>45121.239583333336</c:v>
                </c:pt>
                <c:pt idx="34918">
                  <c:v>45121.243055555555</c:v>
                </c:pt>
                <c:pt idx="34919">
                  <c:v>45121.246527777781</c:v>
                </c:pt>
                <c:pt idx="34920">
                  <c:v>45121.25</c:v>
                </c:pt>
                <c:pt idx="34921">
                  <c:v>45121.253472222219</c:v>
                </c:pt>
                <c:pt idx="34922">
                  <c:v>45121.256944444445</c:v>
                </c:pt>
                <c:pt idx="34923">
                  <c:v>45121.260416666664</c:v>
                </c:pt>
                <c:pt idx="34924">
                  <c:v>45121.263888888891</c:v>
                </c:pt>
                <c:pt idx="34925">
                  <c:v>45121.267361111109</c:v>
                </c:pt>
                <c:pt idx="34926">
                  <c:v>45121.270833333336</c:v>
                </c:pt>
                <c:pt idx="34927">
                  <c:v>45121.274305555555</c:v>
                </c:pt>
                <c:pt idx="34928">
                  <c:v>45121.277777777781</c:v>
                </c:pt>
                <c:pt idx="34929">
                  <c:v>45121.28125</c:v>
                </c:pt>
                <c:pt idx="34930">
                  <c:v>45121.284722222219</c:v>
                </c:pt>
                <c:pt idx="34931">
                  <c:v>45121.288194444445</c:v>
                </c:pt>
                <c:pt idx="34932">
                  <c:v>45121.291666666664</c:v>
                </c:pt>
                <c:pt idx="34933">
                  <c:v>45121.295138888891</c:v>
                </c:pt>
                <c:pt idx="34934">
                  <c:v>45121.298611111109</c:v>
                </c:pt>
                <c:pt idx="34935">
                  <c:v>45121.302083333336</c:v>
                </c:pt>
                <c:pt idx="34936">
                  <c:v>45121.305555555555</c:v>
                </c:pt>
                <c:pt idx="34937">
                  <c:v>45121.309027777781</c:v>
                </c:pt>
                <c:pt idx="34938">
                  <c:v>45121.3125</c:v>
                </c:pt>
                <c:pt idx="34939">
                  <c:v>45121.315972222219</c:v>
                </c:pt>
                <c:pt idx="34940">
                  <c:v>45121.319444444445</c:v>
                </c:pt>
                <c:pt idx="34941">
                  <c:v>45121.322916666664</c:v>
                </c:pt>
                <c:pt idx="34942">
                  <c:v>45121.326388888891</c:v>
                </c:pt>
                <c:pt idx="34943">
                  <c:v>45121.329861111109</c:v>
                </c:pt>
                <c:pt idx="34944">
                  <c:v>45121.333333333336</c:v>
                </c:pt>
                <c:pt idx="34945">
                  <c:v>45121.336805555555</c:v>
                </c:pt>
                <c:pt idx="34946">
                  <c:v>45121.340277777781</c:v>
                </c:pt>
                <c:pt idx="34947">
                  <c:v>45121.34375</c:v>
                </c:pt>
                <c:pt idx="34948">
                  <c:v>45121.347222222219</c:v>
                </c:pt>
                <c:pt idx="34949">
                  <c:v>45121.350694444445</c:v>
                </c:pt>
                <c:pt idx="34950">
                  <c:v>45121.354166666664</c:v>
                </c:pt>
                <c:pt idx="34951">
                  <c:v>45121.357638888891</c:v>
                </c:pt>
                <c:pt idx="34952">
                  <c:v>45121.361111111109</c:v>
                </c:pt>
                <c:pt idx="34953">
                  <c:v>45121.364583333336</c:v>
                </c:pt>
                <c:pt idx="34954">
                  <c:v>45121.368055555555</c:v>
                </c:pt>
                <c:pt idx="34955">
                  <c:v>45121.371527777781</c:v>
                </c:pt>
                <c:pt idx="34956">
                  <c:v>45121.375</c:v>
                </c:pt>
                <c:pt idx="34957">
                  <c:v>45121.378472222219</c:v>
                </c:pt>
                <c:pt idx="34958">
                  <c:v>45121.381944444445</c:v>
                </c:pt>
                <c:pt idx="34959">
                  <c:v>45121.385416666664</c:v>
                </c:pt>
                <c:pt idx="34960">
                  <c:v>45121.388888888891</c:v>
                </c:pt>
                <c:pt idx="34961">
                  <c:v>45121.392361111109</c:v>
                </c:pt>
                <c:pt idx="34962">
                  <c:v>45121.395833333336</c:v>
                </c:pt>
                <c:pt idx="34963">
                  <c:v>45121.399305555555</c:v>
                </c:pt>
                <c:pt idx="34964">
                  <c:v>45121.402777777781</c:v>
                </c:pt>
                <c:pt idx="34965">
                  <c:v>45121.40625</c:v>
                </c:pt>
                <c:pt idx="34966">
                  <c:v>45121.409722222219</c:v>
                </c:pt>
                <c:pt idx="34967">
                  <c:v>45121.413194444445</c:v>
                </c:pt>
                <c:pt idx="34968">
                  <c:v>45121.416666666664</c:v>
                </c:pt>
                <c:pt idx="34969">
                  <c:v>45121.420138888891</c:v>
                </c:pt>
                <c:pt idx="34970">
                  <c:v>45121.423611111109</c:v>
                </c:pt>
                <c:pt idx="34971">
                  <c:v>45121.427083333336</c:v>
                </c:pt>
                <c:pt idx="34972">
                  <c:v>45121.430555555555</c:v>
                </c:pt>
                <c:pt idx="34973">
                  <c:v>45121.434027777781</c:v>
                </c:pt>
                <c:pt idx="34974">
                  <c:v>45121.4375</c:v>
                </c:pt>
                <c:pt idx="34975">
                  <c:v>45121.440972222219</c:v>
                </c:pt>
                <c:pt idx="34976">
                  <c:v>45121.444444444445</c:v>
                </c:pt>
                <c:pt idx="34977">
                  <c:v>45121.447916666664</c:v>
                </c:pt>
                <c:pt idx="34978">
                  <c:v>45121.451388888891</c:v>
                </c:pt>
                <c:pt idx="34979">
                  <c:v>45121.454861111109</c:v>
                </c:pt>
                <c:pt idx="34980">
                  <c:v>45121.458333333336</c:v>
                </c:pt>
                <c:pt idx="34981">
                  <c:v>45121.461805555555</c:v>
                </c:pt>
                <c:pt idx="34982">
                  <c:v>45121.465277777781</c:v>
                </c:pt>
                <c:pt idx="34983">
                  <c:v>45121.46875</c:v>
                </c:pt>
                <c:pt idx="34984">
                  <c:v>45121.472222222219</c:v>
                </c:pt>
                <c:pt idx="34985">
                  <c:v>45121.475694444445</c:v>
                </c:pt>
                <c:pt idx="34986">
                  <c:v>45121.479166666664</c:v>
                </c:pt>
                <c:pt idx="34987">
                  <c:v>45121.482638888891</c:v>
                </c:pt>
                <c:pt idx="34988">
                  <c:v>45121.486111111109</c:v>
                </c:pt>
                <c:pt idx="34989">
                  <c:v>45121.489583333336</c:v>
                </c:pt>
                <c:pt idx="34990">
                  <c:v>45121.493055555555</c:v>
                </c:pt>
                <c:pt idx="34991">
                  <c:v>45121.496527777781</c:v>
                </c:pt>
                <c:pt idx="34992">
                  <c:v>45121.5</c:v>
                </c:pt>
                <c:pt idx="34993">
                  <c:v>45121.503472222219</c:v>
                </c:pt>
                <c:pt idx="34994">
                  <c:v>45121.506944444445</c:v>
                </c:pt>
                <c:pt idx="34995">
                  <c:v>45121.510416666664</c:v>
                </c:pt>
                <c:pt idx="34996">
                  <c:v>45121.513888888891</c:v>
                </c:pt>
                <c:pt idx="34997">
                  <c:v>45121.517361111109</c:v>
                </c:pt>
                <c:pt idx="34998">
                  <c:v>45121.520833333336</c:v>
                </c:pt>
                <c:pt idx="34999">
                  <c:v>45121.524305555555</c:v>
                </c:pt>
                <c:pt idx="35000">
                  <c:v>45121.527777777781</c:v>
                </c:pt>
                <c:pt idx="35001">
                  <c:v>45121.53125</c:v>
                </c:pt>
                <c:pt idx="35002">
                  <c:v>45121.534722222219</c:v>
                </c:pt>
                <c:pt idx="35003">
                  <c:v>45121.538194444445</c:v>
                </c:pt>
                <c:pt idx="35004">
                  <c:v>45121.541666666664</c:v>
                </c:pt>
                <c:pt idx="35005">
                  <c:v>45121.545138888891</c:v>
                </c:pt>
                <c:pt idx="35006">
                  <c:v>45121.548611111109</c:v>
                </c:pt>
                <c:pt idx="35007">
                  <c:v>45121.552083333336</c:v>
                </c:pt>
                <c:pt idx="35008">
                  <c:v>45121.555555555555</c:v>
                </c:pt>
                <c:pt idx="35009">
                  <c:v>45121.559027777781</c:v>
                </c:pt>
                <c:pt idx="35010">
                  <c:v>45121.5625</c:v>
                </c:pt>
                <c:pt idx="35011">
                  <c:v>45121.565972222219</c:v>
                </c:pt>
                <c:pt idx="35012">
                  <c:v>45121.569444444445</c:v>
                </c:pt>
                <c:pt idx="35013">
                  <c:v>45121.572916666664</c:v>
                </c:pt>
                <c:pt idx="35014">
                  <c:v>45121.576388888891</c:v>
                </c:pt>
                <c:pt idx="35015">
                  <c:v>45121.579861111109</c:v>
                </c:pt>
                <c:pt idx="35016">
                  <c:v>45121.583333333336</c:v>
                </c:pt>
                <c:pt idx="35017">
                  <c:v>45121.586805555555</c:v>
                </c:pt>
                <c:pt idx="35018">
                  <c:v>45121.590277777781</c:v>
                </c:pt>
                <c:pt idx="35019">
                  <c:v>45121.59375</c:v>
                </c:pt>
                <c:pt idx="35020">
                  <c:v>45121.597222222219</c:v>
                </c:pt>
                <c:pt idx="35021">
                  <c:v>45121.600694444445</c:v>
                </c:pt>
                <c:pt idx="35022">
                  <c:v>45121.604166666664</c:v>
                </c:pt>
                <c:pt idx="35023">
                  <c:v>45121.607638888891</c:v>
                </c:pt>
                <c:pt idx="35024">
                  <c:v>45121.611111111109</c:v>
                </c:pt>
                <c:pt idx="35025">
                  <c:v>45121.614583333336</c:v>
                </c:pt>
                <c:pt idx="35026">
                  <c:v>45121.618055555555</c:v>
                </c:pt>
                <c:pt idx="35027">
                  <c:v>45121.621527777781</c:v>
                </c:pt>
                <c:pt idx="35028">
                  <c:v>45121.625</c:v>
                </c:pt>
                <c:pt idx="35029">
                  <c:v>45121.628472222219</c:v>
                </c:pt>
                <c:pt idx="35030">
                  <c:v>45121.631944444445</c:v>
                </c:pt>
                <c:pt idx="35031">
                  <c:v>45121.635416666664</c:v>
                </c:pt>
                <c:pt idx="35032">
                  <c:v>45121.638888888891</c:v>
                </c:pt>
                <c:pt idx="35033">
                  <c:v>45121.642361111109</c:v>
                </c:pt>
                <c:pt idx="35034">
                  <c:v>45121.645833333336</c:v>
                </c:pt>
                <c:pt idx="35035">
                  <c:v>45121.649305555555</c:v>
                </c:pt>
                <c:pt idx="35036">
                  <c:v>45121.652777777781</c:v>
                </c:pt>
                <c:pt idx="35037">
                  <c:v>45121.65625</c:v>
                </c:pt>
                <c:pt idx="35038">
                  <c:v>45121.659722222219</c:v>
                </c:pt>
                <c:pt idx="35039">
                  <c:v>45121.663194444445</c:v>
                </c:pt>
                <c:pt idx="35040">
                  <c:v>45121.666666666664</c:v>
                </c:pt>
                <c:pt idx="35041">
                  <c:v>45121.670138888891</c:v>
                </c:pt>
                <c:pt idx="35042">
                  <c:v>45121.673611111109</c:v>
                </c:pt>
                <c:pt idx="35043">
                  <c:v>45121.677083333336</c:v>
                </c:pt>
                <c:pt idx="35044">
                  <c:v>45121.680555555555</c:v>
                </c:pt>
                <c:pt idx="35045">
                  <c:v>45121.684027777781</c:v>
                </c:pt>
                <c:pt idx="35046">
                  <c:v>45121.6875</c:v>
                </c:pt>
                <c:pt idx="35047">
                  <c:v>45121.690972222219</c:v>
                </c:pt>
                <c:pt idx="35048">
                  <c:v>45121.694444444445</c:v>
                </c:pt>
                <c:pt idx="35049">
                  <c:v>45121.697916666664</c:v>
                </c:pt>
                <c:pt idx="35050">
                  <c:v>45121.701388888891</c:v>
                </c:pt>
                <c:pt idx="35051">
                  <c:v>45121.704861111109</c:v>
                </c:pt>
                <c:pt idx="35052">
                  <c:v>45121.708333333336</c:v>
                </c:pt>
                <c:pt idx="35053">
                  <c:v>45121.711805555555</c:v>
                </c:pt>
                <c:pt idx="35054">
                  <c:v>45121.715277777781</c:v>
                </c:pt>
                <c:pt idx="35055">
                  <c:v>45121.71875</c:v>
                </c:pt>
                <c:pt idx="35056">
                  <c:v>45121.722222222219</c:v>
                </c:pt>
                <c:pt idx="35057">
                  <c:v>45121.725694444445</c:v>
                </c:pt>
                <c:pt idx="35058">
                  <c:v>45121.729166666664</c:v>
                </c:pt>
                <c:pt idx="35059">
                  <c:v>45121.732638888891</c:v>
                </c:pt>
                <c:pt idx="35060">
                  <c:v>45121.736111111109</c:v>
                </c:pt>
                <c:pt idx="35061">
                  <c:v>45121.739583333336</c:v>
                </c:pt>
                <c:pt idx="35062">
                  <c:v>45121.743055555555</c:v>
                </c:pt>
                <c:pt idx="35063">
                  <c:v>45121.746527777781</c:v>
                </c:pt>
                <c:pt idx="35064">
                  <c:v>45121.75</c:v>
                </c:pt>
                <c:pt idx="35065">
                  <c:v>45121.753472222219</c:v>
                </c:pt>
                <c:pt idx="35066">
                  <c:v>45121.756944444445</c:v>
                </c:pt>
                <c:pt idx="35067">
                  <c:v>45121.760416666664</c:v>
                </c:pt>
                <c:pt idx="35068">
                  <c:v>45121.763888888891</c:v>
                </c:pt>
                <c:pt idx="35069">
                  <c:v>45121.767361111109</c:v>
                </c:pt>
                <c:pt idx="35070">
                  <c:v>45121.770833333336</c:v>
                </c:pt>
                <c:pt idx="35071">
                  <c:v>45121.774305555555</c:v>
                </c:pt>
                <c:pt idx="35072">
                  <c:v>45121.777777777781</c:v>
                </c:pt>
                <c:pt idx="35073">
                  <c:v>45121.78125</c:v>
                </c:pt>
                <c:pt idx="35074">
                  <c:v>45121.784722222219</c:v>
                </c:pt>
                <c:pt idx="35075">
                  <c:v>45121.788194444445</c:v>
                </c:pt>
                <c:pt idx="35076">
                  <c:v>45121.791666666664</c:v>
                </c:pt>
                <c:pt idx="35077">
                  <c:v>45121.795138888891</c:v>
                </c:pt>
                <c:pt idx="35078">
                  <c:v>45121.798611111109</c:v>
                </c:pt>
                <c:pt idx="35079">
                  <c:v>45121.802083333336</c:v>
                </c:pt>
                <c:pt idx="35080">
                  <c:v>45121.805555555555</c:v>
                </c:pt>
                <c:pt idx="35081">
                  <c:v>45121.809027777781</c:v>
                </c:pt>
                <c:pt idx="35082">
                  <c:v>45121.8125</c:v>
                </c:pt>
                <c:pt idx="35083">
                  <c:v>45121.815972222219</c:v>
                </c:pt>
                <c:pt idx="35084">
                  <c:v>45121.819444444445</c:v>
                </c:pt>
                <c:pt idx="35085">
                  <c:v>45121.822916666664</c:v>
                </c:pt>
                <c:pt idx="35086">
                  <c:v>45121.826388888891</c:v>
                </c:pt>
                <c:pt idx="35087">
                  <c:v>45121.829861111109</c:v>
                </c:pt>
                <c:pt idx="35088">
                  <c:v>45121.833333333336</c:v>
                </c:pt>
                <c:pt idx="35089">
                  <c:v>45121.836805555555</c:v>
                </c:pt>
                <c:pt idx="35090">
                  <c:v>45121.840277777781</c:v>
                </c:pt>
                <c:pt idx="35091">
                  <c:v>45121.84375</c:v>
                </c:pt>
                <c:pt idx="35092">
                  <c:v>45121.847222222219</c:v>
                </c:pt>
                <c:pt idx="35093">
                  <c:v>45121.850694444445</c:v>
                </c:pt>
                <c:pt idx="35094">
                  <c:v>45121.854166666664</c:v>
                </c:pt>
                <c:pt idx="35095">
                  <c:v>45121.857638888891</c:v>
                </c:pt>
                <c:pt idx="35096">
                  <c:v>45121.861111111109</c:v>
                </c:pt>
                <c:pt idx="35097">
                  <c:v>45121.864583333336</c:v>
                </c:pt>
                <c:pt idx="35098">
                  <c:v>45121.868055555555</c:v>
                </c:pt>
                <c:pt idx="35099">
                  <c:v>45121.871527777781</c:v>
                </c:pt>
                <c:pt idx="35100">
                  <c:v>45121.875</c:v>
                </c:pt>
                <c:pt idx="35101">
                  <c:v>45121.878472222219</c:v>
                </c:pt>
                <c:pt idx="35102">
                  <c:v>45121.881944444445</c:v>
                </c:pt>
                <c:pt idx="35103">
                  <c:v>45121.885416666664</c:v>
                </c:pt>
                <c:pt idx="35104">
                  <c:v>45121.888888888891</c:v>
                </c:pt>
                <c:pt idx="35105">
                  <c:v>45121.892361111109</c:v>
                </c:pt>
                <c:pt idx="35106">
                  <c:v>45121.895833333336</c:v>
                </c:pt>
                <c:pt idx="35107">
                  <c:v>45121.899305555555</c:v>
                </c:pt>
                <c:pt idx="35108">
                  <c:v>45121.902777777781</c:v>
                </c:pt>
                <c:pt idx="35109">
                  <c:v>45121.90625</c:v>
                </c:pt>
                <c:pt idx="35110">
                  <c:v>45121.909722222219</c:v>
                </c:pt>
                <c:pt idx="35111">
                  <c:v>45121.913194444445</c:v>
                </c:pt>
                <c:pt idx="35112">
                  <c:v>45121.916666666664</c:v>
                </c:pt>
                <c:pt idx="35113">
                  <c:v>45121.920138888891</c:v>
                </c:pt>
                <c:pt idx="35114">
                  <c:v>45121.923611111109</c:v>
                </c:pt>
                <c:pt idx="35115">
                  <c:v>45121.927083333336</c:v>
                </c:pt>
                <c:pt idx="35116">
                  <c:v>45121.930555555555</c:v>
                </c:pt>
                <c:pt idx="35117">
                  <c:v>45121.934027777781</c:v>
                </c:pt>
                <c:pt idx="35118">
                  <c:v>45121.9375</c:v>
                </c:pt>
                <c:pt idx="35119">
                  <c:v>45121.940972222219</c:v>
                </c:pt>
                <c:pt idx="35120">
                  <c:v>45121.944444444445</c:v>
                </c:pt>
                <c:pt idx="35121">
                  <c:v>45121.947916666664</c:v>
                </c:pt>
                <c:pt idx="35122">
                  <c:v>45121.951388888891</c:v>
                </c:pt>
                <c:pt idx="35123">
                  <c:v>45121.954861111109</c:v>
                </c:pt>
                <c:pt idx="35124">
                  <c:v>45121.958333333336</c:v>
                </c:pt>
                <c:pt idx="35125">
                  <c:v>45121.961805555555</c:v>
                </c:pt>
                <c:pt idx="35126">
                  <c:v>45121.965277777781</c:v>
                </c:pt>
                <c:pt idx="35127">
                  <c:v>45121.96875</c:v>
                </c:pt>
                <c:pt idx="35128">
                  <c:v>45121.972222222219</c:v>
                </c:pt>
                <c:pt idx="35129">
                  <c:v>45121.975694444445</c:v>
                </c:pt>
                <c:pt idx="35130">
                  <c:v>45121.979166666664</c:v>
                </c:pt>
                <c:pt idx="35131">
                  <c:v>45121.982638888891</c:v>
                </c:pt>
                <c:pt idx="35132">
                  <c:v>45121.986111111109</c:v>
                </c:pt>
                <c:pt idx="35133">
                  <c:v>45121.989583333336</c:v>
                </c:pt>
                <c:pt idx="35134">
                  <c:v>45121.993055555555</c:v>
                </c:pt>
                <c:pt idx="35135">
                  <c:v>45121.996527777781</c:v>
                </c:pt>
                <c:pt idx="35136">
                  <c:v>45122</c:v>
                </c:pt>
                <c:pt idx="35137">
                  <c:v>45122.003472222219</c:v>
                </c:pt>
                <c:pt idx="35138">
                  <c:v>45122.006944444445</c:v>
                </c:pt>
                <c:pt idx="35139">
                  <c:v>45122.010416666664</c:v>
                </c:pt>
                <c:pt idx="35140">
                  <c:v>45122.013888888891</c:v>
                </c:pt>
                <c:pt idx="35141">
                  <c:v>45122.017361111109</c:v>
                </c:pt>
                <c:pt idx="35142">
                  <c:v>45122.020833333336</c:v>
                </c:pt>
                <c:pt idx="35143">
                  <c:v>45122.024305555555</c:v>
                </c:pt>
                <c:pt idx="35144">
                  <c:v>45122.027777777781</c:v>
                </c:pt>
                <c:pt idx="35145">
                  <c:v>45122.03125</c:v>
                </c:pt>
                <c:pt idx="35146">
                  <c:v>45122.034722222219</c:v>
                </c:pt>
                <c:pt idx="35147">
                  <c:v>45122.038194444445</c:v>
                </c:pt>
                <c:pt idx="35148">
                  <c:v>45122.041666666664</c:v>
                </c:pt>
                <c:pt idx="35149">
                  <c:v>45122.045138888891</c:v>
                </c:pt>
                <c:pt idx="35150">
                  <c:v>45122.048611111109</c:v>
                </c:pt>
                <c:pt idx="35151">
                  <c:v>45122.052083333336</c:v>
                </c:pt>
                <c:pt idx="35152">
                  <c:v>45122.055555555555</c:v>
                </c:pt>
                <c:pt idx="35153">
                  <c:v>45122.059027777781</c:v>
                </c:pt>
                <c:pt idx="35154">
                  <c:v>45122.0625</c:v>
                </c:pt>
                <c:pt idx="35155">
                  <c:v>45122.065972222219</c:v>
                </c:pt>
                <c:pt idx="35156">
                  <c:v>45122.069444444445</c:v>
                </c:pt>
                <c:pt idx="35157">
                  <c:v>45122.072916666664</c:v>
                </c:pt>
                <c:pt idx="35158">
                  <c:v>45122.076388888891</c:v>
                </c:pt>
                <c:pt idx="35159">
                  <c:v>45122.079861111109</c:v>
                </c:pt>
                <c:pt idx="35160">
                  <c:v>45122.083333333336</c:v>
                </c:pt>
                <c:pt idx="35161">
                  <c:v>45122.086805555555</c:v>
                </c:pt>
                <c:pt idx="35162">
                  <c:v>45122.090277777781</c:v>
                </c:pt>
                <c:pt idx="35163">
                  <c:v>45122.09375</c:v>
                </c:pt>
                <c:pt idx="35164">
                  <c:v>45122.097222222219</c:v>
                </c:pt>
                <c:pt idx="35165">
                  <c:v>45122.100694444445</c:v>
                </c:pt>
                <c:pt idx="35166">
                  <c:v>45122.104166666664</c:v>
                </c:pt>
                <c:pt idx="35167">
                  <c:v>45122.107638888891</c:v>
                </c:pt>
                <c:pt idx="35168">
                  <c:v>45122.111111111109</c:v>
                </c:pt>
                <c:pt idx="35169">
                  <c:v>45122.114583333336</c:v>
                </c:pt>
                <c:pt idx="35170">
                  <c:v>45122.118055555555</c:v>
                </c:pt>
                <c:pt idx="35171">
                  <c:v>45122.121527777781</c:v>
                </c:pt>
                <c:pt idx="35172">
                  <c:v>45122.125</c:v>
                </c:pt>
                <c:pt idx="35173">
                  <c:v>45122.128472222219</c:v>
                </c:pt>
                <c:pt idx="35174">
                  <c:v>45122.131944444445</c:v>
                </c:pt>
                <c:pt idx="35175">
                  <c:v>45122.135416666664</c:v>
                </c:pt>
                <c:pt idx="35176">
                  <c:v>45122.138888888891</c:v>
                </c:pt>
                <c:pt idx="35177">
                  <c:v>45122.142361111109</c:v>
                </c:pt>
                <c:pt idx="35178">
                  <c:v>45122.145833333336</c:v>
                </c:pt>
                <c:pt idx="35179">
                  <c:v>45122.149305555555</c:v>
                </c:pt>
                <c:pt idx="35180">
                  <c:v>45122.152777777781</c:v>
                </c:pt>
                <c:pt idx="35181">
                  <c:v>45122.15625</c:v>
                </c:pt>
                <c:pt idx="35182">
                  <c:v>45122.159722222219</c:v>
                </c:pt>
                <c:pt idx="35183">
                  <c:v>45122.163194444445</c:v>
                </c:pt>
                <c:pt idx="35184">
                  <c:v>45122.166666666664</c:v>
                </c:pt>
                <c:pt idx="35185">
                  <c:v>45122.170138888891</c:v>
                </c:pt>
                <c:pt idx="35186">
                  <c:v>45122.173611111109</c:v>
                </c:pt>
                <c:pt idx="35187">
                  <c:v>45122.177083333336</c:v>
                </c:pt>
                <c:pt idx="35188">
                  <c:v>45122.180555555555</c:v>
                </c:pt>
                <c:pt idx="35189">
                  <c:v>45122.184027777781</c:v>
                </c:pt>
                <c:pt idx="35190">
                  <c:v>45122.1875</c:v>
                </c:pt>
                <c:pt idx="35191">
                  <c:v>45122.190972222219</c:v>
                </c:pt>
                <c:pt idx="35192">
                  <c:v>45122.194444444445</c:v>
                </c:pt>
                <c:pt idx="35193">
                  <c:v>45122.197916666664</c:v>
                </c:pt>
                <c:pt idx="35194">
                  <c:v>45122.201388888891</c:v>
                </c:pt>
                <c:pt idx="35195">
                  <c:v>45122.204861111109</c:v>
                </c:pt>
                <c:pt idx="35196">
                  <c:v>45122.208333333336</c:v>
                </c:pt>
                <c:pt idx="35197">
                  <c:v>45122.211805555555</c:v>
                </c:pt>
                <c:pt idx="35198">
                  <c:v>45122.215277777781</c:v>
                </c:pt>
                <c:pt idx="35199">
                  <c:v>45122.21875</c:v>
                </c:pt>
                <c:pt idx="35200">
                  <c:v>45122.222222222219</c:v>
                </c:pt>
                <c:pt idx="35201">
                  <c:v>45122.225694444445</c:v>
                </c:pt>
                <c:pt idx="35202">
                  <c:v>45122.229166666664</c:v>
                </c:pt>
                <c:pt idx="35203">
                  <c:v>45122.232638888891</c:v>
                </c:pt>
                <c:pt idx="35204">
                  <c:v>45122.236111111109</c:v>
                </c:pt>
                <c:pt idx="35205">
                  <c:v>45122.239583333336</c:v>
                </c:pt>
                <c:pt idx="35206">
                  <c:v>45122.243055555555</c:v>
                </c:pt>
                <c:pt idx="35207">
                  <c:v>45122.246527777781</c:v>
                </c:pt>
                <c:pt idx="35208">
                  <c:v>45122.25</c:v>
                </c:pt>
                <c:pt idx="35209">
                  <c:v>45122.253472222219</c:v>
                </c:pt>
                <c:pt idx="35210">
                  <c:v>45122.256944444445</c:v>
                </c:pt>
                <c:pt idx="35211">
                  <c:v>45122.260416666664</c:v>
                </c:pt>
                <c:pt idx="35212">
                  <c:v>45122.263888888891</c:v>
                </c:pt>
                <c:pt idx="35213">
                  <c:v>45122.267361111109</c:v>
                </c:pt>
                <c:pt idx="35214">
                  <c:v>45122.270833333336</c:v>
                </c:pt>
                <c:pt idx="35215">
                  <c:v>45122.274305555555</c:v>
                </c:pt>
                <c:pt idx="35216">
                  <c:v>45122.277777777781</c:v>
                </c:pt>
                <c:pt idx="35217">
                  <c:v>45122.28125</c:v>
                </c:pt>
                <c:pt idx="35218">
                  <c:v>45122.284722222219</c:v>
                </c:pt>
                <c:pt idx="35219">
                  <c:v>45122.288194444445</c:v>
                </c:pt>
                <c:pt idx="35220">
                  <c:v>45122.291666666664</c:v>
                </c:pt>
                <c:pt idx="35221">
                  <c:v>45122.295138888891</c:v>
                </c:pt>
                <c:pt idx="35222">
                  <c:v>45122.298611111109</c:v>
                </c:pt>
                <c:pt idx="35223">
                  <c:v>45122.302083333336</c:v>
                </c:pt>
                <c:pt idx="35224">
                  <c:v>45122.305555555555</c:v>
                </c:pt>
                <c:pt idx="35225">
                  <c:v>45122.309027777781</c:v>
                </c:pt>
                <c:pt idx="35226">
                  <c:v>45122.3125</c:v>
                </c:pt>
                <c:pt idx="35227">
                  <c:v>45122.315972222219</c:v>
                </c:pt>
                <c:pt idx="35228">
                  <c:v>45122.319444444445</c:v>
                </c:pt>
                <c:pt idx="35229">
                  <c:v>45122.322916666664</c:v>
                </c:pt>
                <c:pt idx="35230">
                  <c:v>45122.326388888891</c:v>
                </c:pt>
                <c:pt idx="35231">
                  <c:v>45122.329861111109</c:v>
                </c:pt>
                <c:pt idx="35232">
                  <c:v>45122.333333333336</c:v>
                </c:pt>
                <c:pt idx="35233">
                  <c:v>45122.336805555555</c:v>
                </c:pt>
                <c:pt idx="35234">
                  <c:v>45122.340277777781</c:v>
                </c:pt>
                <c:pt idx="35235">
                  <c:v>45122.34375</c:v>
                </c:pt>
                <c:pt idx="35236">
                  <c:v>45122.347222222219</c:v>
                </c:pt>
                <c:pt idx="35237">
                  <c:v>45122.350694444445</c:v>
                </c:pt>
                <c:pt idx="35238">
                  <c:v>45122.354166666664</c:v>
                </c:pt>
                <c:pt idx="35239">
                  <c:v>45122.357638888891</c:v>
                </c:pt>
                <c:pt idx="35240">
                  <c:v>45122.361111111109</c:v>
                </c:pt>
                <c:pt idx="35241">
                  <c:v>45122.364583333336</c:v>
                </c:pt>
                <c:pt idx="35242">
                  <c:v>45122.368055555555</c:v>
                </c:pt>
                <c:pt idx="35243">
                  <c:v>45122.371527777781</c:v>
                </c:pt>
                <c:pt idx="35244">
                  <c:v>45122.375</c:v>
                </c:pt>
                <c:pt idx="35245">
                  <c:v>45122.378472222219</c:v>
                </c:pt>
                <c:pt idx="35246">
                  <c:v>45122.381944444445</c:v>
                </c:pt>
                <c:pt idx="35247">
                  <c:v>45122.385416666664</c:v>
                </c:pt>
                <c:pt idx="35248">
                  <c:v>45122.388888888891</c:v>
                </c:pt>
                <c:pt idx="35249">
                  <c:v>45122.392361111109</c:v>
                </c:pt>
                <c:pt idx="35250">
                  <c:v>45122.395833333336</c:v>
                </c:pt>
                <c:pt idx="35251">
                  <c:v>45122.399305555555</c:v>
                </c:pt>
                <c:pt idx="35252">
                  <c:v>45122.402777777781</c:v>
                </c:pt>
                <c:pt idx="35253">
                  <c:v>45122.40625</c:v>
                </c:pt>
                <c:pt idx="35254">
                  <c:v>45122.409722222219</c:v>
                </c:pt>
                <c:pt idx="35255">
                  <c:v>45122.413194444445</c:v>
                </c:pt>
                <c:pt idx="35256">
                  <c:v>45122.416666666664</c:v>
                </c:pt>
                <c:pt idx="35257">
                  <c:v>45122.420138888891</c:v>
                </c:pt>
                <c:pt idx="35258">
                  <c:v>45122.423611111109</c:v>
                </c:pt>
                <c:pt idx="35259">
                  <c:v>45122.427083333336</c:v>
                </c:pt>
                <c:pt idx="35260">
                  <c:v>45122.430555555555</c:v>
                </c:pt>
                <c:pt idx="35261">
                  <c:v>45122.434027777781</c:v>
                </c:pt>
                <c:pt idx="35262">
                  <c:v>45122.4375</c:v>
                </c:pt>
                <c:pt idx="35263">
                  <c:v>45122.440972222219</c:v>
                </c:pt>
                <c:pt idx="35264">
                  <c:v>45122.444444444445</c:v>
                </c:pt>
                <c:pt idx="35265">
                  <c:v>45122.447916666664</c:v>
                </c:pt>
                <c:pt idx="35266">
                  <c:v>45122.451388888891</c:v>
                </c:pt>
                <c:pt idx="35267">
                  <c:v>45122.454861111109</c:v>
                </c:pt>
                <c:pt idx="35268">
                  <c:v>45122.458333333336</c:v>
                </c:pt>
                <c:pt idx="35269">
                  <c:v>45122.461805555555</c:v>
                </c:pt>
                <c:pt idx="35270">
                  <c:v>45122.465277777781</c:v>
                </c:pt>
                <c:pt idx="35271">
                  <c:v>45122.46875</c:v>
                </c:pt>
                <c:pt idx="35272">
                  <c:v>45122.472222222219</c:v>
                </c:pt>
                <c:pt idx="35273">
                  <c:v>45122.475694444445</c:v>
                </c:pt>
                <c:pt idx="35274">
                  <c:v>45122.479166666664</c:v>
                </c:pt>
                <c:pt idx="35275">
                  <c:v>45122.482638888891</c:v>
                </c:pt>
                <c:pt idx="35276">
                  <c:v>45122.486111111109</c:v>
                </c:pt>
                <c:pt idx="35277">
                  <c:v>45122.489583333336</c:v>
                </c:pt>
                <c:pt idx="35278">
                  <c:v>45122.493055555555</c:v>
                </c:pt>
                <c:pt idx="35279">
                  <c:v>45122.496527777781</c:v>
                </c:pt>
                <c:pt idx="35280">
                  <c:v>45122.5</c:v>
                </c:pt>
                <c:pt idx="35281">
                  <c:v>45122.503472222219</c:v>
                </c:pt>
                <c:pt idx="35282">
                  <c:v>45122.506944444445</c:v>
                </c:pt>
                <c:pt idx="35283">
                  <c:v>45122.510416666664</c:v>
                </c:pt>
                <c:pt idx="35284">
                  <c:v>45122.513888888891</c:v>
                </c:pt>
                <c:pt idx="35285">
                  <c:v>45122.517361111109</c:v>
                </c:pt>
                <c:pt idx="35286">
                  <c:v>45122.520833333336</c:v>
                </c:pt>
                <c:pt idx="35287">
                  <c:v>45122.524305555555</c:v>
                </c:pt>
                <c:pt idx="35288">
                  <c:v>45122.527777777781</c:v>
                </c:pt>
                <c:pt idx="35289">
                  <c:v>45122.53125</c:v>
                </c:pt>
                <c:pt idx="35290">
                  <c:v>45122.534722222219</c:v>
                </c:pt>
                <c:pt idx="35291">
                  <c:v>45122.538194444445</c:v>
                </c:pt>
                <c:pt idx="35292">
                  <c:v>45122.541666666664</c:v>
                </c:pt>
                <c:pt idx="35293">
                  <c:v>45122.545138888891</c:v>
                </c:pt>
                <c:pt idx="35294">
                  <c:v>45122.548611111109</c:v>
                </c:pt>
                <c:pt idx="35295">
                  <c:v>45122.552083333336</c:v>
                </c:pt>
                <c:pt idx="35296">
                  <c:v>45122.555555555555</c:v>
                </c:pt>
                <c:pt idx="35297">
                  <c:v>45122.559027777781</c:v>
                </c:pt>
                <c:pt idx="35298">
                  <c:v>45122.5625</c:v>
                </c:pt>
                <c:pt idx="35299">
                  <c:v>45122.565972222219</c:v>
                </c:pt>
                <c:pt idx="35300">
                  <c:v>45122.569444444445</c:v>
                </c:pt>
                <c:pt idx="35301">
                  <c:v>45122.572916666664</c:v>
                </c:pt>
                <c:pt idx="35302">
                  <c:v>45122.576388888891</c:v>
                </c:pt>
                <c:pt idx="35303">
                  <c:v>45122.579861111109</c:v>
                </c:pt>
                <c:pt idx="35304">
                  <c:v>45122.583333333336</c:v>
                </c:pt>
                <c:pt idx="35305">
                  <c:v>45122.586805555555</c:v>
                </c:pt>
                <c:pt idx="35306">
                  <c:v>45122.590277777781</c:v>
                </c:pt>
                <c:pt idx="35307">
                  <c:v>45122.59375</c:v>
                </c:pt>
                <c:pt idx="35308">
                  <c:v>45122.597222222219</c:v>
                </c:pt>
                <c:pt idx="35309">
                  <c:v>45122.600694444445</c:v>
                </c:pt>
                <c:pt idx="35310">
                  <c:v>45122.604166666664</c:v>
                </c:pt>
                <c:pt idx="35311">
                  <c:v>45122.607638888891</c:v>
                </c:pt>
                <c:pt idx="35312">
                  <c:v>45122.611111111109</c:v>
                </c:pt>
                <c:pt idx="35313">
                  <c:v>45122.614583333336</c:v>
                </c:pt>
                <c:pt idx="35314">
                  <c:v>45122.618055555555</c:v>
                </c:pt>
                <c:pt idx="35315">
                  <c:v>45122.621527777781</c:v>
                </c:pt>
                <c:pt idx="35316">
                  <c:v>45122.625</c:v>
                </c:pt>
                <c:pt idx="35317">
                  <c:v>45122.628472222219</c:v>
                </c:pt>
                <c:pt idx="35318">
                  <c:v>45122.631944444445</c:v>
                </c:pt>
                <c:pt idx="35319">
                  <c:v>45122.635416666664</c:v>
                </c:pt>
                <c:pt idx="35320">
                  <c:v>45122.638888888891</c:v>
                </c:pt>
                <c:pt idx="35321">
                  <c:v>45122.642361111109</c:v>
                </c:pt>
                <c:pt idx="35322">
                  <c:v>45122.645833333336</c:v>
                </c:pt>
                <c:pt idx="35323">
                  <c:v>45122.649305555555</c:v>
                </c:pt>
                <c:pt idx="35324">
                  <c:v>45122.652777777781</c:v>
                </c:pt>
                <c:pt idx="35325">
                  <c:v>45122.65625</c:v>
                </c:pt>
                <c:pt idx="35326">
                  <c:v>45122.659722222219</c:v>
                </c:pt>
                <c:pt idx="35327">
                  <c:v>45122.663194444445</c:v>
                </c:pt>
                <c:pt idx="35328">
                  <c:v>45122.666666666664</c:v>
                </c:pt>
                <c:pt idx="35329">
                  <c:v>45122.670138888891</c:v>
                </c:pt>
                <c:pt idx="35330">
                  <c:v>45122.673611111109</c:v>
                </c:pt>
                <c:pt idx="35331">
                  <c:v>45122.677083333336</c:v>
                </c:pt>
                <c:pt idx="35332">
                  <c:v>45122.680555555555</c:v>
                </c:pt>
                <c:pt idx="35333">
                  <c:v>45122.684027777781</c:v>
                </c:pt>
                <c:pt idx="35334">
                  <c:v>45122.6875</c:v>
                </c:pt>
                <c:pt idx="35335">
                  <c:v>45122.690972222219</c:v>
                </c:pt>
                <c:pt idx="35336">
                  <c:v>45122.694444444445</c:v>
                </c:pt>
                <c:pt idx="35337">
                  <c:v>45122.697916666664</c:v>
                </c:pt>
                <c:pt idx="35338">
                  <c:v>45122.701388888891</c:v>
                </c:pt>
                <c:pt idx="35339">
                  <c:v>45122.704861111109</c:v>
                </c:pt>
                <c:pt idx="35340">
                  <c:v>45122.708333333336</c:v>
                </c:pt>
                <c:pt idx="35341">
                  <c:v>45122.711805555555</c:v>
                </c:pt>
                <c:pt idx="35342">
                  <c:v>45122.715277777781</c:v>
                </c:pt>
                <c:pt idx="35343">
                  <c:v>45122.71875</c:v>
                </c:pt>
                <c:pt idx="35344">
                  <c:v>45122.722222222219</c:v>
                </c:pt>
                <c:pt idx="35345">
                  <c:v>45122.725694444445</c:v>
                </c:pt>
                <c:pt idx="35346">
                  <c:v>45122.729166666664</c:v>
                </c:pt>
                <c:pt idx="35347">
                  <c:v>45122.732638888891</c:v>
                </c:pt>
                <c:pt idx="35348">
                  <c:v>45122.736111111109</c:v>
                </c:pt>
                <c:pt idx="35349">
                  <c:v>45122.739583333336</c:v>
                </c:pt>
                <c:pt idx="35350">
                  <c:v>45122.743055555555</c:v>
                </c:pt>
                <c:pt idx="35351">
                  <c:v>45122.746527777781</c:v>
                </c:pt>
                <c:pt idx="35352">
                  <c:v>45122.75</c:v>
                </c:pt>
                <c:pt idx="35353">
                  <c:v>45122.753472222219</c:v>
                </c:pt>
                <c:pt idx="35354">
                  <c:v>45122.756944444445</c:v>
                </c:pt>
                <c:pt idx="35355">
                  <c:v>45122.760416666664</c:v>
                </c:pt>
                <c:pt idx="35356">
                  <c:v>45122.763888888891</c:v>
                </c:pt>
                <c:pt idx="35357">
                  <c:v>45122.767361111109</c:v>
                </c:pt>
                <c:pt idx="35358">
                  <c:v>45122.770833333336</c:v>
                </c:pt>
                <c:pt idx="35359">
                  <c:v>45122.774305555555</c:v>
                </c:pt>
                <c:pt idx="35360">
                  <c:v>45122.777777777781</c:v>
                </c:pt>
                <c:pt idx="35361">
                  <c:v>45122.78125</c:v>
                </c:pt>
                <c:pt idx="35362">
                  <c:v>45122.784722222219</c:v>
                </c:pt>
                <c:pt idx="35363">
                  <c:v>45122.788194444445</c:v>
                </c:pt>
                <c:pt idx="35364">
                  <c:v>45122.791666666664</c:v>
                </c:pt>
                <c:pt idx="35365">
                  <c:v>45122.795138888891</c:v>
                </c:pt>
                <c:pt idx="35366">
                  <c:v>45122.798611111109</c:v>
                </c:pt>
                <c:pt idx="35367">
                  <c:v>45122.802083333336</c:v>
                </c:pt>
                <c:pt idx="35368">
                  <c:v>45122.805555555555</c:v>
                </c:pt>
                <c:pt idx="35369">
                  <c:v>45122.809027777781</c:v>
                </c:pt>
                <c:pt idx="35370">
                  <c:v>45122.8125</c:v>
                </c:pt>
                <c:pt idx="35371">
                  <c:v>45122.815972222219</c:v>
                </c:pt>
                <c:pt idx="35372">
                  <c:v>45122.819444444445</c:v>
                </c:pt>
                <c:pt idx="35373">
                  <c:v>45122.822916666664</c:v>
                </c:pt>
                <c:pt idx="35374">
                  <c:v>45122.826388888891</c:v>
                </c:pt>
                <c:pt idx="35375">
                  <c:v>45122.829861111109</c:v>
                </c:pt>
                <c:pt idx="35376">
                  <c:v>45122.833333333336</c:v>
                </c:pt>
                <c:pt idx="35377">
                  <c:v>45122.836805555555</c:v>
                </c:pt>
                <c:pt idx="35378">
                  <c:v>45122.840277777781</c:v>
                </c:pt>
                <c:pt idx="35379">
                  <c:v>45122.84375</c:v>
                </c:pt>
                <c:pt idx="35380">
                  <c:v>45122.847222222219</c:v>
                </c:pt>
                <c:pt idx="35381">
                  <c:v>45122.850694444445</c:v>
                </c:pt>
                <c:pt idx="35382">
                  <c:v>45122.854166666664</c:v>
                </c:pt>
                <c:pt idx="35383">
                  <c:v>45122.857638888891</c:v>
                </c:pt>
                <c:pt idx="35384">
                  <c:v>45122.861111111109</c:v>
                </c:pt>
                <c:pt idx="35385">
                  <c:v>45122.864583333336</c:v>
                </c:pt>
                <c:pt idx="35386">
                  <c:v>45122.868055555555</c:v>
                </c:pt>
                <c:pt idx="35387">
                  <c:v>45122.871527777781</c:v>
                </c:pt>
                <c:pt idx="35388">
                  <c:v>45122.875</c:v>
                </c:pt>
                <c:pt idx="35389">
                  <c:v>45122.878472222219</c:v>
                </c:pt>
                <c:pt idx="35390">
                  <c:v>45122.881944444445</c:v>
                </c:pt>
                <c:pt idx="35391">
                  <c:v>45122.885416666664</c:v>
                </c:pt>
                <c:pt idx="35392">
                  <c:v>45122.888888888891</c:v>
                </c:pt>
                <c:pt idx="35393">
                  <c:v>45122.892361111109</c:v>
                </c:pt>
                <c:pt idx="35394">
                  <c:v>45122.895833333336</c:v>
                </c:pt>
                <c:pt idx="35395">
                  <c:v>45122.899305555555</c:v>
                </c:pt>
                <c:pt idx="35396">
                  <c:v>45122.902777777781</c:v>
                </c:pt>
                <c:pt idx="35397">
                  <c:v>45122.90625</c:v>
                </c:pt>
                <c:pt idx="35398">
                  <c:v>45122.909722222219</c:v>
                </c:pt>
                <c:pt idx="35399">
                  <c:v>45122.913194444445</c:v>
                </c:pt>
                <c:pt idx="35400">
                  <c:v>45122.916666666664</c:v>
                </c:pt>
                <c:pt idx="35401">
                  <c:v>45122.920138888891</c:v>
                </c:pt>
                <c:pt idx="35402">
                  <c:v>45122.923611111109</c:v>
                </c:pt>
                <c:pt idx="35403">
                  <c:v>45122.927083333336</c:v>
                </c:pt>
                <c:pt idx="35404">
                  <c:v>45122.930555555555</c:v>
                </c:pt>
                <c:pt idx="35405">
                  <c:v>45122.934027777781</c:v>
                </c:pt>
                <c:pt idx="35406">
                  <c:v>45122.9375</c:v>
                </c:pt>
                <c:pt idx="35407">
                  <c:v>45122.940972222219</c:v>
                </c:pt>
                <c:pt idx="35408">
                  <c:v>45122.944444444445</c:v>
                </c:pt>
                <c:pt idx="35409">
                  <c:v>45122.947916666664</c:v>
                </c:pt>
                <c:pt idx="35410">
                  <c:v>45122.951388888891</c:v>
                </c:pt>
                <c:pt idx="35411">
                  <c:v>45122.954861111109</c:v>
                </c:pt>
                <c:pt idx="35412">
                  <c:v>45122.958333333336</c:v>
                </c:pt>
                <c:pt idx="35413">
                  <c:v>45122.961805555555</c:v>
                </c:pt>
                <c:pt idx="35414">
                  <c:v>45122.965277777781</c:v>
                </c:pt>
                <c:pt idx="35415">
                  <c:v>45122.96875</c:v>
                </c:pt>
                <c:pt idx="35416">
                  <c:v>45122.972222222219</c:v>
                </c:pt>
                <c:pt idx="35417">
                  <c:v>45122.975694444445</c:v>
                </c:pt>
                <c:pt idx="35418">
                  <c:v>45122.979166666664</c:v>
                </c:pt>
                <c:pt idx="35419">
                  <c:v>45122.982638888891</c:v>
                </c:pt>
                <c:pt idx="35420">
                  <c:v>45122.986111111109</c:v>
                </c:pt>
                <c:pt idx="35421">
                  <c:v>45122.989583333336</c:v>
                </c:pt>
                <c:pt idx="35422">
                  <c:v>45122.993055555555</c:v>
                </c:pt>
                <c:pt idx="35423">
                  <c:v>45122.996527777781</c:v>
                </c:pt>
                <c:pt idx="35424">
                  <c:v>45123</c:v>
                </c:pt>
                <c:pt idx="35425">
                  <c:v>45123.003472222219</c:v>
                </c:pt>
                <c:pt idx="35426">
                  <c:v>45123.006944444445</c:v>
                </c:pt>
                <c:pt idx="35427">
                  <c:v>45123.010416666664</c:v>
                </c:pt>
                <c:pt idx="35428">
                  <c:v>45123.013888888891</c:v>
                </c:pt>
                <c:pt idx="35429">
                  <c:v>45123.017361111109</c:v>
                </c:pt>
                <c:pt idx="35430">
                  <c:v>45123.020833333336</c:v>
                </c:pt>
                <c:pt idx="35431">
                  <c:v>45123.024305555555</c:v>
                </c:pt>
                <c:pt idx="35432">
                  <c:v>45123.027777777781</c:v>
                </c:pt>
                <c:pt idx="35433">
                  <c:v>45123.03125</c:v>
                </c:pt>
                <c:pt idx="35434">
                  <c:v>45123.034722222219</c:v>
                </c:pt>
                <c:pt idx="35435">
                  <c:v>45123.038194444445</c:v>
                </c:pt>
                <c:pt idx="35436">
                  <c:v>45123.041666666664</c:v>
                </c:pt>
                <c:pt idx="35437">
                  <c:v>45123.045138888891</c:v>
                </c:pt>
                <c:pt idx="35438">
                  <c:v>45123.048611111109</c:v>
                </c:pt>
                <c:pt idx="35439">
                  <c:v>45123.052083333336</c:v>
                </c:pt>
                <c:pt idx="35440">
                  <c:v>45123.055555555555</c:v>
                </c:pt>
                <c:pt idx="35441">
                  <c:v>45123.059027777781</c:v>
                </c:pt>
                <c:pt idx="35442">
                  <c:v>45123.0625</c:v>
                </c:pt>
                <c:pt idx="35443">
                  <c:v>45123.065972222219</c:v>
                </c:pt>
                <c:pt idx="35444">
                  <c:v>45123.069444444445</c:v>
                </c:pt>
                <c:pt idx="35445">
                  <c:v>45123.072916666664</c:v>
                </c:pt>
                <c:pt idx="35446">
                  <c:v>45123.076388888891</c:v>
                </c:pt>
                <c:pt idx="35447">
                  <c:v>45123.079861111109</c:v>
                </c:pt>
                <c:pt idx="35448">
                  <c:v>45123.083333333336</c:v>
                </c:pt>
                <c:pt idx="35449">
                  <c:v>45123.086805555555</c:v>
                </c:pt>
                <c:pt idx="35450">
                  <c:v>45123.090277777781</c:v>
                </c:pt>
                <c:pt idx="35451">
                  <c:v>45123.09375</c:v>
                </c:pt>
                <c:pt idx="35452">
                  <c:v>45123.097222222219</c:v>
                </c:pt>
                <c:pt idx="35453">
                  <c:v>45123.100694444445</c:v>
                </c:pt>
                <c:pt idx="35454">
                  <c:v>45123.104166666664</c:v>
                </c:pt>
                <c:pt idx="35455">
                  <c:v>45123.107638888891</c:v>
                </c:pt>
                <c:pt idx="35456">
                  <c:v>45123.111111111109</c:v>
                </c:pt>
                <c:pt idx="35457">
                  <c:v>45123.114583333336</c:v>
                </c:pt>
                <c:pt idx="35458">
                  <c:v>45123.118055555555</c:v>
                </c:pt>
                <c:pt idx="35459">
                  <c:v>45123.121527777781</c:v>
                </c:pt>
                <c:pt idx="35460">
                  <c:v>45123.125</c:v>
                </c:pt>
                <c:pt idx="35461">
                  <c:v>45123.128472222219</c:v>
                </c:pt>
                <c:pt idx="35462">
                  <c:v>45123.131944444445</c:v>
                </c:pt>
                <c:pt idx="35463">
                  <c:v>45123.135416666664</c:v>
                </c:pt>
                <c:pt idx="35464">
                  <c:v>45123.138888888891</c:v>
                </c:pt>
                <c:pt idx="35465">
                  <c:v>45123.142361111109</c:v>
                </c:pt>
                <c:pt idx="35466">
                  <c:v>45123.145833333336</c:v>
                </c:pt>
                <c:pt idx="35467">
                  <c:v>45123.149305555555</c:v>
                </c:pt>
                <c:pt idx="35468">
                  <c:v>45123.152777777781</c:v>
                </c:pt>
                <c:pt idx="35469">
                  <c:v>45123.15625</c:v>
                </c:pt>
                <c:pt idx="35470">
                  <c:v>45123.159722222219</c:v>
                </c:pt>
                <c:pt idx="35471">
                  <c:v>45123.163194444445</c:v>
                </c:pt>
                <c:pt idx="35472">
                  <c:v>45123.166666666664</c:v>
                </c:pt>
                <c:pt idx="35473">
                  <c:v>45123.170138888891</c:v>
                </c:pt>
                <c:pt idx="35474">
                  <c:v>45123.173611111109</c:v>
                </c:pt>
                <c:pt idx="35475">
                  <c:v>45123.177083333336</c:v>
                </c:pt>
                <c:pt idx="35476">
                  <c:v>45123.180555555555</c:v>
                </c:pt>
                <c:pt idx="35477">
                  <c:v>45123.184027777781</c:v>
                </c:pt>
                <c:pt idx="35478">
                  <c:v>45123.1875</c:v>
                </c:pt>
                <c:pt idx="35479">
                  <c:v>45123.190972222219</c:v>
                </c:pt>
                <c:pt idx="35480">
                  <c:v>45123.194444444445</c:v>
                </c:pt>
                <c:pt idx="35481">
                  <c:v>45123.197916666664</c:v>
                </c:pt>
                <c:pt idx="35482">
                  <c:v>45123.201388888891</c:v>
                </c:pt>
                <c:pt idx="35483">
                  <c:v>45123.204861111109</c:v>
                </c:pt>
                <c:pt idx="35484">
                  <c:v>45123.208333333336</c:v>
                </c:pt>
                <c:pt idx="35485">
                  <c:v>45123.211805555555</c:v>
                </c:pt>
                <c:pt idx="35486">
                  <c:v>45123.215277777781</c:v>
                </c:pt>
                <c:pt idx="35487">
                  <c:v>45123.21875</c:v>
                </c:pt>
                <c:pt idx="35488">
                  <c:v>45123.222222222219</c:v>
                </c:pt>
                <c:pt idx="35489">
                  <c:v>45123.225694444445</c:v>
                </c:pt>
                <c:pt idx="35490">
                  <c:v>45123.229166666664</c:v>
                </c:pt>
                <c:pt idx="35491">
                  <c:v>45123.232638888891</c:v>
                </c:pt>
                <c:pt idx="35492">
                  <c:v>45123.236111111109</c:v>
                </c:pt>
                <c:pt idx="35493">
                  <c:v>45123.239583333336</c:v>
                </c:pt>
                <c:pt idx="35494">
                  <c:v>45123.243055555555</c:v>
                </c:pt>
                <c:pt idx="35495">
                  <c:v>45123.246527777781</c:v>
                </c:pt>
                <c:pt idx="35496">
                  <c:v>45123.25</c:v>
                </c:pt>
                <c:pt idx="35497">
                  <c:v>45123.253472222219</c:v>
                </c:pt>
                <c:pt idx="35498">
                  <c:v>45123.256944444445</c:v>
                </c:pt>
                <c:pt idx="35499">
                  <c:v>45123.260416666664</c:v>
                </c:pt>
                <c:pt idx="35500">
                  <c:v>45123.263888888891</c:v>
                </c:pt>
                <c:pt idx="35501">
                  <c:v>45123.267361111109</c:v>
                </c:pt>
                <c:pt idx="35502">
                  <c:v>45123.270833333336</c:v>
                </c:pt>
                <c:pt idx="35503">
                  <c:v>45123.274305555555</c:v>
                </c:pt>
                <c:pt idx="35504">
                  <c:v>45123.277777777781</c:v>
                </c:pt>
                <c:pt idx="35505">
                  <c:v>45123.28125</c:v>
                </c:pt>
                <c:pt idx="35506">
                  <c:v>45123.284722222219</c:v>
                </c:pt>
                <c:pt idx="35507">
                  <c:v>45123.288194444445</c:v>
                </c:pt>
                <c:pt idx="35508">
                  <c:v>45123.291666666664</c:v>
                </c:pt>
                <c:pt idx="35509">
                  <c:v>45123.295138888891</c:v>
                </c:pt>
                <c:pt idx="35510">
                  <c:v>45123.298611111109</c:v>
                </c:pt>
                <c:pt idx="35511">
                  <c:v>45123.302083333336</c:v>
                </c:pt>
                <c:pt idx="35512">
                  <c:v>45123.305555555555</c:v>
                </c:pt>
                <c:pt idx="35513">
                  <c:v>45123.309027777781</c:v>
                </c:pt>
                <c:pt idx="35514">
                  <c:v>45123.3125</c:v>
                </c:pt>
                <c:pt idx="35515">
                  <c:v>45123.315972222219</c:v>
                </c:pt>
                <c:pt idx="35516">
                  <c:v>45123.319444444445</c:v>
                </c:pt>
                <c:pt idx="35517">
                  <c:v>45123.322916666664</c:v>
                </c:pt>
                <c:pt idx="35518">
                  <c:v>45123.326388888891</c:v>
                </c:pt>
                <c:pt idx="35519">
                  <c:v>45123.329861111109</c:v>
                </c:pt>
                <c:pt idx="35520">
                  <c:v>45123.333333333336</c:v>
                </c:pt>
                <c:pt idx="35521">
                  <c:v>45123.336805555555</c:v>
                </c:pt>
                <c:pt idx="35522">
                  <c:v>45123.340277777781</c:v>
                </c:pt>
                <c:pt idx="35523">
                  <c:v>45123.34375</c:v>
                </c:pt>
                <c:pt idx="35524">
                  <c:v>45123.347222222219</c:v>
                </c:pt>
                <c:pt idx="35525">
                  <c:v>45123.350694444445</c:v>
                </c:pt>
                <c:pt idx="35526">
                  <c:v>45123.354166666664</c:v>
                </c:pt>
                <c:pt idx="35527">
                  <c:v>45123.357638888891</c:v>
                </c:pt>
                <c:pt idx="35528">
                  <c:v>45123.361111111109</c:v>
                </c:pt>
                <c:pt idx="35529">
                  <c:v>45123.364583333336</c:v>
                </c:pt>
                <c:pt idx="35530">
                  <c:v>45123.368055555555</c:v>
                </c:pt>
                <c:pt idx="35531">
                  <c:v>45123.371527777781</c:v>
                </c:pt>
                <c:pt idx="35532">
                  <c:v>45123.375</c:v>
                </c:pt>
                <c:pt idx="35533">
                  <c:v>45123.378472222219</c:v>
                </c:pt>
                <c:pt idx="35534">
                  <c:v>45123.381944444445</c:v>
                </c:pt>
                <c:pt idx="35535">
                  <c:v>45123.385416666664</c:v>
                </c:pt>
                <c:pt idx="35536">
                  <c:v>45123.388888888891</c:v>
                </c:pt>
                <c:pt idx="35537">
                  <c:v>45123.392361111109</c:v>
                </c:pt>
                <c:pt idx="35538">
                  <c:v>45123.395833333336</c:v>
                </c:pt>
                <c:pt idx="35539">
                  <c:v>45123.399305555555</c:v>
                </c:pt>
                <c:pt idx="35540">
                  <c:v>45123.402777777781</c:v>
                </c:pt>
                <c:pt idx="35541">
                  <c:v>45123.40625</c:v>
                </c:pt>
                <c:pt idx="35542">
                  <c:v>45123.409722222219</c:v>
                </c:pt>
                <c:pt idx="35543">
                  <c:v>45123.413194444445</c:v>
                </c:pt>
                <c:pt idx="35544">
                  <c:v>45123.416666666664</c:v>
                </c:pt>
                <c:pt idx="35545">
                  <c:v>45123.420138888891</c:v>
                </c:pt>
                <c:pt idx="35546">
                  <c:v>45123.423611111109</c:v>
                </c:pt>
                <c:pt idx="35547">
                  <c:v>45123.427083333336</c:v>
                </c:pt>
                <c:pt idx="35548">
                  <c:v>45123.430555555555</c:v>
                </c:pt>
                <c:pt idx="35549">
                  <c:v>45123.434027777781</c:v>
                </c:pt>
                <c:pt idx="35550">
                  <c:v>45123.4375</c:v>
                </c:pt>
                <c:pt idx="35551">
                  <c:v>45123.440972222219</c:v>
                </c:pt>
                <c:pt idx="35552">
                  <c:v>45123.444444444445</c:v>
                </c:pt>
                <c:pt idx="35553">
                  <c:v>45123.447916666664</c:v>
                </c:pt>
                <c:pt idx="35554">
                  <c:v>45123.451388888891</c:v>
                </c:pt>
                <c:pt idx="35555">
                  <c:v>45123.454861111109</c:v>
                </c:pt>
                <c:pt idx="35556">
                  <c:v>45123.458333333336</c:v>
                </c:pt>
                <c:pt idx="35557">
                  <c:v>45123.461805555555</c:v>
                </c:pt>
                <c:pt idx="35558">
                  <c:v>45123.465277777781</c:v>
                </c:pt>
                <c:pt idx="35559">
                  <c:v>45123.46875</c:v>
                </c:pt>
                <c:pt idx="35560">
                  <c:v>45123.472222222219</c:v>
                </c:pt>
                <c:pt idx="35561">
                  <c:v>45123.475694444445</c:v>
                </c:pt>
                <c:pt idx="35562">
                  <c:v>45123.479166666664</c:v>
                </c:pt>
                <c:pt idx="35563">
                  <c:v>45123.482638888891</c:v>
                </c:pt>
                <c:pt idx="35564">
                  <c:v>45123.486111111109</c:v>
                </c:pt>
                <c:pt idx="35565">
                  <c:v>45123.489583333336</c:v>
                </c:pt>
                <c:pt idx="35566">
                  <c:v>45123.493055555555</c:v>
                </c:pt>
                <c:pt idx="35567">
                  <c:v>45123.496527777781</c:v>
                </c:pt>
                <c:pt idx="35568">
                  <c:v>45123.5</c:v>
                </c:pt>
                <c:pt idx="35569">
                  <c:v>45123.503472222219</c:v>
                </c:pt>
                <c:pt idx="35570">
                  <c:v>45123.506944444445</c:v>
                </c:pt>
                <c:pt idx="35571">
                  <c:v>45123.510416666664</c:v>
                </c:pt>
                <c:pt idx="35572">
                  <c:v>45123.513888888891</c:v>
                </c:pt>
                <c:pt idx="35573">
                  <c:v>45123.517361111109</c:v>
                </c:pt>
                <c:pt idx="35574">
                  <c:v>45123.520833333336</c:v>
                </c:pt>
                <c:pt idx="35575">
                  <c:v>45123.524305555555</c:v>
                </c:pt>
                <c:pt idx="35576">
                  <c:v>45123.527777777781</c:v>
                </c:pt>
                <c:pt idx="35577">
                  <c:v>45123.53125</c:v>
                </c:pt>
                <c:pt idx="35578">
                  <c:v>45123.534722222219</c:v>
                </c:pt>
                <c:pt idx="35579">
                  <c:v>45123.538194444445</c:v>
                </c:pt>
                <c:pt idx="35580">
                  <c:v>45123.541666666664</c:v>
                </c:pt>
                <c:pt idx="35581">
                  <c:v>45123.545138888891</c:v>
                </c:pt>
                <c:pt idx="35582">
                  <c:v>45123.548611111109</c:v>
                </c:pt>
                <c:pt idx="35583">
                  <c:v>45123.552083333336</c:v>
                </c:pt>
                <c:pt idx="35584">
                  <c:v>45123.555555555555</c:v>
                </c:pt>
                <c:pt idx="35585">
                  <c:v>45123.559027777781</c:v>
                </c:pt>
                <c:pt idx="35586">
                  <c:v>45123.5625</c:v>
                </c:pt>
                <c:pt idx="35587">
                  <c:v>45123.565972222219</c:v>
                </c:pt>
                <c:pt idx="35588">
                  <c:v>45123.569444444445</c:v>
                </c:pt>
                <c:pt idx="35589">
                  <c:v>45123.572916666664</c:v>
                </c:pt>
                <c:pt idx="35590">
                  <c:v>45123.576388888891</c:v>
                </c:pt>
                <c:pt idx="35591">
                  <c:v>45123.579861111109</c:v>
                </c:pt>
                <c:pt idx="35592">
                  <c:v>45123.583333333336</c:v>
                </c:pt>
                <c:pt idx="35593">
                  <c:v>45123.586805555555</c:v>
                </c:pt>
                <c:pt idx="35594">
                  <c:v>45123.590277777781</c:v>
                </c:pt>
                <c:pt idx="35595">
                  <c:v>45123.59375</c:v>
                </c:pt>
                <c:pt idx="35596">
                  <c:v>45123.597222222219</c:v>
                </c:pt>
                <c:pt idx="35597">
                  <c:v>45123.600694444445</c:v>
                </c:pt>
                <c:pt idx="35598">
                  <c:v>45123.604166666664</c:v>
                </c:pt>
                <c:pt idx="35599">
                  <c:v>45123.607638888891</c:v>
                </c:pt>
                <c:pt idx="35600">
                  <c:v>45123.611111111109</c:v>
                </c:pt>
                <c:pt idx="35601">
                  <c:v>45123.614583333336</c:v>
                </c:pt>
                <c:pt idx="35602">
                  <c:v>45123.618055555555</c:v>
                </c:pt>
                <c:pt idx="35603">
                  <c:v>45123.621527777781</c:v>
                </c:pt>
                <c:pt idx="35604">
                  <c:v>45123.625</c:v>
                </c:pt>
                <c:pt idx="35605">
                  <c:v>45123.628472222219</c:v>
                </c:pt>
                <c:pt idx="35606">
                  <c:v>45123.631944444445</c:v>
                </c:pt>
                <c:pt idx="35607">
                  <c:v>45123.635416666664</c:v>
                </c:pt>
                <c:pt idx="35608">
                  <c:v>45123.638888888891</c:v>
                </c:pt>
                <c:pt idx="35609">
                  <c:v>45123.642361111109</c:v>
                </c:pt>
                <c:pt idx="35610">
                  <c:v>45123.645833333336</c:v>
                </c:pt>
                <c:pt idx="35611">
                  <c:v>45123.649305555555</c:v>
                </c:pt>
                <c:pt idx="35612">
                  <c:v>45123.652777777781</c:v>
                </c:pt>
                <c:pt idx="35613">
                  <c:v>45123.65625</c:v>
                </c:pt>
                <c:pt idx="35614">
                  <c:v>45123.659722222219</c:v>
                </c:pt>
                <c:pt idx="35615">
                  <c:v>45123.663194444445</c:v>
                </c:pt>
                <c:pt idx="35616">
                  <c:v>45123.666666666664</c:v>
                </c:pt>
                <c:pt idx="35617">
                  <c:v>45123.670138888891</c:v>
                </c:pt>
                <c:pt idx="35618">
                  <c:v>45123.673611111109</c:v>
                </c:pt>
                <c:pt idx="35619">
                  <c:v>45123.677083333336</c:v>
                </c:pt>
                <c:pt idx="35620">
                  <c:v>45123.680555555555</c:v>
                </c:pt>
                <c:pt idx="35621">
                  <c:v>45123.684027777781</c:v>
                </c:pt>
                <c:pt idx="35622">
                  <c:v>45123.6875</c:v>
                </c:pt>
                <c:pt idx="35623">
                  <c:v>45123.690972222219</c:v>
                </c:pt>
                <c:pt idx="35624">
                  <c:v>45123.694444444445</c:v>
                </c:pt>
                <c:pt idx="35625">
                  <c:v>45123.697916666664</c:v>
                </c:pt>
                <c:pt idx="35626">
                  <c:v>45123.701388888891</c:v>
                </c:pt>
                <c:pt idx="35627">
                  <c:v>45123.704861111109</c:v>
                </c:pt>
                <c:pt idx="35628">
                  <c:v>45123.708333333336</c:v>
                </c:pt>
                <c:pt idx="35629">
                  <c:v>45123.711805555555</c:v>
                </c:pt>
                <c:pt idx="35630">
                  <c:v>45123.715277777781</c:v>
                </c:pt>
                <c:pt idx="35631">
                  <c:v>45123.71875</c:v>
                </c:pt>
                <c:pt idx="35632">
                  <c:v>45123.722222222219</c:v>
                </c:pt>
                <c:pt idx="35633">
                  <c:v>45123.725694444445</c:v>
                </c:pt>
                <c:pt idx="35634">
                  <c:v>45123.729166666664</c:v>
                </c:pt>
                <c:pt idx="35635">
                  <c:v>45123.732638888891</c:v>
                </c:pt>
                <c:pt idx="35636">
                  <c:v>45123.736111111109</c:v>
                </c:pt>
                <c:pt idx="35637">
                  <c:v>45123.739583333336</c:v>
                </c:pt>
                <c:pt idx="35638">
                  <c:v>45123.743055555555</c:v>
                </c:pt>
                <c:pt idx="35639">
                  <c:v>45123.746527777781</c:v>
                </c:pt>
                <c:pt idx="35640">
                  <c:v>45123.75</c:v>
                </c:pt>
                <c:pt idx="35641">
                  <c:v>45123.753472222219</c:v>
                </c:pt>
                <c:pt idx="35642">
                  <c:v>45123.756944444445</c:v>
                </c:pt>
                <c:pt idx="35643">
                  <c:v>45123.760416666664</c:v>
                </c:pt>
                <c:pt idx="35644">
                  <c:v>45123.763888888891</c:v>
                </c:pt>
                <c:pt idx="35645">
                  <c:v>45123.767361111109</c:v>
                </c:pt>
                <c:pt idx="35646">
                  <c:v>45123.770833333336</c:v>
                </c:pt>
                <c:pt idx="35647">
                  <c:v>45123.774305555555</c:v>
                </c:pt>
                <c:pt idx="35648">
                  <c:v>45123.777777777781</c:v>
                </c:pt>
                <c:pt idx="35649">
                  <c:v>45123.78125</c:v>
                </c:pt>
                <c:pt idx="35650">
                  <c:v>45123.784722222219</c:v>
                </c:pt>
                <c:pt idx="35651">
                  <c:v>45123.788194444445</c:v>
                </c:pt>
                <c:pt idx="35652">
                  <c:v>45123.791666666664</c:v>
                </c:pt>
                <c:pt idx="35653">
                  <c:v>45123.795138888891</c:v>
                </c:pt>
                <c:pt idx="35654">
                  <c:v>45123.798611111109</c:v>
                </c:pt>
                <c:pt idx="35655">
                  <c:v>45123.802083333336</c:v>
                </c:pt>
                <c:pt idx="35656">
                  <c:v>45123.805555555555</c:v>
                </c:pt>
                <c:pt idx="35657">
                  <c:v>45123.809027777781</c:v>
                </c:pt>
                <c:pt idx="35658">
                  <c:v>45123.8125</c:v>
                </c:pt>
                <c:pt idx="35659">
                  <c:v>45123.815972222219</c:v>
                </c:pt>
                <c:pt idx="35660">
                  <c:v>45123.819444444445</c:v>
                </c:pt>
                <c:pt idx="35661">
                  <c:v>45123.822916666664</c:v>
                </c:pt>
                <c:pt idx="35662">
                  <c:v>45123.826388888891</c:v>
                </c:pt>
                <c:pt idx="35663">
                  <c:v>45123.829861111109</c:v>
                </c:pt>
                <c:pt idx="35664">
                  <c:v>45123.833333333336</c:v>
                </c:pt>
                <c:pt idx="35665">
                  <c:v>45123.836805555555</c:v>
                </c:pt>
                <c:pt idx="35666">
                  <c:v>45123.840277777781</c:v>
                </c:pt>
                <c:pt idx="35667">
                  <c:v>45123.84375</c:v>
                </c:pt>
                <c:pt idx="35668">
                  <c:v>45123.847222222219</c:v>
                </c:pt>
                <c:pt idx="35669">
                  <c:v>45123.850694444445</c:v>
                </c:pt>
                <c:pt idx="35670">
                  <c:v>45123.854166666664</c:v>
                </c:pt>
                <c:pt idx="35671">
                  <c:v>45123.857638888891</c:v>
                </c:pt>
                <c:pt idx="35672">
                  <c:v>45123.861111111109</c:v>
                </c:pt>
                <c:pt idx="35673">
                  <c:v>45123.864583333336</c:v>
                </c:pt>
                <c:pt idx="35674">
                  <c:v>45123.868055555555</c:v>
                </c:pt>
                <c:pt idx="35675">
                  <c:v>45123.871527777781</c:v>
                </c:pt>
                <c:pt idx="35676">
                  <c:v>45123.875</c:v>
                </c:pt>
                <c:pt idx="35677">
                  <c:v>45123.878472222219</c:v>
                </c:pt>
                <c:pt idx="35678">
                  <c:v>45123.881944444445</c:v>
                </c:pt>
                <c:pt idx="35679">
                  <c:v>45123.885416666664</c:v>
                </c:pt>
                <c:pt idx="35680">
                  <c:v>45123.888888888891</c:v>
                </c:pt>
                <c:pt idx="35681">
                  <c:v>45123.892361111109</c:v>
                </c:pt>
                <c:pt idx="35682">
                  <c:v>45123.895833333336</c:v>
                </c:pt>
                <c:pt idx="35683">
                  <c:v>45123.899305555555</c:v>
                </c:pt>
                <c:pt idx="35684">
                  <c:v>45123.902777777781</c:v>
                </c:pt>
                <c:pt idx="35685">
                  <c:v>45123.90625</c:v>
                </c:pt>
                <c:pt idx="35686">
                  <c:v>45123.909722222219</c:v>
                </c:pt>
                <c:pt idx="35687">
                  <c:v>45123.913194444445</c:v>
                </c:pt>
                <c:pt idx="35688">
                  <c:v>45123.916666666664</c:v>
                </c:pt>
                <c:pt idx="35689">
                  <c:v>45123.920138888891</c:v>
                </c:pt>
                <c:pt idx="35690">
                  <c:v>45123.923611111109</c:v>
                </c:pt>
                <c:pt idx="35691">
                  <c:v>45123.927083333336</c:v>
                </c:pt>
                <c:pt idx="35692">
                  <c:v>45123.930555555555</c:v>
                </c:pt>
                <c:pt idx="35693">
                  <c:v>45123.934027777781</c:v>
                </c:pt>
                <c:pt idx="35694">
                  <c:v>45123.9375</c:v>
                </c:pt>
                <c:pt idx="35695">
                  <c:v>45123.940972222219</c:v>
                </c:pt>
                <c:pt idx="35696">
                  <c:v>45123.944444444445</c:v>
                </c:pt>
                <c:pt idx="35697">
                  <c:v>45123.947916666664</c:v>
                </c:pt>
                <c:pt idx="35698">
                  <c:v>45123.951388888891</c:v>
                </c:pt>
                <c:pt idx="35699">
                  <c:v>45123.954861111109</c:v>
                </c:pt>
                <c:pt idx="35700">
                  <c:v>45123.958333333336</c:v>
                </c:pt>
                <c:pt idx="35701">
                  <c:v>45123.961805555555</c:v>
                </c:pt>
                <c:pt idx="35702">
                  <c:v>45123.965277777781</c:v>
                </c:pt>
                <c:pt idx="35703">
                  <c:v>45123.96875</c:v>
                </c:pt>
                <c:pt idx="35704">
                  <c:v>45123.972222222219</c:v>
                </c:pt>
                <c:pt idx="35705">
                  <c:v>45123.975694444445</c:v>
                </c:pt>
                <c:pt idx="35706">
                  <c:v>45123.979166666664</c:v>
                </c:pt>
                <c:pt idx="35707">
                  <c:v>45123.982638888891</c:v>
                </c:pt>
                <c:pt idx="35708">
                  <c:v>45123.986111111109</c:v>
                </c:pt>
                <c:pt idx="35709">
                  <c:v>45123.989583333336</c:v>
                </c:pt>
                <c:pt idx="35710">
                  <c:v>45123.993055555555</c:v>
                </c:pt>
                <c:pt idx="35711">
                  <c:v>45123.996527777781</c:v>
                </c:pt>
                <c:pt idx="35712">
                  <c:v>45124</c:v>
                </c:pt>
                <c:pt idx="35713">
                  <c:v>45124.003472222219</c:v>
                </c:pt>
                <c:pt idx="35714">
                  <c:v>45124.006944444445</c:v>
                </c:pt>
                <c:pt idx="35715">
                  <c:v>45124.010416666664</c:v>
                </c:pt>
                <c:pt idx="35716">
                  <c:v>45124.013888888891</c:v>
                </c:pt>
                <c:pt idx="35717">
                  <c:v>45124.017361111109</c:v>
                </c:pt>
                <c:pt idx="35718">
                  <c:v>45124.020833333336</c:v>
                </c:pt>
                <c:pt idx="35719">
                  <c:v>45124.024305555555</c:v>
                </c:pt>
                <c:pt idx="35720">
                  <c:v>45124.027777777781</c:v>
                </c:pt>
                <c:pt idx="35721">
                  <c:v>45124.03125</c:v>
                </c:pt>
                <c:pt idx="35722">
                  <c:v>45124.034722222219</c:v>
                </c:pt>
                <c:pt idx="35723">
                  <c:v>45124.038194444445</c:v>
                </c:pt>
                <c:pt idx="35724">
                  <c:v>45124.041666666664</c:v>
                </c:pt>
                <c:pt idx="35725">
                  <c:v>45124.045138888891</c:v>
                </c:pt>
                <c:pt idx="35726">
                  <c:v>45124.048611111109</c:v>
                </c:pt>
                <c:pt idx="35727">
                  <c:v>45124.052083333336</c:v>
                </c:pt>
                <c:pt idx="35728">
                  <c:v>45124.055555555555</c:v>
                </c:pt>
                <c:pt idx="35729">
                  <c:v>45124.059027777781</c:v>
                </c:pt>
                <c:pt idx="35730">
                  <c:v>45124.0625</c:v>
                </c:pt>
                <c:pt idx="35731">
                  <c:v>45124.065972222219</c:v>
                </c:pt>
                <c:pt idx="35732">
                  <c:v>45124.069444444445</c:v>
                </c:pt>
                <c:pt idx="35733">
                  <c:v>45124.072916666664</c:v>
                </c:pt>
                <c:pt idx="35734">
                  <c:v>45124.076388888891</c:v>
                </c:pt>
                <c:pt idx="35735">
                  <c:v>45124.079861111109</c:v>
                </c:pt>
                <c:pt idx="35736">
                  <c:v>45124.083333333336</c:v>
                </c:pt>
                <c:pt idx="35737">
                  <c:v>45124.086805555555</c:v>
                </c:pt>
                <c:pt idx="35738">
                  <c:v>45124.090277777781</c:v>
                </c:pt>
                <c:pt idx="35739">
                  <c:v>45124.09375</c:v>
                </c:pt>
                <c:pt idx="35740">
                  <c:v>45124.097222222219</c:v>
                </c:pt>
                <c:pt idx="35741">
                  <c:v>45124.100694444445</c:v>
                </c:pt>
                <c:pt idx="35742">
                  <c:v>45124.104166666664</c:v>
                </c:pt>
                <c:pt idx="35743">
                  <c:v>45124.107638888891</c:v>
                </c:pt>
                <c:pt idx="35744">
                  <c:v>45124.111111111109</c:v>
                </c:pt>
                <c:pt idx="35745">
                  <c:v>45124.114583333336</c:v>
                </c:pt>
                <c:pt idx="35746">
                  <c:v>45124.118055555555</c:v>
                </c:pt>
                <c:pt idx="35747">
                  <c:v>45124.121527777781</c:v>
                </c:pt>
                <c:pt idx="35748">
                  <c:v>45124.125</c:v>
                </c:pt>
                <c:pt idx="35749">
                  <c:v>45124.128472222219</c:v>
                </c:pt>
                <c:pt idx="35750">
                  <c:v>45124.131944444445</c:v>
                </c:pt>
                <c:pt idx="35751">
                  <c:v>45124.135416666664</c:v>
                </c:pt>
                <c:pt idx="35752">
                  <c:v>45124.138888888891</c:v>
                </c:pt>
                <c:pt idx="35753">
                  <c:v>45124.142361111109</c:v>
                </c:pt>
                <c:pt idx="35754">
                  <c:v>45124.145833333336</c:v>
                </c:pt>
                <c:pt idx="35755">
                  <c:v>45124.149305555555</c:v>
                </c:pt>
                <c:pt idx="35756">
                  <c:v>45124.152777777781</c:v>
                </c:pt>
                <c:pt idx="35757">
                  <c:v>45124.15625</c:v>
                </c:pt>
                <c:pt idx="35758">
                  <c:v>45124.159722222219</c:v>
                </c:pt>
                <c:pt idx="35759">
                  <c:v>45124.163194444445</c:v>
                </c:pt>
                <c:pt idx="35760">
                  <c:v>45124.166666666664</c:v>
                </c:pt>
                <c:pt idx="35761">
                  <c:v>45124.170138888891</c:v>
                </c:pt>
                <c:pt idx="35762">
                  <c:v>45124.173611111109</c:v>
                </c:pt>
                <c:pt idx="35763">
                  <c:v>45124.177083333336</c:v>
                </c:pt>
                <c:pt idx="35764">
                  <c:v>45124.180555555555</c:v>
                </c:pt>
                <c:pt idx="35765">
                  <c:v>45124.184027777781</c:v>
                </c:pt>
                <c:pt idx="35766">
                  <c:v>45124.1875</c:v>
                </c:pt>
                <c:pt idx="35767">
                  <c:v>45124.190972222219</c:v>
                </c:pt>
                <c:pt idx="35768">
                  <c:v>45124.194444444445</c:v>
                </c:pt>
                <c:pt idx="35769">
                  <c:v>45124.197916666664</c:v>
                </c:pt>
                <c:pt idx="35770">
                  <c:v>45124.201388888891</c:v>
                </c:pt>
                <c:pt idx="35771">
                  <c:v>45124.204861111109</c:v>
                </c:pt>
                <c:pt idx="35772">
                  <c:v>45124.208333333336</c:v>
                </c:pt>
                <c:pt idx="35773">
                  <c:v>45124.211805555555</c:v>
                </c:pt>
                <c:pt idx="35774">
                  <c:v>45124.215277777781</c:v>
                </c:pt>
                <c:pt idx="35775">
                  <c:v>45124.21875</c:v>
                </c:pt>
                <c:pt idx="35776">
                  <c:v>45124.222222222219</c:v>
                </c:pt>
                <c:pt idx="35777">
                  <c:v>45124.225694444445</c:v>
                </c:pt>
                <c:pt idx="35778">
                  <c:v>45124.229166666664</c:v>
                </c:pt>
                <c:pt idx="35779">
                  <c:v>45124.232638888891</c:v>
                </c:pt>
                <c:pt idx="35780">
                  <c:v>45124.236111111109</c:v>
                </c:pt>
                <c:pt idx="35781">
                  <c:v>45124.239583333336</c:v>
                </c:pt>
                <c:pt idx="35782">
                  <c:v>45124.243055555555</c:v>
                </c:pt>
                <c:pt idx="35783">
                  <c:v>45124.246527777781</c:v>
                </c:pt>
                <c:pt idx="35784">
                  <c:v>45124.25</c:v>
                </c:pt>
                <c:pt idx="35785">
                  <c:v>45124.253472222219</c:v>
                </c:pt>
                <c:pt idx="35786">
                  <c:v>45124.256944444445</c:v>
                </c:pt>
                <c:pt idx="35787">
                  <c:v>45124.260416666664</c:v>
                </c:pt>
                <c:pt idx="35788">
                  <c:v>45124.263888888891</c:v>
                </c:pt>
                <c:pt idx="35789">
                  <c:v>45124.267361111109</c:v>
                </c:pt>
                <c:pt idx="35790">
                  <c:v>45124.270833333336</c:v>
                </c:pt>
                <c:pt idx="35791">
                  <c:v>45124.274305555555</c:v>
                </c:pt>
                <c:pt idx="35792">
                  <c:v>45124.277777777781</c:v>
                </c:pt>
                <c:pt idx="35793">
                  <c:v>45124.28125</c:v>
                </c:pt>
                <c:pt idx="35794">
                  <c:v>45124.284722222219</c:v>
                </c:pt>
                <c:pt idx="35795">
                  <c:v>45124.288194444445</c:v>
                </c:pt>
                <c:pt idx="35796">
                  <c:v>45124.291666666664</c:v>
                </c:pt>
                <c:pt idx="35797">
                  <c:v>45124.295138888891</c:v>
                </c:pt>
                <c:pt idx="35798">
                  <c:v>45124.298611111109</c:v>
                </c:pt>
                <c:pt idx="35799">
                  <c:v>45124.302083333336</c:v>
                </c:pt>
                <c:pt idx="35800">
                  <c:v>45124.305555555555</c:v>
                </c:pt>
                <c:pt idx="35801">
                  <c:v>45124.309027777781</c:v>
                </c:pt>
                <c:pt idx="35802">
                  <c:v>45124.3125</c:v>
                </c:pt>
                <c:pt idx="35803">
                  <c:v>45124.315972222219</c:v>
                </c:pt>
                <c:pt idx="35804">
                  <c:v>45124.319444444445</c:v>
                </c:pt>
                <c:pt idx="35805">
                  <c:v>45124.322916666664</c:v>
                </c:pt>
                <c:pt idx="35806">
                  <c:v>45124.326388888891</c:v>
                </c:pt>
                <c:pt idx="35807">
                  <c:v>45124.329861111109</c:v>
                </c:pt>
                <c:pt idx="35808">
                  <c:v>45124.333333333336</c:v>
                </c:pt>
                <c:pt idx="35809">
                  <c:v>45124.336805555555</c:v>
                </c:pt>
                <c:pt idx="35810">
                  <c:v>45124.340277777781</c:v>
                </c:pt>
                <c:pt idx="35811">
                  <c:v>45124.34375</c:v>
                </c:pt>
                <c:pt idx="35812">
                  <c:v>45124.347222222219</c:v>
                </c:pt>
                <c:pt idx="35813">
                  <c:v>45124.350694444445</c:v>
                </c:pt>
                <c:pt idx="35814">
                  <c:v>45124.354166666664</c:v>
                </c:pt>
                <c:pt idx="35815">
                  <c:v>45124.357638888891</c:v>
                </c:pt>
                <c:pt idx="35816">
                  <c:v>45124.361111111109</c:v>
                </c:pt>
                <c:pt idx="35817">
                  <c:v>45124.364583333336</c:v>
                </c:pt>
                <c:pt idx="35818">
                  <c:v>45124.368055555555</c:v>
                </c:pt>
                <c:pt idx="35819">
                  <c:v>45124.371527777781</c:v>
                </c:pt>
                <c:pt idx="35820">
                  <c:v>45124.375</c:v>
                </c:pt>
                <c:pt idx="35821">
                  <c:v>45124.378472222219</c:v>
                </c:pt>
                <c:pt idx="35822">
                  <c:v>45124.381944444445</c:v>
                </c:pt>
                <c:pt idx="35823">
                  <c:v>45124.385416666664</c:v>
                </c:pt>
                <c:pt idx="35824">
                  <c:v>45124.388888888891</c:v>
                </c:pt>
                <c:pt idx="35825">
                  <c:v>45124.392361111109</c:v>
                </c:pt>
                <c:pt idx="35826">
                  <c:v>45124.395833333336</c:v>
                </c:pt>
                <c:pt idx="35827">
                  <c:v>45124.399305555555</c:v>
                </c:pt>
                <c:pt idx="35828">
                  <c:v>45124.402777777781</c:v>
                </c:pt>
                <c:pt idx="35829">
                  <c:v>45124.40625</c:v>
                </c:pt>
                <c:pt idx="35830">
                  <c:v>45124.409722222219</c:v>
                </c:pt>
                <c:pt idx="35831">
                  <c:v>45124.413194444445</c:v>
                </c:pt>
                <c:pt idx="35832">
                  <c:v>45124.416666666664</c:v>
                </c:pt>
                <c:pt idx="35833">
                  <c:v>45124.420138888891</c:v>
                </c:pt>
                <c:pt idx="35834">
                  <c:v>45124.423611111109</c:v>
                </c:pt>
                <c:pt idx="35835">
                  <c:v>45124.427083333336</c:v>
                </c:pt>
                <c:pt idx="35836">
                  <c:v>45124.430555555555</c:v>
                </c:pt>
                <c:pt idx="35837">
                  <c:v>45124.434027777781</c:v>
                </c:pt>
                <c:pt idx="35838">
                  <c:v>45124.4375</c:v>
                </c:pt>
                <c:pt idx="35839">
                  <c:v>45124.440972222219</c:v>
                </c:pt>
                <c:pt idx="35840">
                  <c:v>45124.444444444445</c:v>
                </c:pt>
                <c:pt idx="35841">
                  <c:v>45124.447916666664</c:v>
                </c:pt>
                <c:pt idx="35842">
                  <c:v>45124.451388888891</c:v>
                </c:pt>
                <c:pt idx="35843">
                  <c:v>45124.454861111109</c:v>
                </c:pt>
                <c:pt idx="35844">
                  <c:v>45124.458333333336</c:v>
                </c:pt>
                <c:pt idx="35845">
                  <c:v>45124.461805555555</c:v>
                </c:pt>
                <c:pt idx="35846">
                  <c:v>45124.465277777781</c:v>
                </c:pt>
                <c:pt idx="35847">
                  <c:v>45124.46875</c:v>
                </c:pt>
                <c:pt idx="35848">
                  <c:v>45124.472222222219</c:v>
                </c:pt>
                <c:pt idx="35849">
                  <c:v>45124.475694444445</c:v>
                </c:pt>
                <c:pt idx="35850">
                  <c:v>45124.479166666664</c:v>
                </c:pt>
                <c:pt idx="35851">
                  <c:v>45124.482638888891</c:v>
                </c:pt>
                <c:pt idx="35852">
                  <c:v>45124.486111111109</c:v>
                </c:pt>
                <c:pt idx="35853">
                  <c:v>45124.489583333336</c:v>
                </c:pt>
                <c:pt idx="35854">
                  <c:v>45124.493055555555</c:v>
                </c:pt>
                <c:pt idx="35855">
                  <c:v>45124.496527777781</c:v>
                </c:pt>
                <c:pt idx="35856">
                  <c:v>45124.5</c:v>
                </c:pt>
                <c:pt idx="35857">
                  <c:v>45124.503472222219</c:v>
                </c:pt>
                <c:pt idx="35858">
                  <c:v>45124.506944444445</c:v>
                </c:pt>
                <c:pt idx="35859">
                  <c:v>45124.510416666664</c:v>
                </c:pt>
                <c:pt idx="35860">
                  <c:v>45124.513888888891</c:v>
                </c:pt>
                <c:pt idx="35861">
                  <c:v>45124.517361111109</c:v>
                </c:pt>
                <c:pt idx="35862">
                  <c:v>45124.520833333336</c:v>
                </c:pt>
                <c:pt idx="35863">
                  <c:v>45124.524305555555</c:v>
                </c:pt>
                <c:pt idx="35864">
                  <c:v>45124.527777777781</c:v>
                </c:pt>
                <c:pt idx="35865">
                  <c:v>45124.53125</c:v>
                </c:pt>
                <c:pt idx="35866">
                  <c:v>45124.534722222219</c:v>
                </c:pt>
                <c:pt idx="35867">
                  <c:v>45124.538194444445</c:v>
                </c:pt>
                <c:pt idx="35868">
                  <c:v>45124.541666666664</c:v>
                </c:pt>
                <c:pt idx="35869">
                  <c:v>45124.545138888891</c:v>
                </c:pt>
                <c:pt idx="35870">
                  <c:v>45124.548611111109</c:v>
                </c:pt>
                <c:pt idx="35871">
                  <c:v>45124.552083333336</c:v>
                </c:pt>
                <c:pt idx="35872">
                  <c:v>45124.555555555555</c:v>
                </c:pt>
                <c:pt idx="35873">
                  <c:v>45124.559027777781</c:v>
                </c:pt>
                <c:pt idx="35874">
                  <c:v>45124.5625</c:v>
                </c:pt>
                <c:pt idx="35875">
                  <c:v>45124.565972222219</c:v>
                </c:pt>
                <c:pt idx="35876">
                  <c:v>45124.569444444445</c:v>
                </c:pt>
                <c:pt idx="35877">
                  <c:v>45124.572916666664</c:v>
                </c:pt>
                <c:pt idx="35878">
                  <c:v>45124.576388888891</c:v>
                </c:pt>
                <c:pt idx="35879">
                  <c:v>45124.579861111109</c:v>
                </c:pt>
                <c:pt idx="35880">
                  <c:v>45124.583333333336</c:v>
                </c:pt>
                <c:pt idx="35881">
                  <c:v>45124.586805555555</c:v>
                </c:pt>
                <c:pt idx="35882">
                  <c:v>45124.590277777781</c:v>
                </c:pt>
                <c:pt idx="35883">
                  <c:v>45124.59375</c:v>
                </c:pt>
                <c:pt idx="35884">
                  <c:v>45124.597222222219</c:v>
                </c:pt>
                <c:pt idx="35885">
                  <c:v>45124.600694444445</c:v>
                </c:pt>
                <c:pt idx="35886">
                  <c:v>45124.604166666664</c:v>
                </c:pt>
                <c:pt idx="35887">
                  <c:v>45124.607638888891</c:v>
                </c:pt>
                <c:pt idx="35888">
                  <c:v>45124.611111111109</c:v>
                </c:pt>
                <c:pt idx="35889">
                  <c:v>45124.614583333336</c:v>
                </c:pt>
                <c:pt idx="35890">
                  <c:v>45124.618055555555</c:v>
                </c:pt>
                <c:pt idx="35891">
                  <c:v>45124.621527777781</c:v>
                </c:pt>
                <c:pt idx="35892">
                  <c:v>45124.625</c:v>
                </c:pt>
                <c:pt idx="35893">
                  <c:v>45124.628472222219</c:v>
                </c:pt>
                <c:pt idx="35894">
                  <c:v>45124.631944444445</c:v>
                </c:pt>
                <c:pt idx="35895">
                  <c:v>45124.635416666664</c:v>
                </c:pt>
                <c:pt idx="35896">
                  <c:v>45124.638888888891</c:v>
                </c:pt>
                <c:pt idx="35897">
                  <c:v>45124.642361111109</c:v>
                </c:pt>
                <c:pt idx="35898">
                  <c:v>45124.645833333336</c:v>
                </c:pt>
                <c:pt idx="35899">
                  <c:v>45124.649305555555</c:v>
                </c:pt>
                <c:pt idx="35900">
                  <c:v>45124.652777777781</c:v>
                </c:pt>
                <c:pt idx="35901">
                  <c:v>45124.65625</c:v>
                </c:pt>
                <c:pt idx="35902">
                  <c:v>45124.659722222219</c:v>
                </c:pt>
                <c:pt idx="35903">
                  <c:v>45124.663194444445</c:v>
                </c:pt>
                <c:pt idx="35904">
                  <c:v>45124.666666666664</c:v>
                </c:pt>
                <c:pt idx="35905">
                  <c:v>45124.670138888891</c:v>
                </c:pt>
                <c:pt idx="35906">
                  <c:v>45124.673611111109</c:v>
                </c:pt>
                <c:pt idx="35907">
                  <c:v>45124.677083333336</c:v>
                </c:pt>
                <c:pt idx="35908">
                  <c:v>45124.680555555555</c:v>
                </c:pt>
                <c:pt idx="35909">
                  <c:v>45124.684027777781</c:v>
                </c:pt>
                <c:pt idx="35910">
                  <c:v>45124.6875</c:v>
                </c:pt>
                <c:pt idx="35911">
                  <c:v>45124.690972222219</c:v>
                </c:pt>
                <c:pt idx="35912">
                  <c:v>45124.694444444445</c:v>
                </c:pt>
                <c:pt idx="35913">
                  <c:v>45124.697916666664</c:v>
                </c:pt>
                <c:pt idx="35914">
                  <c:v>45124.701388888891</c:v>
                </c:pt>
                <c:pt idx="35915">
                  <c:v>45124.704861111109</c:v>
                </c:pt>
                <c:pt idx="35916">
                  <c:v>45124.708333333336</c:v>
                </c:pt>
                <c:pt idx="35917">
                  <c:v>45124.711805555555</c:v>
                </c:pt>
                <c:pt idx="35918">
                  <c:v>45124.715277777781</c:v>
                </c:pt>
                <c:pt idx="35919">
                  <c:v>45124.71875</c:v>
                </c:pt>
                <c:pt idx="35920">
                  <c:v>45124.722222222219</c:v>
                </c:pt>
                <c:pt idx="35921">
                  <c:v>45124.725694444445</c:v>
                </c:pt>
                <c:pt idx="35922">
                  <c:v>45124.729166666664</c:v>
                </c:pt>
                <c:pt idx="35923">
                  <c:v>45124.732638888891</c:v>
                </c:pt>
                <c:pt idx="35924">
                  <c:v>45124.736111111109</c:v>
                </c:pt>
                <c:pt idx="35925">
                  <c:v>45124.739583333336</c:v>
                </c:pt>
                <c:pt idx="35926">
                  <c:v>45124.743055555555</c:v>
                </c:pt>
                <c:pt idx="35927">
                  <c:v>45124.746527777781</c:v>
                </c:pt>
                <c:pt idx="35928">
                  <c:v>45124.75</c:v>
                </c:pt>
                <c:pt idx="35929">
                  <c:v>45124.753472222219</c:v>
                </c:pt>
                <c:pt idx="35930">
                  <c:v>45124.756944444445</c:v>
                </c:pt>
                <c:pt idx="35931">
                  <c:v>45124.760416666664</c:v>
                </c:pt>
                <c:pt idx="35932">
                  <c:v>45124.763888888891</c:v>
                </c:pt>
                <c:pt idx="35933">
                  <c:v>45124.767361111109</c:v>
                </c:pt>
                <c:pt idx="35934">
                  <c:v>45124.770833333336</c:v>
                </c:pt>
                <c:pt idx="35935">
                  <c:v>45124.774305555555</c:v>
                </c:pt>
                <c:pt idx="35936">
                  <c:v>45124.777777777781</c:v>
                </c:pt>
                <c:pt idx="35937">
                  <c:v>45124.78125</c:v>
                </c:pt>
                <c:pt idx="35938">
                  <c:v>45124.784722222219</c:v>
                </c:pt>
                <c:pt idx="35939">
                  <c:v>45124.788194444445</c:v>
                </c:pt>
                <c:pt idx="35940">
                  <c:v>45124.791666666664</c:v>
                </c:pt>
                <c:pt idx="35941">
                  <c:v>45124.795138888891</c:v>
                </c:pt>
                <c:pt idx="35942">
                  <c:v>45124.798611111109</c:v>
                </c:pt>
                <c:pt idx="35943">
                  <c:v>45124.802083333336</c:v>
                </c:pt>
                <c:pt idx="35944">
                  <c:v>45124.805555555555</c:v>
                </c:pt>
                <c:pt idx="35945">
                  <c:v>45124.809027777781</c:v>
                </c:pt>
                <c:pt idx="35946">
                  <c:v>45124.8125</c:v>
                </c:pt>
                <c:pt idx="35947">
                  <c:v>45124.815972222219</c:v>
                </c:pt>
                <c:pt idx="35948">
                  <c:v>45124.819444444445</c:v>
                </c:pt>
                <c:pt idx="35949">
                  <c:v>45124.822916666664</c:v>
                </c:pt>
                <c:pt idx="35950">
                  <c:v>45124.826388888891</c:v>
                </c:pt>
                <c:pt idx="35951">
                  <c:v>45124.829861111109</c:v>
                </c:pt>
                <c:pt idx="35952">
                  <c:v>45124.833333333336</c:v>
                </c:pt>
                <c:pt idx="35953">
                  <c:v>45124.836805555555</c:v>
                </c:pt>
                <c:pt idx="35954">
                  <c:v>45124.840277777781</c:v>
                </c:pt>
                <c:pt idx="35955">
                  <c:v>45124.84375</c:v>
                </c:pt>
                <c:pt idx="35956">
                  <c:v>45124.847222222219</c:v>
                </c:pt>
                <c:pt idx="35957">
                  <c:v>45124.850694444445</c:v>
                </c:pt>
                <c:pt idx="35958">
                  <c:v>45124.854166666664</c:v>
                </c:pt>
                <c:pt idx="35959">
                  <c:v>45124.857638888891</c:v>
                </c:pt>
                <c:pt idx="35960">
                  <c:v>45124.861111111109</c:v>
                </c:pt>
                <c:pt idx="35961">
                  <c:v>45124.864583333336</c:v>
                </c:pt>
                <c:pt idx="35962">
                  <c:v>45124.868055555555</c:v>
                </c:pt>
                <c:pt idx="35963">
                  <c:v>45124.871527777781</c:v>
                </c:pt>
                <c:pt idx="35964">
                  <c:v>45124.875</c:v>
                </c:pt>
                <c:pt idx="35965">
                  <c:v>45124.878472222219</c:v>
                </c:pt>
                <c:pt idx="35966">
                  <c:v>45124.881944444445</c:v>
                </c:pt>
                <c:pt idx="35967">
                  <c:v>45124.885416666664</c:v>
                </c:pt>
                <c:pt idx="35968">
                  <c:v>45124.888888888891</c:v>
                </c:pt>
                <c:pt idx="35969">
                  <c:v>45124.892361111109</c:v>
                </c:pt>
                <c:pt idx="35970">
                  <c:v>45124.895833333336</c:v>
                </c:pt>
                <c:pt idx="35971">
                  <c:v>45124.899305555555</c:v>
                </c:pt>
                <c:pt idx="35972">
                  <c:v>45124.902777777781</c:v>
                </c:pt>
                <c:pt idx="35973">
                  <c:v>45124.90625</c:v>
                </c:pt>
                <c:pt idx="35974">
                  <c:v>45124.909722222219</c:v>
                </c:pt>
                <c:pt idx="35975">
                  <c:v>45124.913194444445</c:v>
                </c:pt>
                <c:pt idx="35976">
                  <c:v>45124.916666666664</c:v>
                </c:pt>
                <c:pt idx="35977">
                  <c:v>45124.920138888891</c:v>
                </c:pt>
                <c:pt idx="35978">
                  <c:v>45124.923611111109</c:v>
                </c:pt>
                <c:pt idx="35979">
                  <c:v>45124.927083333336</c:v>
                </c:pt>
                <c:pt idx="35980">
                  <c:v>45124.930555555555</c:v>
                </c:pt>
                <c:pt idx="35981">
                  <c:v>45124.934027777781</c:v>
                </c:pt>
                <c:pt idx="35982">
                  <c:v>45124.9375</c:v>
                </c:pt>
                <c:pt idx="35983">
                  <c:v>45124.940972222219</c:v>
                </c:pt>
                <c:pt idx="35984">
                  <c:v>45124.944444444445</c:v>
                </c:pt>
                <c:pt idx="35985">
                  <c:v>45124.947916666664</c:v>
                </c:pt>
                <c:pt idx="35986">
                  <c:v>45124.951388888891</c:v>
                </c:pt>
                <c:pt idx="35987">
                  <c:v>45124.954861111109</c:v>
                </c:pt>
                <c:pt idx="35988">
                  <c:v>45124.958333333336</c:v>
                </c:pt>
                <c:pt idx="35989">
                  <c:v>45124.961805555555</c:v>
                </c:pt>
                <c:pt idx="35990">
                  <c:v>45124.965277777781</c:v>
                </c:pt>
                <c:pt idx="35991">
                  <c:v>45124.96875</c:v>
                </c:pt>
                <c:pt idx="35992">
                  <c:v>45124.972222222219</c:v>
                </c:pt>
                <c:pt idx="35993">
                  <c:v>45124.975694444445</c:v>
                </c:pt>
                <c:pt idx="35994">
                  <c:v>45124.979166666664</c:v>
                </c:pt>
                <c:pt idx="35995">
                  <c:v>45124.982638888891</c:v>
                </c:pt>
                <c:pt idx="35996">
                  <c:v>45124.986111111109</c:v>
                </c:pt>
                <c:pt idx="35997">
                  <c:v>45124.989583333336</c:v>
                </c:pt>
                <c:pt idx="35998">
                  <c:v>45124.993055555555</c:v>
                </c:pt>
                <c:pt idx="35999">
                  <c:v>45124.996527777781</c:v>
                </c:pt>
                <c:pt idx="36000">
                  <c:v>45125</c:v>
                </c:pt>
                <c:pt idx="36001">
                  <c:v>45125.003472222219</c:v>
                </c:pt>
                <c:pt idx="36002">
                  <c:v>45125.006944444445</c:v>
                </c:pt>
                <c:pt idx="36003">
                  <c:v>45125.010416666664</c:v>
                </c:pt>
                <c:pt idx="36004">
                  <c:v>45125.013888888891</c:v>
                </c:pt>
                <c:pt idx="36005">
                  <c:v>45125.017361111109</c:v>
                </c:pt>
                <c:pt idx="36006">
                  <c:v>45125.020833333336</c:v>
                </c:pt>
                <c:pt idx="36007">
                  <c:v>45125.024305555555</c:v>
                </c:pt>
                <c:pt idx="36008">
                  <c:v>45125.027777777781</c:v>
                </c:pt>
                <c:pt idx="36009">
                  <c:v>45125.03125</c:v>
                </c:pt>
                <c:pt idx="36010">
                  <c:v>45125.034722222219</c:v>
                </c:pt>
                <c:pt idx="36011">
                  <c:v>45125.038194444445</c:v>
                </c:pt>
                <c:pt idx="36012">
                  <c:v>45125.041666666664</c:v>
                </c:pt>
                <c:pt idx="36013">
                  <c:v>45125.045138888891</c:v>
                </c:pt>
                <c:pt idx="36014">
                  <c:v>45125.048611111109</c:v>
                </c:pt>
                <c:pt idx="36015">
                  <c:v>45125.052083333336</c:v>
                </c:pt>
                <c:pt idx="36016">
                  <c:v>45125.055555555555</c:v>
                </c:pt>
                <c:pt idx="36017">
                  <c:v>45125.059027777781</c:v>
                </c:pt>
                <c:pt idx="36018">
                  <c:v>45125.0625</c:v>
                </c:pt>
                <c:pt idx="36019">
                  <c:v>45125.065972222219</c:v>
                </c:pt>
                <c:pt idx="36020">
                  <c:v>45125.069444444445</c:v>
                </c:pt>
                <c:pt idx="36021">
                  <c:v>45125.072916666664</c:v>
                </c:pt>
                <c:pt idx="36022">
                  <c:v>45125.076388888891</c:v>
                </c:pt>
                <c:pt idx="36023">
                  <c:v>45125.079861111109</c:v>
                </c:pt>
                <c:pt idx="36024">
                  <c:v>45125.083333333336</c:v>
                </c:pt>
                <c:pt idx="36025">
                  <c:v>45125.086805555555</c:v>
                </c:pt>
                <c:pt idx="36026">
                  <c:v>45125.090277777781</c:v>
                </c:pt>
                <c:pt idx="36027">
                  <c:v>45125.09375</c:v>
                </c:pt>
                <c:pt idx="36028">
                  <c:v>45125.097222222219</c:v>
                </c:pt>
                <c:pt idx="36029">
                  <c:v>45125.100694444445</c:v>
                </c:pt>
                <c:pt idx="36030">
                  <c:v>45125.104166666664</c:v>
                </c:pt>
                <c:pt idx="36031">
                  <c:v>45125.107638888891</c:v>
                </c:pt>
                <c:pt idx="36032">
                  <c:v>45125.111111111109</c:v>
                </c:pt>
                <c:pt idx="36033">
                  <c:v>45125.114583333336</c:v>
                </c:pt>
                <c:pt idx="36034">
                  <c:v>45125.118055555555</c:v>
                </c:pt>
                <c:pt idx="36035">
                  <c:v>45125.121527777781</c:v>
                </c:pt>
                <c:pt idx="36036">
                  <c:v>45125.125</c:v>
                </c:pt>
                <c:pt idx="36037">
                  <c:v>45125.128472222219</c:v>
                </c:pt>
                <c:pt idx="36038">
                  <c:v>45125.131944444445</c:v>
                </c:pt>
                <c:pt idx="36039">
                  <c:v>45125.135416666664</c:v>
                </c:pt>
                <c:pt idx="36040">
                  <c:v>45125.138888888891</c:v>
                </c:pt>
                <c:pt idx="36041">
                  <c:v>45125.142361111109</c:v>
                </c:pt>
                <c:pt idx="36042">
                  <c:v>45125.145833333336</c:v>
                </c:pt>
                <c:pt idx="36043">
                  <c:v>45125.149305555555</c:v>
                </c:pt>
                <c:pt idx="36044">
                  <c:v>45125.152777777781</c:v>
                </c:pt>
                <c:pt idx="36045">
                  <c:v>45125.15625</c:v>
                </c:pt>
                <c:pt idx="36046">
                  <c:v>45125.159722222219</c:v>
                </c:pt>
                <c:pt idx="36047">
                  <c:v>45125.163194444445</c:v>
                </c:pt>
                <c:pt idx="36048">
                  <c:v>45125.166666666664</c:v>
                </c:pt>
                <c:pt idx="36049">
                  <c:v>45125.170138888891</c:v>
                </c:pt>
                <c:pt idx="36050">
                  <c:v>45125.173611111109</c:v>
                </c:pt>
                <c:pt idx="36051">
                  <c:v>45125.177083333336</c:v>
                </c:pt>
                <c:pt idx="36052">
                  <c:v>45125.180555555555</c:v>
                </c:pt>
                <c:pt idx="36053">
                  <c:v>45125.184027777781</c:v>
                </c:pt>
                <c:pt idx="36054">
                  <c:v>45125.1875</c:v>
                </c:pt>
                <c:pt idx="36055">
                  <c:v>45125.190972222219</c:v>
                </c:pt>
                <c:pt idx="36056">
                  <c:v>45125.194444444445</c:v>
                </c:pt>
                <c:pt idx="36057">
                  <c:v>45125.197916666664</c:v>
                </c:pt>
                <c:pt idx="36058">
                  <c:v>45125.201388888891</c:v>
                </c:pt>
                <c:pt idx="36059">
                  <c:v>45125.204861111109</c:v>
                </c:pt>
                <c:pt idx="36060">
                  <c:v>45125.208333333336</c:v>
                </c:pt>
                <c:pt idx="36061">
                  <c:v>45125.211805555555</c:v>
                </c:pt>
                <c:pt idx="36062">
                  <c:v>45125.215277777781</c:v>
                </c:pt>
                <c:pt idx="36063">
                  <c:v>45125.21875</c:v>
                </c:pt>
                <c:pt idx="36064">
                  <c:v>45125.222222222219</c:v>
                </c:pt>
                <c:pt idx="36065">
                  <c:v>45125.225694444445</c:v>
                </c:pt>
                <c:pt idx="36066">
                  <c:v>45125.229166666664</c:v>
                </c:pt>
                <c:pt idx="36067">
                  <c:v>45125.232638888891</c:v>
                </c:pt>
                <c:pt idx="36068">
                  <c:v>45125.236111111109</c:v>
                </c:pt>
                <c:pt idx="36069">
                  <c:v>45125.239583333336</c:v>
                </c:pt>
                <c:pt idx="36070">
                  <c:v>45125.243055555555</c:v>
                </c:pt>
                <c:pt idx="36071">
                  <c:v>45125.246527777781</c:v>
                </c:pt>
                <c:pt idx="36072">
                  <c:v>45125.25</c:v>
                </c:pt>
                <c:pt idx="36073">
                  <c:v>45125.253472222219</c:v>
                </c:pt>
                <c:pt idx="36074">
                  <c:v>45125.256944444445</c:v>
                </c:pt>
                <c:pt idx="36075">
                  <c:v>45125.260416666664</c:v>
                </c:pt>
                <c:pt idx="36076">
                  <c:v>45125.263888888891</c:v>
                </c:pt>
                <c:pt idx="36077">
                  <c:v>45125.267361111109</c:v>
                </c:pt>
                <c:pt idx="36078">
                  <c:v>45125.270833333336</c:v>
                </c:pt>
                <c:pt idx="36079">
                  <c:v>45125.274305555555</c:v>
                </c:pt>
                <c:pt idx="36080">
                  <c:v>45125.277777777781</c:v>
                </c:pt>
                <c:pt idx="36081">
                  <c:v>45125.28125</c:v>
                </c:pt>
                <c:pt idx="36082">
                  <c:v>45125.284722222219</c:v>
                </c:pt>
                <c:pt idx="36083">
                  <c:v>45125.288194444445</c:v>
                </c:pt>
                <c:pt idx="36084">
                  <c:v>45125.291666666664</c:v>
                </c:pt>
                <c:pt idx="36085">
                  <c:v>45125.295138888891</c:v>
                </c:pt>
                <c:pt idx="36086">
                  <c:v>45125.298611111109</c:v>
                </c:pt>
                <c:pt idx="36087">
                  <c:v>45125.302083333336</c:v>
                </c:pt>
                <c:pt idx="36088">
                  <c:v>45125.305555555555</c:v>
                </c:pt>
                <c:pt idx="36089">
                  <c:v>45125.309027777781</c:v>
                </c:pt>
                <c:pt idx="36090">
                  <c:v>45125.3125</c:v>
                </c:pt>
                <c:pt idx="36091">
                  <c:v>45125.315972222219</c:v>
                </c:pt>
                <c:pt idx="36092">
                  <c:v>45125.319444444445</c:v>
                </c:pt>
                <c:pt idx="36093">
                  <c:v>45125.322916666664</c:v>
                </c:pt>
                <c:pt idx="36094">
                  <c:v>45125.326388888891</c:v>
                </c:pt>
                <c:pt idx="36095">
                  <c:v>45125.329861111109</c:v>
                </c:pt>
                <c:pt idx="36096">
                  <c:v>45125.333333333336</c:v>
                </c:pt>
                <c:pt idx="36097">
                  <c:v>45125.336805555555</c:v>
                </c:pt>
                <c:pt idx="36098">
                  <c:v>45125.340277777781</c:v>
                </c:pt>
                <c:pt idx="36099">
                  <c:v>45125.34375</c:v>
                </c:pt>
                <c:pt idx="36100">
                  <c:v>45125.347222222219</c:v>
                </c:pt>
                <c:pt idx="36101">
                  <c:v>45125.350694444445</c:v>
                </c:pt>
                <c:pt idx="36102">
                  <c:v>45125.354166666664</c:v>
                </c:pt>
                <c:pt idx="36103">
                  <c:v>45125.357638888891</c:v>
                </c:pt>
                <c:pt idx="36104">
                  <c:v>45125.361111111109</c:v>
                </c:pt>
                <c:pt idx="36105">
                  <c:v>45125.364583333336</c:v>
                </c:pt>
                <c:pt idx="36106">
                  <c:v>45125.368055555555</c:v>
                </c:pt>
                <c:pt idx="36107">
                  <c:v>45125.371527777781</c:v>
                </c:pt>
                <c:pt idx="36108">
                  <c:v>45125.375</c:v>
                </c:pt>
                <c:pt idx="36109">
                  <c:v>45125.378472222219</c:v>
                </c:pt>
                <c:pt idx="36110">
                  <c:v>45125.381944444445</c:v>
                </c:pt>
                <c:pt idx="36111">
                  <c:v>45125.385416666664</c:v>
                </c:pt>
                <c:pt idx="36112">
                  <c:v>45125.388888888891</c:v>
                </c:pt>
                <c:pt idx="36113">
                  <c:v>45125.392361111109</c:v>
                </c:pt>
                <c:pt idx="36114">
                  <c:v>45125.395833333336</c:v>
                </c:pt>
                <c:pt idx="36115">
                  <c:v>45125.399305555555</c:v>
                </c:pt>
                <c:pt idx="36116">
                  <c:v>45125.402777777781</c:v>
                </c:pt>
                <c:pt idx="36117">
                  <c:v>45125.40625</c:v>
                </c:pt>
                <c:pt idx="36118">
                  <c:v>45125.409722222219</c:v>
                </c:pt>
                <c:pt idx="36119">
                  <c:v>45125.413194444445</c:v>
                </c:pt>
                <c:pt idx="36120">
                  <c:v>45125.416666666664</c:v>
                </c:pt>
                <c:pt idx="36121">
                  <c:v>45125.420138888891</c:v>
                </c:pt>
                <c:pt idx="36122">
                  <c:v>45125.423611111109</c:v>
                </c:pt>
                <c:pt idx="36123">
                  <c:v>45125.427083333336</c:v>
                </c:pt>
                <c:pt idx="36124">
                  <c:v>45125.430555555555</c:v>
                </c:pt>
                <c:pt idx="36125">
                  <c:v>45125.434027777781</c:v>
                </c:pt>
                <c:pt idx="36126">
                  <c:v>45125.4375</c:v>
                </c:pt>
                <c:pt idx="36127">
                  <c:v>45125.440972222219</c:v>
                </c:pt>
                <c:pt idx="36128">
                  <c:v>45125.444444444445</c:v>
                </c:pt>
                <c:pt idx="36129">
                  <c:v>45125.447916666664</c:v>
                </c:pt>
                <c:pt idx="36130">
                  <c:v>45125.451388888891</c:v>
                </c:pt>
                <c:pt idx="36131">
                  <c:v>45125.454861111109</c:v>
                </c:pt>
                <c:pt idx="36132">
                  <c:v>45125.458333333336</c:v>
                </c:pt>
                <c:pt idx="36133">
                  <c:v>45125.461805555555</c:v>
                </c:pt>
                <c:pt idx="36134">
                  <c:v>45125.465277777781</c:v>
                </c:pt>
                <c:pt idx="36135">
                  <c:v>45125.46875</c:v>
                </c:pt>
                <c:pt idx="36136">
                  <c:v>45125.472222222219</c:v>
                </c:pt>
                <c:pt idx="36137">
                  <c:v>45125.475694444445</c:v>
                </c:pt>
                <c:pt idx="36138">
                  <c:v>45125.479166666664</c:v>
                </c:pt>
                <c:pt idx="36139">
                  <c:v>45125.482638888891</c:v>
                </c:pt>
                <c:pt idx="36140">
                  <c:v>45125.486111111109</c:v>
                </c:pt>
                <c:pt idx="36141">
                  <c:v>45125.489583333336</c:v>
                </c:pt>
                <c:pt idx="36142">
                  <c:v>45125.493055555555</c:v>
                </c:pt>
                <c:pt idx="36143">
                  <c:v>45125.496527777781</c:v>
                </c:pt>
                <c:pt idx="36144">
                  <c:v>45125.5</c:v>
                </c:pt>
                <c:pt idx="36145">
                  <c:v>45125.503472222219</c:v>
                </c:pt>
                <c:pt idx="36146">
                  <c:v>45125.506944444445</c:v>
                </c:pt>
                <c:pt idx="36147">
                  <c:v>45125.510416666664</c:v>
                </c:pt>
                <c:pt idx="36148">
                  <c:v>45125.513888888891</c:v>
                </c:pt>
                <c:pt idx="36149">
                  <c:v>45125.517361111109</c:v>
                </c:pt>
                <c:pt idx="36150">
                  <c:v>45125.520833333336</c:v>
                </c:pt>
                <c:pt idx="36151">
                  <c:v>45125.524305555555</c:v>
                </c:pt>
                <c:pt idx="36152">
                  <c:v>45125.527777777781</c:v>
                </c:pt>
                <c:pt idx="36153">
                  <c:v>45125.53125</c:v>
                </c:pt>
                <c:pt idx="36154">
                  <c:v>45125.534722222219</c:v>
                </c:pt>
                <c:pt idx="36155">
                  <c:v>45125.538194444445</c:v>
                </c:pt>
                <c:pt idx="36156">
                  <c:v>45125.541666666664</c:v>
                </c:pt>
                <c:pt idx="36157">
                  <c:v>45125.545138888891</c:v>
                </c:pt>
                <c:pt idx="36158">
                  <c:v>45125.548611111109</c:v>
                </c:pt>
                <c:pt idx="36159">
                  <c:v>45125.552083333336</c:v>
                </c:pt>
                <c:pt idx="36160">
                  <c:v>45125.555555555555</c:v>
                </c:pt>
                <c:pt idx="36161">
                  <c:v>45125.559027777781</c:v>
                </c:pt>
                <c:pt idx="36162">
                  <c:v>45125.5625</c:v>
                </c:pt>
                <c:pt idx="36163">
                  <c:v>45125.565972222219</c:v>
                </c:pt>
                <c:pt idx="36164">
                  <c:v>45125.569444444445</c:v>
                </c:pt>
                <c:pt idx="36165">
                  <c:v>45125.572916666664</c:v>
                </c:pt>
                <c:pt idx="36166">
                  <c:v>45125.576388888891</c:v>
                </c:pt>
                <c:pt idx="36167">
                  <c:v>45125.579861111109</c:v>
                </c:pt>
                <c:pt idx="36168">
                  <c:v>45125.583333333336</c:v>
                </c:pt>
                <c:pt idx="36169">
                  <c:v>45125.586805555555</c:v>
                </c:pt>
                <c:pt idx="36170">
                  <c:v>45125.590277777781</c:v>
                </c:pt>
                <c:pt idx="36171">
                  <c:v>45125.59375</c:v>
                </c:pt>
                <c:pt idx="36172">
                  <c:v>45125.597222222219</c:v>
                </c:pt>
                <c:pt idx="36173">
                  <c:v>45125.600694444445</c:v>
                </c:pt>
                <c:pt idx="36174">
                  <c:v>45125.604166666664</c:v>
                </c:pt>
                <c:pt idx="36175">
                  <c:v>45125.607638888891</c:v>
                </c:pt>
                <c:pt idx="36176">
                  <c:v>45125.611111111109</c:v>
                </c:pt>
                <c:pt idx="36177">
                  <c:v>45125.614583333336</c:v>
                </c:pt>
                <c:pt idx="36178">
                  <c:v>45125.618055555555</c:v>
                </c:pt>
                <c:pt idx="36179">
                  <c:v>45125.621527777781</c:v>
                </c:pt>
                <c:pt idx="36180">
                  <c:v>45125.625</c:v>
                </c:pt>
                <c:pt idx="36181">
                  <c:v>45125.628472222219</c:v>
                </c:pt>
                <c:pt idx="36182">
                  <c:v>45125.631944444445</c:v>
                </c:pt>
                <c:pt idx="36183">
                  <c:v>45125.635416666664</c:v>
                </c:pt>
                <c:pt idx="36184">
                  <c:v>45125.638888888891</c:v>
                </c:pt>
                <c:pt idx="36185">
                  <c:v>45125.642361111109</c:v>
                </c:pt>
                <c:pt idx="36186">
                  <c:v>45125.645833333336</c:v>
                </c:pt>
                <c:pt idx="36187">
                  <c:v>45125.649305555555</c:v>
                </c:pt>
                <c:pt idx="36188">
                  <c:v>45125.652777777781</c:v>
                </c:pt>
                <c:pt idx="36189">
                  <c:v>45125.65625</c:v>
                </c:pt>
                <c:pt idx="36190">
                  <c:v>45125.659722222219</c:v>
                </c:pt>
                <c:pt idx="36191">
                  <c:v>45125.663194444445</c:v>
                </c:pt>
                <c:pt idx="36192">
                  <c:v>45125.666666666664</c:v>
                </c:pt>
                <c:pt idx="36193">
                  <c:v>45125.670138888891</c:v>
                </c:pt>
                <c:pt idx="36194">
                  <c:v>45125.673611111109</c:v>
                </c:pt>
                <c:pt idx="36195">
                  <c:v>45125.677083333336</c:v>
                </c:pt>
                <c:pt idx="36196">
                  <c:v>45125.680555555555</c:v>
                </c:pt>
                <c:pt idx="36197">
                  <c:v>45125.684027777781</c:v>
                </c:pt>
                <c:pt idx="36198">
                  <c:v>45125.6875</c:v>
                </c:pt>
                <c:pt idx="36199">
                  <c:v>45125.690972222219</c:v>
                </c:pt>
                <c:pt idx="36200">
                  <c:v>45125.694444444445</c:v>
                </c:pt>
                <c:pt idx="36201">
                  <c:v>45125.697916666664</c:v>
                </c:pt>
                <c:pt idx="36202">
                  <c:v>45125.701388888891</c:v>
                </c:pt>
                <c:pt idx="36203">
                  <c:v>45125.704861111109</c:v>
                </c:pt>
                <c:pt idx="36204">
                  <c:v>45125.708333333336</c:v>
                </c:pt>
                <c:pt idx="36205">
                  <c:v>45125.711805555555</c:v>
                </c:pt>
                <c:pt idx="36206">
                  <c:v>45125.715277777781</c:v>
                </c:pt>
                <c:pt idx="36207">
                  <c:v>45125.71875</c:v>
                </c:pt>
                <c:pt idx="36208">
                  <c:v>45125.722222222219</c:v>
                </c:pt>
                <c:pt idx="36209">
                  <c:v>45125.725694444445</c:v>
                </c:pt>
                <c:pt idx="36210">
                  <c:v>45125.729166666664</c:v>
                </c:pt>
                <c:pt idx="36211">
                  <c:v>45125.732638888891</c:v>
                </c:pt>
                <c:pt idx="36212">
                  <c:v>45125.736111111109</c:v>
                </c:pt>
                <c:pt idx="36213">
                  <c:v>45125.739583333336</c:v>
                </c:pt>
                <c:pt idx="36214">
                  <c:v>45125.743055555555</c:v>
                </c:pt>
                <c:pt idx="36215">
                  <c:v>45125.746527777781</c:v>
                </c:pt>
                <c:pt idx="36216">
                  <c:v>45125.75</c:v>
                </c:pt>
                <c:pt idx="36217">
                  <c:v>45125.753472222219</c:v>
                </c:pt>
                <c:pt idx="36218">
                  <c:v>45125.756944444445</c:v>
                </c:pt>
                <c:pt idx="36219">
                  <c:v>45125.760416666664</c:v>
                </c:pt>
                <c:pt idx="36220">
                  <c:v>45125.763888888891</c:v>
                </c:pt>
                <c:pt idx="36221">
                  <c:v>45125.767361111109</c:v>
                </c:pt>
                <c:pt idx="36222">
                  <c:v>45125.770833333336</c:v>
                </c:pt>
                <c:pt idx="36223">
                  <c:v>45125.774305555555</c:v>
                </c:pt>
                <c:pt idx="36224">
                  <c:v>45125.777777777781</c:v>
                </c:pt>
                <c:pt idx="36225">
                  <c:v>45125.78125</c:v>
                </c:pt>
                <c:pt idx="36226">
                  <c:v>45125.784722222219</c:v>
                </c:pt>
                <c:pt idx="36227">
                  <c:v>45125.788194444445</c:v>
                </c:pt>
                <c:pt idx="36228">
                  <c:v>45125.791666666664</c:v>
                </c:pt>
                <c:pt idx="36229">
                  <c:v>45125.795138888891</c:v>
                </c:pt>
                <c:pt idx="36230">
                  <c:v>45125.798611111109</c:v>
                </c:pt>
                <c:pt idx="36231">
                  <c:v>45125.802083333336</c:v>
                </c:pt>
                <c:pt idx="36232">
                  <c:v>45125.805555555555</c:v>
                </c:pt>
                <c:pt idx="36233">
                  <c:v>45125.809027777781</c:v>
                </c:pt>
                <c:pt idx="36234">
                  <c:v>45125.8125</c:v>
                </c:pt>
                <c:pt idx="36235">
                  <c:v>45125.815972222219</c:v>
                </c:pt>
                <c:pt idx="36236">
                  <c:v>45125.819444444445</c:v>
                </c:pt>
                <c:pt idx="36237">
                  <c:v>45125.822916666664</c:v>
                </c:pt>
                <c:pt idx="36238">
                  <c:v>45125.826388888891</c:v>
                </c:pt>
                <c:pt idx="36239">
                  <c:v>45125.829861111109</c:v>
                </c:pt>
                <c:pt idx="36240">
                  <c:v>45125.833333333336</c:v>
                </c:pt>
                <c:pt idx="36241">
                  <c:v>45125.836805555555</c:v>
                </c:pt>
                <c:pt idx="36242">
                  <c:v>45125.840277777781</c:v>
                </c:pt>
                <c:pt idx="36243">
                  <c:v>45125.84375</c:v>
                </c:pt>
                <c:pt idx="36244">
                  <c:v>45125.847222222219</c:v>
                </c:pt>
                <c:pt idx="36245">
                  <c:v>45125.850694444445</c:v>
                </c:pt>
                <c:pt idx="36246">
                  <c:v>45125.854166666664</c:v>
                </c:pt>
                <c:pt idx="36247">
                  <c:v>45125.857638888891</c:v>
                </c:pt>
                <c:pt idx="36248">
                  <c:v>45125.861111111109</c:v>
                </c:pt>
                <c:pt idx="36249">
                  <c:v>45125.864583333336</c:v>
                </c:pt>
                <c:pt idx="36250">
                  <c:v>45125.868055555555</c:v>
                </c:pt>
                <c:pt idx="36251">
                  <c:v>45125.871527777781</c:v>
                </c:pt>
                <c:pt idx="36252">
                  <c:v>45125.875</c:v>
                </c:pt>
                <c:pt idx="36253">
                  <c:v>45125.878472222219</c:v>
                </c:pt>
                <c:pt idx="36254">
                  <c:v>45125.881944444445</c:v>
                </c:pt>
                <c:pt idx="36255">
                  <c:v>45125.885416666664</c:v>
                </c:pt>
                <c:pt idx="36256">
                  <c:v>45125.888888888891</c:v>
                </c:pt>
                <c:pt idx="36257">
                  <c:v>45125.892361111109</c:v>
                </c:pt>
                <c:pt idx="36258">
                  <c:v>45125.895833333336</c:v>
                </c:pt>
                <c:pt idx="36259">
                  <c:v>45125.899305555555</c:v>
                </c:pt>
                <c:pt idx="36260">
                  <c:v>45125.902777777781</c:v>
                </c:pt>
                <c:pt idx="36261">
                  <c:v>45125.90625</c:v>
                </c:pt>
                <c:pt idx="36262">
                  <c:v>45125.909722222219</c:v>
                </c:pt>
                <c:pt idx="36263">
                  <c:v>45125.913194444445</c:v>
                </c:pt>
                <c:pt idx="36264">
                  <c:v>45125.916666666664</c:v>
                </c:pt>
                <c:pt idx="36265">
                  <c:v>45125.920138888891</c:v>
                </c:pt>
                <c:pt idx="36266">
                  <c:v>45125.923611111109</c:v>
                </c:pt>
                <c:pt idx="36267">
                  <c:v>45125.927083333336</c:v>
                </c:pt>
                <c:pt idx="36268">
                  <c:v>45125.930555555555</c:v>
                </c:pt>
                <c:pt idx="36269">
                  <c:v>45125.934027777781</c:v>
                </c:pt>
                <c:pt idx="36270">
                  <c:v>45125.9375</c:v>
                </c:pt>
                <c:pt idx="36271">
                  <c:v>45125.940972222219</c:v>
                </c:pt>
                <c:pt idx="36272">
                  <c:v>45125.944444444445</c:v>
                </c:pt>
                <c:pt idx="36273">
                  <c:v>45125.947916666664</c:v>
                </c:pt>
                <c:pt idx="36274">
                  <c:v>45125.951388888891</c:v>
                </c:pt>
                <c:pt idx="36275">
                  <c:v>45125.954861111109</c:v>
                </c:pt>
                <c:pt idx="36276">
                  <c:v>45125.958333333336</c:v>
                </c:pt>
                <c:pt idx="36277">
                  <c:v>45125.961805555555</c:v>
                </c:pt>
                <c:pt idx="36278">
                  <c:v>45125.965277777781</c:v>
                </c:pt>
                <c:pt idx="36279">
                  <c:v>45125.96875</c:v>
                </c:pt>
                <c:pt idx="36280">
                  <c:v>45125.972222222219</c:v>
                </c:pt>
                <c:pt idx="36281">
                  <c:v>45125.975694444445</c:v>
                </c:pt>
                <c:pt idx="36282">
                  <c:v>45125.979166666664</c:v>
                </c:pt>
                <c:pt idx="36283">
                  <c:v>45125.982638888891</c:v>
                </c:pt>
                <c:pt idx="36284">
                  <c:v>45125.986111111109</c:v>
                </c:pt>
                <c:pt idx="36285">
                  <c:v>45125.989583333336</c:v>
                </c:pt>
                <c:pt idx="36286">
                  <c:v>45125.993055555555</c:v>
                </c:pt>
                <c:pt idx="36287">
                  <c:v>45125.996527777781</c:v>
                </c:pt>
                <c:pt idx="36288">
                  <c:v>45126</c:v>
                </c:pt>
                <c:pt idx="36289">
                  <c:v>45126.003472222219</c:v>
                </c:pt>
                <c:pt idx="36290">
                  <c:v>45126.006944444445</c:v>
                </c:pt>
                <c:pt idx="36291">
                  <c:v>45126.010416666664</c:v>
                </c:pt>
                <c:pt idx="36292">
                  <c:v>45126.013888888891</c:v>
                </c:pt>
                <c:pt idx="36293">
                  <c:v>45126.017361111109</c:v>
                </c:pt>
                <c:pt idx="36294">
                  <c:v>45126.020833333336</c:v>
                </c:pt>
                <c:pt idx="36295">
                  <c:v>45126.024305555555</c:v>
                </c:pt>
                <c:pt idx="36296">
                  <c:v>45126.027777777781</c:v>
                </c:pt>
                <c:pt idx="36297">
                  <c:v>45126.03125</c:v>
                </c:pt>
                <c:pt idx="36298">
                  <c:v>45126.034722222219</c:v>
                </c:pt>
                <c:pt idx="36299">
                  <c:v>45126.038194444445</c:v>
                </c:pt>
                <c:pt idx="36300">
                  <c:v>45126.041666666664</c:v>
                </c:pt>
                <c:pt idx="36301">
                  <c:v>45126.045138888891</c:v>
                </c:pt>
                <c:pt idx="36302">
                  <c:v>45126.048611111109</c:v>
                </c:pt>
                <c:pt idx="36303">
                  <c:v>45126.052083333336</c:v>
                </c:pt>
                <c:pt idx="36304">
                  <c:v>45126.055555555555</c:v>
                </c:pt>
                <c:pt idx="36305">
                  <c:v>45126.059027777781</c:v>
                </c:pt>
                <c:pt idx="36306">
                  <c:v>45126.0625</c:v>
                </c:pt>
                <c:pt idx="36307">
                  <c:v>45126.065972222219</c:v>
                </c:pt>
                <c:pt idx="36308">
                  <c:v>45126.069444444445</c:v>
                </c:pt>
                <c:pt idx="36309">
                  <c:v>45126.072916666664</c:v>
                </c:pt>
                <c:pt idx="36310">
                  <c:v>45126.076388888891</c:v>
                </c:pt>
                <c:pt idx="36311">
                  <c:v>45126.079861111109</c:v>
                </c:pt>
                <c:pt idx="36312">
                  <c:v>45126.083333333336</c:v>
                </c:pt>
                <c:pt idx="36313">
                  <c:v>45126.086805555555</c:v>
                </c:pt>
                <c:pt idx="36314">
                  <c:v>45126.090277777781</c:v>
                </c:pt>
                <c:pt idx="36315">
                  <c:v>45126.09375</c:v>
                </c:pt>
                <c:pt idx="36316">
                  <c:v>45126.097222222219</c:v>
                </c:pt>
                <c:pt idx="36317">
                  <c:v>45126.100694444445</c:v>
                </c:pt>
                <c:pt idx="36318">
                  <c:v>45126.104166666664</c:v>
                </c:pt>
                <c:pt idx="36319">
                  <c:v>45126.107638888891</c:v>
                </c:pt>
                <c:pt idx="36320">
                  <c:v>45126.111111111109</c:v>
                </c:pt>
                <c:pt idx="36321">
                  <c:v>45126.114583333336</c:v>
                </c:pt>
                <c:pt idx="36322">
                  <c:v>45126.118055555555</c:v>
                </c:pt>
                <c:pt idx="36323">
                  <c:v>45126.121527777781</c:v>
                </c:pt>
                <c:pt idx="36324">
                  <c:v>45126.125</c:v>
                </c:pt>
                <c:pt idx="36325">
                  <c:v>45126.128472222219</c:v>
                </c:pt>
                <c:pt idx="36326">
                  <c:v>45126.131944444445</c:v>
                </c:pt>
                <c:pt idx="36327">
                  <c:v>45126.135416666664</c:v>
                </c:pt>
                <c:pt idx="36328">
                  <c:v>45126.138888888891</c:v>
                </c:pt>
                <c:pt idx="36329">
                  <c:v>45126.142361111109</c:v>
                </c:pt>
                <c:pt idx="36330">
                  <c:v>45126.145833333336</c:v>
                </c:pt>
                <c:pt idx="36331">
                  <c:v>45126.149305555555</c:v>
                </c:pt>
                <c:pt idx="36332">
                  <c:v>45126.152777777781</c:v>
                </c:pt>
                <c:pt idx="36333">
                  <c:v>45126.15625</c:v>
                </c:pt>
                <c:pt idx="36334">
                  <c:v>45126.159722222219</c:v>
                </c:pt>
                <c:pt idx="36335">
                  <c:v>45126.163194444445</c:v>
                </c:pt>
                <c:pt idx="36336">
                  <c:v>45126.166666666664</c:v>
                </c:pt>
                <c:pt idx="36337">
                  <c:v>45126.170138888891</c:v>
                </c:pt>
                <c:pt idx="36338">
                  <c:v>45126.173611111109</c:v>
                </c:pt>
                <c:pt idx="36339">
                  <c:v>45126.177083333336</c:v>
                </c:pt>
                <c:pt idx="36340">
                  <c:v>45126.180555555555</c:v>
                </c:pt>
                <c:pt idx="36341">
                  <c:v>45126.184027777781</c:v>
                </c:pt>
                <c:pt idx="36342">
                  <c:v>45126.1875</c:v>
                </c:pt>
                <c:pt idx="36343">
                  <c:v>45126.190972222219</c:v>
                </c:pt>
                <c:pt idx="36344">
                  <c:v>45126.194444444445</c:v>
                </c:pt>
                <c:pt idx="36345">
                  <c:v>45126.197916666664</c:v>
                </c:pt>
                <c:pt idx="36346">
                  <c:v>45126.201388888891</c:v>
                </c:pt>
                <c:pt idx="36347">
                  <c:v>45126.204861111109</c:v>
                </c:pt>
                <c:pt idx="36348">
                  <c:v>45126.208333333336</c:v>
                </c:pt>
                <c:pt idx="36349">
                  <c:v>45126.211805555555</c:v>
                </c:pt>
                <c:pt idx="36350">
                  <c:v>45126.215277777781</c:v>
                </c:pt>
                <c:pt idx="36351">
                  <c:v>45126.21875</c:v>
                </c:pt>
                <c:pt idx="36352">
                  <c:v>45126.222222222219</c:v>
                </c:pt>
                <c:pt idx="36353">
                  <c:v>45126.225694444445</c:v>
                </c:pt>
                <c:pt idx="36354">
                  <c:v>45126.229166666664</c:v>
                </c:pt>
                <c:pt idx="36355">
                  <c:v>45126.232638888891</c:v>
                </c:pt>
                <c:pt idx="36356">
                  <c:v>45126.236111111109</c:v>
                </c:pt>
                <c:pt idx="36357">
                  <c:v>45126.239583333336</c:v>
                </c:pt>
                <c:pt idx="36358">
                  <c:v>45126.243055555555</c:v>
                </c:pt>
                <c:pt idx="36359">
                  <c:v>45126.246527777781</c:v>
                </c:pt>
                <c:pt idx="36360">
                  <c:v>45126.25</c:v>
                </c:pt>
                <c:pt idx="36361">
                  <c:v>45126.253472222219</c:v>
                </c:pt>
                <c:pt idx="36362">
                  <c:v>45126.256944444445</c:v>
                </c:pt>
                <c:pt idx="36363">
                  <c:v>45126.260416666664</c:v>
                </c:pt>
                <c:pt idx="36364">
                  <c:v>45126.263888888891</c:v>
                </c:pt>
                <c:pt idx="36365">
                  <c:v>45126.267361111109</c:v>
                </c:pt>
                <c:pt idx="36366">
                  <c:v>45126.270833333336</c:v>
                </c:pt>
                <c:pt idx="36367">
                  <c:v>45126.274305555555</c:v>
                </c:pt>
                <c:pt idx="36368">
                  <c:v>45126.277777777781</c:v>
                </c:pt>
                <c:pt idx="36369">
                  <c:v>45126.28125</c:v>
                </c:pt>
                <c:pt idx="36370">
                  <c:v>45126.284722222219</c:v>
                </c:pt>
                <c:pt idx="36371">
                  <c:v>45126.288194444445</c:v>
                </c:pt>
                <c:pt idx="36372">
                  <c:v>45126.291666666664</c:v>
                </c:pt>
                <c:pt idx="36373">
                  <c:v>45126.295138888891</c:v>
                </c:pt>
                <c:pt idx="36374">
                  <c:v>45126.298611111109</c:v>
                </c:pt>
                <c:pt idx="36375">
                  <c:v>45126.302083333336</c:v>
                </c:pt>
                <c:pt idx="36376">
                  <c:v>45126.305555555555</c:v>
                </c:pt>
                <c:pt idx="36377">
                  <c:v>45126.309027777781</c:v>
                </c:pt>
                <c:pt idx="36378">
                  <c:v>45126.3125</c:v>
                </c:pt>
                <c:pt idx="36379">
                  <c:v>45126.315972222219</c:v>
                </c:pt>
                <c:pt idx="36380">
                  <c:v>45126.319444444445</c:v>
                </c:pt>
                <c:pt idx="36381">
                  <c:v>45126.322916666664</c:v>
                </c:pt>
                <c:pt idx="36382">
                  <c:v>45126.326388888891</c:v>
                </c:pt>
                <c:pt idx="36383">
                  <c:v>45126.329861111109</c:v>
                </c:pt>
                <c:pt idx="36384">
                  <c:v>45126.333333333336</c:v>
                </c:pt>
                <c:pt idx="36385">
                  <c:v>45126.336805555555</c:v>
                </c:pt>
                <c:pt idx="36386">
                  <c:v>45126.340277777781</c:v>
                </c:pt>
                <c:pt idx="36387">
                  <c:v>45126.34375</c:v>
                </c:pt>
                <c:pt idx="36388">
                  <c:v>45126.347222222219</c:v>
                </c:pt>
                <c:pt idx="36389">
                  <c:v>45126.350694444445</c:v>
                </c:pt>
                <c:pt idx="36390">
                  <c:v>45126.354166666664</c:v>
                </c:pt>
                <c:pt idx="36391">
                  <c:v>45126.357638888891</c:v>
                </c:pt>
                <c:pt idx="36392">
                  <c:v>45126.361111111109</c:v>
                </c:pt>
                <c:pt idx="36393">
                  <c:v>45126.364583333336</c:v>
                </c:pt>
                <c:pt idx="36394">
                  <c:v>45126.368055555555</c:v>
                </c:pt>
                <c:pt idx="36395">
                  <c:v>45126.371527777781</c:v>
                </c:pt>
                <c:pt idx="36396">
                  <c:v>45126.375</c:v>
                </c:pt>
                <c:pt idx="36397">
                  <c:v>45126.378472222219</c:v>
                </c:pt>
                <c:pt idx="36398">
                  <c:v>45126.381944444445</c:v>
                </c:pt>
                <c:pt idx="36399">
                  <c:v>45126.385416666664</c:v>
                </c:pt>
                <c:pt idx="36400">
                  <c:v>45126.388888888891</c:v>
                </c:pt>
                <c:pt idx="36401">
                  <c:v>45126.392361111109</c:v>
                </c:pt>
                <c:pt idx="36402">
                  <c:v>45126.395833333336</c:v>
                </c:pt>
                <c:pt idx="36403">
                  <c:v>45126.399305555555</c:v>
                </c:pt>
                <c:pt idx="36404">
                  <c:v>45126.402777777781</c:v>
                </c:pt>
                <c:pt idx="36405">
                  <c:v>45126.40625</c:v>
                </c:pt>
                <c:pt idx="36406">
                  <c:v>45126.409722222219</c:v>
                </c:pt>
                <c:pt idx="36407">
                  <c:v>45126.413194444445</c:v>
                </c:pt>
                <c:pt idx="36408">
                  <c:v>45126.416666666664</c:v>
                </c:pt>
                <c:pt idx="36409">
                  <c:v>45126.420138888891</c:v>
                </c:pt>
                <c:pt idx="36410">
                  <c:v>45126.423611111109</c:v>
                </c:pt>
                <c:pt idx="36411">
                  <c:v>45126.427083333336</c:v>
                </c:pt>
                <c:pt idx="36412">
                  <c:v>45126.430555555555</c:v>
                </c:pt>
                <c:pt idx="36413">
                  <c:v>45126.434027777781</c:v>
                </c:pt>
                <c:pt idx="36414">
                  <c:v>45126.4375</c:v>
                </c:pt>
                <c:pt idx="36415">
                  <c:v>45126.440972222219</c:v>
                </c:pt>
                <c:pt idx="36416">
                  <c:v>45126.444444444445</c:v>
                </c:pt>
                <c:pt idx="36417">
                  <c:v>45126.447916666664</c:v>
                </c:pt>
                <c:pt idx="36418">
                  <c:v>45126.451388888891</c:v>
                </c:pt>
                <c:pt idx="36419">
                  <c:v>45126.454861111109</c:v>
                </c:pt>
                <c:pt idx="36420">
                  <c:v>45126.458333333336</c:v>
                </c:pt>
                <c:pt idx="36421">
                  <c:v>45126.461805555555</c:v>
                </c:pt>
                <c:pt idx="36422">
                  <c:v>45126.465277777781</c:v>
                </c:pt>
                <c:pt idx="36423">
                  <c:v>45126.46875</c:v>
                </c:pt>
                <c:pt idx="36424">
                  <c:v>45126.472222222219</c:v>
                </c:pt>
                <c:pt idx="36425">
                  <c:v>45126.475694444445</c:v>
                </c:pt>
                <c:pt idx="36426">
                  <c:v>45126.479166666664</c:v>
                </c:pt>
                <c:pt idx="36427">
                  <c:v>45126.482638888891</c:v>
                </c:pt>
                <c:pt idx="36428">
                  <c:v>45126.486111111109</c:v>
                </c:pt>
                <c:pt idx="36429">
                  <c:v>45126.489583333336</c:v>
                </c:pt>
                <c:pt idx="36430">
                  <c:v>45126.493055555555</c:v>
                </c:pt>
                <c:pt idx="36431">
                  <c:v>45126.496527777781</c:v>
                </c:pt>
                <c:pt idx="36432">
                  <c:v>45126.5</c:v>
                </c:pt>
                <c:pt idx="36433">
                  <c:v>45126.503472222219</c:v>
                </c:pt>
                <c:pt idx="36434">
                  <c:v>45126.506944444445</c:v>
                </c:pt>
                <c:pt idx="36435">
                  <c:v>45126.510416666664</c:v>
                </c:pt>
                <c:pt idx="36436">
                  <c:v>45126.513888888891</c:v>
                </c:pt>
                <c:pt idx="36437">
                  <c:v>45126.517361111109</c:v>
                </c:pt>
                <c:pt idx="36438">
                  <c:v>45126.520833333336</c:v>
                </c:pt>
                <c:pt idx="36439">
                  <c:v>45126.524305555555</c:v>
                </c:pt>
                <c:pt idx="36440">
                  <c:v>45126.527777777781</c:v>
                </c:pt>
                <c:pt idx="36441">
                  <c:v>45126.53125</c:v>
                </c:pt>
                <c:pt idx="36442">
                  <c:v>45126.534722222219</c:v>
                </c:pt>
                <c:pt idx="36443">
                  <c:v>45126.538194444445</c:v>
                </c:pt>
                <c:pt idx="36444">
                  <c:v>45126.541666666664</c:v>
                </c:pt>
                <c:pt idx="36445">
                  <c:v>45126.545138888891</c:v>
                </c:pt>
                <c:pt idx="36446">
                  <c:v>45126.548611111109</c:v>
                </c:pt>
                <c:pt idx="36447">
                  <c:v>45126.552083333336</c:v>
                </c:pt>
                <c:pt idx="36448">
                  <c:v>45126.555555555555</c:v>
                </c:pt>
                <c:pt idx="36449">
                  <c:v>45126.559027777781</c:v>
                </c:pt>
                <c:pt idx="36450">
                  <c:v>45126.5625</c:v>
                </c:pt>
                <c:pt idx="36451">
                  <c:v>45126.565972222219</c:v>
                </c:pt>
                <c:pt idx="36452">
                  <c:v>45126.569444444445</c:v>
                </c:pt>
                <c:pt idx="36453">
                  <c:v>45126.572916666664</c:v>
                </c:pt>
                <c:pt idx="36454">
                  <c:v>45126.576388888891</c:v>
                </c:pt>
                <c:pt idx="36455">
                  <c:v>45126.579861111109</c:v>
                </c:pt>
                <c:pt idx="36456">
                  <c:v>45126.583333333336</c:v>
                </c:pt>
                <c:pt idx="36457">
                  <c:v>45126.586805555555</c:v>
                </c:pt>
                <c:pt idx="36458">
                  <c:v>45126.590277777781</c:v>
                </c:pt>
                <c:pt idx="36459">
                  <c:v>45126.59375</c:v>
                </c:pt>
                <c:pt idx="36460">
                  <c:v>45126.597222222219</c:v>
                </c:pt>
                <c:pt idx="36461">
                  <c:v>45126.600694444445</c:v>
                </c:pt>
                <c:pt idx="36462">
                  <c:v>45126.604166666664</c:v>
                </c:pt>
                <c:pt idx="36463">
                  <c:v>45126.607638888891</c:v>
                </c:pt>
                <c:pt idx="36464">
                  <c:v>45126.611111111109</c:v>
                </c:pt>
                <c:pt idx="36465">
                  <c:v>45126.614583333336</c:v>
                </c:pt>
                <c:pt idx="36466">
                  <c:v>45126.618055555555</c:v>
                </c:pt>
                <c:pt idx="36467">
                  <c:v>45126.621527777781</c:v>
                </c:pt>
                <c:pt idx="36468">
                  <c:v>45126.625</c:v>
                </c:pt>
                <c:pt idx="36469">
                  <c:v>45126.628472222219</c:v>
                </c:pt>
                <c:pt idx="36470">
                  <c:v>45126.631944444445</c:v>
                </c:pt>
                <c:pt idx="36471">
                  <c:v>45126.635416666664</c:v>
                </c:pt>
                <c:pt idx="36472">
                  <c:v>45126.638888888891</c:v>
                </c:pt>
                <c:pt idx="36473">
                  <c:v>45126.642361111109</c:v>
                </c:pt>
                <c:pt idx="36474">
                  <c:v>45126.645833333336</c:v>
                </c:pt>
                <c:pt idx="36475">
                  <c:v>45126.649305555555</c:v>
                </c:pt>
                <c:pt idx="36476">
                  <c:v>45126.652777777781</c:v>
                </c:pt>
                <c:pt idx="36477">
                  <c:v>45126.65625</c:v>
                </c:pt>
                <c:pt idx="36478">
                  <c:v>45126.659722222219</c:v>
                </c:pt>
                <c:pt idx="36479">
                  <c:v>45126.663194444445</c:v>
                </c:pt>
                <c:pt idx="36480">
                  <c:v>45126.666666666664</c:v>
                </c:pt>
                <c:pt idx="36481">
                  <c:v>45126.670138888891</c:v>
                </c:pt>
                <c:pt idx="36482">
                  <c:v>45126.673611111109</c:v>
                </c:pt>
                <c:pt idx="36483">
                  <c:v>45126.677083333336</c:v>
                </c:pt>
                <c:pt idx="36484">
                  <c:v>45126.680555555555</c:v>
                </c:pt>
                <c:pt idx="36485">
                  <c:v>45126.684027777781</c:v>
                </c:pt>
                <c:pt idx="36486">
                  <c:v>45126.6875</c:v>
                </c:pt>
                <c:pt idx="36487">
                  <c:v>45126.690972222219</c:v>
                </c:pt>
                <c:pt idx="36488">
                  <c:v>45126.694444444445</c:v>
                </c:pt>
                <c:pt idx="36489">
                  <c:v>45126.697916666664</c:v>
                </c:pt>
                <c:pt idx="36490">
                  <c:v>45126.701388888891</c:v>
                </c:pt>
                <c:pt idx="36491">
                  <c:v>45126.704861111109</c:v>
                </c:pt>
                <c:pt idx="36492">
                  <c:v>45126.708333333336</c:v>
                </c:pt>
                <c:pt idx="36493">
                  <c:v>45126.711805555555</c:v>
                </c:pt>
                <c:pt idx="36494">
                  <c:v>45126.715277777781</c:v>
                </c:pt>
                <c:pt idx="36495">
                  <c:v>45126.71875</c:v>
                </c:pt>
                <c:pt idx="36496">
                  <c:v>45126.722222222219</c:v>
                </c:pt>
                <c:pt idx="36497">
                  <c:v>45126.725694444445</c:v>
                </c:pt>
                <c:pt idx="36498">
                  <c:v>45126.729166666664</c:v>
                </c:pt>
                <c:pt idx="36499">
                  <c:v>45126.732638888891</c:v>
                </c:pt>
                <c:pt idx="36500">
                  <c:v>45126.736111111109</c:v>
                </c:pt>
                <c:pt idx="36501">
                  <c:v>45126.739583333336</c:v>
                </c:pt>
                <c:pt idx="36502">
                  <c:v>45126.743055555555</c:v>
                </c:pt>
                <c:pt idx="36503">
                  <c:v>45126.746527777781</c:v>
                </c:pt>
                <c:pt idx="36504">
                  <c:v>45126.75</c:v>
                </c:pt>
                <c:pt idx="36505">
                  <c:v>45126.753472222219</c:v>
                </c:pt>
                <c:pt idx="36506">
                  <c:v>45126.756944444445</c:v>
                </c:pt>
                <c:pt idx="36507">
                  <c:v>45126.760416666664</c:v>
                </c:pt>
                <c:pt idx="36508">
                  <c:v>45126.763888888891</c:v>
                </c:pt>
                <c:pt idx="36509">
                  <c:v>45126.767361111109</c:v>
                </c:pt>
                <c:pt idx="36510">
                  <c:v>45126.770833333336</c:v>
                </c:pt>
                <c:pt idx="36511">
                  <c:v>45126.774305555555</c:v>
                </c:pt>
                <c:pt idx="36512">
                  <c:v>45126.777777777781</c:v>
                </c:pt>
                <c:pt idx="36513">
                  <c:v>45126.78125</c:v>
                </c:pt>
                <c:pt idx="36514">
                  <c:v>45126.784722222219</c:v>
                </c:pt>
                <c:pt idx="36515">
                  <c:v>45126.788194444445</c:v>
                </c:pt>
                <c:pt idx="36516">
                  <c:v>45126.791666666664</c:v>
                </c:pt>
                <c:pt idx="36517">
                  <c:v>45126.795138888891</c:v>
                </c:pt>
                <c:pt idx="36518">
                  <c:v>45126.798611111109</c:v>
                </c:pt>
                <c:pt idx="36519">
                  <c:v>45126.802083333336</c:v>
                </c:pt>
                <c:pt idx="36520">
                  <c:v>45126.805555555555</c:v>
                </c:pt>
                <c:pt idx="36521">
                  <c:v>45126.809027777781</c:v>
                </c:pt>
                <c:pt idx="36522">
                  <c:v>45126.8125</c:v>
                </c:pt>
                <c:pt idx="36523">
                  <c:v>45126.815972222219</c:v>
                </c:pt>
                <c:pt idx="36524">
                  <c:v>45126.819444444445</c:v>
                </c:pt>
                <c:pt idx="36525">
                  <c:v>45126.822916666664</c:v>
                </c:pt>
                <c:pt idx="36526">
                  <c:v>45126.826388888891</c:v>
                </c:pt>
                <c:pt idx="36527">
                  <c:v>45126.829861111109</c:v>
                </c:pt>
                <c:pt idx="36528">
                  <c:v>45126.833333333336</c:v>
                </c:pt>
                <c:pt idx="36529">
                  <c:v>45126.836805555555</c:v>
                </c:pt>
                <c:pt idx="36530">
                  <c:v>45126.840277777781</c:v>
                </c:pt>
                <c:pt idx="36531">
                  <c:v>45126.84375</c:v>
                </c:pt>
                <c:pt idx="36532">
                  <c:v>45126.847222222219</c:v>
                </c:pt>
                <c:pt idx="36533">
                  <c:v>45126.850694444445</c:v>
                </c:pt>
                <c:pt idx="36534">
                  <c:v>45126.854166666664</c:v>
                </c:pt>
                <c:pt idx="36535">
                  <c:v>45126.857638888891</c:v>
                </c:pt>
                <c:pt idx="36536">
                  <c:v>45126.861111111109</c:v>
                </c:pt>
                <c:pt idx="36537">
                  <c:v>45126.864583333336</c:v>
                </c:pt>
                <c:pt idx="36538">
                  <c:v>45126.868055555555</c:v>
                </c:pt>
                <c:pt idx="36539">
                  <c:v>45126.871527777781</c:v>
                </c:pt>
                <c:pt idx="36540">
                  <c:v>45126.875</c:v>
                </c:pt>
                <c:pt idx="36541">
                  <c:v>45126.878472222219</c:v>
                </c:pt>
                <c:pt idx="36542">
                  <c:v>45126.881944444445</c:v>
                </c:pt>
                <c:pt idx="36543">
                  <c:v>45126.885416666664</c:v>
                </c:pt>
                <c:pt idx="36544">
                  <c:v>45126.888888888891</c:v>
                </c:pt>
                <c:pt idx="36545">
                  <c:v>45126.892361111109</c:v>
                </c:pt>
                <c:pt idx="36546">
                  <c:v>45126.895833333336</c:v>
                </c:pt>
                <c:pt idx="36547">
                  <c:v>45126.899305555555</c:v>
                </c:pt>
                <c:pt idx="36548">
                  <c:v>45126.902777777781</c:v>
                </c:pt>
                <c:pt idx="36549">
                  <c:v>45126.90625</c:v>
                </c:pt>
                <c:pt idx="36550">
                  <c:v>45126.909722222219</c:v>
                </c:pt>
                <c:pt idx="36551">
                  <c:v>45126.913194444445</c:v>
                </c:pt>
                <c:pt idx="36552">
                  <c:v>45126.916666666664</c:v>
                </c:pt>
                <c:pt idx="36553">
                  <c:v>45126.920138888891</c:v>
                </c:pt>
                <c:pt idx="36554">
                  <c:v>45126.923611111109</c:v>
                </c:pt>
                <c:pt idx="36555">
                  <c:v>45126.927083333336</c:v>
                </c:pt>
                <c:pt idx="36556">
                  <c:v>45126.930555555555</c:v>
                </c:pt>
                <c:pt idx="36557">
                  <c:v>45126.934027777781</c:v>
                </c:pt>
                <c:pt idx="36558">
                  <c:v>45126.9375</c:v>
                </c:pt>
                <c:pt idx="36559">
                  <c:v>45126.940972222219</c:v>
                </c:pt>
                <c:pt idx="36560">
                  <c:v>45126.944444444445</c:v>
                </c:pt>
                <c:pt idx="36561">
                  <c:v>45126.947916666664</c:v>
                </c:pt>
                <c:pt idx="36562">
                  <c:v>45126.951388888891</c:v>
                </c:pt>
                <c:pt idx="36563">
                  <c:v>45126.954861111109</c:v>
                </c:pt>
                <c:pt idx="36564">
                  <c:v>45126.958333333336</c:v>
                </c:pt>
                <c:pt idx="36565">
                  <c:v>45126.961805555555</c:v>
                </c:pt>
                <c:pt idx="36566">
                  <c:v>45126.965277777781</c:v>
                </c:pt>
                <c:pt idx="36567">
                  <c:v>45126.96875</c:v>
                </c:pt>
                <c:pt idx="36568">
                  <c:v>45126.972222222219</c:v>
                </c:pt>
                <c:pt idx="36569">
                  <c:v>45126.975694444445</c:v>
                </c:pt>
                <c:pt idx="36570">
                  <c:v>45126.979166666664</c:v>
                </c:pt>
                <c:pt idx="36571">
                  <c:v>45126.982638888891</c:v>
                </c:pt>
                <c:pt idx="36572">
                  <c:v>45126.986111111109</c:v>
                </c:pt>
                <c:pt idx="36573">
                  <c:v>45126.989583333336</c:v>
                </c:pt>
                <c:pt idx="36574">
                  <c:v>45126.993055555555</c:v>
                </c:pt>
                <c:pt idx="36575">
                  <c:v>45126.996527777781</c:v>
                </c:pt>
                <c:pt idx="36576">
                  <c:v>45127</c:v>
                </c:pt>
                <c:pt idx="36577">
                  <c:v>45127.003472222219</c:v>
                </c:pt>
                <c:pt idx="36578">
                  <c:v>45127.006944444445</c:v>
                </c:pt>
                <c:pt idx="36579">
                  <c:v>45127.010416666664</c:v>
                </c:pt>
                <c:pt idx="36580">
                  <c:v>45127.013888888891</c:v>
                </c:pt>
                <c:pt idx="36581">
                  <c:v>45127.017361111109</c:v>
                </c:pt>
                <c:pt idx="36582">
                  <c:v>45127.020833333336</c:v>
                </c:pt>
                <c:pt idx="36583">
                  <c:v>45127.024305555555</c:v>
                </c:pt>
                <c:pt idx="36584">
                  <c:v>45127.027777777781</c:v>
                </c:pt>
                <c:pt idx="36585">
                  <c:v>45127.03125</c:v>
                </c:pt>
                <c:pt idx="36586">
                  <c:v>45127.034722222219</c:v>
                </c:pt>
                <c:pt idx="36587">
                  <c:v>45127.038194444445</c:v>
                </c:pt>
                <c:pt idx="36588">
                  <c:v>45127.041666666664</c:v>
                </c:pt>
                <c:pt idx="36589">
                  <c:v>45127.045138888891</c:v>
                </c:pt>
                <c:pt idx="36590">
                  <c:v>45127.048611111109</c:v>
                </c:pt>
                <c:pt idx="36591">
                  <c:v>45127.052083333336</c:v>
                </c:pt>
                <c:pt idx="36592">
                  <c:v>45127.055555555555</c:v>
                </c:pt>
                <c:pt idx="36593">
                  <c:v>45127.059027777781</c:v>
                </c:pt>
                <c:pt idx="36594">
                  <c:v>45127.0625</c:v>
                </c:pt>
                <c:pt idx="36595">
                  <c:v>45127.065972222219</c:v>
                </c:pt>
                <c:pt idx="36596">
                  <c:v>45127.069444444445</c:v>
                </c:pt>
                <c:pt idx="36597">
                  <c:v>45127.072916666664</c:v>
                </c:pt>
                <c:pt idx="36598">
                  <c:v>45127.076388888891</c:v>
                </c:pt>
                <c:pt idx="36599">
                  <c:v>45127.079861111109</c:v>
                </c:pt>
                <c:pt idx="36600">
                  <c:v>45127.083333333336</c:v>
                </c:pt>
                <c:pt idx="36601">
                  <c:v>45127.086805555555</c:v>
                </c:pt>
                <c:pt idx="36602">
                  <c:v>45127.090277777781</c:v>
                </c:pt>
                <c:pt idx="36603">
                  <c:v>45127.09375</c:v>
                </c:pt>
                <c:pt idx="36604">
                  <c:v>45127.097222222219</c:v>
                </c:pt>
                <c:pt idx="36605">
                  <c:v>45127.100694444445</c:v>
                </c:pt>
                <c:pt idx="36606">
                  <c:v>45127.104166666664</c:v>
                </c:pt>
                <c:pt idx="36607">
                  <c:v>45127.107638888891</c:v>
                </c:pt>
                <c:pt idx="36608">
                  <c:v>45127.111111111109</c:v>
                </c:pt>
                <c:pt idx="36609">
                  <c:v>45127.114583333336</c:v>
                </c:pt>
                <c:pt idx="36610">
                  <c:v>45127.118055555555</c:v>
                </c:pt>
                <c:pt idx="36611">
                  <c:v>45127.121527777781</c:v>
                </c:pt>
                <c:pt idx="36612">
                  <c:v>45127.125</c:v>
                </c:pt>
                <c:pt idx="36613">
                  <c:v>45127.128472222219</c:v>
                </c:pt>
                <c:pt idx="36614">
                  <c:v>45127.131944444445</c:v>
                </c:pt>
                <c:pt idx="36615">
                  <c:v>45127.135416666664</c:v>
                </c:pt>
                <c:pt idx="36616">
                  <c:v>45127.138888888891</c:v>
                </c:pt>
                <c:pt idx="36617">
                  <c:v>45127.142361111109</c:v>
                </c:pt>
                <c:pt idx="36618">
                  <c:v>45127.145833333336</c:v>
                </c:pt>
                <c:pt idx="36619">
                  <c:v>45127.149305555555</c:v>
                </c:pt>
                <c:pt idx="36620">
                  <c:v>45127.152777777781</c:v>
                </c:pt>
                <c:pt idx="36621">
                  <c:v>45127.15625</c:v>
                </c:pt>
                <c:pt idx="36622">
                  <c:v>45127.159722222219</c:v>
                </c:pt>
                <c:pt idx="36623">
                  <c:v>45127.163194444445</c:v>
                </c:pt>
                <c:pt idx="36624">
                  <c:v>45127.166666666664</c:v>
                </c:pt>
                <c:pt idx="36625">
                  <c:v>45127.170138888891</c:v>
                </c:pt>
                <c:pt idx="36626">
                  <c:v>45127.173611111109</c:v>
                </c:pt>
                <c:pt idx="36627">
                  <c:v>45127.177083333336</c:v>
                </c:pt>
                <c:pt idx="36628">
                  <c:v>45127.180555555555</c:v>
                </c:pt>
                <c:pt idx="36629">
                  <c:v>45127.184027777781</c:v>
                </c:pt>
                <c:pt idx="36630">
                  <c:v>45127.1875</c:v>
                </c:pt>
                <c:pt idx="36631">
                  <c:v>45127.190972222219</c:v>
                </c:pt>
                <c:pt idx="36632">
                  <c:v>45127.194444444445</c:v>
                </c:pt>
                <c:pt idx="36633">
                  <c:v>45127.197916666664</c:v>
                </c:pt>
                <c:pt idx="36634">
                  <c:v>45127.201388888891</c:v>
                </c:pt>
                <c:pt idx="36635">
                  <c:v>45127.204861111109</c:v>
                </c:pt>
                <c:pt idx="36636">
                  <c:v>45127.208333333336</c:v>
                </c:pt>
                <c:pt idx="36637">
                  <c:v>45127.211805555555</c:v>
                </c:pt>
                <c:pt idx="36638">
                  <c:v>45127.215277777781</c:v>
                </c:pt>
                <c:pt idx="36639">
                  <c:v>45127.21875</c:v>
                </c:pt>
                <c:pt idx="36640">
                  <c:v>45127.222222222219</c:v>
                </c:pt>
                <c:pt idx="36641">
                  <c:v>45127.225694444445</c:v>
                </c:pt>
                <c:pt idx="36642">
                  <c:v>45127.229166666664</c:v>
                </c:pt>
                <c:pt idx="36643">
                  <c:v>45127.232638888891</c:v>
                </c:pt>
                <c:pt idx="36644">
                  <c:v>45127.236111111109</c:v>
                </c:pt>
                <c:pt idx="36645">
                  <c:v>45127.239583333336</c:v>
                </c:pt>
                <c:pt idx="36646">
                  <c:v>45127.243055555555</c:v>
                </c:pt>
                <c:pt idx="36647">
                  <c:v>45127.246527777781</c:v>
                </c:pt>
                <c:pt idx="36648">
                  <c:v>45127.25</c:v>
                </c:pt>
                <c:pt idx="36649">
                  <c:v>45127.253472222219</c:v>
                </c:pt>
                <c:pt idx="36650">
                  <c:v>45127.256944444445</c:v>
                </c:pt>
                <c:pt idx="36651">
                  <c:v>45127.260416666664</c:v>
                </c:pt>
                <c:pt idx="36652">
                  <c:v>45127.263888888891</c:v>
                </c:pt>
                <c:pt idx="36653">
                  <c:v>45127.267361111109</c:v>
                </c:pt>
                <c:pt idx="36654">
                  <c:v>45127.270833333336</c:v>
                </c:pt>
                <c:pt idx="36655">
                  <c:v>45127.274305555555</c:v>
                </c:pt>
                <c:pt idx="36656">
                  <c:v>45127.277777777781</c:v>
                </c:pt>
                <c:pt idx="36657">
                  <c:v>45127.28125</c:v>
                </c:pt>
                <c:pt idx="36658">
                  <c:v>45127.284722222219</c:v>
                </c:pt>
                <c:pt idx="36659">
                  <c:v>45127.288194444445</c:v>
                </c:pt>
                <c:pt idx="36660">
                  <c:v>45127.291666666664</c:v>
                </c:pt>
                <c:pt idx="36661">
                  <c:v>45127.295138888891</c:v>
                </c:pt>
                <c:pt idx="36662">
                  <c:v>45127.298611111109</c:v>
                </c:pt>
                <c:pt idx="36663">
                  <c:v>45127.302083333336</c:v>
                </c:pt>
                <c:pt idx="36664">
                  <c:v>45127.305555555555</c:v>
                </c:pt>
                <c:pt idx="36665">
                  <c:v>45127.309027777781</c:v>
                </c:pt>
                <c:pt idx="36666">
                  <c:v>45127.3125</c:v>
                </c:pt>
                <c:pt idx="36667">
                  <c:v>45127.315972222219</c:v>
                </c:pt>
                <c:pt idx="36668">
                  <c:v>45127.319444444445</c:v>
                </c:pt>
                <c:pt idx="36669">
                  <c:v>45127.322916666664</c:v>
                </c:pt>
                <c:pt idx="36670">
                  <c:v>45127.326388888891</c:v>
                </c:pt>
                <c:pt idx="36671">
                  <c:v>45127.329861111109</c:v>
                </c:pt>
                <c:pt idx="36672">
                  <c:v>45127.333333333336</c:v>
                </c:pt>
                <c:pt idx="36673">
                  <c:v>45127.336805555555</c:v>
                </c:pt>
                <c:pt idx="36674">
                  <c:v>45127.340277777781</c:v>
                </c:pt>
                <c:pt idx="36675">
                  <c:v>45127.34375</c:v>
                </c:pt>
                <c:pt idx="36676">
                  <c:v>45127.347222222219</c:v>
                </c:pt>
                <c:pt idx="36677">
                  <c:v>45127.350694444445</c:v>
                </c:pt>
                <c:pt idx="36678">
                  <c:v>45127.354166666664</c:v>
                </c:pt>
                <c:pt idx="36679">
                  <c:v>45127.357638888891</c:v>
                </c:pt>
                <c:pt idx="36680">
                  <c:v>45127.361111111109</c:v>
                </c:pt>
                <c:pt idx="36681">
                  <c:v>45127.364583333336</c:v>
                </c:pt>
                <c:pt idx="36682">
                  <c:v>45127.368055555555</c:v>
                </c:pt>
                <c:pt idx="36683">
                  <c:v>45127.371527777781</c:v>
                </c:pt>
                <c:pt idx="36684">
                  <c:v>45127.375</c:v>
                </c:pt>
                <c:pt idx="36685">
                  <c:v>45127.378472222219</c:v>
                </c:pt>
                <c:pt idx="36686">
                  <c:v>45127.381944444445</c:v>
                </c:pt>
                <c:pt idx="36687">
                  <c:v>45127.385416666664</c:v>
                </c:pt>
                <c:pt idx="36688">
                  <c:v>45127.388888888891</c:v>
                </c:pt>
                <c:pt idx="36689">
                  <c:v>45127.392361111109</c:v>
                </c:pt>
                <c:pt idx="36690">
                  <c:v>45127.395833333336</c:v>
                </c:pt>
                <c:pt idx="36691">
                  <c:v>45127.399305555555</c:v>
                </c:pt>
                <c:pt idx="36692">
                  <c:v>45127.402777777781</c:v>
                </c:pt>
                <c:pt idx="36693">
                  <c:v>45127.40625</c:v>
                </c:pt>
                <c:pt idx="36694">
                  <c:v>45127.409722222219</c:v>
                </c:pt>
                <c:pt idx="36695">
                  <c:v>45127.413194444445</c:v>
                </c:pt>
                <c:pt idx="36696">
                  <c:v>45127.416666666664</c:v>
                </c:pt>
                <c:pt idx="36697">
                  <c:v>45127.420138888891</c:v>
                </c:pt>
                <c:pt idx="36698">
                  <c:v>45127.423611111109</c:v>
                </c:pt>
                <c:pt idx="36699">
                  <c:v>45127.427083333336</c:v>
                </c:pt>
                <c:pt idx="36700">
                  <c:v>45127.430555555555</c:v>
                </c:pt>
                <c:pt idx="36701">
                  <c:v>45127.434027777781</c:v>
                </c:pt>
                <c:pt idx="36702">
                  <c:v>45127.4375</c:v>
                </c:pt>
                <c:pt idx="36703">
                  <c:v>45127.440972222219</c:v>
                </c:pt>
                <c:pt idx="36704">
                  <c:v>45127.444444444445</c:v>
                </c:pt>
                <c:pt idx="36705">
                  <c:v>45127.447916666664</c:v>
                </c:pt>
                <c:pt idx="36706">
                  <c:v>45127.451388888891</c:v>
                </c:pt>
                <c:pt idx="36707">
                  <c:v>45127.454861111109</c:v>
                </c:pt>
                <c:pt idx="36708">
                  <c:v>45127.458333333336</c:v>
                </c:pt>
                <c:pt idx="36709">
                  <c:v>45127.461805555555</c:v>
                </c:pt>
                <c:pt idx="36710">
                  <c:v>45127.465277777781</c:v>
                </c:pt>
                <c:pt idx="36711">
                  <c:v>45127.46875</c:v>
                </c:pt>
                <c:pt idx="36712">
                  <c:v>45127.472222222219</c:v>
                </c:pt>
                <c:pt idx="36713">
                  <c:v>45127.475694444445</c:v>
                </c:pt>
                <c:pt idx="36714">
                  <c:v>45127.479166666664</c:v>
                </c:pt>
                <c:pt idx="36715">
                  <c:v>45127.482638888891</c:v>
                </c:pt>
                <c:pt idx="36716">
                  <c:v>45127.486111111109</c:v>
                </c:pt>
                <c:pt idx="36717">
                  <c:v>45127.489583333336</c:v>
                </c:pt>
                <c:pt idx="36718">
                  <c:v>45127.493055555555</c:v>
                </c:pt>
                <c:pt idx="36719">
                  <c:v>45127.496527777781</c:v>
                </c:pt>
                <c:pt idx="36720">
                  <c:v>45127.5</c:v>
                </c:pt>
                <c:pt idx="36721">
                  <c:v>45127.503472222219</c:v>
                </c:pt>
                <c:pt idx="36722">
                  <c:v>45127.506944444445</c:v>
                </c:pt>
                <c:pt idx="36723">
                  <c:v>45127.510416666664</c:v>
                </c:pt>
                <c:pt idx="36724">
                  <c:v>45127.513888888891</c:v>
                </c:pt>
                <c:pt idx="36725">
                  <c:v>45127.517361111109</c:v>
                </c:pt>
                <c:pt idx="36726">
                  <c:v>45127.520833333336</c:v>
                </c:pt>
                <c:pt idx="36727">
                  <c:v>45127.524305555555</c:v>
                </c:pt>
                <c:pt idx="36728">
                  <c:v>45127.527777777781</c:v>
                </c:pt>
                <c:pt idx="36729">
                  <c:v>45127.53125</c:v>
                </c:pt>
                <c:pt idx="36730">
                  <c:v>45127.534722222219</c:v>
                </c:pt>
                <c:pt idx="36731">
                  <c:v>45127.538194444445</c:v>
                </c:pt>
                <c:pt idx="36732">
                  <c:v>45127.541666666664</c:v>
                </c:pt>
                <c:pt idx="36733">
                  <c:v>45127.545138888891</c:v>
                </c:pt>
                <c:pt idx="36734">
                  <c:v>45127.548611111109</c:v>
                </c:pt>
                <c:pt idx="36735">
                  <c:v>45127.552083333336</c:v>
                </c:pt>
                <c:pt idx="36736">
                  <c:v>45127.555555555555</c:v>
                </c:pt>
                <c:pt idx="36737">
                  <c:v>45127.559027777781</c:v>
                </c:pt>
                <c:pt idx="36738">
                  <c:v>45127.5625</c:v>
                </c:pt>
                <c:pt idx="36739">
                  <c:v>45127.565972222219</c:v>
                </c:pt>
                <c:pt idx="36740">
                  <c:v>45127.569444444445</c:v>
                </c:pt>
                <c:pt idx="36741">
                  <c:v>45127.572916666664</c:v>
                </c:pt>
                <c:pt idx="36742">
                  <c:v>45127.576388888891</c:v>
                </c:pt>
                <c:pt idx="36743">
                  <c:v>45127.579861111109</c:v>
                </c:pt>
                <c:pt idx="36744">
                  <c:v>45127.583333333336</c:v>
                </c:pt>
                <c:pt idx="36745">
                  <c:v>45127.586805555555</c:v>
                </c:pt>
                <c:pt idx="36746">
                  <c:v>45127.590277777781</c:v>
                </c:pt>
                <c:pt idx="36747">
                  <c:v>45127.59375</c:v>
                </c:pt>
                <c:pt idx="36748">
                  <c:v>45127.597222222219</c:v>
                </c:pt>
                <c:pt idx="36749">
                  <c:v>45127.600694444445</c:v>
                </c:pt>
                <c:pt idx="36750">
                  <c:v>45127.604166666664</c:v>
                </c:pt>
                <c:pt idx="36751">
                  <c:v>45127.607638888891</c:v>
                </c:pt>
                <c:pt idx="36752">
                  <c:v>45127.611111111109</c:v>
                </c:pt>
                <c:pt idx="36753">
                  <c:v>45127.614583333336</c:v>
                </c:pt>
                <c:pt idx="36754">
                  <c:v>45127.618055555555</c:v>
                </c:pt>
                <c:pt idx="36755">
                  <c:v>45127.621527777781</c:v>
                </c:pt>
                <c:pt idx="36756">
                  <c:v>45127.625</c:v>
                </c:pt>
                <c:pt idx="36757">
                  <c:v>45127.628472222219</c:v>
                </c:pt>
                <c:pt idx="36758">
                  <c:v>45127.631944444445</c:v>
                </c:pt>
                <c:pt idx="36759">
                  <c:v>45127.635416666664</c:v>
                </c:pt>
                <c:pt idx="36760">
                  <c:v>45127.638888888891</c:v>
                </c:pt>
                <c:pt idx="36761">
                  <c:v>45127.642361111109</c:v>
                </c:pt>
                <c:pt idx="36762">
                  <c:v>45127.645833333336</c:v>
                </c:pt>
                <c:pt idx="36763">
                  <c:v>45127.649305555555</c:v>
                </c:pt>
                <c:pt idx="36764">
                  <c:v>45127.652777777781</c:v>
                </c:pt>
                <c:pt idx="36765">
                  <c:v>45127.65625</c:v>
                </c:pt>
                <c:pt idx="36766">
                  <c:v>45127.659722222219</c:v>
                </c:pt>
                <c:pt idx="36767">
                  <c:v>45127.663194444445</c:v>
                </c:pt>
                <c:pt idx="36768">
                  <c:v>45127.666666666664</c:v>
                </c:pt>
                <c:pt idx="36769">
                  <c:v>45127.670138888891</c:v>
                </c:pt>
                <c:pt idx="36770">
                  <c:v>45127.673611111109</c:v>
                </c:pt>
                <c:pt idx="36771">
                  <c:v>45127.677083333336</c:v>
                </c:pt>
                <c:pt idx="36772">
                  <c:v>45127.680555555555</c:v>
                </c:pt>
                <c:pt idx="36773">
                  <c:v>45127.684027777781</c:v>
                </c:pt>
                <c:pt idx="36774">
                  <c:v>45127.6875</c:v>
                </c:pt>
                <c:pt idx="36775">
                  <c:v>45127.690972222219</c:v>
                </c:pt>
                <c:pt idx="36776">
                  <c:v>45127.694444444445</c:v>
                </c:pt>
                <c:pt idx="36777">
                  <c:v>45127.697916666664</c:v>
                </c:pt>
                <c:pt idx="36778">
                  <c:v>45127.701388888891</c:v>
                </c:pt>
                <c:pt idx="36779">
                  <c:v>45127.704861111109</c:v>
                </c:pt>
                <c:pt idx="36780">
                  <c:v>45127.708333333336</c:v>
                </c:pt>
                <c:pt idx="36781">
                  <c:v>45127.711805555555</c:v>
                </c:pt>
                <c:pt idx="36782">
                  <c:v>45127.715277777781</c:v>
                </c:pt>
                <c:pt idx="36783">
                  <c:v>45127.71875</c:v>
                </c:pt>
                <c:pt idx="36784">
                  <c:v>45127.722222222219</c:v>
                </c:pt>
                <c:pt idx="36785">
                  <c:v>45127.725694444445</c:v>
                </c:pt>
                <c:pt idx="36786">
                  <c:v>45127.729166666664</c:v>
                </c:pt>
                <c:pt idx="36787">
                  <c:v>45127.732638888891</c:v>
                </c:pt>
                <c:pt idx="36788">
                  <c:v>45127.736111111109</c:v>
                </c:pt>
                <c:pt idx="36789">
                  <c:v>45127.739583333336</c:v>
                </c:pt>
                <c:pt idx="36790">
                  <c:v>45127.743055555555</c:v>
                </c:pt>
                <c:pt idx="36791">
                  <c:v>45127.746527777781</c:v>
                </c:pt>
                <c:pt idx="36792">
                  <c:v>45127.75</c:v>
                </c:pt>
                <c:pt idx="36793">
                  <c:v>45127.753472222219</c:v>
                </c:pt>
                <c:pt idx="36794">
                  <c:v>45127.756944444445</c:v>
                </c:pt>
                <c:pt idx="36795">
                  <c:v>45127.760416666664</c:v>
                </c:pt>
                <c:pt idx="36796">
                  <c:v>45127.763888888891</c:v>
                </c:pt>
                <c:pt idx="36797">
                  <c:v>45127.767361111109</c:v>
                </c:pt>
                <c:pt idx="36798">
                  <c:v>45127.770833333336</c:v>
                </c:pt>
                <c:pt idx="36799">
                  <c:v>45127.774305555555</c:v>
                </c:pt>
                <c:pt idx="36800">
                  <c:v>45127.777777777781</c:v>
                </c:pt>
                <c:pt idx="36801">
                  <c:v>45127.78125</c:v>
                </c:pt>
                <c:pt idx="36802">
                  <c:v>45127.784722222219</c:v>
                </c:pt>
                <c:pt idx="36803">
                  <c:v>45127.788194444445</c:v>
                </c:pt>
                <c:pt idx="36804">
                  <c:v>45127.791666666664</c:v>
                </c:pt>
                <c:pt idx="36805">
                  <c:v>45127.795138888891</c:v>
                </c:pt>
                <c:pt idx="36806">
                  <c:v>45127.798611111109</c:v>
                </c:pt>
                <c:pt idx="36807">
                  <c:v>45127.802083333336</c:v>
                </c:pt>
                <c:pt idx="36808">
                  <c:v>45127.805555555555</c:v>
                </c:pt>
                <c:pt idx="36809">
                  <c:v>45127.809027777781</c:v>
                </c:pt>
                <c:pt idx="36810">
                  <c:v>45127.8125</c:v>
                </c:pt>
                <c:pt idx="36811">
                  <c:v>45127.815972222219</c:v>
                </c:pt>
                <c:pt idx="36812">
                  <c:v>45127.819444444445</c:v>
                </c:pt>
                <c:pt idx="36813">
                  <c:v>45127.822916666664</c:v>
                </c:pt>
                <c:pt idx="36814">
                  <c:v>45127.826388888891</c:v>
                </c:pt>
                <c:pt idx="36815">
                  <c:v>45127.829861111109</c:v>
                </c:pt>
                <c:pt idx="36816">
                  <c:v>45127.833333333336</c:v>
                </c:pt>
                <c:pt idx="36817">
                  <c:v>45127.836805555555</c:v>
                </c:pt>
                <c:pt idx="36818">
                  <c:v>45127.840277777781</c:v>
                </c:pt>
                <c:pt idx="36819">
                  <c:v>45127.84375</c:v>
                </c:pt>
                <c:pt idx="36820">
                  <c:v>45127.847222222219</c:v>
                </c:pt>
                <c:pt idx="36821">
                  <c:v>45127.850694444445</c:v>
                </c:pt>
                <c:pt idx="36822">
                  <c:v>45127.854166666664</c:v>
                </c:pt>
                <c:pt idx="36823">
                  <c:v>45127.857638888891</c:v>
                </c:pt>
                <c:pt idx="36824">
                  <c:v>45127.861111111109</c:v>
                </c:pt>
                <c:pt idx="36825">
                  <c:v>45127.864583333336</c:v>
                </c:pt>
                <c:pt idx="36826">
                  <c:v>45127.868055555555</c:v>
                </c:pt>
                <c:pt idx="36827">
                  <c:v>45127.871527777781</c:v>
                </c:pt>
                <c:pt idx="36828">
                  <c:v>45127.875</c:v>
                </c:pt>
                <c:pt idx="36829">
                  <c:v>45127.878472222219</c:v>
                </c:pt>
                <c:pt idx="36830">
                  <c:v>45127.881944444445</c:v>
                </c:pt>
                <c:pt idx="36831">
                  <c:v>45127.885416666664</c:v>
                </c:pt>
                <c:pt idx="36832">
                  <c:v>45127.888888888891</c:v>
                </c:pt>
                <c:pt idx="36833">
                  <c:v>45127.892361111109</c:v>
                </c:pt>
                <c:pt idx="36834">
                  <c:v>45127.895833333336</c:v>
                </c:pt>
                <c:pt idx="36835">
                  <c:v>45127.899305555555</c:v>
                </c:pt>
                <c:pt idx="36836">
                  <c:v>45127.902777777781</c:v>
                </c:pt>
                <c:pt idx="36837">
                  <c:v>45127.90625</c:v>
                </c:pt>
                <c:pt idx="36838">
                  <c:v>45127.909722222219</c:v>
                </c:pt>
                <c:pt idx="36839">
                  <c:v>45127.913194444445</c:v>
                </c:pt>
                <c:pt idx="36840">
                  <c:v>45127.916666666664</c:v>
                </c:pt>
                <c:pt idx="36841">
                  <c:v>45127.920138888891</c:v>
                </c:pt>
                <c:pt idx="36842">
                  <c:v>45127.923611111109</c:v>
                </c:pt>
                <c:pt idx="36843">
                  <c:v>45127.927083333336</c:v>
                </c:pt>
                <c:pt idx="36844">
                  <c:v>45127.930555555555</c:v>
                </c:pt>
                <c:pt idx="36845">
                  <c:v>45127.934027777781</c:v>
                </c:pt>
                <c:pt idx="36846">
                  <c:v>45127.9375</c:v>
                </c:pt>
                <c:pt idx="36847">
                  <c:v>45127.940972222219</c:v>
                </c:pt>
                <c:pt idx="36848">
                  <c:v>45127.944444444445</c:v>
                </c:pt>
                <c:pt idx="36849">
                  <c:v>45127.947916666664</c:v>
                </c:pt>
                <c:pt idx="36850">
                  <c:v>45127.951388888891</c:v>
                </c:pt>
                <c:pt idx="36851">
                  <c:v>45127.954861111109</c:v>
                </c:pt>
                <c:pt idx="36852">
                  <c:v>45127.958333333336</c:v>
                </c:pt>
                <c:pt idx="36853">
                  <c:v>45127.961805555555</c:v>
                </c:pt>
                <c:pt idx="36854">
                  <c:v>45127.965277777781</c:v>
                </c:pt>
                <c:pt idx="36855">
                  <c:v>45127.96875</c:v>
                </c:pt>
                <c:pt idx="36856">
                  <c:v>45127.972222222219</c:v>
                </c:pt>
                <c:pt idx="36857">
                  <c:v>45127.975694444445</c:v>
                </c:pt>
                <c:pt idx="36858">
                  <c:v>45127.979166666664</c:v>
                </c:pt>
                <c:pt idx="36859">
                  <c:v>45127.982638888891</c:v>
                </c:pt>
                <c:pt idx="36860">
                  <c:v>45127.986111111109</c:v>
                </c:pt>
                <c:pt idx="36861">
                  <c:v>45127.989583333336</c:v>
                </c:pt>
                <c:pt idx="36862">
                  <c:v>45127.993055555555</c:v>
                </c:pt>
                <c:pt idx="36863">
                  <c:v>45127.996527777781</c:v>
                </c:pt>
                <c:pt idx="36864">
                  <c:v>45128</c:v>
                </c:pt>
                <c:pt idx="36865">
                  <c:v>45128.003472222219</c:v>
                </c:pt>
                <c:pt idx="36866">
                  <c:v>45128.006944444445</c:v>
                </c:pt>
                <c:pt idx="36867">
                  <c:v>45128.010416666664</c:v>
                </c:pt>
                <c:pt idx="36868">
                  <c:v>45128.013888888891</c:v>
                </c:pt>
                <c:pt idx="36869">
                  <c:v>45128.017361111109</c:v>
                </c:pt>
                <c:pt idx="36870">
                  <c:v>45128.020833333336</c:v>
                </c:pt>
                <c:pt idx="36871">
                  <c:v>45128.024305555555</c:v>
                </c:pt>
                <c:pt idx="36872">
                  <c:v>45128.027777777781</c:v>
                </c:pt>
                <c:pt idx="36873">
                  <c:v>45128.03125</c:v>
                </c:pt>
                <c:pt idx="36874">
                  <c:v>45128.034722222219</c:v>
                </c:pt>
                <c:pt idx="36875">
                  <c:v>45128.038194444445</c:v>
                </c:pt>
                <c:pt idx="36876">
                  <c:v>45128.041666666664</c:v>
                </c:pt>
                <c:pt idx="36877">
                  <c:v>45128.045138888891</c:v>
                </c:pt>
                <c:pt idx="36878">
                  <c:v>45128.048611111109</c:v>
                </c:pt>
                <c:pt idx="36879">
                  <c:v>45128.052083333336</c:v>
                </c:pt>
                <c:pt idx="36880">
                  <c:v>45128.055555555555</c:v>
                </c:pt>
                <c:pt idx="36881">
                  <c:v>45128.059027777781</c:v>
                </c:pt>
                <c:pt idx="36882">
                  <c:v>45128.0625</c:v>
                </c:pt>
                <c:pt idx="36883">
                  <c:v>45128.065972222219</c:v>
                </c:pt>
                <c:pt idx="36884">
                  <c:v>45128.069444444445</c:v>
                </c:pt>
                <c:pt idx="36885">
                  <c:v>45128.072916666664</c:v>
                </c:pt>
                <c:pt idx="36886">
                  <c:v>45128.076388888891</c:v>
                </c:pt>
                <c:pt idx="36887">
                  <c:v>45128.079861111109</c:v>
                </c:pt>
                <c:pt idx="36888">
                  <c:v>45128.083333333336</c:v>
                </c:pt>
                <c:pt idx="36889">
                  <c:v>45128.086805555555</c:v>
                </c:pt>
                <c:pt idx="36890">
                  <c:v>45128.090277777781</c:v>
                </c:pt>
                <c:pt idx="36891">
                  <c:v>45128.09375</c:v>
                </c:pt>
                <c:pt idx="36892">
                  <c:v>45128.097222222219</c:v>
                </c:pt>
                <c:pt idx="36893">
                  <c:v>45128.100694444445</c:v>
                </c:pt>
                <c:pt idx="36894">
                  <c:v>45128.104166666664</c:v>
                </c:pt>
                <c:pt idx="36895">
                  <c:v>45128.107638888891</c:v>
                </c:pt>
                <c:pt idx="36896">
                  <c:v>45128.111111111109</c:v>
                </c:pt>
                <c:pt idx="36897">
                  <c:v>45128.114583333336</c:v>
                </c:pt>
                <c:pt idx="36898">
                  <c:v>45128.118055555555</c:v>
                </c:pt>
                <c:pt idx="36899">
                  <c:v>45128.121527777781</c:v>
                </c:pt>
                <c:pt idx="36900">
                  <c:v>45128.125</c:v>
                </c:pt>
                <c:pt idx="36901">
                  <c:v>45128.128472222219</c:v>
                </c:pt>
                <c:pt idx="36902">
                  <c:v>45128.131944444445</c:v>
                </c:pt>
                <c:pt idx="36903">
                  <c:v>45128.135416666664</c:v>
                </c:pt>
                <c:pt idx="36904">
                  <c:v>45128.138888888891</c:v>
                </c:pt>
                <c:pt idx="36905">
                  <c:v>45128.142361111109</c:v>
                </c:pt>
                <c:pt idx="36906">
                  <c:v>45128.145833333336</c:v>
                </c:pt>
                <c:pt idx="36907">
                  <c:v>45128.149305555555</c:v>
                </c:pt>
                <c:pt idx="36908">
                  <c:v>45128.152777777781</c:v>
                </c:pt>
                <c:pt idx="36909">
                  <c:v>45128.15625</c:v>
                </c:pt>
                <c:pt idx="36910">
                  <c:v>45128.159722222219</c:v>
                </c:pt>
                <c:pt idx="36911">
                  <c:v>45128.163194444445</c:v>
                </c:pt>
                <c:pt idx="36912">
                  <c:v>45128.166666666664</c:v>
                </c:pt>
                <c:pt idx="36913">
                  <c:v>45128.170138888891</c:v>
                </c:pt>
                <c:pt idx="36914">
                  <c:v>45128.173611111109</c:v>
                </c:pt>
                <c:pt idx="36915">
                  <c:v>45128.177083333336</c:v>
                </c:pt>
                <c:pt idx="36916">
                  <c:v>45128.180555555555</c:v>
                </c:pt>
                <c:pt idx="36917">
                  <c:v>45128.184027777781</c:v>
                </c:pt>
                <c:pt idx="36918">
                  <c:v>45128.1875</c:v>
                </c:pt>
                <c:pt idx="36919">
                  <c:v>45128.190972222219</c:v>
                </c:pt>
                <c:pt idx="36920">
                  <c:v>45128.194444444445</c:v>
                </c:pt>
                <c:pt idx="36921">
                  <c:v>45128.197916666664</c:v>
                </c:pt>
                <c:pt idx="36922">
                  <c:v>45128.201388888891</c:v>
                </c:pt>
                <c:pt idx="36923">
                  <c:v>45128.204861111109</c:v>
                </c:pt>
                <c:pt idx="36924">
                  <c:v>45128.208333333336</c:v>
                </c:pt>
                <c:pt idx="36925">
                  <c:v>45128.211805555555</c:v>
                </c:pt>
                <c:pt idx="36926">
                  <c:v>45128.215277777781</c:v>
                </c:pt>
                <c:pt idx="36927">
                  <c:v>45128.21875</c:v>
                </c:pt>
                <c:pt idx="36928">
                  <c:v>45128.222222222219</c:v>
                </c:pt>
                <c:pt idx="36929">
                  <c:v>45128.225694444445</c:v>
                </c:pt>
                <c:pt idx="36930">
                  <c:v>45128.229166666664</c:v>
                </c:pt>
                <c:pt idx="36931">
                  <c:v>45128.232638888891</c:v>
                </c:pt>
                <c:pt idx="36932">
                  <c:v>45128.236111111109</c:v>
                </c:pt>
                <c:pt idx="36933">
                  <c:v>45128.239583333336</c:v>
                </c:pt>
                <c:pt idx="36934">
                  <c:v>45128.243055555555</c:v>
                </c:pt>
                <c:pt idx="36935">
                  <c:v>45128.246527777781</c:v>
                </c:pt>
                <c:pt idx="36936">
                  <c:v>45128.25</c:v>
                </c:pt>
                <c:pt idx="36937">
                  <c:v>45128.253472222219</c:v>
                </c:pt>
                <c:pt idx="36938">
                  <c:v>45128.256944444445</c:v>
                </c:pt>
                <c:pt idx="36939">
                  <c:v>45128.260416666664</c:v>
                </c:pt>
                <c:pt idx="36940">
                  <c:v>45128.263888888891</c:v>
                </c:pt>
                <c:pt idx="36941">
                  <c:v>45128.267361111109</c:v>
                </c:pt>
                <c:pt idx="36942">
                  <c:v>45128.270833333336</c:v>
                </c:pt>
                <c:pt idx="36943">
                  <c:v>45128.274305555555</c:v>
                </c:pt>
                <c:pt idx="36944">
                  <c:v>45128.277777777781</c:v>
                </c:pt>
                <c:pt idx="36945">
                  <c:v>45128.28125</c:v>
                </c:pt>
                <c:pt idx="36946">
                  <c:v>45128.284722222219</c:v>
                </c:pt>
                <c:pt idx="36947">
                  <c:v>45128.288194444445</c:v>
                </c:pt>
                <c:pt idx="36948">
                  <c:v>45128.291666666664</c:v>
                </c:pt>
                <c:pt idx="36949">
                  <c:v>45128.295138888891</c:v>
                </c:pt>
                <c:pt idx="36950">
                  <c:v>45128.298611111109</c:v>
                </c:pt>
                <c:pt idx="36951">
                  <c:v>45128.302083333336</c:v>
                </c:pt>
                <c:pt idx="36952">
                  <c:v>45128.305555555555</c:v>
                </c:pt>
                <c:pt idx="36953">
                  <c:v>45128.309027777781</c:v>
                </c:pt>
                <c:pt idx="36954">
                  <c:v>45128.3125</c:v>
                </c:pt>
                <c:pt idx="36955">
                  <c:v>45128.315972222219</c:v>
                </c:pt>
                <c:pt idx="36956">
                  <c:v>45128.319444444445</c:v>
                </c:pt>
                <c:pt idx="36957">
                  <c:v>45128.322916666664</c:v>
                </c:pt>
                <c:pt idx="36958">
                  <c:v>45128.326388888891</c:v>
                </c:pt>
                <c:pt idx="36959">
                  <c:v>45128.329861111109</c:v>
                </c:pt>
                <c:pt idx="36960">
                  <c:v>45128.333333333336</c:v>
                </c:pt>
                <c:pt idx="36961">
                  <c:v>45128.336805555555</c:v>
                </c:pt>
                <c:pt idx="36962">
                  <c:v>45128.340277777781</c:v>
                </c:pt>
                <c:pt idx="36963">
                  <c:v>45128.34375</c:v>
                </c:pt>
                <c:pt idx="36964">
                  <c:v>45128.347222222219</c:v>
                </c:pt>
                <c:pt idx="36965">
                  <c:v>45128.350694444445</c:v>
                </c:pt>
                <c:pt idx="36966">
                  <c:v>45128.354166666664</c:v>
                </c:pt>
                <c:pt idx="36967">
                  <c:v>45128.357638888891</c:v>
                </c:pt>
                <c:pt idx="36968">
                  <c:v>45128.361111111109</c:v>
                </c:pt>
                <c:pt idx="36969">
                  <c:v>45128.364583333336</c:v>
                </c:pt>
                <c:pt idx="36970">
                  <c:v>45128.368055555555</c:v>
                </c:pt>
                <c:pt idx="36971">
                  <c:v>45128.371527777781</c:v>
                </c:pt>
                <c:pt idx="36972">
                  <c:v>45128.375</c:v>
                </c:pt>
                <c:pt idx="36973">
                  <c:v>45128.378472222219</c:v>
                </c:pt>
                <c:pt idx="36974">
                  <c:v>45128.381944444445</c:v>
                </c:pt>
                <c:pt idx="36975">
                  <c:v>45128.385416666664</c:v>
                </c:pt>
                <c:pt idx="36976">
                  <c:v>45128.388888888891</c:v>
                </c:pt>
                <c:pt idx="36977">
                  <c:v>45128.392361111109</c:v>
                </c:pt>
                <c:pt idx="36978">
                  <c:v>45128.395833333336</c:v>
                </c:pt>
                <c:pt idx="36979">
                  <c:v>45128.399305555555</c:v>
                </c:pt>
                <c:pt idx="36980">
                  <c:v>45128.402777777781</c:v>
                </c:pt>
                <c:pt idx="36981">
                  <c:v>45128.40625</c:v>
                </c:pt>
                <c:pt idx="36982">
                  <c:v>45128.409722222219</c:v>
                </c:pt>
                <c:pt idx="36983">
                  <c:v>45128.413194444445</c:v>
                </c:pt>
                <c:pt idx="36984">
                  <c:v>45128.416666666664</c:v>
                </c:pt>
                <c:pt idx="36985">
                  <c:v>45128.420138888891</c:v>
                </c:pt>
                <c:pt idx="36986">
                  <c:v>45128.423611111109</c:v>
                </c:pt>
                <c:pt idx="36987">
                  <c:v>45128.427083333336</c:v>
                </c:pt>
                <c:pt idx="36988">
                  <c:v>45128.430555555555</c:v>
                </c:pt>
                <c:pt idx="36989">
                  <c:v>45128.434027777781</c:v>
                </c:pt>
                <c:pt idx="36990">
                  <c:v>45128.4375</c:v>
                </c:pt>
                <c:pt idx="36991">
                  <c:v>45128.440972222219</c:v>
                </c:pt>
                <c:pt idx="36992">
                  <c:v>45128.444444444445</c:v>
                </c:pt>
                <c:pt idx="36993">
                  <c:v>45128.447916666664</c:v>
                </c:pt>
                <c:pt idx="36994">
                  <c:v>45128.451388888891</c:v>
                </c:pt>
                <c:pt idx="36995">
                  <c:v>45128.454861111109</c:v>
                </c:pt>
                <c:pt idx="36996">
                  <c:v>45128.458333333336</c:v>
                </c:pt>
                <c:pt idx="36997">
                  <c:v>45128.461805555555</c:v>
                </c:pt>
                <c:pt idx="36998">
                  <c:v>45128.465277777781</c:v>
                </c:pt>
                <c:pt idx="36999">
                  <c:v>45128.46875</c:v>
                </c:pt>
                <c:pt idx="37000">
                  <c:v>45128.472222222219</c:v>
                </c:pt>
                <c:pt idx="37001">
                  <c:v>45128.475694444445</c:v>
                </c:pt>
                <c:pt idx="37002">
                  <c:v>45128.479166666664</c:v>
                </c:pt>
                <c:pt idx="37003">
                  <c:v>45128.482638888891</c:v>
                </c:pt>
                <c:pt idx="37004">
                  <c:v>45128.486111111109</c:v>
                </c:pt>
                <c:pt idx="37005">
                  <c:v>45128.489583333336</c:v>
                </c:pt>
                <c:pt idx="37006">
                  <c:v>45128.493055555555</c:v>
                </c:pt>
                <c:pt idx="37007">
                  <c:v>45128.496527777781</c:v>
                </c:pt>
                <c:pt idx="37008">
                  <c:v>45128.5</c:v>
                </c:pt>
                <c:pt idx="37009">
                  <c:v>45128.503472222219</c:v>
                </c:pt>
                <c:pt idx="37010">
                  <c:v>45128.506944444445</c:v>
                </c:pt>
                <c:pt idx="37011">
                  <c:v>45128.510416666664</c:v>
                </c:pt>
                <c:pt idx="37012">
                  <c:v>45128.513888888891</c:v>
                </c:pt>
                <c:pt idx="37013">
                  <c:v>45128.517361111109</c:v>
                </c:pt>
                <c:pt idx="37014">
                  <c:v>45128.520833333336</c:v>
                </c:pt>
                <c:pt idx="37015">
                  <c:v>45128.524305555555</c:v>
                </c:pt>
                <c:pt idx="37016">
                  <c:v>45128.527777777781</c:v>
                </c:pt>
                <c:pt idx="37017">
                  <c:v>45128.53125</c:v>
                </c:pt>
                <c:pt idx="37018">
                  <c:v>45128.534722222219</c:v>
                </c:pt>
                <c:pt idx="37019">
                  <c:v>45128.538194444445</c:v>
                </c:pt>
                <c:pt idx="37020">
                  <c:v>45128.541666666664</c:v>
                </c:pt>
                <c:pt idx="37021">
                  <c:v>45128.545138888891</c:v>
                </c:pt>
                <c:pt idx="37022">
                  <c:v>45128.548611111109</c:v>
                </c:pt>
                <c:pt idx="37023">
                  <c:v>45128.552083333336</c:v>
                </c:pt>
                <c:pt idx="37024">
                  <c:v>45128.555555555555</c:v>
                </c:pt>
                <c:pt idx="37025">
                  <c:v>45128.559027777781</c:v>
                </c:pt>
                <c:pt idx="37026">
                  <c:v>45128.5625</c:v>
                </c:pt>
                <c:pt idx="37027">
                  <c:v>45128.565972222219</c:v>
                </c:pt>
                <c:pt idx="37028">
                  <c:v>45128.569444444445</c:v>
                </c:pt>
                <c:pt idx="37029">
                  <c:v>45128.572916666664</c:v>
                </c:pt>
                <c:pt idx="37030">
                  <c:v>45128.576388888891</c:v>
                </c:pt>
                <c:pt idx="37031">
                  <c:v>45128.579861111109</c:v>
                </c:pt>
                <c:pt idx="37032">
                  <c:v>45128.583333333336</c:v>
                </c:pt>
                <c:pt idx="37033">
                  <c:v>45128.586805555555</c:v>
                </c:pt>
                <c:pt idx="37034">
                  <c:v>45128.590277777781</c:v>
                </c:pt>
                <c:pt idx="37035">
                  <c:v>45128.59375</c:v>
                </c:pt>
                <c:pt idx="37036">
                  <c:v>45128.597222222219</c:v>
                </c:pt>
                <c:pt idx="37037">
                  <c:v>45128.600694444445</c:v>
                </c:pt>
                <c:pt idx="37038">
                  <c:v>45128.604166666664</c:v>
                </c:pt>
                <c:pt idx="37039">
                  <c:v>45128.607638888891</c:v>
                </c:pt>
                <c:pt idx="37040">
                  <c:v>45128.611111111109</c:v>
                </c:pt>
                <c:pt idx="37041">
                  <c:v>45128.614583333336</c:v>
                </c:pt>
                <c:pt idx="37042">
                  <c:v>45128.618055555555</c:v>
                </c:pt>
                <c:pt idx="37043">
                  <c:v>45128.621527777781</c:v>
                </c:pt>
                <c:pt idx="37044">
                  <c:v>45128.625</c:v>
                </c:pt>
                <c:pt idx="37045">
                  <c:v>45128.628472222219</c:v>
                </c:pt>
                <c:pt idx="37046">
                  <c:v>45128.631944444445</c:v>
                </c:pt>
                <c:pt idx="37047">
                  <c:v>45128.635416666664</c:v>
                </c:pt>
                <c:pt idx="37048">
                  <c:v>45128.638888888891</c:v>
                </c:pt>
                <c:pt idx="37049">
                  <c:v>45128.642361111109</c:v>
                </c:pt>
                <c:pt idx="37050">
                  <c:v>45128.645833333336</c:v>
                </c:pt>
                <c:pt idx="37051">
                  <c:v>45128.649305555555</c:v>
                </c:pt>
                <c:pt idx="37052">
                  <c:v>45128.652777777781</c:v>
                </c:pt>
                <c:pt idx="37053">
                  <c:v>45128.65625</c:v>
                </c:pt>
                <c:pt idx="37054">
                  <c:v>45128.659722222219</c:v>
                </c:pt>
                <c:pt idx="37055">
                  <c:v>45128.663194444445</c:v>
                </c:pt>
                <c:pt idx="37056">
                  <c:v>45128.666666666664</c:v>
                </c:pt>
                <c:pt idx="37057">
                  <c:v>45128.670138888891</c:v>
                </c:pt>
                <c:pt idx="37058">
                  <c:v>45128.673611111109</c:v>
                </c:pt>
                <c:pt idx="37059">
                  <c:v>45128.677083333336</c:v>
                </c:pt>
                <c:pt idx="37060">
                  <c:v>45128.680555555555</c:v>
                </c:pt>
                <c:pt idx="37061">
                  <c:v>45128.684027777781</c:v>
                </c:pt>
                <c:pt idx="37062">
                  <c:v>45128.6875</c:v>
                </c:pt>
                <c:pt idx="37063">
                  <c:v>45128.690972222219</c:v>
                </c:pt>
                <c:pt idx="37064">
                  <c:v>45128.694444444445</c:v>
                </c:pt>
                <c:pt idx="37065">
                  <c:v>45128.697916666664</c:v>
                </c:pt>
                <c:pt idx="37066">
                  <c:v>45128.701388888891</c:v>
                </c:pt>
                <c:pt idx="37067">
                  <c:v>45128.704861111109</c:v>
                </c:pt>
                <c:pt idx="37068">
                  <c:v>45128.708333333336</c:v>
                </c:pt>
                <c:pt idx="37069">
                  <c:v>45128.711805555555</c:v>
                </c:pt>
                <c:pt idx="37070">
                  <c:v>45128.715277777781</c:v>
                </c:pt>
                <c:pt idx="37071">
                  <c:v>45128.71875</c:v>
                </c:pt>
                <c:pt idx="37072">
                  <c:v>45128.722222222219</c:v>
                </c:pt>
                <c:pt idx="37073">
                  <c:v>45128.725694444445</c:v>
                </c:pt>
                <c:pt idx="37074">
                  <c:v>45128.729166666664</c:v>
                </c:pt>
                <c:pt idx="37075">
                  <c:v>45128.732638888891</c:v>
                </c:pt>
                <c:pt idx="37076">
                  <c:v>45128.736111111109</c:v>
                </c:pt>
                <c:pt idx="37077">
                  <c:v>45128.739583333336</c:v>
                </c:pt>
                <c:pt idx="37078">
                  <c:v>45128.743055555555</c:v>
                </c:pt>
                <c:pt idx="37079">
                  <c:v>45128.746527777781</c:v>
                </c:pt>
                <c:pt idx="37080">
                  <c:v>45128.75</c:v>
                </c:pt>
                <c:pt idx="37081">
                  <c:v>45128.753472222219</c:v>
                </c:pt>
                <c:pt idx="37082">
                  <c:v>45128.756944444445</c:v>
                </c:pt>
                <c:pt idx="37083">
                  <c:v>45128.760416666664</c:v>
                </c:pt>
                <c:pt idx="37084">
                  <c:v>45128.763888888891</c:v>
                </c:pt>
                <c:pt idx="37085">
                  <c:v>45128.767361111109</c:v>
                </c:pt>
                <c:pt idx="37086">
                  <c:v>45128.770833333336</c:v>
                </c:pt>
                <c:pt idx="37087">
                  <c:v>45128.774305555555</c:v>
                </c:pt>
                <c:pt idx="37088">
                  <c:v>45128.777777777781</c:v>
                </c:pt>
                <c:pt idx="37089">
                  <c:v>45128.78125</c:v>
                </c:pt>
                <c:pt idx="37090">
                  <c:v>45128.784722222219</c:v>
                </c:pt>
                <c:pt idx="37091">
                  <c:v>45128.788194444445</c:v>
                </c:pt>
                <c:pt idx="37092">
                  <c:v>45128.791666666664</c:v>
                </c:pt>
                <c:pt idx="37093">
                  <c:v>45128.795138888891</c:v>
                </c:pt>
                <c:pt idx="37094">
                  <c:v>45128.798611111109</c:v>
                </c:pt>
                <c:pt idx="37095">
                  <c:v>45128.802083333336</c:v>
                </c:pt>
                <c:pt idx="37096">
                  <c:v>45128.805555555555</c:v>
                </c:pt>
                <c:pt idx="37097">
                  <c:v>45128.809027777781</c:v>
                </c:pt>
                <c:pt idx="37098">
                  <c:v>45128.8125</c:v>
                </c:pt>
                <c:pt idx="37099">
                  <c:v>45128.815972222219</c:v>
                </c:pt>
                <c:pt idx="37100">
                  <c:v>45128.819444444445</c:v>
                </c:pt>
                <c:pt idx="37101">
                  <c:v>45128.822916666664</c:v>
                </c:pt>
                <c:pt idx="37102">
                  <c:v>45128.826388888891</c:v>
                </c:pt>
                <c:pt idx="37103">
                  <c:v>45128.829861111109</c:v>
                </c:pt>
                <c:pt idx="37104">
                  <c:v>45128.833333333336</c:v>
                </c:pt>
                <c:pt idx="37105">
                  <c:v>45128.836805555555</c:v>
                </c:pt>
                <c:pt idx="37106">
                  <c:v>45128.840277777781</c:v>
                </c:pt>
                <c:pt idx="37107">
                  <c:v>45128.84375</c:v>
                </c:pt>
                <c:pt idx="37108">
                  <c:v>45128.847222222219</c:v>
                </c:pt>
                <c:pt idx="37109">
                  <c:v>45128.850694444445</c:v>
                </c:pt>
                <c:pt idx="37110">
                  <c:v>45128.854166666664</c:v>
                </c:pt>
                <c:pt idx="37111">
                  <c:v>45128.857638888891</c:v>
                </c:pt>
                <c:pt idx="37112">
                  <c:v>45128.861111111109</c:v>
                </c:pt>
                <c:pt idx="37113">
                  <c:v>45128.864583333336</c:v>
                </c:pt>
                <c:pt idx="37114">
                  <c:v>45128.868055555555</c:v>
                </c:pt>
                <c:pt idx="37115">
                  <c:v>45128.871527777781</c:v>
                </c:pt>
                <c:pt idx="37116">
                  <c:v>45128.875</c:v>
                </c:pt>
                <c:pt idx="37117">
                  <c:v>45128.878472222219</c:v>
                </c:pt>
                <c:pt idx="37118">
                  <c:v>45128.881944444445</c:v>
                </c:pt>
                <c:pt idx="37119">
                  <c:v>45128.885416666664</c:v>
                </c:pt>
                <c:pt idx="37120">
                  <c:v>45128.888888888891</c:v>
                </c:pt>
                <c:pt idx="37121">
                  <c:v>45128.892361111109</c:v>
                </c:pt>
                <c:pt idx="37122">
                  <c:v>45128.895833333336</c:v>
                </c:pt>
                <c:pt idx="37123">
                  <c:v>45128.899305555555</c:v>
                </c:pt>
                <c:pt idx="37124">
                  <c:v>45128.902777777781</c:v>
                </c:pt>
                <c:pt idx="37125">
                  <c:v>45128.90625</c:v>
                </c:pt>
                <c:pt idx="37126">
                  <c:v>45128.909722222219</c:v>
                </c:pt>
                <c:pt idx="37127">
                  <c:v>45128.913194444445</c:v>
                </c:pt>
                <c:pt idx="37128">
                  <c:v>45128.916666666664</c:v>
                </c:pt>
                <c:pt idx="37129">
                  <c:v>45128.920138888891</c:v>
                </c:pt>
                <c:pt idx="37130">
                  <c:v>45128.923611111109</c:v>
                </c:pt>
                <c:pt idx="37131">
                  <c:v>45128.927083333336</c:v>
                </c:pt>
                <c:pt idx="37132">
                  <c:v>45128.930555555555</c:v>
                </c:pt>
                <c:pt idx="37133">
                  <c:v>45128.934027777781</c:v>
                </c:pt>
                <c:pt idx="37134">
                  <c:v>45128.9375</c:v>
                </c:pt>
                <c:pt idx="37135">
                  <c:v>45128.940972222219</c:v>
                </c:pt>
                <c:pt idx="37136">
                  <c:v>45128.944444444445</c:v>
                </c:pt>
                <c:pt idx="37137">
                  <c:v>45128.947916666664</c:v>
                </c:pt>
                <c:pt idx="37138">
                  <c:v>45128.951388888891</c:v>
                </c:pt>
                <c:pt idx="37139">
                  <c:v>45128.954861111109</c:v>
                </c:pt>
                <c:pt idx="37140">
                  <c:v>45128.958333333336</c:v>
                </c:pt>
                <c:pt idx="37141">
                  <c:v>45128.961805555555</c:v>
                </c:pt>
                <c:pt idx="37142">
                  <c:v>45128.965277777781</c:v>
                </c:pt>
                <c:pt idx="37143">
                  <c:v>45128.96875</c:v>
                </c:pt>
                <c:pt idx="37144">
                  <c:v>45128.972222222219</c:v>
                </c:pt>
                <c:pt idx="37145">
                  <c:v>45128.975694444445</c:v>
                </c:pt>
                <c:pt idx="37146">
                  <c:v>45128.979166666664</c:v>
                </c:pt>
                <c:pt idx="37147">
                  <c:v>45128.982638888891</c:v>
                </c:pt>
                <c:pt idx="37148">
                  <c:v>45128.986111111109</c:v>
                </c:pt>
                <c:pt idx="37149">
                  <c:v>45128.989583333336</c:v>
                </c:pt>
                <c:pt idx="37150">
                  <c:v>45128.993055555555</c:v>
                </c:pt>
                <c:pt idx="37151">
                  <c:v>45128.996527777781</c:v>
                </c:pt>
                <c:pt idx="37152">
                  <c:v>45129</c:v>
                </c:pt>
                <c:pt idx="37153">
                  <c:v>45129.003472222219</c:v>
                </c:pt>
                <c:pt idx="37154">
                  <c:v>45129.006944444445</c:v>
                </c:pt>
                <c:pt idx="37155">
                  <c:v>45129.010416666664</c:v>
                </c:pt>
                <c:pt idx="37156">
                  <c:v>45129.013888888891</c:v>
                </c:pt>
                <c:pt idx="37157">
                  <c:v>45129.017361111109</c:v>
                </c:pt>
                <c:pt idx="37158">
                  <c:v>45129.020833333336</c:v>
                </c:pt>
                <c:pt idx="37159">
                  <c:v>45129.024305555555</c:v>
                </c:pt>
                <c:pt idx="37160">
                  <c:v>45129.027777777781</c:v>
                </c:pt>
                <c:pt idx="37161">
                  <c:v>45129.03125</c:v>
                </c:pt>
                <c:pt idx="37162">
                  <c:v>45129.034722222219</c:v>
                </c:pt>
                <c:pt idx="37163">
                  <c:v>45129.038194444445</c:v>
                </c:pt>
                <c:pt idx="37164">
                  <c:v>45129.041666666664</c:v>
                </c:pt>
                <c:pt idx="37165">
                  <c:v>45129.045138888891</c:v>
                </c:pt>
                <c:pt idx="37166">
                  <c:v>45129.048611111109</c:v>
                </c:pt>
                <c:pt idx="37167">
                  <c:v>45129.052083333336</c:v>
                </c:pt>
                <c:pt idx="37168">
                  <c:v>45129.055555555555</c:v>
                </c:pt>
                <c:pt idx="37169">
                  <c:v>45129.059027777781</c:v>
                </c:pt>
                <c:pt idx="37170">
                  <c:v>45129.0625</c:v>
                </c:pt>
                <c:pt idx="37171">
                  <c:v>45129.065972222219</c:v>
                </c:pt>
                <c:pt idx="37172">
                  <c:v>45129.069444444445</c:v>
                </c:pt>
                <c:pt idx="37173">
                  <c:v>45129.072916666664</c:v>
                </c:pt>
                <c:pt idx="37174">
                  <c:v>45129.076388888891</c:v>
                </c:pt>
                <c:pt idx="37175">
                  <c:v>45129.079861111109</c:v>
                </c:pt>
                <c:pt idx="37176">
                  <c:v>45129.083333333336</c:v>
                </c:pt>
                <c:pt idx="37177">
                  <c:v>45129.086805555555</c:v>
                </c:pt>
                <c:pt idx="37178">
                  <c:v>45129.090277777781</c:v>
                </c:pt>
                <c:pt idx="37179">
                  <c:v>45129.09375</c:v>
                </c:pt>
                <c:pt idx="37180">
                  <c:v>45129.097222222219</c:v>
                </c:pt>
                <c:pt idx="37181">
                  <c:v>45129.100694444445</c:v>
                </c:pt>
                <c:pt idx="37182">
                  <c:v>45129.104166666664</c:v>
                </c:pt>
                <c:pt idx="37183">
                  <c:v>45129.107638888891</c:v>
                </c:pt>
                <c:pt idx="37184">
                  <c:v>45129.111111111109</c:v>
                </c:pt>
                <c:pt idx="37185">
                  <c:v>45129.114583333336</c:v>
                </c:pt>
                <c:pt idx="37186">
                  <c:v>45129.118055555555</c:v>
                </c:pt>
                <c:pt idx="37187">
                  <c:v>45129.121527777781</c:v>
                </c:pt>
                <c:pt idx="37188">
                  <c:v>45129.125</c:v>
                </c:pt>
                <c:pt idx="37189">
                  <c:v>45129.128472222219</c:v>
                </c:pt>
                <c:pt idx="37190">
                  <c:v>45129.131944444445</c:v>
                </c:pt>
                <c:pt idx="37191">
                  <c:v>45129.135416666664</c:v>
                </c:pt>
                <c:pt idx="37192">
                  <c:v>45129.138888888891</c:v>
                </c:pt>
                <c:pt idx="37193">
                  <c:v>45129.142361111109</c:v>
                </c:pt>
                <c:pt idx="37194">
                  <c:v>45129.145833333336</c:v>
                </c:pt>
                <c:pt idx="37195">
                  <c:v>45129.149305555555</c:v>
                </c:pt>
                <c:pt idx="37196">
                  <c:v>45129.152777777781</c:v>
                </c:pt>
                <c:pt idx="37197">
                  <c:v>45129.15625</c:v>
                </c:pt>
                <c:pt idx="37198">
                  <c:v>45129.159722222219</c:v>
                </c:pt>
                <c:pt idx="37199">
                  <c:v>45129.163194444445</c:v>
                </c:pt>
                <c:pt idx="37200">
                  <c:v>45129.166666666664</c:v>
                </c:pt>
                <c:pt idx="37201">
                  <c:v>45129.170138888891</c:v>
                </c:pt>
                <c:pt idx="37202">
                  <c:v>45129.173611111109</c:v>
                </c:pt>
                <c:pt idx="37203">
                  <c:v>45129.177083333336</c:v>
                </c:pt>
                <c:pt idx="37204">
                  <c:v>45129.180555555555</c:v>
                </c:pt>
                <c:pt idx="37205">
                  <c:v>45129.184027777781</c:v>
                </c:pt>
                <c:pt idx="37206">
                  <c:v>45129.1875</c:v>
                </c:pt>
                <c:pt idx="37207">
                  <c:v>45129.190972222219</c:v>
                </c:pt>
                <c:pt idx="37208">
                  <c:v>45129.194444444445</c:v>
                </c:pt>
                <c:pt idx="37209">
                  <c:v>45129.197916666664</c:v>
                </c:pt>
                <c:pt idx="37210">
                  <c:v>45129.201388888891</c:v>
                </c:pt>
                <c:pt idx="37211">
                  <c:v>45129.204861111109</c:v>
                </c:pt>
                <c:pt idx="37212">
                  <c:v>45129.208333333336</c:v>
                </c:pt>
                <c:pt idx="37213">
                  <c:v>45129.211805555555</c:v>
                </c:pt>
                <c:pt idx="37214">
                  <c:v>45129.215277777781</c:v>
                </c:pt>
                <c:pt idx="37215">
                  <c:v>45129.21875</c:v>
                </c:pt>
                <c:pt idx="37216">
                  <c:v>45129.222222222219</c:v>
                </c:pt>
                <c:pt idx="37217">
                  <c:v>45129.225694444445</c:v>
                </c:pt>
                <c:pt idx="37218">
                  <c:v>45129.229166666664</c:v>
                </c:pt>
                <c:pt idx="37219">
                  <c:v>45129.232638888891</c:v>
                </c:pt>
                <c:pt idx="37220">
                  <c:v>45129.236111111109</c:v>
                </c:pt>
                <c:pt idx="37221">
                  <c:v>45129.239583333336</c:v>
                </c:pt>
                <c:pt idx="37222">
                  <c:v>45129.243055555555</c:v>
                </c:pt>
                <c:pt idx="37223">
                  <c:v>45129.246527777781</c:v>
                </c:pt>
                <c:pt idx="37224">
                  <c:v>45129.25</c:v>
                </c:pt>
                <c:pt idx="37225">
                  <c:v>45129.253472222219</c:v>
                </c:pt>
                <c:pt idx="37226">
                  <c:v>45129.256944444445</c:v>
                </c:pt>
                <c:pt idx="37227">
                  <c:v>45129.260416666664</c:v>
                </c:pt>
                <c:pt idx="37228">
                  <c:v>45129.263888888891</c:v>
                </c:pt>
                <c:pt idx="37229">
                  <c:v>45129.267361111109</c:v>
                </c:pt>
                <c:pt idx="37230">
                  <c:v>45129.270833333336</c:v>
                </c:pt>
                <c:pt idx="37231">
                  <c:v>45129.274305555555</c:v>
                </c:pt>
                <c:pt idx="37232">
                  <c:v>45129.277777777781</c:v>
                </c:pt>
                <c:pt idx="37233">
                  <c:v>45129.28125</c:v>
                </c:pt>
                <c:pt idx="37234">
                  <c:v>45129.284722222219</c:v>
                </c:pt>
                <c:pt idx="37235">
                  <c:v>45129.288194444445</c:v>
                </c:pt>
                <c:pt idx="37236">
                  <c:v>45129.291666666664</c:v>
                </c:pt>
                <c:pt idx="37237">
                  <c:v>45129.295138888891</c:v>
                </c:pt>
                <c:pt idx="37238">
                  <c:v>45129.298611111109</c:v>
                </c:pt>
                <c:pt idx="37239">
                  <c:v>45129.302083333336</c:v>
                </c:pt>
                <c:pt idx="37240">
                  <c:v>45129.305555555555</c:v>
                </c:pt>
                <c:pt idx="37241">
                  <c:v>45129.309027777781</c:v>
                </c:pt>
                <c:pt idx="37242">
                  <c:v>45129.3125</c:v>
                </c:pt>
                <c:pt idx="37243">
                  <c:v>45129.315972222219</c:v>
                </c:pt>
                <c:pt idx="37244">
                  <c:v>45129.319444444445</c:v>
                </c:pt>
                <c:pt idx="37245">
                  <c:v>45129.322916666664</c:v>
                </c:pt>
                <c:pt idx="37246">
                  <c:v>45129.326388888891</c:v>
                </c:pt>
                <c:pt idx="37247">
                  <c:v>45129.329861111109</c:v>
                </c:pt>
                <c:pt idx="37248">
                  <c:v>45129.333333333336</c:v>
                </c:pt>
                <c:pt idx="37249">
                  <c:v>45129.336805555555</c:v>
                </c:pt>
                <c:pt idx="37250">
                  <c:v>45129.340277777781</c:v>
                </c:pt>
                <c:pt idx="37251">
                  <c:v>45129.34375</c:v>
                </c:pt>
                <c:pt idx="37252">
                  <c:v>45129.347222222219</c:v>
                </c:pt>
                <c:pt idx="37253">
                  <c:v>45129.350694444445</c:v>
                </c:pt>
                <c:pt idx="37254">
                  <c:v>45129.354166666664</c:v>
                </c:pt>
                <c:pt idx="37255">
                  <c:v>45129.357638888891</c:v>
                </c:pt>
                <c:pt idx="37256">
                  <c:v>45129.361111111109</c:v>
                </c:pt>
                <c:pt idx="37257">
                  <c:v>45129.364583333336</c:v>
                </c:pt>
                <c:pt idx="37258">
                  <c:v>45129.368055555555</c:v>
                </c:pt>
                <c:pt idx="37259">
                  <c:v>45129.371527777781</c:v>
                </c:pt>
                <c:pt idx="37260">
                  <c:v>45129.375</c:v>
                </c:pt>
                <c:pt idx="37261">
                  <c:v>45129.378472222219</c:v>
                </c:pt>
                <c:pt idx="37262">
                  <c:v>45129.381944444445</c:v>
                </c:pt>
                <c:pt idx="37263">
                  <c:v>45129.385416666664</c:v>
                </c:pt>
                <c:pt idx="37264">
                  <c:v>45129.388888888891</c:v>
                </c:pt>
                <c:pt idx="37265">
                  <c:v>45129.392361111109</c:v>
                </c:pt>
                <c:pt idx="37266">
                  <c:v>45129.395833333336</c:v>
                </c:pt>
                <c:pt idx="37267">
                  <c:v>45129.399305555555</c:v>
                </c:pt>
                <c:pt idx="37268">
                  <c:v>45129.402777777781</c:v>
                </c:pt>
                <c:pt idx="37269">
                  <c:v>45129.40625</c:v>
                </c:pt>
                <c:pt idx="37270">
                  <c:v>45129.409722222219</c:v>
                </c:pt>
                <c:pt idx="37271">
                  <c:v>45129.413194444445</c:v>
                </c:pt>
                <c:pt idx="37272">
                  <c:v>45129.416666666664</c:v>
                </c:pt>
                <c:pt idx="37273">
                  <c:v>45129.420138888891</c:v>
                </c:pt>
                <c:pt idx="37274">
                  <c:v>45129.423611111109</c:v>
                </c:pt>
                <c:pt idx="37275">
                  <c:v>45129.427083333336</c:v>
                </c:pt>
                <c:pt idx="37276">
                  <c:v>45129.430555555555</c:v>
                </c:pt>
                <c:pt idx="37277">
                  <c:v>45129.434027777781</c:v>
                </c:pt>
                <c:pt idx="37278">
                  <c:v>45129.4375</c:v>
                </c:pt>
                <c:pt idx="37279">
                  <c:v>45129.440972222219</c:v>
                </c:pt>
                <c:pt idx="37280">
                  <c:v>45129.444444444445</c:v>
                </c:pt>
                <c:pt idx="37281">
                  <c:v>45129.447916666664</c:v>
                </c:pt>
                <c:pt idx="37282">
                  <c:v>45129.451388888891</c:v>
                </c:pt>
                <c:pt idx="37283">
                  <c:v>45129.454861111109</c:v>
                </c:pt>
                <c:pt idx="37284">
                  <c:v>45129.458333333336</c:v>
                </c:pt>
                <c:pt idx="37285">
                  <c:v>45129.461805555555</c:v>
                </c:pt>
                <c:pt idx="37286">
                  <c:v>45129.465277777781</c:v>
                </c:pt>
                <c:pt idx="37287">
                  <c:v>45129.46875</c:v>
                </c:pt>
                <c:pt idx="37288">
                  <c:v>45129.472222222219</c:v>
                </c:pt>
                <c:pt idx="37289">
                  <c:v>45129.475694444445</c:v>
                </c:pt>
                <c:pt idx="37290">
                  <c:v>45129.479166666664</c:v>
                </c:pt>
                <c:pt idx="37291">
                  <c:v>45129.482638888891</c:v>
                </c:pt>
                <c:pt idx="37292">
                  <c:v>45129.486111111109</c:v>
                </c:pt>
                <c:pt idx="37293">
                  <c:v>45129.489583333336</c:v>
                </c:pt>
                <c:pt idx="37294">
                  <c:v>45129.493055555555</c:v>
                </c:pt>
                <c:pt idx="37295">
                  <c:v>45129.496527777781</c:v>
                </c:pt>
                <c:pt idx="37296">
                  <c:v>45129.5</c:v>
                </c:pt>
                <c:pt idx="37297">
                  <c:v>45129.503472222219</c:v>
                </c:pt>
                <c:pt idx="37298">
                  <c:v>45129.506944444445</c:v>
                </c:pt>
                <c:pt idx="37299">
                  <c:v>45129.510416666664</c:v>
                </c:pt>
                <c:pt idx="37300">
                  <c:v>45129.513888888891</c:v>
                </c:pt>
                <c:pt idx="37301">
                  <c:v>45129.517361111109</c:v>
                </c:pt>
                <c:pt idx="37302">
                  <c:v>45129.520833333336</c:v>
                </c:pt>
                <c:pt idx="37303">
                  <c:v>45129.524305555555</c:v>
                </c:pt>
                <c:pt idx="37304">
                  <c:v>45129.527777777781</c:v>
                </c:pt>
                <c:pt idx="37305">
                  <c:v>45129.53125</c:v>
                </c:pt>
                <c:pt idx="37306">
                  <c:v>45129.534722222219</c:v>
                </c:pt>
                <c:pt idx="37307">
                  <c:v>45129.538194444445</c:v>
                </c:pt>
                <c:pt idx="37308">
                  <c:v>45129.541666666664</c:v>
                </c:pt>
                <c:pt idx="37309">
                  <c:v>45129.545138888891</c:v>
                </c:pt>
                <c:pt idx="37310">
                  <c:v>45129.548611111109</c:v>
                </c:pt>
                <c:pt idx="37311">
                  <c:v>45129.552083333336</c:v>
                </c:pt>
                <c:pt idx="37312">
                  <c:v>45129.555555555555</c:v>
                </c:pt>
                <c:pt idx="37313">
                  <c:v>45129.559027777781</c:v>
                </c:pt>
                <c:pt idx="37314">
                  <c:v>45129.5625</c:v>
                </c:pt>
                <c:pt idx="37315">
                  <c:v>45129.565972222219</c:v>
                </c:pt>
                <c:pt idx="37316">
                  <c:v>45129.569444444445</c:v>
                </c:pt>
                <c:pt idx="37317">
                  <c:v>45129.572916666664</c:v>
                </c:pt>
                <c:pt idx="37318">
                  <c:v>45129.576388888891</c:v>
                </c:pt>
                <c:pt idx="37319">
                  <c:v>45129.579861111109</c:v>
                </c:pt>
                <c:pt idx="37320">
                  <c:v>45129.583333333336</c:v>
                </c:pt>
                <c:pt idx="37321">
                  <c:v>45129.586805555555</c:v>
                </c:pt>
                <c:pt idx="37322">
                  <c:v>45129.590277777781</c:v>
                </c:pt>
                <c:pt idx="37323">
                  <c:v>45129.59375</c:v>
                </c:pt>
                <c:pt idx="37324">
                  <c:v>45129.597222222219</c:v>
                </c:pt>
                <c:pt idx="37325">
                  <c:v>45129.600694444445</c:v>
                </c:pt>
                <c:pt idx="37326">
                  <c:v>45129.604166666664</c:v>
                </c:pt>
                <c:pt idx="37327">
                  <c:v>45129.607638888891</c:v>
                </c:pt>
                <c:pt idx="37328">
                  <c:v>45129.611111111109</c:v>
                </c:pt>
                <c:pt idx="37329">
                  <c:v>45129.614583333336</c:v>
                </c:pt>
                <c:pt idx="37330">
                  <c:v>45129.618055555555</c:v>
                </c:pt>
                <c:pt idx="37331">
                  <c:v>45129.621527777781</c:v>
                </c:pt>
                <c:pt idx="37332">
                  <c:v>45129.625</c:v>
                </c:pt>
                <c:pt idx="37333">
                  <c:v>45129.628472222219</c:v>
                </c:pt>
                <c:pt idx="37334">
                  <c:v>45129.631944444445</c:v>
                </c:pt>
                <c:pt idx="37335">
                  <c:v>45129.635416666664</c:v>
                </c:pt>
                <c:pt idx="37336">
                  <c:v>45129.638888888891</c:v>
                </c:pt>
                <c:pt idx="37337">
                  <c:v>45129.642361111109</c:v>
                </c:pt>
                <c:pt idx="37338">
                  <c:v>45129.645833333336</c:v>
                </c:pt>
                <c:pt idx="37339">
                  <c:v>45129.649305555555</c:v>
                </c:pt>
                <c:pt idx="37340">
                  <c:v>45129.652777777781</c:v>
                </c:pt>
                <c:pt idx="37341">
                  <c:v>45129.65625</c:v>
                </c:pt>
                <c:pt idx="37342">
                  <c:v>45129.659722222219</c:v>
                </c:pt>
                <c:pt idx="37343">
                  <c:v>45129.663194444445</c:v>
                </c:pt>
                <c:pt idx="37344">
                  <c:v>45129.666666666664</c:v>
                </c:pt>
                <c:pt idx="37345">
                  <c:v>45129.670138888891</c:v>
                </c:pt>
                <c:pt idx="37346">
                  <c:v>45129.673611111109</c:v>
                </c:pt>
                <c:pt idx="37347">
                  <c:v>45129.677083333336</c:v>
                </c:pt>
                <c:pt idx="37348">
                  <c:v>45129.680555555555</c:v>
                </c:pt>
                <c:pt idx="37349">
                  <c:v>45129.684027777781</c:v>
                </c:pt>
                <c:pt idx="37350">
                  <c:v>45129.6875</c:v>
                </c:pt>
                <c:pt idx="37351">
                  <c:v>45129.690972222219</c:v>
                </c:pt>
                <c:pt idx="37352">
                  <c:v>45129.694444444445</c:v>
                </c:pt>
                <c:pt idx="37353">
                  <c:v>45129.697916666664</c:v>
                </c:pt>
                <c:pt idx="37354">
                  <c:v>45129.701388888891</c:v>
                </c:pt>
                <c:pt idx="37355">
                  <c:v>45129.704861111109</c:v>
                </c:pt>
                <c:pt idx="37356">
                  <c:v>45129.708333333336</c:v>
                </c:pt>
                <c:pt idx="37357">
                  <c:v>45129.711805555555</c:v>
                </c:pt>
                <c:pt idx="37358">
                  <c:v>45129.715277777781</c:v>
                </c:pt>
                <c:pt idx="37359">
                  <c:v>45129.71875</c:v>
                </c:pt>
                <c:pt idx="37360">
                  <c:v>45129.722222222219</c:v>
                </c:pt>
                <c:pt idx="37361">
                  <c:v>45129.725694444445</c:v>
                </c:pt>
                <c:pt idx="37362">
                  <c:v>45129.729166666664</c:v>
                </c:pt>
                <c:pt idx="37363">
                  <c:v>45129.732638888891</c:v>
                </c:pt>
                <c:pt idx="37364">
                  <c:v>45129.736111111109</c:v>
                </c:pt>
                <c:pt idx="37365">
                  <c:v>45129.739583333336</c:v>
                </c:pt>
                <c:pt idx="37366">
                  <c:v>45129.743055555555</c:v>
                </c:pt>
                <c:pt idx="37367">
                  <c:v>45129.746527777781</c:v>
                </c:pt>
                <c:pt idx="37368">
                  <c:v>45129.75</c:v>
                </c:pt>
                <c:pt idx="37369">
                  <c:v>45129.753472222219</c:v>
                </c:pt>
                <c:pt idx="37370">
                  <c:v>45129.756944444445</c:v>
                </c:pt>
                <c:pt idx="37371">
                  <c:v>45129.760416666664</c:v>
                </c:pt>
                <c:pt idx="37372">
                  <c:v>45129.763888888891</c:v>
                </c:pt>
                <c:pt idx="37373">
                  <c:v>45129.767361111109</c:v>
                </c:pt>
                <c:pt idx="37374">
                  <c:v>45129.770833333336</c:v>
                </c:pt>
                <c:pt idx="37375">
                  <c:v>45129.774305555555</c:v>
                </c:pt>
                <c:pt idx="37376">
                  <c:v>45129.777777777781</c:v>
                </c:pt>
                <c:pt idx="37377">
                  <c:v>45129.78125</c:v>
                </c:pt>
                <c:pt idx="37378">
                  <c:v>45129.784722222219</c:v>
                </c:pt>
                <c:pt idx="37379">
                  <c:v>45129.788194444445</c:v>
                </c:pt>
                <c:pt idx="37380">
                  <c:v>45129.791666666664</c:v>
                </c:pt>
                <c:pt idx="37381">
                  <c:v>45129.795138888891</c:v>
                </c:pt>
                <c:pt idx="37382">
                  <c:v>45129.798611111109</c:v>
                </c:pt>
                <c:pt idx="37383">
                  <c:v>45129.802083333336</c:v>
                </c:pt>
                <c:pt idx="37384">
                  <c:v>45129.805555555555</c:v>
                </c:pt>
                <c:pt idx="37385">
                  <c:v>45129.809027777781</c:v>
                </c:pt>
                <c:pt idx="37386">
                  <c:v>45129.8125</c:v>
                </c:pt>
                <c:pt idx="37387">
                  <c:v>45129.815972222219</c:v>
                </c:pt>
                <c:pt idx="37388">
                  <c:v>45129.819444444445</c:v>
                </c:pt>
                <c:pt idx="37389">
                  <c:v>45129.822916666664</c:v>
                </c:pt>
                <c:pt idx="37390">
                  <c:v>45129.826388888891</c:v>
                </c:pt>
                <c:pt idx="37391">
                  <c:v>45129.829861111109</c:v>
                </c:pt>
                <c:pt idx="37392">
                  <c:v>45129.833333333336</c:v>
                </c:pt>
                <c:pt idx="37393">
                  <c:v>45129.836805555555</c:v>
                </c:pt>
                <c:pt idx="37394">
                  <c:v>45129.840277777781</c:v>
                </c:pt>
                <c:pt idx="37395">
                  <c:v>45129.84375</c:v>
                </c:pt>
                <c:pt idx="37396">
                  <c:v>45129.847222222219</c:v>
                </c:pt>
                <c:pt idx="37397">
                  <c:v>45129.850694444445</c:v>
                </c:pt>
                <c:pt idx="37398">
                  <c:v>45129.854166666664</c:v>
                </c:pt>
                <c:pt idx="37399">
                  <c:v>45129.857638888891</c:v>
                </c:pt>
                <c:pt idx="37400">
                  <c:v>45129.861111111109</c:v>
                </c:pt>
                <c:pt idx="37401">
                  <c:v>45129.864583333336</c:v>
                </c:pt>
                <c:pt idx="37402">
                  <c:v>45129.868055555555</c:v>
                </c:pt>
                <c:pt idx="37403">
                  <c:v>45129.871527777781</c:v>
                </c:pt>
                <c:pt idx="37404">
                  <c:v>45129.875</c:v>
                </c:pt>
                <c:pt idx="37405">
                  <c:v>45129.878472222219</c:v>
                </c:pt>
                <c:pt idx="37406">
                  <c:v>45129.881944444445</c:v>
                </c:pt>
                <c:pt idx="37407">
                  <c:v>45129.885416666664</c:v>
                </c:pt>
                <c:pt idx="37408">
                  <c:v>45129.888888888891</c:v>
                </c:pt>
                <c:pt idx="37409">
                  <c:v>45129.892361111109</c:v>
                </c:pt>
                <c:pt idx="37410">
                  <c:v>45129.895833333336</c:v>
                </c:pt>
                <c:pt idx="37411">
                  <c:v>45129.899305555555</c:v>
                </c:pt>
                <c:pt idx="37412">
                  <c:v>45129.902777777781</c:v>
                </c:pt>
                <c:pt idx="37413">
                  <c:v>45129.90625</c:v>
                </c:pt>
                <c:pt idx="37414">
                  <c:v>45129.909722222219</c:v>
                </c:pt>
                <c:pt idx="37415">
                  <c:v>45129.913194444445</c:v>
                </c:pt>
                <c:pt idx="37416">
                  <c:v>45129.916666666664</c:v>
                </c:pt>
                <c:pt idx="37417">
                  <c:v>45129.920138888891</c:v>
                </c:pt>
                <c:pt idx="37418">
                  <c:v>45129.923611111109</c:v>
                </c:pt>
                <c:pt idx="37419">
                  <c:v>45129.927083333336</c:v>
                </c:pt>
                <c:pt idx="37420">
                  <c:v>45129.930555555555</c:v>
                </c:pt>
                <c:pt idx="37421">
                  <c:v>45129.934027777781</c:v>
                </c:pt>
                <c:pt idx="37422">
                  <c:v>45129.9375</c:v>
                </c:pt>
                <c:pt idx="37423">
                  <c:v>45129.940972222219</c:v>
                </c:pt>
                <c:pt idx="37424">
                  <c:v>45129.944444444445</c:v>
                </c:pt>
                <c:pt idx="37425">
                  <c:v>45129.947916666664</c:v>
                </c:pt>
                <c:pt idx="37426">
                  <c:v>45129.951388888891</c:v>
                </c:pt>
                <c:pt idx="37427">
                  <c:v>45129.954861111109</c:v>
                </c:pt>
                <c:pt idx="37428">
                  <c:v>45129.958333333336</c:v>
                </c:pt>
                <c:pt idx="37429">
                  <c:v>45129.961805555555</c:v>
                </c:pt>
                <c:pt idx="37430">
                  <c:v>45129.965277777781</c:v>
                </c:pt>
                <c:pt idx="37431">
                  <c:v>45129.96875</c:v>
                </c:pt>
                <c:pt idx="37432">
                  <c:v>45129.972222222219</c:v>
                </c:pt>
                <c:pt idx="37433">
                  <c:v>45129.975694444445</c:v>
                </c:pt>
                <c:pt idx="37434">
                  <c:v>45129.979166666664</c:v>
                </c:pt>
                <c:pt idx="37435">
                  <c:v>45129.982638888891</c:v>
                </c:pt>
                <c:pt idx="37436">
                  <c:v>45129.986111111109</c:v>
                </c:pt>
                <c:pt idx="37437">
                  <c:v>45129.989583333336</c:v>
                </c:pt>
                <c:pt idx="37438">
                  <c:v>45129.993055555555</c:v>
                </c:pt>
                <c:pt idx="37439">
                  <c:v>45129.996527777781</c:v>
                </c:pt>
                <c:pt idx="37440">
                  <c:v>45130</c:v>
                </c:pt>
                <c:pt idx="37441">
                  <c:v>45130.003472222219</c:v>
                </c:pt>
                <c:pt idx="37442">
                  <c:v>45130.006944444445</c:v>
                </c:pt>
                <c:pt idx="37443">
                  <c:v>45130.010416666664</c:v>
                </c:pt>
                <c:pt idx="37444">
                  <c:v>45130.013888888891</c:v>
                </c:pt>
                <c:pt idx="37445">
                  <c:v>45130.017361111109</c:v>
                </c:pt>
                <c:pt idx="37446">
                  <c:v>45130.020833333336</c:v>
                </c:pt>
                <c:pt idx="37447">
                  <c:v>45130.024305555555</c:v>
                </c:pt>
                <c:pt idx="37448">
                  <c:v>45130.027777777781</c:v>
                </c:pt>
                <c:pt idx="37449">
                  <c:v>45130.03125</c:v>
                </c:pt>
                <c:pt idx="37450">
                  <c:v>45130.034722222219</c:v>
                </c:pt>
                <c:pt idx="37451">
                  <c:v>45130.038194444445</c:v>
                </c:pt>
                <c:pt idx="37452">
                  <c:v>45130.041666666664</c:v>
                </c:pt>
                <c:pt idx="37453">
                  <c:v>45130.045138888891</c:v>
                </c:pt>
                <c:pt idx="37454">
                  <c:v>45130.048611111109</c:v>
                </c:pt>
                <c:pt idx="37455">
                  <c:v>45130.052083333336</c:v>
                </c:pt>
                <c:pt idx="37456">
                  <c:v>45130.055555555555</c:v>
                </c:pt>
                <c:pt idx="37457">
                  <c:v>45130.059027777781</c:v>
                </c:pt>
                <c:pt idx="37458">
                  <c:v>45130.0625</c:v>
                </c:pt>
                <c:pt idx="37459">
                  <c:v>45130.065972222219</c:v>
                </c:pt>
                <c:pt idx="37460">
                  <c:v>45130.069444444445</c:v>
                </c:pt>
                <c:pt idx="37461">
                  <c:v>45130.072916666664</c:v>
                </c:pt>
                <c:pt idx="37462">
                  <c:v>45130.076388888891</c:v>
                </c:pt>
                <c:pt idx="37463">
                  <c:v>45130.079861111109</c:v>
                </c:pt>
                <c:pt idx="37464">
                  <c:v>45130.083333333336</c:v>
                </c:pt>
                <c:pt idx="37465">
                  <c:v>45130.086805555555</c:v>
                </c:pt>
                <c:pt idx="37466">
                  <c:v>45130.090277777781</c:v>
                </c:pt>
                <c:pt idx="37467">
                  <c:v>45130.09375</c:v>
                </c:pt>
                <c:pt idx="37468">
                  <c:v>45130.097222222219</c:v>
                </c:pt>
                <c:pt idx="37469">
                  <c:v>45130.100694444445</c:v>
                </c:pt>
                <c:pt idx="37470">
                  <c:v>45130.104166666664</c:v>
                </c:pt>
                <c:pt idx="37471">
                  <c:v>45130.107638888891</c:v>
                </c:pt>
                <c:pt idx="37472">
                  <c:v>45130.111111111109</c:v>
                </c:pt>
                <c:pt idx="37473">
                  <c:v>45130.114583333336</c:v>
                </c:pt>
                <c:pt idx="37474">
                  <c:v>45130.118055555555</c:v>
                </c:pt>
                <c:pt idx="37475">
                  <c:v>45130.121527777781</c:v>
                </c:pt>
                <c:pt idx="37476">
                  <c:v>45130.125</c:v>
                </c:pt>
                <c:pt idx="37477">
                  <c:v>45130.128472222219</c:v>
                </c:pt>
                <c:pt idx="37478">
                  <c:v>45130.131944444445</c:v>
                </c:pt>
                <c:pt idx="37479">
                  <c:v>45130.135416666664</c:v>
                </c:pt>
                <c:pt idx="37480">
                  <c:v>45130.138888888891</c:v>
                </c:pt>
                <c:pt idx="37481">
                  <c:v>45130.142361111109</c:v>
                </c:pt>
                <c:pt idx="37482">
                  <c:v>45130.145833333336</c:v>
                </c:pt>
                <c:pt idx="37483">
                  <c:v>45130.149305555555</c:v>
                </c:pt>
                <c:pt idx="37484">
                  <c:v>45130.152777777781</c:v>
                </c:pt>
                <c:pt idx="37485">
                  <c:v>45130.15625</c:v>
                </c:pt>
                <c:pt idx="37486">
                  <c:v>45130.159722222219</c:v>
                </c:pt>
                <c:pt idx="37487">
                  <c:v>45130.163194444445</c:v>
                </c:pt>
                <c:pt idx="37488">
                  <c:v>45130.166666666664</c:v>
                </c:pt>
                <c:pt idx="37489">
                  <c:v>45130.170138888891</c:v>
                </c:pt>
                <c:pt idx="37490">
                  <c:v>45130.173611111109</c:v>
                </c:pt>
                <c:pt idx="37491">
                  <c:v>45130.177083333336</c:v>
                </c:pt>
                <c:pt idx="37492">
                  <c:v>45130.180555555555</c:v>
                </c:pt>
                <c:pt idx="37493">
                  <c:v>45130.184027777781</c:v>
                </c:pt>
                <c:pt idx="37494">
                  <c:v>45130.1875</c:v>
                </c:pt>
                <c:pt idx="37495">
                  <c:v>45130.190972222219</c:v>
                </c:pt>
                <c:pt idx="37496">
                  <c:v>45130.194444444445</c:v>
                </c:pt>
                <c:pt idx="37497">
                  <c:v>45130.197916666664</c:v>
                </c:pt>
                <c:pt idx="37498">
                  <c:v>45130.201388888891</c:v>
                </c:pt>
                <c:pt idx="37499">
                  <c:v>45130.204861111109</c:v>
                </c:pt>
                <c:pt idx="37500">
                  <c:v>45130.208333333336</c:v>
                </c:pt>
                <c:pt idx="37501">
                  <c:v>45130.211805555555</c:v>
                </c:pt>
                <c:pt idx="37502">
                  <c:v>45130.215277777781</c:v>
                </c:pt>
                <c:pt idx="37503">
                  <c:v>45130.21875</c:v>
                </c:pt>
                <c:pt idx="37504">
                  <c:v>45130.222222222219</c:v>
                </c:pt>
                <c:pt idx="37505">
                  <c:v>45130.225694444445</c:v>
                </c:pt>
                <c:pt idx="37506">
                  <c:v>45130.229166666664</c:v>
                </c:pt>
                <c:pt idx="37507">
                  <c:v>45130.232638888891</c:v>
                </c:pt>
                <c:pt idx="37508">
                  <c:v>45130.236111111109</c:v>
                </c:pt>
                <c:pt idx="37509">
                  <c:v>45130.239583333336</c:v>
                </c:pt>
                <c:pt idx="37510">
                  <c:v>45130.243055555555</c:v>
                </c:pt>
                <c:pt idx="37511">
                  <c:v>45130.246527777781</c:v>
                </c:pt>
                <c:pt idx="37512">
                  <c:v>45130.25</c:v>
                </c:pt>
                <c:pt idx="37513">
                  <c:v>45130.253472222219</c:v>
                </c:pt>
                <c:pt idx="37514">
                  <c:v>45130.256944444445</c:v>
                </c:pt>
                <c:pt idx="37515">
                  <c:v>45130.260416666664</c:v>
                </c:pt>
                <c:pt idx="37516">
                  <c:v>45130.263888888891</c:v>
                </c:pt>
                <c:pt idx="37517">
                  <c:v>45130.267361111109</c:v>
                </c:pt>
                <c:pt idx="37518">
                  <c:v>45130.270833333336</c:v>
                </c:pt>
                <c:pt idx="37519">
                  <c:v>45130.274305555555</c:v>
                </c:pt>
                <c:pt idx="37520">
                  <c:v>45130.277777777781</c:v>
                </c:pt>
                <c:pt idx="37521">
                  <c:v>45130.28125</c:v>
                </c:pt>
                <c:pt idx="37522">
                  <c:v>45130.284722222219</c:v>
                </c:pt>
                <c:pt idx="37523">
                  <c:v>45130.288194444445</c:v>
                </c:pt>
                <c:pt idx="37524">
                  <c:v>45130.291666666664</c:v>
                </c:pt>
                <c:pt idx="37525">
                  <c:v>45130.295138888891</c:v>
                </c:pt>
                <c:pt idx="37526">
                  <c:v>45130.298611111109</c:v>
                </c:pt>
                <c:pt idx="37527">
                  <c:v>45130.302083333336</c:v>
                </c:pt>
                <c:pt idx="37528">
                  <c:v>45130.305555555555</c:v>
                </c:pt>
                <c:pt idx="37529">
                  <c:v>45130.309027777781</c:v>
                </c:pt>
                <c:pt idx="37530">
                  <c:v>45130.3125</c:v>
                </c:pt>
                <c:pt idx="37531">
                  <c:v>45130.315972222219</c:v>
                </c:pt>
                <c:pt idx="37532">
                  <c:v>45130.319444444445</c:v>
                </c:pt>
                <c:pt idx="37533">
                  <c:v>45130.322916666664</c:v>
                </c:pt>
                <c:pt idx="37534">
                  <c:v>45130.326388888891</c:v>
                </c:pt>
                <c:pt idx="37535">
                  <c:v>45130.329861111109</c:v>
                </c:pt>
                <c:pt idx="37536">
                  <c:v>45130.333333333336</c:v>
                </c:pt>
                <c:pt idx="37537">
                  <c:v>45130.336805555555</c:v>
                </c:pt>
                <c:pt idx="37538">
                  <c:v>45130.340277777781</c:v>
                </c:pt>
                <c:pt idx="37539">
                  <c:v>45130.34375</c:v>
                </c:pt>
                <c:pt idx="37540">
                  <c:v>45130.347222222219</c:v>
                </c:pt>
                <c:pt idx="37541">
                  <c:v>45130.350694444445</c:v>
                </c:pt>
                <c:pt idx="37542">
                  <c:v>45130.354166666664</c:v>
                </c:pt>
                <c:pt idx="37543">
                  <c:v>45130.357638888891</c:v>
                </c:pt>
                <c:pt idx="37544">
                  <c:v>45130.361111111109</c:v>
                </c:pt>
                <c:pt idx="37545">
                  <c:v>45130.364583333336</c:v>
                </c:pt>
                <c:pt idx="37546">
                  <c:v>45130.368055555555</c:v>
                </c:pt>
                <c:pt idx="37547">
                  <c:v>45130.371527777781</c:v>
                </c:pt>
                <c:pt idx="37548">
                  <c:v>45130.375</c:v>
                </c:pt>
                <c:pt idx="37549">
                  <c:v>45130.378472222219</c:v>
                </c:pt>
                <c:pt idx="37550">
                  <c:v>45130.381944444445</c:v>
                </c:pt>
                <c:pt idx="37551">
                  <c:v>45130.385416666664</c:v>
                </c:pt>
                <c:pt idx="37552">
                  <c:v>45130.388888888891</c:v>
                </c:pt>
                <c:pt idx="37553">
                  <c:v>45130.392361111109</c:v>
                </c:pt>
                <c:pt idx="37554">
                  <c:v>45130.395833333336</c:v>
                </c:pt>
                <c:pt idx="37555">
                  <c:v>45130.399305555555</c:v>
                </c:pt>
                <c:pt idx="37556">
                  <c:v>45130.402777777781</c:v>
                </c:pt>
                <c:pt idx="37557">
                  <c:v>45130.40625</c:v>
                </c:pt>
                <c:pt idx="37558">
                  <c:v>45130.409722222219</c:v>
                </c:pt>
                <c:pt idx="37559">
                  <c:v>45130.413194444445</c:v>
                </c:pt>
                <c:pt idx="37560">
                  <c:v>45130.416666666664</c:v>
                </c:pt>
                <c:pt idx="37561">
                  <c:v>45130.420138888891</c:v>
                </c:pt>
                <c:pt idx="37562">
                  <c:v>45130.423611111109</c:v>
                </c:pt>
                <c:pt idx="37563">
                  <c:v>45130.427083333336</c:v>
                </c:pt>
                <c:pt idx="37564">
                  <c:v>45130.430555555555</c:v>
                </c:pt>
                <c:pt idx="37565">
                  <c:v>45130.434027777781</c:v>
                </c:pt>
                <c:pt idx="37566">
                  <c:v>45130.4375</c:v>
                </c:pt>
                <c:pt idx="37567">
                  <c:v>45130.440972222219</c:v>
                </c:pt>
                <c:pt idx="37568">
                  <c:v>45130.444444444445</c:v>
                </c:pt>
                <c:pt idx="37569">
                  <c:v>45130.447916666664</c:v>
                </c:pt>
                <c:pt idx="37570">
                  <c:v>45130.451388888891</c:v>
                </c:pt>
                <c:pt idx="37571">
                  <c:v>45130.454861111109</c:v>
                </c:pt>
                <c:pt idx="37572">
                  <c:v>45130.458333333336</c:v>
                </c:pt>
                <c:pt idx="37573">
                  <c:v>45130.461805555555</c:v>
                </c:pt>
                <c:pt idx="37574">
                  <c:v>45130.465277777781</c:v>
                </c:pt>
                <c:pt idx="37575">
                  <c:v>45130.46875</c:v>
                </c:pt>
                <c:pt idx="37576">
                  <c:v>45130.472222222219</c:v>
                </c:pt>
                <c:pt idx="37577">
                  <c:v>45130.475694444445</c:v>
                </c:pt>
                <c:pt idx="37578">
                  <c:v>45130.479166666664</c:v>
                </c:pt>
                <c:pt idx="37579">
                  <c:v>45130.482638888891</c:v>
                </c:pt>
                <c:pt idx="37580">
                  <c:v>45130.486111111109</c:v>
                </c:pt>
                <c:pt idx="37581">
                  <c:v>45130.489583333336</c:v>
                </c:pt>
                <c:pt idx="37582">
                  <c:v>45130.493055555555</c:v>
                </c:pt>
                <c:pt idx="37583">
                  <c:v>45130.496527777781</c:v>
                </c:pt>
                <c:pt idx="37584">
                  <c:v>45130.5</c:v>
                </c:pt>
                <c:pt idx="37585">
                  <c:v>45130.503472222219</c:v>
                </c:pt>
                <c:pt idx="37586">
                  <c:v>45130.506944444445</c:v>
                </c:pt>
                <c:pt idx="37587">
                  <c:v>45130.510416666664</c:v>
                </c:pt>
                <c:pt idx="37588">
                  <c:v>45130.513888888891</c:v>
                </c:pt>
                <c:pt idx="37589">
                  <c:v>45130.517361111109</c:v>
                </c:pt>
                <c:pt idx="37590">
                  <c:v>45130.520833333336</c:v>
                </c:pt>
                <c:pt idx="37591">
                  <c:v>45130.524305555555</c:v>
                </c:pt>
                <c:pt idx="37592">
                  <c:v>45130.527777777781</c:v>
                </c:pt>
                <c:pt idx="37593">
                  <c:v>45130.53125</c:v>
                </c:pt>
                <c:pt idx="37594">
                  <c:v>45130.534722222219</c:v>
                </c:pt>
                <c:pt idx="37595">
                  <c:v>45130.538194444445</c:v>
                </c:pt>
                <c:pt idx="37596">
                  <c:v>45130.541666666664</c:v>
                </c:pt>
                <c:pt idx="37597">
                  <c:v>45130.545138888891</c:v>
                </c:pt>
                <c:pt idx="37598">
                  <c:v>45130.548611111109</c:v>
                </c:pt>
                <c:pt idx="37599">
                  <c:v>45130.552083333336</c:v>
                </c:pt>
                <c:pt idx="37600">
                  <c:v>45130.555555555555</c:v>
                </c:pt>
                <c:pt idx="37601">
                  <c:v>45130.559027777781</c:v>
                </c:pt>
                <c:pt idx="37602">
                  <c:v>45130.5625</c:v>
                </c:pt>
                <c:pt idx="37603">
                  <c:v>45130.565972222219</c:v>
                </c:pt>
                <c:pt idx="37604">
                  <c:v>45130.569444444445</c:v>
                </c:pt>
                <c:pt idx="37605">
                  <c:v>45130.572916666664</c:v>
                </c:pt>
                <c:pt idx="37606">
                  <c:v>45130.576388888891</c:v>
                </c:pt>
                <c:pt idx="37607">
                  <c:v>45130.579861111109</c:v>
                </c:pt>
                <c:pt idx="37608">
                  <c:v>45130.583333333336</c:v>
                </c:pt>
                <c:pt idx="37609">
                  <c:v>45130.586805555555</c:v>
                </c:pt>
                <c:pt idx="37610">
                  <c:v>45130.590277777781</c:v>
                </c:pt>
                <c:pt idx="37611">
                  <c:v>45130.59375</c:v>
                </c:pt>
                <c:pt idx="37612">
                  <c:v>45130.597222222219</c:v>
                </c:pt>
                <c:pt idx="37613">
                  <c:v>45130.600694444445</c:v>
                </c:pt>
                <c:pt idx="37614">
                  <c:v>45130.604166666664</c:v>
                </c:pt>
                <c:pt idx="37615">
                  <c:v>45130.607638888891</c:v>
                </c:pt>
                <c:pt idx="37616">
                  <c:v>45130.611111111109</c:v>
                </c:pt>
                <c:pt idx="37617">
                  <c:v>45130.614583333336</c:v>
                </c:pt>
                <c:pt idx="37618">
                  <c:v>45130.618055555555</c:v>
                </c:pt>
                <c:pt idx="37619">
                  <c:v>45130.621527777781</c:v>
                </c:pt>
                <c:pt idx="37620">
                  <c:v>45130.625</c:v>
                </c:pt>
                <c:pt idx="37621">
                  <c:v>45130.628472222219</c:v>
                </c:pt>
                <c:pt idx="37622">
                  <c:v>45130.631944444445</c:v>
                </c:pt>
                <c:pt idx="37623">
                  <c:v>45130.635416666664</c:v>
                </c:pt>
                <c:pt idx="37624">
                  <c:v>45130.638888888891</c:v>
                </c:pt>
                <c:pt idx="37625">
                  <c:v>45130.642361111109</c:v>
                </c:pt>
                <c:pt idx="37626">
                  <c:v>45130.645833333336</c:v>
                </c:pt>
                <c:pt idx="37627">
                  <c:v>45130.649305555555</c:v>
                </c:pt>
                <c:pt idx="37628">
                  <c:v>45130.652777777781</c:v>
                </c:pt>
                <c:pt idx="37629">
                  <c:v>45130.65625</c:v>
                </c:pt>
                <c:pt idx="37630">
                  <c:v>45130.659722222219</c:v>
                </c:pt>
                <c:pt idx="37631">
                  <c:v>45130.663194444445</c:v>
                </c:pt>
                <c:pt idx="37632">
                  <c:v>45130.666666666664</c:v>
                </c:pt>
                <c:pt idx="37633">
                  <c:v>45130.670138888891</c:v>
                </c:pt>
                <c:pt idx="37634">
                  <c:v>45130.673611111109</c:v>
                </c:pt>
                <c:pt idx="37635">
                  <c:v>45130.677083333336</c:v>
                </c:pt>
                <c:pt idx="37636">
                  <c:v>45130.680555555555</c:v>
                </c:pt>
                <c:pt idx="37637">
                  <c:v>45130.684027777781</c:v>
                </c:pt>
                <c:pt idx="37638">
                  <c:v>45130.6875</c:v>
                </c:pt>
                <c:pt idx="37639">
                  <c:v>45130.690972222219</c:v>
                </c:pt>
                <c:pt idx="37640">
                  <c:v>45130.694444444445</c:v>
                </c:pt>
                <c:pt idx="37641">
                  <c:v>45130.697916666664</c:v>
                </c:pt>
                <c:pt idx="37642">
                  <c:v>45130.701388888891</c:v>
                </c:pt>
                <c:pt idx="37643">
                  <c:v>45130.704861111109</c:v>
                </c:pt>
                <c:pt idx="37644">
                  <c:v>45130.708333333336</c:v>
                </c:pt>
                <c:pt idx="37645">
                  <c:v>45130.711805555555</c:v>
                </c:pt>
                <c:pt idx="37646">
                  <c:v>45130.715277777781</c:v>
                </c:pt>
                <c:pt idx="37647">
                  <c:v>45130.71875</c:v>
                </c:pt>
                <c:pt idx="37648">
                  <c:v>45130.722222222219</c:v>
                </c:pt>
                <c:pt idx="37649">
                  <c:v>45130.725694444445</c:v>
                </c:pt>
                <c:pt idx="37650">
                  <c:v>45130.729166666664</c:v>
                </c:pt>
                <c:pt idx="37651">
                  <c:v>45130.732638888891</c:v>
                </c:pt>
                <c:pt idx="37652">
                  <c:v>45130.736111111109</c:v>
                </c:pt>
                <c:pt idx="37653">
                  <c:v>45130.739583333336</c:v>
                </c:pt>
                <c:pt idx="37654">
                  <c:v>45130.743055555555</c:v>
                </c:pt>
                <c:pt idx="37655">
                  <c:v>45130.746527777781</c:v>
                </c:pt>
                <c:pt idx="37656">
                  <c:v>45130.75</c:v>
                </c:pt>
                <c:pt idx="37657">
                  <c:v>45130.753472222219</c:v>
                </c:pt>
                <c:pt idx="37658">
                  <c:v>45130.756944444445</c:v>
                </c:pt>
                <c:pt idx="37659">
                  <c:v>45130.760416666664</c:v>
                </c:pt>
                <c:pt idx="37660">
                  <c:v>45130.763888888891</c:v>
                </c:pt>
                <c:pt idx="37661">
                  <c:v>45130.767361111109</c:v>
                </c:pt>
                <c:pt idx="37662">
                  <c:v>45130.770833333336</c:v>
                </c:pt>
                <c:pt idx="37663">
                  <c:v>45130.774305555555</c:v>
                </c:pt>
                <c:pt idx="37664">
                  <c:v>45130.777777777781</c:v>
                </c:pt>
                <c:pt idx="37665">
                  <c:v>45130.78125</c:v>
                </c:pt>
                <c:pt idx="37666">
                  <c:v>45130.784722222219</c:v>
                </c:pt>
                <c:pt idx="37667">
                  <c:v>45130.788194444445</c:v>
                </c:pt>
                <c:pt idx="37668">
                  <c:v>45130.791666666664</c:v>
                </c:pt>
                <c:pt idx="37669">
                  <c:v>45130.795138888891</c:v>
                </c:pt>
                <c:pt idx="37670">
                  <c:v>45130.798611111109</c:v>
                </c:pt>
                <c:pt idx="37671">
                  <c:v>45130.802083333336</c:v>
                </c:pt>
                <c:pt idx="37672">
                  <c:v>45130.805555555555</c:v>
                </c:pt>
                <c:pt idx="37673">
                  <c:v>45130.809027777781</c:v>
                </c:pt>
                <c:pt idx="37674">
                  <c:v>45130.8125</c:v>
                </c:pt>
                <c:pt idx="37675">
                  <c:v>45130.815972222219</c:v>
                </c:pt>
                <c:pt idx="37676">
                  <c:v>45130.819444444445</c:v>
                </c:pt>
                <c:pt idx="37677">
                  <c:v>45130.822916666664</c:v>
                </c:pt>
                <c:pt idx="37678">
                  <c:v>45130.826388888891</c:v>
                </c:pt>
                <c:pt idx="37679">
                  <c:v>45130.829861111109</c:v>
                </c:pt>
                <c:pt idx="37680">
                  <c:v>45130.833333333336</c:v>
                </c:pt>
                <c:pt idx="37681">
                  <c:v>45130.836805555555</c:v>
                </c:pt>
                <c:pt idx="37682">
                  <c:v>45130.840277777781</c:v>
                </c:pt>
                <c:pt idx="37683">
                  <c:v>45130.84375</c:v>
                </c:pt>
                <c:pt idx="37684">
                  <c:v>45130.847222222219</c:v>
                </c:pt>
                <c:pt idx="37685">
                  <c:v>45130.850694444445</c:v>
                </c:pt>
                <c:pt idx="37686">
                  <c:v>45130.854166666664</c:v>
                </c:pt>
                <c:pt idx="37687">
                  <c:v>45130.857638888891</c:v>
                </c:pt>
                <c:pt idx="37688">
                  <c:v>45130.861111111109</c:v>
                </c:pt>
                <c:pt idx="37689">
                  <c:v>45130.864583333336</c:v>
                </c:pt>
                <c:pt idx="37690">
                  <c:v>45130.868055555555</c:v>
                </c:pt>
                <c:pt idx="37691">
                  <c:v>45130.871527777781</c:v>
                </c:pt>
                <c:pt idx="37692">
                  <c:v>45130.875</c:v>
                </c:pt>
                <c:pt idx="37693">
                  <c:v>45130.878472222219</c:v>
                </c:pt>
                <c:pt idx="37694">
                  <c:v>45130.881944444445</c:v>
                </c:pt>
                <c:pt idx="37695">
                  <c:v>45130.885416666664</c:v>
                </c:pt>
                <c:pt idx="37696">
                  <c:v>45130.888888888891</c:v>
                </c:pt>
                <c:pt idx="37697">
                  <c:v>45130.892361111109</c:v>
                </c:pt>
                <c:pt idx="37698">
                  <c:v>45130.895833333336</c:v>
                </c:pt>
                <c:pt idx="37699">
                  <c:v>45130.899305555555</c:v>
                </c:pt>
                <c:pt idx="37700">
                  <c:v>45130.902777777781</c:v>
                </c:pt>
                <c:pt idx="37701">
                  <c:v>45130.90625</c:v>
                </c:pt>
                <c:pt idx="37702">
                  <c:v>45130.909722222219</c:v>
                </c:pt>
                <c:pt idx="37703">
                  <c:v>45130.913194444445</c:v>
                </c:pt>
                <c:pt idx="37704">
                  <c:v>45130.916666666664</c:v>
                </c:pt>
                <c:pt idx="37705">
                  <c:v>45130.920138888891</c:v>
                </c:pt>
                <c:pt idx="37706">
                  <c:v>45130.923611111109</c:v>
                </c:pt>
                <c:pt idx="37707">
                  <c:v>45130.927083333336</c:v>
                </c:pt>
                <c:pt idx="37708">
                  <c:v>45130.930555555555</c:v>
                </c:pt>
                <c:pt idx="37709">
                  <c:v>45130.934027777781</c:v>
                </c:pt>
                <c:pt idx="37710">
                  <c:v>45130.9375</c:v>
                </c:pt>
                <c:pt idx="37711">
                  <c:v>45130.940972222219</c:v>
                </c:pt>
                <c:pt idx="37712">
                  <c:v>45130.944444444445</c:v>
                </c:pt>
                <c:pt idx="37713">
                  <c:v>45130.947916666664</c:v>
                </c:pt>
                <c:pt idx="37714">
                  <c:v>45130.951388888891</c:v>
                </c:pt>
                <c:pt idx="37715">
                  <c:v>45130.954861111109</c:v>
                </c:pt>
                <c:pt idx="37716">
                  <c:v>45130.958333333336</c:v>
                </c:pt>
                <c:pt idx="37717">
                  <c:v>45130.961805555555</c:v>
                </c:pt>
                <c:pt idx="37718">
                  <c:v>45130.965277777781</c:v>
                </c:pt>
                <c:pt idx="37719">
                  <c:v>45130.96875</c:v>
                </c:pt>
                <c:pt idx="37720">
                  <c:v>45130.972222222219</c:v>
                </c:pt>
                <c:pt idx="37721">
                  <c:v>45130.975694444445</c:v>
                </c:pt>
                <c:pt idx="37722">
                  <c:v>45130.979166666664</c:v>
                </c:pt>
                <c:pt idx="37723">
                  <c:v>45130.982638888891</c:v>
                </c:pt>
                <c:pt idx="37724">
                  <c:v>45130.986111111109</c:v>
                </c:pt>
                <c:pt idx="37725">
                  <c:v>45130.989583333336</c:v>
                </c:pt>
                <c:pt idx="37726">
                  <c:v>45130.993055555555</c:v>
                </c:pt>
                <c:pt idx="37727">
                  <c:v>45130.996527777781</c:v>
                </c:pt>
                <c:pt idx="37728">
                  <c:v>45131</c:v>
                </c:pt>
                <c:pt idx="37729">
                  <c:v>45131.003472222219</c:v>
                </c:pt>
                <c:pt idx="37730">
                  <c:v>45131.006944444445</c:v>
                </c:pt>
                <c:pt idx="37731">
                  <c:v>45131.010416666664</c:v>
                </c:pt>
                <c:pt idx="37732">
                  <c:v>45131.013888888891</c:v>
                </c:pt>
                <c:pt idx="37733">
                  <c:v>45131.017361111109</c:v>
                </c:pt>
                <c:pt idx="37734">
                  <c:v>45131.020833333336</c:v>
                </c:pt>
                <c:pt idx="37735">
                  <c:v>45131.024305555555</c:v>
                </c:pt>
                <c:pt idx="37736">
                  <c:v>45131.027777777781</c:v>
                </c:pt>
                <c:pt idx="37737">
                  <c:v>45131.03125</c:v>
                </c:pt>
                <c:pt idx="37738">
                  <c:v>45131.034722222219</c:v>
                </c:pt>
                <c:pt idx="37739">
                  <c:v>45131.038194444445</c:v>
                </c:pt>
                <c:pt idx="37740">
                  <c:v>45131.041666666664</c:v>
                </c:pt>
                <c:pt idx="37741">
                  <c:v>45131.045138888891</c:v>
                </c:pt>
                <c:pt idx="37742">
                  <c:v>45131.048611111109</c:v>
                </c:pt>
                <c:pt idx="37743">
                  <c:v>45131.052083333336</c:v>
                </c:pt>
                <c:pt idx="37744">
                  <c:v>45131.055555555555</c:v>
                </c:pt>
                <c:pt idx="37745">
                  <c:v>45131.059027777781</c:v>
                </c:pt>
                <c:pt idx="37746">
                  <c:v>45131.0625</c:v>
                </c:pt>
                <c:pt idx="37747">
                  <c:v>45131.065972222219</c:v>
                </c:pt>
                <c:pt idx="37748">
                  <c:v>45131.069444444445</c:v>
                </c:pt>
                <c:pt idx="37749">
                  <c:v>45131.072916666664</c:v>
                </c:pt>
                <c:pt idx="37750">
                  <c:v>45131.076388888891</c:v>
                </c:pt>
                <c:pt idx="37751">
                  <c:v>45131.079861111109</c:v>
                </c:pt>
                <c:pt idx="37752">
                  <c:v>45131.083333333336</c:v>
                </c:pt>
                <c:pt idx="37753">
                  <c:v>45131.086805555555</c:v>
                </c:pt>
                <c:pt idx="37754">
                  <c:v>45131.090277777781</c:v>
                </c:pt>
                <c:pt idx="37755">
                  <c:v>45131.09375</c:v>
                </c:pt>
                <c:pt idx="37756">
                  <c:v>45131.097222222219</c:v>
                </c:pt>
                <c:pt idx="37757">
                  <c:v>45131.100694444445</c:v>
                </c:pt>
                <c:pt idx="37758">
                  <c:v>45131.104166666664</c:v>
                </c:pt>
                <c:pt idx="37759">
                  <c:v>45131.107638888891</c:v>
                </c:pt>
                <c:pt idx="37760">
                  <c:v>45131.111111111109</c:v>
                </c:pt>
                <c:pt idx="37761">
                  <c:v>45131.114583333336</c:v>
                </c:pt>
                <c:pt idx="37762">
                  <c:v>45131.118055555555</c:v>
                </c:pt>
                <c:pt idx="37763">
                  <c:v>45131.121527777781</c:v>
                </c:pt>
                <c:pt idx="37764">
                  <c:v>45131.125</c:v>
                </c:pt>
                <c:pt idx="37765">
                  <c:v>45131.128472222219</c:v>
                </c:pt>
                <c:pt idx="37766">
                  <c:v>45131.131944444445</c:v>
                </c:pt>
                <c:pt idx="37767">
                  <c:v>45131.135416666664</c:v>
                </c:pt>
                <c:pt idx="37768">
                  <c:v>45131.138888888891</c:v>
                </c:pt>
                <c:pt idx="37769">
                  <c:v>45131.142361111109</c:v>
                </c:pt>
                <c:pt idx="37770">
                  <c:v>45131.145833333336</c:v>
                </c:pt>
                <c:pt idx="37771">
                  <c:v>45131.149305555555</c:v>
                </c:pt>
                <c:pt idx="37772">
                  <c:v>45131.152777777781</c:v>
                </c:pt>
                <c:pt idx="37773">
                  <c:v>45131.15625</c:v>
                </c:pt>
                <c:pt idx="37774">
                  <c:v>45131.159722222219</c:v>
                </c:pt>
                <c:pt idx="37775">
                  <c:v>45131.163194444445</c:v>
                </c:pt>
                <c:pt idx="37776">
                  <c:v>45131.166666666664</c:v>
                </c:pt>
                <c:pt idx="37777">
                  <c:v>45131.170138888891</c:v>
                </c:pt>
                <c:pt idx="37778">
                  <c:v>45131.173611111109</c:v>
                </c:pt>
                <c:pt idx="37779">
                  <c:v>45131.177083333336</c:v>
                </c:pt>
                <c:pt idx="37780">
                  <c:v>45131.180555555555</c:v>
                </c:pt>
                <c:pt idx="37781">
                  <c:v>45131.184027777781</c:v>
                </c:pt>
                <c:pt idx="37782">
                  <c:v>45131.1875</c:v>
                </c:pt>
                <c:pt idx="37783">
                  <c:v>45131.190972222219</c:v>
                </c:pt>
                <c:pt idx="37784">
                  <c:v>45131.194444444445</c:v>
                </c:pt>
                <c:pt idx="37785">
                  <c:v>45131.197916666664</c:v>
                </c:pt>
                <c:pt idx="37786">
                  <c:v>45131.201388888891</c:v>
                </c:pt>
                <c:pt idx="37787">
                  <c:v>45131.204861111109</c:v>
                </c:pt>
                <c:pt idx="37788">
                  <c:v>45131.208333333336</c:v>
                </c:pt>
                <c:pt idx="37789">
                  <c:v>45131.211805555555</c:v>
                </c:pt>
                <c:pt idx="37790">
                  <c:v>45131.215277777781</c:v>
                </c:pt>
                <c:pt idx="37791">
                  <c:v>45131.21875</c:v>
                </c:pt>
                <c:pt idx="37792">
                  <c:v>45131.222222222219</c:v>
                </c:pt>
                <c:pt idx="37793">
                  <c:v>45131.225694444445</c:v>
                </c:pt>
                <c:pt idx="37794">
                  <c:v>45131.229166666664</c:v>
                </c:pt>
                <c:pt idx="37795">
                  <c:v>45131.232638888891</c:v>
                </c:pt>
                <c:pt idx="37796">
                  <c:v>45131.236111111109</c:v>
                </c:pt>
                <c:pt idx="37797">
                  <c:v>45131.239583333336</c:v>
                </c:pt>
                <c:pt idx="37798">
                  <c:v>45131.243055555555</c:v>
                </c:pt>
                <c:pt idx="37799">
                  <c:v>45131.246527777781</c:v>
                </c:pt>
                <c:pt idx="37800">
                  <c:v>45131.25</c:v>
                </c:pt>
                <c:pt idx="37801">
                  <c:v>45131.253472222219</c:v>
                </c:pt>
                <c:pt idx="37802">
                  <c:v>45131.256944444445</c:v>
                </c:pt>
                <c:pt idx="37803">
                  <c:v>45131.260416666664</c:v>
                </c:pt>
                <c:pt idx="37804">
                  <c:v>45131.263888888891</c:v>
                </c:pt>
                <c:pt idx="37805">
                  <c:v>45131.267361111109</c:v>
                </c:pt>
                <c:pt idx="37806">
                  <c:v>45131.270833333336</c:v>
                </c:pt>
                <c:pt idx="37807">
                  <c:v>45131.274305555555</c:v>
                </c:pt>
                <c:pt idx="37808">
                  <c:v>45131.277777777781</c:v>
                </c:pt>
                <c:pt idx="37809">
                  <c:v>45131.28125</c:v>
                </c:pt>
                <c:pt idx="37810">
                  <c:v>45131.284722222219</c:v>
                </c:pt>
                <c:pt idx="37811">
                  <c:v>45131.288194444445</c:v>
                </c:pt>
                <c:pt idx="37812">
                  <c:v>45131.291666666664</c:v>
                </c:pt>
                <c:pt idx="37813">
                  <c:v>45131.295138888891</c:v>
                </c:pt>
                <c:pt idx="37814">
                  <c:v>45131.298611111109</c:v>
                </c:pt>
                <c:pt idx="37815">
                  <c:v>45131.302083333336</c:v>
                </c:pt>
                <c:pt idx="37816">
                  <c:v>45131.305555555555</c:v>
                </c:pt>
                <c:pt idx="37817">
                  <c:v>45131.309027777781</c:v>
                </c:pt>
                <c:pt idx="37818">
                  <c:v>45131.3125</c:v>
                </c:pt>
                <c:pt idx="37819">
                  <c:v>45131.315972222219</c:v>
                </c:pt>
                <c:pt idx="37820">
                  <c:v>45131.319444444445</c:v>
                </c:pt>
                <c:pt idx="37821">
                  <c:v>45131.322916666664</c:v>
                </c:pt>
                <c:pt idx="37822">
                  <c:v>45131.326388888891</c:v>
                </c:pt>
                <c:pt idx="37823">
                  <c:v>45131.329861111109</c:v>
                </c:pt>
                <c:pt idx="37824">
                  <c:v>45131.333333333336</c:v>
                </c:pt>
                <c:pt idx="37825">
                  <c:v>45131.336805555555</c:v>
                </c:pt>
                <c:pt idx="37826">
                  <c:v>45131.340277777781</c:v>
                </c:pt>
                <c:pt idx="37827">
                  <c:v>45131.34375</c:v>
                </c:pt>
                <c:pt idx="37828">
                  <c:v>45131.347222222219</c:v>
                </c:pt>
                <c:pt idx="37829">
                  <c:v>45131.350694444445</c:v>
                </c:pt>
                <c:pt idx="37830">
                  <c:v>45131.354166666664</c:v>
                </c:pt>
                <c:pt idx="37831">
                  <c:v>45131.357638888891</c:v>
                </c:pt>
                <c:pt idx="37832">
                  <c:v>45131.361111111109</c:v>
                </c:pt>
                <c:pt idx="37833">
                  <c:v>45131.364583333336</c:v>
                </c:pt>
                <c:pt idx="37834">
                  <c:v>45131.368055555555</c:v>
                </c:pt>
                <c:pt idx="37835">
                  <c:v>45131.371527777781</c:v>
                </c:pt>
                <c:pt idx="37836">
                  <c:v>45131.375</c:v>
                </c:pt>
                <c:pt idx="37837">
                  <c:v>45131.378472222219</c:v>
                </c:pt>
                <c:pt idx="37838">
                  <c:v>45131.381944444445</c:v>
                </c:pt>
                <c:pt idx="37839">
                  <c:v>45131.385416666664</c:v>
                </c:pt>
                <c:pt idx="37840">
                  <c:v>45131.388888888891</c:v>
                </c:pt>
                <c:pt idx="37841">
                  <c:v>45131.392361111109</c:v>
                </c:pt>
                <c:pt idx="37842">
                  <c:v>45131.395833333336</c:v>
                </c:pt>
                <c:pt idx="37843">
                  <c:v>45131.399305555555</c:v>
                </c:pt>
                <c:pt idx="37844">
                  <c:v>45131.402777777781</c:v>
                </c:pt>
                <c:pt idx="37845">
                  <c:v>45131.40625</c:v>
                </c:pt>
                <c:pt idx="37846">
                  <c:v>45131.409722222219</c:v>
                </c:pt>
                <c:pt idx="37847">
                  <c:v>45131.413194444445</c:v>
                </c:pt>
                <c:pt idx="37848">
                  <c:v>45131.416666666664</c:v>
                </c:pt>
                <c:pt idx="37849">
                  <c:v>45131.420138888891</c:v>
                </c:pt>
                <c:pt idx="37850">
                  <c:v>45131.423611111109</c:v>
                </c:pt>
                <c:pt idx="37851">
                  <c:v>45131.427083333336</c:v>
                </c:pt>
                <c:pt idx="37852">
                  <c:v>45131.430555555555</c:v>
                </c:pt>
                <c:pt idx="37853">
                  <c:v>45131.434027777781</c:v>
                </c:pt>
                <c:pt idx="37854">
                  <c:v>45131.4375</c:v>
                </c:pt>
                <c:pt idx="37855">
                  <c:v>45131.440972222219</c:v>
                </c:pt>
                <c:pt idx="37856">
                  <c:v>45131.444444444445</c:v>
                </c:pt>
                <c:pt idx="37857">
                  <c:v>45131.447916666664</c:v>
                </c:pt>
                <c:pt idx="37858">
                  <c:v>45131.451388888891</c:v>
                </c:pt>
                <c:pt idx="37859">
                  <c:v>45131.454861111109</c:v>
                </c:pt>
                <c:pt idx="37860">
                  <c:v>45131.458333333336</c:v>
                </c:pt>
                <c:pt idx="37861">
                  <c:v>45131.461805555555</c:v>
                </c:pt>
                <c:pt idx="37862">
                  <c:v>45131.465277777781</c:v>
                </c:pt>
                <c:pt idx="37863">
                  <c:v>45131.46875</c:v>
                </c:pt>
                <c:pt idx="37864">
                  <c:v>45131.472222222219</c:v>
                </c:pt>
                <c:pt idx="37865">
                  <c:v>45131.475694444445</c:v>
                </c:pt>
                <c:pt idx="37866">
                  <c:v>45131.479166666664</c:v>
                </c:pt>
                <c:pt idx="37867">
                  <c:v>45131.482638888891</c:v>
                </c:pt>
                <c:pt idx="37868">
                  <c:v>45131.486111111109</c:v>
                </c:pt>
                <c:pt idx="37869">
                  <c:v>45131.489583333336</c:v>
                </c:pt>
                <c:pt idx="37870">
                  <c:v>45131.493055555555</c:v>
                </c:pt>
                <c:pt idx="37871">
                  <c:v>45131.496527777781</c:v>
                </c:pt>
                <c:pt idx="37872">
                  <c:v>45131.5</c:v>
                </c:pt>
                <c:pt idx="37873">
                  <c:v>45131.503472222219</c:v>
                </c:pt>
                <c:pt idx="37874">
                  <c:v>45131.506944444445</c:v>
                </c:pt>
                <c:pt idx="37875">
                  <c:v>45131.510416666664</c:v>
                </c:pt>
                <c:pt idx="37876">
                  <c:v>45131.513888888891</c:v>
                </c:pt>
                <c:pt idx="37877">
                  <c:v>45131.517361111109</c:v>
                </c:pt>
                <c:pt idx="37878">
                  <c:v>45131.520833333336</c:v>
                </c:pt>
                <c:pt idx="37879">
                  <c:v>45131.524305555555</c:v>
                </c:pt>
                <c:pt idx="37880">
                  <c:v>45131.527777777781</c:v>
                </c:pt>
                <c:pt idx="37881">
                  <c:v>45131.53125</c:v>
                </c:pt>
                <c:pt idx="37882">
                  <c:v>45131.534722222219</c:v>
                </c:pt>
                <c:pt idx="37883">
                  <c:v>45131.538194444445</c:v>
                </c:pt>
                <c:pt idx="37884">
                  <c:v>45131.541666666664</c:v>
                </c:pt>
                <c:pt idx="37885">
                  <c:v>45131.545138888891</c:v>
                </c:pt>
                <c:pt idx="37886">
                  <c:v>45131.548611111109</c:v>
                </c:pt>
                <c:pt idx="37887">
                  <c:v>45131.552083333336</c:v>
                </c:pt>
                <c:pt idx="37888">
                  <c:v>45131.555555555555</c:v>
                </c:pt>
                <c:pt idx="37889">
                  <c:v>45131.559027777781</c:v>
                </c:pt>
                <c:pt idx="37890">
                  <c:v>45131.5625</c:v>
                </c:pt>
                <c:pt idx="37891">
                  <c:v>45131.565972222219</c:v>
                </c:pt>
                <c:pt idx="37892">
                  <c:v>45131.569444444445</c:v>
                </c:pt>
                <c:pt idx="37893">
                  <c:v>45131.572916666664</c:v>
                </c:pt>
                <c:pt idx="37894">
                  <c:v>45131.576388888891</c:v>
                </c:pt>
                <c:pt idx="37895">
                  <c:v>45131.579861111109</c:v>
                </c:pt>
                <c:pt idx="37896">
                  <c:v>45131.583333333336</c:v>
                </c:pt>
                <c:pt idx="37897">
                  <c:v>45131.586805555555</c:v>
                </c:pt>
                <c:pt idx="37898">
                  <c:v>45131.590277777781</c:v>
                </c:pt>
                <c:pt idx="37899">
                  <c:v>45131.59375</c:v>
                </c:pt>
                <c:pt idx="37900">
                  <c:v>45131.597222222219</c:v>
                </c:pt>
                <c:pt idx="37901">
                  <c:v>45131.600694444445</c:v>
                </c:pt>
                <c:pt idx="37902">
                  <c:v>45131.604166666664</c:v>
                </c:pt>
                <c:pt idx="37903">
                  <c:v>45131.607638888891</c:v>
                </c:pt>
                <c:pt idx="37904">
                  <c:v>45131.611111111109</c:v>
                </c:pt>
                <c:pt idx="37905">
                  <c:v>45131.614583333336</c:v>
                </c:pt>
                <c:pt idx="37906">
                  <c:v>45131.618055555555</c:v>
                </c:pt>
                <c:pt idx="37907">
                  <c:v>45131.621527777781</c:v>
                </c:pt>
                <c:pt idx="37908">
                  <c:v>45131.625</c:v>
                </c:pt>
                <c:pt idx="37909">
                  <c:v>45131.628472222219</c:v>
                </c:pt>
                <c:pt idx="37910">
                  <c:v>45131.631944444445</c:v>
                </c:pt>
                <c:pt idx="37911">
                  <c:v>45131.635416666664</c:v>
                </c:pt>
                <c:pt idx="37912">
                  <c:v>45131.638888888891</c:v>
                </c:pt>
                <c:pt idx="37913">
                  <c:v>45131.642361111109</c:v>
                </c:pt>
                <c:pt idx="37914">
                  <c:v>45131.645833333336</c:v>
                </c:pt>
                <c:pt idx="37915">
                  <c:v>45131.649305555555</c:v>
                </c:pt>
                <c:pt idx="37916">
                  <c:v>45131.652777777781</c:v>
                </c:pt>
                <c:pt idx="37917">
                  <c:v>45131.65625</c:v>
                </c:pt>
                <c:pt idx="37918">
                  <c:v>45131.659722222219</c:v>
                </c:pt>
                <c:pt idx="37919">
                  <c:v>45131.663194444445</c:v>
                </c:pt>
                <c:pt idx="37920">
                  <c:v>45131.666666666664</c:v>
                </c:pt>
                <c:pt idx="37921">
                  <c:v>45131.670138888891</c:v>
                </c:pt>
                <c:pt idx="37922">
                  <c:v>45131.673611111109</c:v>
                </c:pt>
                <c:pt idx="37923">
                  <c:v>45131.677083333336</c:v>
                </c:pt>
                <c:pt idx="37924">
                  <c:v>45131.680555555555</c:v>
                </c:pt>
                <c:pt idx="37925">
                  <c:v>45131.684027777781</c:v>
                </c:pt>
                <c:pt idx="37926">
                  <c:v>45131.6875</c:v>
                </c:pt>
                <c:pt idx="37927">
                  <c:v>45131.690972222219</c:v>
                </c:pt>
                <c:pt idx="37928">
                  <c:v>45131.694444444445</c:v>
                </c:pt>
                <c:pt idx="37929">
                  <c:v>45131.697916666664</c:v>
                </c:pt>
                <c:pt idx="37930">
                  <c:v>45131.701388888891</c:v>
                </c:pt>
                <c:pt idx="37931">
                  <c:v>45131.704861111109</c:v>
                </c:pt>
                <c:pt idx="37932">
                  <c:v>45131.708333333336</c:v>
                </c:pt>
                <c:pt idx="37933">
                  <c:v>45131.711805555555</c:v>
                </c:pt>
                <c:pt idx="37934">
                  <c:v>45131.715277777781</c:v>
                </c:pt>
                <c:pt idx="37935">
                  <c:v>45131.71875</c:v>
                </c:pt>
                <c:pt idx="37936">
                  <c:v>45131.722222222219</c:v>
                </c:pt>
                <c:pt idx="37937">
                  <c:v>45131.725694444445</c:v>
                </c:pt>
                <c:pt idx="37938">
                  <c:v>45131.729166666664</c:v>
                </c:pt>
                <c:pt idx="37939">
                  <c:v>45131.732638888891</c:v>
                </c:pt>
                <c:pt idx="37940">
                  <c:v>45131.736111111109</c:v>
                </c:pt>
                <c:pt idx="37941">
                  <c:v>45131.739583333336</c:v>
                </c:pt>
                <c:pt idx="37942">
                  <c:v>45131.743055555555</c:v>
                </c:pt>
                <c:pt idx="37943">
                  <c:v>45131.746527777781</c:v>
                </c:pt>
                <c:pt idx="37944">
                  <c:v>45131.75</c:v>
                </c:pt>
                <c:pt idx="37945">
                  <c:v>45131.753472222219</c:v>
                </c:pt>
                <c:pt idx="37946">
                  <c:v>45131.756944444445</c:v>
                </c:pt>
                <c:pt idx="37947">
                  <c:v>45131.760416666664</c:v>
                </c:pt>
                <c:pt idx="37948">
                  <c:v>45131.763888888891</c:v>
                </c:pt>
                <c:pt idx="37949">
                  <c:v>45131.767361111109</c:v>
                </c:pt>
                <c:pt idx="37950">
                  <c:v>45131.770833333336</c:v>
                </c:pt>
                <c:pt idx="37951">
                  <c:v>45131.774305555555</c:v>
                </c:pt>
                <c:pt idx="37952">
                  <c:v>45131.777777777781</c:v>
                </c:pt>
                <c:pt idx="37953">
                  <c:v>45131.78125</c:v>
                </c:pt>
                <c:pt idx="37954">
                  <c:v>45131.784722222219</c:v>
                </c:pt>
                <c:pt idx="37955">
                  <c:v>45131.788194444445</c:v>
                </c:pt>
                <c:pt idx="37956">
                  <c:v>45131.791666666664</c:v>
                </c:pt>
                <c:pt idx="37957">
                  <c:v>45131.795138888891</c:v>
                </c:pt>
                <c:pt idx="37958">
                  <c:v>45131.798611111109</c:v>
                </c:pt>
                <c:pt idx="37959">
                  <c:v>45131.802083333336</c:v>
                </c:pt>
                <c:pt idx="37960">
                  <c:v>45131.805555555555</c:v>
                </c:pt>
                <c:pt idx="37961">
                  <c:v>45131.809027777781</c:v>
                </c:pt>
                <c:pt idx="37962">
                  <c:v>45131.8125</c:v>
                </c:pt>
                <c:pt idx="37963">
                  <c:v>45131.815972222219</c:v>
                </c:pt>
                <c:pt idx="37964">
                  <c:v>45131.819444444445</c:v>
                </c:pt>
                <c:pt idx="37965">
                  <c:v>45131.822916666664</c:v>
                </c:pt>
                <c:pt idx="37966">
                  <c:v>45131.826388888891</c:v>
                </c:pt>
                <c:pt idx="37967">
                  <c:v>45131.829861111109</c:v>
                </c:pt>
                <c:pt idx="37968">
                  <c:v>45131.833333333336</c:v>
                </c:pt>
                <c:pt idx="37969">
                  <c:v>45131.836805555555</c:v>
                </c:pt>
                <c:pt idx="37970">
                  <c:v>45131.840277777781</c:v>
                </c:pt>
                <c:pt idx="37971">
                  <c:v>45131.84375</c:v>
                </c:pt>
                <c:pt idx="37972">
                  <c:v>45131.847222222219</c:v>
                </c:pt>
                <c:pt idx="37973">
                  <c:v>45131.850694444445</c:v>
                </c:pt>
                <c:pt idx="37974">
                  <c:v>45131.854166666664</c:v>
                </c:pt>
                <c:pt idx="37975">
                  <c:v>45131.857638888891</c:v>
                </c:pt>
                <c:pt idx="37976">
                  <c:v>45131.861111111109</c:v>
                </c:pt>
                <c:pt idx="37977">
                  <c:v>45131.864583333336</c:v>
                </c:pt>
                <c:pt idx="37978">
                  <c:v>45131.868055555555</c:v>
                </c:pt>
                <c:pt idx="37979">
                  <c:v>45131.871527777781</c:v>
                </c:pt>
                <c:pt idx="37980">
                  <c:v>45131.875</c:v>
                </c:pt>
                <c:pt idx="37981">
                  <c:v>45131.878472222219</c:v>
                </c:pt>
                <c:pt idx="37982">
                  <c:v>45131.881944444445</c:v>
                </c:pt>
                <c:pt idx="37983">
                  <c:v>45131.885416666664</c:v>
                </c:pt>
                <c:pt idx="37984">
                  <c:v>45131.888888888891</c:v>
                </c:pt>
                <c:pt idx="37985">
                  <c:v>45131.892361111109</c:v>
                </c:pt>
                <c:pt idx="37986">
                  <c:v>45131.895833333336</c:v>
                </c:pt>
                <c:pt idx="37987">
                  <c:v>45131.899305555555</c:v>
                </c:pt>
                <c:pt idx="37988">
                  <c:v>45131.902777777781</c:v>
                </c:pt>
                <c:pt idx="37989">
                  <c:v>45131.90625</c:v>
                </c:pt>
                <c:pt idx="37990">
                  <c:v>45131.909722222219</c:v>
                </c:pt>
                <c:pt idx="37991">
                  <c:v>45131.913194444445</c:v>
                </c:pt>
                <c:pt idx="37992">
                  <c:v>45131.916666666664</c:v>
                </c:pt>
                <c:pt idx="37993">
                  <c:v>45131.920138888891</c:v>
                </c:pt>
                <c:pt idx="37994">
                  <c:v>45131.923611111109</c:v>
                </c:pt>
                <c:pt idx="37995">
                  <c:v>45131.927083333336</c:v>
                </c:pt>
                <c:pt idx="37996">
                  <c:v>45131.930555555555</c:v>
                </c:pt>
                <c:pt idx="37997">
                  <c:v>45131.934027777781</c:v>
                </c:pt>
                <c:pt idx="37998">
                  <c:v>45131.9375</c:v>
                </c:pt>
                <c:pt idx="37999">
                  <c:v>45131.940972222219</c:v>
                </c:pt>
                <c:pt idx="38000">
                  <c:v>45131.944444444445</c:v>
                </c:pt>
                <c:pt idx="38001">
                  <c:v>45131.947916666664</c:v>
                </c:pt>
                <c:pt idx="38002">
                  <c:v>45131.951388888891</c:v>
                </c:pt>
                <c:pt idx="38003">
                  <c:v>45131.954861111109</c:v>
                </c:pt>
                <c:pt idx="38004">
                  <c:v>45131.958333333336</c:v>
                </c:pt>
                <c:pt idx="38005">
                  <c:v>45131.961805555555</c:v>
                </c:pt>
                <c:pt idx="38006">
                  <c:v>45131.965277777781</c:v>
                </c:pt>
                <c:pt idx="38007">
                  <c:v>45131.96875</c:v>
                </c:pt>
                <c:pt idx="38008">
                  <c:v>45131.972222222219</c:v>
                </c:pt>
                <c:pt idx="38009">
                  <c:v>45131.975694444445</c:v>
                </c:pt>
                <c:pt idx="38010">
                  <c:v>45131.979166666664</c:v>
                </c:pt>
                <c:pt idx="38011">
                  <c:v>45131.982638888891</c:v>
                </c:pt>
                <c:pt idx="38012">
                  <c:v>45131.986111111109</c:v>
                </c:pt>
                <c:pt idx="38013">
                  <c:v>45131.989583333336</c:v>
                </c:pt>
                <c:pt idx="38014">
                  <c:v>45131.993055555555</c:v>
                </c:pt>
                <c:pt idx="38015">
                  <c:v>45131.996527777781</c:v>
                </c:pt>
                <c:pt idx="38016">
                  <c:v>45132</c:v>
                </c:pt>
                <c:pt idx="38017">
                  <c:v>45132.003472222219</c:v>
                </c:pt>
                <c:pt idx="38018">
                  <c:v>45132.006944444445</c:v>
                </c:pt>
                <c:pt idx="38019">
                  <c:v>45132.010416666664</c:v>
                </c:pt>
                <c:pt idx="38020">
                  <c:v>45132.013888888891</c:v>
                </c:pt>
                <c:pt idx="38021">
                  <c:v>45132.017361111109</c:v>
                </c:pt>
                <c:pt idx="38022">
                  <c:v>45132.020833333336</c:v>
                </c:pt>
                <c:pt idx="38023">
                  <c:v>45132.024305555555</c:v>
                </c:pt>
                <c:pt idx="38024">
                  <c:v>45132.027777777781</c:v>
                </c:pt>
                <c:pt idx="38025">
                  <c:v>45132.03125</c:v>
                </c:pt>
                <c:pt idx="38026">
                  <c:v>45132.034722222219</c:v>
                </c:pt>
                <c:pt idx="38027">
                  <c:v>45132.038194444445</c:v>
                </c:pt>
                <c:pt idx="38028">
                  <c:v>45132.041666666664</c:v>
                </c:pt>
                <c:pt idx="38029">
                  <c:v>45132.045138888891</c:v>
                </c:pt>
                <c:pt idx="38030">
                  <c:v>45132.048611111109</c:v>
                </c:pt>
                <c:pt idx="38031">
                  <c:v>45132.052083333336</c:v>
                </c:pt>
                <c:pt idx="38032">
                  <c:v>45132.055555555555</c:v>
                </c:pt>
                <c:pt idx="38033">
                  <c:v>45132.059027777781</c:v>
                </c:pt>
                <c:pt idx="38034">
                  <c:v>45132.0625</c:v>
                </c:pt>
                <c:pt idx="38035">
                  <c:v>45132.065972222219</c:v>
                </c:pt>
                <c:pt idx="38036">
                  <c:v>45132.069444444445</c:v>
                </c:pt>
                <c:pt idx="38037">
                  <c:v>45132.072916666664</c:v>
                </c:pt>
                <c:pt idx="38038">
                  <c:v>45132.076388888891</c:v>
                </c:pt>
                <c:pt idx="38039">
                  <c:v>45132.079861111109</c:v>
                </c:pt>
                <c:pt idx="38040">
                  <c:v>45132.083333333336</c:v>
                </c:pt>
                <c:pt idx="38041">
                  <c:v>45132.086805555555</c:v>
                </c:pt>
                <c:pt idx="38042">
                  <c:v>45132.090277777781</c:v>
                </c:pt>
                <c:pt idx="38043">
                  <c:v>45132.09375</c:v>
                </c:pt>
                <c:pt idx="38044">
                  <c:v>45132.097222222219</c:v>
                </c:pt>
                <c:pt idx="38045">
                  <c:v>45132.100694444445</c:v>
                </c:pt>
                <c:pt idx="38046">
                  <c:v>45132.104166666664</c:v>
                </c:pt>
                <c:pt idx="38047">
                  <c:v>45132.107638888891</c:v>
                </c:pt>
                <c:pt idx="38048">
                  <c:v>45132.111111111109</c:v>
                </c:pt>
                <c:pt idx="38049">
                  <c:v>45132.114583333336</c:v>
                </c:pt>
                <c:pt idx="38050">
                  <c:v>45132.118055555555</c:v>
                </c:pt>
                <c:pt idx="38051">
                  <c:v>45132.121527777781</c:v>
                </c:pt>
                <c:pt idx="38052">
                  <c:v>45132.125</c:v>
                </c:pt>
                <c:pt idx="38053">
                  <c:v>45132.128472222219</c:v>
                </c:pt>
                <c:pt idx="38054">
                  <c:v>45132.131944444445</c:v>
                </c:pt>
                <c:pt idx="38055">
                  <c:v>45132.135416666664</c:v>
                </c:pt>
                <c:pt idx="38056">
                  <c:v>45132.138888888891</c:v>
                </c:pt>
                <c:pt idx="38057">
                  <c:v>45132.142361111109</c:v>
                </c:pt>
                <c:pt idx="38058">
                  <c:v>45132.145833333336</c:v>
                </c:pt>
                <c:pt idx="38059">
                  <c:v>45132.149305555555</c:v>
                </c:pt>
                <c:pt idx="38060">
                  <c:v>45132.152777777781</c:v>
                </c:pt>
                <c:pt idx="38061">
                  <c:v>45132.15625</c:v>
                </c:pt>
                <c:pt idx="38062">
                  <c:v>45132.159722222219</c:v>
                </c:pt>
                <c:pt idx="38063">
                  <c:v>45132.163194444445</c:v>
                </c:pt>
                <c:pt idx="38064">
                  <c:v>45132.166666666664</c:v>
                </c:pt>
                <c:pt idx="38065">
                  <c:v>45132.170138888891</c:v>
                </c:pt>
                <c:pt idx="38066">
                  <c:v>45132.173611111109</c:v>
                </c:pt>
                <c:pt idx="38067">
                  <c:v>45132.177083333336</c:v>
                </c:pt>
                <c:pt idx="38068">
                  <c:v>45132.180555555555</c:v>
                </c:pt>
                <c:pt idx="38069">
                  <c:v>45132.184027777781</c:v>
                </c:pt>
                <c:pt idx="38070">
                  <c:v>45132.1875</c:v>
                </c:pt>
                <c:pt idx="38071">
                  <c:v>45132.190972222219</c:v>
                </c:pt>
                <c:pt idx="38072">
                  <c:v>45132.194444444445</c:v>
                </c:pt>
                <c:pt idx="38073">
                  <c:v>45132.197916666664</c:v>
                </c:pt>
                <c:pt idx="38074">
                  <c:v>45132.201388888891</c:v>
                </c:pt>
                <c:pt idx="38075">
                  <c:v>45132.204861111109</c:v>
                </c:pt>
                <c:pt idx="38076">
                  <c:v>45132.208333333336</c:v>
                </c:pt>
                <c:pt idx="38077">
                  <c:v>45132.211805555555</c:v>
                </c:pt>
                <c:pt idx="38078">
                  <c:v>45132.215277777781</c:v>
                </c:pt>
                <c:pt idx="38079">
                  <c:v>45132.21875</c:v>
                </c:pt>
                <c:pt idx="38080">
                  <c:v>45132.222222222219</c:v>
                </c:pt>
                <c:pt idx="38081">
                  <c:v>45132.225694444445</c:v>
                </c:pt>
                <c:pt idx="38082">
                  <c:v>45132.229166666664</c:v>
                </c:pt>
                <c:pt idx="38083">
                  <c:v>45132.232638888891</c:v>
                </c:pt>
                <c:pt idx="38084">
                  <c:v>45132.236111111109</c:v>
                </c:pt>
                <c:pt idx="38085">
                  <c:v>45132.239583333336</c:v>
                </c:pt>
                <c:pt idx="38086">
                  <c:v>45132.243055555555</c:v>
                </c:pt>
                <c:pt idx="38087">
                  <c:v>45132.246527777781</c:v>
                </c:pt>
                <c:pt idx="38088">
                  <c:v>45132.25</c:v>
                </c:pt>
                <c:pt idx="38089">
                  <c:v>45132.253472222219</c:v>
                </c:pt>
                <c:pt idx="38090">
                  <c:v>45132.256944444445</c:v>
                </c:pt>
                <c:pt idx="38091">
                  <c:v>45132.260416666664</c:v>
                </c:pt>
                <c:pt idx="38092">
                  <c:v>45132.263888888891</c:v>
                </c:pt>
                <c:pt idx="38093">
                  <c:v>45132.267361111109</c:v>
                </c:pt>
                <c:pt idx="38094">
                  <c:v>45132.270833333336</c:v>
                </c:pt>
                <c:pt idx="38095">
                  <c:v>45132.274305555555</c:v>
                </c:pt>
                <c:pt idx="38096">
                  <c:v>45132.277777777781</c:v>
                </c:pt>
                <c:pt idx="38097">
                  <c:v>45132.28125</c:v>
                </c:pt>
                <c:pt idx="38098">
                  <c:v>45132.284722222219</c:v>
                </c:pt>
                <c:pt idx="38099">
                  <c:v>45132.288194444445</c:v>
                </c:pt>
                <c:pt idx="38100">
                  <c:v>45132.291666666664</c:v>
                </c:pt>
                <c:pt idx="38101">
                  <c:v>45132.295138888891</c:v>
                </c:pt>
                <c:pt idx="38102">
                  <c:v>45132.298611111109</c:v>
                </c:pt>
                <c:pt idx="38103">
                  <c:v>45132.302083333336</c:v>
                </c:pt>
                <c:pt idx="38104">
                  <c:v>45132.305555555555</c:v>
                </c:pt>
                <c:pt idx="38105">
                  <c:v>45132.309027777781</c:v>
                </c:pt>
                <c:pt idx="38106">
                  <c:v>45132.3125</c:v>
                </c:pt>
                <c:pt idx="38107">
                  <c:v>45132.315972222219</c:v>
                </c:pt>
                <c:pt idx="38108">
                  <c:v>45132.319444444445</c:v>
                </c:pt>
                <c:pt idx="38109">
                  <c:v>45132.322916666664</c:v>
                </c:pt>
                <c:pt idx="38110">
                  <c:v>45132.326388888891</c:v>
                </c:pt>
                <c:pt idx="38111">
                  <c:v>45132.329861111109</c:v>
                </c:pt>
                <c:pt idx="38112">
                  <c:v>45132.333333333336</c:v>
                </c:pt>
                <c:pt idx="38113">
                  <c:v>45132.336805555555</c:v>
                </c:pt>
                <c:pt idx="38114">
                  <c:v>45132.340277777781</c:v>
                </c:pt>
                <c:pt idx="38115">
                  <c:v>45132.34375</c:v>
                </c:pt>
                <c:pt idx="38116">
                  <c:v>45132.347222222219</c:v>
                </c:pt>
                <c:pt idx="38117">
                  <c:v>45132.350694444445</c:v>
                </c:pt>
                <c:pt idx="38118">
                  <c:v>45132.354166666664</c:v>
                </c:pt>
                <c:pt idx="38119">
                  <c:v>45132.357638888891</c:v>
                </c:pt>
                <c:pt idx="38120">
                  <c:v>45132.361111111109</c:v>
                </c:pt>
                <c:pt idx="38121">
                  <c:v>45132.364583333336</c:v>
                </c:pt>
                <c:pt idx="38122">
                  <c:v>45132.368055555555</c:v>
                </c:pt>
                <c:pt idx="38123">
                  <c:v>45132.371527777781</c:v>
                </c:pt>
                <c:pt idx="38124">
                  <c:v>45132.375</c:v>
                </c:pt>
                <c:pt idx="38125">
                  <c:v>45132.378472222219</c:v>
                </c:pt>
                <c:pt idx="38126">
                  <c:v>45132.381944444445</c:v>
                </c:pt>
                <c:pt idx="38127">
                  <c:v>45132.385416666664</c:v>
                </c:pt>
                <c:pt idx="38128">
                  <c:v>45132.388888888891</c:v>
                </c:pt>
                <c:pt idx="38129">
                  <c:v>45132.392361111109</c:v>
                </c:pt>
                <c:pt idx="38130">
                  <c:v>45132.395833333336</c:v>
                </c:pt>
                <c:pt idx="38131">
                  <c:v>45132.399305555555</c:v>
                </c:pt>
                <c:pt idx="38132">
                  <c:v>45132.402777777781</c:v>
                </c:pt>
                <c:pt idx="38133">
                  <c:v>45132.40625</c:v>
                </c:pt>
                <c:pt idx="38134">
                  <c:v>45132.409722222219</c:v>
                </c:pt>
                <c:pt idx="38135">
                  <c:v>45132.413194444445</c:v>
                </c:pt>
                <c:pt idx="38136">
                  <c:v>45132.416666666664</c:v>
                </c:pt>
                <c:pt idx="38137">
                  <c:v>45132.420138888891</c:v>
                </c:pt>
                <c:pt idx="38138">
                  <c:v>45132.423611111109</c:v>
                </c:pt>
                <c:pt idx="38139">
                  <c:v>45132.427083333336</c:v>
                </c:pt>
                <c:pt idx="38140">
                  <c:v>45132.430555555555</c:v>
                </c:pt>
                <c:pt idx="38141">
                  <c:v>45132.434027777781</c:v>
                </c:pt>
                <c:pt idx="38142">
                  <c:v>45132.4375</c:v>
                </c:pt>
                <c:pt idx="38143">
                  <c:v>45132.440972222219</c:v>
                </c:pt>
                <c:pt idx="38144">
                  <c:v>45132.444444444445</c:v>
                </c:pt>
                <c:pt idx="38145">
                  <c:v>45132.447916666664</c:v>
                </c:pt>
                <c:pt idx="38146">
                  <c:v>45132.451388888891</c:v>
                </c:pt>
                <c:pt idx="38147">
                  <c:v>45132.454861111109</c:v>
                </c:pt>
                <c:pt idx="38148">
                  <c:v>45132.458333333336</c:v>
                </c:pt>
                <c:pt idx="38149">
                  <c:v>45132.461805555555</c:v>
                </c:pt>
                <c:pt idx="38150">
                  <c:v>45132.465277777781</c:v>
                </c:pt>
                <c:pt idx="38151">
                  <c:v>45132.46875</c:v>
                </c:pt>
                <c:pt idx="38152">
                  <c:v>45132.472222222219</c:v>
                </c:pt>
                <c:pt idx="38153">
                  <c:v>45132.475694444445</c:v>
                </c:pt>
                <c:pt idx="38154">
                  <c:v>45132.479166666664</c:v>
                </c:pt>
                <c:pt idx="38155">
                  <c:v>45132.482638888891</c:v>
                </c:pt>
                <c:pt idx="38156">
                  <c:v>45132.486111111109</c:v>
                </c:pt>
                <c:pt idx="38157">
                  <c:v>45132.489583333336</c:v>
                </c:pt>
                <c:pt idx="38158">
                  <c:v>45132.493055555555</c:v>
                </c:pt>
                <c:pt idx="38159">
                  <c:v>45132.496527777781</c:v>
                </c:pt>
                <c:pt idx="38160">
                  <c:v>45132.5</c:v>
                </c:pt>
                <c:pt idx="38161">
                  <c:v>45132.503472222219</c:v>
                </c:pt>
                <c:pt idx="38162">
                  <c:v>45132.506944444445</c:v>
                </c:pt>
                <c:pt idx="38163">
                  <c:v>45132.510416666664</c:v>
                </c:pt>
                <c:pt idx="38164">
                  <c:v>45132.513888888891</c:v>
                </c:pt>
                <c:pt idx="38165">
                  <c:v>45132.517361111109</c:v>
                </c:pt>
                <c:pt idx="38166">
                  <c:v>45132.520833333336</c:v>
                </c:pt>
                <c:pt idx="38167">
                  <c:v>45132.524305555555</c:v>
                </c:pt>
                <c:pt idx="38168">
                  <c:v>45132.527777777781</c:v>
                </c:pt>
                <c:pt idx="38169">
                  <c:v>45132.53125</c:v>
                </c:pt>
                <c:pt idx="38170">
                  <c:v>45132.534722222219</c:v>
                </c:pt>
                <c:pt idx="38171">
                  <c:v>45132.538194444445</c:v>
                </c:pt>
                <c:pt idx="38172">
                  <c:v>45132.541666666664</c:v>
                </c:pt>
                <c:pt idx="38173">
                  <c:v>45132.545138888891</c:v>
                </c:pt>
                <c:pt idx="38174">
                  <c:v>45132.548611111109</c:v>
                </c:pt>
                <c:pt idx="38175">
                  <c:v>45132.552083333336</c:v>
                </c:pt>
                <c:pt idx="38176">
                  <c:v>45132.555555555555</c:v>
                </c:pt>
                <c:pt idx="38177">
                  <c:v>45132.559027777781</c:v>
                </c:pt>
                <c:pt idx="38178">
                  <c:v>45132.5625</c:v>
                </c:pt>
                <c:pt idx="38179">
                  <c:v>45132.565972222219</c:v>
                </c:pt>
                <c:pt idx="38180">
                  <c:v>45132.569444444445</c:v>
                </c:pt>
                <c:pt idx="38181">
                  <c:v>45132.572916666664</c:v>
                </c:pt>
                <c:pt idx="38182">
                  <c:v>45132.576388888891</c:v>
                </c:pt>
                <c:pt idx="38183">
                  <c:v>45132.579861111109</c:v>
                </c:pt>
                <c:pt idx="38184">
                  <c:v>45132.583333333336</c:v>
                </c:pt>
                <c:pt idx="38185">
                  <c:v>45132.586805555555</c:v>
                </c:pt>
                <c:pt idx="38186">
                  <c:v>45132.590277777781</c:v>
                </c:pt>
                <c:pt idx="38187">
                  <c:v>45132.59375</c:v>
                </c:pt>
                <c:pt idx="38188">
                  <c:v>45132.597222222219</c:v>
                </c:pt>
                <c:pt idx="38189">
                  <c:v>45132.600694444445</c:v>
                </c:pt>
                <c:pt idx="38190">
                  <c:v>45132.604166666664</c:v>
                </c:pt>
                <c:pt idx="38191">
                  <c:v>45132.607638888891</c:v>
                </c:pt>
                <c:pt idx="38192">
                  <c:v>45132.611111111109</c:v>
                </c:pt>
                <c:pt idx="38193">
                  <c:v>45132.614583333336</c:v>
                </c:pt>
                <c:pt idx="38194">
                  <c:v>45132.618055555555</c:v>
                </c:pt>
                <c:pt idx="38195">
                  <c:v>45132.621527777781</c:v>
                </c:pt>
                <c:pt idx="38196">
                  <c:v>45132.625</c:v>
                </c:pt>
                <c:pt idx="38197">
                  <c:v>45132.628472222219</c:v>
                </c:pt>
                <c:pt idx="38198">
                  <c:v>45132.631944444445</c:v>
                </c:pt>
                <c:pt idx="38199">
                  <c:v>45132.635416666664</c:v>
                </c:pt>
                <c:pt idx="38200">
                  <c:v>45132.638888888891</c:v>
                </c:pt>
                <c:pt idx="38201">
                  <c:v>45132.642361111109</c:v>
                </c:pt>
                <c:pt idx="38202">
                  <c:v>45132.645833333336</c:v>
                </c:pt>
                <c:pt idx="38203">
                  <c:v>45132.649305555555</c:v>
                </c:pt>
                <c:pt idx="38204">
                  <c:v>45132.652777777781</c:v>
                </c:pt>
                <c:pt idx="38205">
                  <c:v>45132.65625</c:v>
                </c:pt>
                <c:pt idx="38206">
                  <c:v>45132.659722222219</c:v>
                </c:pt>
                <c:pt idx="38207">
                  <c:v>45132.663194444445</c:v>
                </c:pt>
                <c:pt idx="38208">
                  <c:v>45132.666666666664</c:v>
                </c:pt>
                <c:pt idx="38209">
                  <c:v>45132.670138888891</c:v>
                </c:pt>
                <c:pt idx="38210">
                  <c:v>45132.673611111109</c:v>
                </c:pt>
                <c:pt idx="38211">
                  <c:v>45132.677083333336</c:v>
                </c:pt>
                <c:pt idx="38212">
                  <c:v>45132.680555555555</c:v>
                </c:pt>
                <c:pt idx="38213">
                  <c:v>45132.684027777781</c:v>
                </c:pt>
                <c:pt idx="38214">
                  <c:v>45132.6875</c:v>
                </c:pt>
                <c:pt idx="38215">
                  <c:v>45132.690972222219</c:v>
                </c:pt>
                <c:pt idx="38216">
                  <c:v>45132.694444444445</c:v>
                </c:pt>
                <c:pt idx="38217">
                  <c:v>45132.697916666664</c:v>
                </c:pt>
                <c:pt idx="38218">
                  <c:v>45132.701388888891</c:v>
                </c:pt>
                <c:pt idx="38219">
                  <c:v>45132.704861111109</c:v>
                </c:pt>
                <c:pt idx="38220">
                  <c:v>45132.708333333336</c:v>
                </c:pt>
                <c:pt idx="38221">
                  <c:v>45132.711805555555</c:v>
                </c:pt>
                <c:pt idx="38222">
                  <c:v>45132.715277777781</c:v>
                </c:pt>
                <c:pt idx="38223">
                  <c:v>45132.71875</c:v>
                </c:pt>
                <c:pt idx="38224">
                  <c:v>45132.722222222219</c:v>
                </c:pt>
                <c:pt idx="38225">
                  <c:v>45132.725694444445</c:v>
                </c:pt>
                <c:pt idx="38226">
                  <c:v>45132.729166666664</c:v>
                </c:pt>
                <c:pt idx="38227">
                  <c:v>45132.732638888891</c:v>
                </c:pt>
                <c:pt idx="38228">
                  <c:v>45132.736111111109</c:v>
                </c:pt>
                <c:pt idx="38229">
                  <c:v>45132.739583333336</c:v>
                </c:pt>
                <c:pt idx="38230">
                  <c:v>45132.743055555555</c:v>
                </c:pt>
                <c:pt idx="38231">
                  <c:v>45132.746527777781</c:v>
                </c:pt>
                <c:pt idx="38232">
                  <c:v>45132.75</c:v>
                </c:pt>
                <c:pt idx="38233">
                  <c:v>45132.753472222219</c:v>
                </c:pt>
                <c:pt idx="38234">
                  <c:v>45132.756944444445</c:v>
                </c:pt>
                <c:pt idx="38235">
                  <c:v>45132.760416666664</c:v>
                </c:pt>
                <c:pt idx="38236">
                  <c:v>45132.763888888891</c:v>
                </c:pt>
                <c:pt idx="38237">
                  <c:v>45132.767361111109</c:v>
                </c:pt>
                <c:pt idx="38238">
                  <c:v>45132.770833333336</c:v>
                </c:pt>
                <c:pt idx="38239">
                  <c:v>45132.774305555555</c:v>
                </c:pt>
                <c:pt idx="38240">
                  <c:v>45132.777777777781</c:v>
                </c:pt>
                <c:pt idx="38241">
                  <c:v>45132.78125</c:v>
                </c:pt>
                <c:pt idx="38242">
                  <c:v>45132.784722222219</c:v>
                </c:pt>
                <c:pt idx="38243">
                  <c:v>45132.788194444445</c:v>
                </c:pt>
                <c:pt idx="38244">
                  <c:v>45132.791666666664</c:v>
                </c:pt>
                <c:pt idx="38245">
                  <c:v>45132.795138888891</c:v>
                </c:pt>
                <c:pt idx="38246">
                  <c:v>45132.798611111109</c:v>
                </c:pt>
                <c:pt idx="38247">
                  <c:v>45132.802083333336</c:v>
                </c:pt>
                <c:pt idx="38248">
                  <c:v>45132.805555555555</c:v>
                </c:pt>
                <c:pt idx="38249">
                  <c:v>45132.809027777781</c:v>
                </c:pt>
                <c:pt idx="38250">
                  <c:v>45132.8125</c:v>
                </c:pt>
                <c:pt idx="38251">
                  <c:v>45132.815972222219</c:v>
                </c:pt>
                <c:pt idx="38252">
                  <c:v>45132.819444444445</c:v>
                </c:pt>
                <c:pt idx="38253">
                  <c:v>45132.822916666664</c:v>
                </c:pt>
                <c:pt idx="38254">
                  <c:v>45132.826388888891</c:v>
                </c:pt>
                <c:pt idx="38255">
                  <c:v>45132.829861111109</c:v>
                </c:pt>
                <c:pt idx="38256">
                  <c:v>45132.833333333336</c:v>
                </c:pt>
                <c:pt idx="38257">
                  <c:v>45132.836805555555</c:v>
                </c:pt>
                <c:pt idx="38258">
                  <c:v>45132.840277777781</c:v>
                </c:pt>
                <c:pt idx="38259">
                  <c:v>45132.84375</c:v>
                </c:pt>
                <c:pt idx="38260">
                  <c:v>45132.847222222219</c:v>
                </c:pt>
                <c:pt idx="38261">
                  <c:v>45132.850694444445</c:v>
                </c:pt>
                <c:pt idx="38262">
                  <c:v>45132.854166666664</c:v>
                </c:pt>
                <c:pt idx="38263">
                  <c:v>45132.857638888891</c:v>
                </c:pt>
                <c:pt idx="38264">
                  <c:v>45132.861111111109</c:v>
                </c:pt>
                <c:pt idx="38265">
                  <c:v>45132.864583333336</c:v>
                </c:pt>
                <c:pt idx="38266">
                  <c:v>45132.868055555555</c:v>
                </c:pt>
                <c:pt idx="38267">
                  <c:v>45132.871527777781</c:v>
                </c:pt>
                <c:pt idx="38268">
                  <c:v>45132.875</c:v>
                </c:pt>
                <c:pt idx="38269">
                  <c:v>45132.878472222219</c:v>
                </c:pt>
                <c:pt idx="38270">
                  <c:v>45132.881944444445</c:v>
                </c:pt>
                <c:pt idx="38271">
                  <c:v>45132.885416666664</c:v>
                </c:pt>
                <c:pt idx="38272">
                  <c:v>45132.888888888891</c:v>
                </c:pt>
                <c:pt idx="38273">
                  <c:v>45132.892361111109</c:v>
                </c:pt>
                <c:pt idx="38274">
                  <c:v>45132.895833333336</c:v>
                </c:pt>
                <c:pt idx="38275">
                  <c:v>45132.899305555555</c:v>
                </c:pt>
                <c:pt idx="38276">
                  <c:v>45132.902777777781</c:v>
                </c:pt>
                <c:pt idx="38277">
                  <c:v>45132.90625</c:v>
                </c:pt>
                <c:pt idx="38278">
                  <c:v>45132.909722222219</c:v>
                </c:pt>
                <c:pt idx="38279">
                  <c:v>45132.913194444445</c:v>
                </c:pt>
                <c:pt idx="38280">
                  <c:v>45132.916666666664</c:v>
                </c:pt>
                <c:pt idx="38281">
                  <c:v>45132.920138888891</c:v>
                </c:pt>
                <c:pt idx="38282">
                  <c:v>45132.923611111109</c:v>
                </c:pt>
                <c:pt idx="38283">
                  <c:v>45132.927083333336</c:v>
                </c:pt>
                <c:pt idx="38284">
                  <c:v>45132.930555555555</c:v>
                </c:pt>
                <c:pt idx="38285">
                  <c:v>45132.934027777781</c:v>
                </c:pt>
                <c:pt idx="38286">
                  <c:v>45132.9375</c:v>
                </c:pt>
                <c:pt idx="38287">
                  <c:v>45132.940972222219</c:v>
                </c:pt>
                <c:pt idx="38288">
                  <c:v>45132.944444444445</c:v>
                </c:pt>
                <c:pt idx="38289">
                  <c:v>45132.947916666664</c:v>
                </c:pt>
                <c:pt idx="38290">
                  <c:v>45132.951388888891</c:v>
                </c:pt>
                <c:pt idx="38291">
                  <c:v>45132.954861111109</c:v>
                </c:pt>
                <c:pt idx="38292">
                  <c:v>45132.958333333336</c:v>
                </c:pt>
                <c:pt idx="38293">
                  <c:v>45132.961805555555</c:v>
                </c:pt>
                <c:pt idx="38294">
                  <c:v>45132.965277777781</c:v>
                </c:pt>
                <c:pt idx="38295">
                  <c:v>45132.96875</c:v>
                </c:pt>
                <c:pt idx="38296">
                  <c:v>45132.972222222219</c:v>
                </c:pt>
                <c:pt idx="38297">
                  <c:v>45132.975694444445</c:v>
                </c:pt>
                <c:pt idx="38298">
                  <c:v>45132.979166666664</c:v>
                </c:pt>
                <c:pt idx="38299">
                  <c:v>45132.982638888891</c:v>
                </c:pt>
                <c:pt idx="38300">
                  <c:v>45132.986111111109</c:v>
                </c:pt>
                <c:pt idx="38301">
                  <c:v>45132.989583333336</c:v>
                </c:pt>
                <c:pt idx="38302">
                  <c:v>45132.993055555555</c:v>
                </c:pt>
                <c:pt idx="38303">
                  <c:v>45132.996527777781</c:v>
                </c:pt>
                <c:pt idx="38304">
                  <c:v>45133</c:v>
                </c:pt>
                <c:pt idx="38305">
                  <c:v>45133.003472222219</c:v>
                </c:pt>
                <c:pt idx="38306">
                  <c:v>45133.006944444445</c:v>
                </c:pt>
                <c:pt idx="38307">
                  <c:v>45133.010416666664</c:v>
                </c:pt>
                <c:pt idx="38308">
                  <c:v>45133.013888888891</c:v>
                </c:pt>
                <c:pt idx="38309">
                  <c:v>45133.017361111109</c:v>
                </c:pt>
                <c:pt idx="38310">
                  <c:v>45133.020833333336</c:v>
                </c:pt>
                <c:pt idx="38311">
                  <c:v>45133.024305555555</c:v>
                </c:pt>
                <c:pt idx="38312">
                  <c:v>45133.027777777781</c:v>
                </c:pt>
                <c:pt idx="38313">
                  <c:v>45133.03125</c:v>
                </c:pt>
                <c:pt idx="38314">
                  <c:v>45133.034722222219</c:v>
                </c:pt>
                <c:pt idx="38315">
                  <c:v>45133.038194444445</c:v>
                </c:pt>
                <c:pt idx="38316">
                  <c:v>45133.041666666664</c:v>
                </c:pt>
                <c:pt idx="38317">
                  <c:v>45133.045138888891</c:v>
                </c:pt>
                <c:pt idx="38318">
                  <c:v>45133.048611111109</c:v>
                </c:pt>
                <c:pt idx="38319">
                  <c:v>45133.052083333336</c:v>
                </c:pt>
                <c:pt idx="38320">
                  <c:v>45133.055555555555</c:v>
                </c:pt>
                <c:pt idx="38321">
                  <c:v>45133.059027777781</c:v>
                </c:pt>
                <c:pt idx="38322">
                  <c:v>45133.0625</c:v>
                </c:pt>
                <c:pt idx="38323">
                  <c:v>45133.065972222219</c:v>
                </c:pt>
                <c:pt idx="38324">
                  <c:v>45133.069444444445</c:v>
                </c:pt>
                <c:pt idx="38325">
                  <c:v>45133.072916666664</c:v>
                </c:pt>
                <c:pt idx="38326">
                  <c:v>45133.076388888891</c:v>
                </c:pt>
                <c:pt idx="38327">
                  <c:v>45133.079861111109</c:v>
                </c:pt>
                <c:pt idx="38328">
                  <c:v>45133.083333333336</c:v>
                </c:pt>
                <c:pt idx="38329">
                  <c:v>45133.086805555555</c:v>
                </c:pt>
                <c:pt idx="38330">
                  <c:v>45133.090277777781</c:v>
                </c:pt>
                <c:pt idx="38331">
                  <c:v>45133.09375</c:v>
                </c:pt>
                <c:pt idx="38332">
                  <c:v>45133.097222222219</c:v>
                </c:pt>
                <c:pt idx="38333">
                  <c:v>45133.100694444445</c:v>
                </c:pt>
                <c:pt idx="38334">
                  <c:v>45133.104166666664</c:v>
                </c:pt>
                <c:pt idx="38335">
                  <c:v>45133.107638888891</c:v>
                </c:pt>
                <c:pt idx="38336">
                  <c:v>45133.111111111109</c:v>
                </c:pt>
                <c:pt idx="38337">
                  <c:v>45133.114583333336</c:v>
                </c:pt>
                <c:pt idx="38338">
                  <c:v>45133.118055555555</c:v>
                </c:pt>
                <c:pt idx="38339">
                  <c:v>45133.121527777781</c:v>
                </c:pt>
                <c:pt idx="38340">
                  <c:v>45133.125</c:v>
                </c:pt>
                <c:pt idx="38341">
                  <c:v>45133.128472222219</c:v>
                </c:pt>
                <c:pt idx="38342">
                  <c:v>45133.131944444445</c:v>
                </c:pt>
                <c:pt idx="38343">
                  <c:v>45133.135416666664</c:v>
                </c:pt>
                <c:pt idx="38344">
                  <c:v>45133.138888888891</c:v>
                </c:pt>
                <c:pt idx="38345">
                  <c:v>45133.142361111109</c:v>
                </c:pt>
                <c:pt idx="38346">
                  <c:v>45133.145833333336</c:v>
                </c:pt>
                <c:pt idx="38347">
                  <c:v>45133.149305555555</c:v>
                </c:pt>
                <c:pt idx="38348">
                  <c:v>45133.152777777781</c:v>
                </c:pt>
                <c:pt idx="38349">
                  <c:v>45133.15625</c:v>
                </c:pt>
                <c:pt idx="38350">
                  <c:v>45133.159722222219</c:v>
                </c:pt>
                <c:pt idx="38351">
                  <c:v>45133.163194444445</c:v>
                </c:pt>
                <c:pt idx="38352">
                  <c:v>45133.166666666664</c:v>
                </c:pt>
                <c:pt idx="38353">
                  <c:v>45133.170138888891</c:v>
                </c:pt>
                <c:pt idx="38354">
                  <c:v>45133.173611111109</c:v>
                </c:pt>
                <c:pt idx="38355">
                  <c:v>45133.177083333336</c:v>
                </c:pt>
                <c:pt idx="38356">
                  <c:v>45133.180555555555</c:v>
                </c:pt>
                <c:pt idx="38357">
                  <c:v>45133.184027777781</c:v>
                </c:pt>
                <c:pt idx="38358">
                  <c:v>45133.1875</c:v>
                </c:pt>
                <c:pt idx="38359">
                  <c:v>45133.190972222219</c:v>
                </c:pt>
                <c:pt idx="38360">
                  <c:v>45133.194444444445</c:v>
                </c:pt>
                <c:pt idx="38361">
                  <c:v>45133.197916666664</c:v>
                </c:pt>
                <c:pt idx="38362">
                  <c:v>45133.201388888891</c:v>
                </c:pt>
                <c:pt idx="38363">
                  <c:v>45133.204861111109</c:v>
                </c:pt>
                <c:pt idx="38364">
                  <c:v>45133.208333333336</c:v>
                </c:pt>
                <c:pt idx="38365">
                  <c:v>45133.211805555555</c:v>
                </c:pt>
                <c:pt idx="38366">
                  <c:v>45133.215277777781</c:v>
                </c:pt>
                <c:pt idx="38367">
                  <c:v>45133.21875</c:v>
                </c:pt>
                <c:pt idx="38368">
                  <c:v>45133.222222222219</c:v>
                </c:pt>
                <c:pt idx="38369">
                  <c:v>45133.225694444445</c:v>
                </c:pt>
                <c:pt idx="38370">
                  <c:v>45133.229166666664</c:v>
                </c:pt>
                <c:pt idx="38371">
                  <c:v>45133.232638888891</c:v>
                </c:pt>
                <c:pt idx="38372">
                  <c:v>45133.236111111109</c:v>
                </c:pt>
                <c:pt idx="38373">
                  <c:v>45133.239583333336</c:v>
                </c:pt>
                <c:pt idx="38374">
                  <c:v>45133.243055555555</c:v>
                </c:pt>
                <c:pt idx="38375">
                  <c:v>45133.246527777781</c:v>
                </c:pt>
                <c:pt idx="38376">
                  <c:v>45133.25</c:v>
                </c:pt>
                <c:pt idx="38377">
                  <c:v>45133.253472222219</c:v>
                </c:pt>
                <c:pt idx="38378">
                  <c:v>45133.256944444445</c:v>
                </c:pt>
                <c:pt idx="38379">
                  <c:v>45133.260416666664</c:v>
                </c:pt>
                <c:pt idx="38380">
                  <c:v>45133.263888888891</c:v>
                </c:pt>
                <c:pt idx="38381">
                  <c:v>45133.267361111109</c:v>
                </c:pt>
                <c:pt idx="38382">
                  <c:v>45133.270833333336</c:v>
                </c:pt>
                <c:pt idx="38383">
                  <c:v>45133.274305555555</c:v>
                </c:pt>
                <c:pt idx="38384">
                  <c:v>45133.277777777781</c:v>
                </c:pt>
                <c:pt idx="38385">
                  <c:v>45133.28125</c:v>
                </c:pt>
                <c:pt idx="38386">
                  <c:v>45133.284722222219</c:v>
                </c:pt>
                <c:pt idx="38387">
                  <c:v>45133.288194444445</c:v>
                </c:pt>
                <c:pt idx="38388">
                  <c:v>45133.291666666664</c:v>
                </c:pt>
                <c:pt idx="38389">
                  <c:v>45133.295138888891</c:v>
                </c:pt>
                <c:pt idx="38390">
                  <c:v>45133.298611111109</c:v>
                </c:pt>
                <c:pt idx="38391">
                  <c:v>45133.302083333336</c:v>
                </c:pt>
                <c:pt idx="38392">
                  <c:v>45133.305555555555</c:v>
                </c:pt>
                <c:pt idx="38393">
                  <c:v>45133.309027777781</c:v>
                </c:pt>
                <c:pt idx="38394">
                  <c:v>45133.3125</c:v>
                </c:pt>
                <c:pt idx="38395">
                  <c:v>45133.315972222219</c:v>
                </c:pt>
                <c:pt idx="38396">
                  <c:v>45133.319444444445</c:v>
                </c:pt>
                <c:pt idx="38397">
                  <c:v>45133.322916666664</c:v>
                </c:pt>
                <c:pt idx="38398">
                  <c:v>45133.326388888891</c:v>
                </c:pt>
                <c:pt idx="38399">
                  <c:v>45133.329861111109</c:v>
                </c:pt>
                <c:pt idx="38400">
                  <c:v>45133.333333333336</c:v>
                </c:pt>
                <c:pt idx="38401">
                  <c:v>45133.336805555555</c:v>
                </c:pt>
                <c:pt idx="38402">
                  <c:v>45133.340277777781</c:v>
                </c:pt>
                <c:pt idx="38403">
                  <c:v>45133.34375</c:v>
                </c:pt>
                <c:pt idx="38404">
                  <c:v>45133.347222222219</c:v>
                </c:pt>
                <c:pt idx="38405">
                  <c:v>45133.350694444445</c:v>
                </c:pt>
                <c:pt idx="38406">
                  <c:v>45133.354166666664</c:v>
                </c:pt>
                <c:pt idx="38407">
                  <c:v>45133.357638888891</c:v>
                </c:pt>
                <c:pt idx="38408">
                  <c:v>45133.361111111109</c:v>
                </c:pt>
                <c:pt idx="38409">
                  <c:v>45133.364583333336</c:v>
                </c:pt>
                <c:pt idx="38410">
                  <c:v>45133.368055555555</c:v>
                </c:pt>
                <c:pt idx="38411">
                  <c:v>45133.371527777781</c:v>
                </c:pt>
                <c:pt idx="38412">
                  <c:v>45133.375</c:v>
                </c:pt>
                <c:pt idx="38413">
                  <c:v>45133.378472222219</c:v>
                </c:pt>
                <c:pt idx="38414">
                  <c:v>45133.381944444445</c:v>
                </c:pt>
                <c:pt idx="38415">
                  <c:v>45133.385416666664</c:v>
                </c:pt>
                <c:pt idx="38416">
                  <c:v>45133.388888888891</c:v>
                </c:pt>
                <c:pt idx="38417">
                  <c:v>45133.392361111109</c:v>
                </c:pt>
                <c:pt idx="38418">
                  <c:v>45133.395833333336</c:v>
                </c:pt>
                <c:pt idx="38419">
                  <c:v>45133.399305555555</c:v>
                </c:pt>
                <c:pt idx="38420">
                  <c:v>45133.402777777781</c:v>
                </c:pt>
                <c:pt idx="38421">
                  <c:v>45133.40625</c:v>
                </c:pt>
                <c:pt idx="38422">
                  <c:v>45133.409722222219</c:v>
                </c:pt>
                <c:pt idx="38423">
                  <c:v>45133.413194444445</c:v>
                </c:pt>
                <c:pt idx="38424">
                  <c:v>45133.416666666664</c:v>
                </c:pt>
                <c:pt idx="38425">
                  <c:v>45133.420138888891</c:v>
                </c:pt>
                <c:pt idx="38426">
                  <c:v>45133.423611111109</c:v>
                </c:pt>
                <c:pt idx="38427">
                  <c:v>45133.427083333336</c:v>
                </c:pt>
                <c:pt idx="38428">
                  <c:v>45133.430555555555</c:v>
                </c:pt>
                <c:pt idx="38429">
                  <c:v>45133.434027777781</c:v>
                </c:pt>
                <c:pt idx="38430">
                  <c:v>45133.4375</c:v>
                </c:pt>
                <c:pt idx="38431">
                  <c:v>45133.440972222219</c:v>
                </c:pt>
                <c:pt idx="38432">
                  <c:v>45133.444444444445</c:v>
                </c:pt>
                <c:pt idx="38433">
                  <c:v>45133.447916666664</c:v>
                </c:pt>
                <c:pt idx="38434">
                  <c:v>45133.451388888891</c:v>
                </c:pt>
                <c:pt idx="38435">
                  <c:v>45133.454861111109</c:v>
                </c:pt>
                <c:pt idx="38436">
                  <c:v>45133.458333333336</c:v>
                </c:pt>
                <c:pt idx="38437">
                  <c:v>45133.461805555555</c:v>
                </c:pt>
                <c:pt idx="38438">
                  <c:v>45133.465277777781</c:v>
                </c:pt>
                <c:pt idx="38439">
                  <c:v>45133.46875</c:v>
                </c:pt>
                <c:pt idx="38440">
                  <c:v>45133.472222222219</c:v>
                </c:pt>
                <c:pt idx="38441">
                  <c:v>45133.475694444445</c:v>
                </c:pt>
                <c:pt idx="38442">
                  <c:v>45133.479166666664</c:v>
                </c:pt>
                <c:pt idx="38443">
                  <c:v>45133.482638888891</c:v>
                </c:pt>
                <c:pt idx="38444">
                  <c:v>45133.486111111109</c:v>
                </c:pt>
                <c:pt idx="38445">
                  <c:v>45133.489583333336</c:v>
                </c:pt>
                <c:pt idx="38446">
                  <c:v>45133.493055555555</c:v>
                </c:pt>
                <c:pt idx="38447">
                  <c:v>45133.496527777781</c:v>
                </c:pt>
                <c:pt idx="38448">
                  <c:v>45133.5</c:v>
                </c:pt>
                <c:pt idx="38449">
                  <c:v>45133.503472222219</c:v>
                </c:pt>
                <c:pt idx="38450">
                  <c:v>45133.506944444445</c:v>
                </c:pt>
                <c:pt idx="38451">
                  <c:v>45133.510416666664</c:v>
                </c:pt>
                <c:pt idx="38452">
                  <c:v>45133.513888888891</c:v>
                </c:pt>
                <c:pt idx="38453">
                  <c:v>45133.517361111109</c:v>
                </c:pt>
                <c:pt idx="38454">
                  <c:v>45133.520833333336</c:v>
                </c:pt>
                <c:pt idx="38455">
                  <c:v>45133.524305555555</c:v>
                </c:pt>
                <c:pt idx="38456">
                  <c:v>45133.527777777781</c:v>
                </c:pt>
                <c:pt idx="38457">
                  <c:v>45133.53125</c:v>
                </c:pt>
                <c:pt idx="38458">
                  <c:v>45133.534722222219</c:v>
                </c:pt>
                <c:pt idx="38459">
                  <c:v>45133.538194444445</c:v>
                </c:pt>
                <c:pt idx="38460">
                  <c:v>45133.541666666664</c:v>
                </c:pt>
                <c:pt idx="38461">
                  <c:v>45133.545138888891</c:v>
                </c:pt>
                <c:pt idx="38462">
                  <c:v>45133.548611111109</c:v>
                </c:pt>
                <c:pt idx="38463">
                  <c:v>45133.552083333336</c:v>
                </c:pt>
                <c:pt idx="38464">
                  <c:v>45133.555555555555</c:v>
                </c:pt>
                <c:pt idx="38465">
                  <c:v>45133.559027777781</c:v>
                </c:pt>
                <c:pt idx="38466">
                  <c:v>45133.5625</c:v>
                </c:pt>
                <c:pt idx="38467">
                  <c:v>45133.565972222219</c:v>
                </c:pt>
                <c:pt idx="38468">
                  <c:v>45133.569444444445</c:v>
                </c:pt>
                <c:pt idx="38469">
                  <c:v>45133.572916666664</c:v>
                </c:pt>
                <c:pt idx="38470">
                  <c:v>45133.576388888891</c:v>
                </c:pt>
                <c:pt idx="38471">
                  <c:v>45133.579861111109</c:v>
                </c:pt>
                <c:pt idx="38472">
                  <c:v>45133.583333333336</c:v>
                </c:pt>
                <c:pt idx="38473">
                  <c:v>45133.586805555555</c:v>
                </c:pt>
                <c:pt idx="38474">
                  <c:v>45133.590277777781</c:v>
                </c:pt>
                <c:pt idx="38475">
                  <c:v>45133.59375</c:v>
                </c:pt>
                <c:pt idx="38476">
                  <c:v>45133.597222222219</c:v>
                </c:pt>
                <c:pt idx="38477">
                  <c:v>45133.600694444445</c:v>
                </c:pt>
                <c:pt idx="38478">
                  <c:v>45133.604166666664</c:v>
                </c:pt>
                <c:pt idx="38479">
                  <c:v>45133.607638888891</c:v>
                </c:pt>
                <c:pt idx="38480">
                  <c:v>45133.611111111109</c:v>
                </c:pt>
                <c:pt idx="38481">
                  <c:v>45133.614583333336</c:v>
                </c:pt>
                <c:pt idx="38482">
                  <c:v>45133.618055555555</c:v>
                </c:pt>
                <c:pt idx="38483">
                  <c:v>45133.621527777781</c:v>
                </c:pt>
                <c:pt idx="38484">
                  <c:v>45133.625</c:v>
                </c:pt>
                <c:pt idx="38485">
                  <c:v>45133.628472222219</c:v>
                </c:pt>
                <c:pt idx="38486">
                  <c:v>45133.631944444445</c:v>
                </c:pt>
                <c:pt idx="38487">
                  <c:v>45133.635416666664</c:v>
                </c:pt>
                <c:pt idx="38488">
                  <c:v>45133.638888888891</c:v>
                </c:pt>
                <c:pt idx="38489">
                  <c:v>45133.642361111109</c:v>
                </c:pt>
                <c:pt idx="38490">
                  <c:v>45133.645833333336</c:v>
                </c:pt>
                <c:pt idx="38491">
                  <c:v>45133.649305555555</c:v>
                </c:pt>
                <c:pt idx="38492">
                  <c:v>45133.652777777781</c:v>
                </c:pt>
                <c:pt idx="38493">
                  <c:v>45133.65625</c:v>
                </c:pt>
                <c:pt idx="38494">
                  <c:v>45133.659722222219</c:v>
                </c:pt>
                <c:pt idx="38495">
                  <c:v>45133.663194444445</c:v>
                </c:pt>
                <c:pt idx="38496">
                  <c:v>45133.666666666664</c:v>
                </c:pt>
                <c:pt idx="38497">
                  <c:v>45133.670138888891</c:v>
                </c:pt>
                <c:pt idx="38498">
                  <c:v>45133.673611111109</c:v>
                </c:pt>
                <c:pt idx="38499">
                  <c:v>45133.677083333336</c:v>
                </c:pt>
                <c:pt idx="38500">
                  <c:v>45133.680555555555</c:v>
                </c:pt>
                <c:pt idx="38501">
                  <c:v>45133.684027777781</c:v>
                </c:pt>
                <c:pt idx="38502">
                  <c:v>45133.6875</c:v>
                </c:pt>
                <c:pt idx="38503">
                  <c:v>45133.690972222219</c:v>
                </c:pt>
                <c:pt idx="38504">
                  <c:v>45133.694444444445</c:v>
                </c:pt>
                <c:pt idx="38505">
                  <c:v>45133.697916666664</c:v>
                </c:pt>
                <c:pt idx="38506">
                  <c:v>45133.701388888891</c:v>
                </c:pt>
                <c:pt idx="38507">
                  <c:v>45133.704861111109</c:v>
                </c:pt>
                <c:pt idx="38508">
                  <c:v>45133.708333333336</c:v>
                </c:pt>
                <c:pt idx="38509">
                  <c:v>45133.711805555555</c:v>
                </c:pt>
                <c:pt idx="38510">
                  <c:v>45133.715277777781</c:v>
                </c:pt>
                <c:pt idx="38511">
                  <c:v>45133.71875</c:v>
                </c:pt>
                <c:pt idx="38512">
                  <c:v>45133.722222222219</c:v>
                </c:pt>
                <c:pt idx="38513">
                  <c:v>45133.725694444445</c:v>
                </c:pt>
                <c:pt idx="38514">
                  <c:v>45133.729166666664</c:v>
                </c:pt>
                <c:pt idx="38515">
                  <c:v>45133.732638888891</c:v>
                </c:pt>
                <c:pt idx="38516">
                  <c:v>45133.736111111109</c:v>
                </c:pt>
                <c:pt idx="38517">
                  <c:v>45133.739583333336</c:v>
                </c:pt>
                <c:pt idx="38518">
                  <c:v>45133.743055555555</c:v>
                </c:pt>
                <c:pt idx="38519">
                  <c:v>45133.746527777781</c:v>
                </c:pt>
                <c:pt idx="38520">
                  <c:v>45133.75</c:v>
                </c:pt>
                <c:pt idx="38521">
                  <c:v>45133.753472222219</c:v>
                </c:pt>
                <c:pt idx="38522">
                  <c:v>45133.756944444445</c:v>
                </c:pt>
                <c:pt idx="38523">
                  <c:v>45133.760416666664</c:v>
                </c:pt>
                <c:pt idx="38524">
                  <c:v>45133.763888888891</c:v>
                </c:pt>
                <c:pt idx="38525">
                  <c:v>45133.767361111109</c:v>
                </c:pt>
                <c:pt idx="38526">
                  <c:v>45133.770833333336</c:v>
                </c:pt>
                <c:pt idx="38527">
                  <c:v>45133.774305555555</c:v>
                </c:pt>
                <c:pt idx="38528">
                  <c:v>45133.777777777781</c:v>
                </c:pt>
                <c:pt idx="38529">
                  <c:v>45133.78125</c:v>
                </c:pt>
                <c:pt idx="38530">
                  <c:v>45133.784722222219</c:v>
                </c:pt>
                <c:pt idx="38531">
                  <c:v>45133.788194444445</c:v>
                </c:pt>
                <c:pt idx="38532">
                  <c:v>45133.791666666664</c:v>
                </c:pt>
                <c:pt idx="38533">
                  <c:v>45133.795138888891</c:v>
                </c:pt>
                <c:pt idx="38534">
                  <c:v>45133.798611111109</c:v>
                </c:pt>
                <c:pt idx="38535">
                  <c:v>45133.802083333336</c:v>
                </c:pt>
                <c:pt idx="38536">
                  <c:v>45133.805555555555</c:v>
                </c:pt>
                <c:pt idx="38537">
                  <c:v>45133.809027777781</c:v>
                </c:pt>
                <c:pt idx="38538">
                  <c:v>45133.8125</c:v>
                </c:pt>
                <c:pt idx="38539">
                  <c:v>45133.815972222219</c:v>
                </c:pt>
                <c:pt idx="38540">
                  <c:v>45133.819444444445</c:v>
                </c:pt>
                <c:pt idx="38541">
                  <c:v>45133.822916666664</c:v>
                </c:pt>
                <c:pt idx="38542">
                  <c:v>45133.826388888891</c:v>
                </c:pt>
                <c:pt idx="38543">
                  <c:v>45133.829861111109</c:v>
                </c:pt>
                <c:pt idx="38544">
                  <c:v>45133.833333333336</c:v>
                </c:pt>
                <c:pt idx="38545">
                  <c:v>45133.836805555555</c:v>
                </c:pt>
                <c:pt idx="38546">
                  <c:v>45133.840277777781</c:v>
                </c:pt>
                <c:pt idx="38547">
                  <c:v>45133.84375</c:v>
                </c:pt>
                <c:pt idx="38548">
                  <c:v>45133.847222222219</c:v>
                </c:pt>
                <c:pt idx="38549">
                  <c:v>45133.850694444445</c:v>
                </c:pt>
                <c:pt idx="38550">
                  <c:v>45133.854166666664</c:v>
                </c:pt>
                <c:pt idx="38551">
                  <c:v>45133.857638888891</c:v>
                </c:pt>
                <c:pt idx="38552">
                  <c:v>45133.861111111109</c:v>
                </c:pt>
                <c:pt idx="38553">
                  <c:v>45133.864583333336</c:v>
                </c:pt>
                <c:pt idx="38554">
                  <c:v>45133.868055555555</c:v>
                </c:pt>
                <c:pt idx="38555">
                  <c:v>45133.871527777781</c:v>
                </c:pt>
                <c:pt idx="38556">
                  <c:v>45133.875</c:v>
                </c:pt>
                <c:pt idx="38557">
                  <c:v>45133.878472222219</c:v>
                </c:pt>
                <c:pt idx="38558">
                  <c:v>45133.881944444445</c:v>
                </c:pt>
                <c:pt idx="38559">
                  <c:v>45133.885416666664</c:v>
                </c:pt>
                <c:pt idx="38560">
                  <c:v>45133.888888888891</c:v>
                </c:pt>
                <c:pt idx="38561">
                  <c:v>45133.892361111109</c:v>
                </c:pt>
                <c:pt idx="38562">
                  <c:v>45133.895833333336</c:v>
                </c:pt>
                <c:pt idx="38563">
                  <c:v>45133.899305555555</c:v>
                </c:pt>
                <c:pt idx="38564">
                  <c:v>45133.902777777781</c:v>
                </c:pt>
                <c:pt idx="38565">
                  <c:v>45133.90625</c:v>
                </c:pt>
                <c:pt idx="38566">
                  <c:v>45133.909722222219</c:v>
                </c:pt>
                <c:pt idx="38567">
                  <c:v>45133.913194444445</c:v>
                </c:pt>
                <c:pt idx="38568">
                  <c:v>45133.916666666664</c:v>
                </c:pt>
                <c:pt idx="38569">
                  <c:v>45133.920138888891</c:v>
                </c:pt>
                <c:pt idx="38570">
                  <c:v>45133.923611111109</c:v>
                </c:pt>
                <c:pt idx="38571">
                  <c:v>45133.927083333336</c:v>
                </c:pt>
                <c:pt idx="38572">
                  <c:v>45133.930555555555</c:v>
                </c:pt>
                <c:pt idx="38573">
                  <c:v>45133.934027777781</c:v>
                </c:pt>
                <c:pt idx="38574">
                  <c:v>45133.9375</c:v>
                </c:pt>
                <c:pt idx="38575">
                  <c:v>45133.940972222219</c:v>
                </c:pt>
                <c:pt idx="38576">
                  <c:v>45133.944444444445</c:v>
                </c:pt>
                <c:pt idx="38577">
                  <c:v>45133.947916666664</c:v>
                </c:pt>
                <c:pt idx="38578">
                  <c:v>45133.951388888891</c:v>
                </c:pt>
                <c:pt idx="38579">
                  <c:v>45133.954861111109</c:v>
                </c:pt>
                <c:pt idx="38580">
                  <c:v>45133.958333333336</c:v>
                </c:pt>
                <c:pt idx="38581">
                  <c:v>45133.961805555555</c:v>
                </c:pt>
                <c:pt idx="38582">
                  <c:v>45133.965277777781</c:v>
                </c:pt>
                <c:pt idx="38583">
                  <c:v>45133.96875</c:v>
                </c:pt>
                <c:pt idx="38584">
                  <c:v>45133.972222222219</c:v>
                </c:pt>
                <c:pt idx="38585">
                  <c:v>45133.975694444445</c:v>
                </c:pt>
                <c:pt idx="38586">
                  <c:v>45133.979166666664</c:v>
                </c:pt>
                <c:pt idx="38587">
                  <c:v>45133.982638888891</c:v>
                </c:pt>
                <c:pt idx="38588">
                  <c:v>45133.986111111109</c:v>
                </c:pt>
                <c:pt idx="38589">
                  <c:v>45133.989583333336</c:v>
                </c:pt>
                <c:pt idx="38590">
                  <c:v>45133.993055555555</c:v>
                </c:pt>
                <c:pt idx="38591">
                  <c:v>45133.996527777781</c:v>
                </c:pt>
                <c:pt idx="38592">
                  <c:v>45134</c:v>
                </c:pt>
                <c:pt idx="38593">
                  <c:v>45134.003472222219</c:v>
                </c:pt>
                <c:pt idx="38594">
                  <c:v>45134.006944444445</c:v>
                </c:pt>
                <c:pt idx="38595">
                  <c:v>45134.010416666664</c:v>
                </c:pt>
                <c:pt idx="38596">
                  <c:v>45134.013888888891</c:v>
                </c:pt>
                <c:pt idx="38597">
                  <c:v>45134.017361111109</c:v>
                </c:pt>
                <c:pt idx="38598">
                  <c:v>45134.020833333336</c:v>
                </c:pt>
                <c:pt idx="38599">
                  <c:v>45134.024305555555</c:v>
                </c:pt>
                <c:pt idx="38600">
                  <c:v>45134.027777777781</c:v>
                </c:pt>
                <c:pt idx="38601">
                  <c:v>45134.03125</c:v>
                </c:pt>
                <c:pt idx="38602">
                  <c:v>45134.034722222219</c:v>
                </c:pt>
                <c:pt idx="38603">
                  <c:v>45134.038194444445</c:v>
                </c:pt>
                <c:pt idx="38604">
                  <c:v>45134.041666666664</c:v>
                </c:pt>
                <c:pt idx="38605">
                  <c:v>45134.045138888891</c:v>
                </c:pt>
                <c:pt idx="38606">
                  <c:v>45134.048611111109</c:v>
                </c:pt>
                <c:pt idx="38607">
                  <c:v>45134.052083333336</c:v>
                </c:pt>
                <c:pt idx="38608">
                  <c:v>45134.055555555555</c:v>
                </c:pt>
                <c:pt idx="38609">
                  <c:v>45134.059027777781</c:v>
                </c:pt>
                <c:pt idx="38610">
                  <c:v>45134.0625</c:v>
                </c:pt>
                <c:pt idx="38611">
                  <c:v>45134.065972222219</c:v>
                </c:pt>
                <c:pt idx="38612">
                  <c:v>45134.069444444445</c:v>
                </c:pt>
                <c:pt idx="38613">
                  <c:v>45134.072916666664</c:v>
                </c:pt>
                <c:pt idx="38614">
                  <c:v>45134.076388888891</c:v>
                </c:pt>
                <c:pt idx="38615">
                  <c:v>45134.079861111109</c:v>
                </c:pt>
                <c:pt idx="38616">
                  <c:v>45134.083333333336</c:v>
                </c:pt>
                <c:pt idx="38617">
                  <c:v>45134.086805555555</c:v>
                </c:pt>
                <c:pt idx="38618">
                  <c:v>45134.090277777781</c:v>
                </c:pt>
                <c:pt idx="38619">
                  <c:v>45134.09375</c:v>
                </c:pt>
                <c:pt idx="38620">
                  <c:v>45134.097222222219</c:v>
                </c:pt>
                <c:pt idx="38621">
                  <c:v>45134.100694444445</c:v>
                </c:pt>
                <c:pt idx="38622">
                  <c:v>45134.104166666664</c:v>
                </c:pt>
                <c:pt idx="38623">
                  <c:v>45134.107638888891</c:v>
                </c:pt>
                <c:pt idx="38624">
                  <c:v>45134.111111111109</c:v>
                </c:pt>
                <c:pt idx="38625">
                  <c:v>45134.114583333336</c:v>
                </c:pt>
                <c:pt idx="38626">
                  <c:v>45134.118055555555</c:v>
                </c:pt>
                <c:pt idx="38627">
                  <c:v>45134.121527777781</c:v>
                </c:pt>
                <c:pt idx="38628">
                  <c:v>45134.125</c:v>
                </c:pt>
                <c:pt idx="38629">
                  <c:v>45134.128472222219</c:v>
                </c:pt>
                <c:pt idx="38630">
                  <c:v>45134.131944444445</c:v>
                </c:pt>
                <c:pt idx="38631">
                  <c:v>45134.135416666664</c:v>
                </c:pt>
                <c:pt idx="38632">
                  <c:v>45134.138888888891</c:v>
                </c:pt>
                <c:pt idx="38633">
                  <c:v>45134.142361111109</c:v>
                </c:pt>
                <c:pt idx="38634">
                  <c:v>45134.145833333336</c:v>
                </c:pt>
                <c:pt idx="38635">
                  <c:v>45134.149305555555</c:v>
                </c:pt>
                <c:pt idx="38636">
                  <c:v>45134.152777777781</c:v>
                </c:pt>
                <c:pt idx="38637">
                  <c:v>45134.15625</c:v>
                </c:pt>
                <c:pt idx="38638">
                  <c:v>45134.159722222219</c:v>
                </c:pt>
                <c:pt idx="38639">
                  <c:v>45134.163194444445</c:v>
                </c:pt>
                <c:pt idx="38640">
                  <c:v>45134.166666666664</c:v>
                </c:pt>
                <c:pt idx="38641">
                  <c:v>45134.170138888891</c:v>
                </c:pt>
                <c:pt idx="38642">
                  <c:v>45134.173611111109</c:v>
                </c:pt>
                <c:pt idx="38643">
                  <c:v>45134.177083333336</c:v>
                </c:pt>
                <c:pt idx="38644">
                  <c:v>45134.180555555555</c:v>
                </c:pt>
                <c:pt idx="38645">
                  <c:v>45134.184027777781</c:v>
                </c:pt>
                <c:pt idx="38646">
                  <c:v>45134.1875</c:v>
                </c:pt>
                <c:pt idx="38647">
                  <c:v>45134.190972222219</c:v>
                </c:pt>
                <c:pt idx="38648">
                  <c:v>45134.194444444445</c:v>
                </c:pt>
                <c:pt idx="38649">
                  <c:v>45134.197916666664</c:v>
                </c:pt>
                <c:pt idx="38650">
                  <c:v>45134.201388888891</c:v>
                </c:pt>
                <c:pt idx="38651">
                  <c:v>45134.204861111109</c:v>
                </c:pt>
                <c:pt idx="38652">
                  <c:v>45134.208333333336</c:v>
                </c:pt>
                <c:pt idx="38653">
                  <c:v>45134.211805555555</c:v>
                </c:pt>
                <c:pt idx="38654">
                  <c:v>45134.215277777781</c:v>
                </c:pt>
                <c:pt idx="38655">
                  <c:v>45134.21875</c:v>
                </c:pt>
                <c:pt idx="38656">
                  <c:v>45134.222222222219</c:v>
                </c:pt>
                <c:pt idx="38657">
                  <c:v>45134.225694444445</c:v>
                </c:pt>
                <c:pt idx="38658">
                  <c:v>45134.229166666664</c:v>
                </c:pt>
                <c:pt idx="38659">
                  <c:v>45134.232638888891</c:v>
                </c:pt>
                <c:pt idx="38660">
                  <c:v>45134.236111111109</c:v>
                </c:pt>
                <c:pt idx="38661">
                  <c:v>45134.239583333336</c:v>
                </c:pt>
                <c:pt idx="38662">
                  <c:v>45134.243055555555</c:v>
                </c:pt>
                <c:pt idx="38663">
                  <c:v>45134.246527777781</c:v>
                </c:pt>
                <c:pt idx="38664">
                  <c:v>45134.25</c:v>
                </c:pt>
                <c:pt idx="38665">
                  <c:v>45134.253472222219</c:v>
                </c:pt>
                <c:pt idx="38666">
                  <c:v>45134.256944444445</c:v>
                </c:pt>
                <c:pt idx="38667">
                  <c:v>45134.260416666664</c:v>
                </c:pt>
                <c:pt idx="38668">
                  <c:v>45134.263888888891</c:v>
                </c:pt>
                <c:pt idx="38669">
                  <c:v>45134.267361111109</c:v>
                </c:pt>
                <c:pt idx="38670">
                  <c:v>45134.270833333336</c:v>
                </c:pt>
                <c:pt idx="38671">
                  <c:v>45134.274305555555</c:v>
                </c:pt>
                <c:pt idx="38672">
                  <c:v>45134.277777777781</c:v>
                </c:pt>
                <c:pt idx="38673">
                  <c:v>45134.28125</c:v>
                </c:pt>
                <c:pt idx="38674">
                  <c:v>45134.284722222219</c:v>
                </c:pt>
                <c:pt idx="38675">
                  <c:v>45134.288194444445</c:v>
                </c:pt>
                <c:pt idx="38676">
                  <c:v>45134.291666666664</c:v>
                </c:pt>
                <c:pt idx="38677">
                  <c:v>45134.295138888891</c:v>
                </c:pt>
                <c:pt idx="38678">
                  <c:v>45134.298611111109</c:v>
                </c:pt>
                <c:pt idx="38679">
                  <c:v>45134.302083333336</c:v>
                </c:pt>
                <c:pt idx="38680">
                  <c:v>45134.305555555555</c:v>
                </c:pt>
                <c:pt idx="38681">
                  <c:v>45134.309027777781</c:v>
                </c:pt>
                <c:pt idx="38682">
                  <c:v>45134.3125</c:v>
                </c:pt>
                <c:pt idx="38683">
                  <c:v>45134.315972222219</c:v>
                </c:pt>
                <c:pt idx="38684">
                  <c:v>45134.319444444445</c:v>
                </c:pt>
                <c:pt idx="38685">
                  <c:v>45134.322916666664</c:v>
                </c:pt>
                <c:pt idx="38686">
                  <c:v>45134.326388888891</c:v>
                </c:pt>
                <c:pt idx="38687">
                  <c:v>45134.329861111109</c:v>
                </c:pt>
                <c:pt idx="38688">
                  <c:v>45134.333333333336</c:v>
                </c:pt>
                <c:pt idx="38689">
                  <c:v>45134.336805555555</c:v>
                </c:pt>
                <c:pt idx="38690">
                  <c:v>45134.340277777781</c:v>
                </c:pt>
                <c:pt idx="38691">
                  <c:v>45134.34375</c:v>
                </c:pt>
                <c:pt idx="38692">
                  <c:v>45134.347222222219</c:v>
                </c:pt>
                <c:pt idx="38693">
                  <c:v>45134.350694444445</c:v>
                </c:pt>
                <c:pt idx="38694">
                  <c:v>45134.354166666664</c:v>
                </c:pt>
                <c:pt idx="38695">
                  <c:v>45134.357638888891</c:v>
                </c:pt>
                <c:pt idx="38696">
                  <c:v>45134.361111111109</c:v>
                </c:pt>
                <c:pt idx="38697">
                  <c:v>45134.364583333336</c:v>
                </c:pt>
                <c:pt idx="38698">
                  <c:v>45134.368055555555</c:v>
                </c:pt>
                <c:pt idx="38699">
                  <c:v>45134.371527777781</c:v>
                </c:pt>
                <c:pt idx="38700">
                  <c:v>45134.375</c:v>
                </c:pt>
                <c:pt idx="38701">
                  <c:v>45134.378472222219</c:v>
                </c:pt>
                <c:pt idx="38702">
                  <c:v>45134.381944444445</c:v>
                </c:pt>
                <c:pt idx="38703">
                  <c:v>45134.385416666664</c:v>
                </c:pt>
                <c:pt idx="38704">
                  <c:v>45134.388888888891</c:v>
                </c:pt>
                <c:pt idx="38705">
                  <c:v>45134.392361111109</c:v>
                </c:pt>
                <c:pt idx="38706">
                  <c:v>45134.395833333336</c:v>
                </c:pt>
                <c:pt idx="38707">
                  <c:v>45134.399305555555</c:v>
                </c:pt>
                <c:pt idx="38708">
                  <c:v>45134.402777777781</c:v>
                </c:pt>
                <c:pt idx="38709">
                  <c:v>45134.40625</c:v>
                </c:pt>
                <c:pt idx="38710">
                  <c:v>45134.409722222219</c:v>
                </c:pt>
                <c:pt idx="38711">
                  <c:v>45134.413194444445</c:v>
                </c:pt>
                <c:pt idx="38712">
                  <c:v>45134.416666666664</c:v>
                </c:pt>
                <c:pt idx="38713">
                  <c:v>45134.420138888891</c:v>
                </c:pt>
                <c:pt idx="38714">
                  <c:v>45134.423611111109</c:v>
                </c:pt>
                <c:pt idx="38715">
                  <c:v>45134.427083333336</c:v>
                </c:pt>
                <c:pt idx="38716">
                  <c:v>45134.430555555555</c:v>
                </c:pt>
                <c:pt idx="38717">
                  <c:v>45134.434027777781</c:v>
                </c:pt>
                <c:pt idx="38718">
                  <c:v>45134.4375</c:v>
                </c:pt>
                <c:pt idx="38719">
                  <c:v>45134.440972222219</c:v>
                </c:pt>
                <c:pt idx="38720">
                  <c:v>45134.444444444445</c:v>
                </c:pt>
                <c:pt idx="38721">
                  <c:v>45134.447916666664</c:v>
                </c:pt>
                <c:pt idx="38722">
                  <c:v>45134.451388888891</c:v>
                </c:pt>
                <c:pt idx="38723">
                  <c:v>45134.454861111109</c:v>
                </c:pt>
                <c:pt idx="38724">
                  <c:v>45134.458333333336</c:v>
                </c:pt>
                <c:pt idx="38725">
                  <c:v>45134.461805555555</c:v>
                </c:pt>
                <c:pt idx="38726">
                  <c:v>45134.465277777781</c:v>
                </c:pt>
                <c:pt idx="38727">
                  <c:v>45134.46875</c:v>
                </c:pt>
                <c:pt idx="38728">
                  <c:v>45134.472222222219</c:v>
                </c:pt>
                <c:pt idx="38729">
                  <c:v>45134.475694444445</c:v>
                </c:pt>
                <c:pt idx="38730">
                  <c:v>45134.479166666664</c:v>
                </c:pt>
                <c:pt idx="38731">
                  <c:v>45134.482638888891</c:v>
                </c:pt>
                <c:pt idx="38732">
                  <c:v>45134.486111111109</c:v>
                </c:pt>
                <c:pt idx="38733">
                  <c:v>45134.489583333336</c:v>
                </c:pt>
                <c:pt idx="38734">
                  <c:v>45134.493055555555</c:v>
                </c:pt>
                <c:pt idx="38735">
                  <c:v>45134.496527777781</c:v>
                </c:pt>
                <c:pt idx="38736">
                  <c:v>45134.5</c:v>
                </c:pt>
                <c:pt idx="38737">
                  <c:v>45134.503472222219</c:v>
                </c:pt>
                <c:pt idx="38738">
                  <c:v>45134.506944444445</c:v>
                </c:pt>
                <c:pt idx="38739">
                  <c:v>45134.510416666664</c:v>
                </c:pt>
                <c:pt idx="38740">
                  <c:v>45134.513888888891</c:v>
                </c:pt>
                <c:pt idx="38741">
                  <c:v>45134.517361111109</c:v>
                </c:pt>
                <c:pt idx="38742">
                  <c:v>45134.520833333336</c:v>
                </c:pt>
                <c:pt idx="38743">
                  <c:v>45134.524305555555</c:v>
                </c:pt>
                <c:pt idx="38744">
                  <c:v>45134.527777777781</c:v>
                </c:pt>
                <c:pt idx="38745">
                  <c:v>45134.53125</c:v>
                </c:pt>
                <c:pt idx="38746">
                  <c:v>45134.534722222219</c:v>
                </c:pt>
                <c:pt idx="38747">
                  <c:v>45134.538194444445</c:v>
                </c:pt>
                <c:pt idx="38748">
                  <c:v>45134.541666666664</c:v>
                </c:pt>
                <c:pt idx="38749">
                  <c:v>45134.545138888891</c:v>
                </c:pt>
                <c:pt idx="38750">
                  <c:v>45134.548611111109</c:v>
                </c:pt>
                <c:pt idx="38751">
                  <c:v>45134.552083333336</c:v>
                </c:pt>
                <c:pt idx="38752">
                  <c:v>45134.555555555555</c:v>
                </c:pt>
                <c:pt idx="38753">
                  <c:v>45134.559027777781</c:v>
                </c:pt>
                <c:pt idx="38754">
                  <c:v>45134.5625</c:v>
                </c:pt>
                <c:pt idx="38755">
                  <c:v>45134.565972222219</c:v>
                </c:pt>
                <c:pt idx="38756">
                  <c:v>45134.569444444445</c:v>
                </c:pt>
                <c:pt idx="38757">
                  <c:v>45134.572916666664</c:v>
                </c:pt>
                <c:pt idx="38758">
                  <c:v>45134.576388888891</c:v>
                </c:pt>
                <c:pt idx="38759">
                  <c:v>45134.579861111109</c:v>
                </c:pt>
                <c:pt idx="38760">
                  <c:v>45134.583333333336</c:v>
                </c:pt>
                <c:pt idx="38761">
                  <c:v>45134.586805555555</c:v>
                </c:pt>
                <c:pt idx="38762">
                  <c:v>45134.590277777781</c:v>
                </c:pt>
                <c:pt idx="38763">
                  <c:v>45134.59375</c:v>
                </c:pt>
                <c:pt idx="38764">
                  <c:v>45134.597222222219</c:v>
                </c:pt>
                <c:pt idx="38765">
                  <c:v>45134.600694444445</c:v>
                </c:pt>
                <c:pt idx="38766">
                  <c:v>45134.604166666664</c:v>
                </c:pt>
                <c:pt idx="38767">
                  <c:v>45134.607638888891</c:v>
                </c:pt>
                <c:pt idx="38768">
                  <c:v>45134.611111111109</c:v>
                </c:pt>
                <c:pt idx="38769">
                  <c:v>45134.614583333336</c:v>
                </c:pt>
                <c:pt idx="38770">
                  <c:v>45134.618055555555</c:v>
                </c:pt>
                <c:pt idx="38771">
                  <c:v>45134.621527777781</c:v>
                </c:pt>
                <c:pt idx="38772">
                  <c:v>45134.625</c:v>
                </c:pt>
                <c:pt idx="38773">
                  <c:v>45134.628472222219</c:v>
                </c:pt>
                <c:pt idx="38774">
                  <c:v>45134.631944444445</c:v>
                </c:pt>
                <c:pt idx="38775">
                  <c:v>45134.635416666664</c:v>
                </c:pt>
                <c:pt idx="38776">
                  <c:v>45134.638888888891</c:v>
                </c:pt>
                <c:pt idx="38777">
                  <c:v>45134.642361111109</c:v>
                </c:pt>
                <c:pt idx="38778">
                  <c:v>45134.645833333336</c:v>
                </c:pt>
                <c:pt idx="38779">
                  <c:v>45134.649305555555</c:v>
                </c:pt>
                <c:pt idx="38780">
                  <c:v>45134.652777777781</c:v>
                </c:pt>
                <c:pt idx="38781">
                  <c:v>45134.65625</c:v>
                </c:pt>
                <c:pt idx="38782">
                  <c:v>45134.659722222219</c:v>
                </c:pt>
                <c:pt idx="38783">
                  <c:v>45134.663194444445</c:v>
                </c:pt>
                <c:pt idx="38784">
                  <c:v>45134.666666666664</c:v>
                </c:pt>
                <c:pt idx="38785">
                  <c:v>45134.670138888891</c:v>
                </c:pt>
                <c:pt idx="38786">
                  <c:v>45134.673611111109</c:v>
                </c:pt>
                <c:pt idx="38787">
                  <c:v>45134.677083333336</c:v>
                </c:pt>
                <c:pt idx="38788">
                  <c:v>45134.680555555555</c:v>
                </c:pt>
                <c:pt idx="38789">
                  <c:v>45134.684027777781</c:v>
                </c:pt>
                <c:pt idx="38790">
                  <c:v>45134.6875</c:v>
                </c:pt>
                <c:pt idx="38791">
                  <c:v>45134.690972222219</c:v>
                </c:pt>
                <c:pt idx="38792">
                  <c:v>45134.694444444445</c:v>
                </c:pt>
                <c:pt idx="38793">
                  <c:v>45134.697916666664</c:v>
                </c:pt>
                <c:pt idx="38794">
                  <c:v>45134.701388888891</c:v>
                </c:pt>
                <c:pt idx="38795">
                  <c:v>45134.704861111109</c:v>
                </c:pt>
                <c:pt idx="38796">
                  <c:v>45134.708333333336</c:v>
                </c:pt>
                <c:pt idx="38797">
                  <c:v>45134.711805555555</c:v>
                </c:pt>
                <c:pt idx="38798">
                  <c:v>45134.715277777781</c:v>
                </c:pt>
                <c:pt idx="38799">
                  <c:v>45134.71875</c:v>
                </c:pt>
                <c:pt idx="38800">
                  <c:v>45134.722222222219</c:v>
                </c:pt>
                <c:pt idx="38801">
                  <c:v>45134.725694444445</c:v>
                </c:pt>
                <c:pt idx="38802">
                  <c:v>45134.729166666664</c:v>
                </c:pt>
                <c:pt idx="38803">
                  <c:v>45134.732638888891</c:v>
                </c:pt>
                <c:pt idx="38804">
                  <c:v>45134.736111111109</c:v>
                </c:pt>
                <c:pt idx="38805">
                  <c:v>45134.739583333336</c:v>
                </c:pt>
                <c:pt idx="38806">
                  <c:v>45134.743055555555</c:v>
                </c:pt>
                <c:pt idx="38807">
                  <c:v>45134.746527777781</c:v>
                </c:pt>
                <c:pt idx="38808">
                  <c:v>45134.75</c:v>
                </c:pt>
                <c:pt idx="38809">
                  <c:v>45134.753472222219</c:v>
                </c:pt>
                <c:pt idx="38810">
                  <c:v>45134.756944444445</c:v>
                </c:pt>
                <c:pt idx="38811">
                  <c:v>45134.760416666664</c:v>
                </c:pt>
                <c:pt idx="38812">
                  <c:v>45134.763888888891</c:v>
                </c:pt>
                <c:pt idx="38813">
                  <c:v>45134.767361111109</c:v>
                </c:pt>
                <c:pt idx="38814">
                  <c:v>45134.770833333336</c:v>
                </c:pt>
                <c:pt idx="38815">
                  <c:v>45134.774305555555</c:v>
                </c:pt>
                <c:pt idx="38816">
                  <c:v>45134.777777777781</c:v>
                </c:pt>
                <c:pt idx="38817">
                  <c:v>45134.78125</c:v>
                </c:pt>
                <c:pt idx="38818">
                  <c:v>45134.784722222219</c:v>
                </c:pt>
                <c:pt idx="38819">
                  <c:v>45134.788194444445</c:v>
                </c:pt>
                <c:pt idx="38820">
                  <c:v>45134.791666666664</c:v>
                </c:pt>
                <c:pt idx="38821">
                  <c:v>45134.795138888891</c:v>
                </c:pt>
                <c:pt idx="38822">
                  <c:v>45134.798611111109</c:v>
                </c:pt>
                <c:pt idx="38823">
                  <c:v>45134.802083333336</c:v>
                </c:pt>
                <c:pt idx="38824">
                  <c:v>45134.805555555555</c:v>
                </c:pt>
                <c:pt idx="38825">
                  <c:v>45134.809027777781</c:v>
                </c:pt>
                <c:pt idx="38826">
                  <c:v>45134.8125</c:v>
                </c:pt>
                <c:pt idx="38827">
                  <c:v>45134.815972222219</c:v>
                </c:pt>
                <c:pt idx="38828">
                  <c:v>45134.819444444445</c:v>
                </c:pt>
                <c:pt idx="38829">
                  <c:v>45134.822916666664</c:v>
                </c:pt>
                <c:pt idx="38830">
                  <c:v>45134.826388888891</c:v>
                </c:pt>
                <c:pt idx="38831">
                  <c:v>45134.829861111109</c:v>
                </c:pt>
                <c:pt idx="38832">
                  <c:v>45134.833333333336</c:v>
                </c:pt>
                <c:pt idx="38833">
                  <c:v>45134.836805555555</c:v>
                </c:pt>
                <c:pt idx="38834">
                  <c:v>45134.840277777781</c:v>
                </c:pt>
                <c:pt idx="38835">
                  <c:v>45134.84375</c:v>
                </c:pt>
                <c:pt idx="38836">
                  <c:v>45134.847222222219</c:v>
                </c:pt>
                <c:pt idx="38837">
                  <c:v>45134.850694444445</c:v>
                </c:pt>
                <c:pt idx="38838">
                  <c:v>45134.854166666664</c:v>
                </c:pt>
                <c:pt idx="38839">
                  <c:v>45134.857638888891</c:v>
                </c:pt>
                <c:pt idx="38840">
                  <c:v>45134.861111111109</c:v>
                </c:pt>
                <c:pt idx="38841">
                  <c:v>45134.864583333336</c:v>
                </c:pt>
                <c:pt idx="38842">
                  <c:v>45134.868055555555</c:v>
                </c:pt>
                <c:pt idx="38843">
                  <c:v>45134.871527777781</c:v>
                </c:pt>
                <c:pt idx="38844">
                  <c:v>45134.875</c:v>
                </c:pt>
                <c:pt idx="38845">
                  <c:v>45134.878472222219</c:v>
                </c:pt>
                <c:pt idx="38846">
                  <c:v>45134.881944444445</c:v>
                </c:pt>
                <c:pt idx="38847">
                  <c:v>45134.885416666664</c:v>
                </c:pt>
                <c:pt idx="38848">
                  <c:v>45134.888888888891</c:v>
                </c:pt>
                <c:pt idx="38849">
                  <c:v>45134.892361111109</c:v>
                </c:pt>
                <c:pt idx="38850">
                  <c:v>45134.895833333336</c:v>
                </c:pt>
                <c:pt idx="38851">
                  <c:v>45134.899305555555</c:v>
                </c:pt>
                <c:pt idx="38852">
                  <c:v>45134.902777777781</c:v>
                </c:pt>
                <c:pt idx="38853">
                  <c:v>45134.90625</c:v>
                </c:pt>
                <c:pt idx="38854">
                  <c:v>45134.909722222219</c:v>
                </c:pt>
                <c:pt idx="38855">
                  <c:v>45134.913194444445</c:v>
                </c:pt>
                <c:pt idx="38856">
                  <c:v>45134.916666666664</c:v>
                </c:pt>
                <c:pt idx="38857">
                  <c:v>45134.920138888891</c:v>
                </c:pt>
                <c:pt idx="38858">
                  <c:v>45134.923611111109</c:v>
                </c:pt>
                <c:pt idx="38859">
                  <c:v>45134.927083333336</c:v>
                </c:pt>
                <c:pt idx="38860">
                  <c:v>45134.930555555555</c:v>
                </c:pt>
                <c:pt idx="38861">
                  <c:v>45134.934027777781</c:v>
                </c:pt>
                <c:pt idx="38862">
                  <c:v>45134.9375</c:v>
                </c:pt>
                <c:pt idx="38863">
                  <c:v>45134.940972222219</c:v>
                </c:pt>
                <c:pt idx="38864">
                  <c:v>45134.944444444445</c:v>
                </c:pt>
                <c:pt idx="38865">
                  <c:v>45134.947916666664</c:v>
                </c:pt>
                <c:pt idx="38866">
                  <c:v>45134.951388888891</c:v>
                </c:pt>
                <c:pt idx="38867">
                  <c:v>45134.954861111109</c:v>
                </c:pt>
                <c:pt idx="38868">
                  <c:v>45134.958333333336</c:v>
                </c:pt>
                <c:pt idx="38869">
                  <c:v>45134.961805555555</c:v>
                </c:pt>
                <c:pt idx="38870">
                  <c:v>45134.965277777781</c:v>
                </c:pt>
                <c:pt idx="38871">
                  <c:v>45134.96875</c:v>
                </c:pt>
                <c:pt idx="38872">
                  <c:v>45134.972222222219</c:v>
                </c:pt>
                <c:pt idx="38873">
                  <c:v>45134.975694444445</c:v>
                </c:pt>
                <c:pt idx="38874">
                  <c:v>45134.979166666664</c:v>
                </c:pt>
                <c:pt idx="38875">
                  <c:v>45134.982638888891</c:v>
                </c:pt>
                <c:pt idx="38876">
                  <c:v>45134.986111111109</c:v>
                </c:pt>
                <c:pt idx="38877">
                  <c:v>45134.989583333336</c:v>
                </c:pt>
                <c:pt idx="38878">
                  <c:v>45134.993055555555</c:v>
                </c:pt>
                <c:pt idx="38879">
                  <c:v>45134.996527777781</c:v>
                </c:pt>
                <c:pt idx="38880">
                  <c:v>45135</c:v>
                </c:pt>
                <c:pt idx="38881">
                  <c:v>45135.003472222219</c:v>
                </c:pt>
                <c:pt idx="38882">
                  <c:v>45135.006944444445</c:v>
                </c:pt>
                <c:pt idx="38883">
                  <c:v>45135.010416666664</c:v>
                </c:pt>
                <c:pt idx="38884">
                  <c:v>45135.013888888891</c:v>
                </c:pt>
                <c:pt idx="38885">
                  <c:v>45135.017361111109</c:v>
                </c:pt>
                <c:pt idx="38886">
                  <c:v>45135.020833333336</c:v>
                </c:pt>
                <c:pt idx="38887">
                  <c:v>45135.024305555555</c:v>
                </c:pt>
                <c:pt idx="38888">
                  <c:v>45135.027777777781</c:v>
                </c:pt>
                <c:pt idx="38889">
                  <c:v>45135.03125</c:v>
                </c:pt>
                <c:pt idx="38890">
                  <c:v>45135.034722222219</c:v>
                </c:pt>
                <c:pt idx="38891">
                  <c:v>45135.038194444445</c:v>
                </c:pt>
                <c:pt idx="38892">
                  <c:v>45135.041666666664</c:v>
                </c:pt>
                <c:pt idx="38893">
                  <c:v>45135.045138888891</c:v>
                </c:pt>
                <c:pt idx="38894">
                  <c:v>45135.048611111109</c:v>
                </c:pt>
                <c:pt idx="38895">
                  <c:v>45135.052083333336</c:v>
                </c:pt>
                <c:pt idx="38896">
                  <c:v>45135.055555555555</c:v>
                </c:pt>
                <c:pt idx="38897">
                  <c:v>45135.059027777781</c:v>
                </c:pt>
                <c:pt idx="38898">
                  <c:v>45135.0625</c:v>
                </c:pt>
                <c:pt idx="38899">
                  <c:v>45135.065972222219</c:v>
                </c:pt>
                <c:pt idx="38900">
                  <c:v>45135.069444444445</c:v>
                </c:pt>
                <c:pt idx="38901">
                  <c:v>45135.072916666664</c:v>
                </c:pt>
                <c:pt idx="38902">
                  <c:v>45135.076388888891</c:v>
                </c:pt>
                <c:pt idx="38903">
                  <c:v>45135.079861111109</c:v>
                </c:pt>
                <c:pt idx="38904">
                  <c:v>45135.083333333336</c:v>
                </c:pt>
                <c:pt idx="38905">
                  <c:v>45135.086805555555</c:v>
                </c:pt>
                <c:pt idx="38906">
                  <c:v>45135.090277777781</c:v>
                </c:pt>
                <c:pt idx="38907">
                  <c:v>45135.09375</c:v>
                </c:pt>
                <c:pt idx="38908">
                  <c:v>45135.097222222219</c:v>
                </c:pt>
                <c:pt idx="38909">
                  <c:v>45135.100694444445</c:v>
                </c:pt>
                <c:pt idx="38910">
                  <c:v>45135.104166666664</c:v>
                </c:pt>
                <c:pt idx="38911">
                  <c:v>45135.107638888891</c:v>
                </c:pt>
                <c:pt idx="38912">
                  <c:v>45135.111111111109</c:v>
                </c:pt>
                <c:pt idx="38913">
                  <c:v>45135.114583333336</c:v>
                </c:pt>
                <c:pt idx="38914">
                  <c:v>45135.118055555555</c:v>
                </c:pt>
                <c:pt idx="38915">
                  <c:v>45135.121527777781</c:v>
                </c:pt>
                <c:pt idx="38916">
                  <c:v>45135.125</c:v>
                </c:pt>
                <c:pt idx="38917">
                  <c:v>45135.128472222219</c:v>
                </c:pt>
                <c:pt idx="38918">
                  <c:v>45135.131944444445</c:v>
                </c:pt>
                <c:pt idx="38919">
                  <c:v>45135.135416666664</c:v>
                </c:pt>
                <c:pt idx="38920">
                  <c:v>45135.138888888891</c:v>
                </c:pt>
                <c:pt idx="38921">
                  <c:v>45135.142361111109</c:v>
                </c:pt>
                <c:pt idx="38922">
                  <c:v>45135.145833333336</c:v>
                </c:pt>
                <c:pt idx="38923">
                  <c:v>45135.149305555555</c:v>
                </c:pt>
                <c:pt idx="38924">
                  <c:v>45135.152777777781</c:v>
                </c:pt>
                <c:pt idx="38925">
                  <c:v>45135.15625</c:v>
                </c:pt>
                <c:pt idx="38926">
                  <c:v>45135.159722222219</c:v>
                </c:pt>
                <c:pt idx="38927">
                  <c:v>45135.163194444445</c:v>
                </c:pt>
                <c:pt idx="38928">
                  <c:v>45135.166666666664</c:v>
                </c:pt>
                <c:pt idx="38929">
                  <c:v>45135.170138888891</c:v>
                </c:pt>
                <c:pt idx="38930">
                  <c:v>45135.173611111109</c:v>
                </c:pt>
                <c:pt idx="38931">
                  <c:v>45135.177083333336</c:v>
                </c:pt>
                <c:pt idx="38932">
                  <c:v>45135.180555555555</c:v>
                </c:pt>
                <c:pt idx="38933">
                  <c:v>45135.184027777781</c:v>
                </c:pt>
                <c:pt idx="38934">
                  <c:v>45135.1875</c:v>
                </c:pt>
                <c:pt idx="38935">
                  <c:v>45135.190972222219</c:v>
                </c:pt>
                <c:pt idx="38936">
                  <c:v>45135.194444444445</c:v>
                </c:pt>
                <c:pt idx="38937">
                  <c:v>45135.197916666664</c:v>
                </c:pt>
                <c:pt idx="38938">
                  <c:v>45135.201388888891</c:v>
                </c:pt>
                <c:pt idx="38939">
                  <c:v>45135.204861111109</c:v>
                </c:pt>
                <c:pt idx="38940">
                  <c:v>45135.208333333336</c:v>
                </c:pt>
                <c:pt idx="38941">
                  <c:v>45135.211805555555</c:v>
                </c:pt>
                <c:pt idx="38942">
                  <c:v>45135.215277777781</c:v>
                </c:pt>
                <c:pt idx="38943">
                  <c:v>45135.21875</c:v>
                </c:pt>
                <c:pt idx="38944">
                  <c:v>45135.222222222219</c:v>
                </c:pt>
                <c:pt idx="38945">
                  <c:v>45135.225694444445</c:v>
                </c:pt>
                <c:pt idx="38946">
                  <c:v>45135.229166666664</c:v>
                </c:pt>
                <c:pt idx="38947">
                  <c:v>45135.232638888891</c:v>
                </c:pt>
                <c:pt idx="38948">
                  <c:v>45135.236111111109</c:v>
                </c:pt>
                <c:pt idx="38949">
                  <c:v>45135.239583333336</c:v>
                </c:pt>
                <c:pt idx="38950">
                  <c:v>45135.243055555555</c:v>
                </c:pt>
                <c:pt idx="38951">
                  <c:v>45135.246527777781</c:v>
                </c:pt>
                <c:pt idx="38952">
                  <c:v>45135.25</c:v>
                </c:pt>
                <c:pt idx="38953">
                  <c:v>45135.253472222219</c:v>
                </c:pt>
                <c:pt idx="38954">
                  <c:v>45135.256944444445</c:v>
                </c:pt>
                <c:pt idx="38955">
                  <c:v>45135.260416666664</c:v>
                </c:pt>
                <c:pt idx="38956">
                  <c:v>45135.263888888891</c:v>
                </c:pt>
                <c:pt idx="38957">
                  <c:v>45135.267361111109</c:v>
                </c:pt>
                <c:pt idx="38958">
                  <c:v>45135.270833333336</c:v>
                </c:pt>
                <c:pt idx="38959">
                  <c:v>45135.274305555555</c:v>
                </c:pt>
                <c:pt idx="38960">
                  <c:v>45135.277777777781</c:v>
                </c:pt>
                <c:pt idx="38961">
                  <c:v>45135.28125</c:v>
                </c:pt>
                <c:pt idx="38962">
                  <c:v>45135.284722222219</c:v>
                </c:pt>
                <c:pt idx="38963">
                  <c:v>45135.288194444445</c:v>
                </c:pt>
                <c:pt idx="38964">
                  <c:v>45135.291666666664</c:v>
                </c:pt>
                <c:pt idx="38965">
                  <c:v>45135.295138888891</c:v>
                </c:pt>
                <c:pt idx="38966">
                  <c:v>45135.298611111109</c:v>
                </c:pt>
                <c:pt idx="38967">
                  <c:v>45135.302083333336</c:v>
                </c:pt>
                <c:pt idx="38968">
                  <c:v>45135.305555555555</c:v>
                </c:pt>
                <c:pt idx="38969">
                  <c:v>45135.309027777781</c:v>
                </c:pt>
                <c:pt idx="38970">
                  <c:v>45135.3125</c:v>
                </c:pt>
                <c:pt idx="38971">
                  <c:v>45135.315972222219</c:v>
                </c:pt>
                <c:pt idx="38972">
                  <c:v>45135.319444444445</c:v>
                </c:pt>
                <c:pt idx="38973">
                  <c:v>45135.322916666664</c:v>
                </c:pt>
                <c:pt idx="38974">
                  <c:v>45135.326388888891</c:v>
                </c:pt>
                <c:pt idx="38975">
                  <c:v>45135.329861111109</c:v>
                </c:pt>
                <c:pt idx="38976">
                  <c:v>45135.333333333336</c:v>
                </c:pt>
                <c:pt idx="38977">
                  <c:v>45135.336805555555</c:v>
                </c:pt>
                <c:pt idx="38978">
                  <c:v>45135.340277777781</c:v>
                </c:pt>
                <c:pt idx="38979">
                  <c:v>45135.34375</c:v>
                </c:pt>
                <c:pt idx="38980">
                  <c:v>45135.347222222219</c:v>
                </c:pt>
                <c:pt idx="38981">
                  <c:v>45135.350694444445</c:v>
                </c:pt>
                <c:pt idx="38982">
                  <c:v>45135.354166666664</c:v>
                </c:pt>
                <c:pt idx="38983">
                  <c:v>45135.357638888891</c:v>
                </c:pt>
                <c:pt idx="38984">
                  <c:v>45135.361111111109</c:v>
                </c:pt>
                <c:pt idx="38985">
                  <c:v>45135.364583333336</c:v>
                </c:pt>
                <c:pt idx="38986">
                  <c:v>45135.368055555555</c:v>
                </c:pt>
                <c:pt idx="38987">
                  <c:v>45135.371527777781</c:v>
                </c:pt>
                <c:pt idx="38988">
                  <c:v>45135.375</c:v>
                </c:pt>
                <c:pt idx="38989">
                  <c:v>45135.378472222219</c:v>
                </c:pt>
                <c:pt idx="38990">
                  <c:v>45135.381944444445</c:v>
                </c:pt>
                <c:pt idx="38991">
                  <c:v>45135.385416666664</c:v>
                </c:pt>
                <c:pt idx="38992">
                  <c:v>45135.388888888891</c:v>
                </c:pt>
                <c:pt idx="38993">
                  <c:v>45135.392361111109</c:v>
                </c:pt>
                <c:pt idx="38994">
                  <c:v>45135.395833333336</c:v>
                </c:pt>
                <c:pt idx="38995">
                  <c:v>45135.399305555555</c:v>
                </c:pt>
                <c:pt idx="38996">
                  <c:v>45135.402777777781</c:v>
                </c:pt>
                <c:pt idx="38997">
                  <c:v>45135.40625</c:v>
                </c:pt>
                <c:pt idx="38998">
                  <c:v>45135.409722222219</c:v>
                </c:pt>
                <c:pt idx="38999">
                  <c:v>45135.413194444445</c:v>
                </c:pt>
                <c:pt idx="39000">
                  <c:v>45135.416666666664</c:v>
                </c:pt>
                <c:pt idx="39001">
                  <c:v>45135.420138888891</c:v>
                </c:pt>
                <c:pt idx="39002">
                  <c:v>45135.423611111109</c:v>
                </c:pt>
                <c:pt idx="39003">
                  <c:v>45135.427083333336</c:v>
                </c:pt>
                <c:pt idx="39004">
                  <c:v>45135.430555555555</c:v>
                </c:pt>
                <c:pt idx="39005">
                  <c:v>45135.434027777781</c:v>
                </c:pt>
                <c:pt idx="39006">
                  <c:v>45135.4375</c:v>
                </c:pt>
                <c:pt idx="39007">
                  <c:v>45135.440972222219</c:v>
                </c:pt>
                <c:pt idx="39008">
                  <c:v>45135.444444444445</c:v>
                </c:pt>
                <c:pt idx="39009">
                  <c:v>45135.447916666664</c:v>
                </c:pt>
                <c:pt idx="39010">
                  <c:v>45135.451388888891</c:v>
                </c:pt>
                <c:pt idx="39011">
                  <c:v>45135.454861111109</c:v>
                </c:pt>
                <c:pt idx="39012">
                  <c:v>45135.458333333336</c:v>
                </c:pt>
                <c:pt idx="39013">
                  <c:v>45135.461805555555</c:v>
                </c:pt>
                <c:pt idx="39014">
                  <c:v>45135.465277777781</c:v>
                </c:pt>
                <c:pt idx="39015">
                  <c:v>45135.46875</c:v>
                </c:pt>
                <c:pt idx="39016">
                  <c:v>45135.472222222219</c:v>
                </c:pt>
                <c:pt idx="39017">
                  <c:v>45135.475694444445</c:v>
                </c:pt>
                <c:pt idx="39018">
                  <c:v>45135.479166666664</c:v>
                </c:pt>
                <c:pt idx="39019">
                  <c:v>45135.482638888891</c:v>
                </c:pt>
                <c:pt idx="39020">
                  <c:v>45135.486111111109</c:v>
                </c:pt>
                <c:pt idx="39021">
                  <c:v>45135.489583333336</c:v>
                </c:pt>
                <c:pt idx="39022">
                  <c:v>45135.493055555555</c:v>
                </c:pt>
                <c:pt idx="39023">
                  <c:v>45135.496527777781</c:v>
                </c:pt>
                <c:pt idx="39024">
                  <c:v>45135.5</c:v>
                </c:pt>
                <c:pt idx="39025">
                  <c:v>45135.503472222219</c:v>
                </c:pt>
                <c:pt idx="39026">
                  <c:v>45135.506944444445</c:v>
                </c:pt>
                <c:pt idx="39027">
                  <c:v>45135.510416666664</c:v>
                </c:pt>
                <c:pt idx="39028">
                  <c:v>45135.513888888891</c:v>
                </c:pt>
                <c:pt idx="39029">
                  <c:v>45135.517361111109</c:v>
                </c:pt>
                <c:pt idx="39030">
                  <c:v>45135.520833333336</c:v>
                </c:pt>
                <c:pt idx="39031">
                  <c:v>45135.524305555555</c:v>
                </c:pt>
                <c:pt idx="39032">
                  <c:v>45135.527777777781</c:v>
                </c:pt>
                <c:pt idx="39033">
                  <c:v>45135.53125</c:v>
                </c:pt>
                <c:pt idx="39034">
                  <c:v>45135.534722222219</c:v>
                </c:pt>
                <c:pt idx="39035">
                  <c:v>45135.538194444445</c:v>
                </c:pt>
                <c:pt idx="39036">
                  <c:v>45135.541666666664</c:v>
                </c:pt>
                <c:pt idx="39037">
                  <c:v>45135.545138888891</c:v>
                </c:pt>
                <c:pt idx="39038">
                  <c:v>45135.548611111109</c:v>
                </c:pt>
                <c:pt idx="39039">
                  <c:v>45135.552083333336</c:v>
                </c:pt>
                <c:pt idx="39040">
                  <c:v>45135.555555555555</c:v>
                </c:pt>
                <c:pt idx="39041">
                  <c:v>45135.559027777781</c:v>
                </c:pt>
                <c:pt idx="39042">
                  <c:v>45135.5625</c:v>
                </c:pt>
                <c:pt idx="39043">
                  <c:v>45135.565972222219</c:v>
                </c:pt>
                <c:pt idx="39044">
                  <c:v>45135.569444444445</c:v>
                </c:pt>
                <c:pt idx="39045">
                  <c:v>45135.572916666664</c:v>
                </c:pt>
                <c:pt idx="39046">
                  <c:v>45135.576388888891</c:v>
                </c:pt>
                <c:pt idx="39047">
                  <c:v>45135.579861111109</c:v>
                </c:pt>
                <c:pt idx="39048">
                  <c:v>45135.583333333336</c:v>
                </c:pt>
                <c:pt idx="39049">
                  <c:v>45135.586805555555</c:v>
                </c:pt>
                <c:pt idx="39050">
                  <c:v>45135.590277777781</c:v>
                </c:pt>
                <c:pt idx="39051">
                  <c:v>45135.59375</c:v>
                </c:pt>
                <c:pt idx="39052">
                  <c:v>45135.597222222219</c:v>
                </c:pt>
                <c:pt idx="39053">
                  <c:v>45135.600694444445</c:v>
                </c:pt>
                <c:pt idx="39054">
                  <c:v>45135.604166666664</c:v>
                </c:pt>
                <c:pt idx="39055">
                  <c:v>45135.607638888891</c:v>
                </c:pt>
                <c:pt idx="39056">
                  <c:v>45135.611111111109</c:v>
                </c:pt>
                <c:pt idx="39057">
                  <c:v>45135.614583333336</c:v>
                </c:pt>
                <c:pt idx="39058">
                  <c:v>45135.618055555555</c:v>
                </c:pt>
                <c:pt idx="39059">
                  <c:v>45135.621527777781</c:v>
                </c:pt>
                <c:pt idx="39060">
                  <c:v>45135.625</c:v>
                </c:pt>
                <c:pt idx="39061">
                  <c:v>45135.628472222219</c:v>
                </c:pt>
                <c:pt idx="39062">
                  <c:v>45135.631944444445</c:v>
                </c:pt>
                <c:pt idx="39063">
                  <c:v>45135.635416666664</c:v>
                </c:pt>
                <c:pt idx="39064">
                  <c:v>45135.638888888891</c:v>
                </c:pt>
                <c:pt idx="39065">
                  <c:v>45135.642361111109</c:v>
                </c:pt>
                <c:pt idx="39066">
                  <c:v>45135.645833333336</c:v>
                </c:pt>
                <c:pt idx="39067">
                  <c:v>45135.649305555555</c:v>
                </c:pt>
                <c:pt idx="39068">
                  <c:v>45135.652777777781</c:v>
                </c:pt>
                <c:pt idx="39069">
                  <c:v>45135.65625</c:v>
                </c:pt>
                <c:pt idx="39070">
                  <c:v>45135.659722222219</c:v>
                </c:pt>
                <c:pt idx="39071">
                  <c:v>45135.663194444445</c:v>
                </c:pt>
                <c:pt idx="39072">
                  <c:v>45135.666666666664</c:v>
                </c:pt>
                <c:pt idx="39073">
                  <c:v>45135.670138888891</c:v>
                </c:pt>
                <c:pt idx="39074">
                  <c:v>45135.673611111109</c:v>
                </c:pt>
                <c:pt idx="39075">
                  <c:v>45135.677083333336</c:v>
                </c:pt>
                <c:pt idx="39076">
                  <c:v>45135.680555555555</c:v>
                </c:pt>
                <c:pt idx="39077">
                  <c:v>45135.684027777781</c:v>
                </c:pt>
                <c:pt idx="39078">
                  <c:v>45135.6875</c:v>
                </c:pt>
                <c:pt idx="39079">
                  <c:v>45135.690972222219</c:v>
                </c:pt>
                <c:pt idx="39080">
                  <c:v>45135.694444444445</c:v>
                </c:pt>
                <c:pt idx="39081">
                  <c:v>45135.697916666664</c:v>
                </c:pt>
                <c:pt idx="39082">
                  <c:v>45135.701388888891</c:v>
                </c:pt>
                <c:pt idx="39083">
                  <c:v>45135.704861111109</c:v>
                </c:pt>
                <c:pt idx="39084">
                  <c:v>45135.708333333336</c:v>
                </c:pt>
                <c:pt idx="39085">
                  <c:v>45135.711805555555</c:v>
                </c:pt>
                <c:pt idx="39086">
                  <c:v>45135.715277777781</c:v>
                </c:pt>
                <c:pt idx="39087">
                  <c:v>45135.71875</c:v>
                </c:pt>
                <c:pt idx="39088">
                  <c:v>45135.722222222219</c:v>
                </c:pt>
                <c:pt idx="39089">
                  <c:v>45135.725694444445</c:v>
                </c:pt>
                <c:pt idx="39090">
                  <c:v>45135.729166666664</c:v>
                </c:pt>
                <c:pt idx="39091">
                  <c:v>45135.732638888891</c:v>
                </c:pt>
                <c:pt idx="39092">
                  <c:v>45135.736111111109</c:v>
                </c:pt>
                <c:pt idx="39093">
                  <c:v>45135.739583333336</c:v>
                </c:pt>
                <c:pt idx="39094">
                  <c:v>45135.743055555555</c:v>
                </c:pt>
                <c:pt idx="39095">
                  <c:v>45135.746527777781</c:v>
                </c:pt>
                <c:pt idx="39096">
                  <c:v>45135.75</c:v>
                </c:pt>
                <c:pt idx="39097">
                  <c:v>45135.753472222219</c:v>
                </c:pt>
                <c:pt idx="39098">
                  <c:v>45135.756944444445</c:v>
                </c:pt>
                <c:pt idx="39099">
                  <c:v>45135.760416666664</c:v>
                </c:pt>
                <c:pt idx="39100">
                  <c:v>45135.763888888891</c:v>
                </c:pt>
                <c:pt idx="39101">
                  <c:v>45135.767361111109</c:v>
                </c:pt>
                <c:pt idx="39102">
                  <c:v>45135.770833333336</c:v>
                </c:pt>
                <c:pt idx="39103">
                  <c:v>45135.774305555555</c:v>
                </c:pt>
                <c:pt idx="39104">
                  <c:v>45135.777777777781</c:v>
                </c:pt>
                <c:pt idx="39105">
                  <c:v>45135.78125</c:v>
                </c:pt>
                <c:pt idx="39106">
                  <c:v>45135.784722222219</c:v>
                </c:pt>
                <c:pt idx="39107">
                  <c:v>45135.788194444445</c:v>
                </c:pt>
                <c:pt idx="39108">
                  <c:v>45135.791666666664</c:v>
                </c:pt>
                <c:pt idx="39109">
                  <c:v>45135.795138888891</c:v>
                </c:pt>
                <c:pt idx="39110">
                  <c:v>45135.798611111109</c:v>
                </c:pt>
                <c:pt idx="39111">
                  <c:v>45135.802083333336</c:v>
                </c:pt>
                <c:pt idx="39112">
                  <c:v>45135.805555555555</c:v>
                </c:pt>
                <c:pt idx="39113">
                  <c:v>45135.809027777781</c:v>
                </c:pt>
                <c:pt idx="39114">
                  <c:v>45135.8125</c:v>
                </c:pt>
                <c:pt idx="39115">
                  <c:v>45135.815972222219</c:v>
                </c:pt>
                <c:pt idx="39116">
                  <c:v>45135.819444444445</c:v>
                </c:pt>
                <c:pt idx="39117">
                  <c:v>45135.822916666664</c:v>
                </c:pt>
                <c:pt idx="39118">
                  <c:v>45135.826388888891</c:v>
                </c:pt>
                <c:pt idx="39119">
                  <c:v>45135.829861111109</c:v>
                </c:pt>
                <c:pt idx="39120">
                  <c:v>45135.833333333336</c:v>
                </c:pt>
                <c:pt idx="39121">
                  <c:v>45135.836805555555</c:v>
                </c:pt>
                <c:pt idx="39122">
                  <c:v>45135.840277777781</c:v>
                </c:pt>
                <c:pt idx="39123">
                  <c:v>45135.84375</c:v>
                </c:pt>
                <c:pt idx="39124">
                  <c:v>45135.847222222219</c:v>
                </c:pt>
                <c:pt idx="39125">
                  <c:v>45135.850694444445</c:v>
                </c:pt>
                <c:pt idx="39126">
                  <c:v>45135.854166666664</c:v>
                </c:pt>
                <c:pt idx="39127">
                  <c:v>45135.857638888891</c:v>
                </c:pt>
                <c:pt idx="39128">
                  <c:v>45135.861111111109</c:v>
                </c:pt>
                <c:pt idx="39129">
                  <c:v>45135.864583333336</c:v>
                </c:pt>
                <c:pt idx="39130">
                  <c:v>45135.868055555555</c:v>
                </c:pt>
                <c:pt idx="39131">
                  <c:v>45135.871527777781</c:v>
                </c:pt>
                <c:pt idx="39132">
                  <c:v>45135.875</c:v>
                </c:pt>
                <c:pt idx="39133">
                  <c:v>45135.878472222219</c:v>
                </c:pt>
                <c:pt idx="39134">
                  <c:v>45135.881944444445</c:v>
                </c:pt>
                <c:pt idx="39135">
                  <c:v>45135.885416666664</c:v>
                </c:pt>
                <c:pt idx="39136">
                  <c:v>45135.888888888891</c:v>
                </c:pt>
                <c:pt idx="39137">
                  <c:v>45135.892361111109</c:v>
                </c:pt>
                <c:pt idx="39138">
                  <c:v>45135.895833333336</c:v>
                </c:pt>
                <c:pt idx="39139">
                  <c:v>45135.899305555555</c:v>
                </c:pt>
                <c:pt idx="39140">
                  <c:v>45135.902777777781</c:v>
                </c:pt>
                <c:pt idx="39141">
                  <c:v>45135.90625</c:v>
                </c:pt>
                <c:pt idx="39142">
                  <c:v>45135.909722222219</c:v>
                </c:pt>
                <c:pt idx="39143">
                  <c:v>45135.913194444445</c:v>
                </c:pt>
                <c:pt idx="39144">
                  <c:v>45135.916666666664</c:v>
                </c:pt>
                <c:pt idx="39145">
                  <c:v>45135.920138888891</c:v>
                </c:pt>
                <c:pt idx="39146">
                  <c:v>45135.923611111109</c:v>
                </c:pt>
                <c:pt idx="39147">
                  <c:v>45135.927083333336</c:v>
                </c:pt>
                <c:pt idx="39148">
                  <c:v>45135.930555555555</c:v>
                </c:pt>
                <c:pt idx="39149">
                  <c:v>45135.934027777781</c:v>
                </c:pt>
                <c:pt idx="39150">
                  <c:v>45135.9375</c:v>
                </c:pt>
                <c:pt idx="39151">
                  <c:v>45135.940972222219</c:v>
                </c:pt>
                <c:pt idx="39152">
                  <c:v>45135.944444444445</c:v>
                </c:pt>
                <c:pt idx="39153">
                  <c:v>45135.947916666664</c:v>
                </c:pt>
                <c:pt idx="39154">
                  <c:v>45135.951388888891</c:v>
                </c:pt>
                <c:pt idx="39155">
                  <c:v>45135.954861111109</c:v>
                </c:pt>
                <c:pt idx="39156">
                  <c:v>45135.958333333336</c:v>
                </c:pt>
                <c:pt idx="39157">
                  <c:v>45135.961805555555</c:v>
                </c:pt>
                <c:pt idx="39158">
                  <c:v>45135.965277777781</c:v>
                </c:pt>
                <c:pt idx="39159">
                  <c:v>45135.96875</c:v>
                </c:pt>
                <c:pt idx="39160">
                  <c:v>45135.972222222219</c:v>
                </c:pt>
                <c:pt idx="39161">
                  <c:v>45135.975694444445</c:v>
                </c:pt>
                <c:pt idx="39162">
                  <c:v>45135.979166666664</c:v>
                </c:pt>
                <c:pt idx="39163">
                  <c:v>45135.982638888891</c:v>
                </c:pt>
                <c:pt idx="39164">
                  <c:v>45135.986111111109</c:v>
                </c:pt>
                <c:pt idx="39165">
                  <c:v>45135.989583333336</c:v>
                </c:pt>
                <c:pt idx="39166">
                  <c:v>45135.993055555555</c:v>
                </c:pt>
                <c:pt idx="39167">
                  <c:v>45135.996527777781</c:v>
                </c:pt>
                <c:pt idx="39168">
                  <c:v>45136</c:v>
                </c:pt>
                <c:pt idx="39169">
                  <c:v>45136.003472222219</c:v>
                </c:pt>
                <c:pt idx="39170">
                  <c:v>45136.006944444445</c:v>
                </c:pt>
                <c:pt idx="39171">
                  <c:v>45136.010416666664</c:v>
                </c:pt>
                <c:pt idx="39172">
                  <c:v>45136.013888888891</c:v>
                </c:pt>
                <c:pt idx="39173">
                  <c:v>45136.017361111109</c:v>
                </c:pt>
                <c:pt idx="39174">
                  <c:v>45136.020833333336</c:v>
                </c:pt>
                <c:pt idx="39175">
                  <c:v>45136.024305555555</c:v>
                </c:pt>
                <c:pt idx="39176">
                  <c:v>45136.027777777781</c:v>
                </c:pt>
                <c:pt idx="39177">
                  <c:v>45136.03125</c:v>
                </c:pt>
                <c:pt idx="39178">
                  <c:v>45136.034722222219</c:v>
                </c:pt>
                <c:pt idx="39179">
                  <c:v>45136.038194444445</c:v>
                </c:pt>
                <c:pt idx="39180">
                  <c:v>45136.041666666664</c:v>
                </c:pt>
                <c:pt idx="39181">
                  <c:v>45136.045138888891</c:v>
                </c:pt>
                <c:pt idx="39182">
                  <c:v>45136.048611111109</c:v>
                </c:pt>
                <c:pt idx="39183">
                  <c:v>45136.052083333336</c:v>
                </c:pt>
                <c:pt idx="39184">
                  <c:v>45136.055555555555</c:v>
                </c:pt>
                <c:pt idx="39185">
                  <c:v>45136.059027777781</c:v>
                </c:pt>
                <c:pt idx="39186">
                  <c:v>45136.0625</c:v>
                </c:pt>
                <c:pt idx="39187">
                  <c:v>45136.065972222219</c:v>
                </c:pt>
                <c:pt idx="39188">
                  <c:v>45136.069444444445</c:v>
                </c:pt>
                <c:pt idx="39189">
                  <c:v>45136.072916666664</c:v>
                </c:pt>
                <c:pt idx="39190">
                  <c:v>45136.076388888891</c:v>
                </c:pt>
                <c:pt idx="39191">
                  <c:v>45136.079861111109</c:v>
                </c:pt>
                <c:pt idx="39192">
                  <c:v>45136.083333333336</c:v>
                </c:pt>
                <c:pt idx="39193">
                  <c:v>45136.086805555555</c:v>
                </c:pt>
                <c:pt idx="39194">
                  <c:v>45136.090277777781</c:v>
                </c:pt>
                <c:pt idx="39195">
                  <c:v>45136.09375</c:v>
                </c:pt>
                <c:pt idx="39196">
                  <c:v>45136.097222222219</c:v>
                </c:pt>
                <c:pt idx="39197">
                  <c:v>45136.100694444445</c:v>
                </c:pt>
                <c:pt idx="39198">
                  <c:v>45136.104166666664</c:v>
                </c:pt>
                <c:pt idx="39199">
                  <c:v>45136.107638888891</c:v>
                </c:pt>
                <c:pt idx="39200">
                  <c:v>45136.111111111109</c:v>
                </c:pt>
                <c:pt idx="39201">
                  <c:v>45136.114583333336</c:v>
                </c:pt>
                <c:pt idx="39202">
                  <c:v>45136.118055555555</c:v>
                </c:pt>
                <c:pt idx="39203">
                  <c:v>45136.121527777781</c:v>
                </c:pt>
                <c:pt idx="39204">
                  <c:v>45136.125</c:v>
                </c:pt>
                <c:pt idx="39205">
                  <c:v>45136.128472222219</c:v>
                </c:pt>
                <c:pt idx="39206">
                  <c:v>45136.131944444445</c:v>
                </c:pt>
                <c:pt idx="39207">
                  <c:v>45136.135416666664</c:v>
                </c:pt>
                <c:pt idx="39208">
                  <c:v>45136.138888888891</c:v>
                </c:pt>
                <c:pt idx="39209">
                  <c:v>45136.142361111109</c:v>
                </c:pt>
                <c:pt idx="39210">
                  <c:v>45136.145833333336</c:v>
                </c:pt>
                <c:pt idx="39211">
                  <c:v>45136.149305555555</c:v>
                </c:pt>
                <c:pt idx="39212">
                  <c:v>45136.152777777781</c:v>
                </c:pt>
                <c:pt idx="39213">
                  <c:v>45136.15625</c:v>
                </c:pt>
                <c:pt idx="39214">
                  <c:v>45136.159722222219</c:v>
                </c:pt>
                <c:pt idx="39215">
                  <c:v>45136.163194444445</c:v>
                </c:pt>
                <c:pt idx="39216">
                  <c:v>45136.166666666664</c:v>
                </c:pt>
                <c:pt idx="39217">
                  <c:v>45136.170138888891</c:v>
                </c:pt>
                <c:pt idx="39218">
                  <c:v>45136.173611111109</c:v>
                </c:pt>
                <c:pt idx="39219">
                  <c:v>45136.177083333336</c:v>
                </c:pt>
                <c:pt idx="39220">
                  <c:v>45136.180555555555</c:v>
                </c:pt>
                <c:pt idx="39221">
                  <c:v>45136.184027777781</c:v>
                </c:pt>
                <c:pt idx="39222">
                  <c:v>45136.1875</c:v>
                </c:pt>
                <c:pt idx="39223">
                  <c:v>45136.190972222219</c:v>
                </c:pt>
                <c:pt idx="39224">
                  <c:v>45136.194444444445</c:v>
                </c:pt>
                <c:pt idx="39225">
                  <c:v>45136.197916666664</c:v>
                </c:pt>
                <c:pt idx="39226">
                  <c:v>45136.201388888891</c:v>
                </c:pt>
                <c:pt idx="39227">
                  <c:v>45136.204861111109</c:v>
                </c:pt>
                <c:pt idx="39228">
                  <c:v>45136.208333333336</c:v>
                </c:pt>
                <c:pt idx="39229">
                  <c:v>45136.211805555555</c:v>
                </c:pt>
                <c:pt idx="39230">
                  <c:v>45136.215277777781</c:v>
                </c:pt>
                <c:pt idx="39231">
                  <c:v>45136.21875</c:v>
                </c:pt>
                <c:pt idx="39232">
                  <c:v>45136.222222222219</c:v>
                </c:pt>
                <c:pt idx="39233">
                  <c:v>45136.225694444445</c:v>
                </c:pt>
                <c:pt idx="39234">
                  <c:v>45136.229166666664</c:v>
                </c:pt>
                <c:pt idx="39235">
                  <c:v>45136.232638888891</c:v>
                </c:pt>
                <c:pt idx="39236">
                  <c:v>45136.236111111109</c:v>
                </c:pt>
                <c:pt idx="39237">
                  <c:v>45136.239583333336</c:v>
                </c:pt>
                <c:pt idx="39238">
                  <c:v>45136.243055555555</c:v>
                </c:pt>
                <c:pt idx="39239">
                  <c:v>45136.246527777781</c:v>
                </c:pt>
                <c:pt idx="39240">
                  <c:v>45136.25</c:v>
                </c:pt>
                <c:pt idx="39241">
                  <c:v>45136.253472222219</c:v>
                </c:pt>
                <c:pt idx="39242">
                  <c:v>45136.256944444445</c:v>
                </c:pt>
                <c:pt idx="39243">
                  <c:v>45136.260416666664</c:v>
                </c:pt>
                <c:pt idx="39244">
                  <c:v>45136.263888888891</c:v>
                </c:pt>
                <c:pt idx="39245">
                  <c:v>45136.267361111109</c:v>
                </c:pt>
                <c:pt idx="39246">
                  <c:v>45136.270833333336</c:v>
                </c:pt>
                <c:pt idx="39247">
                  <c:v>45136.274305555555</c:v>
                </c:pt>
                <c:pt idx="39248">
                  <c:v>45136.277777777781</c:v>
                </c:pt>
                <c:pt idx="39249">
                  <c:v>45136.28125</c:v>
                </c:pt>
                <c:pt idx="39250">
                  <c:v>45136.284722222219</c:v>
                </c:pt>
                <c:pt idx="39251">
                  <c:v>45136.288194444445</c:v>
                </c:pt>
                <c:pt idx="39252">
                  <c:v>45136.291666666664</c:v>
                </c:pt>
                <c:pt idx="39253">
                  <c:v>45136.295138888891</c:v>
                </c:pt>
                <c:pt idx="39254">
                  <c:v>45136.298611111109</c:v>
                </c:pt>
                <c:pt idx="39255">
                  <c:v>45136.302083333336</c:v>
                </c:pt>
                <c:pt idx="39256">
                  <c:v>45136.305555555555</c:v>
                </c:pt>
                <c:pt idx="39257">
                  <c:v>45136.309027777781</c:v>
                </c:pt>
                <c:pt idx="39258">
                  <c:v>45136.3125</c:v>
                </c:pt>
                <c:pt idx="39259">
                  <c:v>45136.315972222219</c:v>
                </c:pt>
                <c:pt idx="39260">
                  <c:v>45136.319444444445</c:v>
                </c:pt>
                <c:pt idx="39261">
                  <c:v>45136.322916666664</c:v>
                </c:pt>
                <c:pt idx="39262">
                  <c:v>45136.326388888891</c:v>
                </c:pt>
                <c:pt idx="39263">
                  <c:v>45136.329861111109</c:v>
                </c:pt>
                <c:pt idx="39264">
                  <c:v>45136.333333333336</c:v>
                </c:pt>
                <c:pt idx="39265">
                  <c:v>45136.336805555555</c:v>
                </c:pt>
                <c:pt idx="39266">
                  <c:v>45136.340277777781</c:v>
                </c:pt>
                <c:pt idx="39267">
                  <c:v>45136.34375</c:v>
                </c:pt>
                <c:pt idx="39268">
                  <c:v>45136.347222222219</c:v>
                </c:pt>
                <c:pt idx="39269">
                  <c:v>45136.350694444445</c:v>
                </c:pt>
                <c:pt idx="39270">
                  <c:v>45136.354166666664</c:v>
                </c:pt>
                <c:pt idx="39271">
                  <c:v>45136.357638888891</c:v>
                </c:pt>
                <c:pt idx="39272">
                  <c:v>45136.361111111109</c:v>
                </c:pt>
                <c:pt idx="39273">
                  <c:v>45136.364583333336</c:v>
                </c:pt>
                <c:pt idx="39274">
                  <c:v>45136.368055555555</c:v>
                </c:pt>
                <c:pt idx="39275">
                  <c:v>45136.371527777781</c:v>
                </c:pt>
                <c:pt idx="39276">
                  <c:v>45136.375</c:v>
                </c:pt>
                <c:pt idx="39277">
                  <c:v>45136.378472222219</c:v>
                </c:pt>
                <c:pt idx="39278">
                  <c:v>45136.381944444445</c:v>
                </c:pt>
                <c:pt idx="39279">
                  <c:v>45136.385416666664</c:v>
                </c:pt>
                <c:pt idx="39280">
                  <c:v>45136.388888888891</c:v>
                </c:pt>
                <c:pt idx="39281">
                  <c:v>45136.392361111109</c:v>
                </c:pt>
                <c:pt idx="39282">
                  <c:v>45136.395833333336</c:v>
                </c:pt>
                <c:pt idx="39283">
                  <c:v>45136.399305555555</c:v>
                </c:pt>
                <c:pt idx="39284">
                  <c:v>45136.402777777781</c:v>
                </c:pt>
                <c:pt idx="39285">
                  <c:v>45136.40625</c:v>
                </c:pt>
                <c:pt idx="39286">
                  <c:v>45136.409722222219</c:v>
                </c:pt>
                <c:pt idx="39287">
                  <c:v>45136.413194444445</c:v>
                </c:pt>
                <c:pt idx="39288">
                  <c:v>45136.416666666664</c:v>
                </c:pt>
                <c:pt idx="39289">
                  <c:v>45136.420138888891</c:v>
                </c:pt>
                <c:pt idx="39290">
                  <c:v>45136.423611111109</c:v>
                </c:pt>
                <c:pt idx="39291">
                  <c:v>45136.427083333336</c:v>
                </c:pt>
                <c:pt idx="39292">
                  <c:v>45136.430555555555</c:v>
                </c:pt>
                <c:pt idx="39293">
                  <c:v>45136.434027777781</c:v>
                </c:pt>
                <c:pt idx="39294">
                  <c:v>45136.4375</c:v>
                </c:pt>
                <c:pt idx="39295">
                  <c:v>45136.440972222219</c:v>
                </c:pt>
                <c:pt idx="39296">
                  <c:v>45136.444444444445</c:v>
                </c:pt>
                <c:pt idx="39297">
                  <c:v>45136.447916666664</c:v>
                </c:pt>
                <c:pt idx="39298">
                  <c:v>45136.451388888891</c:v>
                </c:pt>
                <c:pt idx="39299">
                  <c:v>45136.454861111109</c:v>
                </c:pt>
                <c:pt idx="39300">
                  <c:v>45136.458333333336</c:v>
                </c:pt>
                <c:pt idx="39301">
                  <c:v>45136.461805555555</c:v>
                </c:pt>
                <c:pt idx="39302">
                  <c:v>45136.465277777781</c:v>
                </c:pt>
                <c:pt idx="39303">
                  <c:v>45136.46875</c:v>
                </c:pt>
                <c:pt idx="39304">
                  <c:v>45136.472222222219</c:v>
                </c:pt>
                <c:pt idx="39305">
                  <c:v>45136.475694444445</c:v>
                </c:pt>
                <c:pt idx="39306">
                  <c:v>45136.479166666664</c:v>
                </c:pt>
                <c:pt idx="39307">
                  <c:v>45136.482638888891</c:v>
                </c:pt>
                <c:pt idx="39308">
                  <c:v>45136.486111111109</c:v>
                </c:pt>
                <c:pt idx="39309">
                  <c:v>45136.489583333336</c:v>
                </c:pt>
                <c:pt idx="39310">
                  <c:v>45136.493055555555</c:v>
                </c:pt>
                <c:pt idx="39311">
                  <c:v>45136.496527777781</c:v>
                </c:pt>
                <c:pt idx="39312">
                  <c:v>45136.5</c:v>
                </c:pt>
                <c:pt idx="39313">
                  <c:v>45136.503472222219</c:v>
                </c:pt>
                <c:pt idx="39314">
                  <c:v>45136.506944444445</c:v>
                </c:pt>
                <c:pt idx="39315">
                  <c:v>45136.510416666664</c:v>
                </c:pt>
                <c:pt idx="39316">
                  <c:v>45136.513888888891</c:v>
                </c:pt>
                <c:pt idx="39317">
                  <c:v>45136.517361111109</c:v>
                </c:pt>
                <c:pt idx="39318">
                  <c:v>45136.520833333336</c:v>
                </c:pt>
                <c:pt idx="39319">
                  <c:v>45136.524305555555</c:v>
                </c:pt>
                <c:pt idx="39320">
                  <c:v>45136.527777777781</c:v>
                </c:pt>
                <c:pt idx="39321">
                  <c:v>45136.53125</c:v>
                </c:pt>
                <c:pt idx="39322">
                  <c:v>45136.534722222219</c:v>
                </c:pt>
                <c:pt idx="39323">
                  <c:v>45136.538194444445</c:v>
                </c:pt>
                <c:pt idx="39324">
                  <c:v>45136.541666666664</c:v>
                </c:pt>
                <c:pt idx="39325">
                  <c:v>45136.545138888891</c:v>
                </c:pt>
                <c:pt idx="39326">
                  <c:v>45136.548611111109</c:v>
                </c:pt>
                <c:pt idx="39327">
                  <c:v>45136.552083333336</c:v>
                </c:pt>
                <c:pt idx="39328">
                  <c:v>45136.555555555555</c:v>
                </c:pt>
                <c:pt idx="39329">
                  <c:v>45136.559027777781</c:v>
                </c:pt>
                <c:pt idx="39330">
                  <c:v>45136.5625</c:v>
                </c:pt>
                <c:pt idx="39331">
                  <c:v>45136.565972222219</c:v>
                </c:pt>
                <c:pt idx="39332">
                  <c:v>45136.569444444445</c:v>
                </c:pt>
                <c:pt idx="39333">
                  <c:v>45136.572916666664</c:v>
                </c:pt>
                <c:pt idx="39334">
                  <c:v>45136.576388888891</c:v>
                </c:pt>
                <c:pt idx="39335">
                  <c:v>45136.579861111109</c:v>
                </c:pt>
                <c:pt idx="39336">
                  <c:v>45136.583333333336</c:v>
                </c:pt>
                <c:pt idx="39337">
                  <c:v>45136.586805555555</c:v>
                </c:pt>
                <c:pt idx="39338">
                  <c:v>45136.590277777781</c:v>
                </c:pt>
                <c:pt idx="39339">
                  <c:v>45136.59375</c:v>
                </c:pt>
                <c:pt idx="39340">
                  <c:v>45136.597222222219</c:v>
                </c:pt>
                <c:pt idx="39341">
                  <c:v>45136.600694444445</c:v>
                </c:pt>
                <c:pt idx="39342">
                  <c:v>45136.604166666664</c:v>
                </c:pt>
                <c:pt idx="39343">
                  <c:v>45136.607638888891</c:v>
                </c:pt>
                <c:pt idx="39344">
                  <c:v>45136.611111111109</c:v>
                </c:pt>
                <c:pt idx="39345">
                  <c:v>45136.614583333336</c:v>
                </c:pt>
                <c:pt idx="39346">
                  <c:v>45136.618055555555</c:v>
                </c:pt>
                <c:pt idx="39347">
                  <c:v>45136.621527777781</c:v>
                </c:pt>
                <c:pt idx="39348">
                  <c:v>45136.625</c:v>
                </c:pt>
                <c:pt idx="39349">
                  <c:v>45136.628472222219</c:v>
                </c:pt>
                <c:pt idx="39350">
                  <c:v>45136.631944444445</c:v>
                </c:pt>
                <c:pt idx="39351">
                  <c:v>45136.635416666664</c:v>
                </c:pt>
                <c:pt idx="39352">
                  <c:v>45136.638888888891</c:v>
                </c:pt>
                <c:pt idx="39353">
                  <c:v>45136.642361111109</c:v>
                </c:pt>
                <c:pt idx="39354">
                  <c:v>45136.645833333336</c:v>
                </c:pt>
                <c:pt idx="39355">
                  <c:v>45136.649305555555</c:v>
                </c:pt>
                <c:pt idx="39356">
                  <c:v>45136.652777777781</c:v>
                </c:pt>
                <c:pt idx="39357">
                  <c:v>45136.65625</c:v>
                </c:pt>
                <c:pt idx="39358">
                  <c:v>45136.659722222219</c:v>
                </c:pt>
                <c:pt idx="39359">
                  <c:v>45136.663194444445</c:v>
                </c:pt>
                <c:pt idx="39360">
                  <c:v>45136.666666666664</c:v>
                </c:pt>
                <c:pt idx="39361">
                  <c:v>45136.670138888891</c:v>
                </c:pt>
                <c:pt idx="39362">
                  <c:v>45136.673611111109</c:v>
                </c:pt>
                <c:pt idx="39363">
                  <c:v>45136.677083333336</c:v>
                </c:pt>
                <c:pt idx="39364">
                  <c:v>45136.680555555555</c:v>
                </c:pt>
                <c:pt idx="39365">
                  <c:v>45136.684027777781</c:v>
                </c:pt>
                <c:pt idx="39366">
                  <c:v>45136.6875</c:v>
                </c:pt>
                <c:pt idx="39367">
                  <c:v>45136.690972222219</c:v>
                </c:pt>
                <c:pt idx="39368">
                  <c:v>45136.694444444445</c:v>
                </c:pt>
                <c:pt idx="39369">
                  <c:v>45136.697916666664</c:v>
                </c:pt>
                <c:pt idx="39370">
                  <c:v>45136.701388888891</c:v>
                </c:pt>
                <c:pt idx="39371">
                  <c:v>45136.704861111109</c:v>
                </c:pt>
                <c:pt idx="39372">
                  <c:v>45136.708333333336</c:v>
                </c:pt>
                <c:pt idx="39373">
                  <c:v>45136.711805555555</c:v>
                </c:pt>
                <c:pt idx="39374">
                  <c:v>45136.715277777781</c:v>
                </c:pt>
                <c:pt idx="39375">
                  <c:v>45136.71875</c:v>
                </c:pt>
                <c:pt idx="39376">
                  <c:v>45136.722222222219</c:v>
                </c:pt>
                <c:pt idx="39377">
                  <c:v>45136.725694444445</c:v>
                </c:pt>
                <c:pt idx="39378">
                  <c:v>45136.729166666664</c:v>
                </c:pt>
                <c:pt idx="39379">
                  <c:v>45136.732638888891</c:v>
                </c:pt>
                <c:pt idx="39380">
                  <c:v>45136.736111111109</c:v>
                </c:pt>
                <c:pt idx="39381">
                  <c:v>45136.739583333336</c:v>
                </c:pt>
                <c:pt idx="39382">
                  <c:v>45136.743055555555</c:v>
                </c:pt>
                <c:pt idx="39383">
                  <c:v>45136.746527777781</c:v>
                </c:pt>
                <c:pt idx="39384">
                  <c:v>45136.75</c:v>
                </c:pt>
                <c:pt idx="39385">
                  <c:v>45136.753472222219</c:v>
                </c:pt>
                <c:pt idx="39386">
                  <c:v>45136.756944444445</c:v>
                </c:pt>
                <c:pt idx="39387">
                  <c:v>45136.760416666664</c:v>
                </c:pt>
                <c:pt idx="39388">
                  <c:v>45136.763888888891</c:v>
                </c:pt>
                <c:pt idx="39389">
                  <c:v>45136.767361111109</c:v>
                </c:pt>
                <c:pt idx="39390">
                  <c:v>45136.770833333336</c:v>
                </c:pt>
                <c:pt idx="39391">
                  <c:v>45136.774305555555</c:v>
                </c:pt>
                <c:pt idx="39392">
                  <c:v>45136.777777777781</c:v>
                </c:pt>
                <c:pt idx="39393">
                  <c:v>45136.78125</c:v>
                </c:pt>
                <c:pt idx="39394">
                  <c:v>45136.784722222219</c:v>
                </c:pt>
                <c:pt idx="39395">
                  <c:v>45136.788194444445</c:v>
                </c:pt>
                <c:pt idx="39396">
                  <c:v>45136.791666666664</c:v>
                </c:pt>
                <c:pt idx="39397">
                  <c:v>45136.795138888891</c:v>
                </c:pt>
                <c:pt idx="39398">
                  <c:v>45136.798611111109</c:v>
                </c:pt>
                <c:pt idx="39399">
                  <c:v>45136.802083333336</c:v>
                </c:pt>
                <c:pt idx="39400">
                  <c:v>45136.805555555555</c:v>
                </c:pt>
                <c:pt idx="39401">
                  <c:v>45136.809027777781</c:v>
                </c:pt>
                <c:pt idx="39402">
                  <c:v>45136.8125</c:v>
                </c:pt>
                <c:pt idx="39403">
                  <c:v>45136.815972222219</c:v>
                </c:pt>
                <c:pt idx="39404">
                  <c:v>45136.819444444445</c:v>
                </c:pt>
                <c:pt idx="39405">
                  <c:v>45136.822916666664</c:v>
                </c:pt>
                <c:pt idx="39406">
                  <c:v>45136.826388888891</c:v>
                </c:pt>
                <c:pt idx="39407">
                  <c:v>45136.829861111109</c:v>
                </c:pt>
                <c:pt idx="39408">
                  <c:v>45136.833333333336</c:v>
                </c:pt>
                <c:pt idx="39409">
                  <c:v>45136.836805555555</c:v>
                </c:pt>
                <c:pt idx="39410">
                  <c:v>45136.840277777781</c:v>
                </c:pt>
                <c:pt idx="39411">
                  <c:v>45136.84375</c:v>
                </c:pt>
                <c:pt idx="39412">
                  <c:v>45136.847222222219</c:v>
                </c:pt>
                <c:pt idx="39413">
                  <c:v>45136.850694444445</c:v>
                </c:pt>
                <c:pt idx="39414">
                  <c:v>45136.854166666664</c:v>
                </c:pt>
                <c:pt idx="39415">
                  <c:v>45136.857638888891</c:v>
                </c:pt>
                <c:pt idx="39416">
                  <c:v>45136.861111111109</c:v>
                </c:pt>
                <c:pt idx="39417">
                  <c:v>45136.864583333336</c:v>
                </c:pt>
                <c:pt idx="39418">
                  <c:v>45136.868055555555</c:v>
                </c:pt>
                <c:pt idx="39419">
                  <c:v>45136.871527777781</c:v>
                </c:pt>
                <c:pt idx="39420">
                  <c:v>45136.875</c:v>
                </c:pt>
                <c:pt idx="39421">
                  <c:v>45136.878472222219</c:v>
                </c:pt>
                <c:pt idx="39422">
                  <c:v>45136.881944444445</c:v>
                </c:pt>
                <c:pt idx="39423">
                  <c:v>45136.885416666664</c:v>
                </c:pt>
                <c:pt idx="39424">
                  <c:v>45136.888888888891</c:v>
                </c:pt>
                <c:pt idx="39425">
                  <c:v>45136.892361111109</c:v>
                </c:pt>
                <c:pt idx="39426">
                  <c:v>45136.895833333336</c:v>
                </c:pt>
                <c:pt idx="39427">
                  <c:v>45136.899305555555</c:v>
                </c:pt>
                <c:pt idx="39428">
                  <c:v>45136.902777777781</c:v>
                </c:pt>
                <c:pt idx="39429">
                  <c:v>45136.90625</c:v>
                </c:pt>
                <c:pt idx="39430">
                  <c:v>45136.909722222219</c:v>
                </c:pt>
                <c:pt idx="39431">
                  <c:v>45136.913194444445</c:v>
                </c:pt>
                <c:pt idx="39432">
                  <c:v>45136.916666666664</c:v>
                </c:pt>
                <c:pt idx="39433">
                  <c:v>45136.920138888891</c:v>
                </c:pt>
                <c:pt idx="39434">
                  <c:v>45136.923611111109</c:v>
                </c:pt>
                <c:pt idx="39435">
                  <c:v>45136.927083333336</c:v>
                </c:pt>
                <c:pt idx="39436">
                  <c:v>45136.930555555555</c:v>
                </c:pt>
                <c:pt idx="39437">
                  <c:v>45136.934027777781</c:v>
                </c:pt>
                <c:pt idx="39438">
                  <c:v>45136.9375</c:v>
                </c:pt>
                <c:pt idx="39439">
                  <c:v>45136.940972222219</c:v>
                </c:pt>
                <c:pt idx="39440">
                  <c:v>45136.944444444445</c:v>
                </c:pt>
                <c:pt idx="39441">
                  <c:v>45136.947916666664</c:v>
                </c:pt>
                <c:pt idx="39442">
                  <c:v>45136.951388888891</c:v>
                </c:pt>
                <c:pt idx="39443">
                  <c:v>45136.954861111109</c:v>
                </c:pt>
                <c:pt idx="39444">
                  <c:v>45136.958333333336</c:v>
                </c:pt>
                <c:pt idx="39445">
                  <c:v>45136.961805555555</c:v>
                </c:pt>
                <c:pt idx="39446">
                  <c:v>45136.965277777781</c:v>
                </c:pt>
                <c:pt idx="39447">
                  <c:v>45136.96875</c:v>
                </c:pt>
                <c:pt idx="39448">
                  <c:v>45136.972222222219</c:v>
                </c:pt>
                <c:pt idx="39449">
                  <c:v>45136.975694444445</c:v>
                </c:pt>
                <c:pt idx="39450">
                  <c:v>45136.979166666664</c:v>
                </c:pt>
                <c:pt idx="39451">
                  <c:v>45136.982638888891</c:v>
                </c:pt>
                <c:pt idx="39452">
                  <c:v>45136.986111111109</c:v>
                </c:pt>
                <c:pt idx="39453">
                  <c:v>45136.989583333336</c:v>
                </c:pt>
                <c:pt idx="39454">
                  <c:v>45136.993055555555</c:v>
                </c:pt>
                <c:pt idx="39455">
                  <c:v>45136.996527777781</c:v>
                </c:pt>
                <c:pt idx="39456">
                  <c:v>45137</c:v>
                </c:pt>
                <c:pt idx="39457">
                  <c:v>45137.003472222219</c:v>
                </c:pt>
                <c:pt idx="39458">
                  <c:v>45137.006944444445</c:v>
                </c:pt>
                <c:pt idx="39459">
                  <c:v>45137.010416666664</c:v>
                </c:pt>
                <c:pt idx="39460">
                  <c:v>45137.013888888891</c:v>
                </c:pt>
                <c:pt idx="39461">
                  <c:v>45137.017361111109</c:v>
                </c:pt>
                <c:pt idx="39462">
                  <c:v>45137.020833333336</c:v>
                </c:pt>
                <c:pt idx="39463">
                  <c:v>45137.024305555555</c:v>
                </c:pt>
                <c:pt idx="39464">
                  <c:v>45137.027777777781</c:v>
                </c:pt>
                <c:pt idx="39465">
                  <c:v>45137.03125</c:v>
                </c:pt>
                <c:pt idx="39466">
                  <c:v>45137.034722222219</c:v>
                </c:pt>
                <c:pt idx="39467">
                  <c:v>45137.038194444445</c:v>
                </c:pt>
                <c:pt idx="39468">
                  <c:v>45137.041666666664</c:v>
                </c:pt>
                <c:pt idx="39469">
                  <c:v>45137.045138888891</c:v>
                </c:pt>
                <c:pt idx="39470">
                  <c:v>45137.048611111109</c:v>
                </c:pt>
                <c:pt idx="39471">
                  <c:v>45137.052083333336</c:v>
                </c:pt>
                <c:pt idx="39472">
                  <c:v>45137.055555555555</c:v>
                </c:pt>
                <c:pt idx="39473">
                  <c:v>45137.059027777781</c:v>
                </c:pt>
                <c:pt idx="39474">
                  <c:v>45137.0625</c:v>
                </c:pt>
                <c:pt idx="39475">
                  <c:v>45137.065972222219</c:v>
                </c:pt>
                <c:pt idx="39476">
                  <c:v>45137.069444444445</c:v>
                </c:pt>
                <c:pt idx="39477">
                  <c:v>45137.072916666664</c:v>
                </c:pt>
                <c:pt idx="39478">
                  <c:v>45137.076388888891</c:v>
                </c:pt>
                <c:pt idx="39479">
                  <c:v>45137.079861111109</c:v>
                </c:pt>
                <c:pt idx="39480">
                  <c:v>45137.083333333336</c:v>
                </c:pt>
                <c:pt idx="39481">
                  <c:v>45137.086805555555</c:v>
                </c:pt>
                <c:pt idx="39482">
                  <c:v>45137.090277777781</c:v>
                </c:pt>
                <c:pt idx="39483">
                  <c:v>45137.09375</c:v>
                </c:pt>
                <c:pt idx="39484">
                  <c:v>45137.097222222219</c:v>
                </c:pt>
                <c:pt idx="39485">
                  <c:v>45137.100694444445</c:v>
                </c:pt>
                <c:pt idx="39486">
                  <c:v>45137.104166666664</c:v>
                </c:pt>
                <c:pt idx="39487">
                  <c:v>45137.107638888891</c:v>
                </c:pt>
                <c:pt idx="39488">
                  <c:v>45137.111111111109</c:v>
                </c:pt>
                <c:pt idx="39489">
                  <c:v>45137.114583333336</c:v>
                </c:pt>
                <c:pt idx="39490">
                  <c:v>45137.118055555555</c:v>
                </c:pt>
                <c:pt idx="39491">
                  <c:v>45137.121527777781</c:v>
                </c:pt>
                <c:pt idx="39492">
                  <c:v>45137.125</c:v>
                </c:pt>
                <c:pt idx="39493">
                  <c:v>45137.128472222219</c:v>
                </c:pt>
                <c:pt idx="39494">
                  <c:v>45137.131944444445</c:v>
                </c:pt>
                <c:pt idx="39495">
                  <c:v>45137.135416666664</c:v>
                </c:pt>
                <c:pt idx="39496">
                  <c:v>45137.138888888891</c:v>
                </c:pt>
                <c:pt idx="39497">
                  <c:v>45137.142361111109</c:v>
                </c:pt>
                <c:pt idx="39498">
                  <c:v>45137.145833333336</c:v>
                </c:pt>
                <c:pt idx="39499">
                  <c:v>45137.149305555555</c:v>
                </c:pt>
                <c:pt idx="39500">
                  <c:v>45137.152777777781</c:v>
                </c:pt>
                <c:pt idx="39501">
                  <c:v>45137.15625</c:v>
                </c:pt>
                <c:pt idx="39502">
                  <c:v>45137.159722222219</c:v>
                </c:pt>
                <c:pt idx="39503">
                  <c:v>45137.163194444445</c:v>
                </c:pt>
                <c:pt idx="39504">
                  <c:v>45137.166666666664</c:v>
                </c:pt>
                <c:pt idx="39505">
                  <c:v>45137.170138888891</c:v>
                </c:pt>
                <c:pt idx="39506">
                  <c:v>45137.173611111109</c:v>
                </c:pt>
                <c:pt idx="39507">
                  <c:v>45137.177083333336</c:v>
                </c:pt>
                <c:pt idx="39508">
                  <c:v>45137.180555555555</c:v>
                </c:pt>
                <c:pt idx="39509">
                  <c:v>45137.184027777781</c:v>
                </c:pt>
                <c:pt idx="39510">
                  <c:v>45137.1875</c:v>
                </c:pt>
                <c:pt idx="39511">
                  <c:v>45137.190972222219</c:v>
                </c:pt>
                <c:pt idx="39512">
                  <c:v>45137.194444444445</c:v>
                </c:pt>
                <c:pt idx="39513">
                  <c:v>45137.197916666664</c:v>
                </c:pt>
                <c:pt idx="39514">
                  <c:v>45137.201388888891</c:v>
                </c:pt>
                <c:pt idx="39515">
                  <c:v>45137.204861111109</c:v>
                </c:pt>
                <c:pt idx="39516">
                  <c:v>45137.208333333336</c:v>
                </c:pt>
                <c:pt idx="39517">
                  <c:v>45137.211805555555</c:v>
                </c:pt>
                <c:pt idx="39518">
                  <c:v>45137.215277777781</c:v>
                </c:pt>
                <c:pt idx="39519">
                  <c:v>45137.21875</c:v>
                </c:pt>
                <c:pt idx="39520">
                  <c:v>45137.222222222219</c:v>
                </c:pt>
                <c:pt idx="39521">
                  <c:v>45137.225694444445</c:v>
                </c:pt>
                <c:pt idx="39522">
                  <c:v>45137.229166666664</c:v>
                </c:pt>
                <c:pt idx="39523">
                  <c:v>45137.232638888891</c:v>
                </c:pt>
                <c:pt idx="39524">
                  <c:v>45137.236111111109</c:v>
                </c:pt>
                <c:pt idx="39525">
                  <c:v>45137.239583333336</c:v>
                </c:pt>
                <c:pt idx="39526">
                  <c:v>45137.243055555555</c:v>
                </c:pt>
                <c:pt idx="39527">
                  <c:v>45137.246527777781</c:v>
                </c:pt>
                <c:pt idx="39528">
                  <c:v>45137.25</c:v>
                </c:pt>
                <c:pt idx="39529">
                  <c:v>45137.253472222219</c:v>
                </c:pt>
                <c:pt idx="39530">
                  <c:v>45137.256944444445</c:v>
                </c:pt>
                <c:pt idx="39531">
                  <c:v>45137.260416666664</c:v>
                </c:pt>
                <c:pt idx="39532">
                  <c:v>45137.263888888891</c:v>
                </c:pt>
                <c:pt idx="39533">
                  <c:v>45137.267361111109</c:v>
                </c:pt>
                <c:pt idx="39534">
                  <c:v>45137.270833333336</c:v>
                </c:pt>
                <c:pt idx="39535">
                  <c:v>45137.274305555555</c:v>
                </c:pt>
                <c:pt idx="39536">
                  <c:v>45137.277777777781</c:v>
                </c:pt>
                <c:pt idx="39537">
                  <c:v>45137.28125</c:v>
                </c:pt>
                <c:pt idx="39538">
                  <c:v>45137.284722222219</c:v>
                </c:pt>
                <c:pt idx="39539">
                  <c:v>45137.288194444445</c:v>
                </c:pt>
                <c:pt idx="39540">
                  <c:v>45137.291666666664</c:v>
                </c:pt>
                <c:pt idx="39541">
                  <c:v>45137.295138888891</c:v>
                </c:pt>
                <c:pt idx="39542">
                  <c:v>45137.298611111109</c:v>
                </c:pt>
                <c:pt idx="39543">
                  <c:v>45137.302083333336</c:v>
                </c:pt>
                <c:pt idx="39544">
                  <c:v>45137.305555555555</c:v>
                </c:pt>
                <c:pt idx="39545">
                  <c:v>45137.309027777781</c:v>
                </c:pt>
                <c:pt idx="39546">
                  <c:v>45137.3125</c:v>
                </c:pt>
                <c:pt idx="39547">
                  <c:v>45137.315972222219</c:v>
                </c:pt>
                <c:pt idx="39548">
                  <c:v>45137.319444444445</c:v>
                </c:pt>
                <c:pt idx="39549">
                  <c:v>45137.322916666664</c:v>
                </c:pt>
                <c:pt idx="39550">
                  <c:v>45137.326388888891</c:v>
                </c:pt>
                <c:pt idx="39551">
                  <c:v>45137.329861111109</c:v>
                </c:pt>
                <c:pt idx="39552">
                  <c:v>45137.333333333336</c:v>
                </c:pt>
                <c:pt idx="39553">
                  <c:v>45137.336805555555</c:v>
                </c:pt>
                <c:pt idx="39554">
                  <c:v>45137.340277777781</c:v>
                </c:pt>
                <c:pt idx="39555">
                  <c:v>45137.34375</c:v>
                </c:pt>
                <c:pt idx="39556">
                  <c:v>45137.347222222219</c:v>
                </c:pt>
                <c:pt idx="39557">
                  <c:v>45137.350694444445</c:v>
                </c:pt>
                <c:pt idx="39558">
                  <c:v>45137.354166666664</c:v>
                </c:pt>
                <c:pt idx="39559">
                  <c:v>45137.357638888891</c:v>
                </c:pt>
                <c:pt idx="39560">
                  <c:v>45137.361111111109</c:v>
                </c:pt>
                <c:pt idx="39561">
                  <c:v>45137.364583333336</c:v>
                </c:pt>
                <c:pt idx="39562">
                  <c:v>45137.368055555555</c:v>
                </c:pt>
                <c:pt idx="39563">
                  <c:v>45137.371527777781</c:v>
                </c:pt>
                <c:pt idx="39564">
                  <c:v>45137.375</c:v>
                </c:pt>
                <c:pt idx="39565">
                  <c:v>45137.378472222219</c:v>
                </c:pt>
                <c:pt idx="39566">
                  <c:v>45137.381944444445</c:v>
                </c:pt>
                <c:pt idx="39567">
                  <c:v>45137.385416666664</c:v>
                </c:pt>
                <c:pt idx="39568">
                  <c:v>45137.388888888891</c:v>
                </c:pt>
                <c:pt idx="39569">
                  <c:v>45137.392361111109</c:v>
                </c:pt>
                <c:pt idx="39570">
                  <c:v>45137.395833333336</c:v>
                </c:pt>
                <c:pt idx="39571">
                  <c:v>45137.399305555555</c:v>
                </c:pt>
                <c:pt idx="39572">
                  <c:v>45137.402777777781</c:v>
                </c:pt>
                <c:pt idx="39573">
                  <c:v>45137.40625</c:v>
                </c:pt>
                <c:pt idx="39574">
                  <c:v>45137.409722222219</c:v>
                </c:pt>
                <c:pt idx="39575">
                  <c:v>45137.413194444445</c:v>
                </c:pt>
                <c:pt idx="39576">
                  <c:v>45137.416666666664</c:v>
                </c:pt>
                <c:pt idx="39577">
                  <c:v>45137.420138888891</c:v>
                </c:pt>
                <c:pt idx="39578">
                  <c:v>45137.423611111109</c:v>
                </c:pt>
                <c:pt idx="39579">
                  <c:v>45137.427083333336</c:v>
                </c:pt>
                <c:pt idx="39580">
                  <c:v>45137.430555555555</c:v>
                </c:pt>
                <c:pt idx="39581">
                  <c:v>45137.434027777781</c:v>
                </c:pt>
                <c:pt idx="39582">
                  <c:v>45137.4375</c:v>
                </c:pt>
                <c:pt idx="39583">
                  <c:v>45137.440972222219</c:v>
                </c:pt>
                <c:pt idx="39584">
                  <c:v>45137.444444444445</c:v>
                </c:pt>
                <c:pt idx="39585">
                  <c:v>45137.447916666664</c:v>
                </c:pt>
                <c:pt idx="39586">
                  <c:v>45137.451388888891</c:v>
                </c:pt>
                <c:pt idx="39587">
                  <c:v>45137.454861111109</c:v>
                </c:pt>
                <c:pt idx="39588">
                  <c:v>45137.458333333336</c:v>
                </c:pt>
                <c:pt idx="39589">
                  <c:v>45137.461805555555</c:v>
                </c:pt>
                <c:pt idx="39590">
                  <c:v>45137.465277777781</c:v>
                </c:pt>
                <c:pt idx="39591">
                  <c:v>45137.46875</c:v>
                </c:pt>
                <c:pt idx="39592">
                  <c:v>45137.472222222219</c:v>
                </c:pt>
                <c:pt idx="39593">
                  <c:v>45137.475694444445</c:v>
                </c:pt>
                <c:pt idx="39594">
                  <c:v>45137.479166666664</c:v>
                </c:pt>
                <c:pt idx="39595">
                  <c:v>45137.482638888891</c:v>
                </c:pt>
                <c:pt idx="39596">
                  <c:v>45137.486111111109</c:v>
                </c:pt>
                <c:pt idx="39597">
                  <c:v>45137.489583333336</c:v>
                </c:pt>
                <c:pt idx="39598">
                  <c:v>45137.493055555555</c:v>
                </c:pt>
                <c:pt idx="39599">
                  <c:v>45137.496527777781</c:v>
                </c:pt>
                <c:pt idx="39600">
                  <c:v>45137.5</c:v>
                </c:pt>
                <c:pt idx="39601">
                  <c:v>45137.503472222219</c:v>
                </c:pt>
                <c:pt idx="39602">
                  <c:v>45137.506944444445</c:v>
                </c:pt>
                <c:pt idx="39603">
                  <c:v>45137.510416666664</c:v>
                </c:pt>
                <c:pt idx="39604">
                  <c:v>45137.513888888891</c:v>
                </c:pt>
                <c:pt idx="39605">
                  <c:v>45137.517361111109</c:v>
                </c:pt>
                <c:pt idx="39606">
                  <c:v>45137.520833333336</c:v>
                </c:pt>
                <c:pt idx="39607">
                  <c:v>45137.524305555555</c:v>
                </c:pt>
                <c:pt idx="39608">
                  <c:v>45137.527777777781</c:v>
                </c:pt>
                <c:pt idx="39609">
                  <c:v>45137.53125</c:v>
                </c:pt>
                <c:pt idx="39610">
                  <c:v>45137.534722222219</c:v>
                </c:pt>
                <c:pt idx="39611">
                  <c:v>45137.538194444445</c:v>
                </c:pt>
                <c:pt idx="39612">
                  <c:v>45137.541666666664</c:v>
                </c:pt>
                <c:pt idx="39613">
                  <c:v>45137.545138888891</c:v>
                </c:pt>
                <c:pt idx="39614">
                  <c:v>45137.548611111109</c:v>
                </c:pt>
                <c:pt idx="39615">
                  <c:v>45137.552083333336</c:v>
                </c:pt>
                <c:pt idx="39616">
                  <c:v>45137.555555555555</c:v>
                </c:pt>
                <c:pt idx="39617">
                  <c:v>45137.559027777781</c:v>
                </c:pt>
                <c:pt idx="39618">
                  <c:v>45137.5625</c:v>
                </c:pt>
                <c:pt idx="39619">
                  <c:v>45137.565972222219</c:v>
                </c:pt>
                <c:pt idx="39620">
                  <c:v>45137.569444444445</c:v>
                </c:pt>
                <c:pt idx="39621">
                  <c:v>45137.572916666664</c:v>
                </c:pt>
                <c:pt idx="39622">
                  <c:v>45137.576388888891</c:v>
                </c:pt>
                <c:pt idx="39623">
                  <c:v>45137.579861111109</c:v>
                </c:pt>
                <c:pt idx="39624">
                  <c:v>45137.583333333336</c:v>
                </c:pt>
                <c:pt idx="39625">
                  <c:v>45137.586805555555</c:v>
                </c:pt>
                <c:pt idx="39626">
                  <c:v>45137.590277777781</c:v>
                </c:pt>
                <c:pt idx="39627">
                  <c:v>45137.59375</c:v>
                </c:pt>
                <c:pt idx="39628">
                  <c:v>45137.597222222219</c:v>
                </c:pt>
                <c:pt idx="39629">
                  <c:v>45137.600694444445</c:v>
                </c:pt>
                <c:pt idx="39630">
                  <c:v>45137.604166666664</c:v>
                </c:pt>
                <c:pt idx="39631">
                  <c:v>45137.607638888891</c:v>
                </c:pt>
                <c:pt idx="39632">
                  <c:v>45137.611111111109</c:v>
                </c:pt>
                <c:pt idx="39633">
                  <c:v>45137.614583333336</c:v>
                </c:pt>
                <c:pt idx="39634">
                  <c:v>45137.618055555555</c:v>
                </c:pt>
                <c:pt idx="39635">
                  <c:v>45137.621527777781</c:v>
                </c:pt>
                <c:pt idx="39636">
                  <c:v>45137.625</c:v>
                </c:pt>
                <c:pt idx="39637">
                  <c:v>45137.628472222219</c:v>
                </c:pt>
                <c:pt idx="39638">
                  <c:v>45137.631944444445</c:v>
                </c:pt>
                <c:pt idx="39639">
                  <c:v>45137.635416666664</c:v>
                </c:pt>
                <c:pt idx="39640">
                  <c:v>45137.638888888891</c:v>
                </c:pt>
                <c:pt idx="39641">
                  <c:v>45137.642361111109</c:v>
                </c:pt>
                <c:pt idx="39642">
                  <c:v>45137.645833333336</c:v>
                </c:pt>
                <c:pt idx="39643">
                  <c:v>45137.649305555555</c:v>
                </c:pt>
                <c:pt idx="39644">
                  <c:v>45137.652777777781</c:v>
                </c:pt>
                <c:pt idx="39645">
                  <c:v>45137.65625</c:v>
                </c:pt>
                <c:pt idx="39646">
                  <c:v>45137.659722222219</c:v>
                </c:pt>
                <c:pt idx="39647">
                  <c:v>45137.663194444445</c:v>
                </c:pt>
                <c:pt idx="39648">
                  <c:v>45137.666666666664</c:v>
                </c:pt>
                <c:pt idx="39649">
                  <c:v>45137.670138888891</c:v>
                </c:pt>
                <c:pt idx="39650">
                  <c:v>45137.673611111109</c:v>
                </c:pt>
                <c:pt idx="39651">
                  <c:v>45137.677083333336</c:v>
                </c:pt>
                <c:pt idx="39652">
                  <c:v>45137.680555555555</c:v>
                </c:pt>
                <c:pt idx="39653">
                  <c:v>45137.684027777781</c:v>
                </c:pt>
                <c:pt idx="39654">
                  <c:v>45137.6875</c:v>
                </c:pt>
                <c:pt idx="39655">
                  <c:v>45137.690972222219</c:v>
                </c:pt>
                <c:pt idx="39656">
                  <c:v>45137.694444444445</c:v>
                </c:pt>
                <c:pt idx="39657">
                  <c:v>45137.697916666664</c:v>
                </c:pt>
                <c:pt idx="39658">
                  <c:v>45137.701388888891</c:v>
                </c:pt>
                <c:pt idx="39659">
                  <c:v>45137.704861111109</c:v>
                </c:pt>
                <c:pt idx="39660">
                  <c:v>45137.708333333336</c:v>
                </c:pt>
                <c:pt idx="39661">
                  <c:v>45137.711805555555</c:v>
                </c:pt>
                <c:pt idx="39662">
                  <c:v>45137.715277777781</c:v>
                </c:pt>
                <c:pt idx="39663">
                  <c:v>45137.71875</c:v>
                </c:pt>
                <c:pt idx="39664">
                  <c:v>45137.722222222219</c:v>
                </c:pt>
                <c:pt idx="39665">
                  <c:v>45137.725694444445</c:v>
                </c:pt>
                <c:pt idx="39666">
                  <c:v>45137.729166666664</c:v>
                </c:pt>
                <c:pt idx="39667">
                  <c:v>45137.732638888891</c:v>
                </c:pt>
                <c:pt idx="39668">
                  <c:v>45137.736111111109</c:v>
                </c:pt>
                <c:pt idx="39669">
                  <c:v>45137.739583333336</c:v>
                </c:pt>
                <c:pt idx="39670">
                  <c:v>45137.743055555555</c:v>
                </c:pt>
                <c:pt idx="39671">
                  <c:v>45137.746527777781</c:v>
                </c:pt>
                <c:pt idx="39672">
                  <c:v>45137.75</c:v>
                </c:pt>
                <c:pt idx="39673">
                  <c:v>45137.753472222219</c:v>
                </c:pt>
                <c:pt idx="39674">
                  <c:v>45137.756944444445</c:v>
                </c:pt>
                <c:pt idx="39675">
                  <c:v>45137.760416666664</c:v>
                </c:pt>
                <c:pt idx="39676">
                  <c:v>45137.763888888891</c:v>
                </c:pt>
                <c:pt idx="39677">
                  <c:v>45137.767361111109</c:v>
                </c:pt>
                <c:pt idx="39678">
                  <c:v>45137.770833333336</c:v>
                </c:pt>
                <c:pt idx="39679">
                  <c:v>45137.774305555555</c:v>
                </c:pt>
                <c:pt idx="39680">
                  <c:v>45137.777777777781</c:v>
                </c:pt>
                <c:pt idx="39681">
                  <c:v>45137.78125</c:v>
                </c:pt>
                <c:pt idx="39682">
                  <c:v>45137.784722222219</c:v>
                </c:pt>
                <c:pt idx="39683">
                  <c:v>45137.788194444445</c:v>
                </c:pt>
                <c:pt idx="39684">
                  <c:v>45137.791666666664</c:v>
                </c:pt>
                <c:pt idx="39685">
                  <c:v>45137.795138888891</c:v>
                </c:pt>
                <c:pt idx="39686">
                  <c:v>45137.798611111109</c:v>
                </c:pt>
                <c:pt idx="39687">
                  <c:v>45137.802083333336</c:v>
                </c:pt>
                <c:pt idx="39688">
                  <c:v>45137.805555555555</c:v>
                </c:pt>
                <c:pt idx="39689">
                  <c:v>45137.809027777781</c:v>
                </c:pt>
                <c:pt idx="39690">
                  <c:v>45137.8125</c:v>
                </c:pt>
                <c:pt idx="39691">
                  <c:v>45137.815972222219</c:v>
                </c:pt>
                <c:pt idx="39692">
                  <c:v>45137.819444444445</c:v>
                </c:pt>
                <c:pt idx="39693">
                  <c:v>45137.822916666664</c:v>
                </c:pt>
                <c:pt idx="39694">
                  <c:v>45137.826388888891</c:v>
                </c:pt>
                <c:pt idx="39695">
                  <c:v>45137.829861111109</c:v>
                </c:pt>
                <c:pt idx="39696">
                  <c:v>45137.833333333336</c:v>
                </c:pt>
                <c:pt idx="39697">
                  <c:v>45137.836805555555</c:v>
                </c:pt>
                <c:pt idx="39698">
                  <c:v>45137.840277777781</c:v>
                </c:pt>
                <c:pt idx="39699">
                  <c:v>45137.84375</c:v>
                </c:pt>
                <c:pt idx="39700">
                  <c:v>45137.847222222219</c:v>
                </c:pt>
                <c:pt idx="39701">
                  <c:v>45137.850694444445</c:v>
                </c:pt>
                <c:pt idx="39702">
                  <c:v>45137.854166666664</c:v>
                </c:pt>
                <c:pt idx="39703">
                  <c:v>45137.857638888891</c:v>
                </c:pt>
                <c:pt idx="39704">
                  <c:v>45137.861111111109</c:v>
                </c:pt>
                <c:pt idx="39705">
                  <c:v>45137.864583333336</c:v>
                </c:pt>
                <c:pt idx="39706">
                  <c:v>45137.868055555555</c:v>
                </c:pt>
                <c:pt idx="39707">
                  <c:v>45137.871527777781</c:v>
                </c:pt>
                <c:pt idx="39708">
                  <c:v>45137.875</c:v>
                </c:pt>
                <c:pt idx="39709">
                  <c:v>45137.878472222219</c:v>
                </c:pt>
                <c:pt idx="39710">
                  <c:v>45137.881944444445</c:v>
                </c:pt>
                <c:pt idx="39711">
                  <c:v>45137.885416666664</c:v>
                </c:pt>
                <c:pt idx="39712">
                  <c:v>45137.888888888891</c:v>
                </c:pt>
                <c:pt idx="39713">
                  <c:v>45137.892361111109</c:v>
                </c:pt>
                <c:pt idx="39714">
                  <c:v>45137.895833333336</c:v>
                </c:pt>
                <c:pt idx="39715">
                  <c:v>45137.899305555555</c:v>
                </c:pt>
                <c:pt idx="39716">
                  <c:v>45137.902777777781</c:v>
                </c:pt>
                <c:pt idx="39717">
                  <c:v>45137.90625</c:v>
                </c:pt>
                <c:pt idx="39718">
                  <c:v>45137.909722222219</c:v>
                </c:pt>
                <c:pt idx="39719">
                  <c:v>45137.913194444445</c:v>
                </c:pt>
                <c:pt idx="39720">
                  <c:v>45137.916666666664</c:v>
                </c:pt>
                <c:pt idx="39721">
                  <c:v>45137.920138888891</c:v>
                </c:pt>
                <c:pt idx="39722">
                  <c:v>45137.923611111109</c:v>
                </c:pt>
                <c:pt idx="39723">
                  <c:v>45137.927083333336</c:v>
                </c:pt>
                <c:pt idx="39724">
                  <c:v>45137.930555555555</c:v>
                </c:pt>
                <c:pt idx="39725">
                  <c:v>45137.934027777781</c:v>
                </c:pt>
                <c:pt idx="39726">
                  <c:v>45137.9375</c:v>
                </c:pt>
                <c:pt idx="39727">
                  <c:v>45137.940972222219</c:v>
                </c:pt>
                <c:pt idx="39728">
                  <c:v>45137.944444444445</c:v>
                </c:pt>
                <c:pt idx="39729">
                  <c:v>45137.947916666664</c:v>
                </c:pt>
                <c:pt idx="39730">
                  <c:v>45137.951388888891</c:v>
                </c:pt>
                <c:pt idx="39731">
                  <c:v>45137.954861111109</c:v>
                </c:pt>
                <c:pt idx="39732">
                  <c:v>45137.958333333336</c:v>
                </c:pt>
                <c:pt idx="39733">
                  <c:v>45137.961805555555</c:v>
                </c:pt>
                <c:pt idx="39734">
                  <c:v>45137.965277777781</c:v>
                </c:pt>
                <c:pt idx="39735">
                  <c:v>45137.96875</c:v>
                </c:pt>
                <c:pt idx="39736">
                  <c:v>45137.972222222219</c:v>
                </c:pt>
                <c:pt idx="39737">
                  <c:v>45137.975694444445</c:v>
                </c:pt>
                <c:pt idx="39738">
                  <c:v>45137.979166666664</c:v>
                </c:pt>
                <c:pt idx="39739">
                  <c:v>45137.982638888891</c:v>
                </c:pt>
                <c:pt idx="39740">
                  <c:v>45137.986111111109</c:v>
                </c:pt>
                <c:pt idx="39741">
                  <c:v>45137.989583333336</c:v>
                </c:pt>
                <c:pt idx="39742">
                  <c:v>45137.993055555555</c:v>
                </c:pt>
                <c:pt idx="39743">
                  <c:v>45137.996527777781</c:v>
                </c:pt>
                <c:pt idx="39744">
                  <c:v>45138</c:v>
                </c:pt>
                <c:pt idx="39745">
                  <c:v>45138.003472222219</c:v>
                </c:pt>
                <c:pt idx="39746">
                  <c:v>45138.006944444445</c:v>
                </c:pt>
                <c:pt idx="39747">
                  <c:v>45138.010416666664</c:v>
                </c:pt>
                <c:pt idx="39748">
                  <c:v>45138.013888888891</c:v>
                </c:pt>
                <c:pt idx="39749">
                  <c:v>45138.017361111109</c:v>
                </c:pt>
                <c:pt idx="39750">
                  <c:v>45138.020833333336</c:v>
                </c:pt>
                <c:pt idx="39751">
                  <c:v>45138.024305555555</c:v>
                </c:pt>
                <c:pt idx="39752">
                  <c:v>45138.027777777781</c:v>
                </c:pt>
                <c:pt idx="39753">
                  <c:v>45138.03125</c:v>
                </c:pt>
                <c:pt idx="39754">
                  <c:v>45138.034722222219</c:v>
                </c:pt>
                <c:pt idx="39755">
                  <c:v>45138.038194444445</c:v>
                </c:pt>
                <c:pt idx="39756">
                  <c:v>45138.041666666664</c:v>
                </c:pt>
                <c:pt idx="39757">
                  <c:v>45138.045138888891</c:v>
                </c:pt>
                <c:pt idx="39758">
                  <c:v>45138.048611111109</c:v>
                </c:pt>
                <c:pt idx="39759">
                  <c:v>45138.052083333336</c:v>
                </c:pt>
                <c:pt idx="39760">
                  <c:v>45138.055555555555</c:v>
                </c:pt>
                <c:pt idx="39761">
                  <c:v>45138.059027777781</c:v>
                </c:pt>
                <c:pt idx="39762">
                  <c:v>45138.0625</c:v>
                </c:pt>
                <c:pt idx="39763">
                  <c:v>45138.065972222219</c:v>
                </c:pt>
                <c:pt idx="39764">
                  <c:v>45138.069444444445</c:v>
                </c:pt>
                <c:pt idx="39765">
                  <c:v>45138.072916666664</c:v>
                </c:pt>
                <c:pt idx="39766">
                  <c:v>45138.076388888891</c:v>
                </c:pt>
                <c:pt idx="39767">
                  <c:v>45138.079861111109</c:v>
                </c:pt>
                <c:pt idx="39768">
                  <c:v>45138.083333333336</c:v>
                </c:pt>
                <c:pt idx="39769">
                  <c:v>45138.086805555555</c:v>
                </c:pt>
                <c:pt idx="39770">
                  <c:v>45138.090277777781</c:v>
                </c:pt>
                <c:pt idx="39771">
                  <c:v>45138.09375</c:v>
                </c:pt>
                <c:pt idx="39772">
                  <c:v>45138.097222222219</c:v>
                </c:pt>
                <c:pt idx="39773">
                  <c:v>45138.100694444445</c:v>
                </c:pt>
                <c:pt idx="39774">
                  <c:v>45138.104166666664</c:v>
                </c:pt>
                <c:pt idx="39775">
                  <c:v>45138.107638888891</c:v>
                </c:pt>
                <c:pt idx="39776">
                  <c:v>45138.111111111109</c:v>
                </c:pt>
                <c:pt idx="39777">
                  <c:v>45138.114583333336</c:v>
                </c:pt>
                <c:pt idx="39778">
                  <c:v>45138.118055555555</c:v>
                </c:pt>
                <c:pt idx="39779">
                  <c:v>45138.121527777781</c:v>
                </c:pt>
                <c:pt idx="39780">
                  <c:v>45138.125</c:v>
                </c:pt>
                <c:pt idx="39781">
                  <c:v>45138.128472222219</c:v>
                </c:pt>
                <c:pt idx="39782">
                  <c:v>45138.131944444445</c:v>
                </c:pt>
                <c:pt idx="39783">
                  <c:v>45138.135416666664</c:v>
                </c:pt>
                <c:pt idx="39784">
                  <c:v>45138.138888888891</c:v>
                </c:pt>
                <c:pt idx="39785">
                  <c:v>45138.142361111109</c:v>
                </c:pt>
                <c:pt idx="39786">
                  <c:v>45138.145833333336</c:v>
                </c:pt>
                <c:pt idx="39787">
                  <c:v>45138.149305555555</c:v>
                </c:pt>
                <c:pt idx="39788">
                  <c:v>45138.152777777781</c:v>
                </c:pt>
                <c:pt idx="39789">
                  <c:v>45138.15625</c:v>
                </c:pt>
                <c:pt idx="39790">
                  <c:v>45138.159722222219</c:v>
                </c:pt>
                <c:pt idx="39791">
                  <c:v>45138.163194444445</c:v>
                </c:pt>
                <c:pt idx="39792">
                  <c:v>45138.166666666664</c:v>
                </c:pt>
                <c:pt idx="39793">
                  <c:v>45138.170138888891</c:v>
                </c:pt>
                <c:pt idx="39794">
                  <c:v>45138.173611111109</c:v>
                </c:pt>
                <c:pt idx="39795">
                  <c:v>45138.177083333336</c:v>
                </c:pt>
                <c:pt idx="39796">
                  <c:v>45138.180555555555</c:v>
                </c:pt>
                <c:pt idx="39797">
                  <c:v>45138.184027777781</c:v>
                </c:pt>
                <c:pt idx="39798">
                  <c:v>45138.1875</c:v>
                </c:pt>
                <c:pt idx="39799">
                  <c:v>45138.190972222219</c:v>
                </c:pt>
                <c:pt idx="39800">
                  <c:v>45138.194444444445</c:v>
                </c:pt>
                <c:pt idx="39801">
                  <c:v>45138.197916666664</c:v>
                </c:pt>
                <c:pt idx="39802">
                  <c:v>45138.201388888891</c:v>
                </c:pt>
                <c:pt idx="39803">
                  <c:v>45138.204861111109</c:v>
                </c:pt>
                <c:pt idx="39804">
                  <c:v>45138.208333333336</c:v>
                </c:pt>
                <c:pt idx="39805">
                  <c:v>45138.211805555555</c:v>
                </c:pt>
                <c:pt idx="39806">
                  <c:v>45138.215277777781</c:v>
                </c:pt>
                <c:pt idx="39807">
                  <c:v>45138.21875</c:v>
                </c:pt>
                <c:pt idx="39808">
                  <c:v>45138.222222222219</c:v>
                </c:pt>
                <c:pt idx="39809">
                  <c:v>45138.225694444445</c:v>
                </c:pt>
                <c:pt idx="39810">
                  <c:v>45138.229166666664</c:v>
                </c:pt>
                <c:pt idx="39811">
                  <c:v>45138.232638888891</c:v>
                </c:pt>
                <c:pt idx="39812">
                  <c:v>45138.236111111109</c:v>
                </c:pt>
                <c:pt idx="39813">
                  <c:v>45138.239583333336</c:v>
                </c:pt>
                <c:pt idx="39814">
                  <c:v>45138.243055555555</c:v>
                </c:pt>
                <c:pt idx="39815">
                  <c:v>45138.246527777781</c:v>
                </c:pt>
                <c:pt idx="39816">
                  <c:v>45138.25</c:v>
                </c:pt>
                <c:pt idx="39817">
                  <c:v>45138.253472222219</c:v>
                </c:pt>
                <c:pt idx="39818">
                  <c:v>45138.256944444445</c:v>
                </c:pt>
                <c:pt idx="39819">
                  <c:v>45138.260416666664</c:v>
                </c:pt>
                <c:pt idx="39820">
                  <c:v>45138.263888888891</c:v>
                </c:pt>
                <c:pt idx="39821">
                  <c:v>45138.267361111109</c:v>
                </c:pt>
                <c:pt idx="39822">
                  <c:v>45138.270833333336</c:v>
                </c:pt>
                <c:pt idx="39823">
                  <c:v>45138.274305555555</c:v>
                </c:pt>
                <c:pt idx="39824">
                  <c:v>45138.277777777781</c:v>
                </c:pt>
                <c:pt idx="39825">
                  <c:v>45138.28125</c:v>
                </c:pt>
                <c:pt idx="39826">
                  <c:v>45138.284722222219</c:v>
                </c:pt>
                <c:pt idx="39827">
                  <c:v>45138.288194444445</c:v>
                </c:pt>
                <c:pt idx="39828">
                  <c:v>45138.291666666664</c:v>
                </c:pt>
                <c:pt idx="39829">
                  <c:v>45138.295138888891</c:v>
                </c:pt>
                <c:pt idx="39830">
                  <c:v>45138.298611111109</c:v>
                </c:pt>
                <c:pt idx="39831">
                  <c:v>45138.302083333336</c:v>
                </c:pt>
                <c:pt idx="39832">
                  <c:v>45138.305555555555</c:v>
                </c:pt>
                <c:pt idx="39833">
                  <c:v>45138.309027777781</c:v>
                </c:pt>
                <c:pt idx="39834">
                  <c:v>45138.3125</c:v>
                </c:pt>
                <c:pt idx="39835">
                  <c:v>45138.315972222219</c:v>
                </c:pt>
                <c:pt idx="39836">
                  <c:v>45138.319444444445</c:v>
                </c:pt>
                <c:pt idx="39837">
                  <c:v>45138.322916666664</c:v>
                </c:pt>
                <c:pt idx="39838">
                  <c:v>45138.326388888891</c:v>
                </c:pt>
                <c:pt idx="39839">
                  <c:v>45138.329861111109</c:v>
                </c:pt>
                <c:pt idx="39840">
                  <c:v>45138.333333333336</c:v>
                </c:pt>
                <c:pt idx="39841">
                  <c:v>45138.336805555555</c:v>
                </c:pt>
                <c:pt idx="39842">
                  <c:v>45138.340277777781</c:v>
                </c:pt>
                <c:pt idx="39843">
                  <c:v>45138.34375</c:v>
                </c:pt>
                <c:pt idx="39844">
                  <c:v>45138.347222222219</c:v>
                </c:pt>
                <c:pt idx="39845">
                  <c:v>45138.350694444445</c:v>
                </c:pt>
                <c:pt idx="39846">
                  <c:v>45138.354166666664</c:v>
                </c:pt>
                <c:pt idx="39847">
                  <c:v>45138.357638888891</c:v>
                </c:pt>
                <c:pt idx="39848">
                  <c:v>45138.361111111109</c:v>
                </c:pt>
                <c:pt idx="39849">
                  <c:v>45138.364583333336</c:v>
                </c:pt>
                <c:pt idx="39850">
                  <c:v>45138.368055555555</c:v>
                </c:pt>
                <c:pt idx="39851">
                  <c:v>45138.371527777781</c:v>
                </c:pt>
                <c:pt idx="39852">
                  <c:v>45138.375</c:v>
                </c:pt>
                <c:pt idx="39853">
                  <c:v>45138.378472222219</c:v>
                </c:pt>
                <c:pt idx="39854">
                  <c:v>45138.381944444445</c:v>
                </c:pt>
                <c:pt idx="39855">
                  <c:v>45138.385416666664</c:v>
                </c:pt>
                <c:pt idx="39856">
                  <c:v>45138.388888888891</c:v>
                </c:pt>
                <c:pt idx="39857">
                  <c:v>45138.392361111109</c:v>
                </c:pt>
                <c:pt idx="39858">
                  <c:v>45138.395833333336</c:v>
                </c:pt>
                <c:pt idx="39859">
                  <c:v>45138.399305555555</c:v>
                </c:pt>
                <c:pt idx="39860">
                  <c:v>45138.402777777781</c:v>
                </c:pt>
                <c:pt idx="39861">
                  <c:v>45138.40625</c:v>
                </c:pt>
                <c:pt idx="39862">
                  <c:v>45138.409722222219</c:v>
                </c:pt>
                <c:pt idx="39863">
                  <c:v>45138.413194444445</c:v>
                </c:pt>
                <c:pt idx="39864">
                  <c:v>45138.416666666664</c:v>
                </c:pt>
                <c:pt idx="39865">
                  <c:v>45138.420138888891</c:v>
                </c:pt>
                <c:pt idx="39866">
                  <c:v>45138.423611111109</c:v>
                </c:pt>
                <c:pt idx="39867">
                  <c:v>45138.427083333336</c:v>
                </c:pt>
                <c:pt idx="39868">
                  <c:v>45138.430555555555</c:v>
                </c:pt>
                <c:pt idx="39869">
                  <c:v>45138.434027777781</c:v>
                </c:pt>
                <c:pt idx="39870">
                  <c:v>45138.4375</c:v>
                </c:pt>
                <c:pt idx="39871">
                  <c:v>45138.440972222219</c:v>
                </c:pt>
                <c:pt idx="39872">
                  <c:v>45138.444444444445</c:v>
                </c:pt>
                <c:pt idx="39873">
                  <c:v>45138.447916666664</c:v>
                </c:pt>
                <c:pt idx="39874">
                  <c:v>45138.451388888891</c:v>
                </c:pt>
                <c:pt idx="39875">
                  <c:v>45138.454861111109</c:v>
                </c:pt>
                <c:pt idx="39876">
                  <c:v>45138.458333333336</c:v>
                </c:pt>
                <c:pt idx="39877">
                  <c:v>45138.461805555555</c:v>
                </c:pt>
                <c:pt idx="39878">
                  <c:v>45138.465277777781</c:v>
                </c:pt>
                <c:pt idx="39879">
                  <c:v>45138.46875</c:v>
                </c:pt>
                <c:pt idx="39880">
                  <c:v>45138.472222222219</c:v>
                </c:pt>
                <c:pt idx="39881">
                  <c:v>45138.475694444445</c:v>
                </c:pt>
                <c:pt idx="39882">
                  <c:v>45138.479166666664</c:v>
                </c:pt>
                <c:pt idx="39883">
                  <c:v>45138.482638888891</c:v>
                </c:pt>
                <c:pt idx="39884">
                  <c:v>45138.486111111109</c:v>
                </c:pt>
                <c:pt idx="39885">
                  <c:v>45138.489583333336</c:v>
                </c:pt>
                <c:pt idx="39886">
                  <c:v>45138.493055555555</c:v>
                </c:pt>
                <c:pt idx="39887">
                  <c:v>45138.496527777781</c:v>
                </c:pt>
                <c:pt idx="39888">
                  <c:v>45138.5</c:v>
                </c:pt>
                <c:pt idx="39889">
                  <c:v>45138.503472222219</c:v>
                </c:pt>
                <c:pt idx="39890">
                  <c:v>45138.506944444445</c:v>
                </c:pt>
                <c:pt idx="39891">
                  <c:v>45138.510416666664</c:v>
                </c:pt>
                <c:pt idx="39892">
                  <c:v>45138.513888888891</c:v>
                </c:pt>
                <c:pt idx="39893">
                  <c:v>45138.517361111109</c:v>
                </c:pt>
                <c:pt idx="39894">
                  <c:v>45138.520833333336</c:v>
                </c:pt>
                <c:pt idx="39895">
                  <c:v>45138.524305555555</c:v>
                </c:pt>
                <c:pt idx="39896">
                  <c:v>45138.527777777781</c:v>
                </c:pt>
                <c:pt idx="39897">
                  <c:v>45138.53125</c:v>
                </c:pt>
                <c:pt idx="39898">
                  <c:v>45138.534722222219</c:v>
                </c:pt>
                <c:pt idx="39899">
                  <c:v>45138.538194444445</c:v>
                </c:pt>
                <c:pt idx="39900">
                  <c:v>45138.541666666664</c:v>
                </c:pt>
                <c:pt idx="39901">
                  <c:v>45138.545138888891</c:v>
                </c:pt>
                <c:pt idx="39902">
                  <c:v>45138.548611111109</c:v>
                </c:pt>
                <c:pt idx="39903">
                  <c:v>45138.552083333336</c:v>
                </c:pt>
                <c:pt idx="39904">
                  <c:v>45138.555555555555</c:v>
                </c:pt>
                <c:pt idx="39905">
                  <c:v>45138.559027777781</c:v>
                </c:pt>
                <c:pt idx="39906">
                  <c:v>45138.5625</c:v>
                </c:pt>
                <c:pt idx="39907">
                  <c:v>45138.565972222219</c:v>
                </c:pt>
                <c:pt idx="39908">
                  <c:v>45138.569444444445</c:v>
                </c:pt>
                <c:pt idx="39909">
                  <c:v>45138.572916666664</c:v>
                </c:pt>
                <c:pt idx="39910">
                  <c:v>45138.576388888891</c:v>
                </c:pt>
                <c:pt idx="39911">
                  <c:v>45138.579861111109</c:v>
                </c:pt>
                <c:pt idx="39912">
                  <c:v>45138.583333333336</c:v>
                </c:pt>
                <c:pt idx="39913">
                  <c:v>45138.586805555555</c:v>
                </c:pt>
                <c:pt idx="39914">
                  <c:v>45138.590277777781</c:v>
                </c:pt>
                <c:pt idx="39915">
                  <c:v>45138.59375</c:v>
                </c:pt>
                <c:pt idx="39916">
                  <c:v>45138.597222222219</c:v>
                </c:pt>
                <c:pt idx="39917">
                  <c:v>45138.600694444445</c:v>
                </c:pt>
                <c:pt idx="39918">
                  <c:v>45138.604166666664</c:v>
                </c:pt>
                <c:pt idx="39919">
                  <c:v>45138.607638888891</c:v>
                </c:pt>
                <c:pt idx="39920">
                  <c:v>45138.611111111109</c:v>
                </c:pt>
                <c:pt idx="39921">
                  <c:v>45138.614583333336</c:v>
                </c:pt>
                <c:pt idx="39922">
                  <c:v>45138.618055555555</c:v>
                </c:pt>
                <c:pt idx="39923">
                  <c:v>45138.621527777781</c:v>
                </c:pt>
                <c:pt idx="39924">
                  <c:v>45138.625</c:v>
                </c:pt>
                <c:pt idx="39925">
                  <c:v>45138.628472222219</c:v>
                </c:pt>
                <c:pt idx="39926">
                  <c:v>45138.631944444445</c:v>
                </c:pt>
                <c:pt idx="39927">
                  <c:v>45138.635416666664</c:v>
                </c:pt>
                <c:pt idx="39928">
                  <c:v>45138.638888888891</c:v>
                </c:pt>
                <c:pt idx="39929">
                  <c:v>45138.642361111109</c:v>
                </c:pt>
                <c:pt idx="39930">
                  <c:v>45138.645833333336</c:v>
                </c:pt>
                <c:pt idx="39931">
                  <c:v>45138.649305555555</c:v>
                </c:pt>
                <c:pt idx="39932">
                  <c:v>45138.652777777781</c:v>
                </c:pt>
                <c:pt idx="39933">
                  <c:v>45138.65625</c:v>
                </c:pt>
                <c:pt idx="39934">
                  <c:v>45138.659722222219</c:v>
                </c:pt>
                <c:pt idx="39935">
                  <c:v>45138.663194444445</c:v>
                </c:pt>
                <c:pt idx="39936">
                  <c:v>45138.666666666664</c:v>
                </c:pt>
                <c:pt idx="39937">
                  <c:v>45138.670138888891</c:v>
                </c:pt>
                <c:pt idx="39938">
                  <c:v>45138.673611111109</c:v>
                </c:pt>
                <c:pt idx="39939">
                  <c:v>45138.677083333336</c:v>
                </c:pt>
                <c:pt idx="39940">
                  <c:v>45138.680555555555</c:v>
                </c:pt>
                <c:pt idx="39941">
                  <c:v>45138.684027777781</c:v>
                </c:pt>
                <c:pt idx="39942">
                  <c:v>45138.6875</c:v>
                </c:pt>
                <c:pt idx="39943">
                  <c:v>45138.690972222219</c:v>
                </c:pt>
                <c:pt idx="39944">
                  <c:v>45138.694444444445</c:v>
                </c:pt>
                <c:pt idx="39945">
                  <c:v>45138.697916666664</c:v>
                </c:pt>
                <c:pt idx="39946">
                  <c:v>45138.701388888891</c:v>
                </c:pt>
                <c:pt idx="39947">
                  <c:v>45138.704861111109</c:v>
                </c:pt>
                <c:pt idx="39948">
                  <c:v>45138.708333333336</c:v>
                </c:pt>
                <c:pt idx="39949">
                  <c:v>45138.711805555555</c:v>
                </c:pt>
                <c:pt idx="39950">
                  <c:v>45138.715277777781</c:v>
                </c:pt>
                <c:pt idx="39951">
                  <c:v>45138.71875</c:v>
                </c:pt>
                <c:pt idx="39952">
                  <c:v>45138.722222222219</c:v>
                </c:pt>
                <c:pt idx="39953">
                  <c:v>45138.725694444445</c:v>
                </c:pt>
                <c:pt idx="39954">
                  <c:v>45138.729166666664</c:v>
                </c:pt>
                <c:pt idx="39955">
                  <c:v>45138.732638888891</c:v>
                </c:pt>
                <c:pt idx="39956">
                  <c:v>45138.736111111109</c:v>
                </c:pt>
                <c:pt idx="39957">
                  <c:v>45138.739583333336</c:v>
                </c:pt>
                <c:pt idx="39958">
                  <c:v>45138.743055555555</c:v>
                </c:pt>
                <c:pt idx="39959">
                  <c:v>45138.746527777781</c:v>
                </c:pt>
                <c:pt idx="39960">
                  <c:v>45138.75</c:v>
                </c:pt>
                <c:pt idx="39961">
                  <c:v>45138.753472222219</c:v>
                </c:pt>
                <c:pt idx="39962">
                  <c:v>45138.756944444445</c:v>
                </c:pt>
                <c:pt idx="39963">
                  <c:v>45138.760416666664</c:v>
                </c:pt>
                <c:pt idx="39964">
                  <c:v>45138.763888888891</c:v>
                </c:pt>
                <c:pt idx="39965">
                  <c:v>45138.767361111109</c:v>
                </c:pt>
                <c:pt idx="39966">
                  <c:v>45138.770833333336</c:v>
                </c:pt>
                <c:pt idx="39967">
                  <c:v>45138.774305555555</c:v>
                </c:pt>
                <c:pt idx="39968">
                  <c:v>45138.777777777781</c:v>
                </c:pt>
                <c:pt idx="39969">
                  <c:v>45138.78125</c:v>
                </c:pt>
                <c:pt idx="39970">
                  <c:v>45138.784722222219</c:v>
                </c:pt>
                <c:pt idx="39971">
                  <c:v>45138.788194444445</c:v>
                </c:pt>
                <c:pt idx="39972">
                  <c:v>45138.791666666664</c:v>
                </c:pt>
                <c:pt idx="39973">
                  <c:v>45138.795138888891</c:v>
                </c:pt>
                <c:pt idx="39974">
                  <c:v>45138.798611111109</c:v>
                </c:pt>
                <c:pt idx="39975">
                  <c:v>45138.802083333336</c:v>
                </c:pt>
                <c:pt idx="39976">
                  <c:v>45138.805555555555</c:v>
                </c:pt>
                <c:pt idx="39977">
                  <c:v>45138.809027777781</c:v>
                </c:pt>
                <c:pt idx="39978">
                  <c:v>45138.8125</c:v>
                </c:pt>
                <c:pt idx="39979">
                  <c:v>45138.815972222219</c:v>
                </c:pt>
                <c:pt idx="39980">
                  <c:v>45138.819444444445</c:v>
                </c:pt>
                <c:pt idx="39981">
                  <c:v>45138.822916666664</c:v>
                </c:pt>
                <c:pt idx="39982">
                  <c:v>45138.826388888891</c:v>
                </c:pt>
                <c:pt idx="39983">
                  <c:v>45138.829861111109</c:v>
                </c:pt>
                <c:pt idx="39984">
                  <c:v>45138.833333333336</c:v>
                </c:pt>
                <c:pt idx="39985">
                  <c:v>45138.836805555555</c:v>
                </c:pt>
                <c:pt idx="39986">
                  <c:v>45138.840277777781</c:v>
                </c:pt>
                <c:pt idx="39987">
                  <c:v>45138.84375</c:v>
                </c:pt>
                <c:pt idx="39988">
                  <c:v>45138.847222222219</c:v>
                </c:pt>
                <c:pt idx="39989">
                  <c:v>45138.850694444445</c:v>
                </c:pt>
                <c:pt idx="39990">
                  <c:v>45138.854166666664</c:v>
                </c:pt>
                <c:pt idx="39991">
                  <c:v>45138.857638888891</c:v>
                </c:pt>
                <c:pt idx="39992">
                  <c:v>45138.861111111109</c:v>
                </c:pt>
                <c:pt idx="39993">
                  <c:v>45138.864583333336</c:v>
                </c:pt>
                <c:pt idx="39994">
                  <c:v>45138.868055555555</c:v>
                </c:pt>
                <c:pt idx="39995">
                  <c:v>45138.871527777781</c:v>
                </c:pt>
                <c:pt idx="39996">
                  <c:v>45138.875</c:v>
                </c:pt>
                <c:pt idx="39997">
                  <c:v>45138.878472222219</c:v>
                </c:pt>
                <c:pt idx="39998">
                  <c:v>45138.881944444445</c:v>
                </c:pt>
                <c:pt idx="39999">
                  <c:v>45138.885416666664</c:v>
                </c:pt>
                <c:pt idx="40000">
                  <c:v>45138.888888888891</c:v>
                </c:pt>
                <c:pt idx="40001">
                  <c:v>45138.892361111109</c:v>
                </c:pt>
                <c:pt idx="40002">
                  <c:v>45138.895833333336</c:v>
                </c:pt>
                <c:pt idx="40003">
                  <c:v>45138.899305555555</c:v>
                </c:pt>
                <c:pt idx="40004">
                  <c:v>45138.902777777781</c:v>
                </c:pt>
                <c:pt idx="40005">
                  <c:v>45138.90625</c:v>
                </c:pt>
                <c:pt idx="40006">
                  <c:v>45138.909722222219</c:v>
                </c:pt>
                <c:pt idx="40007">
                  <c:v>45138.913194444445</c:v>
                </c:pt>
                <c:pt idx="40008">
                  <c:v>45138.916666666664</c:v>
                </c:pt>
                <c:pt idx="40009">
                  <c:v>45138.920138888891</c:v>
                </c:pt>
                <c:pt idx="40010">
                  <c:v>45138.923611111109</c:v>
                </c:pt>
                <c:pt idx="40011">
                  <c:v>45138.927083333336</c:v>
                </c:pt>
                <c:pt idx="40012">
                  <c:v>45138.930555555555</c:v>
                </c:pt>
                <c:pt idx="40013">
                  <c:v>45138.934027777781</c:v>
                </c:pt>
                <c:pt idx="40014">
                  <c:v>45138.9375</c:v>
                </c:pt>
                <c:pt idx="40015">
                  <c:v>45138.940972222219</c:v>
                </c:pt>
                <c:pt idx="40016">
                  <c:v>45138.944444444445</c:v>
                </c:pt>
                <c:pt idx="40017">
                  <c:v>45138.947916666664</c:v>
                </c:pt>
                <c:pt idx="40018">
                  <c:v>45138.951388888891</c:v>
                </c:pt>
                <c:pt idx="40019">
                  <c:v>45138.954861111109</c:v>
                </c:pt>
                <c:pt idx="40020">
                  <c:v>45138.958333333336</c:v>
                </c:pt>
                <c:pt idx="40021">
                  <c:v>45138.961805555555</c:v>
                </c:pt>
                <c:pt idx="40022">
                  <c:v>45138.965277777781</c:v>
                </c:pt>
                <c:pt idx="40023">
                  <c:v>45138.96875</c:v>
                </c:pt>
                <c:pt idx="40024">
                  <c:v>45138.972222222219</c:v>
                </c:pt>
                <c:pt idx="40025">
                  <c:v>45138.975694444445</c:v>
                </c:pt>
                <c:pt idx="40026">
                  <c:v>45138.979166666664</c:v>
                </c:pt>
                <c:pt idx="40027">
                  <c:v>45138.982638888891</c:v>
                </c:pt>
                <c:pt idx="40028">
                  <c:v>45138.986111111109</c:v>
                </c:pt>
                <c:pt idx="40029">
                  <c:v>45138.989583333336</c:v>
                </c:pt>
                <c:pt idx="40030">
                  <c:v>45138.993055555555</c:v>
                </c:pt>
                <c:pt idx="40031">
                  <c:v>45138.996527777781</c:v>
                </c:pt>
                <c:pt idx="40032">
                  <c:v>45139</c:v>
                </c:pt>
                <c:pt idx="40033">
                  <c:v>45139.003472222219</c:v>
                </c:pt>
                <c:pt idx="40034">
                  <c:v>45139.006944444445</c:v>
                </c:pt>
                <c:pt idx="40035">
                  <c:v>45139.010416666664</c:v>
                </c:pt>
                <c:pt idx="40036">
                  <c:v>45139.013888888891</c:v>
                </c:pt>
                <c:pt idx="40037">
                  <c:v>45139.017361111109</c:v>
                </c:pt>
                <c:pt idx="40038">
                  <c:v>45139.020833333336</c:v>
                </c:pt>
                <c:pt idx="40039">
                  <c:v>45139.024305555555</c:v>
                </c:pt>
                <c:pt idx="40040">
                  <c:v>45139.027777777781</c:v>
                </c:pt>
                <c:pt idx="40041">
                  <c:v>45139.03125</c:v>
                </c:pt>
                <c:pt idx="40042">
                  <c:v>45139.034722222219</c:v>
                </c:pt>
                <c:pt idx="40043">
                  <c:v>45139.038194444445</c:v>
                </c:pt>
                <c:pt idx="40044">
                  <c:v>45139.041666666664</c:v>
                </c:pt>
                <c:pt idx="40045">
                  <c:v>45139.045138888891</c:v>
                </c:pt>
                <c:pt idx="40046">
                  <c:v>45139.048611111109</c:v>
                </c:pt>
                <c:pt idx="40047">
                  <c:v>45139.052083333336</c:v>
                </c:pt>
                <c:pt idx="40048">
                  <c:v>45139.055555555555</c:v>
                </c:pt>
                <c:pt idx="40049">
                  <c:v>45139.059027777781</c:v>
                </c:pt>
                <c:pt idx="40050">
                  <c:v>45139.0625</c:v>
                </c:pt>
                <c:pt idx="40051">
                  <c:v>45139.065972222219</c:v>
                </c:pt>
                <c:pt idx="40052">
                  <c:v>45139.069444444445</c:v>
                </c:pt>
                <c:pt idx="40053">
                  <c:v>45139.072916666664</c:v>
                </c:pt>
                <c:pt idx="40054">
                  <c:v>45139.076388888891</c:v>
                </c:pt>
                <c:pt idx="40055">
                  <c:v>45139.079861111109</c:v>
                </c:pt>
                <c:pt idx="40056">
                  <c:v>45139.083333333336</c:v>
                </c:pt>
                <c:pt idx="40057">
                  <c:v>45139.086805555555</c:v>
                </c:pt>
                <c:pt idx="40058">
                  <c:v>45139.090277777781</c:v>
                </c:pt>
                <c:pt idx="40059">
                  <c:v>45139.09375</c:v>
                </c:pt>
                <c:pt idx="40060">
                  <c:v>45139.097222222219</c:v>
                </c:pt>
                <c:pt idx="40061">
                  <c:v>45139.100694444445</c:v>
                </c:pt>
                <c:pt idx="40062">
                  <c:v>45139.104166666664</c:v>
                </c:pt>
                <c:pt idx="40063">
                  <c:v>45139.107638888891</c:v>
                </c:pt>
                <c:pt idx="40064">
                  <c:v>45139.111111111109</c:v>
                </c:pt>
                <c:pt idx="40065">
                  <c:v>45139.114583333336</c:v>
                </c:pt>
                <c:pt idx="40066">
                  <c:v>45139.118055555555</c:v>
                </c:pt>
                <c:pt idx="40067">
                  <c:v>45139.121527777781</c:v>
                </c:pt>
                <c:pt idx="40068">
                  <c:v>45139.125</c:v>
                </c:pt>
                <c:pt idx="40069">
                  <c:v>45139.128472222219</c:v>
                </c:pt>
                <c:pt idx="40070">
                  <c:v>45139.131944444445</c:v>
                </c:pt>
                <c:pt idx="40071">
                  <c:v>45139.135416666664</c:v>
                </c:pt>
                <c:pt idx="40072">
                  <c:v>45139.138888888891</c:v>
                </c:pt>
                <c:pt idx="40073">
                  <c:v>45139.142361111109</c:v>
                </c:pt>
                <c:pt idx="40074">
                  <c:v>45139.145833333336</c:v>
                </c:pt>
                <c:pt idx="40075">
                  <c:v>45139.149305555555</c:v>
                </c:pt>
                <c:pt idx="40076">
                  <c:v>45139.152777777781</c:v>
                </c:pt>
                <c:pt idx="40077">
                  <c:v>45139.15625</c:v>
                </c:pt>
                <c:pt idx="40078">
                  <c:v>45139.159722222219</c:v>
                </c:pt>
                <c:pt idx="40079">
                  <c:v>45139.163194444445</c:v>
                </c:pt>
                <c:pt idx="40080">
                  <c:v>45139.166666666664</c:v>
                </c:pt>
                <c:pt idx="40081">
                  <c:v>45139.170138888891</c:v>
                </c:pt>
                <c:pt idx="40082">
                  <c:v>45139.173611111109</c:v>
                </c:pt>
                <c:pt idx="40083">
                  <c:v>45139.177083333336</c:v>
                </c:pt>
                <c:pt idx="40084">
                  <c:v>45139.180555555555</c:v>
                </c:pt>
                <c:pt idx="40085">
                  <c:v>45139.184027777781</c:v>
                </c:pt>
                <c:pt idx="40086">
                  <c:v>45139.1875</c:v>
                </c:pt>
                <c:pt idx="40087">
                  <c:v>45139.190972222219</c:v>
                </c:pt>
                <c:pt idx="40088">
                  <c:v>45139.194444444445</c:v>
                </c:pt>
                <c:pt idx="40089">
                  <c:v>45139.197916666664</c:v>
                </c:pt>
                <c:pt idx="40090">
                  <c:v>45139.201388888891</c:v>
                </c:pt>
                <c:pt idx="40091">
                  <c:v>45139.204861111109</c:v>
                </c:pt>
                <c:pt idx="40092">
                  <c:v>45139.208333333336</c:v>
                </c:pt>
                <c:pt idx="40093">
                  <c:v>45139.211805555555</c:v>
                </c:pt>
                <c:pt idx="40094">
                  <c:v>45139.215277777781</c:v>
                </c:pt>
                <c:pt idx="40095">
                  <c:v>45139.21875</c:v>
                </c:pt>
                <c:pt idx="40096">
                  <c:v>45139.222222222219</c:v>
                </c:pt>
                <c:pt idx="40097">
                  <c:v>45139.225694444445</c:v>
                </c:pt>
                <c:pt idx="40098">
                  <c:v>45139.229166666664</c:v>
                </c:pt>
                <c:pt idx="40099">
                  <c:v>45139.232638888891</c:v>
                </c:pt>
                <c:pt idx="40100">
                  <c:v>45139.236111111109</c:v>
                </c:pt>
                <c:pt idx="40101">
                  <c:v>45139.239583333336</c:v>
                </c:pt>
                <c:pt idx="40102">
                  <c:v>45139.243055555555</c:v>
                </c:pt>
                <c:pt idx="40103">
                  <c:v>45139.246527777781</c:v>
                </c:pt>
                <c:pt idx="40104">
                  <c:v>45139.25</c:v>
                </c:pt>
                <c:pt idx="40105">
                  <c:v>45139.253472222219</c:v>
                </c:pt>
                <c:pt idx="40106">
                  <c:v>45139.256944444445</c:v>
                </c:pt>
                <c:pt idx="40107">
                  <c:v>45139.260416666664</c:v>
                </c:pt>
                <c:pt idx="40108">
                  <c:v>45139.263888888891</c:v>
                </c:pt>
                <c:pt idx="40109">
                  <c:v>45139.267361111109</c:v>
                </c:pt>
                <c:pt idx="40110">
                  <c:v>45139.270833333336</c:v>
                </c:pt>
                <c:pt idx="40111">
                  <c:v>45139.274305555555</c:v>
                </c:pt>
                <c:pt idx="40112">
                  <c:v>45139.277777777781</c:v>
                </c:pt>
                <c:pt idx="40113">
                  <c:v>45139.28125</c:v>
                </c:pt>
                <c:pt idx="40114">
                  <c:v>45139.284722222219</c:v>
                </c:pt>
                <c:pt idx="40115">
                  <c:v>45139.288194444445</c:v>
                </c:pt>
                <c:pt idx="40116">
                  <c:v>45139.291666666664</c:v>
                </c:pt>
                <c:pt idx="40117">
                  <c:v>45139.295138888891</c:v>
                </c:pt>
                <c:pt idx="40118">
                  <c:v>45139.298611111109</c:v>
                </c:pt>
                <c:pt idx="40119">
                  <c:v>45139.302083333336</c:v>
                </c:pt>
                <c:pt idx="40120">
                  <c:v>45139.305555555555</c:v>
                </c:pt>
                <c:pt idx="40121">
                  <c:v>45139.309027777781</c:v>
                </c:pt>
                <c:pt idx="40122">
                  <c:v>45139.3125</c:v>
                </c:pt>
                <c:pt idx="40123">
                  <c:v>45139.315972222219</c:v>
                </c:pt>
                <c:pt idx="40124">
                  <c:v>45139.319444444445</c:v>
                </c:pt>
                <c:pt idx="40125">
                  <c:v>45139.322916666664</c:v>
                </c:pt>
                <c:pt idx="40126">
                  <c:v>45139.326388888891</c:v>
                </c:pt>
                <c:pt idx="40127">
                  <c:v>45139.329861111109</c:v>
                </c:pt>
                <c:pt idx="40128">
                  <c:v>45139.333333333336</c:v>
                </c:pt>
                <c:pt idx="40129">
                  <c:v>45139.336805555555</c:v>
                </c:pt>
                <c:pt idx="40130">
                  <c:v>45139.340277777781</c:v>
                </c:pt>
                <c:pt idx="40131">
                  <c:v>45139.34375</c:v>
                </c:pt>
                <c:pt idx="40132">
                  <c:v>45139.347222222219</c:v>
                </c:pt>
                <c:pt idx="40133">
                  <c:v>45139.350694444445</c:v>
                </c:pt>
                <c:pt idx="40134">
                  <c:v>45139.354166666664</c:v>
                </c:pt>
                <c:pt idx="40135">
                  <c:v>45139.357638888891</c:v>
                </c:pt>
                <c:pt idx="40136">
                  <c:v>45139.361111111109</c:v>
                </c:pt>
                <c:pt idx="40137">
                  <c:v>45139.364583333336</c:v>
                </c:pt>
                <c:pt idx="40138">
                  <c:v>45139.368055555555</c:v>
                </c:pt>
                <c:pt idx="40139">
                  <c:v>45139.371527777781</c:v>
                </c:pt>
                <c:pt idx="40140">
                  <c:v>45139.375</c:v>
                </c:pt>
                <c:pt idx="40141">
                  <c:v>45139.378472222219</c:v>
                </c:pt>
                <c:pt idx="40142">
                  <c:v>45139.381944444445</c:v>
                </c:pt>
                <c:pt idx="40143">
                  <c:v>45139.385416666664</c:v>
                </c:pt>
                <c:pt idx="40144">
                  <c:v>45139.388888888891</c:v>
                </c:pt>
                <c:pt idx="40145">
                  <c:v>45139.392361111109</c:v>
                </c:pt>
                <c:pt idx="40146">
                  <c:v>45139.395833333336</c:v>
                </c:pt>
                <c:pt idx="40147">
                  <c:v>45139.399305555555</c:v>
                </c:pt>
                <c:pt idx="40148">
                  <c:v>45139.402777777781</c:v>
                </c:pt>
                <c:pt idx="40149">
                  <c:v>45139.40625</c:v>
                </c:pt>
                <c:pt idx="40150">
                  <c:v>45139.409722222219</c:v>
                </c:pt>
                <c:pt idx="40151">
                  <c:v>45139.413194444445</c:v>
                </c:pt>
                <c:pt idx="40152">
                  <c:v>45139.416666666664</c:v>
                </c:pt>
                <c:pt idx="40153">
                  <c:v>45139.420138888891</c:v>
                </c:pt>
                <c:pt idx="40154">
                  <c:v>45139.423611111109</c:v>
                </c:pt>
                <c:pt idx="40155">
                  <c:v>45139.427083333336</c:v>
                </c:pt>
                <c:pt idx="40156">
                  <c:v>45139.430555555555</c:v>
                </c:pt>
                <c:pt idx="40157">
                  <c:v>45139.434027777781</c:v>
                </c:pt>
                <c:pt idx="40158">
                  <c:v>45139.4375</c:v>
                </c:pt>
                <c:pt idx="40159">
                  <c:v>45139.440972222219</c:v>
                </c:pt>
                <c:pt idx="40160">
                  <c:v>45139.444444444445</c:v>
                </c:pt>
                <c:pt idx="40161">
                  <c:v>45139.447916666664</c:v>
                </c:pt>
                <c:pt idx="40162">
                  <c:v>45139.451388888891</c:v>
                </c:pt>
                <c:pt idx="40163">
                  <c:v>45139.454861111109</c:v>
                </c:pt>
                <c:pt idx="40164">
                  <c:v>45139.458333333336</c:v>
                </c:pt>
                <c:pt idx="40165">
                  <c:v>45139.461805555555</c:v>
                </c:pt>
                <c:pt idx="40166">
                  <c:v>45139.465277777781</c:v>
                </c:pt>
                <c:pt idx="40167">
                  <c:v>45139.46875</c:v>
                </c:pt>
                <c:pt idx="40168">
                  <c:v>45139.472222222219</c:v>
                </c:pt>
                <c:pt idx="40169">
                  <c:v>45139.475694444445</c:v>
                </c:pt>
                <c:pt idx="40170">
                  <c:v>45139.479166666664</c:v>
                </c:pt>
                <c:pt idx="40171">
                  <c:v>45139.482638888891</c:v>
                </c:pt>
                <c:pt idx="40172">
                  <c:v>45139.486111111109</c:v>
                </c:pt>
                <c:pt idx="40173">
                  <c:v>45139.489583333336</c:v>
                </c:pt>
                <c:pt idx="40174">
                  <c:v>45139.493055555555</c:v>
                </c:pt>
                <c:pt idx="40175">
                  <c:v>45139.496527777781</c:v>
                </c:pt>
                <c:pt idx="40176">
                  <c:v>45139.5</c:v>
                </c:pt>
                <c:pt idx="40177">
                  <c:v>45139.503472222219</c:v>
                </c:pt>
                <c:pt idx="40178">
                  <c:v>45139.506944444445</c:v>
                </c:pt>
                <c:pt idx="40179">
                  <c:v>45139.510416666664</c:v>
                </c:pt>
                <c:pt idx="40180">
                  <c:v>45139.513888888891</c:v>
                </c:pt>
                <c:pt idx="40181">
                  <c:v>45139.517361111109</c:v>
                </c:pt>
                <c:pt idx="40182">
                  <c:v>45139.520833333336</c:v>
                </c:pt>
                <c:pt idx="40183">
                  <c:v>45139.524305555555</c:v>
                </c:pt>
                <c:pt idx="40184">
                  <c:v>45139.527777777781</c:v>
                </c:pt>
                <c:pt idx="40185">
                  <c:v>45139.53125</c:v>
                </c:pt>
                <c:pt idx="40186">
                  <c:v>45139.534722222219</c:v>
                </c:pt>
                <c:pt idx="40187">
                  <c:v>45139.538194444445</c:v>
                </c:pt>
                <c:pt idx="40188">
                  <c:v>45139.541666666664</c:v>
                </c:pt>
                <c:pt idx="40189">
                  <c:v>45139.545138888891</c:v>
                </c:pt>
                <c:pt idx="40190">
                  <c:v>45139.548611111109</c:v>
                </c:pt>
                <c:pt idx="40191">
                  <c:v>45139.552083333336</c:v>
                </c:pt>
                <c:pt idx="40192">
                  <c:v>45139.555555555555</c:v>
                </c:pt>
                <c:pt idx="40193">
                  <c:v>45139.559027777781</c:v>
                </c:pt>
                <c:pt idx="40194">
                  <c:v>45139.5625</c:v>
                </c:pt>
                <c:pt idx="40195">
                  <c:v>45139.565972222219</c:v>
                </c:pt>
                <c:pt idx="40196">
                  <c:v>45139.569444444445</c:v>
                </c:pt>
                <c:pt idx="40197">
                  <c:v>45139.572916666664</c:v>
                </c:pt>
                <c:pt idx="40198">
                  <c:v>45139.576388888891</c:v>
                </c:pt>
                <c:pt idx="40199">
                  <c:v>45139.579861111109</c:v>
                </c:pt>
                <c:pt idx="40200">
                  <c:v>45139.583333333336</c:v>
                </c:pt>
                <c:pt idx="40201">
                  <c:v>45139.586805555555</c:v>
                </c:pt>
                <c:pt idx="40202">
                  <c:v>45139.590277777781</c:v>
                </c:pt>
                <c:pt idx="40203">
                  <c:v>45139.59375</c:v>
                </c:pt>
                <c:pt idx="40204">
                  <c:v>45139.597222222219</c:v>
                </c:pt>
                <c:pt idx="40205">
                  <c:v>45139.600694444445</c:v>
                </c:pt>
                <c:pt idx="40206">
                  <c:v>45139.604166666664</c:v>
                </c:pt>
                <c:pt idx="40207">
                  <c:v>45139.607638888891</c:v>
                </c:pt>
                <c:pt idx="40208">
                  <c:v>45139.611111111109</c:v>
                </c:pt>
                <c:pt idx="40209">
                  <c:v>45139.614583333336</c:v>
                </c:pt>
                <c:pt idx="40210">
                  <c:v>45139.618055555555</c:v>
                </c:pt>
                <c:pt idx="40211">
                  <c:v>45139.621527777781</c:v>
                </c:pt>
                <c:pt idx="40212">
                  <c:v>45139.625</c:v>
                </c:pt>
                <c:pt idx="40213">
                  <c:v>45139.628472222219</c:v>
                </c:pt>
                <c:pt idx="40214">
                  <c:v>45139.631944444445</c:v>
                </c:pt>
                <c:pt idx="40215">
                  <c:v>45139.635416666664</c:v>
                </c:pt>
                <c:pt idx="40216">
                  <c:v>45139.638888888891</c:v>
                </c:pt>
                <c:pt idx="40217">
                  <c:v>45139.642361111109</c:v>
                </c:pt>
                <c:pt idx="40218">
                  <c:v>45139.645833333336</c:v>
                </c:pt>
                <c:pt idx="40219">
                  <c:v>45139.649305555555</c:v>
                </c:pt>
                <c:pt idx="40220">
                  <c:v>45139.652777777781</c:v>
                </c:pt>
                <c:pt idx="40221">
                  <c:v>45139.65625</c:v>
                </c:pt>
                <c:pt idx="40222">
                  <c:v>45139.659722222219</c:v>
                </c:pt>
                <c:pt idx="40223">
                  <c:v>45139.663194444445</c:v>
                </c:pt>
                <c:pt idx="40224">
                  <c:v>45139.666666666664</c:v>
                </c:pt>
                <c:pt idx="40225">
                  <c:v>45139.670138888891</c:v>
                </c:pt>
                <c:pt idx="40226">
                  <c:v>45139.673611111109</c:v>
                </c:pt>
                <c:pt idx="40227">
                  <c:v>45139.677083333336</c:v>
                </c:pt>
                <c:pt idx="40228">
                  <c:v>45139.680555555555</c:v>
                </c:pt>
                <c:pt idx="40229">
                  <c:v>45139.684027777781</c:v>
                </c:pt>
                <c:pt idx="40230">
                  <c:v>45139.6875</c:v>
                </c:pt>
                <c:pt idx="40231">
                  <c:v>45139.690972222219</c:v>
                </c:pt>
                <c:pt idx="40232">
                  <c:v>45139.694444444445</c:v>
                </c:pt>
                <c:pt idx="40233">
                  <c:v>45139.697916666664</c:v>
                </c:pt>
                <c:pt idx="40234">
                  <c:v>45139.701388888891</c:v>
                </c:pt>
                <c:pt idx="40235">
                  <c:v>45139.704861111109</c:v>
                </c:pt>
                <c:pt idx="40236">
                  <c:v>45139.708333333336</c:v>
                </c:pt>
                <c:pt idx="40237">
                  <c:v>45139.711805555555</c:v>
                </c:pt>
                <c:pt idx="40238">
                  <c:v>45139.715277777781</c:v>
                </c:pt>
                <c:pt idx="40239">
                  <c:v>45139.71875</c:v>
                </c:pt>
                <c:pt idx="40240">
                  <c:v>45139.722222222219</c:v>
                </c:pt>
                <c:pt idx="40241">
                  <c:v>45139.725694444445</c:v>
                </c:pt>
                <c:pt idx="40242">
                  <c:v>45139.729166666664</c:v>
                </c:pt>
                <c:pt idx="40243">
                  <c:v>45139.732638888891</c:v>
                </c:pt>
                <c:pt idx="40244">
                  <c:v>45139.736111111109</c:v>
                </c:pt>
                <c:pt idx="40245">
                  <c:v>45139.739583333336</c:v>
                </c:pt>
                <c:pt idx="40246">
                  <c:v>45139.743055555555</c:v>
                </c:pt>
                <c:pt idx="40247">
                  <c:v>45139.746527777781</c:v>
                </c:pt>
                <c:pt idx="40248">
                  <c:v>45139.75</c:v>
                </c:pt>
                <c:pt idx="40249">
                  <c:v>45139.753472222219</c:v>
                </c:pt>
                <c:pt idx="40250">
                  <c:v>45139.756944444445</c:v>
                </c:pt>
                <c:pt idx="40251">
                  <c:v>45139.760416666664</c:v>
                </c:pt>
                <c:pt idx="40252">
                  <c:v>45139.763888888891</c:v>
                </c:pt>
                <c:pt idx="40253">
                  <c:v>45139.767361111109</c:v>
                </c:pt>
                <c:pt idx="40254">
                  <c:v>45139.770833333336</c:v>
                </c:pt>
                <c:pt idx="40255">
                  <c:v>45139.774305555555</c:v>
                </c:pt>
                <c:pt idx="40256">
                  <c:v>45139.777777777781</c:v>
                </c:pt>
                <c:pt idx="40257">
                  <c:v>45139.78125</c:v>
                </c:pt>
                <c:pt idx="40258">
                  <c:v>45139.784722222219</c:v>
                </c:pt>
                <c:pt idx="40259">
                  <c:v>45139.788194444445</c:v>
                </c:pt>
                <c:pt idx="40260">
                  <c:v>45139.791666666664</c:v>
                </c:pt>
                <c:pt idx="40261">
                  <c:v>45139.795138888891</c:v>
                </c:pt>
                <c:pt idx="40262">
                  <c:v>45139.798611111109</c:v>
                </c:pt>
                <c:pt idx="40263">
                  <c:v>45139.802083333336</c:v>
                </c:pt>
                <c:pt idx="40264">
                  <c:v>45139.805555555555</c:v>
                </c:pt>
                <c:pt idx="40265">
                  <c:v>45139.809027777781</c:v>
                </c:pt>
                <c:pt idx="40266">
                  <c:v>45139.8125</c:v>
                </c:pt>
                <c:pt idx="40267">
                  <c:v>45139.815972222219</c:v>
                </c:pt>
                <c:pt idx="40268">
                  <c:v>45139.819444444445</c:v>
                </c:pt>
                <c:pt idx="40269">
                  <c:v>45139.822916666664</c:v>
                </c:pt>
                <c:pt idx="40270">
                  <c:v>45139.826388888891</c:v>
                </c:pt>
                <c:pt idx="40271">
                  <c:v>45139.829861111109</c:v>
                </c:pt>
                <c:pt idx="40272">
                  <c:v>45139.833333333336</c:v>
                </c:pt>
                <c:pt idx="40273">
                  <c:v>45139.836805555555</c:v>
                </c:pt>
                <c:pt idx="40274">
                  <c:v>45139.840277777781</c:v>
                </c:pt>
                <c:pt idx="40275">
                  <c:v>45139.84375</c:v>
                </c:pt>
                <c:pt idx="40276">
                  <c:v>45139.847222222219</c:v>
                </c:pt>
                <c:pt idx="40277">
                  <c:v>45139.850694444445</c:v>
                </c:pt>
                <c:pt idx="40278">
                  <c:v>45139.854166666664</c:v>
                </c:pt>
                <c:pt idx="40279">
                  <c:v>45139.857638888891</c:v>
                </c:pt>
                <c:pt idx="40280">
                  <c:v>45139.861111111109</c:v>
                </c:pt>
                <c:pt idx="40281">
                  <c:v>45139.864583333336</c:v>
                </c:pt>
                <c:pt idx="40282">
                  <c:v>45139.868055555555</c:v>
                </c:pt>
                <c:pt idx="40283">
                  <c:v>45139.871527777781</c:v>
                </c:pt>
                <c:pt idx="40284">
                  <c:v>45139.875</c:v>
                </c:pt>
                <c:pt idx="40285">
                  <c:v>45139.878472222219</c:v>
                </c:pt>
                <c:pt idx="40286">
                  <c:v>45139.881944444445</c:v>
                </c:pt>
                <c:pt idx="40287">
                  <c:v>45139.885416666664</c:v>
                </c:pt>
                <c:pt idx="40288">
                  <c:v>45139.888888888891</c:v>
                </c:pt>
                <c:pt idx="40289">
                  <c:v>45139.892361111109</c:v>
                </c:pt>
                <c:pt idx="40290">
                  <c:v>45139.895833333336</c:v>
                </c:pt>
                <c:pt idx="40291">
                  <c:v>45139.899305555555</c:v>
                </c:pt>
                <c:pt idx="40292">
                  <c:v>45139.902777777781</c:v>
                </c:pt>
                <c:pt idx="40293">
                  <c:v>45139.90625</c:v>
                </c:pt>
                <c:pt idx="40294">
                  <c:v>45139.909722222219</c:v>
                </c:pt>
                <c:pt idx="40295">
                  <c:v>45139.913194444445</c:v>
                </c:pt>
                <c:pt idx="40296">
                  <c:v>45139.916666666664</c:v>
                </c:pt>
                <c:pt idx="40297">
                  <c:v>45139.920138888891</c:v>
                </c:pt>
                <c:pt idx="40298">
                  <c:v>45139.923611111109</c:v>
                </c:pt>
                <c:pt idx="40299">
                  <c:v>45139.927083333336</c:v>
                </c:pt>
                <c:pt idx="40300">
                  <c:v>45139.930555555555</c:v>
                </c:pt>
                <c:pt idx="40301">
                  <c:v>45139.934027777781</c:v>
                </c:pt>
                <c:pt idx="40302">
                  <c:v>45139.9375</c:v>
                </c:pt>
                <c:pt idx="40303">
                  <c:v>45139.940972222219</c:v>
                </c:pt>
                <c:pt idx="40304">
                  <c:v>45139.944444444445</c:v>
                </c:pt>
                <c:pt idx="40305">
                  <c:v>45139.947916666664</c:v>
                </c:pt>
                <c:pt idx="40306">
                  <c:v>45139.951388888891</c:v>
                </c:pt>
                <c:pt idx="40307">
                  <c:v>45139.954861111109</c:v>
                </c:pt>
                <c:pt idx="40308">
                  <c:v>45139.958333333336</c:v>
                </c:pt>
                <c:pt idx="40309">
                  <c:v>45139.961805555555</c:v>
                </c:pt>
                <c:pt idx="40310">
                  <c:v>45139.965277777781</c:v>
                </c:pt>
                <c:pt idx="40311">
                  <c:v>45139.96875</c:v>
                </c:pt>
                <c:pt idx="40312">
                  <c:v>45139.972222222219</c:v>
                </c:pt>
                <c:pt idx="40313">
                  <c:v>45139.975694444445</c:v>
                </c:pt>
                <c:pt idx="40314">
                  <c:v>45139.979166666664</c:v>
                </c:pt>
                <c:pt idx="40315">
                  <c:v>45139.982638888891</c:v>
                </c:pt>
                <c:pt idx="40316">
                  <c:v>45139.986111111109</c:v>
                </c:pt>
                <c:pt idx="40317">
                  <c:v>45139.989583333336</c:v>
                </c:pt>
                <c:pt idx="40318">
                  <c:v>45139.993055555555</c:v>
                </c:pt>
                <c:pt idx="40319">
                  <c:v>45139.996527777781</c:v>
                </c:pt>
                <c:pt idx="40320">
                  <c:v>45140</c:v>
                </c:pt>
                <c:pt idx="40321">
                  <c:v>45140.003472222219</c:v>
                </c:pt>
                <c:pt idx="40322">
                  <c:v>45140.006944444445</c:v>
                </c:pt>
                <c:pt idx="40323">
                  <c:v>45140.010416666664</c:v>
                </c:pt>
                <c:pt idx="40324">
                  <c:v>45140.013888888891</c:v>
                </c:pt>
                <c:pt idx="40325">
                  <c:v>45140.017361111109</c:v>
                </c:pt>
                <c:pt idx="40326">
                  <c:v>45140.020833333336</c:v>
                </c:pt>
                <c:pt idx="40327">
                  <c:v>45140.024305555555</c:v>
                </c:pt>
                <c:pt idx="40328">
                  <c:v>45140.027777777781</c:v>
                </c:pt>
                <c:pt idx="40329">
                  <c:v>45140.03125</c:v>
                </c:pt>
                <c:pt idx="40330">
                  <c:v>45140.034722222219</c:v>
                </c:pt>
                <c:pt idx="40331">
                  <c:v>45140.038194444445</c:v>
                </c:pt>
                <c:pt idx="40332">
                  <c:v>45140.041666666664</c:v>
                </c:pt>
                <c:pt idx="40333">
                  <c:v>45140.045138888891</c:v>
                </c:pt>
                <c:pt idx="40334">
                  <c:v>45140.048611111109</c:v>
                </c:pt>
                <c:pt idx="40335">
                  <c:v>45140.052083333336</c:v>
                </c:pt>
                <c:pt idx="40336">
                  <c:v>45140.055555555555</c:v>
                </c:pt>
                <c:pt idx="40337">
                  <c:v>45140.059027777781</c:v>
                </c:pt>
                <c:pt idx="40338">
                  <c:v>45140.0625</c:v>
                </c:pt>
                <c:pt idx="40339">
                  <c:v>45140.065972222219</c:v>
                </c:pt>
                <c:pt idx="40340">
                  <c:v>45140.069444444445</c:v>
                </c:pt>
                <c:pt idx="40341">
                  <c:v>45140.072916666664</c:v>
                </c:pt>
                <c:pt idx="40342">
                  <c:v>45140.076388888891</c:v>
                </c:pt>
                <c:pt idx="40343">
                  <c:v>45140.079861111109</c:v>
                </c:pt>
                <c:pt idx="40344">
                  <c:v>45140.083333333336</c:v>
                </c:pt>
                <c:pt idx="40345">
                  <c:v>45140.086805555555</c:v>
                </c:pt>
                <c:pt idx="40346">
                  <c:v>45140.090277777781</c:v>
                </c:pt>
                <c:pt idx="40347">
                  <c:v>45140.09375</c:v>
                </c:pt>
                <c:pt idx="40348">
                  <c:v>45140.097222222219</c:v>
                </c:pt>
                <c:pt idx="40349">
                  <c:v>45140.100694444445</c:v>
                </c:pt>
                <c:pt idx="40350">
                  <c:v>45140.104166666664</c:v>
                </c:pt>
                <c:pt idx="40351">
                  <c:v>45140.107638888891</c:v>
                </c:pt>
                <c:pt idx="40352">
                  <c:v>45140.111111111109</c:v>
                </c:pt>
                <c:pt idx="40353">
                  <c:v>45140.114583333336</c:v>
                </c:pt>
                <c:pt idx="40354">
                  <c:v>45140.118055555555</c:v>
                </c:pt>
                <c:pt idx="40355">
                  <c:v>45140.121527777781</c:v>
                </c:pt>
                <c:pt idx="40356">
                  <c:v>45140.125</c:v>
                </c:pt>
                <c:pt idx="40357">
                  <c:v>45140.128472222219</c:v>
                </c:pt>
                <c:pt idx="40358">
                  <c:v>45140.131944444445</c:v>
                </c:pt>
                <c:pt idx="40359">
                  <c:v>45140.135416666664</c:v>
                </c:pt>
                <c:pt idx="40360">
                  <c:v>45140.138888888891</c:v>
                </c:pt>
                <c:pt idx="40361">
                  <c:v>45140.142361111109</c:v>
                </c:pt>
                <c:pt idx="40362">
                  <c:v>45140.145833333336</c:v>
                </c:pt>
                <c:pt idx="40363">
                  <c:v>45140.149305555555</c:v>
                </c:pt>
                <c:pt idx="40364">
                  <c:v>45140.152777777781</c:v>
                </c:pt>
                <c:pt idx="40365">
                  <c:v>45140.15625</c:v>
                </c:pt>
                <c:pt idx="40366">
                  <c:v>45140.159722222219</c:v>
                </c:pt>
                <c:pt idx="40367">
                  <c:v>45140.163194444445</c:v>
                </c:pt>
                <c:pt idx="40368">
                  <c:v>45140.166666666664</c:v>
                </c:pt>
                <c:pt idx="40369">
                  <c:v>45140.170138888891</c:v>
                </c:pt>
                <c:pt idx="40370">
                  <c:v>45140.173611111109</c:v>
                </c:pt>
                <c:pt idx="40371">
                  <c:v>45140.177083333336</c:v>
                </c:pt>
                <c:pt idx="40372">
                  <c:v>45140.180555555555</c:v>
                </c:pt>
                <c:pt idx="40373">
                  <c:v>45140.184027777781</c:v>
                </c:pt>
                <c:pt idx="40374">
                  <c:v>45140.1875</c:v>
                </c:pt>
                <c:pt idx="40375">
                  <c:v>45140.190972222219</c:v>
                </c:pt>
                <c:pt idx="40376">
                  <c:v>45140.194444444445</c:v>
                </c:pt>
                <c:pt idx="40377">
                  <c:v>45140.197916666664</c:v>
                </c:pt>
                <c:pt idx="40378">
                  <c:v>45140.201388888891</c:v>
                </c:pt>
                <c:pt idx="40379">
                  <c:v>45140.204861111109</c:v>
                </c:pt>
                <c:pt idx="40380">
                  <c:v>45140.208333333336</c:v>
                </c:pt>
                <c:pt idx="40381">
                  <c:v>45140.211805555555</c:v>
                </c:pt>
                <c:pt idx="40382">
                  <c:v>45140.215277777781</c:v>
                </c:pt>
                <c:pt idx="40383">
                  <c:v>45140.21875</c:v>
                </c:pt>
                <c:pt idx="40384">
                  <c:v>45140.222222222219</c:v>
                </c:pt>
                <c:pt idx="40385">
                  <c:v>45140.225694444445</c:v>
                </c:pt>
                <c:pt idx="40386">
                  <c:v>45140.229166666664</c:v>
                </c:pt>
                <c:pt idx="40387">
                  <c:v>45140.232638888891</c:v>
                </c:pt>
                <c:pt idx="40388">
                  <c:v>45140.236111111109</c:v>
                </c:pt>
                <c:pt idx="40389">
                  <c:v>45140.239583333336</c:v>
                </c:pt>
                <c:pt idx="40390">
                  <c:v>45140.243055555555</c:v>
                </c:pt>
                <c:pt idx="40391">
                  <c:v>45140.246527777781</c:v>
                </c:pt>
                <c:pt idx="40392">
                  <c:v>45140.25</c:v>
                </c:pt>
                <c:pt idx="40393">
                  <c:v>45140.253472222219</c:v>
                </c:pt>
                <c:pt idx="40394">
                  <c:v>45140.256944444445</c:v>
                </c:pt>
                <c:pt idx="40395">
                  <c:v>45140.260416666664</c:v>
                </c:pt>
                <c:pt idx="40396">
                  <c:v>45140.263888888891</c:v>
                </c:pt>
                <c:pt idx="40397">
                  <c:v>45140.267361111109</c:v>
                </c:pt>
                <c:pt idx="40398">
                  <c:v>45140.270833333336</c:v>
                </c:pt>
                <c:pt idx="40399">
                  <c:v>45140.274305555555</c:v>
                </c:pt>
                <c:pt idx="40400">
                  <c:v>45140.277777777781</c:v>
                </c:pt>
                <c:pt idx="40401">
                  <c:v>45140.28125</c:v>
                </c:pt>
                <c:pt idx="40402">
                  <c:v>45140.284722222219</c:v>
                </c:pt>
                <c:pt idx="40403">
                  <c:v>45140.288194444445</c:v>
                </c:pt>
                <c:pt idx="40404">
                  <c:v>45140.291666666664</c:v>
                </c:pt>
                <c:pt idx="40405">
                  <c:v>45140.295138888891</c:v>
                </c:pt>
                <c:pt idx="40406">
                  <c:v>45140.298611111109</c:v>
                </c:pt>
                <c:pt idx="40407">
                  <c:v>45140.302083333336</c:v>
                </c:pt>
                <c:pt idx="40408">
                  <c:v>45140.305555555555</c:v>
                </c:pt>
                <c:pt idx="40409">
                  <c:v>45140.309027777781</c:v>
                </c:pt>
                <c:pt idx="40410">
                  <c:v>45140.3125</c:v>
                </c:pt>
                <c:pt idx="40411">
                  <c:v>45140.315972222219</c:v>
                </c:pt>
                <c:pt idx="40412">
                  <c:v>45140.319444444445</c:v>
                </c:pt>
                <c:pt idx="40413">
                  <c:v>45140.322916666664</c:v>
                </c:pt>
                <c:pt idx="40414">
                  <c:v>45140.326388888891</c:v>
                </c:pt>
                <c:pt idx="40415">
                  <c:v>45140.329861111109</c:v>
                </c:pt>
                <c:pt idx="40416">
                  <c:v>45140.333333333336</c:v>
                </c:pt>
                <c:pt idx="40417">
                  <c:v>45140.336805555555</c:v>
                </c:pt>
                <c:pt idx="40418">
                  <c:v>45140.340277777781</c:v>
                </c:pt>
                <c:pt idx="40419">
                  <c:v>45140.34375</c:v>
                </c:pt>
                <c:pt idx="40420">
                  <c:v>45140.347222222219</c:v>
                </c:pt>
                <c:pt idx="40421">
                  <c:v>45140.350694444445</c:v>
                </c:pt>
                <c:pt idx="40422">
                  <c:v>45140.354166666664</c:v>
                </c:pt>
                <c:pt idx="40423">
                  <c:v>45140.357638888891</c:v>
                </c:pt>
                <c:pt idx="40424">
                  <c:v>45140.361111111109</c:v>
                </c:pt>
                <c:pt idx="40425">
                  <c:v>45140.364583333336</c:v>
                </c:pt>
                <c:pt idx="40426">
                  <c:v>45140.368055555555</c:v>
                </c:pt>
                <c:pt idx="40427">
                  <c:v>45140.371527777781</c:v>
                </c:pt>
                <c:pt idx="40428">
                  <c:v>45140.375</c:v>
                </c:pt>
                <c:pt idx="40429">
                  <c:v>45140.378472222219</c:v>
                </c:pt>
                <c:pt idx="40430">
                  <c:v>45140.381944444445</c:v>
                </c:pt>
                <c:pt idx="40431">
                  <c:v>45140.385416666664</c:v>
                </c:pt>
                <c:pt idx="40432">
                  <c:v>45140.388888888891</c:v>
                </c:pt>
                <c:pt idx="40433">
                  <c:v>45140.392361111109</c:v>
                </c:pt>
                <c:pt idx="40434">
                  <c:v>45140.395833333336</c:v>
                </c:pt>
                <c:pt idx="40435">
                  <c:v>45140.399305555555</c:v>
                </c:pt>
                <c:pt idx="40436">
                  <c:v>45140.402777777781</c:v>
                </c:pt>
                <c:pt idx="40437">
                  <c:v>45140.40625</c:v>
                </c:pt>
                <c:pt idx="40438">
                  <c:v>45140.409722222219</c:v>
                </c:pt>
                <c:pt idx="40439">
                  <c:v>45140.413194444445</c:v>
                </c:pt>
                <c:pt idx="40440">
                  <c:v>45140.416666666664</c:v>
                </c:pt>
                <c:pt idx="40441">
                  <c:v>45140.420138888891</c:v>
                </c:pt>
                <c:pt idx="40442">
                  <c:v>45140.423611111109</c:v>
                </c:pt>
                <c:pt idx="40443">
                  <c:v>45140.427083333336</c:v>
                </c:pt>
                <c:pt idx="40444">
                  <c:v>45140.430555555555</c:v>
                </c:pt>
                <c:pt idx="40445">
                  <c:v>45140.434027777781</c:v>
                </c:pt>
                <c:pt idx="40446">
                  <c:v>45140.4375</c:v>
                </c:pt>
                <c:pt idx="40447">
                  <c:v>45140.440972222219</c:v>
                </c:pt>
                <c:pt idx="40448">
                  <c:v>45140.444444444445</c:v>
                </c:pt>
                <c:pt idx="40449">
                  <c:v>45140.447916666664</c:v>
                </c:pt>
                <c:pt idx="40450">
                  <c:v>45140.451388888891</c:v>
                </c:pt>
                <c:pt idx="40451">
                  <c:v>45140.454861111109</c:v>
                </c:pt>
                <c:pt idx="40452">
                  <c:v>45140.458333333336</c:v>
                </c:pt>
                <c:pt idx="40453">
                  <c:v>45140.461805555555</c:v>
                </c:pt>
                <c:pt idx="40454">
                  <c:v>45140.465277777781</c:v>
                </c:pt>
                <c:pt idx="40455">
                  <c:v>45140.46875</c:v>
                </c:pt>
                <c:pt idx="40456">
                  <c:v>45140.472222222219</c:v>
                </c:pt>
                <c:pt idx="40457">
                  <c:v>45140.475694444445</c:v>
                </c:pt>
                <c:pt idx="40458">
                  <c:v>45140.479166666664</c:v>
                </c:pt>
                <c:pt idx="40459">
                  <c:v>45140.482638888891</c:v>
                </c:pt>
                <c:pt idx="40460">
                  <c:v>45140.486111111109</c:v>
                </c:pt>
                <c:pt idx="40461">
                  <c:v>45140.489583333336</c:v>
                </c:pt>
                <c:pt idx="40462">
                  <c:v>45140.493055555555</c:v>
                </c:pt>
                <c:pt idx="40463">
                  <c:v>45140.496527777781</c:v>
                </c:pt>
                <c:pt idx="40464">
                  <c:v>45140.5</c:v>
                </c:pt>
                <c:pt idx="40465">
                  <c:v>45140.503472222219</c:v>
                </c:pt>
                <c:pt idx="40466">
                  <c:v>45140.506944444445</c:v>
                </c:pt>
                <c:pt idx="40467">
                  <c:v>45140.510416666664</c:v>
                </c:pt>
                <c:pt idx="40468">
                  <c:v>45140.513888888891</c:v>
                </c:pt>
                <c:pt idx="40469">
                  <c:v>45140.517361111109</c:v>
                </c:pt>
                <c:pt idx="40470">
                  <c:v>45140.520833333336</c:v>
                </c:pt>
                <c:pt idx="40471">
                  <c:v>45140.524305555555</c:v>
                </c:pt>
                <c:pt idx="40472">
                  <c:v>45140.527777777781</c:v>
                </c:pt>
                <c:pt idx="40473">
                  <c:v>45140.53125</c:v>
                </c:pt>
                <c:pt idx="40474">
                  <c:v>45140.534722222219</c:v>
                </c:pt>
                <c:pt idx="40475">
                  <c:v>45140.538194444445</c:v>
                </c:pt>
                <c:pt idx="40476">
                  <c:v>45140.541666666664</c:v>
                </c:pt>
                <c:pt idx="40477">
                  <c:v>45140.545138888891</c:v>
                </c:pt>
                <c:pt idx="40478">
                  <c:v>45140.548611111109</c:v>
                </c:pt>
                <c:pt idx="40479">
                  <c:v>45140.552083333336</c:v>
                </c:pt>
                <c:pt idx="40480">
                  <c:v>45140.555555555555</c:v>
                </c:pt>
                <c:pt idx="40481">
                  <c:v>45140.559027777781</c:v>
                </c:pt>
                <c:pt idx="40482">
                  <c:v>45140.5625</c:v>
                </c:pt>
                <c:pt idx="40483">
                  <c:v>45140.565972222219</c:v>
                </c:pt>
                <c:pt idx="40484">
                  <c:v>45140.569444444445</c:v>
                </c:pt>
                <c:pt idx="40485">
                  <c:v>45140.572916666664</c:v>
                </c:pt>
                <c:pt idx="40486">
                  <c:v>45140.576388888891</c:v>
                </c:pt>
                <c:pt idx="40487">
                  <c:v>45140.579861111109</c:v>
                </c:pt>
                <c:pt idx="40488">
                  <c:v>45140.583333333336</c:v>
                </c:pt>
                <c:pt idx="40489">
                  <c:v>45140.586805555555</c:v>
                </c:pt>
                <c:pt idx="40490">
                  <c:v>45140.590277777781</c:v>
                </c:pt>
                <c:pt idx="40491">
                  <c:v>45140.59375</c:v>
                </c:pt>
                <c:pt idx="40492">
                  <c:v>45140.597222222219</c:v>
                </c:pt>
                <c:pt idx="40493">
                  <c:v>45140.600694444445</c:v>
                </c:pt>
                <c:pt idx="40494">
                  <c:v>45140.604166666664</c:v>
                </c:pt>
                <c:pt idx="40495">
                  <c:v>45140.607638888891</c:v>
                </c:pt>
                <c:pt idx="40496">
                  <c:v>45140.611111111109</c:v>
                </c:pt>
                <c:pt idx="40497">
                  <c:v>45140.614583333336</c:v>
                </c:pt>
                <c:pt idx="40498">
                  <c:v>45140.618055555555</c:v>
                </c:pt>
                <c:pt idx="40499">
                  <c:v>45140.621527777781</c:v>
                </c:pt>
                <c:pt idx="40500">
                  <c:v>45140.625</c:v>
                </c:pt>
                <c:pt idx="40501">
                  <c:v>45140.628472222219</c:v>
                </c:pt>
                <c:pt idx="40502">
                  <c:v>45140.631944444445</c:v>
                </c:pt>
                <c:pt idx="40503">
                  <c:v>45140.635416666664</c:v>
                </c:pt>
                <c:pt idx="40504">
                  <c:v>45140.638888888891</c:v>
                </c:pt>
                <c:pt idx="40505">
                  <c:v>45140.642361111109</c:v>
                </c:pt>
                <c:pt idx="40506">
                  <c:v>45140.645833333336</c:v>
                </c:pt>
                <c:pt idx="40507">
                  <c:v>45140.649305555555</c:v>
                </c:pt>
                <c:pt idx="40508">
                  <c:v>45140.652777777781</c:v>
                </c:pt>
                <c:pt idx="40509">
                  <c:v>45140.65625</c:v>
                </c:pt>
                <c:pt idx="40510">
                  <c:v>45140.659722222219</c:v>
                </c:pt>
                <c:pt idx="40511">
                  <c:v>45140.663194444445</c:v>
                </c:pt>
                <c:pt idx="40512">
                  <c:v>45140.666666666664</c:v>
                </c:pt>
                <c:pt idx="40513">
                  <c:v>45140.670138888891</c:v>
                </c:pt>
                <c:pt idx="40514">
                  <c:v>45140.673611111109</c:v>
                </c:pt>
                <c:pt idx="40515">
                  <c:v>45140.677083333336</c:v>
                </c:pt>
                <c:pt idx="40516">
                  <c:v>45140.680555555555</c:v>
                </c:pt>
                <c:pt idx="40517">
                  <c:v>45140.684027777781</c:v>
                </c:pt>
                <c:pt idx="40518">
                  <c:v>45140.6875</c:v>
                </c:pt>
                <c:pt idx="40519">
                  <c:v>45140.690972222219</c:v>
                </c:pt>
                <c:pt idx="40520">
                  <c:v>45140.694444444445</c:v>
                </c:pt>
                <c:pt idx="40521">
                  <c:v>45140.697916666664</c:v>
                </c:pt>
                <c:pt idx="40522">
                  <c:v>45140.701388888891</c:v>
                </c:pt>
                <c:pt idx="40523">
                  <c:v>45140.704861111109</c:v>
                </c:pt>
                <c:pt idx="40524">
                  <c:v>45140.708333333336</c:v>
                </c:pt>
                <c:pt idx="40525">
                  <c:v>45140.711805555555</c:v>
                </c:pt>
                <c:pt idx="40526">
                  <c:v>45140.715277777781</c:v>
                </c:pt>
                <c:pt idx="40527">
                  <c:v>45140.71875</c:v>
                </c:pt>
                <c:pt idx="40528">
                  <c:v>45140.722222222219</c:v>
                </c:pt>
                <c:pt idx="40529">
                  <c:v>45140.725694444445</c:v>
                </c:pt>
                <c:pt idx="40530">
                  <c:v>45140.729166666664</c:v>
                </c:pt>
                <c:pt idx="40531">
                  <c:v>45140.732638888891</c:v>
                </c:pt>
                <c:pt idx="40532">
                  <c:v>45140.736111111109</c:v>
                </c:pt>
                <c:pt idx="40533">
                  <c:v>45140.739583333336</c:v>
                </c:pt>
                <c:pt idx="40534">
                  <c:v>45140.743055555555</c:v>
                </c:pt>
                <c:pt idx="40535">
                  <c:v>45140.746527777781</c:v>
                </c:pt>
                <c:pt idx="40536">
                  <c:v>45140.75</c:v>
                </c:pt>
                <c:pt idx="40537">
                  <c:v>45140.753472222219</c:v>
                </c:pt>
                <c:pt idx="40538">
                  <c:v>45140.756944444445</c:v>
                </c:pt>
                <c:pt idx="40539">
                  <c:v>45140.760416666664</c:v>
                </c:pt>
                <c:pt idx="40540">
                  <c:v>45140.763888888891</c:v>
                </c:pt>
                <c:pt idx="40541">
                  <c:v>45140.767361111109</c:v>
                </c:pt>
                <c:pt idx="40542">
                  <c:v>45140.770833333336</c:v>
                </c:pt>
                <c:pt idx="40543">
                  <c:v>45140.774305555555</c:v>
                </c:pt>
                <c:pt idx="40544">
                  <c:v>45140.777777777781</c:v>
                </c:pt>
                <c:pt idx="40545">
                  <c:v>45140.78125</c:v>
                </c:pt>
                <c:pt idx="40546">
                  <c:v>45140.784722222219</c:v>
                </c:pt>
                <c:pt idx="40547">
                  <c:v>45140.788194444445</c:v>
                </c:pt>
                <c:pt idx="40548">
                  <c:v>45140.791666666664</c:v>
                </c:pt>
                <c:pt idx="40549">
                  <c:v>45140.795138888891</c:v>
                </c:pt>
                <c:pt idx="40550">
                  <c:v>45140.798611111109</c:v>
                </c:pt>
                <c:pt idx="40551">
                  <c:v>45140.802083333336</c:v>
                </c:pt>
                <c:pt idx="40552">
                  <c:v>45140.805555555555</c:v>
                </c:pt>
                <c:pt idx="40553">
                  <c:v>45140.809027777781</c:v>
                </c:pt>
                <c:pt idx="40554">
                  <c:v>45140.8125</c:v>
                </c:pt>
                <c:pt idx="40555">
                  <c:v>45140.815972222219</c:v>
                </c:pt>
                <c:pt idx="40556">
                  <c:v>45140.819444444445</c:v>
                </c:pt>
                <c:pt idx="40557">
                  <c:v>45140.822916666664</c:v>
                </c:pt>
                <c:pt idx="40558">
                  <c:v>45140.826388888891</c:v>
                </c:pt>
                <c:pt idx="40559">
                  <c:v>45140.829861111109</c:v>
                </c:pt>
                <c:pt idx="40560">
                  <c:v>45140.833333333336</c:v>
                </c:pt>
                <c:pt idx="40561">
                  <c:v>45140.836805555555</c:v>
                </c:pt>
                <c:pt idx="40562">
                  <c:v>45140.840277777781</c:v>
                </c:pt>
                <c:pt idx="40563">
                  <c:v>45140.84375</c:v>
                </c:pt>
                <c:pt idx="40564">
                  <c:v>45140.847222222219</c:v>
                </c:pt>
                <c:pt idx="40565">
                  <c:v>45140.850694444445</c:v>
                </c:pt>
                <c:pt idx="40566">
                  <c:v>45140.854166666664</c:v>
                </c:pt>
                <c:pt idx="40567">
                  <c:v>45140.857638888891</c:v>
                </c:pt>
                <c:pt idx="40568">
                  <c:v>45140.861111111109</c:v>
                </c:pt>
                <c:pt idx="40569">
                  <c:v>45140.864583333336</c:v>
                </c:pt>
                <c:pt idx="40570">
                  <c:v>45140.868055555555</c:v>
                </c:pt>
                <c:pt idx="40571">
                  <c:v>45140.871527777781</c:v>
                </c:pt>
                <c:pt idx="40572">
                  <c:v>45140.875</c:v>
                </c:pt>
                <c:pt idx="40573">
                  <c:v>45140.878472222219</c:v>
                </c:pt>
                <c:pt idx="40574">
                  <c:v>45140.881944444445</c:v>
                </c:pt>
                <c:pt idx="40575">
                  <c:v>45140.885416666664</c:v>
                </c:pt>
                <c:pt idx="40576">
                  <c:v>45140.888888888891</c:v>
                </c:pt>
                <c:pt idx="40577">
                  <c:v>45140.892361111109</c:v>
                </c:pt>
                <c:pt idx="40578">
                  <c:v>45140.895833333336</c:v>
                </c:pt>
                <c:pt idx="40579">
                  <c:v>45140.899305555555</c:v>
                </c:pt>
                <c:pt idx="40580">
                  <c:v>45140.902777777781</c:v>
                </c:pt>
                <c:pt idx="40581">
                  <c:v>45140.90625</c:v>
                </c:pt>
                <c:pt idx="40582">
                  <c:v>45140.909722222219</c:v>
                </c:pt>
                <c:pt idx="40583">
                  <c:v>45140.913194444445</c:v>
                </c:pt>
                <c:pt idx="40584">
                  <c:v>45140.916666666664</c:v>
                </c:pt>
                <c:pt idx="40585">
                  <c:v>45140.920138888891</c:v>
                </c:pt>
                <c:pt idx="40586">
                  <c:v>45140.923611111109</c:v>
                </c:pt>
                <c:pt idx="40587">
                  <c:v>45140.927083333336</c:v>
                </c:pt>
                <c:pt idx="40588">
                  <c:v>45140.930555555555</c:v>
                </c:pt>
                <c:pt idx="40589">
                  <c:v>45140.934027777781</c:v>
                </c:pt>
                <c:pt idx="40590">
                  <c:v>45140.9375</c:v>
                </c:pt>
                <c:pt idx="40591">
                  <c:v>45140.940972222219</c:v>
                </c:pt>
                <c:pt idx="40592">
                  <c:v>45140.944444444445</c:v>
                </c:pt>
                <c:pt idx="40593">
                  <c:v>45140.947916666664</c:v>
                </c:pt>
                <c:pt idx="40594">
                  <c:v>45140.951388888891</c:v>
                </c:pt>
                <c:pt idx="40595">
                  <c:v>45140.954861111109</c:v>
                </c:pt>
                <c:pt idx="40596">
                  <c:v>45140.958333333336</c:v>
                </c:pt>
                <c:pt idx="40597">
                  <c:v>45140.961805555555</c:v>
                </c:pt>
                <c:pt idx="40598">
                  <c:v>45140.965277777781</c:v>
                </c:pt>
                <c:pt idx="40599">
                  <c:v>45140.96875</c:v>
                </c:pt>
                <c:pt idx="40600">
                  <c:v>45140.972222222219</c:v>
                </c:pt>
                <c:pt idx="40601">
                  <c:v>45140.975694444445</c:v>
                </c:pt>
                <c:pt idx="40602">
                  <c:v>45140.979166666664</c:v>
                </c:pt>
                <c:pt idx="40603">
                  <c:v>45140.982638888891</c:v>
                </c:pt>
                <c:pt idx="40604">
                  <c:v>45140.986111111109</c:v>
                </c:pt>
                <c:pt idx="40605">
                  <c:v>45140.989583333336</c:v>
                </c:pt>
                <c:pt idx="40606">
                  <c:v>45140.993055555555</c:v>
                </c:pt>
                <c:pt idx="40607">
                  <c:v>45140.996527777781</c:v>
                </c:pt>
                <c:pt idx="40608">
                  <c:v>45141</c:v>
                </c:pt>
                <c:pt idx="40609">
                  <c:v>45141.003472222219</c:v>
                </c:pt>
                <c:pt idx="40610">
                  <c:v>45141.006944444445</c:v>
                </c:pt>
                <c:pt idx="40611">
                  <c:v>45141.010416666664</c:v>
                </c:pt>
                <c:pt idx="40612">
                  <c:v>45141.013888888891</c:v>
                </c:pt>
                <c:pt idx="40613">
                  <c:v>45141.017361111109</c:v>
                </c:pt>
                <c:pt idx="40614">
                  <c:v>45141.020833333336</c:v>
                </c:pt>
                <c:pt idx="40615">
                  <c:v>45141.024305555555</c:v>
                </c:pt>
                <c:pt idx="40616">
                  <c:v>45141.027777777781</c:v>
                </c:pt>
                <c:pt idx="40617">
                  <c:v>45141.03125</c:v>
                </c:pt>
                <c:pt idx="40618">
                  <c:v>45141.034722222219</c:v>
                </c:pt>
                <c:pt idx="40619">
                  <c:v>45141.038194444445</c:v>
                </c:pt>
                <c:pt idx="40620">
                  <c:v>45141.041666666664</c:v>
                </c:pt>
                <c:pt idx="40621">
                  <c:v>45141.045138888891</c:v>
                </c:pt>
                <c:pt idx="40622">
                  <c:v>45141.048611111109</c:v>
                </c:pt>
                <c:pt idx="40623">
                  <c:v>45141.052083333336</c:v>
                </c:pt>
                <c:pt idx="40624">
                  <c:v>45141.055555555555</c:v>
                </c:pt>
                <c:pt idx="40625">
                  <c:v>45141.059027777781</c:v>
                </c:pt>
                <c:pt idx="40626">
                  <c:v>45141.0625</c:v>
                </c:pt>
                <c:pt idx="40627">
                  <c:v>45141.065972222219</c:v>
                </c:pt>
                <c:pt idx="40628">
                  <c:v>45141.069444444445</c:v>
                </c:pt>
                <c:pt idx="40629">
                  <c:v>45141.072916666664</c:v>
                </c:pt>
                <c:pt idx="40630">
                  <c:v>45141.076388888891</c:v>
                </c:pt>
                <c:pt idx="40631">
                  <c:v>45141.079861111109</c:v>
                </c:pt>
                <c:pt idx="40632">
                  <c:v>45141.083333333336</c:v>
                </c:pt>
                <c:pt idx="40633">
                  <c:v>45141.086805555555</c:v>
                </c:pt>
                <c:pt idx="40634">
                  <c:v>45141.090277777781</c:v>
                </c:pt>
                <c:pt idx="40635">
                  <c:v>45141.09375</c:v>
                </c:pt>
                <c:pt idx="40636">
                  <c:v>45141.097222222219</c:v>
                </c:pt>
                <c:pt idx="40637">
                  <c:v>45141.100694444445</c:v>
                </c:pt>
                <c:pt idx="40638">
                  <c:v>45141.104166666664</c:v>
                </c:pt>
                <c:pt idx="40639">
                  <c:v>45141.107638888891</c:v>
                </c:pt>
                <c:pt idx="40640">
                  <c:v>45141.111111111109</c:v>
                </c:pt>
                <c:pt idx="40641">
                  <c:v>45141.114583333336</c:v>
                </c:pt>
                <c:pt idx="40642">
                  <c:v>45141.118055555555</c:v>
                </c:pt>
                <c:pt idx="40643">
                  <c:v>45141.121527777781</c:v>
                </c:pt>
                <c:pt idx="40644">
                  <c:v>45141.125</c:v>
                </c:pt>
                <c:pt idx="40645">
                  <c:v>45141.128472222219</c:v>
                </c:pt>
                <c:pt idx="40646">
                  <c:v>45141.131944444445</c:v>
                </c:pt>
                <c:pt idx="40647">
                  <c:v>45141.135416666664</c:v>
                </c:pt>
                <c:pt idx="40648">
                  <c:v>45141.138888888891</c:v>
                </c:pt>
                <c:pt idx="40649">
                  <c:v>45141.142361111109</c:v>
                </c:pt>
                <c:pt idx="40650">
                  <c:v>45141.145833333336</c:v>
                </c:pt>
                <c:pt idx="40651">
                  <c:v>45141.149305555555</c:v>
                </c:pt>
                <c:pt idx="40652">
                  <c:v>45141.152777777781</c:v>
                </c:pt>
                <c:pt idx="40653">
                  <c:v>45141.15625</c:v>
                </c:pt>
                <c:pt idx="40654">
                  <c:v>45141.159722222219</c:v>
                </c:pt>
                <c:pt idx="40655">
                  <c:v>45141.163194444445</c:v>
                </c:pt>
                <c:pt idx="40656">
                  <c:v>45141.166666666664</c:v>
                </c:pt>
                <c:pt idx="40657">
                  <c:v>45141.170138888891</c:v>
                </c:pt>
                <c:pt idx="40658">
                  <c:v>45141.173611111109</c:v>
                </c:pt>
                <c:pt idx="40659">
                  <c:v>45141.177083333336</c:v>
                </c:pt>
                <c:pt idx="40660">
                  <c:v>45141.180555555555</c:v>
                </c:pt>
                <c:pt idx="40661">
                  <c:v>45141.184027777781</c:v>
                </c:pt>
                <c:pt idx="40662">
                  <c:v>45141.1875</c:v>
                </c:pt>
                <c:pt idx="40663">
                  <c:v>45141.190972222219</c:v>
                </c:pt>
                <c:pt idx="40664">
                  <c:v>45141.194444444445</c:v>
                </c:pt>
                <c:pt idx="40665">
                  <c:v>45141.197916666664</c:v>
                </c:pt>
                <c:pt idx="40666">
                  <c:v>45141.201388888891</c:v>
                </c:pt>
                <c:pt idx="40667">
                  <c:v>45141.204861111109</c:v>
                </c:pt>
                <c:pt idx="40668">
                  <c:v>45141.208333333336</c:v>
                </c:pt>
                <c:pt idx="40669">
                  <c:v>45141.211805555555</c:v>
                </c:pt>
                <c:pt idx="40670">
                  <c:v>45141.215277777781</c:v>
                </c:pt>
                <c:pt idx="40671">
                  <c:v>45141.21875</c:v>
                </c:pt>
                <c:pt idx="40672">
                  <c:v>45141.222222222219</c:v>
                </c:pt>
                <c:pt idx="40673">
                  <c:v>45141.225694444445</c:v>
                </c:pt>
                <c:pt idx="40674">
                  <c:v>45141.229166666664</c:v>
                </c:pt>
                <c:pt idx="40675">
                  <c:v>45141.232638888891</c:v>
                </c:pt>
                <c:pt idx="40676">
                  <c:v>45141.236111111109</c:v>
                </c:pt>
                <c:pt idx="40677">
                  <c:v>45141.239583333336</c:v>
                </c:pt>
                <c:pt idx="40678">
                  <c:v>45141.243055555555</c:v>
                </c:pt>
                <c:pt idx="40679">
                  <c:v>45141.246527777781</c:v>
                </c:pt>
                <c:pt idx="40680">
                  <c:v>45141.25</c:v>
                </c:pt>
                <c:pt idx="40681">
                  <c:v>45141.253472222219</c:v>
                </c:pt>
                <c:pt idx="40682">
                  <c:v>45141.256944444445</c:v>
                </c:pt>
                <c:pt idx="40683">
                  <c:v>45141.260416666664</c:v>
                </c:pt>
                <c:pt idx="40684">
                  <c:v>45141.263888888891</c:v>
                </c:pt>
                <c:pt idx="40685">
                  <c:v>45141.267361111109</c:v>
                </c:pt>
                <c:pt idx="40686">
                  <c:v>45141.270833333336</c:v>
                </c:pt>
                <c:pt idx="40687">
                  <c:v>45141.274305555555</c:v>
                </c:pt>
                <c:pt idx="40688">
                  <c:v>45141.277777777781</c:v>
                </c:pt>
                <c:pt idx="40689">
                  <c:v>45141.28125</c:v>
                </c:pt>
                <c:pt idx="40690">
                  <c:v>45141.284722222219</c:v>
                </c:pt>
                <c:pt idx="40691">
                  <c:v>45141.288194444445</c:v>
                </c:pt>
                <c:pt idx="40692">
                  <c:v>45141.291666666664</c:v>
                </c:pt>
                <c:pt idx="40693">
                  <c:v>45141.295138888891</c:v>
                </c:pt>
                <c:pt idx="40694">
                  <c:v>45141.298611111109</c:v>
                </c:pt>
                <c:pt idx="40695">
                  <c:v>45141.302083333336</c:v>
                </c:pt>
                <c:pt idx="40696">
                  <c:v>45141.305555555555</c:v>
                </c:pt>
                <c:pt idx="40697">
                  <c:v>45141.309027777781</c:v>
                </c:pt>
                <c:pt idx="40698">
                  <c:v>45141.3125</c:v>
                </c:pt>
                <c:pt idx="40699">
                  <c:v>45141.315972222219</c:v>
                </c:pt>
                <c:pt idx="40700">
                  <c:v>45141.319444444445</c:v>
                </c:pt>
                <c:pt idx="40701">
                  <c:v>45141.322916666664</c:v>
                </c:pt>
                <c:pt idx="40702">
                  <c:v>45141.326388888891</c:v>
                </c:pt>
                <c:pt idx="40703">
                  <c:v>45141.329861111109</c:v>
                </c:pt>
                <c:pt idx="40704">
                  <c:v>45141.333333333336</c:v>
                </c:pt>
                <c:pt idx="40705">
                  <c:v>45141.336805555555</c:v>
                </c:pt>
                <c:pt idx="40706">
                  <c:v>45141.340277777781</c:v>
                </c:pt>
                <c:pt idx="40707">
                  <c:v>45141.34375</c:v>
                </c:pt>
                <c:pt idx="40708">
                  <c:v>45141.347222222219</c:v>
                </c:pt>
                <c:pt idx="40709">
                  <c:v>45141.350694444445</c:v>
                </c:pt>
                <c:pt idx="40710">
                  <c:v>45141.354166666664</c:v>
                </c:pt>
                <c:pt idx="40711">
                  <c:v>45141.357638888891</c:v>
                </c:pt>
                <c:pt idx="40712">
                  <c:v>45141.361111111109</c:v>
                </c:pt>
                <c:pt idx="40713">
                  <c:v>45141.364583333336</c:v>
                </c:pt>
                <c:pt idx="40714">
                  <c:v>45141.368055555555</c:v>
                </c:pt>
                <c:pt idx="40715">
                  <c:v>45141.371527777781</c:v>
                </c:pt>
                <c:pt idx="40716">
                  <c:v>45141.375</c:v>
                </c:pt>
                <c:pt idx="40717">
                  <c:v>45141.378472222219</c:v>
                </c:pt>
                <c:pt idx="40718">
                  <c:v>45141.381944444445</c:v>
                </c:pt>
                <c:pt idx="40719">
                  <c:v>45141.385416666664</c:v>
                </c:pt>
                <c:pt idx="40720">
                  <c:v>45141.388888888891</c:v>
                </c:pt>
                <c:pt idx="40721">
                  <c:v>45141.392361111109</c:v>
                </c:pt>
                <c:pt idx="40722">
                  <c:v>45141.395833333336</c:v>
                </c:pt>
                <c:pt idx="40723">
                  <c:v>45141.399305555555</c:v>
                </c:pt>
                <c:pt idx="40724">
                  <c:v>45141.402777777781</c:v>
                </c:pt>
                <c:pt idx="40725">
                  <c:v>45141.40625</c:v>
                </c:pt>
                <c:pt idx="40726">
                  <c:v>45141.409722222219</c:v>
                </c:pt>
                <c:pt idx="40727">
                  <c:v>45141.413194444445</c:v>
                </c:pt>
                <c:pt idx="40728">
                  <c:v>45141.416666666664</c:v>
                </c:pt>
                <c:pt idx="40729">
                  <c:v>45141.420138888891</c:v>
                </c:pt>
                <c:pt idx="40730">
                  <c:v>45141.423611111109</c:v>
                </c:pt>
                <c:pt idx="40731">
                  <c:v>45141.427083333336</c:v>
                </c:pt>
                <c:pt idx="40732">
                  <c:v>45141.430555555555</c:v>
                </c:pt>
                <c:pt idx="40733">
                  <c:v>45141.434027777781</c:v>
                </c:pt>
                <c:pt idx="40734">
                  <c:v>45141.4375</c:v>
                </c:pt>
                <c:pt idx="40735">
                  <c:v>45141.440972222219</c:v>
                </c:pt>
                <c:pt idx="40736">
                  <c:v>45141.444444444445</c:v>
                </c:pt>
                <c:pt idx="40737">
                  <c:v>45141.447916666664</c:v>
                </c:pt>
                <c:pt idx="40738">
                  <c:v>45141.451388888891</c:v>
                </c:pt>
                <c:pt idx="40739">
                  <c:v>45141.454861111109</c:v>
                </c:pt>
                <c:pt idx="40740">
                  <c:v>45141.458333333336</c:v>
                </c:pt>
                <c:pt idx="40741">
                  <c:v>45141.461805555555</c:v>
                </c:pt>
                <c:pt idx="40742">
                  <c:v>45141.465277777781</c:v>
                </c:pt>
                <c:pt idx="40743">
                  <c:v>45141.46875</c:v>
                </c:pt>
                <c:pt idx="40744">
                  <c:v>45141.472222222219</c:v>
                </c:pt>
                <c:pt idx="40745">
                  <c:v>45141.475694444445</c:v>
                </c:pt>
                <c:pt idx="40746">
                  <c:v>45141.479166666664</c:v>
                </c:pt>
                <c:pt idx="40747">
                  <c:v>45141.482638888891</c:v>
                </c:pt>
                <c:pt idx="40748">
                  <c:v>45141.486111111109</c:v>
                </c:pt>
                <c:pt idx="40749">
                  <c:v>45141.489583333336</c:v>
                </c:pt>
                <c:pt idx="40750">
                  <c:v>45141.493055555555</c:v>
                </c:pt>
                <c:pt idx="40751">
                  <c:v>45141.496527777781</c:v>
                </c:pt>
                <c:pt idx="40752">
                  <c:v>45141.5</c:v>
                </c:pt>
                <c:pt idx="40753">
                  <c:v>45141.503472222219</c:v>
                </c:pt>
                <c:pt idx="40754">
                  <c:v>45141.506944444445</c:v>
                </c:pt>
                <c:pt idx="40755">
                  <c:v>45141.510416666664</c:v>
                </c:pt>
                <c:pt idx="40756">
                  <c:v>45141.513888888891</c:v>
                </c:pt>
                <c:pt idx="40757">
                  <c:v>45141.517361111109</c:v>
                </c:pt>
                <c:pt idx="40758">
                  <c:v>45141.520833333336</c:v>
                </c:pt>
                <c:pt idx="40759">
                  <c:v>45141.524305555555</c:v>
                </c:pt>
                <c:pt idx="40760">
                  <c:v>45141.527777777781</c:v>
                </c:pt>
                <c:pt idx="40761">
                  <c:v>45141.53125</c:v>
                </c:pt>
                <c:pt idx="40762">
                  <c:v>45141.534722222219</c:v>
                </c:pt>
                <c:pt idx="40763">
                  <c:v>45141.538194444445</c:v>
                </c:pt>
                <c:pt idx="40764">
                  <c:v>45141.541666666664</c:v>
                </c:pt>
                <c:pt idx="40765">
                  <c:v>45141.545138888891</c:v>
                </c:pt>
                <c:pt idx="40766">
                  <c:v>45141.548611111109</c:v>
                </c:pt>
                <c:pt idx="40767">
                  <c:v>45141.552083333336</c:v>
                </c:pt>
                <c:pt idx="40768">
                  <c:v>45141.555555555555</c:v>
                </c:pt>
                <c:pt idx="40769">
                  <c:v>45141.559027777781</c:v>
                </c:pt>
                <c:pt idx="40770">
                  <c:v>45141.5625</c:v>
                </c:pt>
                <c:pt idx="40771">
                  <c:v>45141.565972222219</c:v>
                </c:pt>
                <c:pt idx="40772">
                  <c:v>45141.569444444445</c:v>
                </c:pt>
                <c:pt idx="40773">
                  <c:v>45141.572916666664</c:v>
                </c:pt>
                <c:pt idx="40774">
                  <c:v>45141.576388888891</c:v>
                </c:pt>
                <c:pt idx="40775">
                  <c:v>45141.579861111109</c:v>
                </c:pt>
                <c:pt idx="40776">
                  <c:v>45141.583333333336</c:v>
                </c:pt>
                <c:pt idx="40777">
                  <c:v>45141.586805555555</c:v>
                </c:pt>
                <c:pt idx="40778">
                  <c:v>45141.590277777781</c:v>
                </c:pt>
                <c:pt idx="40779">
                  <c:v>45141.59375</c:v>
                </c:pt>
                <c:pt idx="40780">
                  <c:v>45141.597222222219</c:v>
                </c:pt>
                <c:pt idx="40781">
                  <c:v>45141.600694444445</c:v>
                </c:pt>
                <c:pt idx="40782">
                  <c:v>45141.604166666664</c:v>
                </c:pt>
                <c:pt idx="40783">
                  <c:v>45141.607638888891</c:v>
                </c:pt>
                <c:pt idx="40784">
                  <c:v>45141.611111111109</c:v>
                </c:pt>
                <c:pt idx="40785">
                  <c:v>45141.614583333336</c:v>
                </c:pt>
                <c:pt idx="40786">
                  <c:v>45141.618055555555</c:v>
                </c:pt>
                <c:pt idx="40787">
                  <c:v>45141.621527777781</c:v>
                </c:pt>
                <c:pt idx="40788">
                  <c:v>45141.625</c:v>
                </c:pt>
                <c:pt idx="40789">
                  <c:v>45141.628472222219</c:v>
                </c:pt>
                <c:pt idx="40790">
                  <c:v>45141.631944444445</c:v>
                </c:pt>
                <c:pt idx="40791">
                  <c:v>45141.635416666664</c:v>
                </c:pt>
                <c:pt idx="40792">
                  <c:v>45141.638888888891</c:v>
                </c:pt>
                <c:pt idx="40793">
                  <c:v>45141.642361111109</c:v>
                </c:pt>
                <c:pt idx="40794">
                  <c:v>45141.645833333336</c:v>
                </c:pt>
                <c:pt idx="40795">
                  <c:v>45141.649305555555</c:v>
                </c:pt>
                <c:pt idx="40796">
                  <c:v>45141.652777777781</c:v>
                </c:pt>
                <c:pt idx="40797">
                  <c:v>45141.65625</c:v>
                </c:pt>
                <c:pt idx="40798">
                  <c:v>45141.659722222219</c:v>
                </c:pt>
                <c:pt idx="40799">
                  <c:v>45141.663194444445</c:v>
                </c:pt>
                <c:pt idx="40800">
                  <c:v>45141.666666666664</c:v>
                </c:pt>
                <c:pt idx="40801">
                  <c:v>45141.670138888891</c:v>
                </c:pt>
                <c:pt idx="40802">
                  <c:v>45141.673611111109</c:v>
                </c:pt>
                <c:pt idx="40803">
                  <c:v>45141.677083333336</c:v>
                </c:pt>
                <c:pt idx="40804">
                  <c:v>45141.680555555555</c:v>
                </c:pt>
                <c:pt idx="40805">
                  <c:v>45141.684027777781</c:v>
                </c:pt>
                <c:pt idx="40806">
                  <c:v>45141.6875</c:v>
                </c:pt>
                <c:pt idx="40807">
                  <c:v>45141.690972222219</c:v>
                </c:pt>
                <c:pt idx="40808">
                  <c:v>45141.694444444445</c:v>
                </c:pt>
                <c:pt idx="40809">
                  <c:v>45141.697916666664</c:v>
                </c:pt>
                <c:pt idx="40810">
                  <c:v>45141.701388888891</c:v>
                </c:pt>
                <c:pt idx="40811">
                  <c:v>45141.704861111109</c:v>
                </c:pt>
                <c:pt idx="40812">
                  <c:v>45141.708333333336</c:v>
                </c:pt>
                <c:pt idx="40813">
                  <c:v>45141.711805555555</c:v>
                </c:pt>
                <c:pt idx="40814">
                  <c:v>45141.715277777781</c:v>
                </c:pt>
                <c:pt idx="40815">
                  <c:v>45141.71875</c:v>
                </c:pt>
                <c:pt idx="40816">
                  <c:v>45141.722222222219</c:v>
                </c:pt>
                <c:pt idx="40817">
                  <c:v>45141.725694444445</c:v>
                </c:pt>
                <c:pt idx="40818">
                  <c:v>45141.729166666664</c:v>
                </c:pt>
                <c:pt idx="40819">
                  <c:v>45141.732638888891</c:v>
                </c:pt>
                <c:pt idx="40820">
                  <c:v>45141.736111111109</c:v>
                </c:pt>
                <c:pt idx="40821">
                  <c:v>45141.739583333336</c:v>
                </c:pt>
                <c:pt idx="40822">
                  <c:v>45141.743055555555</c:v>
                </c:pt>
                <c:pt idx="40823">
                  <c:v>45141.746527777781</c:v>
                </c:pt>
                <c:pt idx="40824">
                  <c:v>45141.75</c:v>
                </c:pt>
                <c:pt idx="40825">
                  <c:v>45141.753472222219</c:v>
                </c:pt>
                <c:pt idx="40826">
                  <c:v>45141.756944444445</c:v>
                </c:pt>
                <c:pt idx="40827">
                  <c:v>45141.760416666664</c:v>
                </c:pt>
                <c:pt idx="40828">
                  <c:v>45141.763888888891</c:v>
                </c:pt>
                <c:pt idx="40829">
                  <c:v>45141.767361111109</c:v>
                </c:pt>
                <c:pt idx="40830">
                  <c:v>45141.770833333336</c:v>
                </c:pt>
                <c:pt idx="40831">
                  <c:v>45141.774305555555</c:v>
                </c:pt>
                <c:pt idx="40832">
                  <c:v>45141.777777777781</c:v>
                </c:pt>
                <c:pt idx="40833">
                  <c:v>45141.78125</c:v>
                </c:pt>
                <c:pt idx="40834">
                  <c:v>45141.784722222219</c:v>
                </c:pt>
                <c:pt idx="40835">
                  <c:v>45141.788194444445</c:v>
                </c:pt>
                <c:pt idx="40836">
                  <c:v>45141.791666666664</c:v>
                </c:pt>
                <c:pt idx="40837">
                  <c:v>45141.795138888891</c:v>
                </c:pt>
                <c:pt idx="40838">
                  <c:v>45141.798611111109</c:v>
                </c:pt>
                <c:pt idx="40839">
                  <c:v>45141.802083333336</c:v>
                </c:pt>
                <c:pt idx="40840">
                  <c:v>45141.805555555555</c:v>
                </c:pt>
                <c:pt idx="40841">
                  <c:v>45141.809027777781</c:v>
                </c:pt>
                <c:pt idx="40842">
                  <c:v>45141.8125</c:v>
                </c:pt>
                <c:pt idx="40843">
                  <c:v>45141.815972222219</c:v>
                </c:pt>
                <c:pt idx="40844">
                  <c:v>45141.819444444445</c:v>
                </c:pt>
                <c:pt idx="40845">
                  <c:v>45141.822916666664</c:v>
                </c:pt>
                <c:pt idx="40846">
                  <c:v>45141.826388888891</c:v>
                </c:pt>
                <c:pt idx="40847">
                  <c:v>45141.829861111109</c:v>
                </c:pt>
                <c:pt idx="40848">
                  <c:v>45141.833333333336</c:v>
                </c:pt>
                <c:pt idx="40849">
                  <c:v>45141.836805555555</c:v>
                </c:pt>
                <c:pt idx="40850">
                  <c:v>45141.840277777781</c:v>
                </c:pt>
                <c:pt idx="40851">
                  <c:v>45141.84375</c:v>
                </c:pt>
                <c:pt idx="40852">
                  <c:v>45141.847222222219</c:v>
                </c:pt>
                <c:pt idx="40853">
                  <c:v>45141.850694444445</c:v>
                </c:pt>
                <c:pt idx="40854">
                  <c:v>45141.854166666664</c:v>
                </c:pt>
                <c:pt idx="40855">
                  <c:v>45141.857638888891</c:v>
                </c:pt>
                <c:pt idx="40856">
                  <c:v>45141.861111111109</c:v>
                </c:pt>
                <c:pt idx="40857">
                  <c:v>45141.864583333336</c:v>
                </c:pt>
                <c:pt idx="40858">
                  <c:v>45141.868055555555</c:v>
                </c:pt>
                <c:pt idx="40859">
                  <c:v>45141.871527777781</c:v>
                </c:pt>
                <c:pt idx="40860">
                  <c:v>45141.875</c:v>
                </c:pt>
                <c:pt idx="40861">
                  <c:v>45141.878472222219</c:v>
                </c:pt>
                <c:pt idx="40862">
                  <c:v>45141.881944444445</c:v>
                </c:pt>
                <c:pt idx="40863">
                  <c:v>45141.885416666664</c:v>
                </c:pt>
                <c:pt idx="40864">
                  <c:v>45141.888888888891</c:v>
                </c:pt>
                <c:pt idx="40865">
                  <c:v>45141.892361111109</c:v>
                </c:pt>
                <c:pt idx="40866">
                  <c:v>45141.895833333336</c:v>
                </c:pt>
                <c:pt idx="40867">
                  <c:v>45141.899305555555</c:v>
                </c:pt>
                <c:pt idx="40868">
                  <c:v>45141.902777777781</c:v>
                </c:pt>
                <c:pt idx="40869">
                  <c:v>45141.90625</c:v>
                </c:pt>
                <c:pt idx="40870">
                  <c:v>45141.909722222219</c:v>
                </c:pt>
                <c:pt idx="40871">
                  <c:v>45141.913194444445</c:v>
                </c:pt>
                <c:pt idx="40872">
                  <c:v>45141.916666666664</c:v>
                </c:pt>
                <c:pt idx="40873">
                  <c:v>45141.920138888891</c:v>
                </c:pt>
                <c:pt idx="40874">
                  <c:v>45141.923611111109</c:v>
                </c:pt>
                <c:pt idx="40875">
                  <c:v>45141.927083333336</c:v>
                </c:pt>
                <c:pt idx="40876">
                  <c:v>45141.930555555555</c:v>
                </c:pt>
                <c:pt idx="40877">
                  <c:v>45141.934027777781</c:v>
                </c:pt>
                <c:pt idx="40878">
                  <c:v>45141.9375</c:v>
                </c:pt>
                <c:pt idx="40879">
                  <c:v>45141.940972222219</c:v>
                </c:pt>
                <c:pt idx="40880">
                  <c:v>45141.944444444445</c:v>
                </c:pt>
                <c:pt idx="40881">
                  <c:v>45141.947916666664</c:v>
                </c:pt>
                <c:pt idx="40882">
                  <c:v>45141.951388888891</c:v>
                </c:pt>
                <c:pt idx="40883">
                  <c:v>45141.954861111109</c:v>
                </c:pt>
                <c:pt idx="40884">
                  <c:v>45141.958333333336</c:v>
                </c:pt>
                <c:pt idx="40885">
                  <c:v>45141.961805555555</c:v>
                </c:pt>
                <c:pt idx="40886">
                  <c:v>45141.965277777781</c:v>
                </c:pt>
                <c:pt idx="40887">
                  <c:v>45141.96875</c:v>
                </c:pt>
                <c:pt idx="40888">
                  <c:v>45141.972222222219</c:v>
                </c:pt>
                <c:pt idx="40889">
                  <c:v>45141.975694444445</c:v>
                </c:pt>
                <c:pt idx="40890">
                  <c:v>45141.979166666664</c:v>
                </c:pt>
                <c:pt idx="40891">
                  <c:v>45141.982638888891</c:v>
                </c:pt>
                <c:pt idx="40892">
                  <c:v>45141.986111111109</c:v>
                </c:pt>
                <c:pt idx="40893">
                  <c:v>45141.989583333336</c:v>
                </c:pt>
                <c:pt idx="40894">
                  <c:v>45141.993055555555</c:v>
                </c:pt>
                <c:pt idx="40895">
                  <c:v>45141.996527777781</c:v>
                </c:pt>
                <c:pt idx="40896">
                  <c:v>45142</c:v>
                </c:pt>
                <c:pt idx="40897">
                  <c:v>45142.003472222219</c:v>
                </c:pt>
                <c:pt idx="40898">
                  <c:v>45142.006944444445</c:v>
                </c:pt>
                <c:pt idx="40899">
                  <c:v>45142.010416666664</c:v>
                </c:pt>
                <c:pt idx="40900">
                  <c:v>45142.013888888891</c:v>
                </c:pt>
                <c:pt idx="40901">
                  <c:v>45142.017361111109</c:v>
                </c:pt>
                <c:pt idx="40902">
                  <c:v>45142.020833333336</c:v>
                </c:pt>
                <c:pt idx="40903">
                  <c:v>45142.024305555555</c:v>
                </c:pt>
                <c:pt idx="40904">
                  <c:v>45142.027777777781</c:v>
                </c:pt>
                <c:pt idx="40905">
                  <c:v>45142.03125</c:v>
                </c:pt>
                <c:pt idx="40906">
                  <c:v>45142.034722222219</c:v>
                </c:pt>
                <c:pt idx="40907">
                  <c:v>45142.038194444445</c:v>
                </c:pt>
                <c:pt idx="40908">
                  <c:v>45142.041666666664</c:v>
                </c:pt>
                <c:pt idx="40909">
                  <c:v>45142.045138888891</c:v>
                </c:pt>
                <c:pt idx="40910">
                  <c:v>45142.048611111109</c:v>
                </c:pt>
                <c:pt idx="40911">
                  <c:v>45142.052083333336</c:v>
                </c:pt>
                <c:pt idx="40912">
                  <c:v>45142.055555555555</c:v>
                </c:pt>
                <c:pt idx="40913">
                  <c:v>45142.059027777781</c:v>
                </c:pt>
                <c:pt idx="40914">
                  <c:v>45142.0625</c:v>
                </c:pt>
                <c:pt idx="40915">
                  <c:v>45142.065972222219</c:v>
                </c:pt>
                <c:pt idx="40916">
                  <c:v>45142.069444444445</c:v>
                </c:pt>
                <c:pt idx="40917">
                  <c:v>45142.072916666664</c:v>
                </c:pt>
                <c:pt idx="40918">
                  <c:v>45142.076388888891</c:v>
                </c:pt>
                <c:pt idx="40919">
                  <c:v>45142.079861111109</c:v>
                </c:pt>
                <c:pt idx="40920">
                  <c:v>45142.083333333336</c:v>
                </c:pt>
                <c:pt idx="40921">
                  <c:v>45142.086805555555</c:v>
                </c:pt>
                <c:pt idx="40922">
                  <c:v>45142.090277777781</c:v>
                </c:pt>
                <c:pt idx="40923">
                  <c:v>45142.09375</c:v>
                </c:pt>
                <c:pt idx="40924">
                  <c:v>45142.097222222219</c:v>
                </c:pt>
                <c:pt idx="40925">
                  <c:v>45142.100694444445</c:v>
                </c:pt>
                <c:pt idx="40926">
                  <c:v>45142.104166666664</c:v>
                </c:pt>
                <c:pt idx="40927">
                  <c:v>45142.107638888891</c:v>
                </c:pt>
                <c:pt idx="40928">
                  <c:v>45142.111111111109</c:v>
                </c:pt>
                <c:pt idx="40929">
                  <c:v>45142.114583333336</c:v>
                </c:pt>
                <c:pt idx="40930">
                  <c:v>45142.118055555555</c:v>
                </c:pt>
                <c:pt idx="40931">
                  <c:v>45142.121527777781</c:v>
                </c:pt>
                <c:pt idx="40932">
                  <c:v>45142.125</c:v>
                </c:pt>
                <c:pt idx="40933">
                  <c:v>45142.128472222219</c:v>
                </c:pt>
                <c:pt idx="40934">
                  <c:v>45142.131944444445</c:v>
                </c:pt>
                <c:pt idx="40935">
                  <c:v>45142.135416666664</c:v>
                </c:pt>
                <c:pt idx="40936">
                  <c:v>45142.138888888891</c:v>
                </c:pt>
                <c:pt idx="40937">
                  <c:v>45142.142361111109</c:v>
                </c:pt>
                <c:pt idx="40938">
                  <c:v>45142.145833333336</c:v>
                </c:pt>
                <c:pt idx="40939">
                  <c:v>45142.149305555555</c:v>
                </c:pt>
                <c:pt idx="40940">
                  <c:v>45142.152777777781</c:v>
                </c:pt>
                <c:pt idx="40941">
                  <c:v>45142.15625</c:v>
                </c:pt>
                <c:pt idx="40942">
                  <c:v>45142.159722222219</c:v>
                </c:pt>
                <c:pt idx="40943">
                  <c:v>45142.163194444445</c:v>
                </c:pt>
                <c:pt idx="40944">
                  <c:v>45142.166666666664</c:v>
                </c:pt>
                <c:pt idx="40945">
                  <c:v>45142.170138888891</c:v>
                </c:pt>
                <c:pt idx="40946">
                  <c:v>45142.173611111109</c:v>
                </c:pt>
                <c:pt idx="40947">
                  <c:v>45142.177083333336</c:v>
                </c:pt>
                <c:pt idx="40948">
                  <c:v>45142.180555555555</c:v>
                </c:pt>
                <c:pt idx="40949">
                  <c:v>45142.184027777781</c:v>
                </c:pt>
                <c:pt idx="40950">
                  <c:v>45142.1875</c:v>
                </c:pt>
                <c:pt idx="40951">
                  <c:v>45142.190972222219</c:v>
                </c:pt>
                <c:pt idx="40952">
                  <c:v>45142.194444444445</c:v>
                </c:pt>
                <c:pt idx="40953">
                  <c:v>45142.197916666664</c:v>
                </c:pt>
                <c:pt idx="40954">
                  <c:v>45142.201388888891</c:v>
                </c:pt>
                <c:pt idx="40955">
                  <c:v>45142.204861111109</c:v>
                </c:pt>
                <c:pt idx="40956">
                  <c:v>45142.208333333336</c:v>
                </c:pt>
                <c:pt idx="40957">
                  <c:v>45142.211805555555</c:v>
                </c:pt>
                <c:pt idx="40958">
                  <c:v>45142.215277777781</c:v>
                </c:pt>
                <c:pt idx="40959">
                  <c:v>45142.21875</c:v>
                </c:pt>
                <c:pt idx="40960">
                  <c:v>45142.222222222219</c:v>
                </c:pt>
                <c:pt idx="40961">
                  <c:v>45142.225694444445</c:v>
                </c:pt>
                <c:pt idx="40962">
                  <c:v>45142.229166666664</c:v>
                </c:pt>
                <c:pt idx="40963">
                  <c:v>45142.232638888891</c:v>
                </c:pt>
                <c:pt idx="40964">
                  <c:v>45142.236111111109</c:v>
                </c:pt>
                <c:pt idx="40965">
                  <c:v>45142.239583333336</c:v>
                </c:pt>
                <c:pt idx="40966">
                  <c:v>45142.243055555555</c:v>
                </c:pt>
                <c:pt idx="40967">
                  <c:v>45142.246527777781</c:v>
                </c:pt>
                <c:pt idx="40968">
                  <c:v>45142.25</c:v>
                </c:pt>
                <c:pt idx="40969">
                  <c:v>45142.253472222219</c:v>
                </c:pt>
                <c:pt idx="40970">
                  <c:v>45142.256944444445</c:v>
                </c:pt>
                <c:pt idx="40971">
                  <c:v>45142.260416666664</c:v>
                </c:pt>
                <c:pt idx="40972">
                  <c:v>45142.263888888891</c:v>
                </c:pt>
                <c:pt idx="40973">
                  <c:v>45142.267361111109</c:v>
                </c:pt>
                <c:pt idx="40974">
                  <c:v>45142.270833333336</c:v>
                </c:pt>
                <c:pt idx="40975">
                  <c:v>45142.274305555555</c:v>
                </c:pt>
                <c:pt idx="40976">
                  <c:v>45142.277777777781</c:v>
                </c:pt>
                <c:pt idx="40977">
                  <c:v>45142.28125</c:v>
                </c:pt>
                <c:pt idx="40978">
                  <c:v>45142.284722222219</c:v>
                </c:pt>
                <c:pt idx="40979">
                  <c:v>45142.288194444445</c:v>
                </c:pt>
                <c:pt idx="40980">
                  <c:v>45142.291666666664</c:v>
                </c:pt>
                <c:pt idx="40981">
                  <c:v>45142.295138888891</c:v>
                </c:pt>
                <c:pt idx="40982">
                  <c:v>45142.298611111109</c:v>
                </c:pt>
                <c:pt idx="40983">
                  <c:v>45142.302083333336</c:v>
                </c:pt>
                <c:pt idx="40984">
                  <c:v>45142.305555555555</c:v>
                </c:pt>
                <c:pt idx="40985">
                  <c:v>45142.309027777781</c:v>
                </c:pt>
                <c:pt idx="40986">
                  <c:v>45142.3125</c:v>
                </c:pt>
                <c:pt idx="40987">
                  <c:v>45142.315972222219</c:v>
                </c:pt>
                <c:pt idx="40988">
                  <c:v>45142.319444444445</c:v>
                </c:pt>
                <c:pt idx="40989">
                  <c:v>45142.322916666664</c:v>
                </c:pt>
                <c:pt idx="40990">
                  <c:v>45142.326388888891</c:v>
                </c:pt>
                <c:pt idx="40991">
                  <c:v>45142.329861111109</c:v>
                </c:pt>
                <c:pt idx="40992">
                  <c:v>45142.333333333336</c:v>
                </c:pt>
                <c:pt idx="40993">
                  <c:v>45142.336805555555</c:v>
                </c:pt>
                <c:pt idx="40994">
                  <c:v>45142.340277777781</c:v>
                </c:pt>
                <c:pt idx="40995">
                  <c:v>45142.34375</c:v>
                </c:pt>
                <c:pt idx="40996">
                  <c:v>45142.347222222219</c:v>
                </c:pt>
                <c:pt idx="40997">
                  <c:v>45142.350694444445</c:v>
                </c:pt>
                <c:pt idx="40998">
                  <c:v>45142.354166666664</c:v>
                </c:pt>
                <c:pt idx="40999">
                  <c:v>45142.357638888891</c:v>
                </c:pt>
                <c:pt idx="41000">
                  <c:v>45142.361111111109</c:v>
                </c:pt>
                <c:pt idx="41001">
                  <c:v>45142.364583333336</c:v>
                </c:pt>
                <c:pt idx="41002">
                  <c:v>45142.368055555555</c:v>
                </c:pt>
                <c:pt idx="41003">
                  <c:v>45142.371527777781</c:v>
                </c:pt>
                <c:pt idx="41004">
                  <c:v>45142.375</c:v>
                </c:pt>
                <c:pt idx="41005">
                  <c:v>45142.378472222219</c:v>
                </c:pt>
                <c:pt idx="41006">
                  <c:v>45142.381944444445</c:v>
                </c:pt>
                <c:pt idx="41007">
                  <c:v>45142.385416666664</c:v>
                </c:pt>
                <c:pt idx="41008">
                  <c:v>45142.388888888891</c:v>
                </c:pt>
                <c:pt idx="41009">
                  <c:v>45142.392361111109</c:v>
                </c:pt>
                <c:pt idx="41010">
                  <c:v>45142.395833333336</c:v>
                </c:pt>
                <c:pt idx="41011">
                  <c:v>45142.399305555555</c:v>
                </c:pt>
                <c:pt idx="41012">
                  <c:v>45142.402777777781</c:v>
                </c:pt>
                <c:pt idx="41013">
                  <c:v>45142.40625</c:v>
                </c:pt>
                <c:pt idx="41014">
                  <c:v>45142.409722222219</c:v>
                </c:pt>
                <c:pt idx="41015">
                  <c:v>45142.413194444445</c:v>
                </c:pt>
                <c:pt idx="41016">
                  <c:v>45142.416666666664</c:v>
                </c:pt>
                <c:pt idx="41017">
                  <c:v>45142.420138888891</c:v>
                </c:pt>
                <c:pt idx="41018">
                  <c:v>45142.423611111109</c:v>
                </c:pt>
                <c:pt idx="41019">
                  <c:v>45142.427083333336</c:v>
                </c:pt>
                <c:pt idx="41020">
                  <c:v>45142.430555555555</c:v>
                </c:pt>
                <c:pt idx="41021">
                  <c:v>45142.434027777781</c:v>
                </c:pt>
                <c:pt idx="41022">
                  <c:v>45142.4375</c:v>
                </c:pt>
                <c:pt idx="41023">
                  <c:v>45142.440972222219</c:v>
                </c:pt>
                <c:pt idx="41024">
                  <c:v>45142.444444444445</c:v>
                </c:pt>
                <c:pt idx="41025">
                  <c:v>45142.447916666664</c:v>
                </c:pt>
                <c:pt idx="41026">
                  <c:v>45142.451388888891</c:v>
                </c:pt>
                <c:pt idx="41027">
                  <c:v>45142.454861111109</c:v>
                </c:pt>
                <c:pt idx="41028">
                  <c:v>45142.458333333336</c:v>
                </c:pt>
                <c:pt idx="41029">
                  <c:v>45142.461805555555</c:v>
                </c:pt>
                <c:pt idx="41030">
                  <c:v>45142.465277777781</c:v>
                </c:pt>
                <c:pt idx="41031">
                  <c:v>45142.46875</c:v>
                </c:pt>
                <c:pt idx="41032">
                  <c:v>45142.472222222219</c:v>
                </c:pt>
                <c:pt idx="41033">
                  <c:v>45142.475694444445</c:v>
                </c:pt>
                <c:pt idx="41034">
                  <c:v>45142.479166666664</c:v>
                </c:pt>
                <c:pt idx="41035">
                  <c:v>45142.482638888891</c:v>
                </c:pt>
                <c:pt idx="41036">
                  <c:v>45142.486111111109</c:v>
                </c:pt>
                <c:pt idx="41037">
                  <c:v>45142.489583333336</c:v>
                </c:pt>
                <c:pt idx="41038">
                  <c:v>45142.493055555555</c:v>
                </c:pt>
                <c:pt idx="41039">
                  <c:v>45142.496527777781</c:v>
                </c:pt>
                <c:pt idx="41040">
                  <c:v>45142.5</c:v>
                </c:pt>
                <c:pt idx="41041">
                  <c:v>45142.503472222219</c:v>
                </c:pt>
                <c:pt idx="41042">
                  <c:v>45142.506944444445</c:v>
                </c:pt>
                <c:pt idx="41043">
                  <c:v>45142.510416666664</c:v>
                </c:pt>
                <c:pt idx="41044">
                  <c:v>45142.513888888891</c:v>
                </c:pt>
                <c:pt idx="41045">
                  <c:v>45142.517361111109</c:v>
                </c:pt>
                <c:pt idx="41046">
                  <c:v>45142.520833333336</c:v>
                </c:pt>
                <c:pt idx="41047">
                  <c:v>45142.524305555555</c:v>
                </c:pt>
                <c:pt idx="41048">
                  <c:v>45142.527777777781</c:v>
                </c:pt>
                <c:pt idx="41049">
                  <c:v>45142.53125</c:v>
                </c:pt>
                <c:pt idx="41050">
                  <c:v>45142.534722222219</c:v>
                </c:pt>
                <c:pt idx="41051">
                  <c:v>45142.538194444445</c:v>
                </c:pt>
                <c:pt idx="41052">
                  <c:v>45142.541666666664</c:v>
                </c:pt>
                <c:pt idx="41053">
                  <c:v>45142.545138888891</c:v>
                </c:pt>
                <c:pt idx="41054">
                  <c:v>45142.548611111109</c:v>
                </c:pt>
                <c:pt idx="41055">
                  <c:v>45142.552083333336</c:v>
                </c:pt>
                <c:pt idx="41056">
                  <c:v>45142.555555555555</c:v>
                </c:pt>
                <c:pt idx="41057">
                  <c:v>45142.559027777781</c:v>
                </c:pt>
                <c:pt idx="41058">
                  <c:v>45142.5625</c:v>
                </c:pt>
                <c:pt idx="41059">
                  <c:v>45142.565972222219</c:v>
                </c:pt>
                <c:pt idx="41060">
                  <c:v>45142.569444444445</c:v>
                </c:pt>
                <c:pt idx="41061">
                  <c:v>45142.572916666664</c:v>
                </c:pt>
                <c:pt idx="41062">
                  <c:v>45142.576388888891</c:v>
                </c:pt>
                <c:pt idx="41063">
                  <c:v>45142.579861111109</c:v>
                </c:pt>
                <c:pt idx="41064">
                  <c:v>45142.583333333336</c:v>
                </c:pt>
                <c:pt idx="41065">
                  <c:v>45142.586805555555</c:v>
                </c:pt>
                <c:pt idx="41066">
                  <c:v>45142.590277777781</c:v>
                </c:pt>
                <c:pt idx="41067">
                  <c:v>45142.59375</c:v>
                </c:pt>
                <c:pt idx="41068">
                  <c:v>45142.597222222219</c:v>
                </c:pt>
                <c:pt idx="41069">
                  <c:v>45142.600694444445</c:v>
                </c:pt>
                <c:pt idx="41070">
                  <c:v>45142.604166666664</c:v>
                </c:pt>
                <c:pt idx="41071">
                  <c:v>45142.607638888891</c:v>
                </c:pt>
                <c:pt idx="41072">
                  <c:v>45142.611111111109</c:v>
                </c:pt>
                <c:pt idx="41073">
                  <c:v>45142.614583333336</c:v>
                </c:pt>
                <c:pt idx="41074">
                  <c:v>45142.618055555555</c:v>
                </c:pt>
                <c:pt idx="41075">
                  <c:v>45142.621527777781</c:v>
                </c:pt>
                <c:pt idx="41076">
                  <c:v>45142.625</c:v>
                </c:pt>
                <c:pt idx="41077">
                  <c:v>45142.628472222219</c:v>
                </c:pt>
                <c:pt idx="41078">
                  <c:v>45142.631944444445</c:v>
                </c:pt>
                <c:pt idx="41079">
                  <c:v>45142.635416666664</c:v>
                </c:pt>
                <c:pt idx="41080">
                  <c:v>45142.638888888891</c:v>
                </c:pt>
                <c:pt idx="41081">
                  <c:v>45142.642361111109</c:v>
                </c:pt>
                <c:pt idx="41082">
                  <c:v>45142.645833333336</c:v>
                </c:pt>
                <c:pt idx="41083">
                  <c:v>45142.649305555555</c:v>
                </c:pt>
                <c:pt idx="41084">
                  <c:v>45142.652777777781</c:v>
                </c:pt>
                <c:pt idx="41085">
                  <c:v>45142.65625</c:v>
                </c:pt>
                <c:pt idx="41086">
                  <c:v>45142.659722222219</c:v>
                </c:pt>
                <c:pt idx="41087">
                  <c:v>45142.663194444445</c:v>
                </c:pt>
                <c:pt idx="41088">
                  <c:v>45142.666666666664</c:v>
                </c:pt>
                <c:pt idx="41089">
                  <c:v>45142.670138888891</c:v>
                </c:pt>
                <c:pt idx="41090">
                  <c:v>45142.673611111109</c:v>
                </c:pt>
                <c:pt idx="41091">
                  <c:v>45142.677083333336</c:v>
                </c:pt>
                <c:pt idx="41092">
                  <c:v>45142.680555555555</c:v>
                </c:pt>
                <c:pt idx="41093">
                  <c:v>45142.684027777781</c:v>
                </c:pt>
                <c:pt idx="41094">
                  <c:v>45142.6875</c:v>
                </c:pt>
                <c:pt idx="41095">
                  <c:v>45142.690972222219</c:v>
                </c:pt>
                <c:pt idx="41096">
                  <c:v>45142.694444444445</c:v>
                </c:pt>
                <c:pt idx="41097">
                  <c:v>45142.697916666664</c:v>
                </c:pt>
                <c:pt idx="41098">
                  <c:v>45142.701388888891</c:v>
                </c:pt>
                <c:pt idx="41099">
                  <c:v>45142.704861111109</c:v>
                </c:pt>
                <c:pt idx="41100">
                  <c:v>45142.708333333336</c:v>
                </c:pt>
                <c:pt idx="41101">
                  <c:v>45142.711805555555</c:v>
                </c:pt>
                <c:pt idx="41102">
                  <c:v>45142.715277777781</c:v>
                </c:pt>
                <c:pt idx="41103">
                  <c:v>45142.71875</c:v>
                </c:pt>
                <c:pt idx="41104">
                  <c:v>45142.722222222219</c:v>
                </c:pt>
                <c:pt idx="41105">
                  <c:v>45142.725694444445</c:v>
                </c:pt>
                <c:pt idx="41106">
                  <c:v>45142.729166666664</c:v>
                </c:pt>
                <c:pt idx="41107">
                  <c:v>45142.732638888891</c:v>
                </c:pt>
                <c:pt idx="41108">
                  <c:v>45142.736111111109</c:v>
                </c:pt>
                <c:pt idx="41109">
                  <c:v>45142.739583333336</c:v>
                </c:pt>
                <c:pt idx="41110">
                  <c:v>45142.743055555555</c:v>
                </c:pt>
                <c:pt idx="41111">
                  <c:v>45142.746527777781</c:v>
                </c:pt>
                <c:pt idx="41112">
                  <c:v>45142.75</c:v>
                </c:pt>
                <c:pt idx="41113">
                  <c:v>45142.753472222219</c:v>
                </c:pt>
                <c:pt idx="41114">
                  <c:v>45142.756944444445</c:v>
                </c:pt>
                <c:pt idx="41115">
                  <c:v>45142.760416666664</c:v>
                </c:pt>
                <c:pt idx="41116">
                  <c:v>45142.763888888891</c:v>
                </c:pt>
                <c:pt idx="41117">
                  <c:v>45142.767361111109</c:v>
                </c:pt>
                <c:pt idx="41118">
                  <c:v>45142.770833333336</c:v>
                </c:pt>
                <c:pt idx="41119">
                  <c:v>45142.774305555555</c:v>
                </c:pt>
                <c:pt idx="41120">
                  <c:v>45142.777777777781</c:v>
                </c:pt>
                <c:pt idx="41121">
                  <c:v>45142.78125</c:v>
                </c:pt>
                <c:pt idx="41122">
                  <c:v>45142.784722222219</c:v>
                </c:pt>
                <c:pt idx="41123">
                  <c:v>45142.788194444445</c:v>
                </c:pt>
                <c:pt idx="41124">
                  <c:v>45142.791666666664</c:v>
                </c:pt>
                <c:pt idx="41125">
                  <c:v>45142.795138888891</c:v>
                </c:pt>
                <c:pt idx="41126">
                  <c:v>45142.798611111109</c:v>
                </c:pt>
                <c:pt idx="41127">
                  <c:v>45142.802083333336</c:v>
                </c:pt>
                <c:pt idx="41128">
                  <c:v>45142.805555555555</c:v>
                </c:pt>
                <c:pt idx="41129">
                  <c:v>45142.809027777781</c:v>
                </c:pt>
                <c:pt idx="41130">
                  <c:v>45142.8125</c:v>
                </c:pt>
                <c:pt idx="41131">
                  <c:v>45142.815972222219</c:v>
                </c:pt>
                <c:pt idx="41132">
                  <c:v>45142.819444444445</c:v>
                </c:pt>
                <c:pt idx="41133">
                  <c:v>45142.822916666664</c:v>
                </c:pt>
                <c:pt idx="41134">
                  <c:v>45142.826388888891</c:v>
                </c:pt>
                <c:pt idx="41135">
                  <c:v>45142.829861111109</c:v>
                </c:pt>
                <c:pt idx="41136">
                  <c:v>45142.833333333336</c:v>
                </c:pt>
                <c:pt idx="41137">
                  <c:v>45142.836805555555</c:v>
                </c:pt>
                <c:pt idx="41138">
                  <c:v>45142.840277777781</c:v>
                </c:pt>
                <c:pt idx="41139">
                  <c:v>45142.84375</c:v>
                </c:pt>
                <c:pt idx="41140">
                  <c:v>45142.847222222219</c:v>
                </c:pt>
                <c:pt idx="41141">
                  <c:v>45142.850694444445</c:v>
                </c:pt>
                <c:pt idx="41142">
                  <c:v>45142.854166666664</c:v>
                </c:pt>
                <c:pt idx="41143">
                  <c:v>45142.857638888891</c:v>
                </c:pt>
                <c:pt idx="41144">
                  <c:v>45142.861111111109</c:v>
                </c:pt>
                <c:pt idx="41145">
                  <c:v>45142.864583333336</c:v>
                </c:pt>
                <c:pt idx="41146">
                  <c:v>45142.868055555555</c:v>
                </c:pt>
                <c:pt idx="41147">
                  <c:v>45142.871527777781</c:v>
                </c:pt>
                <c:pt idx="41148">
                  <c:v>45142.875</c:v>
                </c:pt>
                <c:pt idx="41149">
                  <c:v>45142.878472222219</c:v>
                </c:pt>
                <c:pt idx="41150">
                  <c:v>45142.881944444445</c:v>
                </c:pt>
                <c:pt idx="41151">
                  <c:v>45142.885416666664</c:v>
                </c:pt>
                <c:pt idx="41152">
                  <c:v>45142.888888888891</c:v>
                </c:pt>
                <c:pt idx="41153">
                  <c:v>45142.892361111109</c:v>
                </c:pt>
                <c:pt idx="41154">
                  <c:v>45142.895833333336</c:v>
                </c:pt>
                <c:pt idx="41155">
                  <c:v>45142.899305555555</c:v>
                </c:pt>
                <c:pt idx="41156">
                  <c:v>45142.902777777781</c:v>
                </c:pt>
                <c:pt idx="41157">
                  <c:v>45142.90625</c:v>
                </c:pt>
                <c:pt idx="41158">
                  <c:v>45142.909722222219</c:v>
                </c:pt>
                <c:pt idx="41159">
                  <c:v>45142.913194444445</c:v>
                </c:pt>
                <c:pt idx="41160">
                  <c:v>45142.916666666664</c:v>
                </c:pt>
                <c:pt idx="41161">
                  <c:v>45142.920138888891</c:v>
                </c:pt>
                <c:pt idx="41162">
                  <c:v>45142.923611111109</c:v>
                </c:pt>
                <c:pt idx="41163">
                  <c:v>45142.927083333336</c:v>
                </c:pt>
                <c:pt idx="41164">
                  <c:v>45142.930555555555</c:v>
                </c:pt>
                <c:pt idx="41165">
                  <c:v>45142.934027777781</c:v>
                </c:pt>
                <c:pt idx="41166">
                  <c:v>45142.9375</c:v>
                </c:pt>
                <c:pt idx="41167">
                  <c:v>45142.940972222219</c:v>
                </c:pt>
                <c:pt idx="41168">
                  <c:v>45142.944444444445</c:v>
                </c:pt>
                <c:pt idx="41169">
                  <c:v>45142.947916666664</c:v>
                </c:pt>
                <c:pt idx="41170">
                  <c:v>45142.951388888891</c:v>
                </c:pt>
                <c:pt idx="41171">
                  <c:v>45142.954861111109</c:v>
                </c:pt>
                <c:pt idx="41172">
                  <c:v>45142.958333333336</c:v>
                </c:pt>
                <c:pt idx="41173">
                  <c:v>45142.961805555555</c:v>
                </c:pt>
                <c:pt idx="41174">
                  <c:v>45142.965277777781</c:v>
                </c:pt>
                <c:pt idx="41175">
                  <c:v>45142.96875</c:v>
                </c:pt>
                <c:pt idx="41176">
                  <c:v>45142.972222222219</c:v>
                </c:pt>
                <c:pt idx="41177">
                  <c:v>45142.975694444445</c:v>
                </c:pt>
                <c:pt idx="41178">
                  <c:v>45142.979166666664</c:v>
                </c:pt>
                <c:pt idx="41179">
                  <c:v>45142.982638888891</c:v>
                </c:pt>
                <c:pt idx="41180">
                  <c:v>45142.986111111109</c:v>
                </c:pt>
                <c:pt idx="41181">
                  <c:v>45142.989583333336</c:v>
                </c:pt>
                <c:pt idx="41182">
                  <c:v>45142.993055555555</c:v>
                </c:pt>
                <c:pt idx="41183">
                  <c:v>45142.996527777781</c:v>
                </c:pt>
                <c:pt idx="41184">
                  <c:v>45143</c:v>
                </c:pt>
                <c:pt idx="41185">
                  <c:v>45143.003472222219</c:v>
                </c:pt>
                <c:pt idx="41186">
                  <c:v>45143.006944444445</c:v>
                </c:pt>
                <c:pt idx="41187">
                  <c:v>45143.010416666664</c:v>
                </c:pt>
                <c:pt idx="41188">
                  <c:v>45143.013888888891</c:v>
                </c:pt>
                <c:pt idx="41189">
                  <c:v>45143.017361111109</c:v>
                </c:pt>
                <c:pt idx="41190">
                  <c:v>45143.020833333336</c:v>
                </c:pt>
                <c:pt idx="41191">
                  <c:v>45143.024305555555</c:v>
                </c:pt>
                <c:pt idx="41192">
                  <c:v>45143.027777777781</c:v>
                </c:pt>
                <c:pt idx="41193">
                  <c:v>45143.03125</c:v>
                </c:pt>
                <c:pt idx="41194">
                  <c:v>45143.034722222219</c:v>
                </c:pt>
                <c:pt idx="41195">
                  <c:v>45143.038194444445</c:v>
                </c:pt>
                <c:pt idx="41196">
                  <c:v>45143.041666666664</c:v>
                </c:pt>
                <c:pt idx="41197">
                  <c:v>45143.045138888891</c:v>
                </c:pt>
                <c:pt idx="41198">
                  <c:v>45143.048611111109</c:v>
                </c:pt>
                <c:pt idx="41199">
                  <c:v>45143.052083333336</c:v>
                </c:pt>
                <c:pt idx="41200">
                  <c:v>45143.055555555555</c:v>
                </c:pt>
                <c:pt idx="41201">
                  <c:v>45143.059027777781</c:v>
                </c:pt>
                <c:pt idx="41202">
                  <c:v>45143.0625</c:v>
                </c:pt>
                <c:pt idx="41203">
                  <c:v>45143.065972222219</c:v>
                </c:pt>
                <c:pt idx="41204">
                  <c:v>45143.069444444445</c:v>
                </c:pt>
                <c:pt idx="41205">
                  <c:v>45143.072916666664</c:v>
                </c:pt>
                <c:pt idx="41206">
                  <c:v>45143.076388888891</c:v>
                </c:pt>
                <c:pt idx="41207">
                  <c:v>45143.079861111109</c:v>
                </c:pt>
                <c:pt idx="41208">
                  <c:v>45143.083333333336</c:v>
                </c:pt>
                <c:pt idx="41209">
                  <c:v>45143.086805555555</c:v>
                </c:pt>
                <c:pt idx="41210">
                  <c:v>45143.090277777781</c:v>
                </c:pt>
                <c:pt idx="41211">
                  <c:v>45143.09375</c:v>
                </c:pt>
                <c:pt idx="41212">
                  <c:v>45143.097222222219</c:v>
                </c:pt>
                <c:pt idx="41213">
                  <c:v>45143.100694444445</c:v>
                </c:pt>
                <c:pt idx="41214">
                  <c:v>45143.104166666664</c:v>
                </c:pt>
                <c:pt idx="41215">
                  <c:v>45143.107638888891</c:v>
                </c:pt>
                <c:pt idx="41216">
                  <c:v>45143.111111111109</c:v>
                </c:pt>
                <c:pt idx="41217">
                  <c:v>45143.114583333336</c:v>
                </c:pt>
                <c:pt idx="41218">
                  <c:v>45143.118055555555</c:v>
                </c:pt>
                <c:pt idx="41219">
                  <c:v>45143.121527777781</c:v>
                </c:pt>
                <c:pt idx="41220">
                  <c:v>45143.125</c:v>
                </c:pt>
                <c:pt idx="41221">
                  <c:v>45143.128472222219</c:v>
                </c:pt>
                <c:pt idx="41222">
                  <c:v>45143.131944444445</c:v>
                </c:pt>
                <c:pt idx="41223">
                  <c:v>45143.135416666664</c:v>
                </c:pt>
                <c:pt idx="41224">
                  <c:v>45143.138888888891</c:v>
                </c:pt>
                <c:pt idx="41225">
                  <c:v>45143.142361111109</c:v>
                </c:pt>
                <c:pt idx="41226">
                  <c:v>45143.145833333336</c:v>
                </c:pt>
                <c:pt idx="41227">
                  <c:v>45143.149305555555</c:v>
                </c:pt>
                <c:pt idx="41228">
                  <c:v>45143.152777777781</c:v>
                </c:pt>
                <c:pt idx="41229">
                  <c:v>45143.15625</c:v>
                </c:pt>
                <c:pt idx="41230">
                  <c:v>45143.159722222219</c:v>
                </c:pt>
                <c:pt idx="41231">
                  <c:v>45143.163194444445</c:v>
                </c:pt>
                <c:pt idx="41232">
                  <c:v>45143.166666666664</c:v>
                </c:pt>
                <c:pt idx="41233">
                  <c:v>45143.170138888891</c:v>
                </c:pt>
                <c:pt idx="41234">
                  <c:v>45143.173611111109</c:v>
                </c:pt>
                <c:pt idx="41235">
                  <c:v>45143.177083333336</c:v>
                </c:pt>
                <c:pt idx="41236">
                  <c:v>45143.180555555555</c:v>
                </c:pt>
                <c:pt idx="41237">
                  <c:v>45143.184027777781</c:v>
                </c:pt>
                <c:pt idx="41238">
                  <c:v>45143.1875</c:v>
                </c:pt>
                <c:pt idx="41239">
                  <c:v>45143.190972222219</c:v>
                </c:pt>
                <c:pt idx="41240">
                  <c:v>45143.194444444445</c:v>
                </c:pt>
                <c:pt idx="41241">
                  <c:v>45143.197916666664</c:v>
                </c:pt>
                <c:pt idx="41242">
                  <c:v>45143.201388888891</c:v>
                </c:pt>
                <c:pt idx="41243">
                  <c:v>45143.204861111109</c:v>
                </c:pt>
                <c:pt idx="41244">
                  <c:v>45143.208333333336</c:v>
                </c:pt>
                <c:pt idx="41245">
                  <c:v>45143.211805555555</c:v>
                </c:pt>
                <c:pt idx="41246">
                  <c:v>45143.215277777781</c:v>
                </c:pt>
                <c:pt idx="41247">
                  <c:v>45143.21875</c:v>
                </c:pt>
                <c:pt idx="41248">
                  <c:v>45143.222222222219</c:v>
                </c:pt>
                <c:pt idx="41249">
                  <c:v>45143.225694444445</c:v>
                </c:pt>
                <c:pt idx="41250">
                  <c:v>45143.229166666664</c:v>
                </c:pt>
                <c:pt idx="41251">
                  <c:v>45143.232638888891</c:v>
                </c:pt>
                <c:pt idx="41252">
                  <c:v>45143.236111111109</c:v>
                </c:pt>
                <c:pt idx="41253">
                  <c:v>45143.239583333336</c:v>
                </c:pt>
                <c:pt idx="41254">
                  <c:v>45143.243055555555</c:v>
                </c:pt>
                <c:pt idx="41255">
                  <c:v>45143.246527777781</c:v>
                </c:pt>
                <c:pt idx="41256">
                  <c:v>45143.25</c:v>
                </c:pt>
                <c:pt idx="41257">
                  <c:v>45143.253472222219</c:v>
                </c:pt>
                <c:pt idx="41258">
                  <c:v>45143.256944444445</c:v>
                </c:pt>
                <c:pt idx="41259">
                  <c:v>45143.260416666664</c:v>
                </c:pt>
                <c:pt idx="41260">
                  <c:v>45143.263888888891</c:v>
                </c:pt>
                <c:pt idx="41261">
                  <c:v>45143.267361111109</c:v>
                </c:pt>
                <c:pt idx="41262">
                  <c:v>45143.270833333336</c:v>
                </c:pt>
                <c:pt idx="41263">
                  <c:v>45143.274305555555</c:v>
                </c:pt>
                <c:pt idx="41264">
                  <c:v>45143.277777777781</c:v>
                </c:pt>
                <c:pt idx="41265">
                  <c:v>45143.28125</c:v>
                </c:pt>
                <c:pt idx="41266">
                  <c:v>45143.284722222219</c:v>
                </c:pt>
                <c:pt idx="41267">
                  <c:v>45143.288194444445</c:v>
                </c:pt>
                <c:pt idx="41268">
                  <c:v>45143.291666666664</c:v>
                </c:pt>
                <c:pt idx="41269">
                  <c:v>45143.295138888891</c:v>
                </c:pt>
                <c:pt idx="41270">
                  <c:v>45143.298611111109</c:v>
                </c:pt>
                <c:pt idx="41271">
                  <c:v>45143.302083333336</c:v>
                </c:pt>
                <c:pt idx="41272">
                  <c:v>45143.305555555555</c:v>
                </c:pt>
                <c:pt idx="41273">
                  <c:v>45143.309027777781</c:v>
                </c:pt>
                <c:pt idx="41274">
                  <c:v>45143.3125</c:v>
                </c:pt>
                <c:pt idx="41275">
                  <c:v>45143.315972222219</c:v>
                </c:pt>
                <c:pt idx="41276">
                  <c:v>45143.319444444445</c:v>
                </c:pt>
                <c:pt idx="41277">
                  <c:v>45143.322916666664</c:v>
                </c:pt>
                <c:pt idx="41278">
                  <c:v>45143.326388888891</c:v>
                </c:pt>
                <c:pt idx="41279">
                  <c:v>45143.329861111109</c:v>
                </c:pt>
                <c:pt idx="41280">
                  <c:v>45143.333333333336</c:v>
                </c:pt>
                <c:pt idx="41281">
                  <c:v>45143.336805555555</c:v>
                </c:pt>
                <c:pt idx="41282">
                  <c:v>45143.340277777781</c:v>
                </c:pt>
                <c:pt idx="41283">
                  <c:v>45143.34375</c:v>
                </c:pt>
                <c:pt idx="41284">
                  <c:v>45143.347222222219</c:v>
                </c:pt>
                <c:pt idx="41285">
                  <c:v>45143.350694444445</c:v>
                </c:pt>
                <c:pt idx="41286">
                  <c:v>45143.354166666664</c:v>
                </c:pt>
                <c:pt idx="41287">
                  <c:v>45143.357638888891</c:v>
                </c:pt>
                <c:pt idx="41288">
                  <c:v>45143.361111111109</c:v>
                </c:pt>
                <c:pt idx="41289">
                  <c:v>45143.364583333336</c:v>
                </c:pt>
                <c:pt idx="41290">
                  <c:v>45143.368055555555</c:v>
                </c:pt>
                <c:pt idx="41291">
                  <c:v>45143.371527777781</c:v>
                </c:pt>
                <c:pt idx="41292">
                  <c:v>45143.375</c:v>
                </c:pt>
                <c:pt idx="41293">
                  <c:v>45143.378472222219</c:v>
                </c:pt>
                <c:pt idx="41294">
                  <c:v>45143.381944444445</c:v>
                </c:pt>
                <c:pt idx="41295">
                  <c:v>45143.385416666664</c:v>
                </c:pt>
                <c:pt idx="41296">
                  <c:v>45143.388888888891</c:v>
                </c:pt>
                <c:pt idx="41297">
                  <c:v>45143.392361111109</c:v>
                </c:pt>
                <c:pt idx="41298">
                  <c:v>45143.395833333336</c:v>
                </c:pt>
                <c:pt idx="41299">
                  <c:v>45143.399305555555</c:v>
                </c:pt>
                <c:pt idx="41300">
                  <c:v>45143.402777777781</c:v>
                </c:pt>
                <c:pt idx="41301">
                  <c:v>45143.40625</c:v>
                </c:pt>
                <c:pt idx="41302">
                  <c:v>45143.409722222219</c:v>
                </c:pt>
                <c:pt idx="41303">
                  <c:v>45143.413194444445</c:v>
                </c:pt>
                <c:pt idx="41304">
                  <c:v>45143.416666666664</c:v>
                </c:pt>
                <c:pt idx="41305">
                  <c:v>45143.420138888891</c:v>
                </c:pt>
                <c:pt idx="41306">
                  <c:v>45143.423611111109</c:v>
                </c:pt>
                <c:pt idx="41307">
                  <c:v>45143.427083333336</c:v>
                </c:pt>
                <c:pt idx="41308">
                  <c:v>45143.430555555555</c:v>
                </c:pt>
                <c:pt idx="41309">
                  <c:v>45143.434027777781</c:v>
                </c:pt>
                <c:pt idx="41310">
                  <c:v>45143.4375</c:v>
                </c:pt>
                <c:pt idx="41311">
                  <c:v>45143.440972222219</c:v>
                </c:pt>
                <c:pt idx="41312">
                  <c:v>45143.444444444445</c:v>
                </c:pt>
                <c:pt idx="41313">
                  <c:v>45143.447916666664</c:v>
                </c:pt>
                <c:pt idx="41314">
                  <c:v>45143.451388888891</c:v>
                </c:pt>
                <c:pt idx="41315">
                  <c:v>45143.454861111109</c:v>
                </c:pt>
                <c:pt idx="41316">
                  <c:v>45143.458333333336</c:v>
                </c:pt>
                <c:pt idx="41317">
                  <c:v>45143.461805555555</c:v>
                </c:pt>
                <c:pt idx="41318">
                  <c:v>45143.465277777781</c:v>
                </c:pt>
                <c:pt idx="41319">
                  <c:v>45143.46875</c:v>
                </c:pt>
                <c:pt idx="41320">
                  <c:v>45143.472222222219</c:v>
                </c:pt>
                <c:pt idx="41321">
                  <c:v>45143.475694444445</c:v>
                </c:pt>
                <c:pt idx="41322">
                  <c:v>45143.479166666664</c:v>
                </c:pt>
                <c:pt idx="41323">
                  <c:v>45143.482638888891</c:v>
                </c:pt>
                <c:pt idx="41324">
                  <c:v>45143.486111111109</c:v>
                </c:pt>
                <c:pt idx="41325">
                  <c:v>45143.489583333336</c:v>
                </c:pt>
                <c:pt idx="41326">
                  <c:v>45143.493055555555</c:v>
                </c:pt>
                <c:pt idx="41327">
                  <c:v>45143.496527777781</c:v>
                </c:pt>
                <c:pt idx="41328">
                  <c:v>45143.5</c:v>
                </c:pt>
                <c:pt idx="41329">
                  <c:v>45143.503472222219</c:v>
                </c:pt>
                <c:pt idx="41330">
                  <c:v>45143.506944444445</c:v>
                </c:pt>
                <c:pt idx="41331">
                  <c:v>45143.510416666664</c:v>
                </c:pt>
                <c:pt idx="41332">
                  <c:v>45143.513888888891</c:v>
                </c:pt>
                <c:pt idx="41333">
                  <c:v>45143.517361111109</c:v>
                </c:pt>
                <c:pt idx="41334">
                  <c:v>45143.520833333336</c:v>
                </c:pt>
                <c:pt idx="41335">
                  <c:v>45143.524305555555</c:v>
                </c:pt>
                <c:pt idx="41336">
                  <c:v>45143.527777777781</c:v>
                </c:pt>
                <c:pt idx="41337">
                  <c:v>45143.53125</c:v>
                </c:pt>
                <c:pt idx="41338">
                  <c:v>45143.534722222219</c:v>
                </c:pt>
                <c:pt idx="41339">
                  <c:v>45143.538194444445</c:v>
                </c:pt>
                <c:pt idx="41340">
                  <c:v>45143.541666666664</c:v>
                </c:pt>
                <c:pt idx="41341">
                  <c:v>45143.545138888891</c:v>
                </c:pt>
                <c:pt idx="41342">
                  <c:v>45143.548611111109</c:v>
                </c:pt>
                <c:pt idx="41343">
                  <c:v>45143.552083333336</c:v>
                </c:pt>
                <c:pt idx="41344">
                  <c:v>45143.555555555555</c:v>
                </c:pt>
                <c:pt idx="41345">
                  <c:v>45143.559027777781</c:v>
                </c:pt>
                <c:pt idx="41346">
                  <c:v>45143.5625</c:v>
                </c:pt>
                <c:pt idx="41347">
                  <c:v>45143.565972222219</c:v>
                </c:pt>
                <c:pt idx="41348">
                  <c:v>45143.569444444445</c:v>
                </c:pt>
                <c:pt idx="41349">
                  <c:v>45143.572916666664</c:v>
                </c:pt>
                <c:pt idx="41350">
                  <c:v>45143.576388888891</c:v>
                </c:pt>
                <c:pt idx="41351">
                  <c:v>45143.579861111109</c:v>
                </c:pt>
                <c:pt idx="41352">
                  <c:v>45143.583333333336</c:v>
                </c:pt>
                <c:pt idx="41353">
                  <c:v>45143.586805555555</c:v>
                </c:pt>
                <c:pt idx="41354">
                  <c:v>45143.590277777781</c:v>
                </c:pt>
                <c:pt idx="41355">
                  <c:v>45143.59375</c:v>
                </c:pt>
                <c:pt idx="41356">
                  <c:v>45143.597222222219</c:v>
                </c:pt>
                <c:pt idx="41357">
                  <c:v>45143.600694444445</c:v>
                </c:pt>
                <c:pt idx="41358">
                  <c:v>45143.604166666664</c:v>
                </c:pt>
                <c:pt idx="41359">
                  <c:v>45143.607638888891</c:v>
                </c:pt>
                <c:pt idx="41360">
                  <c:v>45143.611111111109</c:v>
                </c:pt>
                <c:pt idx="41361">
                  <c:v>45143.614583333336</c:v>
                </c:pt>
                <c:pt idx="41362">
                  <c:v>45143.618055555555</c:v>
                </c:pt>
                <c:pt idx="41363">
                  <c:v>45143.621527777781</c:v>
                </c:pt>
                <c:pt idx="41364">
                  <c:v>45143.625</c:v>
                </c:pt>
                <c:pt idx="41365">
                  <c:v>45143.628472222219</c:v>
                </c:pt>
                <c:pt idx="41366">
                  <c:v>45143.631944444445</c:v>
                </c:pt>
                <c:pt idx="41367">
                  <c:v>45143.635416666664</c:v>
                </c:pt>
                <c:pt idx="41368">
                  <c:v>45143.638888888891</c:v>
                </c:pt>
                <c:pt idx="41369">
                  <c:v>45143.642361111109</c:v>
                </c:pt>
                <c:pt idx="41370">
                  <c:v>45143.645833333336</c:v>
                </c:pt>
                <c:pt idx="41371">
                  <c:v>45143.649305555555</c:v>
                </c:pt>
                <c:pt idx="41372">
                  <c:v>45143.652777777781</c:v>
                </c:pt>
                <c:pt idx="41373">
                  <c:v>45143.65625</c:v>
                </c:pt>
                <c:pt idx="41374">
                  <c:v>45143.659722222219</c:v>
                </c:pt>
                <c:pt idx="41375">
                  <c:v>45143.663194444445</c:v>
                </c:pt>
                <c:pt idx="41376">
                  <c:v>45143.666666666664</c:v>
                </c:pt>
                <c:pt idx="41377">
                  <c:v>45143.670138888891</c:v>
                </c:pt>
                <c:pt idx="41378">
                  <c:v>45143.673611111109</c:v>
                </c:pt>
                <c:pt idx="41379">
                  <c:v>45143.677083333336</c:v>
                </c:pt>
                <c:pt idx="41380">
                  <c:v>45143.680555555555</c:v>
                </c:pt>
                <c:pt idx="41381">
                  <c:v>45143.684027777781</c:v>
                </c:pt>
                <c:pt idx="41382">
                  <c:v>45143.6875</c:v>
                </c:pt>
                <c:pt idx="41383">
                  <c:v>45143.690972222219</c:v>
                </c:pt>
                <c:pt idx="41384">
                  <c:v>45143.694444444445</c:v>
                </c:pt>
                <c:pt idx="41385">
                  <c:v>45143.697916666664</c:v>
                </c:pt>
                <c:pt idx="41386">
                  <c:v>45143.701388888891</c:v>
                </c:pt>
                <c:pt idx="41387">
                  <c:v>45143.704861111109</c:v>
                </c:pt>
                <c:pt idx="41388">
                  <c:v>45143.708333333336</c:v>
                </c:pt>
                <c:pt idx="41389">
                  <c:v>45143.711805555555</c:v>
                </c:pt>
                <c:pt idx="41390">
                  <c:v>45143.715277777781</c:v>
                </c:pt>
                <c:pt idx="41391">
                  <c:v>45143.71875</c:v>
                </c:pt>
                <c:pt idx="41392">
                  <c:v>45143.722222222219</c:v>
                </c:pt>
                <c:pt idx="41393">
                  <c:v>45143.725694444445</c:v>
                </c:pt>
                <c:pt idx="41394">
                  <c:v>45143.729166666664</c:v>
                </c:pt>
                <c:pt idx="41395">
                  <c:v>45143.732638888891</c:v>
                </c:pt>
                <c:pt idx="41396">
                  <c:v>45143.736111111109</c:v>
                </c:pt>
                <c:pt idx="41397">
                  <c:v>45143.739583333336</c:v>
                </c:pt>
                <c:pt idx="41398">
                  <c:v>45143.743055555555</c:v>
                </c:pt>
                <c:pt idx="41399">
                  <c:v>45143.746527777781</c:v>
                </c:pt>
                <c:pt idx="41400">
                  <c:v>45143.75</c:v>
                </c:pt>
                <c:pt idx="41401">
                  <c:v>45143.753472222219</c:v>
                </c:pt>
                <c:pt idx="41402">
                  <c:v>45143.756944444445</c:v>
                </c:pt>
                <c:pt idx="41403">
                  <c:v>45143.760416666664</c:v>
                </c:pt>
                <c:pt idx="41404">
                  <c:v>45143.763888888891</c:v>
                </c:pt>
                <c:pt idx="41405">
                  <c:v>45143.767361111109</c:v>
                </c:pt>
                <c:pt idx="41406">
                  <c:v>45143.770833333336</c:v>
                </c:pt>
                <c:pt idx="41407">
                  <c:v>45143.774305555555</c:v>
                </c:pt>
                <c:pt idx="41408">
                  <c:v>45143.777777777781</c:v>
                </c:pt>
                <c:pt idx="41409">
                  <c:v>45143.78125</c:v>
                </c:pt>
                <c:pt idx="41410">
                  <c:v>45143.784722222219</c:v>
                </c:pt>
                <c:pt idx="41411">
                  <c:v>45143.788194444445</c:v>
                </c:pt>
                <c:pt idx="41412">
                  <c:v>45143.791666666664</c:v>
                </c:pt>
                <c:pt idx="41413">
                  <c:v>45143.795138888891</c:v>
                </c:pt>
                <c:pt idx="41414">
                  <c:v>45143.798611111109</c:v>
                </c:pt>
                <c:pt idx="41415">
                  <c:v>45143.802083333336</c:v>
                </c:pt>
                <c:pt idx="41416">
                  <c:v>45143.805555555555</c:v>
                </c:pt>
                <c:pt idx="41417">
                  <c:v>45143.809027777781</c:v>
                </c:pt>
                <c:pt idx="41418">
                  <c:v>45143.8125</c:v>
                </c:pt>
                <c:pt idx="41419">
                  <c:v>45143.815972222219</c:v>
                </c:pt>
                <c:pt idx="41420">
                  <c:v>45143.819444444445</c:v>
                </c:pt>
                <c:pt idx="41421">
                  <c:v>45143.822916666664</c:v>
                </c:pt>
                <c:pt idx="41422">
                  <c:v>45143.826388888891</c:v>
                </c:pt>
                <c:pt idx="41423">
                  <c:v>45143.829861111109</c:v>
                </c:pt>
                <c:pt idx="41424">
                  <c:v>45143.833333333336</c:v>
                </c:pt>
                <c:pt idx="41425">
                  <c:v>45143.836805555555</c:v>
                </c:pt>
                <c:pt idx="41426">
                  <c:v>45143.840277777781</c:v>
                </c:pt>
                <c:pt idx="41427">
                  <c:v>45143.84375</c:v>
                </c:pt>
                <c:pt idx="41428">
                  <c:v>45143.847222222219</c:v>
                </c:pt>
                <c:pt idx="41429">
                  <c:v>45143.850694444445</c:v>
                </c:pt>
                <c:pt idx="41430">
                  <c:v>45143.854166666664</c:v>
                </c:pt>
                <c:pt idx="41431">
                  <c:v>45143.857638888891</c:v>
                </c:pt>
                <c:pt idx="41432">
                  <c:v>45143.861111111109</c:v>
                </c:pt>
                <c:pt idx="41433">
                  <c:v>45143.864583333336</c:v>
                </c:pt>
                <c:pt idx="41434">
                  <c:v>45143.868055555555</c:v>
                </c:pt>
                <c:pt idx="41435">
                  <c:v>45143.871527777781</c:v>
                </c:pt>
                <c:pt idx="41436">
                  <c:v>45143.875</c:v>
                </c:pt>
                <c:pt idx="41437">
                  <c:v>45143.878472222219</c:v>
                </c:pt>
                <c:pt idx="41438">
                  <c:v>45143.881944444445</c:v>
                </c:pt>
                <c:pt idx="41439">
                  <c:v>45143.885416666664</c:v>
                </c:pt>
                <c:pt idx="41440">
                  <c:v>45143.888888888891</c:v>
                </c:pt>
                <c:pt idx="41441">
                  <c:v>45143.892361111109</c:v>
                </c:pt>
                <c:pt idx="41442">
                  <c:v>45143.895833333336</c:v>
                </c:pt>
                <c:pt idx="41443">
                  <c:v>45143.899305555555</c:v>
                </c:pt>
                <c:pt idx="41444">
                  <c:v>45143.902777777781</c:v>
                </c:pt>
                <c:pt idx="41445">
                  <c:v>45143.90625</c:v>
                </c:pt>
                <c:pt idx="41446">
                  <c:v>45143.909722222219</c:v>
                </c:pt>
                <c:pt idx="41447">
                  <c:v>45143.913194444445</c:v>
                </c:pt>
                <c:pt idx="41448">
                  <c:v>45143.916666666664</c:v>
                </c:pt>
                <c:pt idx="41449">
                  <c:v>45143.920138888891</c:v>
                </c:pt>
                <c:pt idx="41450">
                  <c:v>45143.923611111109</c:v>
                </c:pt>
                <c:pt idx="41451">
                  <c:v>45143.927083333336</c:v>
                </c:pt>
                <c:pt idx="41452">
                  <c:v>45143.930555555555</c:v>
                </c:pt>
                <c:pt idx="41453">
                  <c:v>45143.934027777781</c:v>
                </c:pt>
                <c:pt idx="41454">
                  <c:v>45143.9375</c:v>
                </c:pt>
                <c:pt idx="41455">
                  <c:v>45143.940972222219</c:v>
                </c:pt>
                <c:pt idx="41456">
                  <c:v>45143.944444444445</c:v>
                </c:pt>
                <c:pt idx="41457">
                  <c:v>45143.947916666664</c:v>
                </c:pt>
                <c:pt idx="41458">
                  <c:v>45143.951388888891</c:v>
                </c:pt>
                <c:pt idx="41459">
                  <c:v>45143.954861111109</c:v>
                </c:pt>
                <c:pt idx="41460">
                  <c:v>45143.958333333336</c:v>
                </c:pt>
                <c:pt idx="41461">
                  <c:v>45143.961805555555</c:v>
                </c:pt>
                <c:pt idx="41462">
                  <c:v>45143.965277777781</c:v>
                </c:pt>
                <c:pt idx="41463">
                  <c:v>45143.96875</c:v>
                </c:pt>
                <c:pt idx="41464">
                  <c:v>45143.972222222219</c:v>
                </c:pt>
                <c:pt idx="41465">
                  <c:v>45143.975694444445</c:v>
                </c:pt>
                <c:pt idx="41466">
                  <c:v>45143.979166666664</c:v>
                </c:pt>
                <c:pt idx="41467">
                  <c:v>45143.982638888891</c:v>
                </c:pt>
                <c:pt idx="41468">
                  <c:v>45143.986111111109</c:v>
                </c:pt>
                <c:pt idx="41469">
                  <c:v>45143.989583333336</c:v>
                </c:pt>
                <c:pt idx="41470">
                  <c:v>45143.993055555555</c:v>
                </c:pt>
                <c:pt idx="41471">
                  <c:v>45143.996527777781</c:v>
                </c:pt>
                <c:pt idx="41472">
                  <c:v>45144</c:v>
                </c:pt>
                <c:pt idx="41473">
                  <c:v>45144.003472222219</c:v>
                </c:pt>
                <c:pt idx="41474">
                  <c:v>45144.006944444445</c:v>
                </c:pt>
                <c:pt idx="41475">
                  <c:v>45144.010416666664</c:v>
                </c:pt>
                <c:pt idx="41476">
                  <c:v>45144.013888888891</c:v>
                </c:pt>
                <c:pt idx="41477">
                  <c:v>45144.017361111109</c:v>
                </c:pt>
                <c:pt idx="41478">
                  <c:v>45144.020833333336</c:v>
                </c:pt>
                <c:pt idx="41479">
                  <c:v>45144.024305555555</c:v>
                </c:pt>
                <c:pt idx="41480">
                  <c:v>45144.027777777781</c:v>
                </c:pt>
                <c:pt idx="41481">
                  <c:v>45144.03125</c:v>
                </c:pt>
                <c:pt idx="41482">
                  <c:v>45144.034722222219</c:v>
                </c:pt>
                <c:pt idx="41483">
                  <c:v>45144.038194444445</c:v>
                </c:pt>
                <c:pt idx="41484">
                  <c:v>45144.041666666664</c:v>
                </c:pt>
                <c:pt idx="41485">
                  <c:v>45144.045138888891</c:v>
                </c:pt>
                <c:pt idx="41486">
                  <c:v>45144.048611111109</c:v>
                </c:pt>
                <c:pt idx="41487">
                  <c:v>45144.052083333336</c:v>
                </c:pt>
                <c:pt idx="41488">
                  <c:v>45144.055555555555</c:v>
                </c:pt>
                <c:pt idx="41489">
                  <c:v>45144.059027777781</c:v>
                </c:pt>
                <c:pt idx="41490">
                  <c:v>45144.0625</c:v>
                </c:pt>
                <c:pt idx="41491">
                  <c:v>45144.065972222219</c:v>
                </c:pt>
                <c:pt idx="41492">
                  <c:v>45144.069444444445</c:v>
                </c:pt>
                <c:pt idx="41493">
                  <c:v>45144.072916666664</c:v>
                </c:pt>
                <c:pt idx="41494">
                  <c:v>45144.076388888891</c:v>
                </c:pt>
                <c:pt idx="41495">
                  <c:v>45144.079861111109</c:v>
                </c:pt>
                <c:pt idx="41496">
                  <c:v>45144.083333333336</c:v>
                </c:pt>
                <c:pt idx="41497">
                  <c:v>45144.086805555555</c:v>
                </c:pt>
                <c:pt idx="41498">
                  <c:v>45144.090277777781</c:v>
                </c:pt>
                <c:pt idx="41499">
                  <c:v>45144.09375</c:v>
                </c:pt>
                <c:pt idx="41500">
                  <c:v>45144.097222222219</c:v>
                </c:pt>
                <c:pt idx="41501">
                  <c:v>45144.100694444445</c:v>
                </c:pt>
                <c:pt idx="41502">
                  <c:v>45144.104166666664</c:v>
                </c:pt>
                <c:pt idx="41503">
                  <c:v>45144.107638888891</c:v>
                </c:pt>
                <c:pt idx="41504">
                  <c:v>45144.111111111109</c:v>
                </c:pt>
                <c:pt idx="41505">
                  <c:v>45144.114583333336</c:v>
                </c:pt>
                <c:pt idx="41506">
                  <c:v>45144.118055555555</c:v>
                </c:pt>
                <c:pt idx="41507">
                  <c:v>45144.121527777781</c:v>
                </c:pt>
                <c:pt idx="41508">
                  <c:v>45144.125</c:v>
                </c:pt>
                <c:pt idx="41509">
                  <c:v>45144.128472222219</c:v>
                </c:pt>
                <c:pt idx="41510">
                  <c:v>45144.131944444445</c:v>
                </c:pt>
                <c:pt idx="41511">
                  <c:v>45144.135416666664</c:v>
                </c:pt>
                <c:pt idx="41512">
                  <c:v>45144.138888888891</c:v>
                </c:pt>
                <c:pt idx="41513">
                  <c:v>45144.142361111109</c:v>
                </c:pt>
                <c:pt idx="41514">
                  <c:v>45144.145833333336</c:v>
                </c:pt>
                <c:pt idx="41515">
                  <c:v>45144.149305555555</c:v>
                </c:pt>
                <c:pt idx="41516">
                  <c:v>45144.152777777781</c:v>
                </c:pt>
                <c:pt idx="41517">
                  <c:v>45144.15625</c:v>
                </c:pt>
                <c:pt idx="41518">
                  <c:v>45144.159722222219</c:v>
                </c:pt>
                <c:pt idx="41519">
                  <c:v>45144.163194444445</c:v>
                </c:pt>
                <c:pt idx="41520">
                  <c:v>45144.166666666664</c:v>
                </c:pt>
                <c:pt idx="41521">
                  <c:v>45144.170138888891</c:v>
                </c:pt>
                <c:pt idx="41522">
                  <c:v>45144.173611111109</c:v>
                </c:pt>
                <c:pt idx="41523">
                  <c:v>45144.177083333336</c:v>
                </c:pt>
                <c:pt idx="41524">
                  <c:v>45144.180555555555</c:v>
                </c:pt>
                <c:pt idx="41525">
                  <c:v>45144.184027777781</c:v>
                </c:pt>
                <c:pt idx="41526">
                  <c:v>45144.1875</c:v>
                </c:pt>
                <c:pt idx="41527">
                  <c:v>45144.190972222219</c:v>
                </c:pt>
                <c:pt idx="41528">
                  <c:v>45144.194444444445</c:v>
                </c:pt>
                <c:pt idx="41529">
                  <c:v>45144.197916666664</c:v>
                </c:pt>
                <c:pt idx="41530">
                  <c:v>45144.201388888891</c:v>
                </c:pt>
                <c:pt idx="41531">
                  <c:v>45144.204861111109</c:v>
                </c:pt>
                <c:pt idx="41532">
                  <c:v>45144.208333333336</c:v>
                </c:pt>
                <c:pt idx="41533">
                  <c:v>45144.211805555555</c:v>
                </c:pt>
                <c:pt idx="41534">
                  <c:v>45144.215277777781</c:v>
                </c:pt>
                <c:pt idx="41535">
                  <c:v>45144.21875</c:v>
                </c:pt>
                <c:pt idx="41536">
                  <c:v>45144.222222222219</c:v>
                </c:pt>
                <c:pt idx="41537">
                  <c:v>45144.225694444445</c:v>
                </c:pt>
                <c:pt idx="41538">
                  <c:v>45144.229166666664</c:v>
                </c:pt>
                <c:pt idx="41539">
                  <c:v>45144.232638888891</c:v>
                </c:pt>
                <c:pt idx="41540">
                  <c:v>45144.236111111109</c:v>
                </c:pt>
                <c:pt idx="41541">
                  <c:v>45144.239583333336</c:v>
                </c:pt>
                <c:pt idx="41542">
                  <c:v>45144.243055555555</c:v>
                </c:pt>
                <c:pt idx="41543">
                  <c:v>45144.246527777781</c:v>
                </c:pt>
                <c:pt idx="41544">
                  <c:v>45144.25</c:v>
                </c:pt>
                <c:pt idx="41545">
                  <c:v>45144.253472222219</c:v>
                </c:pt>
                <c:pt idx="41546">
                  <c:v>45144.256944444445</c:v>
                </c:pt>
                <c:pt idx="41547">
                  <c:v>45144.260416666664</c:v>
                </c:pt>
                <c:pt idx="41548">
                  <c:v>45144.263888888891</c:v>
                </c:pt>
                <c:pt idx="41549">
                  <c:v>45144.267361111109</c:v>
                </c:pt>
                <c:pt idx="41550">
                  <c:v>45144.270833333336</c:v>
                </c:pt>
                <c:pt idx="41551">
                  <c:v>45144.274305555555</c:v>
                </c:pt>
                <c:pt idx="41552">
                  <c:v>45144.277777777781</c:v>
                </c:pt>
                <c:pt idx="41553">
                  <c:v>45144.28125</c:v>
                </c:pt>
                <c:pt idx="41554">
                  <c:v>45144.284722222219</c:v>
                </c:pt>
                <c:pt idx="41555">
                  <c:v>45144.288194444445</c:v>
                </c:pt>
                <c:pt idx="41556">
                  <c:v>45144.291666666664</c:v>
                </c:pt>
                <c:pt idx="41557">
                  <c:v>45144.295138888891</c:v>
                </c:pt>
                <c:pt idx="41558">
                  <c:v>45144.298611111109</c:v>
                </c:pt>
                <c:pt idx="41559">
                  <c:v>45144.302083333336</c:v>
                </c:pt>
                <c:pt idx="41560">
                  <c:v>45144.305555555555</c:v>
                </c:pt>
                <c:pt idx="41561">
                  <c:v>45144.309027777781</c:v>
                </c:pt>
                <c:pt idx="41562">
                  <c:v>45144.3125</c:v>
                </c:pt>
                <c:pt idx="41563">
                  <c:v>45144.315972222219</c:v>
                </c:pt>
                <c:pt idx="41564">
                  <c:v>45144.319444444445</c:v>
                </c:pt>
                <c:pt idx="41565">
                  <c:v>45144.322916666664</c:v>
                </c:pt>
                <c:pt idx="41566">
                  <c:v>45144.326388888891</c:v>
                </c:pt>
                <c:pt idx="41567">
                  <c:v>45144.329861111109</c:v>
                </c:pt>
                <c:pt idx="41568">
                  <c:v>45144.333333333336</c:v>
                </c:pt>
                <c:pt idx="41569">
                  <c:v>45144.336805555555</c:v>
                </c:pt>
                <c:pt idx="41570">
                  <c:v>45144.340277777781</c:v>
                </c:pt>
                <c:pt idx="41571">
                  <c:v>45144.34375</c:v>
                </c:pt>
                <c:pt idx="41572">
                  <c:v>45144.347222222219</c:v>
                </c:pt>
                <c:pt idx="41573">
                  <c:v>45144.350694444445</c:v>
                </c:pt>
                <c:pt idx="41574">
                  <c:v>45144.354166666664</c:v>
                </c:pt>
                <c:pt idx="41575">
                  <c:v>45144.357638888891</c:v>
                </c:pt>
                <c:pt idx="41576">
                  <c:v>45144.361111111109</c:v>
                </c:pt>
                <c:pt idx="41577">
                  <c:v>45144.364583333336</c:v>
                </c:pt>
                <c:pt idx="41578">
                  <c:v>45144.368055555555</c:v>
                </c:pt>
                <c:pt idx="41579">
                  <c:v>45144.371527777781</c:v>
                </c:pt>
                <c:pt idx="41580">
                  <c:v>45144.375</c:v>
                </c:pt>
                <c:pt idx="41581">
                  <c:v>45144.378472222219</c:v>
                </c:pt>
                <c:pt idx="41582">
                  <c:v>45144.381944444445</c:v>
                </c:pt>
                <c:pt idx="41583">
                  <c:v>45144.385416666664</c:v>
                </c:pt>
                <c:pt idx="41584">
                  <c:v>45144.388888888891</c:v>
                </c:pt>
                <c:pt idx="41585">
                  <c:v>45144.392361111109</c:v>
                </c:pt>
                <c:pt idx="41586">
                  <c:v>45144.395833333336</c:v>
                </c:pt>
                <c:pt idx="41587">
                  <c:v>45144.399305555555</c:v>
                </c:pt>
                <c:pt idx="41588">
                  <c:v>45144.402777777781</c:v>
                </c:pt>
                <c:pt idx="41589">
                  <c:v>45144.40625</c:v>
                </c:pt>
                <c:pt idx="41590">
                  <c:v>45144.409722222219</c:v>
                </c:pt>
                <c:pt idx="41591">
                  <c:v>45144.413194444445</c:v>
                </c:pt>
                <c:pt idx="41592">
                  <c:v>45144.416666666664</c:v>
                </c:pt>
                <c:pt idx="41593">
                  <c:v>45144.420138888891</c:v>
                </c:pt>
                <c:pt idx="41594">
                  <c:v>45144.423611111109</c:v>
                </c:pt>
                <c:pt idx="41595">
                  <c:v>45144.427083333336</c:v>
                </c:pt>
                <c:pt idx="41596">
                  <c:v>45144.430555555555</c:v>
                </c:pt>
                <c:pt idx="41597">
                  <c:v>45144.434027777781</c:v>
                </c:pt>
                <c:pt idx="41598">
                  <c:v>45144.4375</c:v>
                </c:pt>
                <c:pt idx="41599">
                  <c:v>45144.440972222219</c:v>
                </c:pt>
                <c:pt idx="41600">
                  <c:v>45144.444444444445</c:v>
                </c:pt>
                <c:pt idx="41601">
                  <c:v>45144.447916666664</c:v>
                </c:pt>
                <c:pt idx="41602">
                  <c:v>45144.451388888891</c:v>
                </c:pt>
                <c:pt idx="41603">
                  <c:v>45144.454861111109</c:v>
                </c:pt>
                <c:pt idx="41604">
                  <c:v>45144.458333333336</c:v>
                </c:pt>
                <c:pt idx="41605">
                  <c:v>45144.461805555555</c:v>
                </c:pt>
                <c:pt idx="41606">
                  <c:v>45144.465277777781</c:v>
                </c:pt>
                <c:pt idx="41607">
                  <c:v>45144.46875</c:v>
                </c:pt>
                <c:pt idx="41608">
                  <c:v>45144.472222222219</c:v>
                </c:pt>
                <c:pt idx="41609">
                  <c:v>45144.475694444445</c:v>
                </c:pt>
                <c:pt idx="41610">
                  <c:v>45144.479166666664</c:v>
                </c:pt>
                <c:pt idx="41611">
                  <c:v>45144.482638888891</c:v>
                </c:pt>
                <c:pt idx="41612">
                  <c:v>45144.486111111109</c:v>
                </c:pt>
                <c:pt idx="41613">
                  <c:v>45144.489583333336</c:v>
                </c:pt>
                <c:pt idx="41614">
                  <c:v>45144.493055555555</c:v>
                </c:pt>
                <c:pt idx="41615">
                  <c:v>45144.496527777781</c:v>
                </c:pt>
                <c:pt idx="41616">
                  <c:v>45144.5</c:v>
                </c:pt>
                <c:pt idx="41617">
                  <c:v>45144.503472222219</c:v>
                </c:pt>
                <c:pt idx="41618">
                  <c:v>45144.506944444445</c:v>
                </c:pt>
                <c:pt idx="41619">
                  <c:v>45144.510416666664</c:v>
                </c:pt>
                <c:pt idx="41620">
                  <c:v>45144.513888888891</c:v>
                </c:pt>
                <c:pt idx="41621">
                  <c:v>45144.517361111109</c:v>
                </c:pt>
                <c:pt idx="41622">
                  <c:v>45144.520833333336</c:v>
                </c:pt>
                <c:pt idx="41623">
                  <c:v>45144.524305555555</c:v>
                </c:pt>
                <c:pt idx="41624">
                  <c:v>45144.527777777781</c:v>
                </c:pt>
                <c:pt idx="41625">
                  <c:v>45144.53125</c:v>
                </c:pt>
                <c:pt idx="41626">
                  <c:v>45144.534722222219</c:v>
                </c:pt>
                <c:pt idx="41627">
                  <c:v>45144.538194444445</c:v>
                </c:pt>
                <c:pt idx="41628">
                  <c:v>45144.541666666664</c:v>
                </c:pt>
                <c:pt idx="41629">
                  <c:v>45144.545138888891</c:v>
                </c:pt>
                <c:pt idx="41630">
                  <c:v>45144.548611111109</c:v>
                </c:pt>
                <c:pt idx="41631">
                  <c:v>45144.552083333336</c:v>
                </c:pt>
                <c:pt idx="41632">
                  <c:v>45144.555555555555</c:v>
                </c:pt>
                <c:pt idx="41633">
                  <c:v>45144.559027777781</c:v>
                </c:pt>
                <c:pt idx="41634">
                  <c:v>45144.5625</c:v>
                </c:pt>
                <c:pt idx="41635">
                  <c:v>45144.565972222219</c:v>
                </c:pt>
                <c:pt idx="41636">
                  <c:v>45144.569444444445</c:v>
                </c:pt>
                <c:pt idx="41637">
                  <c:v>45144.572916666664</c:v>
                </c:pt>
                <c:pt idx="41638">
                  <c:v>45144.576388888891</c:v>
                </c:pt>
                <c:pt idx="41639">
                  <c:v>45144.579861111109</c:v>
                </c:pt>
                <c:pt idx="41640">
                  <c:v>45144.583333333336</c:v>
                </c:pt>
                <c:pt idx="41641">
                  <c:v>45144.586805555555</c:v>
                </c:pt>
                <c:pt idx="41642">
                  <c:v>45144.590277777781</c:v>
                </c:pt>
                <c:pt idx="41643">
                  <c:v>45144.59375</c:v>
                </c:pt>
                <c:pt idx="41644">
                  <c:v>45144.597222222219</c:v>
                </c:pt>
                <c:pt idx="41645">
                  <c:v>45144.600694444445</c:v>
                </c:pt>
                <c:pt idx="41646">
                  <c:v>45144.604166666664</c:v>
                </c:pt>
                <c:pt idx="41647">
                  <c:v>45144.607638888891</c:v>
                </c:pt>
                <c:pt idx="41648">
                  <c:v>45144.611111111109</c:v>
                </c:pt>
                <c:pt idx="41649">
                  <c:v>45144.614583333336</c:v>
                </c:pt>
                <c:pt idx="41650">
                  <c:v>45144.618055555555</c:v>
                </c:pt>
                <c:pt idx="41651">
                  <c:v>45144.621527777781</c:v>
                </c:pt>
                <c:pt idx="41652">
                  <c:v>45144.625</c:v>
                </c:pt>
                <c:pt idx="41653">
                  <c:v>45144.628472222219</c:v>
                </c:pt>
                <c:pt idx="41654">
                  <c:v>45144.631944444445</c:v>
                </c:pt>
                <c:pt idx="41655">
                  <c:v>45144.635416666664</c:v>
                </c:pt>
                <c:pt idx="41656">
                  <c:v>45144.638888888891</c:v>
                </c:pt>
                <c:pt idx="41657">
                  <c:v>45144.642361111109</c:v>
                </c:pt>
                <c:pt idx="41658">
                  <c:v>45144.645833333336</c:v>
                </c:pt>
                <c:pt idx="41659">
                  <c:v>45144.649305555555</c:v>
                </c:pt>
                <c:pt idx="41660">
                  <c:v>45144.652777777781</c:v>
                </c:pt>
                <c:pt idx="41661">
                  <c:v>45144.65625</c:v>
                </c:pt>
                <c:pt idx="41662">
                  <c:v>45144.659722222219</c:v>
                </c:pt>
                <c:pt idx="41663">
                  <c:v>45144.663194444445</c:v>
                </c:pt>
                <c:pt idx="41664">
                  <c:v>45144.666666666664</c:v>
                </c:pt>
                <c:pt idx="41665">
                  <c:v>45144.670138888891</c:v>
                </c:pt>
                <c:pt idx="41666">
                  <c:v>45144.673611111109</c:v>
                </c:pt>
                <c:pt idx="41667">
                  <c:v>45144.677083333336</c:v>
                </c:pt>
                <c:pt idx="41668">
                  <c:v>45144.680555555555</c:v>
                </c:pt>
                <c:pt idx="41669">
                  <c:v>45144.684027777781</c:v>
                </c:pt>
                <c:pt idx="41670">
                  <c:v>45144.6875</c:v>
                </c:pt>
                <c:pt idx="41671">
                  <c:v>45144.690972222219</c:v>
                </c:pt>
                <c:pt idx="41672">
                  <c:v>45144.694444444445</c:v>
                </c:pt>
                <c:pt idx="41673">
                  <c:v>45144.697916666664</c:v>
                </c:pt>
                <c:pt idx="41674">
                  <c:v>45144.701388888891</c:v>
                </c:pt>
                <c:pt idx="41675">
                  <c:v>45144.704861111109</c:v>
                </c:pt>
                <c:pt idx="41676">
                  <c:v>45144.708333333336</c:v>
                </c:pt>
                <c:pt idx="41677">
                  <c:v>45144.711805555555</c:v>
                </c:pt>
                <c:pt idx="41678">
                  <c:v>45144.715277777781</c:v>
                </c:pt>
                <c:pt idx="41679">
                  <c:v>45144.71875</c:v>
                </c:pt>
                <c:pt idx="41680">
                  <c:v>45144.722222222219</c:v>
                </c:pt>
                <c:pt idx="41681">
                  <c:v>45144.725694444445</c:v>
                </c:pt>
                <c:pt idx="41682">
                  <c:v>45144.729166666664</c:v>
                </c:pt>
                <c:pt idx="41683">
                  <c:v>45144.732638888891</c:v>
                </c:pt>
                <c:pt idx="41684">
                  <c:v>45144.736111111109</c:v>
                </c:pt>
                <c:pt idx="41685">
                  <c:v>45144.739583333336</c:v>
                </c:pt>
                <c:pt idx="41686">
                  <c:v>45144.743055555555</c:v>
                </c:pt>
                <c:pt idx="41687">
                  <c:v>45144.746527777781</c:v>
                </c:pt>
                <c:pt idx="41688">
                  <c:v>45144.75</c:v>
                </c:pt>
                <c:pt idx="41689">
                  <c:v>45144.753472222219</c:v>
                </c:pt>
                <c:pt idx="41690">
                  <c:v>45144.756944444445</c:v>
                </c:pt>
                <c:pt idx="41691">
                  <c:v>45144.760416666664</c:v>
                </c:pt>
                <c:pt idx="41692">
                  <c:v>45144.763888888891</c:v>
                </c:pt>
                <c:pt idx="41693">
                  <c:v>45144.767361111109</c:v>
                </c:pt>
                <c:pt idx="41694">
                  <c:v>45144.770833333336</c:v>
                </c:pt>
                <c:pt idx="41695">
                  <c:v>45144.774305555555</c:v>
                </c:pt>
                <c:pt idx="41696">
                  <c:v>45144.777777777781</c:v>
                </c:pt>
                <c:pt idx="41697">
                  <c:v>45144.78125</c:v>
                </c:pt>
                <c:pt idx="41698">
                  <c:v>45144.784722222219</c:v>
                </c:pt>
                <c:pt idx="41699">
                  <c:v>45144.788194444445</c:v>
                </c:pt>
                <c:pt idx="41700">
                  <c:v>45144.791666666664</c:v>
                </c:pt>
                <c:pt idx="41701">
                  <c:v>45144.795138888891</c:v>
                </c:pt>
                <c:pt idx="41702">
                  <c:v>45144.798611111109</c:v>
                </c:pt>
                <c:pt idx="41703">
                  <c:v>45144.802083333336</c:v>
                </c:pt>
                <c:pt idx="41704">
                  <c:v>45144.805555555555</c:v>
                </c:pt>
                <c:pt idx="41705">
                  <c:v>45144.809027777781</c:v>
                </c:pt>
                <c:pt idx="41706">
                  <c:v>45144.8125</c:v>
                </c:pt>
                <c:pt idx="41707">
                  <c:v>45144.815972222219</c:v>
                </c:pt>
                <c:pt idx="41708">
                  <c:v>45144.819444444445</c:v>
                </c:pt>
                <c:pt idx="41709">
                  <c:v>45144.822916666664</c:v>
                </c:pt>
                <c:pt idx="41710">
                  <c:v>45144.826388888891</c:v>
                </c:pt>
                <c:pt idx="41711">
                  <c:v>45144.829861111109</c:v>
                </c:pt>
                <c:pt idx="41712">
                  <c:v>45144.833333333336</c:v>
                </c:pt>
                <c:pt idx="41713">
                  <c:v>45144.836805555555</c:v>
                </c:pt>
                <c:pt idx="41714">
                  <c:v>45144.840277777781</c:v>
                </c:pt>
                <c:pt idx="41715">
                  <c:v>45144.84375</c:v>
                </c:pt>
                <c:pt idx="41716">
                  <c:v>45144.847222222219</c:v>
                </c:pt>
                <c:pt idx="41717">
                  <c:v>45144.850694444445</c:v>
                </c:pt>
                <c:pt idx="41718">
                  <c:v>45144.854166666664</c:v>
                </c:pt>
                <c:pt idx="41719">
                  <c:v>45144.857638888891</c:v>
                </c:pt>
                <c:pt idx="41720">
                  <c:v>45144.861111111109</c:v>
                </c:pt>
                <c:pt idx="41721">
                  <c:v>45144.864583333336</c:v>
                </c:pt>
                <c:pt idx="41722">
                  <c:v>45144.868055555555</c:v>
                </c:pt>
                <c:pt idx="41723">
                  <c:v>45144.871527777781</c:v>
                </c:pt>
                <c:pt idx="41724">
                  <c:v>45144.875</c:v>
                </c:pt>
                <c:pt idx="41725">
                  <c:v>45144.878472222219</c:v>
                </c:pt>
                <c:pt idx="41726">
                  <c:v>45144.881944444445</c:v>
                </c:pt>
                <c:pt idx="41727">
                  <c:v>45144.885416666664</c:v>
                </c:pt>
                <c:pt idx="41728">
                  <c:v>45144.888888888891</c:v>
                </c:pt>
                <c:pt idx="41729">
                  <c:v>45144.892361111109</c:v>
                </c:pt>
                <c:pt idx="41730">
                  <c:v>45144.895833333336</c:v>
                </c:pt>
                <c:pt idx="41731">
                  <c:v>45144.899305555555</c:v>
                </c:pt>
                <c:pt idx="41732">
                  <c:v>45144.902777777781</c:v>
                </c:pt>
                <c:pt idx="41733">
                  <c:v>45144.90625</c:v>
                </c:pt>
                <c:pt idx="41734">
                  <c:v>45144.909722222219</c:v>
                </c:pt>
                <c:pt idx="41735">
                  <c:v>45144.913194444445</c:v>
                </c:pt>
                <c:pt idx="41736">
                  <c:v>45144.916666666664</c:v>
                </c:pt>
                <c:pt idx="41737">
                  <c:v>45144.920138888891</c:v>
                </c:pt>
                <c:pt idx="41738">
                  <c:v>45144.923611111109</c:v>
                </c:pt>
                <c:pt idx="41739">
                  <c:v>45144.927083333336</c:v>
                </c:pt>
                <c:pt idx="41740">
                  <c:v>45144.930555555555</c:v>
                </c:pt>
                <c:pt idx="41741">
                  <c:v>45144.934027777781</c:v>
                </c:pt>
                <c:pt idx="41742">
                  <c:v>45144.9375</c:v>
                </c:pt>
                <c:pt idx="41743">
                  <c:v>45144.940972222219</c:v>
                </c:pt>
                <c:pt idx="41744">
                  <c:v>45144.944444444445</c:v>
                </c:pt>
                <c:pt idx="41745">
                  <c:v>45144.947916666664</c:v>
                </c:pt>
                <c:pt idx="41746">
                  <c:v>45144.951388888891</c:v>
                </c:pt>
                <c:pt idx="41747">
                  <c:v>45144.954861111109</c:v>
                </c:pt>
                <c:pt idx="41748">
                  <c:v>45144.958333333336</c:v>
                </c:pt>
                <c:pt idx="41749">
                  <c:v>45144.961805555555</c:v>
                </c:pt>
                <c:pt idx="41750">
                  <c:v>45144.965277777781</c:v>
                </c:pt>
                <c:pt idx="41751">
                  <c:v>45144.96875</c:v>
                </c:pt>
                <c:pt idx="41752">
                  <c:v>45144.972222222219</c:v>
                </c:pt>
                <c:pt idx="41753">
                  <c:v>45144.975694444445</c:v>
                </c:pt>
                <c:pt idx="41754">
                  <c:v>45144.979166666664</c:v>
                </c:pt>
                <c:pt idx="41755">
                  <c:v>45144.982638888891</c:v>
                </c:pt>
                <c:pt idx="41756">
                  <c:v>45144.986111111109</c:v>
                </c:pt>
                <c:pt idx="41757">
                  <c:v>45144.989583333336</c:v>
                </c:pt>
                <c:pt idx="41758">
                  <c:v>45144.993055555555</c:v>
                </c:pt>
                <c:pt idx="41759">
                  <c:v>45144.996527777781</c:v>
                </c:pt>
                <c:pt idx="41760">
                  <c:v>45145</c:v>
                </c:pt>
                <c:pt idx="41761">
                  <c:v>45145.003472222219</c:v>
                </c:pt>
                <c:pt idx="41762">
                  <c:v>45145.006944444445</c:v>
                </c:pt>
                <c:pt idx="41763">
                  <c:v>45145.010416666664</c:v>
                </c:pt>
                <c:pt idx="41764">
                  <c:v>45145.013888888891</c:v>
                </c:pt>
                <c:pt idx="41765">
                  <c:v>45145.017361111109</c:v>
                </c:pt>
                <c:pt idx="41766">
                  <c:v>45145.020833333336</c:v>
                </c:pt>
                <c:pt idx="41767">
                  <c:v>45145.024305555555</c:v>
                </c:pt>
                <c:pt idx="41768">
                  <c:v>45145.027777777781</c:v>
                </c:pt>
                <c:pt idx="41769">
                  <c:v>45145.03125</c:v>
                </c:pt>
                <c:pt idx="41770">
                  <c:v>45145.034722222219</c:v>
                </c:pt>
                <c:pt idx="41771">
                  <c:v>45145.038194444445</c:v>
                </c:pt>
                <c:pt idx="41772">
                  <c:v>45145.041666666664</c:v>
                </c:pt>
                <c:pt idx="41773">
                  <c:v>45145.045138888891</c:v>
                </c:pt>
                <c:pt idx="41774">
                  <c:v>45145.048611111109</c:v>
                </c:pt>
                <c:pt idx="41775">
                  <c:v>45145.052083333336</c:v>
                </c:pt>
                <c:pt idx="41776">
                  <c:v>45145.055555555555</c:v>
                </c:pt>
                <c:pt idx="41777">
                  <c:v>45145.059027777781</c:v>
                </c:pt>
                <c:pt idx="41778">
                  <c:v>45145.0625</c:v>
                </c:pt>
                <c:pt idx="41779">
                  <c:v>45145.065972222219</c:v>
                </c:pt>
                <c:pt idx="41780">
                  <c:v>45145.069444444445</c:v>
                </c:pt>
                <c:pt idx="41781">
                  <c:v>45145.072916666664</c:v>
                </c:pt>
                <c:pt idx="41782">
                  <c:v>45145.076388888891</c:v>
                </c:pt>
                <c:pt idx="41783">
                  <c:v>45145.079861111109</c:v>
                </c:pt>
                <c:pt idx="41784">
                  <c:v>45145.083333333336</c:v>
                </c:pt>
                <c:pt idx="41785">
                  <c:v>45145.086805555555</c:v>
                </c:pt>
                <c:pt idx="41786">
                  <c:v>45145.090277777781</c:v>
                </c:pt>
                <c:pt idx="41787">
                  <c:v>45145.09375</c:v>
                </c:pt>
                <c:pt idx="41788">
                  <c:v>45145.097222222219</c:v>
                </c:pt>
                <c:pt idx="41789">
                  <c:v>45145.100694444445</c:v>
                </c:pt>
                <c:pt idx="41790">
                  <c:v>45145.104166666664</c:v>
                </c:pt>
                <c:pt idx="41791">
                  <c:v>45145.107638888891</c:v>
                </c:pt>
                <c:pt idx="41792">
                  <c:v>45145.111111111109</c:v>
                </c:pt>
                <c:pt idx="41793">
                  <c:v>45145.114583333336</c:v>
                </c:pt>
                <c:pt idx="41794">
                  <c:v>45145.118055555555</c:v>
                </c:pt>
                <c:pt idx="41795">
                  <c:v>45145.121527777781</c:v>
                </c:pt>
                <c:pt idx="41796">
                  <c:v>45145.125</c:v>
                </c:pt>
                <c:pt idx="41797">
                  <c:v>45145.128472222219</c:v>
                </c:pt>
                <c:pt idx="41798">
                  <c:v>45145.131944444445</c:v>
                </c:pt>
                <c:pt idx="41799">
                  <c:v>45145.135416666664</c:v>
                </c:pt>
                <c:pt idx="41800">
                  <c:v>45145.138888888891</c:v>
                </c:pt>
                <c:pt idx="41801">
                  <c:v>45145.142361111109</c:v>
                </c:pt>
                <c:pt idx="41802">
                  <c:v>45145.145833333336</c:v>
                </c:pt>
                <c:pt idx="41803">
                  <c:v>45145.149305555555</c:v>
                </c:pt>
                <c:pt idx="41804">
                  <c:v>45145.152777777781</c:v>
                </c:pt>
                <c:pt idx="41805">
                  <c:v>45145.15625</c:v>
                </c:pt>
                <c:pt idx="41806">
                  <c:v>45145.159722222219</c:v>
                </c:pt>
                <c:pt idx="41807">
                  <c:v>45145.163194444445</c:v>
                </c:pt>
                <c:pt idx="41808">
                  <c:v>45145.166666666664</c:v>
                </c:pt>
                <c:pt idx="41809">
                  <c:v>45145.170138888891</c:v>
                </c:pt>
                <c:pt idx="41810">
                  <c:v>45145.173611111109</c:v>
                </c:pt>
                <c:pt idx="41811">
                  <c:v>45145.177083333336</c:v>
                </c:pt>
                <c:pt idx="41812">
                  <c:v>45145.180555555555</c:v>
                </c:pt>
                <c:pt idx="41813">
                  <c:v>45145.184027777781</c:v>
                </c:pt>
                <c:pt idx="41814">
                  <c:v>45145.1875</c:v>
                </c:pt>
                <c:pt idx="41815">
                  <c:v>45145.190972222219</c:v>
                </c:pt>
                <c:pt idx="41816">
                  <c:v>45145.194444444445</c:v>
                </c:pt>
                <c:pt idx="41817">
                  <c:v>45145.197916666664</c:v>
                </c:pt>
                <c:pt idx="41818">
                  <c:v>45145.201388888891</c:v>
                </c:pt>
                <c:pt idx="41819">
                  <c:v>45145.204861111109</c:v>
                </c:pt>
                <c:pt idx="41820">
                  <c:v>45145.208333333336</c:v>
                </c:pt>
                <c:pt idx="41821">
                  <c:v>45145.211805555555</c:v>
                </c:pt>
                <c:pt idx="41822">
                  <c:v>45145.215277777781</c:v>
                </c:pt>
                <c:pt idx="41823">
                  <c:v>45145.21875</c:v>
                </c:pt>
                <c:pt idx="41824">
                  <c:v>45145.222222222219</c:v>
                </c:pt>
                <c:pt idx="41825">
                  <c:v>45145.225694444445</c:v>
                </c:pt>
                <c:pt idx="41826">
                  <c:v>45145.229166666664</c:v>
                </c:pt>
                <c:pt idx="41827">
                  <c:v>45145.232638888891</c:v>
                </c:pt>
                <c:pt idx="41828">
                  <c:v>45145.236111111109</c:v>
                </c:pt>
                <c:pt idx="41829">
                  <c:v>45145.239583333336</c:v>
                </c:pt>
                <c:pt idx="41830">
                  <c:v>45145.243055555555</c:v>
                </c:pt>
                <c:pt idx="41831">
                  <c:v>45145.246527777781</c:v>
                </c:pt>
                <c:pt idx="41832">
                  <c:v>45145.25</c:v>
                </c:pt>
                <c:pt idx="41833">
                  <c:v>45145.253472222219</c:v>
                </c:pt>
                <c:pt idx="41834">
                  <c:v>45145.256944444445</c:v>
                </c:pt>
                <c:pt idx="41835">
                  <c:v>45145.260416666664</c:v>
                </c:pt>
                <c:pt idx="41836">
                  <c:v>45145.263888888891</c:v>
                </c:pt>
                <c:pt idx="41837">
                  <c:v>45145.267361111109</c:v>
                </c:pt>
                <c:pt idx="41838">
                  <c:v>45145.270833333336</c:v>
                </c:pt>
                <c:pt idx="41839">
                  <c:v>45145.274305555555</c:v>
                </c:pt>
                <c:pt idx="41840">
                  <c:v>45145.277777777781</c:v>
                </c:pt>
                <c:pt idx="41841">
                  <c:v>45145.28125</c:v>
                </c:pt>
                <c:pt idx="41842">
                  <c:v>45145.284722222219</c:v>
                </c:pt>
                <c:pt idx="41843">
                  <c:v>45145.288194444445</c:v>
                </c:pt>
                <c:pt idx="41844">
                  <c:v>45145.291666666664</c:v>
                </c:pt>
                <c:pt idx="41845">
                  <c:v>45145.295138888891</c:v>
                </c:pt>
                <c:pt idx="41846">
                  <c:v>45145.298611111109</c:v>
                </c:pt>
                <c:pt idx="41847">
                  <c:v>45145.302083333336</c:v>
                </c:pt>
                <c:pt idx="41848">
                  <c:v>45145.305555555555</c:v>
                </c:pt>
                <c:pt idx="41849">
                  <c:v>45145.309027777781</c:v>
                </c:pt>
                <c:pt idx="41850">
                  <c:v>45145.3125</c:v>
                </c:pt>
                <c:pt idx="41851">
                  <c:v>45145.315972222219</c:v>
                </c:pt>
                <c:pt idx="41852">
                  <c:v>45145.319444444445</c:v>
                </c:pt>
                <c:pt idx="41853">
                  <c:v>45145.322916666664</c:v>
                </c:pt>
                <c:pt idx="41854">
                  <c:v>45145.326388888891</c:v>
                </c:pt>
                <c:pt idx="41855">
                  <c:v>45145.329861111109</c:v>
                </c:pt>
                <c:pt idx="41856">
                  <c:v>45145.333333333336</c:v>
                </c:pt>
                <c:pt idx="41857">
                  <c:v>45145.336805555555</c:v>
                </c:pt>
                <c:pt idx="41858">
                  <c:v>45145.340277777781</c:v>
                </c:pt>
                <c:pt idx="41859">
                  <c:v>45145.34375</c:v>
                </c:pt>
                <c:pt idx="41860">
                  <c:v>45145.347222222219</c:v>
                </c:pt>
                <c:pt idx="41861">
                  <c:v>45145.350694444445</c:v>
                </c:pt>
                <c:pt idx="41862">
                  <c:v>45145.354166666664</c:v>
                </c:pt>
                <c:pt idx="41863">
                  <c:v>45145.357638888891</c:v>
                </c:pt>
                <c:pt idx="41864">
                  <c:v>45145.361111111109</c:v>
                </c:pt>
                <c:pt idx="41865">
                  <c:v>45145.364583333336</c:v>
                </c:pt>
                <c:pt idx="41866">
                  <c:v>45145.368055555555</c:v>
                </c:pt>
                <c:pt idx="41867">
                  <c:v>45145.371527777781</c:v>
                </c:pt>
                <c:pt idx="41868">
                  <c:v>45145.375</c:v>
                </c:pt>
                <c:pt idx="41869">
                  <c:v>45145.378472222219</c:v>
                </c:pt>
                <c:pt idx="41870">
                  <c:v>45145.381944444445</c:v>
                </c:pt>
                <c:pt idx="41871">
                  <c:v>45145.385416666664</c:v>
                </c:pt>
                <c:pt idx="41872">
                  <c:v>45145.388888888891</c:v>
                </c:pt>
                <c:pt idx="41873">
                  <c:v>45145.392361111109</c:v>
                </c:pt>
                <c:pt idx="41874">
                  <c:v>45145.395833333336</c:v>
                </c:pt>
                <c:pt idx="41875">
                  <c:v>45145.399305555555</c:v>
                </c:pt>
                <c:pt idx="41876">
                  <c:v>45145.402777777781</c:v>
                </c:pt>
                <c:pt idx="41877">
                  <c:v>45145.40625</c:v>
                </c:pt>
                <c:pt idx="41878">
                  <c:v>45145.409722222219</c:v>
                </c:pt>
                <c:pt idx="41879">
                  <c:v>45145.413194444445</c:v>
                </c:pt>
                <c:pt idx="41880">
                  <c:v>45145.416666666664</c:v>
                </c:pt>
                <c:pt idx="41881">
                  <c:v>45145.420138888891</c:v>
                </c:pt>
                <c:pt idx="41882">
                  <c:v>45145.423611111109</c:v>
                </c:pt>
                <c:pt idx="41883">
                  <c:v>45145.427083333336</c:v>
                </c:pt>
                <c:pt idx="41884">
                  <c:v>45145.430555555555</c:v>
                </c:pt>
                <c:pt idx="41885">
                  <c:v>45145.434027777781</c:v>
                </c:pt>
                <c:pt idx="41886">
                  <c:v>45145.4375</c:v>
                </c:pt>
                <c:pt idx="41887">
                  <c:v>45145.440972222219</c:v>
                </c:pt>
                <c:pt idx="41888">
                  <c:v>45145.444444444445</c:v>
                </c:pt>
                <c:pt idx="41889">
                  <c:v>45145.447916666664</c:v>
                </c:pt>
                <c:pt idx="41890">
                  <c:v>45145.451388888891</c:v>
                </c:pt>
                <c:pt idx="41891">
                  <c:v>45145.454861111109</c:v>
                </c:pt>
                <c:pt idx="41892">
                  <c:v>45145.458333333336</c:v>
                </c:pt>
                <c:pt idx="41893">
                  <c:v>45145.461805555555</c:v>
                </c:pt>
                <c:pt idx="41894">
                  <c:v>45145.465277777781</c:v>
                </c:pt>
                <c:pt idx="41895">
                  <c:v>45145.46875</c:v>
                </c:pt>
                <c:pt idx="41896">
                  <c:v>45145.472222222219</c:v>
                </c:pt>
                <c:pt idx="41897">
                  <c:v>45145.475694444445</c:v>
                </c:pt>
                <c:pt idx="41898">
                  <c:v>45145.479166666664</c:v>
                </c:pt>
                <c:pt idx="41899">
                  <c:v>45145.482638888891</c:v>
                </c:pt>
                <c:pt idx="41900">
                  <c:v>45145.486111111109</c:v>
                </c:pt>
                <c:pt idx="41901">
                  <c:v>45145.489583333336</c:v>
                </c:pt>
                <c:pt idx="41902">
                  <c:v>45145.493055555555</c:v>
                </c:pt>
                <c:pt idx="41903">
                  <c:v>45145.496527777781</c:v>
                </c:pt>
                <c:pt idx="41904">
                  <c:v>45145.5</c:v>
                </c:pt>
                <c:pt idx="41905">
                  <c:v>45145.503472222219</c:v>
                </c:pt>
                <c:pt idx="41906">
                  <c:v>45145.506944444445</c:v>
                </c:pt>
                <c:pt idx="41907">
                  <c:v>45145.510416666664</c:v>
                </c:pt>
                <c:pt idx="41908">
                  <c:v>45145.513888888891</c:v>
                </c:pt>
                <c:pt idx="41909">
                  <c:v>45145.517361111109</c:v>
                </c:pt>
                <c:pt idx="41910">
                  <c:v>45145.520833333336</c:v>
                </c:pt>
                <c:pt idx="41911">
                  <c:v>45145.524305555555</c:v>
                </c:pt>
                <c:pt idx="41912">
                  <c:v>45145.527777777781</c:v>
                </c:pt>
                <c:pt idx="41913">
                  <c:v>45145.53125</c:v>
                </c:pt>
                <c:pt idx="41914">
                  <c:v>45145.534722222219</c:v>
                </c:pt>
                <c:pt idx="41915">
                  <c:v>45145.538194444445</c:v>
                </c:pt>
                <c:pt idx="41916">
                  <c:v>45145.541666666664</c:v>
                </c:pt>
                <c:pt idx="41917">
                  <c:v>45145.545138888891</c:v>
                </c:pt>
                <c:pt idx="41918">
                  <c:v>45145.548611111109</c:v>
                </c:pt>
                <c:pt idx="41919">
                  <c:v>45145.552083333336</c:v>
                </c:pt>
                <c:pt idx="41920">
                  <c:v>45145.555555555555</c:v>
                </c:pt>
                <c:pt idx="41921">
                  <c:v>45145.559027777781</c:v>
                </c:pt>
                <c:pt idx="41922">
                  <c:v>45145.5625</c:v>
                </c:pt>
                <c:pt idx="41923">
                  <c:v>45145.565972222219</c:v>
                </c:pt>
                <c:pt idx="41924">
                  <c:v>45145.569444444445</c:v>
                </c:pt>
                <c:pt idx="41925">
                  <c:v>45145.572916666664</c:v>
                </c:pt>
                <c:pt idx="41926">
                  <c:v>45145.576388888891</c:v>
                </c:pt>
                <c:pt idx="41927">
                  <c:v>45145.579861111109</c:v>
                </c:pt>
                <c:pt idx="41928">
                  <c:v>45145.583333333336</c:v>
                </c:pt>
                <c:pt idx="41929">
                  <c:v>45145.586805555555</c:v>
                </c:pt>
                <c:pt idx="41930">
                  <c:v>45145.590277777781</c:v>
                </c:pt>
                <c:pt idx="41931">
                  <c:v>45145.59375</c:v>
                </c:pt>
                <c:pt idx="41932">
                  <c:v>45145.597222222219</c:v>
                </c:pt>
                <c:pt idx="41933">
                  <c:v>45145.600694444445</c:v>
                </c:pt>
                <c:pt idx="41934">
                  <c:v>45145.604166666664</c:v>
                </c:pt>
                <c:pt idx="41935">
                  <c:v>45145.607638888891</c:v>
                </c:pt>
                <c:pt idx="41936">
                  <c:v>45145.611111111109</c:v>
                </c:pt>
                <c:pt idx="41937">
                  <c:v>45145.614583333336</c:v>
                </c:pt>
                <c:pt idx="41938">
                  <c:v>45145.618055555555</c:v>
                </c:pt>
                <c:pt idx="41939">
                  <c:v>45145.621527777781</c:v>
                </c:pt>
                <c:pt idx="41940">
                  <c:v>45145.625</c:v>
                </c:pt>
                <c:pt idx="41941">
                  <c:v>45145.628472222219</c:v>
                </c:pt>
                <c:pt idx="41942">
                  <c:v>45145.631944444445</c:v>
                </c:pt>
                <c:pt idx="41943">
                  <c:v>45145.635416666664</c:v>
                </c:pt>
                <c:pt idx="41944">
                  <c:v>45145.638888888891</c:v>
                </c:pt>
                <c:pt idx="41945">
                  <c:v>45145.642361111109</c:v>
                </c:pt>
                <c:pt idx="41946">
                  <c:v>45145.645833333336</c:v>
                </c:pt>
                <c:pt idx="41947">
                  <c:v>45145.649305555555</c:v>
                </c:pt>
                <c:pt idx="41948">
                  <c:v>45145.652777777781</c:v>
                </c:pt>
                <c:pt idx="41949">
                  <c:v>45145.65625</c:v>
                </c:pt>
                <c:pt idx="41950">
                  <c:v>45145.659722222219</c:v>
                </c:pt>
                <c:pt idx="41951">
                  <c:v>45145.663194444445</c:v>
                </c:pt>
                <c:pt idx="41952">
                  <c:v>45145.666666666664</c:v>
                </c:pt>
                <c:pt idx="41953">
                  <c:v>45145.670138888891</c:v>
                </c:pt>
                <c:pt idx="41954">
                  <c:v>45145.673611111109</c:v>
                </c:pt>
                <c:pt idx="41955">
                  <c:v>45145.677083333336</c:v>
                </c:pt>
                <c:pt idx="41956">
                  <c:v>45145.680555555555</c:v>
                </c:pt>
                <c:pt idx="41957">
                  <c:v>45145.684027777781</c:v>
                </c:pt>
                <c:pt idx="41958">
                  <c:v>45145.6875</c:v>
                </c:pt>
                <c:pt idx="41959">
                  <c:v>45145.690972222219</c:v>
                </c:pt>
                <c:pt idx="41960">
                  <c:v>45145.694444444445</c:v>
                </c:pt>
                <c:pt idx="41961">
                  <c:v>45145.697916666664</c:v>
                </c:pt>
                <c:pt idx="41962">
                  <c:v>45145.701388888891</c:v>
                </c:pt>
                <c:pt idx="41963">
                  <c:v>45145.704861111109</c:v>
                </c:pt>
                <c:pt idx="41964">
                  <c:v>45145.708333333336</c:v>
                </c:pt>
                <c:pt idx="41965">
                  <c:v>45145.711805555555</c:v>
                </c:pt>
                <c:pt idx="41966">
                  <c:v>45145.715277777781</c:v>
                </c:pt>
                <c:pt idx="41967">
                  <c:v>45145.71875</c:v>
                </c:pt>
                <c:pt idx="41968">
                  <c:v>45145.722222222219</c:v>
                </c:pt>
                <c:pt idx="41969">
                  <c:v>45145.725694444445</c:v>
                </c:pt>
                <c:pt idx="41970">
                  <c:v>45145.729166666664</c:v>
                </c:pt>
                <c:pt idx="41971">
                  <c:v>45145.732638888891</c:v>
                </c:pt>
                <c:pt idx="41972">
                  <c:v>45145.736111111109</c:v>
                </c:pt>
                <c:pt idx="41973">
                  <c:v>45145.739583333336</c:v>
                </c:pt>
                <c:pt idx="41974">
                  <c:v>45145.743055555555</c:v>
                </c:pt>
                <c:pt idx="41975">
                  <c:v>45145.746527777781</c:v>
                </c:pt>
                <c:pt idx="41976">
                  <c:v>45145.75</c:v>
                </c:pt>
                <c:pt idx="41977">
                  <c:v>45145.753472222219</c:v>
                </c:pt>
                <c:pt idx="41978">
                  <c:v>45145.756944444445</c:v>
                </c:pt>
                <c:pt idx="41979">
                  <c:v>45145.760416666664</c:v>
                </c:pt>
                <c:pt idx="41980">
                  <c:v>45145.763888888891</c:v>
                </c:pt>
                <c:pt idx="41981">
                  <c:v>45145.767361111109</c:v>
                </c:pt>
                <c:pt idx="41982">
                  <c:v>45145.770833333336</c:v>
                </c:pt>
                <c:pt idx="41983">
                  <c:v>45145.774305555555</c:v>
                </c:pt>
                <c:pt idx="41984">
                  <c:v>45145.777777777781</c:v>
                </c:pt>
                <c:pt idx="41985">
                  <c:v>45145.78125</c:v>
                </c:pt>
                <c:pt idx="41986">
                  <c:v>45145.784722222219</c:v>
                </c:pt>
                <c:pt idx="41987">
                  <c:v>45145.788194444445</c:v>
                </c:pt>
                <c:pt idx="41988">
                  <c:v>45145.791666666664</c:v>
                </c:pt>
                <c:pt idx="41989">
                  <c:v>45145.795138888891</c:v>
                </c:pt>
                <c:pt idx="41990">
                  <c:v>45145.798611111109</c:v>
                </c:pt>
                <c:pt idx="41991">
                  <c:v>45145.802083333336</c:v>
                </c:pt>
                <c:pt idx="41992">
                  <c:v>45145.805555555555</c:v>
                </c:pt>
                <c:pt idx="41993">
                  <c:v>45145.809027777781</c:v>
                </c:pt>
                <c:pt idx="41994">
                  <c:v>45145.8125</c:v>
                </c:pt>
                <c:pt idx="41995">
                  <c:v>45145.815972222219</c:v>
                </c:pt>
                <c:pt idx="41996">
                  <c:v>45145.819444444445</c:v>
                </c:pt>
                <c:pt idx="41997">
                  <c:v>45145.822916666664</c:v>
                </c:pt>
                <c:pt idx="41998">
                  <c:v>45145.826388888891</c:v>
                </c:pt>
                <c:pt idx="41999">
                  <c:v>45145.829861111109</c:v>
                </c:pt>
                <c:pt idx="42000">
                  <c:v>45145.833333333336</c:v>
                </c:pt>
                <c:pt idx="42001">
                  <c:v>45145.836805555555</c:v>
                </c:pt>
                <c:pt idx="42002">
                  <c:v>45145.840277777781</c:v>
                </c:pt>
                <c:pt idx="42003">
                  <c:v>45145.84375</c:v>
                </c:pt>
                <c:pt idx="42004">
                  <c:v>45145.847222222219</c:v>
                </c:pt>
                <c:pt idx="42005">
                  <c:v>45145.850694444445</c:v>
                </c:pt>
                <c:pt idx="42006">
                  <c:v>45145.854166666664</c:v>
                </c:pt>
                <c:pt idx="42007">
                  <c:v>45145.857638888891</c:v>
                </c:pt>
                <c:pt idx="42008">
                  <c:v>45145.861111111109</c:v>
                </c:pt>
                <c:pt idx="42009">
                  <c:v>45145.864583333336</c:v>
                </c:pt>
                <c:pt idx="42010">
                  <c:v>45145.868055555555</c:v>
                </c:pt>
                <c:pt idx="42011">
                  <c:v>45145.871527777781</c:v>
                </c:pt>
                <c:pt idx="42012">
                  <c:v>45145.875</c:v>
                </c:pt>
                <c:pt idx="42013">
                  <c:v>45145.878472222219</c:v>
                </c:pt>
                <c:pt idx="42014">
                  <c:v>45145.881944444445</c:v>
                </c:pt>
                <c:pt idx="42015">
                  <c:v>45145.885416666664</c:v>
                </c:pt>
                <c:pt idx="42016">
                  <c:v>45145.888888888891</c:v>
                </c:pt>
                <c:pt idx="42017">
                  <c:v>45145.892361111109</c:v>
                </c:pt>
                <c:pt idx="42018">
                  <c:v>45145.895833333336</c:v>
                </c:pt>
                <c:pt idx="42019">
                  <c:v>45145.899305555555</c:v>
                </c:pt>
                <c:pt idx="42020">
                  <c:v>45145.902777777781</c:v>
                </c:pt>
                <c:pt idx="42021">
                  <c:v>45145.90625</c:v>
                </c:pt>
                <c:pt idx="42022">
                  <c:v>45145.909722222219</c:v>
                </c:pt>
                <c:pt idx="42023">
                  <c:v>45145.913194444445</c:v>
                </c:pt>
                <c:pt idx="42024">
                  <c:v>45145.916666666664</c:v>
                </c:pt>
                <c:pt idx="42025">
                  <c:v>45145.920138888891</c:v>
                </c:pt>
                <c:pt idx="42026">
                  <c:v>45145.923611111109</c:v>
                </c:pt>
                <c:pt idx="42027">
                  <c:v>45145.927083333336</c:v>
                </c:pt>
                <c:pt idx="42028">
                  <c:v>45145.930555555555</c:v>
                </c:pt>
                <c:pt idx="42029">
                  <c:v>45145.934027777781</c:v>
                </c:pt>
                <c:pt idx="42030">
                  <c:v>45145.9375</c:v>
                </c:pt>
                <c:pt idx="42031">
                  <c:v>45145.940972222219</c:v>
                </c:pt>
                <c:pt idx="42032">
                  <c:v>45145.944444444445</c:v>
                </c:pt>
                <c:pt idx="42033">
                  <c:v>45145.947916666664</c:v>
                </c:pt>
                <c:pt idx="42034">
                  <c:v>45145.951388888891</c:v>
                </c:pt>
                <c:pt idx="42035">
                  <c:v>45145.954861111109</c:v>
                </c:pt>
                <c:pt idx="42036">
                  <c:v>45145.958333333336</c:v>
                </c:pt>
                <c:pt idx="42037">
                  <c:v>45145.961805555555</c:v>
                </c:pt>
                <c:pt idx="42038">
                  <c:v>45145.965277777781</c:v>
                </c:pt>
                <c:pt idx="42039">
                  <c:v>45145.96875</c:v>
                </c:pt>
                <c:pt idx="42040">
                  <c:v>45145.972222222219</c:v>
                </c:pt>
                <c:pt idx="42041">
                  <c:v>45145.975694444445</c:v>
                </c:pt>
                <c:pt idx="42042">
                  <c:v>45145.979166666664</c:v>
                </c:pt>
                <c:pt idx="42043">
                  <c:v>45145.982638888891</c:v>
                </c:pt>
                <c:pt idx="42044">
                  <c:v>45145.986111111109</c:v>
                </c:pt>
                <c:pt idx="42045">
                  <c:v>45145.989583333336</c:v>
                </c:pt>
                <c:pt idx="42046">
                  <c:v>45145.993055555555</c:v>
                </c:pt>
                <c:pt idx="42047">
                  <c:v>45145.996527777781</c:v>
                </c:pt>
                <c:pt idx="42048">
                  <c:v>45146</c:v>
                </c:pt>
                <c:pt idx="42049">
                  <c:v>45146.003472222219</c:v>
                </c:pt>
                <c:pt idx="42050">
                  <c:v>45146.006944444445</c:v>
                </c:pt>
                <c:pt idx="42051">
                  <c:v>45146.010416666664</c:v>
                </c:pt>
                <c:pt idx="42052">
                  <c:v>45146.013888888891</c:v>
                </c:pt>
                <c:pt idx="42053">
                  <c:v>45146.017361111109</c:v>
                </c:pt>
                <c:pt idx="42054">
                  <c:v>45146.020833333336</c:v>
                </c:pt>
                <c:pt idx="42055">
                  <c:v>45146.024305555555</c:v>
                </c:pt>
                <c:pt idx="42056">
                  <c:v>45146.027777777781</c:v>
                </c:pt>
                <c:pt idx="42057">
                  <c:v>45146.03125</c:v>
                </c:pt>
                <c:pt idx="42058">
                  <c:v>45146.034722222219</c:v>
                </c:pt>
                <c:pt idx="42059">
                  <c:v>45146.038194444445</c:v>
                </c:pt>
                <c:pt idx="42060">
                  <c:v>45146.041666666664</c:v>
                </c:pt>
                <c:pt idx="42061">
                  <c:v>45146.045138888891</c:v>
                </c:pt>
                <c:pt idx="42062">
                  <c:v>45146.048611111109</c:v>
                </c:pt>
                <c:pt idx="42063">
                  <c:v>45146.052083333336</c:v>
                </c:pt>
                <c:pt idx="42064">
                  <c:v>45146.055555555555</c:v>
                </c:pt>
                <c:pt idx="42065">
                  <c:v>45146.059027777781</c:v>
                </c:pt>
                <c:pt idx="42066">
                  <c:v>45146.0625</c:v>
                </c:pt>
                <c:pt idx="42067">
                  <c:v>45146.065972222219</c:v>
                </c:pt>
                <c:pt idx="42068">
                  <c:v>45146.069444444445</c:v>
                </c:pt>
                <c:pt idx="42069">
                  <c:v>45146.072916666664</c:v>
                </c:pt>
                <c:pt idx="42070">
                  <c:v>45146.076388888891</c:v>
                </c:pt>
                <c:pt idx="42071">
                  <c:v>45146.079861111109</c:v>
                </c:pt>
                <c:pt idx="42072">
                  <c:v>45146.083333333336</c:v>
                </c:pt>
                <c:pt idx="42073">
                  <c:v>45146.086805555555</c:v>
                </c:pt>
                <c:pt idx="42074">
                  <c:v>45146.090277777781</c:v>
                </c:pt>
                <c:pt idx="42075">
                  <c:v>45146.09375</c:v>
                </c:pt>
                <c:pt idx="42076">
                  <c:v>45146.097222222219</c:v>
                </c:pt>
                <c:pt idx="42077">
                  <c:v>45146.100694444445</c:v>
                </c:pt>
                <c:pt idx="42078">
                  <c:v>45146.104166666664</c:v>
                </c:pt>
                <c:pt idx="42079">
                  <c:v>45146.107638888891</c:v>
                </c:pt>
                <c:pt idx="42080">
                  <c:v>45146.111111111109</c:v>
                </c:pt>
                <c:pt idx="42081">
                  <c:v>45146.114583333336</c:v>
                </c:pt>
                <c:pt idx="42082">
                  <c:v>45146.118055555555</c:v>
                </c:pt>
                <c:pt idx="42083">
                  <c:v>45146.121527777781</c:v>
                </c:pt>
                <c:pt idx="42084">
                  <c:v>45146.125</c:v>
                </c:pt>
                <c:pt idx="42085">
                  <c:v>45146.128472222219</c:v>
                </c:pt>
                <c:pt idx="42086">
                  <c:v>45146.131944444445</c:v>
                </c:pt>
                <c:pt idx="42087">
                  <c:v>45146.135416666664</c:v>
                </c:pt>
                <c:pt idx="42088">
                  <c:v>45146.138888888891</c:v>
                </c:pt>
                <c:pt idx="42089">
                  <c:v>45146.142361111109</c:v>
                </c:pt>
                <c:pt idx="42090">
                  <c:v>45146.145833333336</c:v>
                </c:pt>
                <c:pt idx="42091">
                  <c:v>45146.149305555555</c:v>
                </c:pt>
                <c:pt idx="42092">
                  <c:v>45146.152777777781</c:v>
                </c:pt>
                <c:pt idx="42093">
                  <c:v>45146.15625</c:v>
                </c:pt>
                <c:pt idx="42094">
                  <c:v>45146.159722222219</c:v>
                </c:pt>
                <c:pt idx="42095">
                  <c:v>45146.163194444445</c:v>
                </c:pt>
                <c:pt idx="42096">
                  <c:v>45146.166666666664</c:v>
                </c:pt>
                <c:pt idx="42097">
                  <c:v>45146.170138888891</c:v>
                </c:pt>
                <c:pt idx="42098">
                  <c:v>45146.173611111109</c:v>
                </c:pt>
                <c:pt idx="42099">
                  <c:v>45146.177083333336</c:v>
                </c:pt>
                <c:pt idx="42100">
                  <c:v>45146.180555555555</c:v>
                </c:pt>
                <c:pt idx="42101">
                  <c:v>45146.184027777781</c:v>
                </c:pt>
                <c:pt idx="42102">
                  <c:v>45146.1875</c:v>
                </c:pt>
                <c:pt idx="42103">
                  <c:v>45146.190972222219</c:v>
                </c:pt>
                <c:pt idx="42104">
                  <c:v>45146.194444444445</c:v>
                </c:pt>
                <c:pt idx="42105">
                  <c:v>45146.197916666664</c:v>
                </c:pt>
                <c:pt idx="42106">
                  <c:v>45146.201388888891</c:v>
                </c:pt>
                <c:pt idx="42107">
                  <c:v>45146.204861111109</c:v>
                </c:pt>
                <c:pt idx="42108">
                  <c:v>45146.208333333336</c:v>
                </c:pt>
                <c:pt idx="42109">
                  <c:v>45146.211805555555</c:v>
                </c:pt>
                <c:pt idx="42110">
                  <c:v>45146.215277777781</c:v>
                </c:pt>
                <c:pt idx="42111">
                  <c:v>45146.21875</c:v>
                </c:pt>
                <c:pt idx="42112">
                  <c:v>45146.222222222219</c:v>
                </c:pt>
                <c:pt idx="42113">
                  <c:v>45146.225694444445</c:v>
                </c:pt>
                <c:pt idx="42114">
                  <c:v>45146.229166666664</c:v>
                </c:pt>
                <c:pt idx="42115">
                  <c:v>45146.232638888891</c:v>
                </c:pt>
                <c:pt idx="42116">
                  <c:v>45146.236111111109</c:v>
                </c:pt>
                <c:pt idx="42117">
                  <c:v>45146.239583333336</c:v>
                </c:pt>
                <c:pt idx="42118">
                  <c:v>45146.243055555555</c:v>
                </c:pt>
                <c:pt idx="42119">
                  <c:v>45146.246527777781</c:v>
                </c:pt>
                <c:pt idx="42120">
                  <c:v>45146.25</c:v>
                </c:pt>
                <c:pt idx="42121">
                  <c:v>45146.253472222219</c:v>
                </c:pt>
                <c:pt idx="42122">
                  <c:v>45146.256944444445</c:v>
                </c:pt>
                <c:pt idx="42123">
                  <c:v>45146.260416666664</c:v>
                </c:pt>
                <c:pt idx="42124">
                  <c:v>45146.263888888891</c:v>
                </c:pt>
                <c:pt idx="42125">
                  <c:v>45146.267361111109</c:v>
                </c:pt>
                <c:pt idx="42126">
                  <c:v>45146.270833333336</c:v>
                </c:pt>
                <c:pt idx="42127">
                  <c:v>45146.274305555555</c:v>
                </c:pt>
                <c:pt idx="42128">
                  <c:v>45146.277777777781</c:v>
                </c:pt>
                <c:pt idx="42129">
                  <c:v>45146.28125</c:v>
                </c:pt>
                <c:pt idx="42130">
                  <c:v>45146.284722222219</c:v>
                </c:pt>
                <c:pt idx="42131">
                  <c:v>45146.288194444445</c:v>
                </c:pt>
                <c:pt idx="42132">
                  <c:v>45146.291666666664</c:v>
                </c:pt>
                <c:pt idx="42133">
                  <c:v>45146.295138888891</c:v>
                </c:pt>
                <c:pt idx="42134">
                  <c:v>45146.298611111109</c:v>
                </c:pt>
                <c:pt idx="42135">
                  <c:v>45146.302083333336</c:v>
                </c:pt>
                <c:pt idx="42136">
                  <c:v>45146.305555555555</c:v>
                </c:pt>
                <c:pt idx="42137">
                  <c:v>45146.309027777781</c:v>
                </c:pt>
                <c:pt idx="42138">
                  <c:v>45146.3125</c:v>
                </c:pt>
                <c:pt idx="42139">
                  <c:v>45146.315972222219</c:v>
                </c:pt>
                <c:pt idx="42140">
                  <c:v>45146.319444444445</c:v>
                </c:pt>
                <c:pt idx="42141">
                  <c:v>45146.322916666664</c:v>
                </c:pt>
                <c:pt idx="42142">
                  <c:v>45146.326388888891</c:v>
                </c:pt>
                <c:pt idx="42143">
                  <c:v>45146.329861111109</c:v>
                </c:pt>
                <c:pt idx="42144">
                  <c:v>45146.333333333336</c:v>
                </c:pt>
                <c:pt idx="42145">
                  <c:v>45146.336805555555</c:v>
                </c:pt>
                <c:pt idx="42146">
                  <c:v>45146.340277777781</c:v>
                </c:pt>
                <c:pt idx="42147">
                  <c:v>45146.34375</c:v>
                </c:pt>
                <c:pt idx="42148">
                  <c:v>45146.347222222219</c:v>
                </c:pt>
                <c:pt idx="42149">
                  <c:v>45146.350694444445</c:v>
                </c:pt>
                <c:pt idx="42150">
                  <c:v>45146.354166666664</c:v>
                </c:pt>
                <c:pt idx="42151">
                  <c:v>45146.357638888891</c:v>
                </c:pt>
                <c:pt idx="42152">
                  <c:v>45146.361111111109</c:v>
                </c:pt>
                <c:pt idx="42153">
                  <c:v>45146.364583333336</c:v>
                </c:pt>
                <c:pt idx="42154">
                  <c:v>45146.368055555555</c:v>
                </c:pt>
                <c:pt idx="42155">
                  <c:v>45146.371527777781</c:v>
                </c:pt>
                <c:pt idx="42156">
                  <c:v>45146.375</c:v>
                </c:pt>
                <c:pt idx="42157">
                  <c:v>45146.378472222219</c:v>
                </c:pt>
                <c:pt idx="42158">
                  <c:v>45146.381944444445</c:v>
                </c:pt>
                <c:pt idx="42159">
                  <c:v>45146.385416666664</c:v>
                </c:pt>
                <c:pt idx="42160">
                  <c:v>45146.388888888891</c:v>
                </c:pt>
                <c:pt idx="42161">
                  <c:v>45146.392361111109</c:v>
                </c:pt>
                <c:pt idx="42162">
                  <c:v>45146.395833333336</c:v>
                </c:pt>
                <c:pt idx="42163">
                  <c:v>45146.399305555555</c:v>
                </c:pt>
                <c:pt idx="42164">
                  <c:v>45146.402777777781</c:v>
                </c:pt>
                <c:pt idx="42165">
                  <c:v>45146.40625</c:v>
                </c:pt>
                <c:pt idx="42166">
                  <c:v>45146.409722222219</c:v>
                </c:pt>
                <c:pt idx="42167">
                  <c:v>45146.413194444445</c:v>
                </c:pt>
                <c:pt idx="42168">
                  <c:v>45146.416666666664</c:v>
                </c:pt>
                <c:pt idx="42169">
                  <c:v>45146.420138888891</c:v>
                </c:pt>
                <c:pt idx="42170">
                  <c:v>45146.423611111109</c:v>
                </c:pt>
                <c:pt idx="42171">
                  <c:v>45146.427083333336</c:v>
                </c:pt>
                <c:pt idx="42172">
                  <c:v>45146.430555555555</c:v>
                </c:pt>
                <c:pt idx="42173">
                  <c:v>45146.434027777781</c:v>
                </c:pt>
                <c:pt idx="42174">
                  <c:v>45146.4375</c:v>
                </c:pt>
                <c:pt idx="42175">
                  <c:v>45146.440972222219</c:v>
                </c:pt>
                <c:pt idx="42176">
                  <c:v>45146.444444444445</c:v>
                </c:pt>
                <c:pt idx="42177">
                  <c:v>45146.447916666664</c:v>
                </c:pt>
                <c:pt idx="42178">
                  <c:v>45146.451388888891</c:v>
                </c:pt>
                <c:pt idx="42179">
                  <c:v>45146.454861111109</c:v>
                </c:pt>
                <c:pt idx="42180">
                  <c:v>45146.458333333336</c:v>
                </c:pt>
                <c:pt idx="42181">
                  <c:v>45146.461805555555</c:v>
                </c:pt>
                <c:pt idx="42182">
                  <c:v>45146.465277777781</c:v>
                </c:pt>
                <c:pt idx="42183">
                  <c:v>45146.46875</c:v>
                </c:pt>
                <c:pt idx="42184">
                  <c:v>45146.472222222219</c:v>
                </c:pt>
                <c:pt idx="42185">
                  <c:v>45146.475694444445</c:v>
                </c:pt>
                <c:pt idx="42186">
                  <c:v>45146.479166666664</c:v>
                </c:pt>
                <c:pt idx="42187">
                  <c:v>45146.482638888891</c:v>
                </c:pt>
                <c:pt idx="42188">
                  <c:v>45146.486111111109</c:v>
                </c:pt>
                <c:pt idx="42189">
                  <c:v>45146.489583333336</c:v>
                </c:pt>
                <c:pt idx="42190">
                  <c:v>45146.493055555555</c:v>
                </c:pt>
                <c:pt idx="42191">
                  <c:v>45146.496527777781</c:v>
                </c:pt>
                <c:pt idx="42192">
                  <c:v>45146.5</c:v>
                </c:pt>
                <c:pt idx="42193">
                  <c:v>45146.503472222219</c:v>
                </c:pt>
                <c:pt idx="42194">
                  <c:v>45146.506944444445</c:v>
                </c:pt>
                <c:pt idx="42195">
                  <c:v>45146.510416666664</c:v>
                </c:pt>
                <c:pt idx="42196">
                  <c:v>45146.513888888891</c:v>
                </c:pt>
                <c:pt idx="42197">
                  <c:v>45146.517361111109</c:v>
                </c:pt>
                <c:pt idx="42198">
                  <c:v>45146.520833333336</c:v>
                </c:pt>
                <c:pt idx="42199">
                  <c:v>45146.524305555555</c:v>
                </c:pt>
                <c:pt idx="42200">
                  <c:v>45146.527777777781</c:v>
                </c:pt>
                <c:pt idx="42201">
                  <c:v>45146.53125</c:v>
                </c:pt>
                <c:pt idx="42202">
                  <c:v>45146.534722222219</c:v>
                </c:pt>
                <c:pt idx="42203">
                  <c:v>45146.538194444445</c:v>
                </c:pt>
                <c:pt idx="42204">
                  <c:v>45146.541666666664</c:v>
                </c:pt>
                <c:pt idx="42205">
                  <c:v>45146.545138888891</c:v>
                </c:pt>
                <c:pt idx="42206">
                  <c:v>45146.548611111109</c:v>
                </c:pt>
                <c:pt idx="42207">
                  <c:v>45146.552083333336</c:v>
                </c:pt>
                <c:pt idx="42208">
                  <c:v>45146.555555555555</c:v>
                </c:pt>
                <c:pt idx="42209">
                  <c:v>45146.559027777781</c:v>
                </c:pt>
                <c:pt idx="42210">
                  <c:v>45146.5625</c:v>
                </c:pt>
                <c:pt idx="42211">
                  <c:v>45146.565972222219</c:v>
                </c:pt>
                <c:pt idx="42212">
                  <c:v>45146.569444444445</c:v>
                </c:pt>
                <c:pt idx="42213">
                  <c:v>45146.572916666664</c:v>
                </c:pt>
                <c:pt idx="42214">
                  <c:v>45146.576388888891</c:v>
                </c:pt>
                <c:pt idx="42215">
                  <c:v>45146.579861111109</c:v>
                </c:pt>
                <c:pt idx="42216">
                  <c:v>45146.583333333336</c:v>
                </c:pt>
                <c:pt idx="42217">
                  <c:v>45146.586805555555</c:v>
                </c:pt>
                <c:pt idx="42218">
                  <c:v>45146.590277777781</c:v>
                </c:pt>
                <c:pt idx="42219">
                  <c:v>45146.59375</c:v>
                </c:pt>
                <c:pt idx="42220">
                  <c:v>45146.597222222219</c:v>
                </c:pt>
                <c:pt idx="42221">
                  <c:v>45146.600694444445</c:v>
                </c:pt>
                <c:pt idx="42222">
                  <c:v>45146.604166666664</c:v>
                </c:pt>
                <c:pt idx="42223">
                  <c:v>45146.607638888891</c:v>
                </c:pt>
                <c:pt idx="42224">
                  <c:v>45146.611111111109</c:v>
                </c:pt>
                <c:pt idx="42225">
                  <c:v>45146.614583333336</c:v>
                </c:pt>
                <c:pt idx="42226">
                  <c:v>45146.618055555555</c:v>
                </c:pt>
                <c:pt idx="42227">
                  <c:v>45146.621527777781</c:v>
                </c:pt>
                <c:pt idx="42228">
                  <c:v>45146.625</c:v>
                </c:pt>
                <c:pt idx="42229">
                  <c:v>45146.628472222219</c:v>
                </c:pt>
                <c:pt idx="42230">
                  <c:v>45146.631944444445</c:v>
                </c:pt>
                <c:pt idx="42231">
                  <c:v>45146.635416666664</c:v>
                </c:pt>
                <c:pt idx="42232">
                  <c:v>45146.638888888891</c:v>
                </c:pt>
                <c:pt idx="42233">
                  <c:v>45146.642361111109</c:v>
                </c:pt>
                <c:pt idx="42234">
                  <c:v>45146.645833333336</c:v>
                </c:pt>
                <c:pt idx="42235">
                  <c:v>45146.649305555555</c:v>
                </c:pt>
                <c:pt idx="42236">
                  <c:v>45146.652777777781</c:v>
                </c:pt>
                <c:pt idx="42237">
                  <c:v>45146.65625</c:v>
                </c:pt>
                <c:pt idx="42238">
                  <c:v>45146.659722222219</c:v>
                </c:pt>
                <c:pt idx="42239">
                  <c:v>45146.663194444445</c:v>
                </c:pt>
                <c:pt idx="42240">
                  <c:v>45146.666666666664</c:v>
                </c:pt>
                <c:pt idx="42241">
                  <c:v>45146.670138888891</c:v>
                </c:pt>
                <c:pt idx="42242">
                  <c:v>45146.673611111109</c:v>
                </c:pt>
                <c:pt idx="42243">
                  <c:v>45146.677083333336</c:v>
                </c:pt>
                <c:pt idx="42244">
                  <c:v>45146.680555555555</c:v>
                </c:pt>
                <c:pt idx="42245">
                  <c:v>45146.684027777781</c:v>
                </c:pt>
                <c:pt idx="42246">
                  <c:v>45146.6875</c:v>
                </c:pt>
                <c:pt idx="42247">
                  <c:v>45146.690972222219</c:v>
                </c:pt>
                <c:pt idx="42248">
                  <c:v>45146.694444444445</c:v>
                </c:pt>
                <c:pt idx="42249">
                  <c:v>45146.697916666664</c:v>
                </c:pt>
                <c:pt idx="42250">
                  <c:v>45146.701388888891</c:v>
                </c:pt>
                <c:pt idx="42251">
                  <c:v>45146.704861111109</c:v>
                </c:pt>
                <c:pt idx="42252">
                  <c:v>45146.708333333336</c:v>
                </c:pt>
                <c:pt idx="42253">
                  <c:v>45146.711805555555</c:v>
                </c:pt>
                <c:pt idx="42254">
                  <c:v>45146.715277777781</c:v>
                </c:pt>
                <c:pt idx="42255">
                  <c:v>45146.71875</c:v>
                </c:pt>
                <c:pt idx="42256">
                  <c:v>45146.722222222219</c:v>
                </c:pt>
                <c:pt idx="42257">
                  <c:v>45146.725694444445</c:v>
                </c:pt>
                <c:pt idx="42258">
                  <c:v>45146.729166666664</c:v>
                </c:pt>
                <c:pt idx="42259">
                  <c:v>45146.732638888891</c:v>
                </c:pt>
                <c:pt idx="42260">
                  <c:v>45146.736111111109</c:v>
                </c:pt>
                <c:pt idx="42261">
                  <c:v>45146.739583333336</c:v>
                </c:pt>
                <c:pt idx="42262">
                  <c:v>45146.743055555555</c:v>
                </c:pt>
                <c:pt idx="42263">
                  <c:v>45146.746527777781</c:v>
                </c:pt>
                <c:pt idx="42264">
                  <c:v>45146.75</c:v>
                </c:pt>
                <c:pt idx="42265">
                  <c:v>45146.753472222219</c:v>
                </c:pt>
                <c:pt idx="42266">
                  <c:v>45146.756944444445</c:v>
                </c:pt>
                <c:pt idx="42267">
                  <c:v>45146.760416666664</c:v>
                </c:pt>
                <c:pt idx="42268">
                  <c:v>45146.763888888891</c:v>
                </c:pt>
                <c:pt idx="42269">
                  <c:v>45146.767361111109</c:v>
                </c:pt>
                <c:pt idx="42270">
                  <c:v>45146.770833333336</c:v>
                </c:pt>
                <c:pt idx="42271">
                  <c:v>45146.774305555555</c:v>
                </c:pt>
                <c:pt idx="42272">
                  <c:v>45146.777777777781</c:v>
                </c:pt>
                <c:pt idx="42273">
                  <c:v>45146.78125</c:v>
                </c:pt>
                <c:pt idx="42274">
                  <c:v>45146.784722222219</c:v>
                </c:pt>
                <c:pt idx="42275">
                  <c:v>45146.788194444445</c:v>
                </c:pt>
                <c:pt idx="42276">
                  <c:v>45146.791666666664</c:v>
                </c:pt>
                <c:pt idx="42277">
                  <c:v>45146.795138888891</c:v>
                </c:pt>
                <c:pt idx="42278">
                  <c:v>45146.798611111109</c:v>
                </c:pt>
                <c:pt idx="42279">
                  <c:v>45146.802083333336</c:v>
                </c:pt>
                <c:pt idx="42280">
                  <c:v>45146.805555555555</c:v>
                </c:pt>
                <c:pt idx="42281">
                  <c:v>45146.809027777781</c:v>
                </c:pt>
                <c:pt idx="42282">
                  <c:v>45146.8125</c:v>
                </c:pt>
                <c:pt idx="42283">
                  <c:v>45146.815972222219</c:v>
                </c:pt>
                <c:pt idx="42284">
                  <c:v>45146.819444444445</c:v>
                </c:pt>
                <c:pt idx="42285">
                  <c:v>45146.822916666664</c:v>
                </c:pt>
                <c:pt idx="42286">
                  <c:v>45146.826388888891</c:v>
                </c:pt>
                <c:pt idx="42287">
                  <c:v>45146.829861111109</c:v>
                </c:pt>
                <c:pt idx="42288">
                  <c:v>45146.833333333336</c:v>
                </c:pt>
                <c:pt idx="42289">
                  <c:v>45146.836805555555</c:v>
                </c:pt>
                <c:pt idx="42290">
                  <c:v>45146.840277777781</c:v>
                </c:pt>
                <c:pt idx="42291">
                  <c:v>45146.84375</c:v>
                </c:pt>
                <c:pt idx="42292">
                  <c:v>45146.847222222219</c:v>
                </c:pt>
                <c:pt idx="42293">
                  <c:v>45146.850694444445</c:v>
                </c:pt>
                <c:pt idx="42294">
                  <c:v>45146.854166666664</c:v>
                </c:pt>
                <c:pt idx="42295">
                  <c:v>45146.857638888891</c:v>
                </c:pt>
                <c:pt idx="42296">
                  <c:v>45146.861111111109</c:v>
                </c:pt>
                <c:pt idx="42297">
                  <c:v>45146.864583333336</c:v>
                </c:pt>
                <c:pt idx="42298">
                  <c:v>45146.868055555555</c:v>
                </c:pt>
                <c:pt idx="42299">
                  <c:v>45146.871527777781</c:v>
                </c:pt>
                <c:pt idx="42300">
                  <c:v>45146.875</c:v>
                </c:pt>
                <c:pt idx="42301">
                  <c:v>45146.878472222219</c:v>
                </c:pt>
                <c:pt idx="42302">
                  <c:v>45146.881944444445</c:v>
                </c:pt>
                <c:pt idx="42303">
                  <c:v>45146.885416666664</c:v>
                </c:pt>
                <c:pt idx="42304">
                  <c:v>45146.888888888891</c:v>
                </c:pt>
                <c:pt idx="42305">
                  <c:v>45146.892361111109</c:v>
                </c:pt>
                <c:pt idx="42306">
                  <c:v>45146.895833333336</c:v>
                </c:pt>
                <c:pt idx="42307">
                  <c:v>45146.899305555555</c:v>
                </c:pt>
                <c:pt idx="42308">
                  <c:v>45146.902777777781</c:v>
                </c:pt>
                <c:pt idx="42309">
                  <c:v>45146.90625</c:v>
                </c:pt>
                <c:pt idx="42310">
                  <c:v>45146.909722222219</c:v>
                </c:pt>
                <c:pt idx="42311">
                  <c:v>45146.913194444445</c:v>
                </c:pt>
                <c:pt idx="42312">
                  <c:v>45146.916666666664</c:v>
                </c:pt>
                <c:pt idx="42313">
                  <c:v>45146.920138888891</c:v>
                </c:pt>
                <c:pt idx="42314">
                  <c:v>45146.923611111109</c:v>
                </c:pt>
                <c:pt idx="42315">
                  <c:v>45146.927083333336</c:v>
                </c:pt>
                <c:pt idx="42316">
                  <c:v>45146.930555555555</c:v>
                </c:pt>
                <c:pt idx="42317">
                  <c:v>45146.934027777781</c:v>
                </c:pt>
                <c:pt idx="42318">
                  <c:v>45146.9375</c:v>
                </c:pt>
                <c:pt idx="42319">
                  <c:v>45146.940972222219</c:v>
                </c:pt>
                <c:pt idx="42320">
                  <c:v>45146.944444444445</c:v>
                </c:pt>
                <c:pt idx="42321">
                  <c:v>45146.947916666664</c:v>
                </c:pt>
                <c:pt idx="42322">
                  <c:v>45146.951388888891</c:v>
                </c:pt>
                <c:pt idx="42323">
                  <c:v>45146.954861111109</c:v>
                </c:pt>
                <c:pt idx="42324">
                  <c:v>45146.958333333336</c:v>
                </c:pt>
                <c:pt idx="42325">
                  <c:v>45146.961805555555</c:v>
                </c:pt>
                <c:pt idx="42326">
                  <c:v>45146.965277777781</c:v>
                </c:pt>
                <c:pt idx="42327">
                  <c:v>45146.96875</c:v>
                </c:pt>
                <c:pt idx="42328">
                  <c:v>45146.972222222219</c:v>
                </c:pt>
                <c:pt idx="42329">
                  <c:v>45146.975694444445</c:v>
                </c:pt>
                <c:pt idx="42330">
                  <c:v>45146.979166666664</c:v>
                </c:pt>
                <c:pt idx="42331">
                  <c:v>45146.982638888891</c:v>
                </c:pt>
                <c:pt idx="42332">
                  <c:v>45146.986111111109</c:v>
                </c:pt>
                <c:pt idx="42333">
                  <c:v>45146.989583333336</c:v>
                </c:pt>
                <c:pt idx="42334">
                  <c:v>45146.993055555555</c:v>
                </c:pt>
                <c:pt idx="42335">
                  <c:v>45146.996527777781</c:v>
                </c:pt>
                <c:pt idx="42336">
                  <c:v>45147</c:v>
                </c:pt>
                <c:pt idx="42337">
                  <c:v>45147.003472222219</c:v>
                </c:pt>
                <c:pt idx="42338">
                  <c:v>45147.006944444445</c:v>
                </c:pt>
                <c:pt idx="42339">
                  <c:v>45147.010416666664</c:v>
                </c:pt>
                <c:pt idx="42340">
                  <c:v>45147.013888888891</c:v>
                </c:pt>
                <c:pt idx="42341">
                  <c:v>45147.017361111109</c:v>
                </c:pt>
                <c:pt idx="42342">
                  <c:v>45147.020833333336</c:v>
                </c:pt>
                <c:pt idx="42343">
                  <c:v>45147.024305555555</c:v>
                </c:pt>
                <c:pt idx="42344">
                  <c:v>45147.027777777781</c:v>
                </c:pt>
                <c:pt idx="42345">
                  <c:v>45147.03125</c:v>
                </c:pt>
                <c:pt idx="42346">
                  <c:v>45147.034722222219</c:v>
                </c:pt>
                <c:pt idx="42347">
                  <c:v>45147.038194444445</c:v>
                </c:pt>
                <c:pt idx="42348">
                  <c:v>45147.041666666664</c:v>
                </c:pt>
                <c:pt idx="42349">
                  <c:v>45147.045138888891</c:v>
                </c:pt>
                <c:pt idx="42350">
                  <c:v>45147.048611111109</c:v>
                </c:pt>
                <c:pt idx="42351">
                  <c:v>45147.052083333336</c:v>
                </c:pt>
                <c:pt idx="42352">
                  <c:v>45147.055555555555</c:v>
                </c:pt>
                <c:pt idx="42353">
                  <c:v>45147.059027777781</c:v>
                </c:pt>
                <c:pt idx="42354">
                  <c:v>45147.0625</c:v>
                </c:pt>
                <c:pt idx="42355">
                  <c:v>45147.065972222219</c:v>
                </c:pt>
                <c:pt idx="42356">
                  <c:v>45147.069444444445</c:v>
                </c:pt>
                <c:pt idx="42357">
                  <c:v>45147.072916666664</c:v>
                </c:pt>
                <c:pt idx="42358">
                  <c:v>45147.076388888891</c:v>
                </c:pt>
                <c:pt idx="42359">
                  <c:v>45147.079861111109</c:v>
                </c:pt>
                <c:pt idx="42360">
                  <c:v>45147.083333333336</c:v>
                </c:pt>
                <c:pt idx="42361">
                  <c:v>45147.086805555555</c:v>
                </c:pt>
                <c:pt idx="42362">
                  <c:v>45147.090277777781</c:v>
                </c:pt>
                <c:pt idx="42363">
                  <c:v>45147.09375</c:v>
                </c:pt>
                <c:pt idx="42364">
                  <c:v>45147.097222222219</c:v>
                </c:pt>
                <c:pt idx="42365">
                  <c:v>45147.100694444445</c:v>
                </c:pt>
                <c:pt idx="42366">
                  <c:v>45147.104166666664</c:v>
                </c:pt>
                <c:pt idx="42367">
                  <c:v>45147.107638888891</c:v>
                </c:pt>
                <c:pt idx="42368">
                  <c:v>45147.111111111109</c:v>
                </c:pt>
                <c:pt idx="42369">
                  <c:v>45147.114583333336</c:v>
                </c:pt>
                <c:pt idx="42370">
                  <c:v>45147.118055555555</c:v>
                </c:pt>
                <c:pt idx="42371">
                  <c:v>45147.121527777781</c:v>
                </c:pt>
                <c:pt idx="42372">
                  <c:v>45147.125</c:v>
                </c:pt>
                <c:pt idx="42373">
                  <c:v>45147.128472222219</c:v>
                </c:pt>
                <c:pt idx="42374">
                  <c:v>45147.131944444445</c:v>
                </c:pt>
                <c:pt idx="42375">
                  <c:v>45147.135416666664</c:v>
                </c:pt>
                <c:pt idx="42376">
                  <c:v>45147.138888888891</c:v>
                </c:pt>
                <c:pt idx="42377">
                  <c:v>45147.142361111109</c:v>
                </c:pt>
                <c:pt idx="42378">
                  <c:v>45147.145833333336</c:v>
                </c:pt>
                <c:pt idx="42379">
                  <c:v>45147.149305555555</c:v>
                </c:pt>
                <c:pt idx="42380">
                  <c:v>45147.152777777781</c:v>
                </c:pt>
                <c:pt idx="42381">
                  <c:v>45147.15625</c:v>
                </c:pt>
                <c:pt idx="42382">
                  <c:v>45147.159722222219</c:v>
                </c:pt>
                <c:pt idx="42383">
                  <c:v>45147.163194444445</c:v>
                </c:pt>
                <c:pt idx="42384">
                  <c:v>45147.166666666664</c:v>
                </c:pt>
                <c:pt idx="42385">
                  <c:v>45147.170138888891</c:v>
                </c:pt>
                <c:pt idx="42386">
                  <c:v>45147.173611111109</c:v>
                </c:pt>
                <c:pt idx="42387">
                  <c:v>45147.177083333336</c:v>
                </c:pt>
                <c:pt idx="42388">
                  <c:v>45147.180555555555</c:v>
                </c:pt>
                <c:pt idx="42389">
                  <c:v>45147.184027777781</c:v>
                </c:pt>
                <c:pt idx="42390">
                  <c:v>45147.1875</c:v>
                </c:pt>
                <c:pt idx="42391">
                  <c:v>45147.190972222219</c:v>
                </c:pt>
                <c:pt idx="42392">
                  <c:v>45147.194444444445</c:v>
                </c:pt>
                <c:pt idx="42393">
                  <c:v>45147.197916666664</c:v>
                </c:pt>
                <c:pt idx="42394">
                  <c:v>45147.201388888891</c:v>
                </c:pt>
                <c:pt idx="42395">
                  <c:v>45147.204861111109</c:v>
                </c:pt>
                <c:pt idx="42396">
                  <c:v>45147.208333333336</c:v>
                </c:pt>
                <c:pt idx="42397">
                  <c:v>45147.211805555555</c:v>
                </c:pt>
                <c:pt idx="42398">
                  <c:v>45147.215277777781</c:v>
                </c:pt>
                <c:pt idx="42399">
                  <c:v>45147.21875</c:v>
                </c:pt>
                <c:pt idx="42400">
                  <c:v>45147.222222222219</c:v>
                </c:pt>
                <c:pt idx="42401">
                  <c:v>45147.225694444445</c:v>
                </c:pt>
                <c:pt idx="42402">
                  <c:v>45147.229166666664</c:v>
                </c:pt>
                <c:pt idx="42403">
                  <c:v>45147.232638888891</c:v>
                </c:pt>
                <c:pt idx="42404">
                  <c:v>45147.236111111109</c:v>
                </c:pt>
                <c:pt idx="42405">
                  <c:v>45147.239583333336</c:v>
                </c:pt>
                <c:pt idx="42406">
                  <c:v>45147.243055555555</c:v>
                </c:pt>
                <c:pt idx="42407">
                  <c:v>45147.246527777781</c:v>
                </c:pt>
                <c:pt idx="42408">
                  <c:v>45147.25</c:v>
                </c:pt>
                <c:pt idx="42409">
                  <c:v>45147.253472222219</c:v>
                </c:pt>
                <c:pt idx="42410">
                  <c:v>45147.256944444445</c:v>
                </c:pt>
                <c:pt idx="42411">
                  <c:v>45147.260416666664</c:v>
                </c:pt>
                <c:pt idx="42412">
                  <c:v>45147.263888888891</c:v>
                </c:pt>
                <c:pt idx="42413">
                  <c:v>45147.267361111109</c:v>
                </c:pt>
                <c:pt idx="42414">
                  <c:v>45147.270833333336</c:v>
                </c:pt>
                <c:pt idx="42415">
                  <c:v>45147.274305555555</c:v>
                </c:pt>
                <c:pt idx="42416">
                  <c:v>45147.277777777781</c:v>
                </c:pt>
                <c:pt idx="42417">
                  <c:v>45147.28125</c:v>
                </c:pt>
                <c:pt idx="42418">
                  <c:v>45147.284722222219</c:v>
                </c:pt>
                <c:pt idx="42419">
                  <c:v>45147.288194444445</c:v>
                </c:pt>
                <c:pt idx="42420">
                  <c:v>45147.291666666664</c:v>
                </c:pt>
                <c:pt idx="42421">
                  <c:v>45147.295138888891</c:v>
                </c:pt>
                <c:pt idx="42422">
                  <c:v>45147.298611111109</c:v>
                </c:pt>
                <c:pt idx="42423">
                  <c:v>45147.302083333336</c:v>
                </c:pt>
                <c:pt idx="42424">
                  <c:v>45147.305555555555</c:v>
                </c:pt>
                <c:pt idx="42425">
                  <c:v>45147.309027777781</c:v>
                </c:pt>
                <c:pt idx="42426">
                  <c:v>45147.3125</c:v>
                </c:pt>
                <c:pt idx="42427">
                  <c:v>45147.315972222219</c:v>
                </c:pt>
                <c:pt idx="42428">
                  <c:v>45147.319444444445</c:v>
                </c:pt>
                <c:pt idx="42429">
                  <c:v>45147.322916666664</c:v>
                </c:pt>
                <c:pt idx="42430">
                  <c:v>45147.326388888891</c:v>
                </c:pt>
                <c:pt idx="42431">
                  <c:v>45147.329861111109</c:v>
                </c:pt>
                <c:pt idx="42432">
                  <c:v>45147.333333333336</c:v>
                </c:pt>
                <c:pt idx="42433">
                  <c:v>45147.336805555555</c:v>
                </c:pt>
                <c:pt idx="42434">
                  <c:v>45147.340277777781</c:v>
                </c:pt>
                <c:pt idx="42435">
                  <c:v>45147.34375</c:v>
                </c:pt>
                <c:pt idx="42436">
                  <c:v>45147.347222222219</c:v>
                </c:pt>
                <c:pt idx="42437">
                  <c:v>45147.350694444445</c:v>
                </c:pt>
                <c:pt idx="42438">
                  <c:v>45147.354166666664</c:v>
                </c:pt>
                <c:pt idx="42439">
                  <c:v>45147.357638888891</c:v>
                </c:pt>
                <c:pt idx="42440">
                  <c:v>45147.361111111109</c:v>
                </c:pt>
                <c:pt idx="42441">
                  <c:v>45147.364583333336</c:v>
                </c:pt>
                <c:pt idx="42442">
                  <c:v>45147.368055555555</c:v>
                </c:pt>
                <c:pt idx="42443">
                  <c:v>45147.371527777781</c:v>
                </c:pt>
                <c:pt idx="42444">
                  <c:v>45147.375</c:v>
                </c:pt>
                <c:pt idx="42445">
                  <c:v>45147.378472222219</c:v>
                </c:pt>
                <c:pt idx="42446">
                  <c:v>45147.381944444445</c:v>
                </c:pt>
                <c:pt idx="42447">
                  <c:v>45147.385416666664</c:v>
                </c:pt>
                <c:pt idx="42448">
                  <c:v>45147.388888888891</c:v>
                </c:pt>
                <c:pt idx="42449">
                  <c:v>45147.392361111109</c:v>
                </c:pt>
                <c:pt idx="42450">
                  <c:v>45147.395833333336</c:v>
                </c:pt>
                <c:pt idx="42451">
                  <c:v>45147.399305555555</c:v>
                </c:pt>
                <c:pt idx="42452">
                  <c:v>45147.402777777781</c:v>
                </c:pt>
                <c:pt idx="42453">
                  <c:v>45147.40625</c:v>
                </c:pt>
                <c:pt idx="42454">
                  <c:v>45147.409722222219</c:v>
                </c:pt>
                <c:pt idx="42455">
                  <c:v>45147.413194444445</c:v>
                </c:pt>
                <c:pt idx="42456">
                  <c:v>45147.416666666664</c:v>
                </c:pt>
                <c:pt idx="42457">
                  <c:v>45147.420138888891</c:v>
                </c:pt>
                <c:pt idx="42458">
                  <c:v>45147.423611111109</c:v>
                </c:pt>
                <c:pt idx="42459">
                  <c:v>45147.427083333336</c:v>
                </c:pt>
                <c:pt idx="42460">
                  <c:v>45147.430555555555</c:v>
                </c:pt>
                <c:pt idx="42461">
                  <c:v>45147.434027777781</c:v>
                </c:pt>
                <c:pt idx="42462">
                  <c:v>45147.4375</c:v>
                </c:pt>
                <c:pt idx="42463">
                  <c:v>45147.440972222219</c:v>
                </c:pt>
                <c:pt idx="42464">
                  <c:v>45147.444444444445</c:v>
                </c:pt>
                <c:pt idx="42465">
                  <c:v>45147.447916666664</c:v>
                </c:pt>
                <c:pt idx="42466">
                  <c:v>45147.451388888891</c:v>
                </c:pt>
                <c:pt idx="42467">
                  <c:v>45147.454861111109</c:v>
                </c:pt>
                <c:pt idx="42468">
                  <c:v>45147.458333333336</c:v>
                </c:pt>
                <c:pt idx="42469">
                  <c:v>45147.461805555555</c:v>
                </c:pt>
                <c:pt idx="42470">
                  <c:v>45147.465277777781</c:v>
                </c:pt>
                <c:pt idx="42471">
                  <c:v>45147.46875</c:v>
                </c:pt>
                <c:pt idx="42472">
                  <c:v>45147.472222222219</c:v>
                </c:pt>
                <c:pt idx="42473">
                  <c:v>45147.475694444445</c:v>
                </c:pt>
                <c:pt idx="42474">
                  <c:v>45147.479166666664</c:v>
                </c:pt>
                <c:pt idx="42475">
                  <c:v>45147.482638888891</c:v>
                </c:pt>
                <c:pt idx="42476">
                  <c:v>45147.486111111109</c:v>
                </c:pt>
                <c:pt idx="42477">
                  <c:v>45147.489583333336</c:v>
                </c:pt>
                <c:pt idx="42478">
                  <c:v>45147.493055555555</c:v>
                </c:pt>
                <c:pt idx="42479">
                  <c:v>45147.496527777781</c:v>
                </c:pt>
                <c:pt idx="42480">
                  <c:v>45147.5</c:v>
                </c:pt>
                <c:pt idx="42481">
                  <c:v>45147.503472222219</c:v>
                </c:pt>
                <c:pt idx="42482">
                  <c:v>45147.506944444445</c:v>
                </c:pt>
                <c:pt idx="42483">
                  <c:v>45147.510416666664</c:v>
                </c:pt>
                <c:pt idx="42484">
                  <c:v>45147.513888888891</c:v>
                </c:pt>
                <c:pt idx="42485">
                  <c:v>45147.517361111109</c:v>
                </c:pt>
                <c:pt idx="42486">
                  <c:v>45147.520833333336</c:v>
                </c:pt>
                <c:pt idx="42487">
                  <c:v>45147.524305555555</c:v>
                </c:pt>
                <c:pt idx="42488">
                  <c:v>45147.527777777781</c:v>
                </c:pt>
                <c:pt idx="42489">
                  <c:v>45147.53125</c:v>
                </c:pt>
                <c:pt idx="42490">
                  <c:v>45147.534722222219</c:v>
                </c:pt>
                <c:pt idx="42491">
                  <c:v>45147.538194444445</c:v>
                </c:pt>
                <c:pt idx="42492">
                  <c:v>45147.541666666664</c:v>
                </c:pt>
                <c:pt idx="42493">
                  <c:v>45147.545138888891</c:v>
                </c:pt>
                <c:pt idx="42494">
                  <c:v>45147.548611111109</c:v>
                </c:pt>
                <c:pt idx="42495">
                  <c:v>45147.552083333336</c:v>
                </c:pt>
                <c:pt idx="42496">
                  <c:v>45147.555555555555</c:v>
                </c:pt>
                <c:pt idx="42497">
                  <c:v>45147.559027777781</c:v>
                </c:pt>
                <c:pt idx="42498">
                  <c:v>45147.5625</c:v>
                </c:pt>
                <c:pt idx="42499">
                  <c:v>45147.565972222219</c:v>
                </c:pt>
                <c:pt idx="42500">
                  <c:v>45147.569444444445</c:v>
                </c:pt>
                <c:pt idx="42501">
                  <c:v>45147.572916666664</c:v>
                </c:pt>
                <c:pt idx="42502">
                  <c:v>45147.576388888891</c:v>
                </c:pt>
                <c:pt idx="42503">
                  <c:v>45147.579861111109</c:v>
                </c:pt>
                <c:pt idx="42504">
                  <c:v>45147.583333333336</c:v>
                </c:pt>
                <c:pt idx="42505">
                  <c:v>45147.586805555555</c:v>
                </c:pt>
                <c:pt idx="42506">
                  <c:v>45147.590277777781</c:v>
                </c:pt>
                <c:pt idx="42507">
                  <c:v>45147.59375</c:v>
                </c:pt>
                <c:pt idx="42508">
                  <c:v>45147.597222222219</c:v>
                </c:pt>
                <c:pt idx="42509">
                  <c:v>45147.600694444445</c:v>
                </c:pt>
                <c:pt idx="42510">
                  <c:v>45147.604166666664</c:v>
                </c:pt>
                <c:pt idx="42511">
                  <c:v>45147.607638888891</c:v>
                </c:pt>
                <c:pt idx="42512">
                  <c:v>45147.611111111109</c:v>
                </c:pt>
                <c:pt idx="42513">
                  <c:v>45147.614583333336</c:v>
                </c:pt>
                <c:pt idx="42514">
                  <c:v>45147.618055555555</c:v>
                </c:pt>
                <c:pt idx="42515">
                  <c:v>45147.621527777781</c:v>
                </c:pt>
                <c:pt idx="42516">
                  <c:v>45147.625</c:v>
                </c:pt>
                <c:pt idx="42517">
                  <c:v>45147.628472222219</c:v>
                </c:pt>
                <c:pt idx="42518">
                  <c:v>45147.631944444445</c:v>
                </c:pt>
                <c:pt idx="42519">
                  <c:v>45147.635416666664</c:v>
                </c:pt>
                <c:pt idx="42520">
                  <c:v>45147.638888888891</c:v>
                </c:pt>
                <c:pt idx="42521">
                  <c:v>45147.642361111109</c:v>
                </c:pt>
                <c:pt idx="42522">
                  <c:v>45147.645833333336</c:v>
                </c:pt>
                <c:pt idx="42523">
                  <c:v>45147.649305555555</c:v>
                </c:pt>
                <c:pt idx="42524">
                  <c:v>45147.652777777781</c:v>
                </c:pt>
                <c:pt idx="42525">
                  <c:v>45147.65625</c:v>
                </c:pt>
                <c:pt idx="42526">
                  <c:v>45147.659722222219</c:v>
                </c:pt>
                <c:pt idx="42527">
                  <c:v>45147.663194444445</c:v>
                </c:pt>
                <c:pt idx="42528">
                  <c:v>45147.666666666664</c:v>
                </c:pt>
                <c:pt idx="42529">
                  <c:v>45147.670138888891</c:v>
                </c:pt>
                <c:pt idx="42530">
                  <c:v>45147.673611111109</c:v>
                </c:pt>
                <c:pt idx="42531">
                  <c:v>45147.677083333336</c:v>
                </c:pt>
                <c:pt idx="42532">
                  <c:v>45147.680555555555</c:v>
                </c:pt>
                <c:pt idx="42533">
                  <c:v>45147.684027777781</c:v>
                </c:pt>
                <c:pt idx="42534">
                  <c:v>45147.6875</c:v>
                </c:pt>
                <c:pt idx="42535">
                  <c:v>45147.690972222219</c:v>
                </c:pt>
                <c:pt idx="42536">
                  <c:v>45147.694444444445</c:v>
                </c:pt>
                <c:pt idx="42537">
                  <c:v>45147.697916666664</c:v>
                </c:pt>
                <c:pt idx="42538">
                  <c:v>45147.701388888891</c:v>
                </c:pt>
                <c:pt idx="42539">
                  <c:v>45147.704861111109</c:v>
                </c:pt>
                <c:pt idx="42540">
                  <c:v>45147.708333333336</c:v>
                </c:pt>
                <c:pt idx="42541">
                  <c:v>45147.711805555555</c:v>
                </c:pt>
                <c:pt idx="42542">
                  <c:v>45147.715277777781</c:v>
                </c:pt>
                <c:pt idx="42543">
                  <c:v>45147.71875</c:v>
                </c:pt>
                <c:pt idx="42544">
                  <c:v>45147.722222222219</c:v>
                </c:pt>
                <c:pt idx="42545">
                  <c:v>45147.725694444445</c:v>
                </c:pt>
                <c:pt idx="42546">
                  <c:v>45147.729166666664</c:v>
                </c:pt>
                <c:pt idx="42547">
                  <c:v>45147.732638888891</c:v>
                </c:pt>
                <c:pt idx="42548">
                  <c:v>45147.736111111109</c:v>
                </c:pt>
                <c:pt idx="42549">
                  <c:v>45147.739583333336</c:v>
                </c:pt>
                <c:pt idx="42550">
                  <c:v>45147.743055555555</c:v>
                </c:pt>
                <c:pt idx="42551">
                  <c:v>45147.746527777781</c:v>
                </c:pt>
                <c:pt idx="42552">
                  <c:v>45147.75</c:v>
                </c:pt>
                <c:pt idx="42553">
                  <c:v>45147.753472222219</c:v>
                </c:pt>
                <c:pt idx="42554">
                  <c:v>45147.756944444445</c:v>
                </c:pt>
                <c:pt idx="42555">
                  <c:v>45147.760416666664</c:v>
                </c:pt>
                <c:pt idx="42556">
                  <c:v>45147.763888888891</c:v>
                </c:pt>
                <c:pt idx="42557">
                  <c:v>45147.767361111109</c:v>
                </c:pt>
                <c:pt idx="42558">
                  <c:v>45147.770833333336</c:v>
                </c:pt>
                <c:pt idx="42559">
                  <c:v>45147.774305555555</c:v>
                </c:pt>
                <c:pt idx="42560">
                  <c:v>45147.777777777781</c:v>
                </c:pt>
                <c:pt idx="42561">
                  <c:v>45147.78125</c:v>
                </c:pt>
                <c:pt idx="42562">
                  <c:v>45147.784722222219</c:v>
                </c:pt>
                <c:pt idx="42563">
                  <c:v>45147.788194444445</c:v>
                </c:pt>
                <c:pt idx="42564">
                  <c:v>45147.791666666664</c:v>
                </c:pt>
                <c:pt idx="42565">
                  <c:v>45147.795138888891</c:v>
                </c:pt>
                <c:pt idx="42566">
                  <c:v>45147.798611111109</c:v>
                </c:pt>
                <c:pt idx="42567">
                  <c:v>45147.802083333336</c:v>
                </c:pt>
                <c:pt idx="42568">
                  <c:v>45147.805555555555</c:v>
                </c:pt>
                <c:pt idx="42569">
                  <c:v>45147.809027777781</c:v>
                </c:pt>
                <c:pt idx="42570">
                  <c:v>45147.8125</c:v>
                </c:pt>
                <c:pt idx="42571">
                  <c:v>45147.815972222219</c:v>
                </c:pt>
                <c:pt idx="42572">
                  <c:v>45147.819444444445</c:v>
                </c:pt>
                <c:pt idx="42573">
                  <c:v>45147.822916666664</c:v>
                </c:pt>
                <c:pt idx="42574">
                  <c:v>45147.826388888891</c:v>
                </c:pt>
                <c:pt idx="42575">
                  <c:v>45147.829861111109</c:v>
                </c:pt>
                <c:pt idx="42576">
                  <c:v>45147.833333333336</c:v>
                </c:pt>
                <c:pt idx="42577">
                  <c:v>45147.836805555555</c:v>
                </c:pt>
                <c:pt idx="42578">
                  <c:v>45147.840277777781</c:v>
                </c:pt>
                <c:pt idx="42579">
                  <c:v>45147.84375</c:v>
                </c:pt>
                <c:pt idx="42580">
                  <c:v>45147.847222222219</c:v>
                </c:pt>
                <c:pt idx="42581">
                  <c:v>45147.850694444445</c:v>
                </c:pt>
                <c:pt idx="42582">
                  <c:v>45147.854166666664</c:v>
                </c:pt>
                <c:pt idx="42583">
                  <c:v>45147.857638888891</c:v>
                </c:pt>
                <c:pt idx="42584">
                  <c:v>45147.861111111109</c:v>
                </c:pt>
                <c:pt idx="42585">
                  <c:v>45147.864583333336</c:v>
                </c:pt>
                <c:pt idx="42586">
                  <c:v>45147.868055555555</c:v>
                </c:pt>
                <c:pt idx="42587">
                  <c:v>45147.871527777781</c:v>
                </c:pt>
                <c:pt idx="42588">
                  <c:v>45147.875</c:v>
                </c:pt>
                <c:pt idx="42589">
                  <c:v>45147.878472222219</c:v>
                </c:pt>
                <c:pt idx="42590">
                  <c:v>45147.881944444445</c:v>
                </c:pt>
                <c:pt idx="42591">
                  <c:v>45147.885416666664</c:v>
                </c:pt>
                <c:pt idx="42592">
                  <c:v>45147.888888888891</c:v>
                </c:pt>
                <c:pt idx="42593">
                  <c:v>45147.892361111109</c:v>
                </c:pt>
                <c:pt idx="42594">
                  <c:v>45147.895833333336</c:v>
                </c:pt>
                <c:pt idx="42595">
                  <c:v>45147.899305555555</c:v>
                </c:pt>
                <c:pt idx="42596">
                  <c:v>45147.902777777781</c:v>
                </c:pt>
                <c:pt idx="42597">
                  <c:v>45147.90625</c:v>
                </c:pt>
                <c:pt idx="42598">
                  <c:v>45147.909722222219</c:v>
                </c:pt>
                <c:pt idx="42599">
                  <c:v>45147.913194444445</c:v>
                </c:pt>
                <c:pt idx="42600">
                  <c:v>45147.916666666664</c:v>
                </c:pt>
                <c:pt idx="42601">
                  <c:v>45147.920138888891</c:v>
                </c:pt>
                <c:pt idx="42602">
                  <c:v>45147.923611111109</c:v>
                </c:pt>
                <c:pt idx="42603">
                  <c:v>45147.927083333336</c:v>
                </c:pt>
                <c:pt idx="42604">
                  <c:v>45147.930555555555</c:v>
                </c:pt>
                <c:pt idx="42605">
                  <c:v>45147.934027777781</c:v>
                </c:pt>
                <c:pt idx="42606">
                  <c:v>45147.9375</c:v>
                </c:pt>
                <c:pt idx="42607">
                  <c:v>45147.940972222219</c:v>
                </c:pt>
                <c:pt idx="42608">
                  <c:v>45147.944444444445</c:v>
                </c:pt>
                <c:pt idx="42609">
                  <c:v>45147.947916666664</c:v>
                </c:pt>
                <c:pt idx="42610">
                  <c:v>45147.951388888891</c:v>
                </c:pt>
                <c:pt idx="42611">
                  <c:v>45147.954861111109</c:v>
                </c:pt>
                <c:pt idx="42612">
                  <c:v>45147.958333333336</c:v>
                </c:pt>
                <c:pt idx="42613">
                  <c:v>45147.961805555555</c:v>
                </c:pt>
                <c:pt idx="42614">
                  <c:v>45147.965277777781</c:v>
                </c:pt>
                <c:pt idx="42615">
                  <c:v>45147.96875</c:v>
                </c:pt>
                <c:pt idx="42616">
                  <c:v>45147.972222222219</c:v>
                </c:pt>
                <c:pt idx="42617">
                  <c:v>45147.975694444445</c:v>
                </c:pt>
                <c:pt idx="42618">
                  <c:v>45147.979166666664</c:v>
                </c:pt>
                <c:pt idx="42619">
                  <c:v>45147.982638888891</c:v>
                </c:pt>
                <c:pt idx="42620">
                  <c:v>45147.986111111109</c:v>
                </c:pt>
                <c:pt idx="42621">
                  <c:v>45147.989583333336</c:v>
                </c:pt>
                <c:pt idx="42622">
                  <c:v>45147.993055555555</c:v>
                </c:pt>
                <c:pt idx="42623">
                  <c:v>45147.996527777781</c:v>
                </c:pt>
                <c:pt idx="42624">
                  <c:v>45148</c:v>
                </c:pt>
                <c:pt idx="42625">
                  <c:v>45148.003472222219</c:v>
                </c:pt>
                <c:pt idx="42626">
                  <c:v>45148.006944444445</c:v>
                </c:pt>
                <c:pt idx="42627">
                  <c:v>45148.010416666664</c:v>
                </c:pt>
                <c:pt idx="42628">
                  <c:v>45148.013888888891</c:v>
                </c:pt>
                <c:pt idx="42629">
                  <c:v>45148.017361111109</c:v>
                </c:pt>
                <c:pt idx="42630">
                  <c:v>45148.020833333336</c:v>
                </c:pt>
                <c:pt idx="42631">
                  <c:v>45148.024305555555</c:v>
                </c:pt>
                <c:pt idx="42632">
                  <c:v>45148.027777777781</c:v>
                </c:pt>
                <c:pt idx="42633">
                  <c:v>45148.03125</c:v>
                </c:pt>
                <c:pt idx="42634">
                  <c:v>45148.034722222219</c:v>
                </c:pt>
                <c:pt idx="42635">
                  <c:v>45148.038194444445</c:v>
                </c:pt>
                <c:pt idx="42636">
                  <c:v>45148.041666666664</c:v>
                </c:pt>
                <c:pt idx="42637">
                  <c:v>45148.045138888891</c:v>
                </c:pt>
                <c:pt idx="42638">
                  <c:v>45148.048611111109</c:v>
                </c:pt>
                <c:pt idx="42639">
                  <c:v>45148.052083333336</c:v>
                </c:pt>
                <c:pt idx="42640">
                  <c:v>45148.055555555555</c:v>
                </c:pt>
                <c:pt idx="42641">
                  <c:v>45148.059027777781</c:v>
                </c:pt>
                <c:pt idx="42642">
                  <c:v>45148.0625</c:v>
                </c:pt>
                <c:pt idx="42643">
                  <c:v>45148.065972222219</c:v>
                </c:pt>
                <c:pt idx="42644">
                  <c:v>45148.069444444445</c:v>
                </c:pt>
                <c:pt idx="42645">
                  <c:v>45148.072916666664</c:v>
                </c:pt>
                <c:pt idx="42646">
                  <c:v>45148.076388888891</c:v>
                </c:pt>
                <c:pt idx="42647">
                  <c:v>45148.079861111109</c:v>
                </c:pt>
                <c:pt idx="42648">
                  <c:v>45148.083333333336</c:v>
                </c:pt>
                <c:pt idx="42649">
                  <c:v>45148.086805555555</c:v>
                </c:pt>
                <c:pt idx="42650">
                  <c:v>45148.090277777781</c:v>
                </c:pt>
                <c:pt idx="42651">
                  <c:v>45148.09375</c:v>
                </c:pt>
                <c:pt idx="42652">
                  <c:v>45148.097222222219</c:v>
                </c:pt>
                <c:pt idx="42653">
                  <c:v>45148.100694444445</c:v>
                </c:pt>
                <c:pt idx="42654">
                  <c:v>45148.104166666664</c:v>
                </c:pt>
                <c:pt idx="42655">
                  <c:v>45148.107638888891</c:v>
                </c:pt>
                <c:pt idx="42656">
                  <c:v>45148.111111111109</c:v>
                </c:pt>
                <c:pt idx="42657">
                  <c:v>45148.114583333336</c:v>
                </c:pt>
                <c:pt idx="42658">
                  <c:v>45148.118055555555</c:v>
                </c:pt>
                <c:pt idx="42659">
                  <c:v>45148.121527777781</c:v>
                </c:pt>
                <c:pt idx="42660">
                  <c:v>45148.125</c:v>
                </c:pt>
                <c:pt idx="42661">
                  <c:v>45148.128472222219</c:v>
                </c:pt>
                <c:pt idx="42662">
                  <c:v>45148.131944444445</c:v>
                </c:pt>
                <c:pt idx="42663">
                  <c:v>45148.135416666664</c:v>
                </c:pt>
                <c:pt idx="42664">
                  <c:v>45148.138888888891</c:v>
                </c:pt>
                <c:pt idx="42665">
                  <c:v>45148.142361111109</c:v>
                </c:pt>
                <c:pt idx="42666">
                  <c:v>45148.145833333336</c:v>
                </c:pt>
                <c:pt idx="42667">
                  <c:v>45148.149305555555</c:v>
                </c:pt>
                <c:pt idx="42668">
                  <c:v>45148.152777777781</c:v>
                </c:pt>
                <c:pt idx="42669">
                  <c:v>45148.15625</c:v>
                </c:pt>
                <c:pt idx="42670">
                  <c:v>45148.159722222219</c:v>
                </c:pt>
                <c:pt idx="42671">
                  <c:v>45148.163194444445</c:v>
                </c:pt>
                <c:pt idx="42672">
                  <c:v>45148.166666666664</c:v>
                </c:pt>
                <c:pt idx="42673">
                  <c:v>45148.170138888891</c:v>
                </c:pt>
                <c:pt idx="42674">
                  <c:v>45148.173611111109</c:v>
                </c:pt>
                <c:pt idx="42675">
                  <c:v>45148.177083333336</c:v>
                </c:pt>
                <c:pt idx="42676">
                  <c:v>45148.180555555555</c:v>
                </c:pt>
                <c:pt idx="42677">
                  <c:v>45148.184027777781</c:v>
                </c:pt>
                <c:pt idx="42678">
                  <c:v>45148.1875</c:v>
                </c:pt>
                <c:pt idx="42679">
                  <c:v>45148.190972222219</c:v>
                </c:pt>
                <c:pt idx="42680">
                  <c:v>45148.194444444445</c:v>
                </c:pt>
                <c:pt idx="42681">
                  <c:v>45148.197916666664</c:v>
                </c:pt>
                <c:pt idx="42682">
                  <c:v>45148.201388888891</c:v>
                </c:pt>
                <c:pt idx="42683">
                  <c:v>45148.204861111109</c:v>
                </c:pt>
                <c:pt idx="42684">
                  <c:v>45148.208333333336</c:v>
                </c:pt>
                <c:pt idx="42685">
                  <c:v>45148.211805555555</c:v>
                </c:pt>
                <c:pt idx="42686">
                  <c:v>45148.215277777781</c:v>
                </c:pt>
                <c:pt idx="42687">
                  <c:v>45148.21875</c:v>
                </c:pt>
                <c:pt idx="42688">
                  <c:v>45148.222222222219</c:v>
                </c:pt>
                <c:pt idx="42689">
                  <c:v>45148.225694444445</c:v>
                </c:pt>
                <c:pt idx="42690">
                  <c:v>45148.229166666664</c:v>
                </c:pt>
                <c:pt idx="42691">
                  <c:v>45148.232638888891</c:v>
                </c:pt>
                <c:pt idx="42692">
                  <c:v>45148.236111111109</c:v>
                </c:pt>
                <c:pt idx="42693">
                  <c:v>45148.239583333336</c:v>
                </c:pt>
                <c:pt idx="42694">
                  <c:v>45148.243055555555</c:v>
                </c:pt>
                <c:pt idx="42695">
                  <c:v>45148.246527777781</c:v>
                </c:pt>
                <c:pt idx="42696">
                  <c:v>45148.25</c:v>
                </c:pt>
                <c:pt idx="42697">
                  <c:v>45148.253472222219</c:v>
                </c:pt>
                <c:pt idx="42698">
                  <c:v>45148.256944444445</c:v>
                </c:pt>
                <c:pt idx="42699">
                  <c:v>45148.260416666664</c:v>
                </c:pt>
                <c:pt idx="42700">
                  <c:v>45148.263888888891</c:v>
                </c:pt>
                <c:pt idx="42701">
                  <c:v>45148.267361111109</c:v>
                </c:pt>
                <c:pt idx="42702">
                  <c:v>45148.270833333336</c:v>
                </c:pt>
                <c:pt idx="42703">
                  <c:v>45148.274305555555</c:v>
                </c:pt>
                <c:pt idx="42704">
                  <c:v>45148.277777777781</c:v>
                </c:pt>
                <c:pt idx="42705">
                  <c:v>45148.28125</c:v>
                </c:pt>
                <c:pt idx="42706">
                  <c:v>45148.284722222219</c:v>
                </c:pt>
                <c:pt idx="42707">
                  <c:v>45148.288194444445</c:v>
                </c:pt>
                <c:pt idx="42708">
                  <c:v>45148.291666666664</c:v>
                </c:pt>
                <c:pt idx="42709">
                  <c:v>45148.295138888891</c:v>
                </c:pt>
                <c:pt idx="42710">
                  <c:v>45148.298611111109</c:v>
                </c:pt>
                <c:pt idx="42711">
                  <c:v>45148.302083333336</c:v>
                </c:pt>
                <c:pt idx="42712">
                  <c:v>45148.305555555555</c:v>
                </c:pt>
                <c:pt idx="42713">
                  <c:v>45148.309027777781</c:v>
                </c:pt>
                <c:pt idx="42714">
                  <c:v>45148.3125</c:v>
                </c:pt>
                <c:pt idx="42715">
                  <c:v>45148.315972222219</c:v>
                </c:pt>
                <c:pt idx="42716">
                  <c:v>45148.319444444445</c:v>
                </c:pt>
                <c:pt idx="42717">
                  <c:v>45148.322916666664</c:v>
                </c:pt>
                <c:pt idx="42718">
                  <c:v>45148.326388888891</c:v>
                </c:pt>
                <c:pt idx="42719">
                  <c:v>45148.329861111109</c:v>
                </c:pt>
                <c:pt idx="42720">
                  <c:v>45148.333333333336</c:v>
                </c:pt>
                <c:pt idx="42721">
                  <c:v>45148.336805555555</c:v>
                </c:pt>
                <c:pt idx="42722">
                  <c:v>45148.340277777781</c:v>
                </c:pt>
                <c:pt idx="42723">
                  <c:v>45148.34375</c:v>
                </c:pt>
                <c:pt idx="42724">
                  <c:v>45148.347222222219</c:v>
                </c:pt>
                <c:pt idx="42725">
                  <c:v>45148.350694444445</c:v>
                </c:pt>
                <c:pt idx="42726">
                  <c:v>45148.354166666664</c:v>
                </c:pt>
                <c:pt idx="42727">
                  <c:v>45148.357638888891</c:v>
                </c:pt>
                <c:pt idx="42728">
                  <c:v>45148.361111111109</c:v>
                </c:pt>
                <c:pt idx="42729">
                  <c:v>45148.364583333336</c:v>
                </c:pt>
                <c:pt idx="42730">
                  <c:v>45148.368055555555</c:v>
                </c:pt>
                <c:pt idx="42731">
                  <c:v>45148.371527777781</c:v>
                </c:pt>
                <c:pt idx="42732">
                  <c:v>45148.375</c:v>
                </c:pt>
                <c:pt idx="42733">
                  <c:v>45148.378472222219</c:v>
                </c:pt>
                <c:pt idx="42734">
                  <c:v>45148.381944444445</c:v>
                </c:pt>
                <c:pt idx="42735">
                  <c:v>45148.385416666664</c:v>
                </c:pt>
                <c:pt idx="42736">
                  <c:v>45148.388888888891</c:v>
                </c:pt>
                <c:pt idx="42737">
                  <c:v>45148.392361111109</c:v>
                </c:pt>
                <c:pt idx="42738">
                  <c:v>45148.395833333336</c:v>
                </c:pt>
                <c:pt idx="42739">
                  <c:v>45148.399305555555</c:v>
                </c:pt>
                <c:pt idx="42740">
                  <c:v>45148.402777777781</c:v>
                </c:pt>
                <c:pt idx="42741">
                  <c:v>45148.40625</c:v>
                </c:pt>
                <c:pt idx="42742">
                  <c:v>45148.409722222219</c:v>
                </c:pt>
                <c:pt idx="42743">
                  <c:v>45148.413194444445</c:v>
                </c:pt>
                <c:pt idx="42744">
                  <c:v>45148.416666666664</c:v>
                </c:pt>
                <c:pt idx="42745">
                  <c:v>45148.420138888891</c:v>
                </c:pt>
                <c:pt idx="42746">
                  <c:v>45148.423611111109</c:v>
                </c:pt>
                <c:pt idx="42747">
                  <c:v>45148.427083333336</c:v>
                </c:pt>
                <c:pt idx="42748">
                  <c:v>45148.430555555555</c:v>
                </c:pt>
                <c:pt idx="42749">
                  <c:v>45148.434027777781</c:v>
                </c:pt>
                <c:pt idx="42750">
                  <c:v>45148.4375</c:v>
                </c:pt>
                <c:pt idx="42751">
                  <c:v>45148.440972222219</c:v>
                </c:pt>
                <c:pt idx="42752">
                  <c:v>45148.444444444445</c:v>
                </c:pt>
                <c:pt idx="42753">
                  <c:v>45148.447916666664</c:v>
                </c:pt>
                <c:pt idx="42754">
                  <c:v>45148.451388888891</c:v>
                </c:pt>
                <c:pt idx="42755">
                  <c:v>45148.454861111109</c:v>
                </c:pt>
                <c:pt idx="42756">
                  <c:v>45148.458333333336</c:v>
                </c:pt>
                <c:pt idx="42757">
                  <c:v>45148.461805555555</c:v>
                </c:pt>
                <c:pt idx="42758">
                  <c:v>45148.465277777781</c:v>
                </c:pt>
                <c:pt idx="42759">
                  <c:v>45148.46875</c:v>
                </c:pt>
                <c:pt idx="42760">
                  <c:v>45148.472222222219</c:v>
                </c:pt>
                <c:pt idx="42761">
                  <c:v>45148.475694444445</c:v>
                </c:pt>
                <c:pt idx="42762">
                  <c:v>45148.479166666664</c:v>
                </c:pt>
                <c:pt idx="42763">
                  <c:v>45148.482638888891</c:v>
                </c:pt>
                <c:pt idx="42764">
                  <c:v>45148.486111111109</c:v>
                </c:pt>
                <c:pt idx="42765">
                  <c:v>45148.489583333336</c:v>
                </c:pt>
                <c:pt idx="42766">
                  <c:v>45148.493055555555</c:v>
                </c:pt>
                <c:pt idx="42767">
                  <c:v>45148.496527777781</c:v>
                </c:pt>
                <c:pt idx="42768">
                  <c:v>45148.5</c:v>
                </c:pt>
                <c:pt idx="42769">
                  <c:v>45148.503472222219</c:v>
                </c:pt>
                <c:pt idx="42770">
                  <c:v>45148.506944444445</c:v>
                </c:pt>
                <c:pt idx="42771">
                  <c:v>45148.510416666664</c:v>
                </c:pt>
                <c:pt idx="42772">
                  <c:v>45148.513888888891</c:v>
                </c:pt>
                <c:pt idx="42773">
                  <c:v>45148.517361111109</c:v>
                </c:pt>
                <c:pt idx="42774">
                  <c:v>45148.520833333336</c:v>
                </c:pt>
                <c:pt idx="42775">
                  <c:v>45148.524305555555</c:v>
                </c:pt>
                <c:pt idx="42776">
                  <c:v>45148.527777777781</c:v>
                </c:pt>
                <c:pt idx="42777">
                  <c:v>45148.53125</c:v>
                </c:pt>
                <c:pt idx="42778">
                  <c:v>45148.534722222219</c:v>
                </c:pt>
                <c:pt idx="42779">
                  <c:v>45148.538194444445</c:v>
                </c:pt>
                <c:pt idx="42780">
                  <c:v>45148.541666666664</c:v>
                </c:pt>
                <c:pt idx="42781">
                  <c:v>45148.545138888891</c:v>
                </c:pt>
                <c:pt idx="42782">
                  <c:v>45148.548611111109</c:v>
                </c:pt>
                <c:pt idx="42783">
                  <c:v>45148.552083333336</c:v>
                </c:pt>
                <c:pt idx="42784">
                  <c:v>45148.555555555555</c:v>
                </c:pt>
                <c:pt idx="42785">
                  <c:v>45148.559027777781</c:v>
                </c:pt>
                <c:pt idx="42786">
                  <c:v>45148.5625</c:v>
                </c:pt>
                <c:pt idx="42787">
                  <c:v>45148.565972222219</c:v>
                </c:pt>
                <c:pt idx="42788">
                  <c:v>45148.569444444445</c:v>
                </c:pt>
                <c:pt idx="42789">
                  <c:v>45148.572916666664</c:v>
                </c:pt>
                <c:pt idx="42790">
                  <c:v>45148.576388888891</c:v>
                </c:pt>
                <c:pt idx="42791">
                  <c:v>45148.579861111109</c:v>
                </c:pt>
                <c:pt idx="42792">
                  <c:v>45148.583333333336</c:v>
                </c:pt>
                <c:pt idx="42793">
                  <c:v>45148.586805555555</c:v>
                </c:pt>
                <c:pt idx="42794">
                  <c:v>45148.590277777781</c:v>
                </c:pt>
                <c:pt idx="42795">
                  <c:v>45148.59375</c:v>
                </c:pt>
                <c:pt idx="42796">
                  <c:v>45148.597222222219</c:v>
                </c:pt>
                <c:pt idx="42797">
                  <c:v>45148.600694444445</c:v>
                </c:pt>
                <c:pt idx="42798">
                  <c:v>45148.604166666664</c:v>
                </c:pt>
                <c:pt idx="42799">
                  <c:v>45148.607638888891</c:v>
                </c:pt>
                <c:pt idx="42800">
                  <c:v>45148.611111111109</c:v>
                </c:pt>
                <c:pt idx="42801">
                  <c:v>45148.614583333336</c:v>
                </c:pt>
                <c:pt idx="42802">
                  <c:v>45148.618055555555</c:v>
                </c:pt>
                <c:pt idx="42803">
                  <c:v>45148.621527777781</c:v>
                </c:pt>
                <c:pt idx="42804">
                  <c:v>45148.625</c:v>
                </c:pt>
                <c:pt idx="42805">
                  <c:v>45148.628472222219</c:v>
                </c:pt>
                <c:pt idx="42806">
                  <c:v>45148.631944444445</c:v>
                </c:pt>
                <c:pt idx="42807">
                  <c:v>45148.635416666664</c:v>
                </c:pt>
                <c:pt idx="42808">
                  <c:v>45148.638888888891</c:v>
                </c:pt>
                <c:pt idx="42809">
                  <c:v>45148.642361111109</c:v>
                </c:pt>
                <c:pt idx="42810">
                  <c:v>45148.645833333336</c:v>
                </c:pt>
                <c:pt idx="42811">
                  <c:v>45148.649305555555</c:v>
                </c:pt>
                <c:pt idx="42812">
                  <c:v>45148.652777777781</c:v>
                </c:pt>
                <c:pt idx="42813">
                  <c:v>45148.65625</c:v>
                </c:pt>
                <c:pt idx="42814">
                  <c:v>45148.659722222219</c:v>
                </c:pt>
                <c:pt idx="42815">
                  <c:v>45148.663194444445</c:v>
                </c:pt>
                <c:pt idx="42816">
                  <c:v>45148.666666666664</c:v>
                </c:pt>
                <c:pt idx="42817">
                  <c:v>45148.670138888891</c:v>
                </c:pt>
                <c:pt idx="42818">
                  <c:v>45148.673611111109</c:v>
                </c:pt>
                <c:pt idx="42819">
                  <c:v>45148.677083333336</c:v>
                </c:pt>
                <c:pt idx="42820">
                  <c:v>45148.680555555555</c:v>
                </c:pt>
                <c:pt idx="42821">
                  <c:v>45148.684027777781</c:v>
                </c:pt>
                <c:pt idx="42822">
                  <c:v>45148.6875</c:v>
                </c:pt>
                <c:pt idx="42823">
                  <c:v>45148.690972222219</c:v>
                </c:pt>
                <c:pt idx="42824">
                  <c:v>45148.694444444445</c:v>
                </c:pt>
                <c:pt idx="42825">
                  <c:v>45148.697916666664</c:v>
                </c:pt>
                <c:pt idx="42826">
                  <c:v>45148.701388888891</c:v>
                </c:pt>
                <c:pt idx="42827">
                  <c:v>45148.704861111109</c:v>
                </c:pt>
                <c:pt idx="42828">
                  <c:v>45148.708333333336</c:v>
                </c:pt>
                <c:pt idx="42829">
                  <c:v>45148.711805555555</c:v>
                </c:pt>
                <c:pt idx="42830">
                  <c:v>45148.715277777781</c:v>
                </c:pt>
                <c:pt idx="42831">
                  <c:v>45148.71875</c:v>
                </c:pt>
                <c:pt idx="42832">
                  <c:v>45148.722222222219</c:v>
                </c:pt>
                <c:pt idx="42833">
                  <c:v>45148.725694444445</c:v>
                </c:pt>
                <c:pt idx="42834">
                  <c:v>45148.729166666664</c:v>
                </c:pt>
                <c:pt idx="42835">
                  <c:v>45148.732638888891</c:v>
                </c:pt>
                <c:pt idx="42836">
                  <c:v>45148.736111111109</c:v>
                </c:pt>
                <c:pt idx="42837">
                  <c:v>45148.739583333336</c:v>
                </c:pt>
                <c:pt idx="42838">
                  <c:v>45148.743055555555</c:v>
                </c:pt>
                <c:pt idx="42839">
                  <c:v>45148.746527777781</c:v>
                </c:pt>
                <c:pt idx="42840">
                  <c:v>45148.75</c:v>
                </c:pt>
                <c:pt idx="42841">
                  <c:v>45148.753472222219</c:v>
                </c:pt>
                <c:pt idx="42842">
                  <c:v>45148.756944444445</c:v>
                </c:pt>
                <c:pt idx="42843">
                  <c:v>45148.760416666664</c:v>
                </c:pt>
                <c:pt idx="42844">
                  <c:v>45148.763888888891</c:v>
                </c:pt>
                <c:pt idx="42845">
                  <c:v>45148.767361111109</c:v>
                </c:pt>
                <c:pt idx="42846">
                  <c:v>45148.770833333336</c:v>
                </c:pt>
                <c:pt idx="42847">
                  <c:v>45148.774305555555</c:v>
                </c:pt>
                <c:pt idx="42848">
                  <c:v>45148.777777777781</c:v>
                </c:pt>
                <c:pt idx="42849">
                  <c:v>45148.78125</c:v>
                </c:pt>
                <c:pt idx="42850">
                  <c:v>45148.784722222219</c:v>
                </c:pt>
                <c:pt idx="42851">
                  <c:v>45148.788194444445</c:v>
                </c:pt>
                <c:pt idx="42852">
                  <c:v>45148.791666666664</c:v>
                </c:pt>
                <c:pt idx="42853">
                  <c:v>45148.795138888891</c:v>
                </c:pt>
                <c:pt idx="42854">
                  <c:v>45148.798611111109</c:v>
                </c:pt>
                <c:pt idx="42855">
                  <c:v>45148.802083333336</c:v>
                </c:pt>
                <c:pt idx="42856">
                  <c:v>45148.805555555555</c:v>
                </c:pt>
                <c:pt idx="42857">
                  <c:v>45148.809027777781</c:v>
                </c:pt>
                <c:pt idx="42858">
                  <c:v>45148.8125</c:v>
                </c:pt>
                <c:pt idx="42859">
                  <c:v>45148.815972222219</c:v>
                </c:pt>
                <c:pt idx="42860">
                  <c:v>45148.819444444445</c:v>
                </c:pt>
                <c:pt idx="42861">
                  <c:v>45148.822916666664</c:v>
                </c:pt>
                <c:pt idx="42862">
                  <c:v>45148.826388888891</c:v>
                </c:pt>
                <c:pt idx="42863">
                  <c:v>45148.829861111109</c:v>
                </c:pt>
                <c:pt idx="42864">
                  <c:v>45148.833333333336</c:v>
                </c:pt>
                <c:pt idx="42865">
                  <c:v>45148.836805555555</c:v>
                </c:pt>
                <c:pt idx="42866">
                  <c:v>45148.840277777781</c:v>
                </c:pt>
                <c:pt idx="42867">
                  <c:v>45148.84375</c:v>
                </c:pt>
                <c:pt idx="42868">
                  <c:v>45148.847222222219</c:v>
                </c:pt>
                <c:pt idx="42869">
                  <c:v>45148.850694444445</c:v>
                </c:pt>
                <c:pt idx="42870">
                  <c:v>45148.854166666664</c:v>
                </c:pt>
                <c:pt idx="42871">
                  <c:v>45148.857638888891</c:v>
                </c:pt>
                <c:pt idx="42872">
                  <c:v>45148.861111111109</c:v>
                </c:pt>
                <c:pt idx="42873">
                  <c:v>45148.864583333336</c:v>
                </c:pt>
                <c:pt idx="42874">
                  <c:v>45148.868055555555</c:v>
                </c:pt>
                <c:pt idx="42875">
                  <c:v>45148.871527777781</c:v>
                </c:pt>
                <c:pt idx="42876">
                  <c:v>45148.875</c:v>
                </c:pt>
                <c:pt idx="42877">
                  <c:v>45148.878472222219</c:v>
                </c:pt>
                <c:pt idx="42878">
                  <c:v>45148.881944444445</c:v>
                </c:pt>
                <c:pt idx="42879">
                  <c:v>45148.885416666664</c:v>
                </c:pt>
                <c:pt idx="42880">
                  <c:v>45148.888888888891</c:v>
                </c:pt>
                <c:pt idx="42881">
                  <c:v>45148.892361111109</c:v>
                </c:pt>
                <c:pt idx="42882">
                  <c:v>45148.895833333336</c:v>
                </c:pt>
                <c:pt idx="42883">
                  <c:v>45148.899305555555</c:v>
                </c:pt>
                <c:pt idx="42884">
                  <c:v>45148.902777777781</c:v>
                </c:pt>
                <c:pt idx="42885">
                  <c:v>45148.90625</c:v>
                </c:pt>
                <c:pt idx="42886">
                  <c:v>45148.909722222219</c:v>
                </c:pt>
                <c:pt idx="42887">
                  <c:v>45148.913194444445</c:v>
                </c:pt>
                <c:pt idx="42888">
                  <c:v>45148.916666666664</c:v>
                </c:pt>
                <c:pt idx="42889">
                  <c:v>45148.920138888891</c:v>
                </c:pt>
                <c:pt idx="42890">
                  <c:v>45148.923611111109</c:v>
                </c:pt>
                <c:pt idx="42891">
                  <c:v>45148.927083333336</c:v>
                </c:pt>
                <c:pt idx="42892">
                  <c:v>45148.930555555555</c:v>
                </c:pt>
                <c:pt idx="42893">
                  <c:v>45148.934027777781</c:v>
                </c:pt>
                <c:pt idx="42894">
                  <c:v>45148.9375</c:v>
                </c:pt>
                <c:pt idx="42895">
                  <c:v>45148.940972222219</c:v>
                </c:pt>
                <c:pt idx="42896">
                  <c:v>45148.944444444445</c:v>
                </c:pt>
                <c:pt idx="42897">
                  <c:v>45148.947916666664</c:v>
                </c:pt>
                <c:pt idx="42898">
                  <c:v>45148.951388888891</c:v>
                </c:pt>
                <c:pt idx="42899">
                  <c:v>45148.954861111109</c:v>
                </c:pt>
                <c:pt idx="42900">
                  <c:v>45148.958333333336</c:v>
                </c:pt>
                <c:pt idx="42901">
                  <c:v>45148.961805555555</c:v>
                </c:pt>
                <c:pt idx="42902">
                  <c:v>45148.965277777781</c:v>
                </c:pt>
                <c:pt idx="42903">
                  <c:v>45148.96875</c:v>
                </c:pt>
                <c:pt idx="42904">
                  <c:v>45148.972222222219</c:v>
                </c:pt>
                <c:pt idx="42905">
                  <c:v>45148.975694444445</c:v>
                </c:pt>
                <c:pt idx="42906">
                  <c:v>45148.979166666664</c:v>
                </c:pt>
                <c:pt idx="42907">
                  <c:v>45148.982638888891</c:v>
                </c:pt>
                <c:pt idx="42908">
                  <c:v>45148.986111111109</c:v>
                </c:pt>
                <c:pt idx="42909">
                  <c:v>45148.989583333336</c:v>
                </c:pt>
                <c:pt idx="42910">
                  <c:v>45148.993055555555</c:v>
                </c:pt>
                <c:pt idx="42911">
                  <c:v>45148.996527777781</c:v>
                </c:pt>
                <c:pt idx="42912">
                  <c:v>45149</c:v>
                </c:pt>
                <c:pt idx="42913">
                  <c:v>45149.003472222219</c:v>
                </c:pt>
                <c:pt idx="42914">
                  <c:v>45149.006944444445</c:v>
                </c:pt>
                <c:pt idx="42915">
                  <c:v>45149.010416666664</c:v>
                </c:pt>
                <c:pt idx="42916">
                  <c:v>45149.013888888891</c:v>
                </c:pt>
                <c:pt idx="42917">
                  <c:v>45149.017361111109</c:v>
                </c:pt>
                <c:pt idx="42918">
                  <c:v>45149.020833333336</c:v>
                </c:pt>
                <c:pt idx="42919">
                  <c:v>45149.024305555555</c:v>
                </c:pt>
                <c:pt idx="42920">
                  <c:v>45149.027777777781</c:v>
                </c:pt>
                <c:pt idx="42921">
                  <c:v>45149.03125</c:v>
                </c:pt>
                <c:pt idx="42922">
                  <c:v>45149.034722222219</c:v>
                </c:pt>
                <c:pt idx="42923">
                  <c:v>45149.038194444445</c:v>
                </c:pt>
                <c:pt idx="42924">
                  <c:v>45149.041666666664</c:v>
                </c:pt>
                <c:pt idx="42925">
                  <c:v>45149.045138888891</c:v>
                </c:pt>
                <c:pt idx="42926">
                  <c:v>45149.048611111109</c:v>
                </c:pt>
                <c:pt idx="42927">
                  <c:v>45149.052083333336</c:v>
                </c:pt>
                <c:pt idx="42928">
                  <c:v>45149.055555555555</c:v>
                </c:pt>
                <c:pt idx="42929">
                  <c:v>45149.059027777781</c:v>
                </c:pt>
                <c:pt idx="42930">
                  <c:v>45149.0625</c:v>
                </c:pt>
                <c:pt idx="42931">
                  <c:v>45149.065972222219</c:v>
                </c:pt>
                <c:pt idx="42932">
                  <c:v>45149.069444444445</c:v>
                </c:pt>
                <c:pt idx="42933">
                  <c:v>45149.072916666664</c:v>
                </c:pt>
                <c:pt idx="42934">
                  <c:v>45149.076388888891</c:v>
                </c:pt>
                <c:pt idx="42935">
                  <c:v>45149.079861111109</c:v>
                </c:pt>
                <c:pt idx="42936">
                  <c:v>45149.083333333336</c:v>
                </c:pt>
                <c:pt idx="42937">
                  <c:v>45149.086805555555</c:v>
                </c:pt>
                <c:pt idx="42938">
                  <c:v>45149.090277777781</c:v>
                </c:pt>
                <c:pt idx="42939">
                  <c:v>45149.09375</c:v>
                </c:pt>
                <c:pt idx="42940">
                  <c:v>45149.097222222219</c:v>
                </c:pt>
                <c:pt idx="42941">
                  <c:v>45149.100694444445</c:v>
                </c:pt>
                <c:pt idx="42942">
                  <c:v>45149.104166666664</c:v>
                </c:pt>
                <c:pt idx="42943">
                  <c:v>45149.107638888891</c:v>
                </c:pt>
                <c:pt idx="42944">
                  <c:v>45149.111111111109</c:v>
                </c:pt>
                <c:pt idx="42945">
                  <c:v>45149.114583333336</c:v>
                </c:pt>
                <c:pt idx="42946">
                  <c:v>45149.118055555555</c:v>
                </c:pt>
                <c:pt idx="42947">
                  <c:v>45149.121527777781</c:v>
                </c:pt>
                <c:pt idx="42948">
                  <c:v>45149.125</c:v>
                </c:pt>
                <c:pt idx="42949">
                  <c:v>45149.128472222219</c:v>
                </c:pt>
                <c:pt idx="42950">
                  <c:v>45149.131944444445</c:v>
                </c:pt>
                <c:pt idx="42951">
                  <c:v>45149.135416666664</c:v>
                </c:pt>
                <c:pt idx="42952">
                  <c:v>45149.138888888891</c:v>
                </c:pt>
                <c:pt idx="42953">
                  <c:v>45149.142361111109</c:v>
                </c:pt>
                <c:pt idx="42954">
                  <c:v>45149.145833333336</c:v>
                </c:pt>
                <c:pt idx="42955">
                  <c:v>45149.149305555555</c:v>
                </c:pt>
                <c:pt idx="42956">
                  <c:v>45149.152777777781</c:v>
                </c:pt>
                <c:pt idx="42957">
                  <c:v>45149.15625</c:v>
                </c:pt>
                <c:pt idx="42958">
                  <c:v>45149.159722222219</c:v>
                </c:pt>
                <c:pt idx="42959">
                  <c:v>45149.163194444445</c:v>
                </c:pt>
                <c:pt idx="42960">
                  <c:v>45149.166666666664</c:v>
                </c:pt>
                <c:pt idx="42961">
                  <c:v>45149.170138888891</c:v>
                </c:pt>
                <c:pt idx="42962">
                  <c:v>45149.173611111109</c:v>
                </c:pt>
                <c:pt idx="42963">
                  <c:v>45149.177083333336</c:v>
                </c:pt>
                <c:pt idx="42964">
                  <c:v>45149.180555555555</c:v>
                </c:pt>
                <c:pt idx="42965">
                  <c:v>45149.184027777781</c:v>
                </c:pt>
                <c:pt idx="42966">
                  <c:v>45149.1875</c:v>
                </c:pt>
                <c:pt idx="42967">
                  <c:v>45149.190972222219</c:v>
                </c:pt>
                <c:pt idx="42968">
                  <c:v>45149.194444444445</c:v>
                </c:pt>
                <c:pt idx="42969">
                  <c:v>45149.197916666664</c:v>
                </c:pt>
                <c:pt idx="42970">
                  <c:v>45149.201388888891</c:v>
                </c:pt>
                <c:pt idx="42971">
                  <c:v>45149.204861111109</c:v>
                </c:pt>
                <c:pt idx="42972">
                  <c:v>45149.208333333336</c:v>
                </c:pt>
                <c:pt idx="42973">
                  <c:v>45149.211805555555</c:v>
                </c:pt>
                <c:pt idx="42974">
                  <c:v>45149.215277777781</c:v>
                </c:pt>
                <c:pt idx="42975">
                  <c:v>45149.21875</c:v>
                </c:pt>
                <c:pt idx="42976">
                  <c:v>45149.222222222219</c:v>
                </c:pt>
                <c:pt idx="42977">
                  <c:v>45149.225694444445</c:v>
                </c:pt>
                <c:pt idx="42978">
                  <c:v>45149.229166666664</c:v>
                </c:pt>
                <c:pt idx="42979">
                  <c:v>45149.232638888891</c:v>
                </c:pt>
                <c:pt idx="42980">
                  <c:v>45149.236111111109</c:v>
                </c:pt>
                <c:pt idx="42981">
                  <c:v>45149.239583333336</c:v>
                </c:pt>
                <c:pt idx="42982">
                  <c:v>45149.243055555555</c:v>
                </c:pt>
                <c:pt idx="42983">
                  <c:v>45149.246527777781</c:v>
                </c:pt>
                <c:pt idx="42984">
                  <c:v>45149.25</c:v>
                </c:pt>
                <c:pt idx="42985">
                  <c:v>45149.253472222219</c:v>
                </c:pt>
                <c:pt idx="42986">
                  <c:v>45149.256944444445</c:v>
                </c:pt>
                <c:pt idx="42987">
                  <c:v>45149.260416666664</c:v>
                </c:pt>
                <c:pt idx="42988">
                  <c:v>45149.263888888891</c:v>
                </c:pt>
                <c:pt idx="42989">
                  <c:v>45149.267361111109</c:v>
                </c:pt>
                <c:pt idx="42990">
                  <c:v>45149.270833333336</c:v>
                </c:pt>
                <c:pt idx="42991">
                  <c:v>45149.274305555555</c:v>
                </c:pt>
                <c:pt idx="42992">
                  <c:v>45149.277777777781</c:v>
                </c:pt>
                <c:pt idx="42993">
                  <c:v>45149.28125</c:v>
                </c:pt>
                <c:pt idx="42994">
                  <c:v>45149.284722222219</c:v>
                </c:pt>
                <c:pt idx="42995">
                  <c:v>45149.288194444445</c:v>
                </c:pt>
                <c:pt idx="42996">
                  <c:v>45149.291666666664</c:v>
                </c:pt>
                <c:pt idx="42997">
                  <c:v>45149.295138888891</c:v>
                </c:pt>
                <c:pt idx="42998">
                  <c:v>45149.298611111109</c:v>
                </c:pt>
                <c:pt idx="42999">
                  <c:v>45149.302083333336</c:v>
                </c:pt>
                <c:pt idx="43000">
                  <c:v>45149.305555555555</c:v>
                </c:pt>
                <c:pt idx="43001">
                  <c:v>45149.309027777781</c:v>
                </c:pt>
                <c:pt idx="43002">
                  <c:v>45149.3125</c:v>
                </c:pt>
                <c:pt idx="43003">
                  <c:v>45149.315972222219</c:v>
                </c:pt>
                <c:pt idx="43004">
                  <c:v>45149.319444444445</c:v>
                </c:pt>
                <c:pt idx="43005">
                  <c:v>45149.322916666664</c:v>
                </c:pt>
                <c:pt idx="43006">
                  <c:v>45149.326388888891</c:v>
                </c:pt>
                <c:pt idx="43007">
                  <c:v>45149.329861111109</c:v>
                </c:pt>
                <c:pt idx="43008">
                  <c:v>45149.333333333336</c:v>
                </c:pt>
                <c:pt idx="43009">
                  <c:v>45149.336805555555</c:v>
                </c:pt>
                <c:pt idx="43010">
                  <c:v>45149.340277777781</c:v>
                </c:pt>
                <c:pt idx="43011">
                  <c:v>45149.34375</c:v>
                </c:pt>
                <c:pt idx="43012">
                  <c:v>45149.347222222219</c:v>
                </c:pt>
                <c:pt idx="43013">
                  <c:v>45149.350694444445</c:v>
                </c:pt>
                <c:pt idx="43014">
                  <c:v>45149.354166666664</c:v>
                </c:pt>
                <c:pt idx="43015">
                  <c:v>45149.357638888891</c:v>
                </c:pt>
                <c:pt idx="43016">
                  <c:v>45149.361111111109</c:v>
                </c:pt>
                <c:pt idx="43017">
                  <c:v>45149.364583333336</c:v>
                </c:pt>
                <c:pt idx="43018">
                  <c:v>45149.368055555555</c:v>
                </c:pt>
                <c:pt idx="43019">
                  <c:v>45149.371527777781</c:v>
                </c:pt>
                <c:pt idx="43020">
                  <c:v>45149.375</c:v>
                </c:pt>
                <c:pt idx="43021">
                  <c:v>45149.378472222219</c:v>
                </c:pt>
                <c:pt idx="43022">
                  <c:v>45149.381944444445</c:v>
                </c:pt>
                <c:pt idx="43023">
                  <c:v>45149.385416666664</c:v>
                </c:pt>
                <c:pt idx="43024">
                  <c:v>45149.388888888891</c:v>
                </c:pt>
                <c:pt idx="43025">
                  <c:v>45149.392361111109</c:v>
                </c:pt>
                <c:pt idx="43026">
                  <c:v>45149.395833333336</c:v>
                </c:pt>
                <c:pt idx="43027">
                  <c:v>45149.399305555555</c:v>
                </c:pt>
                <c:pt idx="43028">
                  <c:v>45149.402777777781</c:v>
                </c:pt>
                <c:pt idx="43029">
                  <c:v>45149.40625</c:v>
                </c:pt>
                <c:pt idx="43030">
                  <c:v>45149.409722222219</c:v>
                </c:pt>
                <c:pt idx="43031">
                  <c:v>45149.413194444445</c:v>
                </c:pt>
                <c:pt idx="43032">
                  <c:v>45149.416666666664</c:v>
                </c:pt>
                <c:pt idx="43033">
                  <c:v>45149.420138888891</c:v>
                </c:pt>
                <c:pt idx="43034">
                  <c:v>45149.423611111109</c:v>
                </c:pt>
                <c:pt idx="43035">
                  <c:v>45149.427083333336</c:v>
                </c:pt>
                <c:pt idx="43036">
                  <c:v>45149.430555555555</c:v>
                </c:pt>
                <c:pt idx="43037">
                  <c:v>45149.434027777781</c:v>
                </c:pt>
                <c:pt idx="43038">
                  <c:v>45149.4375</c:v>
                </c:pt>
                <c:pt idx="43039">
                  <c:v>45149.440972222219</c:v>
                </c:pt>
                <c:pt idx="43040">
                  <c:v>45149.444444444445</c:v>
                </c:pt>
                <c:pt idx="43041">
                  <c:v>45149.447916666664</c:v>
                </c:pt>
                <c:pt idx="43042">
                  <c:v>45149.451388888891</c:v>
                </c:pt>
                <c:pt idx="43043">
                  <c:v>45149.454861111109</c:v>
                </c:pt>
                <c:pt idx="43044">
                  <c:v>45149.458333333336</c:v>
                </c:pt>
                <c:pt idx="43045">
                  <c:v>45149.461805555555</c:v>
                </c:pt>
                <c:pt idx="43046">
                  <c:v>45149.465277777781</c:v>
                </c:pt>
                <c:pt idx="43047">
                  <c:v>45149.46875</c:v>
                </c:pt>
                <c:pt idx="43048">
                  <c:v>45149.472222222219</c:v>
                </c:pt>
                <c:pt idx="43049">
                  <c:v>45149.475694444445</c:v>
                </c:pt>
                <c:pt idx="43050">
                  <c:v>45149.479166666664</c:v>
                </c:pt>
                <c:pt idx="43051">
                  <c:v>45149.482638888891</c:v>
                </c:pt>
                <c:pt idx="43052">
                  <c:v>45149.486111111109</c:v>
                </c:pt>
                <c:pt idx="43053">
                  <c:v>45149.489583333336</c:v>
                </c:pt>
                <c:pt idx="43054">
                  <c:v>45149.493055555555</c:v>
                </c:pt>
                <c:pt idx="43055">
                  <c:v>45149.496527777781</c:v>
                </c:pt>
                <c:pt idx="43056">
                  <c:v>45149.5</c:v>
                </c:pt>
                <c:pt idx="43057">
                  <c:v>45149.503472222219</c:v>
                </c:pt>
                <c:pt idx="43058">
                  <c:v>45149.506944444445</c:v>
                </c:pt>
                <c:pt idx="43059">
                  <c:v>45149.510416666664</c:v>
                </c:pt>
                <c:pt idx="43060">
                  <c:v>45149.513888888891</c:v>
                </c:pt>
                <c:pt idx="43061">
                  <c:v>45149.517361111109</c:v>
                </c:pt>
                <c:pt idx="43062">
                  <c:v>45149.520833333336</c:v>
                </c:pt>
                <c:pt idx="43063">
                  <c:v>45149.524305555555</c:v>
                </c:pt>
                <c:pt idx="43064">
                  <c:v>45149.527777777781</c:v>
                </c:pt>
                <c:pt idx="43065">
                  <c:v>45149.53125</c:v>
                </c:pt>
                <c:pt idx="43066">
                  <c:v>45149.534722222219</c:v>
                </c:pt>
                <c:pt idx="43067">
                  <c:v>45149.538194444445</c:v>
                </c:pt>
                <c:pt idx="43068">
                  <c:v>45149.541666666664</c:v>
                </c:pt>
                <c:pt idx="43069">
                  <c:v>45149.545138888891</c:v>
                </c:pt>
                <c:pt idx="43070">
                  <c:v>45149.548611111109</c:v>
                </c:pt>
                <c:pt idx="43071">
                  <c:v>45149.552083333336</c:v>
                </c:pt>
                <c:pt idx="43072">
                  <c:v>45149.555555555555</c:v>
                </c:pt>
                <c:pt idx="43073">
                  <c:v>45149.559027777781</c:v>
                </c:pt>
                <c:pt idx="43074">
                  <c:v>45149.5625</c:v>
                </c:pt>
                <c:pt idx="43075">
                  <c:v>45149.565972222219</c:v>
                </c:pt>
                <c:pt idx="43076">
                  <c:v>45149.569444444445</c:v>
                </c:pt>
                <c:pt idx="43077">
                  <c:v>45149.572916666664</c:v>
                </c:pt>
                <c:pt idx="43078">
                  <c:v>45149.576388888891</c:v>
                </c:pt>
                <c:pt idx="43079">
                  <c:v>45149.579861111109</c:v>
                </c:pt>
                <c:pt idx="43080">
                  <c:v>45149.583333333336</c:v>
                </c:pt>
                <c:pt idx="43081">
                  <c:v>45149.586805555555</c:v>
                </c:pt>
                <c:pt idx="43082">
                  <c:v>45149.590277777781</c:v>
                </c:pt>
                <c:pt idx="43083">
                  <c:v>45149.59375</c:v>
                </c:pt>
                <c:pt idx="43084">
                  <c:v>45149.597222222219</c:v>
                </c:pt>
                <c:pt idx="43085">
                  <c:v>45149.600694444445</c:v>
                </c:pt>
                <c:pt idx="43086">
                  <c:v>45149.604166666664</c:v>
                </c:pt>
                <c:pt idx="43087">
                  <c:v>45149.607638888891</c:v>
                </c:pt>
                <c:pt idx="43088">
                  <c:v>45149.611111111109</c:v>
                </c:pt>
                <c:pt idx="43089">
                  <c:v>45149.614583333336</c:v>
                </c:pt>
                <c:pt idx="43090">
                  <c:v>45149.618055555555</c:v>
                </c:pt>
                <c:pt idx="43091">
                  <c:v>45149.621527777781</c:v>
                </c:pt>
                <c:pt idx="43092">
                  <c:v>45149.625</c:v>
                </c:pt>
                <c:pt idx="43093">
                  <c:v>45149.628472222219</c:v>
                </c:pt>
                <c:pt idx="43094">
                  <c:v>45149.631944444445</c:v>
                </c:pt>
                <c:pt idx="43095">
                  <c:v>45149.635416666664</c:v>
                </c:pt>
                <c:pt idx="43096">
                  <c:v>45149.638888888891</c:v>
                </c:pt>
                <c:pt idx="43097">
                  <c:v>45149.642361111109</c:v>
                </c:pt>
                <c:pt idx="43098">
                  <c:v>45149.645833333336</c:v>
                </c:pt>
                <c:pt idx="43099">
                  <c:v>45149.649305555555</c:v>
                </c:pt>
                <c:pt idx="43100">
                  <c:v>45149.652777777781</c:v>
                </c:pt>
                <c:pt idx="43101">
                  <c:v>45149.65625</c:v>
                </c:pt>
                <c:pt idx="43102">
                  <c:v>45149.659722222219</c:v>
                </c:pt>
                <c:pt idx="43103">
                  <c:v>45149.663194444445</c:v>
                </c:pt>
                <c:pt idx="43104">
                  <c:v>45149.666666666664</c:v>
                </c:pt>
                <c:pt idx="43105">
                  <c:v>45149.670138888891</c:v>
                </c:pt>
                <c:pt idx="43106">
                  <c:v>45149.673611111109</c:v>
                </c:pt>
                <c:pt idx="43107">
                  <c:v>45149.677083333336</c:v>
                </c:pt>
                <c:pt idx="43108">
                  <c:v>45149.680555555555</c:v>
                </c:pt>
                <c:pt idx="43109">
                  <c:v>45149.684027777781</c:v>
                </c:pt>
                <c:pt idx="43110">
                  <c:v>45149.6875</c:v>
                </c:pt>
                <c:pt idx="43111">
                  <c:v>45149.690972222219</c:v>
                </c:pt>
                <c:pt idx="43112">
                  <c:v>45149.694444444445</c:v>
                </c:pt>
                <c:pt idx="43113">
                  <c:v>45149.697916666664</c:v>
                </c:pt>
                <c:pt idx="43114">
                  <c:v>45149.701388888891</c:v>
                </c:pt>
                <c:pt idx="43115">
                  <c:v>45149.704861111109</c:v>
                </c:pt>
                <c:pt idx="43116">
                  <c:v>45149.708333333336</c:v>
                </c:pt>
                <c:pt idx="43117">
                  <c:v>45149.711805555555</c:v>
                </c:pt>
                <c:pt idx="43118">
                  <c:v>45149.715277777781</c:v>
                </c:pt>
                <c:pt idx="43119">
                  <c:v>45149.71875</c:v>
                </c:pt>
                <c:pt idx="43120">
                  <c:v>45149.722222222219</c:v>
                </c:pt>
                <c:pt idx="43121">
                  <c:v>45149.725694444445</c:v>
                </c:pt>
                <c:pt idx="43122">
                  <c:v>45149.729166666664</c:v>
                </c:pt>
                <c:pt idx="43123">
                  <c:v>45149.732638888891</c:v>
                </c:pt>
                <c:pt idx="43124">
                  <c:v>45149.736111111109</c:v>
                </c:pt>
                <c:pt idx="43125">
                  <c:v>45149.739583333336</c:v>
                </c:pt>
                <c:pt idx="43126">
                  <c:v>45149.743055555555</c:v>
                </c:pt>
                <c:pt idx="43127">
                  <c:v>45149.746527777781</c:v>
                </c:pt>
                <c:pt idx="43128">
                  <c:v>45149.75</c:v>
                </c:pt>
                <c:pt idx="43129">
                  <c:v>45149.753472222219</c:v>
                </c:pt>
                <c:pt idx="43130">
                  <c:v>45149.756944444445</c:v>
                </c:pt>
                <c:pt idx="43131">
                  <c:v>45149.760416666664</c:v>
                </c:pt>
                <c:pt idx="43132">
                  <c:v>45149.763888888891</c:v>
                </c:pt>
                <c:pt idx="43133">
                  <c:v>45149.767361111109</c:v>
                </c:pt>
                <c:pt idx="43134">
                  <c:v>45149.770833333336</c:v>
                </c:pt>
                <c:pt idx="43135">
                  <c:v>45149.774305555555</c:v>
                </c:pt>
                <c:pt idx="43136">
                  <c:v>45149.777777777781</c:v>
                </c:pt>
                <c:pt idx="43137">
                  <c:v>45149.78125</c:v>
                </c:pt>
                <c:pt idx="43138">
                  <c:v>45149.784722222219</c:v>
                </c:pt>
                <c:pt idx="43139">
                  <c:v>45149.788194444445</c:v>
                </c:pt>
                <c:pt idx="43140">
                  <c:v>45149.791666666664</c:v>
                </c:pt>
                <c:pt idx="43141">
                  <c:v>45149.795138888891</c:v>
                </c:pt>
                <c:pt idx="43142">
                  <c:v>45149.798611111109</c:v>
                </c:pt>
                <c:pt idx="43143">
                  <c:v>45149.802083333336</c:v>
                </c:pt>
                <c:pt idx="43144">
                  <c:v>45149.805555555555</c:v>
                </c:pt>
                <c:pt idx="43145">
                  <c:v>45149.809027777781</c:v>
                </c:pt>
                <c:pt idx="43146">
                  <c:v>45149.8125</c:v>
                </c:pt>
                <c:pt idx="43147">
                  <c:v>45149.815972222219</c:v>
                </c:pt>
                <c:pt idx="43148">
                  <c:v>45149.819444444445</c:v>
                </c:pt>
                <c:pt idx="43149">
                  <c:v>45149.822916666664</c:v>
                </c:pt>
                <c:pt idx="43150">
                  <c:v>45149.826388888891</c:v>
                </c:pt>
                <c:pt idx="43151">
                  <c:v>45149.829861111109</c:v>
                </c:pt>
                <c:pt idx="43152">
                  <c:v>45149.833333333336</c:v>
                </c:pt>
                <c:pt idx="43153">
                  <c:v>45149.836805555555</c:v>
                </c:pt>
                <c:pt idx="43154">
                  <c:v>45149.840277777781</c:v>
                </c:pt>
                <c:pt idx="43155">
                  <c:v>45149.84375</c:v>
                </c:pt>
                <c:pt idx="43156">
                  <c:v>45149.847222222219</c:v>
                </c:pt>
                <c:pt idx="43157">
                  <c:v>45149.850694444445</c:v>
                </c:pt>
                <c:pt idx="43158">
                  <c:v>45149.854166666664</c:v>
                </c:pt>
                <c:pt idx="43159">
                  <c:v>45149.857638888891</c:v>
                </c:pt>
                <c:pt idx="43160">
                  <c:v>45149.861111111109</c:v>
                </c:pt>
                <c:pt idx="43161">
                  <c:v>45149.864583333336</c:v>
                </c:pt>
                <c:pt idx="43162">
                  <c:v>45149.868055555555</c:v>
                </c:pt>
                <c:pt idx="43163">
                  <c:v>45149.871527777781</c:v>
                </c:pt>
                <c:pt idx="43164">
                  <c:v>45149.875</c:v>
                </c:pt>
                <c:pt idx="43165">
                  <c:v>45149.878472222219</c:v>
                </c:pt>
                <c:pt idx="43166">
                  <c:v>45149.881944444445</c:v>
                </c:pt>
                <c:pt idx="43167">
                  <c:v>45149.885416666664</c:v>
                </c:pt>
                <c:pt idx="43168">
                  <c:v>45149.888888888891</c:v>
                </c:pt>
                <c:pt idx="43169">
                  <c:v>45149.892361111109</c:v>
                </c:pt>
                <c:pt idx="43170">
                  <c:v>45149.895833333336</c:v>
                </c:pt>
                <c:pt idx="43171">
                  <c:v>45149.899305555555</c:v>
                </c:pt>
                <c:pt idx="43172">
                  <c:v>45149.902777777781</c:v>
                </c:pt>
                <c:pt idx="43173">
                  <c:v>45149.90625</c:v>
                </c:pt>
                <c:pt idx="43174">
                  <c:v>45149.909722222219</c:v>
                </c:pt>
                <c:pt idx="43175">
                  <c:v>45149.913194444445</c:v>
                </c:pt>
                <c:pt idx="43176">
                  <c:v>45149.916666666664</c:v>
                </c:pt>
                <c:pt idx="43177">
                  <c:v>45149.920138888891</c:v>
                </c:pt>
                <c:pt idx="43178">
                  <c:v>45149.923611111109</c:v>
                </c:pt>
                <c:pt idx="43179">
                  <c:v>45149.927083333336</c:v>
                </c:pt>
                <c:pt idx="43180">
                  <c:v>45149.930555555555</c:v>
                </c:pt>
                <c:pt idx="43181">
                  <c:v>45149.934027777781</c:v>
                </c:pt>
                <c:pt idx="43182">
                  <c:v>45149.9375</c:v>
                </c:pt>
                <c:pt idx="43183">
                  <c:v>45149.940972222219</c:v>
                </c:pt>
                <c:pt idx="43184">
                  <c:v>45149.944444444445</c:v>
                </c:pt>
                <c:pt idx="43185">
                  <c:v>45149.947916666664</c:v>
                </c:pt>
                <c:pt idx="43186">
                  <c:v>45149.951388888891</c:v>
                </c:pt>
                <c:pt idx="43187">
                  <c:v>45149.954861111109</c:v>
                </c:pt>
                <c:pt idx="43188">
                  <c:v>45149.958333333336</c:v>
                </c:pt>
                <c:pt idx="43189">
                  <c:v>45149.961805555555</c:v>
                </c:pt>
                <c:pt idx="43190">
                  <c:v>45149.965277777781</c:v>
                </c:pt>
                <c:pt idx="43191">
                  <c:v>45149.96875</c:v>
                </c:pt>
                <c:pt idx="43192">
                  <c:v>45149.972222222219</c:v>
                </c:pt>
                <c:pt idx="43193">
                  <c:v>45149.975694444445</c:v>
                </c:pt>
                <c:pt idx="43194">
                  <c:v>45149.979166666664</c:v>
                </c:pt>
                <c:pt idx="43195">
                  <c:v>45149.982638888891</c:v>
                </c:pt>
                <c:pt idx="43196">
                  <c:v>45149.986111111109</c:v>
                </c:pt>
                <c:pt idx="43197">
                  <c:v>45149.989583333336</c:v>
                </c:pt>
                <c:pt idx="43198">
                  <c:v>45149.993055555555</c:v>
                </c:pt>
                <c:pt idx="43199">
                  <c:v>45149.996527777781</c:v>
                </c:pt>
                <c:pt idx="43200">
                  <c:v>45150</c:v>
                </c:pt>
                <c:pt idx="43201">
                  <c:v>45150.003472222219</c:v>
                </c:pt>
                <c:pt idx="43202">
                  <c:v>45150.006944444445</c:v>
                </c:pt>
                <c:pt idx="43203">
                  <c:v>45150.010416666664</c:v>
                </c:pt>
                <c:pt idx="43204">
                  <c:v>45150.013888888891</c:v>
                </c:pt>
                <c:pt idx="43205">
                  <c:v>45150.017361111109</c:v>
                </c:pt>
                <c:pt idx="43206">
                  <c:v>45150.020833333336</c:v>
                </c:pt>
                <c:pt idx="43207">
                  <c:v>45150.024305555555</c:v>
                </c:pt>
                <c:pt idx="43208">
                  <c:v>45150.027777777781</c:v>
                </c:pt>
                <c:pt idx="43209">
                  <c:v>45150.03125</c:v>
                </c:pt>
                <c:pt idx="43210">
                  <c:v>45150.034722222219</c:v>
                </c:pt>
                <c:pt idx="43211">
                  <c:v>45150.038194444445</c:v>
                </c:pt>
                <c:pt idx="43212">
                  <c:v>45150.041666666664</c:v>
                </c:pt>
                <c:pt idx="43213">
                  <c:v>45150.045138888891</c:v>
                </c:pt>
                <c:pt idx="43214">
                  <c:v>45150.048611111109</c:v>
                </c:pt>
                <c:pt idx="43215">
                  <c:v>45150.052083333336</c:v>
                </c:pt>
                <c:pt idx="43216">
                  <c:v>45150.055555555555</c:v>
                </c:pt>
                <c:pt idx="43217">
                  <c:v>45150.059027777781</c:v>
                </c:pt>
                <c:pt idx="43218">
                  <c:v>45150.0625</c:v>
                </c:pt>
                <c:pt idx="43219">
                  <c:v>45150.065972222219</c:v>
                </c:pt>
                <c:pt idx="43220">
                  <c:v>45150.069444444445</c:v>
                </c:pt>
                <c:pt idx="43221">
                  <c:v>45150.072916666664</c:v>
                </c:pt>
                <c:pt idx="43222">
                  <c:v>45150.076388888891</c:v>
                </c:pt>
                <c:pt idx="43223">
                  <c:v>45150.079861111109</c:v>
                </c:pt>
                <c:pt idx="43224">
                  <c:v>45150.083333333336</c:v>
                </c:pt>
                <c:pt idx="43225">
                  <c:v>45150.086805555555</c:v>
                </c:pt>
                <c:pt idx="43226">
                  <c:v>45150.090277777781</c:v>
                </c:pt>
                <c:pt idx="43227">
                  <c:v>45150.09375</c:v>
                </c:pt>
                <c:pt idx="43228">
                  <c:v>45150.097222222219</c:v>
                </c:pt>
                <c:pt idx="43229">
                  <c:v>45150.100694444445</c:v>
                </c:pt>
                <c:pt idx="43230">
                  <c:v>45150.104166666664</c:v>
                </c:pt>
                <c:pt idx="43231">
                  <c:v>45150.107638888891</c:v>
                </c:pt>
                <c:pt idx="43232">
                  <c:v>45150.111111111109</c:v>
                </c:pt>
                <c:pt idx="43233">
                  <c:v>45150.114583333336</c:v>
                </c:pt>
                <c:pt idx="43234">
                  <c:v>45150.118055555555</c:v>
                </c:pt>
                <c:pt idx="43235">
                  <c:v>45150.121527777781</c:v>
                </c:pt>
                <c:pt idx="43236">
                  <c:v>45150.125</c:v>
                </c:pt>
                <c:pt idx="43237">
                  <c:v>45150.128472222219</c:v>
                </c:pt>
                <c:pt idx="43238">
                  <c:v>45150.131944444445</c:v>
                </c:pt>
                <c:pt idx="43239">
                  <c:v>45150.135416666664</c:v>
                </c:pt>
                <c:pt idx="43240">
                  <c:v>45150.138888888891</c:v>
                </c:pt>
                <c:pt idx="43241">
                  <c:v>45150.142361111109</c:v>
                </c:pt>
                <c:pt idx="43242">
                  <c:v>45150.145833333336</c:v>
                </c:pt>
                <c:pt idx="43243">
                  <c:v>45150.149305555555</c:v>
                </c:pt>
                <c:pt idx="43244">
                  <c:v>45150.152777777781</c:v>
                </c:pt>
                <c:pt idx="43245">
                  <c:v>45150.15625</c:v>
                </c:pt>
                <c:pt idx="43246">
                  <c:v>45150.159722222219</c:v>
                </c:pt>
                <c:pt idx="43247">
                  <c:v>45150.163194444445</c:v>
                </c:pt>
                <c:pt idx="43248">
                  <c:v>45150.166666666664</c:v>
                </c:pt>
                <c:pt idx="43249">
                  <c:v>45150.170138888891</c:v>
                </c:pt>
                <c:pt idx="43250">
                  <c:v>45150.173611111109</c:v>
                </c:pt>
                <c:pt idx="43251">
                  <c:v>45150.177083333336</c:v>
                </c:pt>
                <c:pt idx="43252">
                  <c:v>45150.180555555555</c:v>
                </c:pt>
                <c:pt idx="43253">
                  <c:v>45150.184027777781</c:v>
                </c:pt>
                <c:pt idx="43254">
                  <c:v>45150.1875</c:v>
                </c:pt>
                <c:pt idx="43255">
                  <c:v>45150.190972222219</c:v>
                </c:pt>
                <c:pt idx="43256">
                  <c:v>45150.194444444445</c:v>
                </c:pt>
                <c:pt idx="43257">
                  <c:v>45150.197916666664</c:v>
                </c:pt>
                <c:pt idx="43258">
                  <c:v>45150.201388888891</c:v>
                </c:pt>
                <c:pt idx="43259">
                  <c:v>45150.204861111109</c:v>
                </c:pt>
                <c:pt idx="43260">
                  <c:v>45150.208333333336</c:v>
                </c:pt>
                <c:pt idx="43261">
                  <c:v>45150.211805555555</c:v>
                </c:pt>
                <c:pt idx="43262">
                  <c:v>45150.215277777781</c:v>
                </c:pt>
                <c:pt idx="43263">
                  <c:v>45150.21875</c:v>
                </c:pt>
                <c:pt idx="43264">
                  <c:v>45150.222222222219</c:v>
                </c:pt>
                <c:pt idx="43265">
                  <c:v>45150.225694444445</c:v>
                </c:pt>
                <c:pt idx="43266">
                  <c:v>45150.229166666664</c:v>
                </c:pt>
                <c:pt idx="43267">
                  <c:v>45150.232638888891</c:v>
                </c:pt>
                <c:pt idx="43268">
                  <c:v>45150.236111111109</c:v>
                </c:pt>
                <c:pt idx="43269">
                  <c:v>45150.239583333336</c:v>
                </c:pt>
                <c:pt idx="43270">
                  <c:v>45150.243055555555</c:v>
                </c:pt>
                <c:pt idx="43271">
                  <c:v>45150.246527777781</c:v>
                </c:pt>
                <c:pt idx="43272">
                  <c:v>45150.25</c:v>
                </c:pt>
                <c:pt idx="43273">
                  <c:v>45150.253472222219</c:v>
                </c:pt>
                <c:pt idx="43274">
                  <c:v>45150.256944444445</c:v>
                </c:pt>
                <c:pt idx="43275">
                  <c:v>45150.260416666664</c:v>
                </c:pt>
                <c:pt idx="43276">
                  <c:v>45150.263888888891</c:v>
                </c:pt>
                <c:pt idx="43277">
                  <c:v>45150.267361111109</c:v>
                </c:pt>
                <c:pt idx="43278">
                  <c:v>45150.270833333336</c:v>
                </c:pt>
                <c:pt idx="43279">
                  <c:v>45150.274305555555</c:v>
                </c:pt>
                <c:pt idx="43280">
                  <c:v>45150.277777777781</c:v>
                </c:pt>
                <c:pt idx="43281">
                  <c:v>45150.28125</c:v>
                </c:pt>
                <c:pt idx="43282">
                  <c:v>45150.284722222219</c:v>
                </c:pt>
                <c:pt idx="43283">
                  <c:v>45150.288194444445</c:v>
                </c:pt>
                <c:pt idx="43284">
                  <c:v>45150.291666666664</c:v>
                </c:pt>
                <c:pt idx="43285">
                  <c:v>45150.295138888891</c:v>
                </c:pt>
                <c:pt idx="43286">
                  <c:v>45150.298611111109</c:v>
                </c:pt>
                <c:pt idx="43287">
                  <c:v>45150.302083333336</c:v>
                </c:pt>
                <c:pt idx="43288">
                  <c:v>45150.305555555555</c:v>
                </c:pt>
                <c:pt idx="43289">
                  <c:v>45150.309027777781</c:v>
                </c:pt>
                <c:pt idx="43290">
                  <c:v>45150.3125</c:v>
                </c:pt>
                <c:pt idx="43291">
                  <c:v>45150.315972222219</c:v>
                </c:pt>
                <c:pt idx="43292">
                  <c:v>45150.319444444445</c:v>
                </c:pt>
                <c:pt idx="43293">
                  <c:v>45150.322916666664</c:v>
                </c:pt>
                <c:pt idx="43294">
                  <c:v>45150.326388888891</c:v>
                </c:pt>
                <c:pt idx="43295">
                  <c:v>45150.329861111109</c:v>
                </c:pt>
                <c:pt idx="43296">
                  <c:v>45150.333333333336</c:v>
                </c:pt>
                <c:pt idx="43297">
                  <c:v>45150.336805555555</c:v>
                </c:pt>
                <c:pt idx="43298">
                  <c:v>45150.340277777781</c:v>
                </c:pt>
                <c:pt idx="43299">
                  <c:v>45150.34375</c:v>
                </c:pt>
                <c:pt idx="43300">
                  <c:v>45150.347222222219</c:v>
                </c:pt>
                <c:pt idx="43301">
                  <c:v>45150.350694444445</c:v>
                </c:pt>
                <c:pt idx="43302">
                  <c:v>45150.354166666664</c:v>
                </c:pt>
                <c:pt idx="43303">
                  <c:v>45150.357638888891</c:v>
                </c:pt>
                <c:pt idx="43304">
                  <c:v>45150.361111111109</c:v>
                </c:pt>
                <c:pt idx="43305">
                  <c:v>45150.364583333336</c:v>
                </c:pt>
                <c:pt idx="43306">
                  <c:v>45150.368055555555</c:v>
                </c:pt>
                <c:pt idx="43307">
                  <c:v>45150.371527777781</c:v>
                </c:pt>
                <c:pt idx="43308">
                  <c:v>45150.375</c:v>
                </c:pt>
                <c:pt idx="43309">
                  <c:v>45150.378472222219</c:v>
                </c:pt>
                <c:pt idx="43310">
                  <c:v>45150.381944444445</c:v>
                </c:pt>
                <c:pt idx="43311">
                  <c:v>45150.385416666664</c:v>
                </c:pt>
                <c:pt idx="43312">
                  <c:v>45150.388888888891</c:v>
                </c:pt>
                <c:pt idx="43313">
                  <c:v>45150.392361111109</c:v>
                </c:pt>
                <c:pt idx="43314">
                  <c:v>45150.395833333336</c:v>
                </c:pt>
                <c:pt idx="43315">
                  <c:v>45150.399305555555</c:v>
                </c:pt>
                <c:pt idx="43316">
                  <c:v>45150.402777777781</c:v>
                </c:pt>
                <c:pt idx="43317">
                  <c:v>45150.40625</c:v>
                </c:pt>
                <c:pt idx="43318">
                  <c:v>45150.409722222219</c:v>
                </c:pt>
                <c:pt idx="43319">
                  <c:v>45150.413194444445</c:v>
                </c:pt>
                <c:pt idx="43320">
                  <c:v>45150.416666666664</c:v>
                </c:pt>
                <c:pt idx="43321">
                  <c:v>45150.420138888891</c:v>
                </c:pt>
                <c:pt idx="43322">
                  <c:v>45150.423611111109</c:v>
                </c:pt>
                <c:pt idx="43323">
                  <c:v>45150.427083333336</c:v>
                </c:pt>
                <c:pt idx="43324">
                  <c:v>45150.430555555555</c:v>
                </c:pt>
                <c:pt idx="43325">
                  <c:v>45150.434027777781</c:v>
                </c:pt>
                <c:pt idx="43326">
                  <c:v>45150.4375</c:v>
                </c:pt>
                <c:pt idx="43327">
                  <c:v>45150.440972222219</c:v>
                </c:pt>
                <c:pt idx="43328">
                  <c:v>45150.444444444445</c:v>
                </c:pt>
                <c:pt idx="43329">
                  <c:v>45150.447916666664</c:v>
                </c:pt>
                <c:pt idx="43330">
                  <c:v>45150.451388888891</c:v>
                </c:pt>
                <c:pt idx="43331">
                  <c:v>45150.454861111109</c:v>
                </c:pt>
                <c:pt idx="43332">
                  <c:v>45150.458333333336</c:v>
                </c:pt>
                <c:pt idx="43333">
                  <c:v>45150.461805555555</c:v>
                </c:pt>
                <c:pt idx="43334">
                  <c:v>45150.465277777781</c:v>
                </c:pt>
                <c:pt idx="43335">
                  <c:v>45150.46875</c:v>
                </c:pt>
                <c:pt idx="43336">
                  <c:v>45150.472222222219</c:v>
                </c:pt>
                <c:pt idx="43337">
                  <c:v>45150.475694444445</c:v>
                </c:pt>
                <c:pt idx="43338">
                  <c:v>45150.479166666664</c:v>
                </c:pt>
                <c:pt idx="43339">
                  <c:v>45150.482638888891</c:v>
                </c:pt>
                <c:pt idx="43340">
                  <c:v>45150.486111111109</c:v>
                </c:pt>
                <c:pt idx="43341">
                  <c:v>45150.489583333336</c:v>
                </c:pt>
                <c:pt idx="43342">
                  <c:v>45150.493055555555</c:v>
                </c:pt>
                <c:pt idx="43343">
                  <c:v>45150.496527777781</c:v>
                </c:pt>
                <c:pt idx="43344">
                  <c:v>45150.5</c:v>
                </c:pt>
                <c:pt idx="43345">
                  <c:v>45150.503472222219</c:v>
                </c:pt>
                <c:pt idx="43346">
                  <c:v>45150.506944444445</c:v>
                </c:pt>
                <c:pt idx="43347">
                  <c:v>45150.510416666664</c:v>
                </c:pt>
                <c:pt idx="43348">
                  <c:v>45150.513888888891</c:v>
                </c:pt>
                <c:pt idx="43349">
                  <c:v>45150.517361111109</c:v>
                </c:pt>
                <c:pt idx="43350">
                  <c:v>45150.520833333336</c:v>
                </c:pt>
                <c:pt idx="43351">
                  <c:v>45150.524305555555</c:v>
                </c:pt>
                <c:pt idx="43352">
                  <c:v>45150.527777777781</c:v>
                </c:pt>
                <c:pt idx="43353">
                  <c:v>45150.53125</c:v>
                </c:pt>
                <c:pt idx="43354">
                  <c:v>45150.534722222219</c:v>
                </c:pt>
                <c:pt idx="43355">
                  <c:v>45150.538194444445</c:v>
                </c:pt>
                <c:pt idx="43356">
                  <c:v>45150.541666666664</c:v>
                </c:pt>
                <c:pt idx="43357">
                  <c:v>45150.545138888891</c:v>
                </c:pt>
                <c:pt idx="43358">
                  <c:v>45150.548611111109</c:v>
                </c:pt>
                <c:pt idx="43359">
                  <c:v>45150.552083333336</c:v>
                </c:pt>
                <c:pt idx="43360">
                  <c:v>45150.555555555555</c:v>
                </c:pt>
                <c:pt idx="43361">
                  <c:v>45150.559027777781</c:v>
                </c:pt>
                <c:pt idx="43362">
                  <c:v>45150.5625</c:v>
                </c:pt>
                <c:pt idx="43363">
                  <c:v>45150.565972222219</c:v>
                </c:pt>
                <c:pt idx="43364">
                  <c:v>45150.569444444445</c:v>
                </c:pt>
                <c:pt idx="43365">
                  <c:v>45150.572916666664</c:v>
                </c:pt>
                <c:pt idx="43366">
                  <c:v>45150.576388888891</c:v>
                </c:pt>
                <c:pt idx="43367">
                  <c:v>45150.579861111109</c:v>
                </c:pt>
                <c:pt idx="43368">
                  <c:v>45150.583333333336</c:v>
                </c:pt>
                <c:pt idx="43369">
                  <c:v>45150.586805555555</c:v>
                </c:pt>
                <c:pt idx="43370">
                  <c:v>45150.590277777781</c:v>
                </c:pt>
                <c:pt idx="43371">
                  <c:v>45150.59375</c:v>
                </c:pt>
                <c:pt idx="43372">
                  <c:v>45150.597222222219</c:v>
                </c:pt>
                <c:pt idx="43373">
                  <c:v>45150.600694444445</c:v>
                </c:pt>
                <c:pt idx="43374">
                  <c:v>45150.604166666664</c:v>
                </c:pt>
                <c:pt idx="43375">
                  <c:v>45150.607638888891</c:v>
                </c:pt>
                <c:pt idx="43376">
                  <c:v>45150.611111111109</c:v>
                </c:pt>
                <c:pt idx="43377">
                  <c:v>45150.614583333336</c:v>
                </c:pt>
                <c:pt idx="43378">
                  <c:v>45150.618055555555</c:v>
                </c:pt>
                <c:pt idx="43379">
                  <c:v>45150.621527777781</c:v>
                </c:pt>
                <c:pt idx="43380">
                  <c:v>45150.625</c:v>
                </c:pt>
                <c:pt idx="43381">
                  <c:v>45150.628472222219</c:v>
                </c:pt>
                <c:pt idx="43382">
                  <c:v>45150.631944444445</c:v>
                </c:pt>
                <c:pt idx="43383">
                  <c:v>45150.635416666664</c:v>
                </c:pt>
                <c:pt idx="43384">
                  <c:v>45150.638888888891</c:v>
                </c:pt>
                <c:pt idx="43385">
                  <c:v>45150.642361111109</c:v>
                </c:pt>
                <c:pt idx="43386">
                  <c:v>45150.645833333336</c:v>
                </c:pt>
                <c:pt idx="43387">
                  <c:v>45150.649305555555</c:v>
                </c:pt>
                <c:pt idx="43388">
                  <c:v>45150.652777777781</c:v>
                </c:pt>
                <c:pt idx="43389">
                  <c:v>45150.65625</c:v>
                </c:pt>
                <c:pt idx="43390">
                  <c:v>45150.659722222219</c:v>
                </c:pt>
                <c:pt idx="43391">
                  <c:v>45150.663194444445</c:v>
                </c:pt>
                <c:pt idx="43392">
                  <c:v>45150.666666666664</c:v>
                </c:pt>
                <c:pt idx="43393">
                  <c:v>45150.670138888891</c:v>
                </c:pt>
                <c:pt idx="43394">
                  <c:v>45150.673611111109</c:v>
                </c:pt>
                <c:pt idx="43395">
                  <c:v>45150.677083333336</c:v>
                </c:pt>
                <c:pt idx="43396">
                  <c:v>45150.680555555555</c:v>
                </c:pt>
                <c:pt idx="43397">
                  <c:v>45150.684027777781</c:v>
                </c:pt>
                <c:pt idx="43398">
                  <c:v>45150.6875</c:v>
                </c:pt>
                <c:pt idx="43399">
                  <c:v>45150.690972222219</c:v>
                </c:pt>
                <c:pt idx="43400">
                  <c:v>45150.694444444445</c:v>
                </c:pt>
                <c:pt idx="43401">
                  <c:v>45150.697916666664</c:v>
                </c:pt>
                <c:pt idx="43402">
                  <c:v>45150.701388888891</c:v>
                </c:pt>
                <c:pt idx="43403">
                  <c:v>45150.704861111109</c:v>
                </c:pt>
                <c:pt idx="43404">
                  <c:v>45150.708333333336</c:v>
                </c:pt>
                <c:pt idx="43405">
                  <c:v>45150.711805555555</c:v>
                </c:pt>
                <c:pt idx="43406">
                  <c:v>45150.715277777781</c:v>
                </c:pt>
                <c:pt idx="43407">
                  <c:v>45150.71875</c:v>
                </c:pt>
                <c:pt idx="43408">
                  <c:v>45150.722222222219</c:v>
                </c:pt>
                <c:pt idx="43409">
                  <c:v>45150.725694444445</c:v>
                </c:pt>
                <c:pt idx="43410">
                  <c:v>45150.729166666664</c:v>
                </c:pt>
                <c:pt idx="43411">
                  <c:v>45150.732638888891</c:v>
                </c:pt>
                <c:pt idx="43412">
                  <c:v>45150.736111111109</c:v>
                </c:pt>
                <c:pt idx="43413">
                  <c:v>45150.739583333336</c:v>
                </c:pt>
                <c:pt idx="43414">
                  <c:v>45150.743055555555</c:v>
                </c:pt>
                <c:pt idx="43415">
                  <c:v>45150.746527777781</c:v>
                </c:pt>
                <c:pt idx="43416">
                  <c:v>45150.75</c:v>
                </c:pt>
                <c:pt idx="43417">
                  <c:v>45150.753472222219</c:v>
                </c:pt>
                <c:pt idx="43418">
                  <c:v>45150.756944444445</c:v>
                </c:pt>
                <c:pt idx="43419">
                  <c:v>45150.760416666664</c:v>
                </c:pt>
                <c:pt idx="43420">
                  <c:v>45150.763888888891</c:v>
                </c:pt>
                <c:pt idx="43421">
                  <c:v>45150.767361111109</c:v>
                </c:pt>
                <c:pt idx="43422">
                  <c:v>45150.770833333336</c:v>
                </c:pt>
                <c:pt idx="43423">
                  <c:v>45150.774305555555</c:v>
                </c:pt>
                <c:pt idx="43424">
                  <c:v>45150.777777777781</c:v>
                </c:pt>
                <c:pt idx="43425">
                  <c:v>45150.78125</c:v>
                </c:pt>
                <c:pt idx="43426">
                  <c:v>45150.784722222219</c:v>
                </c:pt>
                <c:pt idx="43427">
                  <c:v>45150.788194444445</c:v>
                </c:pt>
                <c:pt idx="43428">
                  <c:v>45150.791666666664</c:v>
                </c:pt>
                <c:pt idx="43429">
                  <c:v>45150.795138888891</c:v>
                </c:pt>
                <c:pt idx="43430">
                  <c:v>45150.798611111109</c:v>
                </c:pt>
                <c:pt idx="43431">
                  <c:v>45150.802083333336</c:v>
                </c:pt>
                <c:pt idx="43432">
                  <c:v>45150.805555555555</c:v>
                </c:pt>
                <c:pt idx="43433">
                  <c:v>45150.809027777781</c:v>
                </c:pt>
                <c:pt idx="43434">
                  <c:v>45150.8125</c:v>
                </c:pt>
                <c:pt idx="43435">
                  <c:v>45150.815972222219</c:v>
                </c:pt>
                <c:pt idx="43436">
                  <c:v>45150.819444444445</c:v>
                </c:pt>
                <c:pt idx="43437">
                  <c:v>45150.822916666664</c:v>
                </c:pt>
                <c:pt idx="43438">
                  <c:v>45150.826388888891</c:v>
                </c:pt>
                <c:pt idx="43439">
                  <c:v>45150.829861111109</c:v>
                </c:pt>
                <c:pt idx="43440">
                  <c:v>45150.833333333336</c:v>
                </c:pt>
                <c:pt idx="43441">
                  <c:v>45150.836805555555</c:v>
                </c:pt>
                <c:pt idx="43442">
                  <c:v>45150.840277777781</c:v>
                </c:pt>
                <c:pt idx="43443">
                  <c:v>45150.84375</c:v>
                </c:pt>
                <c:pt idx="43444">
                  <c:v>45150.847222222219</c:v>
                </c:pt>
                <c:pt idx="43445">
                  <c:v>45150.850694444445</c:v>
                </c:pt>
                <c:pt idx="43446">
                  <c:v>45150.854166666664</c:v>
                </c:pt>
                <c:pt idx="43447">
                  <c:v>45150.857638888891</c:v>
                </c:pt>
                <c:pt idx="43448">
                  <c:v>45150.861111111109</c:v>
                </c:pt>
                <c:pt idx="43449">
                  <c:v>45150.864583333336</c:v>
                </c:pt>
                <c:pt idx="43450">
                  <c:v>45150.868055555555</c:v>
                </c:pt>
                <c:pt idx="43451">
                  <c:v>45150.871527777781</c:v>
                </c:pt>
                <c:pt idx="43452">
                  <c:v>45150.875</c:v>
                </c:pt>
                <c:pt idx="43453">
                  <c:v>45150.878472222219</c:v>
                </c:pt>
                <c:pt idx="43454">
                  <c:v>45150.881944444445</c:v>
                </c:pt>
                <c:pt idx="43455">
                  <c:v>45150.885416666664</c:v>
                </c:pt>
                <c:pt idx="43456">
                  <c:v>45150.888888888891</c:v>
                </c:pt>
                <c:pt idx="43457">
                  <c:v>45150.892361111109</c:v>
                </c:pt>
                <c:pt idx="43458">
                  <c:v>45150.895833333336</c:v>
                </c:pt>
                <c:pt idx="43459">
                  <c:v>45150.899305555555</c:v>
                </c:pt>
                <c:pt idx="43460">
                  <c:v>45150.902777777781</c:v>
                </c:pt>
                <c:pt idx="43461">
                  <c:v>45150.90625</c:v>
                </c:pt>
                <c:pt idx="43462">
                  <c:v>45150.909722222219</c:v>
                </c:pt>
                <c:pt idx="43463">
                  <c:v>45150.913194444445</c:v>
                </c:pt>
                <c:pt idx="43464">
                  <c:v>45150.916666666664</c:v>
                </c:pt>
                <c:pt idx="43465">
                  <c:v>45150.920138888891</c:v>
                </c:pt>
                <c:pt idx="43466">
                  <c:v>45150.923611111109</c:v>
                </c:pt>
                <c:pt idx="43467">
                  <c:v>45150.927083333336</c:v>
                </c:pt>
                <c:pt idx="43468">
                  <c:v>45150.930555555555</c:v>
                </c:pt>
                <c:pt idx="43469">
                  <c:v>45150.934027777781</c:v>
                </c:pt>
                <c:pt idx="43470">
                  <c:v>45150.9375</c:v>
                </c:pt>
                <c:pt idx="43471">
                  <c:v>45150.940972222219</c:v>
                </c:pt>
                <c:pt idx="43472">
                  <c:v>45150.944444444445</c:v>
                </c:pt>
                <c:pt idx="43473">
                  <c:v>45150.947916666664</c:v>
                </c:pt>
                <c:pt idx="43474">
                  <c:v>45150.951388888891</c:v>
                </c:pt>
                <c:pt idx="43475">
                  <c:v>45150.954861111109</c:v>
                </c:pt>
                <c:pt idx="43476">
                  <c:v>45150.958333333336</c:v>
                </c:pt>
                <c:pt idx="43477">
                  <c:v>45150.961805555555</c:v>
                </c:pt>
                <c:pt idx="43478">
                  <c:v>45150.965277777781</c:v>
                </c:pt>
                <c:pt idx="43479">
                  <c:v>45150.96875</c:v>
                </c:pt>
                <c:pt idx="43480">
                  <c:v>45150.972222222219</c:v>
                </c:pt>
                <c:pt idx="43481">
                  <c:v>45150.975694444445</c:v>
                </c:pt>
                <c:pt idx="43482">
                  <c:v>45150.979166666664</c:v>
                </c:pt>
                <c:pt idx="43483">
                  <c:v>45150.982638888891</c:v>
                </c:pt>
                <c:pt idx="43484">
                  <c:v>45150.986111111109</c:v>
                </c:pt>
                <c:pt idx="43485">
                  <c:v>45150.989583333336</c:v>
                </c:pt>
                <c:pt idx="43486">
                  <c:v>45150.993055555555</c:v>
                </c:pt>
                <c:pt idx="43487">
                  <c:v>45150.996527777781</c:v>
                </c:pt>
                <c:pt idx="43488">
                  <c:v>45151</c:v>
                </c:pt>
                <c:pt idx="43489">
                  <c:v>45151.003472222219</c:v>
                </c:pt>
                <c:pt idx="43490">
                  <c:v>45151.006944444445</c:v>
                </c:pt>
                <c:pt idx="43491">
                  <c:v>45151.010416666664</c:v>
                </c:pt>
                <c:pt idx="43492">
                  <c:v>45151.013888888891</c:v>
                </c:pt>
                <c:pt idx="43493">
                  <c:v>45151.017361111109</c:v>
                </c:pt>
                <c:pt idx="43494">
                  <c:v>45151.020833333336</c:v>
                </c:pt>
                <c:pt idx="43495">
                  <c:v>45151.024305555555</c:v>
                </c:pt>
                <c:pt idx="43496">
                  <c:v>45151.027777777781</c:v>
                </c:pt>
                <c:pt idx="43497">
                  <c:v>45151.03125</c:v>
                </c:pt>
                <c:pt idx="43498">
                  <c:v>45151.034722222219</c:v>
                </c:pt>
                <c:pt idx="43499">
                  <c:v>45151.038194444445</c:v>
                </c:pt>
                <c:pt idx="43500">
                  <c:v>45151.041666666664</c:v>
                </c:pt>
                <c:pt idx="43501">
                  <c:v>45151.045138888891</c:v>
                </c:pt>
                <c:pt idx="43502">
                  <c:v>45151.048611111109</c:v>
                </c:pt>
                <c:pt idx="43503">
                  <c:v>45151.052083333336</c:v>
                </c:pt>
                <c:pt idx="43504">
                  <c:v>45151.055555555555</c:v>
                </c:pt>
                <c:pt idx="43505">
                  <c:v>45151.059027777781</c:v>
                </c:pt>
                <c:pt idx="43506">
                  <c:v>45151.0625</c:v>
                </c:pt>
                <c:pt idx="43507">
                  <c:v>45151.065972222219</c:v>
                </c:pt>
                <c:pt idx="43508">
                  <c:v>45151.069444444445</c:v>
                </c:pt>
                <c:pt idx="43509">
                  <c:v>45151.072916666664</c:v>
                </c:pt>
                <c:pt idx="43510">
                  <c:v>45151.076388888891</c:v>
                </c:pt>
                <c:pt idx="43511">
                  <c:v>45151.079861111109</c:v>
                </c:pt>
                <c:pt idx="43512">
                  <c:v>45151.083333333336</c:v>
                </c:pt>
                <c:pt idx="43513">
                  <c:v>45151.086805555555</c:v>
                </c:pt>
                <c:pt idx="43514">
                  <c:v>45151.090277777781</c:v>
                </c:pt>
                <c:pt idx="43515">
                  <c:v>45151.09375</c:v>
                </c:pt>
                <c:pt idx="43516">
                  <c:v>45151.097222222219</c:v>
                </c:pt>
                <c:pt idx="43517">
                  <c:v>45151.100694444445</c:v>
                </c:pt>
                <c:pt idx="43518">
                  <c:v>45151.104166666664</c:v>
                </c:pt>
                <c:pt idx="43519">
                  <c:v>45151.107638888891</c:v>
                </c:pt>
                <c:pt idx="43520">
                  <c:v>45151.111111111109</c:v>
                </c:pt>
                <c:pt idx="43521">
                  <c:v>45151.114583333336</c:v>
                </c:pt>
                <c:pt idx="43522">
                  <c:v>45151.118055555555</c:v>
                </c:pt>
                <c:pt idx="43523">
                  <c:v>45151.121527777781</c:v>
                </c:pt>
                <c:pt idx="43524">
                  <c:v>45151.125</c:v>
                </c:pt>
                <c:pt idx="43525">
                  <c:v>45151.128472222219</c:v>
                </c:pt>
                <c:pt idx="43526">
                  <c:v>45151.131944444445</c:v>
                </c:pt>
                <c:pt idx="43527">
                  <c:v>45151.135416666664</c:v>
                </c:pt>
                <c:pt idx="43528">
                  <c:v>45151.138888888891</c:v>
                </c:pt>
                <c:pt idx="43529">
                  <c:v>45151.142361111109</c:v>
                </c:pt>
                <c:pt idx="43530">
                  <c:v>45151.145833333336</c:v>
                </c:pt>
                <c:pt idx="43531">
                  <c:v>45151.149305555555</c:v>
                </c:pt>
                <c:pt idx="43532">
                  <c:v>45151.152777777781</c:v>
                </c:pt>
                <c:pt idx="43533">
                  <c:v>45151.15625</c:v>
                </c:pt>
                <c:pt idx="43534">
                  <c:v>45151.159722222219</c:v>
                </c:pt>
                <c:pt idx="43535">
                  <c:v>45151.163194444445</c:v>
                </c:pt>
                <c:pt idx="43536">
                  <c:v>45151.166666666664</c:v>
                </c:pt>
                <c:pt idx="43537">
                  <c:v>45151.170138888891</c:v>
                </c:pt>
                <c:pt idx="43538">
                  <c:v>45151.173611111109</c:v>
                </c:pt>
                <c:pt idx="43539">
                  <c:v>45151.177083333336</c:v>
                </c:pt>
                <c:pt idx="43540">
                  <c:v>45151.180555555555</c:v>
                </c:pt>
                <c:pt idx="43541">
                  <c:v>45151.184027777781</c:v>
                </c:pt>
                <c:pt idx="43542">
                  <c:v>45151.1875</c:v>
                </c:pt>
                <c:pt idx="43543">
                  <c:v>45151.190972222219</c:v>
                </c:pt>
                <c:pt idx="43544">
                  <c:v>45151.194444444445</c:v>
                </c:pt>
                <c:pt idx="43545">
                  <c:v>45151.197916666664</c:v>
                </c:pt>
                <c:pt idx="43546">
                  <c:v>45151.201388888891</c:v>
                </c:pt>
                <c:pt idx="43547">
                  <c:v>45151.204861111109</c:v>
                </c:pt>
                <c:pt idx="43548">
                  <c:v>45151.208333333336</c:v>
                </c:pt>
                <c:pt idx="43549">
                  <c:v>45151.211805555555</c:v>
                </c:pt>
                <c:pt idx="43550">
                  <c:v>45151.215277777781</c:v>
                </c:pt>
                <c:pt idx="43551">
                  <c:v>45151.21875</c:v>
                </c:pt>
                <c:pt idx="43552">
                  <c:v>45151.222222222219</c:v>
                </c:pt>
                <c:pt idx="43553">
                  <c:v>45151.225694444445</c:v>
                </c:pt>
                <c:pt idx="43554">
                  <c:v>45151.229166666664</c:v>
                </c:pt>
                <c:pt idx="43555">
                  <c:v>45151.232638888891</c:v>
                </c:pt>
                <c:pt idx="43556">
                  <c:v>45151.236111111109</c:v>
                </c:pt>
                <c:pt idx="43557">
                  <c:v>45151.239583333336</c:v>
                </c:pt>
                <c:pt idx="43558">
                  <c:v>45151.243055555555</c:v>
                </c:pt>
                <c:pt idx="43559">
                  <c:v>45151.246527777781</c:v>
                </c:pt>
                <c:pt idx="43560">
                  <c:v>45151.25</c:v>
                </c:pt>
                <c:pt idx="43561">
                  <c:v>45151.253472222219</c:v>
                </c:pt>
                <c:pt idx="43562">
                  <c:v>45151.256944444445</c:v>
                </c:pt>
                <c:pt idx="43563">
                  <c:v>45151.260416666664</c:v>
                </c:pt>
                <c:pt idx="43564">
                  <c:v>45151.263888888891</c:v>
                </c:pt>
                <c:pt idx="43565">
                  <c:v>45151.267361111109</c:v>
                </c:pt>
                <c:pt idx="43566">
                  <c:v>45151.270833333336</c:v>
                </c:pt>
                <c:pt idx="43567">
                  <c:v>45151.274305555555</c:v>
                </c:pt>
                <c:pt idx="43568">
                  <c:v>45151.277777777781</c:v>
                </c:pt>
                <c:pt idx="43569">
                  <c:v>45151.28125</c:v>
                </c:pt>
                <c:pt idx="43570">
                  <c:v>45151.284722222219</c:v>
                </c:pt>
                <c:pt idx="43571">
                  <c:v>45151.288194444445</c:v>
                </c:pt>
                <c:pt idx="43572">
                  <c:v>45151.291666666664</c:v>
                </c:pt>
                <c:pt idx="43573">
                  <c:v>45151.295138888891</c:v>
                </c:pt>
                <c:pt idx="43574">
                  <c:v>45151.298611111109</c:v>
                </c:pt>
                <c:pt idx="43575">
                  <c:v>45151.302083333336</c:v>
                </c:pt>
                <c:pt idx="43576">
                  <c:v>45151.305555555555</c:v>
                </c:pt>
                <c:pt idx="43577">
                  <c:v>45151.309027777781</c:v>
                </c:pt>
                <c:pt idx="43578">
                  <c:v>45151.3125</c:v>
                </c:pt>
                <c:pt idx="43579">
                  <c:v>45151.315972222219</c:v>
                </c:pt>
                <c:pt idx="43580">
                  <c:v>45151.319444444445</c:v>
                </c:pt>
                <c:pt idx="43581">
                  <c:v>45151.322916666664</c:v>
                </c:pt>
                <c:pt idx="43582">
                  <c:v>45151.326388888891</c:v>
                </c:pt>
                <c:pt idx="43583">
                  <c:v>45151.329861111109</c:v>
                </c:pt>
                <c:pt idx="43584">
                  <c:v>45151.333333333336</c:v>
                </c:pt>
                <c:pt idx="43585">
                  <c:v>45151.336805555555</c:v>
                </c:pt>
                <c:pt idx="43586">
                  <c:v>45151.340277777781</c:v>
                </c:pt>
                <c:pt idx="43587">
                  <c:v>45151.34375</c:v>
                </c:pt>
                <c:pt idx="43588">
                  <c:v>45151.347222222219</c:v>
                </c:pt>
                <c:pt idx="43589">
                  <c:v>45151.350694444445</c:v>
                </c:pt>
                <c:pt idx="43590">
                  <c:v>45151.354166666664</c:v>
                </c:pt>
                <c:pt idx="43591">
                  <c:v>45151.357638888891</c:v>
                </c:pt>
                <c:pt idx="43592">
                  <c:v>45151.361111111109</c:v>
                </c:pt>
                <c:pt idx="43593">
                  <c:v>45151.364583333336</c:v>
                </c:pt>
                <c:pt idx="43594">
                  <c:v>45151.368055555555</c:v>
                </c:pt>
                <c:pt idx="43595">
                  <c:v>45151.371527777781</c:v>
                </c:pt>
                <c:pt idx="43596">
                  <c:v>45151.375</c:v>
                </c:pt>
                <c:pt idx="43597">
                  <c:v>45151.378472222219</c:v>
                </c:pt>
                <c:pt idx="43598">
                  <c:v>45151.381944444445</c:v>
                </c:pt>
                <c:pt idx="43599">
                  <c:v>45151.385416666664</c:v>
                </c:pt>
                <c:pt idx="43600">
                  <c:v>45151.388888888891</c:v>
                </c:pt>
                <c:pt idx="43601">
                  <c:v>45151.392361111109</c:v>
                </c:pt>
                <c:pt idx="43602">
                  <c:v>45151.395833333336</c:v>
                </c:pt>
                <c:pt idx="43603">
                  <c:v>45151.399305555555</c:v>
                </c:pt>
                <c:pt idx="43604">
                  <c:v>45151.402777777781</c:v>
                </c:pt>
                <c:pt idx="43605">
                  <c:v>45151.40625</c:v>
                </c:pt>
                <c:pt idx="43606">
                  <c:v>45151.409722222219</c:v>
                </c:pt>
                <c:pt idx="43607">
                  <c:v>45151.413194444445</c:v>
                </c:pt>
                <c:pt idx="43608">
                  <c:v>45151.416666666664</c:v>
                </c:pt>
                <c:pt idx="43609">
                  <c:v>45151.420138888891</c:v>
                </c:pt>
                <c:pt idx="43610">
                  <c:v>45151.423611111109</c:v>
                </c:pt>
                <c:pt idx="43611">
                  <c:v>45151.427083333336</c:v>
                </c:pt>
                <c:pt idx="43612">
                  <c:v>45151.430555555555</c:v>
                </c:pt>
                <c:pt idx="43613">
                  <c:v>45151.434027777781</c:v>
                </c:pt>
                <c:pt idx="43614">
                  <c:v>45151.4375</c:v>
                </c:pt>
                <c:pt idx="43615">
                  <c:v>45151.440972222219</c:v>
                </c:pt>
                <c:pt idx="43616">
                  <c:v>45151.444444444445</c:v>
                </c:pt>
                <c:pt idx="43617">
                  <c:v>45151.447916666664</c:v>
                </c:pt>
                <c:pt idx="43618">
                  <c:v>45151.451388888891</c:v>
                </c:pt>
                <c:pt idx="43619">
                  <c:v>45151.454861111109</c:v>
                </c:pt>
                <c:pt idx="43620">
                  <c:v>45151.458333333336</c:v>
                </c:pt>
                <c:pt idx="43621">
                  <c:v>45151.461805555555</c:v>
                </c:pt>
                <c:pt idx="43622">
                  <c:v>45151.465277777781</c:v>
                </c:pt>
                <c:pt idx="43623">
                  <c:v>45151.46875</c:v>
                </c:pt>
                <c:pt idx="43624">
                  <c:v>45151.472222222219</c:v>
                </c:pt>
                <c:pt idx="43625">
                  <c:v>45151.475694444445</c:v>
                </c:pt>
                <c:pt idx="43626">
                  <c:v>45151.479166666664</c:v>
                </c:pt>
                <c:pt idx="43627">
                  <c:v>45151.482638888891</c:v>
                </c:pt>
                <c:pt idx="43628">
                  <c:v>45151.486111111109</c:v>
                </c:pt>
                <c:pt idx="43629">
                  <c:v>45151.489583333336</c:v>
                </c:pt>
                <c:pt idx="43630">
                  <c:v>45151.493055555555</c:v>
                </c:pt>
                <c:pt idx="43631">
                  <c:v>45151.496527777781</c:v>
                </c:pt>
                <c:pt idx="43632">
                  <c:v>45151.5</c:v>
                </c:pt>
                <c:pt idx="43633">
                  <c:v>45151.503472222219</c:v>
                </c:pt>
                <c:pt idx="43634">
                  <c:v>45151.506944444445</c:v>
                </c:pt>
                <c:pt idx="43635">
                  <c:v>45151.510416666664</c:v>
                </c:pt>
                <c:pt idx="43636">
                  <c:v>45151.513888888891</c:v>
                </c:pt>
                <c:pt idx="43637">
                  <c:v>45151.517361111109</c:v>
                </c:pt>
                <c:pt idx="43638">
                  <c:v>45151.520833333336</c:v>
                </c:pt>
                <c:pt idx="43639">
                  <c:v>45151.524305555555</c:v>
                </c:pt>
                <c:pt idx="43640">
                  <c:v>45151.527777777781</c:v>
                </c:pt>
                <c:pt idx="43641">
                  <c:v>45151.53125</c:v>
                </c:pt>
                <c:pt idx="43642">
                  <c:v>45151.534722222219</c:v>
                </c:pt>
                <c:pt idx="43643">
                  <c:v>45151.538194444445</c:v>
                </c:pt>
                <c:pt idx="43644">
                  <c:v>45151.541666666664</c:v>
                </c:pt>
                <c:pt idx="43645">
                  <c:v>45151.545138888891</c:v>
                </c:pt>
                <c:pt idx="43646">
                  <c:v>45151.548611111109</c:v>
                </c:pt>
                <c:pt idx="43647">
                  <c:v>45151.552083333336</c:v>
                </c:pt>
                <c:pt idx="43648">
                  <c:v>45151.555555555555</c:v>
                </c:pt>
                <c:pt idx="43649">
                  <c:v>45151.559027777781</c:v>
                </c:pt>
                <c:pt idx="43650">
                  <c:v>45151.5625</c:v>
                </c:pt>
                <c:pt idx="43651">
                  <c:v>45151.565972222219</c:v>
                </c:pt>
                <c:pt idx="43652">
                  <c:v>45151.569444444445</c:v>
                </c:pt>
                <c:pt idx="43653">
                  <c:v>45151.572916666664</c:v>
                </c:pt>
                <c:pt idx="43654">
                  <c:v>45151.576388888891</c:v>
                </c:pt>
                <c:pt idx="43655">
                  <c:v>45151.579861111109</c:v>
                </c:pt>
                <c:pt idx="43656">
                  <c:v>45151.583333333336</c:v>
                </c:pt>
                <c:pt idx="43657">
                  <c:v>45151.586805555555</c:v>
                </c:pt>
                <c:pt idx="43658">
                  <c:v>45151.590277777781</c:v>
                </c:pt>
                <c:pt idx="43659">
                  <c:v>45151.59375</c:v>
                </c:pt>
                <c:pt idx="43660">
                  <c:v>45151.597222222219</c:v>
                </c:pt>
                <c:pt idx="43661">
                  <c:v>45151.600694444445</c:v>
                </c:pt>
                <c:pt idx="43662">
                  <c:v>45151.604166666664</c:v>
                </c:pt>
                <c:pt idx="43663">
                  <c:v>45151.607638888891</c:v>
                </c:pt>
                <c:pt idx="43664">
                  <c:v>45151.611111111109</c:v>
                </c:pt>
                <c:pt idx="43665">
                  <c:v>45151.614583333336</c:v>
                </c:pt>
                <c:pt idx="43666">
                  <c:v>45151.618055555555</c:v>
                </c:pt>
                <c:pt idx="43667">
                  <c:v>45151.621527777781</c:v>
                </c:pt>
                <c:pt idx="43668">
                  <c:v>45151.625</c:v>
                </c:pt>
                <c:pt idx="43669">
                  <c:v>45151.628472222219</c:v>
                </c:pt>
                <c:pt idx="43670">
                  <c:v>45151.631944444445</c:v>
                </c:pt>
                <c:pt idx="43671">
                  <c:v>45151.635416666664</c:v>
                </c:pt>
                <c:pt idx="43672">
                  <c:v>45151.638888888891</c:v>
                </c:pt>
                <c:pt idx="43673">
                  <c:v>45151.642361111109</c:v>
                </c:pt>
                <c:pt idx="43674">
                  <c:v>45151.645833333336</c:v>
                </c:pt>
                <c:pt idx="43675">
                  <c:v>45151.649305555555</c:v>
                </c:pt>
                <c:pt idx="43676">
                  <c:v>45151.652777777781</c:v>
                </c:pt>
                <c:pt idx="43677">
                  <c:v>45151.65625</c:v>
                </c:pt>
                <c:pt idx="43678">
                  <c:v>45151.659722222219</c:v>
                </c:pt>
                <c:pt idx="43679">
                  <c:v>45151.663194444445</c:v>
                </c:pt>
                <c:pt idx="43680">
                  <c:v>45151.666666666664</c:v>
                </c:pt>
                <c:pt idx="43681">
                  <c:v>45151.670138888891</c:v>
                </c:pt>
                <c:pt idx="43682">
                  <c:v>45151.673611111109</c:v>
                </c:pt>
                <c:pt idx="43683">
                  <c:v>45151.677083333336</c:v>
                </c:pt>
                <c:pt idx="43684">
                  <c:v>45151.680555555555</c:v>
                </c:pt>
                <c:pt idx="43685">
                  <c:v>45151.684027777781</c:v>
                </c:pt>
                <c:pt idx="43686">
                  <c:v>45151.6875</c:v>
                </c:pt>
                <c:pt idx="43687">
                  <c:v>45151.690972222219</c:v>
                </c:pt>
                <c:pt idx="43688">
                  <c:v>45151.694444444445</c:v>
                </c:pt>
                <c:pt idx="43689">
                  <c:v>45151.697916666664</c:v>
                </c:pt>
                <c:pt idx="43690">
                  <c:v>45151.701388888891</c:v>
                </c:pt>
                <c:pt idx="43691">
                  <c:v>45151.704861111109</c:v>
                </c:pt>
                <c:pt idx="43692">
                  <c:v>45151.708333333336</c:v>
                </c:pt>
                <c:pt idx="43693">
                  <c:v>45151.711805555555</c:v>
                </c:pt>
                <c:pt idx="43694">
                  <c:v>45151.715277777781</c:v>
                </c:pt>
                <c:pt idx="43695">
                  <c:v>45151.71875</c:v>
                </c:pt>
                <c:pt idx="43696">
                  <c:v>45151.722222222219</c:v>
                </c:pt>
                <c:pt idx="43697">
                  <c:v>45151.725694444445</c:v>
                </c:pt>
                <c:pt idx="43698">
                  <c:v>45151.729166666664</c:v>
                </c:pt>
                <c:pt idx="43699">
                  <c:v>45151.732638888891</c:v>
                </c:pt>
                <c:pt idx="43700">
                  <c:v>45151.736111111109</c:v>
                </c:pt>
                <c:pt idx="43701">
                  <c:v>45151.739583333336</c:v>
                </c:pt>
                <c:pt idx="43702">
                  <c:v>45151.743055555555</c:v>
                </c:pt>
                <c:pt idx="43703">
                  <c:v>45151.746527777781</c:v>
                </c:pt>
                <c:pt idx="43704">
                  <c:v>45151.75</c:v>
                </c:pt>
                <c:pt idx="43705">
                  <c:v>45151.753472222219</c:v>
                </c:pt>
                <c:pt idx="43706">
                  <c:v>45151.756944444445</c:v>
                </c:pt>
                <c:pt idx="43707">
                  <c:v>45151.760416666664</c:v>
                </c:pt>
                <c:pt idx="43708">
                  <c:v>45151.763888888891</c:v>
                </c:pt>
                <c:pt idx="43709">
                  <c:v>45151.767361111109</c:v>
                </c:pt>
                <c:pt idx="43710">
                  <c:v>45151.770833333336</c:v>
                </c:pt>
                <c:pt idx="43711">
                  <c:v>45151.774305555555</c:v>
                </c:pt>
                <c:pt idx="43712">
                  <c:v>45151.777777777781</c:v>
                </c:pt>
                <c:pt idx="43713">
                  <c:v>45151.78125</c:v>
                </c:pt>
                <c:pt idx="43714">
                  <c:v>45151.784722222219</c:v>
                </c:pt>
                <c:pt idx="43715">
                  <c:v>45151.788194444445</c:v>
                </c:pt>
                <c:pt idx="43716">
                  <c:v>45151.791666666664</c:v>
                </c:pt>
                <c:pt idx="43717">
                  <c:v>45151.795138888891</c:v>
                </c:pt>
                <c:pt idx="43718">
                  <c:v>45151.798611111109</c:v>
                </c:pt>
                <c:pt idx="43719">
                  <c:v>45151.802083333336</c:v>
                </c:pt>
                <c:pt idx="43720">
                  <c:v>45151.805555555555</c:v>
                </c:pt>
                <c:pt idx="43721">
                  <c:v>45151.809027777781</c:v>
                </c:pt>
                <c:pt idx="43722">
                  <c:v>45151.8125</c:v>
                </c:pt>
                <c:pt idx="43723">
                  <c:v>45151.815972222219</c:v>
                </c:pt>
                <c:pt idx="43724">
                  <c:v>45151.819444444445</c:v>
                </c:pt>
                <c:pt idx="43725">
                  <c:v>45151.822916666664</c:v>
                </c:pt>
                <c:pt idx="43726">
                  <c:v>45151.826388888891</c:v>
                </c:pt>
                <c:pt idx="43727">
                  <c:v>45151.829861111109</c:v>
                </c:pt>
                <c:pt idx="43728">
                  <c:v>45151.833333333336</c:v>
                </c:pt>
                <c:pt idx="43729">
                  <c:v>45151.836805555555</c:v>
                </c:pt>
                <c:pt idx="43730">
                  <c:v>45151.840277777781</c:v>
                </c:pt>
                <c:pt idx="43731">
                  <c:v>45151.84375</c:v>
                </c:pt>
                <c:pt idx="43732">
                  <c:v>45151.847222222219</c:v>
                </c:pt>
                <c:pt idx="43733">
                  <c:v>45151.850694444445</c:v>
                </c:pt>
                <c:pt idx="43734">
                  <c:v>45151.854166666664</c:v>
                </c:pt>
                <c:pt idx="43735">
                  <c:v>45151.857638888891</c:v>
                </c:pt>
                <c:pt idx="43736">
                  <c:v>45151.861111111109</c:v>
                </c:pt>
                <c:pt idx="43737">
                  <c:v>45151.864583333336</c:v>
                </c:pt>
                <c:pt idx="43738">
                  <c:v>45151.868055555555</c:v>
                </c:pt>
                <c:pt idx="43739">
                  <c:v>45151.871527777781</c:v>
                </c:pt>
                <c:pt idx="43740">
                  <c:v>45151.875</c:v>
                </c:pt>
                <c:pt idx="43741">
                  <c:v>45151.878472222219</c:v>
                </c:pt>
                <c:pt idx="43742">
                  <c:v>45151.881944444445</c:v>
                </c:pt>
                <c:pt idx="43743">
                  <c:v>45151.885416666664</c:v>
                </c:pt>
                <c:pt idx="43744">
                  <c:v>45151.888888888891</c:v>
                </c:pt>
                <c:pt idx="43745">
                  <c:v>45151.892361111109</c:v>
                </c:pt>
                <c:pt idx="43746">
                  <c:v>45151.895833333336</c:v>
                </c:pt>
                <c:pt idx="43747">
                  <c:v>45151.899305555555</c:v>
                </c:pt>
                <c:pt idx="43748">
                  <c:v>45151.902777777781</c:v>
                </c:pt>
                <c:pt idx="43749">
                  <c:v>45151.90625</c:v>
                </c:pt>
                <c:pt idx="43750">
                  <c:v>45151.909722222219</c:v>
                </c:pt>
                <c:pt idx="43751">
                  <c:v>45151.913194444445</c:v>
                </c:pt>
                <c:pt idx="43752">
                  <c:v>45151.916666666664</c:v>
                </c:pt>
                <c:pt idx="43753">
                  <c:v>45151.920138888891</c:v>
                </c:pt>
                <c:pt idx="43754">
                  <c:v>45151.923611111109</c:v>
                </c:pt>
                <c:pt idx="43755">
                  <c:v>45151.927083333336</c:v>
                </c:pt>
                <c:pt idx="43756">
                  <c:v>45151.930555555555</c:v>
                </c:pt>
                <c:pt idx="43757">
                  <c:v>45151.934027777781</c:v>
                </c:pt>
                <c:pt idx="43758">
                  <c:v>45151.9375</c:v>
                </c:pt>
                <c:pt idx="43759">
                  <c:v>45151.940972222219</c:v>
                </c:pt>
                <c:pt idx="43760">
                  <c:v>45151.944444444445</c:v>
                </c:pt>
                <c:pt idx="43761">
                  <c:v>45151.947916666664</c:v>
                </c:pt>
                <c:pt idx="43762">
                  <c:v>45151.951388888891</c:v>
                </c:pt>
                <c:pt idx="43763">
                  <c:v>45151.954861111109</c:v>
                </c:pt>
                <c:pt idx="43764">
                  <c:v>45151.958333333336</c:v>
                </c:pt>
                <c:pt idx="43765">
                  <c:v>45151.961805555555</c:v>
                </c:pt>
                <c:pt idx="43766">
                  <c:v>45151.965277777781</c:v>
                </c:pt>
                <c:pt idx="43767">
                  <c:v>45151.96875</c:v>
                </c:pt>
                <c:pt idx="43768">
                  <c:v>45151.972222222219</c:v>
                </c:pt>
                <c:pt idx="43769">
                  <c:v>45151.975694444445</c:v>
                </c:pt>
                <c:pt idx="43770">
                  <c:v>45151.979166666664</c:v>
                </c:pt>
                <c:pt idx="43771">
                  <c:v>45151.982638888891</c:v>
                </c:pt>
                <c:pt idx="43772">
                  <c:v>45151.986111111109</c:v>
                </c:pt>
                <c:pt idx="43773">
                  <c:v>45151.989583333336</c:v>
                </c:pt>
                <c:pt idx="43774">
                  <c:v>45151.993055555555</c:v>
                </c:pt>
                <c:pt idx="43775">
                  <c:v>45151.996527777781</c:v>
                </c:pt>
                <c:pt idx="43776">
                  <c:v>45152</c:v>
                </c:pt>
                <c:pt idx="43777">
                  <c:v>45152.003472222219</c:v>
                </c:pt>
                <c:pt idx="43778">
                  <c:v>45152.006944444445</c:v>
                </c:pt>
                <c:pt idx="43779">
                  <c:v>45152.010416666664</c:v>
                </c:pt>
                <c:pt idx="43780">
                  <c:v>45152.013888888891</c:v>
                </c:pt>
                <c:pt idx="43781">
                  <c:v>45152.017361111109</c:v>
                </c:pt>
                <c:pt idx="43782">
                  <c:v>45152.020833333336</c:v>
                </c:pt>
                <c:pt idx="43783">
                  <c:v>45152.024305555555</c:v>
                </c:pt>
                <c:pt idx="43784">
                  <c:v>45152.027777777781</c:v>
                </c:pt>
                <c:pt idx="43785">
                  <c:v>45152.03125</c:v>
                </c:pt>
                <c:pt idx="43786">
                  <c:v>45152.034722222219</c:v>
                </c:pt>
                <c:pt idx="43787">
                  <c:v>45152.038194444445</c:v>
                </c:pt>
                <c:pt idx="43788">
                  <c:v>45152.041666666664</c:v>
                </c:pt>
                <c:pt idx="43789">
                  <c:v>45152.045138888891</c:v>
                </c:pt>
                <c:pt idx="43790">
                  <c:v>45152.048611111109</c:v>
                </c:pt>
                <c:pt idx="43791">
                  <c:v>45152.052083333336</c:v>
                </c:pt>
                <c:pt idx="43792">
                  <c:v>45152.055555555555</c:v>
                </c:pt>
                <c:pt idx="43793">
                  <c:v>45152.059027777781</c:v>
                </c:pt>
                <c:pt idx="43794">
                  <c:v>45152.0625</c:v>
                </c:pt>
                <c:pt idx="43795">
                  <c:v>45152.065972222219</c:v>
                </c:pt>
                <c:pt idx="43796">
                  <c:v>45152.069444444445</c:v>
                </c:pt>
                <c:pt idx="43797">
                  <c:v>45152.072916666664</c:v>
                </c:pt>
                <c:pt idx="43798">
                  <c:v>45152.076388888891</c:v>
                </c:pt>
                <c:pt idx="43799">
                  <c:v>45152.079861111109</c:v>
                </c:pt>
                <c:pt idx="43800">
                  <c:v>45152.083333333336</c:v>
                </c:pt>
                <c:pt idx="43801">
                  <c:v>45152.086805555555</c:v>
                </c:pt>
                <c:pt idx="43802">
                  <c:v>45152.090277777781</c:v>
                </c:pt>
                <c:pt idx="43803">
                  <c:v>45152.09375</c:v>
                </c:pt>
                <c:pt idx="43804">
                  <c:v>45152.097222222219</c:v>
                </c:pt>
                <c:pt idx="43805">
                  <c:v>45152.100694444445</c:v>
                </c:pt>
                <c:pt idx="43806">
                  <c:v>45152.104166666664</c:v>
                </c:pt>
                <c:pt idx="43807">
                  <c:v>45152.107638888891</c:v>
                </c:pt>
                <c:pt idx="43808">
                  <c:v>45152.111111111109</c:v>
                </c:pt>
                <c:pt idx="43809">
                  <c:v>45152.114583333336</c:v>
                </c:pt>
                <c:pt idx="43810">
                  <c:v>45152.118055555555</c:v>
                </c:pt>
                <c:pt idx="43811">
                  <c:v>45152.121527777781</c:v>
                </c:pt>
                <c:pt idx="43812">
                  <c:v>45152.125</c:v>
                </c:pt>
                <c:pt idx="43813">
                  <c:v>45152.128472222219</c:v>
                </c:pt>
                <c:pt idx="43814">
                  <c:v>45152.131944444445</c:v>
                </c:pt>
                <c:pt idx="43815">
                  <c:v>45152.135416666664</c:v>
                </c:pt>
                <c:pt idx="43816">
                  <c:v>45152.138888888891</c:v>
                </c:pt>
                <c:pt idx="43817">
                  <c:v>45152.142361111109</c:v>
                </c:pt>
                <c:pt idx="43818">
                  <c:v>45152.145833333336</c:v>
                </c:pt>
                <c:pt idx="43819">
                  <c:v>45152.149305555555</c:v>
                </c:pt>
                <c:pt idx="43820">
                  <c:v>45152.152777777781</c:v>
                </c:pt>
                <c:pt idx="43821">
                  <c:v>45152.15625</c:v>
                </c:pt>
                <c:pt idx="43822">
                  <c:v>45152.159722222219</c:v>
                </c:pt>
                <c:pt idx="43823">
                  <c:v>45152.163194444445</c:v>
                </c:pt>
                <c:pt idx="43824">
                  <c:v>45152.166666666664</c:v>
                </c:pt>
                <c:pt idx="43825">
                  <c:v>45152.170138888891</c:v>
                </c:pt>
                <c:pt idx="43826">
                  <c:v>45152.173611111109</c:v>
                </c:pt>
                <c:pt idx="43827">
                  <c:v>45152.177083333336</c:v>
                </c:pt>
                <c:pt idx="43828">
                  <c:v>45152.180555555555</c:v>
                </c:pt>
                <c:pt idx="43829">
                  <c:v>45152.184027777781</c:v>
                </c:pt>
                <c:pt idx="43830">
                  <c:v>45152.1875</c:v>
                </c:pt>
                <c:pt idx="43831">
                  <c:v>45152.190972222219</c:v>
                </c:pt>
                <c:pt idx="43832">
                  <c:v>45152.194444444445</c:v>
                </c:pt>
                <c:pt idx="43833">
                  <c:v>45152.197916666664</c:v>
                </c:pt>
                <c:pt idx="43834">
                  <c:v>45152.201388888891</c:v>
                </c:pt>
                <c:pt idx="43835">
                  <c:v>45152.204861111109</c:v>
                </c:pt>
                <c:pt idx="43836">
                  <c:v>45152.208333333336</c:v>
                </c:pt>
                <c:pt idx="43837">
                  <c:v>45152.211805555555</c:v>
                </c:pt>
                <c:pt idx="43838">
                  <c:v>45152.215277777781</c:v>
                </c:pt>
                <c:pt idx="43839">
                  <c:v>45152.21875</c:v>
                </c:pt>
                <c:pt idx="43840">
                  <c:v>45152.222222222219</c:v>
                </c:pt>
                <c:pt idx="43841">
                  <c:v>45152.225694444445</c:v>
                </c:pt>
                <c:pt idx="43842">
                  <c:v>45152.229166666664</c:v>
                </c:pt>
                <c:pt idx="43843">
                  <c:v>45152.232638888891</c:v>
                </c:pt>
                <c:pt idx="43844">
                  <c:v>45152.236111111109</c:v>
                </c:pt>
                <c:pt idx="43845">
                  <c:v>45152.239583333336</c:v>
                </c:pt>
                <c:pt idx="43846">
                  <c:v>45152.243055555555</c:v>
                </c:pt>
                <c:pt idx="43847">
                  <c:v>45152.246527777781</c:v>
                </c:pt>
                <c:pt idx="43848">
                  <c:v>45152.25</c:v>
                </c:pt>
                <c:pt idx="43849">
                  <c:v>45152.253472222219</c:v>
                </c:pt>
                <c:pt idx="43850">
                  <c:v>45152.256944444445</c:v>
                </c:pt>
                <c:pt idx="43851">
                  <c:v>45152.260416666664</c:v>
                </c:pt>
                <c:pt idx="43852">
                  <c:v>45152.263888888891</c:v>
                </c:pt>
                <c:pt idx="43853">
                  <c:v>45152.267361111109</c:v>
                </c:pt>
                <c:pt idx="43854">
                  <c:v>45152.270833333336</c:v>
                </c:pt>
                <c:pt idx="43855">
                  <c:v>45152.274305555555</c:v>
                </c:pt>
                <c:pt idx="43856">
                  <c:v>45152.277777777781</c:v>
                </c:pt>
                <c:pt idx="43857">
                  <c:v>45152.28125</c:v>
                </c:pt>
                <c:pt idx="43858">
                  <c:v>45152.284722222219</c:v>
                </c:pt>
                <c:pt idx="43859">
                  <c:v>45152.288194444445</c:v>
                </c:pt>
                <c:pt idx="43860">
                  <c:v>45152.291666666664</c:v>
                </c:pt>
                <c:pt idx="43861">
                  <c:v>45152.295138888891</c:v>
                </c:pt>
                <c:pt idx="43862">
                  <c:v>45152.298611111109</c:v>
                </c:pt>
                <c:pt idx="43863">
                  <c:v>45152.302083333336</c:v>
                </c:pt>
                <c:pt idx="43864">
                  <c:v>45152.305555555555</c:v>
                </c:pt>
                <c:pt idx="43865">
                  <c:v>45152.309027777781</c:v>
                </c:pt>
                <c:pt idx="43866">
                  <c:v>45152.3125</c:v>
                </c:pt>
                <c:pt idx="43867">
                  <c:v>45152.315972222219</c:v>
                </c:pt>
                <c:pt idx="43868">
                  <c:v>45152.319444444445</c:v>
                </c:pt>
                <c:pt idx="43869">
                  <c:v>45152.322916666664</c:v>
                </c:pt>
                <c:pt idx="43870">
                  <c:v>45152.326388888891</c:v>
                </c:pt>
                <c:pt idx="43871">
                  <c:v>45152.329861111109</c:v>
                </c:pt>
                <c:pt idx="43872">
                  <c:v>45152.333333333336</c:v>
                </c:pt>
                <c:pt idx="43873">
                  <c:v>45152.336805555555</c:v>
                </c:pt>
                <c:pt idx="43874">
                  <c:v>45152.340277777781</c:v>
                </c:pt>
                <c:pt idx="43875">
                  <c:v>45152.34375</c:v>
                </c:pt>
                <c:pt idx="43876">
                  <c:v>45152.347222222219</c:v>
                </c:pt>
                <c:pt idx="43877">
                  <c:v>45152.350694444445</c:v>
                </c:pt>
                <c:pt idx="43878">
                  <c:v>45152.354166666664</c:v>
                </c:pt>
                <c:pt idx="43879">
                  <c:v>45152.357638888891</c:v>
                </c:pt>
                <c:pt idx="43880">
                  <c:v>45152.361111111109</c:v>
                </c:pt>
                <c:pt idx="43881">
                  <c:v>45152.364583333336</c:v>
                </c:pt>
                <c:pt idx="43882">
                  <c:v>45152.368055555555</c:v>
                </c:pt>
                <c:pt idx="43883">
                  <c:v>45152.371527777781</c:v>
                </c:pt>
                <c:pt idx="43884">
                  <c:v>45152.375</c:v>
                </c:pt>
                <c:pt idx="43885">
                  <c:v>45152.378472222219</c:v>
                </c:pt>
                <c:pt idx="43886">
                  <c:v>45152.381944444445</c:v>
                </c:pt>
                <c:pt idx="43887">
                  <c:v>45152.385416666664</c:v>
                </c:pt>
                <c:pt idx="43888">
                  <c:v>45152.388888888891</c:v>
                </c:pt>
                <c:pt idx="43889">
                  <c:v>45152.392361111109</c:v>
                </c:pt>
                <c:pt idx="43890">
                  <c:v>45152.395833333336</c:v>
                </c:pt>
                <c:pt idx="43891">
                  <c:v>45152.399305555555</c:v>
                </c:pt>
                <c:pt idx="43892">
                  <c:v>45152.402777777781</c:v>
                </c:pt>
                <c:pt idx="43893">
                  <c:v>45152.40625</c:v>
                </c:pt>
                <c:pt idx="43894">
                  <c:v>45152.409722222219</c:v>
                </c:pt>
                <c:pt idx="43895">
                  <c:v>45152.413194444445</c:v>
                </c:pt>
                <c:pt idx="43896">
                  <c:v>45152.416666666664</c:v>
                </c:pt>
                <c:pt idx="43897">
                  <c:v>45152.420138888891</c:v>
                </c:pt>
                <c:pt idx="43898">
                  <c:v>45152.423611111109</c:v>
                </c:pt>
                <c:pt idx="43899">
                  <c:v>45152.427083333336</c:v>
                </c:pt>
                <c:pt idx="43900">
                  <c:v>45152.430555555555</c:v>
                </c:pt>
                <c:pt idx="43901">
                  <c:v>45152.434027777781</c:v>
                </c:pt>
                <c:pt idx="43902">
                  <c:v>45152.4375</c:v>
                </c:pt>
                <c:pt idx="43903">
                  <c:v>45152.440972222219</c:v>
                </c:pt>
                <c:pt idx="43904">
                  <c:v>45152.444444444445</c:v>
                </c:pt>
                <c:pt idx="43905">
                  <c:v>45152.447916666664</c:v>
                </c:pt>
                <c:pt idx="43906">
                  <c:v>45152.451388888891</c:v>
                </c:pt>
                <c:pt idx="43907">
                  <c:v>45152.454861111109</c:v>
                </c:pt>
                <c:pt idx="43908">
                  <c:v>45152.458333333336</c:v>
                </c:pt>
                <c:pt idx="43909">
                  <c:v>45152.461805555555</c:v>
                </c:pt>
                <c:pt idx="43910">
                  <c:v>45152.465277777781</c:v>
                </c:pt>
                <c:pt idx="43911">
                  <c:v>45152.46875</c:v>
                </c:pt>
                <c:pt idx="43912">
                  <c:v>45152.472222222219</c:v>
                </c:pt>
                <c:pt idx="43913">
                  <c:v>45152.475694444445</c:v>
                </c:pt>
                <c:pt idx="43914">
                  <c:v>45152.479166666664</c:v>
                </c:pt>
                <c:pt idx="43915">
                  <c:v>45152.482638888891</c:v>
                </c:pt>
                <c:pt idx="43916">
                  <c:v>45152.486111111109</c:v>
                </c:pt>
                <c:pt idx="43917">
                  <c:v>45152.489583333336</c:v>
                </c:pt>
                <c:pt idx="43918">
                  <c:v>45152.493055555555</c:v>
                </c:pt>
                <c:pt idx="43919">
                  <c:v>45152.496527777781</c:v>
                </c:pt>
                <c:pt idx="43920">
                  <c:v>45152.5</c:v>
                </c:pt>
                <c:pt idx="43921">
                  <c:v>45152.503472222219</c:v>
                </c:pt>
                <c:pt idx="43922">
                  <c:v>45152.506944444445</c:v>
                </c:pt>
                <c:pt idx="43923">
                  <c:v>45152.510416666664</c:v>
                </c:pt>
                <c:pt idx="43924">
                  <c:v>45152.513888888891</c:v>
                </c:pt>
                <c:pt idx="43925">
                  <c:v>45152.517361111109</c:v>
                </c:pt>
                <c:pt idx="43926">
                  <c:v>45152.520833333336</c:v>
                </c:pt>
                <c:pt idx="43927">
                  <c:v>45152.524305555555</c:v>
                </c:pt>
                <c:pt idx="43928">
                  <c:v>45152.527777777781</c:v>
                </c:pt>
                <c:pt idx="43929">
                  <c:v>45152.53125</c:v>
                </c:pt>
                <c:pt idx="43930">
                  <c:v>45152.534722222219</c:v>
                </c:pt>
                <c:pt idx="43931">
                  <c:v>45152.538194444445</c:v>
                </c:pt>
                <c:pt idx="43932">
                  <c:v>45152.541666666664</c:v>
                </c:pt>
                <c:pt idx="43933">
                  <c:v>45152.545138888891</c:v>
                </c:pt>
                <c:pt idx="43934">
                  <c:v>45152.548611111109</c:v>
                </c:pt>
                <c:pt idx="43935">
                  <c:v>45152.552083333336</c:v>
                </c:pt>
                <c:pt idx="43936">
                  <c:v>45152.555555555555</c:v>
                </c:pt>
                <c:pt idx="43937">
                  <c:v>45152.559027777781</c:v>
                </c:pt>
                <c:pt idx="43938">
                  <c:v>45152.5625</c:v>
                </c:pt>
                <c:pt idx="43939">
                  <c:v>45152.565972222219</c:v>
                </c:pt>
                <c:pt idx="43940">
                  <c:v>45152.569444444445</c:v>
                </c:pt>
                <c:pt idx="43941">
                  <c:v>45152.572916666664</c:v>
                </c:pt>
                <c:pt idx="43942">
                  <c:v>45152.576388888891</c:v>
                </c:pt>
                <c:pt idx="43943">
                  <c:v>45152.579861111109</c:v>
                </c:pt>
                <c:pt idx="43944">
                  <c:v>45152.583333333336</c:v>
                </c:pt>
                <c:pt idx="43945">
                  <c:v>45152.586805555555</c:v>
                </c:pt>
                <c:pt idx="43946">
                  <c:v>45152.590277777781</c:v>
                </c:pt>
                <c:pt idx="43947">
                  <c:v>45152.59375</c:v>
                </c:pt>
                <c:pt idx="43948">
                  <c:v>45152.597222222219</c:v>
                </c:pt>
                <c:pt idx="43949">
                  <c:v>45152.600694444445</c:v>
                </c:pt>
                <c:pt idx="43950">
                  <c:v>45152.604166666664</c:v>
                </c:pt>
                <c:pt idx="43951">
                  <c:v>45152.607638888891</c:v>
                </c:pt>
                <c:pt idx="43952">
                  <c:v>45152.611111111109</c:v>
                </c:pt>
                <c:pt idx="43953">
                  <c:v>45152.614583333336</c:v>
                </c:pt>
                <c:pt idx="43954">
                  <c:v>45152.618055555555</c:v>
                </c:pt>
                <c:pt idx="43955">
                  <c:v>45152.621527777781</c:v>
                </c:pt>
                <c:pt idx="43956">
                  <c:v>45152.625</c:v>
                </c:pt>
                <c:pt idx="43957">
                  <c:v>45152.628472222219</c:v>
                </c:pt>
                <c:pt idx="43958">
                  <c:v>45152.631944444445</c:v>
                </c:pt>
                <c:pt idx="43959">
                  <c:v>45152.635416666664</c:v>
                </c:pt>
                <c:pt idx="43960">
                  <c:v>45152.638888888891</c:v>
                </c:pt>
                <c:pt idx="43961">
                  <c:v>45152.642361111109</c:v>
                </c:pt>
                <c:pt idx="43962">
                  <c:v>45152.645833333336</c:v>
                </c:pt>
                <c:pt idx="43963">
                  <c:v>45152.649305555555</c:v>
                </c:pt>
                <c:pt idx="43964">
                  <c:v>45152.652777777781</c:v>
                </c:pt>
                <c:pt idx="43965">
                  <c:v>45152.65625</c:v>
                </c:pt>
                <c:pt idx="43966">
                  <c:v>45152.659722222219</c:v>
                </c:pt>
                <c:pt idx="43967">
                  <c:v>45152.663194444445</c:v>
                </c:pt>
                <c:pt idx="43968">
                  <c:v>45152.666666666664</c:v>
                </c:pt>
                <c:pt idx="43969">
                  <c:v>45152.670138888891</c:v>
                </c:pt>
                <c:pt idx="43970">
                  <c:v>45152.673611111109</c:v>
                </c:pt>
                <c:pt idx="43971">
                  <c:v>45152.677083333336</c:v>
                </c:pt>
                <c:pt idx="43972">
                  <c:v>45152.680555555555</c:v>
                </c:pt>
                <c:pt idx="43973">
                  <c:v>45152.684027777781</c:v>
                </c:pt>
                <c:pt idx="43974">
                  <c:v>45152.6875</c:v>
                </c:pt>
                <c:pt idx="43975">
                  <c:v>45152.690972222219</c:v>
                </c:pt>
                <c:pt idx="43976">
                  <c:v>45152.694444444445</c:v>
                </c:pt>
                <c:pt idx="43977">
                  <c:v>45152.697916666664</c:v>
                </c:pt>
                <c:pt idx="43978">
                  <c:v>45152.701388888891</c:v>
                </c:pt>
                <c:pt idx="43979">
                  <c:v>45152.704861111109</c:v>
                </c:pt>
                <c:pt idx="43980">
                  <c:v>45152.708333333336</c:v>
                </c:pt>
                <c:pt idx="43981">
                  <c:v>45152.711805555555</c:v>
                </c:pt>
                <c:pt idx="43982">
                  <c:v>45152.715277777781</c:v>
                </c:pt>
                <c:pt idx="43983">
                  <c:v>45152.71875</c:v>
                </c:pt>
                <c:pt idx="43984">
                  <c:v>45152.722222222219</c:v>
                </c:pt>
                <c:pt idx="43985">
                  <c:v>45152.725694444445</c:v>
                </c:pt>
                <c:pt idx="43986">
                  <c:v>45152.729166666664</c:v>
                </c:pt>
                <c:pt idx="43987">
                  <c:v>45152.732638888891</c:v>
                </c:pt>
                <c:pt idx="43988">
                  <c:v>45152.736111111109</c:v>
                </c:pt>
                <c:pt idx="43989">
                  <c:v>45152.739583333336</c:v>
                </c:pt>
                <c:pt idx="43990">
                  <c:v>45152.743055555555</c:v>
                </c:pt>
                <c:pt idx="43991">
                  <c:v>45152.746527777781</c:v>
                </c:pt>
                <c:pt idx="43992">
                  <c:v>45152.75</c:v>
                </c:pt>
                <c:pt idx="43993">
                  <c:v>45152.753472222219</c:v>
                </c:pt>
                <c:pt idx="43994">
                  <c:v>45152.756944444445</c:v>
                </c:pt>
                <c:pt idx="43995">
                  <c:v>45152.760416666664</c:v>
                </c:pt>
                <c:pt idx="43996">
                  <c:v>45152.763888888891</c:v>
                </c:pt>
                <c:pt idx="43997">
                  <c:v>45152.767361111109</c:v>
                </c:pt>
                <c:pt idx="43998">
                  <c:v>45152.770833333336</c:v>
                </c:pt>
                <c:pt idx="43999">
                  <c:v>45152.774305555555</c:v>
                </c:pt>
                <c:pt idx="44000">
                  <c:v>45152.777777777781</c:v>
                </c:pt>
                <c:pt idx="44001">
                  <c:v>45152.78125</c:v>
                </c:pt>
                <c:pt idx="44002">
                  <c:v>45152.784722222219</c:v>
                </c:pt>
                <c:pt idx="44003">
                  <c:v>45152.788194444445</c:v>
                </c:pt>
                <c:pt idx="44004">
                  <c:v>45152.791666666664</c:v>
                </c:pt>
                <c:pt idx="44005">
                  <c:v>45152.795138888891</c:v>
                </c:pt>
                <c:pt idx="44006">
                  <c:v>45152.798611111109</c:v>
                </c:pt>
                <c:pt idx="44007">
                  <c:v>45152.802083333336</c:v>
                </c:pt>
                <c:pt idx="44008">
                  <c:v>45152.805555555555</c:v>
                </c:pt>
                <c:pt idx="44009">
                  <c:v>45152.809027777781</c:v>
                </c:pt>
                <c:pt idx="44010">
                  <c:v>45152.8125</c:v>
                </c:pt>
                <c:pt idx="44011">
                  <c:v>45152.815972222219</c:v>
                </c:pt>
                <c:pt idx="44012">
                  <c:v>45152.819444444445</c:v>
                </c:pt>
                <c:pt idx="44013">
                  <c:v>45152.822916666664</c:v>
                </c:pt>
                <c:pt idx="44014">
                  <c:v>45152.826388888891</c:v>
                </c:pt>
                <c:pt idx="44015">
                  <c:v>45152.829861111109</c:v>
                </c:pt>
                <c:pt idx="44016">
                  <c:v>45152.833333333336</c:v>
                </c:pt>
                <c:pt idx="44017">
                  <c:v>45152.836805555555</c:v>
                </c:pt>
                <c:pt idx="44018">
                  <c:v>45152.840277777781</c:v>
                </c:pt>
                <c:pt idx="44019">
                  <c:v>45152.84375</c:v>
                </c:pt>
                <c:pt idx="44020">
                  <c:v>45152.847222222219</c:v>
                </c:pt>
                <c:pt idx="44021">
                  <c:v>45152.850694444445</c:v>
                </c:pt>
                <c:pt idx="44022">
                  <c:v>45152.854166666664</c:v>
                </c:pt>
                <c:pt idx="44023">
                  <c:v>45152.857638888891</c:v>
                </c:pt>
                <c:pt idx="44024">
                  <c:v>45152.861111111109</c:v>
                </c:pt>
                <c:pt idx="44025">
                  <c:v>45152.864583333336</c:v>
                </c:pt>
                <c:pt idx="44026">
                  <c:v>45152.868055555555</c:v>
                </c:pt>
                <c:pt idx="44027">
                  <c:v>45152.871527777781</c:v>
                </c:pt>
                <c:pt idx="44028">
                  <c:v>45152.875</c:v>
                </c:pt>
                <c:pt idx="44029">
                  <c:v>45152.878472222219</c:v>
                </c:pt>
                <c:pt idx="44030">
                  <c:v>45152.881944444445</c:v>
                </c:pt>
                <c:pt idx="44031">
                  <c:v>45152.885416666664</c:v>
                </c:pt>
                <c:pt idx="44032">
                  <c:v>45152.888888888891</c:v>
                </c:pt>
                <c:pt idx="44033">
                  <c:v>45152.892361111109</c:v>
                </c:pt>
                <c:pt idx="44034">
                  <c:v>45152.895833333336</c:v>
                </c:pt>
                <c:pt idx="44035">
                  <c:v>45152.899305555555</c:v>
                </c:pt>
                <c:pt idx="44036">
                  <c:v>45152.902777777781</c:v>
                </c:pt>
                <c:pt idx="44037">
                  <c:v>45152.90625</c:v>
                </c:pt>
                <c:pt idx="44038">
                  <c:v>45152.909722222219</c:v>
                </c:pt>
                <c:pt idx="44039">
                  <c:v>45152.913194444445</c:v>
                </c:pt>
                <c:pt idx="44040">
                  <c:v>45152.916666666664</c:v>
                </c:pt>
                <c:pt idx="44041">
                  <c:v>45152.920138888891</c:v>
                </c:pt>
                <c:pt idx="44042">
                  <c:v>45152.923611111109</c:v>
                </c:pt>
                <c:pt idx="44043">
                  <c:v>45152.927083333336</c:v>
                </c:pt>
                <c:pt idx="44044">
                  <c:v>45152.930555555555</c:v>
                </c:pt>
                <c:pt idx="44045">
                  <c:v>45152.934027777781</c:v>
                </c:pt>
                <c:pt idx="44046">
                  <c:v>45152.9375</c:v>
                </c:pt>
                <c:pt idx="44047">
                  <c:v>45152.940972222219</c:v>
                </c:pt>
                <c:pt idx="44048">
                  <c:v>45152.944444444445</c:v>
                </c:pt>
                <c:pt idx="44049">
                  <c:v>45152.947916666664</c:v>
                </c:pt>
                <c:pt idx="44050">
                  <c:v>45152.951388888891</c:v>
                </c:pt>
                <c:pt idx="44051">
                  <c:v>45152.954861111109</c:v>
                </c:pt>
                <c:pt idx="44052">
                  <c:v>45152.958333333336</c:v>
                </c:pt>
                <c:pt idx="44053">
                  <c:v>45152.961805555555</c:v>
                </c:pt>
                <c:pt idx="44054">
                  <c:v>45152.965277777781</c:v>
                </c:pt>
                <c:pt idx="44055">
                  <c:v>45152.96875</c:v>
                </c:pt>
                <c:pt idx="44056">
                  <c:v>45152.972222222219</c:v>
                </c:pt>
                <c:pt idx="44057">
                  <c:v>45152.975694444445</c:v>
                </c:pt>
                <c:pt idx="44058">
                  <c:v>45152.979166666664</c:v>
                </c:pt>
                <c:pt idx="44059">
                  <c:v>45152.982638888891</c:v>
                </c:pt>
                <c:pt idx="44060">
                  <c:v>45152.986111111109</c:v>
                </c:pt>
                <c:pt idx="44061">
                  <c:v>45152.989583333336</c:v>
                </c:pt>
                <c:pt idx="44062">
                  <c:v>45152.993055555555</c:v>
                </c:pt>
                <c:pt idx="44063">
                  <c:v>45152.996527777781</c:v>
                </c:pt>
                <c:pt idx="44064">
                  <c:v>45153</c:v>
                </c:pt>
                <c:pt idx="44065">
                  <c:v>45153.003472222219</c:v>
                </c:pt>
                <c:pt idx="44066">
                  <c:v>45153.006944444445</c:v>
                </c:pt>
                <c:pt idx="44067">
                  <c:v>45153.010416666664</c:v>
                </c:pt>
                <c:pt idx="44068">
                  <c:v>45153.013888888891</c:v>
                </c:pt>
                <c:pt idx="44069">
                  <c:v>45153.017361111109</c:v>
                </c:pt>
                <c:pt idx="44070">
                  <c:v>45153.020833333336</c:v>
                </c:pt>
                <c:pt idx="44071">
                  <c:v>45153.024305555555</c:v>
                </c:pt>
                <c:pt idx="44072">
                  <c:v>45153.027777777781</c:v>
                </c:pt>
                <c:pt idx="44073">
                  <c:v>45153.03125</c:v>
                </c:pt>
                <c:pt idx="44074">
                  <c:v>45153.034722222219</c:v>
                </c:pt>
                <c:pt idx="44075">
                  <c:v>45153.038194444445</c:v>
                </c:pt>
                <c:pt idx="44076">
                  <c:v>45153.041666666664</c:v>
                </c:pt>
                <c:pt idx="44077">
                  <c:v>45153.045138888891</c:v>
                </c:pt>
                <c:pt idx="44078">
                  <c:v>45153.048611111109</c:v>
                </c:pt>
                <c:pt idx="44079">
                  <c:v>45153.052083333336</c:v>
                </c:pt>
                <c:pt idx="44080">
                  <c:v>45153.055555555555</c:v>
                </c:pt>
                <c:pt idx="44081">
                  <c:v>45153.059027777781</c:v>
                </c:pt>
                <c:pt idx="44082">
                  <c:v>45153.0625</c:v>
                </c:pt>
                <c:pt idx="44083">
                  <c:v>45153.065972222219</c:v>
                </c:pt>
                <c:pt idx="44084">
                  <c:v>45153.069444444445</c:v>
                </c:pt>
                <c:pt idx="44085">
                  <c:v>45153.072916666664</c:v>
                </c:pt>
                <c:pt idx="44086">
                  <c:v>45153.076388888891</c:v>
                </c:pt>
                <c:pt idx="44087">
                  <c:v>45153.079861111109</c:v>
                </c:pt>
                <c:pt idx="44088">
                  <c:v>45153.083333333336</c:v>
                </c:pt>
                <c:pt idx="44089">
                  <c:v>45153.086805555555</c:v>
                </c:pt>
                <c:pt idx="44090">
                  <c:v>45153.090277777781</c:v>
                </c:pt>
                <c:pt idx="44091">
                  <c:v>45153.09375</c:v>
                </c:pt>
                <c:pt idx="44092">
                  <c:v>45153.097222222219</c:v>
                </c:pt>
                <c:pt idx="44093">
                  <c:v>45153.100694444445</c:v>
                </c:pt>
                <c:pt idx="44094">
                  <c:v>45153.104166666664</c:v>
                </c:pt>
                <c:pt idx="44095">
                  <c:v>45153.107638888891</c:v>
                </c:pt>
                <c:pt idx="44096">
                  <c:v>45153.111111111109</c:v>
                </c:pt>
                <c:pt idx="44097">
                  <c:v>45153.114583333336</c:v>
                </c:pt>
                <c:pt idx="44098">
                  <c:v>45153.118055555555</c:v>
                </c:pt>
                <c:pt idx="44099">
                  <c:v>45153.121527777781</c:v>
                </c:pt>
                <c:pt idx="44100">
                  <c:v>45153.125</c:v>
                </c:pt>
                <c:pt idx="44101">
                  <c:v>45153.128472222219</c:v>
                </c:pt>
                <c:pt idx="44102">
                  <c:v>45153.131944444445</c:v>
                </c:pt>
                <c:pt idx="44103">
                  <c:v>45153.135416666664</c:v>
                </c:pt>
                <c:pt idx="44104">
                  <c:v>45153.138888888891</c:v>
                </c:pt>
                <c:pt idx="44105">
                  <c:v>45153.142361111109</c:v>
                </c:pt>
                <c:pt idx="44106">
                  <c:v>45153.145833333336</c:v>
                </c:pt>
                <c:pt idx="44107">
                  <c:v>45153.149305555555</c:v>
                </c:pt>
                <c:pt idx="44108">
                  <c:v>45153.152777777781</c:v>
                </c:pt>
                <c:pt idx="44109">
                  <c:v>45153.15625</c:v>
                </c:pt>
                <c:pt idx="44110">
                  <c:v>45153.159722222219</c:v>
                </c:pt>
                <c:pt idx="44111">
                  <c:v>45153.163194444445</c:v>
                </c:pt>
                <c:pt idx="44112">
                  <c:v>45153.166666666664</c:v>
                </c:pt>
                <c:pt idx="44113">
                  <c:v>45153.170138888891</c:v>
                </c:pt>
                <c:pt idx="44114">
                  <c:v>45153.173611111109</c:v>
                </c:pt>
                <c:pt idx="44115">
                  <c:v>45153.177083333336</c:v>
                </c:pt>
                <c:pt idx="44116">
                  <c:v>45153.180555555555</c:v>
                </c:pt>
                <c:pt idx="44117">
                  <c:v>45153.184027777781</c:v>
                </c:pt>
                <c:pt idx="44118">
                  <c:v>45153.1875</c:v>
                </c:pt>
                <c:pt idx="44119">
                  <c:v>45153.190972222219</c:v>
                </c:pt>
                <c:pt idx="44120">
                  <c:v>45153.194444444445</c:v>
                </c:pt>
                <c:pt idx="44121">
                  <c:v>45153.197916666664</c:v>
                </c:pt>
                <c:pt idx="44122">
                  <c:v>45153.201388888891</c:v>
                </c:pt>
                <c:pt idx="44123">
                  <c:v>45153.204861111109</c:v>
                </c:pt>
                <c:pt idx="44124">
                  <c:v>45153.208333333336</c:v>
                </c:pt>
                <c:pt idx="44125">
                  <c:v>45153.211805555555</c:v>
                </c:pt>
                <c:pt idx="44126">
                  <c:v>45153.215277777781</c:v>
                </c:pt>
                <c:pt idx="44127">
                  <c:v>45153.21875</c:v>
                </c:pt>
                <c:pt idx="44128">
                  <c:v>45153.222222222219</c:v>
                </c:pt>
                <c:pt idx="44129">
                  <c:v>45153.225694444445</c:v>
                </c:pt>
                <c:pt idx="44130">
                  <c:v>45153.229166666664</c:v>
                </c:pt>
                <c:pt idx="44131">
                  <c:v>45153.232638888891</c:v>
                </c:pt>
                <c:pt idx="44132">
                  <c:v>45153.236111111109</c:v>
                </c:pt>
                <c:pt idx="44133">
                  <c:v>45153.239583333336</c:v>
                </c:pt>
                <c:pt idx="44134">
                  <c:v>45153.243055555555</c:v>
                </c:pt>
                <c:pt idx="44135">
                  <c:v>45153.246527777781</c:v>
                </c:pt>
                <c:pt idx="44136">
                  <c:v>45153.25</c:v>
                </c:pt>
                <c:pt idx="44137">
                  <c:v>45153.253472222219</c:v>
                </c:pt>
                <c:pt idx="44138">
                  <c:v>45153.256944444445</c:v>
                </c:pt>
                <c:pt idx="44139">
                  <c:v>45153.260416666664</c:v>
                </c:pt>
                <c:pt idx="44140">
                  <c:v>45153.263888888891</c:v>
                </c:pt>
                <c:pt idx="44141">
                  <c:v>45153.267361111109</c:v>
                </c:pt>
                <c:pt idx="44142">
                  <c:v>45153.270833333336</c:v>
                </c:pt>
                <c:pt idx="44143">
                  <c:v>45153.274305555555</c:v>
                </c:pt>
                <c:pt idx="44144">
                  <c:v>45153.277777777781</c:v>
                </c:pt>
                <c:pt idx="44145">
                  <c:v>45153.28125</c:v>
                </c:pt>
                <c:pt idx="44146">
                  <c:v>45153.284722222219</c:v>
                </c:pt>
                <c:pt idx="44147">
                  <c:v>45153.288194444445</c:v>
                </c:pt>
                <c:pt idx="44148">
                  <c:v>45153.291666666664</c:v>
                </c:pt>
                <c:pt idx="44149">
                  <c:v>45153.295138888891</c:v>
                </c:pt>
                <c:pt idx="44150">
                  <c:v>45153.298611111109</c:v>
                </c:pt>
                <c:pt idx="44151">
                  <c:v>45153.302083333336</c:v>
                </c:pt>
                <c:pt idx="44152">
                  <c:v>45153.305555555555</c:v>
                </c:pt>
                <c:pt idx="44153">
                  <c:v>45153.309027777781</c:v>
                </c:pt>
                <c:pt idx="44154">
                  <c:v>45153.3125</c:v>
                </c:pt>
                <c:pt idx="44155">
                  <c:v>45153.315972222219</c:v>
                </c:pt>
                <c:pt idx="44156">
                  <c:v>45153.319444444445</c:v>
                </c:pt>
                <c:pt idx="44157">
                  <c:v>45153.322916666664</c:v>
                </c:pt>
                <c:pt idx="44158">
                  <c:v>45153.326388888891</c:v>
                </c:pt>
                <c:pt idx="44159">
                  <c:v>45153.329861111109</c:v>
                </c:pt>
                <c:pt idx="44160">
                  <c:v>45153.333333333336</c:v>
                </c:pt>
                <c:pt idx="44161">
                  <c:v>45153.336805555555</c:v>
                </c:pt>
                <c:pt idx="44162">
                  <c:v>45153.340277777781</c:v>
                </c:pt>
                <c:pt idx="44163">
                  <c:v>45153.34375</c:v>
                </c:pt>
                <c:pt idx="44164">
                  <c:v>45153.347222222219</c:v>
                </c:pt>
                <c:pt idx="44165">
                  <c:v>45153.350694444445</c:v>
                </c:pt>
                <c:pt idx="44166">
                  <c:v>45153.354166666664</c:v>
                </c:pt>
                <c:pt idx="44167">
                  <c:v>45153.357638888891</c:v>
                </c:pt>
                <c:pt idx="44168">
                  <c:v>45153.361111111109</c:v>
                </c:pt>
                <c:pt idx="44169">
                  <c:v>45153.364583333336</c:v>
                </c:pt>
                <c:pt idx="44170">
                  <c:v>45153.368055555555</c:v>
                </c:pt>
                <c:pt idx="44171">
                  <c:v>45153.371527777781</c:v>
                </c:pt>
                <c:pt idx="44172">
                  <c:v>45153.375</c:v>
                </c:pt>
                <c:pt idx="44173">
                  <c:v>45153.378472222219</c:v>
                </c:pt>
                <c:pt idx="44174">
                  <c:v>45153.381944444445</c:v>
                </c:pt>
                <c:pt idx="44175">
                  <c:v>45153.385416666664</c:v>
                </c:pt>
                <c:pt idx="44176">
                  <c:v>45153.388888888891</c:v>
                </c:pt>
                <c:pt idx="44177">
                  <c:v>45153.392361111109</c:v>
                </c:pt>
                <c:pt idx="44178">
                  <c:v>45153.395833333336</c:v>
                </c:pt>
                <c:pt idx="44179">
                  <c:v>45153.399305555555</c:v>
                </c:pt>
                <c:pt idx="44180">
                  <c:v>45153.402777777781</c:v>
                </c:pt>
                <c:pt idx="44181">
                  <c:v>45153.40625</c:v>
                </c:pt>
                <c:pt idx="44182">
                  <c:v>45153.409722222219</c:v>
                </c:pt>
                <c:pt idx="44183">
                  <c:v>45153.413194444445</c:v>
                </c:pt>
                <c:pt idx="44184">
                  <c:v>45153.416666666664</c:v>
                </c:pt>
                <c:pt idx="44185">
                  <c:v>45153.420138888891</c:v>
                </c:pt>
                <c:pt idx="44186">
                  <c:v>45153.423611111109</c:v>
                </c:pt>
                <c:pt idx="44187">
                  <c:v>45153.427083333336</c:v>
                </c:pt>
                <c:pt idx="44188">
                  <c:v>45153.430555555555</c:v>
                </c:pt>
                <c:pt idx="44189">
                  <c:v>45153.434027777781</c:v>
                </c:pt>
                <c:pt idx="44190">
                  <c:v>45153.4375</c:v>
                </c:pt>
                <c:pt idx="44191">
                  <c:v>45153.440972222219</c:v>
                </c:pt>
                <c:pt idx="44192">
                  <c:v>45153.444444444445</c:v>
                </c:pt>
                <c:pt idx="44193">
                  <c:v>45153.447916666664</c:v>
                </c:pt>
                <c:pt idx="44194">
                  <c:v>45153.451388888891</c:v>
                </c:pt>
                <c:pt idx="44195">
                  <c:v>45153.454861111109</c:v>
                </c:pt>
                <c:pt idx="44196">
                  <c:v>45153.458333333336</c:v>
                </c:pt>
                <c:pt idx="44197">
                  <c:v>45153.461805555555</c:v>
                </c:pt>
                <c:pt idx="44198">
                  <c:v>45153.465277777781</c:v>
                </c:pt>
                <c:pt idx="44199">
                  <c:v>45153.46875</c:v>
                </c:pt>
                <c:pt idx="44200">
                  <c:v>45153.472222222219</c:v>
                </c:pt>
                <c:pt idx="44201">
                  <c:v>45153.475694444445</c:v>
                </c:pt>
                <c:pt idx="44202">
                  <c:v>45153.479166666664</c:v>
                </c:pt>
                <c:pt idx="44203">
                  <c:v>45153.482638888891</c:v>
                </c:pt>
                <c:pt idx="44204">
                  <c:v>45153.486111111109</c:v>
                </c:pt>
                <c:pt idx="44205">
                  <c:v>45153.489583333336</c:v>
                </c:pt>
                <c:pt idx="44206">
                  <c:v>45153.493055555555</c:v>
                </c:pt>
                <c:pt idx="44207">
                  <c:v>45153.496527777781</c:v>
                </c:pt>
                <c:pt idx="44208">
                  <c:v>45153.5</c:v>
                </c:pt>
                <c:pt idx="44209">
                  <c:v>45153.503472222219</c:v>
                </c:pt>
                <c:pt idx="44210">
                  <c:v>45153.506944444445</c:v>
                </c:pt>
                <c:pt idx="44211">
                  <c:v>45153.510416666664</c:v>
                </c:pt>
                <c:pt idx="44212">
                  <c:v>45153.513888888891</c:v>
                </c:pt>
                <c:pt idx="44213">
                  <c:v>45153.517361111109</c:v>
                </c:pt>
                <c:pt idx="44214">
                  <c:v>45153.520833333336</c:v>
                </c:pt>
                <c:pt idx="44215">
                  <c:v>45153.524305555555</c:v>
                </c:pt>
                <c:pt idx="44216">
                  <c:v>45153.527777777781</c:v>
                </c:pt>
                <c:pt idx="44217">
                  <c:v>45153.53125</c:v>
                </c:pt>
                <c:pt idx="44218">
                  <c:v>45153.534722222219</c:v>
                </c:pt>
                <c:pt idx="44219">
                  <c:v>45153.538194444445</c:v>
                </c:pt>
                <c:pt idx="44220">
                  <c:v>45153.541666666664</c:v>
                </c:pt>
                <c:pt idx="44221">
                  <c:v>45153.545138888891</c:v>
                </c:pt>
                <c:pt idx="44222">
                  <c:v>45153.548611111109</c:v>
                </c:pt>
                <c:pt idx="44223">
                  <c:v>45153.552083333336</c:v>
                </c:pt>
                <c:pt idx="44224">
                  <c:v>45153.555555555555</c:v>
                </c:pt>
                <c:pt idx="44225">
                  <c:v>45153.559027777781</c:v>
                </c:pt>
                <c:pt idx="44226">
                  <c:v>45153.5625</c:v>
                </c:pt>
                <c:pt idx="44227">
                  <c:v>45153.565972222219</c:v>
                </c:pt>
                <c:pt idx="44228">
                  <c:v>45153.569444444445</c:v>
                </c:pt>
                <c:pt idx="44229">
                  <c:v>45153.572916666664</c:v>
                </c:pt>
                <c:pt idx="44230">
                  <c:v>45153.576388888891</c:v>
                </c:pt>
                <c:pt idx="44231">
                  <c:v>45153.579861111109</c:v>
                </c:pt>
                <c:pt idx="44232">
                  <c:v>45153.583333333336</c:v>
                </c:pt>
                <c:pt idx="44233">
                  <c:v>45153.586805555555</c:v>
                </c:pt>
                <c:pt idx="44234">
                  <c:v>45153.590277777781</c:v>
                </c:pt>
                <c:pt idx="44235">
                  <c:v>45153.59375</c:v>
                </c:pt>
                <c:pt idx="44236">
                  <c:v>45153.597222222219</c:v>
                </c:pt>
                <c:pt idx="44237">
                  <c:v>45153.600694444445</c:v>
                </c:pt>
                <c:pt idx="44238">
                  <c:v>45153.604166666664</c:v>
                </c:pt>
                <c:pt idx="44239">
                  <c:v>45153.607638888891</c:v>
                </c:pt>
                <c:pt idx="44240">
                  <c:v>45153.611111111109</c:v>
                </c:pt>
                <c:pt idx="44241">
                  <c:v>45153.614583333336</c:v>
                </c:pt>
                <c:pt idx="44242">
                  <c:v>45153.618055555555</c:v>
                </c:pt>
                <c:pt idx="44243">
                  <c:v>45153.621527777781</c:v>
                </c:pt>
                <c:pt idx="44244">
                  <c:v>45153.625</c:v>
                </c:pt>
                <c:pt idx="44245">
                  <c:v>45153.628472222219</c:v>
                </c:pt>
                <c:pt idx="44246">
                  <c:v>45153.631944444445</c:v>
                </c:pt>
                <c:pt idx="44247">
                  <c:v>45153.635416666664</c:v>
                </c:pt>
                <c:pt idx="44248">
                  <c:v>45153.638888888891</c:v>
                </c:pt>
                <c:pt idx="44249">
                  <c:v>45153.642361111109</c:v>
                </c:pt>
                <c:pt idx="44250">
                  <c:v>45153.645833333336</c:v>
                </c:pt>
                <c:pt idx="44251">
                  <c:v>45153.649305555555</c:v>
                </c:pt>
                <c:pt idx="44252">
                  <c:v>45153.652777777781</c:v>
                </c:pt>
                <c:pt idx="44253">
                  <c:v>45153.65625</c:v>
                </c:pt>
                <c:pt idx="44254">
                  <c:v>45153.659722222219</c:v>
                </c:pt>
                <c:pt idx="44255">
                  <c:v>45153.663194444445</c:v>
                </c:pt>
                <c:pt idx="44256">
                  <c:v>45153.666666666664</c:v>
                </c:pt>
                <c:pt idx="44257">
                  <c:v>45153.670138888891</c:v>
                </c:pt>
                <c:pt idx="44258">
                  <c:v>45153.673611111109</c:v>
                </c:pt>
                <c:pt idx="44259">
                  <c:v>45153.677083333336</c:v>
                </c:pt>
                <c:pt idx="44260">
                  <c:v>45153.680555555555</c:v>
                </c:pt>
                <c:pt idx="44261">
                  <c:v>45153.684027777781</c:v>
                </c:pt>
                <c:pt idx="44262">
                  <c:v>45153.6875</c:v>
                </c:pt>
                <c:pt idx="44263">
                  <c:v>45153.690972222219</c:v>
                </c:pt>
                <c:pt idx="44264">
                  <c:v>45153.694444444445</c:v>
                </c:pt>
                <c:pt idx="44265">
                  <c:v>45153.697916666664</c:v>
                </c:pt>
                <c:pt idx="44266">
                  <c:v>45153.701388888891</c:v>
                </c:pt>
                <c:pt idx="44267">
                  <c:v>45153.704861111109</c:v>
                </c:pt>
                <c:pt idx="44268">
                  <c:v>45153.708333333336</c:v>
                </c:pt>
                <c:pt idx="44269">
                  <c:v>45153.711805555555</c:v>
                </c:pt>
                <c:pt idx="44270">
                  <c:v>45153.715277777781</c:v>
                </c:pt>
                <c:pt idx="44271">
                  <c:v>45153.71875</c:v>
                </c:pt>
                <c:pt idx="44272">
                  <c:v>45153.722222222219</c:v>
                </c:pt>
                <c:pt idx="44273">
                  <c:v>45153.725694444445</c:v>
                </c:pt>
                <c:pt idx="44274">
                  <c:v>45153.729166666664</c:v>
                </c:pt>
                <c:pt idx="44275">
                  <c:v>45153.732638888891</c:v>
                </c:pt>
                <c:pt idx="44276">
                  <c:v>45153.736111111109</c:v>
                </c:pt>
                <c:pt idx="44277">
                  <c:v>45153.739583333336</c:v>
                </c:pt>
                <c:pt idx="44278">
                  <c:v>45153.743055555555</c:v>
                </c:pt>
                <c:pt idx="44279">
                  <c:v>45153.746527777781</c:v>
                </c:pt>
                <c:pt idx="44280">
                  <c:v>45153.75</c:v>
                </c:pt>
                <c:pt idx="44281">
                  <c:v>45153.753472222219</c:v>
                </c:pt>
                <c:pt idx="44282">
                  <c:v>45153.756944444445</c:v>
                </c:pt>
                <c:pt idx="44283">
                  <c:v>45153.760416666664</c:v>
                </c:pt>
                <c:pt idx="44284">
                  <c:v>45153.763888888891</c:v>
                </c:pt>
                <c:pt idx="44285">
                  <c:v>45153.767361111109</c:v>
                </c:pt>
                <c:pt idx="44286">
                  <c:v>45153.770833333336</c:v>
                </c:pt>
                <c:pt idx="44287">
                  <c:v>45153.774305555555</c:v>
                </c:pt>
                <c:pt idx="44288">
                  <c:v>45153.777777777781</c:v>
                </c:pt>
                <c:pt idx="44289">
                  <c:v>45153.78125</c:v>
                </c:pt>
                <c:pt idx="44290">
                  <c:v>45153.784722222219</c:v>
                </c:pt>
                <c:pt idx="44291">
                  <c:v>45153.788194444445</c:v>
                </c:pt>
                <c:pt idx="44292">
                  <c:v>45153.791666666664</c:v>
                </c:pt>
                <c:pt idx="44293">
                  <c:v>45153.795138888891</c:v>
                </c:pt>
                <c:pt idx="44294">
                  <c:v>45153.798611111109</c:v>
                </c:pt>
                <c:pt idx="44295">
                  <c:v>45153.802083333336</c:v>
                </c:pt>
                <c:pt idx="44296">
                  <c:v>45153.805555555555</c:v>
                </c:pt>
                <c:pt idx="44297">
                  <c:v>45153.809027777781</c:v>
                </c:pt>
                <c:pt idx="44298">
                  <c:v>45153.8125</c:v>
                </c:pt>
                <c:pt idx="44299">
                  <c:v>45153.815972222219</c:v>
                </c:pt>
                <c:pt idx="44300">
                  <c:v>45153.819444444445</c:v>
                </c:pt>
                <c:pt idx="44301">
                  <c:v>45153.822916666664</c:v>
                </c:pt>
                <c:pt idx="44302">
                  <c:v>45153.826388888891</c:v>
                </c:pt>
                <c:pt idx="44303">
                  <c:v>45153.829861111109</c:v>
                </c:pt>
                <c:pt idx="44304">
                  <c:v>45153.833333333336</c:v>
                </c:pt>
                <c:pt idx="44305">
                  <c:v>45153.836805555555</c:v>
                </c:pt>
                <c:pt idx="44306">
                  <c:v>45153.840277777781</c:v>
                </c:pt>
                <c:pt idx="44307">
                  <c:v>45153.84375</c:v>
                </c:pt>
                <c:pt idx="44308">
                  <c:v>45153.847222222219</c:v>
                </c:pt>
                <c:pt idx="44309">
                  <c:v>45153.850694444445</c:v>
                </c:pt>
                <c:pt idx="44310">
                  <c:v>45153.854166666664</c:v>
                </c:pt>
                <c:pt idx="44311">
                  <c:v>45153.857638888891</c:v>
                </c:pt>
                <c:pt idx="44312">
                  <c:v>45153.861111111109</c:v>
                </c:pt>
                <c:pt idx="44313">
                  <c:v>45153.864583333336</c:v>
                </c:pt>
                <c:pt idx="44314">
                  <c:v>45153.868055555555</c:v>
                </c:pt>
                <c:pt idx="44315">
                  <c:v>45153.871527777781</c:v>
                </c:pt>
                <c:pt idx="44316">
                  <c:v>45153.875</c:v>
                </c:pt>
                <c:pt idx="44317">
                  <c:v>45153.878472222219</c:v>
                </c:pt>
                <c:pt idx="44318">
                  <c:v>45153.881944444445</c:v>
                </c:pt>
                <c:pt idx="44319">
                  <c:v>45153.885416666664</c:v>
                </c:pt>
                <c:pt idx="44320">
                  <c:v>45153.888888888891</c:v>
                </c:pt>
                <c:pt idx="44321">
                  <c:v>45153.892361111109</c:v>
                </c:pt>
                <c:pt idx="44322">
                  <c:v>45153.895833333336</c:v>
                </c:pt>
                <c:pt idx="44323">
                  <c:v>45153.899305555555</c:v>
                </c:pt>
                <c:pt idx="44324">
                  <c:v>45153.902777777781</c:v>
                </c:pt>
                <c:pt idx="44325">
                  <c:v>45153.90625</c:v>
                </c:pt>
                <c:pt idx="44326">
                  <c:v>45153.909722222219</c:v>
                </c:pt>
                <c:pt idx="44327">
                  <c:v>45153.913194444445</c:v>
                </c:pt>
                <c:pt idx="44328">
                  <c:v>45153.916666666664</c:v>
                </c:pt>
                <c:pt idx="44329">
                  <c:v>45153.920138888891</c:v>
                </c:pt>
                <c:pt idx="44330">
                  <c:v>45153.923611111109</c:v>
                </c:pt>
                <c:pt idx="44331">
                  <c:v>45153.927083333336</c:v>
                </c:pt>
                <c:pt idx="44332">
                  <c:v>45153.930555555555</c:v>
                </c:pt>
                <c:pt idx="44333">
                  <c:v>45153.934027777781</c:v>
                </c:pt>
                <c:pt idx="44334">
                  <c:v>45153.9375</c:v>
                </c:pt>
                <c:pt idx="44335">
                  <c:v>45153.940972222219</c:v>
                </c:pt>
                <c:pt idx="44336">
                  <c:v>45153.944444444445</c:v>
                </c:pt>
                <c:pt idx="44337">
                  <c:v>45153.947916666664</c:v>
                </c:pt>
                <c:pt idx="44338">
                  <c:v>45153.951388888891</c:v>
                </c:pt>
                <c:pt idx="44339">
                  <c:v>45153.954861111109</c:v>
                </c:pt>
                <c:pt idx="44340">
                  <c:v>45153.958333333336</c:v>
                </c:pt>
                <c:pt idx="44341">
                  <c:v>45153.961805555555</c:v>
                </c:pt>
                <c:pt idx="44342">
                  <c:v>45153.965277777781</c:v>
                </c:pt>
                <c:pt idx="44343">
                  <c:v>45153.96875</c:v>
                </c:pt>
                <c:pt idx="44344">
                  <c:v>45153.972222222219</c:v>
                </c:pt>
                <c:pt idx="44345">
                  <c:v>45153.975694444445</c:v>
                </c:pt>
                <c:pt idx="44346">
                  <c:v>45153.979166666664</c:v>
                </c:pt>
                <c:pt idx="44347">
                  <c:v>45153.982638888891</c:v>
                </c:pt>
                <c:pt idx="44348">
                  <c:v>45153.986111111109</c:v>
                </c:pt>
                <c:pt idx="44349">
                  <c:v>45153.989583333336</c:v>
                </c:pt>
                <c:pt idx="44350">
                  <c:v>45153.993055555555</c:v>
                </c:pt>
                <c:pt idx="44351">
                  <c:v>45153.996527777781</c:v>
                </c:pt>
                <c:pt idx="44352">
                  <c:v>45154</c:v>
                </c:pt>
                <c:pt idx="44353">
                  <c:v>45154.003472222219</c:v>
                </c:pt>
                <c:pt idx="44354">
                  <c:v>45154.006944444445</c:v>
                </c:pt>
                <c:pt idx="44355">
                  <c:v>45154.010416666664</c:v>
                </c:pt>
                <c:pt idx="44356">
                  <c:v>45154.013888888891</c:v>
                </c:pt>
                <c:pt idx="44357">
                  <c:v>45154.017361111109</c:v>
                </c:pt>
                <c:pt idx="44358">
                  <c:v>45154.020833333336</c:v>
                </c:pt>
                <c:pt idx="44359">
                  <c:v>45154.024305555555</c:v>
                </c:pt>
                <c:pt idx="44360">
                  <c:v>45154.027777777781</c:v>
                </c:pt>
                <c:pt idx="44361">
                  <c:v>45154.03125</c:v>
                </c:pt>
                <c:pt idx="44362">
                  <c:v>45154.034722222219</c:v>
                </c:pt>
                <c:pt idx="44363">
                  <c:v>45154.038194444445</c:v>
                </c:pt>
                <c:pt idx="44364">
                  <c:v>45154.041666666664</c:v>
                </c:pt>
                <c:pt idx="44365">
                  <c:v>45154.045138888891</c:v>
                </c:pt>
                <c:pt idx="44366">
                  <c:v>45154.048611111109</c:v>
                </c:pt>
                <c:pt idx="44367">
                  <c:v>45154.052083333336</c:v>
                </c:pt>
                <c:pt idx="44368">
                  <c:v>45154.055555555555</c:v>
                </c:pt>
                <c:pt idx="44369">
                  <c:v>45154.059027777781</c:v>
                </c:pt>
                <c:pt idx="44370">
                  <c:v>45154.0625</c:v>
                </c:pt>
                <c:pt idx="44371">
                  <c:v>45154.065972222219</c:v>
                </c:pt>
                <c:pt idx="44372">
                  <c:v>45154.069444444445</c:v>
                </c:pt>
                <c:pt idx="44373">
                  <c:v>45154.072916666664</c:v>
                </c:pt>
                <c:pt idx="44374">
                  <c:v>45154.076388888891</c:v>
                </c:pt>
                <c:pt idx="44375">
                  <c:v>45154.079861111109</c:v>
                </c:pt>
                <c:pt idx="44376">
                  <c:v>45154.083333333336</c:v>
                </c:pt>
                <c:pt idx="44377">
                  <c:v>45154.086805555555</c:v>
                </c:pt>
                <c:pt idx="44378">
                  <c:v>45154.090277777781</c:v>
                </c:pt>
                <c:pt idx="44379">
                  <c:v>45154.09375</c:v>
                </c:pt>
                <c:pt idx="44380">
                  <c:v>45154.097222222219</c:v>
                </c:pt>
                <c:pt idx="44381">
                  <c:v>45154.100694444445</c:v>
                </c:pt>
                <c:pt idx="44382">
                  <c:v>45154.104166666664</c:v>
                </c:pt>
                <c:pt idx="44383">
                  <c:v>45154.107638888891</c:v>
                </c:pt>
                <c:pt idx="44384">
                  <c:v>45154.111111111109</c:v>
                </c:pt>
                <c:pt idx="44385">
                  <c:v>45154.114583333336</c:v>
                </c:pt>
                <c:pt idx="44386">
                  <c:v>45154.118055555555</c:v>
                </c:pt>
                <c:pt idx="44387">
                  <c:v>45154.121527777781</c:v>
                </c:pt>
                <c:pt idx="44388">
                  <c:v>45154.125</c:v>
                </c:pt>
                <c:pt idx="44389">
                  <c:v>45154.128472222219</c:v>
                </c:pt>
                <c:pt idx="44390">
                  <c:v>45154.131944444445</c:v>
                </c:pt>
                <c:pt idx="44391">
                  <c:v>45154.135416666664</c:v>
                </c:pt>
                <c:pt idx="44392">
                  <c:v>45154.138888888891</c:v>
                </c:pt>
                <c:pt idx="44393">
                  <c:v>45154.142361111109</c:v>
                </c:pt>
                <c:pt idx="44394">
                  <c:v>45154.145833333336</c:v>
                </c:pt>
                <c:pt idx="44395">
                  <c:v>45154.149305555555</c:v>
                </c:pt>
                <c:pt idx="44396">
                  <c:v>45154.152777777781</c:v>
                </c:pt>
                <c:pt idx="44397">
                  <c:v>45154.15625</c:v>
                </c:pt>
                <c:pt idx="44398">
                  <c:v>45154.159722222219</c:v>
                </c:pt>
                <c:pt idx="44399">
                  <c:v>45154.163194444445</c:v>
                </c:pt>
                <c:pt idx="44400">
                  <c:v>45154.166666666664</c:v>
                </c:pt>
                <c:pt idx="44401">
                  <c:v>45154.170138888891</c:v>
                </c:pt>
                <c:pt idx="44402">
                  <c:v>45154.173611111109</c:v>
                </c:pt>
                <c:pt idx="44403">
                  <c:v>45154.177083333336</c:v>
                </c:pt>
                <c:pt idx="44404">
                  <c:v>45154.180555555555</c:v>
                </c:pt>
                <c:pt idx="44405">
                  <c:v>45154.184027777781</c:v>
                </c:pt>
                <c:pt idx="44406">
                  <c:v>45154.1875</c:v>
                </c:pt>
                <c:pt idx="44407">
                  <c:v>45154.190972222219</c:v>
                </c:pt>
                <c:pt idx="44408">
                  <c:v>45154.194444444445</c:v>
                </c:pt>
                <c:pt idx="44409">
                  <c:v>45154.197916666664</c:v>
                </c:pt>
                <c:pt idx="44410">
                  <c:v>45154.201388888891</c:v>
                </c:pt>
                <c:pt idx="44411">
                  <c:v>45154.204861111109</c:v>
                </c:pt>
                <c:pt idx="44412">
                  <c:v>45154.208333333336</c:v>
                </c:pt>
                <c:pt idx="44413">
                  <c:v>45154.211805555555</c:v>
                </c:pt>
                <c:pt idx="44414">
                  <c:v>45154.215277777781</c:v>
                </c:pt>
                <c:pt idx="44415">
                  <c:v>45154.21875</c:v>
                </c:pt>
                <c:pt idx="44416">
                  <c:v>45154.222222222219</c:v>
                </c:pt>
                <c:pt idx="44417">
                  <c:v>45154.225694444445</c:v>
                </c:pt>
                <c:pt idx="44418">
                  <c:v>45154.229166666664</c:v>
                </c:pt>
                <c:pt idx="44419">
                  <c:v>45154.232638888891</c:v>
                </c:pt>
                <c:pt idx="44420">
                  <c:v>45154.236111111109</c:v>
                </c:pt>
                <c:pt idx="44421">
                  <c:v>45154.239583333336</c:v>
                </c:pt>
                <c:pt idx="44422">
                  <c:v>45154.243055555555</c:v>
                </c:pt>
                <c:pt idx="44423">
                  <c:v>45154.246527777781</c:v>
                </c:pt>
                <c:pt idx="44424">
                  <c:v>45154.25</c:v>
                </c:pt>
                <c:pt idx="44425">
                  <c:v>45154.253472222219</c:v>
                </c:pt>
                <c:pt idx="44426">
                  <c:v>45154.256944444445</c:v>
                </c:pt>
                <c:pt idx="44427">
                  <c:v>45154.260416666664</c:v>
                </c:pt>
                <c:pt idx="44428">
                  <c:v>45154.263888888891</c:v>
                </c:pt>
                <c:pt idx="44429">
                  <c:v>45154.267361111109</c:v>
                </c:pt>
                <c:pt idx="44430">
                  <c:v>45154.270833333336</c:v>
                </c:pt>
                <c:pt idx="44431">
                  <c:v>45154.274305555555</c:v>
                </c:pt>
                <c:pt idx="44432">
                  <c:v>45154.277777777781</c:v>
                </c:pt>
                <c:pt idx="44433">
                  <c:v>45154.28125</c:v>
                </c:pt>
                <c:pt idx="44434">
                  <c:v>45154.284722222219</c:v>
                </c:pt>
                <c:pt idx="44435">
                  <c:v>45154.288194444445</c:v>
                </c:pt>
                <c:pt idx="44436">
                  <c:v>45154.291666666664</c:v>
                </c:pt>
                <c:pt idx="44437">
                  <c:v>45154.295138888891</c:v>
                </c:pt>
                <c:pt idx="44438">
                  <c:v>45154.298611111109</c:v>
                </c:pt>
                <c:pt idx="44439">
                  <c:v>45154.302083333336</c:v>
                </c:pt>
                <c:pt idx="44440">
                  <c:v>45154.305555555555</c:v>
                </c:pt>
                <c:pt idx="44441">
                  <c:v>45154.309027777781</c:v>
                </c:pt>
                <c:pt idx="44442">
                  <c:v>45154.3125</c:v>
                </c:pt>
                <c:pt idx="44443">
                  <c:v>45154.315972222219</c:v>
                </c:pt>
                <c:pt idx="44444">
                  <c:v>45154.319444444445</c:v>
                </c:pt>
                <c:pt idx="44445">
                  <c:v>45154.322916666664</c:v>
                </c:pt>
                <c:pt idx="44446">
                  <c:v>45154.326388888891</c:v>
                </c:pt>
                <c:pt idx="44447">
                  <c:v>45154.329861111109</c:v>
                </c:pt>
                <c:pt idx="44448">
                  <c:v>45154.333333333336</c:v>
                </c:pt>
                <c:pt idx="44449">
                  <c:v>45154.336805555555</c:v>
                </c:pt>
                <c:pt idx="44450">
                  <c:v>45154.340277777781</c:v>
                </c:pt>
                <c:pt idx="44451">
                  <c:v>45154.34375</c:v>
                </c:pt>
                <c:pt idx="44452">
                  <c:v>45154.347222222219</c:v>
                </c:pt>
                <c:pt idx="44453">
                  <c:v>45154.350694444445</c:v>
                </c:pt>
                <c:pt idx="44454">
                  <c:v>45154.354166666664</c:v>
                </c:pt>
                <c:pt idx="44455">
                  <c:v>45154.357638888891</c:v>
                </c:pt>
                <c:pt idx="44456">
                  <c:v>45154.361111111109</c:v>
                </c:pt>
                <c:pt idx="44457">
                  <c:v>45154.364583333336</c:v>
                </c:pt>
                <c:pt idx="44458">
                  <c:v>45154.368055555555</c:v>
                </c:pt>
                <c:pt idx="44459">
                  <c:v>45154.371527777781</c:v>
                </c:pt>
                <c:pt idx="44460">
                  <c:v>45154.375</c:v>
                </c:pt>
                <c:pt idx="44461">
                  <c:v>45154.378472222219</c:v>
                </c:pt>
                <c:pt idx="44462">
                  <c:v>45154.381944444445</c:v>
                </c:pt>
                <c:pt idx="44463">
                  <c:v>45154.385416666664</c:v>
                </c:pt>
                <c:pt idx="44464">
                  <c:v>45154.388888888891</c:v>
                </c:pt>
                <c:pt idx="44465">
                  <c:v>45154.392361111109</c:v>
                </c:pt>
                <c:pt idx="44466">
                  <c:v>45154.395833333336</c:v>
                </c:pt>
                <c:pt idx="44467">
                  <c:v>45154.399305555555</c:v>
                </c:pt>
                <c:pt idx="44468">
                  <c:v>45154.402777777781</c:v>
                </c:pt>
                <c:pt idx="44469">
                  <c:v>45154.40625</c:v>
                </c:pt>
                <c:pt idx="44470">
                  <c:v>45154.409722222219</c:v>
                </c:pt>
                <c:pt idx="44471">
                  <c:v>45154.413194444445</c:v>
                </c:pt>
                <c:pt idx="44472">
                  <c:v>45154.416666666664</c:v>
                </c:pt>
                <c:pt idx="44473">
                  <c:v>45154.420138888891</c:v>
                </c:pt>
                <c:pt idx="44474">
                  <c:v>45154.423611111109</c:v>
                </c:pt>
                <c:pt idx="44475">
                  <c:v>45154.427083333336</c:v>
                </c:pt>
                <c:pt idx="44476">
                  <c:v>45154.430555555555</c:v>
                </c:pt>
                <c:pt idx="44477">
                  <c:v>45154.434027777781</c:v>
                </c:pt>
                <c:pt idx="44478">
                  <c:v>45154.4375</c:v>
                </c:pt>
                <c:pt idx="44479">
                  <c:v>45154.440972222219</c:v>
                </c:pt>
                <c:pt idx="44480">
                  <c:v>45154.444444444445</c:v>
                </c:pt>
                <c:pt idx="44481">
                  <c:v>45154.447916666664</c:v>
                </c:pt>
                <c:pt idx="44482">
                  <c:v>45154.451388888891</c:v>
                </c:pt>
                <c:pt idx="44483">
                  <c:v>45154.454861111109</c:v>
                </c:pt>
                <c:pt idx="44484">
                  <c:v>45154.458333333336</c:v>
                </c:pt>
                <c:pt idx="44485">
                  <c:v>45154.461805555555</c:v>
                </c:pt>
                <c:pt idx="44486">
                  <c:v>45154.465277777781</c:v>
                </c:pt>
                <c:pt idx="44487">
                  <c:v>45154.46875</c:v>
                </c:pt>
                <c:pt idx="44488">
                  <c:v>45154.472222222219</c:v>
                </c:pt>
                <c:pt idx="44489">
                  <c:v>45154.475694444445</c:v>
                </c:pt>
                <c:pt idx="44490">
                  <c:v>45154.479166666664</c:v>
                </c:pt>
                <c:pt idx="44491">
                  <c:v>45154.482638888891</c:v>
                </c:pt>
                <c:pt idx="44492">
                  <c:v>45154.486111111109</c:v>
                </c:pt>
                <c:pt idx="44493">
                  <c:v>45154.489583333336</c:v>
                </c:pt>
                <c:pt idx="44494">
                  <c:v>45154.493055555555</c:v>
                </c:pt>
                <c:pt idx="44495">
                  <c:v>45154.496527777781</c:v>
                </c:pt>
                <c:pt idx="44496">
                  <c:v>45154.5</c:v>
                </c:pt>
                <c:pt idx="44497">
                  <c:v>45154.503472222219</c:v>
                </c:pt>
                <c:pt idx="44498">
                  <c:v>45154.506944444445</c:v>
                </c:pt>
                <c:pt idx="44499">
                  <c:v>45154.510416666664</c:v>
                </c:pt>
                <c:pt idx="44500">
                  <c:v>45154.513888888891</c:v>
                </c:pt>
                <c:pt idx="44501">
                  <c:v>45154.517361111109</c:v>
                </c:pt>
                <c:pt idx="44502">
                  <c:v>45154.520833333336</c:v>
                </c:pt>
                <c:pt idx="44503">
                  <c:v>45154.524305555555</c:v>
                </c:pt>
                <c:pt idx="44504">
                  <c:v>45154.527777777781</c:v>
                </c:pt>
                <c:pt idx="44505">
                  <c:v>45154.53125</c:v>
                </c:pt>
                <c:pt idx="44506">
                  <c:v>45154.534722222219</c:v>
                </c:pt>
                <c:pt idx="44507">
                  <c:v>45154.538194444445</c:v>
                </c:pt>
                <c:pt idx="44508">
                  <c:v>45154.541666666664</c:v>
                </c:pt>
                <c:pt idx="44509">
                  <c:v>45154.545138888891</c:v>
                </c:pt>
                <c:pt idx="44510">
                  <c:v>45154.548611111109</c:v>
                </c:pt>
                <c:pt idx="44511">
                  <c:v>45154.552083333336</c:v>
                </c:pt>
                <c:pt idx="44512">
                  <c:v>45154.555555555555</c:v>
                </c:pt>
                <c:pt idx="44513">
                  <c:v>45154.559027777781</c:v>
                </c:pt>
                <c:pt idx="44514">
                  <c:v>45154.5625</c:v>
                </c:pt>
                <c:pt idx="44515">
                  <c:v>45154.565972222219</c:v>
                </c:pt>
                <c:pt idx="44516">
                  <c:v>45154.569444444445</c:v>
                </c:pt>
                <c:pt idx="44517">
                  <c:v>45154.572916666664</c:v>
                </c:pt>
                <c:pt idx="44518">
                  <c:v>45154.576388888891</c:v>
                </c:pt>
                <c:pt idx="44519">
                  <c:v>45154.579861111109</c:v>
                </c:pt>
                <c:pt idx="44520">
                  <c:v>45154.583333333336</c:v>
                </c:pt>
                <c:pt idx="44521">
                  <c:v>45154.586805555555</c:v>
                </c:pt>
                <c:pt idx="44522">
                  <c:v>45154.590277777781</c:v>
                </c:pt>
                <c:pt idx="44523">
                  <c:v>45154.59375</c:v>
                </c:pt>
                <c:pt idx="44524">
                  <c:v>45154.597222222219</c:v>
                </c:pt>
                <c:pt idx="44525">
                  <c:v>45154.600694444445</c:v>
                </c:pt>
                <c:pt idx="44526">
                  <c:v>45154.604166666664</c:v>
                </c:pt>
                <c:pt idx="44527">
                  <c:v>45154.607638888891</c:v>
                </c:pt>
                <c:pt idx="44528">
                  <c:v>45154.611111111109</c:v>
                </c:pt>
                <c:pt idx="44529">
                  <c:v>45154.614583333336</c:v>
                </c:pt>
                <c:pt idx="44530">
                  <c:v>45154.618055555555</c:v>
                </c:pt>
                <c:pt idx="44531">
                  <c:v>45154.621527777781</c:v>
                </c:pt>
                <c:pt idx="44532">
                  <c:v>45154.625</c:v>
                </c:pt>
                <c:pt idx="44533">
                  <c:v>45154.628472222219</c:v>
                </c:pt>
                <c:pt idx="44534">
                  <c:v>45154.631944444445</c:v>
                </c:pt>
                <c:pt idx="44535">
                  <c:v>45154.635416666664</c:v>
                </c:pt>
                <c:pt idx="44536">
                  <c:v>45154.638888888891</c:v>
                </c:pt>
                <c:pt idx="44537">
                  <c:v>45154.642361111109</c:v>
                </c:pt>
                <c:pt idx="44538">
                  <c:v>45154.645833333336</c:v>
                </c:pt>
                <c:pt idx="44539">
                  <c:v>45154.649305555555</c:v>
                </c:pt>
                <c:pt idx="44540">
                  <c:v>45154.652777777781</c:v>
                </c:pt>
                <c:pt idx="44541">
                  <c:v>45154.65625</c:v>
                </c:pt>
                <c:pt idx="44542">
                  <c:v>45154.659722222219</c:v>
                </c:pt>
                <c:pt idx="44543">
                  <c:v>45154.663194444445</c:v>
                </c:pt>
                <c:pt idx="44544">
                  <c:v>45154.666666666664</c:v>
                </c:pt>
                <c:pt idx="44545">
                  <c:v>45154.670138888891</c:v>
                </c:pt>
                <c:pt idx="44546">
                  <c:v>45154.673611111109</c:v>
                </c:pt>
                <c:pt idx="44547">
                  <c:v>45154.677083333336</c:v>
                </c:pt>
                <c:pt idx="44548">
                  <c:v>45154.680555555555</c:v>
                </c:pt>
                <c:pt idx="44549">
                  <c:v>45154.684027777781</c:v>
                </c:pt>
                <c:pt idx="44550">
                  <c:v>45154.6875</c:v>
                </c:pt>
                <c:pt idx="44551">
                  <c:v>45154.690972222219</c:v>
                </c:pt>
                <c:pt idx="44552">
                  <c:v>45154.694444444445</c:v>
                </c:pt>
                <c:pt idx="44553">
                  <c:v>45154.697916666664</c:v>
                </c:pt>
                <c:pt idx="44554">
                  <c:v>45154.701388888891</c:v>
                </c:pt>
                <c:pt idx="44555">
                  <c:v>45154.704861111109</c:v>
                </c:pt>
                <c:pt idx="44556">
                  <c:v>45154.708333333336</c:v>
                </c:pt>
                <c:pt idx="44557">
                  <c:v>45154.711805555555</c:v>
                </c:pt>
                <c:pt idx="44558">
                  <c:v>45154.715277777781</c:v>
                </c:pt>
                <c:pt idx="44559">
                  <c:v>45154.71875</c:v>
                </c:pt>
                <c:pt idx="44560">
                  <c:v>45154.722222222219</c:v>
                </c:pt>
                <c:pt idx="44561">
                  <c:v>45154.725694444445</c:v>
                </c:pt>
                <c:pt idx="44562">
                  <c:v>45154.729166666664</c:v>
                </c:pt>
                <c:pt idx="44563">
                  <c:v>45154.732638888891</c:v>
                </c:pt>
                <c:pt idx="44564">
                  <c:v>45154.736111111109</c:v>
                </c:pt>
                <c:pt idx="44565">
                  <c:v>45154.739583333336</c:v>
                </c:pt>
                <c:pt idx="44566">
                  <c:v>45154.743055555555</c:v>
                </c:pt>
                <c:pt idx="44567">
                  <c:v>45154.746527777781</c:v>
                </c:pt>
                <c:pt idx="44568">
                  <c:v>45154.75</c:v>
                </c:pt>
                <c:pt idx="44569">
                  <c:v>45154.753472222219</c:v>
                </c:pt>
                <c:pt idx="44570">
                  <c:v>45154.756944444445</c:v>
                </c:pt>
                <c:pt idx="44571">
                  <c:v>45154.760416666664</c:v>
                </c:pt>
                <c:pt idx="44572">
                  <c:v>45154.763888888891</c:v>
                </c:pt>
                <c:pt idx="44573">
                  <c:v>45154.767361111109</c:v>
                </c:pt>
                <c:pt idx="44574">
                  <c:v>45154.770833333336</c:v>
                </c:pt>
                <c:pt idx="44575">
                  <c:v>45154.774305555555</c:v>
                </c:pt>
                <c:pt idx="44576">
                  <c:v>45154.777777777781</c:v>
                </c:pt>
                <c:pt idx="44577">
                  <c:v>45154.78125</c:v>
                </c:pt>
                <c:pt idx="44578">
                  <c:v>45154.784722222219</c:v>
                </c:pt>
                <c:pt idx="44579">
                  <c:v>45154.788194444445</c:v>
                </c:pt>
                <c:pt idx="44580">
                  <c:v>45154.791666666664</c:v>
                </c:pt>
                <c:pt idx="44581">
                  <c:v>45154.795138888891</c:v>
                </c:pt>
                <c:pt idx="44582">
                  <c:v>45154.798611111109</c:v>
                </c:pt>
                <c:pt idx="44583">
                  <c:v>45154.802083333336</c:v>
                </c:pt>
                <c:pt idx="44584">
                  <c:v>45154.805555555555</c:v>
                </c:pt>
                <c:pt idx="44585">
                  <c:v>45154.809027777781</c:v>
                </c:pt>
                <c:pt idx="44586">
                  <c:v>45154.8125</c:v>
                </c:pt>
                <c:pt idx="44587">
                  <c:v>45154.815972222219</c:v>
                </c:pt>
                <c:pt idx="44588">
                  <c:v>45154.819444444445</c:v>
                </c:pt>
                <c:pt idx="44589">
                  <c:v>45154.822916666664</c:v>
                </c:pt>
                <c:pt idx="44590">
                  <c:v>45154.826388888891</c:v>
                </c:pt>
                <c:pt idx="44591">
                  <c:v>45154.829861111109</c:v>
                </c:pt>
                <c:pt idx="44592">
                  <c:v>45154.833333333336</c:v>
                </c:pt>
                <c:pt idx="44593">
                  <c:v>45154.836805555555</c:v>
                </c:pt>
                <c:pt idx="44594">
                  <c:v>45154.840277777781</c:v>
                </c:pt>
                <c:pt idx="44595">
                  <c:v>45154.84375</c:v>
                </c:pt>
                <c:pt idx="44596">
                  <c:v>45154.847222222219</c:v>
                </c:pt>
                <c:pt idx="44597">
                  <c:v>45154.850694444445</c:v>
                </c:pt>
                <c:pt idx="44598">
                  <c:v>45154.854166666664</c:v>
                </c:pt>
                <c:pt idx="44599">
                  <c:v>45154.857638888891</c:v>
                </c:pt>
                <c:pt idx="44600">
                  <c:v>45154.861111111109</c:v>
                </c:pt>
                <c:pt idx="44601">
                  <c:v>45154.864583333336</c:v>
                </c:pt>
                <c:pt idx="44602">
                  <c:v>45154.868055555555</c:v>
                </c:pt>
                <c:pt idx="44603">
                  <c:v>45154.871527777781</c:v>
                </c:pt>
                <c:pt idx="44604">
                  <c:v>45154.875</c:v>
                </c:pt>
                <c:pt idx="44605">
                  <c:v>45154.878472222219</c:v>
                </c:pt>
                <c:pt idx="44606">
                  <c:v>45154.881944444445</c:v>
                </c:pt>
                <c:pt idx="44607">
                  <c:v>45154.885416666664</c:v>
                </c:pt>
                <c:pt idx="44608">
                  <c:v>45154.888888888891</c:v>
                </c:pt>
                <c:pt idx="44609">
                  <c:v>45154.892361111109</c:v>
                </c:pt>
                <c:pt idx="44610">
                  <c:v>45154.895833333336</c:v>
                </c:pt>
                <c:pt idx="44611">
                  <c:v>45154.899305555555</c:v>
                </c:pt>
                <c:pt idx="44612">
                  <c:v>45154.902777777781</c:v>
                </c:pt>
                <c:pt idx="44613">
                  <c:v>45154.90625</c:v>
                </c:pt>
                <c:pt idx="44614">
                  <c:v>45154.909722222219</c:v>
                </c:pt>
                <c:pt idx="44615">
                  <c:v>45154.913194444445</c:v>
                </c:pt>
                <c:pt idx="44616">
                  <c:v>45154.916666666664</c:v>
                </c:pt>
                <c:pt idx="44617">
                  <c:v>45154.920138888891</c:v>
                </c:pt>
                <c:pt idx="44618">
                  <c:v>45154.923611111109</c:v>
                </c:pt>
                <c:pt idx="44619">
                  <c:v>45154.927083333336</c:v>
                </c:pt>
                <c:pt idx="44620">
                  <c:v>45154.930555555555</c:v>
                </c:pt>
                <c:pt idx="44621">
                  <c:v>45154.934027777781</c:v>
                </c:pt>
                <c:pt idx="44622">
                  <c:v>45154.9375</c:v>
                </c:pt>
                <c:pt idx="44623">
                  <c:v>45154.940972222219</c:v>
                </c:pt>
                <c:pt idx="44624">
                  <c:v>45154.944444444445</c:v>
                </c:pt>
                <c:pt idx="44625">
                  <c:v>45154.947916666664</c:v>
                </c:pt>
                <c:pt idx="44626">
                  <c:v>45154.951388888891</c:v>
                </c:pt>
                <c:pt idx="44627">
                  <c:v>45154.954861111109</c:v>
                </c:pt>
                <c:pt idx="44628">
                  <c:v>45154.958333333336</c:v>
                </c:pt>
                <c:pt idx="44629">
                  <c:v>45154.961805555555</c:v>
                </c:pt>
                <c:pt idx="44630">
                  <c:v>45154.965277777781</c:v>
                </c:pt>
                <c:pt idx="44631">
                  <c:v>45154.96875</c:v>
                </c:pt>
                <c:pt idx="44632">
                  <c:v>45154.972222222219</c:v>
                </c:pt>
                <c:pt idx="44633">
                  <c:v>45154.975694444445</c:v>
                </c:pt>
                <c:pt idx="44634">
                  <c:v>45154.979166666664</c:v>
                </c:pt>
                <c:pt idx="44635">
                  <c:v>45154.982638888891</c:v>
                </c:pt>
                <c:pt idx="44636">
                  <c:v>45154.986111111109</c:v>
                </c:pt>
                <c:pt idx="44637">
                  <c:v>45154.989583333336</c:v>
                </c:pt>
                <c:pt idx="44638">
                  <c:v>45154.993055555555</c:v>
                </c:pt>
                <c:pt idx="44639">
                  <c:v>45154.996527777781</c:v>
                </c:pt>
                <c:pt idx="44640">
                  <c:v>45155</c:v>
                </c:pt>
                <c:pt idx="44641">
                  <c:v>45155.003472222219</c:v>
                </c:pt>
                <c:pt idx="44642">
                  <c:v>45155.006944444445</c:v>
                </c:pt>
                <c:pt idx="44643">
                  <c:v>45155.010416666664</c:v>
                </c:pt>
                <c:pt idx="44644">
                  <c:v>45155.013888888891</c:v>
                </c:pt>
                <c:pt idx="44645">
                  <c:v>45155.017361111109</c:v>
                </c:pt>
                <c:pt idx="44646">
                  <c:v>45155.020833333336</c:v>
                </c:pt>
                <c:pt idx="44647">
                  <c:v>45155.024305555555</c:v>
                </c:pt>
                <c:pt idx="44648">
                  <c:v>45155.027777777781</c:v>
                </c:pt>
                <c:pt idx="44649">
                  <c:v>45155.03125</c:v>
                </c:pt>
                <c:pt idx="44650">
                  <c:v>45155.034722222219</c:v>
                </c:pt>
                <c:pt idx="44651">
                  <c:v>45155.038194444445</c:v>
                </c:pt>
                <c:pt idx="44652">
                  <c:v>45155.041666666664</c:v>
                </c:pt>
                <c:pt idx="44653">
                  <c:v>45155.045138888891</c:v>
                </c:pt>
                <c:pt idx="44654">
                  <c:v>45155.048611111109</c:v>
                </c:pt>
                <c:pt idx="44655">
                  <c:v>45155.052083333336</c:v>
                </c:pt>
                <c:pt idx="44656">
                  <c:v>45155.055555555555</c:v>
                </c:pt>
                <c:pt idx="44657">
                  <c:v>45155.059027777781</c:v>
                </c:pt>
                <c:pt idx="44658">
                  <c:v>45155.0625</c:v>
                </c:pt>
                <c:pt idx="44659">
                  <c:v>45155.065972222219</c:v>
                </c:pt>
                <c:pt idx="44660">
                  <c:v>45155.069444444445</c:v>
                </c:pt>
                <c:pt idx="44661">
                  <c:v>45155.072916666664</c:v>
                </c:pt>
                <c:pt idx="44662">
                  <c:v>45155.076388888891</c:v>
                </c:pt>
                <c:pt idx="44663">
                  <c:v>45155.079861111109</c:v>
                </c:pt>
                <c:pt idx="44664">
                  <c:v>45155.083333333336</c:v>
                </c:pt>
                <c:pt idx="44665">
                  <c:v>45155.086805555555</c:v>
                </c:pt>
                <c:pt idx="44666">
                  <c:v>45155.090277777781</c:v>
                </c:pt>
                <c:pt idx="44667">
                  <c:v>45155.09375</c:v>
                </c:pt>
                <c:pt idx="44668">
                  <c:v>45155.097222222219</c:v>
                </c:pt>
                <c:pt idx="44669">
                  <c:v>45155.100694444445</c:v>
                </c:pt>
                <c:pt idx="44670">
                  <c:v>45155.104166666664</c:v>
                </c:pt>
                <c:pt idx="44671">
                  <c:v>45155.107638888891</c:v>
                </c:pt>
                <c:pt idx="44672">
                  <c:v>45155.111111111109</c:v>
                </c:pt>
                <c:pt idx="44673">
                  <c:v>45155.114583333336</c:v>
                </c:pt>
                <c:pt idx="44674">
                  <c:v>45155.118055555555</c:v>
                </c:pt>
                <c:pt idx="44675">
                  <c:v>45155.121527777781</c:v>
                </c:pt>
                <c:pt idx="44676">
                  <c:v>45155.125</c:v>
                </c:pt>
                <c:pt idx="44677">
                  <c:v>45155.128472222219</c:v>
                </c:pt>
                <c:pt idx="44678">
                  <c:v>45155.131944444445</c:v>
                </c:pt>
                <c:pt idx="44679">
                  <c:v>45155.135416666664</c:v>
                </c:pt>
                <c:pt idx="44680">
                  <c:v>45155.138888888891</c:v>
                </c:pt>
                <c:pt idx="44681">
                  <c:v>45155.142361111109</c:v>
                </c:pt>
                <c:pt idx="44682">
                  <c:v>45155.145833333336</c:v>
                </c:pt>
                <c:pt idx="44683">
                  <c:v>45155.149305555555</c:v>
                </c:pt>
                <c:pt idx="44684">
                  <c:v>45155.152777777781</c:v>
                </c:pt>
                <c:pt idx="44685">
                  <c:v>45155.15625</c:v>
                </c:pt>
                <c:pt idx="44686">
                  <c:v>45155.159722222219</c:v>
                </c:pt>
                <c:pt idx="44687">
                  <c:v>45155.163194444445</c:v>
                </c:pt>
                <c:pt idx="44688">
                  <c:v>45155.166666666664</c:v>
                </c:pt>
                <c:pt idx="44689">
                  <c:v>45155.170138888891</c:v>
                </c:pt>
                <c:pt idx="44690">
                  <c:v>45155.173611111109</c:v>
                </c:pt>
                <c:pt idx="44691">
                  <c:v>45155.177083333336</c:v>
                </c:pt>
                <c:pt idx="44692">
                  <c:v>45155.180555555555</c:v>
                </c:pt>
                <c:pt idx="44693">
                  <c:v>45155.184027777781</c:v>
                </c:pt>
                <c:pt idx="44694">
                  <c:v>45155.1875</c:v>
                </c:pt>
                <c:pt idx="44695">
                  <c:v>45155.190972222219</c:v>
                </c:pt>
                <c:pt idx="44696">
                  <c:v>45155.194444444445</c:v>
                </c:pt>
                <c:pt idx="44697">
                  <c:v>45155.197916666664</c:v>
                </c:pt>
                <c:pt idx="44698">
                  <c:v>45155.201388888891</c:v>
                </c:pt>
                <c:pt idx="44699">
                  <c:v>45155.204861111109</c:v>
                </c:pt>
                <c:pt idx="44700">
                  <c:v>45155.208333333336</c:v>
                </c:pt>
                <c:pt idx="44701">
                  <c:v>45155.211805555555</c:v>
                </c:pt>
                <c:pt idx="44702">
                  <c:v>45155.215277777781</c:v>
                </c:pt>
                <c:pt idx="44703">
                  <c:v>45155.21875</c:v>
                </c:pt>
                <c:pt idx="44704">
                  <c:v>45155.222222222219</c:v>
                </c:pt>
                <c:pt idx="44705">
                  <c:v>45155.225694444445</c:v>
                </c:pt>
                <c:pt idx="44706">
                  <c:v>45155.229166666664</c:v>
                </c:pt>
                <c:pt idx="44707">
                  <c:v>45155.232638888891</c:v>
                </c:pt>
                <c:pt idx="44708">
                  <c:v>45155.236111111109</c:v>
                </c:pt>
                <c:pt idx="44709">
                  <c:v>45155.239583333336</c:v>
                </c:pt>
                <c:pt idx="44710">
                  <c:v>45155.243055555555</c:v>
                </c:pt>
                <c:pt idx="44711">
                  <c:v>45155.246527777781</c:v>
                </c:pt>
                <c:pt idx="44712">
                  <c:v>45155.25</c:v>
                </c:pt>
                <c:pt idx="44713">
                  <c:v>45155.253472222219</c:v>
                </c:pt>
                <c:pt idx="44714">
                  <c:v>45155.256944444445</c:v>
                </c:pt>
                <c:pt idx="44715">
                  <c:v>45155.260416666664</c:v>
                </c:pt>
                <c:pt idx="44716">
                  <c:v>45155.263888888891</c:v>
                </c:pt>
                <c:pt idx="44717">
                  <c:v>45155.267361111109</c:v>
                </c:pt>
                <c:pt idx="44718">
                  <c:v>45155.270833333336</c:v>
                </c:pt>
                <c:pt idx="44719">
                  <c:v>45155.274305555555</c:v>
                </c:pt>
                <c:pt idx="44720">
                  <c:v>45155.277777777781</c:v>
                </c:pt>
                <c:pt idx="44721">
                  <c:v>45155.28125</c:v>
                </c:pt>
                <c:pt idx="44722">
                  <c:v>45155.284722222219</c:v>
                </c:pt>
                <c:pt idx="44723">
                  <c:v>45155.288194444445</c:v>
                </c:pt>
                <c:pt idx="44724">
                  <c:v>45155.291666666664</c:v>
                </c:pt>
                <c:pt idx="44725">
                  <c:v>45155.295138888891</c:v>
                </c:pt>
                <c:pt idx="44726">
                  <c:v>45155.298611111109</c:v>
                </c:pt>
                <c:pt idx="44727">
                  <c:v>45155.302083333336</c:v>
                </c:pt>
                <c:pt idx="44728">
                  <c:v>45155.305555555555</c:v>
                </c:pt>
                <c:pt idx="44729">
                  <c:v>45155.309027777781</c:v>
                </c:pt>
                <c:pt idx="44730">
                  <c:v>45155.3125</c:v>
                </c:pt>
                <c:pt idx="44731">
                  <c:v>45155.315972222219</c:v>
                </c:pt>
                <c:pt idx="44732">
                  <c:v>45155.319444444445</c:v>
                </c:pt>
                <c:pt idx="44733">
                  <c:v>45155.322916666664</c:v>
                </c:pt>
                <c:pt idx="44734">
                  <c:v>45155.326388888891</c:v>
                </c:pt>
                <c:pt idx="44735">
                  <c:v>45155.329861111109</c:v>
                </c:pt>
                <c:pt idx="44736">
                  <c:v>45155.333333333336</c:v>
                </c:pt>
                <c:pt idx="44737">
                  <c:v>45155.336805555555</c:v>
                </c:pt>
                <c:pt idx="44738">
                  <c:v>45155.340277777781</c:v>
                </c:pt>
                <c:pt idx="44739">
                  <c:v>45155.34375</c:v>
                </c:pt>
                <c:pt idx="44740">
                  <c:v>45155.347222222219</c:v>
                </c:pt>
                <c:pt idx="44741">
                  <c:v>45155.350694444445</c:v>
                </c:pt>
                <c:pt idx="44742">
                  <c:v>45155.354166666664</c:v>
                </c:pt>
                <c:pt idx="44743">
                  <c:v>45155.357638888891</c:v>
                </c:pt>
                <c:pt idx="44744">
                  <c:v>45155.361111111109</c:v>
                </c:pt>
                <c:pt idx="44745">
                  <c:v>45155.364583333336</c:v>
                </c:pt>
                <c:pt idx="44746">
                  <c:v>45155.368055555555</c:v>
                </c:pt>
                <c:pt idx="44747">
                  <c:v>45155.371527777781</c:v>
                </c:pt>
                <c:pt idx="44748">
                  <c:v>45155.375</c:v>
                </c:pt>
                <c:pt idx="44749">
                  <c:v>45155.378472222219</c:v>
                </c:pt>
                <c:pt idx="44750">
                  <c:v>45155.381944444445</c:v>
                </c:pt>
                <c:pt idx="44751">
                  <c:v>45155.385416666664</c:v>
                </c:pt>
                <c:pt idx="44752">
                  <c:v>45155.388888888891</c:v>
                </c:pt>
                <c:pt idx="44753">
                  <c:v>45155.392361111109</c:v>
                </c:pt>
                <c:pt idx="44754">
                  <c:v>45155.395833333336</c:v>
                </c:pt>
                <c:pt idx="44755">
                  <c:v>45155.399305555555</c:v>
                </c:pt>
                <c:pt idx="44756">
                  <c:v>45155.402777777781</c:v>
                </c:pt>
                <c:pt idx="44757">
                  <c:v>45155.40625</c:v>
                </c:pt>
                <c:pt idx="44758">
                  <c:v>45155.409722222219</c:v>
                </c:pt>
                <c:pt idx="44759">
                  <c:v>45155.413194444445</c:v>
                </c:pt>
                <c:pt idx="44760">
                  <c:v>45155.416666666664</c:v>
                </c:pt>
                <c:pt idx="44761">
                  <c:v>45155.420138888891</c:v>
                </c:pt>
                <c:pt idx="44762">
                  <c:v>45155.423611111109</c:v>
                </c:pt>
                <c:pt idx="44763">
                  <c:v>45155.427083333336</c:v>
                </c:pt>
                <c:pt idx="44764">
                  <c:v>45155.430555555555</c:v>
                </c:pt>
                <c:pt idx="44765">
                  <c:v>45155.434027777781</c:v>
                </c:pt>
                <c:pt idx="44766">
                  <c:v>45155.4375</c:v>
                </c:pt>
                <c:pt idx="44767">
                  <c:v>45155.440972222219</c:v>
                </c:pt>
                <c:pt idx="44768">
                  <c:v>45155.444444444445</c:v>
                </c:pt>
                <c:pt idx="44769">
                  <c:v>45155.447916666664</c:v>
                </c:pt>
                <c:pt idx="44770">
                  <c:v>45155.451388888891</c:v>
                </c:pt>
                <c:pt idx="44771">
                  <c:v>45155.454861111109</c:v>
                </c:pt>
                <c:pt idx="44772">
                  <c:v>45155.458333333336</c:v>
                </c:pt>
                <c:pt idx="44773">
                  <c:v>45155.461805555555</c:v>
                </c:pt>
                <c:pt idx="44774">
                  <c:v>45155.465277777781</c:v>
                </c:pt>
                <c:pt idx="44775">
                  <c:v>45155.46875</c:v>
                </c:pt>
                <c:pt idx="44776">
                  <c:v>45155.472222222219</c:v>
                </c:pt>
                <c:pt idx="44777">
                  <c:v>45155.475694444445</c:v>
                </c:pt>
                <c:pt idx="44778">
                  <c:v>45155.479166666664</c:v>
                </c:pt>
                <c:pt idx="44779">
                  <c:v>45155.482638888891</c:v>
                </c:pt>
                <c:pt idx="44780">
                  <c:v>45155.486111111109</c:v>
                </c:pt>
                <c:pt idx="44781">
                  <c:v>45155.489583333336</c:v>
                </c:pt>
                <c:pt idx="44782">
                  <c:v>45155.493055555555</c:v>
                </c:pt>
                <c:pt idx="44783">
                  <c:v>45155.496527777781</c:v>
                </c:pt>
                <c:pt idx="44784">
                  <c:v>45155.5</c:v>
                </c:pt>
                <c:pt idx="44785">
                  <c:v>45155.503472222219</c:v>
                </c:pt>
                <c:pt idx="44786">
                  <c:v>45155.506944444445</c:v>
                </c:pt>
                <c:pt idx="44787">
                  <c:v>45155.510416666664</c:v>
                </c:pt>
                <c:pt idx="44788">
                  <c:v>45155.513888888891</c:v>
                </c:pt>
                <c:pt idx="44789">
                  <c:v>45155.517361111109</c:v>
                </c:pt>
                <c:pt idx="44790">
                  <c:v>45155.520833333336</c:v>
                </c:pt>
                <c:pt idx="44791">
                  <c:v>45155.524305555555</c:v>
                </c:pt>
                <c:pt idx="44792">
                  <c:v>45155.527777777781</c:v>
                </c:pt>
                <c:pt idx="44793">
                  <c:v>45155.53125</c:v>
                </c:pt>
                <c:pt idx="44794">
                  <c:v>45155.534722222219</c:v>
                </c:pt>
                <c:pt idx="44795">
                  <c:v>45155.538194444445</c:v>
                </c:pt>
                <c:pt idx="44796">
                  <c:v>45155.541666666664</c:v>
                </c:pt>
                <c:pt idx="44797">
                  <c:v>45155.545138888891</c:v>
                </c:pt>
                <c:pt idx="44798">
                  <c:v>45155.548611111109</c:v>
                </c:pt>
                <c:pt idx="44799">
                  <c:v>45155.552083333336</c:v>
                </c:pt>
                <c:pt idx="44800">
                  <c:v>45155.555555555555</c:v>
                </c:pt>
                <c:pt idx="44801">
                  <c:v>45155.559027777781</c:v>
                </c:pt>
                <c:pt idx="44802">
                  <c:v>45155.5625</c:v>
                </c:pt>
                <c:pt idx="44803">
                  <c:v>45155.565972222219</c:v>
                </c:pt>
                <c:pt idx="44804">
                  <c:v>45155.569444444445</c:v>
                </c:pt>
                <c:pt idx="44805">
                  <c:v>45155.572916666664</c:v>
                </c:pt>
                <c:pt idx="44806">
                  <c:v>45155.576388888891</c:v>
                </c:pt>
                <c:pt idx="44807">
                  <c:v>45155.579861111109</c:v>
                </c:pt>
                <c:pt idx="44808">
                  <c:v>45155.583333333336</c:v>
                </c:pt>
                <c:pt idx="44809">
                  <c:v>45155.586805555555</c:v>
                </c:pt>
                <c:pt idx="44810">
                  <c:v>45155.590277777781</c:v>
                </c:pt>
                <c:pt idx="44811">
                  <c:v>45155.59375</c:v>
                </c:pt>
                <c:pt idx="44812">
                  <c:v>45155.597222222219</c:v>
                </c:pt>
                <c:pt idx="44813">
                  <c:v>45155.600694444445</c:v>
                </c:pt>
                <c:pt idx="44814">
                  <c:v>45155.604166666664</c:v>
                </c:pt>
                <c:pt idx="44815">
                  <c:v>45155.607638888891</c:v>
                </c:pt>
                <c:pt idx="44816">
                  <c:v>45155.611111111109</c:v>
                </c:pt>
                <c:pt idx="44817">
                  <c:v>45155.614583333336</c:v>
                </c:pt>
                <c:pt idx="44818">
                  <c:v>45155.618055555555</c:v>
                </c:pt>
                <c:pt idx="44819">
                  <c:v>45155.621527777781</c:v>
                </c:pt>
                <c:pt idx="44820">
                  <c:v>45155.625</c:v>
                </c:pt>
                <c:pt idx="44821">
                  <c:v>45155.628472222219</c:v>
                </c:pt>
                <c:pt idx="44822">
                  <c:v>45155.631944444445</c:v>
                </c:pt>
                <c:pt idx="44823">
                  <c:v>45155.635416666664</c:v>
                </c:pt>
                <c:pt idx="44824">
                  <c:v>45155.638888888891</c:v>
                </c:pt>
                <c:pt idx="44825">
                  <c:v>45155.642361111109</c:v>
                </c:pt>
                <c:pt idx="44826">
                  <c:v>45155.645833333336</c:v>
                </c:pt>
                <c:pt idx="44827">
                  <c:v>45155.649305555555</c:v>
                </c:pt>
                <c:pt idx="44828">
                  <c:v>45155.652777777781</c:v>
                </c:pt>
                <c:pt idx="44829">
                  <c:v>45155.65625</c:v>
                </c:pt>
                <c:pt idx="44830">
                  <c:v>45155.659722222219</c:v>
                </c:pt>
                <c:pt idx="44831">
                  <c:v>45155.663194444445</c:v>
                </c:pt>
                <c:pt idx="44832">
                  <c:v>45155.666666666664</c:v>
                </c:pt>
                <c:pt idx="44833">
                  <c:v>45155.670138888891</c:v>
                </c:pt>
                <c:pt idx="44834">
                  <c:v>45155.673611111109</c:v>
                </c:pt>
                <c:pt idx="44835">
                  <c:v>45155.677083333336</c:v>
                </c:pt>
                <c:pt idx="44836">
                  <c:v>45155.680555555555</c:v>
                </c:pt>
                <c:pt idx="44837">
                  <c:v>45155.684027777781</c:v>
                </c:pt>
                <c:pt idx="44838">
                  <c:v>45155.6875</c:v>
                </c:pt>
                <c:pt idx="44839">
                  <c:v>45155.690972222219</c:v>
                </c:pt>
                <c:pt idx="44840">
                  <c:v>45155.694444444445</c:v>
                </c:pt>
                <c:pt idx="44841">
                  <c:v>45155.697916666664</c:v>
                </c:pt>
                <c:pt idx="44842">
                  <c:v>45155.701388888891</c:v>
                </c:pt>
                <c:pt idx="44843">
                  <c:v>45155.704861111109</c:v>
                </c:pt>
                <c:pt idx="44844">
                  <c:v>45155.708333333336</c:v>
                </c:pt>
                <c:pt idx="44845">
                  <c:v>45155.711805555555</c:v>
                </c:pt>
                <c:pt idx="44846">
                  <c:v>45155.715277777781</c:v>
                </c:pt>
                <c:pt idx="44847">
                  <c:v>45155.71875</c:v>
                </c:pt>
                <c:pt idx="44848">
                  <c:v>45155.722222222219</c:v>
                </c:pt>
                <c:pt idx="44849">
                  <c:v>45155.725694444445</c:v>
                </c:pt>
                <c:pt idx="44850">
                  <c:v>45155.729166666664</c:v>
                </c:pt>
                <c:pt idx="44851">
                  <c:v>45155.732638888891</c:v>
                </c:pt>
                <c:pt idx="44852">
                  <c:v>45155.736111111109</c:v>
                </c:pt>
                <c:pt idx="44853">
                  <c:v>45155.739583333336</c:v>
                </c:pt>
                <c:pt idx="44854">
                  <c:v>45155.743055555555</c:v>
                </c:pt>
                <c:pt idx="44855">
                  <c:v>45155.746527777781</c:v>
                </c:pt>
                <c:pt idx="44856">
                  <c:v>45155.75</c:v>
                </c:pt>
                <c:pt idx="44857">
                  <c:v>45155.753472222219</c:v>
                </c:pt>
                <c:pt idx="44858">
                  <c:v>45155.756944444445</c:v>
                </c:pt>
                <c:pt idx="44859">
                  <c:v>45155.760416666664</c:v>
                </c:pt>
                <c:pt idx="44860">
                  <c:v>45155.763888888891</c:v>
                </c:pt>
                <c:pt idx="44861">
                  <c:v>45155.767361111109</c:v>
                </c:pt>
                <c:pt idx="44862">
                  <c:v>45155.770833333336</c:v>
                </c:pt>
                <c:pt idx="44863">
                  <c:v>45155.774305555555</c:v>
                </c:pt>
                <c:pt idx="44864">
                  <c:v>45155.777777777781</c:v>
                </c:pt>
                <c:pt idx="44865">
                  <c:v>45155.78125</c:v>
                </c:pt>
                <c:pt idx="44866">
                  <c:v>45155.784722222219</c:v>
                </c:pt>
                <c:pt idx="44867">
                  <c:v>45155.788194444445</c:v>
                </c:pt>
                <c:pt idx="44868">
                  <c:v>45155.791666666664</c:v>
                </c:pt>
                <c:pt idx="44869">
                  <c:v>45155.795138888891</c:v>
                </c:pt>
                <c:pt idx="44870">
                  <c:v>45155.798611111109</c:v>
                </c:pt>
                <c:pt idx="44871">
                  <c:v>45155.802083333336</c:v>
                </c:pt>
                <c:pt idx="44872">
                  <c:v>45155.805555555555</c:v>
                </c:pt>
                <c:pt idx="44873">
                  <c:v>45155.809027777781</c:v>
                </c:pt>
                <c:pt idx="44874">
                  <c:v>45155.8125</c:v>
                </c:pt>
                <c:pt idx="44875">
                  <c:v>45155.815972222219</c:v>
                </c:pt>
                <c:pt idx="44876">
                  <c:v>45155.819444444445</c:v>
                </c:pt>
                <c:pt idx="44877">
                  <c:v>45155.822916666664</c:v>
                </c:pt>
                <c:pt idx="44878">
                  <c:v>45155.826388888891</c:v>
                </c:pt>
                <c:pt idx="44879">
                  <c:v>45155.829861111109</c:v>
                </c:pt>
                <c:pt idx="44880">
                  <c:v>45155.833333333336</c:v>
                </c:pt>
                <c:pt idx="44881">
                  <c:v>45155.836805555555</c:v>
                </c:pt>
                <c:pt idx="44882">
                  <c:v>45155.840277777781</c:v>
                </c:pt>
                <c:pt idx="44883">
                  <c:v>45155.84375</c:v>
                </c:pt>
                <c:pt idx="44884">
                  <c:v>45155.847222222219</c:v>
                </c:pt>
                <c:pt idx="44885">
                  <c:v>45155.850694444445</c:v>
                </c:pt>
                <c:pt idx="44886">
                  <c:v>45155.854166666664</c:v>
                </c:pt>
                <c:pt idx="44887">
                  <c:v>45155.857638888891</c:v>
                </c:pt>
                <c:pt idx="44888">
                  <c:v>45155.861111111109</c:v>
                </c:pt>
                <c:pt idx="44889">
                  <c:v>45155.864583333336</c:v>
                </c:pt>
                <c:pt idx="44890">
                  <c:v>45155.868055555555</c:v>
                </c:pt>
                <c:pt idx="44891">
                  <c:v>45155.871527777781</c:v>
                </c:pt>
                <c:pt idx="44892">
                  <c:v>45155.875</c:v>
                </c:pt>
                <c:pt idx="44893">
                  <c:v>45155.878472222219</c:v>
                </c:pt>
                <c:pt idx="44894">
                  <c:v>45155.881944444445</c:v>
                </c:pt>
                <c:pt idx="44895">
                  <c:v>45155.885416666664</c:v>
                </c:pt>
                <c:pt idx="44896">
                  <c:v>45155.888888888891</c:v>
                </c:pt>
                <c:pt idx="44897">
                  <c:v>45155.892361111109</c:v>
                </c:pt>
                <c:pt idx="44898">
                  <c:v>45155.895833333336</c:v>
                </c:pt>
                <c:pt idx="44899">
                  <c:v>45155.899305555555</c:v>
                </c:pt>
                <c:pt idx="44900">
                  <c:v>45155.902777777781</c:v>
                </c:pt>
                <c:pt idx="44901">
                  <c:v>45155.90625</c:v>
                </c:pt>
                <c:pt idx="44902">
                  <c:v>45155.909722222219</c:v>
                </c:pt>
                <c:pt idx="44903">
                  <c:v>45155.913194444445</c:v>
                </c:pt>
                <c:pt idx="44904">
                  <c:v>45155.916666666664</c:v>
                </c:pt>
                <c:pt idx="44905">
                  <c:v>45155.920138888891</c:v>
                </c:pt>
                <c:pt idx="44906">
                  <c:v>45155.923611111109</c:v>
                </c:pt>
                <c:pt idx="44907">
                  <c:v>45155.927083333336</c:v>
                </c:pt>
                <c:pt idx="44908">
                  <c:v>45155.930555555555</c:v>
                </c:pt>
                <c:pt idx="44909">
                  <c:v>45155.934027777781</c:v>
                </c:pt>
                <c:pt idx="44910">
                  <c:v>45155.9375</c:v>
                </c:pt>
                <c:pt idx="44911">
                  <c:v>45155.940972222219</c:v>
                </c:pt>
                <c:pt idx="44912">
                  <c:v>45155.944444444445</c:v>
                </c:pt>
                <c:pt idx="44913">
                  <c:v>45155.947916666664</c:v>
                </c:pt>
                <c:pt idx="44914">
                  <c:v>45155.951388888891</c:v>
                </c:pt>
                <c:pt idx="44915">
                  <c:v>45155.954861111109</c:v>
                </c:pt>
                <c:pt idx="44916">
                  <c:v>45155.958333333336</c:v>
                </c:pt>
                <c:pt idx="44917">
                  <c:v>45155.961805555555</c:v>
                </c:pt>
                <c:pt idx="44918">
                  <c:v>45155.965277777781</c:v>
                </c:pt>
                <c:pt idx="44919">
                  <c:v>45155.96875</c:v>
                </c:pt>
                <c:pt idx="44920">
                  <c:v>45155.972222222219</c:v>
                </c:pt>
                <c:pt idx="44921">
                  <c:v>45155.975694444445</c:v>
                </c:pt>
                <c:pt idx="44922">
                  <c:v>45155.979166666664</c:v>
                </c:pt>
                <c:pt idx="44923">
                  <c:v>45155.982638888891</c:v>
                </c:pt>
                <c:pt idx="44924">
                  <c:v>45155.986111111109</c:v>
                </c:pt>
                <c:pt idx="44925">
                  <c:v>45155.989583333336</c:v>
                </c:pt>
                <c:pt idx="44926">
                  <c:v>45155.993055555555</c:v>
                </c:pt>
                <c:pt idx="44927">
                  <c:v>45155.996527777781</c:v>
                </c:pt>
                <c:pt idx="44928">
                  <c:v>45156</c:v>
                </c:pt>
                <c:pt idx="44929">
                  <c:v>45156.003472222219</c:v>
                </c:pt>
                <c:pt idx="44930">
                  <c:v>45156.006944444445</c:v>
                </c:pt>
                <c:pt idx="44931">
                  <c:v>45156.010416666664</c:v>
                </c:pt>
                <c:pt idx="44932">
                  <c:v>45156.013888888891</c:v>
                </c:pt>
                <c:pt idx="44933">
                  <c:v>45156.017361111109</c:v>
                </c:pt>
                <c:pt idx="44934">
                  <c:v>45156.020833333336</c:v>
                </c:pt>
                <c:pt idx="44935">
                  <c:v>45156.024305555555</c:v>
                </c:pt>
                <c:pt idx="44936">
                  <c:v>45156.027777777781</c:v>
                </c:pt>
                <c:pt idx="44937">
                  <c:v>45156.03125</c:v>
                </c:pt>
                <c:pt idx="44938">
                  <c:v>45156.034722222219</c:v>
                </c:pt>
                <c:pt idx="44939">
                  <c:v>45156.038194444445</c:v>
                </c:pt>
                <c:pt idx="44940">
                  <c:v>45156.041666666664</c:v>
                </c:pt>
                <c:pt idx="44941">
                  <c:v>45156.045138888891</c:v>
                </c:pt>
                <c:pt idx="44942">
                  <c:v>45156.048611111109</c:v>
                </c:pt>
                <c:pt idx="44943">
                  <c:v>45156.052083333336</c:v>
                </c:pt>
                <c:pt idx="44944">
                  <c:v>45156.055555555555</c:v>
                </c:pt>
                <c:pt idx="44945">
                  <c:v>45156.059027777781</c:v>
                </c:pt>
                <c:pt idx="44946">
                  <c:v>45156.0625</c:v>
                </c:pt>
                <c:pt idx="44947">
                  <c:v>45156.065972222219</c:v>
                </c:pt>
                <c:pt idx="44948">
                  <c:v>45156.069444444445</c:v>
                </c:pt>
                <c:pt idx="44949">
                  <c:v>45156.072916666664</c:v>
                </c:pt>
                <c:pt idx="44950">
                  <c:v>45156.076388888891</c:v>
                </c:pt>
                <c:pt idx="44951">
                  <c:v>45156.079861111109</c:v>
                </c:pt>
                <c:pt idx="44952">
                  <c:v>45156.083333333336</c:v>
                </c:pt>
                <c:pt idx="44953">
                  <c:v>45156.086805555555</c:v>
                </c:pt>
                <c:pt idx="44954">
                  <c:v>45156.090277777781</c:v>
                </c:pt>
                <c:pt idx="44955">
                  <c:v>45156.09375</c:v>
                </c:pt>
                <c:pt idx="44956">
                  <c:v>45156.097222222219</c:v>
                </c:pt>
                <c:pt idx="44957">
                  <c:v>45156.100694444445</c:v>
                </c:pt>
                <c:pt idx="44958">
                  <c:v>45156.104166666664</c:v>
                </c:pt>
                <c:pt idx="44959">
                  <c:v>45156.107638888891</c:v>
                </c:pt>
                <c:pt idx="44960">
                  <c:v>45156.111111111109</c:v>
                </c:pt>
                <c:pt idx="44961">
                  <c:v>45156.114583333336</c:v>
                </c:pt>
                <c:pt idx="44962">
                  <c:v>45156.118055555555</c:v>
                </c:pt>
                <c:pt idx="44963">
                  <c:v>45156.121527777781</c:v>
                </c:pt>
                <c:pt idx="44964">
                  <c:v>45156.125</c:v>
                </c:pt>
                <c:pt idx="44965">
                  <c:v>45156.128472222219</c:v>
                </c:pt>
                <c:pt idx="44966">
                  <c:v>45156.131944444445</c:v>
                </c:pt>
                <c:pt idx="44967">
                  <c:v>45156.135416666664</c:v>
                </c:pt>
                <c:pt idx="44968">
                  <c:v>45156.138888888891</c:v>
                </c:pt>
                <c:pt idx="44969">
                  <c:v>45156.142361111109</c:v>
                </c:pt>
                <c:pt idx="44970">
                  <c:v>45156.145833333336</c:v>
                </c:pt>
                <c:pt idx="44971">
                  <c:v>45156.149305555555</c:v>
                </c:pt>
                <c:pt idx="44972">
                  <c:v>45156.152777777781</c:v>
                </c:pt>
                <c:pt idx="44973">
                  <c:v>45156.15625</c:v>
                </c:pt>
                <c:pt idx="44974">
                  <c:v>45156.159722222219</c:v>
                </c:pt>
                <c:pt idx="44975">
                  <c:v>45156.163194444445</c:v>
                </c:pt>
                <c:pt idx="44976">
                  <c:v>45156.166666666664</c:v>
                </c:pt>
                <c:pt idx="44977">
                  <c:v>45156.170138888891</c:v>
                </c:pt>
                <c:pt idx="44978">
                  <c:v>45156.173611111109</c:v>
                </c:pt>
                <c:pt idx="44979">
                  <c:v>45156.177083333336</c:v>
                </c:pt>
                <c:pt idx="44980">
                  <c:v>45156.180555555555</c:v>
                </c:pt>
                <c:pt idx="44981">
                  <c:v>45156.184027777781</c:v>
                </c:pt>
                <c:pt idx="44982">
                  <c:v>45156.1875</c:v>
                </c:pt>
                <c:pt idx="44983">
                  <c:v>45156.190972222219</c:v>
                </c:pt>
                <c:pt idx="44984">
                  <c:v>45156.194444444445</c:v>
                </c:pt>
                <c:pt idx="44985">
                  <c:v>45156.197916666664</c:v>
                </c:pt>
                <c:pt idx="44986">
                  <c:v>45156.201388888891</c:v>
                </c:pt>
                <c:pt idx="44987">
                  <c:v>45156.204861111109</c:v>
                </c:pt>
                <c:pt idx="44988">
                  <c:v>45156.208333333336</c:v>
                </c:pt>
                <c:pt idx="44989">
                  <c:v>45156.211805555555</c:v>
                </c:pt>
                <c:pt idx="44990">
                  <c:v>45156.215277777781</c:v>
                </c:pt>
                <c:pt idx="44991">
                  <c:v>45156.21875</c:v>
                </c:pt>
                <c:pt idx="44992">
                  <c:v>45156.222222222219</c:v>
                </c:pt>
                <c:pt idx="44993">
                  <c:v>45156.225694444445</c:v>
                </c:pt>
                <c:pt idx="44994">
                  <c:v>45156.229166666664</c:v>
                </c:pt>
                <c:pt idx="44995">
                  <c:v>45156.232638888891</c:v>
                </c:pt>
                <c:pt idx="44996">
                  <c:v>45156.236111111109</c:v>
                </c:pt>
                <c:pt idx="44997">
                  <c:v>45156.239583333336</c:v>
                </c:pt>
                <c:pt idx="44998">
                  <c:v>45156.243055555555</c:v>
                </c:pt>
                <c:pt idx="44999">
                  <c:v>45156.246527777781</c:v>
                </c:pt>
                <c:pt idx="45000">
                  <c:v>45156.25</c:v>
                </c:pt>
                <c:pt idx="45001">
                  <c:v>45156.253472222219</c:v>
                </c:pt>
                <c:pt idx="45002">
                  <c:v>45156.256944444445</c:v>
                </c:pt>
                <c:pt idx="45003">
                  <c:v>45156.260416666664</c:v>
                </c:pt>
                <c:pt idx="45004">
                  <c:v>45156.263888888891</c:v>
                </c:pt>
                <c:pt idx="45005">
                  <c:v>45156.267361111109</c:v>
                </c:pt>
                <c:pt idx="45006">
                  <c:v>45156.270833333336</c:v>
                </c:pt>
                <c:pt idx="45007">
                  <c:v>45156.274305555555</c:v>
                </c:pt>
                <c:pt idx="45008">
                  <c:v>45156.277777777781</c:v>
                </c:pt>
                <c:pt idx="45009">
                  <c:v>45156.28125</c:v>
                </c:pt>
                <c:pt idx="45010">
                  <c:v>45156.284722222219</c:v>
                </c:pt>
                <c:pt idx="45011">
                  <c:v>45156.288194444445</c:v>
                </c:pt>
                <c:pt idx="45012">
                  <c:v>45156.291666666664</c:v>
                </c:pt>
                <c:pt idx="45013">
                  <c:v>45156.295138888891</c:v>
                </c:pt>
                <c:pt idx="45014">
                  <c:v>45156.298611111109</c:v>
                </c:pt>
                <c:pt idx="45015">
                  <c:v>45156.302083333336</c:v>
                </c:pt>
                <c:pt idx="45016">
                  <c:v>45156.305555555555</c:v>
                </c:pt>
                <c:pt idx="45017">
                  <c:v>45156.309027777781</c:v>
                </c:pt>
                <c:pt idx="45018">
                  <c:v>45156.3125</c:v>
                </c:pt>
                <c:pt idx="45019">
                  <c:v>45156.315972222219</c:v>
                </c:pt>
                <c:pt idx="45020">
                  <c:v>45156.319444444445</c:v>
                </c:pt>
                <c:pt idx="45021">
                  <c:v>45156.322916666664</c:v>
                </c:pt>
                <c:pt idx="45022">
                  <c:v>45156.326388888891</c:v>
                </c:pt>
                <c:pt idx="45023">
                  <c:v>45156.329861111109</c:v>
                </c:pt>
                <c:pt idx="45024">
                  <c:v>45156.333333333336</c:v>
                </c:pt>
                <c:pt idx="45025">
                  <c:v>45156.336805555555</c:v>
                </c:pt>
                <c:pt idx="45026">
                  <c:v>45156.340277777781</c:v>
                </c:pt>
                <c:pt idx="45027">
                  <c:v>45156.34375</c:v>
                </c:pt>
                <c:pt idx="45028">
                  <c:v>45156.347222222219</c:v>
                </c:pt>
                <c:pt idx="45029">
                  <c:v>45156.350694444445</c:v>
                </c:pt>
                <c:pt idx="45030">
                  <c:v>45156.354166666664</c:v>
                </c:pt>
                <c:pt idx="45031">
                  <c:v>45156.357638888891</c:v>
                </c:pt>
                <c:pt idx="45032">
                  <c:v>45156.361111111109</c:v>
                </c:pt>
                <c:pt idx="45033">
                  <c:v>45156.364583333336</c:v>
                </c:pt>
                <c:pt idx="45034">
                  <c:v>45156.368055555555</c:v>
                </c:pt>
                <c:pt idx="45035">
                  <c:v>45156.371527777781</c:v>
                </c:pt>
                <c:pt idx="45036">
                  <c:v>45156.375</c:v>
                </c:pt>
                <c:pt idx="45037">
                  <c:v>45156.378472222219</c:v>
                </c:pt>
                <c:pt idx="45038">
                  <c:v>45156.381944444445</c:v>
                </c:pt>
                <c:pt idx="45039">
                  <c:v>45156.385416666664</c:v>
                </c:pt>
                <c:pt idx="45040">
                  <c:v>45156.388888888891</c:v>
                </c:pt>
                <c:pt idx="45041">
                  <c:v>45156.392361111109</c:v>
                </c:pt>
                <c:pt idx="45042">
                  <c:v>45156.395833333336</c:v>
                </c:pt>
                <c:pt idx="45043">
                  <c:v>45156.399305555555</c:v>
                </c:pt>
                <c:pt idx="45044">
                  <c:v>45156.402777777781</c:v>
                </c:pt>
                <c:pt idx="45045">
                  <c:v>45156.40625</c:v>
                </c:pt>
                <c:pt idx="45046">
                  <c:v>45156.409722222219</c:v>
                </c:pt>
                <c:pt idx="45047">
                  <c:v>45156.413194444445</c:v>
                </c:pt>
                <c:pt idx="45048">
                  <c:v>45156.416666666664</c:v>
                </c:pt>
                <c:pt idx="45049">
                  <c:v>45156.420138888891</c:v>
                </c:pt>
                <c:pt idx="45050">
                  <c:v>45156.423611111109</c:v>
                </c:pt>
                <c:pt idx="45051">
                  <c:v>45156.427083333336</c:v>
                </c:pt>
                <c:pt idx="45052">
                  <c:v>45156.430555555555</c:v>
                </c:pt>
                <c:pt idx="45053">
                  <c:v>45156.434027777781</c:v>
                </c:pt>
                <c:pt idx="45054">
                  <c:v>45156.4375</c:v>
                </c:pt>
                <c:pt idx="45055">
                  <c:v>45156.440972222219</c:v>
                </c:pt>
                <c:pt idx="45056">
                  <c:v>45156.444444444445</c:v>
                </c:pt>
                <c:pt idx="45057">
                  <c:v>45156.447916666664</c:v>
                </c:pt>
                <c:pt idx="45058">
                  <c:v>45156.451388888891</c:v>
                </c:pt>
                <c:pt idx="45059">
                  <c:v>45156.454861111109</c:v>
                </c:pt>
                <c:pt idx="45060">
                  <c:v>45156.458333333336</c:v>
                </c:pt>
                <c:pt idx="45061">
                  <c:v>45156.461805555555</c:v>
                </c:pt>
                <c:pt idx="45062">
                  <c:v>45156.465277777781</c:v>
                </c:pt>
                <c:pt idx="45063">
                  <c:v>45156.46875</c:v>
                </c:pt>
                <c:pt idx="45064">
                  <c:v>45156.472222222219</c:v>
                </c:pt>
                <c:pt idx="45065">
                  <c:v>45156.475694444445</c:v>
                </c:pt>
                <c:pt idx="45066">
                  <c:v>45156.479166666664</c:v>
                </c:pt>
                <c:pt idx="45067">
                  <c:v>45156.482638888891</c:v>
                </c:pt>
                <c:pt idx="45068">
                  <c:v>45156.486111111109</c:v>
                </c:pt>
                <c:pt idx="45069">
                  <c:v>45156.489583333336</c:v>
                </c:pt>
                <c:pt idx="45070">
                  <c:v>45156.493055555555</c:v>
                </c:pt>
                <c:pt idx="45071">
                  <c:v>45156.496527777781</c:v>
                </c:pt>
                <c:pt idx="45072">
                  <c:v>45156.5</c:v>
                </c:pt>
                <c:pt idx="45073">
                  <c:v>45156.503472222219</c:v>
                </c:pt>
                <c:pt idx="45074">
                  <c:v>45156.506944444445</c:v>
                </c:pt>
                <c:pt idx="45075">
                  <c:v>45156.510416666664</c:v>
                </c:pt>
                <c:pt idx="45076">
                  <c:v>45156.513888888891</c:v>
                </c:pt>
                <c:pt idx="45077">
                  <c:v>45156.517361111109</c:v>
                </c:pt>
                <c:pt idx="45078">
                  <c:v>45156.520833333336</c:v>
                </c:pt>
                <c:pt idx="45079">
                  <c:v>45156.524305555555</c:v>
                </c:pt>
                <c:pt idx="45080">
                  <c:v>45156.527777777781</c:v>
                </c:pt>
                <c:pt idx="45081">
                  <c:v>45156.53125</c:v>
                </c:pt>
                <c:pt idx="45082">
                  <c:v>45156.534722222219</c:v>
                </c:pt>
                <c:pt idx="45083">
                  <c:v>45156.538194444445</c:v>
                </c:pt>
                <c:pt idx="45084">
                  <c:v>45156.541666666664</c:v>
                </c:pt>
                <c:pt idx="45085">
                  <c:v>45156.545138888891</c:v>
                </c:pt>
                <c:pt idx="45086">
                  <c:v>45156.548611111109</c:v>
                </c:pt>
                <c:pt idx="45087">
                  <c:v>45156.552083333336</c:v>
                </c:pt>
                <c:pt idx="45088">
                  <c:v>45156.555555555555</c:v>
                </c:pt>
                <c:pt idx="45089">
                  <c:v>45156.559027777781</c:v>
                </c:pt>
                <c:pt idx="45090">
                  <c:v>45156.5625</c:v>
                </c:pt>
                <c:pt idx="45091">
                  <c:v>45156.565972222219</c:v>
                </c:pt>
                <c:pt idx="45092">
                  <c:v>45156.569444444445</c:v>
                </c:pt>
                <c:pt idx="45093">
                  <c:v>45156.572916666664</c:v>
                </c:pt>
                <c:pt idx="45094">
                  <c:v>45156.576388888891</c:v>
                </c:pt>
                <c:pt idx="45095">
                  <c:v>45156.579861111109</c:v>
                </c:pt>
                <c:pt idx="45096">
                  <c:v>45156.583333333336</c:v>
                </c:pt>
                <c:pt idx="45097">
                  <c:v>45156.586805555555</c:v>
                </c:pt>
                <c:pt idx="45098">
                  <c:v>45156.590277777781</c:v>
                </c:pt>
                <c:pt idx="45099">
                  <c:v>45156.59375</c:v>
                </c:pt>
                <c:pt idx="45100">
                  <c:v>45156.597222222219</c:v>
                </c:pt>
                <c:pt idx="45101">
                  <c:v>45156.600694444445</c:v>
                </c:pt>
                <c:pt idx="45102">
                  <c:v>45156.604166666664</c:v>
                </c:pt>
                <c:pt idx="45103">
                  <c:v>45156.607638888891</c:v>
                </c:pt>
                <c:pt idx="45104">
                  <c:v>45156.611111111109</c:v>
                </c:pt>
                <c:pt idx="45105">
                  <c:v>45156.614583333336</c:v>
                </c:pt>
                <c:pt idx="45106">
                  <c:v>45156.618055555555</c:v>
                </c:pt>
                <c:pt idx="45107">
                  <c:v>45156.621527777781</c:v>
                </c:pt>
                <c:pt idx="45108">
                  <c:v>45156.625</c:v>
                </c:pt>
                <c:pt idx="45109">
                  <c:v>45156.628472222219</c:v>
                </c:pt>
                <c:pt idx="45110">
                  <c:v>45156.631944444445</c:v>
                </c:pt>
                <c:pt idx="45111">
                  <c:v>45156.635416666664</c:v>
                </c:pt>
                <c:pt idx="45112">
                  <c:v>45156.638888888891</c:v>
                </c:pt>
                <c:pt idx="45113">
                  <c:v>45156.642361111109</c:v>
                </c:pt>
                <c:pt idx="45114">
                  <c:v>45156.645833333336</c:v>
                </c:pt>
                <c:pt idx="45115">
                  <c:v>45156.649305555555</c:v>
                </c:pt>
                <c:pt idx="45116">
                  <c:v>45156.652777777781</c:v>
                </c:pt>
                <c:pt idx="45117">
                  <c:v>45156.65625</c:v>
                </c:pt>
                <c:pt idx="45118">
                  <c:v>45156.659722222219</c:v>
                </c:pt>
                <c:pt idx="45119">
                  <c:v>45156.663194444445</c:v>
                </c:pt>
                <c:pt idx="45120">
                  <c:v>45156.666666666664</c:v>
                </c:pt>
                <c:pt idx="45121">
                  <c:v>45156.670138888891</c:v>
                </c:pt>
                <c:pt idx="45122">
                  <c:v>45156.673611111109</c:v>
                </c:pt>
                <c:pt idx="45123">
                  <c:v>45156.677083333336</c:v>
                </c:pt>
                <c:pt idx="45124">
                  <c:v>45156.680555555555</c:v>
                </c:pt>
                <c:pt idx="45125">
                  <c:v>45156.684027777781</c:v>
                </c:pt>
                <c:pt idx="45126">
                  <c:v>45156.6875</c:v>
                </c:pt>
                <c:pt idx="45127">
                  <c:v>45156.690972222219</c:v>
                </c:pt>
                <c:pt idx="45128">
                  <c:v>45156.694444444445</c:v>
                </c:pt>
                <c:pt idx="45129">
                  <c:v>45156.697916666664</c:v>
                </c:pt>
                <c:pt idx="45130">
                  <c:v>45156.701388888891</c:v>
                </c:pt>
                <c:pt idx="45131">
                  <c:v>45156.704861111109</c:v>
                </c:pt>
                <c:pt idx="45132">
                  <c:v>45156.708333333336</c:v>
                </c:pt>
                <c:pt idx="45133">
                  <c:v>45156.711805555555</c:v>
                </c:pt>
                <c:pt idx="45134">
                  <c:v>45156.715277777781</c:v>
                </c:pt>
                <c:pt idx="45135">
                  <c:v>45156.71875</c:v>
                </c:pt>
                <c:pt idx="45136">
                  <c:v>45156.722222222219</c:v>
                </c:pt>
                <c:pt idx="45137">
                  <c:v>45156.725694444445</c:v>
                </c:pt>
                <c:pt idx="45138">
                  <c:v>45156.729166666664</c:v>
                </c:pt>
                <c:pt idx="45139">
                  <c:v>45156.732638888891</c:v>
                </c:pt>
                <c:pt idx="45140">
                  <c:v>45156.736111111109</c:v>
                </c:pt>
                <c:pt idx="45141">
                  <c:v>45156.739583333336</c:v>
                </c:pt>
                <c:pt idx="45142">
                  <c:v>45156.743055555555</c:v>
                </c:pt>
                <c:pt idx="45143">
                  <c:v>45156.746527777781</c:v>
                </c:pt>
                <c:pt idx="45144">
                  <c:v>45156.75</c:v>
                </c:pt>
                <c:pt idx="45145">
                  <c:v>45156.753472222219</c:v>
                </c:pt>
                <c:pt idx="45146">
                  <c:v>45156.756944444445</c:v>
                </c:pt>
                <c:pt idx="45147">
                  <c:v>45156.760416666664</c:v>
                </c:pt>
                <c:pt idx="45148">
                  <c:v>45156.763888888891</c:v>
                </c:pt>
                <c:pt idx="45149">
                  <c:v>45156.767361111109</c:v>
                </c:pt>
                <c:pt idx="45150">
                  <c:v>45156.770833333336</c:v>
                </c:pt>
                <c:pt idx="45151">
                  <c:v>45156.774305555555</c:v>
                </c:pt>
                <c:pt idx="45152">
                  <c:v>45156.777777777781</c:v>
                </c:pt>
                <c:pt idx="45153">
                  <c:v>45156.78125</c:v>
                </c:pt>
                <c:pt idx="45154">
                  <c:v>45156.784722222219</c:v>
                </c:pt>
                <c:pt idx="45155">
                  <c:v>45156.788194444445</c:v>
                </c:pt>
                <c:pt idx="45156">
                  <c:v>45156.791666666664</c:v>
                </c:pt>
                <c:pt idx="45157">
                  <c:v>45156.795138888891</c:v>
                </c:pt>
                <c:pt idx="45158">
                  <c:v>45156.798611111109</c:v>
                </c:pt>
                <c:pt idx="45159">
                  <c:v>45156.802083333336</c:v>
                </c:pt>
                <c:pt idx="45160">
                  <c:v>45156.805555555555</c:v>
                </c:pt>
                <c:pt idx="45161">
                  <c:v>45156.809027777781</c:v>
                </c:pt>
                <c:pt idx="45162">
                  <c:v>45156.8125</c:v>
                </c:pt>
                <c:pt idx="45163">
                  <c:v>45156.815972222219</c:v>
                </c:pt>
                <c:pt idx="45164">
                  <c:v>45156.819444444445</c:v>
                </c:pt>
                <c:pt idx="45165">
                  <c:v>45156.822916666664</c:v>
                </c:pt>
                <c:pt idx="45166">
                  <c:v>45156.826388888891</c:v>
                </c:pt>
                <c:pt idx="45167">
                  <c:v>45156.829861111109</c:v>
                </c:pt>
                <c:pt idx="45168">
                  <c:v>45156.833333333336</c:v>
                </c:pt>
                <c:pt idx="45169">
                  <c:v>45156.836805555555</c:v>
                </c:pt>
                <c:pt idx="45170">
                  <c:v>45156.840277777781</c:v>
                </c:pt>
                <c:pt idx="45171">
                  <c:v>45156.84375</c:v>
                </c:pt>
                <c:pt idx="45172">
                  <c:v>45156.847222222219</c:v>
                </c:pt>
                <c:pt idx="45173">
                  <c:v>45156.850694444445</c:v>
                </c:pt>
                <c:pt idx="45174">
                  <c:v>45156.854166666664</c:v>
                </c:pt>
                <c:pt idx="45175">
                  <c:v>45156.857638888891</c:v>
                </c:pt>
                <c:pt idx="45176">
                  <c:v>45156.861111111109</c:v>
                </c:pt>
                <c:pt idx="45177">
                  <c:v>45156.864583333336</c:v>
                </c:pt>
                <c:pt idx="45178">
                  <c:v>45156.868055555555</c:v>
                </c:pt>
                <c:pt idx="45179">
                  <c:v>45156.871527777781</c:v>
                </c:pt>
                <c:pt idx="45180">
                  <c:v>45156.875</c:v>
                </c:pt>
                <c:pt idx="45181">
                  <c:v>45156.878472222219</c:v>
                </c:pt>
                <c:pt idx="45182">
                  <c:v>45156.881944444445</c:v>
                </c:pt>
                <c:pt idx="45183">
                  <c:v>45156.885416666664</c:v>
                </c:pt>
                <c:pt idx="45184">
                  <c:v>45156.888888888891</c:v>
                </c:pt>
                <c:pt idx="45185">
                  <c:v>45156.892361111109</c:v>
                </c:pt>
                <c:pt idx="45186">
                  <c:v>45156.895833333336</c:v>
                </c:pt>
                <c:pt idx="45187">
                  <c:v>45156.899305555555</c:v>
                </c:pt>
                <c:pt idx="45188">
                  <c:v>45156.902777777781</c:v>
                </c:pt>
                <c:pt idx="45189">
                  <c:v>45156.90625</c:v>
                </c:pt>
                <c:pt idx="45190">
                  <c:v>45156.909722222219</c:v>
                </c:pt>
                <c:pt idx="45191">
                  <c:v>45156.913194444445</c:v>
                </c:pt>
                <c:pt idx="45192">
                  <c:v>45156.916666666664</c:v>
                </c:pt>
                <c:pt idx="45193">
                  <c:v>45156.920138888891</c:v>
                </c:pt>
                <c:pt idx="45194">
                  <c:v>45156.923611111109</c:v>
                </c:pt>
                <c:pt idx="45195">
                  <c:v>45156.927083333336</c:v>
                </c:pt>
                <c:pt idx="45196">
                  <c:v>45156.930555555555</c:v>
                </c:pt>
                <c:pt idx="45197">
                  <c:v>45156.934027777781</c:v>
                </c:pt>
                <c:pt idx="45198">
                  <c:v>45156.9375</c:v>
                </c:pt>
                <c:pt idx="45199">
                  <c:v>45156.940972222219</c:v>
                </c:pt>
                <c:pt idx="45200">
                  <c:v>45156.944444444445</c:v>
                </c:pt>
                <c:pt idx="45201">
                  <c:v>45156.947916666664</c:v>
                </c:pt>
                <c:pt idx="45202">
                  <c:v>45156.951388888891</c:v>
                </c:pt>
                <c:pt idx="45203">
                  <c:v>45156.954861111109</c:v>
                </c:pt>
                <c:pt idx="45204">
                  <c:v>45156.958333333336</c:v>
                </c:pt>
                <c:pt idx="45205">
                  <c:v>45156.961805555555</c:v>
                </c:pt>
                <c:pt idx="45206">
                  <c:v>45156.965277777781</c:v>
                </c:pt>
                <c:pt idx="45207">
                  <c:v>45156.96875</c:v>
                </c:pt>
                <c:pt idx="45208">
                  <c:v>45156.972222222219</c:v>
                </c:pt>
                <c:pt idx="45209">
                  <c:v>45156.975694444445</c:v>
                </c:pt>
                <c:pt idx="45210">
                  <c:v>45156.979166666664</c:v>
                </c:pt>
                <c:pt idx="45211">
                  <c:v>45156.982638888891</c:v>
                </c:pt>
                <c:pt idx="45212">
                  <c:v>45156.986111111109</c:v>
                </c:pt>
                <c:pt idx="45213">
                  <c:v>45156.989583333336</c:v>
                </c:pt>
                <c:pt idx="45214">
                  <c:v>45156.993055555555</c:v>
                </c:pt>
                <c:pt idx="45215">
                  <c:v>45156.996527777781</c:v>
                </c:pt>
                <c:pt idx="45216">
                  <c:v>45157</c:v>
                </c:pt>
                <c:pt idx="45217">
                  <c:v>45157.003472222219</c:v>
                </c:pt>
                <c:pt idx="45218">
                  <c:v>45157.006944444445</c:v>
                </c:pt>
                <c:pt idx="45219">
                  <c:v>45157.010416666664</c:v>
                </c:pt>
                <c:pt idx="45220">
                  <c:v>45157.013888888891</c:v>
                </c:pt>
                <c:pt idx="45221">
                  <c:v>45157.017361111109</c:v>
                </c:pt>
                <c:pt idx="45222">
                  <c:v>45157.020833333336</c:v>
                </c:pt>
                <c:pt idx="45223">
                  <c:v>45157.024305555555</c:v>
                </c:pt>
                <c:pt idx="45224">
                  <c:v>45157.027777777781</c:v>
                </c:pt>
                <c:pt idx="45225">
                  <c:v>45157.03125</c:v>
                </c:pt>
                <c:pt idx="45226">
                  <c:v>45157.034722222219</c:v>
                </c:pt>
                <c:pt idx="45227">
                  <c:v>45157.038194444445</c:v>
                </c:pt>
                <c:pt idx="45228">
                  <c:v>45157.041666666664</c:v>
                </c:pt>
                <c:pt idx="45229">
                  <c:v>45157.045138888891</c:v>
                </c:pt>
                <c:pt idx="45230">
                  <c:v>45157.048611111109</c:v>
                </c:pt>
                <c:pt idx="45231">
                  <c:v>45157.052083333336</c:v>
                </c:pt>
                <c:pt idx="45232">
                  <c:v>45157.055555555555</c:v>
                </c:pt>
                <c:pt idx="45233">
                  <c:v>45157.059027777781</c:v>
                </c:pt>
                <c:pt idx="45234">
                  <c:v>45157.0625</c:v>
                </c:pt>
                <c:pt idx="45235">
                  <c:v>45157.065972222219</c:v>
                </c:pt>
                <c:pt idx="45236">
                  <c:v>45157.069444444445</c:v>
                </c:pt>
                <c:pt idx="45237">
                  <c:v>45157.072916666664</c:v>
                </c:pt>
                <c:pt idx="45238">
                  <c:v>45157.076388888891</c:v>
                </c:pt>
                <c:pt idx="45239">
                  <c:v>45157.079861111109</c:v>
                </c:pt>
                <c:pt idx="45240">
                  <c:v>45157.083333333336</c:v>
                </c:pt>
                <c:pt idx="45241">
                  <c:v>45157.086805555555</c:v>
                </c:pt>
                <c:pt idx="45242">
                  <c:v>45157.090277777781</c:v>
                </c:pt>
                <c:pt idx="45243">
                  <c:v>45157.09375</c:v>
                </c:pt>
                <c:pt idx="45244">
                  <c:v>45157.097222222219</c:v>
                </c:pt>
                <c:pt idx="45245">
                  <c:v>45157.100694444445</c:v>
                </c:pt>
                <c:pt idx="45246">
                  <c:v>45157.104166666664</c:v>
                </c:pt>
                <c:pt idx="45247">
                  <c:v>45157.107638888891</c:v>
                </c:pt>
                <c:pt idx="45248">
                  <c:v>45157.111111111109</c:v>
                </c:pt>
                <c:pt idx="45249">
                  <c:v>45157.114583333336</c:v>
                </c:pt>
                <c:pt idx="45250">
                  <c:v>45157.118055555555</c:v>
                </c:pt>
                <c:pt idx="45251">
                  <c:v>45157.121527777781</c:v>
                </c:pt>
                <c:pt idx="45252">
                  <c:v>45157.125</c:v>
                </c:pt>
                <c:pt idx="45253">
                  <c:v>45157.128472222219</c:v>
                </c:pt>
                <c:pt idx="45254">
                  <c:v>45157.131944444445</c:v>
                </c:pt>
                <c:pt idx="45255">
                  <c:v>45157.135416666664</c:v>
                </c:pt>
                <c:pt idx="45256">
                  <c:v>45157.138888888891</c:v>
                </c:pt>
                <c:pt idx="45257">
                  <c:v>45157.142361111109</c:v>
                </c:pt>
                <c:pt idx="45258">
                  <c:v>45157.145833333336</c:v>
                </c:pt>
                <c:pt idx="45259">
                  <c:v>45157.149305555555</c:v>
                </c:pt>
                <c:pt idx="45260">
                  <c:v>45157.152777777781</c:v>
                </c:pt>
                <c:pt idx="45261">
                  <c:v>45157.15625</c:v>
                </c:pt>
                <c:pt idx="45262">
                  <c:v>45157.159722222219</c:v>
                </c:pt>
                <c:pt idx="45263">
                  <c:v>45157.163194444445</c:v>
                </c:pt>
                <c:pt idx="45264">
                  <c:v>45157.166666666664</c:v>
                </c:pt>
                <c:pt idx="45265">
                  <c:v>45157.170138888891</c:v>
                </c:pt>
                <c:pt idx="45266">
                  <c:v>45157.173611111109</c:v>
                </c:pt>
                <c:pt idx="45267">
                  <c:v>45157.177083333336</c:v>
                </c:pt>
                <c:pt idx="45268">
                  <c:v>45157.180555555555</c:v>
                </c:pt>
                <c:pt idx="45269">
                  <c:v>45157.184027777781</c:v>
                </c:pt>
                <c:pt idx="45270">
                  <c:v>45157.1875</c:v>
                </c:pt>
                <c:pt idx="45271">
                  <c:v>45157.190972222219</c:v>
                </c:pt>
                <c:pt idx="45272">
                  <c:v>45157.194444444445</c:v>
                </c:pt>
                <c:pt idx="45273">
                  <c:v>45157.197916666664</c:v>
                </c:pt>
                <c:pt idx="45274">
                  <c:v>45157.201388888891</c:v>
                </c:pt>
                <c:pt idx="45275">
                  <c:v>45157.204861111109</c:v>
                </c:pt>
                <c:pt idx="45276">
                  <c:v>45157.208333333336</c:v>
                </c:pt>
                <c:pt idx="45277">
                  <c:v>45157.211805555555</c:v>
                </c:pt>
                <c:pt idx="45278">
                  <c:v>45157.215277777781</c:v>
                </c:pt>
                <c:pt idx="45279">
                  <c:v>45157.21875</c:v>
                </c:pt>
                <c:pt idx="45280">
                  <c:v>45157.222222222219</c:v>
                </c:pt>
                <c:pt idx="45281">
                  <c:v>45157.225694444445</c:v>
                </c:pt>
                <c:pt idx="45282">
                  <c:v>45157.229166666664</c:v>
                </c:pt>
                <c:pt idx="45283">
                  <c:v>45157.232638888891</c:v>
                </c:pt>
                <c:pt idx="45284">
                  <c:v>45157.236111111109</c:v>
                </c:pt>
                <c:pt idx="45285">
                  <c:v>45157.239583333336</c:v>
                </c:pt>
                <c:pt idx="45286">
                  <c:v>45157.243055555555</c:v>
                </c:pt>
                <c:pt idx="45287">
                  <c:v>45157.246527777781</c:v>
                </c:pt>
                <c:pt idx="45288">
                  <c:v>45157.25</c:v>
                </c:pt>
                <c:pt idx="45289">
                  <c:v>45157.253472222219</c:v>
                </c:pt>
                <c:pt idx="45290">
                  <c:v>45157.256944444445</c:v>
                </c:pt>
                <c:pt idx="45291">
                  <c:v>45157.260416666664</c:v>
                </c:pt>
                <c:pt idx="45292">
                  <c:v>45157.263888888891</c:v>
                </c:pt>
                <c:pt idx="45293">
                  <c:v>45157.267361111109</c:v>
                </c:pt>
                <c:pt idx="45294">
                  <c:v>45157.270833333336</c:v>
                </c:pt>
                <c:pt idx="45295">
                  <c:v>45157.274305555555</c:v>
                </c:pt>
                <c:pt idx="45296">
                  <c:v>45157.277777777781</c:v>
                </c:pt>
                <c:pt idx="45297">
                  <c:v>45157.28125</c:v>
                </c:pt>
                <c:pt idx="45298">
                  <c:v>45157.284722222219</c:v>
                </c:pt>
                <c:pt idx="45299">
                  <c:v>45157.288194444445</c:v>
                </c:pt>
                <c:pt idx="45300">
                  <c:v>45157.291666666664</c:v>
                </c:pt>
                <c:pt idx="45301">
                  <c:v>45157.295138888891</c:v>
                </c:pt>
                <c:pt idx="45302">
                  <c:v>45157.298611111109</c:v>
                </c:pt>
                <c:pt idx="45303">
                  <c:v>45157.302083333336</c:v>
                </c:pt>
                <c:pt idx="45304">
                  <c:v>45157.305555555555</c:v>
                </c:pt>
                <c:pt idx="45305">
                  <c:v>45157.309027777781</c:v>
                </c:pt>
                <c:pt idx="45306">
                  <c:v>45157.3125</c:v>
                </c:pt>
                <c:pt idx="45307">
                  <c:v>45157.315972222219</c:v>
                </c:pt>
                <c:pt idx="45308">
                  <c:v>45157.319444444445</c:v>
                </c:pt>
                <c:pt idx="45309">
                  <c:v>45157.322916666664</c:v>
                </c:pt>
                <c:pt idx="45310">
                  <c:v>45157.326388888891</c:v>
                </c:pt>
                <c:pt idx="45311">
                  <c:v>45157.329861111109</c:v>
                </c:pt>
                <c:pt idx="45312">
                  <c:v>45157.333333333336</c:v>
                </c:pt>
                <c:pt idx="45313">
                  <c:v>45157.336805555555</c:v>
                </c:pt>
                <c:pt idx="45314">
                  <c:v>45157.340277777781</c:v>
                </c:pt>
                <c:pt idx="45315">
                  <c:v>45157.34375</c:v>
                </c:pt>
                <c:pt idx="45316">
                  <c:v>45157.347222222219</c:v>
                </c:pt>
                <c:pt idx="45317">
                  <c:v>45157.350694444445</c:v>
                </c:pt>
                <c:pt idx="45318">
                  <c:v>45157.354166666664</c:v>
                </c:pt>
                <c:pt idx="45319">
                  <c:v>45157.357638888891</c:v>
                </c:pt>
                <c:pt idx="45320">
                  <c:v>45157.361111111109</c:v>
                </c:pt>
                <c:pt idx="45321">
                  <c:v>45157.364583333336</c:v>
                </c:pt>
                <c:pt idx="45322">
                  <c:v>45157.368055555555</c:v>
                </c:pt>
                <c:pt idx="45323">
                  <c:v>45157.371527777781</c:v>
                </c:pt>
                <c:pt idx="45324">
                  <c:v>45157.375</c:v>
                </c:pt>
                <c:pt idx="45325">
                  <c:v>45157.378472222219</c:v>
                </c:pt>
                <c:pt idx="45326">
                  <c:v>45157.381944444445</c:v>
                </c:pt>
                <c:pt idx="45327">
                  <c:v>45157.385416666664</c:v>
                </c:pt>
                <c:pt idx="45328">
                  <c:v>45157.388888888891</c:v>
                </c:pt>
                <c:pt idx="45329">
                  <c:v>45157.392361111109</c:v>
                </c:pt>
                <c:pt idx="45330">
                  <c:v>45157.395833333336</c:v>
                </c:pt>
                <c:pt idx="45331">
                  <c:v>45157.399305555555</c:v>
                </c:pt>
                <c:pt idx="45332">
                  <c:v>45157.402777777781</c:v>
                </c:pt>
                <c:pt idx="45333">
                  <c:v>45157.40625</c:v>
                </c:pt>
                <c:pt idx="45334">
                  <c:v>45157.409722222219</c:v>
                </c:pt>
                <c:pt idx="45335">
                  <c:v>45157.413194444445</c:v>
                </c:pt>
                <c:pt idx="45336">
                  <c:v>45157.416666666664</c:v>
                </c:pt>
                <c:pt idx="45337">
                  <c:v>45157.420138888891</c:v>
                </c:pt>
                <c:pt idx="45338">
                  <c:v>45157.423611111109</c:v>
                </c:pt>
                <c:pt idx="45339">
                  <c:v>45157.427083333336</c:v>
                </c:pt>
                <c:pt idx="45340">
                  <c:v>45157.430555555555</c:v>
                </c:pt>
                <c:pt idx="45341">
                  <c:v>45157.434027777781</c:v>
                </c:pt>
                <c:pt idx="45342">
                  <c:v>45157.4375</c:v>
                </c:pt>
                <c:pt idx="45343">
                  <c:v>45157.440972222219</c:v>
                </c:pt>
                <c:pt idx="45344">
                  <c:v>45157.444444444445</c:v>
                </c:pt>
                <c:pt idx="45345">
                  <c:v>45157.447916666664</c:v>
                </c:pt>
                <c:pt idx="45346">
                  <c:v>45157.451388888891</c:v>
                </c:pt>
                <c:pt idx="45347">
                  <c:v>45157.454861111109</c:v>
                </c:pt>
                <c:pt idx="45348">
                  <c:v>45157.458333333336</c:v>
                </c:pt>
                <c:pt idx="45349">
                  <c:v>45157.461805555555</c:v>
                </c:pt>
                <c:pt idx="45350">
                  <c:v>45157.465277777781</c:v>
                </c:pt>
                <c:pt idx="45351">
                  <c:v>45157.46875</c:v>
                </c:pt>
                <c:pt idx="45352">
                  <c:v>45157.472222222219</c:v>
                </c:pt>
                <c:pt idx="45353">
                  <c:v>45157.475694444445</c:v>
                </c:pt>
                <c:pt idx="45354">
                  <c:v>45157.479166666664</c:v>
                </c:pt>
                <c:pt idx="45355">
                  <c:v>45157.482638888891</c:v>
                </c:pt>
                <c:pt idx="45356">
                  <c:v>45157.486111111109</c:v>
                </c:pt>
                <c:pt idx="45357">
                  <c:v>45157.489583333336</c:v>
                </c:pt>
                <c:pt idx="45358">
                  <c:v>45157.493055555555</c:v>
                </c:pt>
                <c:pt idx="45359">
                  <c:v>45157.496527777781</c:v>
                </c:pt>
                <c:pt idx="45360">
                  <c:v>45157.5</c:v>
                </c:pt>
                <c:pt idx="45361">
                  <c:v>45157.503472222219</c:v>
                </c:pt>
                <c:pt idx="45362">
                  <c:v>45157.506944444445</c:v>
                </c:pt>
                <c:pt idx="45363">
                  <c:v>45157.510416666664</c:v>
                </c:pt>
                <c:pt idx="45364">
                  <c:v>45157.513888888891</c:v>
                </c:pt>
                <c:pt idx="45365">
                  <c:v>45157.517361111109</c:v>
                </c:pt>
                <c:pt idx="45366">
                  <c:v>45157.520833333336</c:v>
                </c:pt>
                <c:pt idx="45367">
                  <c:v>45157.524305555555</c:v>
                </c:pt>
                <c:pt idx="45368">
                  <c:v>45157.527777777781</c:v>
                </c:pt>
                <c:pt idx="45369">
                  <c:v>45157.53125</c:v>
                </c:pt>
                <c:pt idx="45370">
                  <c:v>45157.534722222219</c:v>
                </c:pt>
                <c:pt idx="45371">
                  <c:v>45157.538194444445</c:v>
                </c:pt>
                <c:pt idx="45372">
                  <c:v>45157.541666666664</c:v>
                </c:pt>
                <c:pt idx="45373">
                  <c:v>45157.545138888891</c:v>
                </c:pt>
                <c:pt idx="45374">
                  <c:v>45157.548611111109</c:v>
                </c:pt>
                <c:pt idx="45375">
                  <c:v>45157.552083333336</c:v>
                </c:pt>
                <c:pt idx="45376">
                  <c:v>45157.555555555555</c:v>
                </c:pt>
                <c:pt idx="45377">
                  <c:v>45157.559027777781</c:v>
                </c:pt>
                <c:pt idx="45378">
                  <c:v>45157.5625</c:v>
                </c:pt>
                <c:pt idx="45379">
                  <c:v>45157.565972222219</c:v>
                </c:pt>
                <c:pt idx="45380">
                  <c:v>45157.569444444445</c:v>
                </c:pt>
                <c:pt idx="45381">
                  <c:v>45157.572916666664</c:v>
                </c:pt>
                <c:pt idx="45382">
                  <c:v>45157.576388888891</c:v>
                </c:pt>
                <c:pt idx="45383">
                  <c:v>45157.579861111109</c:v>
                </c:pt>
                <c:pt idx="45384">
                  <c:v>45157.583333333336</c:v>
                </c:pt>
                <c:pt idx="45385">
                  <c:v>45157.586805555555</c:v>
                </c:pt>
                <c:pt idx="45386">
                  <c:v>45157.590277777781</c:v>
                </c:pt>
                <c:pt idx="45387">
                  <c:v>45157.59375</c:v>
                </c:pt>
                <c:pt idx="45388">
                  <c:v>45157.597222222219</c:v>
                </c:pt>
                <c:pt idx="45389">
                  <c:v>45157.600694444445</c:v>
                </c:pt>
                <c:pt idx="45390">
                  <c:v>45157.604166666664</c:v>
                </c:pt>
                <c:pt idx="45391">
                  <c:v>45157.607638888891</c:v>
                </c:pt>
                <c:pt idx="45392">
                  <c:v>45157.611111111109</c:v>
                </c:pt>
                <c:pt idx="45393">
                  <c:v>45157.614583333336</c:v>
                </c:pt>
                <c:pt idx="45394">
                  <c:v>45157.618055555555</c:v>
                </c:pt>
                <c:pt idx="45395">
                  <c:v>45157.621527777781</c:v>
                </c:pt>
                <c:pt idx="45396">
                  <c:v>45157.625</c:v>
                </c:pt>
                <c:pt idx="45397">
                  <c:v>45157.628472222219</c:v>
                </c:pt>
                <c:pt idx="45398">
                  <c:v>45157.631944444445</c:v>
                </c:pt>
                <c:pt idx="45399">
                  <c:v>45157.635416666664</c:v>
                </c:pt>
                <c:pt idx="45400">
                  <c:v>45157.638888888891</c:v>
                </c:pt>
                <c:pt idx="45401">
                  <c:v>45157.642361111109</c:v>
                </c:pt>
                <c:pt idx="45402">
                  <c:v>45157.645833333336</c:v>
                </c:pt>
                <c:pt idx="45403">
                  <c:v>45157.649305555555</c:v>
                </c:pt>
                <c:pt idx="45404">
                  <c:v>45157.652777777781</c:v>
                </c:pt>
                <c:pt idx="45405">
                  <c:v>45157.65625</c:v>
                </c:pt>
                <c:pt idx="45406">
                  <c:v>45157.659722222219</c:v>
                </c:pt>
                <c:pt idx="45407">
                  <c:v>45157.663194444445</c:v>
                </c:pt>
                <c:pt idx="45408">
                  <c:v>45157.666666666664</c:v>
                </c:pt>
                <c:pt idx="45409">
                  <c:v>45157.670138888891</c:v>
                </c:pt>
                <c:pt idx="45410">
                  <c:v>45157.673611111109</c:v>
                </c:pt>
                <c:pt idx="45411">
                  <c:v>45157.677083333336</c:v>
                </c:pt>
                <c:pt idx="45412">
                  <c:v>45157.680555555555</c:v>
                </c:pt>
                <c:pt idx="45413">
                  <c:v>45157.684027777781</c:v>
                </c:pt>
                <c:pt idx="45414">
                  <c:v>45157.6875</c:v>
                </c:pt>
                <c:pt idx="45415">
                  <c:v>45157.690972222219</c:v>
                </c:pt>
                <c:pt idx="45416">
                  <c:v>45157.694444444445</c:v>
                </c:pt>
                <c:pt idx="45417">
                  <c:v>45157.697916666664</c:v>
                </c:pt>
                <c:pt idx="45418">
                  <c:v>45157.701388888891</c:v>
                </c:pt>
                <c:pt idx="45419">
                  <c:v>45157.704861111109</c:v>
                </c:pt>
                <c:pt idx="45420">
                  <c:v>45157.708333333336</c:v>
                </c:pt>
                <c:pt idx="45421">
                  <c:v>45157.711805555555</c:v>
                </c:pt>
                <c:pt idx="45422">
                  <c:v>45157.715277777781</c:v>
                </c:pt>
                <c:pt idx="45423">
                  <c:v>45157.71875</c:v>
                </c:pt>
                <c:pt idx="45424">
                  <c:v>45157.722222222219</c:v>
                </c:pt>
                <c:pt idx="45425">
                  <c:v>45157.725694444445</c:v>
                </c:pt>
                <c:pt idx="45426">
                  <c:v>45157.729166666664</c:v>
                </c:pt>
                <c:pt idx="45427">
                  <c:v>45157.732638888891</c:v>
                </c:pt>
                <c:pt idx="45428">
                  <c:v>45157.736111111109</c:v>
                </c:pt>
                <c:pt idx="45429">
                  <c:v>45157.739583333336</c:v>
                </c:pt>
                <c:pt idx="45430">
                  <c:v>45157.743055555555</c:v>
                </c:pt>
                <c:pt idx="45431">
                  <c:v>45157.746527777781</c:v>
                </c:pt>
                <c:pt idx="45432">
                  <c:v>45157.75</c:v>
                </c:pt>
                <c:pt idx="45433">
                  <c:v>45157.753472222219</c:v>
                </c:pt>
                <c:pt idx="45434">
                  <c:v>45157.756944444445</c:v>
                </c:pt>
                <c:pt idx="45435">
                  <c:v>45157.760416666664</c:v>
                </c:pt>
                <c:pt idx="45436">
                  <c:v>45157.763888888891</c:v>
                </c:pt>
                <c:pt idx="45437">
                  <c:v>45157.767361111109</c:v>
                </c:pt>
                <c:pt idx="45438">
                  <c:v>45157.770833333336</c:v>
                </c:pt>
                <c:pt idx="45439">
                  <c:v>45157.774305555555</c:v>
                </c:pt>
                <c:pt idx="45440">
                  <c:v>45157.777777777781</c:v>
                </c:pt>
                <c:pt idx="45441">
                  <c:v>45157.78125</c:v>
                </c:pt>
                <c:pt idx="45442">
                  <c:v>45157.784722222219</c:v>
                </c:pt>
                <c:pt idx="45443">
                  <c:v>45157.788194444445</c:v>
                </c:pt>
                <c:pt idx="45444">
                  <c:v>45157.791666666664</c:v>
                </c:pt>
                <c:pt idx="45445">
                  <c:v>45157.795138888891</c:v>
                </c:pt>
                <c:pt idx="45446">
                  <c:v>45157.798611111109</c:v>
                </c:pt>
                <c:pt idx="45447">
                  <c:v>45157.802083333336</c:v>
                </c:pt>
                <c:pt idx="45448">
                  <c:v>45157.805555555555</c:v>
                </c:pt>
                <c:pt idx="45449">
                  <c:v>45157.809027777781</c:v>
                </c:pt>
                <c:pt idx="45450">
                  <c:v>45157.8125</c:v>
                </c:pt>
                <c:pt idx="45451">
                  <c:v>45157.815972222219</c:v>
                </c:pt>
                <c:pt idx="45452">
                  <c:v>45157.819444444445</c:v>
                </c:pt>
                <c:pt idx="45453">
                  <c:v>45157.822916666664</c:v>
                </c:pt>
                <c:pt idx="45454">
                  <c:v>45157.826388888891</c:v>
                </c:pt>
                <c:pt idx="45455">
                  <c:v>45157.829861111109</c:v>
                </c:pt>
                <c:pt idx="45456">
                  <c:v>45157.833333333336</c:v>
                </c:pt>
                <c:pt idx="45457">
                  <c:v>45157.836805555555</c:v>
                </c:pt>
                <c:pt idx="45458">
                  <c:v>45157.840277777781</c:v>
                </c:pt>
                <c:pt idx="45459">
                  <c:v>45157.84375</c:v>
                </c:pt>
                <c:pt idx="45460">
                  <c:v>45157.847222222219</c:v>
                </c:pt>
                <c:pt idx="45461">
                  <c:v>45157.850694444445</c:v>
                </c:pt>
                <c:pt idx="45462">
                  <c:v>45157.854166666664</c:v>
                </c:pt>
                <c:pt idx="45463">
                  <c:v>45157.857638888891</c:v>
                </c:pt>
                <c:pt idx="45464">
                  <c:v>45157.861111111109</c:v>
                </c:pt>
                <c:pt idx="45465">
                  <c:v>45157.864583333336</c:v>
                </c:pt>
                <c:pt idx="45466">
                  <c:v>45157.868055555555</c:v>
                </c:pt>
                <c:pt idx="45467">
                  <c:v>45157.871527777781</c:v>
                </c:pt>
                <c:pt idx="45468">
                  <c:v>45157.875</c:v>
                </c:pt>
                <c:pt idx="45469">
                  <c:v>45157.878472222219</c:v>
                </c:pt>
                <c:pt idx="45470">
                  <c:v>45157.881944444445</c:v>
                </c:pt>
                <c:pt idx="45471">
                  <c:v>45157.885416666664</c:v>
                </c:pt>
                <c:pt idx="45472">
                  <c:v>45157.888888888891</c:v>
                </c:pt>
                <c:pt idx="45473">
                  <c:v>45157.892361111109</c:v>
                </c:pt>
                <c:pt idx="45474">
                  <c:v>45157.895833333336</c:v>
                </c:pt>
                <c:pt idx="45475">
                  <c:v>45157.899305555555</c:v>
                </c:pt>
                <c:pt idx="45476">
                  <c:v>45157.902777777781</c:v>
                </c:pt>
                <c:pt idx="45477">
                  <c:v>45157.90625</c:v>
                </c:pt>
                <c:pt idx="45478">
                  <c:v>45157.909722222219</c:v>
                </c:pt>
                <c:pt idx="45479">
                  <c:v>45157.913194444445</c:v>
                </c:pt>
                <c:pt idx="45480">
                  <c:v>45157.916666666664</c:v>
                </c:pt>
                <c:pt idx="45481">
                  <c:v>45157.920138888891</c:v>
                </c:pt>
                <c:pt idx="45482">
                  <c:v>45157.923611111109</c:v>
                </c:pt>
                <c:pt idx="45483">
                  <c:v>45157.927083333336</c:v>
                </c:pt>
                <c:pt idx="45484">
                  <c:v>45157.930555555555</c:v>
                </c:pt>
                <c:pt idx="45485">
                  <c:v>45157.934027777781</c:v>
                </c:pt>
                <c:pt idx="45486">
                  <c:v>45157.9375</c:v>
                </c:pt>
                <c:pt idx="45487">
                  <c:v>45157.940972222219</c:v>
                </c:pt>
                <c:pt idx="45488">
                  <c:v>45157.944444444445</c:v>
                </c:pt>
                <c:pt idx="45489">
                  <c:v>45157.947916666664</c:v>
                </c:pt>
                <c:pt idx="45490">
                  <c:v>45157.951388888891</c:v>
                </c:pt>
                <c:pt idx="45491">
                  <c:v>45157.954861111109</c:v>
                </c:pt>
                <c:pt idx="45492">
                  <c:v>45157.958333333336</c:v>
                </c:pt>
                <c:pt idx="45493">
                  <c:v>45157.961805555555</c:v>
                </c:pt>
                <c:pt idx="45494">
                  <c:v>45157.965277777781</c:v>
                </c:pt>
                <c:pt idx="45495">
                  <c:v>45157.96875</c:v>
                </c:pt>
                <c:pt idx="45496">
                  <c:v>45157.972222222219</c:v>
                </c:pt>
                <c:pt idx="45497">
                  <c:v>45157.975694444445</c:v>
                </c:pt>
                <c:pt idx="45498">
                  <c:v>45157.979166666664</c:v>
                </c:pt>
                <c:pt idx="45499">
                  <c:v>45157.982638888891</c:v>
                </c:pt>
                <c:pt idx="45500">
                  <c:v>45157.986111111109</c:v>
                </c:pt>
                <c:pt idx="45501">
                  <c:v>45157.989583333336</c:v>
                </c:pt>
                <c:pt idx="45502">
                  <c:v>45157.993055555555</c:v>
                </c:pt>
                <c:pt idx="45503">
                  <c:v>45157.996527777781</c:v>
                </c:pt>
                <c:pt idx="45504">
                  <c:v>45158</c:v>
                </c:pt>
                <c:pt idx="45505">
                  <c:v>45158.003472222219</c:v>
                </c:pt>
                <c:pt idx="45506">
                  <c:v>45158.006944444445</c:v>
                </c:pt>
                <c:pt idx="45507">
                  <c:v>45158.010416666664</c:v>
                </c:pt>
                <c:pt idx="45508">
                  <c:v>45158.013888888891</c:v>
                </c:pt>
                <c:pt idx="45509">
                  <c:v>45158.017361111109</c:v>
                </c:pt>
                <c:pt idx="45510">
                  <c:v>45158.020833333336</c:v>
                </c:pt>
                <c:pt idx="45511">
                  <c:v>45158.024305555555</c:v>
                </c:pt>
                <c:pt idx="45512">
                  <c:v>45158.027777777781</c:v>
                </c:pt>
                <c:pt idx="45513">
                  <c:v>45158.03125</c:v>
                </c:pt>
                <c:pt idx="45514">
                  <c:v>45158.034722222219</c:v>
                </c:pt>
                <c:pt idx="45515">
                  <c:v>45158.038194444445</c:v>
                </c:pt>
                <c:pt idx="45516">
                  <c:v>45158.041666666664</c:v>
                </c:pt>
                <c:pt idx="45517">
                  <c:v>45158.045138888891</c:v>
                </c:pt>
                <c:pt idx="45518">
                  <c:v>45158.048611111109</c:v>
                </c:pt>
                <c:pt idx="45519">
                  <c:v>45158.052083333336</c:v>
                </c:pt>
                <c:pt idx="45520">
                  <c:v>45158.055555555555</c:v>
                </c:pt>
                <c:pt idx="45521">
                  <c:v>45158.059027777781</c:v>
                </c:pt>
                <c:pt idx="45522">
                  <c:v>45158.0625</c:v>
                </c:pt>
                <c:pt idx="45523">
                  <c:v>45158.065972222219</c:v>
                </c:pt>
                <c:pt idx="45524">
                  <c:v>45158.069444444445</c:v>
                </c:pt>
                <c:pt idx="45525">
                  <c:v>45158.072916666664</c:v>
                </c:pt>
                <c:pt idx="45526">
                  <c:v>45158.076388888891</c:v>
                </c:pt>
                <c:pt idx="45527">
                  <c:v>45158.079861111109</c:v>
                </c:pt>
                <c:pt idx="45528">
                  <c:v>45158.083333333336</c:v>
                </c:pt>
                <c:pt idx="45529">
                  <c:v>45158.086805555555</c:v>
                </c:pt>
                <c:pt idx="45530">
                  <c:v>45158.090277777781</c:v>
                </c:pt>
                <c:pt idx="45531">
                  <c:v>45158.09375</c:v>
                </c:pt>
                <c:pt idx="45532">
                  <c:v>45158.097222222219</c:v>
                </c:pt>
                <c:pt idx="45533">
                  <c:v>45158.100694444445</c:v>
                </c:pt>
                <c:pt idx="45534">
                  <c:v>45158.104166666664</c:v>
                </c:pt>
                <c:pt idx="45535">
                  <c:v>45158.107638888891</c:v>
                </c:pt>
                <c:pt idx="45536">
                  <c:v>45158.111111111109</c:v>
                </c:pt>
                <c:pt idx="45537">
                  <c:v>45158.114583333336</c:v>
                </c:pt>
                <c:pt idx="45538">
                  <c:v>45158.118055555555</c:v>
                </c:pt>
                <c:pt idx="45539">
                  <c:v>45158.121527777781</c:v>
                </c:pt>
                <c:pt idx="45540">
                  <c:v>45158.125</c:v>
                </c:pt>
                <c:pt idx="45541">
                  <c:v>45158.128472222219</c:v>
                </c:pt>
                <c:pt idx="45542">
                  <c:v>45158.131944444445</c:v>
                </c:pt>
                <c:pt idx="45543">
                  <c:v>45158.135416666664</c:v>
                </c:pt>
                <c:pt idx="45544">
                  <c:v>45158.138888888891</c:v>
                </c:pt>
                <c:pt idx="45545">
                  <c:v>45158.142361111109</c:v>
                </c:pt>
                <c:pt idx="45546">
                  <c:v>45158.145833333336</c:v>
                </c:pt>
                <c:pt idx="45547">
                  <c:v>45158.149305555555</c:v>
                </c:pt>
                <c:pt idx="45548">
                  <c:v>45158.152777777781</c:v>
                </c:pt>
                <c:pt idx="45549">
                  <c:v>45158.15625</c:v>
                </c:pt>
                <c:pt idx="45550">
                  <c:v>45158.159722222219</c:v>
                </c:pt>
                <c:pt idx="45551">
                  <c:v>45158.163194444445</c:v>
                </c:pt>
                <c:pt idx="45552">
                  <c:v>45158.166666666664</c:v>
                </c:pt>
                <c:pt idx="45553">
                  <c:v>45158.170138888891</c:v>
                </c:pt>
                <c:pt idx="45554">
                  <c:v>45158.173611111109</c:v>
                </c:pt>
                <c:pt idx="45555">
                  <c:v>45158.177083333336</c:v>
                </c:pt>
                <c:pt idx="45556">
                  <c:v>45158.180555555555</c:v>
                </c:pt>
                <c:pt idx="45557">
                  <c:v>45158.184027777781</c:v>
                </c:pt>
                <c:pt idx="45558">
                  <c:v>45158.1875</c:v>
                </c:pt>
                <c:pt idx="45559">
                  <c:v>45158.190972222219</c:v>
                </c:pt>
                <c:pt idx="45560">
                  <c:v>45158.194444444445</c:v>
                </c:pt>
                <c:pt idx="45561">
                  <c:v>45158.197916666664</c:v>
                </c:pt>
                <c:pt idx="45562">
                  <c:v>45158.201388888891</c:v>
                </c:pt>
                <c:pt idx="45563">
                  <c:v>45158.204861111109</c:v>
                </c:pt>
                <c:pt idx="45564">
                  <c:v>45158.208333333336</c:v>
                </c:pt>
                <c:pt idx="45565">
                  <c:v>45158.211805555555</c:v>
                </c:pt>
                <c:pt idx="45566">
                  <c:v>45158.215277777781</c:v>
                </c:pt>
                <c:pt idx="45567">
                  <c:v>45158.21875</c:v>
                </c:pt>
                <c:pt idx="45568">
                  <c:v>45158.222222222219</c:v>
                </c:pt>
                <c:pt idx="45569">
                  <c:v>45158.225694444445</c:v>
                </c:pt>
                <c:pt idx="45570">
                  <c:v>45158.229166666664</c:v>
                </c:pt>
                <c:pt idx="45571">
                  <c:v>45158.232638888891</c:v>
                </c:pt>
                <c:pt idx="45572">
                  <c:v>45158.236111111109</c:v>
                </c:pt>
                <c:pt idx="45573">
                  <c:v>45158.239583333336</c:v>
                </c:pt>
                <c:pt idx="45574">
                  <c:v>45158.243055555555</c:v>
                </c:pt>
                <c:pt idx="45575">
                  <c:v>45158.246527777781</c:v>
                </c:pt>
                <c:pt idx="45576">
                  <c:v>45158.25</c:v>
                </c:pt>
                <c:pt idx="45577">
                  <c:v>45158.253472222219</c:v>
                </c:pt>
                <c:pt idx="45578">
                  <c:v>45158.256944444445</c:v>
                </c:pt>
                <c:pt idx="45579">
                  <c:v>45158.260416666664</c:v>
                </c:pt>
                <c:pt idx="45580">
                  <c:v>45158.263888888891</c:v>
                </c:pt>
                <c:pt idx="45581">
                  <c:v>45158.267361111109</c:v>
                </c:pt>
                <c:pt idx="45582">
                  <c:v>45158.270833333336</c:v>
                </c:pt>
                <c:pt idx="45583">
                  <c:v>45158.274305555555</c:v>
                </c:pt>
                <c:pt idx="45584">
                  <c:v>45158.277777777781</c:v>
                </c:pt>
                <c:pt idx="45585">
                  <c:v>45158.28125</c:v>
                </c:pt>
                <c:pt idx="45586">
                  <c:v>45158.284722222219</c:v>
                </c:pt>
                <c:pt idx="45587">
                  <c:v>45158.288194444445</c:v>
                </c:pt>
                <c:pt idx="45588">
                  <c:v>45158.291666666664</c:v>
                </c:pt>
                <c:pt idx="45589">
                  <c:v>45158.295138888891</c:v>
                </c:pt>
                <c:pt idx="45590">
                  <c:v>45158.298611111109</c:v>
                </c:pt>
                <c:pt idx="45591">
                  <c:v>45158.302083333336</c:v>
                </c:pt>
                <c:pt idx="45592">
                  <c:v>45158.305555555555</c:v>
                </c:pt>
                <c:pt idx="45593">
                  <c:v>45158.309027777781</c:v>
                </c:pt>
                <c:pt idx="45594">
                  <c:v>45158.3125</c:v>
                </c:pt>
                <c:pt idx="45595">
                  <c:v>45158.315972222219</c:v>
                </c:pt>
                <c:pt idx="45596">
                  <c:v>45158.319444444445</c:v>
                </c:pt>
                <c:pt idx="45597">
                  <c:v>45158.322916666664</c:v>
                </c:pt>
                <c:pt idx="45598">
                  <c:v>45158.326388888891</c:v>
                </c:pt>
                <c:pt idx="45599">
                  <c:v>45158.329861111109</c:v>
                </c:pt>
                <c:pt idx="45600">
                  <c:v>45158.333333333336</c:v>
                </c:pt>
                <c:pt idx="45601">
                  <c:v>45158.336805555555</c:v>
                </c:pt>
                <c:pt idx="45602">
                  <c:v>45158.340277777781</c:v>
                </c:pt>
                <c:pt idx="45603">
                  <c:v>45158.34375</c:v>
                </c:pt>
                <c:pt idx="45604">
                  <c:v>45158.347222222219</c:v>
                </c:pt>
                <c:pt idx="45605">
                  <c:v>45158.350694444445</c:v>
                </c:pt>
                <c:pt idx="45606">
                  <c:v>45158.354166666664</c:v>
                </c:pt>
                <c:pt idx="45607">
                  <c:v>45158.357638888891</c:v>
                </c:pt>
                <c:pt idx="45608">
                  <c:v>45158.361111111109</c:v>
                </c:pt>
                <c:pt idx="45609">
                  <c:v>45158.364583333336</c:v>
                </c:pt>
                <c:pt idx="45610">
                  <c:v>45158.368055555555</c:v>
                </c:pt>
                <c:pt idx="45611">
                  <c:v>45158.371527777781</c:v>
                </c:pt>
                <c:pt idx="45612">
                  <c:v>45158.375</c:v>
                </c:pt>
                <c:pt idx="45613">
                  <c:v>45158.378472222219</c:v>
                </c:pt>
                <c:pt idx="45614">
                  <c:v>45158.381944444445</c:v>
                </c:pt>
                <c:pt idx="45615">
                  <c:v>45158.385416666664</c:v>
                </c:pt>
                <c:pt idx="45616">
                  <c:v>45158.388888888891</c:v>
                </c:pt>
                <c:pt idx="45617">
                  <c:v>45158.392361111109</c:v>
                </c:pt>
                <c:pt idx="45618">
                  <c:v>45158.395833333336</c:v>
                </c:pt>
                <c:pt idx="45619">
                  <c:v>45158.399305555555</c:v>
                </c:pt>
                <c:pt idx="45620">
                  <c:v>45158.402777777781</c:v>
                </c:pt>
                <c:pt idx="45621">
                  <c:v>45158.40625</c:v>
                </c:pt>
                <c:pt idx="45622">
                  <c:v>45158.409722222219</c:v>
                </c:pt>
                <c:pt idx="45623">
                  <c:v>45158.413194444445</c:v>
                </c:pt>
                <c:pt idx="45624">
                  <c:v>45158.416666666664</c:v>
                </c:pt>
                <c:pt idx="45625">
                  <c:v>45158.420138888891</c:v>
                </c:pt>
                <c:pt idx="45626">
                  <c:v>45158.423611111109</c:v>
                </c:pt>
                <c:pt idx="45627">
                  <c:v>45158.427083333336</c:v>
                </c:pt>
                <c:pt idx="45628">
                  <c:v>45158.430555555555</c:v>
                </c:pt>
                <c:pt idx="45629">
                  <c:v>45158.434027777781</c:v>
                </c:pt>
                <c:pt idx="45630">
                  <c:v>45158.4375</c:v>
                </c:pt>
                <c:pt idx="45631">
                  <c:v>45158.440972222219</c:v>
                </c:pt>
                <c:pt idx="45632">
                  <c:v>45158.444444444445</c:v>
                </c:pt>
                <c:pt idx="45633">
                  <c:v>45158.447916666664</c:v>
                </c:pt>
                <c:pt idx="45634">
                  <c:v>45158.451388888891</c:v>
                </c:pt>
                <c:pt idx="45635">
                  <c:v>45158.454861111109</c:v>
                </c:pt>
                <c:pt idx="45636">
                  <c:v>45158.458333333336</c:v>
                </c:pt>
                <c:pt idx="45637">
                  <c:v>45158.461805555555</c:v>
                </c:pt>
                <c:pt idx="45638">
                  <c:v>45158.465277777781</c:v>
                </c:pt>
                <c:pt idx="45639">
                  <c:v>45158.46875</c:v>
                </c:pt>
                <c:pt idx="45640">
                  <c:v>45158.472222222219</c:v>
                </c:pt>
                <c:pt idx="45641">
                  <c:v>45158.475694444445</c:v>
                </c:pt>
                <c:pt idx="45642">
                  <c:v>45158.479166666664</c:v>
                </c:pt>
                <c:pt idx="45643">
                  <c:v>45158.482638888891</c:v>
                </c:pt>
                <c:pt idx="45644">
                  <c:v>45158.486111111109</c:v>
                </c:pt>
                <c:pt idx="45645">
                  <c:v>45158.489583333336</c:v>
                </c:pt>
                <c:pt idx="45646">
                  <c:v>45158.493055555555</c:v>
                </c:pt>
                <c:pt idx="45647">
                  <c:v>45158.496527777781</c:v>
                </c:pt>
                <c:pt idx="45648">
                  <c:v>45158.5</c:v>
                </c:pt>
                <c:pt idx="45649">
                  <c:v>45158.503472222219</c:v>
                </c:pt>
                <c:pt idx="45650">
                  <c:v>45158.506944444445</c:v>
                </c:pt>
                <c:pt idx="45651">
                  <c:v>45158.510416666664</c:v>
                </c:pt>
                <c:pt idx="45652">
                  <c:v>45158.513888888891</c:v>
                </c:pt>
                <c:pt idx="45653">
                  <c:v>45158.517361111109</c:v>
                </c:pt>
                <c:pt idx="45654">
                  <c:v>45158.520833333336</c:v>
                </c:pt>
                <c:pt idx="45655">
                  <c:v>45158.524305555555</c:v>
                </c:pt>
                <c:pt idx="45656">
                  <c:v>45158.527777777781</c:v>
                </c:pt>
                <c:pt idx="45657">
                  <c:v>45158.53125</c:v>
                </c:pt>
                <c:pt idx="45658">
                  <c:v>45158.534722222219</c:v>
                </c:pt>
                <c:pt idx="45659">
                  <c:v>45158.538194444445</c:v>
                </c:pt>
                <c:pt idx="45660">
                  <c:v>45158.541666666664</c:v>
                </c:pt>
                <c:pt idx="45661">
                  <c:v>45158.545138888891</c:v>
                </c:pt>
                <c:pt idx="45662">
                  <c:v>45158.548611111109</c:v>
                </c:pt>
                <c:pt idx="45663">
                  <c:v>45158.552083333336</c:v>
                </c:pt>
                <c:pt idx="45664">
                  <c:v>45158.555555555555</c:v>
                </c:pt>
                <c:pt idx="45665">
                  <c:v>45158.559027777781</c:v>
                </c:pt>
                <c:pt idx="45666">
                  <c:v>45158.5625</c:v>
                </c:pt>
                <c:pt idx="45667">
                  <c:v>45158.565972222219</c:v>
                </c:pt>
                <c:pt idx="45668">
                  <c:v>45158.569444444445</c:v>
                </c:pt>
                <c:pt idx="45669">
                  <c:v>45158.572916666664</c:v>
                </c:pt>
                <c:pt idx="45670">
                  <c:v>45158.576388888891</c:v>
                </c:pt>
                <c:pt idx="45671">
                  <c:v>45158.579861111109</c:v>
                </c:pt>
                <c:pt idx="45672">
                  <c:v>45158.583333333336</c:v>
                </c:pt>
                <c:pt idx="45673">
                  <c:v>45158.586805555555</c:v>
                </c:pt>
                <c:pt idx="45674">
                  <c:v>45158.590277777781</c:v>
                </c:pt>
                <c:pt idx="45675">
                  <c:v>45158.59375</c:v>
                </c:pt>
                <c:pt idx="45676">
                  <c:v>45158.597222222219</c:v>
                </c:pt>
                <c:pt idx="45677">
                  <c:v>45158.600694444445</c:v>
                </c:pt>
                <c:pt idx="45678">
                  <c:v>45158.604166666664</c:v>
                </c:pt>
                <c:pt idx="45679">
                  <c:v>45158.607638888891</c:v>
                </c:pt>
                <c:pt idx="45680">
                  <c:v>45158.611111111109</c:v>
                </c:pt>
                <c:pt idx="45681">
                  <c:v>45158.614583333336</c:v>
                </c:pt>
                <c:pt idx="45682">
                  <c:v>45158.618055555555</c:v>
                </c:pt>
                <c:pt idx="45683">
                  <c:v>45158.621527777781</c:v>
                </c:pt>
                <c:pt idx="45684">
                  <c:v>45158.625</c:v>
                </c:pt>
                <c:pt idx="45685">
                  <c:v>45158.628472222219</c:v>
                </c:pt>
                <c:pt idx="45686">
                  <c:v>45158.631944444445</c:v>
                </c:pt>
                <c:pt idx="45687">
                  <c:v>45158.635416666664</c:v>
                </c:pt>
                <c:pt idx="45688">
                  <c:v>45158.638888888891</c:v>
                </c:pt>
                <c:pt idx="45689">
                  <c:v>45158.642361111109</c:v>
                </c:pt>
                <c:pt idx="45690">
                  <c:v>45158.645833333336</c:v>
                </c:pt>
                <c:pt idx="45691">
                  <c:v>45158.649305555555</c:v>
                </c:pt>
                <c:pt idx="45692">
                  <c:v>45158.652777777781</c:v>
                </c:pt>
                <c:pt idx="45693">
                  <c:v>45158.65625</c:v>
                </c:pt>
                <c:pt idx="45694">
                  <c:v>45158.659722222219</c:v>
                </c:pt>
                <c:pt idx="45695">
                  <c:v>45158.663194444445</c:v>
                </c:pt>
                <c:pt idx="45696">
                  <c:v>45158.666666666664</c:v>
                </c:pt>
                <c:pt idx="45697">
                  <c:v>45158.670138888891</c:v>
                </c:pt>
                <c:pt idx="45698">
                  <c:v>45158.673611111109</c:v>
                </c:pt>
                <c:pt idx="45699">
                  <c:v>45158.677083333336</c:v>
                </c:pt>
                <c:pt idx="45700">
                  <c:v>45158.680555555555</c:v>
                </c:pt>
                <c:pt idx="45701">
                  <c:v>45158.684027777781</c:v>
                </c:pt>
                <c:pt idx="45702">
                  <c:v>45158.6875</c:v>
                </c:pt>
                <c:pt idx="45703">
                  <c:v>45158.690972222219</c:v>
                </c:pt>
                <c:pt idx="45704">
                  <c:v>45158.694444444445</c:v>
                </c:pt>
                <c:pt idx="45705">
                  <c:v>45158.697916666664</c:v>
                </c:pt>
                <c:pt idx="45706">
                  <c:v>45158.701388888891</c:v>
                </c:pt>
                <c:pt idx="45707">
                  <c:v>45158.704861111109</c:v>
                </c:pt>
                <c:pt idx="45708">
                  <c:v>45158.708333333336</c:v>
                </c:pt>
                <c:pt idx="45709">
                  <c:v>45158.711805555555</c:v>
                </c:pt>
                <c:pt idx="45710">
                  <c:v>45158.715277777781</c:v>
                </c:pt>
                <c:pt idx="45711">
                  <c:v>45158.71875</c:v>
                </c:pt>
                <c:pt idx="45712">
                  <c:v>45158.722222222219</c:v>
                </c:pt>
                <c:pt idx="45713">
                  <c:v>45158.725694444445</c:v>
                </c:pt>
                <c:pt idx="45714">
                  <c:v>45158.729166666664</c:v>
                </c:pt>
                <c:pt idx="45715">
                  <c:v>45158.732638888891</c:v>
                </c:pt>
                <c:pt idx="45716">
                  <c:v>45158.736111111109</c:v>
                </c:pt>
                <c:pt idx="45717">
                  <c:v>45158.739583333336</c:v>
                </c:pt>
                <c:pt idx="45718">
                  <c:v>45158.743055555555</c:v>
                </c:pt>
                <c:pt idx="45719">
                  <c:v>45158.746527777781</c:v>
                </c:pt>
                <c:pt idx="45720">
                  <c:v>45158.75</c:v>
                </c:pt>
                <c:pt idx="45721">
                  <c:v>45158.753472222219</c:v>
                </c:pt>
                <c:pt idx="45722">
                  <c:v>45158.756944444445</c:v>
                </c:pt>
                <c:pt idx="45723">
                  <c:v>45158.760416666664</c:v>
                </c:pt>
                <c:pt idx="45724">
                  <c:v>45158.763888888891</c:v>
                </c:pt>
                <c:pt idx="45725">
                  <c:v>45158.767361111109</c:v>
                </c:pt>
                <c:pt idx="45726">
                  <c:v>45158.770833333336</c:v>
                </c:pt>
                <c:pt idx="45727">
                  <c:v>45158.774305555555</c:v>
                </c:pt>
                <c:pt idx="45728">
                  <c:v>45158.777777777781</c:v>
                </c:pt>
                <c:pt idx="45729">
                  <c:v>45158.78125</c:v>
                </c:pt>
                <c:pt idx="45730">
                  <c:v>45158.784722222219</c:v>
                </c:pt>
                <c:pt idx="45731">
                  <c:v>45158.788194444445</c:v>
                </c:pt>
                <c:pt idx="45732">
                  <c:v>45158.791666666664</c:v>
                </c:pt>
                <c:pt idx="45733">
                  <c:v>45158.795138888891</c:v>
                </c:pt>
                <c:pt idx="45734">
                  <c:v>45158.798611111109</c:v>
                </c:pt>
                <c:pt idx="45735">
                  <c:v>45158.802083333336</c:v>
                </c:pt>
                <c:pt idx="45736">
                  <c:v>45158.805555555555</c:v>
                </c:pt>
                <c:pt idx="45737">
                  <c:v>45158.809027777781</c:v>
                </c:pt>
                <c:pt idx="45738">
                  <c:v>45158.8125</c:v>
                </c:pt>
                <c:pt idx="45739">
                  <c:v>45158.815972222219</c:v>
                </c:pt>
                <c:pt idx="45740">
                  <c:v>45158.819444444445</c:v>
                </c:pt>
                <c:pt idx="45741">
                  <c:v>45158.822916666664</c:v>
                </c:pt>
                <c:pt idx="45742">
                  <c:v>45158.826388888891</c:v>
                </c:pt>
                <c:pt idx="45743">
                  <c:v>45158.829861111109</c:v>
                </c:pt>
                <c:pt idx="45744">
                  <c:v>45158.833333333336</c:v>
                </c:pt>
                <c:pt idx="45745">
                  <c:v>45158.836805555555</c:v>
                </c:pt>
                <c:pt idx="45746">
                  <c:v>45158.840277777781</c:v>
                </c:pt>
                <c:pt idx="45747">
                  <c:v>45158.84375</c:v>
                </c:pt>
                <c:pt idx="45748">
                  <c:v>45158.847222222219</c:v>
                </c:pt>
                <c:pt idx="45749">
                  <c:v>45158.850694444445</c:v>
                </c:pt>
                <c:pt idx="45750">
                  <c:v>45158.854166666664</c:v>
                </c:pt>
                <c:pt idx="45751">
                  <c:v>45158.857638888891</c:v>
                </c:pt>
                <c:pt idx="45752">
                  <c:v>45158.861111111109</c:v>
                </c:pt>
                <c:pt idx="45753">
                  <c:v>45158.864583333336</c:v>
                </c:pt>
                <c:pt idx="45754">
                  <c:v>45158.868055555555</c:v>
                </c:pt>
                <c:pt idx="45755">
                  <c:v>45158.871527777781</c:v>
                </c:pt>
                <c:pt idx="45756">
                  <c:v>45158.875</c:v>
                </c:pt>
                <c:pt idx="45757">
                  <c:v>45158.878472222219</c:v>
                </c:pt>
                <c:pt idx="45758">
                  <c:v>45158.881944444445</c:v>
                </c:pt>
                <c:pt idx="45759">
                  <c:v>45158.885416666664</c:v>
                </c:pt>
                <c:pt idx="45760">
                  <c:v>45158.888888888891</c:v>
                </c:pt>
                <c:pt idx="45761">
                  <c:v>45158.892361111109</c:v>
                </c:pt>
                <c:pt idx="45762">
                  <c:v>45158.895833333336</c:v>
                </c:pt>
                <c:pt idx="45763">
                  <c:v>45158.899305555555</c:v>
                </c:pt>
                <c:pt idx="45764">
                  <c:v>45158.902777777781</c:v>
                </c:pt>
                <c:pt idx="45765">
                  <c:v>45158.90625</c:v>
                </c:pt>
                <c:pt idx="45766">
                  <c:v>45158.909722222219</c:v>
                </c:pt>
                <c:pt idx="45767">
                  <c:v>45158.913194444445</c:v>
                </c:pt>
                <c:pt idx="45768">
                  <c:v>45158.916666666664</c:v>
                </c:pt>
                <c:pt idx="45769">
                  <c:v>45158.920138888891</c:v>
                </c:pt>
                <c:pt idx="45770">
                  <c:v>45158.923611111109</c:v>
                </c:pt>
                <c:pt idx="45771">
                  <c:v>45158.927083333336</c:v>
                </c:pt>
                <c:pt idx="45772">
                  <c:v>45158.930555555555</c:v>
                </c:pt>
                <c:pt idx="45773">
                  <c:v>45158.934027777781</c:v>
                </c:pt>
                <c:pt idx="45774">
                  <c:v>45158.9375</c:v>
                </c:pt>
                <c:pt idx="45775">
                  <c:v>45158.940972222219</c:v>
                </c:pt>
                <c:pt idx="45776">
                  <c:v>45158.944444444445</c:v>
                </c:pt>
                <c:pt idx="45777">
                  <c:v>45158.947916666664</c:v>
                </c:pt>
                <c:pt idx="45778">
                  <c:v>45158.951388888891</c:v>
                </c:pt>
                <c:pt idx="45779">
                  <c:v>45158.954861111109</c:v>
                </c:pt>
                <c:pt idx="45780">
                  <c:v>45158.958333333336</c:v>
                </c:pt>
                <c:pt idx="45781">
                  <c:v>45158.961805555555</c:v>
                </c:pt>
                <c:pt idx="45782">
                  <c:v>45158.965277777781</c:v>
                </c:pt>
                <c:pt idx="45783">
                  <c:v>45158.96875</c:v>
                </c:pt>
                <c:pt idx="45784">
                  <c:v>45158.972222222219</c:v>
                </c:pt>
                <c:pt idx="45785">
                  <c:v>45158.975694444445</c:v>
                </c:pt>
                <c:pt idx="45786">
                  <c:v>45158.979166666664</c:v>
                </c:pt>
                <c:pt idx="45787">
                  <c:v>45158.982638888891</c:v>
                </c:pt>
                <c:pt idx="45788">
                  <c:v>45158.986111111109</c:v>
                </c:pt>
                <c:pt idx="45789">
                  <c:v>45158.989583333336</c:v>
                </c:pt>
                <c:pt idx="45790">
                  <c:v>45158.993055555555</c:v>
                </c:pt>
                <c:pt idx="45791">
                  <c:v>45158.996527777781</c:v>
                </c:pt>
                <c:pt idx="45792">
                  <c:v>45159</c:v>
                </c:pt>
                <c:pt idx="45793">
                  <c:v>45159.003472222219</c:v>
                </c:pt>
                <c:pt idx="45794">
                  <c:v>45159.006944444445</c:v>
                </c:pt>
                <c:pt idx="45795">
                  <c:v>45159.010416666664</c:v>
                </c:pt>
                <c:pt idx="45796">
                  <c:v>45159.013888888891</c:v>
                </c:pt>
                <c:pt idx="45797">
                  <c:v>45159.017361111109</c:v>
                </c:pt>
                <c:pt idx="45798">
                  <c:v>45159.020833333336</c:v>
                </c:pt>
                <c:pt idx="45799">
                  <c:v>45159.024305555555</c:v>
                </c:pt>
                <c:pt idx="45800">
                  <c:v>45159.027777777781</c:v>
                </c:pt>
                <c:pt idx="45801">
                  <c:v>45159.03125</c:v>
                </c:pt>
                <c:pt idx="45802">
                  <c:v>45159.034722222219</c:v>
                </c:pt>
                <c:pt idx="45803">
                  <c:v>45159.038194444445</c:v>
                </c:pt>
                <c:pt idx="45804">
                  <c:v>45159.041666666664</c:v>
                </c:pt>
                <c:pt idx="45805">
                  <c:v>45159.045138888891</c:v>
                </c:pt>
                <c:pt idx="45806">
                  <c:v>45159.048611111109</c:v>
                </c:pt>
                <c:pt idx="45807">
                  <c:v>45159.052083333336</c:v>
                </c:pt>
                <c:pt idx="45808">
                  <c:v>45159.055555555555</c:v>
                </c:pt>
                <c:pt idx="45809">
                  <c:v>45159.059027777781</c:v>
                </c:pt>
                <c:pt idx="45810">
                  <c:v>45159.0625</c:v>
                </c:pt>
                <c:pt idx="45811">
                  <c:v>45159.065972222219</c:v>
                </c:pt>
                <c:pt idx="45812">
                  <c:v>45159.069444444445</c:v>
                </c:pt>
                <c:pt idx="45813">
                  <c:v>45159.072916666664</c:v>
                </c:pt>
                <c:pt idx="45814">
                  <c:v>45159.076388888891</c:v>
                </c:pt>
                <c:pt idx="45815">
                  <c:v>45159.079861111109</c:v>
                </c:pt>
                <c:pt idx="45816">
                  <c:v>45159.083333333336</c:v>
                </c:pt>
                <c:pt idx="45817">
                  <c:v>45159.086805555555</c:v>
                </c:pt>
                <c:pt idx="45818">
                  <c:v>45159.090277777781</c:v>
                </c:pt>
                <c:pt idx="45819">
                  <c:v>45159.09375</c:v>
                </c:pt>
                <c:pt idx="45820">
                  <c:v>45159.097222222219</c:v>
                </c:pt>
                <c:pt idx="45821">
                  <c:v>45159.100694444445</c:v>
                </c:pt>
                <c:pt idx="45822">
                  <c:v>45159.104166666664</c:v>
                </c:pt>
                <c:pt idx="45823">
                  <c:v>45159.107638888891</c:v>
                </c:pt>
                <c:pt idx="45824">
                  <c:v>45159.111111111109</c:v>
                </c:pt>
                <c:pt idx="45825">
                  <c:v>45159.114583333336</c:v>
                </c:pt>
                <c:pt idx="45826">
                  <c:v>45159.118055555555</c:v>
                </c:pt>
                <c:pt idx="45827">
                  <c:v>45159.121527777781</c:v>
                </c:pt>
                <c:pt idx="45828">
                  <c:v>45159.125</c:v>
                </c:pt>
                <c:pt idx="45829">
                  <c:v>45159.128472222219</c:v>
                </c:pt>
                <c:pt idx="45830">
                  <c:v>45159.131944444445</c:v>
                </c:pt>
                <c:pt idx="45831">
                  <c:v>45159.135416666664</c:v>
                </c:pt>
                <c:pt idx="45832">
                  <c:v>45159.138888888891</c:v>
                </c:pt>
                <c:pt idx="45833">
                  <c:v>45159.142361111109</c:v>
                </c:pt>
                <c:pt idx="45834">
                  <c:v>45159.145833333336</c:v>
                </c:pt>
                <c:pt idx="45835">
                  <c:v>45159.149305555555</c:v>
                </c:pt>
                <c:pt idx="45836">
                  <c:v>45159.152777777781</c:v>
                </c:pt>
                <c:pt idx="45837">
                  <c:v>45159.15625</c:v>
                </c:pt>
                <c:pt idx="45838">
                  <c:v>45159.159722222219</c:v>
                </c:pt>
                <c:pt idx="45839">
                  <c:v>45159.163194444445</c:v>
                </c:pt>
                <c:pt idx="45840">
                  <c:v>45159.166666666664</c:v>
                </c:pt>
                <c:pt idx="45841">
                  <c:v>45159.170138888891</c:v>
                </c:pt>
                <c:pt idx="45842">
                  <c:v>45159.173611111109</c:v>
                </c:pt>
                <c:pt idx="45843">
                  <c:v>45159.177083333336</c:v>
                </c:pt>
                <c:pt idx="45844">
                  <c:v>45159.180555555555</c:v>
                </c:pt>
                <c:pt idx="45845">
                  <c:v>45159.184027777781</c:v>
                </c:pt>
                <c:pt idx="45846">
                  <c:v>45159.1875</c:v>
                </c:pt>
                <c:pt idx="45847">
                  <c:v>45159.190972222219</c:v>
                </c:pt>
                <c:pt idx="45848">
                  <c:v>45159.194444444445</c:v>
                </c:pt>
                <c:pt idx="45849">
                  <c:v>45159.197916666664</c:v>
                </c:pt>
                <c:pt idx="45850">
                  <c:v>45159.201388888891</c:v>
                </c:pt>
                <c:pt idx="45851">
                  <c:v>45159.204861111109</c:v>
                </c:pt>
                <c:pt idx="45852">
                  <c:v>45159.208333333336</c:v>
                </c:pt>
                <c:pt idx="45853">
                  <c:v>45159.211805555555</c:v>
                </c:pt>
                <c:pt idx="45854">
                  <c:v>45159.215277777781</c:v>
                </c:pt>
                <c:pt idx="45855">
                  <c:v>45159.21875</c:v>
                </c:pt>
                <c:pt idx="45856">
                  <c:v>45159.222222222219</c:v>
                </c:pt>
                <c:pt idx="45857">
                  <c:v>45159.225694444445</c:v>
                </c:pt>
                <c:pt idx="45858">
                  <c:v>45159.229166666664</c:v>
                </c:pt>
                <c:pt idx="45859">
                  <c:v>45159.232638888891</c:v>
                </c:pt>
                <c:pt idx="45860">
                  <c:v>45159.236111111109</c:v>
                </c:pt>
                <c:pt idx="45861">
                  <c:v>45159.239583333336</c:v>
                </c:pt>
                <c:pt idx="45862">
                  <c:v>45159.243055555555</c:v>
                </c:pt>
                <c:pt idx="45863">
                  <c:v>45159.246527777781</c:v>
                </c:pt>
                <c:pt idx="45864">
                  <c:v>45159.25</c:v>
                </c:pt>
                <c:pt idx="45865">
                  <c:v>45159.253472222219</c:v>
                </c:pt>
                <c:pt idx="45866">
                  <c:v>45159.256944444445</c:v>
                </c:pt>
                <c:pt idx="45867">
                  <c:v>45159.260416666664</c:v>
                </c:pt>
                <c:pt idx="45868">
                  <c:v>45159.263888888891</c:v>
                </c:pt>
                <c:pt idx="45869">
                  <c:v>45159.267361111109</c:v>
                </c:pt>
                <c:pt idx="45870">
                  <c:v>45159.270833333336</c:v>
                </c:pt>
                <c:pt idx="45871">
                  <c:v>45159.274305555555</c:v>
                </c:pt>
                <c:pt idx="45872">
                  <c:v>45159.277777777781</c:v>
                </c:pt>
                <c:pt idx="45873">
                  <c:v>45159.28125</c:v>
                </c:pt>
                <c:pt idx="45874">
                  <c:v>45159.284722222219</c:v>
                </c:pt>
                <c:pt idx="45875">
                  <c:v>45159.288194444445</c:v>
                </c:pt>
                <c:pt idx="45876">
                  <c:v>45159.291666666664</c:v>
                </c:pt>
                <c:pt idx="45877">
                  <c:v>45159.295138888891</c:v>
                </c:pt>
                <c:pt idx="45878">
                  <c:v>45159.298611111109</c:v>
                </c:pt>
                <c:pt idx="45879">
                  <c:v>45159.302083333336</c:v>
                </c:pt>
                <c:pt idx="45880">
                  <c:v>45159.305555555555</c:v>
                </c:pt>
                <c:pt idx="45881">
                  <c:v>45159.309027777781</c:v>
                </c:pt>
                <c:pt idx="45882">
                  <c:v>45159.3125</c:v>
                </c:pt>
                <c:pt idx="45883">
                  <c:v>45159.315972222219</c:v>
                </c:pt>
                <c:pt idx="45884">
                  <c:v>45159.319444444445</c:v>
                </c:pt>
                <c:pt idx="45885">
                  <c:v>45159.322916666664</c:v>
                </c:pt>
                <c:pt idx="45886">
                  <c:v>45159.326388888891</c:v>
                </c:pt>
                <c:pt idx="45887">
                  <c:v>45159.329861111109</c:v>
                </c:pt>
                <c:pt idx="45888">
                  <c:v>45159.333333333336</c:v>
                </c:pt>
                <c:pt idx="45889">
                  <c:v>45159.336805555555</c:v>
                </c:pt>
                <c:pt idx="45890">
                  <c:v>45159.340277777781</c:v>
                </c:pt>
                <c:pt idx="45891">
                  <c:v>45159.34375</c:v>
                </c:pt>
                <c:pt idx="45892">
                  <c:v>45159.347222222219</c:v>
                </c:pt>
                <c:pt idx="45893">
                  <c:v>45159.350694444445</c:v>
                </c:pt>
                <c:pt idx="45894">
                  <c:v>45159.354166666664</c:v>
                </c:pt>
                <c:pt idx="45895">
                  <c:v>45159.357638888891</c:v>
                </c:pt>
                <c:pt idx="45896">
                  <c:v>45159.361111111109</c:v>
                </c:pt>
                <c:pt idx="45897">
                  <c:v>45159.364583333336</c:v>
                </c:pt>
                <c:pt idx="45898">
                  <c:v>45159.368055555555</c:v>
                </c:pt>
                <c:pt idx="45899">
                  <c:v>45159.371527777781</c:v>
                </c:pt>
                <c:pt idx="45900">
                  <c:v>45159.375</c:v>
                </c:pt>
                <c:pt idx="45901">
                  <c:v>45159.378472222219</c:v>
                </c:pt>
                <c:pt idx="45902">
                  <c:v>45159.381944444445</c:v>
                </c:pt>
                <c:pt idx="45903">
                  <c:v>45159.385416666664</c:v>
                </c:pt>
                <c:pt idx="45904">
                  <c:v>45159.388888888891</c:v>
                </c:pt>
                <c:pt idx="45905">
                  <c:v>45159.392361111109</c:v>
                </c:pt>
                <c:pt idx="45906">
                  <c:v>45159.395833333336</c:v>
                </c:pt>
                <c:pt idx="45907">
                  <c:v>45159.399305555555</c:v>
                </c:pt>
                <c:pt idx="45908">
                  <c:v>45159.402777777781</c:v>
                </c:pt>
                <c:pt idx="45909">
                  <c:v>45159.40625</c:v>
                </c:pt>
                <c:pt idx="45910">
                  <c:v>45159.409722222219</c:v>
                </c:pt>
                <c:pt idx="45911">
                  <c:v>45159.413194444445</c:v>
                </c:pt>
                <c:pt idx="45912">
                  <c:v>45159.416666666664</c:v>
                </c:pt>
                <c:pt idx="45913">
                  <c:v>45159.420138888891</c:v>
                </c:pt>
                <c:pt idx="45914">
                  <c:v>45159.423611111109</c:v>
                </c:pt>
                <c:pt idx="45915">
                  <c:v>45159.427083333336</c:v>
                </c:pt>
                <c:pt idx="45916">
                  <c:v>45159.430555555555</c:v>
                </c:pt>
                <c:pt idx="45917">
                  <c:v>45159.434027777781</c:v>
                </c:pt>
                <c:pt idx="45918">
                  <c:v>45159.4375</c:v>
                </c:pt>
                <c:pt idx="45919">
                  <c:v>45159.440972222219</c:v>
                </c:pt>
                <c:pt idx="45920">
                  <c:v>45159.444444444445</c:v>
                </c:pt>
                <c:pt idx="45921">
                  <c:v>45159.447916666664</c:v>
                </c:pt>
                <c:pt idx="45922">
                  <c:v>45159.451388888891</c:v>
                </c:pt>
                <c:pt idx="45923">
                  <c:v>45159.454861111109</c:v>
                </c:pt>
                <c:pt idx="45924">
                  <c:v>45159.458333333336</c:v>
                </c:pt>
                <c:pt idx="45925">
                  <c:v>45159.461805555555</c:v>
                </c:pt>
                <c:pt idx="45926">
                  <c:v>45159.465277777781</c:v>
                </c:pt>
                <c:pt idx="45927">
                  <c:v>45159.46875</c:v>
                </c:pt>
                <c:pt idx="45928">
                  <c:v>45159.472222222219</c:v>
                </c:pt>
                <c:pt idx="45929">
                  <c:v>45159.475694444445</c:v>
                </c:pt>
                <c:pt idx="45930">
                  <c:v>45159.479166666664</c:v>
                </c:pt>
                <c:pt idx="45931">
                  <c:v>45159.482638888891</c:v>
                </c:pt>
                <c:pt idx="45932">
                  <c:v>45159.486111111109</c:v>
                </c:pt>
                <c:pt idx="45933">
                  <c:v>45159.489583333336</c:v>
                </c:pt>
                <c:pt idx="45934">
                  <c:v>45159.493055555555</c:v>
                </c:pt>
                <c:pt idx="45935">
                  <c:v>45159.496527777781</c:v>
                </c:pt>
                <c:pt idx="45936">
                  <c:v>45159.5</c:v>
                </c:pt>
                <c:pt idx="45937">
                  <c:v>45159.503472222219</c:v>
                </c:pt>
                <c:pt idx="45938">
                  <c:v>45159.506944444445</c:v>
                </c:pt>
                <c:pt idx="45939">
                  <c:v>45159.510416666664</c:v>
                </c:pt>
                <c:pt idx="45940">
                  <c:v>45159.513888888891</c:v>
                </c:pt>
                <c:pt idx="45941">
                  <c:v>45159.517361111109</c:v>
                </c:pt>
                <c:pt idx="45942">
                  <c:v>45159.520833333336</c:v>
                </c:pt>
                <c:pt idx="45943">
                  <c:v>45159.524305555555</c:v>
                </c:pt>
                <c:pt idx="45944">
                  <c:v>45159.527777777781</c:v>
                </c:pt>
                <c:pt idx="45945">
                  <c:v>45159.53125</c:v>
                </c:pt>
                <c:pt idx="45946">
                  <c:v>45159.534722222219</c:v>
                </c:pt>
                <c:pt idx="45947">
                  <c:v>45159.538194444445</c:v>
                </c:pt>
                <c:pt idx="45948">
                  <c:v>45159.541666666664</c:v>
                </c:pt>
                <c:pt idx="45949">
                  <c:v>45159.545138888891</c:v>
                </c:pt>
                <c:pt idx="45950">
                  <c:v>45159.548611111109</c:v>
                </c:pt>
                <c:pt idx="45951">
                  <c:v>45159.552083333336</c:v>
                </c:pt>
                <c:pt idx="45952">
                  <c:v>45159.555555555555</c:v>
                </c:pt>
                <c:pt idx="45953">
                  <c:v>45159.559027777781</c:v>
                </c:pt>
                <c:pt idx="45954">
                  <c:v>45159.5625</c:v>
                </c:pt>
                <c:pt idx="45955">
                  <c:v>45159.565972222219</c:v>
                </c:pt>
                <c:pt idx="45956">
                  <c:v>45159.569444444445</c:v>
                </c:pt>
                <c:pt idx="45957">
                  <c:v>45159.572916666664</c:v>
                </c:pt>
                <c:pt idx="45958">
                  <c:v>45159.576388888891</c:v>
                </c:pt>
                <c:pt idx="45959">
                  <c:v>45159.579861111109</c:v>
                </c:pt>
                <c:pt idx="45960">
                  <c:v>45159.583333333336</c:v>
                </c:pt>
                <c:pt idx="45961">
                  <c:v>45159.586805555555</c:v>
                </c:pt>
                <c:pt idx="45962">
                  <c:v>45159.590277777781</c:v>
                </c:pt>
                <c:pt idx="45963">
                  <c:v>45159.59375</c:v>
                </c:pt>
                <c:pt idx="45964">
                  <c:v>45159.597222222219</c:v>
                </c:pt>
                <c:pt idx="45965">
                  <c:v>45159.600694444445</c:v>
                </c:pt>
                <c:pt idx="45966">
                  <c:v>45159.604166666664</c:v>
                </c:pt>
                <c:pt idx="45967">
                  <c:v>45159.607638888891</c:v>
                </c:pt>
                <c:pt idx="45968">
                  <c:v>45159.611111111109</c:v>
                </c:pt>
                <c:pt idx="45969">
                  <c:v>45159.614583333336</c:v>
                </c:pt>
                <c:pt idx="45970">
                  <c:v>45159.618055555555</c:v>
                </c:pt>
                <c:pt idx="45971">
                  <c:v>45159.621527777781</c:v>
                </c:pt>
                <c:pt idx="45972">
                  <c:v>45159.625</c:v>
                </c:pt>
                <c:pt idx="45973">
                  <c:v>45159.628472222219</c:v>
                </c:pt>
                <c:pt idx="45974">
                  <c:v>45159.631944444445</c:v>
                </c:pt>
                <c:pt idx="45975">
                  <c:v>45159.635416666664</c:v>
                </c:pt>
                <c:pt idx="45976">
                  <c:v>45159.638888888891</c:v>
                </c:pt>
                <c:pt idx="45977">
                  <c:v>45159.642361111109</c:v>
                </c:pt>
                <c:pt idx="45978">
                  <c:v>45159.645833333336</c:v>
                </c:pt>
                <c:pt idx="45979">
                  <c:v>45159.649305555555</c:v>
                </c:pt>
                <c:pt idx="45980">
                  <c:v>45159.652777777781</c:v>
                </c:pt>
                <c:pt idx="45981">
                  <c:v>45159.65625</c:v>
                </c:pt>
                <c:pt idx="45982">
                  <c:v>45159.659722222219</c:v>
                </c:pt>
                <c:pt idx="45983">
                  <c:v>45159.663194444445</c:v>
                </c:pt>
                <c:pt idx="45984">
                  <c:v>45159.666666666664</c:v>
                </c:pt>
                <c:pt idx="45985">
                  <c:v>45159.670138888891</c:v>
                </c:pt>
                <c:pt idx="45986">
                  <c:v>45159.673611111109</c:v>
                </c:pt>
                <c:pt idx="45987">
                  <c:v>45159.677083333336</c:v>
                </c:pt>
                <c:pt idx="45988">
                  <c:v>45159.680555555555</c:v>
                </c:pt>
                <c:pt idx="45989">
                  <c:v>45159.684027777781</c:v>
                </c:pt>
                <c:pt idx="45990">
                  <c:v>45159.6875</c:v>
                </c:pt>
                <c:pt idx="45991">
                  <c:v>45159.690972222219</c:v>
                </c:pt>
                <c:pt idx="45992">
                  <c:v>45159.694444444445</c:v>
                </c:pt>
                <c:pt idx="45993">
                  <c:v>45159.697916666664</c:v>
                </c:pt>
                <c:pt idx="45994">
                  <c:v>45159.701388888891</c:v>
                </c:pt>
                <c:pt idx="45995">
                  <c:v>45159.704861111109</c:v>
                </c:pt>
                <c:pt idx="45996">
                  <c:v>45159.708333333336</c:v>
                </c:pt>
                <c:pt idx="45997">
                  <c:v>45159.711805555555</c:v>
                </c:pt>
                <c:pt idx="45998">
                  <c:v>45159.715277777781</c:v>
                </c:pt>
                <c:pt idx="45999">
                  <c:v>45159.71875</c:v>
                </c:pt>
                <c:pt idx="46000">
                  <c:v>45159.722222222219</c:v>
                </c:pt>
                <c:pt idx="46001">
                  <c:v>45159.725694444445</c:v>
                </c:pt>
                <c:pt idx="46002">
                  <c:v>45159.729166666664</c:v>
                </c:pt>
                <c:pt idx="46003">
                  <c:v>45159.732638888891</c:v>
                </c:pt>
                <c:pt idx="46004">
                  <c:v>45159.736111111109</c:v>
                </c:pt>
                <c:pt idx="46005">
                  <c:v>45159.739583333336</c:v>
                </c:pt>
                <c:pt idx="46006">
                  <c:v>45159.743055555555</c:v>
                </c:pt>
                <c:pt idx="46007">
                  <c:v>45159.746527777781</c:v>
                </c:pt>
                <c:pt idx="46008">
                  <c:v>45159.75</c:v>
                </c:pt>
                <c:pt idx="46009">
                  <c:v>45159.753472222219</c:v>
                </c:pt>
                <c:pt idx="46010">
                  <c:v>45159.756944444445</c:v>
                </c:pt>
                <c:pt idx="46011">
                  <c:v>45159.760416666664</c:v>
                </c:pt>
                <c:pt idx="46012">
                  <c:v>45159.763888888891</c:v>
                </c:pt>
                <c:pt idx="46013">
                  <c:v>45159.767361111109</c:v>
                </c:pt>
                <c:pt idx="46014">
                  <c:v>45159.770833333336</c:v>
                </c:pt>
                <c:pt idx="46015">
                  <c:v>45159.774305555555</c:v>
                </c:pt>
                <c:pt idx="46016">
                  <c:v>45159.777777777781</c:v>
                </c:pt>
                <c:pt idx="46017">
                  <c:v>45159.78125</c:v>
                </c:pt>
                <c:pt idx="46018">
                  <c:v>45159.784722222219</c:v>
                </c:pt>
                <c:pt idx="46019">
                  <c:v>45159.788194444445</c:v>
                </c:pt>
                <c:pt idx="46020">
                  <c:v>45159.791666666664</c:v>
                </c:pt>
                <c:pt idx="46021">
                  <c:v>45159.795138888891</c:v>
                </c:pt>
                <c:pt idx="46022">
                  <c:v>45159.798611111109</c:v>
                </c:pt>
                <c:pt idx="46023">
                  <c:v>45159.802083333336</c:v>
                </c:pt>
                <c:pt idx="46024">
                  <c:v>45159.805555555555</c:v>
                </c:pt>
                <c:pt idx="46025">
                  <c:v>45159.809027777781</c:v>
                </c:pt>
                <c:pt idx="46026">
                  <c:v>45159.8125</c:v>
                </c:pt>
                <c:pt idx="46027">
                  <c:v>45159.815972222219</c:v>
                </c:pt>
                <c:pt idx="46028">
                  <c:v>45159.819444444445</c:v>
                </c:pt>
                <c:pt idx="46029">
                  <c:v>45159.822916666664</c:v>
                </c:pt>
                <c:pt idx="46030">
                  <c:v>45159.826388888891</c:v>
                </c:pt>
                <c:pt idx="46031">
                  <c:v>45159.829861111109</c:v>
                </c:pt>
                <c:pt idx="46032">
                  <c:v>45159.833333333336</c:v>
                </c:pt>
                <c:pt idx="46033">
                  <c:v>45159.836805555555</c:v>
                </c:pt>
                <c:pt idx="46034">
                  <c:v>45159.840277777781</c:v>
                </c:pt>
                <c:pt idx="46035">
                  <c:v>45159.84375</c:v>
                </c:pt>
                <c:pt idx="46036">
                  <c:v>45159.847222222219</c:v>
                </c:pt>
                <c:pt idx="46037">
                  <c:v>45159.850694444445</c:v>
                </c:pt>
                <c:pt idx="46038">
                  <c:v>45159.854166666664</c:v>
                </c:pt>
                <c:pt idx="46039">
                  <c:v>45159.857638888891</c:v>
                </c:pt>
                <c:pt idx="46040">
                  <c:v>45159.861111111109</c:v>
                </c:pt>
                <c:pt idx="46041">
                  <c:v>45159.864583333336</c:v>
                </c:pt>
                <c:pt idx="46042">
                  <c:v>45159.868055555555</c:v>
                </c:pt>
                <c:pt idx="46043">
                  <c:v>45159.871527777781</c:v>
                </c:pt>
                <c:pt idx="46044">
                  <c:v>45159.875</c:v>
                </c:pt>
                <c:pt idx="46045">
                  <c:v>45159.878472222219</c:v>
                </c:pt>
                <c:pt idx="46046">
                  <c:v>45159.881944444445</c:v>
                </c:pt>
                <c:pt idx="46047">
                  <c:v>45159.885416666664</c:v>
                </c:pt>
                <c:pt idx="46048">
                  <c:v>45159.888888888891</c:v>
                </c:pt>
                <c:pt idx="46049">
                  <c:v>45159.892361111109</c:v>
                </c:pt>
                <c:pt idx="46050">
                  <c:v>45159.895833333336</c:v>
                </c:pt>
                <c:pt idx="46051">
                  <c:v>45159.899305555555</c:v>
                </c:pt>
                <c:pt idx="46052">
                  <c:v>45159.902777777781</c:v>
                </c:pt>
                <c:pt idx="46053">
                  <c:v>45159.90625</c:v>
                </c:pt>
                <c:pt idx="46054">
                  <c:v>45159.909722222219</c:v>
                </c:pt>
                <c:pt idx="46055">
                  <c:v>45159.913194444445</c:v>
                </c:pt>
                <c:pt idx="46056">
                  <c:v>45159.916666666664</c:v>
                </c:pt>
                <c:pt idx="46057">
                  <c:v>45159.920138888891</c:v>
                </c:pt>
                <c:pt idx="46058">
                  <c:v>45159.923611111109</c:v>
                </c:pt>
                <c:pt idx="46059">
                  <c:v>45159.927083333336</c:v>
                </c:pt>
                <c:pt idx="46060">
                  <c:v>45159.930555555555</c:v>
                </c:pt>
                <c:pt idx="46061">
                  <c:v>45159.934027777781</c:v>
                </c:pt>
                <c:pt idx="46062">
                  <c:v>45159.9375</c:v>
                </c:pt>
                <c:pt idx="46063">
                  <c:v>45159.940972222219</c:v>
                </c:pt>
                <c:pt idx="46064">
                  <c:v>45159.944444444445</c:v>
                </c:pt>
                <c:pt idx="46065">
                  <c:v>45159.947916666664</c:v>
                </c:pt>
                <c:pt idx="46066">
                  <c:v>45159.951388888891</c:v>
                </c:pt>
                <c:pt idx="46067">
                  <c:v>45159.954861111109</c:v>
                </c:pt>
                <c:pt idx="46068">
                  <c:v>45159.958333333336</c:v>
                </c:pt>
                <c:pt idx="46069">
                  <c:v>45159.961805555555</c:v>
                </c:pt>
                <c:pt idx="46070">
                  <c:v>45159.965277777781</c:v>
                </c:pt>
                <c:pt idx="46071">
                  <c:v>45159.96875</c:v>
                </c:pt>
                <c:pt idx="46072">
                  <c:v>45159.972222222219</c:v>
                </c:pt>
                <c:pt idx="46073">
                  <c:v>45159.975694444445</c:v>
                </c:pt>
                <c:pt idx="46074">
                  <c:v>45159.979166666664</c:v>
                </c:pt>
                <c:pt idx="46075">
                  <c:v>45159.982638888891</c:v>
                </c:pt>
                <c:pt idx="46076">
                  <c:v>45159.986111111109</c:v>
                </c:pt>
                <c:pt idx="46077">
                  <c:v>45159.989583333336</c:v>
                </c:pt>
                <c:pt idx="46078">
                  <c:v>45159.993055555555</c:v>
                </c:pt>
                <c:pt idx="46079">
                  <c:v>45159.996527777781</c:v>
                </c:pt>
                <c:pt idx="46080">
                  <c:v>45160</c:v>
                </c:pt>
                <c:pt idx="46081">
                  <c:v>45160.003472222219</c:v>
                </c:pt>
                <c:pt idx="46082">
                  <c:v>45160.006944444445</c:v>
                </c:pt>
                <c:pt idx="46083">
                  <c:v>45160.010416666664</c:v>
                </c:pt>
                <c:pt idx="46084">
                  <c:v>45160.013888888891</c:v>
                </c:pt>
                <c:pt idx="46085">
                  <c:v>45160.017361111109</c:v>
                </c:pt>
                <c:pt idx="46086">
                  <c:v>45160.020833333336</c:v>
                </c:pt>
                <c:pt idx="46087">
                  <c:v>45160.024305555555</c:v>
                </c:pt>
                <c:pt idx="46088">
                  <c:v>45160.027777777781</c:v>
                </c:pt>
                <c:pt idx="46089">
                  <c:v>45160.03125</c:v>
                </c:pt>
                <c:pt idx="46090">
                  <c:v>45160.034722222219</c:v>
                </c:pt>
                <c:pt idx="46091">
                  <c:v>45160.038194444445</c:v>
                </c:pt>
                <c:pt idx="46092">
                  <c:v>45160.041666666664</c:v>
                </c:pt>
                <c:pt idx="46093">
                  <c:v>45160.045138888891</c:v>
                </c:pt>
                <c:pt idx="46094">
                  <c:v>45160.048611111109</c:v>
                </c:pt>
                <c:pt idx="46095">
                  <c:v>45160.052083333336</c:v>
                </c:pt>
                <c:pt idx="46096">
                  <c:v>45160.055555555555</c:v>
                </c:pt>
                <c:pt idx="46097">
                  <c:v>45160.059027777781</c:v>
                </c:pt>
                <c:pt idx="46098">
                  <c:v>45160.0625</c:v>
                </c:pt>
                <c:pt idx="46099">
                  <c:v>45160.065972222219</c:v>
                </c:pt>
                <c:pt idx="46100">
                  <c:v>45160.069444444445</c:v>
                </c:pt>
                <c:pt idx="46101">
                  <c:v>45160.072916666664</c:v>
                </c:pt>
                <c:pt idx="46102">
                  <c:v>45160.076388888891</c:v>
                </c:pt>
                <c:pt idx="46103">
                  <c:v>45160.079861111109</c:v>
                </c:pt>
                <c:pt idx="46104">
                  <c:v>45160.083333333336</c:v>
                </c:pt>
                <c:pt idx="46105">
                  <c:v>45160.086805555555</c:v>
                </c:pt>
                <c:pt idx="46106">
                  <c:v>45160.090277777781</c:v>
                </c:pt>
                <c:pt idx="46107">
                  <c:v>45160.09375</c:v>
                </c:pt>
                <c:pt idx="46108">
                  <c:v>45160.097222222219</c:v>
                </c:pt>
                <c:pt idx="46109">
                  <c:v>45160.100694444445</c:v>
                </c:pt>
                <c:pt idx="46110">
                  <c:v>45160.104166666664</c:v>
                </c:pt>
                <c:pt idx="46111">
                  <c:v>45160.107638888891</c:v>
                </c:pt>
                <c:pt idx="46112">
                  <c:v>45160.111111111109</c:v>
                </c:pt>
                <c:pt idx="46113">
                  <c:v>45160.114583333336</c:v>
                </c:pt>
                <c:pt idx="46114">
                  <c:v>45160.118055555555</c:v>
                </c:pt>
                <c:pt idx="46115">
                  <c:v>45160.121527777781</c:v>
                </c:pt>
                <c:pt idx="46116">
                  <c:v>45160.125</c:v>
                </c:pt>
                <c:pt idx="46117">
                  <c:v>45160.128472222219</c:v>
                </c:pt>
                <c:pt idx="46118">
                  <c:v>45160.131944444445</c:v>
                </c:pt>
                <c:pt idx="46119">
                  <c:v>45160.135416666664</c:v>
                </c:pt>
                <c:pt idx="46120">
                  <c:v>45160.138888888891</c:v>
                </c:pt>
                <c:pt idx="46121">
                  <c:v>45160.142361111109</c:v>
                </c:pt>
                <c:pt idx="46122">
                  <c:v>45160.145833333336</c:v>
                </c:pt>
                <c:pt idx="46123">
                  <c:v>45160.149305555555</c:v>
                </c:pt>
                <c:pt idx="46124">
                  <c:v>45160.152777777781</c:v>
                </c:pt>
                <c:pt idx="46125">
                  <c:v>45160.15625</c:v>
                </c:pt>
                <c:pt idx="46126">
                  <c:v>45160.159722222219</c:v>
                </c:pt>
                <c:pt idx="46127">
                  <c:v>45160.163194444445</c:v>
                </c:pt>
                <c:pt idx="46128">
                  <c:v>45160.166666666664</c:v>
                </c:pt>
                <c:pt idx="46129">
                  <c:v>45160.170138888891</c:v>
                </c:pt>
                <c:pt idx="46130">
                  <c:v>45160.173611111109</c:v>
                </c:pt>
                <c:pt idx="46131">
                  <c:v>45160.177083333336</c:v>
                </c:pt>
                <c:pt idx="46132">
                  <c:v>45160.180555555555</c:v>
                </c:pt>
                <c:pt idx="46133">
                  <c:v>45160.184027777781</c:v>
                </c:pt>
                <c:pt idx="46134">
                  <c:v>45160.1875</c:v>
                </c:pt>
                <c:pt idx="46135">
                  <c:v>45160.190972222219</c:v>
                </c:pt>
                <c:pt idx="46136">
                  <c:v>45160.194444444445</c:v>
                </c:pt>
                <c:pt idx="46137">
                  <c:v>45160.197916666664</c:v>
                </c:pt>
                <c:pt idx="46138">
                  <c:v>45160.201388888891</c:v>
                </c:pt>
                <c:pt idx="46139">
                  <c:v>45160.204861111109</c:v>
                </c:pt>
                <c:pt idx="46140">
                  <c:v>45160.208333333336</c:v>
                </c:pt>
                <c:pt idx="46141">
                  <c:v>45160.211805555555</c:v>
                </c:pt>
                <c:pt idx="46142">
                  <c:v>45160.215277777781</c:v>
                </c:pt>
                <c:pt idx="46143">
                  <c:v>45160.21875</c:v>
                </c:pt>
                <c:pt idx="46144">
                  <c:v>45160.222222222219</c:v>
                </c:pt>
                <c:pt idx="46145">
                  <c:v>45160.225694444445</c:v>
                </c:pt>
                <c:pt idx="46146">
                  <c:v>45160.229166666664</c:v>
                </c:pt>
                <c:pt idx="46147">
                  <c:v>45160.232638888891</c:v>
                </c:pt>
                <c:pt idx="46148">
                  <c:v>45160.236111111109</c:v>
                </c:pt>
                <c:pt idx="46149">
                  <c:v>45160.239583333336</c:v>
                </c:pt>
                <c:pt idx="46150">
                  <c:v>45160.243055555555</c:v>
                </c:pt>
                <c:pt idx="46151">
                  <c:v>45160.246527777781</c:v>
                </c:pt>
                <c:pt idx="46152">
                  <c:v>45160.25</c:v>
                </c:pt>
                <c:pt idx="46153">
                  <c:v>45160.253472222219</c:v>
                </c:pt>
                <c:pt idx="46154">
                  <c:v>45160.256944444445</c:v>
                </c:pt>
                <c:pt idx="46155">
                  <c:v>45160.260416666664</c:v>
                </c:pt>
                <c:pt idx="46156">
                  <c:v>45160.263888888891</c:v>
                </c:pt>
                <c:pt idx="46157">
                  <c:v>45160.267361111109</c:v>
                </c:pt>
                <c:pt idx="46158">
                  <c:v>45160.270833333336</c:v>
                </c:pt>
                <c:pt idx="46159">
                  <c:v>45160.274305555555</c:v>
                </c:pt>
                <c:pt idx="46160">
                  <c:v>45160.277777777781</c:v>
                </c:pt>
                <c:pt idx="46161">
                  <c:v>45160.28125</c:v>
                </c:pt>
                <c:pt idx="46162">
                  <c:v>45160.284722222219</c:v>
                </c:pt>
                <c:pt idx="46163">
                  <c:v>45160.288194444445</c:v>
                </c:pt>
                <c:pt idx="46164">
                  <c:v>45160.291666666664</c:v>
                </c:pt>
                <c:pt idx="46165">
                  <c:v>45160.295138888891</c:v>
                </c:pt>
                <c:pt idx="46166">
                  <c:v>45160.298611111109</c:v>
                </c:pt>
                <c:pt idx="46167">
                  <c:v>45160.302083333336</c:v>
                </c:pt>
                <c:pt idx="46168">
                  <c:v>45160.305555555555</c:v>
                </c:pt>
                <c:pt idx="46169">
                  <c:v>45160.309027777781</c:v>
                </c:pt>
                <c:pt idx="46170">
                  <c:v>45160.3125</c:v>
                </c:pt>
                <c:pt idx="46171">
                  <c:v>45160.315972222219</c:v>
                </c:pt>
                <c:pt idx="46172">
                  <c:v>45160.319444444445</c:v>
                </c:pt>
                <c:pt idx="46173">
                  <c:v>45160.322916666664</c:v>
                </c:pt>
                <c:pt idx="46174">
                  <c:v>45160.326388888891</c:v>
                </c:pt>
                <c:pt idx="46175">
                  <c:v>45160.329861111109</c:v>
                </c:pt>
                <c:pt idx="46176">
                  <c:v>45160.333333333336</c:v>
                </c:pt>
                <c:pt idx="46177">
                  <c:v>45160.336805555555</c:v>
                </c:pt>
                <c:pt idx="46178">
                  <c:v>45160.340277777781</c:v>
                </c:pt>
                <c:pt idx="46179">
                  <c:v>45160.34375</c:v>
                </c:pt>
                <c:pt idx="46180">
                  <c:v>45160.347222222219</c:v>
                </c:pt>
                <c:pt idx="46181">
                  <c:v>45160.350694444445</c:v>
                </c:pt>
                <c:pt idx="46182">
                  <c:v>45160.354166666664</c:v>
                </c:pt>
                <c:pt idx="46183">
                  <c:v>45160.357638888891</c:v>
                </c:pt>
                <c:pt idx="46184">
                  <c:v>45160.361111111109</c:v>
                </c:pt>
                <c:pt idx="46185">
                  <c:v>45160.364583333336</c:v>
                </c:pt>
                <c:pt idx="46186">
                  <c:v>45160.368055555555</c:v>
                </c:pt>
                <c:pt idx="46187">
                  <c:v>45160.371527777781</c:v>
                </c:pt>
                <c:pt idx="46188">
                  <c:v>45160.375</c:v>
                </c:pt>
                <c:pt idx="46189">
                  <c:v>45160.378472222219</c:v>
                </c:pt>
                <c:pt idx="46190">
                  <c:v>45160.381944444445</c:v>
                </c:pt>
                <c:pt idx="46191">
                  <c:v>45160.385416666664</c:v>
                </c:pt>
                <c:pt idx="46192">
                  <c:v>45160.388888888891</c:v>
                </c:pt>
                <c:pt idx="46193">
                  <c:v>45160.392361111109</c:v>
                </c:pt>
                <c:pt idx="46194">
                  <c:v>45160.395833333336</c:v>
                </c:pt>
                <c:pt idx="46195">
                  <c:v>45160.399305555555</c:v>
                </c:pt>
                <c:pt idx="46196">
                  <c:v>45160.402777777781</c:v>
                </c:pt>
                <c:pt idx="46197">
                  <c:v>45160.40625</c:v>
                </c:pt>
                <c:pt idx="46198">
                  <c:v>45160.409722222219</c:v>
                </c:pt>
                <c:pt idx="46199">
                  <c:v>45160.413194444445</c:v>
                </c:pt>
                <c:pt idx="46200">
                  <c:v>45160.416666666664</c:v>
                </c:pt>
                <c:pt idx="46201">
                  <c:v>45160.420138888891</c:v>
                </c:pt>
                <c:pt idx="46202">
                  <c:v>45160.423611111109</c:v>
                </c:pt>
                <c:pt idx="46203">
                  <c:v>45160.427083333336</c:v>
                </c:pt>
                <c:pt idx="46204">
                  <c:v>45160.430555555555</c:v>
                </c:pt>
                <c:pt idx="46205">
                  <c:v>45160.434027777781</c:v>
                </c:pt>
                <c:pt idx="46206">
                  <c:v>45160.4375</c:v>
                </c:pt>
                <c:pt idx="46207">
                  <c:v>45160.440972222219</c:v>
                </c:pt>
                <c:pt idx="46208">
                  <c:v>45160.444444444445</c:v>
                </c:pt>
                <c:pt idx="46209">
                  <c:v>45160.447916666664</c:v>
                </c:pt>
                <c:pt idx="46210">
                  <c:v>45160.451388888891</c:v>
                </c:pt>
                <c:pt idx="46211">
                  <c:v>45160.454861111109</c:v>
                </c:pt>
                <c:pt idx="46212">
                  <c:v>45160.458333333336</c:v>
                </c:pt>
                <c:pt idx="46213">
                  <c:v>45160.461805555555</c:v>
                </c:pt>
                <c:pt idx="46214">
                  <c:v>45160.465277777781</c:v>
                </c:pt>
                <c:pt idx="46215">
                  <c:v>45160.46875</c:v>
                </c:pt>
                <c:pt idx="46216">
                  <c:v>45160.472222222219</c:v>
                </c:pt>
                <c:pt idx="46217">
                  <c:v>45160.475694444445</c:v>
                </c:pt>
                <c:pt idx="46218">
                  <c:v>45160.479166666664</c:v>
                </c:pt>
                <c:pt idx="46219">
                  <c:v>45160.482638888891</c:v>
                </c:pt>
                <c:pt idx="46220">
                  <c:v>45160.486111111109</c:v>
                </c:pt>
                <c:pt idx="46221">
                  <c:v>45160.489583333336</c:v>
                </c:pt>
                <c:pt idx="46222">
                  <c:v>45160.493055555555</c:v>
                </c:pt>
                <c:pt idx="46223">
                  <c:v>45160.496527777781</c:v>
                </c:pt>
                <c:pt idx="46224">
                  <c:v>45160.5</c:v>
                </c:pt>
                <c:pt idx="46225">
                  <c:v>45160.503472222219</c:v>
                </c:pt>
                <c:pt idx="46226">
                  <c:v>45160.506944444445</c:v>
                </c:pt>
                <c:pt idx="46227">
                  <c:v>45160.510416666664</c:v>
                </c:pt>
                <c:pt idx="46228">
                  <c:v>45160.513888888891</c:v>
                </c:pt>
                <c:pt idx="46229">
                  <c:v>45160.517361111109</c:v>
                </c:pt>
                <c:pt idx="46230">
                  <c:v>45160.520833333336</c:v>
                </c:pt>
                <c:pt idx="46231">
                  <c:v>45160.524305555555</c:v>
                </c:pt>
                <c:pt idx="46232">
                  <c:v>45160.527777777781</c:v>
                </c:pt>
                <c:pt idx="46233">
                  <c:v>45160.53125</c:v>
                </c:pt>
                <c:pt idx="46234">
                  <c:v>45160.534722222219</c:v>
                </c:pt>
                <c:pt idx="46235">
                  <c:v>45160.538194444445</c:v>
                </c:pt>
                <c:pt idx="46236">
                  <c:v>45160.541666666664</c:v>
                </c:pt>
                <c:pt idx="46237">
                  <c:v>45160.545138888891</c:v>
                </c:pt>
                <c:pt idx="46238">
                  <c:v>45160.548611111109</c:v>
                </c:pt>
                <c:pt idx="46239">
                  <c:v>45160.552083333336</c:v>
                </c:pt>
                <c:pt idx="46240">
                  <c:v>45160.555555555555</c:v>
                </c:pt>
                <c:pt idx="46241">
                  <c:v>45160.559027777781</c:v>
                </c:pt>
                <c:pt idx="46242">
                  <c:v>45160.5625</c:v>
                </c:pt>
                <c:pt idx="46243">
                  <c:v>45160.565972222219</c:v>
                </c:pt>
                <c:pt idx="46244">
                  <c:v>45160.569444444445</c:v>
                </c:pt>
                <c:pt idx="46245">
                  <c:v>45160.572916666664</c:v>
                </c:pt>
                <c:pt idx="46246">
                  <c:v>45160.576388888891</c:v>
                </c:pt>
                <c:pt idx="46247">
                  <c:v>45160.579861111109</c:v>
                </c:pt>
                <c:pt idx="46248">
                  <c:v>45160.583333333336</c:v>
                </c:pt>
                <c:pt idx="46249">
                  <c:v>45160.586805555555</c:v>
                </c:pt>
                <c:pt idx="46250">
                  <c:v>45160.590277777781</c:v>
                </c:pt>
                <c:pt idx="46251">
                  <c:v>45160.59375</c:v>
                </c:pt>
                <c:pt idx="46252">
                  <c:v>45160.597222222219</c:v>
                </c:pt>
                <c:pt idx="46253">
                  <c:v>45160.600694444445</c:v>
                </c:pt>
                <c:pt idx="46254">
                  <c:v>45160.604166666664</c:v>
                </c:pt>
                <c:pt idx="46255">
                  <c:v>45160.607638888891</c:v>
                </c:pt>
                <c:pt idx="46256">
                  <c:v>45160.611111111109</c:v>
                </c:pt>
                <c:pt idx="46257">
                  <c:v>45160.614583333336</c:v>
                </c:pt>
                <c:pt idx="46258">
                  <c:v>45160.618055555555</c:v>
                </c:pt>
                <c:pt idx="46259">
                  <c:v>45160.621527777781</c:v>
                </c:pt>
                <c:pt idx="46260">
                  <c:v>45160.625</c:v>
                </c:pt>
                <c:pt idx="46261">
                  <c:v>45160.628472222219</c:v>
                </c:pt>
                <c:pt idx="46262">
                  <c:v>45160.631944444445</c:v>
                </c:pt>
                <c:pt idx="46263">
                  <c:v>45160.635416666664</c:v>
                </c:pt>
                <c:pt idx="46264">
                  <c:v>45160.638888888891</c:v>
                </c:pt>
                <c:pt idx="46265">
                  <c:v>45160.642361111109</c:v>
                </c:pt>
                <c:pt idx="46266">
                  <c:v>45160.645833333336</c:v>
                </c:pt>
                <c:pt idx="46267">
                  <c:v>45160.649305555555</c:v>
                </c:pt>
                <c:pt idx="46268">
                  <c:v>45160.652777777781</c:v>
                </c:pt>
                <c:pt idx="46269">
                  <c:v>45160.65625</c:v>
                </c:pt>
                <c:pt idx="46270">
                  <c:v>45160.659722222219</c:v>
                </c:pt>
                <c:pt idx="46271">
                  <c:v>45160.663194444445</c:v>
                </c:pt>
                <c:pt idx="46272">
                  <c:v>45160.666666666664</c:v>
                </c:pt>
                <c:pt idx="46273">
                  <c:v>45160.670138888891</c:v>
                </c:pt>
                <c:pt idx="46274">
                  <c:v>45160.673611111109</c:v>
                </c:pt>
                <c:pt idx="46275">
                  <c:v>45160.677083333336</c:v>
                </c:pt>
                <c:pt idx="46276">
                  <c:v>45160.680555555555</c:v>
                </c:pt>
                <c:pt idx="46277">
                  <c:v>45160.684027777781</c:v>
                </c:pt>
                <c:pt idx="46278">
                  <c:v>45160.6875</c:v>
                </c:pt>
                <c:pt idx="46279">
                  <c:v>45160.690972222219</c:v>
                </c:pt>
                <c:pt idx="46280">
                  <c:v>45160.694444444445</c:v>
                </c:pt>
                <c:pt idx="46281">
                  <c:v>45160.697916666664</c:v>
                </c:pt>
                <c:pt idx="46282">
                  <c:v>45160.701388888891</c:v>
                </c:pt>
                <c:pt idx="46283">
                  <c:v>45160.704861111109</c:v>
                </c:pt>
                <c:pt idx="46284">
                  <c:v>45160.708333333336</c:v>
                </c:pt>
                <c:pt idx="46285">
                  <c:v>45160.711805555555</c:v>
                </c:pt>
                <c:pt idx="46286">
                  <c:v>45160.715277777781</c:v>
                </c:pt>
                <c:pt idx="46287">
                  <c:v>45160.71875</c:v>
                </c:pt>
                <c:pt idx="46288">
                  <c:v>45160.722222222219</c:v>
                </c:pt>
                <c:pt idx="46289">
                  <c:v>45160.725694444445</c:v>
                </c:pt>
                <c:pt idx="46290">
                  <c:v>45160.729166666664</c:v>
                </c:pt>
                <c:pt idx="46291">
                  <c:v>45160.732638888891</c:v>
                </c:pt>
                <c:pt idx="46292">
                  <c:v>45160.736111111109</c:v>
                </c:pt>
                <c:pt idx="46293">
                  <c:v>45160.739583333336</c:v>
                </c:pt>
                <c:pt idx="46294">
                  <c:v>45160.743055555555</c:v>
                </c:pt>
                <c:pt idx="46295">
                  <c:v>45160.746527777781</c:v>
                </c:pt>
                <c:pt idx="46296">
                  <c:v>45160.75</c:v>
                </c:pt>
                <c:pt idx="46297">
                  <c:v>45160.753472222219</c:v>
                </c:pt>
                <c:pt idx="46298">
                  <c:v>45160.756944444445</c:v>
                </c:pt>
                <c:pt idx="46299">
                  <c:v>45160.760416666664</c:v>
                </c:pt>
                <c:pt idx="46300">
                  <c:v>45160.763888888891</c:v>
                </c:pt>
                <c:pt idx="46301">
                  <c:v>45160.767361111109</c:v>
                </c:pt>
                <c:pt idx="46302">
                  <c:v>45160.770833333336</c:v>
                </c:pt>
                <c:pt idx="46303">
                  <c:v>45160.774305555555</c:v>
                </c:pt>
                <c:pt idx="46304">
                  <c:v>45160.777777777781</c:v>
                </c:pt>
                <c:pt idx="46305">
                  <c:v>45160.78125</c:v>
                </c:pt>
                <c:pt idx="46306">
                  <c:v>45160.784722222219</c:v>
                </c:pt>
                <c:pt idx="46307">
                  <c:v>45160.788194444445</c:v>
                </c:pt>
                <c:pt idx="46308">
                  <c:v>45160.791666666664</c:v>
                </c:pt>
                <c:pt idx="46309">
                  <c:v>45160.795138888891</c:v>
                </c:pt>
                <c:pt idx="46310">
                  <c:v>45160.798611111109</c:v>
                </c:pt>
                <c:pt idx="46311">
                  <c:v>45160.802083333336</c:v>
                </c:pt>
                <c:pt idx="46312">
                  <c:v>45160.805555555555</c:v>
                </c:pt>
                <c:pt idx="46313">
                  <c:v>45160.809027777781</c:v>
                </c:pt>
                <c:pt idx="46314">
                  <c:v>45160.8125</c:v>
                </c:pt>
                <c:pt idx="46315">
                  <c:v>45160.815972222219</c:v>
                </c:pt>
                <c:pt idx="46316">
                  <c:v>45160.819444444445</c:v>
                </c:pt>
                <c:pt idx="46317">
                  <c:v>45160.822916666664</c:v>
                </c:pt>
                <c:pt idx="46318">
                  <c:v>45160.826388888891</c:v>
                </c:pt>
                <c:pt idx="46319">
                  <c:v>45160.829861111109</c:v>
                </c:pt>
                <c:pt idx="46320">
                  <c:v>45160.833333333336</c:v>
                </c:pt>
                <c:pt idx="46321">
                  <c:v>45160.836805555555</c:v>
                </c:pt>
                <c:pt idx="46322">
                  <c:v>45160.840277777781</c:v>
                </c:pt>
                <c:pt idx="46323">
                  <c:v>45160.84375</c:v>
                </c:pt>
                <c:pt idx="46324">
                  <c:v>45160.847222222219</c:v>
                </c:pt>
                <c:pt idx="46325">
                  <c:v>45160.850694444445</c:v>
                </c:pt>
                <c:pt idx="46326">
                  <c:v>45160.854166666664</c:v>
                </c:pt>
                <c:pt idx="46327">
                  <c:v>45160.857638888891</c:v>
                </c:pt>
                <c:pt idx="46328">
                  <c:v>45160.861111111109</c:v>
                </c:pt>
                <c:pt idx="46329">
                  <c:v>45160.864583333336</c:v>
                </c:pt>
                <c:pt idx="46330">
                  <c:v>45160.868055555555</c:v>
                </c:pt>
                <c:pt idx="46331">
                  <c:v>45160.871527777781</c:v>
                </c:pt>
                <c:pt idx="46332">
                  <c:v>45160.875</c:v>
                </c:pt>
                <c:pt idx="46333">
                  <c:v>45160.878472222219</c:v>
                </c:pt>
                <c:pt idx="46334">
                  <c:v>45160.881944444445</c:v>
                </c:pt>
                <c:pt idx="46335">
                  <c:v>45160.885416666664</c:v>
                </c:pt>
                <c:pt idx="46336">
                  <c:v>45160.888888888891</c:v>
                </c:pt>
                <c:pt idx="46337">
                  <c:v>45160.892361111109</c:v>
                </c:pt>
                <c:pt idx="46338">
                  <c:v>45160.895833333336</c:v>
                </c:pt>
                <c:pt idx="46339">
                  <c:v>45160.899305555555</c:v>
                </c:pt>
                <c:pt idx="46340">
                  <c:v>45160.902777777781</c:v>
                </c:pt>
                <c:pt idx="46341">
                  <c:v>45160.90625</c:v>
                </c:pt>
                <c:pt idx="46342">
                  <c:v>45160.909722222219</c:v>
                </c:pt>
                <c:pt idx="46343">
                  <c:v>45160.913194444445</c:v>
                </c:pt>
                <c:pt idx="46344">
                  <c:v>45160.916666666664</c:v>
                </c:pt>
                <c:pt idx="46345">
                  <c:v>45160.920138888891</c:v>
                </c:pt>
                <c:pt idx="46346">
                  <c:v>45160.923611111109</c:v>
                </c:pt>
                <c:pt idx="46347">
                  <c:v>45160.927083333336</c:v>
                </c:pt>
                <c:pt idx="46348">
                  <c:v>45160.930555555555</c:v>
                </c:pt>
                <c:pt idx="46349">
                  <c:v>45160.934027777781</c:v>
                </c:pt>
                <c:pt idx="46350">
                  <c:v>45160.9375</c:v>
                </c:pt>
                <c:pt idx="46351">
                  <c:v>45160.940972222219</c:v>
                </c:pt>
                <c:pt idx="46352">
                  <c:v>45160.944444444445</c:v>
                </c:pt>
                <c:pt idx="46353">
                  <c:v>45160.947916666664</c:v>
                </c:pt>
                <c:pt idx="46354">
                  <c:v>45160.951388888891</c:v>
                </c:pt>
                <c:pt idx="46355">
                  <c:v>45160.954861111109</c:v>
                </c:pt>
                <c:pt idx="46356">
                  <c:v>45160.958333333336</c:v>
                </c:pt>
                <c:pt idx="46357">
                  <c:v>45160.961805555555</c:v>
                </c:pt>
                <c:pt idx="46358">
                  <c:v>45160.965277777781</c:v>
                </c:pt>
                <c:pt idx="46359">
                  <c:v>45160.96875</c:v>
                </c:pt>
                <c:pt idx="46360">
                  <c:v>45160.972222222219</c:v>
                </c:pt>
                <c:pt idx="46361">
                  <c:v>45160.975694444445</c:v>
                </c:pt>
                <c:pt idx="46362">
                  <c:v>45160.979166666664</c:v>
                </c:pt>
                <c:pt idx="46363">
                  <c:v>45160.982638888891</c:v>
                </c:pt>
                <c:pt idx="46364">
                  <c:v>45160.986111111109</c:v>
                </c:pt>
                <c:pt idx="46365">
                  <c:v>45160.989583333336</c:v>
                </c:pt>
                <c:pt idx="46366">
                  <c:v>45160.993055555555</c:v>
                </c:pt>
                <c:pt idx="46367">
                  <c:v>45160.996527777781</c:v>
                </c:pt>
                <c:pt idx="46368">
                  <c:v>45161</c:v>
                </c:pt>
                <c:pt idx="46369">
                  <c:v>45161.003472222219</c:v>
                </c:pt>
                <c:pt idx="46370">
                  <c:v>45161.006944444445</c:v>
                </c:pt>
                <c:pt idx="46371">
                  <c:v>45161.010416666664</c:v>
                </c:pt>
                <c:pt idx="46372">
                  <c:v>45161.013888888891</c:v>
                </c:pt>
                <c:pt idx="46373">
                  <c:v>45161.017361111109</c:v>
                </c:pt>
                <c:pt idx="46374">
                  <c:v>45161.020833333336</c:v>
                </c:pt>
                <c:pt idx="46375">
                  <c:v>45161.024305555555</c:v>
                </c:pt>
                <c:pt idx="46376">
                  <c:v>45161.027777777781</c:v>
                </c:pt>
                <c:pt idx="46377">
                  <c:v>45161.03125</c:v>
                </c:pt>
                <c:pt idx="46378">
                  <c:v>45161.034722222219</c:v>
                </c:pt>
                <c:pt idx="46379">
                  <c:v>45161.038194444445</c:v>
                </c:pt>
                <c:pt idx="46380">
                  <c:v>45161.041666666664</c:v>
                </c:pt>
                <c:pt idx="46381">
                  <c:v>45161.045138888891</c:v>
                </c:pt>
                <c:pt idx="46382">
                  <c:v>45161.048611111109</c:v>
                </c:pt>
                <c:pt idx="46383">
                  <c:v>45161.052083333336</c:v>
                </c:pt>
                <c:pt idx="46384">
                  <c:v>45161.055555555555</c:v>
                </c:pt>
                <c:pt idx="46385">
                  <c:v>45161.059027777781</c:v>
                </c:pt>
                <c:pt idx="46386">
                  <c:v>45161.0625</c:v>
                </c:pt>
                <c:pt idx="46387">
                  <c:v>45161.065972222219</c:v>
                </c:pt>
                <c:pt idx="46388">
                  <c:v>45161.069444444445</c:v>
                </c:pt>
                <c:pt idx="46389">
                  <c:v>45161.072916666664</c:v>
                </c:pt>
                <c:pt idx="46390">
                  <c:v>45161.076388888891</c:v>
                </c:pt>
                <c:pt idx="46391">
                  <c:v>45161.079861111109</c:v>
                </c:pt>
                <c:pt idx="46392">
                  <c:v>45161.083333333336</c:v>
                </c:pt>
                <c:pt idx="46393">
                  <c:v>45161.086805555555</c:v>
                </c:pt>
                <c:pt idx="46394">
                  <c:v>45161.090277777781</c:v>
                </c:pt>
                <c:pt idx="46395">
                  <c:v>45161.09375</c:v>
                </c:pt>
                <c:pt idx="46396">
                  <c:v>45161.097222222219</c:v>
                </c:pt>
                <c:pt idx="46397">
                  <c:v>45161.100694444445</c:v>
                </c:pt>
                <c:pt idx="46398">
                  <c:v>45161.104166666664</c:v>
                </c:pt>
                <c:pt idx="46399">
                  <c:v>45161.107638888891</c:v>
                </c:pt>
                <c:pt idx="46400">
                  <c:v>45161.111111111109</c:v>
                </c:pt>
                <c:pt idx="46401">
                  <c:v>45161.114583333336</c:v>
                </c:pt>
                <c:pt idx="46402">
                  <c:v>45161.118055555555</c:v>
                </c:pt>
                <c:pt idx="46403">
                  <c:v>45161.121527777781</c:v>
                </c:pt>
                <c:pt idx="46404">
                  <c:v>45161.125</c:v>
                </c:pt>
                <c:pt idx="46405">
                  <c:v>45161.128472222219</c:v>
                </c:pt>
                <c:pt idx="46406">
                  <c:v>45161.131944444445</c:v>
                </c:pt>
                <c:pt idx="46407">
                  <c:v>45161.135416666664</c:v>
                </c:pt>
                <c:pt idx="46408">
                  <c:v>45161.138888888891</c:v>
                </c:pt>
                <c:pt idx="46409">
                  <c:v>45161.142361111109</c:v>
                </c:pt>
                <c:pt idx="46410">
                  <c:v>45161.145833333336</c:v>
                </c:pt>
                <c:pt idx="46411">
                  <c:v>45161.149305555555</c:v>
                </c:pt>
                <c:pt idx="46412">
                  <c:v>45161.152777777781</c:v>
                </c:pt>
                <c:pt idx="46413">
                  <c:v>45161.15625</c:v>
                </c:pt>
                <c:pt idx="46414">
                  <c:v>45161.159722222219</c:v>
                </c:pt>
                <c:pt idx="46415">
                  <c:v>45161.163194444445</c:v>
                </c:pt>
                <c:pt idx="46416">
                  <c:v>45161.166666666664</c:v>
                </c:pt>
                <c:pt idx="46417">
                  <c:v>45161.170138888891</c:v>
                </c:pt>
                <c:pt idx="46418">
                  <c:v>45161.173611111109</c:v>
                </c:pt>
                <c:pt idx="46419">
                  <c:v>45161.177083333336</c:v>
                </c:pt>
                <c:pt idx="46420">
                  <c:v>45161.180555555555</c:v>
                </c:pt>
                <c:pt idx="46421">
                  <c:v>45161.184027777781</c:v>
                </c:pt>
                <c:pt idx="46422">
                  <c:v>45161.1875</c:v>
                </c:pt>
                <c:pt idx="46423">
                  <c:v>45161.190972222219</c:v>
                </c:pt>
                <c:pt idx="46424">
                  <c:v>45161.194444444445</c:v>
                </c:pt>
                <c:pt idx="46425">
                  <c:v>45161.197916666664</c:v>
                </c:pt>
                <c:pt idx="46426">
                  <c:v>45161.201388888891</c:v>
                </c:pt>
                <c:pt idx="46427">
                  <c:v>45161.204861111109</c:v>
                </c:pt>
                <c:pt idx="46428">
                  <c:v>45161.208333333336</c:v>
                </c:pt>
                <c:pt idx="46429">
                  <c:v>45161.211805555555</c:v>
                </c:pt>
                <c:pt idx="46430">
                  <c:v>45161.215277777781</c:v>
                </c:pt>
                <c:pt idx="46431">
                  <c:v>45161.21875</c:v>
                </c:pt>
                <c:pt idx="46432">
                  <c:v>45161.222222222219</c:v>
                </c:pt>
                <c:pt idx="46433">
                  <c:v>45161.225694444445</c:v>
                </c:pt>
                <c:pt idx="46434">
                  <c:v>45161.229166666664</c:v>
                </c:pt>
                <c:pt idx="46435">
                  <c:v>45161.232638888891</c:v>
                </c:pt>
                <c:pt idx="46436">
                  <c:v>45161.236111111109</c:v>
                </c:pt>
                <c:pt idx="46437">
                  <c:v>45161.239583333336</c:v>
                </c:pt>
                <c:pt idx="46438">
                  <c:v>45161.243055555555</c:v>
                </c:pt>
                <c:pt idx="46439">
                  <c:v>45161.246527777781</c:v>
                </c:pt>
                <c:pt idx="46440">
                  <c:v>45161.25</c:v>
                </c:pt>
                <c:pt idx="46441">
                  <c:v>45161.253472222219</c:v>
                </c:pt>
                <c:pt idx="46442">
                  <c:v>45161.256944444445</c:v>
                </c:pt>
                <c:pt idx="46443">
                  <c:v>45161.260416666664</c:v>
                </c:pt>
                <c:pt idx="46444">
                  <c:v>45161.263888888891</c:v>
                </c:pt>
                <c:pt idx="46445">
                  <c:v>45161.267361111109</c:v>
                </c:pt>
                <c:pt idx="46446">
                  <c:v>45161.270833333336</c:v>
                </c:pt>
                <c:pt idx="46447">
                  <c:v>45161.274305555555</c:v>
                </c:pt>
                <c:pt idx="46448">
                  <c:v>45161.277777777781</c:v>
                </c:pt>
                <c:pt idx="46449">
                  <c:v>45161.28125</c:v>
                </c:pt>
                <c:pt idx="46450">
                  <c:v>45161.284722222219</c:v>
                </c:pt>
                <c:pt idx="46451">
                  <c:v>45161.288194444445</c:v>
                </c:pt>
                <c:pt idx="46452">
                  <c:v>45161.291666666664</c:v>
                </c:pt>
                <c:pt idx="46453">
                  <c:v>45161.295138888891</c:v>
                </c:pt>
                <c:pt idx="46454">
                  <c:v>45161.298611111109</c:v>
                </c:pt>
                <c:pt idx="46455">
                  <c:v>45161.302083333336</c:v>
                </c:pt>
                <c:pt idx="46456">
                  <c:v>45161.305555555555</c:v>
                </c:pt>
                <c:pt idx="46457">
                  <c:v>45161.309027777781</c:v>
                </c:pt>
                <c:pt idx="46458">
                  <c:v>45161.3125</c:v>
                </c:pt>
                <c:pt idx="46459">
                  <c:v>45161.315972222219</c:v>
                </c:pt>
                <c:pt idx="46460">
                  <c:v>45161.319444444445</c:v>
                </c:pt>
                <c:pt idx="46461">
                  <c:v>45161.322916666664</c:v>
                </c:pt>
                <c:pt idx="46462">
                  <c:v>45161.326388888891</c:v>
                </c:pt>
                <c:pt idx="46463">
                  <c:v>45161.329861111109</c:v>
                </c:pt>
                <c:pt idx="46464">
                  <c:v>45161.333333333336</c:v>
                </c:pt>
                <c:pt idx="46465">
                  <c:v>45161.336805555555</c:v>
                </c:pt>
                <c:pt idx="46466">
                  <c:v>45161.340277777781</c:v>
                </c:pt>
                <c:pt idx="46467">
                  <c:v>45161.34375</c:v>
                </c:pt>
                <c:pt idx="46468">
                  <c:v>45161.347222222219</c:v>
                </c:pt>
                <c:pt idx="46469">
                  <c:v>45161.350694444445</c:v>
                </c:pt>
                <c:pt idx="46470">
                  <c:v>45161.354166666664</c:v>
                </c:pt>
                <c:pt idx="46471">
                  <c:v>45161.357638888891</c:v>
                </c:pt>
                <c:pt idx="46472">
                  <c:v>45161.361111111109</c:v>
                </c:pt>
                <c:pt idx="46473">
                  <c:v>45161.364583333336</c:v>
                </c:pt>
                <c:pt idx="46474">
                  <c:v>45161.368055555555</c:v>
                </c:pt>
                <c:pt idx="46475">
                  <c:v>45161.371527777781</c:v>
                </c:pt>
                <c:pt idx="46476">
                  <c:v>45161.375</c:v>
                </c:pt>
                <c:pt idx="46477">
                  <c:v>45161.378472222219</c:v>
                </c:pt>
                <c:pt idx="46478">
                  <c:v>45161.381944444445</c:v>
                </c:pt>
                <c:pt idx="46479">
                  <c:v>45161.385416666664</c:v>
                </c:pt>
                <c:pt idx="46480">
                  <c:v>45161.388888888891</c:v>
                </c:pt>
                <c:pt idx="46481">
                  <c:v>45161.392361111109</c:v>
                </c:pt>
                <c:pt idx="46482">
                  <c:v>45161.395833333336</c:v>
                </c:pt>
                <c:pt idx="46483">
                  <c:v>45161.399305555555</c:v>
                </c:pt>
                <c:pt idx="46484">
                  <c:v>45161.402777777781</c:v>
                </c:pt>
                <c:pt idx="46485">
                  <c:v>45161.40625</c:v>
                </c:pt>
                <c:pt idx="46486">
                  <c:v>45161.409722222219</c:v>
                </c:pt>
                <c:pt idx="46487">
                  <c:v>45161.413194444445</c:v>
                </c:pt>
                <c:pt idx="46488">
                  <c:v>45161.416666666664</c:v>
                </c:pt>
                <c:pt idx="46489">
                  <c:v>45161.420138888891</c:v>
                </c:pt>
                <c:pt idx="46490">
                  <c:v>45161.423611111109</c:v>
                </c:pt>
                <c:pt idx="46491">
                  <c:v>45161.427083333336</c:v>
                </c:pt>
                <c:pt idx="46492">
                  <c:v>45161.430555555555</c:v>
                </c:pt>
                <c:pt idx="46493">
                  <c:v>45161.434027777781</c:v>
                </c:pt>
                <c:pt idx="46494">
                  <c:v>45161.4375</c:v>
                </c:pt>
                <c:pt idx="46495">
                  <c:v>45161.440972222219</c:v>
                </c:pt>
                <c:pt idx="46496">
                  <c:v>45161.444444444445</c:v>
                </c:pt>
                <c:pt idx="46497">
                  <c:v>45161.447916666664</c:v>
                </c:pt>
                <c:pt idx="46498">
                  <c:v>45161.451388888891</c:v>
                </c:pt>
                <c:pt idx="46499">
                  <c:v>45161.454861111109</c:v>
                </c:pt>
                <c:pt idx="46500">
                  <c:v>45161.458333333336</c:v>
                </c:pt>
                <c:pt idx="46501">
                  <c:v>45161.461805555555</c:v>
                </c:pt>
                <c:pt idx="46502">
                  <c:v>45161.465277777781</c:v>
                </c:pt>
                <c:pt idx="46503">
                  <c:v>45161.46875</c:v>
                </c:pt>
                <c:pt idx="46504">
                  <c:v>45161.472222222219</c:v>
                </c:pt>
                <c:pt idx="46505">
                  <c:v>45161.475694444445</c:v>
                </c:pt>
                <c:pt idx="46506">
                  <c:v>45161.479166666664</c:v>
                </c:pt>
                <c:pt idx="46507">
                  <c:v>45161.482638888891</c:v>
                </c:pt>
                <c:pt idx="46508">
                  <c:v>45161.486111111109</c:v>
                </c:pt>
                <c:pt idx="46509">
                  <c:v>45161.489583333336</c:v>
                </c:pt>
                <c:pt idx="46510">
                  <c:v>45161.493055555555</c:v>
                </c:pt>
                <c:pt idx="46511">
                  <c:v>45161.496527777781</c:v>
                </c:pt>
                <c:pt idx="46512">
                  <c:v>45161.5</c:v>
                </c:pt>
                <c:pt idx="46513">
                  <c:v>45161.503472222219</c:v>
                </c:pt>
                <c:pt idx="46514">
                  <c:v>45161.506944444445</c:v>
                </c:pt>
                <c:pt idx="46515">
                  <c:v>45161.510416666664</c:v>
                </c:pt>
                <c:pt idx="46516">
                  <c:v>45161.513888888891</c:v>
                </c:pt>
                <c:pt idx="46517">
                  <c:v>45161.517361111109</c:v>
                </c:pt>
                <c:pt idx="46518">
                  <c:v>45161.520833333336</c:v>
                </c:pt>
                <c:pt idx="46519">
                  <c:v>45161.524305555555</c:v>
                </c:pt>
                <c:pt idx="46520">
                  <c:v>45161.527777777781</c:v>
                </c:pt>
                <c:pt idx="46521">
                  <c:v>45161.53125</c:v>
                </c:pt>
                <c:pt idx="46522">
                  <c:v>45161.534722222219</c:v>
                </c:pt>
                <c:pt idx="46523">
                  <c:v>45161.538194444445</c:v>
                </c:pt>
                <c:pt idx="46524">
                  <c:v>45161.541666666664</c:v>
                </c:pt>
                <c:pt idx="46525">
                  <c:v>45161.545138888891</c:v>
                </c:pt>
                <c:pt idx="46526">
                  <c:v>45161.548611111109</c:v>
                </c:pt>
                <c:pt idx="46527">
                  <c:v>45161.552083333336</c:v>
                </c:pt>
                <c:pt idx="46528">
                  <c:v>45161.555555555555</c:v>
                </c:pt>
                <c:pt idx="46529">
                  <c:v>45161.559027777781</c:v>
                </c:pt>
                <c:pt idx="46530">
                  <c:v>45161.5625</c:v>
                </c:pt>
                <c:pt idx="46531">
                  <c:v>45161.565972222219</c:v>
                </c:pt>
                <c:pt idx="46532">
                  <c:v>45161.569444444445</c:v>
                </c:pt>
                <c:pt idx="46533">
                  <c:v>45161.572916666664</c:v>
                </c:pt>
                <c:pt idx="46534">
                  <c:v>45161.576388888891</c:v>
                </c:pt>
                <c:pt idx="46535">
                  <c:v>45161.579861111109</c:v>
                </c:pt>
                <c:pt idx="46536">
                  <c:v>45161.583333333336</c:v>
                </c:pt>
                <c:pt idx="46537">
                  <c:v>45161.586805555555</c:v>
                </c:pt>
                <c:pt idx="46538">
                  <c:v>45161.590277777781</c:v>
                </c:pt>
                <c:pt idx="46539">
                  <c:v>45161.59375</c:v>
                </c:pt>
                <c:pt idx="46540">
                  <c:v>45161.597222222219</c:v>
                </c:pt>
                <c:pt idx="46541">
                  <c:v>45161.600694444445</c:v>
                </c:pt>
                <c:pt idx="46542">
                  <c:v>45161.604166666664</c:v>
                </c:pt>
                <c:pt idx="46543">
                  <c:v>45161.607638888891</c:v>
                </c:pt>
                <c:pt idx="46544">
                  <c:v>45161.611111111109</c:v>
                </c:pt>
                <c:pt idx="46545">
                  <c:v>45161.614583333336</c:v>
                </c:pt>
                <c:pt idx="46546">
                  <c:v>45161.618055555555</c:v>
                </c:pt>
                <c:pt idx="46547">
                  <c:v>45161.621527777781</c:v>
                </c:pt>
                <c:pt idx="46548">
                  <c:v>45161.625</c:v>
                </c:pt>
                <c:pt idx="46549">
                  <c:v>45161.628472222219</c:v>
                </c:pt>
                <c:pt idx="46550">
                  <c:v>45161.631944444445</c:v>
                </c:pt>
                <c:pt idx="46551">
                  <c:v>45161.635416666664</c:v>
                </c:pt>
                <c:pt idx="46552">
                  <c:v>45161.638888888891</c:v>
                </c:pt>
                <c:pt idx="46553">
                  <c:v>45161.642361111109</c:v>
                </c:pt>
                <c:pt idx="46554">
                  <c:v>45161.645833333336</c:v>
                </c:pt>
                <c:pt idx="46555">
                  <c:v>45161.649305555555</c:v>
                </c:pt>
                <c:pt idx="46556">
                  <c:v>45161.652777777781</c:v>
                </c:pt>
                <c:pt idx="46557">
                  <c:v>45161.65625</c:v>
                </c:pt>
                <c:pt idx="46558">
                  <c:v>45161.659722222219</c:v>
                </c:pt>
                <c:pt idx="46559">
                  <c:v>45161.663194444445</c:v>
                </c:pt>
                <c:pt idx="46560">
                  <c:v>45161.666666666664</c:v>
                </c:pt>
                <c:pt idx="46561">
                  <c:v>45161.670138888891</c:v>
                </c:pt>
                <c:pt idx="46562">
                  <c:v>45161.673611111109</c:v>
                </c:pt>
                <c:pt idx="46563">
                  <c:v>45161.677083333336</c:v>
                </c:pt>
                <c:pt idx="46564">
                  <c:v>45161.680555555555</c:v>
                </c:pt>
                <c:pt idx="46565">
                  <c:v>45161.684027777781</c:v>
                </c:pt>
                <c:pt idx="46566">
                  <c:v>45161.6875</c:v>
                </c:pt>
                <c:pt idx="46567">
                  <c:v>45161.690972222219</c:v>
                </c:pt>
                <c:pt idx="46568">
                  <c:v>45161.694444444445</c:v>
                </c:pt>
                <c:pt idx="46569">
                  <c:v>45161.697916666664</c:v>
                </c:pt>
                <c:pt idx="46570">
                  <c:v>45161.701388888891</c:v>
                </c:pt>
                <c:pt idx="46571">
                  <c:v>45161.704861111109</c:v>
                </c:pt>
                <c:pt idx="46572">
                  <c:v>45161.708333333336</c:v>
                </c:pt>
                <c:pt idx="46573">
                  <c:v>45161.711805555555</c:v>
                </c:pt>
                <c:pt idx="46574">
                  <c:v>45161.715277777781</c:v>
                </c:pt>
                <c:pt idx="46575">
                  <c:v>45161.71875</c:v>
                </c:pt>
                <c:pt idx="46576">
                  <c:v>45161.722222222219</c:v>
                </c:pt>
                <c:pt idx="46577">
                  <c:v>45161.725694444445</c:v>
                </c:pt>
                <c:pt idx="46578">
                  <c:v>45161.729166666664</c:v>
                </c:pt>
                <c:pt idx="46579">
                  <c:v>45161.732638888891</c:v>
                </c:pt>
                <c:pt idx="46580">
                  <c:v>45161.736111111109</c:v>
                </c:pt>
                <c:pt idx="46581">
                  <c:v>45161.739583333336</c:v>
                </c:pt>
                <c:pt idx="46582">
                  <c:v>45161.743055555555</c:v>
                </c:pt>
                <c:pt idx="46583">
                  <c:v>45161.746527777781</c:v>
                </c:pt>
                <c:pt idx="46584">
                  <c:v>45161.75</c:v>
                </c:pt>
                <c:pt idx="46585">
                  <c:v>45161.753472222219</c:v>
                </c:pt>
                <c:pt idx="46586">
                  <c:v>45161.756944444445</c:v>
                </c:pt>
                <c:pt idx="46587">
                  <c:v>45161.760416666664</c:v>
                </c:pt>
                <c:pt idx="46588">
                  <c:v>45161.763888888891</c:v>
                </c:pt>
                <c:pt idx="46589">
                  <c:v>45161.767361111109</c:v>
                </c:pt>
                <c:pt idx="46590">
                  <c:v>45161.770833333336</c:v>
                </c:pt>
                <c:pt idx="46591">
                  <c:v>45161.774305555555</c:v>
                </c:pt>
                <c:pt idx="46592">
                  <c:v>45161.777777777781</c:v>
                </c:pt>
                <c:pt idx="46593">
                  <c:v>45161.78125</c:v>
                </c:pt>
                <c:pt idx="46594">
                  <c:v>45161.784722222219</c:v>
                </c:pt>
                <c:pt idx="46595">
                  <c:v>45161.788194444445</c:v>
                </c:pt>
                <c:pt idx="46596">
                  <c:v>45161.791666666664</c:v>
                </c:pt>
                <c:pt idx="46597">
                  <c:v>45161.795138888891</c:v>
                </c:pt>
                <c:pt idx="46598">
                  <c:v>45161.798611111109</c:v>
                </c:pt>
                <c:pt idx="46599">
                  <c:v>45161.802083333336</c:v>
                </c:pt>
                <c:pt idx="46600">
                  <c:v>45161.805555555555</c:v>
                </c:pt>
                <c:pt idx="46601">
                  <c:v>45161.809027777781</c:v>
                </c:pt>
                <c:pt idx="46602">
                  <c:v>45161.8125</c:v>
                </c:pt>
                <c:pt idx="46603">
                  <c:v>45161.815972222219</c:v>
                </c:pt>
                <c:pt idx="46604">
                  <c:v>45161.819444444445</c:v>
                </c:pt>
                <c:pt idx="46605">
                  <c:v>45161.822916666664</c:v>
                </c:pt>
                <c:pt idx="46606">
                  <c:v>45161.826388888891</c:v>
                </c:pt>
                <c:pt idx="46607">
                  <c:v>45161.829861111109</c:v>
                </c:pt>
                <c:pt idx="46608">
                  <c:v>45161.833333333336</c:v>
                </c:pt>
                <c:pt idx="46609">
                  <c:v>45161.836805555555</c:v>
                </c:pt>
                <c:pt idx="46610">
                  <c:v>45161.840277777781</c:v>
                </c:pt>
                <c:pt idx="46611">
                  <c:v>45161.84375</c:v>
                </c:pt>
                <c:pt idx="46612">
                  <c:v>45161.847222222219</c:v>
                </c:pt>
                <c:pt idx="46613">
                  <c:v>45161.850694444445</c:v>
                </c:pt>
                <c:pt idx="46614">
                  <c:v>45161.854166666664</c:v>
                </c:pt>
                <c:pt idx="46615">
                  <c:v>45161.857638888891</c:v>
                </c:pt>
                <c:pt idx="46616">
                  <c:v>45161.861111111109</c:v>
                </c:pt>
                <c:pt idx="46617">
                  <c:v>45161.864583333336</c:v>
                </c:pt>
                <c:pt idx="46618">
                  <c:v>45161.868055555555</c:v>
                </c:pt>
                <c:pt idx="46619">
                  <c:v>45161.871527777781</c:v>
                </c:pt>
                <c:pt idx="46620">
                  <c:v>45161.875</c:v>
                </c:pt>
                <c:pt idx="46621">
                  <c:v>45161.878472222219</c:v>
                </c:pt>
                <c:pt idx="46622">
                  <c:v>45161.881944444445</c:v>
                </c:pt>
                <c:pt idx="46623">
                  <c:v>45161.885416666664</c:v>
                </c:pt>
                <c:pt idx="46624">
                  <c:v>45161.888888888891</c:v>
                </c:pt>
                <c:pt idx="46625">
                  <c:v>45161.892361111109</c:v>
                </c:pt>
                <c:pt idx="46626">
                  <c:v>45161.895833333336</c:v>
                </c:pt>
                <c:pt idx="46627">
                  <c:v>45161.899305555555</c:v>
                </c:pt>
                <c:pt idx="46628">
                  <c:v>45161.902777777781</c:v>
                </c:pt>
                <c:pt idx="46629">
                  <c:v>45161.90625</c:v>
                </c:pt>
                <c:pt idx="46630">
                  <c:v>45161.909722222219</c:v>
                </c:pt>
                <c:pt idx="46631">
                  <c:v>45161.913194444445</c:v>
                </c:pt>
                <c:pt idx="46632">
                  <c:v>45161.916666666664</c:v>
                </c:pt>
                <c:pt idx="46633">
                  <c:v>45161.920138888891</c:v>
                </c:pt>
                <c:pt idx="46634">
                  <c:v>45161.923611111109</c:v>
                </c:pt>
                <c:pt idx="46635">
                  <c:v>45161.927083333336</c:v>
                </c:pt>
                <c:pt idx="46636">
                  <c:v>45161.930555555555</c:v>
                </c:pt>
                <c:pt idx="46637">
                  <c:v>45161.934027777781</c:v>
                </c:pt>
                <c:pt idx="46638">
                  <c:v>45161.9375</c:v>
                </c:pt>
                <c:pt idx="46639">
                  <c:v>45161.940972222219</c:v>
                </c:pt>
                <c:pt idx="46640">
                  <c:v>45161.944444444445</c:v>
                </c:pt>
                <c:pt idx="46641">
                  <c:v>45161.947916666664</c:v>
                </c:pt>
                <c:pt idx="46642">
                  <c:v>45161.951388888891</c:v>
                </c:pt>
                <c:pt idx="46643">
                  <c:v>45161.954861111109</c:v>
                </c:pt>
                <c:pt idx="46644">
                  <c:v>45161.958333333336</c:v>
                </c:pt>
                <c:pt idx="46645">
                  <c:v>45161.961805555555</c:v>
                </c:pt>
                <c:pt idx="46646">
                  <c:v>45161.965277777781</c:v>
                </c:pt>
                <c:pt idx="46647">
                  <c:v>45161.96875</c:v>
                </c:pt>
                <c:pt idx="46648">
                  <c:v>45161.972222222219</c:v>
                </c:pt>
                <c:pt idx="46649">
                  <c:v>45161.975694444445</c:v>
                </c:pt>
                <c:pt idx="46650">
                  <c:v>45161.979166666664</c:v>
                </c:pt>
                <c:pt idx="46651">
                  <c:v>45161.982638888891</c:v>
                </c:pt>
                <c:pt idx="46652">
                  <c:v>45161.986111111109</c:v>
                </c:pt>
                <c:pt idx="46653">
                  <c:v>45161.989583333336</c:v>
                </c:pt>
                <c:pt idx="46654">
                  <c:v>45161.993055555555</c:v>
                </c:pt>
                <c:pt idx="46655">
                  <c:v>45161.996527777781</c:v>
                </c:pt>
                <c:pt idx="46656">
                  <c:v>45162</c:v>
                </c:pt>
                <c:pt idx="46657">
                  <c:v>45162.003472222219</c:v>
                </c:pt>
                <c:pt idx="46658">
                  <c:v>45162.006944444445</c:v>
                </c:pt>
                <c:pt idx="46659">
                  <c:v>45162.010416666664</c:v>
                </c:pt>
                <c:pt idx="46660">
                  <c:v>45162.013888888891</c:v>
                </c:pt>
                <c:pt idx="46661">
                  <c:v>45162.017361111109</c:v>
                </c:pt>
                <c:pt idx="46662">
                  <c:v>45162.020833333336</c:v>
                </c:pt>
                <c:pt idx="46663">
                  <c:v>45162.024305555555</c:v>
                </c:pt>
                <c:pt idx="46664">
                  <c:v>45162.027777777781</c:v>
                </c:pt>
                <c:pt idx="46665">
                  <c:v>45162.03125</c:v>
                </c:pt>
                <c:pt idx="46666">
                  <c:v>45162.034722222219</c:v>
                </c:pt>
                <c:pt idx="46667">
                  <c:v>45162.038194444445</c:v>
                </c:pt>
                <c:pt idx="46668">
                  <c:v>45162.041666666664</c:v>
                </c:pt>
                <c:pt idx="46669">
                  <c:v>45162.045138888891</c:v>
                </c:pt>
                <c:pt idx="46670">
                  <c:v>45162.048611111109</c:v>
                </c:pt>
                <c:pt idx="46671">
                  <c:v>45162.052083333336</c:v>
                </c:pt>
                <c:pt idx="46672">
                  <c:v>45162.055555555555</c:v>
                </c:pt>
                <c:pt idx="46673">
                  <c:v>45162.059027777781</c:v>
                </c:pt>
                <c:pt idx="46674">
                  <c:v>45162.0625</c:v>
                </c:pt>
                <c:pt idx="46675">
                  <c:v>45162.065972222219</c:v>
                </c:pt>
                <c:pt idx="46676">
                  <c:v>45162.069444444445</c:v>
                </c:pt>
                <c:pt idx="46677">
                  <c:v>45162.072916666664</c:v>
                </c:pt>
                <c:pt idx="46678">
                  <c:v>45162.076388888891</c:v>
                </c:pt>
                <c:pt idx="46679">
                  <c:v>45162.079861111109</c:v>
                </c:pt>
                <c:pt idx="46680">
                  <c:v>45162.083333333336</c:v>
                </c:pt>
                <c:pt idx="46681">
                  <c:v>45162.086805555555</c:v>
                </c:pt>
                <c:pt idx="46682">
                  <c:v>45162.090277777781</c:v>
                </c:pt>
                <c:pt idx="46683">
                  <c:v>45162.09375</c:v>
                </c:pt>
                <c:pt idx="46684">
                  <c:v>45162.097222222219</c:v>
                </c:pt>
                <c:pt idx="46685">
                  <c:v>45162.100694444445</c:v>
                </c:pt>
                <c:pt idx="46686">
                  <c:v>45162.104166666664</c:v>
                </c:pt>
                <c:pt idx="46687">
                  <c:v>45162.107638888891</c:v>
                </c:pt>
                <c:pt idx="46688">
                  <c:v>45162.111111111109</c:v>
                </c:pt>
                <c:pt idx="46689">
                  <c:v>45162.114583333336</c:v>
                </c:pt>
                <c:pt idx="46690">
                  <c:v>45162.118055555555</c:v>
                </c:pt>
                <c:pt idx="46691">
                  <c:v>45162.121527777781</c:v>
                </c:pt>
                <c:pt idx="46692">
                  <c:v>45162.125</c:v>
                </c:pt>
                <c:pt idx="46693">
                  <c:v>45162.128472222219</c:v>
                </c:pt>
                <c:pt idx="46694">
                  <c:v>45162.131944444445</c:v>
                </c:pt>
                <c:pt idx="46695">
                  <c:v>45162.135416666664</c:v>
                </c:pt>
                <c:pt idx="46696">
                  <c:v>45162.138888888891</c:v>
                </c:pt>
                <c:pt idx="46697">
                  <c:v>45162.142361111109</c:v>
                </c:pt>
                <c:pt idx="46698">
                  <c:v>45162.145833333336</c:v>
                </c:pt>
                <c:pt idx="46699">
                  <c:v>45162.149305555555</c:v>
                </c:pt>
                <c:pt idx="46700">
                  <c:v>45162.152777777781</c:v>
                </c:pt>
                <c:pt idx="46701">
                  <c:v>45162.15625</c:v>
                </c:pt>
                <c:pt idx="46702">
                  <c:v>45162.159722222219</c:v>
                </c:pt>
                <c:pt idx="46703">
                  <c:v>45162.163194444445</c:v>
                </c:pt>
                <c:pt idx="46704">
                  <c:v>45162.166666666664</c:v>
                </c:pt>
                <c:pt idx="46705">
                  <c:v>45162.170138888891</c:v>
                </c:pt>
                <c:pt idx="46706">
                  <c:v>45162.173611111109</c:v>
                </c:pt>
                <c:pt idx="46707">
                  <c:v>45162.177083333336</c:v>
                </c:pt>
                <c:pt idx="46708">
                  <c:v>45162.180555555555</c:v>
                </c:pt>
                <c:pt idx="46709">
                  <c:v>45162.184027777781</c:v>
                </c:pt>
                <c:pt idx="46710">
                  <c:v>45162.1875</c:v>
                </c:pt>
                <c:pt idx="46711">
                  <c:v>45162.190972222219</c:v>
                </c:pt>
                <c:pt idx="46712">
                  <c:v>45162.194444444445</c:v>
                </c:pt>
                <c:pt idx="46713">
                  <c:v>45162.197916666664</c:v>
                </c:pt>
                <c:pt idx="46714">
                  <c:v>45162.201388888891</c:v>
                </c:pt>
                <c:pt idx="46715">
                  <c:v>45162.204861111109</c:v>
                </c:pt>
                <c:pt idx="46716">
                  <c:v>45162.208333333336</c:v>
                </c:pt>
                <c:pt idx="46717">
                  <c:v>45162.211805555555</c:v>
                </c:pt>
                <c:pt idx="46718">
                  <c:v>45162.215277777781</c:v>
                </c:pt>
                <c:pt idx="46719">
                  <c:v>45162.21875</c:v>
                </c:pt>
                <c:pt idx="46720">
                  <c:v>45162.222222222219</c:v>
                </c:pt>
                <c:pt idx="46721">
                  <c:v>45162.225694444445</c:v>
                </c:pt>
                <c:pt idx="46722">
                  <c:v>45162.229166666664</c:v>
                </c:pt>
                <c:pt idx="46723">
                  <c:v>45162.232638888891</c:v>
                </c:pt>
                <c:pt idx="46724">
                  <c:v>45162.236111111109</c:v>
                </c:pt>
                <c:pt idx="46725">
                  <c:v>45162.239583333336</c:v>
                </c:pt>
                <c:pt idx="46726">
                  <c:v>45162.243055555555</c:v>
                </c:pt>
                <c:pt idx="46727">
                  <c:v>45162.246527777781</c:v>
                </c:pt>
                <c:pt idx="46728">
                  <c:v>45162.25</c:v>
                </c:pt>
                <c:pt idx="46729">
                  <c:v>45162.253472222219</c:v>
                </c:pt>
                <c:pt idx="46730">
                  <c:v>45162.256944444445</c:v>
                </c:pt>
                <c:pt idx="46731">
                  <c:v>45162.260416666664</c:v>
                </c:pt>
                <c:pt idx="46732">
                  <c:v>45162.263888888891</c:v>
                </c:pt>
                <c:pt idx="46733">
                  <c:v>45162.267361111109</c:v>
                </c:pt>
                <c:pt idx="46734">
                  <c:v>45162.270833333336</c:v>
                </c:pt>
                <c:pt idx="46735">
                  <c:v>45162.274305555555</c:v>
                </c:pt>
                <c:pt idx="46736">
                  <c:v>45162.277777777781</c:v>
                </c:pt>
                <c:pt idx="46737">
                  <c:v>45162.28125</c:v>
                </c:pt>
                <c:pt idx="46738">
                  <c:v>45162.284722222219</c:v>
                </c:pt>
                <c:pt idx="46739">
                  <c:v>45162.288194444445</c:v>
                </c:pt>
                <c:pt idx="46740">
                  <c:v>45162.291666666664</c:v>
                </c:pt>
                <c:pt idx="46741">
                  <c:v>45162.295138888891</c:v>
                </c:pt>
                <c:pt idx="46742">
                  <c:v>45162.298611111109</c:v>
                </c:pt>
                <c:pt idx="46743">
                  <c:v>45162.302083333336</c:v>
                </c:pt>
                <c:pt idx="46744">
                  <c:v>45162.305555555555</c:v>
                </c:pt>
                <c:pt idx="46745">
                  <c:v>45162.309027777781</c:v>
                </c:pt>
                <c:pt idx="46746">
                  <c:v>45162.3125</c:v>
                </c:pt>
                <c:pt idx="46747">
                  <c:v>45162.315972222219</c:v>
                </c:pt>
                <c:pt idx="46748">
                  <c:v>45162.319444444445</c:v>
                </c:pt>
                <c:pt idx="46749">
                  <c:v>45162.322916666664</c:v>
                </c:pt>
                <c:pt idx="46750">
                  <c:v>45162.326388888891</c:v>
                </c:pt>
                <c:pt idx="46751">
                  <c:v>45162.329861111109</c:v>
                </c:pt>
                <c:pt idx="46752">
                  <c:v>45162.333333333336</c:v>
                </c:pt>
                <c:pt idx="46753">
                  <c:v>45162.336805555555</c:v>
                </c:pt>
                <c:pt idx="46754">
                  <c:v>45162.340277777781</c:v>
                </c:pt>
                <c:pt idx="46755">
                  <c:v>45162.34375</c:v>
                </c:pt>
                <c:pt idx="46756">
                  <c:v>45162.347222222219</c:v>
                </c:pt>
                <c:pt idx="46757">
                  <c:v>45162.350694444445</c:v>
                </c:pt>
                <c:pt idx="46758">
                  <c:v>45162.354166666664</c:v>
                </c:pt>
                <c:pt idx="46759">
                  <c:v>45162.357638888891</c:v>
                </c:pt>
                <c:pt idx="46760">
                  <c:v>45162.361111111109</c:v>
                </c:pt>
                <c:pt idx="46761">
                  <c:v>45162.364583333336</c:v>
                </c:pt>
                <c:pt idx="46762">
                  <c:v>45162.368055555555</c:v>
                </c:pt>
                <c:pt idx="46763">
                  <c:v>45162.371527777781</c:v>
                </c:pt>
                <c:pt idx="46764">
                  <c:v>45162.375</c:v>
                </c:pt>
                <c:pt idx="46765">
                  <c:v>45162.378472222219</c:v>
                </c:pt>
                <c:pt idx="46766">
                  <c:v>45162.381944444445</c:v>
                </c:pt>
                <c:pt idx="46767">
                  <c:v>45162.385416666664</c:v>
                </c:pt>
                <c:pt idx="46768">
                  <c:v>45162.388888888891</c:v>
                </c:pt>
                <c:pt idx="46769">
                  <c:v>45162.392361111109</c:v>
                </c:pt>
                <c:pt idx="46770">
                  <c:v>45162.395833333336</c:v>
                </c:pt>
                <c:pt idx="46771">
                  <c:v>45162.399305555555</c:v>
                </c:pt>
                <c:pt idx="46772">
                  <c:v>45162.402777777781</c:v>
                </c:pt>
                <c:pt idx="46773">
                  <c:v>45162.40625</c:v>
                </c:pt>
                <c:pt idx="46774">
                  <c:v>45162.409722222219</c:v>
                </c:pt>
                <c:pt idx="46775">
                  <c:v>45162.413194444445</c:v>
                </c:pt>
                <c:pt idx="46776">
                  <c:v>45162.416666666664</c:v>
                </c:pt>
                <c:pt idx="46777">
                  <c:v>45162.420138888891</c:v>
                </c:pt>
                <c:pt idx="46778">
                  <c:v>45162.423611111109</c:v>
                </c:pt>
                <c:pt idx="46779">
                  <c:v>45162.427083333336</c:v>
                </c:pt>
                <c:pt idx="46780">
                  <c:v>45162.430555555555</c:v>
                </c:pt>
                <c:pt idx="46781">
                  <c:v>45162.434027777781</c:v>
                </c:pt>
                <c:pt idx="46782">
                  <c:v>45162.4375</c:v>
                </c:pt>
                <c:pt idx="46783">
                  <c:v>45162.440972222219</c:v>
                </c:pt>
                <c:pt idx="46784">
                  <c:v>45162.444444444445</c:v>
                </c:pt>
                <c:pt idx="46785">
                  <c:v>45162.447916666664</c:v>
                </c:pt>
                <c:pt idx="46786">
                  <c:v>45162.451388888891</c:v>
                </c:pt>
                <c:pt idx="46787">
                  <c:v>45162.454861111109</c:v>
                </c:pt>
                <c:pt idx="46788">
                  <c:v>45162.458333333336</c:v>
                </c:pt>
                <c:pt idx="46789">
                  <c:v>45162.461805555555</c:v>
                </c:pt>
                <c:pt idx="46790">
                  <c:v>45162.465277777781</c:v>
                </c:pt>
                <c:pt idx="46791">
                  <c:v>45162.46875</c:v>
                </c:pt>
                <c:pt idx="46792">
                  <c:v>45162.472222222219</c:v>
                </c:pt>
                <c:pt idx="46793">
                  <c:v>45162.475694444445</c:v>
                </c:pt>
                <c:pt idx="46794">
                  <c:v>45162.479166666664</c:v>
                </c:pt>
                <c:pt idx="46795">
                  <c:v>45162.482638888891</c:v>
                </c:pt>
                <c:pt idx="46796">
                  <c:v>45162.486111111109</c:v>
                </c:pt>
                <c:pt idx="46797">
                  <c:v>45162.489583333336</c:v>
                </c:pt>
                <c:pt idx="46798">
                  <c:v>45162.493055555555</c:v>
                </c:pt>
                <c:pt idx="46799">
                  <c:v>45162.496527777781</c:v>
                </c:pt>
                <c:pt idx="46800">
                  <c:v>45162.5</c:v>
                </c:pt>
                <c:pt idx="46801">
                  <c:v>45162.503472222219</c:v>
                </c:pt>
                <c:pt idx="46802">
                  <c:v>45162.506944444445</c:v>
                </c:pt>
                <c:pt idx="46803">
                  <c:v>45162.510416666664</c:v>
                </c:pt>
                <c:pt idx="46804">
                  <c:v>45162.513888888891</c:v>
                </c:pt>
                <c:pt idx="46805">
                  <c:v>45162.517361111109</c:v>
                </c:pt>
                <c:pt idx="46806">
                  <c:v>45162.520833333336</c:v>
                </c:pt>
                <c:pt idx="46807">
                  <c:v>45162.524305555555</c:v>
                </c:pt>
                <c:pt idx="46808">
                  <c:v>45162.527777777781</c:v>
                </c:pt>
                <c:pt idx="46809">
                  <c:v>45162.53125</c:v>
                </c:pt>
                <c:pt idx="46810">
                  <c:v>45162.534722222219</c:v>
                </c:pt>
                <c:pt idx="46811">
                  <c:v>45162.538194444445</c:v>
                </c:pt>
                <c:pt idx="46812">
                  <c:v>45162.541666666664</c:v>
                </c:pt>
                <c:pt idx="46813">
                  <c:v>45162.545138888891</c:v>
                </c:pt>
                <c:pt idx="46814">
                  <c:v>45162.548611111109</c:v>
                </c:pt>
                <c:pt idx="46815">
                  <c:v>45162.552083333336</c:v>
                </c:pt>
                <c:pt idx="46816">
                  <c:v>45162.555555555555</c:v>
                </c:pt>
                <c:pt idx="46817">
                  <c:v>45162.559027777781</c:v>
                </c:pt>
                <c:pt idx="46818">
                  <c:v>45162.5625</c:v>
                </c:pt>
                <c:pt idx="46819">
                  <c:v>45162.565972222219</c:v>
                </c:pt>
                <c:pt idx="46820">
                  <c:v>45162.569444444445</c:v>
                </c:pt>
                <c:pt idx="46821">
                  <c:v>45162.572916666664</c:v>
                </c:pt>
                <c:pt idx="46822">
                  <c:v>45162.576388888891</c:v>
                </c:pt>
                <c:pt idx="46823">
                  <c:v>45162.579861111109</c:v>
                </c:pt>
                <c:pt idx="46824">
                  <c:v>45162.583333333336</c:v>
                </c:pt>
                <c:pt idx="46825">
                  <c:v>45162.586805555555</c:v>
                </c:pt>
                <c:pt idx="46826">
                  <c:v>45162.590277777781</c:v>
                </c:pt>
                <c:pt idx="46827">
                  <c:v>45162.59375</c:v>
                </c:pt>
                <c:pt idx="46828">
                  <c:v>45162.597222222219</c:v>
                </c:pt>
                <c:pt idx="46829">
                  <c:v>45162.600694444445</c:v>
                </c:pt>
                <c:pt idx="46830">
                  <c:v>45162.604166666664</c:v>
                </c:pt>
                <c:pt idx="46831">
                  <c:v>45162.607638888891</c:v>
                </c:pt>
                <c:pt idx="46832">
                  <c:v>45162.611111111109</c:v>
                </c:pt>
                <c:pt idx="46833">
                  <c:v>45162.614583333336</c:v>
                </c:pt>
                <c:pt idx="46834">
                  <c:v>45162.618055555555</c:v>
                </c:pt>
                <c:pt idx="46835">
                  <c:v>45162.621527777781</c:v>
                </c:pt>
                <c:pt idx="46836">
                  <c:v>45162.625</c:v>
                </c:pt>
                <c:pt idx="46837">
                  <c:v>45162.628472222219</c:v>
                </c:pt>
                <c:pt idx="46838">
                  <c:v>45162.631944444445</c:v>
                </c:pt>
                <c:pt idx="46839">
                  <c:v>45162.635416666664</c:v>
                </c:pt>
                <c:pt idx="46840">
                  <c:v>45162.638888888891</c:v>
                </c:pt>
                <c:pt idx="46841">
                  <c:v>45162.642361111109</c:v>
                </c:pt>
                <c:pt idx="46842">
                  <c:v>45162.645833333336</c:v>
                </c:pt>
                <c:pt idx="46843">
                  <c:v>45162.649305555555</c:v>
                </c:pt>
                <c:pt idx="46844">
                  <c:v>45162.652777777781</c:v>
                </c:pt>
                <c:pt idx="46845">
                  <c:v>45162.65625</c:v>
                </c:pt>
                <c:pt idx="46846">
                  <c:v>45162.659722222219</c:v>
                </c:pt>
                <c:pt idx="46847">
                  <c:v>45162.663194444445</c:v>
                </c:pt>
                <c:pt idx="46848">
                  <c:v>45162.666666666664</c:v>
                </c:pt>
                <c:pt idx="46849">
                  <c:v>45162.670138888891</c:v>
                </c:pt>
                <c:pt idx="46850">
                  <c:v>45162.673611111109</c:v>
                </c:pt>
                <c:pt idx="46851">
                  <c:v>45162.677083333336</c:v>
                </c:pt>
                <c:pt idx="46852">
                  <c:v>45162.680555555555</c:v>
                </c:pt>
                <c:pt idx="46853">
                  <c:v>45162.684027777781</c:v>
                </c:pt>
                <c:pt idx="46854">
                  <c:v>45162.6875</c:v>
                </c:pt>
                <c:pt idx="46855">
                  <c:v>45162.690972222219</c:v>
                </c:pt>
                <c:pt idx="46856">
                  <c:v>45162.694444444445</c:v>
                </c:pt>
                <c:pt idx="46857">
                  <c:v>45162.697916666664</c:v>
                </c:pt>
                <c:pt idx="46858">
                  <c:v>45162.701388888891</c:v>
                </c:pt>
                <c:pt idx="46859">
                  <c:v>45162.704861111109</c:v>
                </c:pt>
                <c:pt idx="46860">
                  <c:v>45162.708333333336</c:v>
                </c:pt>
                <c:pt idx="46861">
                  <c:v>45162.711805555555</c:v>
                </c:pt>
                <c:pt idx="46862">
                  <c:v>45162.715277777781</c:v>
                </c:pt>
                <c:pt idx="46863">
                  <c:v>45162.71875</c:v>
                </c:pt>
                <c:pt idx="46864">
                  <c:v>45162.722222222219</c:v>
                </c:pt>
                <c:pt idx="46865">
                  <c:v>45162.725694444445</c:v>
                </c:pt>
                <c:pt idx="46866">
                  <c:v>45162.729166666664</c:v>
                </c:pt>
                <c:pt idx="46867">
                  <c:v>45162.732638888891</c:v>
                </c:pt>
                <c:pt idx="46868">
                  <c:v>45162.736111111109</c:v>
                </c:pt>
                <c:pt idx="46869">
                  <c:v>45162.739583333336</c:v>
                </c:pt>
                <c:pt idx="46870">
                  <c:v>45162.743055555555</c:v>
                </c:pt>
                <c:pt idx="46871">
                  <c:v>45162.746527777781</c:v>
                </c:pt>
                <c:pt idx="46872">
                  <c:v>45162.75</c:v>
                </c:pt>
                <c:pt idx="46873">
                  <c:v>45162.753472222219</c:v>
                </c:pt>
                <c:pt idx="46874">
                  <c:v>45162.756944444445</c:v>
                </c:pt>
                <c:pt idx="46875">
                  <c:v>45162.760416666664</c:v>
                </c:pt>
                <c:pt idx="46876">
                  <c:v>45162.763888888891</c:v>
                </c:pt>
                <c:pt idx="46877">
                  <c:v>45162.767361111109</c:v>
                </c:pt>
                <c:pt idx="46878">
                  <c:v>45162.770833333336</c:v>
                </c:pt>
                <c:pt idx="46879">
                  <c:v>45162.774305555555</c:v>
                </c:pt>
                <c:pt idx="46880">
                  <c:v>45162.777777777781</c:v>
                </c:pt>
                <c:pt idx="46881">
                  <c:v>45162.78125</c:v>
                </c:pt>
                <c:pt idx="46882">
                  <c:v>45162.784722222219</c:v>
                </c:pt>
                <c:pt idx="46883">
                  <c:v>45162.788194444445</c:v>
                </c:pt>
                <c:pt idx="46884">
                  <c:v>45162.791666666664</c:v>
                </c:pt>
                <c:pt idx="46885">
                  <c:v>45162.795138888891</c:v>
                </c:pt>
                <c:pt idx="46886">
                  <c:v>45162.798611111109</c:v>
                </c:pt>
                <c:pt idx="46887">
                  <c:v>45162.802083333336</c:v>
                </c:pt>
                <c:pt idx="46888">
                  <c:v>45162.805555555555</c:v>
                </c:pt>
                <c:pt idx="46889">
                  <c:v>45162.809027777781</c:v>
                </c:pt>
                <c:pt idx="46890">
                  <c:v>45162.8125</c:v>
                </c:pt>
                <c:pt idx="46891">
                  <c:v>45162.815972222219</c:v>
                </c:pt>
                <c:pt idx="46892">
                  <c:v>45162.819444444445</c:v>
                </c:pt>
                <c:pt idx="46893">
                  <c:v>45162.822916666664</c:v>
                </c:pt>
                <c:pt idx="46894">
                  <c:v>45162.826388888891</c:v>
                </c:pt>
                <c:pt idx="46895">
                  <c:v>45162.829861111109</c:v>
                </c:pt>
                <c:pt idx="46896">
                  <c:v>45162.833333333336</c:v>
                </c:pt>
                <c:pt idx="46897">
                  <c:v>45162.836805555555</c:v>
                </c:pt>
                <c:pt idx="46898">
                  <c:v>45162.840277777781</c:v>
                </c:pt>
                <c:pt idx="46899">
                  <c:v>45162.84375</c:v>
                </c:pt>
                <c:pt idx="46900">
                  <c:v>45162.847222222219</c:v>
                </c:pt>
                <c:pt idx="46901">
                  <c:v>45162.850694444445</c:v>
                </c:pt>
                <c:pt idx="46902">
                  <c:v>45162.854166666664</c:v>
                </c:pt>
                <c:pt idx="46903">
                  <c:v>45162.857638888891</c:v>
                </c:pt>
                <c:pt idx="46904">
                  <c:v>45162.861111111109</c:v>
                </c:pt>
                <c:pt idx="46905">
                  <c:v>45162.864583333336</c:v>
                </c:pt>
                <c:pt idx="46906">
                  <c:v>45162.868055555555</c:v>
                </c:pt>
                <c:pt idx="46907">
                  <c:v>45162.871527777781</c:v>
                </c:pt>
                <c:pt idx="46908">
                  <c:v>45162.875</c:v>
                </c:pt>
                <c:pt idx="46909">
                  <c:v>45162.878472222219</c:v>
                </c:pt>
                <c:pt idx="46910">
                  <c:v>45162.881944444445</c:v>
                </c:pt>
                <c:pt idx="46911">
                  <c:v>45162.885416666664</c:v>
                </c:pt>
                <c:pt idx="46912">
                  <c:v>45162.888888888891</c:v>
                </c:pt>
                <c:pt idx="46913">
                  <c:v>45162.892361111109</c:v>
                </c:pt>
                <c:pt idx="46914">
                  <c:v>45162.895833333336</c:v>
                </c:pt>
                <c:pt idx="46915">
                  <c:v>45162.899305555555</c:v>
                </c:pt>
                <c:pt idx="46916">
                  <c:v>45162.902777777781</c:v>
                </c:pt>
                <c:pt idx="46917">
                  <c:v>45162.90625</c:v>
                </c:pt>
                <c:pt idx="46918">
                  <c:v>45162.909722222219</c:v>
                </c:pt>
                <c:pt idx="46919">
                  <c:v>45162.913194444445</c:v>
                </c:pt>
                <c:pt idx="46920">
                  <c:v>45162.916666666664</c:v>
                </c:pt>
                <c:pt idx="46921">
                  <c:v>45162.920138888891</c:v>
                </c:pt>
                <c:pt idx="46922">
                  <c:v>45162.923611111109</c:v>
                </c:pt>
                <c:pt idx="46923">
                  <c:v>45162.927083333336</c:v>
                </c:pt>
                <c:pt idx="46924">
                  <c:v>45162.930555555555</c:v>
                </c:pt>
                <c:pt idx="46925">
                  <c:v>45162.934027777781</c:v>
                </c:pt>
                <c:pt idx="46926">
                  <c:v>45162.9375</c:v>
                </c:pt>
                <c:pt idx="46927">
                  <c:v>45162.940972222219</c:v>
                </c:pt>
                <c:pt idx="46928">
                  <c:v>45162.944444444445</c:v>
                </c:pt>
                <c:pt idx="46929">
                  <c:v>45162.947916666664</c:v>
                </c:pt>
                <c:pt idx="46930">
                  <c:v>45162.951388888891</c:v>
                </c:pt>
                <c:pt idx="46931">
                  <c:v>45162.954861111109</c:v>
                </c:pt>
                <c:pt idx="46932">
                  <c:v>45162.958333333336</c:v>
                </c:pt>
                <c:pt idx="46933">
                  <c:v>45162.961805555555</c:v>
                </c:pt>
                <c:pt idx="46934">
                  <c:v>45162.965277777781</c:v>
                </c:pt>
                <c:pt idx="46935">
                  <c:v>45162.96875</c:v>
                </c:pt>
                <c:pt idx="46936">
                  <c:v>45162.972222222219</c:v>
                </c:pt>
                <c:pt idx="46937">
                  <c:v>45162.975694444445</c:v>
                </c:pt>
                <c:pt idx="46938">
                  <c:v>45162.979166666664</c:v>
                </c:pt>
                <c:pt idx="46939">
                  <c:v>45162.982638888891</c:v>
                </c:pt>
                <c:pt idx="46940">
                  <c:v>45162.986111111109</c:v>
                </c:pt>
                <c:pt idx="46941">
                  <c:v>45162.989583333336</c:v>
                </c:pt>
                <c:pt idx="46942">
                  <c:v>45162.993055555555</c:v>
                </c:pt>
                <c:pt idx="46943">
                  <c:v>45162.996527777781</c:v>
                </c:pt>
                <c:pt idx="46944">
                  <c:v>45163</c:v>
                </c:pt>
                <c:pt idx="46945">
                  <c:v>45163.003472222219</c:v>
                </c:pt>
                <c:pt idx="46946">
                  <c:v>45163.006944444445</c:v>
                </c:pt>
                <c:pt idx="46947">
                  <c:v>45163.010416666664</c:v>
                </c:pt>
                <c:pt idx="46948">
                  <c:v>45163.013888888891</c:v>
                </c:pt>
                <c:pt idx="46949">
                  <c:v>45163.017361111109</c:v>
                </c:pt>
                <c:pt idx="46950">
                  <c:v>45163.020833333336</c:v>
                </c:pt>
                <c:pt idx="46951">
                  <c:v>45163.024305555555</c:v>
                </c:pt>
                <c:pt idx="46952">
                  <c:v>45163.027777777781</c:v>
                </c:pt>
                <c:pt idx="46953">
                  <c:v>45163.03125</c:v>
                </c:pt>
                <c:pt idx="46954">
                  <c:v>45163.034722222219</c:v>
                </c:pt>
                <c:pt idx="46955">
                  <c:v>45163.038194444445</c:v>
                </c:pt>
                <c:pt idx="46956">
                  <c:v>45163.041666666664</c:v>
                </c:pt>
                <c:pt idx="46957">
                  <c:v>45163.045138888891</c:v>
                </c:pt>
                <c:pt idx="46958">
                  <c:v>45163.048611111109</c:v>
                </c:pt>
                <c:pt idx="46959">
                  <c:v>45163.052083333336</c:v>
                </c:pt>
                <c:pt idx="46960">
                  <c:v>45163.055555555555</c:v>
                </c:pt>
                <c:pt idx="46961">
                  <c:v>45163.059027777781</c:v>
                </c:pt>
                <c:pt idx="46962">
                  <c:v>45163.0625</c:v>
                </c:pt>
                <c:pt idx="46963">
                  <c:v>45163.065972222219</c:v>
                </c:pt>
                <c:pt idx="46964">
                  <c:v>45163.069444444445</c:v>
                </c:pt>
                <c:pt idx="46965">
                  <c:v>45163.072916666664</c:v>
                </c:pt>
                <c:pt idx="46966">
                  <c:v>45163.076388888891</c:v>
                </c:pt>
                <c:pt idx="46967">
                  <c:v>45163.079861111109</c:v>
                </c:pt>
                <c:pt idx="46968">
                  <c:v>45163.083333333336</c:v>
                </c:pt>
                <c:pt idx="46969">
                  <c:v>45163.086805555555</c:v>
                </c:pt>
                <c:pt idx="46970">
                  <c:v>45163.090277777781</c:v>
                </c:pt>
                <c:pt idx="46971">
                  <c:v>45163.09375</c:v>
                </c:pt>
                <c:pt idx="46972">
                  <c:v>45163.097222222219</c:v>
                </c:pt>
                <c:pt idx="46973">
                  <c:v>45163.100694444445</c:v>
                </c:pt>
                <c:pt idx="46974">
                  <c:v>45163.104166666664</c:v>
                </c:pt>
                <c:pt idx="46975">
                  <c:v>45163.107638888891</c:v>
                </c:pt>
                <c:pt idx="46976">
                  <c:v>45163.111111111109</c:v>
                </c:pt>
                <c:pt idx="46977">
                  <c:v>45163.114583333336</c:v>
                </c:pt>
                <c:pt idx="46978">
                  <c:v>45163.118055555555</c:v>
                </c:pt>
                <c:pt idx="46979">
                  <c:v>45163.121527777781</c:v>
                </c:pt>
                <c:pt idx="46980">
                  <c:v>45163.125</c:v>
                </c:pt>
                <c:pt idx="46981">
                  <c:v>45163.128472222219</c:v>
                </c:pt>
                <c:pt idx="46982">
                  <c:v>45163.131944444445</c:v>
                </c:pt>
                <c:pt idx="46983">
                  <c:v>45163.135416666664</c:v>
                </c:pt>
                <c:pt idx="46984">
                  <c:v>45163.138888888891</c:v>
                </c:pt>
                <c:pt idx="46985">
                  <c:v>45163.142361111109</c:v>
                </c:pt>
                <c:pt idx="46986">
                  <c:v>45163.145833333336</c:v>
                </c:pt>
                <c:pt idx="46987">
                  <c:v>45163.149305555555</c:v>
                </c:pt>
                <c:pt idx="46988">
                  <c:v>45163.152777777781</c:v>
                </c:pt>
                <c:pt idx="46989">
                  <c:v>45163.15625</c:v>
                </c:pt>
                <c:pt idx="46990">
                  <c:v>45163.159722222219</c:v>
                </c:pt>
                <c:pt idx="46991">
                  <c:v>45163.163194444445</c:v>
                </c:pt>
                <c:pt idx="46992">
                  <c:v>45163.166666666664</c:v>
                </c:pt>
                <c:pt idx="46993">
                  <c:v>45163.170138888891</c:v>
                </c:pt>
                <c:pt idx="46994">
                  <c:v>45163.173611111109</c:v>
                </c:pt>
                <c:pt idx="46995">
                  <c:v>45163.177083333336</c:v>
                </c:pt>
                <c:pt idx="46996">
                  <c:v>45163.180555555555</c:v>
                </c:pt>
                <c:pt idx="46997">
                  <c:v>45163.184027777781</c:v>
                </c:pt>
                <c:pt idx="46998">
                  <c:v>45163.1875</c:v>
                </c:pt>
                <c:pt idx="46999">
                  <c:v>45163.190972222219</c:v>
                </c:pt>
                <c:pt idx="47000">
                  <c:v>45163.194444444445</c:v>
                </c:pt>
                <c:pt idx="47001">
                  <c:v>45163.197916666664</c:v>
                </c:pt>
                <c:pt idx="47002">
                  <c:v>45163.201388888891</c:v>
                </c:pt>
                <c:pt idx="47003">
                  <c:v>45163.204861111109</c:v>
                </c:pt>
                <c:pt idx="47004">
                  <c:v>45163.208333333336</c:v>
                </c:pt>
                <c:pt idx="47005">
                  <c:v>45163.211805555555</c:v>
                </c:pt>
                <c:pt idx="47006">
                  <c:v>45163.215277777781</c:v>
                </c:pt>
                <c:pt idx="47007">
                  <c:v>45163.21875</c:v>
                </c:pt>
                <c:pt idx="47008">
                  <c:v>45163.222222222219</c:v>
                </c:pt>
                <c:pt idx="47009">
                  <c:v>45163.225694444445</c:v>
                </c:pt>
                <c:pt idx="47010">
                  <c:v>45163.229166666664</c:v>
                </c:pt>
                <c:pt idx="47011">
                  <c:v>45163.232638888891</c:v>
                </c:pt>
                <c:pt idx="47012">
                  <c:v>45163.236111111109</c:v>
                </c:pt>
                <c:pt idx="47013">
                  <c:v>45163.239583333336</c:v>
                </c:pt>
                <c:pt idx="47014">
                  <c:v>45163.243055555555</c:v>
                </c:pt>
                <c:pt idx="47015">
                  <c:v>45163.246527777781</c:v>
                </c:pt>
                <c:pt idx="47016">
                  <c:v>45163.25</c:v>
                </c:pt>
                <c:pt idx="47017">
                  <c:v>45163.253472222219</c:v>
                </c:pt>
                <c:pt idx="47018">
                  <c:v>45163.256944444445</c:v>
                </c:pt>
                <c:pt idx="47019">
                  <c:v>45163.260416666664</c:v>
                </c:pt>
                <c:pt idx="47020">
                  <c:v>45163.263888888891</c:v>
                </c:pt>
                <c:pt idx="47021">
                  <c:v>45163.267361111109</c:v>
                </c:pt>
                <c:pt idx="47022">
                  <c:v>45163.270833333336</c:v>
                </c:pt>
                <c:pt idx="47023">
                  <c:v>45163.274305555555</c:v>
                </c:pt>
                <c:pt idx="47024">
                  <c:v>45163.277777777781</c:v>
                </c:pt>
                <c:pt idx="47025">
                  <c:v>45163.28125</c:v>
                </c:pt>
                <c:pt idx="47026">
                  <c:v>45163.284722222219</c:v>
                </c:pt>
                <c:pt idx="47027">
                  <c:v>45163.288194444445</c:v>
                </c:pt>
                <c:pt idx="47028">
                  <c:v>45163.291666666664</c:v>
                </c:pt>
                <c:pt idx="47029">
                  <c:v>45163.295138888891</c:v>
                </c:pt>
                <c:pt idx="47030">
                  <c:v>45163.298611111109</c:v>
                </c:pt>
                <c:pt idx="47031">
                  <c:v>45163.302083333336</c:v>
                </c:pt>
                <c:pt idx="47032">
                  <c:v>45163.305555555555</c:v>
                </c:pt>
                <c:pt idx="47033">
                  <c:v>45163.309027777781</c:v>
                </c:pt>
                <c:pt idx="47034">
                  <c:v>45163.3125</c:v>
                </c:pt>
                <c:pt idx="47035">
                  <c:v>45163.315972222219</c:v>
                </c:pt>
                <c:pt idx="47036">
                  <c:v>45163.319444444445</c:v>
                </c:pt>
                <c:pt idx="47037">
                  <c:v>45163.322916666664</c:v>
                </c:pt>
                <c:pt idx="47038">
                  <c:v>45163.326388888891</c:v>
                </c:pt>
                <c:pt idx="47039">
                  <c:v>45163.329861111109</c:v>
                </c:pt>
                <c:pt idx="47040">
                  <c:v>45163.333333333336</c:v>
                </c:pt>
                <c:pt idx="47041">
                  <c:v>45163.336805555555</c:v>
                </c:pt>
                <c:pt idx="47042">
                  <c:v>45163.340277777781</c:v>
                </c:pt>
                <c:pt idx="47043">
                  <c:v>45163.34375</c:v>
                </c:pt>
                <c:pt idx="47044">
                  <c:v>45163.347222222219</c:v>
                </c:pt>
                <c:pt idx="47045">
                  <c:v>45163.350694444445</c:v>
                </c:pt>
                <c:pt idx="47046">
                  <c:v>45163.354166666664</c:v>
                </c:pt>
                <c:pt idx="47047">
                  <c:v>45163.357638888891</c:v>
                </c:pt>
                <c:pt idx="47048">
                  <c:v>45163.361111111109</c:v>
                </c:pt>
                <c:pt idx="47049">
                  <c:v>45163.364583333336</c:v>
                </c:pt>
                <c:pt idx="47050">
                  <c:v>45163.368055555555</c:v>
                </c:pt>
                <c:pt idx="47051">
                  <c:v>45163.371527777781</c:v>
                </c:pt>
                <c:pt idx="47052">
                  <c:v>45163.375</c:v>
                </c:pt>
                <c:pt idx="47053">
                  <c:v>45163.378472222219</c:v>
                </c:pt>
                <c:pt idx="47054">
                  <c:v>45163.381944444445</c:v>
                </c:pt>
                <c:pt idx="47055">
                  <c:v>45163.385416666664</c:v>
                </c:pt>
                <c:pt idx="47056">
                  <c:v>45163.388888888891</c:v>
                </c:pt>
                <c:pt idx="47057">
                  <c:v>45163.392361111109</c:v>
                </c:pt>
                <c:pt idx="47058">
                  <c:v>45163.395833333336</c:v>
                </c:pt>
                <c:pt idx="47059">
                  <c:v>45163.399305555555</c:v>
                </c:pt>
                <c:pt idx="47060">
                  <c:v>45163.402777777781</c:v>
                </c:pt>
                <c:pt idx="47061">
                  <c:v>45163.40625</c:v>
                </c:pt>
                <c:pt idx="47062">
                  <c:v>45163.409722222219</c:v>
                </c:pt>
                <c:pt idx="47063">
                  <c:v>45163.413194444445</c:v>
                </c:pt>
                <c:pt idx="47064">
                  <c:v>45163.416666666664</c:v>
                </c:pt>
                <c:pt idx="47065">
                  <c:v>45163.420138888891</c:v>
                </c:pt>
                <c:pt idx="47066">
                  <c:v>45163.423611111109</c:v>
                </c:pt>
                <c:pt idx="47067">
                  <c:v>45163.427083333336</c:v>
                </c:pt>
                <c:pt idx="47068">
                  <c:v>45163.430555555555</c:v>
                </c:pt>
                <c:pt idx="47069">
                  <c:v>45163.434027777781</c:v>
                </c:pt>
                <c:pt idx="47070">
                  <c:v>45163.4375</c:v>
                </c:pt>
                <c:pt idx="47071">
                  <c:v>45163.440972222219</c:v>
                </c:pt>
                <c:pt idx="47072">
                  <c:v>45163.444444444445</c:v>
                </c:pt>
                <c:pt idx="47073">
                  <c:v>45163.447916666664</c:v>
                </c:pt>
                <c:pt idx="47074">
                  <c:v>45163.451388888891</c:v>
                </c:pt>
                <c:pt idx="47075">
                  <c:v>45163.454861111109</c:v>
                </c:pt>
                <c:pt idx="47076">
                  <c:v>45163.458333333336</c:v>
                </c:pt>
                <c:pt idx="47077">
                  <c:v>45163.461805555555</c:v>
                </c:pt>
                <c:pt idx="47078">
                  <c:v>45163.465277777781</c:v>
                </c:pt>
                <c:pt idx="47079">
                  <c:v>45163.46875</c:v>
                </c:pt>
                <c:pt idx="47080">
                  <c:v>45163.472222222219</c:v>
                </c:pt>
                <c:pt idx="47081">
                  <c:v>45163.475694444445</c:v>
                </c:pt>
                <c:pt idx="47082">
                  <c:v>45163.479166666664</c:v>
                </c:pt>
                <c:pt idx="47083">
                  <c:v>45163.482638888891</c:v>
                </c:pt>
                <c:pt idx="47084">
                  <c:v>45163.486111111109</c:v>
                </c:pt>
                <c:pt idx="47085">
                  <c:v>45163.489583333336</c:v>
                </c:pt>
                <c:pt idx="47086">
                  <c:v>45163.493055555555</c:v>
                </c:pt>
                <c:pt idx="47087">
                  <c:v>45163.496527777781</c:v>
                </c:pt>
                <c:pt idx="47088">
                  <c:v>45163.5</c:v>
                </c:pt>
                <c:pt idx="47089">
                  <c:v>45163.503472222219</c:v>
                </c:pt>
                <c:pt idx="47090">
                  <c:v>45163.506944444445</c:v>
                </c:pt>
                <c:pt idx="47091">
                  <c:v>45163.510416666664</c:v>
                </c:pt>
                <c:pt idx="47092">
                  <c:v>45163.513888888891</c:v>
                </c:pt>
                <c:pt idx="47093">
                  <c:v>45163.517361111109</c:v>
                </c:pt>
                <c:pt idx="47094">
                  <c:v>45163.520833333336</c:v>
                </c:pt>
                <c:pt idx="47095">
                  <c:v>45163.524305555555</c:v>
                </c:pt>
                <c:pt idx="47096">
                  <c:v>45163.527777777781</c:v>
                </c:pt>
                <c:pt idx="47097">
                  <c:v>45163.53125</c:v>
                </c:pt>
                <c:pt idx="47098">
                  <c:v>45163.534722222219</c:v>
                </c:pt>
                <c:pt idx="47099">
                  <c:v>45163.538194444445</c:v>
                </c:pt>
                <c:pt idx="47100">
                  <c:v>45163.541666666664</c:v>
                </c:pt>
                <c:pt idx="47101">
                  <c:v>45163.545138888891</c:v>
                </c:pt>
                <c:pt idx="47102">
                  <c:v>45163.548611111109</c:v>
                </c:pt>
                <c:pt idx="47103">
                  <c:v>45163.552083333336</c:v>
                </c:pt>
                <c:pt idx="47104">
                  <c:v>45163.555555555555</c:v>
                </c:pt>
                <c:pt idx="47105">
                  <c:v>45163.559027777781</c:v>
                </c:pt>
                <c:pt idx="47106">
                  <c:v>45163.5625</c:v>
                </c:pt>
                <c:pt idx="47107">
                  <c:v>45163.565972222219</c:v>
                </c:pt>
                <c:pt idx="47108">
                  <c:v>45163.569444444445</c:v>
                </c:pt>
                <c:pt idx="47109">
                  <c:v>45163.572916666664</c:v>
                </c:pt>
                <c:pt idx="47110">
                  <c:v>45163.576388888891</c:v>
                </c:pt>
                <c:pt idx="47111">
                  <c:v>45163.579861111109</c:v>
                </c:pt>
                <c:pt idx="47112">
                  <c:v>45163.583333333336</c:v>
                </c:pt>
                <c:pt idx="47113">
                  <c:v>45163.586805555555</c:v>
                </c:pt>
                <c:pt idx="47114">
                  <c:v>45163.590277777781</c:v>
                </c:pt>
                <c:pt idx="47115">
                  <c:v>45163.59375</c:v>
                </c:pt>
                <c:pt idx="47116">
                  <c:v>45163.597222222219</c:v>
                </c:pt>
                <c:pt idx="47117">
                  <c:v>45163.600694444445</c:v>
                </c:pt>
                <c:pt idx="47118">
                  <c:v>45163.604166666664</c:v>
                </c:pt>
                <c:pt idx="47119">
                  <c:v>45163.607638888891</c:v>
                </c:pt>
                <c:pt idx="47120">
                  <c:v>45163.611111111109</c:v>
                </c:pt>
                <c:pt idx="47121">
                  <c:v>45163.614583333336</c:v>
                </c:pt>
                <c:pt idx="47122">
                  <c:v>45163.618055555555</c:v>
                </c:pt>
                <c:pt idx="47123">
                  <c:v>45163.621527777781</c:v>
                </c:pt>
                <c:pt idx="47124">
                  <c:v>45163.625</c:v>
                </c:pt>
                <c:pt idx="47125">
                  <c:v>45163.628472222219</c:v>
                </c:pt>
                <c:pt idx="47126">
                  <c:v>45163.631944444445</c:v>
                </c:pt>
                <c:pt idx="47127">
                  <c:v>45163.635416666664</c:v>
                </c:pt>
                <c:pt idx="47128">
                  <c:v>45163.638888888891</c:v>
                </c:pt>
                <c:pt idx="47129">
                  <c:v>45163.642361111109</c:v>
                </c:pt>
                <c:pt idx="47130">
                  <c:v>45163.645833333336</c:v>
                </c:pt>
                <c:pt idx="47131">
                  <c:v>45163.649305555555</c:v>
                </c:pt>
                <c:pt idx="47132">
                  <c:v>45163.652777777781</c:v>
                </c:pt>
                <c:pt idx="47133">
                  <c:v>45163.65625</c:v>
                </c:pt>
                <c:pt idx="47134">
                  <c:v>45163.659722222219</c:v>
                </c:pt>
                <c:pt idx="47135">
                  <c:v>45163.663194444445</c:v>
                </c:pt>
                <c:pt idx="47136">
                  <c:v>45163.666666666664</c:v>
                </c:pt>
                <c:pt idx="47137">
                  <c:v>45163.670138888891</c:v>
                </c:pt>
                <c:pt idx="47138">
                  <c:v>45163.673611111109</c:v>
                </c:pt>
                <c:pt idx="47139">
                  <c:v>45163.677083333336</c:v>
                </c:pt>
                <c:pt idx="47140">
                  <c:v>45163.680555555555</c:v>
                </c:pt>
                <c:pt idx="47141">
                  <c:v>45163.684027777781</c:v>
                </c:pt>
                <c:pt idx="47142">
                  <c:v>45163.6875</c:v>
                </c:pt>
                <c:pt idx="47143">
                  <c:v>45163.690972222219</c:v>
                </c:pt>
                <c:pt idx="47144">
                  <c:v>45163.694444444445</c:v>
                </c:pt>
                <c:pt idx="47145">
                  <c:v>45163.697916666664</c:v>
                </c:pt>
                <c:pt idx="47146">
                  <c:v>45163.701388888891</c:v>
                </c:pt>
                <c:pt idx="47147">
                  <c:v>45163.704861111109</c:v>
                </c:pt>
                <c:pt idx="47148">
                  <c:v>45163.708333333336</c:v>
                </c:pt>
                <c:pt idx="47149">
                  <c:v>45163.711805555555</c:v>
                </c:pt>
                <c:pt idx="47150">
                  <c:v>45163.715277777781</c:v>
                </c:pt>
                <c:pt idx="47151">
                  <c:v>45163.71875</c:v>
                </c:pt>
                <c:pt idx="47152">
                  <c:v>45163.722222222219</c:v>
                </c:pt>
                <c:pt idx="47153">
                  <c:v>45163.725694444445</c:v>
                </c:pt>
                <c:pt idx="47154">
                  <c:v>45163.729166666664</c:v>
                </c:pt>
                <c:pt idx="47155">
                  <c:v>45163.732638888891</c:v>
                </c:pt>
                <c:pt idx="47156">
                  <c:v>45163.736111111109</c:v>
                </c:pt>
                <c:pt idx="47157">
                  <c:v>45163.739583333336</c:v>
                </c:pt>
                <c:pt idx="47158">
                  <c:v>45163.743055555555</c:v>
                </c:pt>
                <c:pt idx="47159">
                  <c:v>45163.746527777781</c:v>
                </c:pt>
                <c:pt idx="47160">
                  <c:v>45163.75</c:v>
                </c:pt>
                <c:pt idx="47161">
                  <c:v>45163.753472222219</c:v>
                </c:pt>
                <c:pt idx="47162">
                  <c:v>45163.756944444445</c:v>
                </c:pt>
                <c:pt idx="47163">
                  <c:v>45163.760416666664</c:v>
                </c:pt>
                <c:pt idx="47164">
                  <c:v>45163.763888888891</c:v>
                </c:pt>
                <c:pt idx="47165">
                  <c:v>45163.767361111109</c:v>
                </c:pt>
                <c:pt idx="47166">
                  <c:v>45163.770833333336</c:v>
                </c:pt>
                <c:pt idx="47167">
                  <c:v>45163.774305555555</c:v>
                </c:pt>
                <c:pt idx="47168">
                  <c:v>45163.777777777781</c:v>
                </c:pt>
                <c:pt idx="47169">
                  <c:v>45163.78125</c:v>
                </c:pt>
                <c:pt idx="47170">
                  <c:v>45163.784722222219</c:v>
                </c:pt>
                <c:pt idx="47171">
                  <c:v>45163.788194444445</c:v>
                </c:pt>
                <c:pt idx="47172">
                  <c:v>45163.791666666664</c:v>
                </c:pt>
                <c:pt idx="47173">
                  <c:v>45163.795138888891</c:v>
                </c:pt>
                <c:pt idx="47174">
                  <c:v>45163.798611111109</c:v>
                </c:pt>
                <c:pt idx="47175">
                  <c:v>45163.802083333336</c:v>
                </c:pt>
                <c:pt idx="47176">
                  <c:v>45163.805555555555</c:v>
                </c:pt>
                <c:pt idx="47177">
                  <c:v>45163.809027777781</c:v>
                </c:pt>
                <c:pt idx="47178">
                  <c:v>45163.8125</c:v>
                </c:pt>
                <c:pt idx="47179">
                  <c:v>45163.815972222219</c:v>
                </c:pt>
                <c:pt idx="47180">
                  <c:v>45163.819444444445</c:v>
                </c:pt>
                <c:pt idx="47181">
                  <c:v>45163.822916666664</c:v>
                </c:pt>
                <c:pt idx="47182">
                  <c:v>45163.826388888891</c:v>
                </c:pt>
                <c:pt idx="47183">
                  <c:v>45163.829861111109</c:v>
                </c:pt>
                <c:pt idx="47184">
                  <c:v>45163.833333333336</c:v>
                </c:pt>
                <c:pt idx="47185">
                  <c:v>45163.836805555555</c:v>
                </c:pt>
                <c:pt idx="47186">
                  <c:v>45163.840277777781</c:v>
                </c:pt>
                <c:pt idx="47187">
                  <c:v>45163.84375</c:v>
                </c:pt>
                <c:pt idx="47188">
                  <c:v>45163.847222222219</c:v>
                </c:pt>
                <c:pt idx="47189">
                  <c:v>45163.850694444445</c:v>
                </c:pt>
                <c:pt idx="47190">
                  <c:v>45163.854166666664</c:v>
                </c:pt>
                <c:pt idx="47191">
                  <c:v>45163.857638888891</c:v>
                </c:pt>
                <c:pt idx="47192">
                  <c:v>45163.861111111109</c:v>
                </c:pt>
                <c:pt idx="47193">
                  <c:v>45163.864583333336</c:v>
                </c:pt>
                <c:pt idx="47194">
                  <c:v>45163.868055555555</c:v>
                </c:pt>
                <c:pt idx="47195">
                  <c:v>45163.871527777781</c:v>
                </c:pt>
                <c:pt idx="47196">
                  <c:v>45163.875</c:v>
                </c:pt>
                <c:pt idx="47197">
                  <c:v>45163.878472222219</c:v>
                </c:pt>
                <c:pt idx="47198">
                  <c:v>45163.881944444445</c:v>
                </c:pt>
                <c:pt idx="47199">
                  <c:v>45163.885416666664</c:v>
                </c:pt>
                <c:pt idx="47200">
                  <c:v>45163.888888888891</c:v>
                </c:pt>
                <c:pt idx="47201">
                  <c:v>45163.892361111109</c:v>
                </c:pt>
                <c:pt idx="47202">
                  <c:v>45163.895833333336</c:v>
                </c:pt>
                <c:pt idx="47203">
                  <c:v>45163.899305555555</c:v>
                </c:pt>
                <c:pt idx="47204">
                  <c:v>45163.902777777781</c:v>
                </c:pt>
                <c:pt idx="47205">
                  <c:v>45163.90625</c:v>
                </c:pt>
                <c:pt idx="47206">
                  <c:v>45163.909722222219</c:v>
                </c:pt>
                <c:pt idx="47207">
                  <c:v>45163.913194444445</c:v>
                </c:pt>
                <c:pt idx="47208">
                  <c:v>45163.916666666664</c:v>
                </c:pt>
                <c:pt idx="47209">
                  <c:v>45163.920138888891</c:v>
                </c:pt>
                <c:pt idx="47210">
                  <c:v>45163.923611111109</c:v>
                </c:pt>
                <c:pt idx="47211">
                  <c:v>45163.927083333336</c:v>
                </c:pt>
                <c:pt idx="47212">
                  <c:v>45163.930555555555</c:v>
                </c:pt>
                <c:pt idx="47213">
                  <c:v>45163.934027777781</c:v>
                </c:pt>
                <c:pt idx="47214">
                  <c:v>45163.9375</c:v>
                </c:pt>
                <c:pt idx="47215">
                  <c:v>45163.940972222219</c:v>
                </c:pt>
                <c:pt idx="47216">
                  <c:v>45163.944444444445</c:v>
                </c:pt>
                <c:pt idx="47217">
                  <c:v>45163.947916666664</c:v>
                </c:pt>
                <c:pt idx="47218">
                  <c:v>45163.951388888891</c:v>
                </c:pt>
                <c:pt idx="47219">
                  <c:v>45163.954861111109</c:v>
                </c:pt>
                <c:pt idx="47220">
                  <c:v>45163.958333333336</c:v>
                </c:pt>
                <c:pt idx="47221">
                  <c:v>45163.961805555555</c:v>
                </c:pt>
                <c:pt idx="47222">
                  <c:v>45163.965277777781</c:v>
                </c:pt>
                <c:pt idx="47223">
                  <c:v>45163.96875</c:v>
                </c:pt>
                <c:pt idx="47224">
                  <c:v>45163.972222222219</c:v>
                </c:pt>
                <c:pt idx="47225">
                  <c:v>45163.975694444445</c:v>
                </c:pt>
                <c:pt idx="47226">
                  <c:v>45163.979166666664</c:v>
                </c:pt>
                <c:pt idx="47227">
                  <c:v>45163.982638888891</c:v>
                </c:pt>
                <c:pt idx="47228">
                  <c:v>45163.986111111109</c:v>
                </c:pt>
                <c:pt idx="47229">
                  <c:v>45163.989583333336</c:v>
                </c:pt>
                <c:pt idx="47230">
                  <c:v>45163.993055555555</c:v>
                </c:pt>
                <c:pt idx="47231">
                  <c:v>45163.996527777781</c:v>
                </c:pt>
                <c:pt idx="47232">
                  <c:v>45164</c:v>
                </c:pt>
                <c:pt idx="47233">
                  <c:v>45164.003472222219</c:v>
                </c:pt>
                <c:pt idx="47234">
                  <c:v>45164.006944444445</c:v>
                </c:pt>
                <c:pt idx="47235">
                  <c:v>45164.010416666664</c:v>
                </c:pt>
                <c:pt idx="47236">
                  <c:v>45164.013888888891</c:v>
                </c:pt>
                <c:pt idx="47237">
                  <c:v>45164.017361111109</c:v>
                </c:pt>
                <c:pt idx="47238">
                  <c:v>45164.020833333336</c:v>
                </c:pt>
                <c:pt idx="47239">
                  <c:v>45164.024305555555</c:v>
                </c:pt>
                <c:pt idx="47240">
                  <c:v>45164.027777777781</c:v>
                </c:pt>
                <c:pt idx="47241">
                  <c:v>45164.03125</c:v>
                </c:pt>
                <c:pt idx="47242">
                  <c:v>45164.034722222219</c:v>
                </c:pt>
                <c:pt idx="47243">
                  <c:v>45164.038194444445</c:v>
                </c:pt>
                <c:pt idx="47244">
                  <c:v>45164.041666666664</c:v>
                </c:pt>
                <c:pt idx="47245">
                  <c:v>45164.045138888891</c:v>
                </c:pt>
                <c:pt idx="47246">
                  <c:v>45164.048611111109</c:v>
                </c:pt>
                <c:pt idx="47247">
                  <c:v>45164.052083333336</c:v>
                </c:pt>
                <c:pt idx="47248">
                  <c:v>45164.055555555555</c:v>
                </c:pt>
                <c:pt idx="47249">
                  <c:v>45164.059027777781</c:v>
                </c:pt>
                <c:pt idx="47250">
                  <c:v>45164.0625</c:v>
                </c:pt>
                <c:pt idx="47251">
                  <c:v>45164.065972222219</c:v>
                </c:pt>
                <c:pt idx="47252">
                  <c:v>45164.069444444445</c:v>
                </c:pt>
                <c:pt idx="47253">
                  <c:v>45164.072916666664</c:v>
                </c:pt>
                <c:pt idx="47254">
                  <c:v>45164.076388888891</c:v>
                </c:pt>
                <c:pt idx="47255">
                  <c:v>45164.079861111109</c:v>
                </c:pt>
                <c:pt idx="47256">
                  <c:v>45164.083333333336</c:v>
                </c:pt>
                <c:pt idx="47257">
                  <c:v>45164.086805555555</c:v>
                </c:pt>
                <c:pt idx="47258">
                  <c:v>45164.090277777781</c:v>
                </c:pt>
                <c:pt idx="47259">
                  <c:v>45164.09375</c:v>
                </c:pt>
                <c:pt idx="47260">
                  <c:v>45164.097222222219</c:v>
                </c:pt>
                <c:pt idx="47261">
                  <c:v>45164.100694444445</c:v>
                </c:pt>
                <c:pt idx="47262">
                  <c:v>45164.104166666664</c:v>
                </c:pt>
                <c:pt idx="47263">
                  <c:v>45164.107638888891</c:v>
                </c:pt>
                <c:pt idx="47264">
                  <c:v>45164.111111111109</c:v>
                </c:pt>
                <c:pt idx="47265">
                  <c:v>45164.114583333336</c:v>
                </c:pt>
                <c:pt idx="47266">
                  <c:v>45164.118055555555</c:v>
                </c:pt>
                <c:pt idx="47267">
                  <c:v>45164.121527777781</c:v>
                </c:pt>
                <c:pt idx="47268">
                  <c:v>45164.125</c:v>
                </c:pt>
                <c:pt idx="47269">
                  <c:v>45164.128472222219</c:v>
                </c:pt>
                <c:pt idx="47270">
                  <c:v>45164.131944444445</c:v>
                </c:pt>
                <c:pt idx="47271">
                  <c:v>45164.135416666664</c:v>
                </c:pt>
                <c:pt idx="47272">
                  <c:v>45164.138888888891</c:v>
                </c:pt>
                <c:pt idx="47273">
                  <c:v>45164.142361111109</c:v>
                </c:pt>
                <c:pt idx="47274">
                  <c:v>45164.145833333336</c:v>
                </c:pt>
                <c:pt idx="47275">
                  <c:v>45164.149305555555</c:v>
                </c:pt>
                <c:pt idx="47276">
                  <c:v>45164.152777777781</c:v>
                </c:pt>
                <c:pt idx="47277">
                  <c:v>45164.15625</c:v>
                </c:pt>
                <c:pt idx="47278">
                  <c:v>45164.159722222219</c:v>
                </c:pt>
                <c:pt idx="47279">
                  <c:v>45164.163194444445</c:v>
                </c:pt>
                <c:pt idx="47280">
                  <c:v>45164.166666666664</c:v>
                </c:pt>
                <c:pt idx="47281">
                  <c:v>45164.170138888891</c:v>
                </c:pt>
                <c:pt idx="47282">
                  <c:v>45164.173611111109</c:v>
                </c:pt>
                <c:pt idx="47283">
                  <c:v>45164.177083333336</c:v>
                </c:pt>
                <c:pt idx="47284">
                  <c:v>45164.180555555555</c:v>
                </c:pt>
                <c:pt idx="47285">
                  <c:v>45164.184027777781</c:v>
                </c:pt>
                <c:pt idx="47286">
                  <c:v>45164.1875</c:v>
                </c:pt>
                <c:pt idx="47287">
                  <c:v>45164.190972222219</c:v>
                </c:pt>
                <c:pt idx="47288">
                  <c:v>45164.194444444445</c:v>
                </c:pt>
                <c:pt idx="47289">
                  <c:v>45164.197916666664</c:v>
                </c:pt>
                <c:pt idx="47290">
                  <c:v>45164.201388888891</c:v>
                </c:pt>
                <c:pt idx="47291">
                  <c:v>45164.204861111109</c:v>
                </c:pt>
                <c:pt idx="47292">
                  <c:v>45164.208333333336</c:v>
                </c:pt>
                <c:pt idx="47293">
                  <c:v>45164.211805555555</c:v>
                </c:pt>
                <c:pt idx="47294">
                  <c:v>45164.215277777781</c:v>
                </c:pt>
                <c:pt idx="47295">
                  <c:v>45164.21875</c:v>
                </c:pt>
                <c:pt idx="47296">
                  <c:v>45164.222222222219</c:v>
                </c:pt>
                <c:pt idx="47297">
                  <c:v>45164.225694444445</c:v>
                </c:pt>
                <c:pt idx="47298">
                  <c:v>45164.229166666664</c:v>
                </c:pt>
                <c:pt idx="47299">
                  <c:v>45164.232638888891</c:v>
                </c:pt>
                <c:pt idx="47300">
                  <c:v>45164.236111111109</c:v>
                </c:pt>
                <c:pt idx="47301">
                  <c:v>45164.239583333336</c:v>
                </c:pt>
                <c:pt idx="47302">
                  <c:v>45164.243055555555</c:v>
                </c:pt>
                <c:pt idx="47303">
                  <c:v>45164.246527777781</c:v>
                </c:pt>
                <c:pt idx="47304">
                  <c:v>45164.25</c:v>
                </c:pt>
                <c:pt idx="47305">
                  <c:v>45164.253472222219</c:v>
                </c:pt>
                <c:pt idx="47306">
                  <c:v>45164.256944444445</c:v>
                </c:pt>
                <c:pt idx="47307">
                  <c:v>45164.260416666664</c:v>
                </c:pt>
                <c:pt idx="47308">
                  <c:v>45164.263888888891</c:v>
                </c:pt>
                <c:pt idx="47309">
                  <c:v>45164.267361111109</c:v>
                </c:pt>
                <c:pt idx="47310">
                  <c:v>45164.270833333336</c:v>
                </c:pt>
                <c:pt idx="47311">
                  <c:v>45164.274305555555</c:v>
                </c:pt>
                <c:pt idx="47312">
                  <c:v>45164.277777777781</c:v>
                </c:pt>
                <c:pt idx="47313">
                  <c:v>45164.28125</c:v>
                </c:pt>
                <c:pt idx="47314">
                  <c:v>45164.284722222219</c:v>
                </c:pt>
                <c:pt idx="47315">
                  <c:v>45164.288194444445</c:v>
                </c:pt>
                <c:pt idx="47316">
                  <c:v>45164.291666666664</c:v>
                </c:pt>
                <c:pt idx="47317">
                  <c:v>45164.295138888891</c:v>
                </c:pt>
                <c:pt idx="47318">
                  <c:v>45164.298611111109</c:v>
                </c:pt>
                <c:pt idx="47319">
                  <c:v>45164.302083333336</c:v>
                </c:pt>
                <c:pt idx="47320">
                  <c:v>45164.305555555555</c:v>
                </c:pt>
                <c:pt idx="47321">
                  <c:v>45164.309027777781</c:v>
                </c:pt>
                <c:pt idx="47322">
                  <c:v>45164.3125</c:v>
                </c:pt>
                <c:pt idx="47323">
                  <c:v>45164.315972222219</c:v>
                </c:pt>
                <c:pt idx="47324">
                  <c:v>45164.319444444445</c:v>
                </c:pt>
                <c:pt idx="47325">
                  <c:v>45164.322916666664</c:v>
                </c:pt>
                <c:pt idx="47326">
                  <c:v>45164.326388888891</c:v>
                </c:pt>
                <c:pt idx="47327">
                  <c:v>45164.329861111109</c:v>
                </c:pt>
                <c:pt idx="47328">
                  <c:v>45164.333333333336</c:v>
                </c:pt>
                <c:pt idx="47329">
                  <c:v>45164.336805555555</c:v>
                </c:pt>
                <c:pt idx="47330">
                  <c:v>45164.340277777781</c:v>
                </c:pt>
                <c:pt idx="47331">
                  <c:v>45164.34375</c:v>
                </c:pt>
                <c:pt idx="47332">
                  <c:v>45164.347222222219</c:v>
                </c:pt>
                <c:pt idx="47333">
                  <c:v>45164.350694444445</c:v>
                </c:pt>
                <c:pt idx="47334">
                  <c:v>45164.354166666664</c:v>
                </c:pt>
                <c:pt idx="47335">
                  <c:v>45164.357638888891</c:v>
                </c:pt>
                <c:pt idx="47336">
                  <c:v>45164.361111111109</c:v>
                </c:pt>
                <c:pt idx="47337">
                  <c:v>45164.364583333336</c:v>
                </c:pt>
                <c:pt idx="47338">
                  <c:v>45164.368055555555</c:v>
                </c:pt>
                <c:pt idx="47339">
                  <c:v>45164.371527777781</c:v>
                </c:pt>
                <c:pt idx="47340">
                  <c:v>45164.375</c:v>
                </c:pt>
                <c:pt idx="47341">
                  <c:v>45164.378472222219</c:v>
                </c:pt>
                <c:pt idx="47342">
                  <c:v>45164.381944444445</c:v>
                </c:pt>
                <c:pt idx="47343">
                  <c:v>45164.385416666664</c:v>
                </c:pt>
                <c:pt idx="47344">
                  <c:v>45164.388888888891</c:v>
                </c:pt>
                <c:pt idx="47345">
                  <c:v>45164.392361111109</c:v>
                </c:pt>
                <c:pt idx="47346">
                  <c:v>45164.395833333336</c:v>
                </c:pt>
                <c:pt idx="47347">
                  <c:v>45164.399305555555</c:v>
                </c:pt>
                <c:pt idx="47348">
                  <c:v>45164.402777777781</c:v>
                </c:pt>
                <c:pt idx="47349">
                  <c:v>45164.40625</c:v>
                </c:pt>
                <c:pt idx="47350">
                  <c:v>45164.409722222219</c:v>
                </c:pt>
                <c:pt idx="47351">
                  <c:v>45164.413194444445</c:v>
                </c:pt>
                <c:pt idx="47352">
                  <c:v>45164.416666666664</c:v>
                </c:pt>
                <c:pt idx="47353">
                  <c:v>45164.420138888891</c:v>
                </c:pt>
                <c:pt idx="47354">
                  <c:v>45164.423611111109</c:v>
                </c:pt>
                <c:pt idx="47355">
                  <c:v>45164.427083333336</c:v>
                </c:pt>
                <c:pt idx="47356">
                  <c:v>45164.430555555555</c:v>
                </c:pt>
                <c:pt idx="47357">
                  <c:v>45164.434027777781</c:v>
                </c:pt>
                <c:pt idx="47358">
                  <c:v>45164.4375</c:v>
                </c:pt>
                <c:pt idx="47359">
                  <c:v>45164.440972222219</c:v>
                </c:pt>
                <c:pt idx="47360">
                  <c:v>45164.444444444445</c:v>
                </c:pt>
                <c:pt idx="47361">
                  <c:v>45164.447916666664</c:v>
                </c:pt>
                <c:pt idx="47362">
                  <c:v>45164.451388888891</c:v>
                </c:pt>
                <c:pt idx="47363">
                  <c:v>45164.454861111109</c:v>
                </c:pt>
                <c:pt idx="47364">
                  <c:v>45164.458333333336</c:v>
                </c:pt>
                <c:pt idx="47365">
                  <c:v>45164.461805555555</c:v>
                </c:pt>
                <c:pt idx="47366">
                  <c:v>45164.465277777781</c:v>
                </c:pt>
                <c:pt idx="47367">
                  <c:v>45164.46875</c:v>
                </c:pt>
                <c:pt idx="47368">
                  <c:v>45164.472222222219</c:v>
                </c:pt>
                <c:pt idx="47369">
                  <c:v>45164.475694444445</c:v>
                </c:pt>
                <c:pt idx="47370">
                  <c:v>45164.479166666664</c:v>
                </c:pt>
                <c:pt idx="47371">
                  <c:v>45164.482638888891</c:v>
                </c:pt>
                <c:pt idx="47372">
                  <c:v>45164.486111111109</c:v>
                </c:pt>
                <c:pt idx="47373">
                  <c:v>45164.489583333336</c:v>
                </c:pt>
                <c:pt idx="47374">
                  <c:v>45164.493055555555</c:v>
                </c:pt>
                <c:pt idx="47375">
                  <c:v>45164.496527777781</c:v>
                </c:pt>
                <c:pt idx="47376">
                  <c:v>45164.5</c:v>
                </c:pt>
                <c:pt idx="47377">
                  <c:v>45164.503472222219</c:v>
                </c:pt>
                <c:pt idx="47378">
                  <c:v>45164.506944444445</c:v>
                </c:pt>
                <c:pt idx="47379">
                  <c:v>45164.510416666664</c:v>
                </c:pt>
                <c:pt idx="47380">
                  <c:v>45164.513888888891</c:v>
                </c:pt>
                <c:pt idx="47381">
                  <c:v>45164.517361111109</c:v>
                </c:pt>
                <c:pt idx="47382">
                  <c:v>45164.520833333336</c:v>
                </c:pt>
                <c:pt idx="47383">
                  <c:v>45164.524305555555</c:v>
                </c:pt>
                <c:pt idx="47384">
                  <c:v>45164.527777777781</c:v>
                </c:pt>
                <c:pt idx="47385">
                  <c:v>45164.53125</c:v>
                </c:pt>
                <c:pt idx="47386">
                  <c:v>45164.534722222219</c:v>
                </c:pt>
                <c:pt idx="47387">
                  <c:v>45164.538194444445</c:v>
                </c:pt>
                <c:pt idx="47388">
                  <c:v>45164.541666666664</c:v>
                </c:pt>
                <c:pt idx="47389">
                  <c:v>45164.545138888891</c:v>
                </c:pt>
                <c:pt idx="47390">
                  <c:v>45164.548611111109</c:v>
                </c:pt>
                <c:pt idx="47391">
                  <c:v>45164.552083333336</c:v>
                </c:pt>
                <c:pt idx="47392">
                  <c:v>45164.555555555555</c:v>
                </c:pt>
                <c:pt idx="47393">
                  <c:v>45164.559027777781</c:v>
                </c:pt>
                <c:pt idx="47394">
                  <c:v>45164.5625</c:v>
                </c:pt>
                <c:pt idx="47395">
                  <c:v>45164.565972222219</c:v>
                </c:pt>
                <c:pt idx="47396">
                  <c:v>45164.569444444445</c:v>
                </c:pt>
                <c:pt idx="47397">
                  <c:v>45164.572916666664</c:v>
                </c:pt>
                <c:pt idx="47398">
                  <c:v>45164.576388888891</c:v>
                </c:pt>
                <c:pt idx="47399">
                  <c:v>45164.579861111109</c:v>
                </c:pt>
                <c:pt idx="47400">
                  <c:v>45164.583333333336</c:v>
                </c:pt>
                <c:pt idx="47401">
                  <c:v>45164.586805555555</c:v>
                </c:pt>
                <c:pt idx="47402">
                  <c:v>45164.590277777781</c:v>
                </c:pt>
                <c:pt idx="47403">
                  <c:v>45164.59375</c:v>
                </c:pt>
                <c:pt idx="47404">
                  <c:v>45164.597222222219</c:v>
                </c:pt>
                <c:pt idx="47405">
                  <c:v>45164.600694444445</c:v>
                </c:pt>
                <c:pt idx="47406">
                  <c:v>45164.604166666664</c:v>
                </c:pt>
                <c:pt idx="47407">
                  <c:v>45164.607638888891</c:v>
                </c:pt>
                <c:pt idx="47408">
                  <c:v>45164.611111111109</c:v>
                </c:pt>
                <c:pt idx="47409">
                  <c:v>45164.614583333336</c:v>
                </c:pt>
                <c:pt idx="47410">
                  <c:v>45164.618055555555</c:v>
                </c:pt>
                <c:pt idx="47411">
                  <c:v>45164.621527777781</c:v>
                </c:pt>
                <c:pt idx="47412">
                  <c:v>45164.625</c:v>
                </c:pt>
                <c:pt idx="47413">
                  <c:v>45164.628472222219</c:v>
                </c:pt>
                <c:pt idx="47414">
                  <c:v>45164.631944444445</c:v>
                </c:pt>
                <c:pt idx="47415">
                  <c:v>45164.635416666664</c:v>
                </c:pt>
                <c:pt idx="47416">
                  <c:v>45164.638888888891</c:v>
                </c:pt>
                <c:pt idx="47417">
                  <c:v>45164.642361111109</c:v>
                </c:pt>
                <c:pt idx="47418">
                  <c:v>45164.645833333336</c:v>
                </c:pt>
                <c:pt idx="47419">
                  <c:v>45164.649305555555</c:v>
                </c:pt>
                <c:pt idx="47420">
                  <c:v>45164.652777777781</c:v>
                </c:pt>
                <c:pt idx="47421">
                  <c:v>45164.65625</c:v>
                </c:pt>
                <c:pt idx="47422">
                  <c:v>45164.659722222219</c:v>
                </c:pt>
                <c:pt idx="47423">
                  <c:v>45164.663194444445</c:v>
                </c:pt>
                <c:pt idx="47424">
                  <c:v>45164.666666666664</c:v>
                </c:pt>
                <c:pt idx="47425">
                  <c:v>45164.670138888891</c:v>
                </c:pt>
                <c:pt idx="47426">
                  <c:v>45164.673611111109</c:v>
                </c:pt>
                <c:pt idx="47427">
                  <c:v>45164.677083333336</c:v>
                </c:pt>
                <c:pt idx="47428">
                  <c:v>45164.680555555555</c:v>
                </c:pt>
                <c:pt idx="47429">
                  <c:v>45164.684027777781</c:v>
                </c:pt>
                <c:pt idx="47430">
                  <c:v>45164.6875</c:v>
                </c:pt>
                <c:pt idx="47431">
                  <c:v>45164.690972222219</c:v>
                </c:pt>
                <c:pt idx="47432">
                  <c:v>45164.694444444445</c:v>
                </c:pt>
                <c:pt idx="47433">
                  <c:v>45164.697916666664</c:v>
                </c:pt>
                <c:pt idx="47434">
                  <c:v>45164.701388888891</c:v>
                </c:pt>
                <c:pt idx="47435">
                  <c:v>45164.704861111109</c:v>
                </c:pt>
                <c:pt idx="47436">
                  <c:v>45164.708333333336</c:v>
                </c:pt>
                <c:pt idx="47437">
                  <c:v>45164.711805555555</c:v>
                </c:pt>
                <c:pt idx="47438">
                  <c:v>45164.715277777781</c:v>
                </c:pt>
                <c:pt idx="47439">
                  <c:v>45164.71875</c:v>
                </c:pt>
                <c:pt idx="47440">
                  <c:v>45164.722222222219</c:v>
                </c:pt>
                <c:pt idx="47441">
                  <c:v>45164.725694444445</c:v>
                </c:pt>
                <c:pt idx="47442">
                  <c:v>45164.729166666664</c:v>
                </c:pt>
                <c:pt idx="47443">
                  <c:v>45164.732638888891</c:v>
                </c:pt>
                <c:pt idx="47444">
                  <c:v>45164.736111111109</c:v>
                </c:pt>
                <c:pt idx="47445">
                  <c:v>45164.739583333336</c:v>
                </c:pt>
                <c:pt idx="47446">
                  <c:v>45164.743055555555</c:v>
                </c:pt>
                <c:pt idx="47447">
                  <c:v>45164.746527777781</c:v>
                </c:pt>
                <c:pt idx="47448">
                  <c:v>45164.75</c:v>
                </c:pt>
                <c:pt idx="47449">
                  <c:v>45164.753472222219</c:v>
                </c:pt>
                <c:pt idx="47450">
                  <c:v>45164.756944444445</c:v>
                </c:pt>
                <c:pt idx="47451">
                  <c:v>45164.760416666664</c:v>
                </c:pt>
                <c:pt idx="47452">
                  <c:v>45164.763888888891</c:v>
                </c:pt>
                <c:pt idx="47453">
                  <c:v>45164.767361111109</c:v>
                </c:pt>
                <c:pt idx="47454">
                  <c:v>45164.770833333336</c:v>
                </c:pt>
                <c:pt idx="47455">
                  <c:v>45164.774305555555</c:v>
                </c:pt>
                <c:pt idx="47456">
                  <c:v>45164.777777777781</c:v>
                </c:pt>
                <c:pt idx="47457">
                  <c:v>45164.78125</c:v>
                </c:pt>
                <c:pt idx="47458">
                  <c:v>45164.784722222219</c:v>
                </c:pt>
                <c:pt idx="47459">
                  <c:v>45164.788194444445</c:v>
                </c:pt>
                <c:pt idx="47460">
                  <c:v>45164.791666666664</c:v>
                </c:pt>
                <c:pt idx="47461">
                  <c:v>45164.795138888891</c:v>
                </c:pt>
                <c:pt idx="47462">
                  <c:v>45164.798611111109</c:v>
                </c:pt>
                <c:pt idx="47463">
                  <c:v>45164.802083333336</c:v>
                </c:pt>
                <c:pt idx="47464">
                  <c:v>45164.805555555555</c:v>
                </c:pt>
                <c:pt idx="47465">
                  <c:v>45164.809027777781</c:v>
                </c:pt>
                <c:pt idx="47466">
                  <c:v>45164.8125</c:v>
                </c:pt>
                <c:pt idx="47467">
                  <c:v>45164.815972222219</c:v>
                </c:pt>
                <c:pt idx="47468">
                  <c:v>45164.819444444445</c:v>
                </c:pt>
                <c:pt idx="47469">
                  <c:v>45164.822916666664</c:v>
                </c:pt>
                <c:pt idx="47470">
                  <c:v>45164.826388888891</c:v>
                </c:pt>
                <c:pt idx="47471">
                  <c:v>45164.829861111109</c:v>
                </c:pt>
                <c:pt idx="47472">
                  <c:v>45164.833333333336</c:v>
                </c:pt>
                <c:pt idx="47473">
                  <c:v>45164.836805555555</c:v>
                </c:pt>
                <c:pt idx="47474">
                  <c:v>45164.840277777781</c:v>
                </c:pt>
                <c:pt idx="47475">
                  <c:v>45164.84375</c:v>
                </c:pt>
                <c:pt idx="47476">
                  <c:v>45164.847222222219</c:v>
                </c:pt>
                <c:pt idx="47477">
                  <c:v>45164.850694444445</c:v>
                </c:pt>
                <c:pt idx="47478">
                  <c:v>45164.854166666664</c:v>
                </c:pt>
                <c:pt idx="47479">
                  <c:v>45164.857638888891</c:v>
                </c:pt>
                <c:pt idx="47480">
                  <c:v>45164.861111111109</c:v>
                </c:pt>
                <c:pt idx="47481">
                  <c:v>45164.864583333336</c:v>
                </c:pt>
                <c:pt idx="47482">
                  <c:v>45164.868055555555</c:v>
                </c:pt>
                <c:pt idx="47483">
                  <c:v>45164.871527777781</c:v>
                </c:pt>
                <c:pt idx="47484">
                  <c:v>45164.875</c:v>
                </c:pt>
                <c:pt idx="47485">
                  <c:v>45164.878472222219</c:v>
                </c:pt>
                <c:pt idx="47486">
                  <c:v>45164.881944444445</c:v>
                </c:pt>
                <c:pt idx="47487">
                  <c:v>45164.885416666664</c:v>
                </c:pt>
                <c:pt idx="47488">
                  <c:v>45164.888888888891</c:v>
                </c:pt>
                <c:pt idx="47489">
                  <c:v>45164.892361111109</c:v>
                </c:pt>
                <c:pt idx="47490">
                  <c:v>45164.895833333336</c:v>
                </c:pt>
                <c:pt idx="47491">
                  <c:v>45164.899305555555</c:v>
                </c:pt>
                <c:pt idx="47492">
                  <c:v>45164.902777777781</c:v>
                </c:pt>
                <c:pt idx="47493">
                  <c:v>45164.90625</c:v>
                </c:pt>
                <c:pt idx="47494">
                  <c:v>45164.909722222219</c:v>
                </c:pt>
                <c:pt idx="47495">
                  <c:v>45164.913194444445</c:v>
                </c:pt>
                <c:pt idx="47496">
                  <c:v>45164.916666666664</c:v>
                </c:pt>
                <c:pt idx="47497">
                  <c:v>45164.920138888891</c:v>
                </c:pt>
                <c:pt idx="47498">
                  <c:v>45164.923611111109</c:v>
                </c:pt>
                <c:pt idx="47499">
                  <c:v>45164.927083333336</c:v>
                </c:pt>
                <c:pt idx="47500">
                  <c:v>45164.930555555555</c:v>
                </c:pt>
                <c:pt idx="47501">
                  <c:v>45164.934027777781</c:v>
                </c:pt>
                <c:pt idx="47502">
                  <c:v>45164.9375</c:v>
                </c:pt>
                <c:pt idx="47503">
                  <c:v>45164.940972222219</c:v>
                </c:pt>
                <c:pt idx="47504">
                  <c:v>45164.944444444445</c:v>
                </c:pt>
                <c:pt idx="47505">
                  <c:v>45164.947916666664</c:v>
                </c:pt>
                <c:pt idx="47506">
                  <c:v>45164.951388888891</c:v>
                </c:pt>
                <c:pt idx="47507">
                  <c:v>45164.954861111109</c:v>
                </c:pt>
                <c:pt idx="47508">
                  <c:v>45164.958333333336</c:v>
                </c:pt>
                <c:pt idx="47509">
                  <c:v>45164.961805555555</c:v>
                </c:pt>
                <c:pt idx="47510">
                  <c:v>45164.965277777781</c:v>
                </c:pt>
                <c:pt idx="47511">
                  <c:v>45164.96875</c:v>
                </c:pt>
                <c:pt idx="47512">
                  <c:v>45164.972222222219</c:v>
                </c:pt>
                <c:pt idx="47513">
                  <c:v>45164.975694444445</c:v>
                </c:pt>
                <c:pt idx="47514">
                  <c:v>45164.979166666664</c:v>
                </c:pt>
                <c:pt idx="47515">
                  <c:v>45164.982638888891</c:v>
                </c:pt>
                <c:pt idx="47516">
                  <c:v>45164.986111111109</c:v>
                </c:pt>
                <c:pt idx="47517">
                  <c:v>45164.989583333336</c:v>
                </c:pt>
                <c:pt idx="47518">
                  <c:v>45164.993055555555</c:v>
                </c:pt>
                <c:pt idx="47519">
                  <c:v>45164.996527777781</c:v>
                </c:pt>
                <c:pt idx="47520">
                  <c:v>45165</c:v>
                </c:pt>
                <c:pt idx="47521">
                  <c:v>45165.003472222219</c:v>
                </c:pt>
                <c:pt idx="47522">
                  <c:v>45165.006944444445</c:v>
                </c:pt>
                <c:pt idx="47523">
                  <c:v>45165.010416666664</c:v>
                </c:pt>
                <c:pt idx="47524">
                  <c:v>45165.013888888891</c:v>
                </c:pt>
                <c:pt idx="47525">
                  <c:v>45165.017361111109</c:v>
                </c:pt>
                <c:pt idx="47526">
                  <c:v>45165.020833333336</c:v>
                </c:pt>
                <c:pt idx="47527">
                  <c:v>45165.024305555555</c:v>
                </c:pt>
                <c:pt idx="47528">
                  <c:v>45165.027777777781</c:v>
                </c:pt>
                <c:pt idx="47529">
                  <c:v>45165.03125</c:v>
                </c:pt>
                <c:pt idx="47530">
                  <c:v>45165.034722222219</c:v>
                </c:pt>
                <c:pt idx="47531">
                  <c:v>45165.038194444445</c:v>
                </c:pt>
                <c:pt idx="47532">
                  <c:v>45165.041666666664</c:v>
                </c:pt>
                <c:pt idx="47533">
                  <c:v>45165.045138888891</c:v>
                </c:pt>
                <c:pt idx="47534">
                  <c:v>45165.048611111109</c:v>
                </c:pt>
                <c:pt idx="47535">
                  <c:v>45165.052083333336</c:v>
                </c:pt>
                <c:pt idx="47536">
                  <c:v>45165.055555555555</c:v>
                </c:pt>
                <c:pt idx="47537">
                  <c:v>45165.059027777781</c:v>
                </c:pt>
                <c:pt idx="47538">
                  <c:v>45165.0625</c:v>
                </c:pt>
                <c:pt idx="47539">
                  <c:v>45165.065972222219</c:v>
                </c:pt>
                <c:pt idx="47540">
                  <c:v>45165.069444444445</c:v>
                </c:pt>
                <c:pt idx="47541">
                  <c:v>45165.072916666664</c:v>
                </c:pt>
                <c:pt idx="47542">
                  <c:v>45165.076388888891</c:v>
                </c:pt>
                <c:pt idx="47543">
                  <c:v>45165.079861111109</c:v>
                </c:pt>
                <c:pt idx="47544">
                  <c:v>45165.083333333336</c:v>
                </c:pt>
                <c:pt idx="47545">
                  <c:v>45165.086805555555</c:v>
                </c:pt>
                <c:pt idx="47546">
                  <c:v>45165.090277777781</c:v>
                </c:pt>
                <c:pt idx="47547">
                  <c:v>45165.09375</c:v>
                </c:pt>
                <c:pt idx="47548">
                  <c:v>45165.097222222219</c:v>
                </c:pt>
                <c:pt idx="47549">
                  <c:v>45165.100694444445</c:v>
                </c:pt>
                <c:pt idx="47550">
                  <c:v>45165.104166666664</c:v>
                </c:pt>
                <c:pt idx="47551">
                  <c:v>45165.107638888891</c:v>
                </c:pt>
                <c:pt idx="47552">
                  <c:v>45165.111111111109</c:v>
                </c:pt>
                <c:pt idx="47553">
                  <c:v>45165.114583333336</c:v>
                </c:pt>
                <c:pt idx="47554">
                  <c:v>45165.118055555555</c:v>
                </c:pt>
                <c:pt idx="47555">
                  <c:v>45165.121527777781</c:v>
                </c:pt>
                <c:pt idx="47556">
                  <c:v>45165.125</c:v>
                </c:pt>
                <c:pt idx="47557">
                  <c:v>45165.128472222219</c:v>
                </c:pt>
                <c:pt idx="47558">
                  <c:v>45165.131944444445</c:v>
                </c:pt>
                <c:pt idx="47559">
                  <c:v>45165.135416666664</c:v>
                </c:pt>
                <c:pt idx="47560">
                  <c:v>45165.138888888891</c:v>
                </c:pt>
                <c:pt idx="47561">
                  <c:v>45165.142361111109</c:v>
                </c:pt>
                <c:pt idx="47562">
                  <c:v>45165.145833333336</c:v>
                </c:pt>
                <c:pt idx="47563">
                  <c:v>45165.149305555555</c:v>
                </c:pt>
                <c:pt idx="47564">
                  <c:v>45165.152777777781</c:v>
                </c:pt>
                <c:pt idx="47565">
                  <c:v>45165.15625</c:v>
                </c:pt>
                <c:pt idx="47566">
                  <c:v>45165.159722222219</c:v>
                </c:pt>
                <c:pt idx="47567">
                  <c:v>45165.163194444445</c:v>
                </c:pt>
                <c:pt idx="47568">
                  <c:v>45165.166666666664</c:v>
                </c:pt>
                <c:pt idx="47569">
                  <c:v>45165.170138888891</c:v>
                </c:pt>
                <c:pt idx="47570">
                  <c:v>45165.173611111109</c:v>
                </c:pt>
                <c:pt idx="47571">
                  <c:v>45165.177083333336</c:v>
                </c:pt>
                <c:pt idx="47572">
                  <c:v>45165.180555555555</c:v>
                </c:pt>
                <c:pt idx="47573">
                  <c:v>45165.184027777781</c:v>
                </c:pt>
                <c:pt idx="47574">
                  <c:v>45165.1875</c:v>
                </c:pt>
                <c:pt idx="47575">
                  <c:v>45165.190972222219</c:v>
                </c:pt>
                <c:pt idx="47576">
                  <c:v>45165.194444444445</c:v>
                </c:pt>
                <c:pt idx="47577">
                  <c:v>45165.197916666664</c:v>
                </c:pt>
                <c:pt idx="47578">
                  <c:v>45165.201388888891</c:v>
                </c:pt>
                <c:pt idx="47579">
                  <c:v>45165.204861111109</c:v>
                </c:pt>
                <c:pt idx="47580">
                  <c:v>45165.208333333336</c:v>
                </c:pt>
                <c:pt idx="47581">
                  <c:v>45165.211805555555</c:v>
                </c:pt>
                <c:pt idx="47582">
                  <c:v>45165.215277777781</c:v>
                </c:pt>
                <c:pt idx="47583">
                  <c:v>45165.21875</c:v>
                </c:pt>
                <c:pt idx="47584">
                  <c:v>45165.222222222219</c:v>
                </c:pt>
                <c:pt idx="47585">
                  <c:v>45165.225694444445</c:v>
                </c:pt>
                <c:pt idx="47586">
                  <c:v>45165.229166666664</c:v>
                </c:pt>
                <c:pt idx="47587">
                  <c:v>45165.232638888891</c:v>
                </c:pt>
                <c:pt idx="47588">
                  <c:v>45165.236111111109</c:v>
                </c:pt>
                <c:pt idx="47589">
                  <c:v>45165.239583333336</c:v>
                </c:pt>
                <c:pt idx="47590">
                  <c:v>45165.243055555555</c:v>
                </c:pt>
                <c:pt idx="47591">
                  <c:v>45165.246527777781</c:v>
                </c:pt>
                <c:pt idx="47592">
                  <c:v>45165.25</c:v>
                </c:pt>
                <c:pt idx="47593">
                  <c:v>45165.253472222219</c:v>
                </c:pt>
                <c:pt idx="47594">
                  <c:v>45165.256944444445</c:v>
                </c:pt>
                <c:pt idx="47595">
                  <c:v>45165.260416666664</c:v>
                </c:pt>
                <c:pt idx="47596">
                  <c:v>45165.263888888891</c:v>
                </c:pt>
                <c:pt idx="47597">
                  <c:v>45165.267361111109</c:v>
                </c:pt>
                <c:pt idx="47598">
                  <c:v>45165.270833333336</c:v>
                </c:pt>
                <c:pt idx="47599">
                  <c:v>45165.274305555555</c:v>
                </c:pt>
                <c:pt idx="47600">
                  <c:v>45165.277777777781</c:v>
                </c:pt>
                <c:pt idx="47601">
                  <c:v>45165.28125</c:v>
                </c:pt>
                <c:pt idx="47602">
                  <c:v>45165.284722222219</c:v>
                </c:pt>
                <c:pt idx="47603">
                  <c:v>45165.288194444445</c:v>
                </c:pt>
                <c:pt idx="47604">
                  <c:v>45165.291666666664</c:v>
                </c:pt>
                <c:pt idx="47605">
                  <c:v>45165.295138888891</c:v>
                </c:pt>
                <c:pt idx="47606">
                  <c:v>45165.298611111109</c:v>
                </c:pt>
                <c:pt idx="47607">
                  <c:v>45165.302083333336</c:v>
                </c:pt>
                <c:pt idx="47608">
                  <c:v>45165.305555555555</c:v>
                </c:pt>
                <c:pt idx="47609">
                  <c:v>45165.309027777781</c:v>
                </c:pt>
                <c:pt idx="47610">
                  <c:v>45165.3125</c:v>
                </c:pt>
                <c:pt idx="47611">
                  <c:v>45165.315972222219</c:v>
                </c:pt>
                <c:pt idx="47612">
                  <c:v>45165.319444444445</c:v>
                </c:pt>
                <c:pt idx="47613">
                  <c:v>45165.322916666664</c:v>
                </c:pt>
                <c:pt idx="47614">
                  <c:v>45165.326388888891</c:v>
                </c:pt>
                <c:pt idx="47615">
                  <c:v>45165.329861111109</c:v>
                </c:pt>
                <c:pt idx="47616">
                  <c:v>45165.333333333336</c:v>
                </c:pt>
                <c:pt idx="47617">
                  <c:v>45165.336805555555</c:v>
                </c:pt>
                <c:pt idx="47618">
                  <c:v>45165.340277777781</c:v>
                </c:pt>
                <c:pt idx="47619">
                  <c:v>45165.34375</c:v>
                </c:pt>
                <c:pt idx="47620">
                  <c:v>45165.347222222219</c:v>
                </c:pt>
                <c:pt idx="47621">
                  <c:v>45165.350694444445</c:v>
                </c:pt>
                <c:pt idx="47622">
                  <c:v>45165.354166666664</c:v>
                </c:pt>
                <c:pt idx="47623">
                  <c:v>45165.357638888891</c:v>
                </c:pt>
                <c:pt idx="47624">
                  <c:v>45165.361111111109</c:v>
                </c:pt>
                <c:pt idx="47625">
                  <c:v>45165.364583333336</c:v>
                </c:pt>
                <c:pt idx="47626">
                  <c:v>45165.368055555555</c:v>
                </c:pt>
                <c:pt idx="47627">
                  <c:v>45165.371527777781</c:v>
                </c:pt>
                <c:pt idx="47628">
                  <c:v>45165.375</c:v>
                </c:pt>
                <c:pt idx="47629">
                  <c:v>45165.378472222219</c:v>
                </c:pt>
                <c:pt idx="47630">
                  <c:v>45165.381944444445</c:v>
                </c:pt>
                <c:pt idx="47631">
                  <c:v>45165.385416666664</c:v>
                </c:pt>
                <c:pt idx="47632">
                  <c:v>45165.388888888891</c:v>
                </c:pt>
                <c:pt idx="47633">
                  <c:v>45165.392361111109</c:v>
                </c:pt>
                <c:pt idx="47634">
                  <c:v>45165.395833333336</c:v>
                </c:pt>
                <c:pt idx="47635">
                  <c:v>45165.399305555555</c:v>
                </c:pt>
                <c:pt idx="47636">
                  <c:v>45165.402777777781</c:v>
                </c:pt>
                <c:pt idx="47637">
                  <c:v>45165.40625</c:v>
                </c:pt>
                <c:pt idx="47638">
                  <c:v>45165.409722222219</c:v>
                </c:pt>
                <c:pt idx="47639">
                  <c:v>45165.413194444445</c:v>
                </c:pt>
                <c:pt idx="47640">
                  <c:v>45165.416666666664</c:v>
                </c:pt>
                <c:pt idx="47641">
                  <c:v>45165.420138888891</c:v>
                </c:pt>
                <c:pt idx="47642">
                  <c:v>45165.423611111109</c:v>
                </c:pt>
                <c:pt idx="47643">
                  <c:v>45165.427083333336</c:v>
                </c:pt>
                <c:pt idx="47644">
                  <c:v>45165.430555555555</c:v>
                </c:pt>
                <c:pt idx="47645">
                  <c:v>45165.434027777781</c:v>
                </c:pt>
                <c:pt idx="47646">
                  <c:v>45165.4375</c:v>
                </c:pt>
                <c:pt idx="47647">
                  <c:v>45165.440972222219</c:v>
                </c:pt>
                <c:pt idx="47648">
                  <c:v>45165.444444444445</c:v>
                </c:pt>
                <c:pt idx="47649">
                  <c:v>45165.447916666664</c:v>
                </c:pt>
                <c:pt idx="47650">
                  <c:v>45165.451388888891</c:v>
                </c:pt>
                <c:pt idx="47651">
                  <c:v>45165.454861111109</c:v>
                </c:pt>
                <c:pt idx="47652">
                  <c:v>45165.458333333336</c:v>
                </c:pt>
                <c:pt idx="47653">
                  <c:v>45165.461805555555</c:v>
                </c:pt>
                <c:pt idx="47654">
                  <c:v>45165.465277777781</c:v>
                </c:pt>
                <c:pt idx="47655">
                  <c:v>45165.46875</c:v>
                </c:pt>
                <c:pt idx="47656">
                  <c:v>45165.472222222219</c:v>
                </c:pt>
                <c:pt idx="47657">
                  <c:v>45165.475694444445</c:v>
                </c:pt>
                <c:pt idx="47658">
                  <c:v>45165.479166666664</c:v>
                </c:pt>
                <c:pt idx="47659">
                  <c:v>45165.482638888891</c:v>
                </c:pt>
                <c:pt idx="47660">
                  <c:v>45165.486111111109</c:v>
                </c:pt>
                <c:pt idx="47661">
                  <c:v>45165.489583333336</c:v>
                </c:pt>
                <c:pt idx="47662">
                  <c:v>45165.493055555555</c:v>
                </c:pt>
                <c:pt idx="47663">
                  <c:v>45165.496527777781</c:v>
                </c:pt>
                <c:pt idx="47664">
                  <c:v>45165.5</c:v>
                </c:pt>
                <c:pt idx="47665">
                  <c:v>45165.503472222219</c:v>
                </c:pt>
                <c:pt idx="47666">
                  <c:v>45165.506944444445</c:v>
                </c:pt>
                <c:pt idx="47667">
                  <c:v>45165.510416666664</c:v>
                </c:pt>
                <c:pt idx="47668">
                  <c:v>45165.513888888891</c:v>
                </c:pt>
                <c:pt idx="47669">
                  <c:v>45165.517361111109</c:v>
                </c:pt>
                <c:pt idx="47670">
                  <c:v>45165.520833333336</c:v>
                </c:pt>
                <c:pt idx="47671">
                  <c:v>45165.524305555555</c:v>
                </c:pt>
                <c:pt idx="47672">
                  <c:v>45165.527777777781</c:v>
                </c:pt>
                <c:pt idx="47673">
                  <c:v>45165.53125</c:v>
                </c:pt>
                <c:pt idx="47674">
                  <c:v>45165.534722222219</c:v>
                </c:pt>
                <c:pt idx="47675">
                  <c:v>45165.538194444445</c:v>
                </c:pt>
                <c:pt idx="47676">
                  <c:v>45165.541666666664</c:v>
                </c:pt>
                <c:pt idx="47677">
                  <c:v>45165.545138888891</c:v>
                </c:pt>
                <c:pt idx="47678">
                  <c:v>45165.548611111109</c:v>
                </c:pt>
                <c:pt idx="47679">
                  <c:v>45165.552083333336</c:v>
                </c:pt>
                <c:pt idx="47680">
                  <c:v>45165.555555555555</c:v>
                </c:pt>
                <c:pt idx="47681">
                  <c:v>45165.559027777781</c:v>
                </c:pt>
                <c:pt idx="47682">
                  <c:v>45165.5625</c:v>
                </c:pt>
                <c:pt idx="47683">
                  <c:v>45165.565972222219</c:v>
                </c:pt>
                <c:pt idx="47684">
                  <c:v>45165.569444444445</c:v>
                </c:pt>
                <c:pt idx="47685">
                  <c:v>45165.572916666664</c:v>
                </c:pt>
                <c:pt idx="47686">
                  <c:v>45165.576388888891</c:v>
                </c:pt>
                <c:pt idx="47687">
                  <c:v>45165.579861111109</c:v>
                </c:pt>
                <c:pt idx="47688">
                  <c:v>45165.583333333336</c:v>
                </c:pt>
                <c:pt idx="47689">
                  <c:v>45165.586805555555</c:v>
                </c:pt>
                <c:pt idx="47690">
                  <c:v>45165.590277777781</c:v>
                </c:pt>
                <c:pt idx="47691">
                  <c:v>45165.59375</c:v>
                </c:pt>
                <c:pt idx="47692">
                  <c:v>45165.597222222219</c:v>
                </c:pt>
                <c:pt idx="47693">
                  <c:v>45165.600694444445</c:v>
                </c:pt>
                <c:pt idx="47694">
                  <c:v>45165.604166666664</c:v>
                </c:pt>
                <c:pt idx="47695">
                  <c:v>45165.607638888891</c:v>
                </c:pt>
                <c:pt idx="47696">
                  <c:v>45165.611111111109</c:v>
                </c:pt>
                <c:pt idx="47697">
                  <c:v>45165.614583333336</c:v>
                </c:pt>
                <c:pt idx="47698">
                  <c:v>45165.618055555555</c:v>
                </c:pt>
                <c:pt idx="47699">
                  <c:v>45165.621527777781</c:v>
                </c:pt>
                <c:pt idx="47700">
                  <c:v>45165.625</c:v>
                </c:pt>
                <c:pt idx="47701">
                  <c:v>45165.628472222219</c:v>
                </c:pt>
                <c:pt idx="47702">
                  <c:v>45165.631944444445</c:v>
                </c:pt>
                <c:pt idx="47703">
                  <c:v>45165.635416666664</c:v>
                </c:pt>
                <c:pt idx="47704">
                  <c:v>45165.638888888891</c:v>
                </c:pt>
                <c:pt idx="47705">
                  <c:v>45165.642361111109</c:v>
                </c:pt>
                <c:pt idx="47706">
                  <c:v>45165.645833333336</c:v>
                </c:pt>
                <c:pt idx="47707">
                  <c:v>45165.649305555555</c:v>
                </c:pt>
                <c:pt idx="47708">
                  <c:v>45165.652777777781</c:v>
                </c:pt>
                <c:pt idx="47709">
                  <c:v>45165.65625</c:v>
                </c:pt>
                <c:pt idx="47710">
                  <c:v>45165.659722222219</c:v>
                </c:pt>
                <c:pt idx="47711">
                  <c:v>45165.663194444445</c:v>
                </c:pt>
                <c:pt idx="47712">
                  <c:v>45165.666666666664</c:v>
                </c:pt>
                <c:pt idx="47713">
                  <c:v>45165.670138888891</c:v>
                </c:pt>
                <c:pt idx="47714">
                  <c:v>45165.673611111109</c:v>
                </c:pt>
                <c:pt idx="47715">
                  <c:v>45165.677083333336</c:v>
                </c:pt>
                <c:pt idx="47716">
                  <c:v>45165.680555555555</c:v>
                </c:pt>
                <c:pt idx="47717">
                  <c:v>45165.684027777781</c:v>
                </c:pt>
                <c:pt idx="47718">
                  <c:v>45165.6875</c:v>
                </c:pt>
                <c:pt idx="47719">
                  <c:v>45165.690972222219</c:v>
                </c:pt>
                <c:pt idx="47720">
                  <c:v>45165.694444444445</c:v>
                </c:pt>
                <c:pt idx="47721">
                  <c:v>45165.697916666664</c:v>
                </c:pt>
                <c:pt idx="47722">
                  <c:v>45165.701388888891</c:v>
                </c:pt>
                <c:pt idx="47723">
                  <c:v>45165.704861111109</c:v>
                </c:pt>
                <c:pt idx="47724">
                  <c:v>45165.708333333336</c:v>
                </c:pt>
                <c:pt idx="47725">
                  <c:v>45165.711805555555</c:v>
                </c:pt>
                <c:pt idx="47726">
                  <c:v>45165.715277777781</c:v>
                </c:pt>
                <c:pt idx="47727">
                  <c:v>45165.71875</c:v>
                </c:pt>
                <c:pt idx="47728">
                  <c:v>45165.722222222219</c:v>
                </c:pt>
                <c:pt idx="47729">
                  <c:v>45165.725694444445</c:v>
                </c:pt>
                <c:pt idx="47730">
                  <c:v>45165.729166666664</c:v>
                </c:pt>
                <c:pt idx="47731">
                  <c:v>45165.732638888891</c:v>
                </c:pt>
                <c:pt idx="47732">
                  <c:v>45165.736111111109</c:v>
                </c:pt>
                <c:pt idx="47733">
                  <c:v>45165.739583333336</c:v>
                </c:pt>
                <c:pt idx="47734">
                  <c:v>45165.743055555555</c:v>
                </c:pt>
                <c:pt idx="47735">
                  <c:v>45165.746527777781</c:v>
                </c:pt>
                <c:pt idx="47736">
                  <c:v>45165.75</c:v>
                </c:pt>
                <c:pt idx="47737">
                  <c:v>45165.753472222219</c:v>
                </c:pt>
                <c:pt idx="47738">
                  <c:v>45165.756944444445</c:v>
                </c:pt>
                <c:pt idx="47739">
                  <c:v>45165.760416666664</c:v>
                </c:pt>
                <c:pt idx="47740">
                  <c:v>45165.763888888891</c:v>
                </c:pt>
                <c:pt idx="47741">
                  <c:v>45165.767361111109</c:v>
                </c:pt>
                <c:pt idx="47742">
                  <c:v>45165.770833333336</c:v>
                </c:pt>
                <c:pt idx="47743">
                  <c:v>45165.774305555555</c:v>
                </c:pt>
                <c:pt idx="47744">
                  <c:v>45165.777777777781</c:v>
                </c:pt>
                <c:pt idx="47745">
                  <c:v>45165.78125</c:v>
                </c:pt>
                <c:pt idx="47746">
                  <c:v>45165.784722222219</c:v>
                </c:pt>
                <c:pt idx="47747">
                  <c:v>45165.788194444445</c:v>
                </c:pt>
                <c:pt idx="47748">
                  <c:v>45165.791666666664</c:v>
                </c:pt>
                <c:pt idx="47749">
                  <c:v>45165.795138888891</c:v>
                </c:pt>
                <c:pt idx="47750">
                  <c:v>45165.798611111109</c:v>
                </c:pt>
                <c:pt idx="47751">
                  <c:v>45165.802083333336</c:v>
                </c:pt>
                <c:pt idx="47752">
                  <c:v>45165.805555555555</c:v>
                </c:pt>
                <c:pt idx="47753">
                  <c:v>45165.809027777781</c:v>
                </c:pt>
                <c:pt idx="47754">
                  <c:v>45165.8125</c:v>
                </c:pt>
                <c:pt idx="47755">
                  <c:v>45165.815972222219</c:v>
                </c:pt>
                <c:pt idx="47756">
                  <c:v>45165.819444444445</c:v>
                </c:pt>
                <c:pt idx="47757">
                  <c:v>45165.822916666664</c:v>
                </c:pt>
                <c:pt idx="47758">
                  <c:v>45165.826388888891</c:v>
                </c:pt>
                <c:pt idx="47759">
                  <c:v>45165.829861111109</c:v>
                </c:pt>
                <c:pt idx="47760">
                  <c:v>45165.833333333336</c:v>
                </c:pt>
                <c:pt idx="47761">
                  <c:v>45165.836805555555</c:v>
                </c:pt>
                <c:pt idx="47762">
                  <c:v>45165.840277777781</c:v>
                </c:pt>
                <c:pt idx="47763">
                  <c:v>45165.84375</c:v>
                </c:pt>
                <c:pt idx="47764">
                  <c:v>45165.847222222219</c:v>
                </c:pt>
                <c:pt idx="47765">
                  <c:v>45165.850694444445</c:v>
                </c:pt>
                <c:pt idx="47766">
                  <c:v>45165.854166666664</c:v>
                </c:pt>
                <c:pt idx="47767">
                  <c:v>45165.857638888891</c:v>
                </c:pt>
                <c:pt idx="47768">
                  <c:v>45165.861111111109</c:v>
                </c:pt>
                <c:pt idx="47769">
                  <c:v>45165.864583333336</c:v>
                </c:pt>
                <c:pt idx="47770">
                  <c:v>45165.868055555555</c:v>
                </c:pt>
                <c:pt idx="47771">
                  <c:v>45165.871527777781</c:v>
                </c:pt>
                <c:pt idx="47772">
                  <c:v>45165.875</c:v>
                </c:pt>
                <c:pt idx="47773">
                  <c:v>45165.878472222219</c:v>
                </c:pt>
                <c:pt idx="47774">
                  <c:v>45165.881944444445</c:v>
                </c:pt>
                <c:pt idx="47775">
                  <c:v>45165.885416666664</c:v>
                </c:pt>
                <c:pt idx="47776">
                  <c:v>45165.888888888891</c:v>
                </c:pt>
                <c:pt idx="47777">
                  <c:v>45165.892361111109</c:v>
                </c:pt>
                <c:pt idx="47778">
                  <c:v>45165.895833333336</c:v>
                </c:pt>
                <c:pt idx="47779">
                  <c:v>45165.899305555555</c:v>
                </c:pt>
                <c:pt idx="47780">
                  <c:v>45165.902777777781</c:v>
                </c:pt>
                <c:pt idx="47781">
                  <c:v>45165.90625</c:v>
                </c:pt>
                <c:pt idx="47782">
                  <c:v>45165.909722222219</c:v>
                </c:pt>
                <c:pt idx="47783">
                  <c:v>45165.913194444445</c:v>
                </c:pt>
                <c:pt idx="47784">
                  <c:v>45165.916666666664</c:v>
                </c:pt>
                <c:pt idx="47785">
                  <c:v>45165.920138888891</c:v>
                </c:pt>
                <c:pt idx="47786">
                  <c:v>45165.923611111109</c:v>
                </c:pt>
                <c:pt idx="47787">
                  <c:v>45165.927083333336</c:v>
                </c:pt>
                <c:pt idx="47788">
                  <c:v>45165.930555555555</c:v>
                </c:pt>
                <c:pt idx="47789">
                  <c:v>45165.934027777781</c:v>
                </c:pt>
                <c:pt idx="47790">
                  <c:v>45165.9375</c:v>
                </c:pt>
                <c:pt idx="47791">
                  <c:v>45165.940972222219</c:v>
                </c:pt>
                <c:pt idx="47792">
                  <c:v>45165.944444444445</c:v>
                </c:pt>
                <c:pt idx="47793">
                  <c:v>45165.947916666664</c:v>
                </c:pt>
                <c:pt idx="47794">
                  <c:v>45165.951388888891</c:v>
                </c:pt>
                <c:pt idx="47795">
                  <c:v>45165.954861111109</c:v>
                </c:pt>
                <c:pt idx="47796">
                  <c:v>45165.958333333336</c:v>
                </c:pt>
                <c:pt idx="47797">
                  <c:v>45165.961805555555</c:v>
                </c:pt>
                <c:pt idx="47798">
                  <c:v>45165.965277777781</c:v>
                </c:pt>
                <c:pt idx="47799">
                  <c:v>45165.96875</c:v>
                </c:pt>
                <c:pt idx="47800">
                  <c:v>45165.972222222219</c:v>
                </c:pt>
                <c:pt idx="47801">
                  <c:v>45165.975694444445</c:v>
                </c:pt>
                <c:pt idx="47802">
                  <c:v>45165.979166666664</c:v>
                </c:pt>
                <c:pt idx="47803">
                  <c:v>45165.982638888891</c:v>
                </c:pt>
                <c:pt idx="47804">
                  <c:v>45165.986111111109</c:v>
                </c:pt>
                <c:pt idx="47805">
                  <c:v>45165.989583333336</c:v>
                </c:pt>
                <c:pt idx="47806">
                  <c:v>45165.993055555555</c:v>
                </c:pt>
                <c:pt idx="47807">
                  <c:v>45165.996527777781</c:v>
                </c:pt>
                <c:pt idx="47808">
                  <c:v>45166</c:v>
                </c:pt>
                <c:pt idx="47809">
                  <c:v>45166.003472222219</c:v>
                </c:pt>
                <c:pt idx="47810">
                  <c:v>45166.006944444445</c:v>
                </c:pt>
                <c:pt idx="47811">
                  <c:v>45166.010416666664</c:v>
                </c:pt>
                <c:pt idx="47812">
                  <c:v>45166.013888888891</c:v>
                </c:pt>
                <c:pt idx="47813">
                  <c:v>45166.017361111109</c:v>
                </c:pt>
                <c:pt idx="47814">
                  <c:v>45166.020833333336</c:v>
                </c:pt>
                <c:pt idx="47815">
                  <c:v>45166.024305555555</c:v>
                </c:pt>
                <c:pt idx="47816">
                  <c:v>45166.027777777781</c:v>
                </c:pt>
                <c:pt idx="47817">
                  <c:v>45166.03125</c:v>
                </c:pt>
                <c:pt idx="47818">
                  <c:v>45166.034722222219</c:v>
                </c:pt>
                <c:pt idx="47819">
                  <c:v>45166.038194444445</c:v>
                </c:pt>
                <c:pt idx="47820">
                  <c:v>45166.041666666664</c:v>
                </c:pt>
                <c:pt idx="47821">
                  <c:v>45166.045138888891</c:v>
                </c:pt>
                <c:pt idx="47822">
                  <c:v>45166.048611111109</c:v>
                </c:pt>
                <c:pt idx="47823">
                  <c:v>45166.052083333336</c:v>
                </c:pt>
                <c:pt idx="47824">
                  <c:v>45166.055555555555</c:v>
                </c:pt>
                <c:pt idx="47825">
                  <c:v>45166.059027777781</c:v>
                </c:pt>
                <c:pt idx="47826">
                  <c:v>45166.0625</c:v>
                </c:pt>
                <c:pt idx="47827">
                  <c:v>45166.065972222219</c:v>
                </c:pt>
                <c:pt idx="47828">
                  <c:v>45166.069444444445</c:v>
                </c:pt>
                <c:pt idx="47829">
                  <c:v>45166.072916666664</c:v>
                </c:pt>
                <c:pt idx="47830">
                  <c:v>45166.076388888891</c:v>
                </c:pt>
                <c:pt idx="47831">
                  <c:v>45166.079861111109</c:v>
                </c:pt>
                <c:pt idx="47832">
                  <c:v>45166.083333333336</c:v>
                </c:pt>
                <c:pt idx="47833">
                  <c:v>45166.086805555555</c:v>
                </c:pt>
                <c:pt idx="47834">
                  <c:v>45166.090277777781</c:v>
                </c:pt>
                <c:pt idx="47835">
                  <c:v>45166.09375</c:v>
                </c:pt>
                <c:pt idx="47836">
                  <c:v>45166.097222222219</c:v>
                </c:pt>
                <c:pt idx="47837">
                  <c:v>45166.100694444445</c:v>
                </c:pt>
                <c:pt idx="47838">
                  <c:v>45166.104166666664</c:v>
                </c:pt>
                <c:pt idx="47839">
                  <c:v>45166.107638888891</c:v>
                </c:pt>
                <c:pt idx="47840">
                  <c:v>45166.111111111109</c:v>
                </c:pt>
                <c:pt idx="47841">
                  <c:v>45166.114583333336</c:v>
                </c:pt>
                <c:pt idx="47842">
                  <c:v>45166.118055555555</c:v>
                </c:pt>
                <c:pt idx="47843">
                  <c:v>45166.121527777781</c:v>
                </c:pt>
                <c:pt idx="47844">
                  <c:v>45166.125</c:v>
                </c:pt>
                <c:pt idx="47845">
                  <c:v>45166.128472222219</c:v>
                </c:pt>
                <c:pt idx="47846">
                  <c:v>45166.131944444445</c:v>
                </c:pt>
                <c:pt idx="47847">
                  <c:v>45166.135416666664</c:v>
                </c:pt>
                <c:pt idx="47848">
                  <c:v>45166.138888888891</c:v>
                </c:pt>
                <c:pt idx="47849">
                  <c:v>45166.142361111109</c:v>
                </c:pt>
                <c:pt idx="47850">
                  <c:v>45166.145833333336</c:v>
                </c:pt>
                <c:pt idx="47851">
                  <c:v>45166.149305555555</c:v>
                </c:pt>
                <c:pt idx="47852">
                  <c:v>45166.152777777781</c:v>
                </c:pt>
                <c:pt idx="47853">
                  <c:v>45166.15625</c:v>
                </c:pt>
                <c:pt idx="47854">
                  <c:v>45166.159722222219</c:v>
                </c:pt>
                <c:pt idx="47855">
                  <c:v>45166.163194444445</c:v>
                </c:pt>
                <c:pt idx="47856">
                  <c:v>45166.166666666664</c:v>
                </c:pt>
                <c:pt idx="47857">
                  <c:v>45166.170138888891</c:v>
                </c:pt>
                <c:pt idx="47858">
                  <c:v>45166.173611111109</c:v>
                </c:pt>
                <c:pt idx="47859">
                  <c:v>45166.177083333336</c:v>
                </c:pt>
                <c:pt idx="47860">
                  <c:v>45166.180555555555</c:v>
                </c:pt>
                <c:pt idx="47861">
                  <c:v>45166.184027777781</c:v>
                </c:pt>
                <c:pt idx="47862">
                  <c:v>45166.1875</c:v>
                </c:pt>
                <c:pt idx="47863">
                  <c:v>45166.190972222219</c:v>
                </c:pt>
                <c:pt idx="47864">
                  <c:v>45166.194444444445</c:v>
                </c:pt>
                <c:pt idx="47865">
                  <c:v>45166.197916666664</c:v>
                </c:pt>
                <c:pt idx="47866">
                  <c:v>45166.201388888891</c:v>
                </c:pt>
                <c:pt idx="47867">
                  <c:v>45166.204861111109</c:v>
                </c:pt>
                <c:pt idx="47868">
                  <c:v>45166.208333333336</c:v>
                </c:pt>
                <c:pt idx="47869">
                  <c:v>45166.211805555555</c:v>
                </c:pt>
                <c:pt idx="47870">
                  <c:v>45166.215277777781</c:v>
                </c:pt>
                <c:pt idx="47871">
                  <c:v>45166.21875</c:v>
                </c:pt>
                <c:pt idx="47872">
                  <c:v>45166.222222222219</c:v>
                </c:pt>
                <c:pt idx="47873">
                  <c:v>45166.225694444445</c:v>
                </c:pt>
                <c:pt idx="47874">
                  <c:v>45166.229166666664</c:v>
                </c:pt>
                <c:pt idx="47875">
                  <c:v>45166.232638888891</c:v>
                </c:pt>
                <c:pt idx="47876">
                  <c:v>45166.236111111109</c:v>
                </c:pt>
                <c:pt idx="47877">
                  <c:v>45166.239583333336</c:v>
                </c:pt>
                <c:pt idx="47878">
                  <c:v>45166.243055555555</c:v>
                </c:pt>
                <c:pt idx="47879">
                  <c:v>45166.246527777781</c:v>
                </c:pt>
                <c:pt idx="47880">
                  <c:v>45166.25</c:v>
                </c:pt>
                <c:pt idx="47881">
                  <c:v>45166.253472222219</c:v>
                </c:pt>
                <c:pt idx="47882">
                  <c:v>45166.256944444445</c:v>
                </c:pt>
                <c:pt idx="47883">
                  <c:v>45166.260416666664</c:v>
                </c:pt>
                <c:pt idx="47884">
                  <c:v>45166.263888888891</c:v>
                </c:pt>
                <c:pt idx="47885">
                  <c:v>45166.267361111109</c:v>
                </c:pt>
                <c:pt idx="47886">
                  <c:v>45166.270833333336</c:v>
                </c:pt>
                <c:pt idx="47887">
                  <c:v>45166.274305555555</c:v>
                </c:pt>
                <c:pt idx="47888">
                  <c:v>45166.277777777781</c:v>
                </c:pt>
                <c:pt idx="47889">
                  <c:v>45166.28125</c:v>
                </c:pt>
                <c:pt idx="47890">
                  <c:v>45166.284722222219</c:v>
                </c:pt>
                <c:pt idx="47891">
                  <c:v>45166.288194444445</c:v>
                </c:pt>
                <c:pt idx="47892">
                  <c:v>45166.291666666664</c:v>
                </c:pt>
                <c:pt idx="47893">
                  <c:v>45166.295138888891</c:v>
                </c:pt>
                <c:pt idx="47894">
                  <c:v>45166.298611111109</c:v>
                </c:pt>
                <c:pt idx="47895">
                  <c:v>45166.302083333336</c:v>
                </c:pt>
                <c:pt idx="47896">
                  <c:v>45166.305555555555</c:v>
                </c:pt>
                <c:pt idx="47897">
                  <c:v>45166.309027777781</c:v>
                </c:pt>
                <c:pt idx="47898">
                  <c:v>45166.3125</c:v>
                </c:pt>
                <c:pt idx="47899">
                  <c:v>45166.315972222219</c:v>
                </c:pt>
                <c:pt idx="47900">
                  <c:v>45166.319444444445</c:v>
                </c:pt>
                <c:pt idx="47901">
                  <c:v>45166.322916666664</c:v>
                </c:pt>
                <c:pt idx="47902">
                  <c:v>45166.326388888891</c:v>
                </c:pt>
                <c:pt idx="47903">
                  <c:v>45166.329861111109</c:v>
                </c:pt>
                <c:pt idx="47904">
                  <c:v>45166.333333333336</c:v>
                </c:pt>
                <c:pt idx="47905">
                  <c:v>45166.336805555555</c:v>
                </c:pt>
                <c:pt idx="47906">
                  <c:v>45166.340277777781</c:v>
                </c:pt>
                <c:pt idx="47907">
                  <c:v>45166.34375</c:v>
                </c:pt>
                <c:pt idx="47908">
                  <c:v>45166.347222222219</c:v>
                </c:pt>
                <c:pt idx="47909">
                  <c:v>45166.350694444445</c:v>
                </c:pt>
                <c:pt idx="47910">
                  <c:v>45166.354166666664</c:v>
                </c:pt>
                <c:pt idx="47911">
                  <c:v>45166.357638888891</c:v>
                </c:pt>
                <c:pt idx="47912">
                  <c:v>45166.361111111109</c:v>
                </c:pt>
                <c:pt idx="47913">
                  <c:v>45166.364583333336</c:v>
                </c:pt>
                <c:pt idx="47914">
                  <c:v>45166.368055555555</c:v>
                </c:pt>
                <c:pt idx="47915">
                  <c:v>45166.371527777781</c:v>
                </c:pt>
                <c:pt idx="47916">
                  <c:v>45166.375</c:v>
                </c:pt>
                <c:pt idx="47917">
                  <c:v>45166.378472222219</c:v>
                </c:pt>
                <c:pt idx="47918">
                  <c:v>45166.381944444445</c:v>
                </c:pt>
                <c:pt idx="47919">
                  <c:v>45166.385416666664</c:v>
                </c:pt>
                <c:pt idx="47920">
                  <c:v>45166.388888888891</c:v>
                </c:pt>
                <c:pt idx="47921">
                  <c:v>45166.392361111109</c:v>
                </c:pt>
                <c:pt idx="47922">
                  <c:v>45166.395833333336</c:v>
                </c:pt>
                <c:pt idx="47923">
                  <c:v>45166.399305555555</c:v>
                </c:pt>
                <c:pt idx="47924">
                  <c:v>45166.402777777781</c:v>
                </c:pt>
                <c:pt idx="47925">
                  <c:v>45166.40625</c:v>
                </c:pt>
                <c:pt idx="47926">
                  <c:v>45166.409722222219</c:v>
                </c:pt>
                <c:pt idx="47927">
                  <c:v>45166.413194444445</c:v>
                </c:pt>
                <c:pt idx="47928">
                  <c:v>45166.416666666664</c:v>
                </c:pt>
                <c:pt idx="47929">
                  <c:v>45166.420138888891</c:v>
                </c:pt>
                <c:pt idx="47930">
                  <c:v>45166.423611111109</c:v>
                </c:pt>
                <c:pt idx="47931">
                  <c:v>45166.427083333336</c:v>
                </c:pt>
                <c:pt idx="47932">
                  <c:v>45166.430555555555</c:v>
                </c:pt>
                <c:pt idx="47933">
                  <c:v>45166.434027777781</c:v>
                </c:pt>
                <c:pt idx="47934">
                  <c:v>45166.4375</c:v>
                </c:pt>
                <c:pt idx="47935">
                  <c:v>45166.440972222219</c:v>
                </c:pt>
                <c:pt idx="47936">
                  <c:v>45166.444444444445</c:v>
                </c:pt>
                <c:pt idx="47937">
                  <c:v>45166.447916666664</c:v>
                </c:pt>
                <c:pt idx="47938">
                  <c:v>45166.451388888891</c:v>
                </c:pt>
                <c:pt idx="47939">
                  <c:v>45166.454861111109</c:v>
                </c:pt>
                <c:pt idx="47940">
                  <c:v>45166.458333333336</c:v>
                </c:pt>
                <c:pt idx="47941">
                  <c:v>45166.461805555555</c:v>
                </c:pt>
                <c:pt idx="47942">
                  <c:v>45166.465277777781</c:v>
                </c:pt>
                <c:pt idx="47943">
                  <c:v>45166.46875</c:v>
                </c:pt>
                <c:pt idx="47944">
                  <c:v>45166.472222222219</c:v>
                </c:pt>
                <c:pt idx="47945">
                  <c:v>45166.475694444445</c:v>
                </c:pt>
                <c:pt idx="47946">
                  <c:v>45166.479166666664</c:v>
                </c:pt>
                <c:pt idx="47947">
                  <c:v>45166.482638888891</c:v>
                </c:pt>
                <c:pt idx="47948">
                  <c:v>45166.486111111109</c:v>
                </c:pt>
                <c:pt idx="47949">
                  <c:v>45166.489583333336</c:v>
                </c:pt>
                <c:pt idx="47950">
                  <c:v>45166.493055555555</c:v>
                </c:pt>
                <c:pt idx="47951">
                  <c:v>45166.496527777781</c:v>
                </c:pt>
                <c:pt idx="47952">
                  <c:v>45166.5</c:v>
                </c:pt>
                <c:pt idx="47953">
                  <c:v>45166.503472222219</c:v>
                </c:pt>
                <c:pt idx="47954">
                  <c:v>45166.506944444445</c:v>
                </c:pt>
                <c:pt idx="47955">
                  <c:v>45166.510416666664</c:v>
                </c:pt>
                <c:pt idx="47956">
                  <c:v>45166.513888888891</c:v>
                </c:pt>
                <c:pt idx="47957">
                  <c:v>45166.517361111109</c:v>
                </c:pt>
                <c:pt idx="47958">
                  <c:v>45166.520833333336</c:v>
                </c:pt>
                <c:pt idx="47959">
                  <c:v>45166.524305555555</c:v>
                </c:pt>
                <c:pt idx="47960">
                  <c:v>45166.527777777781</c:v>
                </c:pt>
                <c:pt idx="47961">
                  <c:v>45166.53125</c:v>
                </c:pt>
                <c:pt idx="47962">
                  <c:v>45166.534722222219</c:v>
                </c:pt>
                <c:pt idx="47963">
                  <c:v>45166.538194444445</c:v>
                </c:pt>
                <c:pt idx="47964">
                  <c:v>45166.541666666664</c:v>
                </c:pt>
                <c:pt idx="47965">
                  <c:v>45166.545138888891</c:v>
                </c:pt>
                <c:pt idx="47966">
                  <c:v>45166.548611111109</c:v>
                </c:pt>
                <c:pt idx="47967">
                  <c:v>45166.552083333336</c:v>
                </c:pt>
                <c:pt idx="47968">
                  <c:v>45166.555555555555</c:v>
                </c:pt>
                <c:pt idx="47969">
                  <c:v>45166.559027777781</c:v>
                </c:pt>
                <c:pt idx="47970">
                  <c:v>45166.5625</c:v>
                </c:pt>
                <c:pt idx="47971">
                  <c:v>45166.565972222219</c:v>
                </c:pt>
                <c:pt idx="47972">
                  <c:v>45166.569444444445</c:v>
                </c:pt>
                <c:pt idx="47973">
                  <c:v>45166.572916666664</c:v>
                </c:pt>
                <c:pt idx="47974">
                  <c:v>45166.576388888891</c:v>
                </c:pt>
                <c:pt idx="47975">
                  <c:v>45166.579861111109</c:v>
                </c:pt>
                <c:pt idx="47976">
                  <c:v>45166.583333333336</c:v>
                </c:pt>
                <c:pt idx="47977">
                  <c:v>45166.586805555555</c:v>
                </c:pt>
                <c:pt idx="47978">
                  <c:v>45166.590277777781</c:v>
                </c:pt>
                <c:pt idx="47979">
                  <c:v>45166.59375</c:v>
                </c:pt>
                <c:pt idx="47980">
                  <c:v>45166.597222222219</c:v>
                </c:pt>
                <c:pt idx="47981">
                  <c:v>45166.600694444445</c:v>
                </c:pt>
                <c:pt idx="47982">
                  <c:v>45166.604166666664</c:v>
                </c:pt>
                <c:pt idx="47983">
                  <c:v>45166.607638888891</c:v>
                </c:pt>
                <c:pt idx="47984">
                  <c:v>45166.611111111109</c:v>
                </c:pt>
                <c:pt idx="47985">
                  <c:v>45166.614583333336</c:v>
                </c:pt>
                <c:pt idx="47986">
                  <c:v>45166.618055555555</c:v>
                </c:pt>
                <c:pt idx="47987">
                  <c:v>45166.621527777781</c:v>
                </c:pt>
                <c:pt idx="47988">
                  <c:v>45166.625</c:v>
                </c:pt>
                <c:pt idx="47989">
                  <c:v>45166.628472222219</c:v>
                </c:pt>
                <c:pt idx="47990">
                  <c:v>45166.631944444445</c:v>
                </c:pt>
                <c:pt idx="47991">
                  <c:v>45166.635416666664</c:v>
                </c:pt>
                <c:pt idx="47992">
                  <c:v>45166.638888888891</c:v>
                </c:pt>
                <c:pt idx="47993">
                  <c:v>45166.642361111109</c:v>
                </c:pt>
                <c:pt idx="47994">
                  <c:v>45166.645833333336</c:v>
                </c:pt>
                <c:pt idx="47995">
                  <c:v>45166.649305555555</c:v>
                </c:pt>
                <c:pt idx="47996">
                  <c:v>45166.652777777781</c:v>
                </c:pt>
                <c:pt idx="47997">
                  <c:v>45166.65625</c:v>
                </c:pt>
                <c:pt idx="47998">
                  <c:v>45166.659722222219</c:v>
                </c:pt>
                <c:pt idx="47999">
                  <c:v>45166.663194444445</c:v>
                </c:pt>
                <c:pt idx="48000">
                  <c:v>45166.666666666664</c:v>
                </c:pt>
                <c:pt idx="48001">
                  <c:v>45166.670138888891</c:v>
                </c:pt>
                <c:pt idx="48002">
                  <c:v>45166.673611111109</c:v>
                </c:pt>
                <c:pt idx="48003">
                  <c:v>45166.677083333336</c:v>
                </c:pt>
                <c:pt idx="48004">
                  <c:v>45166.680555555555</c:v>
                </c:pt>
                <c:pt idx="48005">
                  <c:v>45166.684027777781</c:v>
                </c:pt>
                <c:pt idx="48006">
                  <c:v>45166.6875</c:v>
                </c:pt>
                <c:pt idx="48007">
                  <c:v>45166.690972222219</c:v>
                </c:pt>
                <c:pt idx="48008">
                  <c:v>45166.694444444445</c:v>
                </c:pt>
                <c:pt idx="48009">
                  <c:v>45166.697916666664</c:v>
                </c:pt>
                <c:pt idx="48010">
                  <c:v>45166.701388888891</c:v>
                </c:pt>
                <c:pt idx="48011">
                  <c:v>45166.704861111109</c:v>
                </c:pt>
                <c:pt idx="48012">
                  <c:v>45166.708333333336</c:v>
                </c:pt>
                <c:pt idx="48013">
                  <c:v>45166.711805555555</c:v>
                </c:pt>
                <c:pt idx="48014">
                  <c:v>45166.715277777781</c:v>
                </c:pt>
                <c:pt idx="48015">
                  <c:v>45166.71875</c:v>
                </c:pt>
                <c:pt idx="48016">
                  <c:v>45166.722222222219</c:v>
                </c:pt>
                <c:pt idx="48017">
                  <c:v>45166.725694444445</c:v>
                </c:pt>
                <c:pt idx="48018">
                  <c:v>45166.729166666664</c:v>
                </c:pt>
                <c:pt idx="48019">
                  <c:v>45166.732638888891</c:v>
                </c:pt>
                <c:pt idx="48020">
                  <c:v>45166.736111111109</c:v>
                </c:pt>
                <c:pt idx="48021">
                  <c:v>45166.739583333336</c:v>
                </c:pt>
                <c:pt idx="48022">
                  <c:v>45166.743055555555</c:v>
                </c:pt>
                <c:pt idx="48023">
                  <c:v>45166.746527777781</c:v>
                </c:pt>
                <c:pt idx="48024">
                  <c:v>45166.75</c:v>
                </c:pt>
                <c:pt idx="48025">
                  <c:v>45166.753472222219</c:v>
                </c:pt>
                <c:pt idx="48026">
                  <c:v>45166.756944444445</c:v>
                </c:pt>
                <c:pt idx="48027">
                  <c:v>45166.760416666664</c:v>
                </c:pt>
                <c:pt idx="48028">
                  <c:v>45166.763888888891</c:v>
                </c:pt>
                <c:pt idx="48029">
                  <c:v>45166.767361111109</c:v>
                </c:pt>
                <c:pt idx="48030">
                  <c:v>45166.770833333336</c:v>
                </c:pt>
                <c:pt idx="48031">
                  <c:v>45166.774305555555</c:v>
                </c:pt>
                <c:pt idx="48032">
                  <c:v>45166.777777777781</c:v>
                </c:pt>
                <c:pt idx="48033">
                  <c:v>45166.78125</c:v>
                </c:pt>
                <c:pt idx="48034">
                  <c:v>45166.784722222219</c:v>
                </c:pt>
                <c:pt idx="48035">
                  <c:v>45166.788194444445</c:v>
                </c:pt>
                <c:pt idx="48036">
                  <c:v>45166.791666666664</c:v>
                </c:pt>
                <c:pt idx="48037">
                  <c:v>45166.795138888891</c:v>
                </c:pt>
                <c:pt idx="48038">
                  <c:v>45166.798611111109</c:v>
                </c:pt>
                <c:pt idx="48039">
                  <c:v>45166.802083333336</c:v>
                </c:pt>
                <c:pt idx="48040">
                  <c:v>45166.805555555555</c:v>
                </c:pt>
                <c:pt idx="48041">
                  <c:v>45166.809027777781</c:v>
                </c:pt>
                <c:pt idx="48042">
                  <c:v>45166.8125</c:v>
                </c:pt>
                <c:pt idx="48043">
                  <c:v>45166.815972222219</c:v>
                </c:pt>
                <c:pt idx="48044">
                  <c:v>45166.819444444445</c:v>
                </c:pt>
                <c:pt idx="48045">
                  <c:v>45166.822916666664</c:v>
                </c:pt>
                <c:pt idx="48046">
                  <c:v>45166.826388888891</c:v>
                </c:pt>
                <c:pt idx="48047">
                  <c:v>45166.829861111109</c:v>
                </c:pt>
                <c:pt idx="48048">
                  <c:v>45166.833333333336</c:v>
                </c:pt>
                <c:pt idx="48049">
                  <c:v>45166.836805555555</c:v>
                </c:pt>
                <c:pt idx="48050">
                  <c:v>45166.840277777781</c:v>
                </c:pt>
                <c:pt idx="48051">
                  <c:v>45166.84375</c:v>
                </c:pt>
                <c:pt idx="48052">
                  <c:v>45166.847222222219</c:v>
                </c:pt>
                <c:pt idx="48053">
                  <c:v>45166.850694444445</c:v>
                </c:pt>
                <c:pt idx="48054">
                  <c:v>45166.854166666664</c:v>
                </c:pt>
                <c:pt idx="48055">
                  <c:v>45166.857638888891</c:v>
                </c:pt>
                <c:pt idx="48056">
                  <c:v>45166.861111111109</c:v>
                </c:pt>
                <c:pt idx="48057">
                  <c:v>45166.864583333336</c:v>
                </c:pt>
                <c:pt idx="48058">
                  <c:v>45166.868055555555</c:v>
                </c:pt>
                <c:pt idx="48059">
                  <c:v>45166.871527777781</c:v>
                </c:pt>
                <c:pt idx="48060">
                  <c:v>45166.875</c:v>
                </c:pt>
                <c:pt idx="48061">
                  <c:v>45166.878472222219</c:v>
                </c:pt>
                <c:pt idx="48062">
                  <c:v>45166.881944444445</c:v>
                </c:pt>
                <c:pt idx="48063">
                  <c:v>45166.885416666664</c:v>
                </c:pt>
                <c:pt idx="48064">
                  <c:v>45166.888888888891</c:v>
                </c:pt>
                <c:pt idx="48065">
                  <c:v>45166.892361111109</c:v>
                </c:pt>
                <c:pt idx="48066">
                  <c:v>45166.895833333336</c:v>
                </c:pt>
                <c:pt idx="48067">
                  <c:v>45166.899305555555</c:v>
                </c:pt>
                <c:pt idx="48068">
                  <c:v>45166.902777777781</c:v>
                </c:pt>
                <c:pt idx="48069">
                  <c:v>45166.90625</c:v>
                </c:pt>
                <c:pt idx="48070">
                  <c:v>45166.909722222219</c:v>
                </c:pt>
                <c:pt idx="48071">
                  <c:v>45166.913194444445</c:v>
                </c:pt>
                <c:pt idx="48072">
                  <c:v>45166.916666666664</c:v>
                </c:pt>
                <c:pt idx="48073">
                  <c:v>45166.920138888891</c:v>
                </c:pt>
                <c:pt idx="48074">
                  <c:v>45166.923611111109</c:v>
                </c:pt>
                <c:pt idx="48075">
                  <c:v>45166.927083333336</c:v>
                </c:pt>
                <c:pt idx="48076">
                  <c:v>45166.930555555555</c:v>
                </c:pt>
                <c:pt idx="48077">
                  <c:v>45166.934027777781</c:v>
                </c:pt>
                <c:pt idx="48078">
                  <c:v>45166.9375</c:v>
                </c:pt>
                <c:pt idx="48079">
                  <c:v>45166.940972222219</c:v>
                </c:pt>
                <c:pt idx="48080">
                  <c:v>45166.944444444445</c:v>
                </c:pt>
                <c:pt idx="48081">
                  <c:v>45166.947916666664</c:v>
                </c:pt>
                <c:pt idx="48082">
                  <c:v>45166.951388888891</c:v>
                </c:pt>
                <c:pt idx="48083">
                  <c:v>45166.954861111109</c:v>
                </c:pt>
                <c:pt idx="48084">
                  <c:v>45166.958333333336</c:v>
                </c:pt>
                <c:pt idx="48085">
                  <c:v>45166.961805555555</c:v>
                </c:pt>
                <c:pt idx="48086">
                  <c:v>45166.965277777781</c:v>
                </c:pt>
                <c:pt idx="48087">
                  <c:v>45166.96875</c:v>
                </c:pt>
                <c:pt idx="48088">
                  <c:v>45166.972222222219</c:v>
                </c:pt>
                <c:pt idx="48089">
                  <c:v>45166.975694444445</c:v>
                </c:pt>
                <c:pt idx="48090">
                  <c:v>45166.979166666664</c:v>
                </c:pt>
                <c:pt idx="48091">
                  <c:v>45166.982638888891</c:v>
                </c:pt>
                <c:pt idx="48092">
                  <c:v>45166.986111111109</c:v>
                </c:pt>
                <c:pt idx="48093">
                  <c:v>45166.989583333336</c:v>
                </c:pt>
                <c:pt idx="48094">
                  <c:v>45166.993055555555</c:v>
                </c:pt>
                <c:pt idx="48095">
                  <c:v>45166.996527777781</c:v>
                </c:pt>
                <c:pt idx="48096">
                  <c:v>45167</c:v>
                </c:pt>
                <c:pt idx="48097">
                  <c:v>45167.003472222219</c:v>
                </c:pt>
                <c:pt idx="48098">
                  <c:v>45167.006944444445</c:v>
                </c:pt>
                <c:pt idx="48099">
                  <c:v>45167.010416666664</c:v>
                </c:pt>
                <c:pt idx="48100">
                  <c:v>45167.013888888891</c:v>
                </c:pt>
                <c:pt idx="48101">
                  <c:v>45167.017361111109</c:v>
                </c:pt>
                <c:pt idx="48102">
                  <c:v>45167.020833333336</c:v>
                </c:pt>
                <c:pt idx="48103">
                  <c:v>45167.024305555555</c:v>
                </c:pt>
                <c:pt idx="48104">
                  <c:v>45167.027777777781</c:v>
                </c:pt>
                <c:pt idx="48105">
                  <c:v>45167.03125</c:v>
                </c:pt>
                <c:pt idx="48106">
                  <c:v>45167.034722222219</c:v>
                </c:pt>
                <c:pt idx="48107">
                  <c:v>45167.038194444445</c:v>
                </c:pt>
                <c:pt idx="48108">
                  <c:v>45167.041666666664</c:v>
                </c:pt>
                <c:pt idx="48109">
                  <c:v>45167.045138888891</c:v>
                </c:pt>
                <c:pt idx="48110">
                  <c:v>45167.048611111109</c:v>
                </c:pt>
                <c:pt idx="48111">
                  <c:v>45167.052083333336</c:v>
                </c:pt>
                <c:pt idx="48112">
                  <c:v>45167.055555555555</c:v>
                </c:pt>
                <c:pt idx="48113">
                  <c:v>45167.059027777781</c:v>
                </c:pt>
                <c:pt idx="48114">
                  <c:v>45167.0625</c:v>
                </c:pt>
                <c:pt idx="48115">
                  <c:v>45167.065972222219</c:v>
                </c:pt>
                <c:pt idx="48116">
                  <c:v>45167.069444444445</c:v>
                </c:pt>
                <c:pt idx="48117">
                  <c:v>45167.072916666664</c:v>
                </c:pt>
                <c:pt idx="48118">
                  <c:v>45167.076388888891</c:v>
                </c:pt>
                <c:pt idx="48119">
                  <c:v>45167.079861111109</c:v>
                </c:pt>
                <c:pt idx="48120">
                  <c:v>45167.083333333336</c:v>
                </c:pt>
                <c:pt idx="48121">
                  <c:v>45167.086805555555</c:v>
                </c:pt>
                <c:pt idx="48122">
                  <c:v>45167.090277777781</c:v>
                </c:pt>
                <c:pt idx="48123">
                  <c:v>45167.09375</c:v>
                </c:pt>
                <c:pt idx="48124">
                  <c:v>45167.097222222219</c:v>
                </c:pt>
                <c:pt idx="48125">
                  <c:v>45167.100694444445</c:v>
                </c:pt>
                <c:pt idx="48126">
                  <c:v>45167.104166666664</c:v>
                </c:pt>
                <c:pt idx="48127">
                  <c:v>45167.107638888891</c:v>
                </c:pt>
                <c:pt idx="48128">
                  <c:v>45167.111111111109</c:v>
                </c:pt>
                <c:pt idx="48129">
                  <c:v>45167.114583333336</c:v>
                </c:pt>
                <c:pt idx="48130">
                  <c:v>45167.118055555555</c:v>
                </c:pt>
                <c:pt idx="48131">
                  <c:v>45167.121527777781</c:v>
                </c:pt>
                <c:pt idx="48132">
                  <c:v>45167.125</c:v>
                </c:pt>
                <c:pt idx="48133">
                  <c:v>45167.128472222219</c:v>
                </c:pt>
                <c:pt idx="48134">
                  <c:v>45167.131944444445</c:v>
                </c:pt>
                <c:pt idx="48135">
                  <c:v>45167.135416666664</c:v>
                </c:pt>
                <c:pt idx="48136">
                  <c:v>45167.138888888891</c:v>
                </c:pt>
                <c:pt idx="48137">
                  <c:v>45167.142361111109</c:v>
                </c:pt>
                <c:pt idx="48138">
                  <c:v>45167.145833333336</c:v>
                </c:pt>
                <c:pt idx="48139">
                  <c:v>45167.149305555555</c:v>
                </c:pt>
                <c:pt idx="48140">
                  <c:v>45167.152777777781</c:v>
                </c:pt>
                <c:pt idx="48141">
                  <c:v>45167.15625</c:v>
                </c:pt>
                <c:pt idx="48142">
                  <c:v>45167.159722222219</c:v>
                </c:pt>
                <c:pt idx="48143">
                  <c:v>45167.163194444445</c:v>
                </c:pt>
                <c:pt idx="48144">
                  <c:v>45167.166666666664</c:v>
                </c:pt>
                <c:pt idx="48145">
                  <c:v>45167.170138888891</c:v>
                </c:pt>
                <c:pt idx="48146">
                  <c:v>45167.173611111109</c:v>
                </c:pt>
                <c:pt idx="48147">
                  <c:v>45167.177083333336</c:v>
                </c:pt>
                <c:pt idx="48148">
                  <c:v>45167.180555555555</c:v>
                </c:pt>
                <c:pt idx="48149">
                  <c:v>45167.184027777781</c:v>
                </c:pt>
                <c:pt idx="48150">
                  <c:v>45167.1875</c:v>
                </c:pt>
                <c:pt idx="48151">
                  <c:v>45167.190972222219</c:v>
                </c:pt>
                <c:pt idx="48152">
                  <c:v>45167.194444444445</c:v>
                </c:pt>
                <c:pt idx="48153">
                  <c:v>45167.197916666664</c:v>
                </c:pt>
                <c:pt idx="48154">
                  <c:v>45167.201388888891</c:v>
                </c:pt>
                <c:pt idx="48155">
                  <c:v>45167.204861111109</c:v>
                </c:pt>
                <c:pt idx="48156">
                  <c:v>45167.208333333336</c:v>
                </c:pt>
                <c:pt idx="48157">
                  <c:v>45167.211805555555</c:v>
                </c:pt>
                <c:pt idx="48158">
                  <c:v>45167.215277777781</c:v>
                </c:pt>
                <c:pt idx="48159">
                  <c:v>45167.21875</c:v>
                </c:pt>
                <c:pt idx="48160">
                  <c:v>45167.222222222219</c:v>
                </c:pt>
                <c:pt idx="48161">
                  <c:v>45167.225694444445</c:v>
                </c:pt>
                <c:pt idx="48162">
                  <c:v>45167.229166666664</c:v>
                </c:pt>
                <c:pt idx="48163">
                  <c:v>45167.232638888891</c:v>
                </c:pt>
                <c:pt idx="48164">
                  <c:v>45167.236111111109</c:v>
                </c:pt>
                <c:pt idx="48165">
                  <c:v>45167.239583333336</c:v>
                </c:pt>
                <c:pt idx="48166">
                  <c:v>45167.243055555555</c:v>
                </c:pt>
                <c:pt idx="48167">
                  <c:v>45167.246527777781</c:v>
                </c:pt>
                <c:pt idx="48168">
                  <c:v>45167.25</c:v>
                </c:pt>
                <c:pt idx="48169">
                  <c:v>45167.253472222219</c:v>
                </c:pt>
                <c:pt idx="48170">
                  <c:v>45167.256944444445</c:v>
                </c:pt>
                <c:pt idx="48171">
                  <c:v>45167.260416666664</c:v>
                </c:pt>
                <c:pt idx="48172">
                  <c:v>45167.263888888891</c:v>
                </c:pt>
                <c:pt idx="48173">
                  <c:v>45167.267361111109</c:v>
                </c:pt>
                <c:pt idx="48174">
                  <c:v>45167.270833333336</c:v>
                </c:pt>
                <c:pt idx="48175">
                  <c:v>45167.274305555555</c:v>
                </c:pt>
                <c:pt idx="48176">
                  <c:v>45167.277777777781</c:v>
                </c:pt>
                <c:pt idx="48177">
                  <c:v>45167.28125</c:v>
                </c:pt>
                <c:pt idx="48178">
                  <c:v>45167.284722222219</c:v>
                </c:pt>
                <c:pt idx="48179">
                  <c:v>45167.288194444445</c:v>
                </c:pt>
                <c:pt idx="48180">
                  <c:v>45167.291666666664</c:v>
                </c:pt>
                <c:pt idx="48181">
                  <c:v>45167.295138888891</c:v>
                </c:pt>
                <c:pt idx="48182">
                  <c:v>45167.298611111109</c:v>
                </c:pt>
                <c:pt idx="48183">
                  <c:v>45167.302083333336</c:v>
                </c:pt>
                <c:pt idx="48184">
                  <c:v>45167.305555555555</c:v>
                </c:pt>
                <c:pt idx="48185">
                  <c:v>45167.309027777781</c:v>
                </c:pt>
                <c:pt idx="48186">
                  <c:v>45167.3125</c:v>
                </c:pt>
                <c:pt idx="48187">
                  <c:v>45167.315972222219</c:v>
                </c:pt>
                <c:pt idx="48188">
                  <c:v>45167.319444444445</c:v>
                </c:pt>
                <c:pt idx="48189">
                  <c:v>45167.322916666664</c:v>
                </c:pt>
                <c:pt idx="48190">
                  <c:v>45167.326388888891</c:v>
                </c:pt>
                <c:pt idx="48191">
                  <c:v>45167.329861111109</c:v>
                </c:pt>
                <c:pt idx="48192">
                  <c:v>45167.333333333336</c:v>
                </c:pt>
                <c:pt idx="48193">
                  <c:v>45167.336805555555</c:v>
                </c:pt>
                <c:pt idx="48194">
                  <c:v>45167.340277777781</c:v>
                </c:pt>
                <c:pt idx="48195">
                  <c:v>45167.34375</c:v>
                </c:pt>
                <c:pt idx="48196">
                  <c:v>45167.347222222219</c:v>
                </c:pt>
                <c:pt idx="48197">
                  <c:v>45167.350694444445</c:v>
                </c:pt>
                <c:pt idx="48198">
                  <c:v>45167.354166666664</c:v>
                </c:pt>
                <c:pt idx="48199">
                  <c:v>45167.357638888891</c:v>
                </c:pt>
                <c:pt idx="48200">
                  <c:v>45167.361111111109</c:v>
                </c:pt>
                <c:pt idx="48201">
                  <c:v>45167.364583333336</c:v>
                </c:pt>
                <c:pt idx="48202">
                  <c:v>45167.368055555555</c:v>
                </c:pt>
                <c:pt idx="48203">
                  <c:v>45167.371527777781</c:v>
                </c:pt>
                <c:pt idx="48204">
                  <c:v>45167.375</c:v>
                </c:pt>
                <c:pt idx="48205">
                  <c:v>45167.378472222219</c:v>
                </c:pt>
                <c:pt idx="48206">
                  <c:v>45167.381944444445</c:v>
                </c:pt>
                <c:pt idx="48207">
                  <c:v>45167.385416666664</c:v>
                </c:pt>
                <c:pt idx="48208">
                  <c:v>45167.388888888891</c:v>
                </c:pt>
                <c:pt idx="48209">
                  <c:v>45167.392361111109</c:v>
                </c:pt>
                <c:pt idx="48210">
                  <c:v>45167.395833333336</c:v>
                </c:pt>
                <c:pt idx="48211">
                  <c:v>45167.399305555555</c:v>
                </c:pt>
                <c:pt idx="48212">
                  <c:v>45167.402777777781</c:v>
                </c:pt>
                <c:pt idx="48213">
                  <c:v>45167.40625</c:v>
                </c:pt>
                <c:pt idx="48214">
                  <c:v>45167.409722222219</c:v>
                </c:pt>
                <c:pt idx="48215">
                  <c:v>45167.413194444445</c:v>
                </c:pt>
                <c:pt idx="48216">
                  <c:v>45167.416666666664</c:v>
                </c:pt>
                <c:pt idx="48217">
                  <c:v>45167.420138888891</c:v>
                </c:pt>
                <c:pt idx="48218">
                  <c:v>45167.423611111109</c:v>
                </c:pt>
                <c:pt idx="48219">
                  <c:v>45167.427083333336</c:v>
                </c:pt>
                <c:pt idx="48220">
                  <c:v>45167.430555555555</c:v>
                </c:pt>
                <c:pt idx="48221">
                  <c:v>45167.434027777781</c:v>
                </c:pt>
                <c:pt idx="48222">
                  <c:v>45167.4375</c:v>
                </c:pt>
                <c:pt idx="48223">
                  <c:v>45167.440972222219</c:v>
                </c:pt>
                <c:pt idx="48224">
                  <c:v>45167.444444444445</c:v>
                </c:pt>
                <c:pt idx="48225">
                  <c:v>45167.447916666664</c:v>
                </c:pt>
                <c:pt idx="48226">
                  <c:v>45167.451388888891</c:v>
                </c:pt>
                <c:pt idx="48227">
                  <c:v>45167.454861111109</c:v>
                </c:pt>
                <c:pt idx="48228">
                  <c:v>45167.458333333336</c:v>
                </c:pt>
                <c:pt idx="48229">
                  <c:v>45167.461805555555</c:v>
                </c:pt>
                <c:pt idx="48230">
                  <c:v>45167.465277777781</c:v>
                </c:pt>
                <c:pt idx="48231">
                  <c:v>45167.46875</c:v>
                </c:pt>
                <c:pt idx="48232">
                  <c:v>45167.472222222219</c:v>
                </c:pt>
                <c:pt idx="48233">
                  <c:v>45167.475694444445</c:v>
                </c:pt>
                <c:pt idx="48234">
                  <c:v>45167.479166666664</c:v>
                </c:pt>
                <c:pt idx="48235">
                  <c:v>45167.482638888891</c:v>
                </c:pt>
                <c:pt idx="48236">
                  <c:v>45167.486111111109</c:v>
                </c:pt>
                <c:pt idx="48237">
                  <c:v>45167.489583333336</c:v>
                </c:pt>
                <c:pt idx="48238">
                  <c:v>45167.493055555555</c:v>
                </c:pt>
                <c:pt idx="48239">
                  <c:v>45167.496527777781</c:v>
                </c:pt>
                <c:pt idx="48240">
                  <c:v>45167.5</c:v>
                </c:pt>
                <c:pt idx="48241">
                  <c:v>45167.503472222219</c:v>
                </c:pt>
                <c:pt idx="48242">
                  <c:v>45167.506944444445</c:v>
                </c:pt>
                <c:pt idx="48243">
                  <c:v>45167.510416666664</c:v>
                </c:pt>
                <c:pt idx="48244">
                  <c:v>45167.513888888891</c:v>
                </c:pt>
                <c:pt idx="48245">
                  <c:v>45167.517361111109</c:v>
                </c:pt>
                <c:pt idx="48246">
                  <c:v>45167.520833333336</c:v>
                </c:pt>
                <c:pt idx="48247">
                  <c:v>45167.524305555555</c:v>
                </c:pt>
                <c:pt idx="48248">
                  <c:v>45167.527777777781</c:v>
                </c:pt>
                <c:pt idx="48249">
                  <c:v>45167.53125</c:v>
                </c:pt>
                <c:pt idx="48250">
                  <c:v>45167.534722222219</c:v>
                </c:pt>
                <c:pt idx="48251">
                  <c:v>45167.538194444445</c:v>
                </c:pt>
                <c:pt idx="48252">
                  <c:v>45167.541666666664</c:v>
                </c:pt>
                <c:pt idx="48253">
                  <c:v>45167.545138888891</c:v>
                </c:pt>
                <c:pt idx="48254">
                  <c:v>45167.548611111109</c:v>
                </c:pt>
                <c:pt idx="48255">
                  <c:v>45167.552083333336</c:v>
                </c:pt>
                <c:pt idx="48256">
                  <c:v>45167.555555555555</c:v>
                </c:pt>
                <c:pt idx="48257">
                  <c:v>45167.559027777781</c:v>
                </c:pt>
                <c:pt idx="48258">
                  <c:v>45167.5625</c:v>
                </c:pt>
                <c:pt idx="48259">
                  <c:v>45167.565972222219</c:v>
                </c:pt>
                <c:pt idx="48260">
                  <c:v>45167.569444444445</c:v>
                </c:pt>
                <c:pt idx="48261">
                  <c:v>45167.572916666664</c:v>
                </c:pt>
                <c:pt idx="48262">
                  <c:v>45167.576388888891</c:v>
                </c:pt>
                <c:pt idx="48263">
                  <c:v>45167.579861111109</c:v>
                </c:pt>
                <c:pt idx="48264">
                  <c:v>45167.583333333336</c:v>
                </c:pt>
                <c:pt idx="48265">
                  <c:v>45167.586805555555</c:v>
                </c:pt>
                <c:pt idx="48266">
                  <c:v>45167.590277777781</c:v>
                </c:pt>
                <c:pt idx="48267">
                  <c:v>45167.59375</c:v>
                </c:pt>
                <c:pt idx="48268">
                  <c:v>45167.597222222219</c:v>
                </c:pt>
                <c:pt idx="48269">
                  <c:v>45167.600694444445</c:v>
                </c:pt>
                <c:pt idx="48270">
                  <c:v>45167.604166666664</c:v>
                </c:pt>
                <c:pt idx="48271">
                  <c:v>45167.607638888891</c:v>
                </c:pt>
                <c:pt idx="48272">
                  <c:v>45167.611111111109</c:v>
                </c:pt>
                <c:pt idx="48273">
                  <c:v>45167.614583333336</c:v>
                </c:pt>
                <c:pt idx="48274">
                  <c:v>45167.618055555555</c:v>
                </c:pt>
                <c:pt idx="48275">
                  <c:v>45167.621527777781</c:v>
                </c:pt>
                <c:pt idx="48276">
                  <c:v>45167.625</c:v>
                </c:pt>
                <c:pt idx="48277">
                  <c:v>45167.628472222219</c:v>
                </c:pt>
                <c:pt idx="48278">
                  <c:v>45167.631944444445</c:v>
                </c:pt>
                <c:pt idx="48279">
                  <c:v>45167.635416666664</c:v>
                </c:pt>
                <c:pt idx="48280">
                  <c:v>45167.638888888891</c:v>
                </c:pt>
                <c:pt idx="48281">
                  <c:v>45167.642361111109</c:v>
                </c:pt>
                <c:pt idx="48282">
                  <c:v>45167.645833333336</c:v>
                </c:pt>
                <c:pt idx="48283">
                  <c:v>45167.649305555555</c:v>
                </c:pt>
                <c:pt idx="48284">
                  <c:v>45167.652777777781</c:v>
                </c:pt>
                <c:pt idx="48285">
                  <c:v>45167.65625</c:v>
                </c:pt>
                <c:pt idx="48286">
                  <c:v>45167.659722222219</c:v>
                </c:pt>
                <c:pt idx="48287">
                  <c:v>45167.663194444445</c:v>
                </c:pt>
                <c:pt idx="48288">
                  <c:v>45167.666666666664</c:v>
                </c:pt>
                <c:pt idx="48289">
                  <c:v>45167.670138888891</c:v>
                </c:pt>
                <c:pt idx="48290">
                  <c:v>45167.673611111109</c:v>
                </c:pt>
                <c:pt idx="48291">
                  <c:v>45167.677083333336</c:v>
                </c:pt>
                <c:pt idx="48292">
                  <c:v>45167.680555555555</c:v>
                </c:pt>
                <c:pt idx="48293">
                  <c:v>45167.684027777781</c:v>
                </c:pt>
                <c:pt idx="48294">
                  <c:v>45167.6875</c:v>
                </c:pt>
                <c:pt idx="48295">
                  <c:v>45167.690972222219</c:v>
                </c:pt>
                <c:pt idx="48296">
                  <c:v>45167.694444444445</c:v>
                </c:pt>
                <c:pt idx="48297">
                  <c:v>45167.697916666664</c:v>
                </c:pt>
                <c:pt idx="48298">
                  <c:v>45167.701388888891</c:v>
                </c:pt>
                <c:pt idx="48299">
                  <c:v>45167.704861111109</c:v>
                </c:pt>
                <c:pt idx="48300">
                  <c:v>45167.708333333336</c:v>
                </c:pt>
                <c:pt idx="48301">
                  <c:v>45167.711805555555</c:v>
                </c:pt>
                <c:pt idx="48302">
                  <c:v>45167.715277777781</c:v>
                </c:pt>
                <c:pt idx="48303">
                  <c:v>45167.71875</c:v>
                </c:pt>
                <c:pt idx="48304">
                  <c:v>45167.722222222219</c:v>
                </c:pt>
                <c:pt idx="48305">
                  <c:v>45167.725694444445</c:v>
                </c:pt>
                <c:pt idx="48306">
                  <c:v>45167.729166666664</c:v>
                </c:pt>
                <c:pt idx="48307">
                  <c:v>45167.732638888891</c:v>
                </c:pt>
                <c:pt idx="48308">
                  <c:v>45167.736111111109</c:v>
                </c:pt>
                <c:pt idx="48309">
                  <c:v>45167.739583333336</c:v>
                </c:pt>
                <c:pt idx="48310">
                  <c:v>45167.743055555555</c:v>
                </c:pt>
                <c:pt idx="48311">
                  <c:v>45167.746527777781</c:v>
                </c:pt>
                <c:pt idx="48312">
                  <c:v>45167.75</c:v>
                </c:pt>
                <c:pt idx="48313">
                  <c:v>45167.753472222219</c:v>
                </c:pt>
                <c:pt idx="48314">
                  <c:v>45167.756944444445</c:v>
                </c:pt>
                <c:pt idx="48315">
                  <c:v>45167.760416666664</c:v>
                </c:pt>
                <c:pt idx="48316">
                  <c:v>45167.763888888891</c:v>
                </c:pt>
                <c:pt idx="48317">
                  <c:v>45167.767361111109</c:v>
                </c:pt>
                <c:pt idx="48318">
                  <c:v>45167.770833333336</c:v>
                </c:pt>
                <c:pt idx="48319">
                  <c:v>45167.774305555555</c:v>
                </c:pt>
                <c:pt idx="48320">
                  <c:v>45167.777777777781</c:v>
                </c:pt>
                <c:pt idx="48321">
                  <c:v>45167.78125</c:v>
                </c:pt>
                <c:pt idx="48322">
                  <c:v>45167.784722222219</c:v>
                </c:pt>
                <c:pt idx="48323">
                  <c:v>45167.788194444445</c:v>
                </c:pt>
                <c:pt idx="48324">
                  <c:v>45167.791666666664</c:v>
                </c:pt>
                <c:pt idx="48325">
                  <c:v>45167.795138888891</c:v>
                </c:pt>
                <c:pt idx="48326">
                  <c:v>45167.798611111109</c:v>
                </c:pt>
                <c:pt idx="48327">
                  <c:v>45167.802083333336</c:v>
                </c:pt>
                <c:pt idx="48328">
                  <c:v>45167.805555555555</c:v>
                </c:pt>
                <c:pt idx="48329">
                  <c:v>45167.809027777781</c:v>
                </c:pt>
                <c:pt idx="48330">
                  <c:v>45167.8125</c:v>
                </c:pt>
                <c:pt idx="48331">
                  <c:v>45167.815972222219</c:v>
                </c:pt>
                <c:pt idx="48332">
                  <c:v>45167.819444444445</c:v>
                </c:pt>
                <c:pt idx="48333">
                  <c:v>45167.822916666664</c:v>
                </c:pt>
                <c:pt idx="48334">
                  <c:v>45167.826388888891</c:v>
                </c:pt>
                <c:pt idx="48335">
                  <c:v>45167.829861111109</c:v>
                </c:pt>
                <c:pt idx="48336">
                  <c:v>45167.833333333336</c:v>
                </c:pt>
                <c:pt idx="48337">
                  <c:v>45167.836805555555</c:v>
                </c:pt>
                <c:pt idx="48338">
                  <c:v>45167.840277777781</c:v>
                </c:pt>
                <c:pt idx="48339">
                  <c:v>45167.84375</c:v>
                </c:pt>
                <c:pt idx="48340">
                  <c:v>45167.847222222219</c:v>
                </c:pt>
                <c:pt idx="48341">
                  <c:v>45167.850694444445</c:v>
                </c:pt>
                <c:pt idx="48342">
                  <c:v>45167.854166666664</c:v>
                </c:pt>
                <c:pt idx="48343">
                  <c:v>45167.857638888891</c:v>
                </c:pt>
                <c:pt idx="48344">
                  <c:v>45167.861111111109</c:v>
                </c:pt>
                <c:pt idx="48345">
                  <c:v>45167.864583333336</c:v>
                </c:pt>
                <c:pt idx="48346">
                  <c:v>45167.868055555555</c:v>
                </c:pt>
                <c:pt idx="48347">
                  <c:v>45167.871527777781</c:v>
                </c:pt>
                <c:pt idx="48348">
                  <c:v>45167.875</c:v>
                </c:pt>
                <c:pt idx="48349">
                  <c:v>45167.878472222219</c:v>
                </c:pt>
                <c:pt idx="48350">
                  <c:v>45167.881944444445</c:v>
                </c:pt>
                <c:pt idx="48351">
                  <c:v>45167.885416666664</c:v>
                </c:pt>
                <c:pt idx="48352">
                  <c:v>45167.888888888891</c:v>
                </c:pt>
                <c:pt idx="48353">
                  <c:v>45167.892361111109</c:v>
                </c:pt>
                <c:pt idx="48354">
                  <c:v>45167.895833333336</c:v>
                </c:pt>
                <c:pt idx="48355">
                  <c:v>45167.899305555555</c:v>
                </c:pt>
                <c:pt idx="48356">
                  <c:v>45167.902777777781</c:v>
                </c:pt>
                <c:pt idx="48357">
                  <c:v>45167.90625</c:v>
                </c:pt>
                <c:pt idx="48358">
                  <c:v>45167.909722222219</c:v>
                </c:pt>
                <c:pt idx="48359">
                  <c:v>45167.913194444445</c:v>
                </c:pt>
                <c:pt idx="48360">
                  <c:v>45167.916666666664</c:v>
                </c:pt>
                <c:pt idx="48361">
                  <c:v>45167.920138888891</c:v>
                </c:pt>
                <c:pt idx="48362">
                  <c:v>45167.923611111109</c:v>
                </c:pt>
                <c:pt idx="48363">
                  <c:v>45167.927083333336</c:v>
                </c:pt>
                <c:pt idx="48364">
                  <c:v>45167.930555555555</c:v>
                </c:pt>
                <c:pt idx="48365">
                  <c:v>45167.934027777781</c:v>
                </c:pt>
                <c:pt idx="48366">
                  <c:v>45167.9375</c:v>
                </c:pt>
                <c:pt idx="48367">
                  <c:v>45167.940972222219</c:v>
                </c:pt>
                <c:pt idx="48368">
                  <c:v>45167.944444444445</c:v>
                </c:pt>
                <c:pt idx="48369">
                  <c:v>45167.947916666664</c:v>
                </c:pt>
                <c:pt idx="48370">
                  <c:v>45167.951388888891</c:v>
                </c:pt>
                <c:pt idx="48371">
                  <c:v>45167.954861111109</c:v>
                </c:pt>
                <c:pt idx="48372">
                  <c:v>45167.958333333336</c:v>
                </c:pt>
                <c:pt idx="48373">
                  <c:v>45167.961805555555</c:v>
                </c:pt>
                <c:pt idx="48374">
                  <c:v>45167.965277777781</c:v>
                </c:pt>
                <c:pt idx="48375">
                  <c:v>45167.96875</c:v>
                </c:pt>
                <c:pt idx="48376">
                  <c:v>45167.972222222219</c:v>
                </c:pt>
                <c:pt idx="48377">
                  <c:v>45167.975694444445</c:v>
                </c:pt>
                <c:pt idx="48378">
                  <c:v>45167.979166666664</c:v>
                </c:pt>
                <c:pt idx="48379">
                  <c:v>45167.982638888891</c:v>
                </c:pt>
                <c:pt idx="48380">
                  <c:v>45167.986111111109</c:v>
                </c:pt>
                <c:pt idx="48381">
                  <c:v>45167.989583333336</c:v>
                </c:pt>
                <c:pt idx="48382">
                  <c:v>45167.993055555555</c:v>
                </c:pt>
                <c:pt idx="48383">
                  <c:v>45167.996527777781</c:v>
                </c:pt>
                <c:pt idx="48384">
                  <c:v>45168</c:v>
                </c:pt>
                <c:pt idx="48385">
                  <c:v>45168.003472222219</c:v>
                </c:pt>
                <c:pt idx="48386">
                  <c:v>45168.006944444445</c:v>
                </c:pt>
                <c:pt idx="48387">
                  <c:v>45168.010416666664</c:v>
                </c:pt>
                <c:pt idx="48388">
                  <c:v>45168.013888888891</c:v>
                </c:pt>
                <c:pt idx="48389">
                  <c:v>45168.017361111109</c:v>
                </c:pt>
                <c:pt idx="48390">
                  <c:v>45168.020833333336</c:v>
                </c:pt>
                <c:pt idx="48391">
                  <c:v>45168.024305555555</c:v>
                </c:pt>
                <c:pt idx="48392">
                  <c:v>45168.027777777781</c:v>
                </c:pt>
                <c:pt idx="48393">
                  <c:v>45168.03125</c:v>
                </c:pt>
                <c:pt idx="48394">
                  <c:v>45168.034722222219</c:v>
                </c:pt>
                <c:pt idx="48395">
                  <c:v>45168.038194444445</c:v>
                </c:pt>
                <c:pt idx="48396">
                  <c:v>45168.041666666664</c:v>
                </c:pt>
                <c:pt idx="48397">
                  <c:v>45168.045138888891</c:v>
                </c:pt>
                <c:pt idx="48398">
                  <c:v>45168.048611111109</c:v>
                </c:pt>
                <c:pt idx="48399">
                  <c:v>45168.052083333336</c:v>
                </c:pt>
                <c:pt idx="48400">
                  <c:v>45168.055555555555</c:v>
                </c:pt>
                <c:pt idx="48401">
                  <c:v>45168.059027777781</c:v>
                </c:pt>
                <c:pt idx="48402">
                  <c:v>45168.0625</c:v>
                </c:pt>
                <c:pt idx="48403">
                  <c:v>45168.065972222219</c:v>
                </c:pt>
                <c:pt idx="48404">
                  <c:v>45168.069444444445</c:v>
                </c:pt>
                <c:pt idx="48405">
                  <c:v>45168.072916666664</c:v>
                </c:pt>
                <c:pt idx="48406">
                  <c:v>45168.076388888891</c:v>
                </c:pt>
                <c:pt idx="48407">
                  <c:v>45168.079861111109</c:v>
                </c:pt>
                <c:pt idx="48408">
                  <c:v>45168.083333333336</c:v>
                </c:pt>
                <c:pt idx="48409">
                  <c:v>45168.086805555555</c:v>
                </c:pt>
                <c:pt idx="48410">
                  <c:v>45168.090277777781</c:v>
                </c:pt>
                <c:pt idx="48411">
                  <c:v>45168.09375</c:v>
                </c:pt>
                <c:pt idx="48412">
                  <c:v>45168.097222222219</c:v>
                </c:pt>
                <c:pt idx="48413">
                  <c:v>45168.100694444445</c:v>
                </c:pt>
                <c:pt idx="48414">
                  <c:v>45168.104166666664</c:v>
                </c:pt>
                <c:pt idx="48415">
                  <c:v>45168.107638888891</c:v>
                </c:pt>
                <c:pt idx="48416">
                  <c:v>45168.111111111109</c:v>
                </c:pt>
                <c:pt idx="48417">
                  <c:v>45168.114583333336</c:v>
                </c:pt>
                <c:pt idx="48418">
                  <c:v>45168.118055555555</c:v>
                </c:pt>
                <c:pt idx="48419">
                  <c:v>45168.121527777781</c:v>
                </c:pt>
                <c:pt idx="48420">
                  <c:v>45168.125</c:v>
                </c:pt>
                <c:pt idx="48421">
                  <c:v>45168.128472222219</c:v>
                </c:pt>
                <c:pt idx="48422">
                  <c:v>45168.131944444445</c:v>
                </c:pt>
                <c:pt idx="48423">
                  <c:v>45168.135416666664</c:v>
                </c:pt>
                <c:pt idx="48424">
                  <c:v>45168.138888888891</c:v>
                </c:pt>
                <c:pt idx="48425">
                  <c:v>45168.142361111109</c:v>
                </c:pt>
                <c:pt idx="48426">
                  <c:v>45168.145833333336</c:v>
                </c:pt>
                <c:pt idx="48427">
                  <c:v>45168.149305555555</c:v>
                </c:pt>
                <c:pt idx="48428">
                  <c:v>45168.152777777781</c:v>
                </c:pt>
                <c:pt idx="48429">
                  <c:v>45168.15625</c:v>
                </c:pt>
                <c:pt idx="48430">
                  <c:v>45168.159722222219</c:v>
                </c:pt>
                <c:pt idx="48431">
                  <c:v>45168.163194444445</c:v>
                </c:pt>
                <c:pt idx="48432">
                  <c:v>45168.166666666664</c:v>
                </c:pt>
                <c:pt idx="48433">
                  <c:v>45168.170138888891</c:v>
                </c:pt>
                <c:pt idx="48434">
                  <c:v>45168.173611111109</c:v>
                </c:pt>
                <c:pt idx="48435">
                  <c:v>45168.177083333336</c:v>
                </c:pt>
                <c:pt idx="48436">
                  <c:v>45168.180555555555</c:v>
                </c:pt>
                <c:pt idx="48437">
                  <c:v>45168.184027777781</c:v>
                </c:pt>
                <c:pt idx="48438">
                  <c:v>45168.1875</c:v>
                </c:pt>
                <c:pt idx="48439">
                  <c:v>45168.190972222219</c:v>
                </c:pt>
                <c:pt idx="48440">
                  <c:v>45168.194444444445</c:v>
                </c:pt>
                <c:pt idx="48441">
                  <c:v>45168.197916666664</c:v>
                </c:pt>
                <c:pt idx="48442">
                  <c:v>45168.201388888891</c:v>
                </c:pt>
                <c:pt idx="48443">
                  <c:v>45168.204861111109</c:v>
                </c:pt>
                <c:pt idx="48444">
                  <c:v>45168.208333333336</c:v>
                </c:pt>
                <c:pt idx="48445">
                  <c:v>45168.211805555555</c:v>
                </c:pt>
                <c:pt idx="48446">
                  <c:v>45168.215277777781</c:v>
                </c:pt>
                <c:pt idx="48447">
                  <c:v>45168.21875</c:v>
                </c:pt>
                <c:pt idx="48448">
                  <c:v>45168.222222222219</c:v>
                </c:pt>
                <c:pt idx="48449">
                  <c:v>45168.225694444445</c:v>
                </c:pt>
                <c:pt idx="48450">
                  <c:v>45168.229166666664</c:v>
                </c:pt>
                <c:pt idx="48451">
                  <c:v>45168.232638888891</c:v>
                </c:pt>
                <c:pt idx="48452">
                  <c:v>45168.236111111109</c:v>
                </c:pt>
                <c:pt idx="48453">
                  <c:v>45168.239583333336</c:v>
                </c:pt>
                <c:pt idx="48454">
                  <c:v>45168.243055555555</c:v>
                </c:pt>
                <c:pt idx="48455">
                  <c:v>45168.246527777781</c:v>
                </c:pt>
                <c:pt idx="48456">
                  <c:v>45168.25</c:v>
                </c:pt>
                <c:pt idx="48457">
                  <c:v>45168.253472222219</c:v>
                </c:pt>
                <c:pt idx="48458">
                  <c:v>45168.256944444445</c:v>
                </c:pt>
                <c:pt idx="48459">
                  <c:v>45168.260416666664</c:v>
                </c:pt>
                <c:pt idx="48460">
                  <c:v>45168.263888888891</c:v>
                </c:pt>
                <c:pt idx="48461">
                  <c:v>45168.267361111109</c:v>
                </c:pt>
                <c:pt idx="48462">
                  <c:v>45168.270833333336</c:v>
                </c:pt>
                <c:pt idx="48463">
                  <c:v>45168.274305555555</c:v>
                </c:pt>
                <c:pt idx="48464">
                  <c:v>45168.277777777781</c:v>
                </c:pt>
                <c:pt idx="48465">
                  <c:v>45168.28125</c:v>
                </c:pt>
                <c:pt idx="48466">
                  <c:v>45168.284722222219</c:v>
                </c:pt>
                <c:pt idx="48467">
                  <c:v>45168.288194444445</c:v>
                </c:pt>
                <c:pt idx="48468">
                  <c:v>45168.291666666664</c:v>
                </c:pt>
                <c:pt idx="48469">
                  <c:v>45168.295138888891</c:v>
                </c:pt>
                <c:pt idx="48470">
                  <c:v>45168.298611111109</c:v>
                </c:pt>
                <c:pt idx="48471">
                  <c:v>45168.302083333336</c:v>
                </c:pt>
                <c:pt idx="48472">
                  <c:v>45168.305555555555</c:v>
                </c:pt>
                <c:pt idx="48473">
                  <c:v>45168.309027777781</c:v>
                </c:pt>
                <c:pt idx="48474">
                  <c:v>45168.3125</c:v>
                </c:pt>
                <c:pt idx="48475">
                  <c:v>45168.315972222219</c:v>
                </c:pt>
                <c:pt idx="48476">
                  <c:v>45168.319444444445</c:v>
                </c:pt>
                <c:pt idx="48477">
                  <c:v>45168.322916666664</c:v>
                </c:pt>
                <c:pt idx="48478">
                  <c:v>45168.326388888891</c:v>
                </c:pt>
                <c:pt idx="48479">
                  <c:v>45168.329861111109</c:v>
                </c:pt>
                <c:pt idx="48480">
                  <c:v>45168.333333333336</c:v>
                </c:pt>
                <c:pt idx="48481">
                  <c:v>45168.336805555555</c:v>
                </c:pt>
                <c:pt idx="48482">
                  <c:v>45168.340277777781</c:v>
                </c:pt>
                <c:pt idx="48483">
                  <c:v>45168.34375</c:v>
                </c:pt>
                <c:pt idx="48484">
                  <c:v>45168.347222222219</c:v>
                </c:pt>
                <c:pt idx="48485">
                  <c:v>45168.350694444445</c:v>
                </c:pt>
                <c:pt idx="48486">
                  <c:v>45168.354166666664</c:v>
                </c:pt>
                <c:pt idx="48487">
                  <c:v>45168.357638888891</c:v>
                </c:pt>
                <c:pt idx="48488">
                  <c:v>45168.361111111109</c:v>
                </c:pt>
                <c:pt idx="48489">
                  <c:v>45168.364583333336</c:v>
                </c:pt>
                <c:pt idx="48490">
                  <c:v>45168.368055555555</c:v>
                </c:pt>
                <c:pt idx="48491">
                  <c:v>45168.371527777781</c:v>
                </c:pt>
                <c:pt idx="48492">
                  <c:v>45168.375</c:v>
                </c:pt>
                <c:pt idx="48493">
                  <c:v>45168.378472222219</c:v>
                </c:pt>
                <c:pt idx="48494">
                  <c:v>45168.381944444445</c:v>
                </c:pt>
                <c:pt idx="48495">
                  <c:v>45168.385416666664</c:v>
                </c:pt>
                <c:pt idx="48496">
                  <c:v>45168.388888888891</c:v>
                </c:pt>
                <c:pt idx="48497">
                  <c:v>45168.392361111109</c:v>
                </c:pt>
                <c:pt idx="48498">
                  <c:v>45168.395833333336</c:v>
                </c:pt>
                <c:pt idx="48499">
                  <c:v>45168.399305555555</c:v>
                </c:pt>
                <c:pt idx="48500">
                  <c:v>45168.402777777781</c:v>
                </c:pt>
                <c:pt idx="48501">
                  <c:v>45168.40625</c:v>
                </c:pt>
                <c:pt idx="48502">
                  <c:v>45168.409722222219</c:v>
                </c:pt>
                <c:pt idx="48503">
                  <c:v>45168.413194444445</c:v>
                </c:pt>
                <c:pt idx="48504">
                  <c:v>45168.416666666664</c:v>
                </c:pt>
                <c:pt idx="48505">
                  <c:v>45168.420138888891</c:v>
                </c:pt>
                <c:pt idx="48506">
                  <c:v>45168.423611111109</c:v>
                </c:pt>
                <c:pt idx="48507">
                  <c:v>45168.427083333336</c:v>
                </c:pt>
                <c:pt idx="48508">
                  <c:v>45168.430555555555</c:v>
                </c:pt>
                <c:pt idx="48509">
                  <c:v>45168.434027777781</c:v>
                </c:pt>
                <c:pt idx="48510">
                  <c:v>45168.4375</c:v>
                </c:pt>
                <c:pt idx="48511">
                  <c:v>45168.440972222219</c:v>
                </c:pt>
                <c:pt idx="48512">
                  <c:v>45168.444444444445</c:v>
                </c:pt>
                <c:pt idx="48513">
                  <c:v>45168.447916666664</c:v>
                </c:pt>
                <c:pt idx="48514">
                  <c:v>45168.451388888891</c:v>
                </c:pt>
                <c:pt idx="48515">
                  <c:v>45168.454861111109</c:v>
                </c:pt>
                <c:pt idx="48516">
                  <c:v>45168.458333333336</c:v>
                </c:pt>
                <c:pt idx="48517">
                  <c:v>45168.461805555555</c:v>
                </c:pt>
                <c:pt idx="48518">
                  <c:v>45168.465277777781</c:v>
                </c:pt>
                <c:pt idx="48519">
                  <c:v>45168.46875</c:v>
                </c:pt>
                <c:pt idx="48520">
                  <c:v>45168.472222222219</c:v>
                </c:pt>
                <c:pt idx="48521">
                  <c:v>45168.475694444445</c:v>
                </c:pt>
                <c:pt idx="48522">
                  <c:v>45168.479166666664</c:v>
                </c:pt>
                <c:pt idx="48523">
                  <c:v>45168.482638888891</c:v>
                </c:pt>
                <c:pt idx="48524">
                  <c:v>45168.486111111109</c:v>
                </c:pt>
                <c:pt idx="48525">
                  <c:v>45168.489583333336</c:v>
                </c:pt>
                <c:pt idx="48526">
                  <c:v>45168.493055555555</c:v>
                </c:pt>
                <c:pt idx="48527">
                  <c:v>45168.496527777781</c:v>
                </c:pt>
                <c:pt idx="48528">
                  <c:v>45168.5</c:v>
                </c:pt>
                <c:pt idx="48529">
                  <c:v>45168.503472222219</c:v>
                </c:pt>
                <c:pt idx="48530">
                  <c:v>45168.506944444445</c:v>
                </c:pt>
                <c:pt idx="48531">
                  <c:v>45168.510416666664</c:v>
                </c:pt>
                <c:pt idx="48532">
                  <c:v>45168.513888888891</c:v>
                </c:pt>
                <c:pt idx="48533">
                  <c:v>45168.517361111109</c:v>
                </c:pt>
                <c:pt idx="48534">
                  <c:v>45168.520833333336</c:v>
                </c:pt>
                <c:pt idx="48535">
                  <c:v>45168.524305555555</c:v>
                </c:pt>
                <c:pt idx="48536">
                  <c:v>45168.527777777781</c:v>
                </c:pt>
                <c:pt idx="48537">
                  <c:v>45168.53125</c:v>
                </c:pt>
                <c:pt idx="48538">
                  <c:v>45168.534722222219</c:v>
                </c:pt>
                <c:pt idx="48539">
                  <c:v>45168.538194444445</c:v>
                </c:pt>
                <c:pt idx="48540">
                  <c:v>45168.541666666664</c:v>
                </c:pt>
                <c:pt idx="48541">
                  <c:v>45168.545138888891</c:v>
                </c:pt>
                <c:pt idx="48542">
                  <c:v>45168.548611111109</c:v>
                </c:pt>
                <c:pt idx="48543">
                  <c:v>45168.552083333336</c:v>
                </c:pt>
                <c:pt idx="48544">
                  <c:v>45168.555555555555</c:v>
                </c:pt>
                <c:pt idx="48545">
                  <c:v>45168.559027777781</c:v>
                </c:pt>
                <c:pt idx="48546">
                  <c:v>45168.5625</c:v>
                </c:pt>
                <c:pt idx="48547">
                  <c:v>45168.565972222219</c:v>
                </c:pt>
                <c:pt idx="48548">
                  <c:v>45168.569444444445</c:v>
                </c:pt>
                <c:pt idx="48549">
                  <c:v>45168.572916666664</c:v>
                </c:pt>
                <c:pt idx="48550">
                  <c:v>45168.576388888891</c:v>
                </c:pt>
                <c:pt idx="48551">
                  <c:v>45168.579861111109</c:v>
                </c:pt>
                <c:pt idx="48552">
                  <c:v>45168.583333333336</c:v>
                </c:pt>
                <c:pt idx="48553">
                  <c:v>45168.586805555555</c:v>
                </c:pt>
                <c:pt idx="48554">
                  <c:v>45168.590277777781</c:v>
                </c:pt>
                <c:pt idx="48555">
                  <c:v>45168.59375</c:v>
                </c:pt>
                <c:pt idx="48556">
                  <c:v>45168.597222222219</c:v>
                </c:pt>
                <c:pt idx="48557">
                  <c:v>45168.600694444445</c:v>
                </c:pt>
                <c:pt idx="48558">
                  <c:v>45168.604166666664</c:v>
                </c:pt>
                <c:pt idx="48559">
                  <c:v>45168.607638888891</c:v>
                </c:pt>
                <c:pt idx="48560">
                  <c:v>45168.611111111109</c:v>
                </c:pt>
                <c:pt idx="48561">
                  <c:v>45168.614583333336</c:v>
                </c:pt>
                <c:pt idx="48562">
                  <c:v>45168.618055555555</c:v>
                </c:pt>
                <c:pt idx="48563">
                  <c:v>45168.621527777781</c:v>
                </c:pt>
                <c:pt idx="48564">
                  <c:v>45168.625</c:v>
                </c:pt>
                <c:pt idx="48565">
                  <c:v>45168.628472222219</c:v>
                </c:pt>
                <c:pt idx="48566">
                  <c:v>45168.631944444445</c:v>
                </c:pt>
                <c:pt idx="48567">
                  <c:v>45168.635416666664</c:v>
                </c:pt>
                <c:pt idx="48568">
                  <c:v>45168.638888888891</c:v>
                </c:pt>
                <c:pt idx="48569">
                  <c:v>45168.642361111109</c:v>
                </c:pt>
                <c:pt idx="48570">
                  <c:v>45168.645833333336</c:v>
                </c:pt>
                <c:pt idx="48571">
                  <c:v>45168.649305555555</c:v>
                </c:pt>
                <c:pt idx="48572">
                  <c:v>45168.652777777781</c:v>
                </c:pt>
                <c:pt idx="48573">
                  <c:v>45168.65625</c:v>
                </c:pt>
                <c:pt idx="48574">
                  <c:v>45168.659722222219</c:v>
                </c:pt>
                <c:pt idx="48575">
                  <c:v>45168.663194444445</c:v>
                </c:pt>
                <c:pt idx="48576">
                  <c:v>45168.666666666664</c:v>
                </c:pt>
                <c:pt idx="48577">
                  <c:v>45168.670138888891</c:v>
                </c:pt>
                <c:pt idx="48578">
                  <c:v>45168.673611111109</c:v>
                </c:pt>
                <c:pt idx="48579">
                  <c:v>45168.677083333336</c:v>
                </c:pt>
                <c:pt idx="48580">
                  <c:v>45168.680555555555</c:v>
                </c:pt>
                <c:pt idx="48581">
                  <c:v>45168.684027777781</c:v>
                </c:pt>
                <c:pt idx="48582">
                  <c:v>45168.6875</c:v>
                </c:pt>
                <c:pt idx="48583">
                  <c:v>45168.690972222219</c:v>
                </c:pt>
                <c:pt idx="48584">
                  <c:v>45168.694444444445</c:v>
                </c:pt>
                <c:pt idx="48585">
                  <c:v>45168.697916666664</c:v>
                </c:pt>
                <c:pt idx="48586">
                  <c:v>45168.701388888891</c:v>
                </c:pt>
                <c:pt idx="48587">
                  <c:v>45168.704861111109</c:v>
                </c:pt>
                <c:pt idx="48588">
                  <c:v>45168.708333333336</c:v>
                </c:pt>
                <c:pt idx="48589">
                  <c:v>45168.711805555555</c:v>
                </c:pt>
                <c:pt idx="48590">
                  <c:v>45168.715277777781</c:v>
                </c:pt>
                <c:pt idx="48591">
                  <c:v>45168.71875</c:v>
                </c:pt>
                <c:pt idx="48592">
                  <c:v>45168.722222222219</c:v>
                </c:pt>
                <c:pt idx="48593">
                  <c:v>45168.725694444445</c:v>
                </c:pt>
                <c:pt idx="48594">
                  <c:v>45168.729166666664</c:v>
                </c:pt>
                <c:pt idx="48595">
                  <c:v>45168.732638888891</c:v>
                </c:pt>
                <c:pt idx="48596">
                  <c:v>45168.736111111109</c:v>
                </c:pt>
                <c:pt idx="48597">
                  <c:v>45168.739583333336</c:v>
                </c:pt>
                <c:pt idx="48598">
                  <c:v>45168.743055555555</c:v>
                </c:pt>
                <c:pt idx="48599">
                  <c:v>45168.746527777781</c:v>
                </c:pt>
                <c:pt idx="48600">
                  <c:v>45168.75</c:v>
                </c:pt>
                <c:pt idx="48601">
                  <c:v>45168.753472222219</c:v>
                </c:pt>
                <c:pt idx="48602">
                  <c:v>45168.756944444445</c:v>
                </c:pt>
                <c:pt idx="48603">
                  <c:v>45168.760416666664</c:v>
                </c:pt>
                <c:pt idx="48604">
                  <c:v>45168.763888888891</c:v>
                </c:pt>
                <c:pt idx="48605">
                  <c:v>45168.767361111109</c:v>
                </c:pt>
                <c:pt idx="48606">
                  <c:v>45168.770833333336</c:v>
                </c:pt>
                <c:pt idx="48607">
                  <c:v>45168.774305555555</c:v>
                </c:pt>
                <c:pt idx="48608">
                  <c:v>45168.777777777781</c:v>
                </c:pt>
                <c:pt idx="48609">
                  <c:v>45168.78125</c:v>
                </c:pt>
                <c:pt idx="48610">
                  <c:v>45168.784722222219</c:v>
                </c:pt>
                <c:pt idx="48611">
                  <c:v>45168.788194444445</c:v>
                </c:pt>
                <c:pt idx="48612">
                  <c:v>45168.791666666664</c:v>
                </c:pt>
                <c:pt idx="48613">
                  <c:v>45168.795138888891</c:v>
                </c:pt>
                <c:pt idx="48614">
                  <c:v>45168.798611111109</c:v>
                </c:pt>
                <c:pt idx="48615">
                  <c:v>45168.802083333336</c:v>
                </c:pt>
                <c:pt idx="48616">
                  <c:v>45168.805555555555</c:v>
                </c:pt>
                <c:pt idx="48617">
                  <c:v>45168.809027777781</c:v>
                </c:pt>
                <c:pt idx="48618">
                  <c:v>45168.8125</c:v>
                </c:pt>
                <c:pt idx="48619">
                  <c:v>45168.815972222219</c:v>
                </c:pt>
                <c:pt idx="48620">
                  <c:v>45168.819444444445</c:v>
                </c:pt>
                <c:pt idx="48621">
                  <c:v>45168.822916666664</c:v>
                </c:pt>
                <c:pt idx="48622">
                  <c:v>45168.826388888891</c:v>
                </c:pt>
                <c:pt idx="48623">
                  <c:v>45168.829861111109</c:v>
                </c:pt>
                <c:pt idx="48624">
                  <c:v>45168.833333333336</c:v>
                </c:pt>
                <c:pt idx="48625">
                  <c:v>45168.836805555555</c:v>
                </c:pt>
                <c:pt idx="48626">
                  <c:v>45168.840277777781</c:v>
                </c:pt>
                <c:pt idx="48627">
                  <c:v>45168.84375</c:v>
                </c:pt>
                <c:pt idx="48628">
                  <c:v>45168.847222222219</c:v>
                </c:pt>
                <c:pt idx="48629">
                  <c:v>45168.850694444445</c:v>
                </c:pt>
                <c:pt idx="48630">
                  <c:v>45168.854166666664</c:v>
                </c:pt>
                <c:pt idx="48631">
                  <c:v>45168.857638888891</c:v>
                </c:pt>
                <c:pt idx="48632">
                  <c:v>45168.861111111109</c:v>
                </c:pt>
                <c:pt idx="48633">
                  <c:v>45168.864583333336</c:v>
                </c:pt>
                <c:pt idx="48634">
                  <c:v>45168.868055555555</c:v>
                </c:pt>
                <c:pt idx="48635">
                  <c:v>45168.871527777781</c:v>
                </c:pt>
                <c:pt idx="48636">
                  <c:v>45168.875</c:v>
                </c:pt>
                <c:pt idx="48637">
                  <c:v>45168.878472222219</c:v>
                </c:pt>
                <c:pt idx="48638">
                  <c:v>45168.881944444445</c:v>
                </c:pt>
                <c:pt idx="48639">
                  <c:v>45168.885416666664</c:v>
                </c:pt>
                <c:pt idx="48640">
                  <c:v>45168.888888888891</c:v>
                </c:pt>
                <c:pt idx="48641">
                  <c:v>45168.892361111109</c:v>
                </c:pt>
                <c:pt idx="48642">
                  <c:v>45168.895833333336</c:v>
                </c:pt>
                <c:pt idx="48643">
                  <c:v>45168.899305555555</c:v>
                </c:pt>
                <c:pt idx="48644">
                  <c:v>45168.902777777781</c:v>
                </c:pt>
                <c:pt idx="48645">
                  <c:v>45168.90625</c:v>
                </c:pt>
                <c:pt idx="48646">
                  <c:v>45168.909722222219</c:v>
                </c:pt>
                <c:pt idx="48647">
                  <c:v>45168.913194444445</c:v>
                </c:pt>
                <c:pt idx="48648">
                  <c:v>45168.916666666664</c:v>
                </c:pt>
                <c:pt idx="48649">
                  <c:v>45168.920138888891</c:v>
                </c:pt>
                <c:pt idx="48650">
                  <c:v>45168.923611111109</c:v>
                </c:pt>
                <c:pt idx="48651">
                  <c:v>45168.927083333336</c:v>
                </c:pt>
                <c:pt idx="48652">
                  <c:v>45168.930555555555</c:v>
                </c:pt>
                <c:pt idx="48653">
                  <c:v>45168.934027777781</c:v>
                </c:pt>
                <c:pt idx="48654">
                  <c:v>45168.9375</c:v>
                </c:pt>
                <c:pt idx="48655">
                  <c:v>45168.940972222219</c:v>
                </c:pt>
                <c:pt idx="48656">
                  <c:v>45168.944444444445</c:v>
                </c:pt>
                <c:pt idx="48657">
                  <c:v>45168.947916666664</c:v>
                </c:pt>
                <c:pt idx="48658">
                  <c:v>45168.951388888891</c:v>
                </c:pt>
                <c:pt idx="48659">
                  <c:v>45168.954861111109</c:v>
                </c:pt>
                <c:pt idx="48660">
                  <c:v>45168.958333333336</c:v>
                </c:pt>
                <c:pt idx="48661">
                  <c:v>45168.961805555555</c:v>
                </c:pt>
                <c:pt idx="48662">
                  <c:v>45168.965277777781</c:v>
                </c:pt>
                <c:pt idx="48663">
                  <c:v>45168.96875</c:v>
                </c:pt>
                <c:pt idx="48664">
                  <c:v>45168.972222222219</c:v>
                </c:pt>
                <c:pt idx="48665">
                  <c:v>45168.975694444445</c:v>
                </c:pt>
                <c:pt idx="48666">
                  <c:v>45168.979166666664</c:v>
                </c:pt>
                <c:pt idx="48667">
                  <c:v>45168.982638888891</c:v>
                </c:pt>
                <c:pt idx="48668">
                  <c:v>45168.986111111109</c:v>
                </c:pt>
                <c:pt idx="48669">
                  <c:v>45168.989583333336</c:v>
                </c:pt>
                <c:pt idx="48670">
                  <c:v>45168.993055555555</c:v>
                </c:pt>
                <c:pt idx="48671">
                  <c:v>45168.996527777781</c:v>
                </c:pt>
                <c:pt idx="48672">
                  <c:v>45169</c:v>
                </c:pt>
                <c:pt idx="48673">
                  <c:v>45169.003472222219</c:v>
                </c:pt>
                <c:pt idx="48674">
                  <c:v>45169.006944444445</c:v>
                </c:pt>
                <c:pt idx="48675">
                  <c:v>45169.010416666664</c:v>
                </c:pt>
                <c:pt idx="48676">
                  <c:v>45169.013888888891</c:v>
                </c:pt>
                <c:pt idx="48677">
                  <c:v>45169.017361111109</c:v>
                </c:pt>
                <c:pt idx="48678">
                  <c:v>45169.020833333336</c:v>
                </c:pt>
                <c:pt idx="48679">
                  <c:v>45169.024305555555</c:v>
                </c:pt>
                <c:pt idx="48680">
                  <c:v>45169.027777777781</c:v>
                </c:pt>
                <c:pt idx="48681">
                  <c:v>45169.03125</c:v>
                </c:pt>
                <c:pt idx="48682">
                  <c:v>45169.034722222219</c:v>
                </c:pt>
                <c:pt idx="48683">
                  <c:v>45169.038194444445</c:v>
                </c:pt>
                <c:pt idx="48684">
                  <c:v>45169.041666666664</c:v>
                </c:pt>
                <c:pt idx="48685">
                  <c:v>45169.045138888891</c:v>
                </c:pt>
                <c:pt idx="48686">
                  <c:v>45169.048611111109</c:v>
                </c:pt>
                <c:pt idx="48687">
                  <c:v>45169.052083333336</c:v>
                </c:pt>
                <c:pt idx="48688">
                  <c:v>45169.055555555555</c:v>
                </c:pt>
                <c:pt idx="48689">
                  <c:v>45169.059027777781</c:v>
                </c:pt>
                <c:pt idx="48690">
                  <c:v>45169.0625</c:v>
                </c:pt>
                <c:pt idx="48691">
                  <c:v>45169.065972222219</c:v>
                </c:pt>
                <c:pt idx="48692">
                  <c:v>45169.069444444445</c:v>
                </c:pt>
                <c:pt idx="48693">
                  <c:v>45169.072916666664</c:v>
                </c:pt>
                <c:pt idx="48694">
                  <c:v>45169.076388888891</c:v>
                </c:pt>
                <c:pt idx="48695">
                  <c:v>45169.079861111109</c:v>
                </c:pt>
                <c:pt idx="48696">
                  <c:v>45169.083333333336</c:v>
                </c:pt>
                <c:pt idx="48697">
                  <c:v>45169.086805555555</c:v>
                </c:pt>
                <c:pt idx="48698">
                  <c:v>45169.090277777781</c:v>
                </c:pt>
                <c:pt idx="48699">
                  <c:v>45169.09375</c:v>
                </c:pt>
                <c:pt idx="48700">
                  <c:v>45169.097222222219</c:v>
                </c:pt>
                <c:pt idx="48701">
                  <c:v>45169.100694444445</c:v>
                </c:pt>
                <c:pt idx="48702">
                  <c:v>45169.104166666664</c:v>
                </c:pt>
                <c:pt idx="48703">
                  <c:v>45169.107638888891</c:v>
                </c:pt>
                <c:pt idx="48704">
                  <c:v>45169.111111111109</c:v>
                </c:pt>
                <c:pt idx="48705">
                  <c:v>45169.114583333336</c:v>
                </c:pt>
                <c:pt idx="48706">
                  <c:v>45169.118055555555</c:v>
                </c:pt>
                <c:pt idx="48707">
                  <c:v>45169.121527777781</c:v>
                </c:pt>
                <c:pt idx="48708">
                  <c:v>45169.125</c:v>
                </c:pt>
                <c:pt idx="48709">
                  <c:v>45169.128472222219</c:v>
                </c:pt>
                <c:pt idx="48710">
                  <c:v>45169.131944444445</c:v>
                </c:pt>
                <c:pt idx="48711">
                  <c:v>45169.135416666664</c:v>
                </c:pt>
                <c:pt idx="48712">
                  <c:v>45169.138888888891</c:v>
                </c:pt>
                <c:pt idx="48713">
                  <c:v>45169.142361111109</c:v>
                </c:pt>
                <c:pt idx="48714">
                  <c:v>45169.145833333336</c:v>
                </c:pt>
                <c:pt idx="48715">
                  <c:v>45169.149305555555</c:v>
                </c:pt>
                <c:pt idx="48716">
                  <c:v>45169.152777777781</c:v>
                </c:pt>
                <c:pt idx="48717">
                  <c:v>45169.15625</c:v>
                </c:pt>
                <c:pt idx="48718">
                  <c:v>45169.159722222219</c:v>
                </c:pt>
                <c:pt idx="48719">
                  <c:v>45169.163194444445</c:v>
                </c:pt>
                <c:pt idx="48720">
                  <c:v>45169.166666666664</c:v>
                </c:pt>
                <c:pt idx="48721">
                  <c:v>45169.170138888891</c:v>
                </c:pt>
                <c:pt idx="48722">
                  <c:v>45169.173611111109</c:v>
                </c:pt>
                <c:pt idx="48723">
                  <c:v>45169.177083333336</c:v>
                </c:pt>
                <c:pt idx="48724">
                  <c:v>45169.180555555555</c:v>
                </c:pt>
                <c:pt idx="48725">
                  <c:v>45169.184027777781</c:v>
                </c:pt>
                <c:pt idx="48726">
                  <c:v>45169.1875</c:v>
                </c:pt>
                <c:pt idx="48727">
                  <c:v>45169.190972222219</c:v>
                </c:pt>
                <c:pt idx="48728">
                  <c:v>45169.194444444445</c:v>
                </c:pt>
                <c:pt idx="48729">
                  <c:v>45169.197916666664</c:v>
                </c:pt>
                <c:pt idx="48730">
                  <c:v>45169.201388888891</c:v>
                </c:pt>
                <c:pt idx="48731">
                  <c:v>45169.204861111109</c:v>
                </c:pt>
                <c:pt idx="48732">
                  <c:v>45169.208333333336</c:v>
                </c:pt>
                <c:pt idx="48733">
                  <c:v>45169.211805555555</c:v>
                </c:pt>
                <c:pt idx="48734">
                  <c:v>45169.215277777781</c:v>
                </c:pt>
                <c:pt idx="48735">
                  <c:v>45169.21875</c:v>
                </c:pt>
                <c:pt idx="48736">
                  <c:v>45169.222222222219</c:v>
                </c:pt>
                <c:pt idx="48737">
                  <c:v>45169.225694444445</c:v>
                </c:pt>
                <c:pt idx="48738">
                  <c:v>45169.229166666664</c:v>
                </c:pt>
                <c:pt idx="48739">
                  <c:v>45169.232638888891</c:v>
                </c:pt>
                <c:pt idx="48740">
                  <c:v>45169.236111111109</c:v>
                </c:pt>
                <c:pt idx="48741">
                  <c:v>45169.239583333336</c:v>
                </c:pt>
                <c:pt idx="48742">
                  <c:v>45169.243055555555</c:v>
                </c:pt>
                <c:pt idx="48743">
                  <c:v>45169.246527777781</c:v>
                </c:pt>
                <c:pt idx="48744">
                  <c:v>45169.25</c:v>
                </c:pt>
                <c:pt idx="48745">
                  <c:v>45169.253472222219</c:v>
                </c:pt>
                <c:pt idx="48746">
                  <c:v>45169.256944444445</c:v>
                </c:pt>
                <c:pt idx="48747">
                  <c:v>45169.260416666664</c:v>
                </c:pt>
                <c:pt idx="48748">
                  <c:v>45169.263888888891</c:v>
                </c:pt>
                <c:pt idx="48749">
                  <c:v>45169.267361111109</c:v>
                </c:pt>
                <c:pt idx="48750">
                  <c:v>45169.270833333336</c:v>
                </c:pt>
                <c:pt idx="48751">
                  <c:v>45169.274305555555</c:v>
                </c:pt>
                <c:pt idx="48752">
                  <c:v>45169.277777777781</c:v>
                </c:pt>
                <c:pt idx="48753">
                  <c:v>45169.28125</c:v>
                </c:pt>
                <c:pt idx="48754">
                  <c:v>45169.284722222219</c:v>
                </c:pt>
                <c:pt idx="48755">
                  <c:v>45169.288194444445</c:v>
                </c:pt>
                <c:pt idx="48756">
                  <c:v>45169.291666666664</c:v>
                </c:pt>
                <c:pt idx="48757">
                  <c:v>45169.295138888891</c:v>
                </c:pt>
                <c:pt idx="48758">
                  <c:v>45169.298611111109</c:v>
                </c:pt>
                <c:pt idx="48759">
                  <c:v>45169.302083333336</c:v>
                </c:pt>
                <c:pt idx="48760">
                  <c:v>45169.305555555555</c:v>
                </c:pt>
                <c:pt idx="48761">
                  <c:v>45169.309027777781</c:v>
                </c:pt>
                <c:pt idx="48762">
                  <c:v>45169.3125</c:v>
                </c:pt>
                <c:pt idx="48763">
                  <c:v>45169.315972222219</c:v>
                </c:pt>
                <c:pt idx="48764">
                  <c:v>45169.319444444445</c:v>
                </c:pt>
                <c:pt idx="48765">
                  <c:v>45169.322916666664</c:v>
                </c:pt>
                <c:pt idx="48766">
                  <c:v>45169.326388888891</c:v>
                </c:pt>
                <c:pt idx="48767">
                  <c:v>45169.329861111109</c:v>
                </c:pt>
                <c:pt idx="48768">
                  <c:v>45169.333333333336</c:v>
                </c:pt>
                <c:pt idx="48769">
                  <c:v>45169.336805555555</c:v>
                </c:pt>
                <c:pt idx="48770">
                  <c:v>45169.340277777781</c:v>
                </c:pt>
                <c:pt idx="48771">
                  <c:v>45169.34375</c:v>
                </c:pt>
                <c:pt idx="48772">
                  <c:v>45169.347222222219</c:v>
                </c:pt>
                <c:pt idx="48773">
                  <c:v>45169.350694444445</c:v>
                </c:pt>
                <c:pt idx="48774">
                  <c:v>45169.354166666664</c:v>
                </c:pt>
                <c:pt idx="48775">
                  <c:v>45169.357638888891</c:v>
                </c:pt>
                <c:pt idx="48776">
                  <c:v>45169.361111111109</c:v>
                </c:pt>
                <c:pt idx="48777">
                  <c:v>45169.364583333336</c:v>
                </c:pt>
                <c:pt idx="48778">
                  <c:v>45169.368055555555</c:v>
                </c:pt>
                <c:pt idx="48779">
                  <c:v>45169.371527777781</c:v>
                </c:pt>
                <c:pt idx="48780">
                  <c:v>45169.375</c:v>
                </c:pt>
                <c:pt idx="48781">
                  <c:v>45169.378472222219</c:v>
                </c:pt>
                <c:pt idx="48782">
                  <c:v>45169.381944444445</c:v>
                </c:pt>
                <c:pt idx="48783">
                  <c:v>45169.385416666664</c:v>
                </c:pt>
                <c:pt idx="48784">
                  <c:v>45169.388888888891</c:v>
                </c:pt>
                <c:pt idx="48785">
                  <c:v>45169.392361111109</c:v>
                </c:pt>
                <c:pt idx="48786">
                  <c:v>45169.395833333336</c:v>
                </c:pt>
                <c:pt idx="48787">
                  <c:v>45169.399305555555</c:v>
                </c:pt>
                <c:pt idx="48788">
                  <c:v>45169.402777777781</c:v>
                </c:pt>
                <c:pt idx="48789">
                  <c:v>45169.40625</c:v>
                </c:pt>
                <c:pt idx="48790">
                  <c:v>45169.409722222219</c:v>
                </c:pt>
                <c:pt idx="48791">
                  <c:v>45169.413194444445</c:v>
                </c:pt>
                <c:pt idx="48792">
                  <c:v>45169.416666666664</c:v>
                </c:pt>
                <c:pt idx="48793">
                  <c:v>45169.420138888891</c:v>
                </c:pt>
                <c:pt idx="48794">
                  <c:v>45169.423611111109</c:v>
                </c:pt>
                <c:pt idx="48795">
                  <c:v>45169.427083333336</c:v>
                </c:pt>
                <c:pt idx="48796">
                  <c:v>45169.430555555555</c:v>
                </c:pt>
                <c:pt idx="48797">
                  <c:v>45169.434027777781</c:v>
                </c:pt>
                <c:pt idx="48798">
                  <c:v>45169.4375</c:v>
                </c:pt>
                <c:pt idx="48799">
                  <c:v>45169.440972222219</c:v>
                </c:pt>
                <c:pt idx="48800">
                  <c:v>45169.444444444445</c:v>
                </c:pt>
                <c:pt idx="48801">
                  <c:v>45169.447916666664</c:v>
                </c:pt>
                <c:pt idx="48802">
                  <c:v>45169.451388888891</c:v>
                </c:pt>
                <c:pt idx="48803">
                  <c:v>45169.454861111109</c:v>
                </c:pt>
                <c:pt idx="48804">
                  <c:v>45169.458333333336</c:v>
                </c:pt>
                <c:pt idx="48805">
                  <c:v>45169.461805555555</c:v>
                </c:pt>
                <c:pt idx="48806">
                  <c:v>45169.465277777781</c:v>
                </c:pt>
                <c:pt idx="48807">
                  <c:v>45169.46875</c:v>
                </c:pt>
                <c:pt idx="48808">
                  <c:v>45169.472222222219</c:v>
                </c:pt>
                <c:pt idx="48809">
                  <c:v>45169.475694444445</c:v>
                </c:pt>
                <c:pt idx="48810">
                  <c:v>45169.479166666664</c:v>
                </c:pt>
                <c:pt idx="48811">
                  <c:v>45169.482638888891</c:v>
                </c:pt>
                <c:pt idx="48812">
                  <c:v>45169.486111111109</c:v>
                </c:pt>
                <c:pt idx="48813">
                  <c:v>45169.489583333336</c:v>
                </c:pt>
                <c:pt idx="48814">
                  <c:v>45169.493055555555</c:v>
                </c:pt>
                <c:pt idx="48815">
                  <c:v>45169.496527777781</c:v>
                </c:pt>
                <c:pt idx="48816">
                  <c:v>45169.5</c:v>
                </c:pt>
                <c:pt idx="48817">
                  <c:v>45169.503472222219</c:v>
                </c:pt>
                <c:pt idx="48818">
                  <c:v>45169.506944444445</c:v>
                </c:pt>
                <c:pt idx="48819">
                  <c:v>45169.510416666664</c:v>
                </c:pt>
                <c:pt idx="48820">
                  <c:v>45169.513888888891</c:v>
                </c:pt>
                <c:pt idx="48821">
                  <c:v>45169.517361111109</c:v>
                </c:pt>
                <c:pt idx="48822">
                  <c:v>45169.520833333336</c:v>
                </c:pt>
                <c:pt idx="48823">
                  <c:v>45169.524305555555</c:v>
                </c:pt>
                <c:pt idx="48824">
                  <c:v>45169.527777777781</c:v>
                </c:pt>
                <c:pt idx="48825">
                  <c:v>45169.53125</c:v>
                </c:pt>
                <c:pt idx="48826">
                  <c:v>45169.534722222219</c:v>
                </c:pt>
                <c:pt idx="48827">
                  <c:v>45169.538194444445</c:v>
                </c:pt>
                <c:pt idx="48828">
                  <c:v>45169.541666666664</c:v>
                </c:pt>
                <c:pt idx="48829">
                  <c:v>45169.545138888891</c:v>
                </c:pt>
                <c:pt idx="48830">
                  <c:v>45169.548611111109</c:v>
                </c:pt>
                <c:pt idx="48831">
                  <c:v>45169.552083333336</c:v>
                </c:pt>
                <c:pt idx="48832">
                  <c:v>45169.555555555555</c:v>
                </c:pt>
                <c:pt idx="48833">
                  <c:v>45169.559027777781</c:v>
                </c:pt>
                <c:pt idx="48834">
                  <c:v>45169.5625</c:v>
                </c:pt>
                <c:pt idx="48835">
                  <c:v>45169.565972222219</c:v>
                </c:pt>
                <c:pt idx="48836">
                  <c:v>45169.569444444445</c:v>
                </c:pt>
                <c:pt idx="48837">
                  <c:v>45169.572916666664</c:v>
                </c:pt>
                <c:pt idx="48838">
                  <c:v>45169.576388888891</c:v>
                </c:pt>
                <c:pt idx="48839">
                  <c:v>45169.579861111109</c:v>
                </c:pt>
                <c:pt idx="48840">
                  <c:v>45169.583333333336</c:v>
                </c:pt>
                <c:pt idx="48841">
                  <c:v>45169.586805555555</c:v>
                </c:pt>
                <c:pt idx="48842">
                  <c:v>45169.590277777781</c:v>
                </c:pt>
                <c:pt idx="48843">
                  <c:v>45169.59375</c:v>
                </c:pt>
                <c:pt idx="48844">
                  <c:v>45169.597222222219</c:v>
                </c:pt>
                <c:pt idx="48845">
                  <c:v>45169.600694444445</c:v>
                </c:pt>
                <c:pt idx="48846">
                  <c:v>45169.604166666664</c:v>
                </c:pt>
                <c:pt idx="48847">
                  <c:v>45169.607638888891</c:v>
                </c:pt>
                <c:pt idx="48848">
                  <c:v>45169.611111111109</c:v>
                </c:pt>
                <c:pt idx="48849">
                  <c:v>45169.614583333336</c:v>
                </c:pt>
                <c:pt idx="48850">
                  <c:v>45169.618055555555</c:v>
                </c:pt>
                <c:pt idx="48851">
                  <c:v>45169.621527777781</c:v>
                </c:pt>
                <c:pt idx="48852">
                  <c:v>45169.625</c:v>
                </c:pt>
                <c:pt idx="48853">
                  <c:v>45169.628472222219</c:v>
                </c:pt>
                <c:pt idx="48854">
                  <c:v>45169.631944444445</c:v>
                </c:pt>
                <c:pt idx="48855">
                  <c:v>45169.635416666664</c:v>
                </c:pt>
                <c:pt idx="48856">
                  <c:v>45169.638888888891</c:v>
                </c:pt>
                <c:pt idx="48857">
                  <c:v>45169.642361111109</c:v>
                </c:pt>
                <c:pt idx="48858">
                  <c:v>45169.645833333336</c:v>
                </c:pt>
                <c:pt idx="48859">
                  <c:v>45169.649305555555</c:v>
                </c:pt>
                <c:pt idx="48860">
                  <c:v>45169.652777777781</c:v>
                </c:pt>
                <c:pt idx="48861">
                  <c:v>45169.65625</c:v>
                </c:pt>
                <c:pt idx="48862">
                  <c:v>45169.659722222219</c:v>
                </c:pt>
                <c:pt idx="48863">
                  <c:v>45169.663194444445</c:v>
                </c:pt>
                <c:pt idx="48864">
                  <c:v>45169.666666666664</c:v>
                </c:pt>
                <c:pt idx="48865">
                  <c:v>45169.670138888891</c:v>
                </c:pt>
                <c:pt idx="48866">
                  <c:v>45169.673611111109</c:v>
                </c:pt>
                <c:pt idx="48867">
                  <c:v>45169.677083333336</c:v>
                </c:pt>
                <c:pt idx="48868">
                  <c:v>45169.680555555555</c:v>
                </c:pt>
                <c:pt idx="48869">
                  <c:v>45169.684027777781</c:v>
                </c:pt>
                <c:pt idx="48870">
                  <c:v>45169.6875</c:v>
                </c:pt>
                <c:pt idx="48871">
                  <c:v>45169.690972222219</c:v>
                </c:pt>
                <c:pt idx="48872">
                  <c:v>45169.694444444445</c:v>
                </c:pt>
                <c:pt idx="48873">
                  <c:v>45169.697916666664</c:v>
                </c:pt>
                <c:pt idx="48874">
                  <c:v>45169.701388888891</c:v>
                </c:pt>
                <c:pt idx="48875">
                  <c:v>45169.704861111109</c:v>
                </c:pt>
                <c:pt idx="48876">
                  <c:v>45169.708333333336</c:v>
                </c:pt>
                <c:pt idx="48877">
                  <c:v>45169.711805555555</c:v>
                </c:pt>
                <c:pt idx="48878">
                  <c:v>45169.715277777781</c:v>
                </c:pt>
                <c:pt idx="48879">
                  <c:v>45169.71875</c:v>
                </c:pt>
                <c:pt idx="48880">
                  <c:v>45169.722222222219</c:v>
                </c:pt>
                <c:pt idx="48881">
                  <c:v>45169.725694444445</c:v>
                </c:pt>
                <c:pt idx="48882">
                  <c:v>45169.729166666664</c:v>
                </c:pt>
                <c:pt idx="48883">
                  <c:v>45169.732638888891</c:v>
                </c:pt>
                <c:pt idx="48884">
                  <c:v>45169.736111111109</c:v>
                </c:pt>
                <c:pt idx="48885">
                  <c:v>45169.739583333336</c:v>
                </c:pt>
                <c:pt idx="48886">
                  <c:v>45169.743055555555</c:v>
                </c:pt>
                <c:pt idx="48887">
                  <c:v>45169.746527777781</c:v>
                </c:pt>
                <c:pt idx="48888">
                  <c:v>45169.75</c:v>
                </c:pt>
                <c:pt idx="48889">
                  <c:v>45169.753472222219</c:v>
                </c:pt>
                <c:pt idx="48890">
                  <c:v>45169.756944444445</c:v>
                </c:pt>
                <c:pt idx="48891">
                  <c:v>45169.760416666664</c:v>
                </c:pt>
                <c:pt idx="48892">
                  <c:v>45169.763888888891</c:v>
                </c:pt>
                <c:pt idx="48893">
                  <c:v>45169.767361111109</c:v>
                </c:pt>
                <c:pt idx="48894">
                  <c:v>45169.770833333336</c:v>
                </c:pt>
                <c:pt idx="48895">
                  <c:v>45169.774305555555</c:v>
                </c:pt>
                <c:pt idx="48896">
                  <c:v>45169.777777777781</c:v>
                </c:pt>
                <c:pt idx="48897">
                  <c:v>45169.78125</c:v>
                </c:pt>
                <c:pt idx="48898">
                  <c:v>45169.784722222219</c:v>
                </c:pt>
                <c:pt idx="48899">
                  <c:v>45169.788194444445</c:v>
                </c:pt>
                <c:pt idx="48900">
                  <c:v>45169.791666666664</c:v>
                </c:pt>
                <c:pt idx="48901">
                  <c:v>45169.795138888891</c:v>
                </c:pt>
                <c:pt idx="48902">
                  <c:v>45169.798611111109</c:v>
                </c:pt>
                <c:pt idx="48903">
                  <c:v>45169.802083333336</c:v>
                </c:pt>
                <c:pt idx="48904">
                  <c:v>45169.805555555555</c:v>
                </c:pt>
                <c:pt idx="48905">
                  <c:v>45169.809027777781</c:v>
                </c:pt>
                <c:pt idx="48906">
                  <c:v>45169.8125</c:v>
                </c:pt>
                <c:pt idx="48907">
                  <c:v>45169.815972222219</c:v>
                </c:pt>
                <c:pt idx="48908">
                  <c:v>45169.819444444445</c:v>
                </c:pt>
                <c:pt idx="48909">
                  <c:v>45169.822916666664</c:v>
                </c:pt>
                <c:pt idx="48910">
                  <c:v>45169.826388888891</c:v>
                </c:pt>
                <c:pt idx="48911">
                  <c:v>45169.829861111109</c:v>
                </c:pt>
                <c:pt idx="48912">
                  <c:v>45169.833333333336</c:v>
                </c:pt>
                <c:pt idx="48913">
                  <c:v>45169.836805555555</c:v>
                </c:pt>
                <c:pt idx="48914">
                  <c:v>45169.840277777781</c:v>
                </c:pt>
                <c:pt idx="48915">
                  <c:v>45169.84375</c:v>
                </c:pt>
                <c:pt idx="48916">
                  <c:v>45169.847222222219</c:v>
                </c:pt>
                <c:pt idx="48917">
                  <c:v>45169.850694444445</c:v>
                </c:pt>
                <c:pt idx="48918">
                  <c:v>45169.854166666664</c:v>
                </c:pt>
                <c:pt idx="48919">
                  <c:v>45169.857638888891</c:v>
                </c:pt>
                <c:pt idx="48920">
                  <c:v>45169.861111111109</c:v>
                </c:pt>
                <c:pt idx="48921">
                  <c:v>45169.864583333336</c:v>
                </c:pt>
                <c:pt idx="48922">
                  <c:v>45169.868055555555</c:v>
                </c:pt>
                <c:pt idx="48923">
                  <c:v>45169.871527777781</c:v>
                </c:pt>
                <c:pt idx="48924">
                  <c:v>45169.875</c:v>
                </c:pt>
                <c:pt idx="48925">
                  <c:v>45169.878472222219</c:v>
                </c:pt>
                <c:pt idx="48926">
                  <c:v>45169.881944444445</c:v>
                </c:pt>
                <c:pt idx="48927">
                  <c:v>45169.885416666664</c:v>
                </c:pt>
                <c:pt idx="48928">
                  <c:v>45169.888888888891</c:v>
                </c:pt>
                <c:pt idx="48929">
                  <c:v>45169.892361111109</c:v>
                </c:pt>
                <c:pt idx="48930">
                  <c:v>45169.895833333336</c:v>
                </c:pt>
                <c:pt idx="48931">
                  <c:v>45169.899305555555</c:v>
                </c:pt>
                <c:pt idx="48932">
                  <c:v>45169.902777777781</c:v>
                </c:pt>
                <c:pt idx="48933">
                  <c:v>45169.90625</c:v>
                </c:pt>
                <c:pt idx="48934">
                  <c:v>45169.909722222219</c:v>
                </c:pt>
                <c:pt idx="48935">
                  <c:v>45169.913194444445</c:v>
                </c:pt>
                <c:pt idx="48936">
                  <c:v>45169.916666666664</c:v>
                </c:pt>
                <c:pt idx="48937">
                  <c:v>45169.920138888891</c:v>
                </c:pt>
                <c:pt idx="48938">
                  <c:v>45169.923611111109</c:v>
                </c:pt>
                <c:pt idx="48939">
                  <c:v>45169.927083333336</c:v>
                </c:pt>
                <c:pt idx="48940">
                  <c:v>45169.930555555555</c:v>
                </c:pt>
                <c:pt idx="48941">
                  <c:v>45169.934027777781</c:v>
                </c:pt>
                <c:pt idx="48942">
                  <c:v>45169.9375</c:v>
                </c:pt>
                <c:pt idx="48943">
                  <c:v>45169.940972222219</c:v>
                </c:pt>
                <c:pt idx="48944">
                  <c:v>45169.944444444445</c:v>
                </c:pt>
                <c:pt idx="48945">
                  <c:v>45169.947916666664</c:v>
                </c:pt>
                <c:pt idx="48946">
                  <c:v>45169.951388888891</c:v>
                </c:pt>
                <c:pt idx="48947">
                  <c:v>45169.954861111109</c:v>
                </c:pt>
                <c:pt idx="48948">
                  <c:v>45169.958333333336</c:v>
                </c:pt>
                <c:pt idx="48949">
                  <c:v>45169.961805555555</c:v>
                </c:pt>
                <c:pt idx="48950">
                  <c:v>45169.965277777781</c:v>
                </c:pt>
                <c:pt idx="48951">
                  <c:v>45169.96875</c:v>
                </c:pt>
                <c:pt idx="48952">
                  <c:v>45169.972222222219</c:v>
                </c:pt>
                <c:pt idx="48953">
                  <c:v>45169.975694444445</c:v>
                </c:pt>
                <c:pt idx="48954">
                  <c:v>45169.979166666664</c:v>
                </c:pt>
                <c:pt idx="48955">
                  <c:v>45169.982638888891</c:v>
                </c:pt>
                <c:pt idx="48956">
                  <c:v>45169.986111111109</c:v>
                </c:pt>
                <c:pt idx="48957">
                  <c:v>45169.989583333336</c:v>
                </c:pt>
                <c:pt idx="48958">
                  <c:v>45169.993055555555</c:v>
                </c:pt>
                <c:pt idx="48959">
                  <c:v>45169.996527777781</c:v>
                </c:pt>
                <c:pt idx="48960">
                  <c:v>45170</c:v>
                </c:pt>
                <c:pt idx="48961">
                  <c:v>45170.003472222219</c:v>
                </c:pt>
                <c:pt idx="48962">
                  <c:v>45170.006944444445</c:v>
                </c:pt>
                <c:pt idx="48963">
                  <c:v>45170.010416666664</c:v>
                </c:pt>
                <c:pt idx="48964">
                  <c:v>45170.013888888891</c:v>
                </c:pt>
                <c:pt idx="48965">
                  <c:v>45170.017361111109</c:v>
                </c:pt>
                <c:pt idx="48966">
                  <c:v>45170.020833333336</c:v>
                </c:pt>
                <c:pt idx="48967">
                  <c:v>45170.024305555555</c:v>
                </c:pt>
                <c:pt idx="48968">
                  <c:v>45170.027777777781</c:v>
                </c:pt>
                <c:pt idx="48969">
                  <c:v>45170.03125</c:v>
                </c:pt>
                <c:pt idx="48970">
                  <c:v>45170.034722222219</c:v>
                </c:pt>
                <c:pt idx="48971">
                  <c:v>45170.038194444445</c:v>
                </c:pt>
                <c:pt idx="48972">
                  <c:v>45170.041666666664</c:v>
                </c:pt>
                <c:pt idx="48973">
                  <c:v>45170.045138888891</c:v>
                </c:pt>
                <c:pt idx="48974">
                  <c:v>45170.048611111109</c:v>
                </c:pt>
                <c:pt idx="48975">
                  <c:v>45170.052083333336</c:v>
                </c:pt>
                <c:pt idx="48976">
                  <c:v>45170.055555555555</c:v>
                </c:pt>
                <c:pt idx="48977">
                  <c:v>45170.059027777781</c:v>
                </c:pt>
                <c:pt idx="48978">
                  <c:v>45170.0625</c:v>
                </c:pt>
                <c:pt idx="48979">
                  <c:v>45170.065972222219</c:v>
                </c:pt>
                <c:pt idx="48980">
                  <c:v>45170.069444444445</c:v>
                </c:pt>
                <c:pt idx="48981">
                  <c:v>45170.072916666664</c:v>
                </c:pt>
                <c:pt idx="48982">
                  <c:v>45170.076388888891</c:v>
                </c:pt>
                <c:pt idx="48983">
                  <c:v>45170.079861111109</c:v>
                </c:pt>
                <c:pt idx="48984">
                  <c:v>45170.083333333336</c:v>
                </c:pt>
                <c:pt idx="48985">
                  <c:v>45170.086805555555</c:v>
                </c:pt>
                <c:pt idx="48986">
                  <c:v>45170.090277777781</c:v>
                </c:pt>
                <c:pt idx="48987">
                  <c:v>45170.09375</c:v>
                </c:pt>
                <c:pt idx="48988">
                  <c:v>45170.097222222219</c:v>
                </c:pt>
                <c:pt idx="48989">
                  <c:v>45170.100694444445</c:v>
                </c:pt>
                <c:pt idx="48990">
                  <c:v>45170.104166666664</c:v>
                </c:pt>
                <c:pt idx="48991">
                  <c:v>45170.107638888891</c:v>
                </c:pt>
                <c:pt idx="48992">
                  <c:v>45170.111111111109</c:v>
                </c:pt>
                <c:pt idx="48993">
                  <c:v>45170.114583333336</c:v>
                </c:pt>
                <c:pt idx="48994">
                  <c:v>45170.118055555555</c:v>
                </c:pt>
                <c:pt idx="48995">
                  <c:v>45170.121527777781</c:v>
                </c:pt>
                <c:pt idx="48996">
                  <c:v>45170.125</c:v>
                </c:pt>
                <c:pt idx="48997">
                  <c:v>45170.128472222219</c:v>
                </c:pt>
                <c:pt idx="48998">
                  <c:v>45170.131944444445</c:v>
                </c:pt>
                <c:pt idx="48999">
                  <c:v>45170.135416666664</c:v>
                </c:pt>
                <c:pt idx="49000">
                  <c:v>45170.138888888891</c:v>
                </c:pt>
                <c:pt idx="49001">
                  <c:v>45170.142361111109</c:v>
                </c:pt>
                <c:pt idx="49002">
                  <c:v>45170.145833333336</c:v>
                </c:pt>
                <c:pt idx="49003">
                  <c:v>45170.149305555555</c:v>
                </c:pt>
                <c:pt idx="49004">
                  <c:v>45170.152777777781</c:v>
                </c:pt>
                <c:pt idx="49005">
                  <c:v>45170.15625</c:v>
                </c:pt>
                <c:pt idx="49006">
                  <c:v>45170.159722222219</c:v>
                </c:pt>
                <c:pt idx="49007">
                  <c:v>45170.163194444445</c:v>
                </c:pt>
                <c:pt idx="49008">
                  <c:v>45170.166666666664</c:v>
                </c:pt>
                <c:pt idx="49009">
                  <c:v>45170.170138888891</c:v>
                </c:pt>
                <c:pt idx="49010">
                  <c:v>45170.173611111109</c:v>
                </c:pt>
                <c:pt idx="49011">
                  <c:v>45170.177083333336</c:v>
                </c:pt>
                <c:pt idx="49012">
                  <c:v>45170.180555555555</c:v>
                </c:pt>
                <c:pt idx="49013">
                  <c:v>45170.184027777781</c:v>
                </c:pt>
                <c:pt idx="49014">
                  <c:v>45170.1875</c:v>
                </c:pt>
                <c:pt idx="49015">
                  <c:v>45170.190972222219</c:v>
                </c:pt>
                <c:pt idx="49016">
                  <c:v>45170.194444444445</c:v>
                </c:pt>
                <c:pt idx="49017">
                  <c:v>45170.197916666664</c:v>
                </c:pt>
                <c:pt idx="49018">
                  <c:v>45170.201388888891</c:v>
                </c:pt>
                <c:pt idx="49019">
                  <c:v>45170.204861111109</c:v>
                </c:pt>
                <c:pt idx="49020">
                  <c:v>45170.208333333336</c:v>
                </c:pt>
                <c:pt idx="49021">
                  <c:v>45170.211805555555</c:v>
                </c:pt>
                <c:pt idx="49022">
                  <c:v>45170.215277777781</c:v>
                </c:pt>
                <c:pt idx="49023">
                  <c:v>45170.21875</c:v>
                </c:pt>
                <c:pt idx="49024">
                  <c:v>45170.222222222219</c:v>
                </c:pt>
                <c:pt idx="49025">
                  <c:v>45170.225694444445</c:v>
                </c:pt>
                <c:pt idx="49026">
                  <c:v>45170.229166666664</c:v>
                </c:pt>
                <c:pt idx="49027">
                  <c:v>45170.232638888891</c:v>
                </c:pt>
                <c:pt idx="49028">
                  <c:v>45170.236111111109</c:v>
                </c:pt>
                <c:pt idx="49029">
                  <c:v>45170.239583333336</c:v>
                </c:pt>
                <c:pt idx="49030">
                  <c:v>45170.243055555555</c:v>
                </c:pt>
                <c:pt idx="49031">
                  <c:v>45170.246527777781</c:v>
                </c:pt>
                <c:pt idx="49032">
                  <c:v>45170.25</c:v>
                </c:pt>
                <c:pt idx="49033">
                  <c:v>45170.253472222219</c:v>
                </c:pt>
                <c:pt idx="49034">
                  <c:v>45170.256944444445</c:v>
                </c:pt>
                <c:pt idx="49035">
                  <c:v>45170.260416666664</c:v>
                </c:pt>
                <c:pt idx="49036">
                  <c:v>45170.263888888891</c:v>
                </c:pt>
                <c:pt idx="49037">
                  <c:v>45170.267361111109</c:v>
                </c:pt>
                <c:pt idx="49038">
                  <c:v>45170.270833333336</c:v>
                </c:pt>
                <c:pt idx="49039">
                  <c:v>45170.274305555555</c:v>
                </c:pt>
                <c:pt idx="49040">
                  <c:v>45170.277777777781</c:v>
                </c:pt>
                <c:pt idx="49041">
                  <c:v>45170.28125</c:v>
                </c:pt>
                <c:pt idx="49042">
                  <c:v>45170.284722222219</c:v>
                </c:pt>
                <c:pt idx="49043">
                  <c:v>45170.288194444445</c:v>
                </c:pt>
                <c:pt idx="49044">
                  <c:v>45170.291666666664</c:v>
                </c:pt>
                <c:pt idx="49045">
                  <c:v>45170.295138888891</c:v>
                </c:pt>
                <c:pt idx="49046">
                  <c:v>45170.298611111109</c:v>
                </c:pt>
                <c:pt idx="49047">
                  <c:v>45170.302083333336</c:v>
                </c:pt>
                <c:pt idx="49048">
                  <c:v>45170.305555555555</c:v>
                </c:pt>
                <c:pt idx="49049">
                  <c:v>45170.309027777781</c:v>
                </c:pt>
                <c:pt idx="49050">
                  <c:v>45170.3125</c:v>
                </c:pt>
                <c:pt idx="49051">
                  <c:v>45170.315972222219</c:v>
                </c:pt>
                <c:pt idx="49052">
                  <c:v>45170.319444444445</c:v>
                </c:pt>
                <c:pt idx="49053">
                  <c:v>45170.322916666664</c:v>
                </c:pt>
                <c:pt idx="49054">
                  <c:v>45170.326388888891</c:v>
                </c:pt>
                <c:pt idx="49055">
                  <c:v>45170.329861111109</c:v>
                </c:pt>
                <c:pt idx="49056">
                  <c:v>45170.333333333336</c:v>
                </c:pt>
                <c:pt idx="49057">
                  <c:v>45170.336805555555</c:v>
                </c:pt>
                <c:pt idx="49058">
                  <c:v>45170.340277777781</c:v>
                </c:pt>
                <c:pt idx="49059">
                  <c:v>45170.34375</c:v>
                </c:pt>
                <c:pt idx="49060">
                  <c:v>45170.347222222219</c:v>
                </c:pt>
                <c:pt idx="49061">
                  <c:v>45170.350694444445</c:v>
                </c:pt>
                <c:pt idx="49062">
                  <c:v>45170.354166666664</c:v>
                </c:pt>
                <c:pt idx="49063">
                  <c:v>45170.357638888891</c:v>
                </c:pt>
                <c:pt idx="49064">
                  <c:v>45170.361111111109</c:v>
                </c:pt>
                <c:pt idx="49065">
                  <c:v>45170.364583333336</c:v>
                </c:pt>
                <c:pt idx="49066">
                  <c:v>45170.368055555555</c:v>
                </c:pt>
                <c:pt idx="49067">
                  <c:v>45170.371527777781</c:v>
                </c:pt>
                <c:pt idx="49068">
                  <c:v>45170.375</c:v>
                </c:pt>
                <c:pt idx="49069">
                  <c:v>45170.378472222219</c:v>
                </c:pt>
                <c:pt idx="49070">
                  <c:v>45170.381944444445</c:v>
                </c:pt>
                <c:pt idx="49071">
                  <c:v>45170.385416666664</c:v>
                </c:pt>
                <c:pt idx="49072">
                  <c:v>45170.388888888891</c:v>
                </c:pt>
                <c:pt idx="49073">
                  <c:v>45170.392361111109</c:v>
                </c:pt>
                <c:pt idx="49074">
                  <c:v>45170.395833333336</c:v>
                </c:pt>
                <c:pt idx="49075">
                  <c:v>45170.399305555555</c:v>
                </c:pt>
                <c:pt idx="49076">
                  <c:v>45170.402777777781</c:v>
                </c:pt>
                <c:pt idx="49077">
                  <c:v>45170.40625</c:v>
                </c:pt>
                <c:pt idx="49078">
                  <c:v>45170.409722222219</c:v>
                </c:pt>
                <c:pt idx="49079">
                  <c:v>45170.413194444445</c:v>
                </c:pt>
                <c:pt idx="49080">
                  <c:v>45170.416666666664</c:v>
                </c:pt>
                <c:pt idx="49081">
                  <c:v>45170.420138888891</c:v>
                </c:pt>
                <c:pt idx="49082">
                  <c:v>45170.423611111109</c:v>
                </c:pt>
                <c:pt idx="49083">
                  <c:v>45170.427083333336</c:v>
                </c:pt>
                <c:pt idx="49084">
                  <c:v>45170.430555555555</c:v>
                </c:pt>
                <c:pt idx="49085">
                  <c:v>45170.434027777781</c:v>
                </c:pt>
                <c:pt idx="49086">
                  <c:v>45170.4375</c:v>
                </c:pt>
                <c:pt idx="49087">
                  <c:v>45170.440972222219</c:v>
                </c:pt>
                <c:pt idx="49088">
                  <c:v>45170.444444444445</c:v>
                </c:pt>
                <c:pt idx="49089">
                  <c:v>45170.447916666664</c:v>
                </c:pt>
                <c:pt idx="49090">
                  <c:v>45170.451388888891</c:v>
                </c:pt>
                <c:pt idx="49091">
                  <c:v>45170.454861111109</c:v>
                </c:pt>
                <c:pt idx="49092">
                  <c:v>45170.458333333336</c:v>
                </c:pt>
                <c:pt idx="49093">
                  <c:v>45170.461805555555</c:v>
                </c:pt>
                <c:pt idx="49094">
                  <c:v>45170.465277777781</c:v>
                </c:pt>
                <c:pt idx="49095">
                  <c:v>45170.46875</c:v>
                </c:pt>
                <c:pt idx="49096">
                  <c:v>45170.472222222219</c:v>
                </c:pt>
                <c:pt idx="49097">
                  <c:v>45170.475694444445</c:v>
                </c:pt>
                <c:pt idx="49098">
                  <c:v>45170.479166666664</c:v>
                </c:pt>
                <c:pt idx="49099">
                  <c:v>45170.482638888891</c:v>
                </c:pt>
                <c:pt idx="49100">
                  <c:v>45170.486111111109</c:v>
                </c:pt>
                <c:pt idx="49101">
                  <c:v>45170.489583333336</c:v>
                </c:pt>
                <c:pt idx="49102">
                  <c:v>45170.493055555555</c:v>
                </c:pt>
                <c:pt idx="49103">
                  <c:v>45170.496527777781</c:v>
                </c:pt>
                <c:pt idx="49104">
                  <c:v>45170.5</c:v>
                </c:pt>
                <c:pt idx="49105">
                  <c:v>45170.503472222219</c:v>
                </c:pt>
                <c:pt idx="49106">
                  <c:v>45170.506944444445</c:v>
                </c:pt>
                <c:pt idx="49107">
                  <c:v>45170.510416666664</c:v>
                </c:pt>
                <c:pt idx="49108">
                  <c:v>45170.513888888891</c:v>
                </c:pt>
                <c:pt idx="49109">
                  <c:v>45170.517361111109</c:v>
                </c:pt>
                <c:pt idx="49110">
                  <c:v>45170.520833333336</c:v>
                </c:pt>
                <c:pt idx="49111">
                  <c:v>45170.524305555555</c:v>
                </c:pt>
                <c:pt idx="49112">
                  <c:v>45170.527777777781</c:v>
                </c:pt>
                <c:pt idx="49113">
                  <c:v>45170.53125</c:v>
                </c:pt>
                <c:pt idx="49114">
                  <c:v>45170.534722222219</c:v>
                </c:pt>
                <c:pt idx="49115">
                  <c:v>45170.538194444445</c:v>
                </c:pt>
                <c:pt idx="49116">
                  <c:v>45170.541666666664</c:v>
                </c:pt>
                <c:pt idx="49117">
                  <c:v>45170.545138888891</c:v>
                </c:pt>
                <c:pt idx="49118">
                  <c:v>45170.548611111109</c:v>
                </c:pt>
                <c:pt idx="49119">
                  <c:v>45170.552083333336</c:v>
                </c:pt>
                <c:pt idx="49120">
                  <c:v>45170.555555555555</c:v>
                </c:pt>
                <c:pt idx="49121">
                  <c:v>45170.559027777781</c:v>
                </c:pt>
                <c:pt idx="49122">
                  <c:v>45170.5625</c:v>
                </c:pt>
                <c:pt idx="49123">
                  <c:v>45170.565972222219</c:v>
                </c:pt>
                <c:pt idx="49124">
                  <c:v>45170.569444444445</c:v>
                </c:pt>
                <c:pt idx="49125">
                  <c:v>45170.572916666664</c:v>
                </c:pt>
                <c:pt idx="49126">
                  <c:v>45170.576388888891</c:v>
                </c:pt>
                <c:pt idx="49127">
                  <c:v>45170.579861111109</c:v>
                </c:pt>
                <c:pt idx="49128">
                  <c:v>45170.583333333336</c:v>
                </c:pt>
                <c:pt idx="49129">
                  <c:v>45170.586805555555</c:v>
                </c:pt>
                <c:pt idx="49130">
                  <c:v>45170.590277777781</c:v>
                </c:pt>
                <c:pt idx="49131">
                  <c:v>45170.59375</c:v>
                </c:pt>
                <c:pt idx="49132">
                  <c:v>45170.597222222219</c:v>
                </c:pt>
                <c:pt idx="49133">
                  <c:v>45170.600694444445</c:v>
                </c:pt>
                <c:pt idx="49134">
                  <c:v>45170.604166666664</c:v>
                </c:pt>
                <c:pt idx="49135">
                  <c:v>45170.607638888891</c:v>
                </c:pt>
                <c:pt idx="49136">
                  <c:v>45170.611111111109</c:v>
                </c:pt>
                <c:pt idx="49137">
                  <c:v>45170.614583333336</c:v>
                </c:pt>
                <c:pt idx="49138">
                  <c:v>45170.618055555555</c:v>
                </c:pt>
                <c:pt idx="49139">
                  <c:v>45170.621527777781</c:v>
                </c:pt>
                <c:pt idx="49140">
                  <c:v>45170.625</c:v>
                </c:pt>
                <c:pt idx="49141">
                  <c:v>45170.628472222219</c:v>
                </c:pt>
                <c:pt idx="49142">
                  <c:v>45170.631944444445</c:v>
                </c:pt>
                <c:pt idx="49143">
                  <c:v>45170.635416666664</c:v>
                </c:pt>
                <c:pt idx="49144">
                  <c:v>45170.638888888891</c:v>
                </c:pt>
                <c:pt idx="49145">
                  <c:v>45170.642361111109</c:v>
                </c:pt>
                <c:pt idx="49146">
                  <c:v>45170.645833333336</c:v>
                </c:pt>
                <c:pt idx="49147">
                  <c:v>45170.649305555555</c:v>
                </c:pt>
                <c:pt idx="49148">
                  <c:v>45170.652777777781</c:v>
                </c:pt>
                <c:pt idx="49149">
                  <c:v>45170.65625</c:v>
                </c:pt>
                <c:pt idx="49150">
                  <c:v>45170.659722222219</c:v>
                </c:pt>
                <c:pt idx="49151">
                  <c:v>45170.663194444445</c:v>
                </c:pt>
                <c:pt idx="49152">
                  <c:v>45170.666666666664</c:v>
                </c:pt>
                <c:pt idx="49153">
                  <c:v>45170.670138888891</c:v>
                </c:pt>
                <c:pt idx="49154">
                  <c:v>45170.673611111109</c:v>
                </c:pt>
                <c:pt idx="49155">
                  <c:v>45170.677083333336</c:v>
                </c:pt>
                <c:pt idx="49156">
                  <c:v>45170.680555555555</c:v>
                </c:pt>
                <c:pt idx="49157">
                  <c:v>45170.684027777781</c:v>
                </c:pt>
                <c:pt idx="49158">
                  <c:v>45170.6875</c:v>
                </c:pt>
                <c:pt idx="49159">
                  <c:v>45170.690972222219</c:v>
                </c:pt>
                <c:pt idx="49160">
                  <c:v>45170.694444444445</c:v>
                </c:pt>
                <c:pt idx="49161">
                  <c:v>45170.697916666664</c:v>
                </c:pt>
                <c:pt idx="49162">
                  <c:v>45170.701388888891</c:v>
                </c:pt>
                <c:pt idx="49163">
                  <c:v>45170.704861111109</c:v>
                </c:pt>
                <c:pt idx="49164">
                  <c:v>45170.708333333336</c:v>
                </c:pt>
                <c:pt idx="49165">
                  <c:v>45170.711805555555</c:v>
                </c:pt>
                <c:pt idx="49166">
                  <c:v>45170.715277777781</c:v>
                </c:pt>
                <c:pt idx="49167">
                  <c:v>45170.71875</c:v>
                </c:pt>
                <c:pt idx="49168">
                  <c:v>45170.722222222219</c:v>
                </c:pt>
                <c:pt idx="49169">
                  <c:v>45170.725694444445</c:v>
                </c:pt>
                <c:pt idx="49170">
                  <c:v>45170.729166666664</c:v>
                </c:pt>
                <c:pt idx="49171">
                  <c:v>45170.732638888891</c:v>
                </c:pt>
                <c:pt idx="49172">
                  <c:v>45170.736111111109</c:v>
                </c:pt>
                <c:pt idx="49173">
                  <c:v>45170.739583333336</c:v>
                </c:pt>
                <c:pt idx="49174">
                  <c:v>45170.743055555555</c:v>
                </c:pt>
                <c:pt idx="49175">
                  <c:v>45170.746527777781</c:v>
                </c:pt>
                <c:pt idx="49176">
                  <c:v>45170.75</c:v>
                </c:pt>
                <c:pt idx="49177">
                  <c:v>45170.753472222219</c:v>
                </c:pt>
                <c:pt idx="49178">
                  <c:v>45170.756944444445</c:v>
                </c:pt>
                <c:pt idx="49179">
                  <c:v>45170.760416666664</c:v>
                </c:pt>
                <c:pt idx="49180">
                  <c:v>45170.763888888891</c:v>
                </c:pt>
                <c:pt idx="49181">
                  <c:v>45170.767361111109</c:v>
                </c:pt>
                <c:pt idx="49182">
                  <c:v>45170.770833333336</c:v>
                </c:pt>
                <c:pt idx="49183">
                  <c:v>45170.774305555555</c:v>
                </c:pt>
                <c:pt idx="49184">
                  <c:v>45170.777777777781</c:v>
                </c:pt>
                <c:pt idx="49185">
                  <c:v>45170.78125</c:v>
                </c:pt>
                <c:pt idx="49186">
                  <c:v>45170.784722222219</c:v>
                </c:pt>
                <c:pt idx="49187">
                  <c:v>45170.788194444445</c:v>
                </c:pt>
                <c:pt idx="49188">
                  <c:v>45170.791666666664</c:v>
                </c:pt>
                <c:pt idx="49189">
                  <c:v>45170.795138888891</c:v>
                </c:pt>
                <c:pt idx="49190">
                  <c:v>45170.798611111109</c:v>
                </c:pt>
                <c:pt idx="49191">
                  <c:v>45170.802083333336</c:v>
                </c:pt>
                <c:pt idx="49192">
                  <c:v>45170.805555555555</c:v>
                </c:pt>
                <c:pt idx="49193">
                  <c:v>45170.809027777781</c:v>
                </c:pt>
                <c:pt idx="49194">
                  <c:v>45170.8125</c:v>
                </c:pt>
                <c:pt idx="49195">
                  <c:v>45170.815972222219</c:v>
                </c:pt>
                <c:pt idx="49196">
                  <c:v>45170.819444444445</c:v>
                </c:pt>
                <c:pt idx="49197">
                  <c:v>45170.822916666664</c:v>
                </c:pt>
                <c:pt idx="49198">
                  <c:v>45170.826388888891</c:v>
                </c:pt>
                <c:pt idx="49199">
                  <c:v>45170.829861111109</c:v>
                </c:pt>
                <c:pt idx="49200">
                  <c:v>45170.833333333336</c:v>
                </c:pt>
                <c:pt idx="49201">
                  <c:v>45170.836805555555</c:v>
                </c:pt>
                <c:pt idx="49202">
                  <c:v>45170.840277777781</c:v>
                </c:pt>
                <c:pt idx="49203">
                  <c:v>45170.84375</c:v>
                </c:pt>
                <c:pt idx="49204">
                  <c:v>45170.847222222219</c:v>
                </c:pt>
                <c:pt idx="49205">
                  <c:v>45170.850694444445</c:v>
                </c:pt>
                <c:pt idx="49206">
                  <c:v>45170.854166666664</c:v>
                </c:pt>
                <c:pt idx="49207">
                  <c:v>45170.857638888891</c:v>
                </c:pt>
                <c:pt idx="49208">
                  <c:v>45170.861111111109</c:v>
                </c:pt>
                <c:pt idx="49209">
                  <c:v>45170.864583333336</c:v>
                </c:pt>
                <c:pt idx="49210">
                  <c:v>45170.868055555555</c:v>
                </c:pt>
                <c:pt idx="49211">
                  <c:v>45170.871527777781</c:v>
                </c:pt>
                <c:pt idx="49212">
                  <c:v>45170.875</c:v>
                </c:pt>
                <c:pt idx="49213">
                  <c:v>45170.878472222219</c:v>
                </c:pt>
                <c:pt idx="49214">
                  <c:v>45170.881944444445</c:v>
                </c:pt>
                <c:pt idx="49215">
                  <c:v>45170.885416666664</c:v>
                </c:pt>
                <c:pt idx="49216">
                  <c:v>45170.888888888891</c:v>
                </c:pt>
                <c:pt idx="49217">
                  <c:v>45170.892361111109</c:v>
                </c:pt>
                <c:pt idx="49218">
                  <c:v>45170.895833333336</c:v>
                </c:pt>
                <c:pt idx="49219">
                  <c:v>45170.899305555555</c:v>
                </c:pt>
                <c:pt idx="49220">
                  <c:v>45170.902777777781</c:v>
                </c:pt>
                <c:pt idx="49221">
                  <c:v>45170.90625</c:v>
                </c:pt>
                <c:pt idx="49222">
                  <c:v>45170.909722222219</c:v>
                </c:pt>
                <c:pt idx="49223">
                  <c:v>45170.913194444445</c:v>
                </c:pt>
                <c:pt idx="49224">
                  <c:v>45170.916666666664</c:v>
                </c:pt>
                <c:pt idx="49225">
                  <c:v>45170.920138888891</c:v>
                </c:pt>
                <c:pt idx="49226">
                  <c:v>45170.923611111109</c:v>
                </c:pt>
                <c:pt idx="49227">
                  <c:v>45170.927083333336</c:v>
                </c:pt>
                <c:pt idx="49228">
                  <c:v>45170.930555555555</c:v>
                </c:pt>
                <c:pt idx="49229">
                  <c:v>45170.934027777781</c:v>
                </c:pt>
                <c:pt idx="49230">
                  <c:v>45170.9375</c:v>
                </c:pt>
                <c:pt idx="49231">
                  <c:v>45170.940972222219</c:v>
                </c:pt>
                <c:pt idx="49232">
                  <c:v>45170.944444444445</c:v>
                </c:pt>
                <c:pt idx="49233">
                  <c:v>45170.947916666664</c:v>
                </c:pt>
                <c:pt idx="49234">
                  <c:v>45170.951388888891</c:v>
                </c:pt>
                <c:pt idx="49235">
                  <c:v>45170.954861111109</c:v>
                </c:pt>
                <c:pt idx="49236">
                  <c:v>45170.958333333336</c:v>
                </c:pt>
                <c:pt idx="49237">
                  <c:v>45170.961805555555</c:v>
                </c:pt>
                <c:pt idx="49238">
                  <c:v>45170.965277777781</c:v>
                </c:pt>
                <c:pt idx="49239">
                  <c:v>45170.96875</c:v>
                </c:pt>
                <c:pt idx="49240">
                  <c:v>45170.972222222219</c:v>
                </c:pt>
                <c:pt idx="49241">
                  <c:v>45170.975694444445</c:v>
                </c:pt>
                <c:pt idx="49242">
                  <c:v>45170.979166666664</c:v>
                </c:pt>
                <c:pt idx="49243">
                  <c:v>45170.982638888891</c:v>
                </c:pt>
                <c:pt idx="49244">
                  <c:v>45170.986111111109</c:v>
                </c:pt>
                <c:pt idx="49245">
                  <c:v>45170.989583333336</c:v>
                </c:pt>
                <c:pt idx="49246">
                  <c:v>45170.993055555555</c:v>
                </c:pt>
                <c:pt idx="49247">
                  <c:v>45170.996527777781</c:v>
                </c:pt>
                <c:pt idx="49248">
                  <c:v>45171</c:v>
                </c:pt>
                <c:pt idx="49249">
                  <c:v>45171.003472222219</c:v>
                </c:pt>
                <c:pt idx="49250">
                  <c:v>45171.006944444445</c:v>
                </c:pt>
                <c:pt idx="49251">
                  <c:v>45171.010416666664</c:v>
                </c:pt>
                <c:pt idx="49252">
                  <c:v>45171.013888888891</c:v>
                </c:pt>
                <c:pt idx="49253">
                  <c:v>45171.017361111109</c:v>
                </c:pt>
                <c:pt idx="49254">
                  <c:v>45171.020833333336</c:v>
                </c:pt>
                <c:pt idx="49255">
                  <c:v>45171.024305555555</c:v>
                </c:pt>
                <c:pt idx="49256">
                  <c:v>45171.027777777781</c:v>
                </c:pt>
                <c:pt idx="49257">
                  <c:v>45171.03125</c:v>
                </c:pt>
                <c:pt idx="49258">
                  <c:v>45171.034722222219</c:v>
                </c:pt>
                <c:pt idx="49259">
                  <c:v>45171.038194444445</c:v>
                </c:pt>
                <c:pt idx="49260">
                  <c:v>45171.041666666664</c:v>
                </c:pt>
                <c:pt idx="49261">
                  <c:v>45171.045138888891</c:v>
                </c:pt>
                <c:pt idx="49262">
                  <c:v>45171.048611111109</c:v>
                </c:pt>
                <c:pt idx="49263">
                  <c:v>45171.052083333336</c:v>
                </c:pt>
                <c:pt idx="49264">
                  <c:v>45171.055555555555</c:v>
                </c:pt>
                <c:pt idx="49265">
                  <c:v>45171.059027777781</c:v>
                </c:pt>
                <c:pt idx="49266">
                  <c:v>45171.0625</c:v>
                </c:pt>
                <c:pt idx="49267">
                  <c:v>45171.065972222219</c:v>
                </c:pt>
                <c:pt idx="49268">
                  <c:v>45171.069444444445</c:v>
                </c:pt>
                <c:pt idx="49269">
                  <c:v>45171.072916666664</c:v>
                </c:pt>
                <c:pt idx="49270">
                  <c:v>45171.076388888891</c:v>
                </c:pt>
                <c:pt idx="49271">
                  <c:v>45171.079861111109</c:v>
                </c:pt>
                <c:pt idx="49272">
                  <c:v>45171.083333333336</c:v>
                </c:pt>
                <c:pt idx="49273">
                  <c:v>45171.086805555555</c:v>
                </c:pt>
                <c:pt idx="49274">
                  <c:v>45171.090277777781</c:v>
                </c:pt>
                <c:pt idx="49275">
                  <c:v>45171.09375</c:v>
                </c:pt>
                <c:pt idx="49276">
                  <c:v>45171.097222222219</c:v>
                </c:pt>
                <c:pt idx="49277">
                  <c:v>45171.100694444445</c:v>
                </c:pt>
                <c:pt idx="49278">
                  <c:v>45171.104166666664</c:v>
                </c:pt>
                <c:pt idx="49279">
                  <c:v>45171.107638888891</c:v>
                </c:pt>
                <c:pt idx="49280">
                  <c:v>45171.111111111109</c:v>
                </c:pt>
                <c:pt idx="49281">
                  <c:v>45171.114583333336</c:v>
                </c:pt>
                <c:pt idx="49282">
                  <c:v>45171.118055555555</c:v>
                </c:pt>
                <c:pt idx="49283">
                  <c:v>45171.121527777781</c:v>
                </c:pt>
                <c:pt idx="49284">
                  <c:v>45171.125</c:v>
                </c:pt>
                <c:pt idx="49285">
                  <c:v>45171.128472222219</c:v>
                </c:pt>
                <c:pt idx="49286">
                  <c:v>45171.131944444445</c:v>
                </c:pt>
                <c:pt idx="49287">
                  <c:v>45171.135416666664</c:v>
                </c:pt>
                <c:pt idx="49288">
                  <c:v>45171.138888888891</c:v>
                </c:pt>
                <c:pt idx="49289">
                  <c:v>45171.142361111109</c:v>
                </c:pt>
                <c:pt idx="49290">
                  <c:v>45171.145833333336</c:v>
                </c:pt>
                <c:pt idx="49291">
                  <c:v>45171.149305555555</c:v>
                </c:pt>
                <c:pt idx="49292">
                  <c:v>45171.152777777781</c:v>
                </c:pt>
                <c:pt idx="49293">
                  <c:v>45171.15625</c:v>
                </c:pt>
                <c:pt idx="49294">
                  <c:v>45171.159722222219</c:v>
                </c:pt>
                <c:pt idx="49295">
                  <c:v>45171.163194444445</c:v>
                </c:pt>
                <c:pt idx="49296">
                  <c:v>45171.166666666664</c:v>
                </c:pt>
                <c:pt idx="49297">
                  <c:v>45171.170138888891</c:v>
                </c:pt>
                <c:pt idx="49298">
                  <c:v>45171.173611111109</c:v>
                </c:pt>
                <c:pt idx="49299">
                  <c:v>45171.177083333336</c:v>
                </c:pt>
                <c:pt idx="49300">
                  <c:v>45171.180555555555</c:v>
                </c:pt>
                <c:pt idx="49301">
                  <c:v>45171.184027777781</c:v>
                </c:pt>
                <c:pt idx="49302">
                  <c:v>45171.1875</c:v>
                </c:pt>
                <c:pt idx="49303">
                  <c:v>45171.190972222219</c:v>
                </c:pt>
                <c:pt idx="49304">
                  <c:v>45171.194444444445</c:v>
                </c:pt>
                <c:pt idx="49305">
                  <c:v>45171.197916666664</c:v>
                </c:pt>
                <c:pt idx="49306">
                  <c:v>45171.201388888891</c:v>
                </c:pt>
                <c:pt idx="49307">
                  <c:v>45171.204861111109</c:v>
                </c:pt>
                <c:pt idx="49308">
                  <c:v>45171.208333333336</c:v>
                </c:pt>
                <c:pt idx="49309">
                  <c:v>45171.211805555555</c:v>
                </c:pt>
                <c:pt idx="49310">
                  <c:v>45171.215277777781</c:v>
                </c:pt>
                <c:pt idx="49311">
                  <c:v>45171.21875</c:v>
                </c:pt>
                <c:pt idx="49312">
                  <c:v>45171.222222222219</c:v>
                </c:pt>
                <c:pt idx="49313">
                  <c:v>45171.225694444445</c:v>
                </c:pt>
                <c:pt idx="49314">
                  <c:v>45171.229166666664</c:v>
                </c:pt>
                <c:pt idx="49315">
                  <c:v>45171.232638888891</c:v>
                </c:pt>
                <c:pt idx="49316">
                  <c:v>45171.236111111109</c:v>
                </c:pt>
                <c:pt idx="49317">
                  <c:v>45171.239583333336</c:v>
                </c:pt>
                <c:pt idx="49318">
                  <c:v>45171.243055555555</c:v>
                </c:pt>
                <c:pt idx="49319">
                  <c:v>45171.246527777781</c:v>
                </c:pt>
                <c:pt idx="49320">
                  <c:v>45171.25</c:v>
                </c:pt>
                <c:pt idx="49321">
                  <c:v>45171.253472222219</c:v>
                </c:pt>
                <c:pt idx="49322">
                  <c:v>45171.256944444445</c:v>
                </c:pt>
                <c:pt idx="49323">
                  <c:v>45171.260416666664</c:v>
                </c:pt>
                <c:pt idx="49324">
                  <c:v>45171.263888888891</c:v>
                </c:pt>
                <c:pt idx="49325">
                  <c:v>45171.267361111109</c:v>
                </c:pt>
                <c:pt idx="49326">
                  <c:v>45171.270833333336</c:v>
                </c:pt>
                <c:pt idx="49327">
                  <c:v>45171.274305555555</c:v>
                </c:pt>
                <c:pt idx="49328">
                  <c:v>45171.277777777781</c:v>
                </c:pt>
                <c:pt idx="49329">
                  <c:v>45171.28125</c:v>
                </c:pt>
                <c:pt idx="49330">
                  <c:v>45171.284722222219</c:v>
                </c:pt>
                <c:pt idx="49331">
                  <c:v>45171.288194444445</c:v>
                </c:pt>
                <c:pt idx="49332">
                  <c:v>45171.291666666664</c:v>
                </c:pt>
                <c:pt idx="49333">
                  <c:v>45171.295138888891</c:v>
                </c:pt>
                <c:pt idx="49334">
                  <c:v>45171.298611111109</c:v>
                </c:pt>
                <c:pt idx="49335">
                  <c:v>45171.302083333336</c:v>
                </c:pt>
                <c:pt idx="49336">
                  <c:v>45171.305555555555</c:v>
                </c:pt>
                <c:pt idx="49337">
                  <c:v>45171.309027777781</c:v>
                </c:pt>
                <c:pt idx="49338">
                  <c:v>45171.3125</c:v>
                </c:pt>
                <c:pt idx="49339">
                  <c:v>45171.315972222219</c:v>
                </c:pt>
                <c:pt idx="49340">
                  <c:v>45171.319444444445</c:v>
                </c:pt>
                <c:pt idx="49341">
                  <c:v>45171.322916666664</c:v>
                </c:pt>
                <c:pt idx="49342">
                  <c:v>45171.326388888891</c:v>
                </c:pt>
                <c:pt idx="49343">
                  <c:v>45171.329861111109</c:v>
                </c:pt>
                <c:pt idx="49344">
                  <c:v>45171.333333333336</c:v>
                </c:pt>
                <c:pt idx="49345">
                  <c:v>45171.336805555555</c:v>
                </c:pt>
                <c:pt idx="49346">
                  <c:v>45171.340277777781</c:v>
                </c:pt>
                <c:pt idx="49347">
                  <c:v>45171.34375</c:v>
                </c:pt>
                <c:pt idx="49348">
                  <c:v>45171.347222222219</c:v>
                </c:pt>
                <c:pt idx="49349">
                  <c:v>45171.350694444445</c:v>
                </c:pt>
                <c:pt idx="49350">
                  <c:v>45171.354166666664</c:v>
                </c:pt>
                <c:pt idx="49351">
                  <c:v>45171.357638888891</c:v>
                </c:pt>
                <c:pt idx="49352">
                  <c:v>45171.361111111109</c:v>
                </c:pt>
                <c:pt idx="49353">
                  <c:v>45171.364583333336</c:v>
                </c:pt>
                <c:pt idx="49354">
                  <c:v>45171.368055555555</c:v>
                </c:pt>
                <c:pt idx="49355">
                  <c:v>45171.371527777781</c:v>
                </c:pt>
                <c:pt idx="49356">
                  <c:v>45171.375</c:v>
                </c:pt>
                <c:pt idx="49357">
                  <c:v>45171.378472222219</c:v>
                </c:pt>
                <c:pt idx="49358">
                  <c:v>45171.381944444445</c:v>
                </c:pt>
                <c:pt idx="49359">
                  <c:v>45171.385416666664</c:v>
                </c:pt>
                <c:pt idx="49360">
                  <c:v>45171.388888888891</c:v>
                </c:pt>
                <c:pt idx="49361">
                  <c:v>45171.392361111109</c:v>
                </c:pt>
                <c:pt idx="49362">
                  <c:v>45171.395833333336</c:v>
                </c:pt>
                <c:pt idx="49363">
                  <c:v>45171.399305555555</c:v>
                </c:pt>
                <c:pt idx="49364">
                  <c:v>45171.402777777781</c:v>
                </c:pt>
                <c:pt idx="49365">
                  <c:v>45171.40625</c:v>
                </c:pt>
                <c:pt idx="49366">
                  <c:v>45171.409722222219</c:v>
                </c:pt>
                <c:pt idx="49367">
                  <c:v>45171.413194444445</c:v>
                </c:pt>
                <c:pt idx="49368">
                  <c:v>45171.416666666664</c:v>
                </c:pt>
                <c:pt idx="49369">
                  <c:v>45171.420138888891</c:v>
                </c:pt>
                <c:pt idx="49370">
                  <c:v>45171.423611111109</c:v>
                </c:pt>
                <c:pt idx="49371">
                  <c:v>45171.427083333336</c:v>
                </c:pt>
                <c:pt idx="49372">
                  <c:v>45171.430555555555</c:v>
                </c:pt>
                <c:pt idx="49373">
                  <c:v>45171.434027777781</c:v>
                </c:pt>
                <c:pt idx="49374">
                  <c:v>45171.4375</c:v>
                </c:pt>
                <c:pt idx="49375">
                  <c:v>45171.440972222219</c:v>
                </c:pt>
                <c:pt idx="49376">
                  <c:v>45171.444444444445</c:v>
                </c:pt>
                <c:pt idx="49377">
                  <c:v>45171.447916666664</c:v>
                </c:pt>
                <c:pt idx="49378">
                  <c:v>45171.451388888891</c:v>
                </c:pt>
                <c:pt idx="49379">
                  <c:v>45171.454861111109</c:v>
                </c:pt>
                <c:pt idx="49380">
                  <c:v>45171.458333333336</c:v>
                </c:pt>
                <c:pt idx="49381">
                  <c:v>45171.461805555555</c:v>
                </c:pt>
                <c:pt idx="49382">
                  <c:v>45171.465277777781</c:v>
                </c:pt>
                <c:pt idx="49383">
                  <c:v>45171.46875</c:v>
                </c:pt>
                <c:pt idx="49384">
                  <c:v>45171.472222222219</c:v>
                </c:pt>
                <c:pt idx="49385">
                  <c:v>45171.475694444445</c:v>
                </c:pt>
                <c:pt idx="49386">
                  <c:v>45171.479166666664</c:v>
                </c:pt>
                <c:pt idx="49387">
                  <c:v>45171.482638888891</c:v>
                </c:pt>
                <c:pt idx="49388">
                  <c:v>45171.486111111109</c:v>
                </c:pt>
                <c:pt idx="49389">
                  <c:v>45171.489583333336</c:v>
                </c:pt>
                <c:pt idx="49390">
                  <c:v>45171.493055555555</c:v>
                </c:pt>
                <c:pt idx="49391">
                  <c:v>45171.496527777781</c:v>
                </c:pt>
                <c:pt idx="49392">
                  <c:v>45171.5</c:v>
                </c:pt>
                <c:pt idx="49393">
                  <c:v>45171.503472222219</c:v>
                </c:pt>
                <c:pt idx="49394">
                  <c:v>45171.506944444445</c:v>
                </c:pt>
                <c:pt idx="49395">
                  <c:v>45171.510416666664</c:v>
                </c:pt>
                <c:pt idx="49396">
                  <c:v>45171.513888888891</c:v>
                </c:pt>
                <c:pt idx="49397">
                  <c:v>45171.517361111109</c:v>
                </c:pt>
                <c:pt idx="49398">
                  <c:v>45171.520833333336</c:v>
                </c:pt>
                <c:pt idx="49399">
                  <c:v>45171.524305555555</c:v>
                </c:pt>
                <c:pt idx="49400">
                  <c:v>45171.527777777781</c:v>
                </c:pt>
                <c:pt idx="49401">
                  <c:v>45171.53125</c:v>
                </c:pt>
                <c:pt idx="49402">
                  <c:v>45171.534722222219</c:v>
                </c:pt>
                <c:pt idx="49403">
                  <c:v>45171.538194444445</c:v>
                </c:pt>
                <c:pt idx="49404">
                  <c:v>45171.541666666664</c:v>
                </c:pt>
                <c:pt idx="49405">
                  <c:v>45171.545138888891</c:v>
                </c:pt>
                <c:pt idx="49406">
                  <c:v>45171.548611111109</c:v>
                </c:pt>
                <c:pt idx="49407">
                  <c:v>45171.552083333336</c:v>
                </c:pt>
                <c:pt idx="49408">
                  <c:v>45171.555555555555</c:v>
                </c:pt>
                <c:pt idx="49409">
                  <c:v>45171.559027777781</c:v>
                </c:pt>
                <c:pt idx="49410">
                  <c:v>45171.5625</c:v>
                </c:pt>
                <c:pt idx="49411">
                  <c:v>45171.565972222219</c:v>
                </c:pt>
                <c:pt idx="49412">
                  <c:v>45171.569444444445</c:v>
                </c:pt>
                <c:pt idx="49413">
                  <c:v>45171.572916666664</c:v>
                </c:pt>
                <c:pt idx="49414">
                  <c:v>45171.576388888891</c:v>
                </c:pt>
                <c:pt idx="49415">
                  <c:v>45171.579861111109</c:v>
                </c:pt>
                <c:pt idx="49416">
                  <c:v>45171.583333333336</c:v>
                </c:pt>
                <c:pt idx="49417">
                  <c:v>45171.586805555555</c:v>
                </c:pt>
                <c:pt idx="49418">
                  <c:v>45171.590277777781</c:v>
                </c:pt>
                <c:pt idx="49419">
                  <c:v>45171.59375</c:v>
                </c:pt>
                <c:pt idx="49420">
                  <c:v>45171.597222222219</c:v>
                </c:pt>
                <c:pt idx="49421">
                  <c:v>45171.600694444445</c:v>
                </c:pt>
                <c:pt idx="49422">
                  <c:v>45171.604166666664</c:v>
                </c:pt>
                <c:pt idx="49423">
                  <c:v>45171.607638888891</c:v>
                </c:pt>
                <c:pt idx="49424">
                  <c:v>45171.611111111109</c:v>
                </c:pt>
                <c:pt idx="49425">
                  <c:v>45171.614583333336</c:v>
                </c:pt>
                <c:pt idx="49426">
                  <c:v>45171.618055555555</c:v>
                </c:pt>
                <c:pt idx="49427">
                  <c:v>45171.621527777781</c:v>
                </c:pt>
                <c:pt idx="49428">
                  <c:v>45171.625</c:v>
                </c:pt>
                <c:pt idx="49429">
                  <c:v>45171.628472222219</c:v>
                </c:pt>
                <c:pt idx="49430">
                  <c:v>45171.631944444445</c:v>
                </c:pt>
                <c:pt idx="49431">
                  <c:v>45171.635416666664</c:v>
                </c:pt>
                <c:pt idx="49432">
                  <c:v>45171.638888888891</c:v>
                </c:pt>
                <c:pt idx="49433">
                  <c:v>45171.642361111109</c:v>
                </c:pt>
                <c:pt idx="49434">
                  <c:v>45171.645833333336</c:v>
                </c:pt>
                <c:pt idx="49435">
                  <c:v>45171.649305555555</c:v>
                </c:pt>
                <c:pt idx="49436">
                  <c:v>45171.652777777781</c:v>
                </c:pt>
                <c:pt idx="49437">
                  <c:v>45171.65625</c:v>
                </c:pt>
                <c:pt idx="49438">
                  <c:v>45171.659722222219</c:v>
                </c:pt>
                <c:pt idx="49439">
                  <c:v>45171.663194444445</c:v>
                </c:pt>
                <c:pt idx="49440">
                  <c:v>45171.666666666664</c:v>
                </c:pt>
                <c:pt idx="49441">
                  <c:v>45171.670138888891</c:v>
                </c:pt>
                <c:pt idx="49442">
                  <c:v>45171.673611111109</c:v>
                </c:pt>
                <c:pt idx="49443">
                  <c:v>45171.677083333336</c:v>
                </c:pt>
                <c:pt idx="49444">
                  <c:v>45171.680555555555</c:v>
                </c:pt>
                <c:pt idx="49445">
                  <c:v>45171.684027777781</c:v>
                </c:pt>
                <c:pt idx="49446">
                  <c:v>45171.6875</c:v>
                </c:pt>
                <c:pt idx="49447">
                  <c:v>45171.690972222219</c:v>
                </c:pt>
                <c:pt idx="49448">
                  <c:v>45171.694444444445</c:v>
                </c:pt>
                <c:pt idx="49449">
                  <c:v>45171.697916666664</c:v>
                </c:pt>
                <c:pt idx="49450">
                  <c:v>45171.701388888891</c:v>
                </c:pt>
                <c:pt idx="49451">
                  <c:v>45171.704861111109</c:v>
                </c:pt>
                <c:pt idx="49452">
                  <c:v>45171.708333333336</c:v>
                </c:pt>
                <c:pt idx="49453">
                  <c:v>45171.711805555555</c:v>
                </c:pt>
                <c:pt idx="49454">
                  <c:v>45171.715277777781</c:v>
                </c:pt>
                <c:pt idx="49455">
                  <c:v>45171.71875</c:v>
                </c:pt>
                <c:pt idx="49456">
                  <c:v>45171.722222222219</c:v>
                </c:pt>
                <c:pt idx="49457">
                  <c:v>45171.725694444445</c:v>
                </c:pt>
                <c:pt idx="49458">
                  <c:v>45171.729166666664</c:v>
                </c:pt>
                <c:pt idx="49459">
                  <c:v>45171.732638888891</c:v>
                </c:pt>
                <c:pt idx="49460">
                  <c:v>45171.736111111109</c:v>
                </c:pt>
                <c:pt idx="49461">
                  <c:v>45171.739583333336</c:v>
                </c:pt>
                <c:pt idx="49462">
                  <c:v>45171.743055555555</c:v>
                </c:pt>
                <c:pt idx="49463">
                  <c:v>45171.746527777781</c:v>
                </c:pt>
                <c:pt idx="49464">
                  <c:v>45171.75</c:v>
                </c:pt>
                <c:pt idx="49465">
                  <c:v>45171.753472222219</c:v>
                </c:pt>
                <c:pt idx="49466">
                  <c:v>45171.756944444445</c:v>
                </c:pt>
                <c:pt idx="49467">
                  <c:v>45171.760416666664</c:v>
                </c:pt>
                <c:pt idx="49468">
                  <c:v>45171.763888888891</c:v>
                </c:pt>
                <c:pt idx="49469">
                  <c:v>45171.767361111109</c:v>
                </c:pt>
                <c:pt idx="49470">
                  <c:v>45171.770833333336</c:v>
                </c:pt>
                <c:pt idx="49471">
                  <c:v>45171.774305555555</c:v>
                </c:pt>
                <c:pt idx="49472">
                  <c:v>45171.777777777781</c:v>
                </c:pt>
                <c:pt idx="49473">
                  <c:v>45171.78125</c:v>
                </c:pt>
                <c:pt idx="49474">
                  <c:v>45171.784722222219</c:v>
                </c:pt>
                <c:pt idx="49475">
                  <c:v>45171.788194444445</c:v>
                </c:pt>
                <c:pt idx="49476">
                  <c:v>45171.791666666664</c:v>
                </c:pt>
                <c:pt idx="49477">
                  <c:v>45171.795138888891</c:v>
                </c:pt>
                <c:pt idx="49478">
                  <c:v>45171.798611111109</c:v>
                </c:pt>
                <c:pt idx="49479">
                  <c:v>45171.802083333336</c:v>
                </c:pt>
                <c:pt idx="49480">
                  <c:v>45171.805555555555</c:v>
                </c:pt>
                <c:pt idx="49481">
                  <c:v>45171.809027777781</c:v>
                </c:pt>
                <c:pt idx="49482">
                  <c:v>45171.8125</c:v>
                </c:pt>
                <c:pt idx="49483">
                  <c:v>45171.815972222219</c:v>
                </c:pt>
                <c:pt idx="49484">
                  <c:v>45171.819444444445</c:v>
                </c:pt>
                <c:pt idx="49485">
                  <c:v>45171.822916666664</c:v>
                </c:pt>
                <c:pt idx="49486">
                  <c:v>45171.826388888891</c:v>
                </c:pt>
                <c:pt idx="49487">
                  <c:v>45171.829861111109</c:v>
                </c:pt>
                <c:pt idx="49488">
                  <c:v>45171.833333333336</c:v>
                </c:pt>
                <c:pt idx="49489">
                  <c:v>45171.836805555555</c:v>
                </c:pt>
                <c:pt idx="49490">
                  <c:v>45171.840277777781</c:v>
                </c:pt>
                <c:pt idx="49491">
                  <c:v>45171.84375</c:v>
                </c:pt>
                <c:pt idx="49492">
                  <c:v>45171.847222222219</c:v>
                </c:pt>
                <c:pt idx="49493">
                  <c:v>45171.850694444445</c:v>
                </c:pt>
                <c:pt idx="49494">
                  <c:v>45171.854166666664</c:v>
                </c:pt>
                <c:pt idx="49495">
                  <c:v>45171.857638888891</c:v>
                </c:pt>
                <c:pt idx="49496">
                  <c:v>45171.861111111109</c:v>
                </c:pt>
                <c:pt idx="49497">
                  <c:v>45171.864583333336</c:v>
                </c:pt>
                <c:pt idx="49498">
                  <c:v>45171.868055555555</c:v>
                </c:pt>
                <c:pt idx="49499">
                  <c:v>45171.871527777781</c:v>
                </c:pt>
                <c:pt idx="49500">
                  <c:v>45171.875</c:v>
                </c:pt>
                <c:pt idx="49501">
                  <c:v>45171.878472222219</c:v>
                </c:pt>
                <c:pt idx="49502">
                  <c:v>45171.881944444445</c:v>
                </c:pt>
                <c:pt idx="49503">
                  <c:v>45171.885416666664</c:v>
                </c:pt>
                <c:pt idx="49504">
                  <c:v>45171.888888888891</c:v>
                </c:pt>
                <c:pt idx="49505">
                  <c:v>45171.892361111109</c:v>
                </c:pt>
                <c:pt idx="49506">
                  <c:v>45171.895833333336</c:v>
                </c:pt>
                <c:pt idx="49507">
                  <c:v>45171.899305555555</c:v>
                </c:pt>
                <c:pt idx="49508">
                  <c:v>45171.902777777781</c:v>
                </c:pt>
                <c:pt idx="49509">
                  <c:v>45171.90625</c:v>
                </c:pt>
                <c:pt idx="49510">
                  <c:v>45171.909722222219</c:v>
                </c:pt>
                <c:pt idx="49511">
                  <c:v>45171.913194444445</c:v>
                </c:pt>
                <c:pt idx="49512">
                  <c:v>45171.916666666664</c:v>
                </c:pt>
                <c:pt idx="49513">
                  <c:v>45171.920138888891</c:v>
                </c:pt>
                <c:pt idx="49514">
                  <c:v>45171.923611111109</c:v>
                </c:pt>
                <c:pt idx="49515">
                  <c:v>45171.927083333336</c:v>
                </c:pt>
                <c:pt idx="49516">
                  <c:v>45171.930555555555</c:v>
                </c:pt>
                <c:pt idx="49517">
                  <c:v>45171.934027777781</c:v>
                </c:pt>
                <c:pt idx="49518">
                  <c:v>45171.9375</c:v>
                </c:pt>
                <c:pt idx="49519">
                  <c:v>45171.940972222219</c:v>
                </c:pt>
                <c:pt idx="49520">
                  <c:v>45171.944444444445</c:v>
                </c:pt>
                <c:pt idx="49521">
                  <c:v>45171.947916666664</c:v>
                </c:pt>
                <c:pt idx="49522">
                  <c:v>45171.951388888891</c:v>
                </c:pt>
                <c:pt idx="49523">
                  <c:v>45171.954861111109</c:v>
                </c:pt>
                <c:pt idx="49524">
                  <c:v>45171.958333333336</c:v>
                </c:pt>
                <c:pt idx="49525">
                  <c:v>45171.961805555555</c:v>
                </c:pt>
                <c:pt idx="49526">
                  <c:v>45171.965277777781</c:v>
                </c:pt>
                <c:pt idx="49527">
                  <c:v>45171.96875</c:v>
                </c:pt>
                <c:pt idx="49528">
                  <c:v>45171.972222222219</c:v>
                </c:pt>
                <c:pt idx="49529">
                  <c:v>45171.975694444445</c:v>
                </c:pt>
                <c:pt idx="49530">
                  <c:v>45171.979166666664</c:v>
                </c:pt>
                <c:pt idx="49531">
                  <c:v>45171.982638888891</c:v>
                </c:pt>
                <c:pt idx="49532">
                  <c:v>45171.986111111109</c:v>
                </c:pt>
                <c:pt idx="49533">
                  <c:v>45171.989583333336</c:v>
                </c:pt>
                <c:pt idx="49534">
                  <c:v>45171.993055555555</c:v>
                </c:pt>
                <c:pt idx="49535">
                  <c:v>45171.996527777781</c:v>
                </c:pt>
                <c:pt idx="49536">
                  <c:v>45172</c:v>
                </c:pt>
                <c:pt idx="49537">
                  <c:v>45172.003472222219</c:v>
                </c:pt>
                <c:pt idx="49538">
                  <c:v>45172.006944444445</c:v>
                </c:pt>
                <c:pt idx="49539">
                  <c:v>45172.010416666664</c:v>
                </c:pt>
                <c:pt idx="49540">
                  <c:v>45172.013888888891</c:v>
                </c:pt>
                <c:pt idx="49541">
                  <c:v>45172.017361111109</c:v>
                </c:pt>
                <c:pt idx="49542">
                  <c:v>45172.020833333336</c:v>
                </c:pt>
                <c:pt idx="49543">
                  <c:v>45172.024305555555</c:v>
                </c:pt>
                <c:pt idx="49544">
                  <c:v>45172.027777777781</c:v>
                </c:pt>
                <c:pt idx="49545">
                  <c:v>45172.03125</c:v>
                </c:pt>
                <c:pt idx="49546">
                  <c:v>45172.034722222219</c:v>
                </c:pt>
                <c:pt idx="49547">
                  <c:v>45172.038194444445</c:v>
                </c:pt>
                <c:pt idx="49548">
                  <c:v>45172.041666666664</c:v>
                </c:pt>
                <c:pt idx="49549">
                  <c:v>45172.045138888891</c:v>
                </c:pt>
                <c:pt idx="49550">
                  <c:v>45172.048611111109</c:v>
                </c:pt>
                <c:pt idx="49551">
                  <c:v>45172.052083333336</c:v>
                </c:pt>
                <c:pt idx="49552">
                  <c:v>45172.055555555555</c:v>
                </c:pt>
                <c:pt idx="49553">
                  <c:v>45172.059027777781</c:v>
                </c:pt>
                <c:pt idx="49554">
                  <c:v>45172.0625</c:v>
                </c:pt>
                <c:pt idx="49555">
                  <c:v>45172.065972222219</c:v>
                </c:pt>
                <c:pt idx="49556">
                  <c:v>45172.069444444445</c:v>
                </c:pt>
                <c:pt idx="49557">
                  <c:v>45172.072916666664</c:v>
                </c:pt>
                <c:pt idx="49558">
                  <c:v>45172.076388888891</c:v>
                </c:pt>
                <c:pt idx="49559">
                  <c:v>45172.079861111109</c:v>
                </c:pt>
                <c:pt idx="49560">
                  <c:v>45172.083333333336</c:v>
                </c:pt>
                <c:pt idx="49561">
                  <c:v>45172.086805555555</c:v>
                </c:pt>
                <c:pt idx="49562">
                  <c:v>45172.090277777781</c:v>
                </c:pt>
                <c:pt idx="49563">
                  <c:v>45172.09375</c:v>
                </c:pt>
                <c:pt idx="49564">
                  <c:v>45172.097222222219</c:v>
                </c:pt>
                <c:pt idx="49565">
                  <c:v>45172.100694444445</c:v>
                </c:pt>
                <c:pt idx="49566">
                  <c:v>45172.104166666664</c:v>
                </c:pt>
                <c:pt idx="49567">
                  <c:v>45172.107638888891</c:v>
                </c:pt>
                <c:pt idx="49568">
                  <c:v>45172.111111111109</c:v>
                </c:pt>
                <c:pt idx="49569">
                  <c:v>45172.114583333336</c:v>
                </c:pt>
                <c:pt idx="49570">
                  <c:v>45172.118055555555</c:v>
                </c:pt>
                <c:pt idx="49571">
                  <c:v>45172.121527777781</c:v>
                </c:pt>
                <c:pt idx="49572">
                  <c:v>45172.125</c:v>
                </c:pt>
                <c:pt idx="49573">
                  <c:v>45172.128472222219</c:v>
                </c:pt>
                <c:pt idx="49574">
                  <c:v>45172.131944444445</c:v>
                </c:pt>
                <c:pt idx="49575">
                  <c:v>45172.135416666664</c:v>
                </c:pt>
                <c:pt idx="49576">
                  <c:v>45172.138888888891</c:v>
                </c:pt>
                <c:pt idx="49577">
                  <c:v>45172.142361111109</c:v>
                </c:pt>
                <c:pt idx="49578">
                  <c:v>45172.145833333336</c:v>
                </c:pt>
                <c:pt idx="49579">
                  <c:v>45172.149305555555</c:v>
                </c:pt>
                <c:pt idx="49580">
                  <c:v>45172.152777777781</c:v>
                </c:pt>
                <c:pt idx="49581">
                  <c:v>45172.15625</c:v>
                </c:pt>
                <c:pt idx="49582">
                  <c:v>45172.159722222219</c:v>
                </c:pt>
                <c:pt idx="49583">
                  <c:v>45172.163194444445</c:v>
                </c:pt>
                <c:pt idx="49584">
                  <c:v>45172.166666666664</c:v>
                </c:pt>
                <c:pt idx="49585">
                  <c:v>45172.170138888891</c:v>
                </c:pt>
                <c:pt idx="49586">
                  <c:v>45172.173611111109</c:v>
                </c:pt>
                <c:pt idx="49587">
                  <c:v>45172.177083333336</c:v>
                </c:pt>
                <c:pt idx="49588">
                  <c:v>45172.180555555555</c:v>
                </c:pt>
                <c:pt idx="49589">
                  <c:v>45172.184027777781</c:v>
                </c:pt>
                <c:pt idx="49590">
                  <c:v>45172.1875</c:v>
                </c:pt>
                <c:pt idx="49591">
                  <c:v>45172.190972222219</c:v>
                </c:pt>
                <c:pt idx="49592">
                  <c:v>45172.194444444445</c:v>
                </c:pt>
                <c:pt idx="49593">
                  <c:v>45172.197916666664</c:v>
                </c:pt>
                <c:pt idx="49594">
                  <c:v>45172.201388888891</c:v>
                </c:pt>
                <c:pt idx="49595">
                  <c:v>45172.204861111109</c:v>
                </c:pt>
                <c:pt idx="49596">
                  <c:v>45172.208333333336</c:v>
                </c:pt>
                <c:pt idx="49597">
                  <c:v>45172.211805555555</c:v>
                </c:pt>
                <c:pt idx="49598">
                  <c:v>45172.215277777781</c:v>
                </c:pt>
                <c:pt idx="49599">
                  <c:v>45172.21875</c:v>
                </c:pt>
                <c:pt idx="49600">
                  <c:v>45172.222222222219</c:v>
                </c:pt>
                <c:pt idx="49601">
                  <c:v>45172.225694444445</c:v>
                </c:pt>
                <c:pt idx="49602">
                  <c:v>45172.229166666664</c:v>
                </c:pt>
                <c:pt idx="49603">
                  <c:v>45172.232638888891</c:v>
                </c:pt>
                <c:pt idx="49604">
                  <c:v>45172.236111111109</c:v>
                </c:pt>
                <c:pt idx="49605">
                  <c:v>45172.239583333336</c:v>
                </c:pt>
                <c:pt idx="49606">
                  <c:v>45172.243055555555</c:v>
                </c:pt>
                <c:pt idx="49607">
                  <c:v>45172.246527777781</c:v>
                </c:pt>
                <c:pt idx="49608">
                  <c:v>45172.25</c:v>
                </c:pt>
                <c:pt idx="49609">
                  <c:v>45172.253472222219</c:v>
                </c:pt>
                <c:pt idx="49610">
                  <c:v>45172.256944444445</c:v>
                </c:pt>
                <c:pt idx="49611">
                  <c:v>45172.260416666664</c:v>
                </c:pt>
                <c:pt idx="49612">
                  <c:v>45172.263888888891</c:v>
                </c:pt>
                <c:pt idx="49613">
                  <c:v>45172.267361111109</c:v>
                </c:pt>
                <c:pt idx="49614">
                  <c:v>45172.270833333336</c:v>
                </c:pt>
                <c:pt idx="49615">
                  <c:v>45172.274305555555</c:v>
                </c:pt>
                <c:pt idx="49616">
                  <c:v>45172.277777777781</c:v>
                </c:pt>
                <c:pt idx="49617">
                  <c:v>45172.28125</c:v>
                </c:pt>
                <c:pt idx="49618">
                  <c:v>45172.284722222219</c:v>
                </c:pt>
                <c:pt idx="49619">
                  <c:v>45172.288194444445</c:v>
                </c:pt>
                <c:pt idx="49620">
                  <c:v>45172.291666666664</c:v>
                </c:pt>
                <c:pt idx="49621">
                  <c:v>45172.295138888891</c:v>
                </c:pt>
                <c:pt idx="49622">
                  <c:v>45172.298611111109</c:v>
                </c:pt>
                <c:pt idx="49623">
                  <c:v>45172.302083333336</c:v>
                </c:pt>
                <c:pt idx="49624">
                  <c:v>45172.305555555555</c:v>
                </c:pt>
                <c:pt idx="49625">
                  <c:v>45172.309027777781</c:v>
                </c:pt>
                <c:pt idx="49626">
                  <c:v>45172.3125</c:v>
                </c:pt>
                <c:pt idx="49627">
                  <c:v>45172.315972222219</c:v>
                </c:pt>
                <c:pt idx="49628">
                  <c:v>45172.319444444445</c:v>
                </c:pt>
                <c:pt idx="49629">
                  <c:v>45172.322916666664</c:v>
                </c:pt>
                <c:pt idx="49630">
                  <c:v>45172.326388888891</c:v>
                </c:pt>
                <c:pt idx="49631">
                  <c:v>45172.329861111109</c:v>
                </c:pt>
                <c:pt idx="49632">
                  <c:v>45172.333333333336</c:v>
                </c:pt>
                <c:pt idx="49633">
                  <c:v>45172.336805555555</c:v>
                </c:pt>
                <c:pt idx="49634">
                  <c:v>45172.340277777781</c:v>
                </c:pt>
                <c:pt idx="49635">
                  <c:v>45172.34375</c:v>
                </c:pt>
                <c:pt idx="49636">
                  <c:v>45172.347222222219</c:v>
                </c:pt>
                <c:pt idx="49637">
                  <c:v>45172.350694444445</c:v>
                </c:pt>
                <c:pt idx="49638">
                  <c:v>45172.354166666664</c:v>
                </c:pt>
                <c:pt idx="49639">
                  <c:v>45172.357638888891</c:v>
                </c:pt>
                <c:pt idx="49640">
                  <c:v>45172.361111111109</c:v>
                </c:pt>
                <c:pt idx="49641">
                  <c:v>45172.364583333336</c:v>
                </c:pt>
                <c:pt idx="49642">
                  <c:v>45172.368055555555</c:v>
                </c:pt>
                <c:pt idx="49643">
                  <c:v>45172.371527777781</c:v>
                </c:pt>
                <c:pt idx="49644">
                  <c:v>45172.375</c:v>
                </c:pt>
                <c:pt idx="49645">
                  <c:v>45172.378472222219</c:v>
                </c:pt>
                <c:pt idx="49646">
                  <c:v>45172.381944444445</c:v>
                </c:pt>
                <c:pt idx="49647">
                  <c:v>45172.385416666664</c:v>
                </c:pt>
                <c:pt idx="49648">
                  <c:v>45172.388888888891</c:v>
                </c:pt>
                <c:pt idx="49649">
                  <c:v>45172.392361111109</c:v>
                </c:pt>
                <c:pt idx="49650">
                  <c:v>45172.395833333336</c:v>
                </c:pt>
                <c:pt idx="49651">
                  <c:v>45172.399305555555</c:v>
                </c:pt>
                <c:pt idx="49652">
                  <c:v>45172.402777777781</c:v>
                </c:pt>
                <c:pt idx="49653">
                  <c:v>45172.40625</c:v>
                </c:pt>
                <c:pt idx="49654">
                  <c:v>45172.409722222219</c:v>
                </c:pt>
                <c:pt idx="49655">
                  <c:v>45172.413194444445</c:v>
                </c:pt>
                <c:pt idx="49656">
                  <c:v>45172.416666666664</c:v>
                </c:pt>
                <c:pt idx="49657">
                  <c:v>45172.420138888891</c:v>
                </c:pt>
                <c:pt idx="49658">
                  <c:v>45172.423611111109</c:v>
                </c:pt>
                <c:pt idx="49659">
                  <c:v>45172.427083333336</c:v>
                </c:pt>
                <c:pt idx="49660">
                  <c:v>45172.430555555555</c:v>
                </c:pt>
                <c:pt idx="49661">
                  <c:v>45172.434027777781</c:v>
                </c:pt>
                <c:pt idx="49662">
                  <c:v>45172.4375</c:v>
                </c:pt>
                <c:pt idx="49663">
                  <c:v>45172.440972222219</c:v>
                </c:pt>
                <c:pt idx="49664">
                  <c:v>45172.444444444445</c:v>
                </c:pt>
                <c:pt idx="49665">
                  <c:v>45172.447916666664</c:v>
                </c:pt>
                <c:pt idx="49666">
                  <c:v>45172.451388888891</c:v>
                </c:pt>
                <c:pt idx="49667">
                  <c:v>45172.454861111109</c:v>
                </c:pt>
                <c:pt idx="49668">
                  <c:v>45172.458333333336</c:v>
                </c:pt>
                <c:pt idx="49669">
                  <c:v>45172.461805555555</c:v>
                </c:pt>
                <c:pt idx="49670">
                  <c:v>45172.465277777781</c:v>
                </c:pt>
                <c:pt idx="49671">
                  <c:v>45172.46875</c:v>
                </c:pt>
                <c:pt idx="49672">
                  <c:v>45172.472222222219</c:v>
                </c:pt>
                <c:pt idx="49673">
                  <c:v>45172.475694444445</c:v>
                </c:pt>
                <c:pt idx="49674">
                  <c:v>45172.479166666664</c:v>
                </c:pt>
                <c:pt idx="49675">
                  <c:v>45172.482638888891</c:v>
                </c:pt>
                <c:pt idx="49676">
                  <c:v>45172.486111111109</c:v>
                </c:pt>
                <c:pt idx="49677">
                  <c:v>45172.489583333336</c:v>
                </c:pt>
                <c:pt idx="49678">
                  <c:v>45172.493055555555</c:v>
                </c:pt>
                <c:pt idx="49679">
                  <c:v>45172.496527777781</c:v>
                </c:pt>
                <c:pt idx="49680">
                  <c:v>45172.5</c:v>
                </c:pt>
                <c:pt idx="49681">
                  <c:v>45172.503472222219</c:v>
                </c:pt>
                <c:pt idx="49682">
                  <c:v>45172.506944444445</c:v>
                </c:pt>
                <c:pt idx="49683">
                  <c:v>45172.510416666664</c:v>
                </c:pt>
                <c:pt idx="49684">
                  <c:v>45172.513888888891</c:v>
                </c:pt>
                <c:pt idx="49685">
                  <c:v>45172.517361111109</c:v>
                </c:pt>
                <c:pt idx="49686">
                  <c:v>45172.520833333336</c:v>
                </c:pt>
                <c:pt idx="49687">
                  <c:v>45172.524305555555</c:v>
                </c:pt>
                <c:pt idx="49688">
                  <c:v>45172.527777777781</c:v>
                </c:pt>
                <c:pt idx="49689">
                  <c:v>45172.53125</c:v>
                </c:pt>
                <c:pt idx="49690">
                  <c:v>45172.534722222219</c:v>
                </c:pt>
                <c:pt idx="49691">
                  <c:v>45172.538194444445</c:v>
                </c:pt>
                <c:pt idx="49692">
                  <c:v>45172.541666666664</c:v>
                </c:pt>
                <c:pt idx="49693">
                  <c:v>45172.545138888891</c:v>
                </c:pt>
                <c:pt idx="49694">
                  <c:v>45172.548611111109</c:v>
                </c:pt>
                <c:pt idx="49695">
                  <c:v>45172.552083333336</c:v>
                </c:pt>
                <c:pt idx="49696">
                  <c:v>45172.555555555555</c:v>
                </c:pt>
                <c:pt idx="49697">
                  <c:v>45172.559027777781</c:v>
                </c:pt>
                <c:pt idx="49698">
                  <c:v>45172.5625</c:v>
                </c:pt>
                <c:pt idx="49699">
                  <c:v>45172.565972222219</c:v>
                </c:pt>
                <c:pt idx="49700">
                  <c:v>45172.569444444445</c:v>
                </c:pt>
                <c:pt idx="49701">
                  <c:v>45172.572916666664</c:v>
                </c:pt>
                <c:pt idx="49702">
                  <c:v>45172.576388888891</c:v>
                </c:pt>
                <c:pt idx="49703">
                  <c:v>45172.579861111109</c:v>
                </c:pt>
                <c:pt idx="49704">
                  <c:v>45172.583333333336</c:v>
                </c:pt>
                <c:pt idx="49705">
                  <c:v>45172.586805555555</c:v>
                </c:pt>
                <c:pt idx="49706">
                  <c:v>45172.590277777781</c:v>
                </c:pt>
                <c:pt idx="49707">
                  <c:v>45172.59375</c:v>
                </c:pt>
                <c:pt idx="49708">
                  <c:v>45172.597222222219</c:v>
                </c:pt>
                <c:pt idx="49709">
                  <c:v>45172.600694444445</c:v>
                </c:pt>
                <c:pt idx="49710">
                  <c:v>45172.604166666664</c:v>
                </c:pt>
                <c:pt idx="49711">
                  <c:v>45172.607638888891</c:v>
                </c:pt>
                <c:pt idx="49712">
                  <c:v>45172.611111111109</c:v>
                </c:pt>
                <c:pt idx="49713">
                  <c:v>45172.614583333336</c:v>
                </c:pt>
                <c:pt idx="49714">
                  <c:v>45172.618055555555</c:v>
                </c:pt>
                <c:pt idx="49715">
                  <c:v>45172.621527777781</c:v>
                </c:pt>
                <c:pt idx="49716">
                  <c:v>45172.625</c:v>
                </c:pt>
                <c:pt idx="49717">
                  <c:v>45172.628472222219</c:v>
                </c:pt>
                <c:pt idx="49718">
                  <c:v>45172.631944444445</c:v>
                </c:pt>
                <c:pt idx="49719">
                  <c:v>45172.635416666664</c:v>
                </c:pt>
                <c:pt idx="49720">
                  <c:v>45172.638888888891</c:v>
                </c:pt>
                <c:pt idx="49721">
                  <c:v>45172.642361111109</c:v>
                </c:pt>
                <c:pt idx="49722">
                  <c:v>45172.645833333336</c:v>
                </c:pt>
                <c:pt idx="49723">
                  <c:v>45172.649305555555</c:v>
                </c:pt>
                <c:pt idx="49724">
                  <c:v>45172.652777777781</c:v>
                </c:pt>
                <c:pt idx="49725">
                  <c:v>45172.65625</c:v>
                </c:pt>
                <c:pt idx="49726">
                  <c:v>45172.659722222219</c:v>
                </c:pt>
                <c:pt idx="49727">
                  <c:v>45172.663194444445</c:v>
                </c:pt>
                <c:pt idx="49728">
                  <c:v>45172.666666666664</c:v>
                </c:pt>
                <c:pt idx="49729">
                  <c:v>45172.670138888891</c:v>
                </c:pt>
                <c:pt idx="49730">
                  <c:v>45172.673611111109</c:v>
                </c:pt>
                <c:pt idx="49731">
                  <c:v>45172.677083333336</c:v>
                </c:pt>
                <c:pt idx="49732">
                  <c:v>45172.680555555555</c:v>
                </c:pt>
                <c:pt idx="49733">
                  <c:v>45172.684027777781</c:v>
                </c:pt>
                <c:pt idx="49734">
                  <c:v>45172.6875</c:v>
                </c:pt>
                <c:pt idx="49735">
                  <c:v>45172.690972222219</c:v>
                </c:pt>
                <c:pt idx="49736">
                  <c:v>45172.694444444445</c:v>
                </c:pt>
                <c:pt idx="49737">
                  <c:v>45172.697916666664</c:v>
                </c:pt>
                <c:pt idx="49738">
                  <c:v>45172.701388888891</c:v>
                </c:pt>
                <c:pt idx="49739">
                  <c:v>45172.704861111109</c:v>
                </c:pt>
                <c:pt idx="49740">
                  <c:v>45172.708333333336</c:v>
                </c:pt>
                <c:pt idx="49741">
                  <c:v>45172.711805555555</c:v>
                </c:pt>
                <c:pt idx="49742">
                  <c:v>45172.715277777781</c:v>
                </c:pt>
                <c:pt idx="49743">
                  <c:v>45172.71875</c:v>
                </c:pt>
                <c:pt idx="49744">
                  <c:v>45172.722222222219</c:v>
                </c:pt>
                <c:pt idx="49745">
                  <c:v>45172.725694444445</c:v>
                </c:pt>
                <c:pt idx="49746">
                  <c:v>45172.729166666664</c:v>
                </c:pt>
                <c:pt idx="49747">
                  <c:v>45172.732638888891</c:v>
                </c:pt>
                <c:pt idx="49748">
                  <c:v>45172.736111111109</c:v>
                </c:pt>
                <c:pt idx="49749">
                  <c:v>45172.739583333336</c:v>
                </c:pt>
                <c:pt idx="49750">
                  <c:v>45172.743055555555</c:v>
                </c:pt>
                <c:pt idx="49751">
                  <c:v>45172.746527777781</c:v>
                </c:pt>
                <c:pt idx="49752">
                  <c:v>45172.75</c:v>
                </c:pt>
                <c:pt idx="49753">
                  <c:v>45172.753472222219</c:v>
                </c:pt>
                <c:pt idx="49754">
                  <c:v>45172.756944444445</c:v>
                </c:pt>
                <c:pt idx="49755">
                  <c:v>45172.760416666664</c:v>
                </c:pt>
                <c:pt idx="49756">
                  <c:v>45172.763888888891</c:v>
                </c:pt>
                <c:pt idx="49757">
                  <c:v>45172.767361111109</c:v>
                </c:pt>
                <c:pt idx="49758">
                  <c:v>45172.770833333336</c:v>
                </c:pt>
                <c:pt idx="49759">
                  <c:v>45172.774305555555</c:v>
                </c:pt>
                <c:pt idx="49760">
                  <c:v>45172.777777777781</c:v>
                </c:pt>
                <c:pt idx="49761">
                  <c:v>45172.78125</c:v>
                </c:pt>
                <c:pt idx="49762">
                  <c:v>45172.784722222219</c:v>
                </c:pt>
                <c:pt idx="49763">
                  <c:v>45172.788194444445</c:v>
                </c:pt>
                <c:pt idx="49764">
                  <c:v>45172.791666666664</c:v>
                </c:pt>
                <c:pt idx="49765">
                  <c:v>45172.795138888891</c:v>
                </c:pt>
                <c:pt idx="49766">
                  <c:v>45172.798611111109</c:v>
                </c:pt>
                <c:pt idx="49767">
                  <c:v>45172.802083333336</c:v>
                </c:pt>
                <c:pt idx="49768">
                  <c:v>45172.805555555555</c:v>
                </c:pt>
                <c:pt idx="49769">
                  <c:v>45172.809027777781</c:v>
                </c:pt>
                <c:pt idx="49770">
                  <c:v>45172.8125</c:v>
                </c:pt>
                <c:pt idx="49771">
                  <c:v>45172.815972222219</c:v>
                </c:pt>
                <c:pt idx="49772">
                  <c:v>45172.819444444445</c:v>
                </c:pt>
                <c:pt idx="49773">
                  <c:v>45172.822916666664</c:v>
                </c:pt>
                <c:pt idx="49774">
                  <c:v>45172.826388888891</c:v>
                </c:pt>
                <c:pt idx="49775">
                  <c:v>45172.829861111109</c:v>
                </c:pt>
                <c:pt idx="49776">
                  <c:v>45172.833333333336</c:v>
                </c:pt>
                <c:pt idx="49777">
                  <c:v>45172.836805555555</c:v>
                </c:pt>
                <c:pt idx="49778">
                  <c:v>45172.840277777781</c:v>
                </c:pt>
                <c:pt idx="49779">
                  <c:v>45172.84375</c:v>
                </c:pt>
                <c:pt idx="49780">
                  <c:v>45172.847222222219</c:v>
                </c:pt>
                <c:pt idx="49781">
                  <c:v>45172.850694444445</c:v>
                </c:pt>
                <c:pt idx="49782">
                  <c:v>45172.854166666664</c:v>
                </c:pt>
                <c:pt idx="49783">
                  <c:v>45172.857638888891</c:v>
                </c:pt>
                <c:pt idx="49784">
                  <c:v>45172.861111111109</c:v>
                </c:pt>
                <c:pt idx="49785">
                  <c:v>45172.864583333336</c:v>
                </c:pt>
                <c:pt idx="49786">
                  <c:v>45172.868055555555</c:v>
                </c:pt>
                <c:pt idx="49787">
                  <c:v>45172.871527777781</c:v>
                </c:pt>
                <c:pt idx="49788">
                  <c:v>45172.875</c:v>
                </c:pt>
                <c:pt idx="49789">
                  <c:v>45172.878472222219</c:v>
                </c:pt>
                <c:pt idx="49790">
                  <c:v>45172.881944444445</c:v>
                </c:pt>
                <c:pt idx="49791">
                  <c:v>45172.885416666664</c:v>
                </c:pt>
                <c:pt idx="49792">
                  <c:v>45172.888888888891</c:v>
                </c:pt>
                <c:pt idx="49793">
                  <c:v>45172.892361111109</c:v>
                </c:pt>
                <c:pt idx="49794">
                  <c:v>45172.895833333336</c:v>
                </c:pt>
                <c:pt idx="49795">
                  <c:v>45172.899305555555</c:v>
                </c:pt>
                <c:pt idx="49796">
                  <c:v>45172.902777777781</c:v>
                </c:pt>
                <c:pt idx="49797">
                  <c:v>45172.90625</c:v>
                </c:pt>
                <c:pt idx="49798">
                  <c:v>45172.909722222219</c:v>
                </c:pt>
                <c:pt idx="49799">
                  <c:v>45172.913194444445</c:v>
                </c:pt>
                <c:pt idx="49800">
                  <c:v>45172.916666666664</c:v>
                </c:pt>
                <c:pt idx="49801">
                  <c:v>45172.920138888891</c:v>
                </c:pt>
                <c:pt idx="49802">
                  <c:v>45172.923611111109</c:v>
                </c:pt>
                <c:pt idx="49803">
                  <c:v>45172.927083333336</c:v>
                </c:pt>
                <c:pt idx="49804">
                  <c:v>45172.930555555555</c:v>
                </c:pt>
                <c:pt idx="49805">
                  <c:v>45172.934027777781</c:v>
                </c:pt>
                <c:pt idx="49806">
                  <c:v>45172.9375</c:v>
                </c:pt>
                <c:pt idx="49807">
                  <c:v>45172.940972222219</c:v>
                </c:pt>
                <c:pt idx="49808">
                  <c:v>45172.944444444445</c:v>
                </c:pt>
                <c:pt idx="49809">
                  <c:v>45172.947916666664</c:v>
                </c:pt>
                <c:pt idx="49810">
                  <c:v>45172.951388888891</c:v>
                </c:pt>
                <c:pt idx="49811">
                  <c:v>45172.954861111109</c:v>
                </c:pt>
                <c:pt idx="49812">
                  <c:v>45172.958333333336</c:v>
                </c:pt>
                <c:pt idx="49813">
                  <c:v>45172.961805555555</c:v>
                </c:pt>
                <c:pt idx="49814">
                  <c:v>45172.965277777781</c:v>
                </c:pt>
                <c:pt idx="49815">
                  <c:v>45172.96875</c:v>
                </c:pt>
                <c:pt idx="49816">
                  <c:v>45172.972222222219</c:v>
                </c:pt>
                <c:pt idx="49817">
                  <c:v>45172.975694444445</c:v>
                </c:pt>
                <c:pt idx="49818">
                  <c:v>45172.979166666664</c:v>
                </c:pt>
                <c:pt idx="49819">
                  <c:v>45172.982638888891</c:v>
                </c:pt>
                <c:pt idx="49820">
                  <c:v>45172.986111111109</c:v>
                </c:pt>
                <c:pt idx="49821">
                  <c:v>45172.989583333336</c:v>
                </c:pt>
                <c:pt idx="49822">
                  <c:v>45172.993055555555</c:v>
                </c:pt>
                <c:pt idx="49823">
                  <c:v>45172.996527777781</c:v>
                </c:pt>
                <c:pt idx="49824">
                  <c:v>45173</c:v>
                </c:pt>
                <c:pt idx="49825">
                  <c:v>45173.003472222219</c:v>
                </c:pt>
                <c:pt idx="49826">
                  <c:v>45173.006944444445</c:v>
                </c:pt>
                <c:pt idx="49827">
                  <c:v>45173.010416666664</c:v>
                </c:pt>
                <c:pt idx="49828">
                  <c:v>45173.013888888891</c:v>
                </c:pt>
                <c:pt idx="49829">
                  <c:v>45173.017361111109</c:v>
                </c:pt>
                <c:pt idx="49830">
                  <c:v>45173.020833333336</c:v>
                </c:pt>
                <c:pt idx="49831">
                  <c:v>45173.024305555555</c:v>
                </c:pt>
                <c:pt idx="49832">
                  <c:v>45173.027777777781</c:v>
                </c:pt>
                <c:pt idx="49833">
                  <c:v>45173.03125</c:v>
                </c:pt>
                <c:pt idx="49834">
                  <c:v>45173.034722222219</c:v>
                </c:pt>
                <c:pt idx="49835">
                  <c:v>45173.038194444445</c:v>
                </c:pt>
                <c:pt idx="49836">
                  <c:v>45173.041666666664</c:v>
                </c:pt>
                <c:pt idx="49837">
                  <c:v>45173.045138888891</c:v>
                </c:pt>
                <c:pt idx="49838">
                  <c:v>45173.048611111109</c:v>
                </c:pt>
                <c:pt idx="49839">
                  <c:v>45173.052083333336</c:v>
                </c:pt>
                <c:pt idx="49840">
                  <c:v>45173.055555555555</c:v>
                </c:pt>
                <c:pt idx="49841">
                  <c:v>45173.059027777781</c:v>
                </c:pt>
                <c:pt idx="49842">
                  <c:v>45173.0625</c:v>
                </c:pt>
                <c:pt idx="49843">
                  <c:v>45173.065972222219</c:v>
                </c:pt>
                <c:pt idx="49844">
                  <c:v>45173.069444444445</c:v>
                </c:pt>
                <c:pt idx="49845">
                  <c:v>45173.072916666664</c:v>
                </c:pt>
                <c:pt idx="49846">
                  <c:v>45173.076388888891</c:v>
                </c:pt>
                <c:pt idx="49847">
                  <c:v>45173.079861111109</c:v>
                </c:pt>
                <c:pt idx="49848">
                  <c:v>45173.083333333336</c:v>
                </c:pt>
                <c:pt idx="49849">
                  <c:v>45173.086805555555</c:v>
                </c:pt>
                <c:pt idx="49850">
                  <c:v>45173.090277777781</c:v>
                </c:pt>
                <c:pt idx="49851">
                  <c:v>45173.09375</c:v>
                </c:pt>
                <c:pt idx="49852">
                  <c:v>45173.097222222219</c:v>
                </c:pt>
                <c:pt idx="49853">
                  <c:v>45173.100694444445</c:v>
                </c:pt>
                <c:pt idx="49854">
                  <c:v>45173.104166666664</c:v>
                </c:pt>
                <c:pt idx="49855">
                  <c:v>45173.107638888891</c:v>
                </c:pt>
                <c:pt idx="49856">
                  <c:v>45173.111111111109</c:v>
                </c:pt>
                <c:pt idx="49857">
                  <c:v>45173.114583333336</c:v>
                </c:pt>
                <c:pt idx="49858">
                  <c:v>45173.118055555555</c:v>
                </c:pt>
                <c:pt idx="49859">
                  <c:v>45173.121527777781</c:v>
                </c:pt>
                <c:pt idx="49860">
                  <c:v>45173.125</c:v>
                </c:pt>
                <c:pt idx="49861">
                  <c:v>45173.128472222219</c:v>
                </c:pt>
                <c:pt idx="49862">
                  <c:v>45173.131944444445</c:v>
                </c:pt>
                <c:pt idx="49863">
                  <c:v>45173.135416666664</c:v>
                </c:pt>
                <c:pt idx="49864">
                  <c:v>45173.138888888891</c:v>
                </c:pt>
                <c:pt idx="49865">
                  <c:v>45173.142361111109</c:v>
                </c:pt>
                <c:pt idx="49866">
                  <c:v>45173.145833333336</c:v>
                </c:pt>
                <c:pt idx="49867">
                  <c:v>45173.149305555555</c:v>
                </c:pt>
                <c:pt idx="49868">
                  <c:v>45173.152777777781</c:v>
                </c:pt>
                <c:pt idx="49869">
                  <c:v>45173.15625</c:v>
                </c:pt>
                <c:pt idx="49870">
                  <c:v>45173.159722222219</c:v>
                </c:pt>
                <c:pt idx="49871">
                  <c:v>45173.163194444445</c:v>
                </c:pt>
                <c:pt idx="49872">
                  <c:v>45173.166666666664</c:v>
                </c:pt>
                <c:pt idx="49873">
                  <c:v>45173.170138888891</c:v>
                </c:pt>
                <c:pt idx="49874">
                  <c:v>45173.173611111109</c:v>
                </c:pt>
                <c:pt idx="49875">
                  <c:v>45173.177083333336</c:v>
                </c:pt>
                <c:pt idx="49876">
                  <c:v>45173.180555555555</c:v>
                </c:pt>
                <c:pt idx="49877">
                  <c:v>45173.184027777781</c:v>
                </c:pt>
                <c:pt idx="49878">
                  <c:v>45173.1875</c:v>
                </c:pt>
                <c:pt idx="49879">
                  <c:v>45173.190972222219</c:v>
                </c:pt>
                <c:pt idx="49880">
                  <c:v>45173.194444444445</c:v>
                </c:pt>
                <c:pt idx="49881">
                  <c:v>45173.197916666664</c:v>
                </c:pt>
                <c:pt idx="49882">
                  <c:v>45173.201388888891</c:v>
                </c:pt>
                <c:pt idx="49883">
                  <c:v>45173.204861111109</c:v>
                </c:pt>
                <c:pt idx="49884">
                  <c:v>45173.208333333336</c:v>
                </c:pt>
                <c:pt idx="49885">
                  <c:v>45173.211805555555</c:v>
                </c:pt>
                <c:pt idx="49886">
                  <c:v>45173.215277777781</c:v>
                </c:pt>
                <c:pt idx="49887">
                  <c:v>45173.21875</c:v>
                </c:pt>
                <c:pt idx="49888">
                  <c:v>45173.222222222219</c:v>
                </c:pt>
                <c:pt idx="49889">
                  <c:v>45173.225694444445</c:v>
                </c:pt>
                <c:pt idx="49890">
                  <c:v>45173.229166666664</c:v>
                </c:pt>
                <c:pt idx="49891">
                  <c:v>45173.232638888891</c:v>
                </c:pt>
                <c:pt idx="49892">
                  <c:v>45173.236111111109</c:v>
                </c:pt>
                <c:pt idx="49893">
                  <c:v>45173.239583333336</c:v>
                </c:pt>
                <c:pt idx="49894">
                  <c:v>45173.243055555555</c:v>
                </c:pt>
                <c:pt idx="49895">
                  <c:v>45173.246527777781</c:v>
                </c:pt>
                <c:pt idx="49896">
                  <c:v>45173.25</c:v>
                </c:pt>
                <c:pt idx="49897">
                  <c:v>45173.253472222219</c:v>
                </c:pt>
                <c:pt idx="49898">
                  <c:v>45173.256944444445</c:v>
                </c:pt>
                <c:pt idx="49899">
                  <c:v>45173.260416666664</c:v>
                </c:pt>
                <c:pt idx="49900">
                  <c:v>45173.263888888891</c:v>
                </c:pt>
                <c:pt idx="49901">
                  <c:v>45173.267361111109</c:v>
                </c:pt>
                <c:pt idx="49902">
                  <c:v>45173.270833333336</c:v>
                </c:pt>
                <c:pt idx="49903">
                  <c:v>45173.274305555555</c:v>
                </c:pt>
                <c:pt idx="49904">
                  <c:v>45173.277777777781</c:v>
                </c:pt>
                <c:pt idx="49905">
                  <c:v>45173.28125</c:v>
                </c:pt>
                <c:pt idx="49906">
                  <c:v>45173.284722222219</c:v>
                </c:pt>
                <c:pt idx="49907">
                  <c:v>45173.288194444445</c:v>
                </c:pt>
                <c:pt idx="49908">
                  <c:v>45173.291666666664</c:v>
                </c:pt>
                <c:pt idx="49909">
                  <c:v>45173.295138888891</c:v>
                </c:pt>
                <c:pt idx="49910">
                  <c:v>45173.298611111109</c:v>
                </c:pt>
                <c:pt idx="49911">
                  <c:v>45173.302083333336</c:v>
                </c:pt>
                <c:pt idx="49912">
                  <c:v>45173.305555555555</c:v>
                </c:pt>
                <c:pt idx="49913">
                  <c:v>45173.309027777781</c:v>
                </c:pt>
                <c:pt idx="49914">
                  <c:v>45173.3125</c:v>
                </c:pt>
                <c:pt idx="49915">
                  <c:v>45173.315972222219</c:v>
                </c:pt>
                <c:pt idx="49916">
                  <c:v>45173.319444444445</c:v>
                </c:pt>
                <c:pt idx="49917">
                  <c:v>45173.322916666664</c:v>
                </c:pt>
                <c:pt idx="49918">
                  <c:v>45173.326388888891</c:v>
                </c:pt>
                <c:pt idx="49919">
                  <c:v>45173.329861111109</c:v>
                </c:pt>
                <c:pt idx="49920">
                  <c:v>45173.333333333336</c:v>
                </c:pt>
                <c:pt idx="49921">
                  <c:v>45173.336805555555</c:v>
                </c:pt>
                <c:pt idx="49922">
                  <c:v>45173.340277777781</c:v>
                </c:pt>
                <c:pt idx="49923">
                  <c:v>45173.34375</c:v>
                </c:pt>
                <c:pt idx="49924">
                  <c:v>45173.347222222219</c:v>
                </c:pt>
                <c:pt idx="49925">
                  <c:v>45173.350694444445</c:v>
                </c:pt>
                <c:pt idx="49926">
                  <c:v>45173.354166666664</c:v>
                </c:pt>
                <c:pt idx="49927">
                  <c:v>45173.357638888891</c:v>
                </c:pt>
                <c:pt idx="49928">
                  <c:v>45173.361111111109</c:v>
                </c:pt>
                <c:pt idx="49929">
                  <c:v>45173.364583333336</c:v>
                </c:pt>
                <c:pt idx="49930">
                  <c:v>45173.368055555555</c:v>
                </c:pt>
                <c:pt idx="49931">
                  <c:v>45173.371527777781</c:v>
                </c:pt>
                <c:pt idx="49932">
                  <c:v>45173.375</c:v>
                </c:pt>
                <c:pt idx="49933">
                  <c:v>45173.378472222219</c:v>
                </c:pt>
                <c:pt idx="49934">
                  <c:v>45173.381944444445</c:v>
                </c:pt>
                <c:pt idx="49935">
                  <c:v>45173.385416666664</c:v>
                </c:pt>
                <c:pt idx="49936">
                  <c:v>45173.388888888891</c:v>
                </c:pt>
                <c:pt idx="49937">
                  <c:v>45173.392361111109</c:v>
                </c:pt>
                <c:pt idx="49938">
                  <c:v>45173.395833333336</c:v>
                </c:pt>
                <c:pt idx="49939">
                  <c:v>45173.399305555555</c:v>
                </c:pt>
                <c:pt idx="49940">
                  <c:v>45173.402777777781</c:v>
                </c:pt>
                <c:pt idx="49941">
                  <c:v>45173.40625</c:v>
                </c:pt>
                <c:pt idx="49942">
                  <c:v>45173.409722222219</c:v>
                </c:pt>
                <c:pt idx="49943">
                  <c:v>45173.413194444445</c:v>
                </c:pt>
                <c:pt idx="49944">
                  <c:v>45173.416666666664</c:v>
                </c:pt>
                <c:pt idx="49945">
                  <c:v>45173.420138888891</c:v>
                </c:pt>
                <c:pt idx="49946">
                  <c:v>45173.423611111109</c:v>
                </c:pt>
                <c:pt idx="49947">
                  <c:v>45173.427083333336</c:v>
                </c:pt>
                <c:pt idx="49948">
                  <c:v>45173.430555555555</c:v>
                </c:pt>
                <c:pt idx="49949">
                  <c:v>45173.434027777781</c:v>
                </c:pt>
                <c:pt idx="49950">
                  <c:v>45173.4375</c:v>
                </c:pt>
                <c:pt idx="49951">
                  <c:v>45173.440972222219</c:v>
                </c:pt>
                <c:pt idx="49952">
                  <c:v>45173.444444444445</c:v>
                </c:pt>
                <c:pt idx="49953">
                  <c:v>45173.447916666664</c:v>
                </c:pt>
                <c:pt idx="49954">
                  <c:v>45173.451388888891</c:v>
                </c:pt>
                <c:pt idx="49955">
                  <c:v>45173.454861111109</c:v>
                </c:pt>
                <c:pt idx="49956">
                  <c:v>45173.458333333336</c:v>
                </c:pt>
                <c:pt idx="49957">
                  <c:v>45173.461805555555</c:v>
                </c:pt>
                <c:pt idx="49958">
                  <c:v>45173.465277777781</c:v>
                </c:pt>
                <c:pt idx="49959">
                  <c:v>45173.46875</c:v>
                </c:pt>
                <c:pt idx="49960">
                  <c:v>45173.472222222219</c:v>
                </c:pt>
                <c:pt idx="49961">
                  <c:v>45173.475694444445</c:v>
                </c:pt>
                <c:pt idx="49962">
                  <c:v>45173.479166666664</c:v>
                </c:pt>
                <c:pt idx="49963">
                  <c:v>45173.482638888891</c:v>
                </c:pt>
                <c:pt idx="49964">
                  <c:v>45173.486111111109</c:v>
                </c:pt>
                <c:pt idx="49965">
                  <c:v>45173.489583333336</c:v>
                </c:pt>
                <c:pt idx="49966">
                  <c:v>45173.493055555555</c:v>
                </c:pt>
                <c:pt idx="49967">
                  <c:v>45173.496527777781</c:v>
                </c:pt>
                <c:pt idx="49968">
                  <c:v>45173.5</c:v>
                </c:pt>
                <c:pt idx="49969">
                  <c:v>45173.503472222219</c:v>
                </c:pt>
                <c:pt idx="49970">
                  <c:v>45173.506944444445</c:v>
                </c:pt>
                <c:pt idx="49971">
                  <c:v>45173.510416666664</c:v>
                </c:pt>
                <c:pt idx="49972">
                  <c:v>45173.513888888891</c:v>
                </c:pt>
                <c:pt idx="49973">
                  <c:v>45173.517361111109</c:v>
                </c:pt>
                <c:pt idx="49974">
                  <c:v>45173.520833333336</c:v>
                </c:pt>
                <c:pt idx="49975">
                  <c:v>45173.524305555555</c:v>
                </c:pt>
                <c:pt idx="49976">
                  <c:v>45173.527777777781</c:v>
                </c:pt>
                <c:pt idx="49977">
                  <c:v>45173.53125</c:v>
                </c:pt>
                <c:pt idx="49978">
                  <c:v>45173.534722222219</c:v>
                </c:pt>
                <c:pt idx="49979">
                  <c:v>45173.538194444445</c:v>
                </c:pt>
                <c:pt idx="49980">
                  <c:v>45173.541666666664</c:v>
                </c:pt>
                <c:pt idx="49981">
                  <c:v>45173.545138888891</c:v>
                </c:pt>
                <c:pt idx="49982">
                  <c:v>45173.548611111109</c:v>
                </c:pt>
                <c:pt idx="49983">
                  <c:v>45173.552083333336</c:v>
                </c:pt>
                <c:pt idx="49984">
                  <c:v>45173.555555555555</c:v>
                </c:pt>
                <c:pt idx="49985">
                  <c:v>45173.559027777781</c:v>
                </c:pt>
                <c:pt idx="49986">
                  <c:v>45173.5625</c:v>
                </c:pt>
                <c:pt idx="49987">
                  <c:v>45173.565972222219</c:v>
                </c:pt>
                <c:pt idx="49988">
                  <c:v>45173.569444444445</c:v>
                </c:pt>
                <c:pt idx="49989">
                  <c:v>45173.572916666664</c:v>
                </c:pt>
                <c:pt idx="49990">
                  <c:v>45173.576388888891</c:v>
                </c:pt>
                <c:pt idx="49991">
                  <c:v>45173.579861111109</c:v>
                </c:pt>
                <c:pt idx="49992">
                  <c:v>45173.583333333336</c:v>
                </c:pt>
                <c:pt idx="49993">
                  <c:v>45173.586805555555</c:v>
                </c:pt>
                <c:pt idx="49994">
                  <c:v>45173.590277777781</c:v>
                </c:pt>
                <c:pt idx="49995">
                  <c:v>45173.59375</c:v>
                </c:pt>
                <c:pt idx="49996">
                  <c:v>45173.597222222219</c:v>
                </c:pt>
                <c:pt idx="49997">
                  <c:v>45173.600694444445</c:v>
                </c:pt>
                <c:pt idx="49998">
                  <c:v>45173.604166666664</c:v>
                </c:pt>
                <c:pt idx="49999">
                  <c:v>45173.607638888891</c:v>
                </c:pt>
                <c:pt idx="50000">
                  <c:v>45173.611111111109</c:v>
                </c:pt>
                <c:pt idx="50001">
                  <c:v>45173.614583333336</c:v>
                </c:pt>
                <c:pt idx="50002">
                  <c:v>45173.618055555555</c:v>
                </c:pt>
                <c:pt idx="50003">
                  <c:v>45173.621527777781</c:v>
                </c:pt>
                <c:pt idx="50004">
                  <c:v>45173.625</c:v>
                </c:pt>
                <c:pt idx="50005">
                  <c:v>45173.628472222219</c:v>
                </c:pt>
                <c:pt idx="50006">
                  <c:v>45173.631944444445</c:v>
                </c:pt>
                <c:pt idx="50007">
                  <c:v>45173.635416666664</c:v>
                </c:pt>
                <c:pt idx="50008">
                  <c:v>45173.638888888891</c:v>
                </c:pt>
                <c:pt idx="50009">
                  <c:v>45173.642361111109</c:v>
                </c:pt>
                <c:pt idx="50010">
                  <c:v>45173.645833333336</c:v>
                </c:pt>
                <c:pt idx="50011">
                  <c:v>45173.649305555555</c:v>
                </c:pt>
                <c:pt idx="50012">
                  <c:v>45173.652777777781</c:v>
                </c:pt>
                <c:pt idx="50013">
                  <c:v>45173.65625</c:v>
                </c:pt>
                <c:pt idx="50014">
                  <c:v>45173.659722222219</c:v>
                </c:pt>
                <c:pt idx="50015">
                  <c:v>45173.663194444445</c:v>
                </c:pt>
                <c:pt idx="50016">
                  <c:v>45173.666666666664</c:v>
                </c:pt>
                <c:pt idx="50017">
                  <c:v>45173.670138888891</c:v>
                </c:pt>
                <c:pt idx="50018">
                  <c:v>45173.673611111109</c:v>
                </c:pt>
                <c:pt idx="50019">
                  <c:v>45173.677083333336</c:v>
                </c:pt>
                <c:pt idx="50020">
                  <c:v>45173.680555555555</c:v>
                </c:pt>
                <c:pt idx="50021">
                  <c:v>45173.684027777781</c:v>
                </c:pt>
                <c:pt idx="50022">
                  <c:v>45173.6875</c:v>
                </c:pt>
                <c:pt idx="50023">
                  <c:v>45173.690972222219</c:v>
                </c:pt>
                <c:pt idx="50024">
                  <c:v>45173.694444444445</c:v>
                </c:pt>
                <c:pt idx="50025">
                  <c:v>45173.697916666664</c:v>
                </c:pt>
                <c:pt idx="50026">
                  <c:v>45173.701388888891</c:v>
                </c:pt>
                <c:pt idx="50027">
                  <c:v>45173.704861111109</c:v>
                </c:pt>
                <c:pt idx="50028">
                  <c:v>45173.708333333336</c:v>
                </c:pt>
                <c:pt idx="50029">
                  <c:v>45173.711805555555</c:v>
                </c:pt>
                <c:pt idx="50030">
                  <c:v>45173.715277777781</c:v>
                </c:pt>
                <c:pt idx="50031">
                  <c:v>45173.71875</c:v>
                </c:pt>
                <c:pt idx="50032">
                  <c:v>45173.722222222219</c:v>
                </c:pt>
                <c:pt idx="50033">
                  <c:v>45173.725694444445</c:v>
                </c:pt>
                <c:pt idx="50034">
                  <c:v>45173.729166666664</c:v>
                </c:pt>
                <c:pt idx="50035">
                  <c:v>45173.732638888891</c:v>
                </c:pt>
                <c:pt idx="50036">
                  <c:v>45173.736111111109</c:v>
                </c:pt>
                <c:pt idx="50037">
                  <c:v>45173.739583333336</c:v>
                </c:pt>
                <c:pt idx="50038">
                  <c:v>45173.743055555555</c:v>
                </c:pt>
                <c:pt idx="50039">
                  <c:v>45173.746527777781</c:v>
                </c:pt>
                <c:pt idx="50040">
                  <c:v>45173.75</c:v>
                </c:pt>
                <c:pt idx="50041">
                  <c:v>45173.753472222219</c:v>
                </c:pt>
                <c:pt idx="50042">
                  <c:v>45173.756944444445</c:v>
                </c:pt>
                <c:pt idx="50043">
                  <c:v>45173.760416666664</c:v>
                </c:pt>
                <c:pt idx="50044">
                  <c:v>45173.763888888891</c:v>
                </c:pt>
                <c:pt idx="50045">
                  <c:v>45173.767361111109</c:v>
                </c:pt>
                <c:pt idx="50046">
                  <c:v>45173.770833333336</c:v>
                </c:pt>
                <c:pt idx="50047">
                  <c:v>45173.774305555555</c:v>
                </c:pt>
                <c:pt idx="50048">
                  <c:v>45173.777777777781</c:v>
                </c:pt>
                <c:pt idx="50049">
                  <c:v>45173.78125</c:v>
                </c:pt>
                <c:pt idx="50050">
                  <c:v>45173.784722222219</c:v>
                </c:pt>
                <c:pt idx="50051">
                  <c:v>45173.788194444445</c:v>
                </c:pt>
                <c:pt idx="50052">
                  <c:v>45173.791666666664</c:v>
                </c:pt>
                <c:pt idx="50053">
                  <c:v>45173.795138888891</c:v>
                </c:pt>
                <c:pt idx="50054">
                  <c:v>45173.798611111109</c:v>
                </c:pt>
                <c:pt idx="50055">
                  <c:v>45173.802083333336</c:v>
                </c:pt>
                <c:pt idx="50056">
                  <c:v>45173.805555555555</c:v>
                </c:pt>
                <c:pt idx="50057">
                  <c:v>45173.809027777781</c:v>
                </c:pt>
                <c:pt idx="50058">
                  <c:v>45173.8125</c:v>
                </c:pt>
                <c:pt idx="50059">
                  <c:v>45173.815972222219</c:v>
                </c:pt>
                <c:pt idx="50060">
                  <c:v>45173.819444444445</c:v>
                </c:pt>
                <c:pt idx="50061">
                  <c:v>45173.822916666664</c:v>
                </c:pt>
                <c:pt idx="50062">
                  <c:v>45173.826388888891</c:v>
                </c:pt>
                <c:pt idx="50063">
                  <c:v>45173.829861111109</c:v>
                </c:pt>
                <c:pt idx="50064">
                  <c:v>45173.833333333336</c:v>
                </c:pt>
                <c:pt idx="50065">
                  <c:v>45173.836805555555</c:v>
                </c:pt>
                <c:pt idx="50066">
                  <c:v>45173.840277777781</c:v>
                </c:pt>
                <c:pt idx="50067">
                  <c:v>45173.84375</c:v>
                </c:pt>
                <c:pt idx="50068">
                  <c:v>45173.847222222219</c:v>
                </c:pt>
                <c:pt idx="50069">
                  <c:v>45173.850694444445</c:v>
                </c:pt>
                <c:pt idx="50070">
                  <c:v>45173.854166666664</c:v>
                </c:pt>
                <c:pt idx="50071">
                  <c:v>45173.857638888891</c:v>
                </c:pt>
                <c:pt idx="50072">
                  <c:v>45173.861111111109</c:v>
                </c:pt>
                <c:pt idx="50073">
                  <c:v>45173.864583333336</c:v>
                </c:pt>
                <c:pt idx="50074">
                  <c:v>45173.868055555555</c:v>
                </c:pt>
                <c:pt idx="50075">
                  <c:v>45173.871527777781</c:v>
                </c:pt>
                <c:pt idx="50076">
                  <c:v>45173.875</c:v>
                </c:pt>
                <c:pt idx="50077">
                  <c:v>45173.878472222219</c:v>
                </c:pt>
                <c:pt idx="50078">
                  <c:v>45173.881944444445</c:v>
                </c:pt>
                <c:pt idx="50079">
                  <c:v>45173.885416666664</c:v>
                </c:pt>
                <c:pt idx="50080">
                  <c:v>45173.888888888891</c:v>
                </c:pt>
                <c:pt idx="50081">
                  <c:v>45173.892361111109</c:v>
                </c:pt>
                <c:pt idx="50082">
                  <c:v>45173.895833333336</c:v>
                </c:pt>
                <c:pt idx="50083">
                  <c:v>45173.899305555555</c:v>
                </c:pt>
                <c:pt idx="50084">
                  <c:v>45173.902777777781</c:v>
                </c:pt>
                <c:pt idx="50085">
                  <c:v>45173.90625</c:v>
                </c:pt>
                <c:pt idx="50086">
                  <c:v>45173.909722222219</c:v>
                </c:pt>
                <c:pt idx="50087">
                  <c:v>45173.913194444445</c:v>
                </c:pt>
                <c:pt idx="50088">
                  <c:v>45173.916666666664</c:v>
                </c:pt>
                <c:pt idx="50089">
                  <c:v>45173.920138888891</c:v>
                </c:pt>
                <c:pt idx="50090">
                  <c:v>45173.923611111109</c:v>
                </c:pt>
                <c:pt idx="50091">
                  <c:v>45173.927083333336</c:v>
                </c:pt>
                <c:pt idx="50092">
                  <c:v>45173.930555555555</c:v>
                </c:pt>
                <c:pt idx="50093">
                  <c:v>45173.934027777781</c:v>
                </c:pt>
                <c:pt idx="50094">
                  <c:v>45173.9375</c:v>
                </c:pt>
                <c:pt idx="50095">
                  <c:v>45173.940972222219</c:v>
                </c:pt>
                <c:pt idx="50096">
                  <c:v>45173.944444444445</c:v>
                </c:pt>
                <c:pt idx="50097">
                  <c:v>45173.947916666664</c:v>
                </c:pt>
                <c:pt idx="50098">
                  <c:v>45173.951388888891</c:v>
                </c:pt>
                <c:pt idx="50099">
                  <c:v>45173.954861111109</c:v>
                </c:pt>
                <c:pt idx="50100">
                  <c:v>45173.958333333336</c:v>
                </c:pt>
                <c:pt idx="50101">
                  <c:v>45173.961805555555</c:v>
                </c:pt>
                <c:pt idx="50102">
                  <c:v>45173.965277777781</c:v>
                </c:pt>
                <c:pt idx="50103">
                  <c:v>45173.96875</c:v>
                </c:pt>
                <c:pt idx="50104">
                  <c:v>45173.972222222219</c:v>
                </c:pt>
                <c:pt idx="50105">
                  <c:v>45173.975694444445</c:v>
                </c:pt>
                <c:pt idx="50106">
                  <c:v>45173.979166666664</c:v>
                </c:pt>
                <c:pt idx="50107">
                  <c:v>45173.982638888891</c:v>
                </c:pt>
                <c:pt idx="50108">
                  <c:v>45173.986111111109</c:v>
                </c:pt>
                <c:pt idx="50109">
                  <c:v>45173.989583333336</c:v>
                </c:pt>
                <c:pt idx="50110">
                  <c:v>45173.993055555555</c:v>
                </c:pt>
                <c:pt idx="50111">
                  <c:v>45173.996527777781</c:v>
                </c:pt>
                <c:pt idx="50112">
                  <c:v>45174</c:v>
                </c:pt>
                <c:pt idx="50113">
                  <c:v>45174.003472222219</c:v>
                </c:pt>
                <c:pt idx="50114">
                  <c:v>45174.006944444445</c:v>
                </c:pt>
                <c:pt idx="50115">
                  <c:v>45174.010416666664</c:v>
                </c:pt>
                <c:pt idx="50116">
                  <c:v>45174.013888888891</c:v>
                </c:pt>
                <c:pt idx="50117">
                  <c:v>45174.017361111109</c:v>
                </c:pt>
                <c:pt idx="50118">
                  <c:v>45174.020833333336</c:v>
                </c:pt>
                <c:pt idx="50119">
                  <c:v>45174.024305555555</c:v>
                </c:pt>
                <c:pt idx="50120">
                  <c:v>45174.027777777781</c:v>
                </c:pt>
                <c:pt idx="50121">
                  <c:v>45174.03125</c:v>
                </c:pt>
                <c:pt idx="50122">
                  <c:v>45174.034722222219</c:v>
                </c:pt>
                <c:pt idx="50123">
                  <c:v>45174.038194444445</c:v>
                </c:pt>
                <c:pt idx="50124">
                  <c:v>45174.041666666664</c:v>
                </c:pt>
                <c:pt idx="50125">
                  <c:v>45174.045138888891</c:v>
                </c:pt>
                <c:pt idx="50126">
                  <c:v>45174.048611111109</c:v>
                </c:pt>
                <c:pt idx="50127">
                  <c:v>45174.052083333336</c:v>
                </c:pt>
                <c:pt idx="50128">
                  <c:v>45174.055555555555</c:v>
                </c:pt>
                <c:pt idx="50129">
                  <c:v>45174.059027777781</c:v>
                </c:pt>
                <c:pt idx="50130">
                  <c:v>45174.0625</c:v>
                </c:pt>
                <c:pt idx="50131">
                  <c:v>45174.065972222219</c:v>
                </c:pt>
                <c:pt idx="50132">
                  <c:v>45174.069444444445</c:v>
                </c:pt>
                <c:pt idx="50133">
                  <c:v>45174.072916666664</c:v>
                </c:pt>
                <c:pt idx="50134">
                  <c:v>45174.076388888891</c:v>
                </c:pt>
                <c:pt idx="50135">
                  <c:v>45174.079861111109</c:v>
                </c:pt>
                <c:pt idx="50136">
                  <c:v>45174.083333333336</c:v>
                </c:pt>
                <c:pt idx="50137">
                  <c:v>45174.086805555555</c:v>
                </c:pt>
                <c:pt idx="50138">
                  <c:v>45174.090277777781</c:v>
                </c:pt>
                <c:pt idx="50139">
                  <c:v>45174.09375</c:v>
                </c:pt>
                <c:pt idx="50140">
                  <c:v>45174.097222222219</c:v>
                </c:pt>
                <c:pt idx="50141">
                  <c:v>45174.100694444445</c:v>
                </c:pt>
                <c:pt idx="50142">
                  <c:v>45174.104166666664</c:v>
                </c:pt>
                <c:pt idx="50143">
                  <c:v>45174.107638888891</c:v>
                </c:pt>
                <c:pt idx="50144">
                  <c:v>45174.111111111109</c:v>
                </c:pt>
                <c:pt idx="50145">
                  <c:v>45174.114583333336</c:v>
                </c:pt>
                <c:pt idx="50146">
                  <c:v>45174.118055555555</c:v>
                </c:pt>
                <c:pt idx="50147">
                  <c:v>45174.121527777781</c:v>
                </c:pt>
                <c:pt idx="50148">
                  <c:v>45174.125</c:v>
                </c:pt>
                <c:pt idx="50149">
                  <c:v>45174.128472222219</c:v>
                </c:pt>
                <c:pt idx="50150">
                  <c:v>45174.131944444445</c:v>
                </c:pt>
                <c:pt idx="50151">
                  <c:v>45174.135416666664</c:v>
                </c:pt>
                <c:pt idx="50152">
                  <c:v>45174.138888888891</c:v>
                </c:pt>
                <c:pt idx="50153">
                  <c:v>45174.142361111109</c:v>
                </c:pt>
                <c:pt idx="50154">
                  <c:v>45174.145833333336</c:v>
                </c:pt>
                <c:pt idx="50155">
                  <c:v>45174.149305555555</c:v>
                </c:pt>
                <c:pt idx="50156">
                  <c:v>45174.152777777781</c:v>
                </c:pt>
                <c:pt idx="50157">
                  <c:v>45174.15625</c:v>
                </c:pt>
                <c:pt idx="50158">
                  <c:v>45174.159722222219</c:v>
                </c:pt>
                <c:pt idx="50159">
                  <c:v>45174.163194444445</c:v>
                </c:pt>
                <c:pt idx="50160">
                  <c:v>45174.166666666664</c:v>
                </c:pt>
                <c:pt idx="50161">
                  <c:v>45174.170138888891</c:v>
                </c:pt>
                <c:pt idx="50162">
                  <c:v>45174.173611111109</c:v>
                </c:pt>
                <c:pt idx="50163">
                  <c:v>45174.177083333336</c:v>
                </c:pt>
                <c:pt idx="50164">
                  <c:v>45174.180555555555</c:v>
                </c:pt>
                <c:pt idx="50165">
                  <c:v>45174.184027777781</c:v>
                </c:pt>
                <c:pt idx="50166">
                  <c:v>45174.1875</c:v>
                </c:pt>
                <c:pt idx="50167">
                  <c:v>45174.190972222219</c:v>
                </c:pt>
                <c:pt idx="50168">
                  <c:v>45174.194444444445</c:v>
                </c:pt>
                <c:pt idx="50169">
                  <c:v>45174.197916666664</c:v>
                </c:pt>
                <c:pt idx="50170">
                  <c:v>45174.201388888891</c:v>
                </c:pt>
                <c:pt idx="50171">
                  <c:v>45174.204861111109</c:v>
                </c:pt>
                <c:pt idx="50172">
                  <c:v>45174.208333333336</c:v>
                </c:pt>
                <c:pt idx="50173">
                  <c:v>45174.211805555555</c:v>
                </c:pt>
                <c:pt idx="50174">
                  <c:v>45174.215277777781</c:v>
                </c:pt>
                <c:pt idx="50175">
                  <c:v>45174.21875</c:v>
                </c:pt>
                <c:pt idx="50176">
                  <c:v>45174.222222222219</c:v>
                </c:pt>
                <c:pt idx="50177">
                  <c:v>45174.225694444445</c:v>
                </c:pt>
                <c:pt idx="50178">
                  <c:v>45174.229166666664</c:v>
                </c:pt>
                <c:pt idx="50179">
                  <c:v>45174.232638888891</c:v>
                </c:pt>
                <c:pt idx="50180">
                  <c:v>45174.236111111109</c:v>
                </c:pt>
                <c:pt idx="50181">
                  <c:v>45174.239583333336</c:v>
                </c:pt>
                <c:pt idx="50182">
                  <c:v>45174.243055555555</c:v>
                </c:pt>
                <c:pt idx="50183">
                  <c:v>45174.246527777781</c:v>
                </c:pt>
                <c:pt idx="50184">
                  <c:v>45174.25</c:v>
                </c:pt>
                <c:pt idx="50185">
                  <c:v>45174.253472222219</c:v>
                </c:pt>
                <c:pt idx="50186">
                  <c:v>45174.256944444445</c:v>
                </c:pt>
                <c:pt idx="50187">
                  <c:v>45174.260416666664</c:v>
                </c:pt>
                <c:pt idx="50188">
                  <c:v>45174.263888888891</c:v>
                </c:pt>
                <c:pt idx="50189">
                  <c:v>45174.267361111109</c:v>
                </c:pt>
                <c:pt idx="50190">
                  <c:v>45174.270833333336</c:v>
                </c:pt>
                <c:pt idx="50191">
                  <c:v>45174.274305555555</c:v>
                </c:pt>
                <c:pt idx="50192">
                  <c:v>45174.277777777781</c:v>
                </c:pt>
                <c:pt idx="50193">
                  <c:v>45174.28125</c:v>
                </c:pt>
                <c:pt idx="50194">
                  <c:v>45174.284722222219</c:v>
                </c:pt>
                <c:pt idx="50195">
                  <c:v>45174.288194444445</c:v>
                </c:pt>
                <c:pt idx="50196">
                  <c:v>45174.291666666664</c:v>
                </c:pt>
                <c:pt idx="50197">
                  <c:v>45174.295138888891</c:v>
                </c:pt>
                <c:pt idx="50198">
                  <c:v>45174.298611111109</c:v>
                </c:pt>
                <c:pt idx="50199">
                  <c:v>45174.302083333336</c:v>
                </c:pt>
                <c:pt idx="50200">
                  <c:v>45174.305555555555</c:v>
                </c:pt>
                <c:pt idx="50201">
                  <c:v>45174.309027777781</c:v>
                </c:pt>
                <c:pt idx="50202">
                  <c:v>45174.3125</c:v>
                </c:pt>
                <c:pt idx="50203">
                  <c:v>45174.315972222219</c:v>
                </c:pt>
                <c:pt idx="50204">
                  <c:v>45174.319444444445</c:v>
                </c:pt>
                <c:pt idx="50205">
                  <c:v>45174.322916666664</c:v>
                </c:pt>
                <c:pt idx="50206">
                  <c:v>45174.326388888891</c:v>
                </c:pt>
                <c:pt idx="50207">
                  <c:v>45174.329861111109</c:v>
                </c:pt>
                <c:pt idx="50208">
                  <c:v>45174.333333333336</c:v>
                </c:pt>
                <c:pt idx="50209">
                  <c:v>45174.336805555555</c:v>
                </c:pt>
                <c:pt idx="50210">
                  <c:v>45174.340277777781</c:v>
                </c:pt>
                <c:pt idx="50211">
                  <c:v>45174.34375</c:v>
                </c:pt>
                <c:pt idx="50212">
                  <c:v>45174.347222222219</c:v>
                </c:pt>
                <c:pt idx="50213">
                  <c:v>45174.350694444445</c:v>
                </c:pt>
                <c:pt idx="50214">
                  <c:v>45174.354166666664</c:v>
                </c:pt>
                <c:pt idx="50215">
                  <c:v>45174.357638888891</c:v>
                </c:pt>
                <c:pt idx="50216">
                  <c:v>45174.361111111109</c:v>
                </c:pt>
                <c:pt idx="50217">
                  <c:v>45174.364583333336</c:v>
                </c:pt>
                <c:pt idx="50218">
                  <c:v>45174.368055555555</c:v>
                </c:pt>
                <c:pt idx="50219">
                  <c:v>45174.371527777781</c:v>
                </c:pt>
                <c:pt idx="50220">
                  <c:v>45174.375</c:v>
                </c:pt>
                <c:pt idx="50221">
                  <c:v>45174.378472222219</c:v>
                </c:pt>
                <c:pt idx="50222">
                  <c:v>45174.381944444445</c:v>
                </c:pt>
                <c:pt idx="50223">
                  <c:v>45174.385416666664</c:v>
                </c:pt>
                <c:pt idx="50224">
                  <c:v>45174.388888888891</c:v>
                </c:pt>
                <c:pt idx="50225">
                  <c:v>45174.392361111109</c:v>
                </c:pt>
                <c:pt idx="50226">
                  <c:v>45174.395833333336</c:v>
                </c:pt>
                <c:pt idx="50227">
                  <c:v>45174.399305555555</c:v>
                </c:pt>
                <c:pt idx="50228">
                  <c:v>45174.402777777781</c:v>
                </c:pt>
                <c:pt idx="50229">
                  <c:v>45174.40625</c:v>
                </c:pt>
                <c:pt idx="50230">
                  <c:v>45174.409722222219</c:v>
                </c:pt>
                <c:pt idx="50231">
                  <c:v>45174.413194444445</c:v>
                </c:pt>
                <c:pt idx="50232">
                  <c:v>45174.416666666664</c:v>
                </c:pt>
                <c:pt idx="50233">
                  <c:v>45174.420138888891</c:v>
                </c:pt>
                <c:pt idx="50234">
                  <c:v>45174.423611111109</c:v>
                </c:pt>
                <c:pt idx="50235">
                  <c:v>45174.427083333336</c:v>
                </c:pt>
                <c:pt idx="50236">
                  <c:v>45174.430555555555</c:v>
                </c:pt>
                <c:pt idx="50237">
                  <c:v>45174.434027777781</c:v>
                </c:pt>
                <c:pt idx="50238">
                  <c:v>45174.4375</c:v>
                </c:pt>
                <c:pt idx="50239">
                  <c:v>45174.440972222219</c:v>
                </c:pt>
                <c:pt idx="50240">
                  <c:v>45174.444444444445</c:v>
                </c:pt>
                <c:pt idx="50241">
                  <c:v>45174.447916666664</c:v>
                </c:pt>
                <c:pt idx="50242">
                  <c:v>45174.451388888891</c:v>
                </c:pt>
                <c:pt idx="50243">
                  <c:v>45174.454861111109</c:v>
                </c:pt>
                <c:pt idx="50244">
                  <c:v>45174.458333333336</c:v>
                </c:pt>
                <c:pt idx="50245">
                  <c:v>45174.461805555555</c:v>
                </c:pt>
                <c:pt idx="50246">
                  <c:v>45174.465277777781</c:v>
                </c:pt>
                <c:pt idx="50247">
                  <c:v>45174.46875</c:v>
                </c:pt>
                <c:pt idx="50248">
                  <c:v>45174.472222222219</c:v>
                </c:pt>
                <c:pt idx="50249">
                  <c:v>45174.475694444445</c:v>
                </c:pt>
                <c:pt idx="50250">
                  <c:v>45174.479166666664</c:v>
                </c:pt>
                <c:pt idx="50251">
                  <c:v>45174.482638888891</c:v>
                </c:pt>
                <c:pt idx="50252">
                  <c:v>45174.486111111109</c:v>
                </c:pt>
                <c:pt idx="50253">
                  <c:v>45174.489583333336</c:v>
                </c:pt>
                <c:pt idx="50254">
                  <c:v>45174.493055555555</c:v>
                </c:pt>
                <c:pt idx="50255">
                  <c:v>45174.496527777781</c:v>
                </c:pt>
                <c:pt idx="50256">
                  <c:v>45174.5</c:v>
                </c:pt>
                <c:pt idx="50257">
                  <c:v>45174.503472222219</c:v>
                </c:pt>
                <c:pt idx="50258">
                  <c:v>45174.506944444445</c:v>
                </c:pt>
                <c:pt idx="50259">
                  <c:v>45174.510416666664</c:v>
                </c:pt>
                <c:pt idx="50260">
                  <c:v>45174.513888888891</c:v>
                </c:pt>
                <c:pt idx="50261">
                  <c:v>45174.517361111109</c:v>
                </c:pt>
                <c:pt idx="50262">
                  <c:v>45174.520833333336</c:v>
                </c:pt>
                <c:pt idx="50263">
                  <c:v>45174.524305555555</c:v>
                </c:pt>
                <c:pt idx="50264">
                  <c:v>45174.527777777781</c:v>
                </c:pt>
                <c:pt idx="50265">
                  <c:v>45174.53125</c:v>
                </c:pt>
                <c:pt idx="50266">
                  <c:v>45174.534722222219</c:v>
                </c:pt>
                <c:pt idx="50267">
                  <c:v>45174.538194444445</c:v>
                </c:pt>
                <c:pt idx="50268">
                  <c:v>45174.541666666664</c:v>
                </c:pt>
                <c:pt idx="50269">
                  <c:v>45174.545138888891</c:v>
                </c:pt>
                <c:pt idx="50270">
                  <c:v>45174.548611111109</c:v>
                </c:pt>
                <c:pt idx="50271">
                  <c:v>45174.552083333336</c:v>
                </c:pt>
                <c:pt idx="50272">
                  <c:v>45174.555555555555</c:v>
                </c:pt>
                <c:pt idx="50273">
                  <c:v>45174.559027777781</c:v>
                </c:pt>
                <c:pt idx="50274">
                  <c:v>45174.5625</c:v>
                </c:pt>
                <c:pt idx="50275">
                  <c:v>45174.565972222219</c:v>
                </c:pt>
                <c:pt idx="50276">
                  <c:v>45174.569444444445</c:v>
                </c:pt>
                <c:pt idx="50277">
                  <c:v>45174.572916666664</c:v>
                </c:pt>
                <c:pt idx="50278">
                  <c:v>45174.576388888891</c:v>
                </c:pt>
                <c:pt idx="50279">
                  <c:v>45174.579861111109</c:v>
                </c:pt>
                <c:pt idx="50280">
                  <c:v>45174.583333333336</c:v>
                </c:pt>
                <c:pt idx="50281">
                  <c:v>45174.586805555555</c:v>
                </c:pt>
                <c:pt idx="50282">
                  <c:v>45174.590277777781</c:v>
                </c:pt>
                <c:pt idx="50283">
                  <c:v>45174.59375</c:v>
                </c:pt>
                <c:pt idx="50284">
                  <c:v>45174.597222222219</c:v>
                </c:pt>
                <c:pt idx="50285">
                  <c:v>45174.600694444445</c:v>
                </c:pt>
                <c:pt idx="50286">
                  <c:v>45174.604166666664</c:v>
                </c:pt>
                <c:pt idx="50287">
                  <c:v>45174.607638888891</c:v>
                </c:pt>
                <c:pt idx="50288">
                  <c:v>45174.611111111109</c:v>
                </c:pt>
                <c:pt idx="50289">
                  <c:v>45174.614583333336</c:v>
                </c:pt>
                <c:pt idx="50290">
                  <c:v>45174.618055555555</c:v>
                </c:pt>
                <c:pt idx="50291">
                  <c:v>45174.621527777781</c:v>
                </c:pt>
                <c:pt idx="50292">
                  <c:v>45174.625</c:v>
                </c:pt>
                <c:pt idx="50293">
                  <c:v>45174.628472222219</c:v>
                </c:pt>
                <c:pt idx="50294">
                  <c:v>45174.631944444445</c:v>
                </c:pt>
                <c:pt idx="50295">
                  <c:v>45174.635416666664</c:v>
                </c:pt>
                <c:pt idx="50296">
                  <c:v>45174.638888888891</c:v>
                </c:pt>
                <c:pt idx="50297">
                  <c:v>45174.642361111109</c:v>
                </c:pt>
                <c:pt idx="50298">
                  <c:v>45174.645833333336</c:v>
                </c:pt>
                <c:pt idx="50299">
                  <c:v>45174.649305555555</c:v>
                </c:pt>
                <c:pt idx="50300">
                  <c:v>45174.652777777781</c:v>
                </c:pt>
                <c:pt idx="50301">
                  <c:v>45174.65625</c:v>
                </c:pt>
                <c:pt idx="50302">
                  <c:v>45174.659722222219</c:v>
                </c:pt>
                <c:pt idx="50303">
                  <c:v>45174.663194444445</c:v>
                </c:pt>
                <c:pt idx="50304">
                  <c:v>45174.666666666664</c:v>
                </c:pt>
                <c:pt idx="50305">
                  <c:v>45174.670138888891</c:v>
                </c:pt>
                <c:pt idx="50306">
                  <c:v>45174.673611111109</c:v>
                </c:pt>
                <c:pt idx="50307">
                  <c:v>45174.677083333336</c:v>
                </c:pt>
                <c:pt idx="50308">
                  <c:v>45174.680555555555</c:v>
                </c:pt>
                <c:pt idx="50309">
                  <c:v>45174.684027777781</c:v>
                </c:pt>
                <c:pt idx="50310">
                  <c:v>45174.6875</c:v>
                </c:pt>
                <c:pt idx="50311">
                  <c:v>45174.690972222219</c:v>
                </c:pt>
                <c:pt idx="50312">
                  <c:v>45174.694444444445</c:v>
                </c:pt>
                <c:pt idx="50313">
                  <c:v>45174.697916666664</c:v>
                </c:pt>
                <c:pt idx="50314">
                  <c:v>45174.701388888891</c:v>
                </c:pt>
                <c:pt idx="50315">
                  <c:v>45174.704861111109</c:v>
                </c:pt>
                <c:pt idx="50316">
                  <c:v>45174.708333333336</c:v>
                </c:pt>
                <c:pt idx="50317">
                  <c:v>45174.711805555555</c:v>
                </c:pt>
                <c:pt idx="50318">
                  <c:v>45174.715277777781</c:v>
                </c:pt>
                <c:pt idx="50319">
                  <c:v>45174.71875</c:v>
                </c:pt>
                <c:pt idx="50320">
                  <c:v>45174.722222222219</c:v>
                </c:pt>
                <c:pt idx="50321">
                  <c:v>45174.725694444445</c:v>
                </c:pt>
                <c:pt idx="50322">
                  <c:v>45174.729166666664</c:v>
                </c:pt>
                <c:pt idx="50323">
                  <c:v>45174.732638888891</c:v>
                </c:pt>
                <c:pt idx="50324">
                  <c:v>45174.736111111109</c:v>
                </c:pt>
                <c:pt idx="50325">
                  <c:v>45174.739583333336</c:v>
                </c:pt>
                <c:pt idx="50326">
                  <c:v>45174.743055555555</c:v>
                </c:pt>
                <c:pt idx="50327">
                  <c:v>45174.746527777781</c:v>
                </c:pt>
                <c:pt idx="50328">
                  <c:v>45174.75</c:v>
                </c:pt>
                <c:pt idx="50329">
                  <c:v>45174.753472222219</c:v>
                </c:pt>
                <c:pt idx="50330">
                  <c:v>45174.756944444445</c:v>
                </c:pt>
                <c:pt idx="50331">
                  <c:v>45174.760416666664</c:v>
                </c:pt>
                <c:pt idx="50332">
                  <c:v>45174.763888888891</c:v>
                </c:pt>
                <c:pt idx="50333">
                  <c:v>45174.767361111109</c:v>
                </c:pt>
                <c:pt idx="50334">
                  <c:v>45174.770833333336</c:v>
                </c:pt>
                <c:pt idx="50335">
                  <c:v>45174.774305555555</c:v>
                </c:pt>
                <c:pt idx="50336">
                  <c:v>45174.777777777781</c:v>
                </c:pt>
                <c:pt idx="50337">
                  <c:v>45174.78125</c:v>
                </c:pt>
                <c:pt idx="50338">
                  <c:v>45174.784722222219</c:v>
                </c:pt>
                <c:pt idx="50339">
                  <c:v>45174.788194444445</c:v>
                </c:pt>
                <c:pt idx="50340">
                  <c:v>45174.791666666664</c:v>
                </c:pt>
                <c:pt idx="50341">
                  <c:v>45174.795138888891</c:v>
                </c:pt>
                <c:pt idx="50342">
                  <c:v>45174.798611111109</c:v>
                </c:pt>
                <c:pt idx="50343">
                  <c:v>45174.802083333336</c:v>
                </c:pt>
                <c:pt idx="50344">
                  <c:v>45174.805555555555</c:v>
                </c:pt>
                <c:pt idx="50345">
                  <c:v>45174.809027777781</c:v>
                </c:pt>
                <c:pt idx="50346">
                  <c:v>45174.8125</c:v>
                </c:pt>
                <c:pt idx="50347">
                  <c:v>45174.815972222219</c:v>
                </c:pt>
                <c:pt idx="50348">
                  <c:v>45174.819444444445</c:v>
                </c:pt>
                <c:pt idx="50349">
                  <c:v>45174.822916666664</c:v>
                </c:pt>
                <c:pt idx="50350">
                  <c:v>45174.826388888891</c:v>
                </c:pt>
                <c:pt idx="50351">
                  <c:v>45174.829861111109</c:v>
                </c:pt>
                <c:pt idx="50352">
                  <c:v>45174.833333333336</c:v>
                </c:pt>
                <c:pt idx="50353">
                  <c:v>45174.836805555555</c:v>
                </c:pt>
                <c:pt idx="50354">
                  <c:v>45174.840277777781</c:v>
                </c:pt>
                <c:pt idx="50355">
                  <c:v>45174.84375</c:v>
                </c:pt>
                <c:pt idx="50356">
                  <c:v>45174.847222222219</c:v>
                </c:pt>
                <c:pt idx="50357">
                  <c:v>45174.850694444445</c:v>
                </c:pt>
                <c:pt idx="50358">
                  <c:v>45174.854166666664</c:v>
                </c:pt>
                <c:pt idx="50359">
                  <c:v>45174.857638888891</c:v>
                </c:pt>
                <c:pt idx="50360">
                  <c:v>45174.861111111109</c:v>
                </c:pt>
                <c:pt idx="50361">
                  <c:v>45174.864583333336</c:v>
                </c:pt>
                <c:pt idx="50362">
                  <c:v>45174.868055555555</c:v>
                </c:pt>
                <c:pt idx="50363">
                  <c:v>45174.871527777781</c:v>
                </c:pt>
                <c:pt idx="50364">
                  <c:v>45174.875</c:v>
                </c:pt>
                <c:pt idx="50365">
                  <c:v>45174.878472222219</c:v>
                </c:pt>
                <c:pt idx="50366">
                  <c:v>45174.881944444445</c:v>
                </c:pt>
                <c:pt idx="50367">
                  <c:v>45174.885416666664</c:v>
                </c:pt>
                <c:pt idx="50368">
                  <c:v>45174.888888888891</c:v>
                </c:pt>
                <c:pt idx="50369">
                  <c:v>45174.892361111109</c:v>
                </c:pt>
                <c:pt idx="50370">
                  <c:v>45174.895833333336</c:v>
                </c:pt>
                <c:pt idx="50371">
                  <c:v>45174.899305555555</c:v>
                </c:pt>
                <c:pt idx="50372">
                  <c:v>45174.902777777781</c:v>
                </c:pt>
                <c:pt idx="50373">
                  <c:v>45174.90625</c:v>
                </c:pt>
                <c:pt idx="50374">
                  <c:v>45174.909722222219</c:v>
                </c:pt>
                <c:pt idx="50375">
                  <c:v>45174.913194444445</c:v>
                </c:pt>
                <c:pt idx="50376">
                  <c:v>45174.916666666664</c:v>
                </c:pt>
                <c:pt idx="50377">
                  <c:v>45174.920138888891</c:v>
                </c:pt>
                <c:pt idx="50378">
                  <c:v>45174.923611111109</c:v>
                </c:pt>
                <c:pt idx="50379">
                  <c:v>45174.927083333336</c:v>
                </c:pt>
                <c:pt idx="50380">
                  <c:v>45174.930555555555</c:v>
                </c:pt>
                <c:pt idx="50381">
                  <c:v>45174.934027777781</c:v>
                </c:pt>
                <c:pt idx="50382">
                  <c:v>45174.9375</c:v>
                </c:pt>
                <c:pt idx="50383">
                  <c:v>45174.940972222219</c:v>
                </c:pt>
                <c:pt idx="50384">
                  <c:v>45174.944444444445</c:v>
                </c:pt>
                <c:pt idx="50385">
                  <c:v>45174.947916666664</c:v>
                </c:pt>
                <c:pt idx="50386">
                  <c:v>45174.951388888891</c:v>
                </c:pt>
                <c:pt idx="50387">
                  <c:v>45174.954861111109</c:v>
                </c:pt>
                <c:pt idx="50388">
                  <c:v>45174.958333333336</c:v>
                </c:pt>
                <c:pt idx="50389">
                  <c:v>45174.961805555555</c:v>
                </c:pt>
                <c:pt idx="50390">
                  <c:v>45174.965277777781</c:v>
                </c:pt>
                <c:pt idx="50391">
                  <c:v>45174.96875</c:v>
                </c:pt>
                <c:pt idx="50392">
                  <c:v>45174.972222222219</c:v>
                </c:pt>
                <c:pt idx="50393">
                  <c:v>45174.975694444445</c:v>
                </c:pt>
                <c:pt idx="50394">
                  <c:v>45174.979166666664</c:v>
                </c:pt>
                <c:pt idx="50395">
                  <c:v>45174.982638888891</c:v>
                </c:pt>
                <c:pt idx="50396">
                  <c:v>45174.986111111109</c:v>
                </c:pt>
                <c:pt idx="50397">
                  <c:v>45174.989583333336</c:v>
                </c:pt>
                <c:pt idx="50398">
                  <c:v>45174.993055555555</c:v>
                </c:pt>
                <c:pt idx="50399">
                  <c:v>45174.996527777781</c:v>
                </c:pt>
                <c:pt idx="50400">
                  <c:v>45175</c:v>
                </c:pt>
                <c:pt idx="50401">
                  <c:v>45175.003472222219</c:v>
                </c:pt>
                <c:pt idx="50402">
                  <c:v>45175.006944444445</c:v>
                </c:pt>
                <c:pt idx="50403">
                  <c:v>45175.010416666664</c:v>
                </c:pt>
                <c:pt idx="50404">
                  <c:v>45175.013888888891</c:v>
                </c:pt>
                <c:pt idx="50405">
                  <c:v>45175.017361111109</c:v>
                </c:pt>
                <c:pt idx="50406">
                  <c:v>45175.020833333336</c:v>
                </c:pt>
                <c:pt idx="50407">
                  <c:v>45175.024305555555</c:v>
                </c:pt>
                <c:pt idx="50408">
                  <c:v>45175.027777777781</c:v>
                </c:pt>
                <c:pt idx="50409">
                  <c:v>45175.03125</c:v>
                </c:pt>
                <c:pt idx="50410">
                  <c:v>45175.034722222219</c:v>
                </c:pt>
                <c:pt idx="50411">
                  <c:v>45175.038194444445</c:v>
                </c:pt>
                <c:pt idx="50412">
                  <c:v>45175.041666666664</c:v>
                </c:pt>
                <c:pt idx="50413">
                  <c:v>45175.045138888891</c:v>
                </c:pt>
                <c:pt idx="50414">
                  <c:v>45175.048611111109</c:v>
                </c:pt>
                <c:pt idx="50415">
                  <c:v>45175.052083333336</c:v>
                </c:pt>
                <c:pt idx="50416">
                  <c:v>45175.055555555555</c:v>
                </c:pt>
                <c:pt idx="50417">
                  <c:v>45175.059027777781</c:v>
                </c:pt>
                <c:pt idx="50418">
                  <c:v>45175.0625</c:v>
                </c:pt>
                <c:pt idx="50419">
                  <c:v>45175.065972222219</c:v>
                </c:pt>
                <c:pt idx="50420">
                  <c:v>45175.069444444445</c:v>
                </c:pt>
                <c:pt idx="50421">
                  <c:v>45175.072916666664</c:v>
                </c:pt>
                <c:pt idx="50422">
                  <c:v>45175.076388888891</c:v>
                </c:pt>
                <c:pt idx="50423">
                  <c:v>45175.079861111109</c:v>
                </c:pt>
                <c:pt idx="50424">
                  <c:v>45175.083333333336</c:v>
                </c:pt>
                <c:pt idx="50425">
                  <c:v>45175.086805555555</c:v>
                </c:pt>
                <c:pt idx="50426">
                  <c:v>45175.090277777781</c:v>
                </c:pt>
                <c:pt idx="50427">
                  <c:v>45175.09375</c:v>
                </c:pt>
                <c:pt idx="50428">
                  <c:v>45175.097222222219</c:v>
                </c:pt>
                <c:pt idx="50429">
                  <c:v>45175.100694444445</c:v>
                </c:pt>
                <c:pt idx="50430">
                  <c:v>45175.104166666664</c:v>
                </c:pt>
                <c:pt idx="50431">
                  <c:v>45175.107638888891</c:v>
                </c:pt>
                <c:pt idx="50432">
                  <c:v>45175.111111111109</c:v>
                </c:pt>
                <c:pt idx="50433">
                  <c:v>45175.114583333336</c:v>
                </c:pt>
                <c:pt idx="50434">
                  <c:v>45175.118055555555</c:v>
                </c:pt>
                <c:pt idx="50435">
                  <c:v>45175.121527777781</c:v>
                </c:pt>
                <c:pt idx="50436">
                  <c:v>45175.125</c:v>
                </c:pt>
                <c:pt idx="50437">
                  <c:v>45175.128472222219</c:v>
                </c:pt>
                <c:pt idx="50438">
                  <c:v>45175.131944444445</c:v>
                </c:pt>
                <c:pt idx="50439">
                  <c:v>45175.135416666664</c:v>
                </c:pt>
                <c:pt idx="50440">
                  <c:v>45175.138888888891</c:v>
                </c:pt>
                <c:pt idx="50441">
                  <c:v>45175.142361111109</c:v>
                </c:pt>
                <c:pt idx="50442">
                  <c:v>45175.145833333336</c:v>
                </c:pt>
                <c:pt idx="50443">
                  <c:v>45175.149305555555</c:v>
                </c:pt>
                <c:pt idx="50444">
                  <c:v>45175.152777777781</c:v>
                </c:pt>
                <c:pt idx="50445">
                  <c:v>45175.15625</c:v>
                </c:pt>
                <c:pt idx="50446">
                  <c:v>45175.159722222219</c:v>
                </c:pt>
                <c:pt idx="50447">
                  <c:v>45175.163194444445</c:v>
                </c:pt>
                <c:pt idx="50448">
                  <c:v>45175.166666666664</c:v>
                </c:pt>
                <c:pt idx="50449">
                  <c:v>45175.170138888891</c:v>
                </c:pt>
                <c:pt idx="50450">
                  <c:v>45175.173611111109</c:v>
                </c:pt>
                <c:pt idx="50451">
                  <c:v>45175.177083333336</c:v>
                </c:pt>
                <c:pt idx="50452">
                  <c:v>45175.180555555555</c:v>
                </c:pt>
                <c:pt idx="50453">
                  <c:v>45175.184027777781</c:v>
                </c:pt>
                <c:pt idx="50454">
                  <c:v>45175.1875</c:v>
                </c:pt>
                <c:pt idx="50455">
                  <c:v>45175.190972222219</c:v>
                </c:pt>
                <c:pt idx="50456">
                  <c:v>45175.194444444445</c:v>
                </c:pt>
                <c:pt idx="50457">
                  <c:v>45175.197916666664</c:v>
                </c:pt>
                <c:pt idx="50458">
                  <c:v>45175.201388888891</c:v>
                </c:pt>
                <c:pt idx="50459">
                  <c:v>45175.204861111109</c:v>
                </c:pt>
                <c:pt idx="50460">
                  <c:v>45175.208333333336</c:v>
                </c:pt>
                <c:pt idx="50461">
                  <c:v>45175.211805555555</c:v>
                </c:pt>
                <c:pt idx="50462">
                  <c:v>45175.215277777781</c:v>
                </c:pt>
                <c:pt idx="50463">
                  <c:v>45175.21875</c:v>
                </c:pt>
                <c:pt idx="50464">
                  <c:v>45175.222222222219</c:v>
                </c:pt>
                <c:pt idx="50465">
                  <c:v>45175.225694444445</c:v>
                </c:pt>
                <c:pt idx="50466">
                  <c:v>45175.229166666664</c:v>
                </c:pt>
                <c:pt idx="50467">
                  <c:v>45175.232638888891</c:v>
                </c:pt>
                <c:pt idx="50468">
                  <c:v>45175.236111111109</c:v>
                </c:pt>
                <c:pt idx="50469">
                  <c:v>45175.239583333336</c:v>
                </c:pt>
                <c:pt idx="50470">
                  <c:v>45175.243055555555</c:v>
                </c:pt>
                <c:pt idx="50471">
                  <c:v>45175.246527777781</c:v>
                </c:pt>
                <c:pt idx="50472">
                  <c:v>45175.25</c:v>
                </c:pt>
                <c:pt idx="50473">
                  <c:v>45175.253472222219</c:v>
                </c:pt>
                <c:pt idx="50474">
                  <c:v>45175.256944444445</c:v>
                </c:pt>
                <c:pt idx="50475">
                  <c:v>45175.260416666664</c:v>
                </c:pt>
                <c:pt idx="50476">
                  <c:v>45175.263888888891</c:v>
                </c:pt>
                <c:pt idx="50477">
                  <c:v>45175.267361111109</c:v>
                </c:pt>
                <c:pt idx="50478">
                  <c:v>45175.270833333336</c:v>
                </c:pt>
                <c:pt idx="50479">
                  <c:v>45175.274305555555</c:v>
                </c:pt>
                <c:pt idx="50480">
                  <c:v>45175.277777777781</c:v>
                </c:pt>
                <c:pt idx="50481">
                  <c:v>45175.28125</c:v>
                </c:pt>
                <c:pt idx="50482">
                  <c:v>45175.284722222219</c:v>
                </c:pt>
                <c:pt idx="50483">
                  <c:v>45175.288194444445</c:v>
                </c:pt>
                <c:pt idx="50484">
                  <c:v>45175.291666666664</c:v>
                </c:pt>
                <c:pt idx="50485">
                  <c:v>45175.295138888891</c:v>
                </c:pt>
                <c:pt idx="50486">
                  <c:v>45175.298611111109</c:v>
                </c:pt>
                <c:pt idx="50487">
                  <c:v>45175.302083333336</c:v>
                </c:pt>
                <c:pt idx="50488">
                  <c:v>45175.305555555555</c:v>
                </c:pt>
                <c:pt idx="50489">
                  <c:v>45175.309027777781</c:v>
                </c:pt>
                <c:pt idx="50490">
                  <c:v>45175.3125</c:v>
                </c:pt>
                <c:pt idx="50491">
                  <c:v>45175.315972222219</c:v>
                </c:pt>
                <c:pt idx="50492">
                  <c:v>45175.319444444445</c:v>
                </c:pt>
                <c:pt idx="50493">
                  <c:v>45175.322916666664</c:v>
                </c:pt>
                <c:pt idx="50494">
                  <c:v>45175.326388888891</c:v>
                </c:pt>
                <c:pt idx="50495">
                  <c:v>45175.329861111109</c:v>
                </c:pt>
                <c:pt idx="50496">
                  <c:v>45175.333333333336</c:v>
                </c:pt>
                <c:pt idx="50497">
                  <c:v>45175.336805555555</c:v>
                </c:pt>
                <c:pt idx="50498">
                  <c:v>45175.340277777781</c:v>
                </c:pt>
                <c:pt idx="50499">
                  <c:v>45175.34375</c:v>
                </c:pt>
                <c:pt idx="50500">
                  <c:v>45175.347222222219</c:v>
                </c:pt>
                <c:pt idx="50501">
                  <c:v>45175.350694444445</c:v>
                </c:pt>
                <c:pt idx="50502">
                  <c:v>45175.354166666664</c:v>
                </c:pt>
                <c:pt idx="50503">
                  <c:v>45175.357638888891</c:v>
                </c:pt>
                <c:pt idx="50504">
                  <c:v>45175.361111111109</c:v>
                </c:pt>
                <c:pt idx="50505">
                  <c:v>45175.364583333336</c:v>
                </c:pt>
                <c:pt idx="50506">
                  <c:v>45175.368055555555</c:v>
                </c:pt>
                <c:pt idx="50507">
                  <c:v>45175.371527777781</c:v>
                </c:pt>
                <c:pt idx="50508">
                  <c:v>45175.375</c:v>
                </c:pt>
                <c:pt idx="50509">
                  <c:v>45175.378472222219</c:v>
                </c:pt>
                <c:pt idx="50510">
                  <c:v>45175.381944444445</c:v>
                </c:pt>
                <c:pt idx="50511">
                  <c:v>45175.385416666664</c:v>
                </c:pt>
                <c:pt idx="50512">
                  <c:v>45175.388888888891</c:v>
                </c:pt>
                <c:pt idx="50513">
                  <c:v>45175.392361111109</c:v>
                </c:pt>
                <c:pt idx="50514">
                  <c:v>45175.395833333336</c:v>
                </c:pt>
                <c:pt idx="50515">
                  <c:v>45175.399305555555</c:v>
                </c:pt>
                <c:pt idx="50516">
                  <c:v>45175.402777777781</c:v>
                </c:pt>
                <c:pt idx="50517">
                  <c:v>45175.40625</c:v>
                </c:pt>
                <c:pt idx="50518">
                  <c:v>45175.409722222219</c:v>
                </c:pt>
                <c:pt idx="50519">
                  <c:v>45175.413194444445</c:v>
                </c:pt>
                <c:pt idx="50520">
                  <c:v>45175.416666666664</c:v>
                </c:pt>
                <c:pt idx="50521">
                  <c:v>45175.420138888891</c:v>
                </c:pt>
                <c:pt idx="50522">
                  <c:v>45175.423611111109</c:v>
                </c:pt>
                <c:pt idx="50523">
                  <c:v>45175.427083333336</c:v>
                </c:pt>
                <c:pt idx="50524">
                  <c:v>45175.430555555555</c:v>
                </c:pt>
                <c:pt idx="50525">
                  <c:v>45175.434027777781</c:v>
                </c:pt>
                <c:pt idx="50526">
                  <c:v>45175.4375</c:v>
                </c:pt>
                <c:pt idx="50527">
                  <c:v>45175.440972222219</c:v>
                </c:pt>
                <c:pt idx="50528">
                  <c:v>45175.444444444445</c:v>
                </c:pt>
                <c:pt idx="50529">
                  <c:v>45175.447916666664</c:v>
                </c:pt>
                <c:pt idx="50530">
                  <c:v>45175.451388888891</c:v>
                </c:pt>
                <c:pt idx="50531">
                  <c:v>45175.454861111109</c:v>
                </c:pt>
                <c:pt idx="50532">
                  <c:v>45175.458333333336</c:v>
                </c:pt>
                <c:pt idx="50533">
                  <c:v>45175.461805555555</c:v>
                </c:pt>
                <c:pt idx="50534">
                  <c:v>45175.465277777781</c:v>
                </c:pt>
                <c:pt idx="50535">
                  <c:v>45175.46875</c:v>
                </c:pt>
                <c:pt idx="50536">
                  <c:v>45175.472222222219</c:v>
                </c:pt>
                <c:pt idx="50537">
                  <c:v>45175.475694444445</c:v>
                </c:pt>
                <c:pt idx="50538">
                  <c:v>45175.479166666664</c:v>
                </c:pt>
                <c:pt idx="50539">
                  <c:v>45175.482638888891</c:v>
                </c:pt>
                <c:pt idx="50540">
                  <c:v>45175.486111111109</c:v>
                </c:pt>
                <c:pt idx="50541">
                  <c:v>45175.489583333336</c:v>
                </c:pt>
                <c:pt idx="50542">
                  <c:v>45175.493055555555</c:v>
                </c:pt>
                <c:pt idx="50543">
                  <c:v>45175.496527777781</c:v>
                </c:pt>
                <c:pt idx="50544">
                  <c:v>45175.5</c:v>
                </c:pt>
                <c:pt idx="50545">
                  <c:v>45175.503472222219</c:v>
                </c:pt>
                <c:pt idx="50546">
                  <c:v>45175.506944444445</c:v>
                </c:pt>
                <c:pt idx="50547">
                  <c:v>45175.510416666664</c:v>
                </c:pt>
                <c:pt idx="50548">
                  <c:v>45175.513888888891</c:v>
                </c:pt>
                <c:pt idx="50549">
                  <c:v>45175.517361111109</c:v>
                </c:pt>
                <c:pt idx="50550">
                  <c:v>45175.520833333336</c:v>
                </c:pt>
                <c:pt idx="50551">
                  <c:v>45175.524305555555</c:v>
                </c:pt>
                <c:pt idx="50552">
                  <c:v>45175.527777777781</c:v>
                </c:pt>
                <c:pt idx="50553">
                  <c:v>45175.53125</c:v>
                </c:pt>
                <c:pt idx="50554">
                  <c:v>45175.534722222219</c:v>
                </c:pt>
                <c:pt idx="50555">
                  <c:v>45175.538194444445</c:v>
                </c:pt>
                <c:pt idx="50556">
                  <c:v>45175.541666666664</c:v>
                </c:pt>
                <c:pt idx="50557">
                  <c:v>45175.545138888891</c:v>
                </c:pt>
                <c:pt idx="50558">
                  <c:v>45175.548611111109</c:v>
                </c:pt>
                <c:pt idx="50559">
                  <c:v>45175.552083333336</c:v>
                </c:pt>
                <c:pt idx="50560">
                  <c:v>45175.555555555555</c:v>
                </c:pt>
                <c:pt idx="50561">
                  <c:v>45175.559027777781</c:v>
                </c:pt>
                <c:pt idx="50562">
                  <c:v>45175.5625</c:v>
                </c:pt>
                <c:pt idx="50563">
                  <c:v>45175.565972222219</c:v>
                </c:pt>
                <c:pt idx="50564">
                  <c:v>45175.569444444445</c:v>
                </c:pt>
                <c:pt idx="50565">
                  <c:v>45175.572916666664</c:v>
                </c:pt>
                <c:pt idx="50566">
                  <c:v>45175.576388888891</c:v>
                </c:pt>
                <c:pt idx="50567">
                  <c:v>45175.579861111109</c:v>
                </c:pt>
                <c:pt idx="50568">
                  <c:v>45175.583333333336</c:v>
                </c:pt>
                <c:pt idx="50569">
                  <c:v>45175.586805555555</c:v>
                </c:pt>
                <c:pt idx="50570">
                  <c:v>45175.590277777781</c:v>
                </c:pt>
                <c:pt idx="50571">
                  <c:v>45175.59375</c:v>
                </c:pt>
                <c:pt idx="50572">
                  <c:v>45175.597222222219</c:v>
                </c:pt>
                <c:pt idx="50573">
                  <c:v>45175.600694444445</c:v>
                </c:pt>
                <c:pt idx="50574">
                  <c:v>45175.604166666664</c:v>
                </c:pt>
                <c:pt idx="50575">
                  <c:v>45175.607638888891</c:v>
                </c:pt>
                <c:pt idx="50576">
                  <c:v>45175.611111111109</c:v>
                </c:pt>
                <c:pt idx="50577">
                  <c:v>45175.614583333336</c:v>
                </c:pt>
                <c:pt idx="50578">
                  <c:v>45175.618055555555</c:v>
                </c:pt>
                <c:pt idx="50579">
                  <c:v>45175.621527777781</c:v>
                </c:pt>
                <c:pt idx="50580">
                  <c:v>45175.625</c:v>
                </c:pt>
                <c:pt idx="50581">
                  <c:v>45175.628472222219</c:v>
                </c:pt>
                <c:pt idx="50582">
                  <c:v>45175.631944444445</c:v>
                </c:pt>
                <c:pt idx="50583">
                  <c:v>45175.635416666664</c:v>
                </c:pt>
                <c:pt idx="50584">
                  <c:v>45175.638888888891</c:v>
                </c:pt>
                <c:pt idx="50585">
                  <c:v>45175.642361111109</c:v>
                </c:pt>
                <c:pt idx="50586">
                  <c:v>45175.645833333336</c:v>
                </c:pt>
                <c:pt idx="50587">
                  <c:v>45175.649305555555</c:v>
                </c:pt>
                <c:pt idx="50588">
                  <c:v>45175.652777777781</c:v>
                </c:pt>
                <c:pt idx="50589">
                  <c:v>45175.65625</c:v>
                </c:pt>
                <c:pt idx="50590">
                  <c:v>45175.659722222219</c:v>
                </c:pt>
                <c:pt idx="50591">
                  <c:v>45175.663194444445</c:v>
                </c:pt>
                <c:pt idx="50592">
                  <c:v>45175.666666666664</c:v>
                </c:pt>
                <c:pt idx="50593">
                  <c:v>45175.670138888891</c:v>
                </c:pt>
                <c:pt idx="50594">
                  <c:v>45175.673611111109</c:v>
                </c:pt>
                <c:pt idx="50595">
                  <c:v>45175.677083333336</c:v>
                </c:pt>
                <c:pt idx="50596">
                  <c:v>45175.680555555555</c:v>
                </c:pt>
                <c:pt idx="50597">
                  <c:v>45175.684027777781</c:v>
                </c:pt>
                <c:pt idx="50598">
                  <c:v>45175.6875</c:v>
                </c:pt>
                <c:pt idx="50599">
                  <c:v>45175.690972222219</c:v>
                </c:pt>
                <c:pt idx="50600">
                  <c:v>45175.694444444445</c:v>
                </c:pt>
                <c:pt idx="50601">
                  <c:v>45175.697916666664</c:v>
                </c:pt>
                <c:pt idx="50602">
                  <c:v>45175.701388888891</c:v>
                </c:pt>
                <c:pt idx="50603">
                  <c:v>45175.704861111109</c:v>
                </c:pt>
                <c:pt idx="50604">
                  <c:v>45175.708333333336</c:v>
                </c:pt>
                <c:pt idx="50605">
                  <c:v>45175.711805555555</c:v>
                </c:pt>
                <c:pt idx="50606">
                  <c:v>45175.715277777781</c:v>
                </c:pt>
                <c:pt idx="50607">
                  <c:v>45175.71875</c:v>
                </c:pt>
                <c:pt idx="50608">
                  <c:v>45175.722222222219</c:v>
                </c:pt>
                <c:pt idx="50609">
                  <c:v>45175.725694444445</c:v>
                </c:pt>
                <c:pt idx="50610">
                  <c:v>45175.729166666664</c:v>
                </c:pt>
                <c:pt idx="50611">
                  <c:v>45175.732638888891</c:v>
                </c:pt>
                <c:pt idx="50612">
                  <c:v>45175.736111111109</c:v>
                </c:pt>
                <c:pt idx="50613">
                  <c:v>45175.739583333336</c:v>
                </c:pt>
                <c:pt idx="50614">
                  <c:v>45175.743055555555</c:v>
                </c:pt>
                <c:pt idx="50615">
                  <c:v>45175.746527777781</c:v>
                </c:pt>
                <c:pt idx="50616">
                  <c:v>45175.75</c:v>
                </c:pt>
                <c:pt idx="50617">
                  <c:v>45175.753472222219</c:v>
                </c:pt>
                <c:pt idx="50618">
                  <c:v>45175.756944444445</c:v>
                </c:pt>
                <c:pt idx="50619">
                  <c:v>45175.760416666664</c:v>
                </c:pt>
                <c:pt idx="50620">
                  <c:v>45175.763888888891</c:v>
                </c:pt>
                <c:pt idx="50621">
                  <c:v>45175.767361111109</c:v>
                </c:pt>
                <c:pt idx="50622">
                  <c:v>45175.770833333336</c:v>
                </c:pt>
                <c:pt idx="50623">
                  <c:v>45175.774305555555</c:v>
                </c:pt>
                <c:pt idx="50624">
                  <c:v>45175.777777777781</c:v>
                </c:pt>
                <c:pt idx="50625">
                  <c:v>45175.78125</c:v>
                </c:pt>
                <c:pt idx="50626">
                  <c:v>45175.784722222219</c:v>
                </c:pt>
                <c:pt idx="50627">
                  <c:v>45175.788194444445</c:v>
                </c:pt>
                <c:pt idx="50628">
                  <c:v>45175.791666666664</c:v>
                </c:pt>
                <c:pt idx="50629">
                  <c:v>45175.795138888891</c:v>
                </c:pt>
                <c:pt idx="50630">
                  <c:v>45175.798611111109</c:v>
                </c:pt>
                <c:pt idx="50631">
                  <c:v>45175.802083333336</c:v>
                </c:pt>
                <c:pt idx="50632">
                  <c:v>45175.805555555555</c:v>
                </c:pt>
                <c:pt idx="50633">
                  <c:v>45175.809027777781</c:v>
                </c:pt>
                <c:pt idx="50634">
                  <c:v>45175.8125</c:v>
                </c:pt>
                <c:pt idx="50635">
                  <c:v>45175.815972222219</c:v>
                </c:pt>
                <c:pt idx="50636">
                  <c:v>45175.819444444445</c:v>
                </c:pt>
                <c:pt idx="50637">
                  <c:v>45175.822916666664</c:v>
                </c:pt>
                <c:pt idx="50638">
                  <c:v>45175.826388888891</c:v>
                </c:pt>
                <c:pt idx="50639">
                  <c:v>45175.829861111109</c:v>
                </c:pt>
                <c:pt idx="50640">
                  <c:v>45175.833333333336</c:v>
                </c:pt>
                <c:pt idx="50641">
                  <c:v>45175.836805555555</c:v>
                </c:pt>
                <c:pt idx="50642">
                  <c:v>45175.840277777781</c:v>
                </c:pt>
                <c:pt idx="50643">
                  <c:v>45175.84375</c:v>
                </c:pt>
                <c:pt idx="50644">
                  <c:v>45175.847222222219</c:v>
                </c:pt>
                <c:pt idx="50645">
                  <c:v>45175.850694444445</c:v>
                </c:pt>
                <c:pt idx="50646">
                  <c:v>45175.854166666664</c:v>
                </c:pt>
                <c:pt idx="50647">
                  <c:v>45175.857638888891</c:v>
                </c:pt>
                <c:pt idx="50648">
                  <c:v>45175.861111111109</c:v>
                </c:pt>
                <c:pt idx="50649">
                  <c:v>45175.864583333336</c:v>
                </c:pt>
                <c:pt idx="50650">
                  <c:v>45175.868055555555</c:v>
                </c:pt>
                <c:pt idx="50651">
                  <c:v>45175.871527777781</c:v>
                </c:pt>
                <c:pt idx="50652">
                  <c:v>45175.875</c:v>
                </c:pt>
                <c:pt idx="50653">
                  <c:v>45175.878472222219</c:v>
                </c:pt>
                <c:pt idx="50654">
                  <c:v>45175.881944444445</c:v>
                </c:pt>
                <c:pt idx="50655">
                  <c:v>45175.885416666664</c:v>
                </c:pt>
                <c:pt idx="50656">
                  <c:v>45175.888888888891</c:v>
                </c:pt>
                <c:pt idx="50657">
                  <c:v>45175.892361111109</c:v>
                </c:pt>
                <c:pt idx="50658">
                  <c:v>45175.895833333336</c:v>
                </c:pt>
                <c:pt idx="50659">
                  <c:v>45175.899305555555</c:v>
                </c:pt>
                <c:pt idx="50660">
                  <c:v>45175.902777777781</c:v>
                </c:pt>
                <c:pt idx="50661">
                  <c:v>45175.90625</c:v>
                </c:pt>
                <c:pt idx="50662">
                  <c:v>45175.909722222219</c:v>
                </c:pt>
                <c:pt idx="50663">
                  <c:v>45175.913194444445</c:v>
                </c:pt>
                <c:pt idx="50664">
                  <c:v>45175.916666666664</c:v>
                </c:pt>
                <c:pt idx="50665">
                  <c:v>45175.920138888891</c:v>
                </c:pt>
                <c:pt idx="50666">
                  <c:v>45175.923611111109</c:v>
                </c:pt>
                <c:pt idx="50667">
                  <c:v>45175.927083333336</c:v>
                </c:pt>
                <c:pt idx="50668">
                  <c:v>45175.930555555555</c:v>
                </c:pt>
                <c:pt idx="50669">
                  <c:v>45175.934027777781</c:v>
                </c:pt>
                <c:pt idx="50670">
                  <c:v>45175.9375</c:v>
                </c:pt>
                <c:pt idx="50671">
                  <c:v>45175.940972222219</c:v>
                </c:pt>
                <c:pt idx="50672">
                  <c:v>45175.944444444445</c:v>
                </c:pt>
                <c:pt idx="50673">
                  <c:v>45175.947916666664</c:v>
                </c:pt>
                <c:pt idx="50674">
                  <c:v>45175.951388888891</c:v>
                </c:pt>
                <c:pt idx="50675">
                  <c:v>45175.954861111109</c:v>
                </c:pt>
                <c:pt idx="50676">
                  <c:v>45175.958333333336</c:v>
                </c:pt>
                <c:pt idx="50677">
                  <c:v>45175.961805555555</c:v>
                </c:pt>
                <c:pt idx="50678">
                  <c:v>45175.965277777781</c:v>
                </c:pt>
                <c:pt idx="50679">
                  <c:v>45175.96875</c:v>
                </c:pt>
                <c:pt idx="50680">
                  <c:v>45175.972222222219</c:v>
                </c:pt>
                <c:pt idx="50681">
                  <c:v>45175.975694444445</c:v>
                </c:pt>
                <c:pt idx="50682">
                  <c:v>45175.979166666664</c:v>
                </c:pt>
                <c:pt idx="50683">
                  <c:v>45175.982638888891</c:v>
                </c:pt>
                <c:pt idx="50684">
                  <c:v>45175.986111111109</c:v>
                </c:pt>
                <c:pt idx="50685">
                  <c:v>45175.989583333336</c:v>
                </c:pt>
                <c:pt idx="50686">
                  <c:v>45175.993055555555</c:v>
                </c:pt>
                <c:pt idx="50687">
                  <c:v>45175.996527777781</c:v>
                </c:pt>
                <c:pt idx="50688">
                  <c:v>45176</c:v>
                </c:pt>
                <c:pt idx="50689">
                  <c:v>45176.003472222219</c:v>
                </c:pt>
                <c:pt idx="50690">
                  <c:v>45176.006944444445</c:v>
                </c:pt>
                <c:pt idx="50691">
                  <c:v>45176.010416666664</c:v>
                </c:pt>
                <c:pt idx="50692">
                  <c:v>45176.013888888891</c:v>
                </c:pt>
                <c:pt idx="50693">
                  <c:v>45176.017361111109</c:v>
                </c:pt>
                <c:pt idx="50694">
                  <c:v>45176.020833333336</c:v>
                </c:pt>
                <c:pt idx="50695">
                  <c:v>45176.024305555555</c:v>
                </c:pt>
                <c:pt idx="50696">
                  <c:v>45176.027777777781</c:v>
                </c:pt>
                <c:pt idx="50697">
                  <c:v>45176.03125</c:v>
                </c:pt>
                <c:pt idx="50698">
                  <c:v>45176.034722222219</c:v>
                </c:pt>
                <c:pt idx="50699">
                  <c:v>45176.038194444445</c:v>
                </c:pt>
                <c:pt idx="50700">
                  <c:v>45176.041666666664</c:v>
                </c:pt>
                <c:pt idx="50701">
                  <c:v>45176.045138888891</c:v>
                </c:pt>
                <c:pt idx="50702">
                  <c:v>45176.048611111109</c:v>
                </c:pt>
                <c:pt idx="50703">
                  <c:v>45176.052083333336</c:v>
                </c:pt>
                <c:pt idx="50704">
                  <c:v>45176.055555555555</c:v>
                </c:pt>
                <c:pt idx="50705">
                  <c:v>45176.059027777781</c:v>
                </c:pt>
                <c:pt idx="50706">
                  <c:v>45176.0625</c:v>
                </c:pt>
                <c:pt idx="50707">
                  <c:v>45176.065972222219</c:v>
                </c:pt>
                <c:pt idx="50708">
                  <c:v>45176.069444444445</c:v>
                </c:pt>
                <c:pt idx="50709">
                  <c:v>45176.072916666664</c:v>
                </c:pt>
                <c:pt idx="50710">
                  <c:v>45176.076388888891</c:v>
                </c:pt>
                <c:pt idx="50711">
                  <c:v>45176.079861111109</c:v>
                </c:pt>
                <c:pt idx="50712">
                  <c:v>45176.083333333336</c:v>
                </c:pt>
                <c:pt idx="50713">
                  <c:v>45176.086805555555</c:v>
                </c:pt>
                <c:pt idx="50714">
                  <c:v>45176.090277777781</c:v>
                </c:pt>
                <c:pt idx="50715">
                  <c:v>45176.09375</c:v>
                </c:pt>
                <c:pt idx="50716">
                  <c:v>45176.097222222219</c:v>
                </c:pt>
                <c:pt idx="50717">
                  <c:v>45176.100694444445</c:v>
                </c:pt>
                <c:pt idx="50718">
                  <c:v>45176.104166666664</c:v>
                </c:pt>
                <c:pt idx="50719">
                  <c:v>45176.107638888891</c:v>
                </c:pt>
                <c:pt idx="50720">
                  <c:v>45176.111111111109</c:v>
                </c:pt>
                <c:pt idx="50721">
                  <c:v>45176.114583333336</c:v>
                </c:pt>
                <c:pt idx="50722">
                  <c:v>45176.118055555555</c:v>
                </c:pt>
                <c:pt idx="50723">
                  <c:v>45176.121527777781</c:v>
                </c:pt>
                <c:pt idx="50724">
                  <c:v>45176.125</c:v>
                </c:pt>
                <c:pt idx="50725">
                  <c:v>45176.128472222219</c:v>
                </c:pt>
                <c:pt idx="50726">
                  <c:v>45176.131944444445</c:v>
                </c:pt>
                <c:pt idx="50727">
                  <c:v>45176.135416666664</c:v>
                </c:pt>
                <c:pt idx="50728">
                  <c:v>45176.138888888891</c:v>
                </c:pt>
                <c:pt idx="50729">
                  <c:v>45176.142361111109</c:v>
                </c:pt>
                <c:pt idx="50730">
                  <c:v>45176.145833333336</c:v>
                </c:pt>
                <c:pt idx="50731">
                  <c:v>45176.149305555555</c:v>
                </c:pt>
                <c:pt idx="50732">
                  <c:v>45176.152777777781</c:v>
                </c:pt>
                <c:pt idx="50733">
                  <c:v>45176.15625</c:v>
                </c:pt>
                <c:pt idx="50734">
                  <c:v>45176.159722222219</c:v>
                </c:pt>
                <c:pt idx="50735">
                  <c:v>45176.163194444445</c:v>
                </c:pt>
                <c:pt idx="50736">
                  <c:v>45176.166666666664</c:v>
                </c:pt>
                <c:pt idx="50737">
                  <c:v>45176.170138888891</c:v>
                </c:pt>
                <c:pt idx="50738">
                  <c:v>45176.173611111109</c:v>
                </c:pt>
                <c:pt idx="50739">
                  <c:v>45176.177083333336</c:v>
                </c:pt>
                <c:pt idx="50740">
                  <c:v>45176.180555555555</c:v>
                </c:pt>
                <c:pt idx="50741">
                  <c:v>45176.184027777781</c:v>
                </c:pt>
                <c:pt idx="50742">
                  <c:v>45176.1875</c:v>
                </c:pt>
                <c:pt idx="50743">
                  <c:v>45176.190972222219</c:v>
                </c:pt>
                <c:pt idx="50744">
                  <c:v>45176.194444444445</c:v>
                </c:pt>
                <c:pt idx="50745">
                  <c:v>45176.197916666664</c:v>
                </c:pt>
                <c:pt idx="50746">
                  <c:v>45176.201388888891</c:v>
                </c:pt>
                <c:pt idx="50747">
                  <c:v>45176.204861111109</c:v>
                </c:pt>
                <c:pt idx="50748">
                  <c:v>45176.208333333336</c:v>
                </c:pt>
                <c:pt idx="50749">
                  <c:v>45176.211805555555</c:v>
                </c:pt>
                <c:pt idx="50750">
                  <c:v>45176.215277777781</c:v>
                </c:pt>
                <c:pt idx="50751">
                  <c:v>45176.21875</c:v>
                </c:pt>
                <c:pt idx="50752">
                  <c:v>45176.222222222219</c:v>
                </c:pt>
                <c:pt idx="50753">
                  <c:v>45176.225694444445</c:v>
                </c:pt>
                <c:pt idx="50754">
                  <c:v>45176.229166666664</c:v>
                </c:pt>
                <c:pt idx="50755">
                  <c:v>45176.232638888891</c:v>
                </c:pt>
                <c:pt idx="50756">
                  <c:v>45176.236111111109</c:v>
                </c:pt>
                <c:pt idx="50757">
                  <c:v>45176.239583333336</c:v>
                </c:pt>
                <c:pt idx="50758">
                  <c:v>45176.243055555555</c:v>
                </c:pt>
                <c:pt idx="50759">
                  <c:v>45176.246527777781</c:v>
                </c:pt>
                <c:pt idx="50760">
                  <c:v>45176.25</c:v>
                </c:pt>
                <c:pt idx="50761">
                  <c:v>45176.253472222219</c:v>
                </c:pt>
                <c:pt idx="50762">
                  <c:v>45176.256944444445</c:v>
                </c:pt>
                <c:pt idx="50763">
                  <c:v>45176.260416666664</c:v>
                </c:pt>
                <c:pt idx="50764">
                  <c:v>45176.263888888891</c:v>
                </c:pt>
                <c:pt idx="50765">
                  <c:v>45176.267361111109</c:v>
                </c:pt>
                <c:pt idx="50766">
                  <c:v>45176.270833333336</c:v>
                </c:pt>
                <c:pt idx="50767">
                  <c:v>45176.274305555555</c:v>
                </c:pt>
                <c:pt idx="50768">
                  <c:v>45176.277777777781</c:v>
                </c:pt>
                <c:pt idx="50769">
                  <c:v>45176.28125</c:v>
                </c:pt>
                <c:pt idx="50770">
                  <c:v>45176.284722222219</c:v>
                </c:pt>
                <c:pt idx="50771">
                  <c:v>45176.288194444445</c:v>
                </c:pt>
                <c:pt idx="50772">
                  <c:v>45176.291666666664</c:v>
                </c:pt>
                <c:pt idx="50773">
                  <c:v>45176.295138888891</c:v>
                </c:pt>
                <c:pt idx="50774">
                  <c:v>45176.298611111109</c:v>
                </c:pt>
                <c:pt idx="50775">
                  <c:v>45176.302083333336</c:v>
                </c:pt>
                <c:pt idx="50776">
                  <c:v>45176.305555555555</c:v>
                </c:pt>
                <c:pt idx="50777">
                  <c:v>45176.309027777781</c:v>
                </c:pt>
                <c:pt idx="50778">
                  <c:v>45176.3125</c:v>
                </c:pt>
                <c:pt idx="50779">
                  <c:v>45176.315972222219</c:v>
                </c:pt>
                <c:pt idx="50780">
                  <c:v>45176.319444444445</c:v>
                </c:pt>
                <c:pt idx="50781">
                  <c:v>45176.322916666664</c:v>
                </c:pt>
                <c:pt idx="50782">
                  <c:v>45176.326388888891</c:v>
                </c:pt>
                <c:pt idx="50783">
                  <c:v>45176.329861111109</c:v>
                </c:pt>
                <c:pt idx="50784">
                  <c:v>45176.333333333336</c:v>
                </c:pt>
                <c:pt idx="50785">
                  <c:v>45176.336805555555</c:v>
                </c:pt>
                <c:pt idx="50786">
                  <c:v>45176.340277777781</c:v>
                </c:pt>
                <c:pt idx="50787">
                  <c:v>45176.34375</c:v>
                </c:pt>
                <c:pt idx="50788">
                  <c:v>45176.347222222219</c:v>
                </c:pt>
                <c:pt idx="50789">
                  <c:v>45176.350694444445</c:v>
                </c:pt>
                <c:pt idx="50790">
                  <c:v>45176.354166666664</c:v>
                </c:pt>
                <c:pt idx="50791">
                  <c:v>45176.357638888891</c:v>
                </c:pt>
                <c:pt idx="50792">
                  <c:v>45176.361111111109</c:v>
                </c:pt>
                <c:pt idx="50793">
                  <c:v>45176.364583333336</c:v>
                </c:pt>
                <c:pt idx="50794">
                  <c:v>45176.368055555555</c:v>
                </c:pt>
                <c:pt idx="50795">
                  <c:v>45176.371527777781</c:v>
                </c:pt>
                <c:pt idx="50796">
                  <c:v>45176.375</c:v>
                </c:pt>
                <c:pt idx="50797">
                  <c:v>45176.378472222219</c:v>
                </c:pt>
                <c:pt idx="50798">
                  <c:v>45176.381944444445</c:v>
                </c:pt>
                <c:pt idx="50799">
                  <c:v>45176.385416666664</c:v>
                </c:pt>
                <c:pt idx="50800">
                  <c:v>45176.388888888891</c:v>
                </c:pt>
                <c:pt idx="50801">
                  <c:v>45176.392361111109</c:v>
                </c:pt>
                <c:pt idx="50802">
                  <c:v>45176.395833333336</c:v>
                </c:pt>
                <c:pt idx="50803">
                  <c:v>45176.399305555555</c:v>
                </c:pt>
                <c:pt idx="50804">
                  <c:v>45176.402777777781</c:v>
                </c:pt>
                <c:pt idx="50805">
                  <c:v>45176.40625</c:v>
                </c:pt>
                <c:pt idx="50806">
                  <c:v>45176.409722222219</c:v>
                </c:pt>
                <c:pt idx="50807">
                  <c:v>45176.413194444445</c:v>
                </c:pt>
                <c:pt idx="50808">
                  <c:v>45176.416666666664</c:v>
                </c:pt>
                <c:pt idx="50809">
                  <c:v>45176.420138888891</c:v>
                </c:pt>
                <c:pt idx="50810">
                  <c:v>45176.423611111109</c:v>
                </c:pt>
                <c:pt idx="50811">
                  <c:v>45176.427083333336</c:v>
                </c:pt>
                <c:pt idx="50812">
                  <c:v>45176.430555555555</c:v>
                </c:pt>
                <c:pt idx="50813">
                  <c:v>45176.434027777781</c:v>
                </c:pt>
                <c:pt idx="50814">
                  <c:v>45176.4375</c:v>
                </c:pt>
                <c:pt idx="50815">
                  <c:v>45176.440972222219</c:v>
                </c:pt>
                <c:pt idx="50816">
                  <c:v>45176.444444444445</c:v>
                </c:pt>
                <c:pt idx="50817">
                  <c:v>45176.447916666664</c:v>
                </c:pt>
                <c:pt idx="50818">
                  <c:v>45176.451388888891</c:v>
                </c:pt>
                <c:pt idx="50819">
                  <c:v>45176.454861111109</c:v>
                </c:pt>
                <c:pt idx="50820">
                  <c:v>45176.458333333336</c:v>
                </c:pt>
                <c:pt idx="50821">
                  <c:v>45176.461805555555</c:v>
                </c:pt>
                <c:pt idx="50822">
                  <c:v>45176.465277777781</c:v>
                </c:pt>
                <c:pt idx="50823">
                  <c:v>45176.46875</c:v>
                </c:pt>
                <c:pt idx="50824">
                  <c:v>45176.472222222219</c:v>
                </c:pt>
                <c:pt idx="50825">
                  <c:v>45176.475694444445</c:v>
                </c:pt>
                <c:pt idx="50826">
                  <c:v>45176.479166666664</c:v>
                </c:pt>
                <c:pt idx="50827">
                  <c:v>45176.482638888891</c:v>
                </c:pt>
                <c:pt idx="50828">
                  <c:v>45176.486111111109</c:v>
                </c:pt>
                <c:pt idx="50829">
                  <c:v>45176.489583333336</c:v>
                </c:pt>
                <c:pt idx="50830">
                  <c:v>45176.493055555555</c:v>
                </c:pt>
                <c:pt idx="50831">
                  <c:v>45176.496527777781</c:v>
                </c:pt>
                <c:pt idx="50832">
                  <c:v>45176.5</c:v>
                </c:pt>
                <c:pt idx="50833">
                  <c:v>45176.503472222219</c:v>
                </c:pt>
                <c:pt idx="50834">
                  <c:v>45176.506944444445</c:v>
                </c:pt>
                <c:pt idx="50835">
                  <c:v>45176.510416666664</c:v>
                </c:pt>
                <c:pt idx="50836">
                  <c:v>45176.513888888891</c:v>
                </c:pt>
                <c:pt idx="50837">
                  <c:v>45176.517361111109</c:v>
                </c:pt>
                <c:pt idx="50838">
                  <c:v>45176.520833333336</c:v>
                </c:pt>
                <c:pt idx="50839">
                  <c:v>45176.524305555555</c:v>
                </c:pt>
                <c:pt idx="50840">
                  <c:v>45176.527777777781</c:v>
                </c:pt>
                <c:pt idx="50841">
                  <c:v>45176.53125</c:v>
                </c:pt>
                <c:pt idx="50842">
                  <c:v>45176.534722222219</c:v>
                </c:pt>
                <c:pt idx="50843">
                  <c:v>45176.538194444445</c:v>
                </c:pt>
                <c:pt idx="50844">
                  <c:v>45176.541666666664</c:v>
                </c:pt>
                <c:pt idx="50845">
                  <c:v>45176.545138888891</c:v>
                </c:pt>
                <c:pt idx="50846">
                  <c:v>45176.548611111109</c:v>
                </c:pt>
                <c:pt idx="50847">
                  <c:v>45176.552083333336</c:v>
                </c:pt>
                <c:pt idx="50848">
                  <c:v>45176.555555555555</c:v>
                </c:pt>
                <c:pt idx="50849">
                  <c:v>45176.559027777781</c:v>
                </c:pt>
                <c:pt idx="50850">
                  <c:v>45176.5625</c:v>
                </c:pt>
                <c:pt idx="50851">
                  <c:v>45176.565972222219</c:v>
                </c:pt>
                <c:pt idx="50852">
                  <c:v>45176.569444444445</c:v>
                </c:pt>
                <c:pt idx="50853">
                  <c:v>45176.572916666664</c:v>
                </c:pt>
                <c:pt idx="50854">
                  <c:v>45176.576388888891</c:v>
                </c:pt>
                <c:pt idx="50855">
                  <c:v>45176.579861111109</c:v>
                </c:pt>
                <c:pt idx="50856">
                  <c:v>45176.583333333336</c:v>
                </c:pt>
                <c:pt idx="50857">
                  <c:v>45176.586805555555</c:v>
                </c:pt>
                <c:pt idx="50858">
                  <c:v>45176.590277777781</c:v>
                </c:pt>
                <c:pt idx="50859">
                  <c:v>45176.59375</c:v>
                </c:pt>
                <c:pt idx="50860">
                  <c:v>45176.597222222219</c:v>
                </c:pt>
                <c:pt idx="50861">
                  <c:v>45176.600694444445</c:v>
                </c:pt>
                <c:pt idx="50862">
                  <c:v>45176.604166666664</c:v>
                </c:pt>
                <c:pt idx="50863">
                  <c:v>45176.607638888891</c:v>
                </c:pt>
                <c:pt idx="50864">
                  <c:v>45176.611111111109</c:v>
                </c:pt>
                <c:pt idx="50865">
                  <c:v>45176.614583333336</c:v>
                </c:pt>
                <c:pt idx="50866">
                  <c:v>45176.618055555555</c:v>
                </c:pt>
                <c:pt idx="50867">
                  <c:v>45176.621527777781</c:v>
                </c:pt>
                <c:pt idx="50868">
                  <c:v>45176.625</c:v>
                </c:pt>
                <c:pt idx="50869">
                  <c:v>45176.628472222219</c:v>
                </c:pt>
                <c:pt idx="50870">
                  <c:v>45176.631944444445</c:v>
                </c:pt>
                <c:pt idx="50871">
                  <c:v>45176.635416666664</c:v>
                </c:pt>
                <c:pt idx="50872">
                  <c:v>45176.638888888891</c:v>
                </c:pt>
                <c:pt idx="50873">
                  <c:v>45176.642361111109</c:v>
                </c:pt>
                <c:pt idx="50874">
                  <c:v>45176.645833333336</c:v>
                </c:pt>
                <c:pt idx="50875">
                  <c:v>45176.649305555555</c:v>
                </c:pt>
                <c:pt idx="50876">
                  <c:v>45176.652777777781</c:v>
                </c:pt>
                <c:pt idx="50877">
                  <c:v>45176.65625</c:v>
                </c:pt>
                <c:pt idx="50878">
                  <c:v>45176.659722222219</c:v>
                </c:pt>
                <c:pt idx="50879">
                  <c:v>45176.663194444445</c:v>
                </c:pt>
                <c:pt idx="50880">
                  <c:v>45176.666666666664</c:v>
                </c:pt>
                <c:pt idx="50881">
                  <c:v>45176.670138888891</c:v>
                </c:pt>
                <c:pt idx="50882">
                  <c:v>45176.673611111109</c:v>
                </c:pt>
                <c:pt idx="50883">
                  <c:v>45176.677083333336</c:v>
                </c:pt>
                <c:pt idx="50884">
                  <c:v>45176.680555555555</c:v>
                </c:pt>
                <c:pt idx="50885">
                  <c:v>45176.684027777781</c:v>
                </c:pt>
                <c:pt idx="50886">
                  <c:v>45176.6875</c:v>
                </c:pt>
                <c:pt idx="50887">
                  <c:v>45176.690972222219</c:v>
                </c:pt>
                <c:pt idx="50888">
                  <c:v>45176.694444444445</c:v>
                </c:pt>
                <c:pt idx="50889">
                  <c:v>45176.697916666664</c:v>
                </c:pt>
                <c:pt idx="50890">
                  <c:v>45176.701388888891</c:v>
                </c:pt>
                <c:pt idx="50891">
                  <c:v>45176.704861111109</c:v>
                </c:pt>
                <c:pt idx="50892">
                  <c:v>45176.708333333336</c:v>
                </c:pt>
                <c:pt idx="50893">
                  <c:v>45176.711805555555</c:v>
                </c:pt>
                <c:pt idx="50894">
                  <c:v>45176.715277777781</c:v>
                </c:pt>
                <c:pt idx="50895">
                  <c:v>45176.71875</c:v>
                </c:pt>
                <c:pt idx="50896">
                  <c:v>45176.722222222219</c:v>
                </c:pt>
                <c:pt idx="50897">
                  <c:v>45176.725694444445</c:v>
                </c:pt>
                <c:pt idx="50898">
                  <c:v>45176.729166666664</c:v>
                </c:pt>
                <c:pt idx="50899">
                  <c:v>45176.732638888891</c:v>
                </c:pt>
                <c:pt idx="50900">
                  <c:v>45176.736111111109</c:v>
                </c:pt>
                <c:pt idx="50901">
                  <c:v>45176.739583333336</c:v>
                </c:pt>
                <c:pt idx="50902">
                  <c:v>45176.743055555555</c:v>
                </c:pt>
                <c:pt idx="50903">
                  <c:v>45176.746527777781</c:v>
                </c:pt>
                <c:pt idx="50904">
                  <c:v>45176.75</c:v>
                </c:pt>
                <c:pt idx="50905">
                  <c:v>45176.753472222219</c:v>
                </c:pt>
                <c:pt idx="50906">
                  <c:v>45176.756944444445</c:v>
                </c:pt>
                <c:pt idx="50907">
                  <c:v>45176.760416666664</c:v>
                </c:pt>
                <c:pt idx="50908">
                  <c:v>45176.763888888891</c:v>
                </c:pt>
                <c:pt idx="50909">
                  <c:v>45176.767361111109</c:v>
                </c:pt>
                <c:pt idx="50910">
                  <c:v>45176.770833333336</c:v>
                </c:pt>
                <c:pt idx="50911">
                  <c:v>45176.774305555555</c:v>
                </c:pt>
                <c:pt idx="50912">
                  <c:v>45176.777777777781</c:v>
                </c:pt>
                <c:pt idx="50913">
                  <c:v>45176.78125</c:v>
                </c:pt>
                <c:pt idx="50914">
                  <c:v>45176.784722222219</c:v>
                </c:pt>
                <c:pt idx="50915">
                  <c:v>45176.788194444445</c:v>
                </c:pt>
                <c:pt idx="50916">
                  <c:v>45176.791666666664</c:v>
                </c:pt>
                <c:pt idx="50917">
                  <c:v>45176.795138888891</c:v>
                </c:pt>
                <c:pt idx="50918">
                  <c:v>45176.798611111109</c:v>
                </c:pt>
                <c:pt idx="50919">
                  <c:v>45176.802083333336</c:v>
                </c:pt>
                <c:pt idx="50920">
                  <c:v>45176.805555555555</c:v>
                </c:pt>
                <c:pt idx="50921">
                  <c:v>45176.809027777781</c:v>
                </c:pt>
                <c:pt idx="50922">
                  <c:v>45176.8125</c:v>
                </c:pt>
                <c:pt idx="50923">
                  <c:v>45176.815972222219</c:v>
                </c:pt>
                <c:pt idx="50924">
                  <c:v>45176.819444444445</c:v>
                </c:pt>
                <c:pt idx="50925">
                  <c:v>45176.822916666664</c:v>
                </c:pt>
                <c:pt idx="50926">
                  <c:v>45176.826388888891</c:v>
                </c:pt>
                <c:pt idx="50927">
                  <c:v>45176.829861111109</c:v>
                </c:pt>
                <c:pt idx="50928">
                  <c:v>45176.833333333336</c:v>
                </c:pt>
                <c:pt idx="50929">
                  <c:v>45176.836805555555</c:v>
                </c:pt>
                <c:pt idx="50930">
                  <c:v>45176.840277777781</c:v>
                </c:pt>
                <c:pt idx="50931">
                  <c:v>45176.84375</c:v>
                </c:pt>
                <c:pt idx="50932">
                  <c:v>45176.847222222219</c:v>
                </c:pt>
                <c:pt idx="50933">
                  <c:v>45176.850694444445</c:v>
                </c:pt>
                <c:pt idx="50934">
                  <c:v>45176.854166666664</c:v>
                </c:pt>
                <c:pt idx="50935">
                  <c:v>45176.857638888891</c:v>
                </c:pt>
                <c:pt idx="50936">
                  <c:v>45176.861111111109</c:v>
                </c:pt>
                <c:pt idx="50937">
                  <c:v>45176.864583333336</c:v>
                </c:pt>
                <c:pt idx="50938">
                  <c:v>45176.868055555555</c:v>
                </c:pt>
                <c:pt idx="50939">
                  <c:v>45176.871527777781</c:v>
                </c:pt>
                <c:pt idx="50940">
                  <c:v>45176.875</c:v>
                </c:pt>
                <c:pt idx="50941">
                  <c:v>45176.878472222219</c:v>
                </c:pt>
                <c:pt idx="50942">
                  <c:v>45176.881944444445</c:v>
                </c:pt>
                <c:pt idx="50943">
                  <c:v>45176.885416666664</c:v>
                </c:pt>
                <c:pt idx="50944">
                  <c:v>45176.888888888891</c:v>
                </c:pt>
                <c:pt idx="50945">
                  <c:v>45176.892361111109</c:v>
                </c:pt>
                <c:pt idx="50946">
                  <c:v>45176.895833333336</c:v>
                </c:pt>
                <c:pt idx="50947">
                  <c:v>45176.899305555555</c:v>
                </c:pt>
                <c:pt idx="50948">
                  <c:v>45176.902777777781</c:v>
                </c:pt>
                <c:pt idx="50949">
                  <c:v>45176.90625</c:v>
                </c:pt>
                <c:pt idx="50950">
                  <c:v>45176.909722222219</c:v>
                </c:pt>
                <c:pt idx="50951">
                  <c:v>45176.913194444445</c:v>
                </c:pt>
                <c:pt idx="50952">
                  <c:v>45176.916666666664</c:v>
                </c:pt>
                <c:pt idx="50953">
                  <c:v>45176.920138888891</c:v>
                </c:pt>
                <c:pt idx="50954">
                  <c:v>45176.923611111109</c:v>
                </c:pt>
                <c:pt idx="50955">
                  <c:v>45176.927083333336</c:v>
                </c:pt>
                <c:pt idx="50956">
                  <c:v>45176.930555555555</c:v>
                </c:pt>
                <c:pt idx="50957">
                  <c:v>45176.934027777781</c:v>
                </c:pt>
                <c:pt idx="50958">
                  <c:v>45176.9375</c:v>
                </c:pt>
                <c:pt idx="50959">
                  <c:v>45176.940972222219</c:v>
                </c:pt>
                <c:pt idx="50960">
                  <c:v>45176.944444444445</c:v>
                </c:pt>
                <c:pt idx="50961">
                  <c:v>45176.947916666664</c:v>
                </c:pt>
                <c:pt idx="50962">
                  <c:v>45176.951388888891</c:v>
                </c:pt>
                <c:pt idx="50963">
                  <c:v>45176.954861111109</c:v>
                </c:pt>
                <c:pt idx="50964">
                  <c:v>45176.958333333336</c:v>
                </c:pt>
                <c:pt idx="50965">
                  <c:v>45176.961805555555</c:v>
                </c:pt>
                <c:pt idx="50966">
                  <c:v>45176.965277777781</c:v>
                </c:pt>
                <c:pt idx="50967">
                  <c:v>45176.96875</c:v>
                </c:pt>
                <c:pt idx="50968">
                  <c:v>45176.972222222219</c:v>
                </c:pt>
                <c:pt idx="50969">
                  <c:v>45176.975694444445</c:v>
                </c:pt>
                <c:pt idx="50970">
                  <c:v>45176.979166666664</c:v>
                </c:pt>
                <c:pt idx="50971">
                  <c:v>45176.982638888891</c:v>
                </c:pt>
                <c:pt idx="50972">
                  <c:v>45176.986111111109</c:v>
                </c:pt>
                <c:pt idx="50973">
                  <c:v>45176.989583333336</c:v>
                </c:pt>
                <c:pt idx="50974">
                  <c:v>45176.993055555555</c:v>
                </c:pt>
                <c:pt idx="50975">
                  <c:v>45176.996527777781</c:v>
                </c:pt>
                <c:pt idx="50976">
                  <c:v>45177</c:v>
                </c:pt>
                <c:pt idx="50977">
                  <c:v>45177.003472222219</c:v>
                </c:pt>
                <c:pt idx="50978">
                  <c:v>45177.006944444445</c:v>
                </c:pt>
                <c:pt idx="50979">
                  <c:v>45177.010416666664</c:v>
                </c:pt>
                <c:pt idx="50980">
                  <c:v>45177.013888888891</c:v>
                </c:pt>
                <c:pt idx="50981">
                  <c:v>45177.017361111109</c:v>
                </c:pt>
                <c:pt idx="50982">
                  <c:v>45177.020833333336</c:v>
                </c:pt>
                <c:pt idx="50983">
                  <c:v>45177.024305555555</c:v>
                </c:pt>
                <c:pt idx="50984">
                  <c:v>45177.027777777781</c:v>
                </c:pt>
                <c:pt idx="50985">
                  <c:v>45177.03125</c:v>
                </c:pt>
                <c:pt idx="50986">
                  <c:v>45177.034722222219</c:v>
                </c:pt>
                <c:pt idx="50987">
                  <c:v>45177.038194444445</c:v>
                </c:pt>
                <c:pt idx="50988">
                  <c:v>45177.041666666664</c:v>
                </c:pt>
                <c:pt idx="50989">
                  <c:v>45177.045138888891</c:v>
                </c:pt>
                <c:pt idx="50990">
                  <c:v>45177.048611111109</c:v>
                </c:pt>
                <c:pt idx="50991">
                  <c:v>45177.052083333336</c:v>
                </c:pt>
                <c:pt idx="50992">
                  <c:v>45177.055555555555</c:v>
                </c:pt>
                <c:pt idx="50993">
                  <c:v>45177.059027777781</c:v>
                </c:pt>
                <c:pt idx="50994">
                  <c:v>45177.0625</c:v>
                </c:pt>
                <c:pt idx="50995">
                  <c:v>45177.065972222219</c:v>
                </c:pt>
                <c:pt idx="50996">
                  <c:v>45177.069444444445</c:v>
                </c:pt>
                <c:pt idx="50997">
                  <c:v>45177.072916666664</c:v>
                </c:pt>
                <c:pt idx="50998">
                  <c:v>45177.076388888891</c:v>
                </c:pt>
                <c:pt idx="50999">
                  <c:v>45177.079861111109</c:v>
                </c:pt>
                <c:pt idx="51000">
                  <c:v>45177.083333333336</c:v>
                </c:pt>
                <c:pt idx="51001">
                  <c:v>45177.086805555555</c:v>
                </c:pt>
                <c:pt idx="51002">
                  <c:v>45177.090277777781</c:v>
                </c:pt>
                <c:pt idx="51003">
                  <c:v>45177.09375</c:v>
                </c:pt>
                <c:pt idx="51004">
                  <c:v>45177.097222222219</c:v>
                </c:pt>
                <c:pt idx="51005">
                  <c:v>45177.100694444445</c:v>
                </c:pt>
                <c:pt idx="51006">
                  <c:v>45177.104166666664</c:v>
                </c:pt>
                <c:pt idx="51007">
                  <c:v>45177.107638888891</c:v>
                </c:pt>
                <c:pt idx="51008">
                  <c:v>45177.111111111109</c:v>
                </c:pt>
                <c:pt idx="51009">
                  <c:v>45177.114583333336</c:v>
                </c:pt>
                <c:pt idx="51010">
                  <c:v>45177.118055555555</c:v>
                </c:pt>
                <c:pt idx="51011">
                  <c:v>45177.121527777781</c:v>
                </c:pt>
                <c:pt idx="51012">
                  <c:v>45177.125</c:v>
                </c:pt>
                <c:pt idx="51013">
                  <c:v>45177.128472222219</c:v>
                </c:pt>
                <c:pt idx="51014">
                  <c:v>45177.131944444445</c:v>
                </c:pt>
                <c:pt idx="51015">
                  <c:v>45177.135416666664</c:v>
                </c:pt>
                <c:pt idx="51016">
                  <c:v>45177.138888888891</c:v>
                </c:pt>
                <c:pt idx="51017">
                  <c:v>45177.142361111109</c:v>
                </c:pt>
                <c:pt idx="51018">
                  <c:v>45177.145833333336</c:v>
                </c:pt>
                <c:pt idx="51019">
                  <c:v>45177.149305555555</c:v>
                </c:pt>
                <c:pt idx="51020">
                  <c:v>45177.152777777781</c:v>
                </c:pt>
                <c:pt idx="51021">
                  <c:v>45177.15625</c:v>
                </c:pt>
                <c:pt idx="51022">
                  <c:v>45177.159722222219</c:v>
                </c:pt>
                <c:pt idx="51023">
                  <c:v>45177.163194444445</c:v>
                </c:pt>
                <c:pt idx="51024">
                  <c:v>45177.166666666664</c:v>
                </c:pt>
                <c:pt idx="51025">
                  <c:v>45177.170138888891</c:v>
                </c:pt>
                <c:pt idx="51026">
                  <c:v>45177.173611111109</c:v>
                </c:pt>
                <c:pt idx="51027">
                  <c:v>45177.177083333336</c:v>
                </c:pt>
                <c:pt idx="51028">
                  <c:v>45177.180555555555</c:v>
                </c:pt>
                <c:pt idx="51029">
                  <c:v>45177.184027777781</c:v>
                </c:pt>
                <c:pt idx="51030">
                  <c:v>45177.1875</c:v>
                </c:pt>
                <c:pt idx="51031">
                  <c:v>45177.190972222219</c:v>
                </c:pt>
                <c:pt idx="51032">
                  <c:v>45177.194444444445</c:v>
                </c:pt>
                <c:pt idx="51033">
                  <c:v>45177.197916666664</c:v>
                </c:pt>
                <c:pt idx="51034">
                  <c:v>45177.201388888891</c:v>
                </c:pt>
                <c:pt idx="51035">
                  <c:v>45177.204861111109</c:v>
                </c:pt>
                <c:pt idx="51036">
                  <c:v>45177.208333333336</c:v>
                </c:pt>
                <c:pt idx="51037">
                  <c:v>45177.211805555555</c:v>
                </c:pt>
                <c:pt idx="51038">
                  <c:v>45177.215277777781</c:v>
                </c:pt>
                <c:pt idx="51039">
                  <c:v>45177.21875</c:v>
                </c:pt>
                <c:pt idx="51040">
                  <c:v>45177.222222222219</c:v>
                </c:pt>
                <c:pt idx="51041">
                  <c:v>45177.225694444445</c:v>
                </c:pt>
                <c:pt idx="51042">
                  <c:v>45177.229166666664</c:v>
                </c:pt>
                <c:pt idx="51043">
                  <c:v>45177.232638888891</c:v>
                </c:pt>
                <c:pt idx="51044">
                  <c:v>45177.236111111109</c:v>
                </c:pt>
                <c:pt idx="51045">
                  <c:v>45177.239583333336</c:v>
                </c:pt>
                <c:pt idx="51046">
                  <c:v>45177.243055555555</c:v>
                </c:pt>
                <c:pt idx="51047">
                  <c:v>45177.246527777781</c:v>
                </c:pt>
                <c:pt idx="51048">
                  <c:v>45177.25</c:v>
                </c:pt>
                <c:pt idx="51049">
                  <c:v>45177.253472222219</c:v>
                </c:pt>
                <c:pt idx="51050">
                  <c:v>45177.256944444445</c:v>
                </c:pt>
                <c:pt idx="51051">
                  <c:v>45177.260416666664</c:v>
                </c:pt>
                <c:pt idx="51052">
                  <c:v>45177.263888888891</c:v>
                </c:pt>
                <c:pt idx="51053">
                  <c:v>45177.267361111109</c:v>
                </c:pt>
                <c:pt idx="51054">
                  <c:v>45177.270833333336</c:v>
                </c:pt>
                <c:pt idx="51055">
                  <c:v>45177.274305555555</c:v>
                </c:pt>
                <c:pt idx="51056">
                  <c:v>45177.277777777781</c:v>
                </c:pt>
                <c:pt idx="51057">
                  <c:v>45177.28125</c:v>
                </c:pt>
                <c:pt idx="51058">
                  <c:v>45177.284722222219</c:v>
                </c:pt>
                <c:pt idx="51059">
                  <c:v>45177.288194444445</c:v>
                </c:pt>
                <c:pt idx="51060">
                  <c:v>45177.291666666664</c:v>
                </c:pt>
                <c:pt idx="51061">
                  <c:v>45177.295138888891</c:v>
                </c:pt>
                <c:pt idx="51062">
                  <c:v>45177.298611111109</c:v>
                </c:pt>
                <c:pt idx="51063">
                  <c:v>45177.302083333336</c:v>
                </c:pt>
                <c:pt idx="51064">
                  <c:v>45177.305555555555</c:v>
                </c:pt>
                <c:pt idx="51065">
                  <c:v>45177.309027777781</c:v>
                </c:pt>
                <c:pt idx="51066">
                  <c:v>45177.3125</c:v>
                </c:pt>
                <c:pt idx="51067">
                  <c:v>45177.315972222219</c:v>
                </c:pt>
                <c:pt idx="51068">
                  <c:v>45177.319444444445</c:v>
                </c:pt>
                <c:pt idx="51069">
                  <c:v>45177.322916666664</c:v>
                </c:pt>
                <c:pt idx="51070">
                  <c:v>45177.326388888891</c:v>
                </c:pt>
                <c:pt idx="51071">
                  <c:v>45177.329861111109</c:v>
                </c:pt>
                <c:pt idx="51072">
                  <c:v>45177.333333333336</c:v>
                </c:pt>
                <c:pt idx="51073">
                  <c:v>45177.336805555555</c:v>
                </c:pt>
                <c:pt idx="51074">
                  <c:v>45177.340277777781</c:v>
                </c:pt>
                <c:pt idx="51075">
                  <c:v>45177.34375</c:v>
                </c:pt>
                <c:pt idx="51076">
                  <c:v>45177.347222222219</c:v>
                </c:pt>
                <c:pt idx="51077">
                  <c:v>45177.350694444445</c:v>
                </c:pt>
                <c:pt idx="51078">
                  <c:v>45177.354166666664</c:v>
                </c:pt>
                <c:pt idx="51079">
                  <c:v>45177.357638888891</c:v>
                </c:pt>
                <c:pt idx="51080">
                  <c:v>45177.361111111109</c:v>
                </c:pt>
                <c:pt idx="51081">
                  <c:v>45177.364583333336</c:v>
                </c:pt>
                <c:pt idx="51082">
                  <c:v>45177.368055555555</c:v>
                </c:pt>
                <c:pt idx="51083">
                  <c:v>45177.371527777781</c:v>
                </c:pt>
                <c:pt idx="51084">
                  <c:v>45177.375</c:v>
                </c:pt>
                <c:pt idx="51085">
                  <c:v>45177.378472222219</c:v>
                </c:pt>
                <c:pt idx="51086">
                  <c:v>45177.381944444445</c:v>
                </c:pt>
                <c:pt idx="51087">
                  <c:v>45177.385416666664</c:v>
                </c:pt>
                <c:pt idx="51088">
                  <c:v>45177.388888888891</c:v>
                </c:pt>
                <c:pt idx="51089">
                  <c:v>45177.392361111109</c:v>
                </c:pt>
                <c:pt idx="51090">
                  <c:v>45177.395833333336</c:v>
                </c:pt>
                <c:pt idx="51091">
                  <c:v>45177.399305555555</c:v>
                </c:pt>
                <c:pt idx="51092">
                  <c:v>45177.402777777781</c:v>
                </c:pt>
                <c:pt idx="51093">
                  <c:v>45177.40625</c:v>
                </c:pt>
                <c:pt idx="51094">
                  <c:v>45177.409722222219</c:v>
                </c:pt>
                <c:pt idx="51095">
                  <c:v>45177.413194444445</c:v>
                </c:pt>
                <c:pt idx="51096">
                  <c:v>45177.416666666664</c:v>
                </c:pt>
                <c:pt idx="51097">
                  <c:v>45177.420138888891</c:v>
                </c:pt>
                <c:pt idx="51098">
                  <c:v>45177.423611111109</c:v>
                </c:pt>
                <c:pt idx="51099">
                  <c:v>45177.427083333336</c:v>
                </c:pt>
                <c:pt idx="51100">
                  <c:v>45177.430555555555</c:v>
                </c:pt>
                <c:pt idx="51101">
                  <c:v>45177.434027777781</c:v>
                </c:pt>
                <c:pt idx="51102">
                  <c:v>45177.4375</c:v>
                </c:pt>
                <c:pt idx="51103">
                  <c:v>45177.440972222219</c:v>
                </c:pt>
                <c:pt idx="51104">
                  <c:v>45177.444444444445</c:v>
                </c:pt>
                <c:pt idx="51105">
                  <c:v>45177.447916666664</c:v>
                </c:pt>
                <c:pt idx="51106">
                  <c:v>45177.451388888891</c:v>
                </c:pt>
                <c:pt idx="51107">
                  <c:v>45177.454861111109</c:v>
                </c:pt>
                <c:pt idx="51108">
                  <c:v>45177.458333333336</c:v>
                </c:pt>
                <c:pt idx="51109">
                  <c:v>45177.461805555555</c:v>
                </c:pt>
                <c:pt idx="51110">
                  <c:v>45177.465277777781</c:v>
                </c:pt>
                <c:pt idx="51111">
                  <c:v>45177.46875</c:v>
                </c:pt>
                <c:pt idx="51112">
                  <c:v>45177.472222222219</c:v>
                </c:pt>
                <c:pt idx="51113">
                  <c:v>45177.475694444445</c:v>
                </c:pt>
                <c:pt idx="51114">
                  <c:v>45177.479166666664</c:v>
                </c:pt>
                <c:pt idx="51115">
                  <c:v>45177.482638888891</c:v>
                </c:pt>
                <c:pt idx="51116">
                  <c:v>45177.486111111109</c:v>
                </c:pt>
                <c:pt idx="51117">
                  <c:v>45177.489583333336</c:v>
                </c:pt>
                <c:pt idx="51118">
                  <c:v>45177.493055555555</c:v>
                </c:pt>
                <c:pt idx="51119">
                  <c:v>45177.496527777781</c:v>
                </c:pt>
                <c:pt idx="51120">
                  <c:v>45177.5</c:v>
                </c:pt>
                <c:pt idx="51121">
                  <c:v>45177.503472222219</c:v>
                </c:pt>
                <c:pt idx="51122">
                  <c:v>45177.506944444445</c:v>
                </c:pt>
                <c:pt idx="51123">
                  <c:v>45177.510416666664</c:v>
                </c:pt>
                <c:pt idx="51124">
                  <c:v>45177.513888888891</c:v>
                </c:pt>
                <c:pt idx="51125">
                  <c:v>45177.517361111109</c:v>
                </c:pt>
                <c:pt idx="51126">
                  <c:v>45177.520833333336</c:v>
                </c:pt>
                <c:pt idx="51127">
                  <c:v>45177.524305555555</c:v>
                </c:pt>
                <c:pt idx="51128">
                  <c:v>45177.527777777781</c:v>
                </c:pt>
                <c:pt idx="51129">
                  <c:v>45177.53125</c:v>
                </c:pt>
                <c:pt idx="51130">
                  <c:v>45177.534722222219</c:v>
                </c:pt>
                <c:pt idx="51131">
                  <c:v>45177.538194444445</c:v>
                </c:pt>
                <c:pt idx="51132">
                  <c:v>45177.541666666664</c:v>
                </c:pt>
                <c:pt idx="51133">
                  <c:v>45177.545138888891</c:v>
                </c:pt>
                <c:pt idx="51134">
                  <c:v>45177.548611111109</c:v>
                </c:pt>
                <c:pt idx="51135">
                  <c:v>45177.552083333336</c:v>
                </c:pt>
                <c:pt idx="51136">
                  <c:v>45177.555555555555</c:v>
                </c:pt>
                <c:pt idx="51137">
                  <c:v>45177.559027777781</c:v>
                </c:pt>
                <c:pt idx="51138">
                  <c:v>45177.5625</c:v>
                </c:pt>
                <c:pt idx="51139">
                  <c:v>45177.565972222219</c:v>
                </c:pt>
                <c:pt idx="51140">
                  <c:v>45177.569444444445</c:v>
                </c:pt>
                <c:pt idx="51141">
                  <c:v>45177.572916666664</c:v>
                </c:pt>
                <c:pt idx="51142">
                  <c:v>45177.576388888891</c:v>
                </c:pt>
                <c:pt idx="51143">
                  <c:v>45177.579861111109</c:v>
                </c:pt>
                <c:pt idx="51144">
                  <c:v>45177.583333333336</c:v>
                </c:pt>
                <c:pt idx="51145">
                  <c:v>45177.586805555555</c:v>
                </c:pt>
                <c:pt idx="51146">
                  <c:v>45177.590277777781</c:v>
                </c:pt>
                <c:pt idx="51147">
                  <c:v>45177.59375</c:v>
                </c:pt>
                <c:pt idx="51148">
                  <c:v>45177.597222222219</c:v>
                </c:pt>
                <c:pt idx="51149">
                  <c:v>45177.600694444445</c:v>
                </c:pt>
                <c:pt idx="51150">
                  <c:v>45177.604166666664</c:v>
                </c:pt>
                <c:pt idx="51151">
                  <c:v>45177.607638888891</c:v>
                </c:pt>
                <c:pt idx="51152">
                  <c:v>45177.611111111109</c:v>
                </c:pt>
                <c:pt idx="51153">
                  <c:v>45177.614583333336</c:v>
                </c:pt>
                <c:pt idx="51154">
                  <c:v>45177.618055555555</c:v>
                </c:pt>
                <c:pt idx="51155">
                  <c:v>45177.621527777781</c:v>
                </c:pt>
                <c:pt idx="51156">
                  <c:v>45177.625</c:v>
                </c:pt>
                <c:pt idx="51157">
                  <c:v>45177.628472222219</c:v>
                </c:pt>
                <c:pt idx="51158">
                  <c:v>45177.631944444445</c:v>
                </c:pt>
                <c:pt idx="51159">
                  <c:v>45177.635416666664</c:v>
                </c:pt>
                <c:pt idx="51160">
                  <c:v>45177.638888888891</c:v>
                </c:pt>
                <c:pt idx="51161">
                  <c:v>45177.642361111109</c:v>
                </c:pt>
                <c:pt idx="51162">
                  <c:v>45177.645833333336</c:v>
                </c:pt>
                <c:pt idx="51163">
                  <c:v>45177.649305555555</c:v>
                </c:pt>
                <c:pt idx="51164">
                  <c:v>45177.652777777781</c:v>
                </c:pt>
                <c:pt idx="51165">
                  <c:v>45177.65625</c:v>
                </c:pt>
                <c:pt idx="51166">
                  <c:v>45177.659722222219</c:v>
                </c:pt>
                <c:pt idx="51167">
                  <c:v>45177.663194444445</c:v>
                </c:pt>
                <c:pt idx="51168">
                  <c:v>45177.666666666664</c:v>
                </c:pt>
                <c:pt idx="51169">
                  <c:v>45177.670138888891</c:v>
                </c:pt>
                <c:pt idx="51170">
                  <c:v>45177.673611111109</c:v>
                </c:pt>
                <c:pt idx="51171">
                  <c:v>45177.677083333336</c:v>
                </c:pt>
                <c:pt idx="51172">
                  <c:v>45177.680555555555</c:v>
                </c:pt>
                <c:pt idx="51173">
                  <c:v>45177.684027777781</c:v>
                </c:pt>
                <c:pt idx="51174">
                  <c:v>45177.6875</c:v>
                </c:pt>
                <c:pt idx="51175">
                  <c:v>45177.690972222219</c:v>
                </c:pt>
                <c:pt idx="51176">
                  <c:v>45177.694444444445</c:v>
                </c:pt>
                <c:pt idx="51177">
                  <c:v>45177.697916666664</c:v>
                </c:pt>
                <c:pt idx="51178">
                  <c:v>45177.701388888891</c:v>
                </c:pt>
                <c:pt idx="51179">
                  <c:v>45177.704861111109</c:v>
                </c:pt>
                <c:pt idx="51180">
                  <c:v>45177.708333333336</c:v>
                </c:pt>
                <c:pt idx="51181">
                  <c:v>45177.711805555555</c:v>
                </c:pt>
                <c:pt idx="51182">
                  <c:v>45177.715277777781</c:v>
                </c:pt>
                <c:pt idx="51183">
                  <c:v>45177.71875</c:v>
                </c:pt>
                <c:pt idx="51184">
                  <c:v>45177.722222222219</c:v>
                </c:pt>
                <c:pt idx="51185">
                  <c:v>45177.725694444445</c:v>
                </c:pt>
                <c:pt idx="51186">
                  <c:v>45177.729166666664</c:v>
                </c:pt>
                <c:pt idx="51187">
                  <c:v>45177.732638888891</c:v>
                </c:pt>
                <c:pt idx="51188">
                  <c:v>45177.736111111109</c:v>
                </c:pt>
                <c:pt idx="51189">
                  <c:v>45177.739583333336</c:v>
                </c:pt>
                <c:pt idx="51190">
                  <c:v>45177.743055555555</c:v>
                </c:pt>
                <c:pt idx="51191">
                  <c:v>45177.746527777781</c:v>
                </c:pt>
                <c:pt idx="51192">
                  <c:v>45177.75</c:v>
                </c:pt>
                <c:pt idx="51193">
                  <c:v>45177.753472222219</c:v>
                </c:pt>
                <c:pt idx="51194">
                  <c:v>45177.756944444445</c:v>
                </c:pt>
                <c:pt idx="51195">
                  <c:v>45177.760416666664</c:v>
                </c:pt>
                <c:pt idx="51196">
                  <c:v>45177.763888888891</c:v>
                </c:pt>
                <c:pt idx="51197">
                  <c:v>45177.767361111109</c:v>
                </c:pt>
                <c:pt idx="51198">
                  <c:v>45177.770833333336</c:v>
                </c:pt>
                <c:pt idx="51199">
                  <c:v>45177.774305555555</c:v>
                </c:pt>
                <c:pt idx="51200">
                  <c:v>45177.777777777781</c:v>
                </c:pt>
                <c:pt idx="51201">
                  <c:v>45177.78125</c:v>
                </c:pt>
                <c:pt idx="51202">
                  <c:v>45177.784722222219</c:v>
                </c:pt>
                <c:pt idx="51203">
                  <c:v>45177.788194444445</c:v>
                </c:pt>
                <c:pt idx="51204">
                  <c:v>45177.791666666664</c:v>
                </c:pt>
                <c:pt idx="51205">
                  <c:v>45177.795138888891</c:v>
                </c:pt>
                <c:pt idx="51206">
                  <c:v>45177.798611111109</c:v>
                </c:pt>
                <c:pt idx="51207">
                  <c:v>45177.802083333336</c:v>
                </c:pt>
                <c:pt idx="51208">
                  <c:v>45177.805555555555</c:v>
                </c:pt>
                <c:pt idx="51209">
                  <c:v>45177.809027777781</c:v>
                </c:pt>
                <c:pt idx="51210">
                  <c:v>45177.8125</c:v>
                </c:pt>
                <c:pt idx="51211">
                  <c:v>45177.815972222219</c:v>
                </c:pt>
                <c:pt idx="51212">
                  <c:v>45177.819444444445</c:v>
                </c:pt>
                <c:pt idx="51213">
                  <c:v>45177.822916666664</c:v>
                </c:pt>
                <c:pt idx="51214">
                  <c:v>45177.826388888891</c:v>
                </c:pt>
                <c:pt idx="51215">
                  <c:v>45177.829861111109</c:v>
                </c:pt>
                <c:pt idx="51216">
                  <c:v>45177.833333333336</c:v>
                </c:pt>
                <c:pt idx="51217">
                  <c:v>45177.836805555555</c:v>
                </c:pt>
                <c:pt idx="51218">
                  <c:v>45177.840277777781</c:v>
                </c:pt>
                <c:pt idx="51219">
                  <c:v>45177.84375</c:v>
                </c:pt>
                <c:pt idx="51220">
                  <c:v>45177.847222222219</c:v>
                </c:pt>
                <c:pt idx="51221">
                  <c:v>45177.850694444445</c:v>
                </c:pt>
                <c:pt idx="51222">
                  <c:v>45177.854166666664</c:v>
                </c:pt>
                <c:pt idx="51223">
                  <c:v>45177.857638888891</c:v>
                </c:pt>
                <c:pt idx="51224">
                  <c:v>45177.861111111109</c:v>
                </c:pt>
                <c:pt idx="51225">
                  <c:v>45177.864583333336</c:v>
                </c:pt>
                <c:pt idx="51226">
                  <c:v>45177.868055555555</c:v>
                </c:pt>
                <c:pt idx="51227">
                  <c:v>45177.871527777781</c:v>
                </c:pt>
                <c:pt idx="51228">
                  <c:v>45177.875</c:v>
                </c:pt>
                <c:pt idx="51229">
                  <c:v>45177.878472222219</c:v>
                </c:pt>
                <c:pt idx="51230">
                  <c:v>45177.881944444445</c:v>
                </c:pt>
                <c:pt idx="51231">
                  <c:v>45177.885416666664</c:v>
                </c:pt>
                <c:pt idx="51232">
                  <c:v>45177.888888888891</c:v>
                </c:pt>
                <c:pt idx="51233">
                  <c:v>45177.892361111109</c:v>
                </c:pt>
                <c:pt idx="51234">
                  <c:v>45177.895833333336</c:v>
                </c:pt>
                <c:pt idx="51235">
                  <c:v>45177.899305555555</c:v>
                </c:pt>
                <c:pt idx="51236">
                  <c:v>45177.902777777781</c:v>
                </c:pt>
                <c:pt idx="51237">
                  <c:v>45177.90625</c:v>
                </c:pt>
                <c:pt idx="51238">
                  <c:v>45177.909722222219</c:v>
                </c:pt>
                <c:pt idx="51239">
                  <c:v>45177.913194444445</c:v>
                </c:pt>
                <c:pt idx="51240">
                  <c:v>45177.916666666664</c:v>
                </c:pt>
                <c:pt idx="51241">
                  <c:v>45177.920138888891</c:v>
                </c:pt>
                <c:pt idx="51242">
                  <c:v>45177.923611111109</c:v>
                </c:pt>
                <c:pt idx="51243">
                  <c:v>45177.927083333336</c:v>
                </c:pt>
                <c:pt idx="51244">
                  <c:v>45177.930555555555</c:v>
                </c:pt>
                <c:pt idx="51245">
                  <c:v>45177.934027777781</c:v>
                </c:pt>
                <c:pt idx="51246">
                  <c:v>45177.9375</c:v>
                </c:pt>
                <c:pt idx="51247">
                  <c:v>45177.940972222219</c:v>
                </c:pt>
                <c:pt idx="51248">
                  <c:v>45177.944444444445</c:v>
                </c:pt>
                <c:pt idx="51249">
                  <c:v>45177.947916666664</c:v>
                </c:pt>
                <c:pt idx="51250">
                  <c:v>45177.951388888891</c:v>
                </c:pt>
                <c:pt idx="51251">
                  <c:v>45177.954861111109</c:v>
                </c:pt>
                <c:pt idx="51252">
                  <c:v>45177.958333333336</c:v>
                </c:pt>
                <c:pt idx="51253">
                  <c:v>45177.961805555555</c:v>
                </c:pt>
                <c:pt idx="51254">
                  <c:v>45177.965277777781</c:v>
                </c:pt>
                <c:pt idx="51255">
                  <c:v>45177.96875</c:v>
                </c:pt>
                <c:pt idx="51256">
                  <c:v>45177.972222222219</c:v>
                </c:pt>
                <c:pt idx="51257">
                  <c:v>45177.975694444445</c:v>
                </c:pt>
                <c:pt idx="51258">
                  <c:v>45177.979166666664</c:v>
                </c:pt>
                <c:pt idx="51259">
                  <c:v>45177.982638888891</c:v>
                </c:pt>
                <c:pt idx="51260">
                  <c:v>45177.986111111109</c:v>
                </c:pt>
                <c:pt idx="51261">
                  <c:v>45177.989583333336</c:v>
                </c:pt>
                <c:pt idx="51262">
                  <c:v>45177.993055555555</c:v>
                </c:pt>
                <c:pt idx="51263">
                  <c:v>45177.996527777781</c:v>
                </c:pt>
                <c:pt idx="51264">
                  <c:v>45178</c:v>
                </c:pt>
                <c:pt idx="51265">
                  <c:v>45178.003472222219</c:v>
                </c:pt>
                <c:pt idx="51266">
                  <c:v>45178.006944444445</c:v>
                </c:pt>
                <c:pt idx="51267">
                  <c:v>45178.010416666664</c:v>
                </c:pt>
                <c:pt idx="51268">
                  <c:v>45178.013888888891</c:v>
                </c:pt>
                <c:pt idx="51269">
                  <c:v>45178.017361111109</c:v>
                </c:pt>
                <c:pt idx="51270">
                  <c:v>45178.020833333336</c:v>
                </c:pt>
                <c:pt idx="51271">
                  <c:v>45178.024305555555</c:v>
                </c:pt>
                <c:pt idx="51272">
                  <c:v>45178.027777777781</c:v>
                </c:pt>
                <c:pt idx="51273">
                  <c:v>45178.03125</c:v>
                </c:pt>
                <c:pt idx="51274">
                  <c:v>45178.034722222219</c:v>
                </c:pt>
                <c:pt idx="51275">
                  <c:v>45178.038194444445</c:v>
                </c:pt>
                <c:pt idx="51276">
                  <c:v>45178.041666666664</c:v>
                </c:pt>
                <c:pt idx="51277">
                  <c:v>45178.045138888891</c:v>
                </c:pt>
                <c:pt idx="51278">
                  <c:v>45178.048611111109</c:v>
                </c:pt>
                <c:pt idx="51279">
                  <c:v>45178.052083333336</c:v>
                </c:pt>
                <c:pt idx="51280">
                  <c:v>45178.055555555555</c:v>
                </c:pt>
                <c:pt idx="51281">
                  <c:v>45178.059027777781</c:v>
                </c:pt>
                <c:pt idx="51282">
                  <c:v>45178.0625</c:v>
                </c:pt>
                <c:pt idx="51283">
                  <c:v>45178.065972222219</c:v>
                </c:pt>
                <c:pt idx="51284">
                  <c:v>45178.069444444445</c:v>
                </c:pt>
                <c:pt idx="51285">
                  <c:v>45178.072916666664</c:v>
                </c:pt>
                <c:pt idx="51286">
                  <c:v>45178.076388888891</c:v>
                </c:pt>
                <c:pt idx="51287">
                  <c:v>45178.079861111109</c:v>
                </c:pt>
                <c:pt idx="51288">
                  <c:v>45178.083333333336</c:v>
                </c:pt>
                <c:pt idx="51289">
                  <c:v>45178.086805555555</c:v>
                </c:pt>
                <c:pt idx="51290">
                  <c:v>45178.090277777781</c:v>
                </c:pt>
                <c:pt idx="51291">
                  <c:v>45178.09375</c:v>
                </c:pt>
                <c:pt idx="51292">
                  <c:v>45178.097222222219</c:v>
                </c:pt>
                <c:pt idx="51293">
                  <c:v>45178.100694444445</c:v>
                </c:pt>
                <c:pt idx="51294">
                  <c:v>45178.104166666664</c:v>
                </c:pt>
                <c:pt idx="51295">
                  <c:v>45178.107638888891</c:v>
                </c:pt>
                <c:pt idx="51296">
                  <c:v>45178.111111111109</c:v>
                </c:pt>
                <c:pt idx="51297">
                  <c:v>45178.114583333336</c:v>
                </c:pt>
                <c:pt idx="51298">
                  <c:v>45178.118055555555</c:v>
                </c:pt>
                <c:pt idx="51299">
                  <c:v>45178.121527777781</c:v>
                </c:pt>
                <c:pt idx="51300">
                  <c:v>45178.125</c:v>
                </c:pt>
                <c:pt idx="51301">
                  <c:v>45178.128472222219</c:v>
                </c:pt>
                <c:pt idx="51302">
                  <c:v>45178.131944444445</c:v>
                </c:pt>
                <c:pt idx="51303">
                  <c:v>45178.135416666664</c:v>
                </c:pt>
                <c:pt idx="51304">
                  <c:v>45178.138888888891</c:v>
                </c:pt>
                <c:pt idx="51305">
                  <c:v>45178.142361111109</c:v>
                </c:pt>
                <c:pt idx="51306">
                  <c:v>45178.145833333336</c:v>
                </c:pt>
                <c:pt idx="51307">
                  <c:v>45178.149305555555</c:v>
                </c:pt>
                <c:pt idx="51308">
                  <c:v>45178.152777777781</c:v>
                </c:pt>
                <c:pt idx="51309">
                  <c:v>45178.15625</c:v>
                </c:pt>
                <c:pt idx="51310">
                  <c:v>45178.159722222219</c:v>
                </c:pt>
                <c:pt idx="51311">
                  <c:v>45178.163194444445</c:v>
                </c:pt>
                <c:pt idx="51312">
                  <c:v>45178.166666666664</c:v>
                </c:pt>
                <c:pt idx="51313">
                  <c:v>45178.170138888891</c:v>
                </c:pt>
                <c:pt idx="51314">
                  <c:v>45178.173611111109</c:v>
                </c:pt>
                <c:pt idx="51315">
                  <c:v>45178.177083333336</c:v>
                </c:pt>
                <c:pt idx="51316">
                  <c:v>45178.180555555555</c:v>
                </c:pt>
                <c:pt idx="51317">
                  <c:v>45178.184027777781</c:v>
                </c:pt>
                <c:pt idx="51318">
                  <c:v>45178.1875</c:v>
                </c:pt>
                <c:pt idx="51319">
                  <c:v>45178.190972222219</c:v>
                </c:pt>
                <c:pt idx="51320">
                  <c:v>45178.194444444445</c:v>
                </c:pt>
                <c:pt idx="51321">
                  <c:v>45178.197916666664</c:v>
                </c:pt>
                <c:pt idx="51322">
                  <c:v>45178.201388888891</c:v>
                </c:pt>
                <c:pt idx="51323">
                  <c:v>45178.204861111109</c:v>
                </c:pt>
                <c:pt idx="51324">
                  <c:v>45178.208333333336</c:v>
                </c:pt>
                <c:pt idx="51325">
                  <c:v>45178.211805555555</c:v>
                </c:pt>
                <c:pt idx="51326">
                  <c:v>45178.215277777781</c:v>
                </c:pt>
                <c:pt idx="51327">
                  <c:v>45178.21875</c:v>
                </c:pt>
                <c:pt idx="51328">
                  <c:v>45178.222222222219</c:v>
                </c:pt>
                <c:pt idx="51329">
                  <c:v>45178.225694444445</c:v>
                </c:pt>
                <c:pt idx="51330">
                  <c:v>45178.229166666664</c:v>
                </c:pt>
                <c:pt idx="51331">
                  <c:v>45178.232638888891</c:v>
                </c:pt>
                <c:pt idx="51332">
                  <c:v>45178.236111111109</c:v>
                </c:pt>
                <c:pt idx="51333">
                  <c:v>45178.239583333336</c:v>
                </c:pt>
                <c:pt idx="51334">
                  <c:v>45178.243055555555</c:v>
                </c:pt>
                <c:pt idx="51335">
                  <c:v>45178.246527777781</c:v>
                </c:pt>
                <c:pt idx="51336">
                  <c:v>45178.25</c:v>
                </c:pt>
                <c:pt idx="51337">
                  <c:v>45178.253472222219</c:v>
                </c:pt>
                <c:pt idx="51338">
                  <c:v>45178.256944444445</c:v>
                </c:pt>
                <c:pt idx="51339">
                  <c:v>45178.260416666664</c:v>
                </c:pt>
                <c:pt idx="51340">
                  <c:v>45178.263888888891</c:v>
                </c:pt>
                <c:pt idx="51341">
                  <c:v>45178.267361111109</c:v>
                </c:pt>
                <c:pt idx="51342">
                  <c:v>45178.270833333336</c:v>
                </c:pt>
                <c:pt idx="51343">
                  <c:v>45178.274305555555</c:v>
                </c:pt>
                <c:pt idx="51344">
                  <c:v>45178.277777777781</c:v>
                </c:pt>
                <c:pt idx="51345">
                  <c:v>45178.28125</c:v>
                </c:pt>
                <c:pt idx="51346">
                  <c:v>45178.284722222219</c:v>
                </c:pt>
                <c:pt idx="51347">
                  <c:v>45178.288194444445</c:v>
                </c:pt>
                <c:pt idx="51348">
                  <c:v>45178.291666666664</c:v>
                </c:pt>
                <c:pt idx="51349">
                  <c:v>45178.295138888891</c:v>
                </c:pt>
                <c:pt idx="51350">
                  <c:v>45178.298611111109</c:v>
                </c:pt>
                <c:pt idx="51351">
                  <c:v>45178.302083333336</c:v>
                </c:pt>
                <c:pt idx="51352">
                  <c:v>45178.305555555555</c:v>
                </c:pt>
                <c:pt idx="51353">
                  <c:v>45178.309027777781</c:v>
                </c:pt>
                <c:pt idx="51354">
                  <c:v>45178.3125</c:v>
                </c:pt>
                <c:pt idx="51355">
                  <c:v>45178.315972222219</c:v>
                </c:pt>
                <c:pt idx="51356">
                  <c:v>45178.319444444445</c:v>
                </c:pt>
                <c:pt idx="51357">
                  <c:v>45178.322916666664</c:v>
                </c:pt>
                <c:pt idx="51358">
                  <c:v>45178.326388888891</c:v>
                </c:pt>
                <c:pt idx="51359">
                  <c:v>45178.329861111109</c:v>
                </c:pt>
                <c:pt idx="51360">
                  <c:v>45178.333333333336</c:v>
                </c:pt>
                <c:pt idx="51361">
                  <c:v>45178.336805555555</c:v>
                </c:pt>
                <c:pt idx="51362">
                  <c:v>45178.340277777781</c:v>
                </c:pt>
                <c:pt idx="51363">
                  <c:v>45178.34375</c:v>
                </c:pt>
                <c:pt idx="51364">
                  <c:v>45178.347222222219</c:v>
                </c:pt>
                <c:pt idx="51365">
                  <c:v>45178.350694444445</c:v>
                </c:pt>
                <c:pt idx="51366">
                  <c:v>45178.354166666664</c:v>
                </c:pt>
                <c:pt idx="51367">
                  <c:v>45178.357638888891</c:v>
                </c:pt>
                <c:pt idx="51368">
                  <c:v>45178.361111111109</c:v>
                </c:pt>
                <c:pt idx="51369">
                  <c:v>45178.364583333336</c:v>
                </c:pt>
                <c:pt idx="51370">
                  <c:v>45178.368055555555</c:v>
                </c:pt>
                <c:pt idx="51371">
                  <c:v>45178.371527777781</c:v>
                </c:pt>
                <c:pt idx="51372">
                  <c:v>45178.375</c:v>
                </c:pt>
                <c:pt idx="51373">
                  <c:v>45178.378472222219</c:v>
                </c:pt>
                <c:pt idx="51374">
                  <c:v>45178.381944444445</c:v>
                </c:pt>
                <c:pt idx="51375">
                  <c:v>45178.385416666664</c:v>
                </c:pt>
                <c:pt idx="51376">
                  <c:v>45178.388888888891</c:v>
                </c:pt>
                <c:pt idx="51377">
                  <c:v>45178.392361111109</c:v>
                </c:pt>
                <c:pt idx="51378">
                  <c:v>45178.395833333336</c:v>
                </c:pt>
                <c:pt idx="51379">
                  <c:v>45178.399305555555</c:v>
                </c:pt>
                <c:pt idx="51380">
                  <c:v>45178.402777777781</c:v>
                </c:pt>
                <c:pt idx="51381">
                  <c:v>45178.40625</c:v>
                </c:pt>
                <c:pt idx="51382">
                  <c:v>45178.409722222219</c:v>
                </c:pt>
                <c:pt idx="51383">
                  <c:v>45178.413194444445</c:v>
                </c:pt>
                <c:pt idx="51384">
                  <c:v>45178.416666666664</c:v>
                </c:pt>
                <c:pt idx="51385">
                  <c:v>45178.420138888891</c:v>
                </c:pt>
                <c:pt idx="51386">
                  <c:v>45178.423611111109</c:v>
                </c:pt>
                <c:pt idx="51387">
                  <c:v>45178.427083333336</c:v>
                </c:pt>
                <c:pt idx="51388">
                  <c:v>45178.430555555555</c:v>
                </c:pt>
                <c:pt idx="51389">
                  <c:v>45178.434027777781</c:v>
                </c:pt>
                <c:pt idx="51390">
                  <c:v>45178.4375</c:v>
                </c:pt>
                <c:pt idx="51391">
                  <c:v>45178.440972222219</c:v>
                </c:pt>
                <c:pt idx="51392">
                  <c:v>45178.444444444445</c:v>
                </c:pt>
                <c:pt idx="51393">
                  <c:v>45178.447916666664</c:v>
                </c:pt>
                <c:pt idx="51394">
                  <c:v>45178.451388888891</c:v>
                </c:pt>
                <c:pt idx="51395">
                  <c:v>45178.454861111109</c:v>
                </c:pt>
                <c:pt idx="51396">
                  <c:v>45178.458333333336</c:v>
                </c:pt>
                <c:pt idx="51397">
                  <c:v>45178.461805555555</c:v>
                </c:pt>
                <c:pt idx="51398">
                  <c:v>45178.465277777781</c:v>
                </c:pt>
                <c:pt idx="51399">
                  <c:v>45178.46875</c:v>
                </c:pt>
                <c:pt idx="51400">
                  <c:v>45178.472222222219</c:v>
                </c:pt>
                <c:pt idx="51401">
                  <c:v>45178.475694444445</c:v>
                </c:pt>
                <c:pt idx="51402">
                  <c:v>45178.479166666664</c:v>
                </c:pt>
                <c:pt idx="51403">
                  <c:v>45178.482638888891</c:v>
                </c:pt>
                <c:pt idx="51404">
                  <c:v>45178.486111111109</c:v>
                </c:pt>
                <c:pt idx="51405">
                  <c:v>45178.489583333336</c:v>
                </c:pt>
                <c:pt idx="51406">
                  <c:v>45178.493055555555</c:v>
                </c:pt>
                <c:pt idx="51407">
                  <c:v>45178.496527777781</c:v>
                </c:pt>
                <c:pt idx="51408">
                  <c:v>45178.5</c:v>
                </c:pt>
                <c:pt idx="51409">
                  <c:v>45178.503472222219</c:v>
                </c:pt>
                <c:pt idx="51410">
                  <c:v>45178.506944444445</c:v>
                </c:pt>
                <c:pt idx="51411">
                  <c:v>45178.510416666664</c:v>
                </c:pt>
                <c:pt idx="51412">
                  <c:v>45178.513888888891</c:v>
                </c:pt>
                <c:pt idx="51413">
                  <c:v>45178.517361111109</c:v>
                </c:pt>
                <c:pt idx="51414">
                  <c:v>45178.520833333336</c:v>
                </c:pt>
                <c:pt idx="51415">
                  <c:v>45178.524305555555</c:v>
                </c:pt>
                <c:pt idx="51416">
                  <c:v>45178.527777777781</c:v>
                </c:pt>
                <c:pt idx="51417">
                  <c:v>45178.53125</c:v>
                </c:pt>
                <c:pt idx="51418">
                  <c:v>45178.534722222219</c:v>
                </c:pt>
                <c:pt idx="51419">
                  <c:v>45178.538194444445</c:v>
                </c:pt>
                <c:pt idx="51420">
                  <c:v>45178.541666666664</c:v>
                </c:pt>
                <c:pt idx="51421">
                  <c:v>45178.545138888891</c:v>
                </c:pt>
                <c:pt idx="51422">
                  <c:v>45178.548611111109</c:v>
                </c:pt>
                <c:pt idx="51423">
                  <c:v>45178.552083333336</c:v>
                </c:pt>
                <c:pt idx="51424">
                  <c:v>45178.555555555555</c:v>
                </c:pt>
                <c:pt idx="51425">
                  <c:v>45178.559027777781</c:v>
                </c:pt>
                <c:pt idx="51426">
                  <c:v>45178.5625</c:v>
                </c:pt>
                <c:pt idx="51427">
                  <c:v>45178.565972222219</c:v>
                </c:pt>
                <c:pt idx="51428">
                  <c:v>45178.569444444445</c:v>
                </c:pt>
                <c:pt idx="51429">
                  <c:v>45178.572916666664</c:v>
                </c:pt>
                <c:pt idx="51430">
                  <c:v>45178.576388888891</c:v>
                </c:pt>
                <c:pt idx="51431">
                  <c:v>45178.579861111109</c:v>
                </c:pt>
                <c:pt idx="51432">
                  <c:v>45178.583333333336</c:v>
                </c:pt>
                <c:pt idx="51433">
                  <c:v>45178.586805555555</c:v>
                </c:pt>
                <c:pt idx="51434">
                  <c:v>45178.590277777781</c:v>
                </c:pt>
                <c:pt idx="51435">
                  <c:v>45178.59375</c:v>
                </c:pt>
                <c:pt idx="51436">
                  <c:v>45178.597222222219</c:v>
                </c:pt>
                <c:pt idx="51437">
                  <c:v>45178.600694444445</c:v>
                </c:pt>
                <c:pt idx="51438">
                  <c:v>45178.604166666664</c:v>
                </c:pt>
                <c:pt idx="51439">
                  <c:v>45178.607638888891</c:v>
                </c:pt>
                <c:pt idx="51440">
                  <c:v>45178.611111111109</c:v>
                </c:pt>
                <c:pt idx="51441">
                  <c:v>45178.614583333336</c:v>
                </c:pt>
                <c:pt idx="51442">
                  <c:v>45178.618055555555</c:v>
                </c:pt>
                <c:pt idx="51443">
                  <c:v>45178.621527777781</c:v>
                </c:pt>
                <c:pt idx="51444">
                  <c:v>45178.625</c:v>
                </c:pt>
                <c:pt idx="51445">
                  <c:v>45178.628472222219</c:v>
                </c:pt>
                <c:pt idx="51446">
                  <c:v>45178.631944444445</c:v>
                </c:pt>
                <c:pt idx="51447">
                  <c:v>45178.635416666664</c:v>
                </c:pt>
                <c:pt idx="51448">
                  <c:v>45178.638888888891</c:v>
                </c:pt>
                <c:pt idx="51449">
                  <c:v>45178.642361111109</c:v>
                </c:pt>
                <c:pt idx="51450">
                  <c:v>45178.645833333336</c:v>
                </c:pt>
                <c:pt idx="51451">
                  <c:v>45178.649305555555</c:v>
                </c:pt>
                <c:pt idx="51452">
                  <c:v>45178.652777777781</c:v>
                </c:pt>
                <c:pt idx="51453">
                  <c:v>45178.65625</c:v>
                </c:pt>
                <c:pt idx="51454">
                  <c:v>45178.659722222219</c:v>
                </c:pt>
                <c:pt idx="51455">
                  <c:v>45178.663194444445</c:v>
                </c:pt>
                <c:pt idx="51456">
                  <c:v>45178.666666666664</c:v>
                </c:pt>
                <c:pt idx="51457">
                  <c:v>45178.670138888891</c:v>
                </c:pt>
                <c:pt idx="51458">
                  <c:v>45178.673611111109</c:v>
                </c:pt>
                <c:pt idx="51459">
                  <c:v>45178.677083333336</c:v>
                </c:pt>
                <c:pt idx="51460">
                  <c:v>45178.680555555555</c:v>
                </c:pt>
                <c:pt idx="51461">
                  <c:v>45178.684027777781</c:v>
                </c:pt>
                <c:pt idx="51462">
                  <c:v>45178.6875</c:v>
                </c:pt>
                <c:pt idx="51463">
                  <c:v>45178.690972222219</c:v>
                </c:pt>
                <c:pt idx="51464">
                  <c:v>45178.694444444445</c:v>
                </c:pt>
                <c:pt idx="51465">
                  <c:v>45178.697916666664</c:v>
                </c:pt>
                <c:pt idx="51466">
                  <c:v>45178.701388888891</c:v>
                </c:pt>
                <c:pt idx="51467">
                  <c:v>45178.704861111109</c:v>
                </c:pt>
                <c:pt idx="51468">
                  <c:v>45178.708333333336</c:v>
                </c:pt>
                <c:pt idx="51469">
                  <c:v>45178.711805555555</c:v>
                </c:pt>
                <c:pt idx="51470">
                  <c:v>45178.715277777781</c:v>
                </c:pt>
                <c:pt idx="51471">
                  <c:v>45178.71875</c:v>
                </c:pt>
                <c:pt idx="51472">
                  <c:v>45178.722222222219</c:v>
                </c:pt>
                <c:pt idx="51473">
                  <c:v>45178.725694444445</c:v>
                </c:pt>
                <c:pt idx="51474">
                  <c:v>45178.729166666664</c:v>
                </c:pt>
                <c:pt idx="51475">
                  <c:v>45178.732638888891</c:v>
                </c:pt>
                <c:pt idx="51476">
                  <c:v>45178.736111111109</c:v>
                </c:pt>
                <c:pt idx="51477">
                  <c:v>45178.739583333336</c:v>
                </c:pt>
                <c:pt idx="51478">
                  <c:v>45178.743055555555</c:v>
                </c:pt>
                <c:pt idx="51479">
                  <c:v>45178.746527777781</c:v>
                </c:pt>
                <c:pt idx="51480">
                  <c:v>45178.75</c:v>
                </c:pt>
                <c:pt idx="51481">
                  <c:v>45178.753472222219</c:v>
                </c:pt>
                <c:pt idx="51482">
                  <c:v>45178.756944444445</c:v>
                </c:pt>
                <c:pt idx="51483">
                  <c:v>45178.760416666664</c:v>
                </c:pt>
                <c:pt idx="51484">
                  <c:v>45178.763888888891</c:v>
                </c:pt>
                <c:pt idx="51485">
                  <c:v>45178.767361111109</c:v>
                </c:pt>
                <c:pt idx="51486">
                  <c:v>45178.770833333336</c:v>
                </c:pt>
                <c:pt idx="51487">
                  <c:v>45178.774305555555</c:v>
                </c:pt>
                <c:pt idx="51488">
                  <c:v>45178.777777777781</c:v>
                </c:pt>
                <c:pt idx="51489">
                  <c:v>45178.78125</c:v>
                </c:pt>
                <c:pt idx="51490">
                  <c:v>45178.784722222219</c:v>
                </c:pt>
                <c:pt idx="51491">
                  <c:v>45178.788194444445</c:v>
                </c:pt>
                <c:pt idx="51492">
                  <c:v>45178.791666666664</c:v>
                </c:pt>
                <c:pt idx="51493">
                  <c:v>45178.795138888891</c:v>
                </c:pt>
                <c:pt idx="51494">
                  <c:v>45178.798611111109</c:v>
                </c:pt>
                <c:pt idx="51495">
                  <c:v>45178.802083333336</c:v>
                </c:pt>
                <c:pt idx="51496">
                  <c:v>45178.805555555555</c:v>
                </c:pt>
                <c:pt idx="51497">
                  <c:v>45178.809027777781</c:v>
                </c:pt>
                <c:pt idx="51498">
                  <c:v>45178.8125</c:v>
                </c:pt>
                <c:pt idx="51499">
                  <c:v>45178.815972222219</c:v>
                </c:pt>
                <c:pt idx="51500">
                  <c:v>45178.819444444445</c:v>
                </c:pt>
                <c:pt idx="51501">
                  <c:v>45178.822916666664</c:v>
                </c:pt>
                <c:pt idx="51502">
                  <c:v>45178.826388888891</c:v>
                </c:pt>
                <c:pt idx="51503">
                  <c:v>45178.829861111109</c:v>
                </c:pt>
                <c:pt idx="51504">
                  <c:v>45178.833333333336</c:v>
                </c:pt>
                <c:pt idx="51505">
                  <c:v>45178.836805555555</c:v>
                </c:pt>
                <c:pt idx="51506">
                  <c:v>45178.840277777781</c:v>
                </c:pt>
                <c:pt idx="51507">
                  <c:v>45178.84375</c:v>
                </c:pt>
                <c:pt idx="51508">
                  <c:v>45178.847222222219</c:v>
                </c:pt>
                <c:pt idx="51509">
                  <c:v>45178.850694444445</c:v>
                </c:pt>
                <c:pt idx="51510">
                  <c:v>45178.854166666664</c:v>
                </c:pt>
                <c:pt idx="51511">
                  <c:v>45178.857638888891</c:v>
                </c:pt>
                <c:pt idx="51512">
                  <c:v>45178.861111111109</c:v>
                </c:pt>
                <c:pt idx="51513">
                  <c:v>45178.864583333336</c:v>
                </c:pt>
                <c:pt idx="51514">
                  <c:v>45178.868055555555</c:v>
                </c:pt>
                <c:pt idx="51515">
                  <c:v>45178.871527777781</c:v>
                </c:pt>
                <c:pt idx="51516">
                  <c:v>45178.875</c:v>
                </c:pt>
                <c:pt idx="51517">
                  <c:v>45178.878472222219</c:v>
                </c:pt>
                <c:pt idx="51518">
                  <c:v>45178.881944444445</c:v>
                </c:pt>
                <c:pt idx="51519">
                  <c:v>45178.885416666664</c:v>
                </c:pt>
                <c:pt idx="51520">
                  <c:v>45178.888888888891</c:v>
                </c:pt>
                <c:pt idx="51521">
                  <c:v>45178.892361111109</c:v>
                </c:pt>
                <c:pt idx="51522">
                  <c:v>45178.895833333336</c:v>
                </c:pt>
                <c:pt idx="51523">
                  <c:v>45178.899305555555</c:v>
                </c:pt>
                <c:pt idx="51524">
                  <c:v>45178.902777777781</c:v>
                </c:pt>
                <c:pt idx="51525">
                  <c:v>45178.90625</c:v>
                </c:pt>
                <c:pt idx="51526">
                  <c:v>45178.909722222219</c:v>
                </c:pt>
                <c:pt idx="51527">
                  <c:v>45178.913194444445</c:v>
                </c:pt>
                <c:pt idx="51528">
                  <c:v>45178.916666666664</c:v>
                </c:pt>
                <c:pt idx="51529">
                  <c:v>45178.920138888891</c:v>
                </c:pt>
                <c:pt idx="51530">
                  <c:v>45178.923611111109</c:v>
                </c:pt>
                <c:pt idx="51531">
                  <c:v>45178.927083333336</c:v>
                </c:pt>
                <c:pt idx="51532">
                  <c:v>45178.930555555555</c:v>
                </c:pt>
                <c:pt idx="51533">
                  <c:v>45178.934027777781</c:v>
                </c:pt>
                <c:pt idx="51534">
                  <c:v>45178.9375</c:v>
                </c:pt>
                <c:pt idx="51535">
                  <c:v>45178.940972222219</c:v>
                </c:pt>
                <c:pt idx="51536">
                  <c:v>45178.944444444445</c:v>
                </c:pt>
                <c:pt idx="51537">
                  <c:v>45178.947916666664</c:v>
                </c:pt>
                <c:pt idx="51538">
                  <c:v>45178.951388888891</c:v>
                </c:pt>
                <c:pt idx="51539">
                  <c:v>45178.954861111109</c:v>
                </c:pt>
                <c:pt idx="51540">
                  <c:v>45178.958333333336</c:v>
                </c:pt>
                <c:pt idx="51541">
                  <c:v>45178.961805555555</c:v>
                </c:pt>
                <c:pt idx="51542">
                  <c:v>45178.965277777781</c:v>
                </c:pt>
                <c:pt idx="51543">
                  <c:v>45178.96875</c:v>
                </c:pt>
                <c:pt idx="51544">
                  <c:v>45178.972222222219</c:v>
                </c:pt>
                <c:pt idx="51545">
                  <c:v>45178.975694444445</c:v>
                </c:pt>
                <c:pt idx="51546">
                  <c:v>45178.979166666664</c:v>
                </c:pt>
                <c:pt idx="51547">
                  <c:v>45178.982638888891</c:v>
                </c:pt>
                <c:pt idx="51548">
                  <c:v>45178.986111111109</c:v>
                </c:pt>
                <c:pt idx="51549">
                  <c:v>45178.989583333336</c:v>
                </c:pt>
                <c:pt idx="51550">
                  <c:v>45178.993055555555</c:v>
                </c:pt>
                <c:pt idx="51551">
                  <c:v>45178.996527777781</c:v>
                </c:pt>
                <c:pt idx="51552">
                  <c:v>45179</c:v>
                </c:pt>
                <c:pt idx="51553">
                  <c:v>45179.003472222219</c:v>
                </c:pt>
                <c:pt idx="51554">
                  <c:v>45179.006944444445</c:v>
                </c:pt>
                <c:pt idx="51555">
                  <c:v>45179.010416666664</c:v>
                </c:pt>
                <c:pt idx="51556">
                  <c:v>45179.013888888891</c:v>
                </c:pt>
                <c:pt idx="51557">
                  <c:v>45179.017361111109</c:v>
                </c:pt>
                <c:pt idx="51558">
                  <c:v>45179.020833333336</c:v>
                </c:pt>
                <c:pt idx="51559">
                  <c:v>45179.024305555555</c:v>
                </c:pt>
                <c:pt idx="51560">
                  <c:v>45179.027777777781</c:v>
                </c:pt>
                <c:pt idx="51561">
                  <c:v>45179.03125</c:v>
                </c:pt>
                <c:pt idx="51562">
                  <c:v>45179.034722222219</c:v>
                </c:pt>
                <c:pt idx="51563">
                  <c:v>45179.038194444445</c:v>
                </c:pt>
                <c:pt idx="51564">
                  <c:v>45179.041666666664</c:v>
                </c:pt>
                <c:pt idx="51565">
                  <c:v>45179.045138888891</c:v>
                </c:pt>
                <c:pt idx="51566">
                  <c:v>45179.048611111109</c:v>
                </c:pt>
                <c:pt idx="51567">
                  <c:v>45179.052083333336</c:v>
                </c:pt>
                <c:pt idx="51568">
                  <c:v>45179.055555555555</c:v>
                </c:pt>
                <c:pt idx="51569">
                  <c:v>45179.059027777781</c:v>
                </c:pt>
                <c:pt idx="51570">
                  <c:v>45179.0625</c:v>
                </c:pt>
                <c:pt idx="51571">
                  <c:v>45179.065972222219</c:v>
                </c:pt>
                <c:pt idx="51572">
                  <c:v>45179.069444444445</c:v>
                </c:pt>
                <c:pt idx="51573">
                  <c:v>45179.072916666664</c:v>
                </c:pt>
                <c:pt idx="51574">
                  <c:v>45179.076388888891</c:v>
                </c:pt>
                <c:pt idx="51575">
                  <c:v>45179.079861111109</c:v>
                </c:pt>
                <c:pt idx="51576">
                  <c:v>45179.083333333336</c:v>
                </c:pt>
                <c:pt idx="51577">
                  <c:v>45179.086805555555</c:v>
                </c:pt>
                <c:pt idx="51578">
                  <c:v>45179.090277777781</c:v>
                </c:pt>
                <c:pt idx="51579">
                  <c:v>45179.09375</c:v>
                </c:pt>
                <c:pt idx="51580">
                  <c:v>45179.097222222219</c:v>
                </c:pt>
                <c:pt idx="51581">
                  <c:v>45179.100694444445</c:v>
                </c:pt>
                <c:pt idx="51582">
                  <c:v>45179.104166666664</c:v>
                </c:pt>
                <c:pt idx="51583">
                  <c:v>45179.107638888891</c:v>
                </c:pt>
                <c:pt idx="51584">
                  <c:v>45179.111111111109</c:v>
                </c:pt>
                <c:pt idx="51585">
                  <c:v>45179.114583333336</c:v>
                </c:pt>
                <c:pt idx="51586">
                  <c:v>45179.118055555555</c:v>
                </c:pt>
                <c:pt idx="51587">
                  <c:v>45179.121527777781</c:v>
                </c:pt>
                <c:pt idx="51588">
                  <c:v>45179.125</c:v>
                </c:pt>
                <c:pt idx="51589">
                  <c:v>45179.128472222219</c:v>
                </c:pt>
                <c:pt idx="51590">
                  <c:v>45179.131944444445</c:v>
                </c:pt>
                <c:pt idx="51591">
                  <c:v>45179.135416666664</c:v>
                </c:pt>
                <c:pt idx="51592">
                  <c:v>45179.138888888891</c:v>
                </c:pt>
                <c:pt idx="51593">
                  <c:v>45179.142361111109</c:v>
                </c:pt>
                <c:pt idx="51594">
                  <c:v>45179.145833333336</c:v>
                </c:pt>
                <c:pt idx="51595">
                  <c:v>45179.149305555555</c:v>
                </c:pt>
                <c:pt idx="51596">
                  <c:v>45179.152777777781</c:v>
                </c:pt>
                <c:pt idx="51597">
                  <c:v>45179.15625</c:v>
                </c:pt>
                <c:pt idx="51598">
                  <c:v>45179.159722222219</c:v>
                </c:pt>
                <c:pt idx="51599">
                  <c:v>45179.163194444445</c:v>
                </c:pt>
                <c:pt idx="51600">
                  <c:v>45179.166666666664</c:v>
                </c:pt>
                <c:pt idx="51601">
                  <c:v>45179.170138888891</c:v>
                </c:pt>
                <c:pt idx="51602">
                  <c:v>45179.173611111109</c:v>
                </c:pt>
                <c:pt idx="51603">
                  <c:v>45179.177083333336</c:v>
                </c:pt>
                <c:pt idx="51604">
                  <c:v>45179.180555555555</c:v>
                </c:pt>
                <c:pt idx="51605">
                  <c:v>45179.184027777781</c:v>
                </c:pt>
                <c:pt idx="51606">
                  <c:v>45179.1875</c:v>
                </c:pt>
                <c:pt idx="51607">
                  <c:v>45179.190972222219</c:v>
                </c:pt>
                <c:pt idx="51608">
                  <c:v>45179.194444444445</c:v>
                </c:pt>
                <c:pt idx="51609">
                  <c:v>45179.197916666664</c:v>
                </c:pt>
                <c:pt idx="51610">
                  <c:v>45179.201388888891</c:v>
                </c:pt>
                <c:pt idx="51611">
                  <c:v>45179.204861111109</c:v>
                </c:pt>
                <c:pt idx="51612">
                  <c:v>45179.208333333336</c:v>
                </c:pt>
                <c:pt idx="51613">
                  <c:v>45179.211805555555</c:v>
                </c:pt>
                <c:pt idx="51614">
                  <c:v>45179.215277777781</c:v>
                </c:pt>
                <c:pt idx="51615">
                  <c:v>45179.21875</c:v>
                </c:pt>
                <c:pt idx="51616">
                  <c:v>45179.222222222219</c:v>
                </c:pt>
                <c:pt idx="51617">
                  <c:v>45179.225694444445</c:v>
                </c:pt>
                <c:pt idx="51618">
                  <c:v>45179.229166666664</c:v>
                </c:pt>
                <c:pt idx="51619">
                  <c:v>45179.232638888891</c:v>
                </c:pt>
                <c:pt idx="51620">
                  <c:v>45179.236111111109</c:v>
                </c:pt>
                <c:pt idx="51621">
                  <c:v>45179.239583333336</c:v>
                </c:pt>
                <c:pt idx="51622">
                  <c:v>45179.243055555555</c:v>
                </c:pt>
                <c:pt idx="51623">
                  <c:v>45179.246527777781</c:v>
                </c:pt>
                <c:pt idx="51624">
                  <c:v>45179.25</c:v>
                </c:pt>
                <c:pt idx="51625">
                  <c:v>45179.253472222219</c:v>
                </c:pt>
                <c:pt idx="51626">
                  <c:v>45179.256944444445</c:v>
                </c:pt>
                <c:pt idx="51627">
                  <c:v>45179.260416666664</c:v>
                </c:pt>
                <c:pt idx="51628">
                  <c:v>45179.263888888891</c:v>
                </c:pt>
                <c:pt idx="51629">
                  <c:v>45179.267361111109</c:v>
                </c:pt>
                <c:pt idx="51630">
                  <c:v>45179.270833333336</c:v>
                </c:pt>
                <c:pt idx="51631">
                  <c:v>45179.274305555555</c:v>
                </c:pt>
                <c:pt idx="51632">
                  <c:v>45179.277777777781</c:v>
                </c:pt>
                <c:pt idx="51633">
                  <c:v>45179.28125</c:v>
                </c:pt>
                <c:pt idx="51634">
                  <c:v>45179.284722222219</c:v>
                </c:pt>
                <c:pt idx="51635">
                  <c:v>45179.288194444445</c:v>
                </c:pt>
                <c:pt idx="51636">
                  <c:v>45179.291666666664</c:v>
                </c:pt>
                <c:pt idx="51637">
                  <c:v>45179.295138888891</c:v>
                </c:pt>
                <c:pt idx="51638">
                  <c:v>45179.298611111109</c:v>
                </c:pt>
                <c:pt idx="51639">
                  <c:v>45179.302083333336</c:v>
                </c:pt>
                <c:pt idx="51640">
                  <c:v>45179.305555555555</c:v>
                </c:pt>
                <c:pt idx="51641">
                  <c:v>45179.309027777781</c:v>
                </c:pt>
                <c:pt idx="51642">
                  <c:v>45179.3125</c:v>
                </c:pt>
                <c:pt idx="51643">
                  <c:v>45179.315972222219</c:v>
                </c:pt>
                <c:pt idx="51644">
                  <c:v>45179.319444444445</c:v>
                </c:pt>
                <c:pt idx="51645">
                  <c:v>45179.322916666664</c:v>
                </c:pt>
                <c:pt idx="51646">
                  <c:v>45179.326388888891</c:v>
                </c:pt>
                <c:pt idx="51647">
                  <c:v>45179.329861111109</c:v>
                </c:pt>
                <c:pt idx="51648">
                  <c:v>45179.333333333336</c:v>
                </c:pt>
                <c:pt idx="51649">
                  <c:v>45179.336805555555</c:v>
                </c:pt>
                <c:pt idx="51650">
                  <c:v>45179.340277777781</c:v>
                </c:pt>
                <c:pt idx="51651">
                  <c:v>45179.34375</c:v>
                </c:pt>
                <c:pt idx="51652">
                  <c:v>45179.347222222219</c:v>
                </c:pt>
                <c:pt idx="51653">
                  <c:v>45179.350694444445</c:v>
                </c:pt>
                <c:pt idx="51654">
                  <c:v>45179.354166666664</c:v>
                </c:pt>
                <c:pt idx="51655">
                  <c:v>45179.357638888891</c:v>
                </c:pt>
                <c:pt idx="51656">
                  <c:v>45179.361111111109</c:v>
                </c:pt>
                <c:pt idx="51657">
                  <c:v>45179.364583333336</c:v>
                </c:pt>
                <c:pt idx="51658">
                  <c:v>45179.368055555555</c:v>
                </c:pt>
                <c:pt idx="51659">
                  <c:v>45179.371527777781</c:v>
                </c:pt>
                <c:pt idx="51660">
                  <c:v>45179.375</c:v>
                </c:pt>
                <c:pt idx="51661">
                  <c:v>45179.378472222219</c:v>
                </c:pt>
                <c:pt idx="51662">
                  <c:v>45179.381944444445</c:v>
                </c:pt>
                <c:pt idx="51663">
                  <c:v>45179.385416666664</c:v>
                </c:pt>
                <c:pt idx="51664">
                  <c:v>45179.388888888891</c:v>
                </c:pt>
                <c:pt idx="51665">
                  <c:v>45179.392361111109</c:v>
                </c:pt>
                <c:pt idx="51666">
                  <c:v>45179.395833333336</c:v>
                </c:pt>
                <c:pt idx="51667">
                  <c:v>45179.399305555555</c:v>
                </c:pt>
                <c:pt idx="51668">
                  <c:v>45179.402777777781</c:v>
                </c:pt>
                <c:pt idx="51669">
                  <c:v>45179.40625</c:v>
                </c:pt>
                <c:pt idx="51670">
                  <c:v>45179.409722222219</c:v>
                </c:pt>
                <c:pt idx="51671">
                  <c:v>45179.413194444445</c:v>
                </c:pt>
                <c:pt idx="51672">
                  <c:v>45179.416666666664</c:v>
                </c:pt>
                <c:pt idx="51673">
                  <c:v>45179.420138888891</c:v>
                </c:pt>
                <c:pt idx="51674">
                  <c:v>45179.423611111109</c:v>
                </c:pt>
                <c:pt idx="51675">
                  <c:v>45179.427083333336</c:v>
                </c:pt>
                <c:pt idx="51676">
                  <c:v>45179.430555555555</c:v>
                </c:pt>
                <c:pt idx="51677">
                  <c:v>45179.434027777781</c:v>
                </c:pt>
                <c:pt idx="51678">
                  <c:v>45179.4375</c:v>
                </c:pt>
                <c:pt idx="51679">
                  <c:v>45179.440972222219</c:v>
                </c:pt>
                <c:pt idx="51680">
                  <c:v>45179.444444444445</c:v>
                </c:pt>
                <c:pt idx="51681">
                  <c:v>45179.447916666664</c:v>
                </c:pt>
                <c:pt idx="51682">
                  <c:v>45179.451388888891</c:v>
                </c:pt>
                <c:pt idx="51683">
                  <c:v>45179.454861111109</c:v>
                </c:pt>
                <c:pt idx="51684">
                  <c:v>45179.458333333336</c:v>
                </c:pt>
                <c:pt idx="51685">
                  <c:v>45179.461805555555</c:v>
                </c:pt>
                <c:pt idx="51686">
                  <c:v>45179.465277777781</c:v>
                </c:pt>
                <c:pt idx="51687">
                  <c:v>45179.46875</c:v>
                </c:pt>
                <c:pt idx="51688">
                  <c:v>45179.472222222219</c:v>
                </c:pt>
                <c:pt idx="51689">
                  <c:v>45179.475694444445</c:v>
                </c:pt>
                <c:pt idx="51690">
                  <c:v>45179.479166666664</c:v>
                </c:pt>
                <c:pt idx="51691">
                  <c:v>45179.482638888891</c:v>
                </c:pt>
                <c:pt idx="51692">
                  <c:v>45179.486111111109</c:v>
                </c:pt>
                <c:pt idx="51693">
                  <c:v>45179.489583333336</c:v>
                </c:pt>
                <c:pt idx="51694">
                  <c:v>45179.493055555555</c:v>
                </c:pt>
                <c:pt idx="51695">
                  <c:v>45179.496527777781</c:v>
                </c:pt>
                <c:pt idx="51696">
                  <c:v>45179.5</c:v>
                </c:pt>
                <c:pt idx="51697">
                  <c:v>45179.503472222219</c:v>
                </c:pt>
                <c:pt idx="51698">
                  <c:v>45179.506944444445</c:v>
                </c:pt>
                <c:pt idx="51699">
                  <c:v>45179.510416666664</c:v>
                </c:pt>
                <c:pt idx="51700">
                  <c:v>45179.513888888891</c:v>
                </c:pt>
                <c:pt idx="51701">
                  <c:v>45179.517361111109</c:v>
                </c:pt>
                <c:pt idx="51702">
                  <c:v>45179.520833333336</c:v>
                </c:pt>
                <c:pt idx="51703">
                  <c:v>45179.524305555555</c:v>
                </c:pt>
                <c:pt idx="51704">
                  <c:v>45179.527777777781</c:v>
                </c:pt>
                <c:pt idx="51705">
                  <c:v>45179.53125</c:v>
                </c:pt>
                <c:pt idx="51706">
                  <c:v>45179.534722222219</c:v>
                </c:pt>
                <c:pt idx="51707">
                  <c:v>45179.538194444445</c:v>
                </c:pt>
                <c:pt idx="51708">
                  <c:v>45179.541666666664</c:v>
                </c:pt>
                <c:pt idx="51709">
                  <c:v>45179.545138888891</c:v>
                </c:pt>
                <c:pt idx="51710">
                  <c:v>45179.548611111109</c:v>
                </c:pt>
                <c:pt idx="51711">
                  <c:v>45179.552083333336</c:v>
                </c:pt>
                <c:pt idx="51712">
                  <c:v>45179.555555555555</c:v>
                </c:pt>
                <c:pt idx="51713">
                  <c:v>45179.559027777781</c:v>
                </c:pt>
                <c:pt idx="51714">
                  <c:v>45179.5625</c:v>
                </c:pt>
                <c:pt idx="51715">
                  <c:v>45179.565972222219</c:v>
                </c:pt>
                <c:pt idx="51716">
                  <c:v>45179.569444444445</c:v>
                </c:pt>
                <c:pt idx="51717">
                  <c:v>45179.572916666664</c:v>
                </c:pt>
                <c:pt idx="51718">
                  <c:v>45179.576388888891</c:v>
                </c:pt>
                <c:pt idx="51719">
                  <c:v>45179.579861111109</c:v>
                </c:pt>
                <c:pt idx="51720">
                  <c:v>45179.583333333336</c:v>
                </c:pt>
                <c:pt idx="51721">
                  <c:v>45179.586805555555</c:v>
                </c:pt>
                <c:pt idx="51722">
                  <c:v>45179.590277777781</c:v>
                </c:pt>
                <c:pt idx="51723">
                  <c:v>45179.59375</c:v>
                </c:pt>
                <c:pt idx="51724">
                  <c:v>45179.597222222219</c:v>
                </c:pt>
                <c:pt idx="51725">
                  <c:v>45179.600694444445</c:v>
                </c:pt>
                <c:pt idx="51726">
                  <c:v>45179.604166666664</c:v>
                </c:pt>
                <c:pt idx="51727">
                  <c:v>45179.607638888891</c:v>
                </c:pt>
                <c:pt idx="51728">
                  <c:v>45179.611111111109</c:v>
                </c:pt>
                <c:pt idx="51729">
                  <c:v>45179.614583333336</c:v>
                </c:pt>
                <c:pt idx="51730">
                  <c:v>45179.618055555555</c:v>
                </c:pt>
                <c:pt idx="51731">
                  <c:v>45179.621527777781</c:v>
                </c:pt>
                <c:pt idx="51732">
                  <c:v>45179.625</c:v>
                </c:pt>
                <c:pt idx="51733">
                  <c:v>45179.628472222219</c:v>
                </c:pt>
                <c:pt idx="51734">
                  <c:v>45179.631944444445</c:v>
                </c:pt>
                <c:pt idx="51735">
                  <c:v>45179.635416666664</c:v>
                </c:pt>
                <c:pt idx="51736">
                  <c:v>45179.638888888891</c:v>
                </c:pt>
                <c:pt idx="51737">
                  <c:v>45179.642361111109</c:v>
                </c:pt>
                <c:pt idx="51738">
                  <c:v>45179.645833333336</c:v>
                </c:pt>
                <c:pt idx="51739">
                  <c:v>45179.649305555555</c:v>
                </c:pt>
                <c:pt idx="51740">
                  <c:v>45179.652777777781</c:v>
                </c:pt>
                <c:pt idx="51741">
                  <c:v>45179.65625</c:v>
                </c:pt>
                <c:pt idx="51742">
                  <c:v>45179.659722222219</c:v>
                </c:pt>
                <c:pt idx="51743">
                  <c:v>45179.663194444445</c:v>
                </c:pt>
                <c:pt idx="51744">
                  <c:v>45179.666666666664</c:v>
                </c:pt>
                <c:pt idx="51745">
                  <c:v>45179.670138888891</c:v>
                </c:pt>
                <c:pt idx="51746">
                  <c:v>45179.673611111109</c:v>
                </c:pt>
                <c:pt idx="51747">
                  <c:v>45179.677083333336</c:v>
                </c:pt>
                <c:pt idx="51748">
                  <c:v>45179.680555555555</c:v>
                </c:pt>
                <c:pt idx="51749">
                  <c:v>45179.684027777781</c:v>
                </c:pt>
                <c:pt idx="51750">
                  <c:v>45179.6875</c:v>
                </c:pt>
                <c:pt idx="51751">
                  <c:v>45179.690972222219</c:v>
                </c:pt>
                <c:pt idx="51752">
                  <c:v>45179.694444444445</c:v>
                </c:pt>
                <c:pt idx="51753">
                  <c:v>45179.697916666664</c:v>
                </c:pt>
                <c:pt idx="51754">
                  <c:v>45179.701388888891</c:v>
                </c:pt>
                <c:pt idx="51755">
                  <c:v>45179.704861111109</c:v>
                </c:pt>
                <c:pt idx="51756">
                  <c:v>45179.708333333336</c:v>
                </c:pt>
                <c:pt idx="51757">
                  <c:v>45179.711805555555</c:v>
                </c:pt>
                <c:pt idx="51758">
                  <c:v>45179.715277777781</c:v>
                </c:pt>
                <c:pt idx="51759">
                  <c:v>45179.71875</c:v>
                </c:pt>
                <c:pt idx="51760">
                  <c:v>45179.722222222219</c:v>
                </c:pt>
                <c:pt idx="51761">
                  <c:v>45179.725694444445</c:v>
                </c:pt>
                <c:pt idx="51762">
                  <c:v>45179.729166666664</c:v>
                </c:pt>
                <c:pt idx="51763">
                  <c:v>45179.732638888891</c:v>
                </c:pt>
                <c:pt idx="51764">
                  <c:v>45179.736111111109</c:v>
                </c:pt>
                <c:pt idx="51765">
                  <c:v>45179.739583333336</c:v>
                </c:pt>
                <c:pt idx="51766">
                  <c:v>45179.743055555555</c:v>
                </c:pt>
                <c:pt idx="51767">
                  <c:v>45179.746527777781</c:v>
                </c:pt>
                <c:pt idx="51768">
                  <c:v>45179.75</c:v>
                </c:pt>
                <c:pt idx="51769">
                  <c:v>45179.753472222219</c:v>
                </c:pt>
                <c:pt idx="51770">
                  <c:v>45179.756944444445</c:v>
                </c:pt>
                <c:pt idx="51771">
                  <c:v>45179.760416666664</c:v>
                </c:pt>
                <c:pt idx="51772">
                  <c:v>45179.763888888891</c:v>
                </c:pt>
                <c:pt idx="51773">
                  <c:v>45179.767361111109</c:v>
                </c:pt>
                <c:pt idx="51774">
                  <c:v>45179.770833333336</c:v>
                </c:pt>
                <c:pt idx="51775">
                  <c:v>45179.774305555555</c:v>
                </c:pt>
                <c:pt idx="51776">
                  <c:v>45179.777777777781</c:v>
                </c:pt>
                <c:pt idx="51777">
                  <c:v>45179.78125</c:v>
                </c:pt>
                <c:pt idx="51778">
                  <c:v>45179.784722222219</c:v>
                </c:pt>
                <c:pt idx="51779">
                  <c:v>45179.788194444445</c:v>
                </c:pt>
                <c:pt idx="51780">
                  <c:v>45179.791666666664</c:v>
                </c:pt>
                <c:pt idx="51781">
                  <c:v>45179.795138888891</c:v>
                </c:pt>
                <c:pt idx="51782">
                  <c:v>45179.798611111109</c:v>
                </c:pt>
                <c:pt idx="51783">
                  <c:v>45179.802083333336</c:v>
                </c:pt>
                <c:pt idx="51784">
                  <c:v>45179.805555555555</c:v>
                </c:pt>
                <c:pt idx="51785">
                  <c:v>45179.809027777781</c:v>
                </c:pt>
                <c:pt idx="51786">
                  <c:v>45179.8125</c:v>
                </c:pt>
                <c:pt idx="51787">
                  <c:v>45179.815972222219</c:v>
                </c:pt>
                <c:pt idx="51788">
                  <c:v>45179.819444444445</c:v>
                </c:pt>
                <c:pt idx="51789">
                  <c:v>45179.822916666664</c:v>
                </c:pt>
                <c:pt idx="51790">
                  <c:v>45179.826388888891</c:v>
                </c:pt>
                <c:pt idx="51791">
                  <c:v>45179.829861111109</c:v>
                </c:pt>
                <c:pt idx="51792">
                  <c:v>45179.833333333336</c:v>
                </c:pt>
                <c:pt idx="51793">
                  <c:v>45179.836805555555</c:v>
                </c:pt>
                <c:pt idx="51794">
                  <c:v>45179.840277777781</c:v>
                </c:pt>
                <c:pt idx="51795">
                  <c:v>45179.84375</c:v>
                </c:pt>
                <c:pt idx="51796">
                  <c:v>45179.847222222219</c:v>
                </c:pt>
                <c:pt idx="51797">
                  <c:v>45179.850694444445</c:v>
                </c:pt>
                <c:pt idx="51798">
                  <c:v>45179.854166666664</c:v>
                </c:pt>
                <c:pt idx="51799">
                  <c:v>45179.857638888891</c:v>
                </c:pt>
                <c:pt idx="51800">
                  <c:v>45179.861111111109</c:v>
                </c:pt>
                <c:pt idx="51801">
                  <c:v>45179.864583333336</c:v>
                </c:pt>
                <c:pt idx="51802">
                  <c:v>45179.868055555555</c:v>
                </c:pt>
                <c:pt idx="51803">
                  <c:v>45179.871527777781</c:v>
                </c:pt>
                <c:pt idx="51804">
                  <c:v>45179.875</c:v>
                </c:pt>
                <c:pt idx="51805">
                  <c:v>45179.878472222219</c:v>
                </c:pt>
                <c:pt idx="51806">
                  <c:v>45179.881944444445</c:v>
                </c:pt>
                <c:pt idx="51807">
                  <c:v>45179.885416666664</c:v>
                </c:pt>
                <c:pt idx="51808">
                  <c:v>45179.888888888891</c:v>
                </c:pt>
                <c:pt idx="51809">
                  <c:v>45179.892361111109</c:v>
                </c:pt>
                <c:pt idx="51810">
                  <c:v>45179.895833333336</c:v>
                </c:pt>
                <c:pt idx="51811">
                  <c:v>45179.899305555555</c:v>
                </c:pt>
                <c:pt idx="51812">
                  <c:v>45179.902777777781</c:v>
                </c:pt>
                <c:pt idx="51813">
                  <c:v>45179.90625</c:v>
                </c:pt>
                <c:pt idx="51814">
                  <c:v>45179.909722222219</c:v>
                </c:pt>
                <c:pt idx="51815">
                  <c:v>45179.913194444445</c:v>
                </c:pt>
                <c:pt idx="51816">
                  <c:v>45179.916666666664</c:v>
                </c:pt>
                <c:pt idx="51817">
                  <c:v>45179.920138888891</c:v>
                </c:pt>
                <c:pt idx="51818">
                  <c:v>45179.923611111109</c:v>
                </c:pt>
                <c:pt idx="51819">
                  <c:v>45179.927083333336</c:v>
                </c:pt>
                <c:pt idx="51820">
                  <c:v>45179.930555555555</c:v>
                </c:pt>
                <c:pt idx="51821">
                  <c:v>45179.934027777781</c:v>
                </c:pt>
                <c:pt idx="51822">
                  <c:v>45179.9375</c:v>
                </c:pt>
                <c:pt idx="51823">
                  <c:v>45179.940972222219</c:v>
                </c:pt>
                <c:pt idx="51824">
                  <c:v>45179.944444444445</c:v>
                </c:pt>
                <c:pt idx="51825">
                  <c:v>45179.947916666664</c:v>
                </c:pt>
                <c:pt idx="51826">
                  <c:v>45179.951388888891</c:v>
                </c:pt>
                <c:pt idx="51827">
                  <c:v>45179.954861111109</c:v>
                </c:pt>
                <c:pt idx="51828">
                  <c:v>45179.958333333336</c:v>
                </c:pt>
                <c:pt idx="51829">
                  <c:v>45179.961805555555</c:v>
                </c:pt>
                <c:pt idx="51830">
                  <c:v>45179.965277777781</c:v>
                </c:pt>
                <c:pt idx="51831">
                  <c:v>45179.96875</c:v>
                </c:pt>
                <c:pt idx="51832">
                  <c:v>45179.972222222219</c:v>
                </c:pt>
                <c:pt idx="51833">
                  <c:v>45179.975694444445</c:v>
                </c:pt>
                <c:pt idx="51834">
                  <c:v>45179.979166666664</c:v>
                </c:pt>
                <c:pt idx="51835">
                  <c:v>45179.982638888891</c:v>
                </c:pt>
                <c:pt idx="51836">
                  <c:v>45179.986111111109</c:v>
                </c:pt>
                <c:pt idx="51837">
                  <c:v>45179.989583333336</c:v>
                </c:pt>
                <c:pt idx="51838">
                  <c:v>45179.993055555555</c:v>
                </c:pt>
                <c:pt idx="51839">
                  <c:v>45179.996527777781</c:v>
                </c:pt>
                <c:pt idx="51840">
                  <c:v>45180</c:v>
                </c:pt>
                <c:pt idx="51841">
                  <c:v>45180.003472222219</c:v>
                </c:pt>
                <c:pt idx="51842">
                  <c:v>45180.006944444445</c:v>
                </c:pt>
                <c:pt idx="51843">
                  <c:v>45180.010416666664</c:v>
                </c:pt>
                <c:pt idx="51844">
                  <c:v>45180.013888888891</c:v>
                </c:pt>
                <c:pt idx="51845">
                  <c:v>45180.017361111109</c:v>
                </c:pt>
                <c:pt idx="51846">
                  <c:v>45180.020833333336</c:v>
                </c:pt>
                <c:pt idx="51847">
                  <c:v>45180.024305555555</c:v>
                </c:pt>
                <c:pt idx="51848">
                  <c:v>45180.027777777781</c:v>
                </c:pt>
                <c:pt idx="51849">
                  <c:v>45180.03125</c:v>
                </c:pt>
                <c:pt idx="51850">
                  <c:v>45180.034722222219</c:v>
                </c:pt>
                <c:pt idx="51851">
                  <c:v>45180.038194444445</c:v>
                </c:pt>
                <c:pt idx="51852">
                  <c:v>45180.041666666664</c:v>
                </c:pt>
                <c:pt idx="51853">
                  <c:v>45180.045138888891</c:v>
                </c:pt>
                <c:pt idx="51854">
                  <c:v>45180.048611111109</c:v>
                </c:pt>
                <c:pt idx="51855">
                  <c:v>45180.052083333336</c:v>
                </c:pt>
                <c:pt idx="51856">
                  <c:v>45180.055555555555</c:v>
                </c:pt>
                <c:pt idx="51857">
                  <c:v>45180.059027777781</c:v>
                </c:pt>
                <c:pt idx="51858">
                  <c:v>45180.0625</c:v>
                </c:pt>
                <c:pt idx="51859">
                  <c:v>45180.065972222219</c:v>
                </c:pt>
                <c:pt idx="51860">
                  <c:v>45180.069444444445</c:v>
                </c:pt>
                <c:pt idx="51861">
                  <c:v>45180.072916666664</c:v>
                </c:pt>
                <c:pt idx="51862">
                  <c:v>45180.076388888891</c:v>
                </c:pt>
                <c:pt idx="51863">
                  <c:v>45180.079861111109</c:v>
                </c:pt>
                <c:pt idx="51864">
                  <c:v>45180.083333333336</c:v>
                </c:pt>
                <c:pt idx="51865">
                  <c:v>45180.086805555555</c:v>
                </c:pt>
                <c:pt idx="51866">
                  <c:v>45180.090277777781</c:v>
                </c:pt>
                <c:pt idx="51867">
                  <c:v>45180.09375</c:v>
                </c:pt>
                <c:pt idx="51868">
                  <c:v>45180.097222222219</c:v>
                </c:pt>
                <c:pt idx="51869">
                  <c:v>45180.100694444445</c:v>
                </c:pt>
                <c:pt idx="51870">
                  <c:v>45180.104166666664</c:v>
                </c:pt>
                <c:pt idx="51871">
                  <c:v>45180.107638888891</c:v>
                </c:pt>
                <c:pt idx="51872">
                  <c:v>45180.111111111109</c:v>
                </c:pt>
                <c:pt idx="51873">
                  <c:v>45180.114583333336</c:v>
                </c:pt>
                <c:pt idx="51874">
                  <c:v>45180.118055555555</c:v>
                </c:pt>
                <c:pt idx="51875">
                  <c:v>45180.121527777781</c:v>
                </c:pt>
                <c:pt idx="51876">
                  <c:v>45180.125</c:v>
                </c:pt>
                <c:pt idx="51877">
                  <c:v>45180.128472222219</c:v>
                </c:pt>
                <c:pt idx="51878">
                  <c:v>45180.131944444445</c:v>
                </c:pt>
                <c:pt idx="51879">
                  <c:v>45180.135416666664</c:v>
                </c:pt>
                <c:pt idx="51880">
                  <c:v>45180.138888888891</c:v>
                </c:pt>
                <c:pt idx="51881">
                  <c:v>45180.142361111109</c:v>
                </c:pt>
                <c:pt idx="51882">
                  <c:v>45180.145833333336</c:v>
                </c:pt>
                <c:pt idx="51883">
                  <c:v>45180.149305555555</c:v>
                </c:pt>
                <c:pt idx="51884">
                  <c:v>45180.152777777781</c:v>
                </c:pt>
                <c:pt idx="51885">
                  <c:v>45180.15625</c:v>
                </c:pt>
                <c:pt idx="51886">
                  <c:v>45180.159722222219</c:v>
                </c:pt>
                <c:pt idx="51887">
                  <c:v>45180.163194444445</c:v>
                </c:pt>
                <c:pt idx="51888">
                  <c:v>45180.166666666664</c:v>
                </c:pt>
                <c:pt idx="51889">
                  <c:v>45180.170138888891</c:v>
                </c:pt>
                <c:pt idx="51890">
                  <c:v>45180.173611111109</c:v>
                </c:pt>
                <c:pt idx="51891">
                  <c:v>45180.177083333336</c:v>
                </c:pt>
                <c:pt idx="51892">
                  <c:v>45180.180555555555</c:v>
                </c:pt>
                <c:pt idx="51893">
                  <c:v>45180.184027777781</c:v>
                </c:pt>
                <c:pt idx="51894">
                  <c:v>45180.1875</c:v>
                </c:pt>
                <c:pt idx="51895">
                  <c:v>45180.190972222219</c:v>
                </c:pt>
                <c:pt idx="51896">
                  <c:v>45180.194444444445</c:v>
                </c:pt>
                <c:pt idx="51897">
                  <c:v>45180.197916666664</c:v>
                </c:pt>
                <c:pt idx="51898">
                  <c:v>45180.201388888891</c:v>
                </c:pt>
                <c:pt idx="51899">
                  <c:v>45180.204861111109</c:v>
                </c:pt>
                <c:pt idx="51900">
                  <c:v>45180.208333333336</c:v>
                </c:pt>
                <c:pt idx="51901">
                  <c:v>45180.211805555555</c:v>
                </c:pt>
                <c:pt idx="51902">
                  <c:v>45180.215277777781</c:v>
                </c:pt>
                <c:pt idx="51903">
                  <c:v>45180.21875</c:v>
                </c:pt>
                <c:pt idx="51904">
                  <c:v>45180.222222222219</c:v>
                </c:pt>
                <c:pt idx="51905">
                  <c:v>45180.225694444445</c:v>
                </c:pt>
                <c:pt idx="51906">
                  <c:v>45180.229166666664</c:v>
                </c:pt>
                <c:pt idx="51907">
                  <c:v>45180.232638888891</c:v>
                </c:pt>
                <c:pt idx="51908">
                  <c:v>45180.236111111109</c:v>
                </c:pt>
                <c:pt idx="51909">
                  <c:v>45180.239583333336</c:v>
                </c:pt>
                <c:pt idx="51910">
                  <c:v>45180.243055555555</c:v>
                </c:pt>
                <c:pt idx="51911">
                  <c:v>45180.246527777781</c:v>
                </c:pt>
                <c:pt idx="51912">
                  <c:v>45180.25</c:v>
                </c:pt>
                <c:pt idx="51913">
                  <c:v>45180.253472222219</c:v>
                </c:pt>
                <c:pt idx="51914">
                  <c:v>45180.256944444445</c:v>
                </c:pt>
                <c:pt idx="51915">
                  <c:v>45180.260416666664</c:v>
                </c:pt>
                <c:pt idx="51916">
                  <c:v>45180.263888888891</c:v>
                </c:pt>
                <c:pt idx="51917">
                  <c:v>45180.267361111109</c:v>
                </c:pt>
                <c:pt idx="51918">
                  <c:v>45180.270833333336</c:v>
                </c:pt>
                <c:pt idx="51919">
                  <c:v>45180.274305555555</c:v>
                </c:pt>
                <c:pt idx="51920">
                  <c:v>45180.277777777781</c:v>
                </c:pt>
                <c:pt idx="51921">
                  <c:v>45180.28125</c:v>
                </c:pt>
                <c:pt idx="51922">
                  <c:v>45180.284722222219</c:v>
                </c:pt>
                <c:pt idx="51923">
                  <c:v>45180.288194444445</c:v>
                </c:pt>
                <c:pt idx="51924">
                  <c:v>45180.291666666664</c:v>
                </c:pt>
                <c:pt idx="51925">
                  <c:v>45180.295138888891</c:v>
                </c:pt>
                <c:pt idx="51926">
                  <c:v>45180.298611111109</c:v>
                </c:pt>
                <c:pt idx="51927">
                  <c:v>45180.302083333336</c:v>
                </c:pt>
                <c:pt idx="51928">
                  <c:v>45180.305555555555</c:v>
                </c:pt>
                <c:pt idx="51929">
                  <c:v>45180.309027777781</c:v>
                </c:pt>
                <c:pt idx="51930">
                  <c:v>45180.3125</c:v>
                </c:pt>
                <c:pt idx="51931">
                  <c:v>45180.315972222219</c:v>
                </c:pt>
                <c:pt idx="51932">
                  <c:v>45180.319444444445</c:v>
                </c:pt>
                <c:pt idx="51933">
                  <c:v>45180.322916666664</c:v>
                </c:pt>
                <c:pt idx="51934">
                  <c:v>45180.326388888891</c:v>
                </c:pt>
                <c:pt idx="51935">
                  <c:v>45180.329861111109</c:v>
                </c:pt>
                <c:pt idx="51936">
                  <c:v>45180.333333333336</c:v>
                </c:pt>
                <c:pt idx="51937">
                  <c:v>45180.336805555555</c:v>
                </c:pt>
                <c:pt idx="51938">
                  <c:v>45180.340277777781</c:v>
                </c:pt>
                <c:pt idx="51939">
                  <c:v>45180.34375</c:v>
                </c:pt>
                <c:pt idx="51940">
                  <c:v>45180.347222222219</c:v>
                </c:pt>
                <c:pt idx="51941">
                  <c:v>45180.350694444445</c:v>
                </c:pt>
                <c:pt idx="51942">
                  <c:v>45180.354166666664</c:v>
                </c:pt>
                <c:pt idx="51943">
                  <c:v>45180.357638888891</c:v>
                </c:pt>
                <c:pt idx="51944">
                  <c:v>45180.361111111109</c:v>
                </c:pt>
                <c:pt idx="51945">
                  <c:v>45180.364583333336</c:v>
                </c:pt>
                <c:pt idx="51946">
                  <c:v>45180.368055555555</c:v>
                </c:pt>
                <c:pt idx="51947">
                  <c:v>45180.371527777781</c:v>
                </c:pt>
                <c:pt idx="51948">
                  <c:v>45180.375</c:v>
                </c:pt>
                <c:pt idx="51949">
                  <c:v>45180.378472222219</c:v>
                </c:pt>
                <c:pt idx="51950">
                  <c:v>45180.381944444445</c:v>
                </c:pt>
                <c:pt idx="51951">
                  <c:v>45180.385416666664</c:v>
                </c:pt>
                <c:pt idx="51952">
                  <c:v>45180.388888888891</c:v>
                </c:pt>
                <c:pt idx="51953">
                  <c:v>45180.392361111109</c:v>
                </c:pt>
                <c:pt idx="51954">
                  <c:v>45180.395833333336</c:v>
                </c:pt>
                <c:pt idx="51955">
                  <c:v>45180.399305555555</c:v>
                </c:pt>
                <c:pt idx="51956">
                  <c:v>45180.402777777781</c:v>
                </c:pt>
                <c:pt idx="51957">
                  <c:v>45180.40625</c:v>
                </c:pt>
                <c:pt idx="51958">
                  <c:v>45180.409722222219</c:v>
                </c:pt>
                <c:pt idx="51959">
                  <c:v>45180.413194444445</c:v>
                </c:pt>
                <c:pt idx="51960">
                  <c:v>45180.416666666664</c:v>
                </c:pt>
                <c:pt idx="51961">
                  <c:v>45180.420138888891</c:v>
                </c:pt>
                <c:pt idx="51962">
                  <c:v>45180.423611111109</c:v>
                </c:pt>
                <c:pt idx="51963">
                  <c:v>45180.427083333336</c:v>
                </c:pt>
                <c:pt idx="51964">
                  <c:v>45180.430555555555</c:v>
                </c:pt>
                <c:pt idx="51965">
                  <c:v>45180.434027777781</c:v>
                </c:pt>
                <c:pt idx="51966">
                  <c:v>45180.4375</c:v>
                </c:pt>
                <c:pt idx="51967">
                  <c:v>45180.440972222219</c:v>
                </c:pt>
                <c:pt idx="51968">
                  <c:v>45180.444444444445</c:v>
                </c:pt>
                <c:pt idx="51969">
                  <c:v>45180.447916666664</c:v>
                </c:pt>
                <c:pt idx="51970">
                  <c:v>45180.451388888891</c:v>
                </c:pt>
                <c:pt idx="51971">
                  <c:v>45180.454861111109</c:v>
                </c:pt>
                <c:pt idx="51972">
                  <c:v>45180.458333333336</c:v>
                </c:pt>
                <c:pt idx="51973">
                  <c:v>45180.461805555555</c:v>
                </c:pt>
                <c:pt idx="51974">
                  <c:v>45180.465277777781</c:v>
                </c:pt>
                <c:pt idx="51975">
                  <c:v>45180.46875</c:v>
                </c:pt>
                <c:pt idx="51976">
                  <c:v>45180.472222222219</c:v>
                </c:pt>
                <c:pt idx="51977">
                  <c:v>45180.475694444445</c:v>
                </c:pt>
                <c:pt idx="51978">
                  <c:v>45180.479166666664</c:v>
                </c:pt>
                <c:pt idx="51979">
                  <c:v>45180.482638888891</c:v>
                </c:pt>
                <c:pt idx="51980">
                  <c:v>45180.486111111109</c:v>
                </c:pt>
                <c:pt idx="51981">
                  <c:v>45180.489583333336</c:v>
                </c:pt>
                <c:pt idx="51982">
                  <c:v>45180.493055555555</c:v>
                </c:pt>
                <c:pt idx="51983">
                  <c:v>45180.496527777781</c:v>
                </c:pt>
                <c:pt idx="51984">
                  <c:v>45180.5</c:v>
                </c:pt>
                <c:pt idx="51985">
                  <c:v>45180.503472222219</c:v>
                </c:pt>
                <c:pt idx="51986">
                  <c:v>45180.506944444445</c:v>
                </c:pt>
                <c:pt idx="51987">
                  <c:v>45180.510416666664</c:v>
                </c:pt>
                <c:pt idx="51988">
                  <c:v>45180.513888888891</c:v>
                </c:pt>
                <c:pt idx="51989">
                  <c:v>45180.517361111109</c:v>
                </c:pt>
                <c:pt idx="51990">
                  <c:v>45180.520833333336</c:v>
                </c:pt>
                <c:pt idx="51991">
                  <c:v>45180.524305555555</c:v>
                </c:pt>
                <c:pt idx="51992">
                  <c:v>45180.527777777781</c:v>
                </c:pt>
                <c:pt idx="51993">
                  <c:v>45180.53125</c:v>
                </c:pt>
                <c:pt idx="51994">
                  <c:v>45180.534722222219</c:v>
                </c:pt>
                <c:pt idx="51995">
                  <c:v>45180.538194444445</c:v>
                </c:pt>
                <c:pt idx="51996">
                  <c:v>45180.541666666664</c:v>
                </c:pt>
                <c:pt idx="51997">
                  <c:v>45180.545138888891</c:v>
                </c:pt>
                <c:pt idx="51998">
                  <c:v>45180.548611111109</c:v>
                </c:pt>
                <c:pt idx="51999">
                  <c:v>45180.552083333336</c:v>
                </c:pt>
                <c:pt idx="52000">
                  <c:v>45180.555555555555</c:v>
                </c:pt>
                <c:pt idx="52001">
                  <c:v>45180.559027777781</c:v>
                </c:pt>
                <c:pt idx="52002">
                  <c:v>45180.5625</c:v>
                </c:pt>
                <c:pt idx="52003">
                  <c:v>45180.565972222219</c:v>
                </c:pt>
                <c:pt idx="52004">
                  <c:v>45180.569444444445</c:v>
                </c:pt>
                <c:pt idx="52005">
                  <c:v>45180.572916666664</c:v>
                </c:pt>
                <c:pt idx="52006">
                  <c:v>45180.576388888891</c:v>
                </c:pt>
                <c:pt idx="52007">
                  <c:v>45180.579861111109</c:v>
                </c:pt>
                <c:pt idx="52008">
                  <c:v>45180.583333333336</c:v>
                </c:pt>
                <c:pt idx="52009">
                  <c:v>45180.586805555555</c:v>
                </c:pt>
                <c:pt idx="52010">
                  <c:v>45180.590277777781</c:v>
                </c:pt>
                <c:pt idx="52011">
                  <c:v>45180.59375</c:v>
                </c:pt>
                <c:pt idx="52012">
                  <c:v>45180.597222222219</c:v>
                </c:pt>
                <c:pt idx="52013">
                  <c:v>45180.600694444445</c:v>
                </c:pt>
                <c:pt idx="52014">
                  <c:v>45180.604166666664</c:v>
                </c:pt>
                <c:pt idx="52015">
                  <c:v>45180.607638888891</c:v>
                </c:pt>
                <c:pt idx="52016">
                  <c:v>45180.611111111109</c:v>
                </c:pt>
                <c:pt idx="52017">
                  <c:v>45180.614583333336</c:v>
                </c:pt>
                <c:pt idx="52018">
                  <c:v>45180.618055555555</c:v>
                </c:pt>
                <c:pt idx="52019">
                  <c:v>45180.621527777781</c:v>
                </c:pt>
                <c:pt idx="52020">
                  <c:v>45180.625</c:v>
                </c:pt>
                <c:pt idx="52021">
                  <c:v>45180.628472222219</c:v>
                </c:pt>
                <c:pt idx="52022">
                  <c:v>45180.631944444445</c:v>
                </c:pt>
                <c:pt idx="52023">
                  <c:v>45180.635416666664</c:v>
                </c:pt>
                <c:pt idx="52024">
                  <c:v>45180.638888888891</c:v>
                </c:pt>
                <c:pt idx="52025">
                  <c:v>45180.642361111109</c:v>
                </c:pt>
                <c:pt idx="52026">
                  <c:v>45180.645833333336</c:v>
                </c:pt>
                <c:pt idx="52027">
                  <c:v>45180.649305555555</c:v>
                </c:pt>
                <c:pt idx="52028">
                  <c:v>45180.652777777781</c:v>
                </c:pt>
                <c:pt idx="52029">
                  <c:v>45180.65625</c:v>
                </c:pt>
                <c:pt idx="52030">
                  <c:v>45180.659722222219</c:v>
                </c:pt>
                <c:pt idx="52031">
                  <c:v>45180.663194444445</c:v>
                </c:pt>
                <c:pt idx="52032">
                  <c:v>45180.666666666664</c:v>
                </c:pt>
                <c:pt idx="52033">
                  <c:v>45180.670138888891</c:v>
                </c:pt>
                <c:pt idx="52034">
                  <c:v>45180.673611111109</c:v>
                </c:pt>
                <c:pt idx="52035">
                  <c:v>45180.677083333336</c:v>
                </c:pt>
                <c:pt idx="52036">
                  <c:v>45180.680555555555</c:v>
                </c:pt>
                <c:pt idx="52037">
                  <c:v>45180.684027777781</c:v>
                </c:pt>
                <c:pt idx="52038">
                  <c:v>45180.6875</c:v>
                </c:pt>
                <c:pt idx="52039">
                  <c:v>45180.690972222219</c:v>
                </c:pt>
                <c:pt idx="52040">
                  <c:v>45180.694444444445</c:v>
                </c:pt>
                <c:pt idx="52041">
                  <c:v>45180.697916666664</c:v>
                </c:pt>
                <c:pt idx="52042">
                  <c:v>45180.701388888891</c:v>
                </c:pt>
                <c:pt idx="52043">
                  <c:v>45180.704861111109</c:v>
                </c:pt>
                <c:pt idx="52044">
                  <c:v>45180.708333333336</c:v>
                </c:pt>
                <c:pt idx="52045">
                  <c:v>45180.711805555555</c:v>
                </c:pt>
                <c:pt idx="52046">
                  <c:v>45180.715277777781</c:v>
                </c:pt>
                <c:pt idx="52047">
                  <c:v>45180.71875</c:v>
                </c:pt>
                <c:pt idx="52048">
                  <c:v>45180.722222222219</c:v>
                </c:pt>
                <c:pt idx="52049">
                  <c:v>45180.725694444445</c:v>
                </c:pt>
                <c:pt idx="52050">
                  <c:v>45180.729166666664</c:v>
                </c:pt>
                <c:pt idx="52051">
                  <c:v>45180.732638888891</c:v>
                </c:pt>
                <c:pt idx="52052">
                  <c:v>45180.736111111109</c:v>
                </c:pt>
                <c:pt idx="52053">
                  <c:v>45180.739583333336</c:v>
                </c:pt>
                <c:pt idx="52054">
                  <c:v>45180.743055555555</c:v>
                </c:pt>
                <c:pt idx="52055">
                  <c:v>45180.746527777781</c:v>
                </c:pt>
                <c:pt idx="52056">
                  <c:v>45180.75</c:v>
                </c:pt>
                <c:pt idx="52057">
                  <c:v>45180.753472222219</c:v>
                </c:pt>
                <c:pt idx="52058">
                  <c:v>45180.756944444445</c:v>
                </c:pt>
                <c:pt idx="52059">
                  <c:v>45180.760416666664</c:v>
                </c:pt>
                <c:pt idx="52060">
                  <c:v>45180.763888888891</c:v>
                </c:pt>
                <c:pt idx="52061">
                  <c:v>45180.767361111109</c:v>
                </c:pt>
                <c:pt idx="52062">
                  <c:v>45180.770833333336</c:v>
                </c:pt>
                <c:pt idx="52063">
                  <c:v>45180.774305555555</c:v>
                </c:pt>
                <c:pt idx="52064">
                  <c:v>45180.777777777781</c:v>
                </c:pt>
                <c:pt idx="52065">
                  <c:v>45180.78125</c:v>
                </c:pt>
                <c:pt idx="52066">
                  <c:v>45180.784722222219</c:v>
                </c:pt>
                <c:pt idx="52067">
                  <c:v>45180.788194444445</c:v>
                </c:pt>
                <c:pt idx="52068">
                  <c:v>45180.791666666664</c:v>
                </c:pt>
                <c:pt idx="52069">
                  <c:v>45180.795138888891</c:v>
                </c:pt>
                <c:pt idx="52070">
                  <c:v>45180.798611111109</c:v>
                </c:pt>
                <c:pt idx="52071">
                  <c:v>45180.802083333336</c:v>
                </c:pt>
                <c:pt idx="52072">
                  <c:v>45180.805555555555</c:v>
                </c:pt>
                <c:pt idx="52073">
                  <c:v>45180.809027777781</c:v>
                </c:pt>
                <c:pt idx="52074">
                  <c:v>45180.8125</c:v>
                </c:pt>
                <c:pt idx="52075">
                  <c:v>45180.815972222219</c:v>
                </c:pt>
                <c:pt idx="52076">
                  <c:v>45180.819444444445</c:v>
                </c:pt>
                <c:pt idx="52077">
                  <c:v>45180.822916666664</c:v>
                </c:pt>
                <c:pt idx="52078">
                  <c:v>45180.826388888891</c:v>
                </c:pt>
                <c:pt idx="52079">
                  <c:v>45180.829861111109</c:v>
                </c:pt>
                <c:pt idx="52080">
                  <c:v>45180.833333333336</c:v>
                </c:pt>
                <c:pt idx="52081">
                  <c:v>45180.836805555555</c:v>
                </c:pt>
                <c:pt idx="52082">
                  <c:v>45180.840277777781</c:v>
                </c:pt>
                <c:pt idx="52083">
                  <c:v>45180.84375</c:v>
                </c:pt>
                <c:pt idx="52084">
                  <c:v>45180.847222222219</c:v>
                </c:pt>
                <c:pt idx="52085">
                  <c:v>45180.850694444445</c:v>
                </c:pt>
                <c:pt idx="52086">
                  <c:v>45180.854166666664</c:v>
                </c:pt>
                <c:pt idx="52087">
                  <c:v>45180.857638888891</c:v>
                </c:pt>
                <c:pt idx="52088">
                  <c:v>45180.861111111109</c:v>
                </c:pt>
                <c:pt idx="52089">
                  <c:v>45180.864583333336</c:v>
                </c:pt>
                <c:pt idx="52090">
                  <c:v>45180.868055555555</c:v>
                </c:pt>
                <c:pt idx="52091">
                  <c:v>45180.871527777781</c:v>
                </c:pt>
                <c:pt idx="52092">
                  <c:v>45180.875</c:v>
                </c:pt>
                <c:pt idx="52093">
                  <c:v>45180.878472222219</c:v>
                </c:pt>
                <c:pt idx="52094">
                  <c:v>45180.881944444445</c:v>
                </c:pt>
                <c:pt idx="52095">
                  <c:v>45180.885416666664</c:v>
                </c:pt>
                <c:pt idx="52096">
                  <c:v>45180.888888888891</c:v>
                </c:pt>
                <c:pt idx="52097">
                  <c:v>45180.892361111109</c:v>
                </c:pt>
                <c:pt idx="52098">
                  <c:v>45180.895833333336</c:v>
                </c:pt>
                <c:pt idx="52099">
                  <c:v>45180.899305555555</c:v>
                </c:pt>
                <c:pt idx="52100">
                  <c:v>45180.902777777781</c:v>
                </c:pt>
                <c:pt idx="52101">
                  <c:v>45180.90625</c:v>
                </c:pt>
                <c:pt idx="52102">
                  <c:v>45180.909722222219</c:v>
                </c:pt>
                <c:pt idx="52103">
                  <c:v>45180.913194444445</c:v>
                </c:pt>
                <c:pt idx="52104">
                  <c:v>45180.916666666664</c:v>
                </c:pt>
                <c:pt idx="52105">
                  <c:v>45180.920138888891</c:v>
                </c:pt>
                <c:pt idx="52106">
                  <c:v>45180.923611111109</c:v>
                </c:pt>
                <c:pt idx="52107">
                  <c:v>45180.927083333336</c:v>
                </c:pt>
                <c:pt idx="52108">
                  <c:v>45180.930555555555</c:v>
                </c:pt>
                <c:pt idx="52109">
                  <c:v>45180.934027777781</c:v>
                </c:pt>
                <c:pt idx="52110">
                  <c:v>45180.9375</c:v>
                </c:pt>
                <c:pt idx="52111">
                  <c:v>45180.940972222219</c:v>
                </c:pt>
                <c:pt idx="52112">
                  <c:v>45180.944444444445</c:v>
                </c:pt>
                <c:pt idx="52113">
                  <c:v>45180.947916666664</c:v>
                </c:pt>
                <c:pt idx="52114">
                  <c:v>45180.951388888891</c:v>
                </c:pt>
                <c:pt idx="52115">
                  <c:v>45180.954861111109</c:v>
                </c:pt>
                <c:pt idx="52116">
                  <c:v>45180.958333333336</c:v>
                </c:pt>
                <c:pt idx="52117">
                  <c:v>45180.961805555555</c:v>
                </c:pt>
                <c:pt idx="52118">
                  <c:v>45180.965277777781</c:v>
                </c:pt>
                <c:pt idx="52119">
                  <c:v>45180.96875</c:v>
                </c:pt>
                <c:pt idx="52120">
                  <c:v>45180.972222222219</c:v>
                </c:pt>
                <c:pt idx="52121">
                  <c:v>45180.975694444445</c:v>
                </c:pt>
                <c:pt idx="52122">
                  <c:v>45180.979166666664</c:v>
                </c:pt>
                <c:pt idx="52123">
                  <c:v>45180.982638888891</c:v>
                </c:pt>
                <c:pt idx="52124">
                  <c:v>45180.986111111109</c:v>
                </c:pt>
                <c:pt idx="52125">
                  <c:v>45180.989583333336</c:v>
                </c:pt>
                <c:pt idx="52126">
                  <c:v>45180.993055555555</c:v>
                </c:pt>
                <c:pt idx="52127">
                  <c:v>45180.996527777781</c:v>
                </c:pt>
                <c:pt idx="52128">
                  <c:v>45181</c:v>
                </c:pt>
                <c:pt idx="52129">
                  <c:v>45181.003472222219</c:v>
                </c:pt>
                <c:pt idx="52130">
                  <c:v>45181.006944444445</c:v>
                </c:pt>
                <c:pt idx="52131">
                  <c:v>45181.010416666664</c:v>
                </c:pt>
                <c:pt idx="52132">
                  <c:v>45181.013888888891</c:v>
                </c:pt>
                <c:pt idx="52133">
                  <c:v>45181.017361111109</c:v>
                </c:pt>
                <c:pt idx="52134">
                  <c:v>45181.020833333336</c:v>
                </c:pt>
                <c:pt idx="52135">
                  <c:v>45181.024305555555</c:v>
                </c:pt>
                <c:pt idx="52136">
                  <c:v>45181.027777777781</c:v>
                </c:pt>
                <c:pt idx="52137">
                  <c:v>45181.03125</c:v>
                </c:pt>
                <c:pt idx="52138">
                  <c:v>45181.034722222219</c:v>
                </c:pt>
                <c:pt idx="52139">
                  <c:v>45181.038194444445</c:v>
                </c:pt>
                <c:pt idx="52140">
                  <c:v>45181.041666666664</c:v>
                </c:pt>
                <c:pt idx="52141">
                  <c:v>45181.045138888891</c:v>
                </c:pt>
                <c:pt idx="52142">
                  <c:v>45181.048611111109</c:v>
                </c:pt>
                <c:pt idx="52143">
                  <c:v>45181.052083333336</c:v>
                </c:pt>
                <c:pt idx="52144">
                  <c:v>45181.055555555555</c:v>
                </c:pt>
                <c:pt idx="52145">
                  <c:v>45181.059027777781</c:v>
                </c:pt>
                <c:pt idx="52146">
                  <c:v>45181.0625</c:v>
                </c:pt>
                <c:pt idx="52147">
                  <c:v>45181.065972222219</c:v>
                </c:pt>
                <c:pt idx="52148">
                  <c:v>45181.069444444445</c:v>
                </c:pt>
                <c:pt idx="52149">
                  <c:v>45181.072916666664</c:v>
                </c:pt>
                <c:pt idx="52150">
                  <c:v>45181.076388888891</c:v>
                </c:pt>
                <c:pt idx="52151">
                  <c:v>45181.079861111109</c:v>
                </c:pt>
                <c:pt idx="52152">
                  <c:v>45181.083333333336</c:v>
                </c:pt>
                <c:pt idx="52153">
                  <c:v>45181.086805555555</c:v>
                </c:pt>
                <c:pt idx="52154">
                  <c:v>45181.090277777781</c:v>
                </c:pt>
                <c:pt idx="52155">
                  <c:v>45181.09375</c:v>
                </c:pt>
                <c:pt idx="52156">
                  <c:v>45181.097222222219</c:v>
                </c:pt>
                <c:pt idx="52157">
                  <c:v>45181.100694444445</c:v>
                </c:pt>
                <c:pt idx="52158">
                  <c:v>45181.104166666664</c:v>
                </c:pt>
                <c:pt idx="52159">
                  <c:v>45181.107638888891</c:v>
                </c:pt>
                <c:pt idx="52160">
                  <c:v>45181.111111111109</c:v>
                </c:pt>
                <c:pt idx="52161">
                  <c:v>45181.114583333336</c:v>
                </c:pt>
                <c:pt idx="52162">
                  <c:v>45181.118055555555</c:v>
                </c:pt>
                <c:pt idx="52163">
                  <c:v>45181.121527777781</c:v>
                </c:pt>
                <c:pt idx="52164">
                  <c:v>45181.125</c:v>
                </c:pt>
                <c:pt idx="52165">
                  <c:v>45181.128472222219</c:v>
                </c:pt>
                <c:pt idx="52166">
                  <c:v>45181.131944444445</c:v>
                </c:pt>
                <c:pt idx="52167">
                  <c:v>45181.135416666664</c:v>
                </c:pt>
                <c:pt idx="52168">
                  <c:v>45181.138888888891</c:v>
                </c:pt>
                <c:pt idx="52169">
                  <c:v>45181.142361111109</c:v>
                </c:pt>
                <c:pt idx="52170">
                  <c:v>45181.145833333336</c:v>
                </c:pt>
                <c:pt idx="52171">
                  <c:v>45181.149305555555</c:v>
                </c:pt>
                <c:pt idx="52172">
                  <c:v>45181.152777777781</c:v>
                </c:pt>
                <c:pt idx="52173">
                  <c:v>45181.15625</c:v>
                </c:pt>
                <c:pt idx="52174">
                  <c:v>45181.159722222219</c:v>
                </c:pt>
                <c:pt idx="52175">
                  <c:v>45181.163194444445</c:v>
                </c:pt>
                <c:pt idx="52176">
                  <c:v>45181.166666666664</c:v>
                </c:pt>
                <c:pt idx="52177">
                  <c:v>45181.170138888891</c:v>
                </c:pt>
                <c:pt idx="52178">
                  <c:v>45181.173611111109</c:v>
                </c:pt>
                <c:pt idx="52179">
                  <c:v>45181.177083333336</c:v>
                </c:pt>
                <c:pt idx="52180">
                  <c:v>45181.180555555555</c:v>
                </c:pt>
                <c:pt idx="52181">
                  <c:v>45181.184027777781</c:v>
                </c:pt>
                <c:pt idx="52182">
                  <c:v>45181.1875</c:v>
                </c:pt>
                <c:pt idx="52183">
                  <c:v>45181.190972222219</c:v>
                </c:pt>
                <c:pt idx="52184">
                  <c:v>45181.194444444445</c:v>
                </c:pt>
                <c:pt idx="52185">
                  <c:v>45181.197916666664</c:v>
                </c:pt>
                <c:pt idx="52186">
                  <c:v>45181.201388888891</c:v>
                </c:pt>
                <c:pt idx="52187">
                  <c:v>45181.204861111109</c:v>
                </c:pt>
                <c:pt idx="52188">
                  <c:v>45181.208333333336</c:v>
                </c:pt>
                <c:pt idx="52189">
                  <c:v>45181.211805555555</c:v>
                </c:pt>
                <c:pt idx="52190">
                  <c:v>45181.215277777781</c:v>
                </c:pt>
                <c:pt idx="52191">
                  <c:v>45181.21875</c:v>
                </c:pt>
                <c:pt idx="52192">
                  <c:v>45181.222222222219</c:v>
                </c:pt>
                <c:pt idx="52193">
                  <c:v>45181.225694444445</c:v>
                </c:pt>
                <c:pt idx="52194">
                  <c:v>45181.229166666664</c:v>
                </c:pt>
                <c:pt idx="52195">
                  <c:v>45181.232638888891</c:v>
                </c:pt>
                <c:pt idx="52196">
                  <c:v>45181.236111111109</c:v>
                </c:pt>
                <c:pt idx="52197">
                  <c:v>45181.239583333336</c:v>
                </c:pt>
                <c:pt idx="52198">
                  <c:v>45181.243055555555</c:v>
                </c:pt>
                <c:pt idx="52199">
                  <c:v>45181.246527777781</c:v>
                </c:pt>
                <c:pt idx="52200">
                  <c:v>45181.25</c:v>
                </c:pt>
                <c:pt idx="52201">
                  <c:v>45181.253472222219</c:v>
                </c:pt>
                <c:pt idx="52202">
                  <c:v>45181.256944444445</c:v>
                </c:pt>
                <c:pt idx="52203">
                  <c:v>45181.260416666664</c:v>
                </c:pt>
                <c:pt idx="52204">
                  <c:v>45181.263888888891</c:v>
                </c:pt>
                <c:pt idx="52205">
                  <c:v>45181.267361111109</c:v>
                </c:pt>
                <c:pt idx="52206">
                  <c:v>45181.270833333336</c:v>
                </c:pt>
                <c:pt idx="52207">
                  <c:v>45181.274305555555</c:v>
                </c:pt>
                <c:pt idx="52208">
                  <c:v>45181.277777777781</c:v>
                </c:pt>
                <c:pt idx="52209">
                  <c:v>45181.28125</c:v>
                </c:pt>
                <c:pt idx="52210">
                  <c:v>45181.284722222219</c:v>
                </c:pt>
                <c:pt idx="52211">
                  <c:v>45181.288194444445</c:v>
                </c:pt>
                <c:pt idx="52212">
                  <c:v>45181.291666666664</c:v>
                </c:pt>
                <c:pt idx="52213">
                  <c:v>45181.295138888891</c:v>
                </c:pt>
                <c:pt idx="52214">
                  <c:v>45181.298611111109</c:v>
                </c:pt>
                <c:pt idx="52215">
                  <c:v>45181.302083333336</c:v>
                </c:pt>
                <c:pt idx="52216">
                  <c:v>45181.305555555555</c:v>
                </c:pt>
                <c:pt idx="52217">
                  <c:v>45181.309027777781</c:v>
                </c:pt>
                <c:pt idx="52218">
                  <c:v>45181.3125</c:v>
                </c:pt>
                <c:pt idx="52219">
                  <c:v>45181.315972222219</c:v>
                </c:pt>
                <c:pt idx="52220">
                  <c:v>45181.319444444445</c:v>
                </c:pt>
                <c:pt idx="52221">
                  <c:v>45181.322916666664</c:v>
                </c:pt>
                <c:pt idx="52222">
                  <c:v>45181.326388888891</c:v>
                </c:pt>
                <c:pt idx="52223">
                  <c:v>45181.329861111109</c:v>
                </c:pt>
                <c:pt idx="52224">
                  <c:v>45181.333333333336</c:v>
                </c:pt>
                <c:pt idx="52225">
                  <c:v>45181.336805555555</c:v>
                </c:pt>
                <c:pt idx="52226">
                  <c:v>45181.340277777781</c:v>
                </c:pt>
                <c:pt idx="52227">
                  <c:v>45181.34375</c:v>
                </c:pt>
                <c:pt idx="52228">
                  <c:v>45181.347222222219</c:v>
                </c:pt>
                <c:pt idx="52229">
                  <c:v>45181.350694444445</c:v>
                </c:pt>
                <c:pt idx="52230">
                  <c:v>45181.354166666664</c:v>
                </c:pt>
                <c:pt idx="52231">
                  <c:v>45181.357638888891</c:v>
                </c:pt>
                <c:pt idx="52232">
                  <c:v>45181.361111111109</c:v>
                </c:pt>
                <c:pt idx="52233">
                  <c:v>45181.364583333336</c:v>
                </c:pt>
                <c:pt idx="52234">
                  <c:v>45181.368055555555</c:v>
                </c:pt>
                <c:pt idx="52235">
                  <c:v>45181.371527777781</c:v>
                </c:pt>
                <c:pt idx="52236">
                  <c:v>45181.375</c:v>
                </c:pt>
                <c:pt idx="52237">
                  <c:v>45181.378472222219</c:v>
                </c:pt>
                <c:pt idx="52238">
                  <c:v>45181.381944444445</c:v>
                </c:pt>
                <c:pt idx="52239">
                  <c:v>45181.385416666664</c:v>
                </c:pt>
                <c:pt idx="52240">
                  <c:v>45181.388888888891</c:v>
                </c:pt>
                <c:pt idx="52241">
                  <c:v>45181.392361111109</c:v>
                </c:pt>
                <c:pt idx="52242">
                  <c:v>45181.395833333336</c:v>
                </c:pt>
                <c:pt idx="52243">
                  <c:v>45181.399305555555</c:v>
                </c:pt>
                <c:pt idx="52244">
                  <c:v>45181.402777777781</c:v>
                </c:pt>
                <c:pt idx="52245">
                  <c:v>45181.40625</c:v>
                </c:pt>
                <c:pt idx="52246">
                  <c:v>45181.409722222219</c:v>
                </c:pt>
                <c:pt idx="52247">
                  <c:v>45181.413194444445</c:v>
                </c:pt>
                <c:pt idx="52248">
                  <c:v>45181.416666666664</c:v>
                </c:pt>
                <c:pt idx="52249">
                  <c:v>45181.420138888891</c:v>
                </c:pt>
                <c:pt idx="52250">
                  <c:v>45181.423611111109</c:v>
                </c:pt>
                <c:pt idx="52251">
                  <c:v>45181.427083333336</c:v>
                </c:pt>
                <c:pt idx="52252">
                  <c:v>45181.430555555555</c:v>
                </c:pt>
                <c:pt idx="52253">
                  <c:v>45181.434027777781</c:v>
                </c:pt>
                <c:pt idx="52254">
                  <c:v>45181.4375</c:v>
                </c:pt>
                <c:pt idx="52255">
                  <c:v>45181.440972222219</c:v>
                </c:pt>
                <c:pt idx="52256">
                  <c:v>45181.444444444445</c:v>
                </c:pt>
                <c:pt idx="52257">
                  <c:v>45181.447916666664</c:v>
                </c:pt>
                <c:pt idx="52258">
                  <c:v>45181.451388888891</c:v>
                </c:pt>
                <c:pt idx="52259">
                  <c:v>45181.454861111109</c:v>
                </c:pt>
                <c:pt idx="52260">
                  <c:v>45181.458333333336</c:v>
                </c:pt>
                <c:pt idx="52261">
                  <c:v>45181.461805555555</c:v>
                </c:pt>
                <c:pt idx="52262">
                  <c:v>45181.465277777781</c:v>
                </c:pt>
                <c:pt idx="52263">
                  <c:v>45181.46875</c:v>
                </c:pt>
                <c:pt idx="52264">
                  <c:v>45181.472222222219</c:v>
                </c:pt>
                <c:pt idx="52265">
                  <c:v>45181.475694444445</c:v>
                </c:pt>
                <c:pt idx="52266">
                  <c:v>45181.479166666664</c:v>
                </c:pt>
                <c:pt idx="52267">
                  <c:v>45181.482638888891</c:v>
                </c:pt>
                <c:pt idx="52268">
                  <c:v>45181.486111111109</c:v>
                </c:pt>
                <c:pt idx="52269">
                  <c:v>45181.489583333336</c:v>
                </c:pt>
                <c:pt idx="52270">
                  <c:v>45181.493055555555</c:v>
                </c:pt>
                <c:pt idx="52271">
                  <c:v>45181.496527777781</c:v>
                </c:pt>
                <c:pt idx="52272">
                  <c:v>45181.5</c:v>
                </c:pt>
                <c:pt idx="52273">
                  <c:v>45181.503472222219</c:v>
                </c:pt>
                <c:pt idx="52274">
                  <c:v>45181.506944444445</c:v>
                </c:pt>
                <c:pt idx="52275">
                  <c:v>45181.510416666664</c:v>
                </c:pt>
                <c:pt idx="52276">
                  <c:v>45181.513888888891</c:v>
                </c:pt>
                <c:pt idx="52277">
                  <c:v>45181.517361111109</c:v>
                </c:pt>
                <c:pt idx="52278">
                  <c:v>45181.520833333336</c:v>
                </c:pt>
                <c:pt idx="52279">
                  <c:v>45181.524305555555</c:v>
                </c:pt>
                <c:pt idx="52280">
                  <c:v>45181.527777777781</c:v>
                </c:pt>
                <c:pt idx="52281">
                  <c:v>45181.53125</c:v>
                </c:pt>
                <c:pt idx="52282">
                  <c:v>45181.534722222219</c:v>
                </c:pt>
                <c:pt idx="52283">
                  <c:v>45181.538194444445</c:v>
                </c:pt>
                <c:pt idx="52284">
                  <c:v>45181.541666666664</c:v>
                </c:pt>
                <c:pt idx="52285">
                  <c:v>45181.545138888891</c:v>
                </c:pt>
                <c:pt idx="52286">
                  <c:v>45181.548611111109</c:v>
                </c:pt>
                <c:pt idx="52287">
                  <c:v>45181.552083333336</c:v>
                </c:pt>
                <c:pt idx="52288">
                  <c:v>45181.555555555555</c:v>
                </c:pt>
                <c:pt idx="52289">
                  <c:v>45181.559027777781</c:v>
                </c:pt>
                <c:pt idx="52290">
                  <c:v>45181.5625</c:v>
                </c:pt>
                <c:pt idx="52291">
                  <c:v>45181.565972222219</c:v>
                </c:pt>
                <c:pt idx="52292">
                  <c:v>45181.569444444445</c:v>
                </c:pt>
                <c:pt idx="52293">
                  <c:v>45181.572916666664</c:v>
                </c:pt>
                <c:pt idx="52294">
                  <c:v>45181.576388888891</c:v>
                </c:pt>
                <c:pt idx="52295">
                  <c:v>45181.579861111109</c:v>
                </c:pt>
                <c:pt idx="52296">
                  <c:v>45181.583333333336</c:v>
                </c:pt>
                <c:pt idx="52297">
                  <c:v>45181.586805555555</c:v>
                </c:pt>
                <c:pt idx="52298">
                  <c:v>45181.590277777781</c:v>
                </c:pt>
                <c:pt idx="52299">
                  <c:v>45181.59375</c:v>
                </c:pt>
                <c:pt idx="52300">
                  <c:v>45181.597222222219</c:v>
                </c:pt>
                <c:pt idx="52301">
                  <c:v>45181.600694444445</c:v>
                </c:pt>
                <c:pt idx="52302">
                  <c:v>45181.604166666664</c:v>
                </c:pt>
                <c:pt idx="52303">
                  <c:v>45181.607638888891</c:v>
                </c:pt>
                <c:pt idx="52304">
                  <c:v>45181.611111111109</c:v>
                </c:pt>
                <c:pt idx="52305">
                  <c:v>45181.614583333336</c:v>
                </c:pt>
                <c:pt idx="52306">
                  <c:v>45181.618055555555</c:v>
                </c:pt>
                <c:pt idx="52307">
                  <c:v>45181.621527777781</c:v>
                </c:pt>
                <c:pt idx="52308">
                  <c:v>45181.625</c:v>
                </c:pt>
                <c:pt idx="52309">
                  <c:v>45181.628472222219</c:v>
                </c:pt>
                <c:pt idx="52310">
                  <c:v>45181.631944444445</c:v>
                </c:pt>
                <c:pt idx="52311">
                  <c:v>45181.635416666664</c:v>
                </c:pt>
                <c:pt idx="52312">
                  <c:v>45181.638888888891</c:v>
                </c:pt>
                <c:pt idx="52313">
                  <c:v>45181.642361111109</c:v>
                </c:pt>
                <c:pt idx="52314">
                  <c:v>45181.645833333336</c:v>
                </c:pt>
                <c:pt idx="52315">
                  <c:v>45181.649305555555</c:v>
                </c:pt>
                <c:pt idx="52316">
                  <c:v>45181.652777777781</c:v>
                </c:pt>
                <c:pt idx="52317">
                  <c:v>45181.65625</c:v>
                </c:pt>
                <c:pt idx="52318">
                  <c:v>45181.659722222219</c:v>
                </c:pt>
                <c:pt idx="52319">
                  <c:v>45181.663194444445</c:v>
                </c:pt>
                <c:pt idx="52320">
                  <c:v>45181.666666666664</c:v>
                </c:pt>
                <c:pt idx="52321">
                  <c:v>45181.670138888891</c:v>
                </c:pt>
                <c:pt idx="52322">
                  <c:v>45181.673611111109</c:v>
                </c:pt>
                <c:pt idx="52323">
                  <c:v>45181.677083333336</c:v>
                </c:pt>
                <c:pt idx="52324">
                  <c:v>45181.680555555555</c:v>
                </c:pt>
                <c:pt idx="52325">
                  <c:v>45181.684027777781</c:v>
                </c:pt>
                <c:pt idx="52326">
                  <c:v>45181.6875</c:v>
                </c:pt>
                <c:pt idx="52327">
                  <c:v>45181.690972222219</c:v>
                </c:pt>
                <c:pt idx="52328">
                  <c:v>45181.694444444445</c:v>
                </c:pt>
                <c:pt idx="52329">
                  <c:v>45181.697916666664</c:v>
                </c:pt>
                <c:pt idx="52330">
                  <c:v>45181.701388888891</c:v>
                </c:pt>
                <c:pt idx="52331">
                  <c:v>45181.704861111109</c:v>
                </c:pt>
                <c:pt idx="52332">
                  <c:v>45181.708333333336</c:v>
                </c:pt>
                <c:pt idx="52333">
                  <c:v>45181.711805555555</c:v>
                </c:pt>
                <c:pt idx="52334">
                  <c:v>45181.715277777781</c:v>
                </c:pt>
                <c:pt idx="52335">
                  <c:v>45181.71875</c:v>
                </c:pt>
                <c:pt idx="52336">
                  <c:v>45181.722222222219</c:v>
                </c:pt>
                <c:pt idx="52337">
                  <c:v>45181.725694444445</c:v>
                </c:pt>
                <c:pt idx="52338">
                  <c:v>45181.729166666664</c:v>
                </c:pt>
                <c:pt idx="52339">
                  <c:v>45181.732638888891</c:v>
                </c:pt>
                <c:pt idx="52340">
                  <c:v>45181.736111111109</c:v>
                </c:pt>
                <c:pt idx="52341">
                  <c:v>45181.739583333336</c:v>
                </c:pt>
                <c:pt idx="52342">
                  <c:v>45181.743055555555</c:v>
                </c:pt>
                <c:pt idx="52343">
                  <c:v>45181.746527777781</c:v>
                </c:pt>
                <c:pt idx="52344">
                  <c:v>45181.75</c:v>
                </c:pt>
                <c:pt idx="52345">
                  <c:v>45181.753472222219</c:v>
                </c:pt>
                <c:pt idx="52346">
                  <c:v>45181.756944444445</c:v>
                </c:pt>
                <c:pt idx="52347">
                  <c:v>45181.760416666664</c:v>
                </c:pt>
                <c:pt idx="52348">
                  <c:v>45181.763888888891</c:v>
                </c:pt>
                <c:pt idx="52349">
                  <c:v>45181.767361111109</c:v>
                </c:pt>
                <c:pt idx="52350">
                  <c:v>45181.770833333336</c:v>
                </c:pt>
                <c:pt idx="52351">
                  <c:v>45181.774305555555</c:v>
                </c:pt>
                <c:pt idx="52352">
                  <c:v>45181.777777777781</c:v>
                </c:pt>
                <c:pt idx="52353">
                  <c:v>45181.78125</c:v>
                </c:pt>
                <c:pt idx="52354">
                  <c:v>45181.784722222219</c:v>
                </c:pt>
                <c:pt idx="52355">
                  <c:v>45181.788194444445</c:v>
                </c:pt>
                <c:pt idx="52356">
                  <c:v>45181.791666666664</c:v>
                </c:pt>
                <c:pt idx="52357">
                  <c:v>45181.795138888891</c:v>
                </c:pt>
                <c:pt idx="52358">
                  <c:v>45181.798611111109</c:v>
                </c:pt>
                <c:pt idx="52359">
                  <c:v>45181.802083333336</c:v>
                </c:pt>
                <c:pt idx="52360">
                  <c:v>45181.805555555555</c:v>
                </c:pt>
                <c:pt idx="52361">
                  <c:v>45181.809027777781</c:v>
                </c:pt>
                <c:pt idx="52362">
                  <c:v>45181.8125</c:v>
                </c:pt>
                <c:pt idx="52363">
                  <c:v>45181.815972222219</c:v>
                </c:pt>
                <c:pt idx="52364">
                  <c:v>45181.819444444445</c:v>
                </c:pt>
                <c:pt idx="52365">
                  <c:v>45181.822916666664</c:v>
                </c:pt>
                <c:pt idx="52366">
                  <c:v>45181.826388888891</c:v>
                </c:pt>
                <c:pt idx="52367">
                  <c:v>45181.829861111109</c:v>
                </c:pt>
                <c:pt idx="52368">
                  <c:v>45181.833333333336</c:v>
                </c:pt>
                <c:pt idx="52369">
                  <c:v>45181.836805555555</c:v>
                </c:pt>
                <c:pt idx="52370">
                  <c:v>45181.840277777781</c:v>
                </c:pt>
                <c:pt idx="52371">
                  <c:v>45181.84375</c:v>
                </c:pt>
                <c:pt idx="52372">
                  <c:v>45181.847222222219</c:v>
                </c:pt>
                <c:pt idx="52373">
                  <c:v>45181.850694444445</c:v>
                </c:pt>
                <c:pt idx="52374">
                  <c:v>45181.854166666664</c:v>
                </c:pt>
                <c:pt idx="52375">
                  <c:v>45181.857638888891</c:v>
                </c:pt>
                <c:pt idx="52376">
                  <c:v>45181.861111111109</c:v>
                </c:pt>
                <c:pt idx="52377">
                  <c:v>45181.864583333336</c:v>
                </c:pt>
                <c:pt idx="52378">
                  <c:v>45181.868055555555</c:v>
                </c:pt>
                <c:pt idx="52379">
                  <c:v>45181.871527777781</c:v>
                </c:pt>
                <c:pt idx="52380">
                  <c:v>45181.875</c:v>
                </c:pt>
                <c:pt idx="52381">
                  <c:v>45181.878472222219</c:v>
                </c:pt>
                <c:pt idx="52382">
                  <c:v>45181.881944444445</c:v>
                </c:pt>
                <c:pt idx="52383">
                  <c:v>45181.885416666664</c:v>
                </c:pt>
                <c:pt idx="52384">
                  <c:v>45181.888888888891</c:v>
                </c:pt>
                <c:pt idx="52385">
                  <c:v>45181.892361111109</c:v>
                </c:pt>
                <c:pt idx="52386">
                  <c:v>45181.895833333336</c:v>
                </c:pt>
                <c:pt idx="52387">
                  <c:v>45181.899305555555</c:v>
                </c:pt>
                <c:pt idx="52388">
                  <c:v>45181.902777777781</c:v>
                </c:pt>
                <c:pt idx="52389">
                  <c:v>45181.90625</c:v>
                </c:pt>
                <c:pt idx="52390">
                  <c:v>45181.909722222219</c:v>
                </c:pt>
                <c:pt idx="52391">
                  <c:v>45181.913194444445</c:v>
                </c:pt>
                <c:pt idx="52392">
                  <c:v>45181.916666666664</c:v>
                </c:pt>
                <c:pt idx="52393">
                  <c:v>45181.920138888891</c:v>
                </c:pt>
                <c:pt idx="52394">
                  <c:v>45181.923611111109</c:v>
                </c:pt>
                <c:pt idx="52395">
                  <c:v>45181.927083333336</c:v>
                </c:pt>
                <c:pt idx="52396">
                  <c:v>45181.930555555555</c:v>
                </c:pt>
                <c:pt idx="52397">
                  <c:v>45181.934027777781</c:v>
                </c:pt>
                <c:pt idx="52398">
                  <c:v>45181.9375</c:v>
                </c:pt>
                <c:pt idx="52399">
                  <c:v>45181.940972222219</c:v>
                </c:pt>
                <c:pt idx="52400">
                  <c:v>45181.944444444445</c:v>
                </c:pt>
                <c:pt idx="52401">
                  <c:v>45181.947916666664</c:v>
                </c:pt>
                <c:pt idx="52402">
                  <c:v>45181.951388888891</c:v>
                </c:pt>
                <c:pt idx="52403">
                  <c:v>45181.954861111109</c:v>
                </c:pt>
                <c:pt idx="52404">
                  <c:v>45181.958333333336</c:v>
                </c:pt>
                <c:pt idx="52405">
                  <c:v>45181.961805555555</c:v>
                </c:pt>
                <c:pt idx="52406">
                  <c:v>45181.965277777781</c:v>
                </c:pt>
                <c:pt idx="52407">
                  <c:v>45181.96875</c:v>
                </c:pt>
                <c:pt idx="52408">
                  <c:v>45181.972222222219</c:v>
                </c:pt>
                <c:pt idx="52409">
                  <c:v>45181.975694444445</c:v>
                </c:pt>
                <c:pt idx="52410">
                  <c:v>45181.979166666664</c:v>
                </c:pt>
                <c:pt idx="52411">
                  <c:v>45181.982638888891</c:v>
                </c:pt>
                <c:pt idx="52412">
                  <c:v>45181.986111111109</c:v>
                </c:pt>
                <c:pt idx="52413">
                  <c:v>45181.989583333336</c:v>
                </c:pt>
                <c:pt idx="52414">
                  <c:v>45181.993055555555</c:v>
                </c:pt>
                <c:pt idx="52415">
                  <c:v>45181.996527777781</c:v>
                </c:pt>
                <c:pt idx="52416">
                  <c:v>45182</c:v>
                </c:pt>
                <c:pt idx="52417">
                  <c:v>45182.003472222219</c:v>
                </c:pt>
                <c:pt idx="52418">
                  <c:v>45182.006944444445</c:v>
                </c:pt>
                <c:pt idx="52419">
                  <c:v>45182.010416666664</c:v>
                </c:pt>
                <c:pt idx="52420">
                  <c:v>45182.013888888891</c:v>
                </c:pt>
                <c:pt idx="52421">
                  <c:v>45182.017361111109</c:v>
                </c:pt>
                <c:pt idx="52422">
                  <c:v>45182.020833333336</c:v>
                </c:pt>
                <c:pt idx="52423">
                  <c:v>45182.024305555555</c:v>
                </c:pt>
                <c:pt idx="52424">
                  <c:v>45182.027777777781</c:v>
                </c:pt>
                <c:pt idx="52425">
                  <c:v>45182.03125</c:v>
                </c:pt>
                <c:pt idx="52426">
                  <c:v>45182.034722222219</c:v>
                </c:pt>
                <c:pt idx="52427">
                  <c:v>45182.038194444445</c:v>
                </c:pt>
                <c:pt idx="52428">
                  <c:v>45182.041666666664</c:v>
                </c:pt>
                <c:pt idx="52429">
                  <c:v>45182.045138888891</c:v>
                </c:pt>
                <c:pt idx="52430">
                  <c:v>45182.048611111109</c:v>
                </c:pt>
                <c:pt idx="52431">
                  <c:v>45182.052083333336</c:v>
                </c:pt>
                <c:pt idx="52432">
                  <c:v>45182.055555555555</c:v>
                </c:pt>
                <c:pt idx="52433">
                  <c:v>45182.059027777781</c:v>
                </c:pt>
                <c:pt idx="52434">
                  <c:v>45182.0625</c:v>
                </c:pt>
                <c:pt idx="52435">
                  <c:v>45182.065972222219</c:v>
                </c:pt>
                <c:pt idx="52436">
                  <c:v>45182.069444444445</c:v>
                </c:pt>
                <c:pt idx="52437">
                  <c:v>45182.072916666664</c:v>
                </c:pt>
                <c:pt idx="52438">
                  <c:v>45182.076388888891</c:v>
                </c:pt>
                <c:pt idx="52439">
                  <c:v>45182.079861111109</c:v>
                </c:pt>
                <c:pt idx="52440">
                  <c:v>45182.083333333336</c:v>
                </c:pt>
                <c:pt idx="52441">
                  <c:v>45182.086805555555</c:v>
                </c:pt>
                <c:pt idx="52442">
                  <c:v>45182.090277777781</c:v>
                </c:pt>
                <c:pt idx="52443">
                  <c:v>45182.09375</c:v>
                </c:pt>
                <c:pt idx="52444">
                  <c:v>45182.097222222219</c:v>
                </c:pt>
                <c:pt idx="52445">
                  <c:v>45182.100694444445</c:v>
                </c:pt>
                <c:pt idx="52446">
                  <c:v>45182.104166666664</c:v>
                </c:pt>
                <c:pt idx="52447">
                  <c:v>45182.107638888891</c:v>
                </c:pt>
                <c:pt idx="52448">
                  <c:v>45182.111111111109</c:v>
                </c:pt>
                <c:pt idx="52449">
                  <c:v>45182.114583333336</c:v>
                </c:pt>
                <c:pt idx="52450">
                  <c:v>45182.118055555555</c:v>
                </c:pt>
                <c:pt idx="52451">
                  <c:v>45182.121527777781</c:v>
                </c:pt>
                <c:pt idx="52452">
                  <c:v>45182.125</c:v>
                </c:pt>
                <c:pt idx="52453">
                  <c:v>45182.128472222219</c:v>
                </c:pt>
                <c:pt idx="52454">
                  <c:v>45182.131944444445</c:v>
                </c:pt>
                <c:pt idx="52455">
                  <c:v>45182.135416666664</c:v>
                </c:pt>
                <c:pt idx="52456">
                  <c:v>45182.138888888891</c:v>
                </c:pt>
                <c:pt idx="52457">
                  <c:v>45182.142361111109</c:v>
                </c:pt>
                <c:pt idx="52458">
                  <c:v>45182.145833333336</c:v>
                </c:pt>
                <c:pt idx="52459">
                  <c:v>45182.149305555555</c:v>
                </c:pt>
                <c:pt idx="52460">
                  <c:v>45182.152777777781</c:v>
                </c:pt>
                <c:pt idx="52461">
                  <c:v>45182.15625</c:v>
                </c:pt>
                <c:pt idx="52462">
                  <c:v>45182.159722222219</c:v>
                </c:pt>
                <c:pt idx="52463">
                  <c:v>45182.163194444445</c:v>
                </c:pt>
                <c:pt idx="52464">
                  <c:v>45182.166666666664</c:v>
                </c:pt>
                <c:pt idx="52465">
                  <c:v>45182.170138888891</c:v>
                </c:pt>
                <c:pt idx="52466">
                  <c:v>45182.173611111109</c:v>
                </c:pt>
                <c:pt idx="52467">
                  <c:v>45182.177083333336</c:v>
                </c:pt>
                <c:pt idx="52468">
                  <c:v>45182.180555555555</c:v>
                </c:pt>
                <c:pt idx="52469">
                  <c:v>45182.184027777781</c:v>
                </c:pt>
                <c:pt idx="52470">
                  <c:v>45182.1875</c:v>
                </c:pt>
                <c:pt idx="52471">
                  <c:v>45182.190972222219</c:v>
                </c:pt>
                <c:pt idx="52472">
                  <c:v>45182.194444444445</c:v>
                </c:pt>
                <c:pt idx="52473">
                  <c:v>45182.197916666664</c:v>
                </c:pt>
                <c:pt idx="52474">
                  <c:v>45182.201388888891</c:v>
                </c:pt>
                <c:pt idx="52475">
                  <c:v>45182.204861111109</c:v>
                </c:pt>
                <c:pt idx="52476">
                  <c:v>45182.208333333336</c:v>
                </c:pt>
                <c:pt idx="52477">
                  <c:v>45182.211805555555</c:v>
                </c:pt>
                <c:pt idx="52478">
                  <c:v>45182.215277777781</c:v>
                </c:pt>
                <c:pt idx="52479">
                  <c:v>45182.21875</c:v>
                </c:pt>
                <c:pt idx="52480">
                  <c:v>45182.222222222219</c:v>
                </c:pt>
                <c:pt idx="52481">
                  <c:v>45182.225694444445</c:v>
                </c:pt>
                <c:pt idx="52482">
                  <c:v>45182.229166666664</c:v>
                </c:pt>
                <c:pt idx="52483">
                  <c:v>45182.232638888891</c:v>
                </c:pt>
                <c:pt idx="52484">
                  <c:v>45182.236111111109</c:v>
                </c:pt>
                <c:pt idx="52485">
                  <c:v>45182.239583333336</c:v>
                </c:pt>
                <c:pt idx="52486">
                  <c:v>45182.243055555555</c:v>
                </c:pt>
                <c:pt idx="52487">
                  <c:v>45182.246527777781</c:v>
                </c:pt>
                <c:pt idx="52488">
                  <c:v>45182.25</c:v>
                </c:pt>
                <c:pt idx="52489">
                  <c:v>45182.253472222219</c:v>
                </c:pt>
                <c:pt idx="52490">
                  <c:v>45182.256944444445</c:v>
                </c:pt>
                <c:pt idx="52491">
                  <c:v>45182.260416666664</c:v>
                </c:pt>
                <c:pt idx="52492">
                  <c:v>45182.263888888891</c:v>
                </c:pt>
                <c:pt idx="52493">
                  <c:v>45182.267361111109</c:v>
                </c:pt>
                <c:pt idx="52494">
                  <c:v>45182.270833333336</c:v>
                </c:pt>
                <c:pt idx="52495">
                  <c:v>45182.274305555555</c:v>
                </c:pt>
                <c:pt idx="52496">
                  <c:v>45182.277777777781</c:v>
                </c:pt>
                <c:pt idx="52497">
                  <c:v>45182.28125</c:v>
                </c:pt>
                <c:pt idx="52498">
                  <c:v>45182.284722222219</c:v>
                </c:pt>
                <c:pt idx="52499">
                  <c:v>45182.288194444445</c:v>
                </c:pt>
                <c:pt idx="52500">
                  <c:v>45182.291666666664</c:v>
                </c:pt>
                <c:pt idx="52501">
                  <c:v>45182.295138888891</c:v>
                </c:pt>
                <c:pt idx="52502">
                  <c:v>45182.298611111109</c:v>
                </c:pt>
                <c:pt idx="52503">
                  <c:v>45182.302083333336</c:v>
                </c:pt>
                <c:pt idx="52504">
                  <c:v>45182.305555555555</c:v>
                </c:pt>
                <c:pt idx="52505">
                  <c:v>45182.309027777781</c:v>
                </c:pt>
                <c:pt idx="52506">
                  <c:v>45182.3125</c:v>
                </c:pt>
                <c:pt idx="52507">
                  <c:v>45182.315972222219</c:v>
                </c:pt>
                <c:pt idx="52508">
                  <c:v>45182.319444444445</c:v>
                </c:pt>
                <c:pt idx="52509">
                  <c:v>45182.322916666664</c:v>
                </c:pt>
                <c:pt idx="52510">
                  <c:v>45182.326388888891</c:v>
                </c:pt>
                <c:pt idx="52511">
                  <c:v>45182.329861111109</c:v>
                </c:pt>
                <c:pt idx="52512">
                  <c:v>45182.333333333336</c:v>
                </c:pt>
                <c:pt idx="52513">
                  <c:v>45182.336805555555</c:v>
                </c:pt>
                <c:pt idx="52514">
                  <c:v>45182.340277777781</c:v>
                </c:pt>
                <c:pt idx="52515">
                  <c:v>45182.34375</c:v>
                </c:pt>
                <c:pt idx="52516">
                  <c:v>45182.347222222219</c:v>
                </c:pt>
                <c:pt idx="52517">
                  <c:v>45182.350694444445</c:v>
                </c:pt>
                <c:pt idx="52518">
                  <c:v>45182.354166666664</c:v>
                </c:pt>
                <c:pt idx="52519">
                  <c:v>45182.357638888891</c:v>
                </c:pt>
                <c:pt idx="52520">
                  <c:v>45182.361111111109</c:v>
                </c:pt>
                <c:pt idx="52521">
                  <c:v>45182.364583333336</c:v>
                </c:pt>
                <c:pt idx="52522">
                  <c:v>45182.368055555555</c:v>
                </c:pt>
                <c:pt idx="52523">
                  <c:v>45182.371527777781</c:v>
                </c:pt>
                <c:pt idx="52524">
                  <c:v>45182.375</c:v>
                </c:pt>
                <c:pt idx="52525">
                  <c:v>45182.378472222219</c:v>
                </c:pt>
                <c:pt idx="52526">
                  <c:v>45182.381944444445</c:v>
                </c:pt>
                <c:pt idx="52527">
                  <c:v>45182.385416666664</c:v>
                </c:pt>
                <c:pt idx="52528">
                  <c:v>45182.388888888891</c:v>
                </c:pt>
                <c:pt idx="52529">
                  <c:v>45182.392361111109</c:v>
                </c:pt>
                <c:pt idx="52530">
                  <c:v>45182.395833333336</c:v>
                </c:pt>
                <c:pt idx="52531">
                  <c:v>45182.399305555555</c:v>
                </c:pt>
                <c:pt idx="52532">
                  <c:v>45182.402777777781</c:v>
                </c:pt>
                <c:pt idx="52533">
                  <c:v>45182.40625</c:v>
                </c:pt>
                <c:pt idx="52534">
                  <c:v>45182.409722222219</c:v>
                </c:pt>
                <c:pt idx="52535">
                  <c:v>45182.413194444445</c:v>
                </c:pt>
                <c:pt idx="52536">
                  <c:v>45182.416666666664</c:v>
                </c:pt>
                <c:pt idx="52537">
                  <c:v>45182.420138888891</c:v>
                </c:pt>
                <c:pt idx="52538">
                  <c:v>45182.423611111109</c:v>
                </c:pt>
                <c:pt idx="52539">
                  <c:v>45182.427083333336</c:v>
                </c:pt>
                <c:pt idx="52540">
                  <c:v>45182.430555555555</c:v>
                </c:pt>
                <c:pt idx="52541">
                  <c:v>45182.434027777781</c:v>
                </c:pt>
                <c:pt idx="52542">
                  <c:v>45182.4375</c:v>
                </c:pt>
                <c:pt idx="52543">
                  <c:v>45182.440972222219</c:v>
                </c:pt>
                <c:pt idx="52544">
                  <c:v>45182.444444444445</c:v>
                </c:pt>
                <c:pt idx="52545">
                  <c:v>45182.447916666664</c:v>
                </c:pt>
                <c:pt idx="52546">
                  <c:v>45182.451388888891</c:v>
                </c:pt>
                <c:pt idx="52547">
                  <c:v>45182.454861111109</c:v>
                </c:pt>
                <c:pt idx="52548">
                  <c:v>45182.458333333336</c:v>
                </c:pt>
                <c:pt idx="52549">
                  <c:v>45182.461805555555</c:v>
                </c:pt>
                <c:pt idx="52550">
                  <c:v>45182.465277777781</c:v>
                </c:pt>
                <c:pt idx="52551">
                  <c:v>45182.46875</c:v>
                </c:pt>
                <c:pt idx="52552">
                  <c:v>45182.472222222219</c:v>
                </c:pt>
                <c:pt idx="52553">
                  <c:v>45182.475694444445</c:v>
                </c:pt>
                <c:pt idx="52554">
                  <c:v>45182.479166666664</c:v>
                </c:pt>
                <c:pt idx="52555">
                  <c:v>45182.482638888891</c:v>
                </c:pt>
                <c:pt idx="52556">
                  <c:v>45182.486111111109</c:v>
                </c:pt>
                <c:pt idx="52557">
                  <c:v>45182.489583333336</c:v>
                </c:pt>
                <c:pt idx="52558">
                  <c:v>45182.493055555555</c:v>
                </c:pt>
                <c:pt idx="52559">
                  <c:v>45182.496527777781</c:v>
                </c:pt>
                <c:pt idx="52560">
                  <c:v>45182.5</c:v>
                </c:pt>
                <c:pt idx="52561">
                  <c:v>45182.503472222219</c:v>
                </c:pt>
                <c:pt idx="52562">
                  <c:v>45182.506944444445</c:v>
                </c:pt>
                <c:pt idx="52563">
                  <c:v>45182.510416666664</c:v>
                </c:pt>
                <c:pt idx="52564">
                  <c:v>45182.513888888891</c:v>
                </c:pt>
                <c:pt idx="52565">
                  <c:v>45182.517361111109</c:v>
                </c:pt>
                <c:pt idx="52566">
                  <c:v>45182.520833333336</c:v>
                </c:pt>
                <c:pt idx="52567">
                  <c:v>45182.524305555555</c:v>
                </c:pt>
                <c:pt idx="52568">
                  <c:v>45182.527777777781</c:v>
                </c:pt>
                <c:pt idx="52569">
                  <c:v>45182.53125</c:v>
                </c:pt>
                <c:pt idx="52570">
                  <c:v>45182.534722222219</c:v>
                </c:pt>
                <c:pt idx="52571">
                  <c:v>45182.538194444445</c:v>
                </c:pt>
                <c:pt idx="52572">
                  <c:v>45182.541666666664</c:v>
                </c:pt>
                <c:pt idx="52573">
                  <c:v>45182.545138888891</c:v>
                </c:pt>
                <c:pt idx="52574">
                  <c:v>45182.548611111109</c:v>
                </c:pt>
                <c:pt idx="52575">
                  <c:v>45182.552083333336</c:v>
                </c:pt>
                <c:pt idx="52576">
                  <c:v>45182.555555555555</c:v>
                </c:pt>
                <c:pt idx="52577">
                  <c:v>45182.559027777781</c:v>
                </c:pt>
                <c:pt idx="52578">
                  <c:v>45182.5625</c:v>
                </c:pt>
                <c:pt idx="52579">
                  <c:v>45182.565972222219</c:v>
                </c:pt>
                <c:pt idx="52580">
                  <c:v>45182.569444444445</c:v>
                </c:pt>
                <c:pt idx="52581">
                  <c:v>45182.572916666664</c:v>
                </c:pt>
                <c:pt idx="52582">
                  <c:v>45182.576388888891</c:v>
                </c:pt>
                <c:pt idx="52583">
                  <c:v>45182.579861111109</c:v>
                </c:pt>
                <c:pt idx="52584">
                  <c:v>45182.583333333336</c:v>
                </c:pt>
                <c:pt idx="52585">
                  <c:v>45182.586805555555</c:v>
                </c:pt>
                <c:pt idx="52586">
                  <c:v>45182.590277777781</c:v>
                </c:pt>
                <c:pt idx="52587">
                  <c:v>45182.59375</c:v>
                </c:pt>
                <c:pt idx="52588">
                  <c:v>45182.597222222219</c:v>
                </c:pt>
                <c:pt idx="52589">
                  <c:v>45182.600694444445</c:v>
                </c:pt>
                <c:pt idx="52590">
                  <c:v>45182.604166666664</c:v>
                </c:pt>
                <c:pt idx="52591">
                  <c:v>45182.607638888891</c:v>
                </c:pt>
                <c:pt idx="52592">
                  <c:v>45182.611111111109</c:v>
                </c:pt>
                <c:pt idx="52593">
                  <c:v>45182.614583333336</c:v>
                </c:pt>
                <c:pt idx="52594">
                  <c:v>45182.618055555555</c:v>
                </c:pt>
                <c:pt idx="52595">
                  <c:v>45182.621527777781</c:v>
                </c:pt>
                <c:pt idx="52596">
                  <c:v>45182.625</c:v>
                </c:pt>
                <c:pt idx="52597">
                  <c:v>45182.628472222219</c:v>
                </c:pt>
                <c:pt idx="52598">
                  <c:v>45182.631944444445</c:v>
                </c:pt>
                <c:pt idx="52599">
                  <c:v>45182.635416666664</c:v>
                </c:pt>
                <c:pt idx="52600">
                  <c:v>45182.638888888891</c:v>
                </c:pt>
                <c:pt idx="52601">
                  <c:v>45182.642361111109</c:v>
                </c:pt>
                <c:pt idx="52602">
                  <c:v>45182.645833333336</c:v>
                </c:pt>
                <c:pt idx="52603">
                  <c:v>45182.649305555555</c:v>
                </c:pt>
                <c:pt idx="52604">
                  <c:v>45182.652777777781</c:v>
                </c:pt>
                <c:pt idx="52605">
                  <c:v>45182.65625</c:v>
                </c:pt>
                <c:pt idx="52606">
                  <c:v>45182.659722222219</c:v>
                </c:pt>
                <c:pt idx="52607">
                  <c:v>45182.663194444445</c:v>
                </c:pt>
                <c:pt idx="52608">
                  <c:v>45182.666666666664</c:v>
                </c:pt>
                <c:pt idx="52609">
                  <c:v>45182.670138888891</c:v>
                </c:pt>
                <c:pt idx="52610">
                  <c:v>45182.673611111109</c:v>
                </c:pt>
                <c:pt idx="52611">
                  <c:v>45182.677083333336</c:v>
                </c:pt>
                <c:pt idx="52612">
                  <c:v>45182.680555555555</c:v>
                </c:pt>
                <c:pt idx="52613">
                  <c:v>45182.684027777781</c:v>
                </c:pt>
                <c:pt idx="52614">
                  <c:v>45182.6875</c:v>
                </c:pt>
                <c:pt idx="52615">
                  <c:v>45182.690972222219</c:v>
                </c:pt>
                <c:pt idx="52616">
                  <c:v>45182.694444444445</c:v>
                </c:pt>
                <c:pt idx="52617">
                  <c:v>45182.697916666664</c:v>
                </c:pt>
                <c:pt idx="52618">
                  <c:v>45182.701388888891</c:v>
                </c:pt>
                <c:pt idx="52619">
                  <c:v>45182.704861111109</c:v>
                </c:pt>
                <c:pt idx="52620">
                  <c:v>45182.708333333336</c:v>
                </c:pt>
                <c:pt idx="52621">
                  <c:v>45182.711805555555</c:v>
                </c:pt>
                <c:pt idx="52622">
                  <c:v>45182.715277777781</c:v>
                </c:pt>
                <c:pt idx="52623">
                  <c:v>45182.71875</c:v>
                </c:pt>
                <c:pt idx="52624">
                  <c:v>45182.722222222219</c:v>
                </c:pt>
                <c:pt idx="52625">
                  <c:v>45182.725694444445</c:v>
                </c:pt>
                <c:pt idx="52626">
                  <c:v>45182.729166666664</c:v>
                </c:pt>
                <c:pt idx="52627">
                  <c:v>45182.732638888891</c:v>
                </c:pt>
                <c:pt idx="52628">
                  <c:v>45182.736111111109</c:v>
                </c:pt>
                <c:pt idx="52629">
                  <c:v>45182.739583333336</c:v>
                </c:pt>
                <c:pt idx="52630">
                  <c:v>45182.743055555555</c:v>
                </c:pt>
                <c:pt idx="52631">
                  <c:v>45182.746527777781</c:v>
                </c:pt>
                <c:pt idx="52632">
                  <c:v>45182.75</c:v>
                </c:pt>
                <c:pt idx="52633">
                  <c:v>45182.753472222219</c:v>
                </c:pt>
                <c:pt idx="52634">
                  <c:v>45182.756944444445</c:v>
                </c:pt>
                <c:pt idx="52635">
                  <c:v>45182.760416666664</c:v>
                </c:pt>
                <c:pt idx="52636">
                  <c:v>45182.763888888891</c:v>
                </c:pt>
                <c:pt idx="52637">
                  <c:v>45182.767361111109</c:v>
                </c:pt>
                <c:pt idx="52638">
                  <c:v>45182.770833333336</c:v>
                </c:pt>
                <c:pt idx="52639">
                  <c:v>45182.774305555555</c:v>
                </c:pt>
                <c:pt idx="52640">
                  <c:v>45182.777777777781</c:v>
                </c:pt>
                <c:pt idx="52641">
                  <c:v>45182.78125</c:v>
                </c:pt>
                <c:pt idx="52642">
                  <c:v>45182.784722222219</c:v>
                </c:pt>
                <c:pt idx="52643">
                  <c:v>45182.788194444445</c:v>
                </c:pt>
                <c:pt idx="52644">
                  <c:v>45182.791666666664</c:v>
                </c:pt>
                <c:pt idx="52645">
                  <c:v>45182.795138888891</c:v>
                </c:pt>
                <c:pt idx="52646">
                  <c:v>45182.798611111109</c:v>
                </c:pt>
                <c:pt idx="52647">
                  <c:v>45182.802083333336</c:v>
                </c:pt>
                <c:pt idx="52648">
                  <c:v>45182.805555555555</c:v>
                </c:pt>
                <c:pt idx="52649">
                  <c:v>45182.809027777781</c:v>
                </c:pt>
                <c:pt idx="52650">
                  <c:v>45182.8125</c:v>
                </c:pt>
                <c:pt idx="52651">
                  <c:v>45182.815972222219</c:v>
                </c:pt>
                <c:pt idx="52652">
                  <c:v>45182.819444444445</c:v>
                </c:pt>
                <c:pt idx="52653">
                  <c:v>45182.822916666664</c:v>
                </c:pt>
                <c:pt idx="52654">
                  <c:v>45182.826388888891</c:v>
                </c:pt>
                <c:pt idx="52655">
                  <c:v>45182.829861111109</c:v>
                </c:pt>
                <c:pt idx="52656">
                  <c:v>45182.833333333336</c:v>
                </c:pt>
                <c:pt idx="52657">
                  <c:v>45182.836805555555</c:v>
                </c:pt>
                <c:pt idx="52658">
                  <c:v>45182.840277777781</c:v>
                </c:pt>
                <c:pt idx="52659">
                  <c:v>45182.84375</c:v>
                </c:pt>
                <c:pt idx="52660">
                  <c:v>45182.847222222219</c:v>
                </c:pt>
                <c:pt idx="52661">
                  <c:v>45182.850694444445</c:v>
                </c:pt>
                <c:pt idx="52662">
                  <c:v>45182.854166666664</c:v>
                </c:pt>
                <c:pt idx="52663">
                  <c:v>45182.857638888891</c:v>
                </c:pt>
                <c:pt idx="52664">
                  <c:v>45182.861111111109</c:v>
                </c:pt>
                <c:pt idx="52665">
                  <c:v>45182.864583333336</c:v>
                </c:pt>
                <c:pt idx="52666">
                  <c:v>45182.868055555555</c:v>
                </c:pt>
                <c:pt idx="52667">
                  <c:v>45182.871527777781</c:v>
                </c:pt>
                <c:pt idx="52668">
                  <c:v>45182.875</c:v>
                </c:pt>
                <c:pt idx="52669">
                  <c:v>45182.878472222219</c:v>
                </c:pt>
                <c:pt idx="52670">
                  <c:v>45182.881944444445</c:v>
                </c:pt>
                <c:pt idx="52671">
                  <c:v>45182.885416666664</c:v>
                </c:pt>
                <c:pt idx="52672">
                  <c:v>45182.888888888891</c:v>
                </c:pt>
                <c:pt idx="52673">
                  <c:v>45182.892361111109</c:v>
                </c:pt>
                <c:pt idx="52674">
                  <c:v>45182.895833333336</c:v>
                </c:pt>
                <c:pt idx="52675">
                  <c:v>45182.899305555555</c:v>
                </c:pt>
                <c:pt idx="52676">
                  <c:v>45182.902777777781</c:v>
                </c:pt>
                <c:pt idx="52677">
                  <c:v>45182.90625</c:v>
                </c:pt>
                <c:pt idx="52678">
                  <c:v>45182.909722222219</c:v>
                </c:pt>
                <c:pt idx="52679">
                  <c:v>45182.913194444445</c:v>
                </c:pt>
                <c:pt idx="52680">
                  <c:v>45182.916666666664</c:v>
                </c:pt>
                <c:pt idx="52681">
                  <c:v>45182.920138888891</c:v>
                </c:pt>
                <c:pt idx="52682">
                  <c:v>45182.923611111109</c:v>
                </c:pt>
                <c:pt idx="52683">
                  <c:v>45182.927083333336</c:v>
                </c:pt>
                <c:pt idx="52684">
                  <c:v>45182.930555555555</c:v>
                </c:pt>
                <c:pt idx="52685">
                  <c:v>45182.934027777781</c:v>
                </c:pt>
                <c:pt idx="52686">
                  <c:v>45182.9375</c:v>
                </c:pt>
                <c:pt idx="52687">
                  <c:v>45182.940972222219</c:v>
                </c:pt>
                <c:pt idx="52688">
                  <c:v>45182.944444444445</c:v>
                </c:pt>
                <c:pt idx="52689">
                  <c:v>45182.947916666664</c:v>
                </c:pt>
                <c:pt idx="52690">
                  <c:v>45182.951388888891</c:v>
                </c:pt>
                <c:pt idx="52691">
                  <c:v>45182.954861111109</c:v>
                </c:pt>
                <c:pt idx="52692">
                  <c:v>45182.958333333336</c:v>
                </c:pt>
                <c:pt idx="52693">
                  <c:v>45182.961805555555</c:v>
                </c:pt>
                <c:pt idx="52694">
                  <c:v>45182.965277777781</c:v>
                </c:pt>
                <c:pt idx="52695">
                  <c:v>45182.96875</c:v>
                </c:pt>
                <c:pt idx="52696">
                  <c:v>45182.972222222219</c:v>
                </c:pt>
                <c:pt idx="52697">
                  <c:v>45182.975694444445</c:v>
                </c:pt>
                <c:pt idx="52698">
                  <c:v>45182.979166666664</c:v>
                </c:pt>
                <c:pt idx="52699">
                  <c:v>45182.982638888891</c:v>
                </c:pt>
                <c:pt idx="52700">
                  <c:v>45182.986111111109</c:v>
                </c:pt>
                <c:pt idx="52701">
                  <c:v>45182.989583333336</c:v>
                </c:pt>
                <c:pt idx="52702">
                  <c:v>45182.993055555555</c:v>
                </c:pt>
                <c:pt idx="52703">
                  <c:v>45182.996527777781</c:v>
                </c:pt>
                <c:pt idx="52704">
                  <c:v>45183</c:v>
                </c:pt>
                <c:pt idx="52705">
                  <c:v>45183.003472222219</c:v>
                </c:pt>
                <c:pt idx="52706">
                  <c:v>45183.006944444445</c:v>
                </c:pt>
                <c:pt idx="52707">
                  <c:v>45183.010416666664</c:v>
                </c:pt>
                <c:pt idx="52708">
                  <c:v>45183.013888888891</c:v>
                </c:pt>
                <c:pt idx="52709">
                  <c:v>45183.017361111109</c:v>
                </c:pt>
                <c:pt idx="52710">
                  <c:v>45183.020833333336</c:v>
                </c:pt>
                <c:pt idx="52711">
                  <c:v>45183.024305555555</c:v>
                </c:pt>
                <c:pt idx="52712">
                  <c:v>45183.027777777781</c:v>
                </c:pt>
                <c:pt idx="52713">
                  <c:v>45183.03125</c:v>
                </c:pt>
                <c:pt idx="52714">
                  <c:v>45183.034722222219</c:v>
                </c:pt>
                <c:pt idx="52715">
                  <c:v>45183.038194444445</c:v>
                </c:pt>
                <c:pt idx="52716">
                  <c:v>45183.041666666664</c:v>
                </c:pt>
                <c:pt idx="52717">
                  <c:v>45183.045138888891</c:v>
                </c:pt>
                <c:pt idx="52718">
                  <c:v>45183.048611111109</c:v>
                </c:pt>
                <c:pt idx="52719">
                  <c:v>45183.052083333336</c:v>
                </c:pt>
                <c:pt idx="52720">
                  <c:v>45183.055555555555</c:v>
                </c:pt>
                <c:pt idx="52721">
                  <c:v>45183.059027777781</c:v>
                </c:pt>
                <c:pt idx="52722">
                  <c:v>45183.0625</c:v>
                </c:pt>
                <c:pt idx="52723">
                  <c:v>45183.065972222219</c:v>
                </c:pt>
                <c:pt idx="52724">
                  <c:v>45183.069444444445</c:v>
                </c:pt>
                <c:pt idx="52725">
                  <c:v>45183.072916666664</c:v>
                </c:pt>
                <c:pt idx="52726">
                  <c:v>45183.076388888891</c:v>
                </c:pt>
                <c:pt idx="52727">
                  <c:v>45183.079861111109</c:v>
                </c:pt>
                <c:pt idx="52728">
                  <c:v>45183.083333333336</c:v>
                </c:pt>
                <c:pt idx="52729">
                  <c:v>45183.086805555555</c:v>
                </c:pt>
                <c:pt idx="52730">
                  <c:v>45183.090277777781</c:v>
                </c:pt>
                <c:pt idx="52731">
                  <c:v>45183.09375</c:v>
                </c:pt>
                <c:pt idx="52732">
                  <c:v>45183.097222222219</c:v>
                </c:pt>
                <c:pt idx="52733">
                  <c:v>45183.100694444445</c:v>
                </c:pt>
                <c:pt idx="52734">
                  <c:v>45183.104166666664</c:v>
                </c:pt>
                <c:pt idx="52735">
                  <c:v>45183.107638888891</c:v>
                </c:pt>
                <c:pt idx="52736">
                  <c:v>45183.111111111109</c:v>
                </c:pt>
                <c:pt idx="52737">
                  <c:v>45183.114583333336</c:v>
                </c:pt>
                <c:pt idx="52738">
                  <c:v>45183.118055555555</c:v>
                </c:pt>
                <c:pt idx="52739">
                  <c:v>45183.121527777781</c:v>
                </c:pt>
                <c:pt idx="52740">
                  <c:v>45183.125</c:v>
                </c:pt>
                <c:pt idx="52741">
                  <c:v>45183.128472222219</c:v>
                </c:pt>
                <c:pt idx="52742">
                  <c:v>45183.131944444445</c:v>
                </c:pt>
                <c:pt idx="52743">
                  <c:v>45183.135416666664</c:v>
                </c:pt>
                <c:pt idx="52744">
                  <c:v>45183.138888888891</c:v>
                </c:pt>
                <c:pt idx="52745">
                  <c:v>45183.142361111109</c:v>
                </c:pt>
                <c:pt idx="52746">
                  <c:v>45183.145833333336</c:v>
                </c:pt>
                <c:pt idx="52747">
                  <c:v>45183.149305555555</c:v>
                </c:pt>
                <c:pt idx="52748">
                  <c:v>45183.152777777781</c:v>
                </c:pt>
                <c:pt idx="52749">
                  <c:v>45183.15625</c:v>
                </c:pt>
                <c:pt idx="52750">
                  <c:v>45183.159722222219</c:v>
                </c:pt>
                <c:pt idx="52751">
                  <c:v>45183.163194444445</c:v>
                </c:pt>
                <c:pt idx="52752">
                  <c:v>45183.166666666664</c:v>
                </c:pt>
                <c:pt idx="52753">
                  <c:v>45183.170138888891</c:v>
                </c:pt>
                <c:pt idx="52754">
                  <c:v>45183.173611111109</c:v>
                </c:pt>
                <c:pt idx="52755">
                  <c:v>45183.177083333336</c:v>
                </c:pt>
                <c:pt idx="52756">
                  <c:v>45183.180555555555</c:v>
                </c:pt>
                <c:pt idx="52757">
                  <c:v>45183.184027777781</c:v>
                </c:pt>
                <c:pt idx="52758">
                  <c:v>45183.1875</c:v>
                </c:pt>
                <c:pt idx="52759">
                  <c:v>45183.190972222219</c:v>
                </c:pt>
                <c:pt idx="52760">
                  <c:v>45183.194444444445</c:v>
                </c:pt>
                <c:pt idx="52761">
                  <c:v>45183.197916666664</c:v>
                </c:pt>
                <c:pt idx="52762">
                  <c:v>45183.201388888891</c:v>
                </c:pt>
                <c:pt idx="52763">
                  <c:v>45183.204861111109</c:v>
                </c:pt>
                <c:pt idx="52764">
                  <c:v>45183.208333333336</c:v>
                </c:pt>
                <c:pt idx="52765">
                  <c:v>45183.211805555555</c:v>
                </c:pt>
                <c:pt idx="52766">
                  <c:v>45183.215277777781</c:v>
                </c:pt>
                <c:pt idx="52767">
                  <c:v>45183.21875</c:v>
                </c:pt>
                <c:pt idx="52768">
                  <c:v>45183.222222222219</c:v>
                </c:pt>
                <c:pt idx="52769">
                  <c:v>45183.225694444445</c:v>
                </c:pt>
                <c:pt idx="52770">
                  <c:v>45183.229166666664</c:v>
                </c:pt>
                <c:pt idx="52771">
                  <c:v>45183.232638888891</c:v>
                </c:pt>
                <c:pt idx="52772">
                  <c:v>45183.236111111109</c:v>
                </c:pt>
                <c:pt idx="52773">
                  <c:v>45183.239583333336</c:v>
                </c:pt>
                <c:pt idx="52774">
                  <c:v>45183.243055555555</c:v>
                </c:pt>
                <c:pt idx="52775">
                  <c:v>45183.246527777781</c:v>
                </c:pt>
                <c:pt idx="52776">
                  <c:v>45183.25</c:v>
                </c:pt>
                <c:pt idx="52777">
                  <c:v>45183.253472222219</c:v>
                </c:pt>
                <c:pt idx="52778">
                  <c:v>45183.256944444445</c:v>
                </c:pt>
                <c:pt idx="52779">
                  <c:v>45183.260416666664</c:v>
                </c:pt>
                <c:pt idx="52780">
                  <c:v>45183.263888888891</c:v>
                </c:pt>
                <c:pt idx="52781">
                  <c:v>45183.267361111109</c:v>
                </c:pt>
                <c:pt idx="52782">
                  <c:v>45183.270833333336</c:v>
                </c:pt>
                <c:pt idx="52783">
                  <c:v>45183.274305555555</c:v>
                </c:pt>
                <c:pt idx="52784">
                  <c:v>45183.277777777781</c:v>
                </c:pt>
                <c:pt idx="52785">
                  <c:v>45183.28125</c:v>
                </c:pt>
                <c:pt idx="52786">
                  <c:v>45183.284722222219</c:v>
                </c:pt>
                <c:pt idx="52787">
                  <c:v>45183.288194444445</c:v>
                </c:pt>
                <c:pt idx="52788">
                  <c:v>45183.291666666664</c:v>
                </c:pt>
                <c:pt idx="52789">
                  <c:v>45183.295138888891</c:v>
                </c:pt>
                <c:pt idx="52790">
                  <c:v>45183.298611111109</c:v>
                </c:pt>
                <c:pt idx="52791">
                  <c:v>45183.302083333336</c:v>
                </c:pt>
                <c:pt idx="52792">
                  <c:v>45183.305555555555</c:v>
                </c:pt>
                <c:pt idx="52793">
                  <c:v>45183.309027777781</c:v>
                </c:pt>
                <c:pt idx="52794">
                  <c:v>45183.3125</c:v>
                </c:pt>
                <c:pt idx="52795">
                  <c:v>45183.315972222219</c:v>
                </c:pt>
                <c:pt idx="52796">
                  <c:v>45183.319444444445</c:v>
                </c:pt>
                <c:pt idx="52797">
                  <c:v>45183.322916666664</c:v>
                </c:pt>
                <c:pt idx="52798">
                  <c:v>45183.326388888891</c:v>
                </c:pt>
                <c:pt idx="52799">
                  <c:v>45183.329861111109</c:v>
                </c:pt>
                <c:pt idx="52800">
                  <c:v>45183.333333333336</c:v>
                </c:pt>
                <c:pt idx="52801">
                  <c:v>45183.336805555555</c:v>
                </c:pt>
                <c:pt idx="52802">
                  <c:v>45183.340277777781</c:v>
                </c:pt>
                <c:pt idx="52803">
                  <c:v>45183.34375</c:v>
                </c:pt>
                <c:pt idx="52804">
                  <c:v>45183.347222222219</c:v>
                </c:pt>
                <c:pt idx="52805">
                  <c:v>45183.350694444445</c:v>
                </c:pt>
                <c:pt idx="52806">
                  <c:v>45183.354166666664</c:v>
                </c:pt>
                <c:pt idx="52807">
                  <c:v>45183.357638888891</c:v>
                </c:pt>
                <c:pt idx="52808">
                  <c:v>45183.361111111109</c:v>
                </c:pt>
                <c:pt idx="52809">
                  <c:v>45183.364583333336</c:v>
                </c:pt>
                <c:pt idx="52810">
                  <c:v>45183.368055555555</c:v>
                </c:pt>
                <c:pt idx="52811">
                  <c:v>45183.371527777781</c:v>
                </c:pt>
                <c:pt idx="52812">
                  <c:v>45183.375</c:v>
                </c:pt>
                <c:pt idx="52813">
                  <c:v>45183.378472222219</c:v>
                </c:pt>
                <c:pt idx="52814">
                  <c:v>45183.381944444445</c:v>
                </c:pt>
                <c:pt idx="52815">
                  <c:v>45183.385416666664</c:v>
                </c:pt>
                <c:pt idx="52816">
                  <c:v>45183.388888888891</c:v>
                </c:pt>
                <c:pt idx="52817">
                  <c:v>45183.392361111109</c:v>
                </c:pt>
                <c:pt idx="52818">
                  <c:v>45183.395833333336</c:v>
                </c:pt>
                <c:pt idx="52819">
                  <c:v>45183.399305555555</c:v>
                </c:pt>
                <c:pt idx="52820">
                  <c:v>45183.402777777781</c:v>
                </c:pt>
                <c:pt idx="52821">
                  <c:v>45183.40625</c:v>
                </c:pt>
                <c:pt idx="52822">
                  <c:v>45183.409722222219</c:v>
                </c:pt>
                <c:pt idx="52823">
                  <c:v>45183.413194444445</c:v>
                </c:pt>
                <c:pt idx="52824">
                  <c:v>45183.416666666664</c:v>
                </c:pt>
                <c:pt idx="52825">
                  <c:v>45183.420138888891</c:v>
                </c:pt>
                <c:pt idx="52826">
                  <c:v>45183.423611111109</c:v>
                </c:pt>
                <c:pt idx="52827">
                  <c:v>45183.427083333336</c:v>
                </c:pt>
                <c:pt idx="52828">
                  <c:v>45183.430555555555</c:v>
                </c:pt>
                <c:pt idx="52829">
                  <c:v>45183.434027777781</c:v>
                </c:pt>
                <c:pt idx="52830">
                  <c:v>45183.4375</c:v>
                </c:pt>
                <c:pt idx="52831">
                  <c:v>45183.440972222219</c:v>
                </c:pt>
                <c:pt idx="52832">
                  <c:v>45183.444444444445</c:v>
                </c:pt>
                <c:pt idx="52833">
                  <c:v>45183.447916666664</c:v>
                </c:pt>
                <c:pt idx="52834">
                  <c:v>45183.451388888891</c:v>
                </c:pt>
                <c:pt idx="52835">
                  <c:v>45183.454861111109</c:v>
                </c:pt>
                <c:pt idx="52836">
                  <c:v>45183.458333333336</c:v>
                </c:pt>
                <c:pt idx="52837">
                  <c:v>45183.461805555555</c:v>
                </c:pt>
                <c:pt idx="52838">
                  <c:v>45183.465277777781</c:v>
                </c:pt>
                <c:pt idx="52839">
                  <c:v>45183.46875</c:v>
                </c:pt>
                <c:pt idx="52840">
                  <c:v>45183.472222222219</c:v>
                </c:pt>
                <c:pt idx="52841">
                  <c:v>45183.475694444445</c:v>
                </c:pt>
                <c:pt idx="52842">
                  <c:v>45183.479166666664</c:v>
                </c:pt>
                <c:pt idx="52843">
                  <c:v>45183.482638888891</c:v>
                </c:pt>
                <c:pt idx="52844">
                  <c:v>45183.486111111109</c:v>
                </c:pt>
                <c:pt idx="52845">
                  <c:v>45183.489583333336</c:v>
                </c:pt>
                <c:pt idx="52846">
                  <c:v>45183.493055555555</c:v>
                </c:pt>
                <c:pt idx="52847">
                  <c:v>45183.496527777781</c:v>
                </c:pt>
                <c:pt idx="52848">
                  <c:v>45183.5</c:v>
                </c:pt>
                <c:pt idx="52849">
                  <c:v>45183.503472222219</c:v>
                </c:pt>
                <c:pt idx="52850">
                  <c:v>45183.506944444445</c:v>
                </c:pt>
                <c:pt idx="52851">
                  <c:v>45183.510416666664</c:v>
                </c:pt>
                <c:pt idx="52852">
                  <c:v>45183.513888888891</c:v>
                </c:pt>
                <c:pt idx="52853">
                  <c:v>45183.517361111109</c:v>
                </c:pt>
                <c:pt idx="52854">
                  <c:v>45183.520833333336</c:v>
                </c:pt>
                <c:pt idx="52855">
                  <c:v>45183.524305555555</c:v>
                </c:pt>
                <c:pt idx="52856">
                  <c:v>45183.527777777781</c:v>
                </c:pt>
                <c:pt idx="52857">
                  <c:v>45183.53125</c:v>
                </c:pt>
                <c:pt idx="52858">
                  <c:v>45183.534722222219</c:v>
                </c:pt>
                <c:pt idx="52859">
                  <c:v>45183.538194444445</c:v>
                </c:pt>
                <c:pt idx="52860">
                  <c:v>45183.541666666664</c:v>
                </c:pt>
                <c:pt idx="52861">
                  <c:v>45183.545138888891</c:v>
                </c:pt>
                <c:pt idx="52862">
                  <c:v>45183.548611111109</c:v>
                </c:pt>
                <c:pt idx="52863">
                  <c:v>45183.552083333336</c:v>
                </c:pt>
                <c:pt idx="52864">
                  <c:v>45183.555555555555</c:v>
                </c:pt>
                <c:pt idx="52865">
                  <c:v>45183.559027777781</c:v>
                </c:pt>
                <c:pt idx="52866">
                  <c:v>45183.5625</c:v>
                </c:pt>
                <c:pt idx="52867">
                  <c:v>45183.565972222219</c:v>
                </c:pt>
                <c:pt idx="52868">
                  <c:v>45183.569444444445</c:v>
                </c:pt>
                <c:pt idx="52869">
                  <c:v>45183.572916666664</c:v>
                </c:pt>
                <c:pt idx="52870">
                  <c:v>45183.576388888891</c:v>
                </c:pt>
                <c:pt idx="52871">
                  <c:v>45183.579861111109</c:v>
                </c:pt>
                <c:pt idx="52872">
                  <c:v>45183.583333333336</c:v>
                </c:pt>
                <c:pt idx="52873">
                  <c:v>45183.586805555555</c:v>
                </c:pt>
                <c:pt idx="52874">
                  <c:v>45183.590277777781</c:v>
                </c:pt>
                <c:pt idx="52875">
                  <c:v>45183.59375</c:v>
                </c:pt>
                <c:pt idx="52876">
                  <c:v>45183.597222222219</c:v>
                </c:pt>
                <c:pt idx="52877">
                  <c:v>45183.600694444445</c:v>
                </c:pt>
                <c:pt idx="52878">
                  <c:v>45183.604166666664</c:v>
                </c:pt>
                <c:pt idx="52879">
                  <c:v>45183.607638888891</c:v>
                </c:pt>
                <c:pt idx="52880">
                  <c:v>45183.611111111109</c:v>
                </c:pt>
                <c:pt idx="52881">
                  <c:v>45183.614583333336</c:v>
                </c:pt>
                <c:pt idx="52882">
                  <c:v>45183.618055555555</c:v>
                </c:pt>
                <c:pt idx="52883">
                  <c:v>45183.621527777781</c:v>
                </c:pt>
                <c:pt idx="52884">
                  <c:v>45183.625</c:v>
                </c:pt>
                <c:pt idx="52885">
                  <c:v>45183.628472222219</c:v>
                </c:pt>
                <c:pt idx="52886">
                  <c:v>45183.631944444445</c:v>
                </c:pt>
                <c:pt idx="52887">
                  <c:v>45183.635416666664</c:v>
                </c:pt>
                <c:pt idx="52888">
                  <c:v>45183.638888888891</c:v>
                </c:pt>
                <c:pt idx="52889">
                  <c:v>45183.642361111109</c:v>
                </c:pt>
                <c:pt idx="52890">
                  <c:v>45183.645833333336</c:v>
                </c:pt>
                <c:pt idx="52891">
                  <c:v>45183.649305555555</c:v>
                </c:pt>
                <c:pt idx="52892">
                  <c:v>45183.652777777781</c:v>
                </c:pt>
                <c:pt idx="52893">
                  <c:v>45183.65625</c:v>
                </c:pt>
                <c:pt idx="52894">
                  <c:v>45183.659722222219</c:v>
                </c:pt>
                <c:pt idx="52895">
                  <c:v>45183.663194444445</c:v>
                </c:pt>
                <c:pt idx="52896">
                  <c:v>45183.666666666664</c:v>
                </c:pt>
                <c:pt idx="52897">
                  <c:v>45183.670138888891</c:v>
                </c:pt>
                <c:pt idx="52898">
                  <c:v>45183.673611111109</c:v>
                </c:pt>
                <c:pt idx="52899">
                  <c:v>45183.677083333336</c:v>
                </c:pt>
                <c:pt idx="52900">
                  <c:v>45183.680555555555</c:v>
                </c:pt>
                <c:pt idx="52901">
                  <c:v>45183.684027777781</c:v>
                </c:pt>
                <c:pt idx="52902">
                  <c:v>45183.6875</c:v>
                </c:pt>
                <c:pt idx="52903">
                  <c:v>45183.690972222219</c:v>
                </c:pt>
                <c:pt idx="52904">
                  <c:v>45183.694444444445</c:v>
                </c:pt>
                <c:pt idx="52905">
                  <c:v>45183.697916666664</c:v>
                </c:pt>
                <c:pt idx="52906">
                  <c:v>45183.701388888891</c:v>
                </c:pt>
                <c:pt idx="52907">
                  <c:v>45183.704861111109</c:v>
                </c:pt>
                <c:pt idx="52908">
                  <c:v>45183.708333333336</c:v>
                </c:pt>
                <c:pt idx="52909">
                  <c:v>45183.711805555555</c:v>
                </c:pt>
                <c:pt idx="52910">
                  <c:v>45183.715277777781</c:v>
                </c:pt>
                <c:pt idx="52911">
                  <c:v>45183.71875</c:v>
                </c:pt>
                <c:pt idx="52912">
                  <c:v>45183.722222222219</c:v>
                </c:pt>
                <c:pt idx="52913">
                  <c:v>45183.725694444445</c:v>
                </c:pt>
                <c:pt idx="52914">
                  <c:v>45183.729166666664</c:v>
                </c:pt>
                <c:pt idx="52915">
                  <c:v>45183.732638888891</c:v>
                </c:pt>
                <c:pt idx="52916">
                  <c:v>45183.736111111109</c:v>
                </c:pt>
                <c:pt idx="52917">
                  <c:v>45183.739583333336</c:v>
                </c:pt>
                <c:pt idx="52918">
                  <c:v>45183.743055555555</c:v>
                </c:pt>
                <c:pt idx="52919">
                  <c:v>45183.746527777781</c:v>
                </c:pt>
                <c:pt idx="52920">
                  <c:v>45183.75</c:v>
                </c:pt>
                <c:pt idx="52921">
                  <c:v>45183.753472222219</c:v>
                </c:pt>
                <c:pt idx="52922">
                  <c:v>45183.756944444445</c:v>
                </c:pt>
                <c:pt idx="52923">
                  <c:v>45183.760416666664</c:v>
                </c:pt>
                <c:pt idx="52924">
                  <c:v>45183.763888888891</c:v>
                </c:pt>
                <c:pt idx="52925">
                  <c:v>45183.767361111109</c:v>
                </c:pt>
                <c:pt idx="52926">
                  <c:v>45183.770833333336</c:v>
                </c:pt>
                <c:pt idx="52927">
                  <c:v>45183.774305555555</c:v>
                </c:pt>
                <c:pt idx="52928">
                  <c:v>45183.777777777781</c:v>
                </c:pt>
                <c:pt idx="52929">
                  <c:v>45183.78125</c:v>
                </c:pt>
                <c:pt idx="52930">
                  <c:v>45183.784722222219</c:v>
                </c:pt>
                <c:pt idx="52931">
                  <c:v>45183.788194444445</c:v>
                </c:pt>
                <c:pt idx="52932">
                  <c:v>45183.791666666664</c:v>
                </c:pt>
                <c:pt idx="52933">
                  <c:v>45183.795138888891</c:v>
                </c:pt>
                <c:pt idx="52934">
                  <c:v>45183.798611111109</c:v>
                </c:pt>
                <c:pt idx="52935">
                  <c:v>45183.802083333336</c:v>
                </c:pt>
                <c:pt idx="52936">
                  <c:v>45183.805555555555</c:v>
                </c:pt>
                <c:pt idx="52937">
                  <c:v>45183.809027777781</c:v>
                </c:pt>
                <c:pt idx="52938">
                  <c:v>45183.8125</c:v>
                </c:pt>
                <c:pt idx="52939">
                  <c:v>45183.815972222219</c:v>
                </c:pt>
                <c:pt idx="52940">
                  <c:v>45183.819444444445</c:v>
                </c:pt>
                <c:pt idx="52941">
                  <c:v>45183.822916666664</c:v>
                </c:pt>
                <c:pt idx="52942">
                  <c:v>45183.826388888891</c:v>
                </c:pt>
                <c:pt idx="52943">
                  <c:v>45183.829861111109</c:v>
                </c:pt>
                <c:pt idx="52944">
                  <c:v>45183.833333333336</c:v>
                </c:pt>
                <c:pt idx="52945">
                  <c:v>45183.836805555555</c:v>
                </c:pt>
                <c:pt idx="52946">
                  <c:v>45183.840277777781</c:v>
                </c:pt>
                <c:pt idx="52947">
                  <c:v>45183.84375</c:v>
                </c:pt>
                <c:pt idx="52948">
                  <c:v>45183.847222222219</c:v>
                </c:pt>
                <c:pt idx="52949">
                  <c:v>45183.850694444445</c:v>
                </c:pt>
                <c:pt idx="52950">
                  <c:v>45183.854166666664</c:v>
                </c:pt>
                <c:pt idx="52951">
                  <c:v>45183.857638888891</c:v>
                </c:pt>
                <c:pt idx="52952">
                  <c:v>45183.861111111109</c:v>
                </c:pt>
                <c:pt idx="52953">
                  <c:v>45183.864583333336</c:v>
                </c:pt>
                <c:pt idx="52954">
                  <c:v>45183.868055555555</c:v>
                </c:pt>
                <c:pt idx="52955">
                  <c:v>45183.871527777781</c:v>
                </c:pt>
                <c:pt idx="52956">
                  <c:v>45183.875</c:v>
                </c:pt>
                <c:pt idx="52957">
                  <c:v>45183.878472222219</c:v>
                </c:pt>
                <c:pt idx="52958">
                  <c:v>45183.881944444445</c:v>
                </c:pt>
                <c:pt idx="52959">
                  <c:v>45183.885416666664</c:v>
                </c:pt>
                <c:pt idx="52960">
                  <c:v>45183.888888888891</c:v>
                </c:pt>
                <c:pt idx="52961">
                  <c:v>45183.892361111109</c:v>
                </c:pt>
                <c:pt idx="52962">
                  <c:v>45183.895833333336</c:v>
                </c:pt>
                <c:pt idx="52963">
                  <c:v>45183.899305555555</c:v>
                </c:pt>
                <c:pt idx="52964">
                  <c:v>45183.902777777781</c:v>
                </c:pt>
                <c:pt idx="52965">
                  <c:v>45183.90625</c:v>
                </c:pt>
                <c:pt idx="52966">
                  <c:v>45183.909722222219</c:v>
                </c:pt>
                <c:pt idx="52967">
                  <c:v>45183.913194444445</c:v>
                </c:pt>
                <c:pt idx="52968">
                  <c:v>45183.916666666664</c:v>
                </c:pt>
                <c:pt idx="52969">
                  <c:v>45183.920138888891</c:v>
                </c:pt>
                <c:pt idx="52970">
                  <c:v>45183.923611111109</c:v>
                </c:pt>
                <c:pt idx="52971">
                  <c:v>45183.927083333336</c:v>
                </c:pt>
                <c:pt idx="52972">
                  <c:v>45183.930555555555</c:v>
                </c:pt>
                <c:pt idx="52973">
                  <c:v>45183.934027777781</c:v>
                </c:pt>
                <c:pt idx="52974">
                  <c:v>45183.9375</c:v>
                </c:pt>
                <c:pt idx="52975">
                  <c:v>45183.940972222219</c:v>
                </c:pt>
                <c:pt idx="52976">
                  <c:v>45183.944444444445</c:v>
                </c:pt>
                <c:pt idx="52977">
                  <c:v>45183.947916666664</c:v>
                </c:pt>
                <c:pt idx="52978">
                  <c:v>45183.951388888891</c:v>
                </c:pt>
                <c:pt idx="52979">
                  <c:v>45183.954861111109</c:v>
                </c:pt>
                <c:pt idx="52980">
                  <c:v>45183.958333333336</c:v>
                </c:pt>
                <c:pt idx="52981">
                  <c:v>45183.961805555555</c:v>
                </c:pt>
                <c:pt idx="52982">
                  <c:v>45183.965277777781</c:v>
                </c:pt>
                <c:pt idx="52983">
                  <c:v>45183.96875</c:v>
                </c:pt>
                <c:pt idx="52984">
                  <c:v>45183.972222222219</c:v>
                </c:pt>
                <c:pt idx="52985">
                  <c:v>45183.975694444445</c:v>
                </c:pt>
                <c:pt idx="52986">
                  <c:v>45183.979166666664</c:v>
                </c:pt>
                <c:pt idx="52987">
                  <c:v>45183.982638888891</c:v>
                </c:pt>
                <c:pt idx="52988">
                  <c:v>45183.986111111109</c:v>
                </c:pt>
                <c:pt idx="52989">
                  <c:v>45183.989583333336</c:v>
                </c:pt>
                <c:pt idx="52990">
                  <c:v>45183.993055555555</c:v>
                </c:pt>
                <c:pt idx="52991">
                  <c:v>45183.996527777781</c:v>
                </c:pt>
                <c:pt idx="52992">
                  <c:v>45184</c:v>
                </c:pt>
                <c:pt idx="52993">
                  <c:v>45184.003472222219</c:v>
                </c:pt>
                <c:pt idx="52994">
                  <c:v>45184.006944444445</c:v>
                </c:pt>
                <c:pt idx="52995">
                  <c:v>45184.010416666664</c:v>
                </c:pt>
                <c:pt idx="52996">
                  <c:v>45184.013888888891</c:v>
                </c:pt>
                <c:pt idx="52997">
                  <c:v>45184.017361111109</c:v>
                </c:pt>
                <c:pt idx="52998">
                  <c:v>45184.020833333336</c:v>
                </c:pt>
                <c:pt idx="52999">
                  <c:v>45184.024305555555</c:v>
                </c:pt>
                <c:pt idx="53000">
                  <c:v>45184.027777777781</c:v>
                </c:pt>
                <c:pt idx="53001">
                  <c:v>45184.03125</c:v>
                </c:pt>
                <c:pt idx="53002">
                  <c:v>45184.034722222219</c:v>
                </c:pt>
                <c:pt idx="53003">
                  <c:v>45184.038194444445</c:v>
                </c:pt>
                <c:pt idx="53004">
                  <c:v>45184.041666666664</c:v>
                </c:pt>
                <c:pt idx="53005">
                  <c:v>45184.045138888891</c:v>
                </c:pt>
                <c:pt idx="53006">
                  <c:v>45184.048611111109</c:v>
                </c:pt>
                <c:pt idx="53007">
                  <c:v>45184.052083333336</c:v>
                </c:pt>
                <c:pt idx="53008">
                  <c:v>45184.055555555555</c:v>
                </c:pt>
                <c:pt idx="53009">
                  <c:v>45184.059027777781</c:v>
                </c:pt>
                <c:pt idx="53010">
                  <c:v>45184.0625</c:v>
                </c:pt>
                <c:pt idx="53011">
                  <c:v>45184.065972222219</c:v>
                </c:pt>
                <c:pt idx="53012">
                  <c:v>45184.069444444445</c:v>
                </c:pt>
                <c:pt idx="53013">
                  <c:v>45184.072916666664</c:v>
                </c:pt>
                <c:pt idx="53014">
                  <c:v>45184.076388888891</c:v>
                </c:pt>
                <c:pt idx="53015">
                  <c:v>45184.079861111109</c:v>
                </c:pt>
                <c:pt idx="53016">
                  <c:v>45184.083333333336</c:v>
                </c:pt>
                <c:pt idx="53017">
                  <c:v>45184.086805555555</c:v>
                </c:pt>
                <c:pt idx="53018">
                  <c:v>45184.090277777781</c:v>
                </c:pt>
                <c:pt idx="53019">
                  <c:v>45184.09375</c:v>
                </c:pt>
                <c:pt idx="53020">
                  <c:v>45184.097222222219</c:v>
                </c:pt>
                <c:pt idx="53021">
                  <c:v>45184.100694444445</c:v>
                </c:pt>
                <c:pt idx="53022">
                  <c:v>45184.104166666664</c:v>
                </c:pt>
                <c:pt idx="53023">
                  <c:v>45184.107638888891</c:v>
                </c:pt>
                <c:pt idx="53024">
                  <c:v>45184.111111111109</c:v>
                </c:pt>
                <c:pt idx="53025">
                  <c:v>45184.114583333336</c:v>
                </c:pt>
                <c:pt idx="53026">
                  <c:v>45184.118055555555</c:v>
                </c:pt>
                <c:pt idx="53027">
                  <c:v>45184.121527777781</c:v>
                </c:pt>
                <c:pt idx="53028">
                  <c:v>45184.125</c:v>
                </c:pt>
                <c:pt idx="53029">
                  <c:v>45184.128472222219</c:v>
                </c:pt>
                <c:pt idx="53030">
                  <c:v>45184.131944444445</c:v>
                </c:pt>
                <c:pt idx="53031">
                  <c:v>45184.135416666664</c:v>
                </c:pt>
                <c:pt idx="53032">
                  <c:v>45184.138888888891</c:v>
                </c:pt>
                <c:pt idx="53033">
                  <c:v>45184.142361111109</c:v>
                </c:pt>
                <c:pt idx="53034">
                  <c:v>45184.145833333336</c:v>
                </c:pt>
                <c:pt idx="53035">
                  <c:v>45184.149305555555</c:v>
                </c:pt>
                <c:pt idx="53036">
                  <c:v>45184.152777777781</c:v>
                </c:pt>
                <c:pt idx="53037">
                  <c:v>45184.15625</c:v>
                </c:pt>
                <c:pt idx="53038">
                  <c:v>45184.159722222219</c:v>
                </c:pt>
                <c:pt idx="53039">
                  <c:v>45184.163194444445</c:v>
                </c:pt>
                <c:pt idx="53040">
                  <c:v>45184.166666666664</c:v>
                </c:pt>
                <c:pt idx="53041">
                  <c:v>45184.170138888891</c:v>
                </c:pt>
                <c:pt idx="53042">
                  <c:v>45184.173611111109</c:v>
                </c:pt>
                <c:pt idx="53043">
                  <c:v>45184.177083333336</c:v>
                </c:pt>
                <c:pt idx="53044">
                  <c:v>45184.180555555555</c:v>
                </c:pt>
                <c:pt idx="53045">
                  <c:v>45184.184027777781</c:v>
                </c:pt>
                <c:pt idx="53046">
                  <c:v>45184.1875</c:v>
                </c:pt>
                <c:pt idx="53047">
                  <c:v>45184.190972222219</c:v>
                </c:pt>
                <c:pt idx="53048">
                  <c:v>45184.194444444445</c:v>
                </c:pt>
                <c:pt idx="53049">
                  <c:v>45184.197916666664</c:v>
                </c:pt>
                <c:pt idx="53050">
                  <c:v>45184.201388888891</c:v>
                </c:pt>
                <c:pt idx="53051">
                  <c:v>45184.204861111109</c:v>
                </c:pt>
                <c:pt idx="53052">
                  <c:v>45184.208333333336</c:v>
                </c:pt>
                <c:pt idx="53053">
                  <c:v>45184.211805555555</c:v>
                </c:pt>
                <c:pt idx="53054">
                  <c:v>45184.215277777781</c:v>
                </c:pt>
                <c:pt idx="53055">
                  <c:v>45184.21875</c:v>
                </c:pt>
                <c:pt idx="53056">
                  <c:v>45184.222222222219</c:v>
                </c:pt>
                <c:pt idx="53057">
                  <c:v>45184.225694444445</c:v>
                </c:pt>
                <c:pt idx="53058">
                  <c:v>45184.229166666664</c:v>
                </c:pt>
                <c:pt idx="53059">
                  <c:v>45184.232638888891</c:v>
                </c:pt>
                <c:pt idx="53060">
                  <c:v>45184.236111111109</c:v>
                </c:pt>
                <c:pt idx="53061">
                  <c:v>45184.239583333336</c:v>
                </c:pt>
                <c:pt idx="53062">
                  <c:v>45184.243055555555</c:v>
                </c:pt>
                <c:pt idx="53063">
                  <c:v>45184.246527777781</c:v>
                </c:pt>
                <c:pt idx="53064">
                  <c:v>45184.25</c:v>
                </c:pt>
                <c:pt idx="53065">
                  <c:v>45184.253472222219</c:v>
                </c:pt>
                <c:pt idx="53066">
                  <c:v>45184.256944444445</c:v>
                </c:pt>
                <c:pt idx="53067">
                  <c:v>45184.260416666664</c:v>
                </c:pt>
                <c:pt idx="53068">
                  <c:v>45184.263888888891</c:v>
                </c:pt>
                <c:pt idx="53069">
                  <c:v>45184.267361111109</c:v>
                </c:pt>
                <c:pt idx="53070">
                  <c:v>45184.270833333336</c:v>
                </c:pt>
                <c:pt idx="53071">
                  <c:v>45184.274305555555</c:v>
                </c:pt>
                <c:pt idx="53072">
                  <c:v>45184.277777777781</c:v>
                </c:pt>
                <c:pt idx="53073">
                  <c:v>45184.28125</c:v>
                </c:pt>
                <c:pt idx="53074">
                  <c:v>45184.284722222219</c:v>
                </c:pt>
                <c:pt idx="53075">
                  <c:v>45184.288194444445</c:v>
                </c:pt>
                <c:pt idx="53076">
                  <c:v>45184.291666666664</c:v>
                </c:pt>
                <c:pt idx="53077">
                  <c:v>45184.295138888891</c:v>
                </c:pt>
                <c:pt idx="53078">
                  <c:v>45184.298611111109</c:v>
                </c:pt>
                <c:pt idx="53079">
                  <c:v>45184.302083333336</c:v>
                </c:pt>
                <c:pt idx="53080">
                  <c:v>45184.305555555555</c:v>
                </c:pt>
                <c:pt idx="53081">
                  <c:v>45184.309027777781</c:v>
                </c:pt>
                <c:pt idx="53082">
                  <c:v>45184.3125</c:v>
                </c:pt>
                <c:pt idx="53083">
                  <c:v>45184.315972222219</c:v>
                </c:pt>
                <c:pt idx="53084">
                  <c:v>45184.319444444445</c:v>
                </c:pt>
                <c:pt idx="53085">
                  <c:v>45184.322916666664</c:v>
                </c:pt>
                <c:pt idx="53086">
                  <c:v>45184.326388888891</c:v>
                </c:pt>
                <c:pt idx="53087">
                  <c:v>45184.329861111109</c:v>
                </c:pt>
                <c:pt idx="53088">
                  <c:v>45184.333333333336</c:v>
                </c:pt>
                <c:pt idx="53089">
                  <c:v>45184.336805555555</c:v>
                </c:pt>
                <c:pt idx="53090">
                  <c:v>45184.340277777781</c:v>
                </c:pt>
                <c:pt idx="53091">
                  <c:v>45184.34375</c:v>
                </c:pt>
                <c:pt idx="53092">
                  <c:v>45184.347222222219</c:v>
                </c:pt>
                <c:pt idx="53093">
                  <c:v>45184.350694444445</c:v>
                </c:pt>
                <c:pt idx="53094">
                  <c:v>45184.354166666664</c:v>
                </c:pt>
                <c:pt idx="53095">
                  <c:v>45184.357638888891</c:v>
                </c:pt>
                <c:pt idx="53096">
                  <c:v>45184.361111111109</c:v>
                </c:pt>
                <c:pt idx="53097">
                  <c:v>45184.364583333336</c:v>
                </c:pt>
                <c:pt idx="53098">
                  <c:v>45184.368055555555</c:v>
                </c:pt>
                <c:pt idx="53099">
                  <c:v>45184.371527777781</c:v>
                </c:pt>
                <c:pt idx="53100">
                  <c:v>45184.375</c:v>
                </c:pt>
                <c:pt idx="53101">
                  <c:v>45184.378472222219</c:v>
                </c:pt>
                <c:pt idx="53102">
                  <c:v>45184.381944444445</c:v>
                </c:pt>
                <c:pt idx="53103">
                  <c:v>45184.385416666664</c:v>
                </c:pt>
                <c:pt idx="53104">
                  <c:v>45184.388888888891</c:v>
                </c:pt>
                <c:pt idx="53105">
                  <c:v>45184.392361111109</c:v>
                </c:pt>
                <c:pt idx="53106">
                  <c:v>45184.395833333336</c:v>
                </c:pt>
                <c:pt idx="53107">
                  <c:v>45184.399305555555</c:v>
                </c:pt>
                <c:pt idx="53108">
                  <c:v>45184.402777777781</c:v>
                </c:pt>
                <c:pt idx="53109">
                  <c:v>45184.40625</c:v>
                </c:pt>
                <c:pt idx="53110">
                  <c:v>45184.409722222219</c:v>
                </c:pt>
                <c:pt idx="53111">
                  <c:v>45184.413194444445</c:v>
                </c:pt>
                <c:pt idx="53112">
                  <c:v>45184.416666666664</c:v>
                </c:pt>
                <c:pt idx="53113">
                  <c:v>45184.420138888891</c:v>
                </c:pt>
                <c:pt idx="53114">
                  <c:v>45184.423611111109</c:v>
                </c:pt>
                <c:pt idx="53115">
                  <c:v>45184.427083333336</c:v>
                </c:pt>
                <c:pt idx="53116">
                  <c:v>45184.430555555555</c:v>
                </c:pt>
                <c:pt idx="53117">
                  <c:v>45184.434027777781</c:v>
                </c:pt>
                <c:pt idx="53118">
                  <c:v>45184.4375</c:v>
                </c:pt>
                <c:pt idx="53119">
                  <c:v>45184.440972222219</c:v>
                </c:pt>
                <c:pt idx="53120">
                  <c:v>45184.444444444445</c:v>
                </c:pt>
                <c:pt idx="53121">
                  <c:v>45184.447916666664</c:v>
                </c:pt>
                <c:pt idx="53122">
                  <c:v>45184.451388888891</c:v>
                </c:pt>
                <c:pt idx="53123">
                  <c:v>45184.454861111109</c:v>
                </c:pt>
                <c:pt idx="53124">
                  <c:v>45184.458333333336</c:v>
                </c:pt>
                <c:pt idx="53125">
                  <c:v>45184.461805555555</c:v>
                </c:pt>
                <c:pt idx="53126">
                  <c:v>45184.465277777781</c:v>
                </c:pt>
                <c:pt idx="53127">
                  <c:v>45184.46875</c:v>
                </c:pt>
                <c:pt idx="53128">
                  <c:v>45184.472222222219</c:v>
                </c:pt>
                <c:pt idx="53129">
                  <c:v>45184.475694444445</c:v>
                </c:pt>
                <c:pt idx="53130">
                  <c:v>45184.479166666664</c:v>
                </c:pt>
                <c:pt idx="53131">
                  <c:v>45184.482638888891</c:v>
                </c:pt>
                <c:pt idx="53132">
                  <c:v>45184.486111111109</c:v>
                </c:pt>
                <c:pt idx="53133">
                  <c:v>45184.489583333336</c:v>
                </c:pt>
                <c:pt idx="53134">
                  <c:v>45184.493055555555</c:v>
                </c:pt>
                <c:pt idx="53135">
                  <c:v>45184.496527777781</c:v>
                </c:pt>
                <c:pt idx="53136">
                  <c:v>45184.5</c:v>
                </c:pt>
                <c:pt idx="53137">
                  <c:v>45184.503472222219</c:v>
                </c:pt>
                <c:pt idx="53138">
                  <c:v>45184.506944444445</c:v>
                </c:pt>
                <c:pt idx="53139">
                  <c:v>45184.510416666664</c:v>
                </c:pt>
                <c:pt idx="53140">
                  <c:v>45184.513888888891</c:v>
                </c:pt>
                <c:pt idx="53141">
                  <c:v>45184.517361111109</c:v>
                </c:pt>
                <c:pt idx="53142">
                  <c:v>45184.520833333336</c:v>
                </c:pt>
                <c:pt idx="53143">
                  <c:v>45184.524305555555</c:v>
                </c:pt>
                <c:pt idx="53144">
                  <c:v>45184.527777777781</c:v>
                </c:pt>
                <c:pt idx="53145">
                  <c:v>45184.53125</c:v>
                </c:pt>
                <c:pt idx="53146">
                  <c:v>45184.534722222219</c:v>
                </c:pt>
                <c:pt idx="53147">
                  <c:v>45184.538194444445</c:v>
                </c:pt>
                <c:pt idx="53148">
                  <c:v>45184.541666666664</c:v>
                </c:pt>
                <c:pt idx="53149">
                  <c:v>45184.545138888891</c:v>
                </c:pt>
                <c:pt idx="53150">
                  <c:v>45184.548611111109</c:v>
                </c:pt>
                <c:pt idx="53151">
                  <c:v>45184.552083333336</c:v>
                </c:pt>
                <c:pt idx="53152">
                  <c:v>45184.555555555555</c:v>
                </c:pt>
                <c:pt idx="53153">
                  <c:v>45184.559027777781</c:v>
                </c:pt>
                <c:pt idx="53154">
                  <c:v>45184.5625</c:v>
                </c:pt>
                <c:pt idx="53155">
                  <c:v>45184.565972222219</c:v>
                </c:pt>
                <c:pt idx="53156">
                  <c:v>45184.569444444445</c:v>
                </c:pt>
                <c:pt idx="53157">
                  <c:v>45184.572916666664</c:v>
                </c:pt>
                <c:pt idx="53158">
                  <c:v>45184.576388888891</c:v>
                </c:pt>
                <c:pt idx="53159">
                  <c:v>45184.579861111109</c:v>
                </c:pt>
                <c:pt idx="53160">
                  <c:v>45184.583333333336</c:v>
                </c:pt>
                <c:pt idx="53161">
                  <c:v>45184.586805555555</c:v>
                </c:pt>
                <c:pt idx="53162">
                  <c:v>45184.590277777781</c:v>
                </c:pt>
                <c:pt idx="53163">
                  <c:v>45184.59375</c:v>
                </c:pt>
                <c:pt idx="53164">
                  <c:v>45184.597222222219</c:v>
                </c:pt>
                <c:pt idx="53165">
                  <c:v>45184.600694444445</c:v>
                </c:pt>
                <c:pt idx="53166">
                  <c:v>45184.604166666664</c:v>
                </c:pt>
                <c:pt idx="53167">
                  <c:v>45184.607638888891</c:v>
                </c:pt>
                <c:pt idx="53168">
                  <c:v>45184.611111111109</c:v>
                </c:pt>
                <c:pt idx="53169">
                  <c:v>45184.614583333336</c:v>
                </c:pt>
                <c:pt idx="53170">
                  <c:v>45184.618055555555</c:v>
                </c:pt>
                <c:pt idx="53171">
                  <c:v>45184.621527777781</c:v>
                </c:pt>
                <c:pt idx="53172">
                  <c:v>45184.625</c:v>
                </c:pt>
                <c:pt idx="53173">
                  <c:v>45184.628472222219</c:v>
                </c:pt>
                <c:pt idx="53174">
                  <c:v>45184.631944444445</c:v>
                </c:pt>
                <c:pt idx="53175">
                  <c:v>45184.635416666664</c:v>
                </c:pt>
                <c:pt idx="53176">
                  <c:v>45184.638888888891</c:v>
                </c:pt>
                <c:pt idx="53177">
                  <c:v>45184.642361111109</c:v>
                </c:pt>
                <c:pt idx="53178">
                  <c:v>45184.645833333336</c:v>
                </c:pt>
                <c:pt idx="53179">
                  <c:v>45184.649305555555</c:v>
                </c:pt>
                <c:pt idx="53180">
                  <c:v>45184.652777777781</c:v>
                </c:pt>
                <c:pt idx="53181">
                  <c:v>45184.65625</c:v>
                </c:pt>
                <c:pt idx="53182">
                  <c:v>45184.659722222219</c:v>
                </c:pt>
                <c:pt idx="53183">
                  <c:v>45184.663194444445</c:v>
                </c:pt>
                <c:pt idx="53184">
                  <c:v>45184.666666666664</c:v>
                </c:pt>
                <c:pt idx="53185">
                  <c:v>45184.670138888891</c:v>
                </c:pt>
                <c:pt idx="53186">
                  <c:v>45184.673611111109</c:v>
                </c:pt>
                <c:pt idx="53187">
                  <c:v>45184.677083333336</c:v>
                </c:pt>
                <c:pt idx="53188">
                  <c:v>45184.680555555555</c:v>
                </c:pt>
                <c:pt idx="53189">
                  <c:v>45184.684027777781</c:v>
                </c:pt>
                <c:pt idx="53190">
                  <c:v>45184.6875</c:v>
                </c:pt>
                <c:pt idx="53191">
                  <c:v>45184.690972222219</c:v>
                </c:pt>
                <c:pt idx="53192">
                  <c:v>45184.694444444445</c:v>
                </c:pt>
                <c:pt idx="53193">
                  <c:v>45184.697916666664</c:v>
                </c:pt>
                <c:pt idx="53194">
                  <c:v>45184.701388888891</c:v>
                </c:pt>
                <c:pt idx="53195">
                  <c:v>45184.704861111109</c:v>
                </c:pt>
                <c:pt idx="53196">
                  <c:v>45184.708333333336</c:v>
                </c:pt>
                <c:pt idx="53197">
                  <c:v>45184.711805555555</c:v>
                </c:pt>
                <c:pt idx="53198">
                  <c:v>45184.715277777781</c:v>
                </c:pt>
                <c:pt idx="53199">
                  <c:v>45184.71875</c:v>
                </c:pt>
                <c:pt idx="53200">
                  <c:v>45184.722222222219</c:v>
                </c:pt>
                <c:pt idx="53201">
                  <c:v>45184.725694444445</c:v>
                </c:pt>
                <c:pt idx="53202">
                  <c:v>45184.729166666664</c:v>
                </c:pt>
                <c:pt idx="53203">
                  <c:v>45184.732638888891</c:v>
                </c:pt>
                <c:pt idx="53204">
                  <c:v>45184.736111111109</c:v>
                </c:pt>
                <c:pt idx="53205">
                  <c:v>45184.739583333336</c:v>
                </c:pt>
                <c:pt idx="53206">
                  <c:v>45184.743055555555</c:v>
                </c:pt>
                <c:pt idx="53207">
                  <c:v>45184.746527777781</c:v>
                </c:pt>
                <c:pt idx="53208">
                  <c:v>45184.75</c:v>
                </c:pt>
                <c:pt idx="53209">
                  <c:v>45184.753472222219</c:v>
                </c:pt>
                <c:pt idx="53210">
                  <c:v>45184.756944444445</c:v>
                </c:pt>
                <c:pt idx="53211">
                  <c:v>45184.760416666664</c:v>
                </c:pt>
                <c:pt idx="53212">
                  <c:v>45184.763888888891</c:v>
                </c:pt>
                <c:pt idx="53213">
                  <c:v>45184.767361111109</c:v>
                </c:pt>
                <c:pt idx="53214">
                  <c:v>45184.770833333336</c:v>
                </c:pt>
                <c:pt idx="53215">
                  <c:v>45184.774305555555</c:v>
                </c:pt>
                <c:pt idx="53216">
                  <c:v>45184.777777777781</c:v>
                </c:pt>
                <c:pt idx="53217">
                  <c:v>45184.78125</c:v>
                </c:pt>
                <c:pt idx="53218">
                  <c:v>45184.784722222219</c:v>
                </c:pt>
                <c:pt idx="53219">
                  <c:v>45184.788194444445</c:v>
                </c:pt>
                <c:pt idx="53220">
                  <c:v>45184.791666666664</c:v>
                </c:pt>
                <c:pt idx="53221">
                  <c:v>45184.795138888891</c:v>
                </c:pt>
                <c:pt idx="53222">
                  <c:v>45184.798611111109</c:v>
                </c:pt>
                <c:pt idx="53223">
                  <c:v>45184.802083333336</c:v>
                </c:pt>
                <c:pt idx="53224">
                  <c:v>45184.805555555555</c:v>
                </c:pt>
                <c:pt idx="53225">
                  <c:v>45184.809027777781</c:v>
                </c:pt>
                <c:pt idx="53226">
                  <c:v>45184.8125</c:v>
                </c:pt>
                <c:pt idx="53227">
                  <c:v>45184.815972222219</c:v>
                </c:pt>
                <c:pt idx="53228">
                  <c:v>45184.819444444445</c:v>
                </c:pt>
                <c:pt idx="53229">
                  <c:v>45184.822916666664</c:v>
                </c:pt>
                <c:pt idx="53230">
                  <c:v>45184.826388888891</c:v>
                </c:pt>
                <c:pt idx="53231">
                  <c:v>45184.829861111109</c:v>
                </c:pt>
                <c:pt idx="53232">
                  <c:v>45184.833333333336</c:v>
                </c:pt>
                <c:pt idx="53233">
                  <c:v>45184.836805555555</c:v>
                </c:pt>
                <c:pt idx="53234">
                  <c:v>45184.840277777781</c:v>
                </c:pt>
                <c:pt idx="53235">
                  <c:v>45184.84375</c:v>
                </c:pt>
                <c:pt idx="53236">
                  <c:v>45184.847222222219</c:v>
                </c:pt>
                <c:pt idx="53237">
                  <c:v>45184.850694444445</c:v>
                </c:pt>
                <c:pt idx="53238">
                  <c:v>45184.854166666664</c:v>
                </c:pt>
                <c:pt idx="53239">
                  <c:v>45184.857638888891</c:v>
                </c:pt>
                <c:pt idx="53240">
                  <c:v>45184.861111111109</c:v>
                </c:pt>
                <c:pt idx="53241">
                  <c:v>45184.864583333336</c:v>
                </c:pt>
                <c:pt idx="53242">
                  <c:v>45184.868055555555</c:v>
                </c:pt>
                <c:pt idx="53243">
                  <c:v>45184.871527777781</c:v>
                </c:pt>
                <c:pt idx="53244">
                  <c:v>45184.875</c:v>
                </c:pt>
                <c:pt idx="53245">
                  <c:v>45184.878472222219</c:v>
                </c:pt>
                <c:pt idx="53246">
                  <c:v>45184.881944444445</c:v>
                </c:pt>
                <c:pt idx="53247">
                  <c:v>45184.885416666664</c:v>
                </c:pt>
                <c:pt idx="53248">
                  <c:v>45184.888888888891</c:v>
                </c:pt>
                <c:pt idx="53249">
                  <c:v>45184.892361111109</c:v>
                </c:pt>
                <c:pt idx="53250">
                  <c:v>45184.895833333336</c:v>
                </c:pt>
                <c:pt idx="53251">
                  <c:v>45184.899305555555</c:v>
                </c:pt>
                <c:pt idx="53252">
                  <c:v>45184.902777777781</c:v>
                </c:pt>
                <c:pt idx="53253">
                  <c:v>45184.90625</c:v>
                </c:pt>
                <c:pt idx="53254">
                  <c:v>45184.909722222219</c:v>
                </c:pt>
                <c:pt idx="53255">
                  <c:v>45184.913194444445</c:v>
                </c:pt>
                <c:pt idx="53256">
                  <c:v>45184.916666666664</c:v>
                </c:pt>
                <c:pt idx="53257">
                  <c:v>45184.920138888891</c:v>
                </c:pt>
                <c:pt idx="53258">
                  <c:v>45184.923611111109</c:v>
                </c:pt>
                <c:pt idx="53259">
                  <c:v>45184.927083333336</c:v>
                </c:pt>
                <c:pt idx="53260">
                  <c:v>45184.930555555555</c:v>
                </c:pt>
                <c:pt idx="53261">
                  <c:v>45184.934027777781</c:v>
                </c:pt>
                <c:pt idx="53262">
                  <c:v>45184.9375</c:v>
                </c:pt>
                <c:pt idx="53263">
                  <c:v>45184.940972222219</c:v>
                </c:pt>
                <c:pt idx="53264">
                  <c:v>45184.944444444445</c:v>
                </c:pt>
                <c:pt idx="53265">
                  <c:v>45184.947916666664</c:v>
                </c:pt>
                <c:pt idx="53266">
                  <c:v>45184.951388888891</c:v>
                </c:pt>
                <c:pt idx="53267">
                  <c:v>45184.954861111109</c:v>
                </c:pt>
                <c:pt idx="53268">
                  <c:v>45184.958333333336</c:v>
                </c:pt>
                <c:pt idx="53269">
                  <c:v>45184.961805555555</c:v>
                </c:pt>
                <c:pt idx="53270">
                  <c:v>45184.965277777781</c:v>
                </c:pt>
                <c:pt idx="53271">
                  <c:v>45184.96875</c:v>
                </c:pt>
                <c:pt idx="53272">
                  <c:v>45184.972222222219</c:v>
                </c:pt>
                <c:pt idx="53273">
                  <c:v>45184.975694444445</c:v>
                </c:pt>
                <c:pt idx="53274">
                  <c:v>45184.979166666664</c:v>
                </c:pt>
                <c:pt idx="53275">
                  <c:v>45184.982638888891</c:v>
                </c:pt>
                <c:pt idx="53276">
                  <c:v>45184.986111111109</c:v>
                </c:pt>
                <c:pt idx="53277">
                  <c:v>45184.989583333336</c:v>
                </c:pt>
                <c:pt idx="53278">
                  <c:v>45184.993055555555</c:v>
                </c:pt>
                <c:pt idx="53279">
                  <c:v>45184.996527777781</c:v>
                </c:pt>
                <c:pt idx="53280">
                  <c:v>45185</c:v>
                </c:pt>
                <c:pt idx="53281">
                  <c:v>45185.003472222219</c:v>
                </c:pt>
                <c:pt idx="53282">
                  <c:v>45185.006944444445</c:v>
                </c:pt>
                <c:pt idx="53283">
                  <c:v>45185.010416666664</c:v>
                </c:pt>
                <c:pt idx="53284">
                  <c:v>45185.013888888891</c:v>
                </c:pt>
                <c:pt idx="53285">
                  <c:v>45185.017361111109</c:v>
                </c:pt>
                <c:pt idx="53286">
                  <c:v>45185.020833333336</c:v>
                </c:pt>
                <c:pt idx="53287">
                  <c:v>45185.024305555555</c:v>
                </c:pt>
                <c:pt idx="53288">
                  <c:v>45185.027777777781</c:v>
                </c:pt>
                <c:pt idx="53289">
                  <c:v>45185.03125</c:v>
                </c:pt>
                <c:pt idx="53290">
                  <c:v>45185.034722222219</c:v>
                </c:pt>
                <c:pt idx="53291">
                  <c:v>45185.038194444445</c:v>
                </c:pt>
                <c:pt idx="53292">
                  <c:v>45185.041666666664</c:v>
                </c:pt>
                <c:pt idx="53293">
                  <c:v>45185.045138888891</c:v>
                </c:pt>
                <c:pt idx="53294">
                  <c:v>45185.048611111109</c:v>
                </c:pt>
                <c:pt idx="53295">
                  <c:v>45185.052083333336</c:v>
                </c:pt>
                <c:pt idx="53296">
                  <c:v>45185.055555555555</c:v>
                </c:pt>
                <c:pt idx="53297">
                  <c:v>45185.059027777781</c:v>
                </c:pt>
                <c:pt idx="53298">
                  <c:v>45185.0625</c:v>
                </c:pt>
                <c:pt idx="53299">
                  <c:v>45185.065972222219</c:v>
                </c:pt>
                <c:pt idx="53300">
                  <c:v>45185.069444444445</c:v>
                </c:pt>
                <c:pt idx="53301">
                  <c:v>45185.072916666664</c:v>
                </c:pt>
                <c:pt idx="53302">
                  <c:v>45185.076388888891</c:v>
                </c:pt>
                <c:pt idx="53303">
                  <c:v>45185.079861111109</c:v>
                </c:pt>
                <c:pt idx="53304">
                  <c:v>45185.083333333336</c:v>
                </c:pt>
                <c:pt idx="53305">
                  <c:v>45185.086805555555</c:v>
                </c:pt>
                <c:pt idx="53306">
                  <c:v>45185.090277777781</c:v>
                </c:pt>
                <c:pt idx="53307">
                  <c:v>45185.09375</c:v>
                </c:pt>
                <c:pt idx="53308">
                  <c:v>45185.097222222219</c:v>
                </c:pt>
                <c:pt idx="53309">
                  <c:v>45185.100694444445</c:v>
                </c:pt>
                <c:pt idx="53310">
                  <c:v>45185.104166666664</c:v>
                </c:pt>
                <c:pt idx="53311">
                  <c:v>45185.107638888891</c:v>
                </c:pt>
                <c:pt idx="53312">
                  <c:v>45185.111111111109</c:v>
                </c:pt>
                <c:pt idx="53313">
                  <c:v>45185.114583333336</c:v>
                </c:pt>
                <c:pt idx="53314">
                  <c:v>45185.118055555555</c:v>
                </c:pt>
                <c:pt idx="53315">
                  <c:v>45185.121527777781</c:v>
                </c:pt>
                <c:pt idx="53316">
                  <c:v>45185.125</c:v>
                </c:pt>
                <c:pt idx="53317">
                  <c:v>45185.128472222219</c:v>
                </c:pt>
                <c:pt idx="53318">
                  <c:v>45185.131944444445</c:v>
                </c:pt>
                <c:pt idx="53319">
                  <c:v>45185.135416666664</c:v>
                </c:pt>
                <c:pt idx="53320">
                  <c:v>45185.138888888891</c:v>
                </c:pt>
                <c:pt idx="53321">
                  <c:v>45185.142361111109</c:v>
                </c:pt>
                <c:pt idx="53322">
                  <c:v>45185.145833333336</c:v>
                </c:pt>
                <c:pt idx="53323">
                  <c:v>45185.149305555555</c:v>
                </c:pt>
                <c:pt idx="53324">
                  <c:v>45185.152777777781</c:v>
                </c:pt>
                <c:pt idx="53325">
                  <c:v>45185.15625</c:v>
                </c:pt>
                <c:pt idx="53326">
                  <c:v>45185.159722222219</c:v>
                </c:pt>
                <c:pt idx="53327">
                  <c:v>45185.163194444445</c:v>
                </c:pt>
                <c:pt idx="53328">
                  <c:v>45185.166666666664</c:v>
                </c:pt>
                <c:pt idx="53329">
                  <c:v>45185.170138888891</c:v>
                </c:pt>
                <c:pt idx="53330">
                  <c:v>45185.173611111109</c:v>
                </c:pt>
                <c:pt idx="53331">
                  <c:v>45185.177083333336</c:v>
                </c:pt>
                <c:pt idx="53332">
                  <c:v>45185.180555555555</c:v>
                </c:pt>
                <c:pt idx="53333">
                  <c:v>45185.184027777781</c:v>
                </c:pt>
                <c:pt idx="53334">
                  <c:v>45185.1875</c:v>
                </c:pt>
                <c:pt idx="53335">
                  <c:v>45185.190972222219</c:v>
                </c:pt>
                <c:pt idx="53336">
                  <c:v>45185.194444444445</c:v>
                </c:pt>
                <c:pt idx="53337">
                  <c:v>45185.197916666664</c:v>
                </c:pt>
                <c:pt idx="53338">
                  <c:v>45185.201388888891</c:v>
                </c:pt>
                <c:pt idx="53339">
                  <c:v>45185.204861111109</c:v>
                </c:pt>
                <c:pt idx="53340">
                  <c:v>45185.208333333336</c:v>
                </c:pt>
                <c:pt idx="53341">
                  <c:v>45185.211805555555</c:v>
                </c:pt>
                <c:pt idx="53342">
                  <c:v>45185.215277777781</c:v>
                </c:pt>
                <c:pt idx="53343">
                  <c:v>45185.21875</c:v>
                </c:pt>
                <c:pt idx="53344">
                  <c:v>45185.222222222219</c:v>
                </c:pt>
                <c:pt idx="53345">
                  <c:v>45185.225694444445</c:v>
                </c:pt>
                <c:pt idx="53346">
                  <c:v>45185.229166666664</c:v>
                </c:pt>
                <c:pt idx="53347">
                  <c:v>45185.232638888891</c:v>
                </c:pt>
                <c:pt idx="53348">
                  <c:v>45185.236111111109</c:v>
                </c:pt>
                <c:pt idx="53349">
                  <c:v>45185.239583333336</c:v>
                </c:pt>
                <c:pt idx="53350">
                  <c:v>45185.243055555555</c:v>
                </c:pt>
                <c:pt idx="53351">
                  <c:v>45185.246527777781</c:v>
                </c:pt>
                <c:pt idx="53352">
                  <c:v>45185.25</c:v>
                </c:pt>
                <c:pt idx="53353">
                  <c:v>45185.253472222219</c:v>
                </c:pt>
                <c:pt idx="53354">
                  <c:v>45185.256944444445</c:v>
                </c:pt>
                <c:pt idx="53355">
                  <c:v>45185.260416666664</c:v>
                </c:pt>
                <c:pt idx="53356">
                  <c:v>45185.263888888891</c:v>
                </c:pt>
                <c:pt idx="53357">
                  <c:v>45185.267361111109</c:v>
                </c:pt>
                <c:pt idx="53358">
                  <c:v>45185.270833333336</c:v>
                </c:pt>
                <c:pt idx="53359">
                  <c:v>45185.274305555555</c:v>
                </c:pt>
                <c:pt idx="53360">
                  <c:v>45185.277777777781</c:v>
                </c:pt>
                <c:pt idx="53361">
                  <c:v>45185.28125</c:v>
                </c:pt>
                <c:pt idx="53362">
                  <c:v>45185.284722222219</c:v>
                </c:pt>
                <c:pt idx="53363">
                  <c:v>45185.288194444445</c:v>
                </c:pt>
                <c:pt idx="53364">
                  <c:v>45185.291666666664</c:v>
                </c:pt>
                <c:pt idx="53365">
                  <c:v>45185.295138888891</c:v>
                </c:pt>
                <c:pt idx="53366">
                  <c:v>45185.298611111109</c:v>
                </c:pt>
                <c:pt idx="53367">
                  <c:v>45185.302083333336</c:v>
                </c:pt>
                <c:pt idx="53368">
                  <c:v>45185.305555555555</c:v>
                </c:pt>
                <c:pt idx="53369">
                  <c:v>45185.309027777781</c:v>
                </c:pt>
                <c:pt idx="53370">
                  <c:v>45185.3125</c:v>
                </c:pt>
                <c:pt idx="53371">
                  <c:v>45185.315972222219</c:v>
                </c:pt>
                <c:pt idx="53372">
                  <c:v>45185.319444444445</c:v>
                </c:pt>
                <c:pt idx="53373">
                  <c:v>45185.322916666664</c:v>
                </c:pt>
                <c:pt idx="53374">
                  <c:v>45185.326388888891</c:v>
                </c:pt>
                <c:pt idx="53375">
                  <c:v>45185.329861111109</c:v>
                </c:pt>
                <c:pt idx="53376">
                  <c:v>45185.333333333336</c:v>
                </c:pt>
                <c:pt idx="53377">
                  <c:v>45185.336805555555</c:v>
                </c:pt>
                <c:pt idx="53378">
                  <c:v>45185.340277777781</c:v>
                </c:pt>
                <c:pt idx="53379">
                  <c:v>45185.34375</c:v>
                </c:pt>
                <c:pt idx="53380">
                  <c:v>45185.347222222219</c:v>
                </c:pt>
                <c:pt idx="53381">
                  <c:v>45185.350694444445</c:v>
                </c:pt>
                <c:pt idx="53382">
                  <c:v>45185.354166666664</c:v>
                </c:pt>
                <c:pt idx="53383">
                  <c:v>45185.357638888891</c:v>
                </c:pt>
                <c:pt idx="53384">
                  <c:v>45185.361111111109</c:v>
                </c:pt>
                <c:pt idx="53385">
                  <c:v>45185.364583333336</c:v>
                </c:pt>
                <c:pt idx="53386">
                  <c:v>45185.368055555555</c:v>
                </c:pt>
                <c:pt idx="53387">
                  <c:v>45185.371527777781</c:v>
                </c:pt>
                <c:pt idx="53388">
                  <c:v>45185.375</c:v>
                </c:pt>
                <c:pt idx="53389">
                  <c:v>45185.378472222219</c:v>
                </c:pt>
                <c:pt idx="53390">
                  <c:v>45185.381944444445</c:v>
                </c:pt>
                <c:pt idx="53391">
                  <c:v>45185.385416666664</c:v>
                </c:pt>
                <c:pt idx="53392">
                  <c:v>45185.388888888891</c:v>
                </c:pt>
                <c:pt idx="53393">
                  <c:v>45185.392361111109</c:v>
                </c:pt>
                <c:pt idx="53394">
                  <c:v>45185.395833333336</c:v>
                </c:pt>
                <c:pt idx="53395">
                  <c:v>45185.399305555555</c:v>
                </c:pt>
                <c:pt idx="53396">
                  <c:v>45185.402777777781</c:v>
                </c:pt>
                <c:pt idx="53397">
                  <c:v>45185.40625</c:v>
                </c:pt>
                <c:pt idx="53398">
                  <c:v>45185.409722222219</c:v>
                </c:pt>
                <c:pt idx="53399">
                  <c:v>45185.413194444445</c:v>
                </c:pt>
                <c:pt idx="53400">
                  <c:v>45185.416666666664</c:v>
                </c:pt>
                <c:pt idx="53401">
                  <c:v>45185.420138888891</c:v>
                </c:pt>
                <c:pt idx="53402">
                  <c:v>45185.423611111109</c:v>
                </c:pt>
                <c:pt idx="53403">
                  <c:v>45185.427083333336</c:v>
                </c:pt>
                <c:pt idx="53404">
                  <c:v>45185.430555555555</c:v>
                </c:pt>
                <c:pt idx="53405">
                  <c:v>45185.434027777781</c:v>
                </c:pt>
                <c:pt idx="53406">
                  <c:v>45185.4375</c:v>
                </c:pt>
                <c:pt idx="53407">
                  <c:v>45185.440972222219</c:v>
                </c:pt>
                <c:pt idx="53408">
                  <c:v>45185.444444444445</c:v>
                </c:pt>
                <c:pt idx="53409">
                  <c:v>45185.447916666664</c:v>
                </c:pt>
                <c:pt idx="53410">
                  <c:v>45185.451388888891</c:v>
                </c:pt>
                <c:pt idx="53411">
                  <c:v>45185.454861111109</c:v>
                </c:pt>
                <c:pt idx="53412">
                  <c:v>45185.458333333336</c:v>
                </c:pt>
                <c:pt idx="53413">
                  <c:v>45185.461805555555</c:v>
                </c:pt>
                <c:pt idx="53414">
                  <c:v>45185.465277777781</c:v>
                </c:pt>
                <c:pt idx="53415">
                  <c:v>45185.46875</c:v>
                </c:pt>
                <c:pt idx="53416">
                  <c:v>45185.472222222219</c:v>
                </c:pt>
                <c:pt idx="53417">
                  <c:v>45185.475694444445</c:v>
                </c:pt>
                <c:pt idx="53418">
                  <c:v>45185.479166666664</c:v>
                </c:pt>
                <c:pt idx="53419">
                  <c:v>45185.482638888891</c:v>
                </c:pt>
                <c:pt idx="53420">
                  <c:v>45185.486111111109</c:v>
                </c:pt>
                <c:pt idx="53421">
                  <c:v>45185.489583333336</c:v>
                </c:pt>
                <c:pt idx="53422">
                  <c:v>45185.493055555555</c:v>
                </c:pt>
                <c:pt idx="53423">
                  <c:v>45185.496527777781</c:v>
                </c:pt>
                <c:pt idx="53424">
                  <c:v>45185.5</c:v>
                </c:pt>
                <c:pt idx="53425">
                  <c:v>45185.503472222219</c:v>
                </c:pt>
                <c:pt idx="53426">
                  <c:v>45185.506944444445</c:v>
                </c:pt>
                <c:pt idx="53427">
                  <c:v>45185.510416666664</c:v>
                </c:pt>
                <c:pt idx="53428">
                  <c:v>45185.513888888891</c:v>
                </c:pt>
                <c:pt idx="53429">
                  <c:v>45185.517361111109</c:v>
                </c:pt>
                <c:pt idx="53430">
                  <c:v>45185.520833333336</c:v>
                </c:pt>
                <c:pt idx="53431">
                  <c:v>45185.524305555555</c:v>
                </c:pt>
                <c:pt idx="53432">
                  <c:v>45185.527777777781</c:v>
                </c:pt>
                <c:pt idx="53433">
                  <c:v>45185.53125</c:v>
                </c:pt>
                <c:pt idx="53434">
                  <c:v>45185.534722222219</c:v>
                </c:pt>
                <c:pt idx="53435">
                  <c:v>45185.538194444445</c:v>
                </c:pt>
                <c:pt idx="53436">
                  <c:v>45185.541666666664</c:v>
                </c:pt>
                <c:pt idx="53437">
                  <c:v>45185.545138888891</c:v>
                </c:pt>
                <c:pt idx="53438">
                  <c:v>45185.548611111109</c:v>
                </c:pt>
                <c:pt idx="53439">
                  <c:v>45185.552083333336</c:v>
                </c:pt>
                <c:pt idx="53440">
                  <c:v>45185.555555555555</c:v>
                </c:pt>
                <c:pt idx="53441">
                  <c:v>45185.559027777781</c:v>
                </c:pt>
                <c:pt idx="53442">
                  <c:v>45185.5625</c:v>
                </c:pt>
                <c:pt idx="53443">
                  <c:v>45185.565972222219</c:v>
                </c:pt>
                <c:pt idx="53444">
                  <c:v>45185.569444444445</c:v>
                </c:pt>
                <c:pt idx="53445">
                  <c:v>45185.572916666664</c:v>
                </c:pt>
                <c:pt idx="53446">
                  <c:v>45185.576388888891</c:v>
                </c:pt>
                <c:pt idx="53447">
                  <c:v>45185.579861111109</c:v>
                </c:pt>
                <c:pt idx="53448">
                  <c:v>45185.583333333336</c:v>
                </c:pt>
                <c:pt idx="53449">
                  <c:v>45185.586805555555</c:v>
                </c:pt>
                <c:pt idx="53450">
                  <c:v>45185.590277777781</c:v>
                </c:pt>
                <c:pt idx="53451">
                  <c:v>45185.59375</c:v>
                </c:pt>
                <c:pt idx="53452">
                  <c:v>45185.597222222219</c:v>
                </c:pt>
                <c:pt idx="53453">
                  <c:v>45185.600694444445</c:v>
                </c:pt>
                <c:pt idx="53454">
                  <c:v>45185.604166666664</c:v>
                </c:pt>
                <c:pt idx="53455">
                  <c:v>45185.607638888891</c:v>
                </c:pt>
                <c:pt idx="53456">
                  <c:v>45185.611111111109</c:v>
                </c:pt>
                <c:pt idx="53457">
                  <c:v>45185.614583333336</c:v>
                </c:pt>
                <c:pt idx="53458">
                  <c:v>45185.618055555555</c:v>
                </c:pt>
                <c:pt idx="53459">
                  <c:v>45185.621527777781</c:v>
                </c:pt>
                <c:pt idx="53460">
                  <c:v>45185.625</c:v>
                </c:pt>
                <c:pt idx="53461">
                  <c:v>45185.628472222219</c:v>
                </c:pt>
                <c:pt idx="53462">
                  <c:v>45185.631944444445</c:v>
                </c:pt>
                <c:pt idx="53463">
                  <c:v>45185.635416666664</c:v>
                </c:pt>
                <c:pt idx="53464">
                  <c:v>45185.638888888891</c:v>
                </c:pt>
                <c:pt idx="53465">
                  <c:v>45185.642361111109</c:v>
                </c:pt>
                <c:pt idx="53466">
                  <c:v>45185.645833333336</c:v>
                </c:pt>
                <c:pt idx="53467">
                  <c:v>45185.649305555555</c:v>
                </c:pt>
                <c:pt idx="53468">
                  <c:v>45185.652777777781</c:v>
                </c:pt>
                <c:pt idx="53469">
                  <c:v>45185.65625</c:v>
                </c:pt>
                <c:pt idx="53470">
                  <c:v>45185.659722222219</c:v>
                </c:pt>
                <c:pt idx="53471">
                  <c:v>45185.663194444445</c:v>
                </c:pt>
                <c:pt idx="53472">
                  <c:v>45185.666666666664</c:v>
                </c:pt>
                <c:pt idx="53473">
                  <c:v>45185.670138888891</c:v>
                </c:pt>
                <c:pt idx="53474">
                  <c:v>45185.673611111109</c:v>
                </c:pt>
                <c:pt idx="53475">
                  <c:v>45185.677083333336</c:v>
                </c:pt>
                <c:pt idx="53476">
                  <c:v>45185.680555555555</c:v>
                </c:pt>
                <c:pt idx="53477">
                  <c:v>45185.684027777781</c:v>
                </c:pt>
                <c:pt idx="53478">
                  <c:v>45185.6875</c:v>
                </c:pt>
                <c:pt idx="53479">
                  <c:v>45185.690972222219</c:v>
                </c:pt>
                <c:pt idx="53480">
                  <c:v>45185.694444444445</c:v>
                </c:pt>
                <c:pt idx="53481">
                  <c:v>45185.697916666664</c:v>
                </c:pt>
                <c:pt idx="53482">
                  <c:v>45185.701388888891</c:v>
                </c:pt>
                <c:pt idx="53483">
                  <c:v>45185.704861111109</c:v>
                </c:pt>
                <c:pt idx="53484">
                  <c:v>45185.708333333336</c:v>
                </c:pt>
                <c:pt idx="53485">
                  <c:v>45185.711805555555</c:v>
                </c:pt>
                <c:pt idx="53486">
                  <c:v>45185.715277777781</c:v>
                </c:pt>
                <c:pt idx="53487">
                  <c:v>45185.71875</c:v>
                </c:pt>
                <c:pt idx="53488">
                  <c:v>45185.722222222219</c:v>
                </c:pt>
                <c:pt idx="53489">
                  <c:v>45185.725694444445</c:v>
                </c:pt>
                <c:pt idx="53490">
                  <c:v>45185.729166666664</c:v>
                </c:pt>
                <c:pt idx="53491">
                  <c:v>45185.732638888891</c:v>
                </c:pt>
                <c:pt idx="53492">
                  <c:v>45185.736111111109</c:v>
                </c:pt>
                <c:pt idx="53493">
                  <c:v>45185.739583333336</c:v>
                </c:pt>
                <c:pt idx="53494">
                  <c:v>45185.743055555555</c:v>
                </c:pt>
                <c:pt idx="53495">
                  <c:v>45185.746527777781</c:v>
                </c:pt>
                <c:pt idx="53496">
                  <c:v>45185.75</c:v>
                </c:pt>
                <c:pt idx="53497">
                  <c:v>45185.753472222219</c:v>
                </c:pt>
                <c:pt idx="53498">
                  <c:v>45185.756944444445</c:v>
                </c:pt>
                <c:pt idx="53499">
                  <c:v>45185.760416666664</c:v>
                </c:pt>
                <c:pt idx="53500">
                  <c:v>45185.763888888891</c:v>
                </c:pt>
                <c:pt idx="53501">
                  <c:v>45185.767361111109</c:v>
                </c:pt>
                <c:pt idx="53502">
                  <c:v>45185.770833333336</c:v>
                </c:pt>
                <c:pt idx="53503">
                  <c:v>45185.774305555555</c:v>
                </c:pt>
                <c:pt idx="53504">
                  <c:v>45185.777777777781</c:v>
                </c:pt>
                <c:pt idx="53505">
                  <c:v>45185.78125</c:v>
                </c:pt>
                <c:pt idx="53506">
                  <c:v>45185.784722222219</c:v>
                </c:pt>
                <c:pt idx="53507">
                  <c:v>45185.788194444445</c:v>
                </c:pt>
                <c:pt idx="53508">
                  <c:v>45185.791666666664</c:v>
                </c:pt>
                <c:pt idx="53509">
                  <c:v>45185.795138888891</c:v>
                </c:pt>
                <c:pt idx="53510">
                  <c:v>45185.798611111109</c:v>
                </c:pt>
                <c:pt idx="53511">
                  <c:v>45185.802083333336</c:v>
                </c:pt>
                <c:pt idx="53512">
                  <c:v>45185.805555555555</c:v>
                </c:pt>
                <c:pt idx="53513">
                  <c:v>45185.809027777781</c:v>
                </c:pt>
                <c:pt idx="53514">
                  <c:v>45185.8125</c:v>
                </c:pt>
                <c:pt idx="53515">
                  <c:v>45185.815972222219</c:v>
                </c:pt>
                <c:pt idx="53516">
                  <c:v>45185.819444444445</c:v>
                </c:pt>
                <c:pt idx="53517">
                  <c:v>45185.822916666664</c:v>
                </c:pt>
                <c:pt idx="53518">
                  <c:v>45185.826388888891</c:v>
                </c:pt>
                <c:pt idx="53519">
                  <c:v>45185.829861111109</c:v>
                </c:pt>
                <c:pt idx="53520">
                  <c:v>45185.833333333336</c:v>
                </c:pt>
                <c:pt idx="53521">
                  <c:v>45185.836805555555</c:v>
                </c:pt>
                <c:pt idx="53522">
                  <c:v>45185.840277777781</c:v>
                </c:pt>
                <c:pt idx="53523">
                  <c:v>45185.84375</c:v>
                </c:pt>
                <c:pt idx="53524">
                  <c:v>45185.847222222219</c:v>
                </c:pt>
                <c:pt idx="53525">
                  <c:v>45185.850694444445</c:v>
                </c:pt>
                <c:pt idx="53526">
                  <c:v>45185.854166666664</c:v>
                </c:pt>
                <c:pt idx="53527">
                  <c:v>45185.857638888891</c:v>
                </c:pt>
                <c:pt idx="53528">
                  <c:v>45185.861111111109</c:v>
                </c:pt>
                <c:pt idx="53529">
                  <c:v>45185.864583333336</c:v>
                </c:pt>
                <c:pt idx="53530">
                  <c:v>45185.868055555555</c:v>
                </c:pt>
                <c:pt idx="53531">
                  <c:v>45185.871527777781</c:v>
                </c:pt>
                <c:pt idx="53532">
                  <c:v>45185.875</c:v>
                </c:pt>
                <c:pt idx="53533">
                  <c:v>45185.878472222219</c:v>
                </c:pt>
                <c:pt idx="53534">
                  <c:v>45185.881944444445</c:v>
                </c:pt>
                <c:pt idx="53535">
                  <c:v>45185.885416666664</c:v>
                </c:pt>
                <c:pt idx="53536">
                  <c:v>45185.888888888891</c:v>
                </c:pt>
                <c:pt idx="53537">
                  <c:v>45185.892361111109</c:v>
                </c:pt>
                <c:pt idx="53538">
                  <c:v>45185.895833333336</c:v>
                </c:pt>
                <c:pt idx="53539">
                  <c:v>45185.899305555555</c:v>
                </c:pt>
                <c:pt idx="53540">
                  <c:v>45185.902777777781</c:v>
                </c:pt>
                <c:pt idx="53541">
                  <c:v>45185.90625</c:v>
                </c:pt>
                <c:pt idx="53542">
                  <c:v>45185.909722222219</c:v>
                </c:pt>
                <c:pt idx="53543">
                  <c:v>45185.913194444445</c:v>
                </c:pt>
                <c:pt idx="53544">
                  <c:v>45185.916666666664</c:v>
                </c:pt>
                <c:pt idx="53545">
                  <c:v>45185.920138888891</c:v>
                </c:pt>
                <c:pt idx="53546">
                  <c:v>45185.923611111109</c:v>
                </c:pt>
                <c:pt idx="53547">
                  <c:v>45185.927083333336</c:v>
                </c:pt>
                <c:pt idx="53548">
                  <c:v>45185.930555555555</c:v>
                </c:pt>
                <c:pt idx="53549">
                  <c:v>45185.934027777781</c:v>
                </c:pt>
                <c:pt idx="53550">
                  <c:v>45185.9375</c:v>
                </c:pt>
                <c:pt idx="53551">
                  <c:v>45185.940972222219</c:v>
                </c:pt>
                <c:pt idx="53552">
                  <c:v>45185.944444444445</c:v>
                </c:pt>
                <c:pt idx="53553">
                  <c:v>45185.947916666664</c:v>
                </c:pt>
                <c:pt idx="53554">
                  <c:v>45185.951388888891</c:v>
                </c:pt>
                <c:pt idx="53555">
                  <c:v>45185.954861111109</c:v>
                </c:pt>
                <c:pt idx="53556">
                  <c:v>45185.958333333336</c:v>
                </c:pt>
                <c:pt idx="53557">
                  <c:v>45185.961805555555</c:v>
                </c:pt>
                <c:pt idx="53558">
                  <c:v>45185.965277777781</c:v>
                </c:pt>
                <c:pt idx="53559">
                  <c:v>45185.96875</c:v>
                </c:pt>
                <c:pt idx="53560">
                  <c:v>45185.972222222219</c:v>
                </c:pt>
                <c:pt idx="53561">
                  <c:v>45185.975694444445</c:v>
                </c:pt>
                <c:pt idx="53562">
                  <c:v>45185.979166666664</c:v>
                </c:pt>
                <c:pt idx="53563">
                  <c:v>45185.982638888891</c:v>
                </c:pt>
                <c:pt idx="53564">
                  <c:v>45185.986111111109</c:v>
                </c:pt>
                <c:pt idx="53565">
                  <c:v>45185.989583333336</c:v>
                </c:pt>
                <c:pt idx="53566">
                  <c:v>45185.993055555555</c:v>
                </c:pt>
                <c:pt idx="53567">
                  <c:v>45185.996527777781</c:v>
                </c:pt>
                <c:pt idx="53568">
                  <c:v>45186</c:v>
                </c:pt>
                <c:pt idx="53569">
                  <c:v>45186.003472222219</c:v>
                </c:pt>
                <c:pt idx="53570">
                  <c:v>45186.006944444445</c:v>
                </c:pt>
                <c:pt idx="53571">
                  <c:v>45186.010416666664</c:v>
                </c:pt>
                <c:pt idx="53572">
                  <c:v>45186.013888888891</c:v>
                </c:pt>
                <c:pt idx="53573">
                  <c:v>45186.017361111109</c:v>
                </c:pt>
                <c:pt idx="53574">
                  <c:v>45186.020833333336</c:v>
                </c:pt>
                <c:pt idx="53575">
                  <c:v>45186.024305555555</c:v>
                </c:pt>
                <c:pt idx="53576">
                  <c:v>45186.027777777781</c:v>
                </c:pt>
                <c:pt idx="53577">
                  <c:v>45186.03125</c:v>
                </c:pt>
                <c:pt idx="53578">
                  <c:v>45186.034722222219</c:v>
                </c:pt>
                <c:pt idx="53579">
                  <c:v>45186.038194444445</c:v>
                </c:pt>
                <c:pt idx="53580">
                  <c:v>45186.041666666664</c:v>
                </c:pt>
                <c:pt idx="53581">
                  <c:v>45186.045138888891</c:v>
                </c:pt>
                <c:pt idx="53582">
                  <c:v>45186.048611111109</c:v>
                </c:pt>
                <c:pt idx="53583">
                  <c:v>45186.052083333336</c:v>
                </c:pt>
                <c:pt idx="53584">
                  <c:v>45186.055555555555</c:v>
                </c:pt>
                <c:pt idx="53585">
                  <c:v>45186.059027777781</c:v>
                </c:pt>
                <c:pt idx="53586">
                  <c:v>45186.0625</c:v>
                </c:pt>
                <c:pt idx="53587">
                  <c:v>45186.065972222219</c:v>
                </c:pt>
                <c:pt idx="53588">
                  <c:v>45186.069444444445</c:v>
                </c:pt>
                <c:pt idx="53589">
                  <c:v>45186.072916666664</c:v>
                </c:pt>
                <c:pt idx="53590">
                  <c:v>45186.076388888891</c:v>
                </c:pt>
                <c:pt idx="53591">
                  <c:v>45186.079861111109</c:v>
                </c:pt>
                <c:pt idx="53592">
                  <c:v>45186.083333333336</c:v>
                </c:pt>
                <c:pt idx="53593">
                  <c:v>45186.086805555555</c:v>
                </c:pt>
                <c:pt idx="53594">
                  <c:v>45186.090277777781</c:v>
                </c:pt>
                <c:pt idx="53595">
                  <c:v>45186.09375</c:v>
                </c:pt>
                <c:pt idx="53596">
                  <c:v>45186.097222222219</c:v>
                </c:pt>
                <c:pt idx="53597">
                  <c:v>45186.100694444445</c:v>
                </c:pt>
                <c:pt idx="53598">
                  <c:v>45186.104166666664</c:v>
                </c:pt>
                <c:pt idx="53599">
                  <c:v>45186.107638888891</c:v>
                </c:pt>
                <c:pt idx="53600">
                  <c:v>45186.111111111109</c:v>
                </c:pt>
                <c:pt idx="53601">
                  <c:v>45186.114583333336</c:v>
                </c:pt>
                <c:pt idx="53602">
                  <c:v>45186.118055555555</c:v>
                </c:pt>
                <c:pt idx="53603">
                  <c:v>45186.121527777781</c:v>
                </c:pt>
                <c:pt idx="53604">
                  <c:v>45186.125</c:v>
                </c:pt>
                <c:pt idx="53605">
                  <c:v>45186.128472222219</c:v>
                </c:pt>
                <c:pt idx="53606">
                  <c:v>45186.131944444445</c:v>
                </c:pt>
                <c:pt idx="53607">
                  <c:v>45186.135416666664</c:v>
                </c:pt>
                <c:pt idx="53608">
                  <c:v>45186.138888888891</c:v>
                </c:pt>
                <c:pt idx="53609">
                  <c:v>45186.142361111109</c:v>
                </c:pt>
                <c:pt idx="53610">
                  <c:v>45186.145833333336</c:v>
                </c:pt>
                <c:pt idx="53611">
                  <c:v>45186.149305555555</c:v>
                </c:pt>
                <c:pt idx="53612">
                  <c:v>45186.152777777781</c:v>
                </c:pt>
                <c:pt idx="53613">
                  <c:v>45186.15625</c:v>
                </c:pt>
                <c:pt idx="53614">
                  <c:v>45186.159722222219</c:v>
                </c:pt>
                <c:pt idx="53615">
                  <c:v>45186.163194444445</c:v>
                </c:pt>
                <c:pt idx="53616">
                  <c:v>45186.166666666664</c:v>
                </c:pt>
                <c:pt idx="53617">
                  <c:v>45186.170138888891</c:v>
                </c:pt>
                <c:pt idx="53618">
                  <c:v>45186.173611111109</c:v>
                </c:pt>
                <c:pt idx="53619">
                  <c:v>45186.177083333336</c:v>
                </c:pt>
                <c:pt idx="53620">
                  <c:v>45186.180555555555</c:v>
                </c:pt>
                <c:pt idx="53621">
                  <c:v>45186.184027777781</c:v>
                </c:pt>
                <c:pt idx="53622">
                  <c:v>45186.1875</c:v>
                </c:pt>
                <c:pt idx="53623">
                  <c:v>45186.190972222219</c:v>
                </c:pt>
                <c:pt idx="53624">
                  <c:v>45186.194444444445</c:v>
                </c:pt>
                <c:pt idx="53625">
                  <c:v>45186.197916666664</c:v>
                </c:pt>
                <c:pt idx="53626">
                  <c:v>45186.201388888891</c:v>
                </c:pt>
                <c:pt idx="53627">
                  <c:v>45186.204861111109</c:v>
                </c:pt>
                <c:pt idx="53628">
                  <c:v>45186.208333333336</c:v>
                </c:pt>
                <c:pt idx="53629">
                  <c:v>45186.211805555555</c:v>
                </c:pt>
                <c:pt idx="53630">
                  <c:v>45186.215277777781</c:v>
                </c:pt>
                <c:pt idx="53631">
                  <c:v>45186.21875</c:v>
                </c:pt>
                <c:pt idx="53632">
                  <c:v>45186.222222222219</c:v>
                </c:pt>
                <c:pt idx="53633">
                  <c:v>45186.225694444445</c:v>
                </c:pt>
                <c:pt idx="53634">
                  <c:v>45186.229166666664</c:v>
                </c:pt>
                <c:pt idx="53635">
                  <c:v>45186.232638888891</c:v>
                </c:pt>
                <c:pt idx="53636">
                  <c:v>45186.236111111109</c:v>
                </c:pt>
                <c:pt idx="53637">
                  <c:v>45186.239583333336</c:v>
                </c:pt>
                <c:pt idx="53638">
                  <c:v>45186.243055555555</c:v>
                </c:pt>
                <c:pt idx="53639">
                  <c:v>45186.246527777781</c:v>
                </c:pt>
                <c:pt idx="53640">
                  <c:v>45186.25</c:v>
                </c:pt>
                <c:pt idx="53641">
                  <c:v>45186.253472222219</c:v>
                </c:pt>
                <c:pt idx="53642">
                  <c:v>45186.256944444445</c:v>
                </c:pt>
                <c:pt idx="53643">
                  <c:v>45186.260416666664</c:v>
                </c:pt>
                <c:pt idx="53644">
                  <c:v>45186.263888888891</c:v>
                </c:pt>
                <c:pt idx="53645">
                  <c:v>45186.267361111109</c:v>
                </c:pt>
                <c:pt idx="53646">
                  <c:v>45186.270833333336</c:v>
                </c:pt>
                <c:pt idx="53647">
                  <c:v>45186.274305555555</c:v>
                </c:pt>
                <c:pt idx="53648">
                  <c:v>45186.277777777781</c:v>
                </c:pt>
                <c:pt idx="53649">
                  <c:v>45186.28125</c:v>
                </c:pt>
                <c:pt idx="53650">
                  <c:v>45186.284722222219</c:v>
                </c:pt>
                <c:pt idx="53651">
                  <c:v>45186.288194444445</c:v>
                </c:pt>
                <c:pt idx="53652">
                  <c:v>45186.291666666664</c:v>
                </c:pt>
                <c:pt idx="53653">
                  <c:v>45186.295138888891</c:v>
                </c:pt>
                <c:pt idx="53654">
                  <c:v>45186.298611111109</c:v>
                </c:pt>
                <c:pt idx="53655">
                  <c:v>45186.302083333336</c:v>
                </c:pt>
                <c:pt idx="53656">
                  <c:v>45186.305555555555</c:v>
                </c:pt>
                <c:pt idx="53657">
                  <c:v>45186.309027777781</c:v>
                </c:pt>
                <c:pt idx="53658">
                  <c:v>45186.3125</c:v>
                </c:pt>
                <c:pt idx="53659">
                  <c:v>45186.315972222219</c:v>
                </c:pt>
                <c:pt idx="53660">
                  <c:v>45186.319444444445</c:v>
                </c:pt>
                <c:pt idx="53661">
                  <c:v>45186.322916666664</c:v>
                </c:pt>
                <c:pt idx="53662">
                  <c:v>45186.326388888891</c:v>
                </c:pt>
                <c:pt idx="53663">
                  <c:v>45186.329861111109</c:v>
                </c:pt>
                <c:pt idx="53664">
                  <c:v>45186.333333333336</c:v>
                </c:pt>
                <c:pt idx="53665">
                  <c:v>45186.336805555555</c:v>
                </c:pt>
                <c:pt idx="53666">
                  <c:v>45186.340277777781</c:v>
                </c:pt>
                <c:pt idx="53667">
                  <c:v>45186.34375</c:v>
                </c:pt>
                <c:pt idx="53668">
                  <c:v>45186.347222222219</c:v>
                </c:pt>
                <c:pt idx="53669">
                  <c:v>45186.350694444445</c:v>
                </c:pt>
                <c:pt idx="53670">
                  <c:v>45186.354166666664</c:v>
                </c:pt>
                <c:pt idx="53671">
                  <c:v>45186.357638888891</c:v>
                </c:pt>
                <c:pt idx="53672">
                  <c:v>45186.361111111109</c:v>
                </c:pt>
                <c:pt idx="53673">
                  <c:v>45186.364583333336</c:v>
                </c:pt>
                <c:pt idx="53674">
                  <c:v>45186.368055555555</c:v>
                </c:pt>
                <c:pt idx="53675">
                  <c:v>45186.371527777781</c:v>
                </c:pt>
                <c:pt idx="53676">
                  <c:v>45186.375</c:v>
                </c:pt>
                <c:pt idx="53677">
                  <c:v>45186.378472222219</c:v>
                </c:pt>
                <c:pt idx="53678">
                  <c:v>45186.381944444445</c:v>
                </c:pt>
                <c:pt idx="53679">
                  <c:v>45186.385416666664</c:v>
                </c:pt>
                <c:pt idx="53680">
                  <c:v>45186.388888888891</c:v>
                </c:pt>
                <c:pt idx="53681">
                  <c:v>45186.392361111109</c:v>
                </c:pt>
                <c:pt idx="53682">
                  <c:v>45186.395833333336</c:v>
                </c:pt>
                <c:pt idx="53683">
                  <c:v>45186.399305555555</c:v>
                </c:pt>
                <c:pt idx="53684">
                  <c:v>45186.402777777781</c:v>
                </c:pt>
                <c:pt idx="53685">
                  <c:v>45186.40625</c:v>
                </c:pt>
                <c:pt idx="53686">
                  <c:v>45186.409722222219</c:v>
                </c:pt>
                <c:pt idx="53687">
                  <c:v>45186.413194444445</c:v>
                </c:pt>
                <c:pt idx="53688">
                  <c:v>45186.416666666664</c:v>
                </c:pt>
                <c:pt idx="53689">
                  <c:v>45186.420138888891</c:v>
                </c:pt>
                <c:pt idx="53690">
                  <c:v>45186.423611111109</c:v>
                </c:pt>
                <c:pt idx="53691">
                  <c:v>45186.427083333336</c:v>
                </c:pt>
                <c:pt idx="53692">
                  <c:v>45186.430555555555</c:v>
                </c:pt>
                <c:pt idx="53693">
                  <c:v>45186.434027777781</c:v>
                </c:pt>
                <c:pt idx="53694">
                  <c:v>45186.4375</c:v>
                </c:pt>
                <c:pt idx="53695">
                  <c:v>45186.440972222219</c:v>
                </c:pt>
                <c:pt idx="53696">
                  <c:v>45186.444444444445</c:v>
                </c:pt>
                <c:pt idx="53697">
                  <c:v>45186.447916666664</c:v>
                </c:pt>
                <c:pt idx="53698">
                  <c:v>45186.451388888891</c:v>
                </c:pt>
                <c:pt idx="53699">
                  <c:v>45186.454861111109</c:v>
                </c:pt>
                <c:pt idx="53700">
                  <c:v>45186.458333333336</c:v>
                </c:pt>
                <c:pt idx="53701">
                  <c:v>45186.461805555555</c:v>
                </c:pt>
                <c:pt idx="53702">
                  <c:v>45186.465277777781</c:v>
                </c:pt>
                <c:pt idx="53703">
                  <c:v>45186.46875</c:v>
                </c:pt>
                <c:pt idx="53704">
                  <c:v>45186.472222222219</c:v>
                </c:pt>
                <c:pt idx="53705">
                  <c:v>45186.475694444445</c:v>
                </c:pt>
                <c:pt idx="53706">
                  <c:v>45186.479166666664</c:v>
                </c:pt>
                <c:pt idx="53707">
                  <c:v>45186.482638888891</c:v>
                </c:pt>
                <c:pt idx="53708">
                  <c:v>45186.486111111109</c:v>
                </c:pt>
                <c:pt idx="53709">
                  <c:v>45186.489583333336</c:v>
                </c:pt>
                <c:pt idx="53710">
                  <c:v>45186.493055555555</c:v>
                </c:pt>
                <c:pt idx="53711">
                  <c:v>45186.496527777781</c:v>
                </c:pt>
                <c:pt idx="53712">
                  <c:v>45186.5</c:v>
                </c:pt>
                <c:pt idx="53713">
                  <c:v>45186.503472222219</c:v>
                </c:pt>
                <c:pt idx="53714">
                  <c:v>45186.506944444445</c:v>
                </c:pt>
                <c:pt idx="53715">
                  <c:v>45186.510416666664</c:v>
                </c:pt>
                <c:pt idx="53716">
                  <c:v>45186.513888888891</c:v>
                </c:pt>
                <c:pt idx="53717">
                  <c:v>45186.517361111109</c:v>
                </c:pt>
                <c:pt idx="53718">
                  <c:v>45186.520833333336</c:v>
                </c:pt>
                <c:pt idx="53719">
                  <c:v>45186.524305555555</c:v>
                </c:pt>
                <c:pt idx="53720">
                  <c:v>45186.527777777781</c:v>
                </c:pt>
                <c:pt idx="53721">
                  <c:v>45186.53125</c:v>
                </c:pt>
                <c:pt idx="53722">
                  <c:v>45186.534722222219</c:v>
                </c:pt>
                <c:pt idx="53723">
                  <c:v>45186.538194444445</c:v>
                </c:pt>
                <c:pt idx="53724">
                  <c:v>45186.541666666664</c:v>
                </c:pt>
                <c:pt idx="53725">
                  <c:v>45186.545138888891</c:v>
                </c:pt>
                <c:pt idx="53726">
                  <c:v>45186.548611111109</c:v>
                </c:pt>
                <c:pt idx="53727">
                  <c:v>45186.552083333336</c:v>
                </c:pt>
                <c:pt idx="53728">
                  <c:v>45186.555555555555</c:v>
                </c:pt>
                <c:pt idx="53729">
                  <c:v>45186.559027777781</c:v>
                </c:pt>
                <c:pt idx="53730">
                  <c:v>45186.5625</c:v>
                </c:pt>
                <c:pt idx="53731">
                  <c:v>45186.565972222219</c:v>
                </c:pt>
                <c:pt idx="53732">
                  <c:v>45186.569444444445</c:v>
                </c:pt>
                <c:pt idx="53733">
                  <c:v>45186.572916666664</c:v>
                </c:pt>
                <c:pt idx="53734">
                  <c:v>45186.576388888891</c:v>
                </c:pt>
                <c:pt idx="53735">
                  <c:v>45186.579861111109</c:v>
                </c:pt>
                <c:pt idx="53736">
                  <c:v>45186.583333333336</c:v>
                </c:pt>
                <c:pt idx="53737">
                  <c:v>45186.586805555555</c:v>
                </c:pt>
                <c:pt idx="53738">
                  <c:v>45186.590277777781</c:v>
                </c:pt>
                <c:pt idx="53739">
                  <c:v>45186.59375</c:v>
                </c:pt>
                <c:pt idx="53740">
                  <c:v>45186.597222222219</c:v>
                </c:pt>
                <c:pt idx="53741">
                  <c:v>45186.600694444445</c:v>
                </c:pt>
                <c:pt idx="53742">
                  <c:v>45186.604166666664</c:v>
                </c:pt>
                <c:pt idx="53743">
                  <c:v>45186.607638888891</c:v>
                </c:pt>
                <c:pt idx="53744">
                  <c:v>45186.611111111109</c:v>
                </c:pt>
                <c:pt idx="53745">
                  <c:v>45186.614583333336</c:v>
                </c:pt>
                <c:pt idx="53746">
                  <c:v>45186.618055555555</c:v>
                </c:pt>
                <c:pt idx="53747">
                  <c:v>45186.621527777781</c:v>
                </c:pt>
                <c:pt idx="53748">
                  <c:v>45186.625</c:v>
                </c:pt>
                <c:pt idx="53749">
                  <c:v>45186.628472222219</c:v>
                </c:pt>
                <c:pt idx="53750">
                  <c:v>45186.631944444445</c:v>
                </c:pt>
                <c:pt idx="53751">
                  <c:v>45186.635416666664</c:v>
                </c:pt>
                <c:pt idx="53752">
                  <c:v>45186.638888888891</c:v>
                </c:pt>
                <c:pt idx="53753">
                  <c:v>45186.642361111109</c:v>
                </c:pt>
                <c:pt idx="53754">
                  <c:v>45186.645833333336</c:v>
                </c:pt>
                <c:pt idx="53755">
                  <c:v>45186.649305555555</c:v>
                </c:pt>
                <c:pt idx="53756">
                  <c:v>45186.652777777781</c:v>
                </c:pt>
                <c:pt idx="53757">
                  <c:v>45186.65625</c:v>
                </c:pt>
                <c:pt idx="53758">
                  <c:v>45186.659722222219</c:v>
                </c:pt>
                <c:pt idx="53759">
                  <c:v>45186.663194444445</c:v>
                </c:pt>
                <c:pt idx="53760">
                  <c:v>45186.666666666664</c:v>
                </c:pt>
                <c:pt idx="53761">
                  <c:v>45186.670138888891</c:v>
                </c:pt>
                <c:pt idx="53762">
                  <c:v>45186.673611111109</c:v>
                </c:pt>
                <c:pt idx="53763">
                  <c:v>45186.677083333336</c:v>
                </c:pt>
                <c:pt idx="53764">
                  <c:v>45186.680555555555</c:v>
                </c:pt>
                <c:pt idx="53765">
                  <c:v>45186.684027777781</c:v>
                </c:pt>
                <c:pt idx="53766">
                  <c:v>45186.6875</c:v>
                </c:pt>
                <c:pt idx="53767">
                  <c:v>45186.690972222219</c:v>
                </c:pt>
                <c:pt idx="53768">
                  <c:v>45186.694444444445</c:v>
                </c:pt>
                <c:pt idx="53769">
                  <c:v>45186.697916666664</c:v>
                </c:pt>
                <c:pt idx="53770">
                  <c:v>45186.701388888891</c:v>
                </c:pt>
                <c:pt idx="53771">
                  <c:v>45186.704861111109</c:v>
                </c:pt>
                <c:pt idx="53772">
                  <c:v>45186.708333333336</c:v>
                </c:pt>
                <c:pt idx="53773">
                  <c:v>45186.711805555555</c:v>
                </c:pt>
                <c:pt idx="53774">
                  <c:v>45186.715277777781</c:v>
                </c:pt>
                <c:pt idx="53775">
                  <c:v>45186.71875</c:v>
                </c:pt>
                <c:pt idx="53776">
                  <c:v>45186.722222222219</c:v>
                </c:pt>
                <c:pt idx="53777">
                  <c:v>45186.725694444445</c:v>
                </c:pt>
                <c:pt idx="53778">
                  <c:v>45186.729166666664</c:v>
                </c:pt>
                <c:pt idx="53779">
                  <c:v>45186.732638888891</c:v>
                </c:pt>
                <c:pt idx="53780">
                  <c:v>45186.736111111109</c:v>
                </c:pt>
                <c:pt idx="53781">
                  <c:v>45186.739583333336</c:v>
                </c:pt>
                <c:pt idx="53782">
                  <c:v>45186.743055555555</c:v>
                </c:pt>
                <c:pt idx="53783">
                  <c:v>45186.746527777781</c:v>
                </c:pt>
                <c:pt idx="53784">
                  <c:v>45186.75</c:v>
                </c:pt>
                <c:pt idx="53785">
                  <c:v>45186.753472222219</c:v>
                </c:pt>
                <c:pt idx="53786">
                  <c:v>45186.756944444445</c:v>
                </c:pt>
                <c:pt idx="53787">
                  <c:v>45186.760416666664</c:v>
                </c:pt>
                <c:pt idx="53788">
                  <c:v>45186.763888888891</c:v>
                </c:pt>
                <c:pt idx="53789">
                  <c:v>45186.767361111109</c:v>
                </c:pt>
                <c:pt idx="53790">
                  <c:v>45186.770833333336</c:v>
                </c:pt>
                <c:pt idx="53791">
                  <c:v>45186.774305555555</c:v>
                </c:pt>
                <c:pt idx="53792">
                  <c:v>45186.777777777781</c:v>
                </c:pt>
                <c:pt idx="53793">
                  <c:v>45186.78125</c:v>
                </c:pt>
                <c:pt idx="53794">
                  <c:v>45186.784722222219</c:v>
                </c:pt>
                <c:pt idx="53795">
                  <c:v>45186.788194444445</c:v>
                </c:pt>
                <c:pt idx="53796">
                  <c:v>45186.791666666664</c:v>
                </c:pt>
                <c:pt idx="53797">
                  <c:v>45186.795138888891</c:v>
                </c:pt>
                <c:pt idx="53798">
                  <c:v>45186.798611111109</c:v>
                </c:pt>
                <c:pt idx="53799">
                  <c:v>45186.802083333336</c:v>
                </c:pt>
                <c:pt idx="53800">
                  <c:v>45186.805555555555</c:v>
                </c:pt>
                <c:pt idx="53801">
                  <c:v>45186.809027777781</c:v>
                </c:pt>
                <c:pt idx="53802">
                  <c:v>45186.8125</c:v>
                </c:pt>
                <c:pt idx="53803">
                  <c:v>45186.815972222219</c:v>
                </c:pt>
                <c:pt idx="53804">
                  <c:v>45186.819444444445</c:v>
                </c:pt>
                <c:pt idx="53805">
                  <c:v>45186.822916666664</c:v>
                </c:pt>
                <c:pt idx="53806">
                  <c:v>45186.826388888891</c:v>
                </c:pt>
                <c:pt idx="53807">
                  <c:v>45186.829861111109</c:v>
                </c:pt>
                <c:pt idx="53808">
                  <c:v>45186.833333333336</c:v>
                </c:pt>
                <c:pt idx="53809">
                  <c:v>45186.836805555555</c:v>
                </c:pt>
                <c:pt idx="53810">
                  <c:v>45186.840277777781</c:v>
                </c:pt>
                <c:pt idx="53811">
                  <c:v>45186.84375</c:v>
                </c:pt>
                <c:pt idx="53812">
                  <c:v>45186.847222222219</c:v>
                </c:pt>
                <c:pt idx="53813">
                  <c:v>45186.850694444445</c:v>
                </c:pt>
                <c:pt idx="53814">
                  <c:v>45186.854166666664</c:v>
                </c:pt>
                <c:pt idx="53815">
                  <c:v>45186.857638888891</c:v>
                </c:pt>
                <c:pt idx="53816">
                  <c:v>45186.861111111109</c:v>
                </c:pt>
                <c:pt idx="53817">
                  <c:v>45186.864583333336</c:v>
                </c:pt>
                <c:pt idx="53818">
                  <c:v>45186.868055555555</c:v>
                </c:pt>
                <c:pt idx="53819">
                  <c:v>45186.871527777781</c:v>
                </c:pt>
                <c:pt idx="53820">
                  <c:v>45186.875</c:v>
                </c:pt>
                <c:pt idx="53821">
                  <c:v>45186.878472222219</c:v>
                </c:pt>
                <c:pt idx="53822">
                  <c:v>45186.881944444445</c:v>
                </c:pt>
                <c:pt idx="53823">
                  <c:v>45186.885416666664</c:v>
                </c:pt>
                <c:pt idx="53824">
                  <c:v>45186.888888888891</c:v>
                </c:pt>
                <c:pt idx="53825">
                  <c:v>45186.892361111109</c:v>
                </c:pt>
                <c:pt idx="53826">
                  <c:v>45186.895833333336</c:v>
                </c:pt>
                <c:pt idx="53827">
                  <c:v>45186.899305555555</c:v>
                </c:pt>
                <c:pt idx="53828">
                  <c:v>45186.902777777781</c:v>
                </c:pt>
                <c:pt idx="53829">
                  <c:v>45186.90625</c:v>
                </c:pt>
                <c:pt idx="53830">
                  <c:v>45186.909722222219</c:v>
                </c:pt>
                <c:pt idx="53831">
                  <c:v>45186.913194444445</c:v>
                </c:pt>
                <c:pt idx="53832">
                  <c:v>45186.916666666664</c:v>
                </c:pt>
                <c:pt idx="53833">
                  <c:v>45186.920138888891</c:v>
                </c:pt>
                <c:pt idx="53834">
                  <c:v>45186.923611111109</c:v>
                </c:pt>
                <c:pt idx="53835">
                  <c:v>45186.927083333336</c:v>
                </c:pt>
                <c:pt idx="53836">
                  <c:v>45186.930555555555</c:v>
                </c:pt>
                <c:pt idx="53837">
                  <c:v>45186.934027777781</c:v>
                </c:pt>
                <c:pt idx="53838">
                  <c:v>45186.9375</c:v>
                </c:pt>
                <c:pt idx="53839">
                  <c:v>45186.940972222219</c:v>
                </c:pt>
                <c:pt idx="53840">
                  <c:v>45186.944444444445</c:v>
                </c:pt>
                <c:pt idx="53841">
                  <c:v>45186.947916666664</c:v>
                </c:pt>
                <c:pt idx="53842">
                  <c:v>45186.951388888891</c:v>
                </c:pt>
                <c:pt idx="53843">
                  <c:v>45186.954861111109</c:v>
                </c:pt>
                <c:pt idx="53844">
                  <c:v>45186.958333333336</c:v>
                </c:pt>
                <c:pt idx="53845">
                  <c:v>45186.961805555555</c:v>
                </c:pt>
                <c:pt idx="53846">
                  <c:v>45186.965277777781</c:v>
                </c:pt>
                <c:pt idx="53847">
                  <c:v>45186.96875</c:v>
                </c:pt>
                <c:pt idx="53848">
                  <c:v>45186.972222222219</c:v>
                </c:pt>
                <c:pt idx="53849">
                  <c:v>45186.975694444445</c:v>
                </c:pt>
                <c:pt idx="53850">
                  <c:v>45186.979166666664</c:v>
                </c:pt>
                <c:pt idx="53851">
                  <c:v>45186.982638888891</c:v>
                </c:pt>
                <c:pt idx="53852">
                  <c:v>45186.986111111109</c:v>
                </c:pt>
                <c:pt idx="53853">
                  <c:v>45186.989583333336</c:v>
                </c:pt>
                <c:pt idx="53854">
                  <c:v>45186.993055555555</c:v>
                </c:pt>
                <c:pt idx="53855">
                  <c:v>45186.996527777781</c:v>
                </c:pt>
                <c:pt idx="53856">
                  <c:v>45187</c:v>
                </c:pt>
                <c:pt idx="53857">
                  <c:v>45187.003472222219</c:v>
                </c:pt>
                <c:pt idx="53858">
                  <c:v>45187.006944444445</c:v>
                </c:pt>
                <c:pt idx="53859">
                  <c:v>45187.010416666664</c:v>
                </c:pt>
                <c:pt idx="53860">
                  <c:v>45187.013888888891</c:v>
                </c:pt>
                <c:pt idx="53861">
                  <c:v>45187.017361111109</c:v>
                </c:pt>
                <c:pt idx="53862">
                  <c:v>45187.020833333336</c:v>
                </c:pt>
                <c:pt idx="53863">
                  <c:v>45187.024305555555</c:v>
                </c:pt>
                <c:pt idx="53864">
                  <c:v>45187.027777777781</c:v>
                </c:pt>
                <c:pt idx="53865">
                  <c:v>45187.03125</c:v>
                </c:pt>
                <c:pt idx="53866">
                  <c:v>45187.034722222219</c:v>
                </c:pt>
                <c:pt idx="53867">
                  <c:v>45187.038194444445</c:v>
                </c:pt>
                <c:pt idx="53868">
                  <c:v>45187.041666666664</c:v>
                </c:pt>
                <c:pt idx="53869">
                  <c:v>45187.045138888891</c:v>
                </c:pt>
                <c:pt idx="53870">
                  <c:v>45187.048611111109</c:v>
                </c:pt>
                <c:pt idx="53871">
                  <c:v>45187.052083333336</c:v>
                </c:pt>
                <c:pt idx="53872">
                  <c:v>45187.055555555555</c:v>
                </c:pt>
                <c:pt idx="53873">
                  <c:v>45187.059027777781</c:v>
                </c:pt>
                <c:pt idx="53874">
                  <c:v>45187.0625</c:v>
                </c:pt>
                <c:pt idx="53875">
                  <c:v>45187.065972222219</c:v>
                </c:pt>
                <c:pt idx="53876">
                  <c:v>45187.069444444445</c:v>
                </c:pt>
                <c:pt idx="53877">
                  <c:v>45187.072916666664</c:v>
                </c:pt>
                <c:pt idx="53878">
                  <c:v>45187.076388888891</c:v>
                </c:pt>
                <c:pt idx="53879">
                  <c:v>45187.079861111109</c:v>
                </c:pt>
                <c:pt idx="53880">
                  <c:v>45187.083333333336</c:v>
                </c:pt>
                <c:pt idx="53881">
                  <c:v>45187.086805555555</c:v>
                </c:pt>
                <c:pt idx="53882">
                  <c:v>45187.090277777781</c:v>
                </c:pt>
                <c:pt idx="53883">
                  <c:v>45187.09375</c:v>
                </c:pt>
                <c:pt idx="53884">
                  <c:v>45187.097222222219</c:v>
                </c:pt>
                <c:pt idx="53885">
                  <c:v>45187.100694444445</c:v>
                </c:pt>
                <c:pt idx="53886">
                  <c:v>45187.104166666664</c:v>
                </c:pt>
                <c:pt idx="53887">
                  <c:v>45187.107638888891</c:v>
                </c:pt>
                <c:pt idx="53888">
                  <c:v>45187.111111111109</c:v>
                </c:pt>
                <c:pt idx="53889">
                  <c:v>45187.114583333336</c:v>
                </c:pt>
                <c:pt idx="53890">
                  <c:v>45187.118055555555</c:v>
                </c:pt>
                <c:pt idx="53891">
                  <c:v>45187.121527777781</c:v>
                </c:pt>
                <c:pt idx="53892">
                  <c:v>45187.125</c:v>
                </c:pt>
                <c:pt idx="53893">
                  <c:v>45187.128472222219</c:v>
                </c:pt>
                <c:pt idx="53894">
                  <c:v>45187.131944444445</c:v>
                </c:pt>
                <c:pt idx="53895">
                  <c:v>45187.135416666664</c:v>
                </c:pt>
                <c:pt idx="53896">
                  <c:v>45187.138888888891</c:v>
                </c:pt>
                <c:pt idx="53897">
                  <c:v>45187.142361111109</c:v>
                </c:pt>
                <c:pt idx="53898">
                  <c:v>45187.145833333336</c:v>
                </c:pt>
                <c:pt idx="53899">
                  <c:v>45187.149305555555</c:v>
                </c:pt>
                <c:pt idx="53900">
                  <c:v>45187.152777777781</c:v>
                </c:pt>
                <c:pt idx="53901">
                  <c:v>45187.15625</c:v>
                </c:pt>
                <c:pt idx="53902">
                  <c:v>45187.159722222219</c:v>
                </c:pt>
                <c:pt idx="53903">
                  <c:v>45187.163194444445</c:v>
                </c:pt>
                <c:pt idx="53904">
                  <c:v>45187.166666666664</c:v>
                </c:pt>
                <c:pt idx="53905">
                  <c:v>45187.170138888891</c:v>
                </c:pt>
                <c:pt idx="53906">
                  <c:v>45187.173611111109</c:v>
                </c:pt>
                <c:pt idx="53907">
                  <c:v>45187.177083333336</c:v>
                </c:pt>
                <c:pt idx="53908">
                  <c:v>45187.180555555555</c:v>
                </c:pt>
                <c:pt idx="53909">
                  <c:v>45187.184027777781</c:v>
                </c:pt>
                <c:pt idx="53910">
                  <c:v>45187.1875</c:v>
                </c:pt>
                <c:pt idx="53911">
                  <c:v>45187.190972222219</c:v>
                </c:pt>
                <c:pt idx="53912">
                  <c:v>45187.194444444445</c:v>
                </c:pt>
                <c:pt idx="53913">
                  <c:v>45187.197916666664</c:v>
                </c:pt>
                <c:pt idx="53914">
                  <c:v>45187.201388888891</c:v>
                </c:pt>
                <c:pt idx="53915">
                  <c:v>45187.204861111109</c:v>
                </c:pt>
                <c:pt idx="53916">
                  <c:v>45187.208333333336</c:v>
                </c:pt>
                <c:pt idx="53917">
                  <c:v>45187.211805555555</c:v>
                </c:pt>
                <c:pt idx="53918">
                  <c:v>45187.215277777781</c:v>
                </c:pt>
                <c:pt idx="53919">
                  <c:v>45187.21875</c:v>
                </c:pt>
                <c:pt idx="53920">
                  <c:v>45187.222222222219</c:v>
                </c:pt>
                <c:pt idx="53921">
                  <c:v>45187.225694444445</c:v>
                </c:pt>
                <c:pt idx="53922">
                  <c:v>45187.229166666664</c:v>
                </c:pt>
                <c:pt idx="53923">
                  <c:v>45187.232638888891</c:v>
                </c:pt>
                <c:pt idx="53924">
                  <c:v>45187.236111111109</c:v>
                </c:pt>
                <c:pt idx="53925">
                  <c:v>45187.239583333336</c:v>
                </c:pt>
                <c:pt idx="53926">
                  <c:v>45187.243055555555</c:v>
                </c:pt>
                <c:pt idx="53927">
                  <c:v>45187.246527777781</c:v>
                </c:pt>
                <c:pt idx="53928">
                  <c:v>45187.25</c:v>
                </c:pt>
                <c:pt idx="53929">
                  <c:v>45187.253472222219</c:v>
                </c:pt>
                <c:pt idx="53930">
                  <c:v>45187.256944444445</c:v>
                </c:pt>
                <c:pt idx="53931">
                  <c:v>45187.260416666664</c:v>
                </c:pt>
                <c:pt idx="53932">
                  <c:v>45187.263888888891</c:v>
                </c:pt>
                <c:pt idx="53933">
                  <c:v>45187.267361111109</c:v>
                </c:pt>
                <c:pt idx="53934">
                  <c:v>45187.270833333336</c:v>
                </c:pt>
                <c:pt idx="53935">
                  <c:v>45187.274305555555</c:v>
                </c:pt>
                <c:pt idx="53936">
                  <c:v>45187.277777777781</c:v>
                </c:pt>
                <c:pt idx="53937">
                  <c:v>45187.28125</c:v>
                </c:pt>
                <c:pt idx="53938">
                  <c:v>45187.284722222219</c:v>
                </c:pt>
                <c:pt idx="53939">
                  <c:v>45187.288194444445</c:v>
                </c:pt>
                <c:pt idx="53940">
                  <c:v>45187.291666666664</c:v>
                </c:pt>
                <c:pt idx="53941">
                  <c:v>45187.295138888891</c:v>
                </c:pt>
                <c:pt idx="53942">
                  <c:v>45187.298611111109</c:v>
                </c:pt>
                <c:pt idx="53943">
                  <c:v>45187.302083333336</c:v>
                </c:pt>
                <c:pt idx="53944">
                  <c:v>45187.305555555555</c:v>
                </c:pt>
                <c:pt idx="53945">
                  <c:v>45187.309027777781</c:v>
                </c:pt>
                <c:pt idx="53946">
                  <c:v>45187.3125</c:v>
                </c:pt>
                <c:pt idx="53947">
                  <c:v>45187.315972222219</c:v>
                </c:pt>
                <c:pt idx="53948">
                  <c:v>45187.319444444445</c:v>
                </c:pt>
                <c:pt idx="53949">
                  <c:v>45187.322916666664</c:v>
                </c:pt>
                <c:pt idx="53950">
                  <c:v>45187.326388888891</c:v>
                </c:pt>
                <c:pt idx="53951">
                  <c:v>45187.329861111109</c:v>
                </c:pt>
                <c:pt idx="53952">
                  <c:v>45187.333333333336</c:v>
                </c:pt>
                <c:pt idx="53953">
                  <c:v>45187.336805555555</c:v>
                </c:pt>
                <c:pt idx="53954">
                  <c:v>45187.340277777781</c:v>
                </c:pt>
                <c:pt idx="53955">
                  <c:v>45187.34375</c:v>
                </c:pt>
                <c:pt idx="53956">
                  <c:v>45187.347222222219</c:v>
                </c:pt>
                <c:pt idx="53957">
                  <c:v>45187.350694444445</c:v>
                </c:pt>
                <c:pt idx="53958">
                  <c:v>45187.354166666664</c:v>
                </c:pt>
                <c:pt idx="53959">
                  <c:v>45187.357638888891</c:v>
                </c:pt>
                <c:pt idx="53960">
                  <c:v>45187.361111111109</c:v>
                </c:pt>
                <c:pt idx="53961">
                  <c:v>45187.364583333336</c:v>
                </c:pt>
                <c:pt idx="53962">
                  <c:v>45187.368055555555</c:v>
                </c:pt>
                <c:pt idx="53963">
                  <c:v>45187.371527777781</c:v>
                </c:pt>
                <c:pt idx="53964">
                  <c:v>45187.375</c:v>
                </c:pt>
                <c:pt idx="53965">
                  <c:v>45187.378472222219</c:v>
                </c:pt>
                <c:pt idx="53966">
                  <c:v>45187.381944444445</c:v>
                </c:pt>
                <c:pt idx="53967">
                  <c:v>45187.385416666664</c:v>
                </c:pt>
                <c:pt idx="53968">
                  <c:v>45187.388888888891</c:v>
                </c:pt>
                <c:pt idx="53969">
                  <c:v>45187.392361111109</c:v>
                </c:pt>
                <c:pt idx="53970">
                  <c:v>45187.395833333336</c:v>
                </c:pt>
                <c:pt idx="53971">
                  <c:v>45187.399305555555</c:v>
                </c:pt>
                <c:pt idx="53972">
                  <c:v>45187.402777777781</c:v>
                </c:pt>
                <c:pt idx="53973">
                  <c:v>45187.40625</c:v>
                </c:pt>
                <c:pt idx="53974">
                  <c:v>45187.409722222219</c:v>
                </c:pt>
                <c:pt idx="53975">
                  <c:v>45187.413194444445</c:v>
                </c:pt>
                <c:pt idx="53976">
                  <c:v>45187.416666666664</c:v>
                </c:pt>
                <c:pt idx="53977">
                  <c:v>45187.420138888891</c:v>
                </c:pt>
                <c:pt idx="53978">
                  <c:v>45187.423611111109</c:v>
                </c:pt>
                <c:pt idx="53979">
                  <c:v>45187.427083333336</c:v>
                </c:pt>
                <c:pt idx="53980">
                  <c:v>45187.430555555555</c:v>
                </c:pt>
                <c:pt idx="53981">
                  <c:v>45187.434027777781</c:v>
                </c:pt>
                <c:pt idx="53982">
                  <c:v>45187.4375</c:v>
                </c:pt>
                <c:pt idx="53983">
                  <c:v>45187.440972222219</c:v>
                </c:pt>
                <c:pt idx="53984">
                  <c:v>45187.444444444445</c:v>
                </c:pt>
                <c:pt idx="53985">
                  <c:v>45187.447916666664</c:v>
                </c:pt>
                <c:pt idx="53986">
                  <c:v>45187.451388888891</c:v>
                </c:pt>
                <c:pt idx="53987">
                  <c:v>45187.454861111109</c:v>
                </c:pt>
                <c:pt idx="53988">
                  <c:v>45187.458333333336</c:v>
                </c:pt>
                <c:pt idx="53989">
                  <c:v>45187.461805555555</c:v>
                </c:pt>
                <c:pt idx="53990">
                  <c:v>45187.465277777781</c:v>
                </c:pt>
                <c:pt idx="53991">
                  <c:v>45187.46875</c:v>
                </c:pt>
                <c:pt idx="53992">
                  <c:v>45187.472222222219</c:v>
                </c:pt>
                <c:pt idx="53993">
                  <c:v>45187.475694444445</c:v>
                </c:pt>
                <c:pt idx="53994">
                  <c:v>45187.479166666664</c:v>
                </c:pt>
                <c:pt idx="53995">
                  <c:v>45187.482638888891</c:v>
                </c:pt>
                <c:pt idx="53996">
                  <c:v>45187.486111111109</c:v>
                </c:pt>
                <c:pt idx="53997">
                  <c:v>45187.489583333336</c:v>
                </c:pt>
                <c:pt idx="53998">
                  <c:v>45187.493055555555</c:v>
                </c:pt>
                <c:pt idx="53999">
                  <c:v>45187.496527777781</c:v>
                </c:pt>
                <c:pt idx="54000">
                  <c:v>45187.5</c:v>
                </c:pt>
                <c:pt idx="54001">
                  <c:v>45187.503472222219</c:v>
                </c:pt>
                <c:pt idx="54002">
                  <c:v>45187.506944444445</c:v>
                </c:pt>
                <c:pt idx="54003">
                  <c:v>45187.510416666664</c:v>
                </c:pt>
                <c:pt idx="54004">
                  <c:v>45187.513888888891</c:v>
                </c:pt>
                <c:pt idx="54005">
                  <c:v>45187.517361111109</c:v>
                </c:pt>
                <c:pt idx="54006">
                  <c:v>45187.520833333336</c:v>
                </c:pt>
                <c:pt idx="54007">
                  <c:v>45187.524305555555</c:v>
                </c:pt>
                <c:pt idx="54008">
                  <c:v>45187.527777777781</c:v>
                </c:pt>
                <c:pt idx="54009">
                  <c:v>45187.53125</c:v>
                </c:pt>
                <c:pt idx="54010">
                  <c:v>45187.534722222219</c:v>
                </c:pt>
                <c:pt idx="54011">
                  <c:v>45187.538194444445</c:v>
                </c:pt>
                <c:pt idx="54012">
                  <c:v>45187.541666666664</c:v>
                </c:pt>
                <c:pt idx="54013">
                  <c:v>45187.545138888891</c:v>
                </c:pt>
                <c:pt idx="54014">
                  <c:v>45187.548611111109</c:v>
                </c:pt>
                <c:pt idx="54015">
                  <c:v>45187.552083333336</c:v>
                </c:pt>
                <c:pt idx="54016">
                  <c:v>45187.555555555555</c:v>
                </c:pt>
                <c:pt idx="54017">
                  <c:v>45187.559027777781</c:v>
                </c:pt>
                <c:pt idx="54018">
                  <c:v>45187.5625</c:v>
                </c:pt>
                <c:pt idx="54019">
                  <c:v>45187.565972222219</c:v>
                </c:pt>
                <c:pt idx="54020">
                  <c:v>45187.569444444445</c:v>
                </c:pt>
                <c:pt idx="54021">
                  <c:v>45187.572916666664</c:v>
                </c:pt>
                <c:pt idx="54022">
                  <c:v>45187.576388888891</c:v>
                </c:pt>
                <c:pt idx="54023">
                  <c:v>45187.579861111109</c:v>
                </c:pt>
                <c:pt idx="54024">
                  <c:v>45187.583333333336</c:v>
                </c:pt>
                <c:pt idx="54025">
                  <c:v>45187.586805555555</c:v>
                </c:pt>
                <c:pt idx="54026">
                  <c:v>45187.590277777781</c:v>
                </c:pt>
                <c:pt idx="54027">
                  <c:v>45187.59375</c:v>
                </c:pt>
                <c:pt idx="54028">
                  <c:v>45187.597222222219</c:v>
                </c:pt>
                <c:pt idx="54029">
                  <c:v>45187.600694444445</c:v>
                </c:pt>
                <c:pt idx="54030">
                  <c:v>45187.604166666664</c:v>
                </c:pt>
                <c:pt idx="54031">
                  <c:v>45187.607638888891</c:v>
                </c:pt>
                <c:pt idx="54032">
                  <c:v>45187.611111111109</c:v>
                </c:pt>
                <c:pt idx="54033">
                  <c:v>45187.614583333336</c:v>
                </c:pt>
                <c:pt idx="54034">
                  <c:v>45187.618055555555</c:v>
                </c:pt>
                <c:pt idx="54035">
                  <c:v>45187.621527777781</c:v>
                </c:pt>
                <c:pt idx="54036">
                  <c:v>45187.625</c:v>
                </c:pt>
                <c:pt idx="54037">
                  <c:v>45187.628472222219</c:v>
                </c:pt>
                <c:pt idx="54038">
                  <c:v>45187.631944444445</c:v>
                </c:pt>
                <c:pt idx="54039">
                  <c:v>45187.635416666664</c:v>
                </c:pt>
                <c:pt idx="54040">
                  <c:v>45187.638888888891</c:v>
                </c:pt>
                <c:pt idx="54041">
                  <c:v>45187.642361111109</c:v>
                </c:pt>
                <c:pt idx="54042">
                  <c:v>45187.645833333336</c:v>
                </c:pt>
                <c:pt idx="54043">
                  <c:v>45187.649305555555</c:v>
                </c:pt>
                <c:pt idx="54044">
                  <c:v>45187.652777777781</c:v>
                </c:pt>
                <c:pt idx="54045">
                  <c:v>45187.65625</c:v>
                </c:pt>
                <c:pt idx="54046">
                  <c:v>45187.659722222219</c:v>
                </c:pt>
                <c:pt idx="54047">
                  <c:v>45187.663194444445</c:v>
                </c:pt>
                <c:pt idx="54048">
                  <c:v>45187.666666666664</c:v>
                </c:pt>
                <c:pt idx="54049">
                  <c:v>45187.670138888891</c:v>
                </c:pt>
                <c:pt idx="54050">
                  <c:v>45187.673611111109</c:v>
                </c:pt>
                <c:pt idx="54051">
                  <c:v>45187.677083333336</c:v>
                </c:pt>
                <c:pt idx="54052">
                  <c:v>45187.680555555555</c:v>
                </c:pt>
                <c:pt idx="54053">
                  <c:v>45187.684027777781</c:v>
                </c:pt>
                <c:pt idx="54054">
                  <c:v>45187.6875</c:v>
                </c:pt>
                <c:pt idx="54055">
                  <c:v>45187.690972222219</c:v>
                </c:pt>
                <c:pt idx="54056">
                  <c:v>45187.694444444445</c:v>
                </c:pt>
                <c:pt idx="54057">
                  <c:v>45187.697916666664</c:v>
                </c:pt>
                <c:pt idx="54058">
                  <c:v>45187.701388888891</c:v>
                </c:pt>
                <c:pt idx="54059">
                  <c:v>45187.704861111109</c:v>
                </c:pt>
                <c:pt idx="54060">
                  <c:v>45187.708333333336</c:v>
                </c:pt>
                <c:pt idx="54061">
                  <c:v>45187.711805555555</c:v>
                </c:pt>
                <c:pt idx="54062">
                  <c:v>45187.715277777781</c:v>
                </c:pt>
                <c:pt idx="54063">
                  <c:v>45187.71875</c:v>
                </c:pt>
                <c:pt idx="54064">
                  <c:v>45187.722222222219</c:v>
                </c:pt>
                <c:pt idx="54065">
                  <c:v>45187.725694444445</c:v>
                </c:pt>
                <c:pt idx="54066">
                  <c:v>45187.729166666664</c:v>
                </c:pt>
                <c:pt idx="54067">
                  <c:v>45187.732638888891</c:v>
                </c:pt>
                <c:pt idx="54068">
                  <c:v>45187.736111111109</c:v>
                </c:pt>
                <c:pt idx="54069">
                  <c:v>45187.739583333336</c:v>
                </c:pt>
                <c:pt idx="54070">
                  <c:v>45187.743055555555</c:v>
                </c:pt>
                <c:pt idx="54071">
                  <c:v>45187.746527777781</c:v>
                </c:pt>
                <c:pt idx="54072">
                  <c:v>45187.75</c:v>
                </c:pt>
                <c:pt idx="54073">
                  <c:v>45187.753472222219</c:v>
                </c:pt>
                <c:pt idx="54074">
                  <c:v>45187.756944444445</c:v>
                </c:pt>
                <c:pt idx="54075">
                  <c:v>45187.760416666664</c:v>
                </c:pt>
                <c:pt idx="54076">
                  <c:v>45187.763888888891</c:v>
                </c:pt>
                <c:pt idx="54077">
                  <c:v>45187.767361111109</c:v>
                </c:pt>
                <c:pt idx="54078">
                  <c:v>45187.770833333336</c:v>
                </c:pt>
                <c:pt idx="54079">
                  <c:v>45187.774305555555</c:v>
                </c:pt>
                <c:pt idx="54080">
                  <c:v>45187.777777777781</c:v>
                </c:pt>
                <c:pt idx="54081">
                  <c:v>45187.78125</c:v>
                </c:pt>
                <c:pt idx="54082">
                  <c:v>45187.784722222219</c:v>
                </c:pt>
                <c:pt idx="54083">
                  <c:v>45187.788194444445</c:v>
                </c:pt>
                <c:pt idx="54084">
                  <c:v>45187.791666666664</c:v>
                </c:pt>
                <c:pt idx="54085">
                  <c:v>45187.795138888891</c:v>
                </c:pt>
                <c:pt idx="54086">
                  <c:v>45187.798611111109</c:v>
                </c:pt>
                <c:pt idx="54087">
                  <c:v>45187.802083333336</c:v>
                </c:pt>
                <c:pt idx="54088">
                  <c:v>45187.805555555555</c:v>
                </c:pt>
                <c:pt idx="54089">
                  <c:v>45187.809027777781</c:v>
                </c:pt>
                <c:pt idx="54090">
                  <c:v>45187.8125</c:v>
                </c:pt>
                <c:pt idx="54091">
                  <c:v>45187.815972222219</c:v>
                </c:pt>
                <c:pt idx="54092">
                  <c:v>45187.819444444445</c:v>
                </c:pt>
                <c:pt idx="54093">
                  <c:v>45187.822916666664</c:v>
                </c:pt>
                <c:pt idx="54094">
                  <c:v>45187.826388888891</c:v>
                </c:pt>
                <c:pt idx="54095">
                  <c:v>45187.829861111109</c:v>
                </c:pt>
                <c:pt idx="54096">
                  <c:v>45187.833333333336</c:v>
                </c:pt>
                <c:pt idx="54097">
                  <c:v>45187.836805555555</c:v>
                </c:pt>
                <c:pt idx="54098">
                  <c:v>45187.840277777781</c:v>
                </c:pt>
                <c:pt idx="54099">
                  <c:v>45187.84375</c:v>
                </c:pt>
                <c:pt idx="54100">
                  <c:v>45187.847222222219</c:v>
                </c:pt>
                <c:pt idx="54101">
                  <c:v>45187.850694444445</c:v>
                </c:pt>
                <c:pt idx="54102">
                  <c:v>45187.854166666664</c:v>
                </c:pt>
                <c:pt idx="54103">
                  <c:v>45187.857638888891</c:v>
                </c:pt>
                <c:pt idx="54104">
                  <c:v>45187.861111111109</c:v>
                </c:pt>
                <c:pt idx="54105">
                  <c:v>45187.864583333336</c:v>
                </c:pt>
                <c:pt idx="54106">
                  <c:v>45187.868055555555</c:v>
                </c:pt>
                <c:pt idx="54107">
                  <c:v>45187.871527777781</c:v>
                </c:pt>
                <c:pt idx="54108">
                  <c:v>45187.875</c:v>
                </c:pt>
                <c:pt idx="54109">
                  <c:v>45187.878472222219</c:v>
                </c:pt>
                <c:pt idx="54110">
                  <c:v>45187.881944444445</c:v>
                </c:pt>
                <c:pt idx="54111">
                  <c:v>45187.885416666664</c:v>
                </c:pt>
                <c:pt idx="54112">
                  <c:v>45187.888888888891</c:v>
                </c:pt>
                <c:pt idx="54113">
                  <c:v>45187.892361111109</c:v>
                </c:pt>
                <c:pt idx="54114">
                  <c:v>45187.895833333336</c:v>
                </c:pt>
                <c:pt idx="54115">
                  <c:v>45187.899305555555</c:v>
                </c:pt>
                <c:pt idx="54116">
                  <c:v>45187.902777777781</c:v>
                </c:pt>
                <c:pt idx="54117">
                  <c:v>45187.90625</c:v>
                </c:pt>
                <c:pt idx="54118">
                  <c:v>45187.909722222219</c:v>
                </c:pt>
                <c:pt idx="54119">
                  <c:v>45187.913194444445</c:v>
                </c:pt>
                <c:pt idx="54120">
                  <c:v>45187.916666666664</c:v>
                </c:pt>
                <c:pt idx="54121">
                  <c:v>45187.920138888891</c:v>
                </c:pt>
                <c:pt idx="54122">
                  <c:v>45187.923611111109</c:v>
                </c:pt>
                <c:pt idx="54123">
                  <c:v>45187.927083333336</c:v>
                </c:pt>
                <c:pt idx="54124">
                  <c:v>45187.930555555555</c:v>
                </c:pt>
                <c:pt idx="54125">
                  <c:v>45187.934027777781</c:v>
                </c:pt>
                <c:pt idx="54126">
                  <c:v>45187.9375</c:v>
                </c:pt>
                <c:pt idx="54127">
                  <c:v>45187.940972222219</c:v>
                </c:pt>
                <c:pt idx="54128">
                  <c:v>45187.944444444445</c:v>
                </c:pt>
                <c:pt idx="54129">
                  <c:v>45187.947916666664</c:v>
                </c:pt>
                <c:pt idx="54130">
                  <c:v>45187.951388888891</c:v>
                </c:pt>
                <c:pt idx="54131">
                  <c:v>45187.954861111109</c:v>
                </c:pt>
                <c:pt idx="54132">
                  <c:v>45187.958333333336</c:v>
                </c:pt>
                <c:pt idx="54133">
                  <c:v>45187.961805555555</c:v>
                </c:pt>
                <c:pt idx="54134">
                  <c:v>45187.965277777781</c:v>
                </c:pt>
                <c:pt idx="54135">
                  <c:v>45187.96875</c:v>
                </c:pt>
                <c:pt idx="54136">
                  <c:v>45187.972222222219</c:v>
                </c:pt>
                <c:pt idx="54137">
                  <c:v>45187.975694444445</c:v>
                </c:pt>
                <c:pt idx="54138">
                  <c:v>45187.979166666664</c:v>
                </c:pt>
                <c:pt idx="54139">
                  <c:v>45187.982638888891</c:v>
                </c:pt>
                <c:pt idx="54140">
                  <c:v>45187.986111111109</c:v>
                </c:pt>
                <c:pt idx="54141">
                  <c:v>45187.989583333336</c:v>
                </c:pt>
                <c:pt idx="54142">
                  <c:v>45187.993055555555</c:v>
                </c:pt>
                <c:pt idx="54143">
                  <c:v>45187.996527777781</c:v>
                </c:pt>
                <c:pt idx="54144">
                  <c:v>45188</c:v>
                </c:pt>
                <c:pt idx="54145">
                  <c:v>45188.003472222219</c:v>
                </c:pt>
                <c:pt idx="54146">
                  <c:v>45188.006944444445</c:v>
                </c:pt>
                <c:pt idx="54147">
                  <c:v>45188.010416666664</c:v>
                </c:pt>
                <c:pt idx="54148">
                  <c:v>45188.013888888891</c:v>
                </c:pt>
                <c:pt idx="54149">
                  <c:v>45188.017361111109</c:v>
                </c:pt>
                <c:pt idx="54150">
                  <c:v>45188.020833333336</c:v>
                </c:pt>
                <c:pt idx="54151">
                  <c:v>45188.024305555555</c:v>
                </c:pt>
                <c:pt idx="54152">
                  <c:v>45188.027777777781</c:v>
                </c:pt>
                <c:pt idx="54153">
                  <c:v>45188.03125</c:v>
                </c:pt>
                <c:pt idx="54154">
                  <c:v>45188.034722222219</c:v>
                </c:pt>
                <c:pt idx="54155">
                  <c:v>45188.038194444445</c:v>
                </c:pt>
                <c:pt idx="54156">
                  <c:v>45188.041666666664</c:v>
                </c:pt>
                <c:pt idx="54157">
                  <c:v>45188.045138888891</c:v>
                </c:pt>
                <c:pt idx="54158">
                  <c:v>45188.048611111109</c:v>
                </c:pt>
                <c:pt idx="54159">
                  <c:v>45188.052083333336</c:v>
                </c:pt>
                <c:pt idx="54160">
                  <c:v>45188.055555555555</c:v>
                </c:pt>
                <c:pt idx="54161">
                  <c:v>45188.059027777781</c:v>
                </c:pt>
                <c:pt idx="54162">
                  <c:v>45188.0625</c:v>
                </c:pt>
                <c:pt idx="54163">
                  <c:v>45188.065972222219</c:v>
                </c:pt>
                <c:pt idx="54164">
                  <c:v>45188.069444444445</c:v>
                </c:pt>
                <c:pt idx="54165">
                  <c:v>45188.072916666664</c:v>
                </c:pt>
                <c:pt idx="54166">
                  <c:v>45188.076388888891</c:v>
                </c:pt>
                <c:pt idx="54167">
                  <c:v>45188.079861111109</c:v>
                </c:pt>
                <c:pt idx="54168">
                  <c:v>45188.083333333336</c:v>
                </c:pt>
                <c:pt idx="54169">
                  <c:v>45188.086805555555</c:v>
                </c:pt>
                <c:pt idx="54170">
                  <c:v>45188.090277777781</c:v>
                </c:pt>
                <c:pt idx="54171">
                  <c:v>45188.09375</c:v>
                </c:pt>
                <c:pt idx="54172">
                  <c:v>45188.097222222219</c:v>
                </c:pt>
                <c:pt idx="54173">
                  <c:v>45188.100694444445</c:v>
                </c:pt>
                <c:pt idx="54174">
                  <c:v>45188.104166666664</c:v>
                </c:pt>
                <c:pt idx="54175">
                  <c:v>45188.107638888891</c:v>
                </c:pt>
                <c:pt idx="54176">
                  <c:v>45188.111111111109</c:v>
                </c:pt>
                <c:pt idx="54177">
                  <c:v>45188.114583333336</c:v>
                </c:pt>
                <c:pt idx="54178">
                  <c:v>45188.118055555555</c:v>
                </c:pt>
                <c:pt idx="54179">
                  <c:v>45188.121527777781</c:v>
                </c:pt>
                <c:pt idx="54180">
                  <c:v>45188.125</c:v>
                </c:pt>
                <c:pt idx="54181">
                  <c:v>45188.128472222219</c:v>
                </c:pt>
                <c:pt idx="54182">
                  <c:v>45188.131944444445</c:v>
                </c:pt>
                <c:pt idx="54183">
                  <c:v>45188.135416666664</c:v>
                </c:pt>
                <c:pt idx="54184">
                  <c:v>45188.138888888891</c:v>
                </c:pt>
                <c:pt idx="54185">
                  <c:v>45188.142361111109</c:v>
                </c:pt>
                <c:pt idx="54186">
                  <c:v>45188.145833333336</c:v>
                </c:pt>
                <c:pt idx="54187">
                  <c:v>45188.149305555555</c:v>
                </c:pt>
                <c:pt idx="54188">
                  <c:v>45188.152777777781</c:v>
                </c:pt>
                <c:pt idx="54189">
                  <c:v>45188.15625</c:v>
                </c:pt>
                <c:pt idx="54190">
                  <c:v>45188.159722222219</c:v>
                </c:pt>
                <c:pt idx="54191">
                  <c:v>45188.163194444445</c:v>
                </c:pt>
                <c:pt idx="54192">
                  <c:v>45188.166666666664</c:v>
                </c:pt>
                <c:pt idx="54193">
                  <c:v>45188.170138888891</c:v>
                </c:pt>
                <c:pt idx="54194">
                  <c:v>45188.173611111109</c:v>
                </c:pt>
                <c:pt idx="54195">
                  <c:v>45188.177083333336</c:v>
                </c:pt>
                <c:pt idx="54196">
                  <c:v>45188.180555555555</c:v>
                </c:pt>
                <c:pt idx="54197">
                  <c:v>45188.184027777781</c:v>
                </c:pt>
                <c:pt idx="54198">
                  <c:v>45188.1875</c:v>
                </c:pt>
                <c:pt idx="54199">
                  <c:v>45188.190972222219</c:v>
                </c:pt>
                <c:pt idx="54200">
                  <c:v>45188.194444444445</c:v>
                </c:pt>
                <c:pt idx="54201">
                  <c:v>45188.197916666664</c:v>
                </c:pt>
                <c:pt idx="54202">
                  <c:v>45188.201388888891</c:v>
                </c:pt>
                <c:pt idx="54203">
                  <c:v>45188.204861111109</c:v>
                </c:pt>
                <c:pt idx="54204">
                  <c:v>45188.208333333336</c:v>
                </c:pt>
                <c:pt idx="54205">
                  <c:v>45188.211805555555</c:v>
                </c:pt>
                <c:pt idx="54206">
                  <c:v>45188.215277777781</c:v>
                </c:pt>
                <c:pt idx="54207">
                  <c:v>45188.21875</c:v>
                </c:pt>
                <c:pt idx="54208">
                  <c:v>45188.222222222219</c:v>
                </c:pt>
                <c:pt idx="54209">
                  <c:v>45188.225694444445</c:v>
                </c:pt>
                <c:pt idx="54210">
                  <c:v>45188.229166666664</c:v>
                </c:pt>
                <c:pt idx="54211">
                  <c:v>45188.232638888891</c:v>
                </c:pt>
                <c:pt idx="54212">
                  <c:v>45188.236111111109</c:v>
                </c:pt>
                <c:pt idx="54213">
                  <c:v>45188.239583333336</c:v>
                </c:pt>
                <c:pt idx="54214">
                  <c:v>45188.243055555555</c:v>
                </c:pt>
                <c:pt idx="54215">
                  <c:v>45188.246527777781</c:v>
                </c:pt>
                <c:pt idx="54216">
                  <c:v>45188.25</c:v>
                </c:pt>
                <c:pt idx="54217">
                  <c:v>45188.253472222219</c:v>
                </c:pt>
                <c:pt idx="54218">
                  <c:v>45188.256944444445</c:v>
                </c:pt>
                <c:pt idx="54219">
                  <c:v>45188.260416666664</c:v>
                </c:pt>
                <c:pt idx="54220">
                  <c:v>45188.263888888891</c:v>
                </c:pt>
                <c:pt idx="54221">
                  <c:v>45188.267361111109</c:v>
                </c:pt>
                <c:pt idx="54222">
                  <c:v>45188.270833333336</c:v>
                </c:pt>
                <c:pt idx="54223">
                  <c:v>45188.274305555555</c:v>
                </c:pt>
                <c:pt idx="54224">
                  <c:v>45188.277777777781</c:v>
                </c:pt>
                <c:pt idx="54225">
                  <c:v>45188.28125</c:v>
                </c:pt>
                <c:pt idx="54226">
                  <c:v>45188.284722222219</c:v>
                </c:pt>
                <c:pt idx="54227">
                  <c:v>45188.288194444445</c:v>
                </c:pt>
                <c:pt idx="54228">
                  <c:v>45188.291666666664</c:v>
                </c:pt>
                <c:pt idx="54229">
                  <c:v>45188.295138888891</c:v>
                </c:pt>
                <c:pt idx="54230">
                  <c:v>45188.298611111109</c:v>
                </c:pt>
                <c:pt idx="54231">
                  <c:v>45188.302083333336</c:v>
                </c:pt>
                <c:pt idx="54232">
                  <c:v>45188.305555555555</c:v>
                </c:pt>
                <c:pt idx="54233">
                  <c:v>45188.309027777781</c:v>
                </c:pt>
                <c:pt idx="54234">
                  <c:v>45188.3125</c:v>
                </c:pt>
                <c:pt idx="54235">
                  <c:v>45188.315972222219</c:v>
                </c:pt>
                <c:pt idx="54236">
                  <c:v>45188.319444444445</c:v>
                </c:pt>
                <c:pt idx="54237">
                  <c:v>45188.322916666664</c:v>
                </c:pt>
                <c:pt idx="54238">
                  <c:v>45188.326388888891</c:v>
                </c:pt>
                <c:pt idx="54239">
                  <c:v>45188.329861111109</c:v>
                </c:pt>
                <c:pt idx="54240">
                  <c:v>45188.333333333336</c:v>
                </c:pt>
                <c:pt idx="54241">
                  <c:v>45188.336805555555</c:v>
                </c:pt>
                <c:pt idx="54242">
                  <c:v>45188.340277777781</c:v>
                </c:pt>
                <c:pt idx="54243">
                  <c:v>45188.34375</c:v>
                </c:pt>
                <c:pt idx="54244">
                  <c:v>45188.347222222219</c:v>
                </c:pt>
                <c:pt idx="54245">
                  <c:v>45188.350694444445</c:v>
                </c:pt>
                <c:pt idx="54246">
                  <c:v>45188.354166666664</c:v>
                </c:pt>
                <c:pt idx="54247">
                  <c:v>45188.357638888891</c:v>
                </c:pt>
                <c:pt idx="54248">
                  <c:v>45188.361111111109</c:v>
                </c:pt>
                <c:pt idx="54249">
                  <c:v>45188.364583333336</c:v>
                </c:pt>
                <c:pt idx="54250">
                  <c:v>45188.368055555555</c:v>
                </c:pt>
                <c:pt idx="54251">
                  <c:v>45188.371527777781</c:v>
                </c:pt>
                <c:pt idx="54252">
                  <c:v>45188.375</c:v>
                </c:pt>
                <c:pt idx="54253">
                  <c:v>45188.378472222219</c:v>
                </c:pt>
                <c:pt idx="54254">
                  <c:v>45188.381944444445</c:v>
                </c:pt>
                <c:pt idx="54255">
                  <c:v>45188.385416666664</c:v>
                </c:pt>
                <c:pt idx="54256">
                  <c:v>45188.388888888891</c:v>
                </c:pt>
                <c:pt idx="54257">
                  <c:v>45188.392361111109</c:v>
                </c:pt>
                <c:pt idx="54258">
                  <c:v>45188.395833333336</c:v>
                </c:pt>
                <c:pt idx="54259">
                  <c:v>45188.399305555555</c:v>
                </c:pt>
                <c:pt idx="54260">
                  <c:v>45188.402777777781</c:v>
                </c:pt>
                <c:pt idx="54261">
                  <c:v>45188.40625</c:v>
                </c:pt>
                <c:pt idx="54262">
                  <c:v>45188.409722222219</c:v>
                </c:pt>
                <c:pt idx="54263">
                  <c:v>45188.413194444445</c:v>
                </c:pt>
                <c:pt idx="54264">
                  <c:v>45188.416666666664</c:v>
                </c:pt>
                <c:pt idx="54265">
                  <c:v>45188.420138888891</c:v>
                </c:pt>
                <c:pt idx="54266">
                  <c:v>45188.423611111109</c:v>
                </c:pt>
                <c:pt idx="54267">
                  <c:v>45188.427083333336</c:v>
                </c:pt>
                <c:pt idx="54268">
                  <c:v>45188.430555555555</c:v>
                </c:pt>
                <c:pt idx="54269">
                  <c:v>45188.434027777781</c:v>
                </c:pt>
                <c:pt idx="54270">
                  <c:v>45188.4375</c:v>
                </c:pt>
                <c:pt idx="54271">
                  <c:v>45188.440972222219</c:v>
                </c:pt>
                <c:pt idx="54272">
                  <c:v>45188.444444444445</c:v>
                </c:pt>
                <c:pt idx="54273">
                  <c:v>45188.447916666664</c:v>
                </c:pt>
                <c:pt idx="54274">
                  <c:v>45188.451388888891</c:v>
                </c:pt>
                <c:pt idx="54275">
                  <c:v>45188.454861111109</c:v>
                </c:pt>
                <c:pt idx="54276">
                  <c:v>45188.458333333336</c:v>
                </c:pt>
                <c:pt idx="54277">
                  <c:v>45188.461805555555</c:v>
                </c:pt>
                <c:pt idx="54278">
                  <c:v>45188.465277777781</c:v>
                </c:pt>
                <c:pt idx="54279">
                  <c:v>45188.46875</c:v>
                </c:pt>
                <c:pt idx="54280">
                  <c:v>45188.472222222219</c:v>
                </c:pt>
                <c:pt idx="54281">
                  <c:v>45188.475694444445</c:v>
                </c:pt>
                <c:pt idx="54282">
                  <c:v>45188.479166666664</c:v>
                </c:pt>
                <c:pt idx="54283">
                  <c:v>45188.482638888891</c:v>
                </c:pt>
                <c:pt idx="54284">
                  <c:v>45188.486111111109</c:v>
                </c:pt>
                <c:pt idx="54285">
                  <c:v>45188.489583333336</c:v>
                </c:pt>
                <c:pt idx="54286">
                  <c:v>45188.493055555555</c:v>
                </c:pt>
                <c:pt idx="54287">
                  <c:v>45188.496527777781</c:v>
                </c:pt>
                <c:pt idx="54288">
                  <c:v>45188.5</c:v>
                </c:pt>
                <c:pt idx="54289">
                  <c:v>45188.503472222219</c:v>
                </c:pt>
                <c:pt idx="54290">
                  <c:v>45188.506944444445</c:v>
                </c:pt>
                <c:pt idx="54291">
                  <c:v>45188.510416666664</c:v>
                </c:pt>
                <c:pt idx="54292">
                  <c:v>45188.513888888891</c:v>
                </c:pt>
                <c:pt idx="54293">
                  <c:v>45188.517361111109</c:v>
                </c:pt>
                <c:pt idx="54294">
                  <c:v>45188.520833333336</c:v>
                </c:pt>
                <c:pt idx="54295">
                  <c:v>45188.524305555555</c:v>
                </c:pt>
                <c:pt idx="54296">
                  <c:v>45188.527777777781</c:v>
                </c:pt>
                <c:pt idx="54297">
                  <c:v>45188.53125</c:v>
                </c:pt>
                <c:pt idx="54298">
                  <c:v>45188.534722222219</c:v>
                </c:pt>
                <c:pt idx="54299">
                  <c:v>45188.538194444445</c:v>
                </c:pt>
                <c:pt idx="54300">
                  <c:v>45188.541666666664</c:v>
                </c:pt>
                <c:pt idx="54301">
                  <c:v>45188.545138888891</c:v>
                </c:pt>
                <c:pt idx="54302">
                  <c:v>45188.548611111109</c:v>
                </c:pt>
                <c:pt idx="54303">
                  <c:v>45188.552083333336</c:v>
                </c:pt>
                <c:pt idx="54304">
                  <c:v>45188.555555555555</c:v>
                </c:pt>
                <c:pt idx="54305">
                  <c:v>45188.559027777781</c:v>
                </c:pt>
                <c:pt idx="54306">
                  <c:v>45188.5625</c:v>
                </c:pt>
                <c:pt idx="54307">
                  <c:v>45188.565972222219</c:v>
                </c:pt>
                <c:pt idx="54308">
                  <c:v>45188.569444444445</c:v>
                </c:pt>
                <c:pt idx="54309">
                  <c:v>45188.572916666664</c:v>
                </c:pt>
                <c:pt idx="54310">
                  <c:v>45188.576388888891</c:v>
                </c:pt>
                <c:pt idx="54311">
                  <c:v>45188.579861111109</c:v>
                </c:pt>
                <c:pt idx="54312">
                  <c:v>45188.583333333336</c:v>
                </c:pt>
                <c:pt idx="54313">
                  <c:v>45188.586805555555</c:v>
                </c:pt>
                <c:pt idx="54314">
                  <c:v>45188.590277777781</c:v>
                </c:pt>
                <c:pt idx="54315">
                  <c:v>45188.59375</c:v>
                </c:pt>
                <c:pt idx="54316">
                  <c:v>45188.597222222219</c:v>
                </c:pt>
                <c:pt idx="54317">
                  <c:v>45188.600694444445</c:v>
                </c:pt>
                <c:pt idx="54318">
                  <c:v>45188.604166666664</c:v>
                </c:pt>
                <c:pt idx="54319">
                  <c:v>45188.607638888891</c:v>
                </c:pt>
                <c:pt idx="54320">
                  <c:v>45188.611111111109</c:v>
                </c:pt>
                <c:pt idx="54321">
                  <c:v>45188.614583333336</c:v>
                </c:pt>
                <c:pt idx="54322">
                  <c:v>45188.618055555555</c:v>
                </c:pt>
                <c:pt idx="54323">
                  <c:v>45188.621527777781</c:v>
                </c:pt>
                <c:pt idx="54324">
                  <c:v>45188.625</c:v>
                </c:pt>
                <c:pt idx="54325">
                  <c:v>45188.628472222219</c:v>
                </c:pt>
                <c:pt idx="54326">
                  <c:v>45188.631944444445</c:v>
                </c:pt>
                <c:pt idx="54327">
                  <c:v>45188.635416666664</c:v>
                </c:pt>
                <c:pt idx="54328">
                  <c:v>45188.638888888891</c:v>
                </c:pt>
                <c:pt idx="54329">
                  <c:v>45188.642361111109</c:v>
                </c:pt>
                <c:pt idx="54330">
                  <c:v>45188.645833333336</c:v>
                </c:pt>
                <c:pt idx="54331">
                  <c:v>45188.649305555555</c:v>
                </c:pt>
                <c:pt idx="54332">
                  <c:v>45188.652777777781</c:v>
                </c:pt>
                <c:pt idx="54333">
                  <c:v>45188.65625</c:v>
                </c:pt>
                <c:pt idx="54334">
                  <c:v>45188.659722222219</c:v>
                </c:pt>
                <c:pt idx="54335">
                  <c:v>45188.663194444445</c:v>
                </c:pt>
                <c:pt idx="54336">
                  <c:v>45188.666666666664</c:v>
                </c:pt>
                <c:pt idx="54337">
                  <c:v>45188.670138888891</c:v>
                </c:pt>
                <c:pt idx="54338">
                  <c:v>45188.673611111109</c:v>
                </c:pt>
                <c:pt idx="54339">
                  <c:v>45188.677083333336</c:v>
                </c:pt>
                <c:pt idx="54340">
                  <c:v>45188.680555555555</c:v>
                </c:pt>
                <c:pt idx="54341">
                  <c:v>45188.684027777781</c:v>
                </c:pt>
                <c:pt idx="54342">
                  <c:v>45188.6875</c:v>
                </c:pt>
                <c:pt idx="54343">
                  <c:v>45188.690972222219</c:v>
                </c:pt>
                <c:pt idx="54344">
                  <c:v>45188.694444444445</c:v>
                </c:pt>
                <c:pt idx="54345">
                  <c:v>45188.697916666664</c:v>
                </c:pt>
                <c:pt idx="54346">
                  <c:v>45188.701388888891</c:v>
                </c:pt>
                <c:pt idx="54347">
                  <c:v>45188.704861111109</c:v>
                </c:pt>
                <c:pt idx="54348">
                  <c:v>45188.708333333336</c:v>
                </c:pt>
                <c:pt idx="54349">
                  <c:v>45188.711805555555</c:v>
                </c:pt>
                <c:pt idx="54350">
                  <c:v>45188.715277777781</c:v>
                </c:pt>
                <c:pt idx="54351">
                  <c:v>45188.71875</c:v>
                </c:pt>
                <c:pt idx="54352">
                  <c:v>45188.722222222219</c:v>
                </c:pt>
                <c:pt idx="54353">
                  <c:v>45188.725694444445</c:v>
                </c:pt>
                <c:pt idx="54354">
                  <c:v>45188.729166666664</c:v>
                </c:pt>
                <c:pt idx="54355">
                  <c:v>45188.732638888891</c:v>
                </c:pt>
                <c:pt idx="54356">
                  <c:v>45188.736111111109</c:v>
                </c:pt>
                <c:pt idx="54357">
                  <c:v>45188.739583333336</c:v>
                </c:pt>
                <c:pt idx="54358">
                  <c:v>45188.743055555555</c:v>
                </c:pt>
                <c:pt idx="54359">
                  <c:v>45188.746527777781</c:v>
                </c:pt>
                <c:pt idx="54360">
                  <c:v>45188.75</c:v>
                </c:pt>
                <c:pt idx="54361">
                  <c:v>45188.753472222219</c:v>
                </c:pt>
                <c:pt idx="54362">
                  <c:v>45188.756944444445</c:v>
                </c:pt>
                <c:pt idx="54363">
                  <c:v>45188.760416666664</c:v>
                </c:pt>
                <c:pt idx="54364">
                  <c:v>45188.763888888891</c:v>
                </c:pt>
                <c:pt idx="54365">
                  <c:v>45188.767361111109</c:v>
                </c:pt>
                <c:pt idx="54366">
                  <c:v>45188.770833333336</c:v>
                </c:pt>
                <c:pt idx="54367">
                  <c:v>45188.774305555555</c:v>
                </c:pt>
                <c:pt idx="54368">
                  <c:v>45188.777777777781</c:v>
                </c:pt>
                <c:pt idx="54369">
                  <c:v>45188.78125</c:v>
                </c:pt>
                <c:pt idx="54370">
                  <c:v>45188.784722222219</c:v>
                </c:pt>
                <c:pt idx="54371">
                  <c:v>45188.788194444445</c:v>
                </c:pt>
                <c:pt idx="54372">
                  <c:v>45188.791666666664</c:v>
                </c:pt>
                <c:pt idx="54373">
                  <c:v>45188.795138888891</c:v>
                </c:pt>
                <c:pt idx="54374">
                  <c:v>45188.798611111109</c:v>
                </c:pt>
                <c:pt idx="54375">
                  <c:v>45188.802083333336</c:v>
                </c:pt>
                <c:pt idx="54376">
                  <c:v>45188.805555555555</c:v>
                </c:pt>
                <c:pt idx="54377">
                  <c:v>45188.809027777781</c:v>
                </c:pt>
                <c:pt idx="54378">
                  <c:v>45188.8125</c:v>
                </c:pt>
                <c:pt idx="54379">
                  <c:v>45188.815972222219</c:v>
                </c:pt>
                <c:pt idx="54380">
                  <c:v>45188.819444444445</c:v>
                </c:pt>
                <c:pt idx="54381">
                  <c:v>45188.822916666664</c:v>
                </c:pt>
                <c:pt idx="54382">
                  <c:v>45188.826388888891</c:v>
                </c:pt>
                <c:pt idx="54383">
                  <c:v>45188.829861111109</c:v>
                </c:pt>
                <c:pt idx="54384">
                  <c:v>45188.833333333336</c:v>
                </c:pt>
                <c:pt idx="54385">
                  <c:v>45188.836805555555</c:v>
                </c:pt>
                <c:pt idx="54386">
                  <c:v>45188.840277777781</c:v>
                </c:pt>
                <c:pt idx="54387">
                  <c:v>45188.84375</c:v>
                </c:pt>
                <c:pt idx="54388">
                  <c:v>45188.847222222219</c:v>
                </c:pt>
                <c:pt idx="54389">
                  <c:v>45188.850694444445</c:v>
                </c:pt>
                <c:pt idx="54390">
                  <c:v>45188.854166666664</c:v>
                </c:pt>
                <c:pt idx="54391">
                  <c:v>45188.857638888891</c:v>
                </c:pt>
                <c:pt idx="54392">
                  <c:v>45188.861111111109</c:v>
                </c:pt>
                <c:pt idx="54393">
                  <c:v>45188.864583333336</c:v>
                </c:pt>
                <c:pt idx="54394">
                  <c:v>45188.868055555555</c:v>
                </c:pt>
                <c:pt idx="54395">
                  <c:v>45188.871527777781</c:v>
                </c:pt>
                <c:pt idx="54396">
                  <c:v>45188.875</c:v>
                </c:pt>
                <c:pt idx="54397">
                  <c:v>45188.878472222219</c:v>
                </c:pt>
                <c:pt idx="54398">
                  <c:v>45188.881944444445</c:v>
                </c:pt>
                <c:pt idx="54399">
                  <c:v>45188.885416666664</c:v>
                </c:pt>
                <c:pt idx="54400">
                  <c:v>45188.888888888891</c:v>
                </c:pt>
                <c:pt idx="54401">
                  <c:v>45188.892361111109</c:v>
                </c:pt>
                <c:pt idx="54402">
                  <c:v>45188.895833333336</c:v>
                </c:pt>
                <c:pt idx="54403">
                  <c:v>45188.899305555555</c:v>
                </c:pt>
                <c:pt idx="54404">
                  <c:v>45188.902777777781</c:v>
                </c:pt>
                <c:pt idx="54405">
                  <c:v>45188.90625</c:v>
                </c:pt>
                <c:pt idx="54406">
                  <c:v>45188.909722222219</c:v>
                </c:pt>
                <c:pt idx="54407">
                  <c:v>45188.913194444445</c:v>
                </c:pt>
                <c:pt idx="54408">
                  <c:v>45188.916666666664</c:v>
                </c:pt>
                <c:pt idx="54409">
                  <c:v>45188.920138888891</c:v>
                </c:pt>
                <c:pt idx="54410">
                  <c:v>45188.923611111109</c:v>
                </c:pt>
                <c:pt idx="54411">
                  <c:v>45188.927083333336</c:v>
                </c:pt>
                <c:pt idx="54412">
                  <c:v>45188.930555555555</c:v>
                </c:pt>
                <c:pt idx="54413">
                  <c:v>45188.934027777781</c:v>
                </c:pt>
                <c:pt idx="54414">
                  <c:v>45188.9375</c:v>
                </c:pt>
                <c:pt idx="54415">
                  <c:v>45188.940972222219</c:v>
                </c:pt>
                <c:pt idx="54416">
                  <c:v>45188.944444444445</c:v>
                </c:pt>
                <c:pt idx="54417">
                  <c:v>45188.947916666664</c:v>
                </c:pt>
                <c:pt idx="54418">
                  <c:v>45188.951388888891</c:v>
                </c:pt>
                <c:pt idx="54419">
                  <c:v>45188.954861111109</c:v>
                </c:pt>
                <c:pt idx="54420">
                  <c:v>45188.958333333336</c:v>
                </c:pt>
                <c:pt idx="54421">
                  <c:v>45188.961805555555</c:v>
                </c:pt>
                <c:pt idx="54422">
                  <c:v>45188.965277777781</c:v>
                </c:pt>
                <c:pt idx="54423">
                  <c:v>45188.96875</c:v>
                </c:pt>
                <c:pt idx="54424">
                  <c:v>45188.972222222219</c:v>
                </c:pt>
                <c:pt idx="54425">
                  <c:v>45188.975694444445</c:v>
                </c:pt>
                <c:pt idx="54426">
                  <c:v>45188.979166666664</c:v>
                </c:pt>
                <c:pt idx="54427">
                  <c:v>45188.982638888891</c:v>
                </c:pt>
                <c:pt idx="54428">
                  <c:v>45188.986111111109</c:v>
                </c:pt>
                <c:pt idx="54429">
                  <c:v>45188.989583333336</c:v>
                </c:pt>
                <c:pt idx="54430">
                  <c:v>45188.993055555555</c:v>
                </c:pt>
                <c:pt idx="54431">
                  <c:v>45188.996527777781</c:v>
                </c:pt>
                <c:pt idx="54432">
                  <c:v>45189</c:v>
                </c:pt>
                <c:pt idx="54433">
                  <c:v>45189.003472222219</c:v>
                </c:pt>
                <c:pt idx="54434">
                  <c:v>45189.006944444445</c:v>
                </c:pt>
                <c:pt idx="54435">
                  <c:v>45189.010416666664</c:v>
                </c:pt>
                <c:pt idx="54436">
                  <c:v>45189.013888888891</c:v>
                </c:pt>
                <c:pt idx="54437">
                  <c:v>45189.017361111109</c:v>
                </c:pt>
                <c:pt idx="54438">
                  <c:v>45189.020833333336</c:v>
                </c:pt>
                <c:pt idx="54439">
                  <c:v>45189.024305555555</c:v>
                </c:pt>
                <c:pt idx="54440">
                  <c:v>45189.027777777781</c:v>
                </c:pt>
                <c:pt idx="54441">
                  <c:v>45189.03125</c:v>
                </c:pt>
                <c:pt idx="54442">
                  <c:v>45189.034722222219</c:v>
                </c:pt>
                <c:pt idx="54443">
                  <c:v>45189.038194444445</c:v>
                </c:pt>
                <c:pt idx="54444">
                  <c:v>45189.041666666664</c:v>
                </c:pt>
                <c:pt idx="54445">
                  <c:v>45189.045138888891</c:v>
                </c:pt>
                <c:pt idx="54446">
                  <c:v>45189.048611111109</c:v>
                </c:pt>
                <c:pt idx="54447">
                  <c:v>45189.052083333336</c:v>
                </c:pt>
                <c:pt idx="54448">
                  <c:v>45189.055555555555</c:v>
                </c:pt>
                <c:pt idx="54449">
                  <c:v>45189.059027777781</c:v>
                </c:pt>
                <c:pt idx="54450">
                  <c:v>45189.0625</c:v>
                </c:pt>
                <c:pt idx="54451">
                  <c:v>45189.065972222219</c:v>
                </c:pt>
                <c:pt idx="54452">
                  <c:v>45189.069444444445</c:v>
                </c:pt>
                <c:pt idx="54453">
                  <c:v>45189.072916666664</c:v>
                </c:pt>
                <c:pt idx="54454">
                  <c:v>45189.076388888891</c:v>
                </c:pt>
                <c:pt idx="54455">
                  <c:v>45189.079861111109</c:v>
                </c:pt>
                <c:pt idx="54456">
                  <c:v>45189.083333333336</c:v>
                </c:pt>
                <c:pt idx="54457">
                  <c:v>45189.086805555555</c:v>
                </c:pt>
                <c:pt idx="54458">
                  <c:v>45189.090277777781</c:v>
                </c:pt>
                <c:pt idx="54459">
                  <c:v>45189.09375</c:v>
                </c:pt>
                <c:pt idx="54460">
                  <c:v>45189.097222222219</c:v>
                </c:pt>
                <c:pt idx="54461">
                  <c:v>45189.100694444445</c:v>
                </c:pt>
                <c:pt idx="54462">
                  <c:v>45189.104166666664</c:v>
                </c:pt>
                <c:pt idx="54463">
                  <c:v>45189.107638888891</c:v>
                </c:pt>
                <c:pt idx="54464">
                  <c:v>45189.111111111109</c:v>
                </c:pt>
                <c:pt idx="54465">
                  <c:v>45189.114583333336</c:v>
                </c:pt>
                <c:pt idx="54466">
                  <c:v>45189.118055555555</c:v>
                </c:pt>
                <c:pt idx="54467">
                  <c:v>45189.121527777781</c:v>
                </c:pt>
                <c:pt idx="54468">
                  <c:v>45189.125</c:v>
                </c:pt>
                <c:pt idx="54469">
                  <c:v>45189.128472222219</c:v>
                </c:pt>
                <c:pt idx="54470">
                  <c:v>45189.131944444445</c:v>
                </c:pt>
                <c:pt idx="54471">
                  <c:v>45189.135416666664</c:v>
                </c:pt>
                <c:pt idx="54472">
                  <c:v>45189.138888888891</c:v>
                </c:pt>
                <c:pt idx="54473">
                  <c:v>45189.142361111109</c:v>
                </c:pt>
                <c:pt idx="54474">
                  <c:v>45189.145833333336</c:v>
                </c:pt>
                <c:pt idx="54475">
                  <c:v>45189.149305555555</c:v>
                </c:pt>
                <c:pt idx="54476">
                  <c:v>45189.152777777781</c:v>
                </c:pt>
                <c:pt idx="54477">
                  <c:v>45189.15625</c:v>
                </c:pt>
                <c:pt idx="54478">
                  <c:v>45189.159722222219</c:v>
                </c:pt>
                <c:pt idx="54479">
                  <c:v>45189.163194444445</c:v>
                </c:pt>
                <c:pt idx="54480">
                  <c:v>45189.166666666664</c:v>
                </c:pt>
                <c:pt idx="54481">
                  <c:v>45189.170138888891</c:v>
                </c:pt>
                <c:pt idx="54482">
                  <c:v>45189.173611111109</c:v>
                </c:pt>
                <c:pt idx="54483">
                  <c:v>45189.177083333336</c:v>
                </c:pt>
                <c:pt idx="54484">
                  <c:v>45189.180555555555</c:v>
                </c:pt>
                <c:pt idx="54485">
                  <c:v>45189.184027777781</c:v>
                </c:pt>
                <c:pt idx="54486">
                  <c:v>45189.1875</c:v>
                </c:pt>
                <c:pt idx="54487">
                  <c:v>45189.190972222219</c:v>
                </c:pt>
                <c:pt idx="54488">
                  <c:v>45189.194444444445</c:v>
                </c:pt>
                <c:pt idx="54489">
                  <c:v>45189.197916666664</c:v>
                </c:pt>
                <c:pt idx="54490">
                  <c:v>45189.201388888891</c:v>
                </c:pt>
                <c:pt idx="54491">
                  <c:v>45189.204861111109</c:v>
                </c:pt>
                <c:pt idx="54492">
                  <c:v>45189.208333333336</c:v>
                </c:pt>
                <c:pt idx="54493">
                  <c:v>45189.211805555555</c:v>
                </c:pt>
                <c:pt idx="54494">
                  <c:v>45189.215277777781</c:v>
                </c:pt>
                <c:pt idx="54495">
                  <c:v>45189.21875</c:v>
                </c:pt>
                <c:pt idx="54496">
                  <c:v>45189.222222222219</c:v>
                </c:pt>
                <c:pt idx="54497">
                  <c:v>45189.225694444445</c:v>
                </c:pt>
                <c:pt idx="54498">
                  <c:v>45189.229166666664</c:v>
                </c:pt>
                <c:pt idx="54499">
                  <c:v>45189.232638888891</c:v>
                </c:pt>
                <c:pt idx="54500">
                  <c:v>45189.236111111109</c:v>
                </c:pt>
                <c:pt idx="54501">
                  <c:v>45189.239583333336</c:v>
                </c:pt>
                <c:pt idx="54502">
                  <c:v>45189.243055555555</c:v>
                </c:pt>
                <c:pt idx="54503">
                  <c:v>45189.246527777781</c:v>
                </c:pt>
                <c:pt idx="54504">
                  <c:v>45189.25</c:v>
                </c:pt>
                <c:pt idx="54505">
                  <c:v>45189.253472222219</c:v>
                </c:pt>
                <c:pt idx="54506">
                  <c:v>45189.256944444445</c:v>
                </c:pt>
                <c:pt idx="54507">
                  <c:v>45189.260416666664</c:v>
                </c:pt>
                <c:pt idx="54508">
                  <c:v>45189.263888888891</c:v>
                </c:pt>
                <c:pt idx="54509">
                  <c:v>45189.267361111109</c:v>
                </c:pt>
                <c:pt idx="54510">
                  <c:v>45189.270833333336</c:v>
                </c:pt>
                <c:pt idx="54511">
                  <c:v>45189.274305555555</c:v>
                </c:pt>
                <c:pt idx="54512">
                  <c:v>45189.277777777781</c:v>
                </c:pt>
                <c:pt idx="54513">
                  <c:v>45189.28125</c:v>
                </c:pt>
                <c:pt idx="54514">
                  <c:v>45189.284722222219</c:v>
                </c:pt>
                <c:pt idx="54515">
                  <c:v>45189.288194444445</c:v>
                </c:pt>
                <c:pt idx="54516">
                  <c:v>45189.291666666664</c:v>
                </c:pt>
                <c:pt idx="54517">
                  <c:v>45189.295138888891</c:v>
                </c:pt>
                <c:pt idx="54518">
                  <c:v>45189.298611111109</c:v>
                </c:pt>
                <c:pt idx="54519">
                  <c:v>45189.302083333336</c:v>
                </c:pt>
                <c:pt idx="54520">
                  <c:v>45189.305555555555</c:v>
                </c:pt>
                <c:pt idx="54521">
                  <c:v>45189.309027777781</c:v>
                </c:pt>
                <c:pt idx="54522">
                  <c:v>45189.3125</c:v>
                </c:pt>
                <c:pt idx="54523">
                  <c:v>45189.315972222219</c:v>
                </c:pt>
                <c:pt idx="54524">
                  <c:v>45189.319444444445</c:v>
                </c:pt>
                <c:pt idx="54525">
                  <c:v>45189.322916666664</c:v>
                </c:pt>
                <c:pt idx="54526">
                  <c:v>45189.326388888891</c:v>
                </c:pt>
                <c:pt idx="54527">
                  <c:v>45189.329861111109</c:v>
                </c:pt>
                <c:pt idx="54528">
                  <c:v>45189.333333333336</c:v>
                </c:pt>
                <c:pt idx="54529">
                  <c:v>45189.336805555555</c:v>
                </c:pt>
                <c:pt idx="54530">
                  <c:v>45189.340277777781</c:v>
                </c:pt>
                <c:pt idx="54531">
                  <c:v>45189.34375</c:v>
                </c:pt>
                <c:pt idx="54532">
                  <c:v>45189.347222222219</c:v>
                </c:pt>
                <c:pt idx="54533">
                  <c:v>45189.350694444445</c:v>
                </c:pt>
                <c:pt idx="54534">
                  <c:v>45189.354166666664</c:v>
                </c:pt>
                <c:pt idx="54535">
                  <c:v>45189.357638888891</c:v>
                </c:pt>
                <c:pt idx="54536">
                  <c:v>45189.361111111109</c:v>
                </c:pt>
                <c:pt idx="54537">
                  <c:v>45189.364583333336</c:v>
                </c:pt>
                <c:pt idx="54538">
                  <c:v>45189.368055555555</c:v>
                </c:pt>
                <c:pt idx="54539">
                  <c:v>45189.371527777781</c:v>
                </c:pt>
                <c:pt idx="54540">
                  <c:v>45189.375</c:v>
                </c:pt>
                <c:pt idx="54541">
                  <c:v>45189.378472222219</c:v>
                </c:pt>
                <c:pt idx="54542">
                  <c:v>45189.381944444445</c:v>
                </c:pt>
                <c:pt idx="54543">
                  <c:v>45189.385416666664</c:v>
                </c:pt>
                <c:pt idx="54544">
                  <c:v>45189.388888888891</c:v>
                </c:pt>
                <c:pt idx="54545">
                  <c:v>45189.392361111109</c:v>
                </c:pt>
                <c:pt idx="54546">
                  <c:v>45189.395833333336</c:v>
                </c:pt>
                <c:pt idx="54547">
                  <c:v>45189.399305555555</c:v>
                </c:pt>
                <c:pt idx="54548">
                  <c:v>45189.402777777781</c:v>
                </c:pt>
                <c:pt idx="54549">
                  <c:v>45189.40625</c:v>
                </c:pt>
                <c:pt idx="54550">
                  <c:v>45189.409722222219</c:v>
                </c:pt>
                <c:pt idx="54551">
                  <c:v>45189.413194444445</c:v>
                </c:pt>
                <c:pt idx="54552">
                  <c:v>45189.416666666664</c:v>
                </c:pt>
                <c:pt idx="54553">
                  <c:v>45189.420138888891</c:v>
                </c:pt>
                <c:pt idx="54554">
                  <c:v>45189.423611111109</c:v>
                </c:pt>
                <c:pt idx="54555">
                  <c:v>45189.427083333336</c:v>
                </c:pt>
                <c:pt idx="54556">
                  <c:v>45189.430555555555</c:v>
                </c:pt>
                <c:pt idx="54557">
                  <c:v>45189.434027777781</c:v>
                </c:pt>
                <c:pt idx="54558">
                  <c:v>45189.4375</c:v>
                </c:pt>
                <c:pt idx="54559">
                  <c:v>45189.440972222219</c:v>
                </c:pt>
                <c:pt idx="54560">
                  <c:v>45189.444444444445</c:v>
                </c:pt>
                <c:pt idx="54561">
                  <c:v>45189.447916666664</c:v>
                </c:pt>
                <c:pt idx="54562">
                  <c:v>45189.451388888891</c:v>
                </c:pt>
                <c:pt idx="54563">
                  <c:v>45189.454861111109</c:v>
                </c:pt>
                <c:pt idx="54564">
                  <c:v>45189.458333333336</c:v>
                </c:pt>
                <c:pt idx="54565">
                  <c:v>45189.461805555555</c:v>
                </c:pt>
                <c:pt idx="54566">
                  <c:v>45189.465277777781</c:v>
                </c:pt>
                <c:pt idx="54567">
                  <c:v>45189.46875</c:v>
                </c:pt>
                <c:pt idx="54568">
                  <c:v>45189.472222222219</c:v>
                </c:pt>
                <c:pt idx="54569">
                  <c:v>45189.475694444445</c:v>
                </c:pt>
                <c:pt idx="54570">
                  <c:v>45189.479166666664</c:v>
                </c:pt>
                <c:pt idx="54571">
                  <c:v>45189.482638888891</c:v>
                </c:pt>
                <c:pt idx="54572">
                  <c:v>45189.486111111109</c:v>
                </c:pt>
                <c:pt idx="54573">
                  <c:v>45189.489583333336</c:v>
                </c:pt>
                <c:pt idx="54574">
                  <c:v>45189.493055555555</c:v>
                </c:pt>
                <c:pt idx="54575">
                  <c:v>45189.496527777781</c:v>
                </c:pt>
                <c:pt idx="54576">
                  <c:v>45189.5</c:v>
                </c:pt>
                <c:pt idx="54577">
                  <c:v>45189.503472222219</c:v>
                </c:pt>
                <c:pt idx="54578">
                  <c:v>45189.506944444445</c:v>
                </c:pt>
                <c:pt idx="54579">
                  <c:v>45189.510416666664</c:v>
                </c:pt>
                <c:pt idx="54580">
                  <c:v>45189.513888888891</c:v>
                </c:pt>
                <c:pt idx="54581">
                  <c:v>45189.517361111109</c:v>
                </c:pt>
                <c:pt idx="54582">
                  <c:v>45189.520833333336</c:v>
                </c:pt>
                <c:pt idx="54583">
                  <c:v>45189.524305555555</c:v>
                </c:pt>
                <c:pt idx="54584">
                  <c:v>45189.527777777781</c:v>
                </c:pt>
                <c:pt idx="54585">
                  <c:v>45189.53125</c:v>
                </c:pt>
                <c:pt idx="54586">
                  <c:v>45189.534722222219</c:v>
                </c:pt>
                <c:pt idx="54587">
                  <c:v>45189.538194444445</c:v>
                </c:pt>
                <c:pt idx="54588">
                  <c:v>45189.541666666664</c:v>
                </c:pt>
                <c:pt idx="54589">
                  <c:v>45189.545138888891</c:v>
                </c:pt>
                <c:pt idx="54590">
                  <c:v>45189.548611111109</c:v>
                </c:pt>
                <c:pt idx="54591">
                  <c:v>45189.552083333336</c:v>
                </c:pt>
                <c:pt idx="54592">
                  <c:v>45189.555555555555</c:v>
                </c:pt>
                <c:pt idx="54593">
                  <c:v>45189.559027777781</c:v>
                </c:pt>
                <c:pt idx="54594">
                  <c:v>45189.5625</c:v>
                </c:pt>
                <c:pt idx="54595">
                  <c:v>45189.565972222219</c:v>
                </c:pt>
                <c:pt idx="54596">
                  <c:v>45189.569444444445</c:v>
                </c:pt>
                <c:pt idx="54597">
                  <c:v>45189.572916666664</c:v>
                </c:pt>
                <c:pt idx="54598">
                  <c:v>45189.576388888891</c:v>
                </c:pt>
                <c:pt idx="54599">
                  <c:v>45189.579861111109</c:v>
                </c:pt>
                <c:pt idx="54600">
                  <c:v>45189.583333333336</c:v>
                </c:pt>
                <c:pt idx="54601">
                  <c:v>45189.586805555555</c:v>
                </c:pt>
                <c:pt idx="54602">
                  <c:v>45189.590277777781</c:v>
                </c:pt>
                <c:pt idx="54603">
                  <c:v>45189.59375</c:v>
                </c:pt>
                <c:pt idx="54604">
                  <c:v>45189.597222222219</c:v>
                </c:pt>
                <c:pt idx="54605">
                  <c:v>45189.600694444445</c:v>
                </c:pt>
                <c:pt idx="54606">
                  <c:v>45189.604166666664</c:v>
                </c:pt>
                <c:pt idx="54607">
                  <c:v>45189.607638888891</c:v>
                </c:pt>
                <c:pt idx="54608">
                  <c:v>45189.611111111109</c:v>
                </c:pt>
                <c:pt idx="54609">
                  <c:v>45189.614583333336</c:v>
                </c:pt>
                <c:pt idx="54610">
                  <c:v>45189.618055555555</c:v>
                </c:pt>
                <c:pt idx="54611">
                  <c:v>45189.621527777781</c:v>
                </c:pt>
                <c:pt idx="54612">
                  <c:v>45189.625</c:v>
                </c:pt>
                <c:pt idx="54613">
                  <c:v>45189.628472222219</c:v>
                </c:pt>
                <c:pt idx="54614">
                  <c:v>45189.631944444445</c:v>
                </c:pt>
                <c:pt idx="54615">
                  <c:v>45189.635416666664</c:v>
                </c:pt>
                <c:pt idx="54616">
                  <c:v>45189.638888888891</c:v>
                </c:pt>
                <c:pt idx="54617">
                  <c:v>45189.642361111109</c:v>
                </c:pt>
                <c:pt idx="54618">
                  <c:v>45189.645833333336</c:v>
                </c:pt>
                <c:pt idx="54619">
                  <c:v>45189.649305555555</c:v>
                </c:pt>
                <c:pt idx="54620">
                  <c:v>45189.652777777781</c:v>
                </c:pt>
                <c:pt idx="54621">
                  <c:v>45189.65625</c:v>
                </c:pt>
                <c:pt idx="54622">
                  <c:v>45189.659722222219</c:v>
                </c:pt>
                <c:pt idx="54623">
                  <c:v>45189.663194444445</c:v>
                </c:pt>
                <c:pt idx="54624">
                  <c:v>45189.666666666664</c:v>
                </c:pt>
                <c:pt idx="54625">
                  <c:v>45189.670138888891</c:v>
                </c:pt>
                <c:pt idx="54626">
                  <c:v>45189.673611111109</c:v>
                </c:pt>
                <c:pt idx="54627">
                  <c:v>45189.677083333336</c:v>
                </c:pt>
                <c:pt idx="54628">
                  <c:v>45189.680555555555</c:v>
                </c:pt>
                <c:pt idx="54629">
                  <c:v>45189.684027777781</c:v>
                </c:pt>
                <c:pt idx="54630">
                  <c:v>45189.6875</c:v>
                </c:pt>
                <c:pt idx="54631">
                  <c:v>45189.690972222219</c:v>
                </c:pt>
                <c:pt idx="54632">
                  <c:v>45189.694444444445</c:v>
                </c:pt>
                <c:pt idx="54633">
                  <c:v>45189.697916666664</c:v>
                </c:pt>
                <c:pt idx="54634">
                  <c:v>45189.701388888891</c:v>
                </c:pt>
                <c:pt idx="54635">
                  <c:v>45189.704861111109</c:v>
                </c:pt>
                <c:pt idx="54636">
                  <c:v>45189.708333333336</c:v>
                </c:pt>
                <c:pt idx="54637">
                  <c:v>45189.711805555555</c:v>
                </c:pt>
                <c:pt idx="54638">
                  <c:v>45189.715277777781</c:v>
                </c:pt>
                <c:pt idx="54639">
                  <c:v>45189.71875</c:v>
                </c:pt>
                <c:pt idx="54640">
                  <c:v>45189.722222222219</c:v>
                </c:pt>
                <c:pt idx="54641">
                  <c:v>45189.725694444445</c:v>
                </c:pt>
                <c:pt idx="54642">
                  <c:v>45189.729166666664</c:v>
                </c:pt>
                <c:pt idx="54643">
                  <c:v>45189.732638888891</c:v>
                </c:pt>
                <c:pt idx="54644">
                  <c:v>45189.736111111109</c:v>
                </c:pt>
                <c:pt idx="54645">
                  <c:v>45189.739583333336</c:v>
                </c:pt>
                <c:pt idx="54646">
                  <c:v>45189.743055555555</c:v>
                </c:pt>
                <c:pt idx="54647">
                  <c:v>45189.746527777781</c:v>
                </c:pt>
                <c:pt idx="54648">
                  <c:v>45189.75</c:v>
                </c:pt>
                <c:pt idx="54649">
                  <c:v>45189.753472222219</c:v>
                </c:pt>
                <c:pt idx="54650">
                  <c:v>45189.756944444445</c:v>
                </c:pt>
                <c:pt idx="54651">
                  <c:v>45189.760416666664</c:v>
                </c:pt>
                <c:pt idx="54652">
                  <c:v>45189.763888888891</c:v>
                </c:pt>
                <c:pt idx="54653">
                  <c:v>45189.767361111109</c:v>
                </c:pt>
                <c:pt idx="54654">
                  <c:v>45189.770833333336</c:v>
                </c:pt>
                <c:pt idx="54655">
                  <c:v>45189.774305555555</c:v>
                </c:pt>
                <c:pt idx="54656">
                  <c:v>45189.777777777781</c:v>
                </c:pt>
                <c:pt idx="54657">
                  <c:v>45189.78125</c:v>
                </c:pt>
                <c:pt idx="54658">
                  <c:v>45189.784722222219</c:v>
                </c:pt>
                <c:pt idx="54659">
                  <c:v>45189.788194444445</c:v>
                </c:pt>
                <c:pt idx="54660">
                  <c:v>45189.791666666664</c:v>
                </c:pt>
                <c:pt idx="54661">
                  <c:v>45189.795138888891</c:v>
                </c:pt>
                <c:pt idx="54662">
                  <c:v>45189.798611111109</c:v>
                </c:pt>
                <c:pt idx="54663">
                  <c:v>45189.802083333336</c:v>
                </c:pt>
                <c:pt idx="54664">
                  <c:v>45189.805555555555</c:v>
                </c:pt>
                <c:pt idx="54665">
                  <c:v>45189.809027777781</c:v>
                </c:pt>
                <c:pt idx="54666">
                  <c:v>45189.8125</c:v>
                </c:pt>
                <c:pt idx="54667">
                  <c:v>45189.815972222219</c:v>
                </c:pt>
                <c:pt idx="54668">
                  <c:v>45189.819444444445</c:v>
                </c:pt>
                <c:pt idx="54669">
                  <c:v>45189.822916666664</c:v>
                </c:pt>
                <c:pt idx="54670">
                  <c:v>45189.826388888891</c:v>
                </c:pt>
                <c:pt idx="54671">
                  <c:v>45189.829861111109</c:v>
                </c:pt>
                <c:pt idx="54672">
                  <c:v>45189.833333333336</c:v>
                </c:pt>
                <c:pt idx="54673">
                  <c:v>45189.836805555555</c:v>
                </c:pt>
                <c:pt idx="54674">
                  <c:v>45189.840277777781</c:v>
                </c:pt>
                <c:pt idx="54675">
                  <c:v>45189.84375</c:v>
                </c:pt>
                <c:pt idx="54676">
                  <c:v>45189.847222222219</c:v>
                </c:pt>
                <c:pt idx="54677">
                  <c:v>45189.850694444445</c:v>
                </c:pt>
                <c:pt idx="54678">
                  <c:v>45189.854166666664</c:v>
                </c:pt>
                <c:pt idx="54679">
                  <c:v>45189.857638888891</c:v>
                </c:pt>
                <c:pt idx="54680">
                  <c:v>45189.861111111109</c:v>
                </c:pt>
                <c:pt idx="54681">
                  <c:v>45189.864583333336</c:v>
                </c:pt>
                <c:pt idx="54682">
                  <c:v>45189.868055555555</c:v>
                </c:pt>
                <c:pt idx="54683">
                  <c:v>45189.871527777781</c:v>
                </c:pt>
                <c:pt idx="54684">
                  <c:v>45189.875</c:v>
                </c:pt>
                <c:pt idx="54685">
                  <c:v>45189.878472222219</c:v>
                </c:pt>
                <c:pt idx="54686">
                  <c:v>45189.881944444445</c:v>
                </c:pt>
                <c:pt idx="54687">
                  <c:v>45189.885416666664</c:v>
                </c:pt>
                <c:pt idx="54688">
                  <c:v>45189.888888888891</c:v>
                </c:pt>
                <c:pt idx="54689">
                  <c:v>45189.892361111109</c:v>
                </c:pt>
                <c:pt idx="54690">
                  <c:v>45189.895833333336</c:v>
                </c:pt>
                <c:pt idx="54691">
                  <c:v>45189.899305555555</c:v>
                </c:pt>
                <c:pt idx="54692">
                  <c:v>45189.902777777781</c:v>
                </c:pt>
                <c:pt idx="54693">
                  <c:v>45189.90625</c:v>
                </c:pt>
                <c:pt idx="54694">
                  <c:v>45189.909722222219</c:v>
                </c:pt>
                <c:pt idx="54695">
                  <c:v>45189.913194444445</c:v>
                </c:pt>
                <c:pt idx="54696">
                  <c:v>45189.916666666664</c:v>
                </c:pt>
                <c:pt idx="54697">
                  <c:v>45189.920138888891</c:v>
                </c:pt>
                <c:pt idx="54698">
                  <c:v>45189.923611111109</c:v>
                </c:pt>
                <c:pt idx="54699">
                  <c:v>45189.927083333336</c:v>
                </c:pt>
                <c:pt idx="54700">
                  <c:v>45189.930555555555</c:v>
                </c:pt>
                <c:pt idx="54701">
                  <c:v>45189.934027777781</c:v>
                </c:pt>
                <c:pt idx="54702">
                  <c:v>45189.9375</c:v>
                </c:pt>
                <c:pt idx="54703">
                  <c:v>45189.940972222219</c:v>
                </c:pt>
                <c:pt idx="54704">
                  <c:v>45189.944444444445</c:v>
                </c:pt>
                <c:pt idx="54705">
                  <c:v>45189.947916666664</c:v>
                </c:pt>
                <c:pt idx="54706">
                  <c:v>45189.951388888891</c:v>
                </c:pt>
                <c:pt idx="54707">
                  <c:v>45189.954861111109</c:v>
                </c:pt>
                <c:pt idx="54708">
                  <c:v>45189.958333333336</c:v>
                </c:pt>
                <c:pt idx="54709">
                  <c:v>45189.961805555555</c:v>
                </c:pt>
                <c:pt idx="54710">
                  <c:v>45189.965277777781</c:v>
                </c:pt>
                <c:pt idx="54711">
                  <c:v>45189.96875</c:v>
                </c:pt>
                <c:pt idx="54712">
                  <c:v>45189.972222222219</c:v>
                </c:pt>
                <c:pt idx="54713">
                  <c:v>45189.975694444445</c:v>
                </c:pt>
                <c:pt idx="54714">
                  <c:v>45189.979166666664</c:v>
                </c:pt>
                <c:pt idx="54715">
                  <c:v>45189.982638888891</c:v>
                </c:pt>
                <c:pt idx="54716">
                  <c:v>45189.986111111109</c:v>
                </c:pt>
                <c:pt idx="54717">
                  <c:v>45189.989583333336</c:v>
                </c:pt>
                <c:pt idx="54718">
                  <c:v>45189.993055555555</c:v>
                </c:pt>
                <c:pt idx="54719">
                  <c:v>45189.996527777781</c:v>
                </c:pt>
                <c:pt idx="54720">
                  <c:v>45190</c:v>
                </c:pt>
                <c:pt idx="54721">
                  <c:v>45190.003472222219</c:v>
                </c:pt>
                <c:pt idx="54722">
                  <c:v>45190.006944444445</c:v>
                </c:pt>
                <c:pt idx="54723">
                  <c:v>45190.010416666664</c:v>
                </c:pt>
                <c:pt idx="54724">
                  <c:v>45190.013888888891</c:v>
                </c:pt>
                <c:pt idx="54725">
                  <c:v>45190.017361111109</c:v>
                </c:pt>
                <c:pt idx="54726">
                  <c:v>45190.020833333336</c:v>
                </c:pt>
                <c:pt idx="54727">
                  <c:v>45190.024305555555</c:v>
                </c:pt>
                <c:pt idx="54728">
                  <c:v>45190.027777777781</c:v>
                </c:pt>
                <c:pt idx="54729">
                  <c:v>45190.03125</c:v>
                </c:pt>
                <c:pt idx="54730">
                  <c:v>45190.034722222219</c:v>
                </c:pt>
                <c:pt idx="54731">
                  <c:v>45190.038194444445</c:v>
                </c:pt>
                <c:pt idx="54732">
                  <c:v>45190.041666666664</c:v>
                </c:pt>
                <c:pt idx="54733">
                  <c:v>45190.045138888891</c:v>
                </c:pt>
                <c:pt idx="54734">
                  <c:v>45190.048611111109</c:v>
                </c:pt>
                <c:pt idx="54735">
                  <c:v>45190.052083333336</c:v>
                </c:pt>
                <c:pt idx="54736">
                  <c:v>45190.055555555555</c:v>
                </c:pt>
                <c:pt idx="54737">
                  <c:v>45190.059027777781</c:v>
                </c:pt>
                <c:pt idx="54738">
                  <c:v>45190.0625</c:v>
                </c:pt>
                <c:pt idx="54739">
                  <c:v>45190.065972222219</c:v>
                </c:pt>
                <c:pt idx="54740">
                  <c:v>45190.069444444445</c:v>
                </c:pt>
                <c:pt idx="54741">
                  <c:v>45190.072916666664</c:v>
                </c:pt>
                <c:pt idx="54742">
                  <c:v>45190.076388888891</c:v>
                </c:pt>
                <c:pt idx="54743">
                  <c:v>45190.079861111109</c:v>
                </c:pt>
                <c:pt idx="54744">
                  <c:v>45190.083333333336</c:v>
                </c:pt>
                <c:pt idx="54745">
                  <c:v>45190.086805555555</c:v>
                </c:pt>
                <c:pt idx="54746">
                  <c:v>45190.090277777781</c:v>
                </c:pt>
                <c:pt idx="54747">
                  <c:v>45190.09375</c:v>
                </c:pt>
                <c:pt idx="54748">
                  <c:v>45190.097222222219</c:v>
                </c:pt>
                <c:pt idx="54749">
                  <c:v>45190.100694444445</c:v>
                </c:pt>
                <c:pt idx="54750">
                  <c:v>45190.104166666664</c:v>
                </c:pt>
                <c:pt idx="54751">
                  <c:v>45190.107638888891</c:v>
                </c:pt>
                <c:pt idx="54752">
                  <c:v>45190.111111111109</c:v>
                </c:pt>
                <c:pt idx="54753">
                  <c:v>45190.114583333336</c:v>
                </c:pt>
                <c:pt idx="54754">
                  <c:v>45190.118055555555</c:v>
                </c:pt>
                <c:pt idx="54755">
                  <c:v>45190.121527777781</c:v>
                </c:pt>
                <c:pt idx="54756">
                  <c:v>45190.125</c:v>
                </c:pt>
                <c:pt idx="54757">
                  <c:v>45190.128472222219</c:v>
                </c:pt>
                <c:pt idx="54758">
                  <c:v>45190.131944444445</c:v>
                </c:pt>
                <c:pt idx="54759">
                  <c:v>45190.135416666664</c:v>
                </c:pt>
                <c:pt idx="54760">
                  <c:v>45190.138888888891</c:v>
                </c:pt>
                <c:pt idx="54761">
                  <c:v>45190.142361111109</c:v>
                </c:pt>
                <c:pt idx="54762">
                  <c:v>45190.145833333336</c:v>
                </c:pt>
                <c:pt idx="54763">
                  <c:v>45190.149305555555</c:v>
                </c:pt>
                <c:pt idx="54764">
                  <c:v>45190.152777777781</c:v>
                </c:pt>
                <c:pt idx="54765">
                  <c:v>45190.15625</c:v>
                </c:pt>
                <c:pt idx="54766">
                  <c:v>45190.159722222219</c:v>
                </c:pt>
                <c:pt idx="54767">
                  <c:v>45190.163194444445</c:v>
                </c:pt>
                <c:pt idx="54768">
                  <c:v>45190.166666666664</c:v>
                </c:pt>
                <c:pt idx="54769">
                  <c:v>45190.170138888891</c:v>
                </c:pt>
                <c:pt idx="54770">
                  <c:v>45190.173611111109</c:v>
                </c:pt>
                <c:pt idx="54771">
                  <c:v>45190.177083333336</c:v>
                </c:pt>
                <c:pt idx="54772">
                  <c:v>45190.180555555555</c:v>
                </c:pt>
                <c:pt idx="54773">
                  <c:v>45190.184027777781</c:v>
                </c:pt>
                <c:pt idx="54774">
                  <c:v>45190.1875</c:v>
                </c:pt>
                <c:pt idx="54775">
                  <c:v>45190.190972222219</c:v>
                </c:pt>
                <c:pt idx="54776">
                  <c:v>45190.194444444445</c:v>
                </c:pt>
                <c:pt idx="54777">
                  <c:v>45190.197916666664</c:v>
                </c:pt>
                <c:pt idx="54778">
                  <c:v>45190.201388888891</c:v>
                </c:pt>
                <c:pt idx="54779">
                  <c:v>45190.204861111109</c:v>
                </c:pt>
                <c:pt idx="54780">
                  <c:v>45190.208333333336</c:v>
                </c:pt>
                <c:pt idx="54781">
                  <c:v>45190.211805555555</c:v>
                </c:pt>
                <c:pt idx="54782">
                  <c:v>45190.215277777781</c:v>
                </c:pt>
                <c:pt idx="54783">
                  <c:v>45190.21875</c:v>
                </c:pt>
                <c:pt idx="54784">
                  <c:v>45190.222222222219</c:v>
                </c:pt>
                <c:pt idx="54785">
                  <c:v>45190.225694444445</c:v>
                </c:pt>
                <c:pt idx="54786">
                  <c:v>45190.229166666664</c:v>
                </c:pt>
                <c:pt idx="54787">
                  <c:v>45190.232638888891</c:v>
                </c:pt>
                <c:pt idx="54788">
                  <c:v>45190.236111111109</c:v>
                </c:pt>
                <c:pt idx="54789">
                  <c:v>45190.239583333336</c:v>
                </c:pt>
                <c:pt idx="54790">
                  <c:v>45190.243055555555</c:v>
                </c:pt>
                <c:pt idx="54791">
                  <c:v>45190.246527777781</c:v>
                </c:pt>
                <c:pt idx="54792">
                  <c:v>45190.25</c:v>
                </c:pt>
                <c:pt idx="54793">
                  <c:v>45190.253472222219</c:v>
                </c:pt>
                <c:pt idx="54794">
                  <c:v>45190.256944444445</c:v>
                </c:pt>
                <c:pt idx="54795">
                  <c:v>45190.260416666664</c:v>
                </c:pt>
                <c:pt idx="54796">
                  <c:v>45190.263888888891</c:v>
                </c:pt>
                <c:pt idx="54797">
                  <c:v>45190.267361111109</c:v>
                </c:pt>
                <c:pt idx="54798">
                  <c:v>45190.270833333336</c:v>
                </c:pt>
                <c:pt idx="54799">
                  <c:v>45190.274305555555</c:v>
                </c:pt>
                <c:pt idx="54800">
                  <c:v>45190.277777777781</c:v>
                </c:pt>
                <c:pt idx="54801">
                  <c:v>45190.28125</c:v>
                </c:pt>
                <c:pt idx="54802">
                  <c:v>45190.284722222219</c:v>
                </c:pt>
                <c:pt idx="54803">
                  <c:v>45190.288194444445</c:v>
                </c:pt>
                <c:pt idx="54804">
                  <c:v>45190.291666666664</c:v>
                </c:pt>
                <c:pt idx="54805">
                  <c:v>45190.295138888891</c:v>
                </c:pt>
                <c:pt idx="54806">
                  <c:v>45190.298611111109</c:v>
                </c:pt>
                <c:pt idx="54807">
                  <c:v>45190.302083333336</c:v>
                </c:pt>
                <c:pt idx="54808">
                  <c:v>45190.305555555555</c:v>
                </c:pt>
                <c:pt idx="54809">
                  <c:v>45190.309027777781</c:v>
                </c:pt>
                <c:pt idx="54810">
                  <c:v>45190.3125</c:v>
                </c:pt>
                <c:pt idx="54811">
                  <c:v>45190.315972222219</c:v>
                </c:pt>
                <c:pt idx="54812">
                  <c:v>45190.319444444445</c:v>
                </c:pt>
                <c:pt idx="54813">
                  <c:v>45190.322916666664</c:v>
                </c:pt>
                <c:pt idx="54814">
                  <c:v>45190.326388888891</c:v>
                </c:pt>
                <c:pt idx="54815">
                  <c:v>45190.329861111109</c:v>
                </c:pt>
                <c:pt idx="54816">
                  <c:v>45190.333333333336</c:v>
                </c:pt>
                <c:pt idx="54817">
                  <c:v>45190.336805555555</c:v>
                </c:pt>
                <c:pt idx="54818">
                  <c:v>45190.340277777781</c:v>
                </c:pt>
                <c:pt idx="54819">
                  <c:v>45190.34375</c:v>
                </c:pt>
                <c:pt idx="54820">
                  <c:v>45190.347222222219</c:v>
                </c:pt>
                <c:pt idx="54821">
                  <c:v>45190.350694444445</c:v>
                </c:pt>
                <c:pt idx="54822">
                  <c:v>45190.354166666664</c:v>
                </c:pt>
                <c:pt idx="54823">
                  <c:v>45190.357638888891</c:v>
                </c:pt>
                <c:pt idx="54824">
                  <c:v>45190.361111111109</c:v>
                </c:pt>
                <c:pt idx="54825">
                  <c:v>45190.364583333336</c:v>
                </c:pt>
                <c:pt idx="54826">
                  <c:v>45190.368055555555</c:v>
                </c:pt>
                <c:pt idx="54827">
                  <c:v>45190.371527777781</c:v>
                </c:pt>
                <c:pt idx="54828">
                  <c:v>45190.375</c:v>
                </c:pt>
                <c:pt idx="54829">
                  <c:v>45190.378472222219</c:v>
                </c:pt>
                <c:pt idx="54830">
                  <c:v>45190.381944444445</c:v>
                </c:pt>
                <c:pt idx="54831">
                  <c:v>45190.385416666664</c:v>
                </c:pt>
                <c:pt idx="54832">
                  <c:v>45190.388888888891</c:v>
                </c:pt>
                <c:pt idx="54833">
                  <c:v>45190.392361111109</c:v>
                </c:pt>
                <c:pt idx="54834">
                  <c:v>45190.395833333336</c:v>
                </c:pt>
                <c:pt idx="54835">
                  <c:v>45190.399305555555</c:v>
                </c:pt>
                <c:pt idx="54836">
                  <c:v>45190.402777777781</c:v>
                </c:pt>
                <c:pt idx="54837">
                  <c:v>45190.40625</c:v>
                </c:pt>
                <c:pt idx="54838">
                  <c:v>45190.409722222219</c:v>
                </c:pt>
                <c:pt idx="54839">
                  <c:v>45190.413194444445</c:v>
                </c:pt>
                <c:pt idx="54840">
                  <c:v>45190.416666666664</c:v>
                </c:pt>
                <c:pt idx="54841">
                  <c:v>45190.420138888891</c:v>
                </c:pt>
                <c:pt idx="54842">
                  <c:v>45190.423611111109</c:v>
                </c:pt>
                <c:pt idx="54843">
                  <c:v>45190.427083333336</c:v>
                </c:pt>
                <c:pt idx="54844">
                  <c:v>45190.430555555555</c:v>
                </c:pt>
                <c:pt idx="54845">
                  <c:v>45190.434027777781</c:v>
                </c:pt>
                <c:pt idx="54846">
                  <c:v>45190.4375</c:v>
                </c:pt>
                <c:pt idx="54847">
                  <c:v>45190.440972222219</c:v>
                </c:pt>
                <c:pt idx="54848">
                  <c:v>45190.444444444445</c:v>
                </c:pt>
                <c:pt idx="54849">
                  <c:v>45190.447916666664</c:v>
                </c:pt>
                <c:pt idx="54850">
                  <c:v>45190.451388888891</c:v>
                </c:pt>
                <c:pt idx="54851">
                  <c:v>45190.454861111109</c:v>
                </c:pt>
                <c:pt idx="54852">
                  <c:v>45190.458333333336</c:v>
                </c:pt>
                <c:pt idx="54853">
                  <c:v>45190.461805555555</c:v>
                </c:pt>
                <c:pt idx="54854">
                  <c:v>45190.465277777781</c:v>
                </c:pt>
                <c:pt idx="54855">
                  <c:v>45190.46875</c:v>
                </c:pt>
                <c:pt idx="54856">
                  <c:v>45190.472222222219</c:v>
                </c:pt>
                <c:pt idx="54857">
                  <c:v>45190.475694444445</c:v>
                </c:pt>
                <c:pt idx="54858">
                  <c:v>45190.479166666664</c:v>
                </c:pt>
                <c:pt idx="54859">
                  <c:v>45190.482638888891</c:v>
                </c:pt>
                <c:pt idx="54860">
                  <c:v>45190.486111111109</c:v>
                </c:pt>
                <c:pt idx="54861">
                  <c:v>45190.489583333336</c:v>
                </c:pt>
                <c:pt idx="54862">
                  <c:v>45190.493055555555</c:v>
                </c:pt>
                <c:pt idx="54863">
                  <c:v>45190.496527777781</c:v>
                </c:pt>
                <c:pt idx="54864">
                  <c:v>45190.5</c:v>
                </c:pt>
                <c:pt idx="54865">
                  <c:v>45190.503472222219</c:v>
                </c:pt>
                <c:pt idx="54866">
                  <c:v>45190.506944444445</c:v>
                </c:pt>
                <c:pt idx="54867">
                  <c:v>45190.510416666664</c:v>
                </c:pt>
                <c:pt idx="54868">
                  <c:v>45190.513888888891</c:v>
                </c:pt>
                <c:pt idx="54869">
                  <c:v>45190.517361111109</c:v>
                </c:pt>
                <c:pt idx="54870">
                  <c:v>45190.520833333336</c:v>
                </c:pt>
                <c:pt idx="54871">
                  <c:v>45190.524305555555</c:v>
                </c:pt>
                <c:pt idx="54872">
                  <c:v>45190.527777777781</c:v>
                </c:pt>
                <c:pt idx="54873">
                  <c:v>45190.53125</c:v>
                </c:pt>
                <c:pt idx="54874">
                  <c:v>45190.534722222219</c:v>
                </c:pt>
                <c:pt idx="54875">
                  <c:v>45190.538194444445</c:v>
                </c:pt>
                <c:pt idx="54876">
                  <c:v>45190.541666666664</c:v>
                </c:pt>
                <c:pt idx="54877">
                  <c:v>45190.545138888891</c:v>
                </c:pt>
                <c:pt idx="54878">
                  <c:v>45190.548611111109</c:v>
                </c:pt>
                <c:pt idx="54879">
                  <c:v>45190.552083333336</c:v>
                </c:pt>
                <c:pt idx="54880">
                  <c:v>45190.555555555555</c:v>
                </c:pt>
                <c:pt idx="54881">
                  <c:v>45190.559027777781</c:v>
                </c:pt>
                <c:pt idx="54882">
                  <c:v>45190.5625</c:v>
                </c:pt>
                <c:pt idx="54883">
                  <c:v>45190.565972222219</c:v>
                </c:pt>
                <c:pt idx="54884">
                  <c:v>45190.569444444445</c:v>
                </c:pt>
                <c:pt idx="54885">
                  <c:v>45190.572916666664</c:v>
                </c:pt>
                <c:pt idx="54886">
                  <c:v>45190.576388888891</c:v>
                </c:pt>
                <c:pt idx="54887">
                  <c:v>45190.579861111109</c:v>
                </c:pt>
                <c:pt idx="54888">
                  <c:v>45190.583333333336</c:v>
                </c:pt>
                <c:pt idx="54889">
                  <c:v>45190.586805555555</c:v>
                </c:pt>
                <c:pt idx="54890">
                  <c:v>45190.590277777781</c:v>
                </c:pt>
                <c:pt idx="54891">
                  <c:v>45190.59375</c:v>
                </c:pt>
                <c:pt idx="54892">
                  <c:v>45190.597222222219</c:v>
                </c:pt>
                <c:pt idx="54893">
                  <c:v>45190.600694444445</c:v>
                </c:pt>
                <c:pt idx="54894">
                  <c:v>45190.604166666664</c:v>
                </c:pt>
                <c:pt idx="54895">
                  <c:v>45190.607638888891</c:v>
                </c:pt>
                <c:pt idx="54896">
                  <c:v>45190.611111111109</c:v>
                </c:pt>
                <c:pt idx="54897">
                  <c:v>45190.614583333336</c:v>
                </c:pt>
                <c:pt idx="54898">
                  <c:v>45190.618055555555</c:v>
                </c:pt>
                <c:pt idx="54899">
                  <c:v>45190.621527777781</c:v>
                </c:pt>
                <c:pt idx="54900">
                  <c:v>45190.625</c:v>
                </c:pt>
                <c:pt idx="54901">
                  <c:v>45190.628472222219</c:v>
                </c:pt>
                <c:pt idx="54902">
                  <c:v>45190.631944444445</c:v>
                </c:pt>
                <c:pt idx="54903">
                  <c:v>45190.635416666664</c:v>
                </c:pt>
                <c:pt idx="54904">
                  <c:v>45190.638888888891</c:v>
                </c:pt>
                <c:pt idx="54905">
                  <c:v>45190.642361111109</c:v>
                </c:pt>
                <c:pt idx="54906">
                  <c:v>45190.645833333336</c:v>
                </c:pt>
                <c:pt idx="54907">
                  <c:v>45190.649305555555</c:v>
                </c:pt>
                <c:pt idx="54908">
                  <c:v>45190.652777777781</c:v>
                </c:pt>
                <c:pt idx="54909">
                  <c:v>45190.65625</c:v>
                </c:pt>
                <c:pt idx="54910">
                  <c:v>45190.659722222219</c:v>
                </c:pt>
                <c:pt idx="54911">
                  <c:v>45190.663194444445</c:v>
                </c:pt>
                <c:pt idx="54912">
                  <c:v>45190.666666666664</c:v>
                </c:pt>
                <c:pt idx="54913">
                  <c:v>45190.670138888891</c:v>
                </c:pt>
                <c:pt idx="54914">
                  <c:v>45190.673611111109</c:v>
                </c:pt>
                <c:pt idx="54915">
                  <c:v>45190.677083333336</c:v>
                </c:pt>
                <c:pt idx="54916">
                  <c:v>45190.680555555555</c:v>
                </c:pt>
                <c:pt idx="54917">
                  <c:v>45190.684027777781</c:v>
                </c:pt>
                <c:pt idx="54918">
                  <c:v>45190.6875</c:v>
                </c:pt>
                <c:pt idx="54919">
                  <c:v>45190.690972222219</c:v>
                </c:pt>
                <c:pt idx="54920">
                  <c:v>45190.694444444445</c:v>
                </c:pt>
                <c:pt idx="54921">
                  <c:v>45190.697916666664</c:v>
                </c:pt>
                <c:pt idx="54922">
                  <c:v>45190.701388888891</c:v>
                </c:pt>
                <c:pt idx="54923">
                  <c:v>45190.704861111109</c:v>
                </c:pt>
                <c:pt idx="54924">
                  <c:v>45190.708333333336</c:v>
                </c:pt>
                <c:pt idx="54925">
                  <c:v>45190.711805555555</c:v>
                </c:pt>
                <c:pt idx="54926">
                  <c:v>45190.715277777781</c:v>
                </c:pt>
                <c:pt idx="54927">
                  <c:v>45190.71875</c:v>
                </c:pt>
                <c:pt idx="54928">
                  <c:v>45190.722222222219</c:v>
                </c:pt>
                <c:pt idx="54929">
                  <c:v>45190.725694444445</c:v>
                </c:pt>
                <c:pt idx="54930">
                  <c:v>45190.729166666664</c:v>
                </c:pt>
                <c:pt idx="54931">
                  <c:v>45190.732638888891</c:v>
                </c:pt>
                <c:pt idx="54932">
                  <c:v>45190.736111111109</c:v>
                </c:pt>
                <c:pt idx="54933">
                  <c:v>45190.739583333336</c:v>
                </c:pt>
                <c:pt idx="54934">
                  <c:v>45190.743055555555</c:v>
                </c:pt>
                <c:pt idx="54935">
                  <c:v>45190.746527777781</c:v>
                </c:pt>
                <c:pt idx="54936">
                  <c:v>45190.75</c:v>
                </c:pt>
                <c:pt idx="54937">
                  <c:v>45190.753472222219</c:v>
                </c:pt>
                <c:pt idx="54938">
                  <c:v>45190.756944444445</c:v>
                </c:pt>
                <c:pt idx="54939">
                  <c:v>45190.760416666664</c:v>
                </c:pt>
                <c:pt idx="54940">
                  <c:v>45190.763888888891</c:v>
                </c:pt>
                <c:pt idx="54941">
                  <c:v>45190.767361111109</c:v>
                </c:pt>
                <c:pt idx="54942">
                  <c:v>45190.770833333336</c:v>
                </c:pt>
                <c:pt idx="54943">
                  <c:v>45190.774305555555</c:v>
                </c:pt>
                <c:pt idx="54944">
                  <c:v>45190.777777777781</c:v>
                </c:pt>
                <c:pt idx="54945">
                  <c:v>45190.78125</c:v>
                </c:pt>
                <c:pt idx="54946">
                  <c:v>45190.784722222219</c:v>
                </c:pt>
                <c:pt idx="54947">
                  <c:v>45190.788194444445</c:v>
                </c:pt>
                <c:pt idx="54948">
                  <c:v>45190.791666666664</c:v>
                </c:pt>
                <c:pt idx="54949">
                  <c:v>45190.795138888891</c:v>
                </c:pt>
                <c:pt idx="54950">
                  <c:v>45190.798611111109</c:v>
                </c:pt>
                <c:pt idx="54951">
                  <c:v>45190.802083333336</c:v>
                </c:pt>
                <c:pt idx="54952">
                  <c:v>45190.805555555555</c:v>
                </c:pt>
                <c:pt idx="54953">
                  <c:v>45190.809027777781</c:v>
                </c:pt>
                <c:pt idx="54954">
                  <c:v>45190.8125</c:v>
                </c:pt>
                <c:pt idx="54955">
                  <c:v>45190.815972222219</c:v>
                </c:pt>
                <c:pt idx="54956">
                  <c:v>45190.819444444445</c:v>
                </c:pt>
                <c:pt idx="54957">
                  <c:v>45190.822916666664</c:v>
                </c:pt>
                <c:pt idx="54958">
                  <c:v>45190.826388888891</c:v>
                </c:pt>
                <c:pt idx="54959">
                  <c:v>45190.829861111109</c:v>
                </c:pt>
                <c:pt idx="54960">
                  <c:v>45190.833333333336</c:v>
                </c:pt>
                <c:pt idx="54961">
                  <c:v>45190.836805555555</c:v>
                </c:pt>
                <c:pt idx="54962">
                  <c:v>45190.840277777781</c:v>
                </c:pt>
                <c:pt idx="54963">
                  <c:v>45190.84375</c:v>
                </c:pt>
                <c:pt idx="54964">
                  <c:v>45190.847222222219</c:v>
                </c:pt>
                <c:pt idx="54965">
                  <c:v>45190.850694444445</c:v>
                </c:pt>
                <c:pt idx="54966">
                  <c:v>45190.854166666664</c:v>
                </c:pt>
                <c:pt idx="54967">
                  <c:v>45190.857638888891</c:v>
                </c:pt>
                <c:pt idx="54968">
                  <c:v>45190.861111111109</c:v>
                </c:pt>
                <c:pt idx="54969">
                  <c:v>45190.864583333336</c:v>
                </c:pt>
                <c:pt idx="54970">
                  <c:v>45190.868055555555</c:v>
                </c:pt>
                <c:pt idx="54971">
                  <c:v>45190.871527777781</c:v>
                </c:pt>
                <c:pt idx="54972">
                  <c:v>45190.875</c:v>
                </c:pt>
                <c:pt idx="54973">
                  <c:v>45190.878472222219</c:v>
                </c:pt>
                <c:pt idx="54974">
                  <c:v>45190.881944444445</c:v>
                </c:pt>
                <c:pt idx="54975">
                  <c:v>45190.885416666664</c:v>
                </c:pt>
                <c:pt idx="54976">
                  <c:v>45190.888888888891</c:v>
                </c:pt>
                <c:pt idx="54977">
                  <c:v>45190.892361111109</c:v>
                </c:pt>
                <c:pt idx="54978">
                  <c:v>45190.895833333336</c:v>
                </c:pt>
                <c:pt idx="54979">
                  <c:v>45190.899305555555</c:v>
                </c:pt>
                <c:pt idx="54980">
                  <c:v>45190.902777777781</c:v>
                </c:pt>
                <c:pt idx="54981">
                  <c:v>45190.90625</c:v>
                </c:pt>
                <c:pt idx="54982">
                  <c:v>45190.909722222219</c:v>
                </c:pt>
                <c:pt idx="54983">
                  <c:v>45190.913194444445</c:v>
                </c:pt>
                <c:pt idx="54984">
                  <c:v>45190.916666666664</c:v>
                </c:pt>
                <c:pt idx="54985">
                  <c:v>45190.920138888891</c:v>
                </c:pt>
                <c:pt idx="54986">
                  <c:v>45190.923611111109</c:v>
                </c:pt>
                <c:pt idx="54987">
                  <c:v>45190.927083333336</c:v>
                </c:pt>
                <c:pt idx="54988">
                  <c:v>45190.930555555555</c:v>
                </c:pt>
                <c:pt idx="54989">
                  <c:v>45190.934027777781</c:v>
                </c:pt>
                <c:pt idx="54990">
                  <c:v>45190.9375</c:v>
                </c:pt>
                <c:pt idx="54991">
                  <c:v>45190.940972222219</c:v>
                </c:pt>
                <c:pt idx="54992">
                  <c:v>45190.944444444445</c:v>
                </c:pt>
                <c:pt idx="54993">
                  <c:v>45190.947916666664</c:v>
                </c:pt>
                <c:pt idx="54994">
                  <c:v>45190.951388888891</c:v>
                </c:pt>
                <c:pt idx="54995">
                  <c:v>45190.954861111109</c:v>
                </c:pt>
                <c:pt idx="54996">
                  <c:v>45190.958333333336</c:v>
                </c:pt>
                <c:pt idx="54997">
                  <c:v>45190.961805555555</c:v>
                </c:pt>
                <c:pt idx="54998">
                  <c:v>45190.965277777781</c:v>
                </c:pt>
                <c:pt idx="54999">
                  <c:v>45190.96875</c:v>
                </c:pt>
                <c:pt idx="55000">
                  <c:v>45190.972222222219</c:v>
                </c:pt>
                <c:pt idx="55001">
                  <c:v>45190.975694444445</c:v>
                </c:pt>
                <c:pt idx="55002">
                  <c:v>45190.979166666664</c:v>
                </c:pt>
                <c:pt idx="55003">
                  <c:v>45190.982638888891</c:v>
                </c:pt>
                <c:pt idx="55004">
                  <c:v>45190.986111111109</c:v>
                </c:pt>
                <c:pt idx="55005">
                  <c:v>45190.989583333336</c:v>
                </c:pt>
                <c:pt idx="55006">
                  <c:v>45190.993055555555</c:v>
                </c:pt>
                <c:pt idx="55007">
                  <c:v>45190.996527777781</c:v>
                </c:pt>
                <c:pt idx="55008">
                  <c:v>45191</c:v>
                </c:pt>
                <c:pt idx="55009">
                  <c:v>45191.003472222219</c:v>
                </c:pt>
                <c:pt idx="55010">
                  <c:v>45191.006944444445</c:v>
                </c:pt>
                <c:pt idx="55011">
                  <c:v>45191.010416666664</c:v>
                </c:pt>
                <c:pt idx="55012">
                  <c:v>45191.013888888891</c:v>
                </c:pt>
                <c:pt idx="55013">
                  <c:v>45191.017361111109</c:v>
                </c:pt>
                <c:pt idx="55014">
                  <c:v>45191.020833333336</c:v>
                </c:pt>
                <c:pt idx="55015">
                  <c:v>45191.024305555555</c:v>
                </c:pt>
                <c:pt idx="55016">
                  <c:v>45191.027777777781</c:v>
                </c:pt>
                <c:pt idx="55017">
                  <c:v>45191.03125</c:v>
                </c:pt>
                <c:pt idx="55018">
                  <c:v>45191.034722222219</c:v>
                </c:pt>
                <c:pt idx="55019">
                  <c:v>45191.038194444445</c:v>
                </c:pt>
                <c:pt idx="55020">
                  <c:v>45191.041666666664</c:v>
                </c:pt>
                <c:pt idx="55021">
                  <c:v>45191.045138888891</c:v>
                </c:pt>
                <c:pt idx="55022">
                  <c:v>45191.048611111109</c:v>
                </c:pt>
                <c:pt idx="55023">
                  <c:v>45191.052083333336</c:v>
                </c:pt>
                <c:pt idx="55024">
                  <c:v>45191.055555555555</c:v>
                </c:pt>
                <c:pt idx="55025">
                  <c:v>45191.059027777781</c:v>
                </c:pt>
                <c:pt idx="55026">
                  <c:v>45191.0625</c:v>
                </c:pt>
                <c:pt idx="55027">
                  <c:v>45191.065972222219</c:v>
                </c:pt>
                <c:pt idx="55028">
                  <c:v>45191.069444444445</c:v>
                </c:pt>
                <c:pt idx="55029">
                  <c:v>45191.072916666664</c:v>
                </c:pt>
                <c:pt idx="55030">
                  <c:v>45191.076388888891</c:v>
                </c:pt>
                <c:pt idx="55031">
                  <c:v>45191.079861111109</c:v>
                </c:pt>
                <c:pt idx="55032">
                  <c:v>45191.083333333336</c:v>
                </c:pt>
                <c:pt idx="55033">
                  <c:v>45191.086805555555</c:v>
                </c:pt>
                <c:pt idx="55034">
                  <c:v>45191.090277777781</c:v>
                </c:pt>
                <c:pt idx="55035">
                  <c:v>45191.09375</c:v>
                </c:pt>
                <c:pt idx="55036">
                  <c:v>45191.097222222219</c:v>
                </c:pt>
                <c:pt idx="55037">
                  <c:v>45191.100694444445</c:v>
                </c:pt>
                <c:pt idx="55038">
                  <c:v>45191.104166666664</c:v>
                </c:pt>
                <c:pt idx="55039">
                  <c:v>45191.107638888891</c:v>
                </c:pt>
                <c:pt idx="55040">
                  <c:v>45191.111111111109</c:v>
                </c:pt>
                <c:pt idx="55041">
                  <c:v>45191.114583333336</c:v>
                </c:pt>
                <c:pt idx="55042">
                  <c:v>45191.118055555555</c:v>
                </c:pt>
                <c:pt idx="55043">
                  <c:v>45191.121527777781</c:v>
                </c:pt>
                <c:pt idx="55044">
                  <c:v>45191.125</c:v>
                </c:pt>
                <c:pt idx="55045">
                  <c:v>45191.128472222219</c:v>
                </c:pt>
                <c:pt idx="55046">
                  <c:v>45191.131944444445</c:v>
                </c:pt>
                <c:pt idx="55047">
                  <c:v>45191.135416666664</c:v>
                </c:pt>
                <c:pt idx="55048">
                  <c:v>45191.138888888891</c:v>
                </c:pt>
                <c:pt idx="55049">
                  <c:v>45191.142361111109</c:v>
                </c:pt>
                <c:pt idx="55050">
                  <c:v>45191.145833333336</c:v>
                </c:pt>
                <c:pt idx="55051">
                  <c:v>45191.149305555555</c:v>
                </c:pt>
                <c:pt idx="55052">
                  <c:v>45191.152777777781</c:v>
                </c:pt>
                <c:pt idx="55053">
                  <c:v>45191.15625</c:v>
                </c:pt>
                <c:pt idx="55054">
                  <c:v>45191.159722222219</c:v>
                </c:pt>
                <c:pt idx="55055">
                  <c:v>45191.163194444445</c:v>
                </c:pt>
                <c:pt idx="55056">
                  <c:v>45191.166666666664</c:v>
                </c:pt>
                <c:pt idx="55057">
                  <c:v>45191.170138888891</c:v>
                </c:pt>
                <c:pt idx="55058">
                  <c:v>45191.173611111109</c:v>
                </c:pt>
                <c:pt idx="55059">
                  <c:v>45191.177083333336</c:v>
                </c:pt>
                <c:pt idx="55060">
                  <c:v>45191.180555555555</c:v>
                </c:pt>
                <c:pt idx="55061">
                  <c:v>45191.184027777781</c:v>
                </c:pt>
                <c:pt idx="55062">
                  <c:v>45191.1875</c:v>
                </c:pt>
                <c:pt idx="55063">
                  <c:v>45191.190972222219</c:v>
                </c:pt>
                <c:pt idx="55064">
                  <c:v>45191.194444444445</c:v>
                </c:pt>
                <c:pt idx="55065">
                  <c:v>45191.197916666664</c:v>
                </c:pt>
                <c:pt idx="55066">
                  <c:v>45191.201388888891</c:v>
                </c:pt>
                <c:pt idx="55067">
                  <c:v>45191.204861111109</c:v>
                </c:pt>
                <c:pt idx="55068">
                  <c:v>45191.208333333336</c:v>
                </c:pt>
                <c:pt idx="55069">
                  <c:v>45191.211805555555</c:v>
                </c:pt>
                <c:pt idx="55070">
                  <c:v>45191.215277777781</c:v>
                </c:pt>
                <c:pt idx="55071">
                  <c:v>45191.21875</c:v>
                </c:pt>
                <c:pt idx="55072">
                  <c:v>45191.222222222219</c:v>
                </c:pt>
                <c:pt idx="55073">
                  <c:v>45191.225694444445</c:v>
                </c:pt>
                <c:pt idx="55074">
                  <c:v>45191.229166666664</c:v>
                </c:pt>
                <c:pt idx="55075">
                  <c:v>45191.232638888891</c:v>
                </c:pt>
                <c:pt idx="55076">
                  <c:v>45191.236111111109</c:v>
                </c:pt>
                <c:pt idx="55077">
                  <c:v>45191.239583333336</c:v>
                </c:pt>
                <c:pt idx="55078">
                  <c:v>45191.243055555555</c:v>
                </c:pt>
                <c:pt idx="55079">
                  <c:v>45191.246527777781</c:v>
                </c:pt>
                <c:pt idx="55080">
                  <c:v>45191.25</c:v>
                </c:pt>
                <c:pt idx="55081">
                  <c:v>45191.253472222219</c:v>
                </c:pt>
                <c:pt idx="55082">
                  <c:v>45191.256944444445</c:v>
                </c:pt>
                <c:pt idx="55083">
                  <c:v>45191.260416666664</c:v>
                </c:pt>
                <c:pt idx="55084">
                  <c:v>45191.263888888891</c:v>
                </c:pt>
                <c:pt idx="55085">
                  <c:v>45191.267361111109</c:v>
                </c:pt>
                <c:pt idx="55086">
                  <c:v>45191.270833333336</c:v>
                </c:pt>
                <c:pt idx="55087">
                  <c:v>45191.274305555555</c:v>
                </c:pt>
                <c:pt idx="55088">
                  <c:v>45191.277777777781</c:v>
                </c:pt>
                <c:pt idx="55089">
                  <c:v>45191.28125</c:v>
                </c:pt>
                <c:pt idx="55090">
                  <c:v>45191.284722222219</c:v>
                </c:pt>
                <c:pt idx="55091">
                  <c:v>45191.288194444445</c:v>
                </c:pt>
                <c:pt idx="55092">
                  <c:v>45191.291666666664</c:v>
                </c:pt>
                <c:pt idx="55093">
                  <c:v>45191.295138888891</c:v>
                </c:pt>
                <c:pt idx="55094">
                  <c:v>45191.298611111109</c:v>
                </c:pt>
                <c:pt idx="55095">
                  <c:v>45191.302083333336</c:v>
                </c:pt>
                <c:pt idx="55096">
                  <c:v>45191.305555555555</c:v>
                </c:pt>
                <c:pt idx="55097">
                  <c:v>45191.309027777781</c:v>
                </c:pt>
                <c:pt idx="55098">
                  <c:v>45191.3125</c:v>
                </c:pt>
                <c:pt idx="55099">
                  <c:v>45191.315972222219</c:v>
                </c:pt>
                <c:pt idx="55100">
                  <c:v>45191.319444444445</c:v>
                </c:pt>
                <c:pt idx="55101">
                  <c:v>45191.322916666664</c:v>
                </c:pt>
                <c:pt idx="55102">
                  <c:v>45191.326388888891</c:v>
                </c:pt>
                <c:pt idx="55103">
                  <c:v>45191.329861111109</c:v>
                </c:pt>
                <c:pt idx="55104">
                  <c:v>45191.333333333336</c:v>
                </c:pt>
                <c:pt idx="55105">
                  <c:v>45191.336805555555</c:v>
                </c:pt>
                <c:pt idx="55106">
                  <c:v>45191.340277777781</c:v>
                </c:pt>
                <c:pt idx="55107">
                  <c:v>45191.34375</c:v>
                </c:pt>
                <c:pt idx="55108">
                  <c:v>45191.347222222219</c:v>
                </c:pt>
                <c:pt idx="55109">
                  <c:v>45191.350694444445</c:v>
                </c:pt>
                <c:pt idx="55110">
                  <c:v>45191.354166666664</c:v>
                </c:pt>
                <c:pt idx="55111">
                  <c:v>45191.357638888891</c:v>
                </c:pt>
                <c:pt idx="55112">
                  <c:v>45191.361111111109</c:v>
                </c:pt>
                <c:pt idx="55113">
                  <c:v>45191.364583333336</c:v>
                </c:pt>
                <c:pt idx="55114">
                  <c:v>45191.368055555555</c:v>
                </c:pt>
                <c:pt idx="55115">
                  <c:v>45191.371527777781</c:v>
                </c:pt>
                <c:pt idx="55116">
                  <c:v>45191.375</c:v>
                </c:pt>
                <c:pt idx="55117">
                  <c:v>45191.378472222219</c:v>
                </c:pt>
                <c:pt idx="55118">
                  <c:v>45191.381944444445</c:v>
                </c:pt>
                <c:pt idx="55119">
                  <c:v>45191.385416666664</c:v>
                </c:pt>
                <c:pt idx="55120">
                  <c:v>45191.388888888891</c:v>
                </c:pt>
                <c:pt idx="55121">
                  <c:v>45191.392361111109</c:v>
                </c:pt>
                <c:pt idx="55122">
                  <c:v>45191.395833333336</c:v>
                </c:pt>
                <c:pt idx="55123">
                  <c:v>45191.399305555555</c:v>
                </c:pt>
                <c:pt idx="55124">
                  <c:v>45191.402777777781</c:v>
                </c:pt>
                <c:pt idx="55125">
                  <c:v>45191.40625</c:v>
                </c:pt>
                <c:pt idx="55126">
                  <c:v>45191.409722222219</c:v>
                </c:pt>
                <c:pt idx="55127">
                  <c:v>45191.413194444445</c:v>
                </c:pt>
                <c:pt idx="55128">
                  <c:v>45191.416666666664</c:v>
                </c:pt>
                <c:pt idx="55129">
                  <c:v>45191.420138888891</c:v>
                </c:pt>
                <c:pt idx="55130">
                  <c:v>45191.423611111109</c:v>
                </c:pt>
                <c:pt idx="55131">
                  <c:v>45191.427083333336</c:v>
                </c:pt>
                <c:pt idx="55132">
                  <c:v>45191.430555555555</c:v>
                </c:pt>
                <c:pt idx="55133">
                  <c:v>45191.434027777781</c:v>
                </c:pt>
                <c:pt idx="55134">
                  <c:v>45191.4375</c:v>
                </c:pt>
                <c:pt idx="55135">
                  <c:v>45191.440972222219</c:v>
                </c:pt>
                <c:pt idx="55136">
                  <c:v>45191.444444444445</c:v>
                </c:pt>
                <c:pt idx="55137">
                  <c:v>45191.447916666664</c:v>
                </c:pt>
                <c:pt idx="55138">
                  <c:v>45191.451388888891</c:v>
                </c:pt>
                <c:pt idx="55139">
                  <c:v>45191.454861111109</c:v>
                </c:pt>
                <c:pt idx="55140">
                  <c:v>45191.458333333336</c:v>
                </c:pt>
                <c:pt idx="55141">
                  <c:v>45191.461805555555</c:v>
                </c:pt>
                <c:pt idx="55142">
                  <c:v>45191.465277777781</c:v>
                </c:pt>
                <c:pt idx="55143">
                  <c:v>45191.46875</c:v>
                </c:pt>
                <c:pt idx="55144">
                  <c:v>45191.472222222219</c:v>
                </c:pt>
                <c:pt idx="55145">
                  <c:v>45191.475694444445</c:v>
                </c:pt>
                <c:pt idx="55146">
                  <c:v>45191.479166666664</c:v>
                </c:pt>
                <c:pt idx="55147">
                  <c:v>45191.482638888891</c:v>
                </c:pt>
                <c:pt idx="55148">
                  <c:v>45191.486111111109</c:v>
                </c:pt>
                <c:pt idx="55149">
                  <c:v>45191.489583333336</c:v>
                </c:pt>
                <c:pt idx="55150">
                  <c:v>45191.493055555555</c:v>
                </c:pt>
                <c:pt idx="55151">
                  <c:v>45191.496527777781</c:v>
                </c:pt>
                <c:pt idx="55152">
                  <c:v>45191.5</c:v>
                </c:pt>
                <c:pt idx="55153">
                  <c:v>45191.503472222219</c:v>
                </c:pt>
                <c:pt idx="55154">
                  <c:v>45191.506944444445</c:v>
                </c:pt>
                <c:pt idx="55155">
                  <c:v>45191.510416666664</c:v>
                </c:pt>
                <c:pt idx="55156">
                  <c:v>45191.513888888891</c:v>
                </c:pt>
                <c:pt idx="55157">
                  <c:v>45191.517361111109</c:v>
                </c:pt>
                <c:pt idx="55158">
                  <c:v>45191.520833333336</c:v>
                </c:pt>
                <c:pt idx="55159">
                  <c:v>45191.524305555555</c:v>
                </c:pt>
                <c:pt idx="55160">
                  <c:v>45191.527777777781</c:v>
                </c:pt>
                <c:pt idx="55161">
                  <c:v>45191.53125</c:v>
                </c:pt>
                <c:pt idx="55162">
                  <c:v>45191.534722222219</c:v>
                </c:pt>
                <c:pt idx="55163">
                  <c:v>45191.538194444445</c:v>
                </c:pt>
                <c:pt idx="55164">
                  <c:v>45191.541666666664</c:v>
                </c:pt>
                <c:pt idx="55165">
                  <c:v>45191.545138888891</c:v>
                </c:pt>
                <c:pt idx="55166">
                  <c:v>45191.548611111109</c:v>
                </c:pt>
                <c:pt idx="55167">
                  <c:v>45191.552083333336</c:v>
                </c:pt>
                <c:pt idx="55168">
                  <c:v>45191.555555555555</c:v>
                </c:pt>
                <c:pt idx="55169">
                  <c:v>45191.559027777781</c:v>
                </c:pt>
                <c:pt idx="55170">
                  <c:v>45191.5625</c:v>
                </c:pt>
                <c:pt idx="55171">
                  <c:v>45191.565972222219</c:v>
                </c:pt>
                <c:pt idx="55172">
                  <c:v>45191.569444444445</c:v>
                </c:pt>
                <c:pt idx="55173">
                  <c:v>45191.572916666664</c:v>
                </c:pt>
                <c:pt idx="55174">
                  <c:v>45191.576388888891</c:v>
                </c:pt>
                <c:pt idx="55175">
                  <c:v>45191.579861111109</c:v>
                </c:pt>
                <c:pt idx="55176">
                  <c:v>45191.583333333336</c:v>
                </c:pt>
                <c:pt idx="55177">
                  <c:v>45191.586805555555</c:v>
                </c:pt>
                <c:pt idx="55178">
                  <c:v>45191.590277777781</c:v>
                </c:pt>
                <c:pt idx="55179">
                  <c:v>45191.59375</c:v>
                </c:pt>
                <c:pt idx="55180">
                  <c:v>45191.597222222219</c:v>
                </c:pt>
                <c:pt idx="55181">
                  <c:v>45191.600694444445</c:v>
                </c:pt>
                <c:pt idx="55182">
                  <c:v>45191.604166666664</c:v>
                </c:pt>
                <c:pt idx="55183">
                  <c:v>45191.607638888891</c:v>
                </c:pt>
                <c:pt idx="55184">
                  <c:v>45191.611111111109</c:v>
                </c:pt>
                <c:pt idx="55185">
                  <c:v>45191.614583333336</c:v>
                </c:pt>
                <c:pt idx="55186">
                  <c:v>45191.618055555555</c:v>
                </c:pt>
                <c:pt idx="55187">
                  <c:v>45191.621527777781</c:v>
                </c:pt>
                <c:pt idx="55188">
                  <c:v>45191.625</c:v>
                </c:pt>
                <c:pt idx="55189">
                  <c:v>45191.628472222219</c:v>
                </c:pt>
                <c:pt idx="55190">
                  <c:v>45191.631944444445</c:v>
                </c:pt>
                <c:pt idx="55191">
                  <c:v>45191.635416666664</c:v>
                </c:pt>
                <c:pt idx="55192">
                  <c:v>45191.638888888891</c:v>
                </c:pt>
                <c:pt idx="55193">
                  <c:v>45191.642361111109</c:v>
                </c:pt>
                <c:pt idx="55194">
                  <c:v>45191.645833333336</c:v>
                </c:pt>
                <c:pt idx="55195">
                  <c:v>45191.649305555555</c:v>
                </c:pt>
                <c:pt idx="55196">
                  <c:v>45191.652777777781</c:v>
                </c:pt>
                <c:pt idx="55197">
                  <c:v>45191.65625</c:v>
                </c:pt>
                <c:pt idx="55198">
                  <c:v>45191.659722222219</c:v>
                </c:pt>
                <c:pt idx="55199">
                  <c:v>45191.663194444445</c:v>
                </c:pt>
                <c:pt idx="55200">
                  <c:v>45191.666666666664</c:v>
                </c:pt>
                <c:pt idx="55201">
                  <c:v>45191.670138888891</c:v>
                </c:pt>
                <c:pt idx="55202">
                  <c:v>45191.673611111109</c:v>
                </c:pt>
                <c:pt idx="55203">
                  <c:v>45191.677083333336</c:v>
                </c:pt>
                <c:pt idx="55204">
                  <c:v>45191.680555555555</c:v>
                </c:pt>
                <c:pt idx="55205">
                  <c:v>45191.684027777781</c:v>
                </c:pt>
                <c:pt idx="55206">
                  <c:v>45191.6875</c:v>
                </c:pt>
                <c:pt idx="55207">
                  <c:v>45191.690972222219</c:v>
                </c:pt>
                <c:pt idx="55208">
                  <c:v>45191.694444444445</c:v>
                </c:pt>
                <c:pt idx="55209">
                  <c:v>45191.697916666664</c:v>
                </c:pt>
                <c:pt idx="55210">
                  <c:v>45191.701388888891</c:v>
                </c:pt>
                <c:pt idx="55211">
                  <c:v>45191.704861111109</c:v>
                </c:pt>
                <c:pt idx="55212">
                  <c:v>45191.708333333336</c:v>
                </c:pt>
                <c:pt idx="55213">
                  <c:v>45191.711805555555</c:v>
                </c:pt>
                <c:pt idx="55214">
                  <c:v>45191.715277777781</c:v>
                </c:pt>
                <c:pt idx="55215">
                  <c:v>45191.71875</c:v>
                </c:pt>
                <c:pt idx="55216">
                  <c:v>45191.722222222219</c:v>
                </c:pt>
                <c:pt idx="55217">
                  <c:v>45191.725694444445</c:v>
                </c:pt>
                <c:pt idx="55218">
                  <c:v>45191.729166666664</c:v>
                </c:pt>
                <c:pt idx="55219">
                  <c:v>45191.732638888891</c:v>
                </c:pt>
                <c:pt idx="55220">
                  <c:v>45191.736111111109</c:v>
                </c:pt>
                <c:pt idx="55221">
                  <c:v>45191.739583333336</c:v>
                </c:pt>
                <c:pt idx="55222">
                  <c:v>45191.743055555555</c:v>
                </c:pt>
                <c:pt idx="55223">
                  <c:v>45191.746527777781</c:v>
                </c:pt>
                <c:pt idx="55224">
                  <c:v>45191.75</c:v>
                </c:pt>
                <c:pt idx="55225">
                  <c:v>45191.753472222219</c:v>
                </c:pt>
                <c:pt idx="55226">
                  <c:v>45191.756944444445</c:v>
                </c:pt>
                <c:pt idx="55227">
                  <c:v>45191.760416666664</c:v>
                </c:pt>
                <c:pt idx="55228">
                  <c:v>45191.763888888891</c:v>
                </c:pt>
                <c:pt idx="55229">
                  <c:v>45191.767361111109</c:v>
                </c:pt>
                <c:pt idx="55230">
                  <c:v>45191.770833333336</c:v>
                </c:pt>
                <c:pt idx="55231">
                  <c:v>45191.774305555555</c:v>
                </c:pt>
                <c:pt idx="55232">
                  <c:v>45191.777777777781</c:v>
                </c:pt>
                <c:pt idx="55233">
                  <c:v>45191.78125</c:v>
                </c:pt>
                <c:pt idx="55234">
                  <c:v>45191.784722222219</c:v>
                </c:pt>
                <c:pt idx="55235">
                  <c:v>45191.788194444445</c:v>
                </c:pt>
                <c:pt idx="55236">
                  <c:v>45191.791666666664</c:v>
                </c:pt>
                <c:pt idx="55237">
                  <c:v>45191.795138888891</c:v>
                </c:pt>
                <c:pt idx="55238">
                  <c:v>45191.798611111109</c:v>
                </c:pt>
                <c:pt idx="55239">
                  <c:v>45191.802083333336</c:v>
                </c:pt>
                <c:pt idx="55240">
                  <c:v>45191.805555555555</c:v>
                </c:pt>
                <c:pt idx="55241">
                  <c:v>45191.809027777781</c:v>
                </c:pt>
                <c:pt idx="55242">
                  <c:v>45191.8125</c:v>
                </c:pt>
                <c:pt idx="55243">
                  <c:v>45191.815972222219</c:v>
                </c:pt>
                <c:pt idx="55244">
                  <c:v>45191.819444444445</c:v>
                </c:pt>
                <c:pt idx="55245">
                  <c:v>45191.822916666664</c:v>
                </c:pt>
                <c:pt idx="55246">
                  <c:v>45191.826388888891</c:v>
                </c:pt>
                <c:pt idx="55247">
                  <c:v>45191.829861111109</c:v>
                </c:pt>
                <c:pt idx="55248">
                  <c:v>45191.833333333336</c:v>
                </c:pt>
                <c:pt idx="55249">
                  <c:v>45191.836805555555</c:v>
                </c:pt>
                <c:pt idx="55250">
                  <c:v>45191.840277777781</c:v>
                </c:pt>
                <c:pt idx="55251">
                  <c:v>45191.84375</c:v>
                </c:pt>
                <c:pt idx="55252">
                  <c:v>45191.847222222219</c:v>
                </c:pt>
                <c:pt idx="55253">
                  <c:v>45191.850694444445</c:v>
                </c:pt>
                <c:pt idx="55254">
                  <c:v>45191.854166666664</c:v>
                </c:pt>
                <c:pt idx="55255">
                  <c:v>45191.857638888891</c:v>
                </c:pt>
                <c:pt idx="55256">
                  <c:v>45191.861111111109</c:v>
                </c:pt>
                <c:pt idx="55257">
                  <c:v>45191.864583333336</c:v>
                </c:pt>
                <c:pt idx="55258">
                  <c:v>45191.868055555555</c:v>
                </c:pt>
                <c:pt idx="55259">
                  <c:v>45191.871527777781</c:v>
                </c:pt>
                <c:pt idx="55260">
                  <c:v>45191.875</c:v>
                </c:pt>
                <c:pt idx="55261">
                  <c:v>45191.878472222219</c:v>
                </c:pt>
                <c:pt idx="55262">
                  <c:v>45191.881944444445</c:v>
                </c:pt>
                <c:pt idx="55263">
                  <c:v>45191.885416666664</c:v>
                </c:pt>
                <c:pt idx="55264">
                  <c:v>45191.888888888891</c:v>
                </c:pt>
                <c:pt idx="55265">
                  <c:v>45191.892361111109</c:v>
                </c:pt>
                <c:pt idx="55266">
                  <c:v>45191.895833333336</c:v>
                </c:pt>
                <c:pt idx="55267">
                  <c:v>45191.899305555555</c:v>
                </c:pt>
                <c:pt idx="55268">
                  <c:v>45191.902777777781</c:v>
                </c:pt>
                <c:pt idx="55269">
                  <c:v>45191.90625</c:v>
                </c:pt>
                <c:pt idx="55270">
                  <c:v>45191.909722222219</c:v>
                </c:pt>
                <c:pt idx="55271">
                  <c:v>45191.913194444445</c:v>
                </c:pt>
                <c:pt idx="55272">
                  <c:v>45191.916666666664</c:v>
                </c:pt>
                <c:pt idx="55273">
                  <c:v>45191.920138888891</c:v>
                </c:pt>
                <c:pt idx="55274">
                  <c:v>45191.923611111109</c:v>
                </c:pt>
                <c:pt idx="55275">
                  <c:v>45191.927083333336</c:v>
                </c:pt>
                <c:pt idx="55276">
                  <c:v>45191.930555555555</c:v>
                </c:pt>
                <c:pt idx="55277">
                  <c:v>45191.934027777781</c:v>
                </c:pt>
                <c:pt idx="55278">
                  <c:v>45191.9375</c:v>
                </c:pt>
                <c:pt idx="55279">
                  <c:v>45191.940972222219</c:v>
                </c:pt>
                <c:pt idx="55280">
                  <c:v>45191.944444444445</c:v>
                </c:pt>
                <c:pt idx="55281">
                  <c:v>45191.947916666664</c:v>
                </c:pt>
                <c:pt idx="55282">
                  <c:v>45191.951388888891</c:v>
                </c:pt>
                <c:pt idx="55283">
                  <c:v>45191.954861111109</c:v>
                </c:pt>
                <c:pt idx="55284">
                  <c:v>45191.958333333336</c:v>
                </c:pt>
                <c:pt idx="55285">
                  <c:v>45191.961805555555</c:v>
                </c:pt>
                <c:pt idx="55286">
                  <c:v>45191.965277777781</c:v>
                </c:pt>
                <c:pt idx="55287">
                  <c:v>45191.96875</c:v>
                </c:pt>
                <c:pt idx="55288">
                  <c:v>45191.972222222219</c:v>
                </c:pt>
                <c:pt idx="55289">
                  <c:v>45191.975694444445</c:v>
                </c:pt>
                <c:pt idx="55290">
                  <c:v>45191.979166666664</c:v>
                </c:pt>
                <c:pt idx="55291">
                  <c:v>45191.982638888891</c:v>
                </c:pt>
                <c:pt idx="55292">
                  <c:v>45191.986111111109</c:v>
                </c:pt>
                <c:pt idx="55293">
                  <c:v>45191.989583333336</c:v>
                </c:pt>
                <c:pt idx="55294">
                  <c:v>45191.993055555555</c:v>
                </c:pt>
                <c:pt idx="55295">
                  <c:v>45191.996527777781</c:v>
                </c:pt>
                <c:pt idx="55296">
                  <c:v>45192</c:v>
                </c:pt>
                <c:pt idx="55297">
                  <c:v>45192.003472222219</c:v>
                </c:pt>
                <c:pt idx="55298">
                  <c:v>45192.006944444445</c:v>
                </c:pt>
                <c:pt idx="55299">
                  <c:v>45192.010416666664</c:v>
                </c:pt>
                <c:pt idx="55300">
                  <c:v>45192.013888888891</c:v>
                </c:pt>
                <c:pt idx="55301">
                  <c:v>45192.017361111109</c:v>
                </c:pt>
                <c:pt idx="55302">
                  <c:v>45192.020833333336</c:v>
                </c:pt>
                <c:pt idx="55303">
                  <c:v>45192.024305555555</c:v>
                </c:pt>
                <c:pt idx="55304">
                  <c:v>45192.027777777781</c:v>
                </c:pt>
                <c:pt idx="55305">
                  <c:v>45192.03125</c:v>
                </c:pt>
                <c:pt idx="55306">
                  <c:v>45192.034722222219</c:v>
                </c:pt>
                <c:pt idx="55307">
                  <c:v>45192.038194444445</c:v>
                </c:pt>
                <c:pt idx="55308">
                  <c:v>45192.041666666664</c:v>
                </c:pt>
                <c:pt idx="55309">
                  <c:v>45192.045138888891</c:v>
                </c:pt>
                <c:pt idx="55310">
                  <c:v>45192.048611111109</c:v>
                </c:pt>
                <c:pt idx="55311">
                  <c:v>45192.052083333336</c:v>
                </c:pt>
                <c:pt idx="55312">
                  <c:v>45192.055555555555</c:v>
                </c:pt>
                <c:pt idx="55313">
                  <c:v>45192.059027777781</c:v>
                </c:pt>
                <c:pt idx="55314">
                  <c:v>45192.0625</c:v>
                </c:pt>
                <c:pt idx="55315">
                  <c:v>45192.065972222219</c:v>
                </c:pt>
                <c:pt idx="55316">
                  <c:v>45192.069444444445</c:v>
                </c:pt>
                <c:pt idx="55317">
                  <c:v>45192.072916666664</c:v>
                </c:pt>
                <c:pt idx="55318">
                  <c:v>45192.076388888891</c:v>
                </c:pt>
                <c:pt idx="55319">
                  <c:v>45192.079861111109</c:v>
                </c:pt>
                <c:pt idx="55320">
                  <c:v>45192.083333333336</c:v>
                </c:pt>
                <c:pt idx="55321">
                  <c:v>45192.086805555555</c:v>
                </c:pt>
                <c:pt idx="55322">
                  <c:v>45192.090277777781</c:v>
                </c:pt>
                <c:pt idx="55323">
                  <c:v>45192.09375</c:v>
                </c:pt>
                <c:pt idx="55324">
                  <c:v>45192.097222222219</c:v>
                </c:pt>
                <c:pt idx="55325">
                  <c:v>45192.100694444445</c:v>
                </c:pt>
                <c:pt idx="55326">
                  <c:v>45192.104166666664</c:v>
                </c:pt>
                <c:pt idx="55327">
                  <c:v>45192.107638888891</c:v>
                </c:pt>
                <c:pt idx="55328">
                  <c:v>45192.111111111109</c:v>
                </c:pt>
                <c:pt idx="55329">
                  <c:v>45192.114583333336</c:v>
                </c:pt>
                <c:pt idx="55330">
                  <c:v>45192.118055555555</c:v>
                </c:pt>
                <c:pt idx="55331">
                  <c:v>45192.121527777781</c:v>
                </c:pt>
                <c:pt idx="55332">
                  <c:v>45192.125</c:v>
                </c:pt>
                <c:pt idx="55333">
                  <c:v>45192.128472222219</c:v>
                </c:pt>
                <c:pt idx="55334">
                  <c:v>45192.131944444445</c:v>
                </c:pt>
                <c:pt idx="55335">
                  <c:v>45192.135416666664</c:v>
                </c:pt>
                <c:pt idx="55336">
                  <c:v>45192.138888888891</c:v>
                </c:pt>
                <c:pt idx="55337">
                  <c:v>45192.142361111109</c:v>
                </c:pt>
                <c:pt idx="55338">
                  <c:v>45192.145833333336</c:v>
                </c:pt>
                <c:pt idx="55339">
                  <c:v>45192.149305555555</c:v>
                </c:pt>
                <c:pt idx="55340">
                  <c:v>45192.152777777781</c:v>
                </c:pt>
                <c:pt idx="55341">
                  <c:v>45192.15625</c:v>
                </c:pt>
                <c:pt idx="55342">
                  <c:v>45192.159722222219</c:v>
                </c:pt>
                <c:pt idx="55343">
                  <c:v>45192.163194444445</c:v>
                </c:pt>
                <c:pt idx="55344">
                  <c:v>45192.166666666664</c:v>
                </c:pt>
                <c:pt idx="55345">
                  <c:v>45192.170138888891</c:v>
                </c:pt>
                <c:pt idx="55346">
                  <c:v>45192.173611111109</c:v>
                </c:pt>
                <c:pt idx="55347">
                  <c:v>45192.177083333336</c:v>
                </c:pt>
                <c:pt idx="55348">
                  <c:v>45192.180555555555</c:v>
                </c:pt>
                <c:pt idx="55349">
                  <c:v>45192.184027777781</c:v>
                </c:pt>
                <c:pt idx="55350">
                  <c:v>45192.1875</c:v>
                </c:pt>
                <c:pt idx="55351">
                  <c:v>45192.190972222219</c:v>
                </c:pt>
                <c:pt idx="55352">
                  <c:v>45192.194444444445</c:v>
                </c:pt>
                <c:pt idx="55353">
                  <c:v>45192.197916666664</c:v>
                </c:pt>
                <c:pt idx="55354">
                  <c:v>45192.201388888891</c:v>
                </c:pt>
                <c:pt idx="55355">
                  <c:v>45192.204861111109</c:v>
                </c:pt>
                <c:pt idx="55356">
                  <c:v>45192.208333333336</c:v>
                </c:pt>
                <c:pt idx="55357">
                  <c:v>45192.211805555555</c:v>
                </c:pt>
                <c:pt idx="55358">
                  <c:v>45192.215277777781</c:v>
                </c:pt>
                <c:pt idx="55359">
                  <c:v>45192.21875</c:v>
                </c:pt>
                <c:pt idx="55360">
                  <c:v>45192.222222222219</c:v>
                </c:pt>
                <c:pt idx="55361">
                  <c:v>45192.225694444445</c:v>
                </c:pt>
                <c:pt idx="55362">
                  <c:v>45192.229166666664</c:v>
                </c:pt>
                <c:pt idx="55363">
                  <c:v>45192.232638888891</c:v>
                </c:pt>
                <c:pt idx="55364">
                  <c:v>45192.236111111109</c:v>
                </c:pt>
                <c:pt idx="55365">
                  <c:v>45192.239583333336</c:v>
                </c:pt>
                <c:pt idx="55366">
                  <c:v>45192.243055555555</c:v>
                </c:pt>
                <c:pt idx="55367">
                  <c:v>45192.246527777781</c:v>
                </c:pt>
                <c:pt idx="55368">
                  <c:v>45192.25</c:v>
                </c:pt>
                <c:pt idx="55369">
                  <c:v>45192.253472222219</c:v>
                </c:pt>
                <c:pt idx="55370">
                  <c:v>45192.256944444445</c:v>
                </c:pt>
                <c:pt idx="55371">
                  <c:v>45192.260416666664</c:v>
                </c:pt>
                <c:pt idx="55372">
                  <c:v>45192.263888888891</c:v>
                </c:pt>
                <c:pt idx="55373">
                  <c:v>45192.267361111109</c:v>
                </c:pt>
                <c:pt idx="55374">
                  <c:v>45192.270833333336</c:v>
                </c:pt>
                <c:pt idx="55375">
                  <c:v>45192.274305555555</c:v>
                </c:pt>
                <c:pt idx="55376">
                  <c:v>45192.277777777781</c:v>
                </c:pt>
                <c:pt idx="55377">
                  <c:v>45192.28125</c:v>
                </c:pt>
                <c:pt idx="55378">
                  <c:v>45192.284722222219</c:v>
                </c:pt>
                <c:pt idx="55379">
                  <c:v>45192.288194444445</c:v>
                </c:pt>
                <c:pt idx="55380">
                  <c:v>45192.291666666664</c:v>
                </c:pt>
                <c:pt idx="55381">
                  <c:v>45192.295138888891</c:v>
                </c:pt>
                <c:pt idx="55382">
                  <c:v>45192.298611111109</c:v>
                </c:pt>
                <c:pt idx="55383">
                  <c:v>45192.302083333336</c:v>
                </c:pt>
                <c:pt idx="55384">
                  <c:v>45192.305555555555</c:v>
                </c:pt>
                <c:pt idx="55385">
                  <c:v>45192.309027777781</c:v>
                </c:pt>
                <c:pt idx="55386">
                  <c:v>45192.3125</c:v>
                </c:pt>
                <c:pt idx="55387">
                  <c:v>45192.315972222219</c:v>
                </c:pt>
                <c:pt idx="55388">
                  <c:v>45192.319444444445</c:v>
                </c:pt>
                <c:pt idx="55389">
                  <c:v>45192.322916666664</c:v>
                </c:pt>
                <c:pt idx="55390">
                  <c:v>45192.326388888891</c:v>
                </c:pt>
                <c:pt idx="55391">
                  <c:v>45192.329861111109</c:v>
                </c:pt>
                <c:pt idx="55392">
                  <c:v>45192.333333333336</c:v>
                </c:pt>
                <c:pt idx="55393">
                  <c:v>45192.336805555555</c:v>
                </c:pt>
                <c:pt idx="55394">
                  <c:v>45192.340277777781</c:v>
                </c:pt>
                <c:pt idx="55395">
                  <c:v>45192.34375</c:v>
                </c:pt>
                <c:pt idx="55396">
                  <c:v>45192.347222222219</c:v>
                </c:pt>
                <c:pt idx="55397">
                  <c:v>45192.350694444445</c:v>
                </c:pt>
                <c:pt idx="55398">
                  <c:v>45192.354166666664</c:v>
                </c:pt>
                <c:pt idx="55399">
                  <c:v>45192.357638888891</c:v>
                </c:pt>
                <c:pt idx="55400">
                  <c:v>45192.361111111109</c:v>
                </c:pt>
                <c:pt idx="55401">
                  <c:v>45192.364583333336</c:v>
                </c:pt>
                <c:pt idx="55402">
                  <c:v>45192.368055555555</c:v>
                </c:pt>
                <c:pt idx="55403">
                  <c:v>45192.371527777781</c:v>
                </c:pt>
                <c:pt idx="55404">
                  <c:v>45192.375</c:v>
                </c:pt>
                <c:pt idx="55405">
                  <c:v>45192.378472222219</c:v>
                </c:pt>
                <c:pt idx="55406">
                  <c:v>45192.381944444445</c:v>
                </c:pt>
                <c:pt idx="55407">
                  <c:v>45192.385416666664</c:v>
                </c:pt>
                <c:pt idx="55408">
                  <c:v>45192.388888888891</c:v>
                </c:pt>
                <c:pt idx="55409">
                  <c:v>45192.392361111109</c:v>
                </c:pt>
                <c:pt idx="55410">
                  <c:v>45192.395833333336</c:v>
                </c:pt>
                <c:pt idx="55411">
                  <c:v>45192.399305555555</c:v>
                </c:pt>
                <c:pt idx="55412">
                  <c:v>45192.402777777781</c:v>
                </c:pt>
                <c:pt idx="55413">
                  <c:v>45192.40625</c:v>
                </c:pt>
                <c:pt idx="55414">
                  <c:v>45192.409722222219</c:v>
                </c:pt>
                <c:pt idx="55415">
                  <c:v>45192.413194444445</c:v>
                </c:pt>
                <c:pt idx="55416">
                  <c:v>45192.416666666664</c:v>
                </c:pt>
                <c:pt idx="55417">
                  <c:v>45192.420138888891</c:v>
                </c:pt>
                <c:pt idx="55418">
                  <c:v>45192.423611111109</c:v>
                </c:pt>
                <c:pt idx="55419">
                  <c:v>45192.427083333336</c:v>
                </c:pt>
                <c:pt idx="55420">
                  <c:v>45192.430555555555</c:v>
                </c:pt>
                <c:pt idx="55421">
                  <c:v>45192.434027777781</c:v>
                </c:pt>
                <c:pt idx="55422">
                  <c:v>45192.4375</c:v>
                </c:pt>
                <c:pt idx="55423">
                  <c:v>45192.440972222219</c:v>
                </c:pt>
                <c:pt idx="55424">
                  <c:v>45192.444444444445</c:v>
                </c:pt>
                <c:pt idx="55425">
                  <c:v>45192.447916666664</c:v>
                </c:pt>
                <c:pt idx="55426">
                  <c:v>45192.451388888891</c:v>
                </c:pt>
                <c:pt idx="55427">
                  <c:v>45192.454861111109</c:v>
                </c:pt>
                <c:pt idx="55428">
                  <c:v>45192.458333333336</c:v>
                </c:pt>
                <c:pt idx="55429">
                  <c:v>45192.461805555555</c:v>
                </c:pt>
                <c:pt idx="55430">
                  <c:v>45192.465277777781</c:v>
                </c:pt>
                <c:pt idx="55431">
                  <c:v>45192.46875</c:v>
                </c:pt>
                <c:pt idx="55432">
                  <c:v>45192.472222222219</c:v>
                </c:pt>
                <c:pt idx="55433">
                  <c:v>45192.475694444445</c:v>
                </c:pt>
                <c:pt idx="55434">
                  <c:v>45192.479166666664</c:v>
                </c:pt>
                <c:pt idx="55435">
                  <c:v>45192.482638888891</c:v>
                </c:pt>
                <c:pt idx="55436">
                  <c:v>45192.486111111109</c:v>
                </c:pt>
                <c:pt idx="55437">
                  <c:v>45192.489583333336</c:v>
                </c:pt>
                <c:pt idx="55438">
                  <c:v>45192.493055555555</c:v>
                </c:pt>
                <c:pt idx="55439">
                  <c:v>45192.496527777781</c:v>
                </c:pt>
                <c:pt idx="55440">
                  <c:v>45192.5</c:v>
                </c:pt>
                <c:pt idx="55441">
                  <c:v>45192.503472222219</c:v>
                </c:pt>
                <c:pt idx="55442">
                  <c:v>45192.506944444445</c:v>
                </c:pt>
                <c:pt idx="55443">
                  <c:v>45192.510416666664</c:v>
                </c:pt>
                <c:pt idx="55444">
                  <c:v>45192.513888888891</c:v>
                </c:pt>
                <c:pt idx="55445">
                  <c:v>45192.517361111109</c:v>
                </c:pt>
                <c:pt idx="55446">
                  <c:v>45192.520833333336</c:v>
                </c:pt>
                <c:pt idx="55447">
                  <c:v>45192.524305555555</c:v>
                </c:pt>
                <c:pt idx="55448">
                  <c:v>45192.527777777781</c:v>
                </c:pt>
                <c:pt idx="55449">
                  <c:v>45192.53125</c:v>
                </c:pt>
                <c:pt idx="55450">
                  <c:v>45192.534722222219</c:v>
                </c:pt>
                <c:pt idx="55451">
                  <c:v>45192.538194444445</c:v>
                </c:pt>
                <c:pt idx="55452">
                  <c:v>45192.541666666664</c:v>
                </c:pt>
                <c:pt idx="55453">
                  <c:v>45192.545138888891</c:v>
                </c:pt>
                <c:pt idx="55454">
                  <c:v>45192.548611111109</c:v>
                </c:pt>
                <c:pt idx="55455">
                  <c:v>45192.552083333336</c:v>
                </c:pt>
                <c:pt idx="55456">
                  <c:v>45192.555555555555</c:v>
                </c:pt>
                <c:pt idx="55457">
                  <c:v>45192.559027777781</c:v>
                </c:pt>
                <c:pt idx="55458">
                  <c:v>45192.5625</c:v>
                </c:pt>
                <c:pt idx="55459">
                  <c:v>45192.565972222219</c:v>
                </c:pt>
                <c:pt idx="55460">
                  <c:v>45192.569444444445</c:v>
                </c:pt>
                <c:pt idx="55461">
                  <c:v>45192.572916666664</c:v>
                </c:pt>
                <c:pt idx="55462">
                  <c:v>45192.576388888891</c:v>
                </c:pt>
                <c:pt idx="55463">
                  <c:v>45192.579861111109</c:v>
                </c:pt>
                <c:pt idx="55464">
                  <c:v>45192.583333333336</c:v>
                </c:pt>
                <c:pt idx="55465">
                  <c:v>45192.586805555555</c:v>
                </c:pt>
                <c:pt idx="55466">
                  <c:v>45192.590277777781</c:v>
                </c:pt>
                <c:pt idx="55467">
                  <c:v>45192.59375</c:v>
                </c:pt>
                <c:pt idx="55468">
                  <c:v>45192.597222222219</c:v>
                </c:pt>
                <c:pt idx="55469">
                  <c:v>45192.600694444445</c:v>
                </c:pt>
                <c:pt idx="55470">
                  <c:v>45192.604166666664</c:v>
                </c:pt>
                <c:pt idx="55471">
                  <c:v>45192.607638888891</c:v>
                </c:pt>
                <c:pt idx="55472">
                  <c:v>45192.611111111109</c:v>
                </c:pt>
                <c:pt idx="55473">
                  <c:v>45192.614583333336</c:v>
                </c:pt>
                <c:pt idx="55474">
                  <c:v>45192.618055555555</c:v>
                </c:pt>
                <c:pt idx="55475">
                  <c:v>45192.621527777781</c:v>
                </c:pt>
                <c:pt idx="55476">
                  <c:v>45192.625</c:v>
                </c:pt>
                <c:pt idx="55477">
                  <c:v>45192.628472222219</c:v>
                </c:pt>
                <c:pt idx="55478">
                  <c:v>45192.631944444445</c:v>
                </c:pt>
                <c:pt idx="55479">
                  <c:v>45192.635416666664</c:v>
                </c:pt>
                <c:pt idx="55480">
                  <c:v>45192.638888888891</c:v>
                </c:pt>
                <c:pt idx="55481">
                  <c:v>45192.642361111109</c:v>
                </c:pt>
                <c:pt idx="55482">
                  <c:v>45192.645833333336</c:v>
                </c:pt>
                <c:pt idx="55483">
                  <c:v>45192.649305555555</c:v>
                </c:pt>
                <c:pt idx="55484">
                  <c:v>45192.652777777781</c:v>
                </c:pt>
                <c:pt idx="55485">
                  <c:v>45192.65625</c:v>
                </c:pt>
                <c:pt idx="55486">
                  <c:v>45192.659722222219</c:v>
                </c:pt>
                <c:pt idx="55487">
                  <c:v>45192.663194444445</c:v>
                </c:pt>
                <c:pt idx="55488">
                  <c:v>45192.666666666664</c:v>
                </c:pt>
                <c:pt idx="55489">
                  <c:v>45192.670138888891</c:v>
                </c:pt>
                <c:pt idx="55490">
                  <c:v>45192.673611111109</c:v>
                </c:pt>
                <c:pt idx="55491">
                  <c:v>45192.677083333336</c:v>
                </c:pt>
                <c:pt idx="55492">
                  <c:v>45192.680555555555</c:v>
                </c:pt>
                <c:pt idx="55493">
                  <c:v>45192.684027777781</c:v>
                </c:pt>
                <c:pt idx="55494">
                  <c:v>45192.6875</c:v>
                </c:pt>
                <c:pt idx="55495">
                  <c:v>45192.690972222219</c:v>
                </c:pt>
                <c:pt idx="55496">
                  <c:v>45192.694444444445</c:v>
                </c:pt>
                <c:pt idx="55497">
                  <c:v>45192.697916666664</c:v>
                </c:pt>
                <c:pt idx="55498">
                  <c:v>45192.701388888891</c:v>
                </c:pt>
                <c:pt idx="55499">
                  <c:v>45192.704861111109</c:v>
                </c:pt>
                <c:pt idx="55500">
                  <c:v>45192.708333333336</c:v>
                </c:pt>
                <c:pt idx="55501">
                  <c:v>45192.711805555555</c:v>
                </c:pt>
                <c:pt idx="55502">
                  <c:v>45192.715277777781</c:v>
                </c:pt>
                <c:pt idx="55503">
                  <c:v>45192.71875</c:v>
                </c:pt>
                <c:pt idx="55504">
                  <c:v>45192.722222222219</c:v>
                </c:pt>
                <c:pt idx="55505">
                  <c:v>45192.725694444445</c:v>
                </c:pt>
                <c:pt idx="55506">
                  <c:v>45192.729166666664</c:v>
                </c:pt>
                <c:pt idx="55507">
                  <c:v>45192.732638888891</c:v>
                </c:pt>
                <c:pt idx="55508">
                  <c:v>45192.736111111109</c:v>
                </c:pt>
                <c:pt idx="55509">
                  <c:v>45192.739583333336</c:v>
                </c:pt>
                <c:pt idx="55510">
                  <c:v>45192.743055555555</c:v>
                </c:pt>
                <c:pt idx="55511">
                  <c:v>45192.746527777781</c:v>
                </c:pt>
                <c:pt idx="55512">
                  <c:v>45192.75</c:v>
                </c:pt>
                <c:pt idx="55513">
                  <c:v>45192.753472222219</c:v>
                </c:pt>
                <c:pt idx="55514">
                  <c:v>45192.756944444445</c:v>
                </c:pt>
                <c:pt idx="55515">
                  <c:v>45192.760416666664</c:v>
                </c:pt>
                <c:pt idx="55516">
                  <c:v>45192.763888888891</c:v>
                </c:pt>
                <c:pt idx="55517">
                  <c:v>45192.767361111109</c:v>
                </c:pt>
                <c:pt idx="55518">
                  <c:v>45192.770833333336</c:v>
                </c:pt>
                <c:pt idx="55519">
                  <c:v>45192.774305555555</c:v>
                </c:pt>
                <c:pt idx="55520">
                  <c:v>45192.777777777781</c:v>
                </c:pt>
                <c:pt idx="55521">
                  <c:v>45192.78125</c:v>
                </c:pt>
                <c:pt idx="55522">
                  <c:v>45192.784722222219</c:v>
                </c:pt>
                <c:pt idx="55523">
                  <c:v>45192.788194444445</c:v>
                </c:pt>
                <c:pt idx="55524">
                  <c:v>45192.791666666664</c:v>
                </c:pt>
                <c:pt idx="55525">
                  <c:v>45192.795138888891</c:v>
                </c:pt>
                <c:pt idx="55526">
                  <c:v>45192.798611111109</c:v>
                </c:pt>
                <c:pt idx="55527">
                  <c:v>45192.802083333336</c:v>
                </c:pt>
                <c:pt idx="55528">
                  <c:v>45192.805555555555</c:v>
                </c:pt>
                <c:pt idx="55529">
                  <c:v>45192.809027777781</c:v>
                </c:pt>
                <c:pt idx="55530">
                  <c:v>45192.8125</c:v>
                </c:pt>
                <c:pt idx="55531">
                  <c:v>45192.815972222219</c:v>
                </c:pt>
                <c:pt idx="55532">
                  <c:v>45192.819444444445</c:v>
                </c:pt>
                <c:pt idx="55533">
                  <c:v>45192.822916666664</c:v>
                </c:pt>
                <c:pt idx="55534">
                  <c:v>45192.826388888891</c:v>
                </c:pt>
                <c:pt idx="55535">
                  <c:v>45192.829861111109</c:v>
                </c:pt>
                <c:pt idx="55536">
                  <c:v>45192.833333333336</c:v>
                </c:pt>
                <c:pt idx="55537">
                  <c:v>45192.836805555555</c:v>
                </c:pt>
                <c:pt idx="55538">
                  <c:v>45192.840277777781</c:v>
                </c:pt>
                <c:pt idx="55539">
                  <c:v>45192.84375</c:v>
                </c:pt>
                <c:pt idx="55540">
                  <c:v>45192.847222222219</c:v>
                </c:pt>
                <c:pt idx="55541">
                  <c:v>45192.850694444445</c:v>
                </c:pt>
                <c:pt idx="55542">
                  <c:v>45192.854166666664</c:v>
                </c:pt>
                <c:pt idx="55543">
                  <c:v>45192.857638888891</c:v>
                </c:pt>
                <c:pt idx="55544">
                  <c:v>45192.861111111109</c:v>
                </c:pt>
                <c:pt idx="55545">
                  <c:v>45192.864583333336</c:v>
                </c:pt>
                <c:pt idx="55546">
                  <c:v>45192.868055555555</c:v>
                </c:pt>
                <c:pt idx="55547">
                  <c:v>45192.871527777781</c:v>
                </c:pt>
                <c:pt idx="55548">
                  <c:v>45192.875</c:v>
                </c:pt>
                <c:pt idx="55549">
                  <c:v>45192.878472222219</c:v>
                </c:pt>
                <c:pt idx="55550">
                  <c:v>45192.881944444445</c:v>
                </c:pt>
                <c:pt idx="55551">
                  <c:v>45192.885416666664</c:v>
                </c:pt>
                <c:pt idx="55552">
                  <c:v>45192.888888888891</c:v>
                </c:pt>
                <c:pt idx="55553">
                  <c:v>45192.892361111109</c:v>
                </c:pt>
                <c:pt idx="55554">
                  <c:v>45192.895833333336</c:v>
                </c:pt>
                <c:pt idx="55555">
                  <c:v>45192.899305555555</c:v>
                </c:pt>
                <c:pt idx="55556">
                  <c:v>45192.902777777781</c:v>
                </c:pt>
                <c:pt idx="55557">
                  <c:v>45192.90625</c:v>
                </c:pt>
                <c:pt idx="55558">
                  <c:v>45192.909722222219</c:v>
                </c:pt>
                <c:pt idx="55559">
                  <c:v>45192.913194444445</c:v>
                </c:pt>
                <c:pt idx="55560">
                  <c:v>45192.916666666664</c:v>
                </c:pt>
                <c:pt idx="55561">
                  <c:v>45192.920138888891</c:v>
                </c:pt>
                <c:pt idx="55562">
                  <c:v>45192.923611111109</c:v>
                </c:pt>
                <c:pt idx="55563">
                  <c:v>45192.927083333336</c:v>
                </c:pt>
                <c:pt idx="55564">
                  <c:v>45192.930555555555</c:v>
                </c:pt>
                <c:pt idx="55565">
                  <c:v>45192.934027777781</c:v>
                </c:pt>
                <c:pt idx="55566">
                  <c:v>45192.9375</c:v>
                </c:pt>
                <c:pt idx="55567">
                  <c:v>45192.940972222219</c:v>
                </c:pt>
                <c:pt idx="55568">
                  <c:v>45192.944444444445</c:v>
                </c:pt>
                <c:pt idx="55569">
                  <c:v>45192.947916666664</c:v>
                </c:pt>
                <c:pt idx="55570">
                  <c:v>45192.951388888891</c:v>
                </c:pt>
                <c:pt idx="55571">
                  <c:v>45192.954861111109</c:v>
                </c:pt>
                <c:pt idx="55572">
                  <c:v>45192.958333333336</c:v>
                </c:pt>
                <c:pt idx="55573">
                  <c:v>45192.961805555555</c:v>
                </c:pt>
                <c:pt idx="55574">
                  <c:v>45192.965277777781</c:v>
                </c:pt>
                <c:pt idx="55575">
                  <c:v>45192.96875</c:v>
                </c:pt>
                <c:pt idx="55576">
                  <c:v>45192.972222222219</c:v>
                </c:pt>
                <c:pt idx="55577">
                  <c:v>45192.975694444445</c:v>
                </c:pt>
                <c:pt idx="55578">
                  <c:v>45192.979166666664</c:v>
                </c:pt>
                <c:pt idx="55579">
                  <c:v>45192.982638888891</c:v>
                </c:pt>
                <c:pt idx="55580">
                  <c:v>45192.986111111109</c:v>
                </c:pt>
                <c:pt idx="55581">
                  <c:v>45192.989583333336</c:v>
                </c:pt>
                <c:pt idx="55582">
                  <c:v>45192.993055555555</c:v>
                </c:pt>
                <c:pt idx="55583">
                  <c:v>45192.996527777781</c:v>
                </c:pt>
                <c:pt idx="55584">
                  <c:v>45193</c:v>
                </c:pt>
                <c:pt idx="55585">
                  <c:v>45193.003472222219</c:v>
                </c:pt>
                <c:pt idx="55586">
                  <c:v>45193.006944444445</c:v>
                </c:pt>
                <c:pt idx="55587">
                  <c:v>45193.010416666664</c:v>
                </c:pt>
                <c:pt idx="55588">
                  <c:v>45193.013888888891</c:v>
                </c:pt>
                <c:pt idx="55589">
                  <c:v>45193.017361111109</c:v>
                </c:pt>
                <c:pt idx="55590">
                  <c:v>45193.020833333336</c:v>
                </c:pt>
                <c:pt idx="55591">
                  <c:v>45193.024305555555</c:v>
                </c:pt>
                <c:pt idx="55592">
                  <c:v>45193.027777777781</c:v>
                </c:pt>
                <c:pt idx="55593">
                  <c:v>45193.03125</c:v>
                </c:pt>
                <c:pt idx="55594">
                  <c:v>45193.034722222219</c:v>
                </c:pt>
                <c:pt idx="55595">
                  <c:v>45193.038194444445</c:v>
                </c:pt>
                <c:pt idx="55596">
                  <c:v>45193.041666666664</c:v>
                </c:pt>
                <c:pt idx="55597">
                  <c:v>45193.045138888891</c:v>
                </c:pt>
                <c:pt idx="55598">
                  <c:v>45193.048611111109</c:v>
                </c:pt>
                <c:pt idx="55599">
                  <c:v>45193.052083333336</c:v>
                </c:pt>
                <c:pt idx="55600">
                  <c:v>45193.055555555555</c:v>
                </c:pt>
                <c:pt idx="55601">
                  <c:v>45193.059027777781</c:v>
                </c:pt>
                <c:pt idx="55602">
                  <c:v>45193.0625</c:v>
                </c:pt>
                <c:pt idx="55603">
                  <c:v>45193.065972222219</c:v>
                </c:pt>
                <c:pt idx="55604">
                  <c:v>45193.069444444445</c:v>
                </c:pt>
                <c:pt idx="55605">
                  <c:v>45193.072916666664</c:v>
                </c:pt>
                <c:pt idx="55606">
                  <c:v>45193.076388888891</c:v>
                </c:pt>
                <c:pt idx="55607">
                  <c:v>45193.079861111109</c:v>
                </c:pt>
                <c:pt idx="55608">
                  <c:v>45193.083333333336</c:v>
                </c:pt>
                <c:pt idx="55609">
                  <c:v>45193.086805555555</c:v>
                </c:pt>
                <c:pt idx="55610">
                  <c:v>45193.090277777781</c:v>
                </c:pt>
                <c:pt idx="55611">
                  <c:v>45193.09375</c:v>
                </c:pt>
                <c:pt idx="55612">
                  <c:v>45193.097222222219</c:v>
                </c:pt>
                <c:pt idx="55613">
                  <c:v>45193.100694444445</c:v>
                </c:pt>
                <c:pt idx="55614">
                  <c:v>45193.104166666664</c:v>
                </c:pt>
                <c:pt idx="55615">
                  <c:v>45193.107638888891</c:v>
                </c:pt>
                <c:pt idx="55616">
                  <c:v>45193.111111111109</c:v>
                </c:pt>
                <c:pt idx="55617">
                  <c:v>45193.114583333336</c:v>
                </c:pt>
                <c:pt idx="55618">
                  <c:v>45193.118055555555</c:v>
                </c:pt>
                <c:pt idx="55619">
                  <c:v>45193.121527777781</c:v>
                </c:pt>
                <c:pt idx="55620">
                  <c:v>45193.125</c:v>
                </c:pt>
                <c:pt idx="55621">
                  <c:v>45193.128472222219</c:v>
                </c:pt>
                <c:pt idx="55622">
                  <c:v>45193.131944444445</c:v>
                </c:pt>
                <c:pt idx="55623">
                  <c:v>45193.135416666664</c:v>
                </c:pt>
                <c:pt idx="55624">
                  <c:v>45193.138888888891</c:v>
                </c:pt>
                <c:pt idx="55625">
                  <c:v>45193.142361111109</c:v>
                </c:pt>
                <c:pt idx="55626">
                  <c:v>45193.145833333336</c:v>
                </c:pt>
                <c:pt idx="55627">
                  <c:v>45193.149305555555</c:v>
                </c:pt>
                <c:pt idx="55628">
                  <c:v>45193.152777777781</c:v>
                </c:pt>
                <c:pt idx="55629">
                  <c:v>45193.15625</c:v>
                </c:pt>
                <c:pt idx="55630">
                  <c:v>45193.159722222219</c:v>
                </c:pt>
                <c:pt idx="55631">
                  <c:v>45193.163194444445</c:v>
                </c:pt>
                <c:pt idx="55632">
                  <c:v>45193.166666666664</c:v>
                </c:pt>
                <c:pt idx="55633">
                  <c:v>45193.170138888891</c:v>
                </c:pt>
                <c:pt idx="55634">
                  <c:v>45193.173611111109</c:v>
                </c:pt>
                <c:pt idx="55635">
                  <c:v>45193.177083333336</c:v>
                </c:pt>
                <c:pt idx="55636">
                  <c:v>45193.180555555555</c:v>
                </c:pt>
                <c:pt idx="55637">
                  <c:v>45193.184027777781</c:v>
                </c:pt>
                <c:pt idx="55638">
                  <c:v>45193.1875</c:v>
                </c:pt>
                <c:pt idx="55639">
                  <c:v>45193.190972222219</c:v>
                </c:pt>
                <c:pt idx="55640">
                  <c:v>45193.194444444445</c:v>
                </c:pt>
                <c:pt idx="55641">
                  <c:v>45193.197916666664</c:v>
                </c:pt>
                <c:pt idx="55642">
                  <c:v>45193.201388888891</c:v>
                </c:pt>
                <c:pt idx="55643">
                  <c:v>45193.204861111109</c:v>
                </c:pt>
                <c:pt idx="55644">
                  <c:v>45193.208333333336</c:v>
                </c:pt>
                <c:pt idx="55645">
                  <c:v>45193.211805555555</c:v>
                </c:pt>
                <c:pt idx="55646">
                  <c:v>45193.215277777781</c:v>
                </c:pt>
                <c:pt idx="55647">
                  <c:v>45193.21875</c:v>
                </c:pt>
                <c:pt idx="55648">
                  <c:v>45193.222222222219</c:v>
                </c:pt>
                <c:pt idx="55649">
                  <c:v>45193.225694444445</c:v>
                </c:pt>
                <c:pt idx="55650">
                  <c:v>45193.229166666664</c:v>
                </c:pt>
                <c:pt idx="55651">
                  <c:v>45193.232638888891</c:v>
                </c:pt>
                <c:pt idx="55652">
                  <c:v>45193.236111111109</c:v>
                </c:pt>
                <c:pt idx="55653">
                  <c:v>45193.239583333336</c:v>
                </c:pt>
                <c:pt idx="55654">
                  <c:v>45193.243055555555</c:v>
                </c:pt>
                <c:pt idx="55655">
                  <c:v>45193.246527777781</c:v>
                </c:pt>
                <c:pt idx="55656">
                  <c:v>45193.25</c:v>
                </c:pt>
                <c:pt idx="55657">
                  <c:v>45193.253472222219</c:v>
                </c:pt>
                <c:pt idx="55658">
                  <c:v>45193.256944444445</c:v>
                </c:pt>
                <c:pt idx="55659">
                  <c:v>45193.260416666664</c:v>
                </c:pt>
                <c:pt idx="55660">
                  <c:v>45193.263888888891</c:v>
                </c:pt>
                <c:pt idx="55661">
                  <c:v>45193.267361111109</c:v>
                </c:pt>
                <c:pt idx="55662">
                  <c:v>45193.270833333336</c:v>
                </c:pt>
                <c:pt idx="55663">
                  <c:v>45193.274305555555</c:v>
                </c:pt>
                <c:pt idx="55664">
                  <c:v>45193.277777777781</c:v>
                </c:pt>
                <c:pt idx="55665">
                  <c:v>45193.28125</c:v>
                </c:pt>
                <c:pt idx="55666">
                  <c:v>45193.284722222219</c:v>
                </c:pt>
                <c:pt idx="55667">
                  <c:v>45193.288194444445</c:v>
                </c:pt>
                <c:pt idx="55668">
                  <c:v>45193.291666666664</c:v>
                </c:pt>
                <c:pt idx="55669">
                  <c:v>45193.295138888891</c:v>
                </c:pt>
                <c:pt idx="55670">
                  <c:v>45193.298611111109</c:v>
                </c:pt>
                <c:pt idx="55671">
                  <c:v>45193.302083333336</c:v>
                </c:pt>
                <c:pt idx="55672">
                  <c:v>45193.305555555555</c:v>
                </c:pt>
                <c:pt idx="55673">
                  <c:v>45193.309027777781</c:v>
                </c:pt>
                <c:pt idx="55674">
                  <c:v>45193.3125</c:v>
                </c:pt>
                <c:pt idx="55675">
                  <c:v>45193.315972222219</c:v>
                </c:pt>
                <c:pt idx="55676">
                  <c:v>45193.319444444445</c:v>
                </c:pt>
                <c:pt idx="55677">
                  <c:v>45193.322916666664</c:v>
                </c:pt>
                <c:pt idx="55678">
                  <c:v>45193.326388888891</c:v>
                </c:pt>
                <c:pt idx="55679">
                  <c:v>45193.329861111109</c:v>
                </c:pt>
                <c:pt idx="55680">
                  <c:v>45193.333333333336</c:v>
                </c:pt>
                <c:pt idx="55681">
                  <c:v>45193.336805555555</c:v>
                </c:pt>
                <c:pt idx="55682">
                  <c:v>45193.340277777781</c:v>
                </c:pt>
                <c:pt idx="55683">
                  <c:v>45193.34375</c:v>
                </c:pt>
                <c:pt idx="55684">
                  <c:v>45193.347222222219</c:v>
                </c:pt>
                <c:pt idx="55685">
                  <c:v>45193.350694444445</c:v>
                </c:pt>
                <c:pt idx="55686">
                  <c:v>45193.354166666664</c:v>
                </c:pt>
                <c:pt idx="55687">
                  <c:v>45193.357638888891</c:v>
                </c:pt>
                <c:pt idx="55688">
                  <c:v>45193.361111111109</c:v>
                </c:pt>
                <c:pt idx="55689">
                  <c:v>45193.364583333336</c:v>
                </c:pt>
                <c:pt idx="55690">
                  <c:v>45193.368055555555</c:v>
                </c:pt>
                <c:pt idx="55691">
                  <c:v>45193.371527777781</c:v>
                </c:pt>
                <c:pt idx="55692">
                  <c:v>45193.375</c:v>
                </c:pt>
                <c:pt idx="55693">
                  <c:v>45193.378472222219</c:v>
                </c:pt>
                <c:pt idx="55694">
                  <c:v>45193.381944444445</c:v>
                </c:pt>
                <c:pt idx="55695">
                  <c:v>45193.385416666664</c:v>
                </c:pt>
                <c:pt idx="55696">
                  <c:v>45193.388888888891</c:v>
                </c:pt>
                <c:pt idx="55697">
                  <c:v>45193.392361111109</c:v>
                </c:pt>
                <c:pt idx="55698">
                  <c:v>45193.395833333336</c:v>
                </c:pt>
                <c:pt idx="55699">
                  <c:v>45193.399305555555</c:v>
                </c:pt>
                <c:pt idx="55700">
                  <c:v>45193.402777777781</c:v>
                </c:pt>
                <c:pt idx="55701">
                  <c:v>45193.40625</c:v>
                </c:pt>
                <c:pt idx="55702">
                  <c:v>45193.409722222219</c:v>
                </c:pt>
                <c:pt idx="55703">
                  <c:v>45193.413194444445</c:v>
                </c:pt>
                <c:pt idx="55704">
                  <c:v>45193.416666666664</c:v>
                </c:pt>
                <c:pt idx="55705">
                  <c:v>45193.420138888891</c:v>
                </c:pt>
                <c:pt idx="55706">
                  <c:v>45193.423611111109</c:v>
                </c:pt>
                <c:pt idx="55707">
                  <c:v>45193.427083333336</c:v>
                </c:pt>
                <c:pt idx="55708">
                  <c:v>45193.430555555555</c:v>
                </c:pt>
                <c:pt idx="55709">
                  <c:v>45193.434027777781</c:v>
                </c:pt>
                <c:pt idx="55710">
                  <c:v>45193.4375</c:v>
                </c:pt>
                <c:pt idx="55711">
                  <c:v>45193.440972222219</c:v>
                </c:pt>
                <c:pt idx="55712">
                  <c:v>45193.444444444445</c:v>
                </c:pt>
                <c:pt idx="55713">
                  <c:v>45193.447916666664</c:v>
                </c:pt>
                <c:pt idx="55714">
                  <c:v>45193.451388888891</c:v>
                </c:pt>
                <c:pt idx="55715">
                  <c:v>45193.454861111109</c:v>
                </c:pt>
                <c:pt idx="55716">
                  <c:v>45193.458333333336</c:v>
                </c:pt>
                <c:pt idx="55717">
                  <c:v>45193.461805555555</c:v>
                </c:pt>
                <c:pt idx="55718">
                  <c:v>45193.465277777781</c:v>
                </c:pt>
                <c:pt idx="55719">
                  <c:v>45193.46875</c:v>
                </c:pt>
                <c:pt idx="55720">
                  <c:v>45193.472222222219</c:v>
                </c:pt>
                <c:pt idx="55721">
                  <c:v>45193.475694444445</c:v>
                </c:pt>
                <c:pt idx="55722">
                  <c:v>45193.479166666664</c:v>
                </c:pt>
                <c:pt idx="55723">
                  <c:v>45193.482638888891</c:v>
                </c:pt>
                <c:pt idx="55724">
                  <c:v>45193.486111111109</c:v>
                </c:pt>
                <c:pt idx="55725">
                  <c:v>45193.489583333336</c:v>
                </c:pt>
                <c:pt idx="55726">
                  <c:v>45193.493055555555</c:v>
                </c:pt>
                <c:pt idx="55727">
                  <c:v>45193.496527777781</c:v>
                </c:pt>
                <c:pt idx="55728">
                  <c:v>45193.5</c:v>
                </c:pt>
                <c:pt idx="55729">
                  <c:v>45193.503472222219</c:v>
                </c:pt>
                <c:pt idx="55730">
                  <c:v>45193.506944444445</c:v>
                </c:pt>
                <c:pt idx="55731">
                  <c:v>45193.510416666664</c:v>
                </c:pt>
                <c:pt idx="55732">
                  <c:v>45193.513888888891</c:v>
                </c:pt>
                <c:pt idx="55733">
                  <c:v>45193.517361111109</c:v>
                </c:pt>
                <c:pt idx="55734">
                  <c:v>45193.520833333336</c:v>
                </c:pt>
                <c:pt idx="55735">
                  <c:v>45193.524305555555</c:v>
                </c:pt>
                <c:pt idx="55736">
                  <c:v>45193.527777777781</c:v>
                </c:pt>
                <c:pt idx="55737">
                  <c:v>45193.53125</c:v>
                </c:pt>
                <c:pt idx="55738">
                  <c:v>45193.534722222219</c:v>
                </c:pt>
                <c:pt idx="55739">
                  <c:v>45193.538194444445</c:v>
                </c:pt>
                <c:pt idx="55740">
                  <c:v>45193.541666666664</c:v>
                </c:pt>
                <c:pt idx="55741">
                  <c:v>45193.545138888891</c:v>
                </c:pt>
                <c:pt idx="55742">
                  <c:v>45193.548611111109</c:v>
                </c:pt>
                <c:pt idx="55743">
                  <c:v>45193.552083333336</c:v>
                </c:pt>
                <c:pt idx="55744">
                  <c:v>45193.555555555555</c:v>
                </c:pt>
                <c:pt idx="55745">
                  <c:v>45193.559027777781</c:v>
                </c:pt>
                <c:pt idx="55746">
                  <c:v>45193.5625</c:v>
                </c:pt>
                <c:pt idx="55747">
                  <c:v>45193.565972222219</c:v>
                </c:pt>
                <c:pt idx="55748">
                  <c:v>45193.569444444445</c:v>
                </c:pt>
                <c:pt idx="55749">
                  <c:v>45193.572916666664</c:v>
                </c:pt>
                <c:pt idx="55750">
                  <c:v>45193.576388888891</c:v>
                </c:pt>
                <c:pt idx="55751">
                  <c:v>45193.579861111109</c:v>
                </c:pt>
                <c:pt idx="55752">
                  <c:v>45193.583333333336</c:v>
                </c:pt>
                <c:pt idx="55753">
                  <c:v>45193.586805555555</c:v>
                </c:pt>
                <c:pt idx="55754">
                  <c:v>45193.590277777781</c:v>
                </c:pt>
                <c:pt idx="55755">
                  <c:v>45193.59375</c:v>
                </c:pt>
                <c:pt idx="55756">
                  <c:v>45193.597222222219</c:v>
                </c:pt>
                <c:pt idx="55757">
                  <c:v>45193.600694444445</c:v>
                </c:pt>
                <c:pt idx="55758">
                  <c:v>45193.604166666664</c:v>
                </c:pt>
                <c:pt idx="55759">
                  <c:v>45193.607638888891</c:v>
                </c:pt>
                <c:pt idx="55760">
                  <c:v>45193.611111111109</c:v>
                </c:pt>
                <c:pt idx="55761">
                  <c:v>45193.614583333336</c:v>
                </c:pt>
                <c:pt idx="55762">
                  <c:v>45193.618055555555</c:v>
                </c:pt>
                <c:pt idx="55763">
                  <c:v>45193.621527777781</c:v>
                </c:pt>
                <c:pt idx="55764">
                  <c:v>45193.625</c:v>
                </c:pt>
                <c:pt idx="55765">
                  <c:v>45193.628472222219</c:v>
                </c:pt>
                <c:pt idx="55766">
                  <c:v>45193.631944444445</c:v>
                </c:pt>
                <c:pt idx="55767">
                  <c:v>45193.635416666664</c:v>
                </c:pt>
                <c:pt idx="55768">
                  <c:v>45193.638888888891</c:v>
                </c:pt>
                <c:pt idx="55769">
                  <c:v>45193.642361111109</c:v>
                </c:pt>
                <c:pt idx="55770">
                  <c:v>45193.645833333336</c:v>
                </c:pt>
                <c:pt idx="55771">
                  <c:v>45193.649305555555</c:v>
                </c:pt>
                <c:pt idx="55772">
                  <c:v>45193.652777777781</c:v>
                </c:pt>
                <c:pt idx="55773">
                  <c:v>45193.65625</c:v>
                </c:pt>
                <c:pt idx="55774">
                  <c:v>45193.659722222219</c:v>
                </c:pt>
                <c:pt idx="55775">
                  <c:v>45193.663194444445</c:v>
                </c:pt>
                <c:pt idx="55776">
                  <c:v>45193.666666666664</c:v>
                </c:pt>
                <c:pt idx="55777">
                  <c:v>45193.670138888891</c:v>
                </c:pt>
                <c:pt idx="55778">
                  <c:v>45193.673611111109</c:v>
                </c:pt>
                <c:pt idx="55779">
                  <c:v>45193.677083333336</c:v>
                </c:pt>
                <c:pt idx="55780">
                  <c:v>45193.680555555555</c:v>
                </c:pt>
                <c:pt idx="55781">
                  <c:v>45193.684027777781</c:v>
                </c:pt>
                <c:pt idx="55782">
                  <c:v>45193.6875</c:v>
                </c:pt>
                <c:pt idx="55783">
                  <c:v>45193.690972222219</c:v>
                </c:pt>
                <c:pt idx="55784">
                  <c:v>45193.694444444445</c:v>
                </c:pt>
                <c:pt idx="55785">
                  <c:v>45193.697916666664</c:v>
                </c:pt>
                <c:pt idx="55786">
                  <c:v>45193.701388888891</c:v>
                </c:pt>
                <c:pt idx="55787">
                  <c:v>45193.704861111109</c:v>
                </c:pt>
                <c:pt idx="55788">
                  <c:v>45193.708333333336</c:v>
                </c:pt>
                <c:pt idx="55789">
                  <c:v>45193.711805555555</c:v>
                </c:pt>
                <c:pt idx="55790">
                  <c:v>45193.715277777781</c:v>
                </c:pt>
                <c:pt idx="55791">
                  <c:v>45193.71875</c:v>
                </c:pt>
                <c:pt idx="55792">
                  <c:v>45193.722222222219</c:v>
                </c:pt>
                <c:pt idx="55793">
                  <c:v>45193.725694444445</c:v>
                </c:pt>
                <c:pt idx="55794">
                  <c:v>45193.729166666664</c:v>
                </c:pt>
                <c:pt idx="55795">
                  <c:v>45193.732638888891</c:v>
                </c:pt>
                <c:pt idx="55796">
                  <c:v>45193.736111111109</c:v>
                </c:pt>
                <c:pt idx="55797">
                  <c:v>45193.739583333336</c:v>
                </c:pt>
                <c:pt idx="55798">
                  <c:v>45193.743055555555</c:v>
                </c:pt>
                <c:pt idx="55799">
                  <c:v>45193.746527777781</c:v>
                </c:pt>
                <c:pt idx="55800">
                  <c:v>45193.75</c:v>
                </c:pt>
                <c:pt idx="55801">
                  <c:v>45193.753472222219</c:v>
                </c:pt>
                <c:pt idx="55802">
                  <c:v>45193.756944444445</c:v>
                </c:pt>
                <c:pt idx="55803">
                  <c:v>45193.760416666664</c:v>
                </c:pt>
                <c:pt idx="55804">
                  <c:v>45193.763888888891</c:v>
                </c:pt>
                <c:pt idx="55805">
                  <c:v>45193.767361111109</c:v>
                </c:pt>
                <c:pt idx="55806">
                  <c:v>45193.770833333336</c:v>
                </c:pt>
                <c:pt idx="55807">
                  <c:v>45193.774305555555</c:v>
                </c:pt>
                <c:pt idx="55808">
                  <c:v>45193.777777777781</c:v>
                </c:pt>
                <c:pt idx="55809">
                  <c:v>45193.78125</c:v>
                </c:pt>
                <c:pt idx="55810">
                  <c:v>45193.784722222219</c:v>
                </c:pt>
                <c:pt idx="55811">
                  <c:v>45193.788194444445</c:v>
                </c:pt>
                <c:pt idx="55812">
                  <c:v>45193.791666666664</c:v>
                </c:pt>
                <c:pt idx="55813">
                  <c:v>45193.795138888891</c:v>
                </c:pt>
                <c:pt idx="55814">
                  <c:v>45193.798611111109</c:v>
                </c:pt>
                <c:pt idx="55815">
                  <c:v>45193.802083333336</c:v>
                </c:pt>
                <c:pt idx="55816">
                  <c:v>45193.805555555555</c:v>
                </c:pt>
                <c:pt idx="55817">
                  <c:v>45193.809027777781</c:v>
                </c:pt>
                <c:pt idx="55818">
                  <c:v>45193.8125</c:v>
                </c:pt>
                <c:pt idx="55819">
                  <c:v>45193.815972222219</c:v>
                </c:pt>
                <c:pt idx="55820">
                  <c:v>45193.819444444445</c:v>
                </c:pt>
                <c:pt idx="55821">
                  <c:v>45193.822916666664</c:v>
                </c:pt>
                <c:pt idx="55822">
                  <c:v>45193.826388888891</c:v>
                </c:pt>
                <c:pt idx="55823">
                  <c:v>45193.829861111109</c:v>
                </c:pt>
                <c:pt idx="55824">
                  <c:v>45193.833333333336</c:v>
                </c:pt>
                <c:pt idx="55825">
                  <c:v>45193.836805555555</c:v>
                </c:pt>
                <c:pt idx="55826">
                  <c:v>45193.840277777781</c:v>
                </c:pt>
                <c:pt idx="55827">
                  <c:v>45193.84375</c:v>
                </c:pt>
                <c:pt idx="55828">
                  <c:v>45193.847222222219</c:v>
                </c:pt>
                <c:pt idx="55829">
                  <c:v>45193.850694444445</c:v>
                </c:pt>
                <c:pt idx="55830">
                  <c:v>45193.854166666664</c:v>
                </c:pt>
                <c:pt idx="55831">
                  <c:v>45193.857638888891</c:v>
                </c:pt>
                <c:pt idx="55832">
                  <c:v>45193.861111111109</c:v>
                </c:pt>
                <c:pt idx="55833">
                  <c:v>45193.864583333336</c:v>
                </c:pt>
                <c:pt idx="55834">
                  <c:v>45193.868055555555</c:v>
                </c:pt>
                <c:pt idx="55835">
                  <c:v>45193.871527777781</c:v>
                </c:pt>
                <c:pt idx="55836">
                  <c:v>45193.875</c:v>
                </c:pt>
                <c:pt idx="55837">
                  <c:v>45193.878472222219</c:v>
                </c:pt>
                <c:pt idx="55838">
                  <c:v>45193.881944444445</c:v>
                </c:pt>
                <c:pt idx="55839">
                  <c:v>45193.885416666664</c:v>
                </c:pt>
                <c:pt idx="55840">
                  <c:v>45193.888888888891</c:v>
                </c:pt>
                <c:pt idx="55841">
                  <c:v>45193.892361111109</c:v>
                </c:pt>
                <c:pt idx="55842">
                  <c:v>45193.895833333336</c:v>
                </c:pt>
                <c:pt idx="55843">
                  <c:v>45193.899305555555</c:v>
                </c:pt>
                <c:pt idx="55844">
                  <c:v>45193.902777777781</c:v>
                </c:pt>
                <c:pt idx="55845">
                  <c:v>45193.90625</c:v>
                </c:pt>
                <c:pt idx="55846">
                  <c:v>45193.909722222219</c:v>
                </c:pt>
                <c:pt idx="55847">
                  <c:v>45193.913194444445</c:v>
                </c:pt>
                <c:pt idx="55848">
                  <c:v>45193.916666666664</c:v>
                </c:pt>
                <c:pt idx="55849">
                  <c:v>45193.920138888891</c:v>
                </c:pt>
                <c:pt idx="55850">
                  <c:v>45193.923611111109</c:v>
                </c:pt>
                <c:pt idx="55851">
                  <c:v>45193.927083333336</c:v>
                </c:pt>
                <c:pt idx="55852">
                  <c:v>45193.930555555555</c:v>
                </c:pt>
                <c:pt idx="55853">
                  <c:v>45193.934027777781</c:v>
                </c:pt>
                <c:pt idx="55854">
                  <c:v>45193.9375</c:v>
                </c:pt>
                <c:pt idx="55855">
                  <c:v>45193.940972222219</c:v>
                </c:pt>
                <c:pt idx="55856">
                  <c:v>45193.944444444445</c:v>
                </c:pt>
                <c:pt idx="55857">
                  <c:v>45193.947916666664</c:v>
                </c:pt>
                <c:pt idx="55858">
                  <c:v>45193.951388888891</c:v>
                </c:pt>
                <c:pt idx="55859">
                  <c:v>45193.954861111109</c:v>
                </c:pt>
                <c:pt idx="55860">
                  <c:v>45193.958333333336</c:v>
                </c:pt>
                <c:pt idx="55861">
                  <c:v>45193.961805555555</c:v>
                </c:pt>
                <c:pt idx="55862">
                  <c:v>45193.965277777781</c:v>
                </c:pt>
                <c:pt idx="55863">
                  <c:v>45193.96875</c:v>
                </c:pt>
                <c:pt idx="55864">
                  <c:v>45193.972222222219</c:v>
                </c:pt>
                <c:pt idx="55865">
                  <c:v>45193.975694444445</c:v>
                </c:pt>
                <c:pt idx="55866">
                  <c:v>45193.979166666664</c:v>
                </c:pt>
                <c:pt idx="55867">
                  <c:v>45193.982638888891</c:v>
                </c:pt>
                <c:pt idx="55868">
                  <c:v>45193.986111111109</c:v>
                </c:pt>
                <c:pt idx="55869">
                  <c:v>45193.989583333336</c:v>
                </c:pt>
                <c:pt idx="55870">
                  <c:v>45193.993055555555</c:v>
                </c:pt>
                <c:pt idx="55871">
                  <c:v>45193.996527777781</c:v>
                </c:pt>
                <c:pt idx="55872">
                  <c:v>45194</c:v>
                </c:pt>
                <c:pt idx="55873">
                  <c:v>45194.003472222219</c:v>
                </c:pt>
                <c:pt idx="55874">
                  <c:v>45194.006944444445</c:v>
                </c:pt>
                <c:pt idx="55875">
                  <c:v>45194.010416666664</c:v>
                </c:pt>
                <c:pt idx="55876">
                  <c:v>45194.013888888891</c:v>
                </c:pt>
                <c:pt idx="55877">
                  <c:v>45194.017361111109</c:v>
                </c:pt>
                <c:pt idx="55878">
                  <c:v>45194.020833333336</c:v>
                </c:pt>
                <c:pt idx="55879">
                  <c:v>45194.024305555555</c:v>
                </c:pt>
                <c:pt idx="55880">
                  <c:v>45194.027777777781</c:v>
                </c:pt>
                <c:pt idx="55881">
                  <c:v>45194.03125</c:v>
                </c:pt>
                <c:pt idx="55882">
                  <c:v>45194.034722222219</c:v>
                </c:pt>
                <c:pt idx="55883">
                  <c:v>45194.038194444445</c:v>
                </c:pt>
                <c:pt idx="55884">
                  <c:v>45194.041666666664</c:v>
                </c:pt>
                <c:pt idx="55885">
                  <c:v>45194.045138888891</c:v>
                </c:pt>
                <c:pt idx="55886">
                  <c:v>45194.048611111109</c:v>
                </c:pt>
                <c:pt idx="55887">
                  <c:v>45194.052083333336</c:v>
                </c:pt>
                <c:pt idx="55888">
                  <c:v>45194.055555555555</c:v>
                </c:pt>
                <c:pt idx="55889">
                  <c:v>45194.059027777781</c:v>
                </c:pt>
                <c:pt idx="55890">
                  <c:v>45194.0625</c:v>
                </c:pt>
                <c:pt idx="55891">
                  <c:v>45194.065972222219</c:v>
                </c:pt>
                <c:pt idx="55892">
                  <c:v>45194.069444444445</c:v>
                </c:pt>
                <c:pt idx="55893">
                  <c:v>45194.072916666664</c:v>
                </c:pt>
                <c:pt idx="55894">
                  <c:v>45194.076388888891</c:v>
                </c:pt>
                <c:pt idx="55895">
                  <c:v>45194.079861111109</c:v>
                </c:pt>
                <c:pt idx="55896">
                  <c:v>45194.083333333336</c:v>
                </c:pt>
                <c:pt idx="55897">
                  <c:v>45194.086805555555</c:v>
                </c:pt>
                <c:pt idx="55898">
                  <c:v>45194.090277777781</c:v>
                </c:pt>
                <c:pt idx="55899">
                  <c:v>45194.09375</c:v>
                </c:pt>
                <c:pt idx="55900">
                  <c:v>45194.097222222219</c:v>
                </c:pt>
                <c:pt idx="55901">
                  <c:v>45194.100694444445</c:v>
                </c:pt>
                <c:pt idx="55902">
                  <c:v>45194.104166666664</c:v>
                </c:pt>
                <c:pt idx="55903">
                  <c:v>45194.107638888891</c:v>
                </c:pt>
                <c:pt idx="55904">
                  <c:v>45194.111111111109</c:v>
                </c:pt>
                <c:pt idx="55905">
                  <c:v>45194.114583333336</c:v>
                </c:pt>
                <c:pt idx="55906">
                  <c:v>45194.118055555555</c:v>
                </c:pt>
                <c:pt idx="55907">
                  <c:v>45194.121527777781</c:v>
                </c:pt>
                <c:pt idx="55908">
                  <c:v>45194.125</c:v>
                </c:pt>
                <c:pt idx="55909">
                  <c:v>45194.128472222219</c:v>
                </c:pt>
                <c:pt idx="55910">
                  <c:v>45194.131944444445</c:v>
                </c:pt>
                <c:pt idx="55911">
                  <c:v>45194.135416666664</c:v>
                </c:pt>
                <c:pt idx="55912">
                  <c:v>45194.138888888891</c:v>
                </c:pt>
                <c:pt idx="55913">
                  <c:v>45194.142361111109</c:v>
                </c:pt>
                <c:pt idx="55914">
                  <c:v>45194.145833333336</c:v>
                </c:pt>
                <c:pt idx="55915">
                  <c:v>45194.149305555555</c:v>
                </c:pt>
                <c:pt idx="55916">
                  <c:v>45194.152777777781</c:v>
                </c:pt>
                <c:pt idx="55917">
                  <c:v>45194.15625</c:v>
                </c:pt>
                <c:pt idx="55918">
                  <c:v>45194.159722222219</c:v>
                </c:pt>
                <c:pt idx="55919">
                  <c:v>45194.163194444445</c:v>
                </c:pt>
                <c:pt idx="55920">
                  <c:v>45194.166666666664</c:v>
                </c:pt>
                <c:pt idx="55921">
                  <c:v>45194.170138888891</c:v>
                </c:pt>
                <c:pt idx="55922">
                  <c:v>45194.173611111109</c:v>
                </c:pt>
                <c:pt idx="55923">
                  <c:v>45194.177083333336</c:v>
                </c:pt>
                <c:pt idx="55924">
                  <c:v>45194.180555555555</c:v>
                </c:pt>
                <c:pt idx="55925">
                  <c:v>45194.184027777781</c:v>
                </c:pt>
                <c:pt idx="55926">
                  <c:v>45194.1875</c:v>
                </c:pt>
                <c:pt idx="55927">
                  <c:v>45194.190972222219</c:v>
                </c:pt>
                <c:pt idx="55928">
                  <c:v>45194.194444444445</c:v>
                </c:pt>
                <c:pt idx="55929">
                  <c:v>45194.197916666664</c:v>
                </c:pt>
                <c:pt idx="55930">
                  <c:v>45194.201388888891</c:v>
                </c:pt>
                <c:pt idx="55931">
                  <c:v>45194.204861111109</c:v>
                </c:pt>
                <c:pt idx="55932">
                  <c:v>45194.208333333336</c:v>
                </c:pt>
                <c:pt idx="55933">
                  <c:v>45194.211805555555</c:v>
                </c:pt>
                <c:pt idx="55934">
                  <c:v>45194.215277777781</c:v>
                </c:pt>
                <c:pt idx="55935">
                  <c:v>45194.21875</c:v>
                </c:pt>
                <c:pt idx="55936">
                  <c:v>45194.222222222219</c:v>
                </c:pt>
                <c:pt idx="55937">
                  <c:v>45194.225694444445</c:v>
                </c:pt>
                <c:pt idx="55938">
                  <c:v>45194.229166666664</c:v>
                </c:pt>
                <c:pt idx="55939">
                  <c:v>45194.232638888891</c:v>
                </c:pt>
                <c:pt idx="55940">
                  <c:v>45194.236111111109</c:v>
                </c:pt>
                <c:pt idx="55941">
                  <c:v>45194.239583333336</c:v>
                </c:pt>
                <c:pt idx="55942">
                  <c:v>45194.243055555555</c:v>
                </c:pt>
                <c:pt idx="55943">
                  <c:v>45194.246527777781</c:v>
                </c:pt>
                <c:pt idx="55944">
                  <c:v>45194.25</c:v>
                </c:pt>
                <c:pt idx="55945">
                  <c:v>45194.253472222219</c:v>
                </c:pt>
                <c:pt idx="55946">
                  <c:v>45194.256944444445</c:v>
                </c:pt>
                <c:pt idx="55947">
                  <c:v>45194.260416666664</c:v>
                </c:pt>
                <c:pt idx="55948">
                  <c:v>45194.263888888891</c:v>
                </c:pt>
                <c:pt idx="55949">
                  <c:v>45194.267361111109</c:v>
                </c:pt>
                <c:pt idx="55950">
                  <c:v>45194.270833333336</c:v>
                </c:pt>
                <c:pt idx="55951">
                  <c:v>45194.274305555555</c:v>
                </c:pt>
                <c:pt idx="55952">
                  <c:v>45194.277777777781</c:v>
                </c:pt>
                <c:pt idx="55953">
                  <c:v>45194.28125</c:v>
                </c:pt>
                <c:pt idx="55954">
                  <c:v>45194.284722222219</c:v>
                </c:pt>
                <c:pt idx="55955">
                  <c:v>45194.288194444445</c:v>
                </c:pt>
                <c:pt idx="55956">
                  <c:v>45194.291666666664</c:v>
                </c:pt>
                <c:pt idx="55957">
                  <c:v>45194.295138888891</c:v>
                </c:pt>
                <c:pt idx="55958">
                  <c:v>45194.298611111109</c:v>
                </c:pt>
                <c:pt idx="55959">
                  <c:v>45194.302083333336</c:v>
                </c:pt>
                <c:pt idx="55960">
                  <c:v>45194.305555555555</c:v>
                </c:pt>
                <c:pt idx="55961">
                  <c:v>45194.309027777781</c:v>
                </c:pt>
                <c:pt idx="55962">
                  <c:v>45194.3125</c:v>
                </c:pt>
                <c:pt idx="55963">
                  <c:v>45194.315972222219</c:v>
                </c:pt>
                <c:pt idx="55964">
                  <c:v>45194.319444444445</c:v>
                </c:pt>
                <c:pt idx="55965">
                  <c:v>45194.322916666664</c:v>
                </c:pt>
                <c:pt idx="55966">
                  <c:v>45194.326388888891</c:v>
                </c:pt>
                <c:pt idx="55967">
                  <c:v>45194.329861111109</c:v>
                </c:pt>
                <c:pt idx="55968">
                  <c:v>45194.333333333336</c:v>
                </c:pt>
                <c:pt idx="55969">
                  <c:v>45194.336805555555</c:v>
                </c:pt>
                <c:pt idx="55970">
                  <c:v>45194.340277777781</c:v>
                </c:pt>
                <c:pt idx="55971">
                  <c:v>45194.34375</c:v>
                </c:pt>
                <c:pt idx="55972">
                  <c:v>45194.347222222219</c:v>
                </c:pt>
                <c:pt idx="55973">
                  <c:v>45194.350694444445</c:v>
                </c:pt>
                <c:pt idx="55974">
                  <c:v>45194.354166666664</c:v>
                </c:pt>
                <c:pt idx="55975">
                  <c:v>45194.357638888891</c:v>
                </c:pt>
                <c:pt idx="55976">
                  <c:v>45194.361111111109</c:v>
                </c:pt>
                <c:pt idx="55977">
                  <c:v>45194.364583333336</c:v>
                </c:pt>
                <c:pt idx="55978">
                  <c:v>45194.368055555555</c:v>
                </c:pt>
                <c:pt idx="55979">
                  <c:v>45194.371527777781</c:v>
                </c:pt>
                <c:pt idx="55980">
                  <c:v>45194.375</c:v>
                </c:pt>
                <c:pt idx="55981">
                  <c:v>45194.378472222219</c:v>
                </c:pt>
                <c:pt idx="55982">
                  <c:v>45194.381944444445</c:v>
                </c:pt>
                <c:pt idx="55983">
                  <c:v>45194.385416666664</c:v>
                </c:pt>
                <c:pt idx="55984">
                  <c:v>45194.388888888891</c:v>
                </c:pt>
                <c:pt idx="55985">
                  <c:v>45194.392361111109</c:v>
                </c:pt>
                <c:pt idx="55986">
                  <c:v>45194.395833333336</c:v>
                </c:pt>
                <c:pt idx="55987">
                  <c:v>45194.399305555555</c:v>
                </c:pt>
                <c:pt idx="55988">
                  <c:v>45194.402777777781</c:v>
                </c:pt>
                <c:pt idx="55989">
                  <c:v>45194.40625</c:v>
                </c:pt>
                <c:pt idx="55990">
                  <c:v>45194.409722222219</c:v>
                </c:pt>
                <c:pt idx="55991">
                  <c:v>45194.413194444445</c:v>
                </c:pt>
                <c:pt idx="55992">
                  <c:v>45194.416666666664</c:v>
                </c:pt>
                <c:pt idx="55993">
                  <c:v>45194.420138888891</c:v>
                </c:pt>
                <c:pt idx="55994">
                  <c:v>45194.423611111109</c:v>
                </c:pt>
                <c:pt idx="55995">
                  <c:v>45194.427083333336</c:v>
                </c:pt>
                <c:pt idx="55996">
                  <c:v>45194.430555555555</c:v>
                </c:pt>
                <c:pt idx="55997">
                  <c:v>45194.434027777781</c:v>
                </c:pt>
                <c:pt idx="55998">
                  <c:v>45194.4375</c:v>
                </c:pt>
                <c:pt idx="55999">
                  <c:v>45194.440972222219</c:v>
                </c:pt>
                <c:pt idx="56000">
                  <c:v>45194.444444444445</c:v>
                </c:pt>
                <c:pt idx="56001">
                  <c:v>45194.447916666664</c:v>
                </c:pt>
                <c:pt idx="56002">
                  <c:v>45194.451388888891</c:v>
                </c:pt>
                <c:pt idx="56003">
                  <c:v>45194.454861111109</c:v>
                </c:pt>
                <c:pt idx="56004">
                  <c:v>45194.458333333336</c:v>
                </c:pt>
                <c:pt idx="56005">
                  <c:v>45194.461805555555</c:v>
                </c:pt>
                <c:pt idx="56006">
                  <c:v>45194.465277777781</c:v>
                </c:pt>
                <c:pt idx="56007">
                  <c:v>45194.46875</c:v>
                </c:pt>
                <c:pt idx="56008">
                  <c:v>45194.472222222219</c:v>
                </c:pt>
                <c:pt idx="56009">
                  <c:v>45194.475694444445</c:v>
                </c:pt>
                <c:pt idx="56010">
                  <c:v>45194.479166666664</c:v>
                </c:pt>
                <c:pt idx="56011">
                  <c:v>45194.482638888891</c:v>
                </c:pt>
                <c:pt idx="56012">
                  <c:v>45194.486111111109</c:v>
                </c:pt>
                <c:pt idx="56013">
                  <c:v>45194.489583333336</c:v>
                </c:pt>
                <c:pt idx="56014">
                  <c:v>45194.493055555555</c:v>
                </c:pt>
                <c:pt idx="56015">
                  <c:v>45194.496527777781</c:v>
                </c:pt>
                <c:pt idx="56016">
                  <c:v>45194.5</c:v>
                </c:pt>
                <c:pt idx="56017">
                  <c:v>45194.503472222219</c:v>
                </c:pt>
                <c:pt idx="56018">
                  <c:v>45194.506944444445</c:v>
                </c:pt>
                <c:pt idx="56019">
                  <c:v>45194.510416666664</c:v>
                </c:pt>
                <c:pt idx="56020">
                  <c:v>45194.513888888891</c:v>
                </c:pt>
                <c:pt idx="56021">
                  <c:v>45194.517361111109</c:v>
                </c:pt>
                <c:pt idx="56022">
                  <c:v>45194.520833333336</c:v>
                </c:pt>
                <c:pt idx="56023">
                  <c:v>45194.524305555555</c:v>
                </c:pt>
                <c:pt idx="56024">
                  <c:v>45194.527777777781</c:v>
                </c:pt>
                <c:pt idx="56025">
                  <c:v>45194.53125</c:v>
                </c:pt>
                <c:pt idx="56026">
                  <c:v>45194.534722222219</c:v>
                </c:pt>
                <c:pt idx="56027">
                  <c:v>45194.538194444445</c:v>
                </c:pt>
                <c:pt idx="56028">
                  <c:v>45194.541666666664</c:v>
                </c:pt>
                <c:pt idx="56029">
                  <c:v>45194.545138888891</c:v>
                </c:pt>
                <c:pt idx="56030">
                  <c:v>45194.548611111109</c:v>
                </c:pt>
                <c:pt idx="56031">
                  <c:v>45194.552083333336</c:v>
                </c:pt>
                <c:pt idx="56032">
                  <c:v>45194.555555555555</c:v>
                </c:pt>
                <c:pt idx="56033">
                  <c:v>45194.559027777781</c:v>
                </c:pt>
                <c:pt idx="56034">
                  <c:v>45194.5625</c:v>
                </c:pt>
                <c:pt idx="56035">
                  <c:v>45194.565972222219</c:v>
                </c:pt>
                <c:pt idx="56036">
                  <c:v>45194.569444444445</c:v>
                </c:pt>
                <c:pt idx="56037">
                  <c:v>45194.572916666664</c:v>
                </c:pt>
                <c:pt idx="56038">
                  <c:v>45194.576388888891</c:v>
                </c:pt>
                <c:pt idx="56039">
                  <c:v>45194.579861111109</c:v>
                </c:pt>
                <c:pt idx="56040">
                  <c:v>45194.583333333336</c:v>
                </c:pt>
                <c:pt idx="56041">
                  <c:v>45194.586805555555</c:v>
                </c:pt>
                <c:pt idx="56042">
                  <c:v>45194.590277777781</c:v>
                </c:pt>
                <c:pt idx="56043">
                  <c:v>45194.59375</c:v>
                </c:pt>
                <c:pt idx="56044">
                  <c:v>45194.597222222219</c:v>
                </c:pt>
                <c:pt idx="56045">
                  <c:v>45194.600694444445</c:v>
                </c:pt>
                <c:pt idx="56046">
                  <c:v>45194.604166666664</c:v>
                </c:pt>
                <c:pt idx="56047">
                  <c:v>45194.607638888891</c:v>
                </c:pt>
                <c:pt idx="56048">
                  <c:v>45194.611111111109</c:v>
                </c:pt>
                <c:pt idx="56049">
                  <c:v>45194.614583333336</c:v>
                </c:pt>
                <c:pt idx="56050">
                  <c:v>45194.618055555555</c:v>
                </c:pt>
                <c:pt idx="56051">
                  <c:v>45194.621527777781</c:v>
                </c:pt>
                <c:pt idx="56052">
                  <c:v>45194.625</c:v>
                </c:pt>
                <c:pt idx="56053">
                  <c:v>45194.628472222219</c:v>
                </c:pt>
                <c:pt idx="56054">
                  <c:v>45194.631944444445</c:v>
                </c:pt>
                <c:pt idx="56055">
                  <c:v>45194.635416666664</c:v>
                </c:pt>
                <c:pt idx="56056">
                  <c:v>45194.638888888891</c:v>
                </c:pt>
                <c:pt idx="56057">
                  <c:v>45194.642361111109</c:v>
                </c:pt>
                <c:pt idx="56058">
                  <c:v>45194.645833333336</c:v>
                </c:pt>
                <c:pt idx="56059">
                  <c:v>45194.649305555555</c:v>
                </c:pt>
                <c:pt idx="56060">
                  <c:v>45194.652777777781</c:v>
                </c:pt>
                <c:pt idx="56061">
                  <c:v>45194.65625</c:v>
                </c:pt>
                <c:pt idx="56062">
                  <c:v>45194.659722222219</c:v>
                </c:pt>
                <c:pt idx="56063">
                  <c:v>45194.663194444445</c:v>
                </c:pt>
                <c:pt idx="56064">
                  <c:v>45194.666666666664</c:v>
                </c:pt>
                <c:pt idx="56065">
                  <c:v>45194.670138888891</c:v>
                </c:pt>
                <c:pt idx="56066">
                  <c:v>45194.673611111109</c:v>
                </c:pt>
                <c:pt idx="56067">
                  <c:v>45194.677083333336</c:v>
                </c:pt>
                <c:pt idx="56068">
                  <c:v>45194.680555555555</c:v>
                </c:pt>
                <c:pt idx="56069">
                  <c:v>45194.684027777781</c:v>
                </c:pt>
                <c:pt idx="56070">
                  <c:v>45194.6875</c:v>
                </c:pt>
                <c:pt idx="56071">
                  <c:v>45194.690972222219</c:v>
                </c:pt>
                <c:pt idx="56072">
                  <c:v>45194.694444444445</c:v>
                </c:pt>
                <c:pt idx="56073">
                  <c:v>45194.697916666664</c:v>
                </c:pt>
                <c:pt idx="56074">
                  <c:v>45194.701388888891</c:v>
                </c:pt>
                <c:pt idx="56075">
                  <c:v>45194.704861111109</c:v>
                </c:pt>
                <c:pt idx="56076">
                  <c:v>45194.708333333336</c:v>
                </c:pt>
                <c:pt idx="56077">
                  <c:v>45194.711805555555</c:v>
                </c:pt>
                <c:pt idx="56078">
                  <c:v>45194.715277777781</c:v>
                </c:pt>
                <c:pt idx="56079">
                  <c:v>45194.71875</c:v>
                </c:pt>
                <c:pt idx="56080">
                  <c:v>45194.722222222219</c:v>
                </c:pt>
                <c:pt idx="56081">
                  <c:v>45194.725694444445</c:v>
                </c:pt>
                <c:pt idx="56082">
                  <c:v>45194.729166666664</c:v>
                </c:pt>
                <c:pt idx="56083">
                  <c:v>45194.732638888891</c:v>
                </c:pt>
                <c:pt idx="56084">
                  <c:v>45194.736111111109</c:v>
                </c:pt>
                <c:pt idx="56085">
                  <c:v>45194.739583333336</c:v>
                </c:pt>
                <c:pt idx="56086">
                  <c:v>45194.743055555555</c:v>
                </c:pt>
                <c:pt idx="56087">
                  <c:v>45194.746527777781</c:v>
                </c:pt>
                <c:pt idx="56088">
                  <c:v>45194.75</c:v>
                </c:pt>
                <c:pt idx="56089">
                  <c:v>45194.753472222219</c:v>
                </c:pt>
                <c:pt idx="56090">
                  <c:v>45194.756944444445</c:v>
                </c:pt>
                <c:pt idx="56091">
                  <c:v>45194.760416666664</c:v>
                </c:pt>
                <c:pt idx="56092">
                  <c:v>45194.763888888891</c:v>
                </c:pt>
                <c:pt idx="56093">
                  <c:v>45194.767361111109</c:v>
                </c:pt>
                <c:pt idx="56094">
                  <c:v>45194.770833333336</c:v>
                </c:pt>
                <c:pt idx="56095">
                  <c:v>45194.774305555555</c:v>
                </c:pt>
                <c:pt idx="56096">
                  <c:v>45194.777777777781</c:v>
                </c:pt>
                <c:pt idx="56097">
                  <c:v>45194.78125</c:v>
                </c:pt>
                <c:pt idx="56098">
                  <c:v>45194.784722222219</c:v>
                </c:pt>
                <c:pt idx="56099">
                  <c:v>45194.788194444445</c:v>
                </c:pt>
                <c:pt idx="56100">
                  <c:v>45194.791666666664</c:v>
                </c:pt>
                <c:pt idx="56101">
                  <c:v>45194.795138888891</c:v>
                </c:pt>
                <c:pt idx="56102">
                  <c:v>45194.798611111109</c:v>
                </c:pt>
                <c:pt idx="56103">
                  <c:v>45194.802083333336</c:v>
                </c:pt>
                <c:pt idx="56104">
                  <c:v>45194.805555555555</c:v>
                </c:pt>
                <c:pt idx="56105">
                  <c:v>45194.809027777781</c:v>
                </c:pt>
                <c:pt idx="56106">
                  <c:v>45194.8125</c:v>
                </c:pt>
                <c:pt idx="56107">
                  <c:v>45194.815972222219</c:v>
                </c:pt>
                <c:pt idx="56108">
                  <c:v>45194.819444444445</c:v>
                </c:pt>
                <c:pt idx="56109">
                  <c:v>45194.822916666664</c:v>
                </c:pt>
                <c:pt idx="56110">
                  <c:v>45194.826388888891</c:v>
                </c:pt>
                <c:pt idx="56111">
                  <c:v>45194.829861111109</c:v>
                </c:pt>
                <c:pt idx="56112">
                  <c:v>45194.833333333336</c:v>
                </c:pt>
                <c:pt idx="56113">
                  <c:v>45194.836805555555</c:v>
                </c:pt>
                <c:pt idx="56114">
                  <c:v>45194.840277777781</c:v>
                </c:pt>
                <c:pt idx="56115">
                  <c:v>45194.84375</c:v>
                </c:pt>
                <c:pt idx="56116">
                  <c:v>45194.847222222219</c:v>
                </c:pt>
                <c:pt idx="56117">
                  <c:v>45194.850694444445</c:v>
                </c:pt>
                <c:pt idx="56118">
                  <c:v>45194.854166666664</c:v>
                </c:pt>
                <c:pt idx="56119">
                  <c:v>45194.857638888891</c:v>
                </c:pt>
                <c:pt idx="56120">
                  <c:v>45194.861111111109</c:v>
                </c:pt>
                <c:pt idx="56121">
                  <c:v>45194.864583333336</c:v>
                </c:pt>
                <c:pt idx="56122">
                  <c:v>45194.868055555555</c:v>
                </c:pt>
                <c:pt idx="56123">
                  <c:v>45194.871527777781</c:v>
                </c:pt>
                <c:pt idx="56124">
                  <c:v>45194.875</c:v>
                </c:pt>
                <c:pt idx="56125">
                  <c:v>45194.878472222219</c:v>
                </c:pt>
                <c:pt idx="56126">
                  <c:v>45194.881944444445</c:v>
                </c:pt>
                <c:pt idx="56127">
                  <c:v>45194.885416666664</c:v>
                </c:pt>
                <c:pt idx="56128">
                  <c:v>45194.888888888891</c:v>
                </c:pt>
                <c:pt idx="56129">
                  <c:v>45194.892361111109</c:v>
                </c:pt>
                <c:pt idx="56130">
                  <c:v>45194.895833333336</c:v>
                </c:pt>
                <c:pt idx="56131">
                  <c:v>45194.899305555555</c:v>
                </c:pt>
                <c:pt idx="56132">
                  <c:v>45194.902777777781</c:v>
                </c:pt>
                <c:pt idx="56133">
                  <c:v>45194.90625</c:v>
                </c:pt>
                <c:pt idx="56134">
                  <c:v>45194.909722222219</c:v>
                </c:pt>
                <c:pt idx="56135">
                  <c:v>45194.913194444445</c:v>
                </c:pt>
                <c:pt idx="56136">
                  <c:v>45194.916666666664</c:v>
                </c:pt>
                <c:pt idx="56137">
                  <c:v>45194.920138888891</c:v>
                </c:pt>
                <c:pt idx="56138">
                  <c:v>45194.923611111109</c:v>
                </c:pt>
                <c:pt idx="56139">
                  <c:v>45194.927083333336</c:v>
                </c:pt>
                <c:pt idx="56140">
                  <c:v>45194.930555555555</c:v>
                </c:pt>
                <c:pt idx="56141">
                  <c:v>45194.934027777781</c:v>
                </c:pt>
                <c:pt idx="56142">
                  <c:v>45194.9375</c:v>
                </c:pt>
                <c:pt idx="56143">
                  <c:v>45194.940972222219</c:v>
                </c:pt>
                <c:pt idx="56144">
                  <c:v>45194.944444444445</c:v>
                </c:pt>
                <c:pt idx="56145">
                  <c:v>45194.947916666664</c:v>
                </c:pt>
                <c:pt idx="56146">
                  <c:v>45194.951388888891</c:v>
                </c:pt>
                <c:pt idx="56147">
                  <c:v>45194.954861111109</c:v>
                </c:pt>
                <c:pt idx="56148">
                  <c:v>45194.958333333336</c:v>
                </c:pt>
                <c:pt idx="56149">
                  <c:v>45194.961805555555</c:v>
                </c:pt>
                <c:pt idx="56150">
                  <c:v>45194.965277777781</c:v>
                </c:pt>
                <c:pt idx="56151">
                  <c:v>45194.96875</c:v>
                </c:pt>
                <c:pt idx="56152">
                  <c:v>45194.972222222219</c:v>
                </c:pt>
                <c:pt idx="56153">
                  <c:v>45194.975694444445</c:v>
                </c:pt>
                <c:pt idx="56154">
                  <c:v>45194.979166666664</c:v>
                </c:pt>
                <c:pt idx="56155">
                  <c:v>45194.982638888891</c:v>
                </c:pt>
                <c:pt idx="56156">
                  <c:v>45194.986111111109</c:v>
                </c:pt>
                <c:pt idx="56157">
                  <c:v>45194.989583333336</c:v>
                </c:pt>
                <c:pt idx="56158">
                  <c:v>45194.993055555555</c:v>
                </c:pt>
                <c:pt idx="56159">
                  <c:v>45194.996527777781</c:v>
                </c:pt>
                <c:pt idx="56160">
                  <c:v>45195</c:v>
                </c:pt>
                <c:pt idx="56161">
                  <c:v>45195.003472222219</c:v>
                </c:pt>
                <c:pt idx="56162">
                  <c:v>45195.006944444445</c:v>
                </c:pt>
                <c:pt idx="56163">
                  <c:v>45195.010416666664</c:v>
                </c:pt>
                <c:pt idx="56164">
                  <c:v>45195.013888888891</c:v>
                </c:pt>
                <c:pt idx="56165">
                  <c:v>45195.017361111109</c:v>
                </c:pt>
                <c:pt idx="56166">
                  <c:v>45195.020833333336</c:v>
                </c:pt>
                <c:pt idx="56167">
                  <c:v>45195.024305555555</c:v>
                </c:pt>
                <c:pt idx="56168">
                  <c:v>45195.027777777781</c:v>
                </c:pt>
                <c:pt idx="56169">
                  <c:v>45195.03125</c:v>
                </c:pt>
                <c:pt idx="56170">
                  <c:v>45195.034722222219</c:v>
                </c:pt>
                <c:pt idx="56171">
                  <c:v>45195.038194444445</c:v>
                </c:pt>
                <c:pt idx="56172">
                  <c:v>45195.041666666664</c:v>
                </c:pt>
                <c:pt idx="56173">
                  <c:v>45195.045138888891</c:v>
                </c:pt>
                <c:pt idx="56174">
                  <c:v>45195.048611111109</c:v>
                </c:pt>
                <c:pt idx="56175">
                  <c:v>45195.052083333336</c:v>
                </c:pt>
                <c:pt idx="56176">
                  <c:v>45195.055555555555</c:v>
                </c:pt>
                <c:pt idx="56177">
                  <c:v>45195.059027777781</c:v>
                </c:pt>
                <c:pt idx="56178">
                  <c:v>45195.0625</c:v>
                </c:pt>
                <c:pt idx="56179">
                  <c:v>45195.065972222219</c:v>
                </c:pt>
                <c:pt idx="56180">
                  <c:v>45195.069444444445</c:v>
                </c:pt>
                <c:pt idx="56181">
                  <c:v>45195.072916666664</c:v>
                </c:pt>
                <c:pt idx="56182">
                  <c:v>45195.076388888891</c:v>
                </c:pt>
                <c:pt idx="56183">
                  <c:v>45195.079861111109</c:v>
                </c:pt>
                <c:pt idx="56184">
                  <c:v>45195.083333333336</c:v>
                </c:pt>
                <c:pt idx="56185">
                  <c:v>45195.086805555555</c:v>
                </c:pt>
                <c:pt idx="56186">
                  <c:v>45195.090277777781</c:v>
                </c:pt>
                <c:pt idx="56187">
                  <c:v>45195.09375</c:v>
                </c:pt>
                <c:pt idx="56188">
                  <c:v>45195.097222222219</c:v>
                </c:pt>
                <c:pt idx="56189">
                  <c:v>45195.100694444445</c:v>
                </c:pt>
                <c:pt idx="56190">
                  <c:v>45195.104166666664</c:v>
                </c:pt>
                <c:pt idx="56191">
                  <c:v>45195.107638888891</c:v>
                </c:pt>
                <c:pt idx="56192">
                  <c:v>45195.111111111109</c:v>
                </c:pt>
                <c:pt idx="56193">
                  <c:v>45195.114583333336</c:v>
                </c:pt>
                <c:pt idx="56194">
                  <c:v>45195.118055555555</c:v>
                </c:pt>
                <c:pt idx="56195">
                  <c:v>45195.121527777781</c:v>
                </c:pt>
                <c:pt idx="56196">
                  <c:v>45195.125</c:v>
                </c:pt>
                <c:pt idx="56197">
                  <c:v>45195.128472222219</c:v>
                </c:pt>
                <c:pt idx="56198">
                  <c:v>45195.131944444445</c:v>
                </c:pt>
                <c:pt idx="56199">
                  <c:v>45195.135416666664</c:v>
                </c:pt>
                <c:pt idx="56200">
                  <c:v>45195.138888888891</c:v>
                </c:pt>
                <c:pt idx="56201">
                  <c:v>45195.142361111109</c:v>
                </c:pt>
                <c:pt idx="56202">
                  <c:v>45195.145833333336</c:v>
                </c:pt>
                <c:pt idx="56203">
                  <c:v>45195.149305555555</c:v>
                </c:pt>
                <c:pt idx="56204">
                  <c:v>45195.152777777781</c:v>
                </c:pt>
                <c:pt idx="56205">
                  <c:v>45195.15625</c:v>
                </c:pt>
                <c:pt idx="56206">
                  <c:v>45195.159722222219</c:v>
                </c:pt>
                <c:pt idx="56207">
                  <c:v>45195.163194444445</c:v>
                </c:pt>
                <c:pt idx="56208">
                  <c:v>45195.166666666664</c:v>
                </c:pt>
                <c:pt idx="56209">
                  <c:v>45195.170138888891</c:v>
                </c:pt>
                <c:pt idx="56210">
                  <c:v>45195.173611111109</c:v>
                </c:pt>
                <c:pt idx="56211">
                  <c:v>45195.177083333336</c:v>
                </c:pt>
                <c:pt idx="56212">
                  <c:v>45195.180555555555</c:v>
                </c:pt>
                <c:pt idx="56213">
                  <c:v>45195.184027777781</c:v>
                </c:pt>
                <c:pt idx="56214">
                  <c:v>45195.1875</c:v>
                </c:pt>
                <c:pt idx="56215">
                  <c:v>45195.190972222219</c:v>
                </c:pt>
                <c:pt idx="56216">
                  <c:v>45195.194444444445</c:v>
                </c:pt>
                <c:pt idx="56217">
                  <c:v>45195.197916666664</c:v>
                </c:pt>
                <c:pt idx="56218">
                  <c:v>45195.201388888891</c:v>
                </c:pt>
                <c:pt idx="56219">
                  <c:v>45195.204861111109</c:v>
                </c:pt>
                <c:pt idx="56220">
                  <c:v>45195.208333333336</c:v>
                </c:pt>
                <c:pt idx="56221">
                  <c:v>45195.211805555555</c:v>
                </c:pt>
                <c:pt idx="56222">
                  <c:v>45195.215277777781</c:v>
                </c:pt>
                <c:pt idx="56223">
                  <c:v>45195.21875</c:v>
                </c:pt>
                <c:pt idx="56224">
                  <c:v>45195.222222222219</c:v>
                </c:pt>
                <c:pt idx="56225">
                  <c:v>45195.225694444445</c:v>
                </c:pt>
                <c:pt idx="56226">
                  <c:v>45195.229166666664</c:v>
                </c:pt>
                <c:pt idx="56227">
                  <c:v>45195.232638888891</c:v>
                </c:pt>
                <c:pt idx="56228">
                  <c:v>45195.236111111109</c:v>
                </c:pt>
                <c:pt idx="56229">
                  <c:v>45195.239583333336</c:v>
                </c:pt>
                <c:pt idx="56230">
                  <c:v>45195.243055555555</c:v>
                </c:pt>
                <c:pt idx="56231">
                  <c:v>45195.246527777781</c:v>
                </c:pt>
                <c:pt idx="56232">
                  <c:v>45195.25</c:v>
                </c:pt>
                <c:pt idx="56233">
                  <c:v>45195.253472222219</c:v>
                </c:pt>
                <c:pt idx="56234">
                  <c:v>45195.256944444445</c:v>
                </c:pt>
                <c:pt idx="56235">
                  <c:v>45195.260416666664</c:v>
                </c:pt>
                <c:pt idx="56236">
                  <c:v>45195.263888888891</c:v>
                </c:pt>
                <c:pt idx="56237">
                  <c:v>45195.267361111109</c:v>
                </c:pt>
                <c:pt idx="56238">
                  <c:v>45195.270833333336</c:v>
                </c:pt>
                <c:pt idx="56239">
                  <c:v>45195.274305555555</c:v>
                </c:pt>
                <c:pt idx="56240">
                  <c:v>45195.277777777781</c:v>
                </c:pt>
                <c:pt idx="56241">
                  <c:v>45195.28125</c:v>
                </c:pt>
                <c:pt idx="56242">
                  <c:v>45195.284722222219</c:v>
                </c:pt>
                <c:pt idx="56243">
                  <c:v>45195.288194444445</c:v>
                </c:pt>
                <c:pt idx="56244">
                  <c:v>45195.291666666664</c:v>
                </c:pt>
                <c:pt idx="56245">
                  <c:v>45195.295138888891</c:v>
                </c:pt>
                <c:pt idx="56246">
                  <c:v>45195.298611111109</c:v>
                </c:pt>
                <c:pt idx="56247">
                  <c:v>45195.302083333336</c:v>
                </c:pt>
                <c:pt idx="56248">
                  <c:v>45195.305555555555</c:v>
                </c:pt>
                <c:pt idx="56249">
                  <c:v>45195.309027777781</c:v>
                </c:pt>
                <c:pt idx="56250">
                  <c:v>45195.3125</c:v>
                </c:pt>
                <c:pt idx="56251">
                  <c:v>45195.315972222219</c:v>
                </c:pt>
                <c:pt idx="56252">
                  <c:v>45195.319444444445</c:v>
                </c:pt>
                <c:pt idx="56253">
                  <c:v>45195.322916666664</c:v>
                </c:pt>
                <c:pt idx="56254">
                  <c:v>45195.326388888891</c:v>
                </c:pt>
                <c:pt idx="56255">
                  <c:v>45195.329861111109</c:v>
                </c:pt>
                <c:pt idx="56256">
                  <c:v>45195.333333333336</c:v>
                </c:pt>
                <c:pt idx="56257">
                  <c:v>45195.336805555555</c:v>
                </c:pt>
                <c:pt idx="56258">
                  <c:v>45195.340277777781</c:v>
                </c:pt>
                <c:pt idx="56259">
                  <c:v>45195.34375</c:v>
                </c:pt>
                <c:pt idx="56260">
                  <c:v>45195.347222222219</c:v>
                </c:pt>
                <c:pt idx="56261">
                  <c:v>45195.350694444445</c:v>
                </c:pt>
                <c:pt idx="56262">
                  <c:v>45195.354166666664</c:v>
                </c:pt>
                <c:pt idx="56263">
                  <c:v>45195.357638888891</c:v>
                </c:pt>
                <c:pt idx="56264">
                  <c:v>45195.361111111109</c:v>
                </c:pt>
                <c:pt idx="56265">
                  <c:v>45195.364583333336</c:v>
                </c:pt>
                <c:pt idx="56266">
                  <c:v>45195.368055555555</c:v>
                </c:pt>
                <c:pt idx="56267">
                  <c:v>45195.371527777781</c:v>
                </c:pt>
                <c:pt idx="56268">
                  <c:v>45195.375</c:v>
                </c:pt>
                <c:pt idx="56269">
                  <c:v>45195.378472222219</c:v>
                </c:pt>
                <c:pt idx="56270">
                  <c:v>45195.381944444445</c:v>
                </c:pt>
                <c:pt idx="56271">
                  <c:v>45195.385416666664</c:v>
                </c:pt>
                <c:pt idx="56272">
                  <c:v>45195.388888888891</c:v>
                </c:pt>
                <c:pt idx="56273">
                  <c:v>45195.392361111109</c:v>
                </c:pt>
                <c:pt idx="56274">
                  <c:v>45195.395833333336</c:v>
                </c:pt>
                <c:pt idx="56275">
                  <c:v>45195.399305555555</c:v>
                </c:pt>
                <c:pt idx="56276">
                  <c:v>45195.402777777781</c:v>
                </c:pt>
                <c:pt idx="56277">
                  <c:v>45195.40625</c:v>
                </c:pt>
                <c:pt idx="56278">
                  <c:v>45195.409722222219</c:v>
                </c:pt>
                <c:pt idx="56279">
                  <c:v>45195.413194444445</c:v>
                </c:pt>
                <c:pt idx="56280">
                  <c:v>45195.416666666664</c:v>
                </c:pt>
                <c:pt idx="56281">
                  <c:v>45195.420138888891</c:v>
                </c:pt>
                <c:pt idx="56282">
                  <c:v>45195.423611111109</c:v>
                </c:pt>
                <c:pt idx="56283">
                  <c:v>45195.427083333336</c:v>
                </c:pt>
                <c:pt idx="56284">
                  <c:v>45195.430555555555</c:v>
                </c:pt>
                <c:pt idx="56285">
                  <c:v>45195.434027777781</c:v>
                </c:pt>
                <c:pt idx="56286">
                  <c:v>45195.4375</c:v>
                </c:pt>
                <c:pt idx="56287">
                  <c:v>45195.440972222219</c:v>
                </c:pt>
                <c:pt idx="56288">
                  <c:v>45195.444444444445</c:v>
                </c:pt>
                <c:pt idx="56289">
                  <c:v>45195.447916666664</c:v>
                </c:pt>
                <c:pt idx="56290">
                  <c:v>45195.451388888891</c:v>
                </c:pt>
                <c:pt idx="56291">
                  <c:v>45195.454861111109</c:v>
                </c:pt>
                <c:pt idx="56292">
                  <c:v>45195.458333333336</c:v>
                </c:pt>
                <c:pt idx="56293">
                  <c:v>45195.461805555555</c:v>
                </c:pt>
                <c:pt idx="56294">
                  <c:v>45195.465277777781</c:v>
                </c:pt>
                <c:pt idx="56295">
                  <c:v>45195.46875</c:v>
                </c:pt>
                <c:pt idx="56296">
                  <c:v>45195.472222222219</c:v>
                </c:pt>
                <c:pt idx="56297">
                  <c:v>45195.475694444445</c:v>
                </c:pt>
                <c:pt idx="56298">
                  <c:v>45195.479166666664</c:v>
                </c:pt>
                <c:pt idx="56299">
                  <c:v>45195.482638888891</c:v>
                </c:pt>
                <c:pt idx="56300">
                  <c:v>45195.486111111109</c:v>
                </c:pt>
                <c:pt idx="56301">
                  <c:v>45195.489583333336</c:v>
                </c:pt>
                <c:pt idx="56302">
                  <c:v>45195.493055555555</c:v>
                </c:pt>
                <c:pt idx="56303">
                  <c:v>45195.496527777781</c:v>
                </c:pt>
                <c:pt idx="56304">
                  <c:v>45195.5</c:v>
                </c:pt>
                <c:pt idx="56305">
                  <c:v>45195.503472222219</c:v>
                </c:pt>
                <c:pt idx="56306">
                  <c:v>45195.506944444445</c:v>
                </c:pt>
                <c:pt idx="56307">
                  <c:v>45195.510416666664</c:v>
                </c:pt>
                <c:pt idx="56308">
                  <c:v>45195.513888888891</c:v>
                </c:pt>
                <c:pt idx="56309">
                  <c:v>45195.517361111109</c:v>
                </c:pt>
                <c:pt idx="56310">
                  <c:v>45195.520833333336</c:v>
                </c:pt>
                <c:pt idx="56311">
                  <c:v>45195.524305555555</c:v>
                </c:pt>
                <c:pt idx="56312">
                  <c:v>45195.527777777781</c:v>
                </c:pt>
                <c:pt idx="56313">
                  <c:v>45195.53125</c:v>
                </c:pt>
                <c:pt idx="56314">
                  <c:v>45195.534722222219</c:v>
                </c:pt>
                <c:pt idx="56315">
                  <c:v>45195.538194444445</c:v>
                </c:pt>
                <c:pt idx="56316">
                  <c:v>45195.541666666664</c:v>
                </c:pt>
                <c:pt idx="56317">
                  <c:v>45195.545138888891</c:v>
                </c:pt>
                <c:pt idx="56318">
                  <c:v>45195.548611111109</c:v>
                </c:pt>
                <c:pt idx="56319">
                  <c:v>45195.552083333336</c:v>
                </c:pt>
                <c:pt idx="56320">
                  <c:v>45195.555555555555</c:v>
                </c:pt>
                <c:pt idx="56321">
                  <c:v>45195.559027777781</c:v>
                </c:pt>
                <c:pt idx="56322">
                  <c:v>45195.5625</c:v>
                </c:pt>
                <c:pt idx="56323">
                  <c:v>45195.565972222219</c:v>
                </c:pt>
                <c:pt idx="56324">
                  <c:v>45195.569444444445</c:v>
                </c:pt>
                <c:pt idx="56325">
                  <c:v>45195.572916666664</c:v>
                </c:pt>
                <c:pt idx="56326">
                  <c:v>45195.576388888891</c:v>
                </c:pt>
                <c:pt idx="56327">
                  <c:v>45195.579861111109</c:v>
                </c:pt>
                <c:pt idx="56328">
                  <c:v>45195.583333333336</c:v>
                </c:pt>
                <c:pt idx="56329">
                  <c:v>45195.586805555555</c:v>
                </c:pt>
                <c:pt idx="56330">
                  <c:v>45195.590277777781</c:v>
                </c:pt>
                <c:pt idx="56331">
                  <c:v>45195.59375</c:v>
                </c:pt>
                <c:pt idx="56332">
                  <c:v>45195.597222222219</c:v>
                </c:pt>
                <c:pt idx="56333">
                  <c:v>45195.600694444445</c:v>
                </c:pt>
                <c:pt idx="56334">
                  <c:v>45195.604166666664</c:v>
                </c:pt>
                <c:pt idx="56335">
                  <c:v>45195.607638888891</c:v>
                </c:pt>
                <c:pt idx="56336">
                  <c:v>45195.611111111109</c:v>
                </c:pt>
                <c:pt idx="56337">
                  <c:v>45195.614583333336</c:v>
                </c:pt>
                <c:pt idx="56338">
                  <c:v>45195.618055555555</c:v>
                </c:pt>
                <c:pt idx="56339">
                  <c:v>45195.621527777781</c:v>
                </c:pt>
                <c:pt idx="56340">
                  <c:v>45195.625</c:v>
                </c:pt>
                <c:pt idx="56341">
                  <c:v>45195.628472222219</c:v>
                </c:pt>
                <c:pt idx="56342">
                  <c:v>45195.631944444445</c:v>
                </c:pt>
                <c:pt idx="56343">
                  <c:v>45195.635416666664</c:v>
                </c:pt>
                <c:pt idx="56344">
                  <c:v>45195.638888888891</c:v>
                </c:pt>
                <c:pt idx="56345">
                  <c:v>45195.642361111109</c:v>
                </c:pt>
                <c:pt idx="56346">
                  <c:v>45195.645833333336</c:v>
                </c:pt>
                <c:pt idx="56347">
                  <c:v>45195.649305555555</c:v>
                </c:pt>
                <c:pt idx="56348">
                  <c:v>45195.652777777781</c:v>
                </c:pt>
                <c:pt idx="56349">
                  <c:v>45195.65625</c:v>
                </c:pt>
                <c:pt idx="56350">
                  <c:v>45195.659722222219</c:v>
                </c:pt>
                <c:pt idx="56351">
                  <c:v>45195.663194444445</c:v>
                </c:pt>
                <c:pt idx="56352">
                  <c:v>45195.666666666664</c:v>
                </c:pt>
                <c:pt idx="56353">
                  <c:v>45195.670138888891</c:v>
                </c:pt>
                <c:pt idx="56354">
                  <c:v>45195.673611111109</c:v>
                </c:pt>
                <c:pt idx="56355">
                  <c:v>45195.677083333336</c:v>
                </c:pt>
                <c:pt idx="56356">
                  <c:v>45195.680555555555</c:v>
                </c:pt>
                <c:pt idx="56357">
                  <c:v>45195.684027777781</c:v>
                </c:pt>
                <c:pt idx="56358">
                  <c:v>45195.6875</c:v>
                </c:pt>
                <c:pt idx="56359">
                  <c:v>45195.690972222219</c:v>
                </c:pt>
                <c:pt idx="56360">
                  <c:v>45195.694444444445</c:v>
                </c:pt>
                <c:pt idx="56361">
                  <c:v>45195.697916666664</c:v>
                </c:pt>
                <c:pt idx="56362">
                  <c:v>45195.701388888891</c:v>
                </c:pt>
                <c:pt idx="56363">
                  <c:v>45195.704861111109</c:v>
                </c:pt>
                <c:pt idx="56364">
                  <c:v>45195.708333333336</c:v>
                </c:pt>
                <c:pt idx="56365">
                  <c:v>45195.711805555555</c:v>
                </c:pt>
                <c:pt idx="56366">
                  <c:v>45195.715277777781</c:v>
                </c:pt>
                <c:pt idx="56367">
                  <c:v>45195.71875</c:v>
                </c:pt>
                <c:pt idx="56368">
                  <c:v>45195.722222222219</c:v>
                </c:pt>
                <c:pt idx="56369">
                  <c:v>45195.725694444445</c:v>
                </c:pt>
                <c:pt idx="56370">
                  <c:v>45195.729166666664</c:v>
                </c:pt>
                <c:pt idx="56371">
                  <c:v>45195.732638888891</c:v>
                </c:pt>
                <c:pt idx="56372">
                  <c:v>45195.736111111109</c:v>
                </c:pt>
                <c:pt idx="56373">
                  <c:v>45195.739583333336</c:v>
                </c:pt>
                <c:pt idx="56374">
                  <c:v>45195.743055555555</c:v>
                </c:pt>
                <c:pt idx="56375">
                  <c:v>45195.746527777781</c:v>
                </c:pt>
                <c:pt idx="56376">
                  <c:v>45195.75</c:v>
                </c:pt>
                <c:pt idx="56377">
                  <c:v>45195.753472222219</c:v>
                </c:pt>
                <c:pt idx="56378">
                  <c:v>45195.756944444445</c:v>
                </c:pt>
                <c:pt idx="56379">
                  <c:v>45195.760416666664</c:v>
                </c:pt>
                <c:pt idx="56380">
                  <c:v>45195.763888888891</c:v>
                </c:pt>
                <c:pt idx="56381">
                  <c:v>45195.767361111109</c:v>
                </c:pt>
                <c:pt idx="56382">
                  <c:v>45195.770833333336</c:v>
                </c:pt>
                <c:pt idx="56383">
                  <c:v>45195.774305555555</c:v>
                </c:pt>
                <c:pt idx="56384">
                  <c:v>45195.777777777781</c:v>
                </c:pt>
                <c:pt idx="56385">
                  <c:v>45195.78125</c:v>
                </c:pt>
                <c:pt idx="56386">
                  <c:v>45195.784722222219</c:v>
                </c:pt>
                <c:pt idx="56387">
                  <c:v>45195.788194444445</c:v>
                </c:pt>
                <c:pt idx="56388">
                  <c:v>45195.791666666664</c:v>
                </c:pt>
                <c:pt idx="56389">
                  <c:v>45195.795138888891</c:v>
                </c:pt>
                <c:pt idx="56390">
                  <c:v>45195.798611111109</c:v>
                </c:pt>
                <c:pt idx="56391">
                  <c:v>45195.802083333336</c:v>
                </c:pt>
                <c:pt idx="56392">
                  <c:v>45195.805555555555</c:v>
                </c:pt>
                <c:pt idx="56393">
                  <c:v>45195.809027777781</c:v>
                </c:pt>
                <c:pt idx="56394">
                  <c:v>45195.8125</c:v>
                </c:pt>
                <c:pt idx="56395">
                  <c:v>45195.815972222219</c:v>
                </c:pt>
                <c:pt idx="56396">
                  <c:v>45195.819444444445</c:v>
                </c:pt>
                <c:pt idx="56397">
                  <c:v>45195.822916666664</c:v>
                </c:pt>
                <c:pt idx="56398">
                  <c:v>45195.826388888891</c:v>
                </c:pt>
                <c:pt idx="56399">
                  <c:v>45195.829861111109</c:v>
                </c:pt>
                <c:pt idx="56400">
                  <c:v>45195.833333333336</c:v>
                </c:pt>
                <c:pt idx="56401">
                  <c:v>45195.836805555555</c:v>
                </c:pt>
                <c:pt idx="56402">
                  <c:v>45195.840277777781</c:v>
                </c:pt>
                <c:pt idx="56403">
                  <c:v>45195.84375</c:v>
                </c:pt>
                <c:pt idx="56404">
                  <c:v>45195.847222222219</c:v>
                </c:pt>
                <c:pt idx="56405">
                  <c:v>45195.850694444445</c:v>
                </c:pt>
                <c:pt idx="56406">
                  <c:v>45195.854166666664</c:v>
                </c:pt>
                <c:pt idx="56407">
                  <c:v>45195.857638888891</c:v>
                </c:pt>
                <c:pt idx="56408">
                  <c:v>45195.861111111109</c:v>
                </c:pt>
                <c:pt idx="56409">
                  <c:v>45195.864583333336</c:v>
                </c:pt>
                <c:pt idx="56410">
                  <c:v>45195.868055555555</c:v>
                </c:pt>
                <c:pt idx="56411">
                  <c:v>45195.871527777781</c:v>
                </c:pt>
                <c:pt idx="56412">
                  <c:v>45195.875</c:v>
                </c:pt>
                <c:pt idx="56413">
                  <c:v>45195.878472222219</c:v>
                </c:pt>
                <c:pt idx="56414">
                  <c:v>45195.881944444445</c:v>
                </c:pt>
                <c:pt idx="56415">
                  <c:v>45195.885416666664</c:v>
                </c:pt>
                <c:pt idx="56416">
                  <c:v>45195.888888888891</c:v>
                </c:pt>
                <c:pt idx="56417">
                  <c:v>45195.892361111109</c:v>
                </c:pt>
                <c:pt idx="56418">
                  <c:v>45195.895833333336</c:v>
                </c:pt>
                <c:pt idx="56419">
                  <c:v>45195.899305555555</c:v>
                </c:pt>
                <c:pt idx="56420">
                  <c:v>45195.902777777781</c:v>
                </c:pt>
                <c:pt idx="56421">
                  <c:v>45195.90625</c:v>
                </c:pt>
                <c:pt idx="56422">
                  <c:v>45195.909722222219</c:v>
                </c:pt>
                <c:pt idx="56423">
                  <c:v>45195.913194444445</c:v>
                </c:pt>
                <c:pt idx="56424">
                  <c:v>45195.916666666664</c:v>
                </c:pt>
                <c:pt idx="56425">
                  <c:v>45195.920138888891</c:v>
                </c:pt>
                <c:pt idx="56426">
                  <c:v>45195.923611111109</c:v>
                </c:pt>
                <c:pt idx="56427">
                  <c:v>45195.927083333336</c:v>
                </c:pt>
                <c:pt idx="56428">
                  <c:v>45195.930555555555</c:v>
                </c:pt>
                <c:pt idx="56429">
                  <c:v>45195.934027777781</c:v>
                </c:pt>
                <c:pt idx="56430">
                  <c:v>45195.9375</c:v>
                </c:pt>
                <c:pt idx="56431">
                  <c:v>45195.940972222219</c:v>
                </c:pt>
                <c:pt idx="56432">
                  <c:v>45195.944444444445</c:v>
                </c:pt>
                <c:pt idx="56433">
                  <c:v>45195.947916666664</c:v>
                </c:pt>
                <c:pt idx="56434">
                  <c:v>45195.951388888891</c:v>
                </c:pt>
                <c:pt idx="56435">
                  <c:v>45195.954861111109</c:v>
                </c:pt>
                <c:pt idx="56436">
                  <c:v>45195.958333333336</c:v>
                </c:pt>
                <c:pt idx="56437">
                  <c:v>45195.961805555555</c:v>
                </c:pt>
                <c:pt idx="56438">
                  <c:v>45195.965277777781</c:v>
                </c:pt>
                <c:pt idx="56439">
                  <c:v>45195.96875</c:v>
                </c:pt>
                <c:pt idx="56440">
                  <c:v>45195.972222222219</c:v>
                </c:pt>
                <c:pt idx="56441">
                  <c:v>45195.975694444445</c:v>
                </c:pt>
                <c:pt idx="56442">
                  <c:v>45195.979166666664</c:v>
                </c:pt>
                <c:pt idx="56443">
                  <c:v>45195.982638888891</c:v>
                </c:pt>
                <c:pt idx="56444">
                  <c:v>45195.986111111109</c:v>
                </c:pt>
                <c:pt idx="56445">
                  <c:v>45195.989583333336</c:v>
                </c:pt>
                <c:pt idx="56446">
                  <c:v>45195.993055555555</c:v>
                </c:pt>
                <c:pt idx="56447">
                  <c:v>45195.996527777781</c:v>
                </c:pt>
                <c:pt idx="56448">
                  <c:v>45196</c:v>
                </c:pt>
                <c:pt idx="56449">
                  <c:v>45196.003472222219</c:v>
                </c:pt>
                <c:pt idx="56450">
                  <c:v>45196.006944444445</c:v>
                </c:pt>
                <c:pt idx="56451">
                  <c:v>45196.010416666664</c:v>
                </c:pt>
                <c:pt idx="56452">
                  <c:v>45196.013888888891</c:v>
                </c:pt>
                <c:pt idx="56453">
                  <c:v>45196.017361111109</c:v>
                </c:pt>
                <c:pt idx="56454">
                  <c:v>45196.020833333336</c:v>
                </c:pt>
                <c:pt idx="56455">
                  <c:v>45196.024305555555</c:v>
                </c:pt>
                <c:pt idx="56456">
                  <c:v>45196.027777777781</c:v>
                </c:pt>
                <c:pt idx="56457">
                  <c:v>45196.03125</c:v>
                </c:pt>
                <c:pt idx="56458">
                  <c:v>45196.034722222219</c:v>
                </c:pt>
                <c:pt idx="56459">
                  <c:v>45196.038194444445</c:v>
                </c:pt>
                <c:pt idx="56460">
                  <c:v>45196.041666666664</c:v>
                </c:pt>
                <c:pt idx="56461">
                  <c:v>45196.045138888891</c:v>
                </c:pt>
                <c:pt idx="56462">
                  <c:v>45196.048611111109</c:v>
                </c:pt>
                <c:pt idx="56463">
                  <c:v>45196.052083333336</c:v>
                </c:pt>
                <c:pt idx="56464">
                  <c:v>45196.055555555555</c:v>
                </c:pt>
                <c:pt idx="56465">
                  <c:v>45196.059027777781</c:v>
                </c:pt>
                <c:pt idx="56466">
                  <c:v>45196.0625</c:v>
                </c:pt>
                <c:pt idx="56467">
                  <c:v>45196.065972222219</c:v>
                </c:pt>
                <c:pt idx="56468">
                  <c:v>45196.069444444445</c:v>
                </c:pt>
                <c:pt idx="56469">
                  <c:v>45196.072916666664</c:v>
                </c:pt>
                <c:pt idx="56470">
                  <c:v>45196.076388888891</c:v>
                </c:pt>
                <c:pt idx="56471">
                  <c:v>45196.079861111109</c:v>
                </c:pt>
                <c:pt idx="56472">
                  <c:v>45196.083333333336</c:v>
                </c:pt>
                <c:pt idx="56473">
                  <c:v>45196.086805555555</c:v>
                </c:pt>
                <c:pt idx="56474">
                  <c:v>45196.090277777781</c:v>
                </c:pt>
                <c:pt idx="56475">
                  <c:v>45196.09375</c:v>
                </c:pt>
                <c:pt idx="56476">
                  <c:v>45196.097222222219</c:v>
                </c:pt>
                <c:pt idx="56477">
                  <c:v>45196.100694444445</c:v>
                </c:pt>
                <c:pt idx="56478">
                  <c:v>45196.104166666664</c:v>
                </c:pt>
                <c:pt idx="56479">
                  <c:v>45196.107638888891</c:v>
                </c:pt>
                <c:pt idx="56480">
                  <c:v>45196.111111111109</c:v>
                </c:pt>
                <c:pt idx="56481">
                  <c:v>45196.114583333336</c:v>
                </c:pt>
                <c:pt idx="56482">
                  <c:v>45196.118055555555</c:v>
                </c:pt>
                <c:pt idx="56483">
                  <c:v>45196.121527777781</c:v>
                </c:pt>
                <c:pt idx="56484">
                  <c:v>45196.125</c:v>
                </c:pt>
                <c:pt idx="56485">
                  <c:v>45196.128472222219</c:v>
                </c:pt>
                <c:pt idx="56486">
                  <c:v>45196.131944444445</c:v>
                </c:pt>
                <c:pt idx="56487">
                  <c:v>45196.135416666664</c:v>
                </c:pt>
                <c:pt idx="56488">
                  <c:v>45196.138888888891</c:v>
                </c:pt>
                <c:pt idx="56489">
                  <c:v>45196.142361111109</c:v>
                </c:pt>
                <c:pt idx="56490">
                  <c:v>45196.145833333336</c:v>
                </c:pt>
                <c:pt idx="56491">
                  <c:v>45196.149305555555</c:v>
                </c:pt>
                <c:pt idx="56492">
                  <c:v>45196.152777777781</c:v>
                </c:pt>
                <c:pt idx="56493">
                  <c:v>45196.15625</c:v>
                </c:pt>
                <c:pt idx="56494">
                  <c:v>45196.159722222219</c:v>
                </c:pt>
                <c:pt idx="56495">
                  <c:v>45196.163194444445</c:v>
                </c:pt>
                <c:pt idx="56496">
                  <c:v>45196.166666666664</c:v>
                </c:pt>
                <c:pt idx="56497">
                  <c:v>45196.170138888891</c:v>
                </c:pt>
                <c:pt idx="56498">
                  <c:v>45196.173611111109</c:v>
                </c:pt>
                <c:pt idx="56499">
                  <c:v>45196.177083333336</c:v>
                </c:pt>
                <c:pt idx="56500">
                  <c:v>45196.180555555555</c:v>
                </c:pt>
                <c:pt idx="56501">
                  <c:v>45196.184027777781</c:v>
                </c:pt>
                <c:pt idx="56502">
                  <c:v>45196.1875</c:v>
                </c:pt>
                <c:pt idx="56503">
                  <c:v>45196.190972222219</c:v>
                </c:pt>
                <c:pt idx="56504">
                  <c:v>45196.194444444445</c:v>
                </c:pt>
                <c:pt idx="56505">
                  <c:v>45196.197916666664</c:v>
                </c:pt>
                <c:pt idx="56506">
                  <c:v>45196.201388888891</c:v>
                </c:pt>
                <c:pt idx="56507">
                  <c:v>45196.204861111109</c:v>
                </c:pt>
                <c:pt idx="56508">
                  <c:v>45196.208333333336</c:v>
                </c:pt>
                <c:pt idx="56509">
                  <c:v>45196.211805555555</c:v>
                </c:pt>
                <c:pt idx="56510">
                  <c:v>45196.215277777781</c:v>
                </c:pt>
                <c:pt idx="56511">
                  <c:v>45196.21875</c:v>
                </c:pt>
                <c:pt idx="56512">
                  <c:v>45196.222222222219</c:v>
                </c:pt>
                <c:pt idx="56513">
                  <c:v>45196.225694444445</c:v>
                </c:pt>
                <c:pt idx="56514">
                  <c:v>45196.229166666664</c:v>
                </c:pt>
                <c:pt idx="56515">
                  <c:v>45196.232638888891</c:v>
                </c:pt>
                <c:pt idx="56516">
                  <c:v>45196.236111111109</c:v>
                </c:pt>
                <c:pt idx="56517">
                  <c:v>45196.239583333336</c:v>
                </c:pt>
                <c:pt idx="56518">
                  <c:v>45196.243055555555</c:v>
                </c:pt>
                <c:pt idx="56519">
                  <c:v>45196.246527777781</c:v>
                </c:pt>
                <c:pt idx="56520">
                  <c:v>45196.25</c:v>
                </c:pt>
                <c:pt idx="56521">
                  <c:v>45196.253472222219</c:v>
                </c:pt>
                <c:pt idx="56522">
                  <c:v>45196.256944444445</c:v>
                </c:pt>
                <c:pt idx="56523">
                  <c:v>45196.260416666664</c:v>
                </c:pt>
                <c:pt idx="56524">
                  <c:v>45196.263888888891</c:v>
                </c:pt>
                <c:pt idx="56525">
                  <c:v>45196.267361111109</c:v>
                </c:pt>
                <c:pt idx="56526">
                  <c:v>45196.270833333336</c:v>
                </c:pt>
                <c:pt idx="56527">
                  <c:v>45196.274305555555</c:v>
                </c:pt>
                <c:pt idx="56528">
                  <c:v>45196.277777777781</c:v>
                </c:pt>
                <c:pt idx="56529">
                  <c:v>45196.28125</c:v>
                </c:pt>
                <c:pt idx="56530">
                  <c:v>45196.284722222219</c:v>
                </c:pt>
                <c:pt idx="56531">
                  <c:v>45196.288194444445</c:v>
                </c:pt>
                <c:pt idx="56532">
                  <c:v>45196.291666666664</c:v>
                </c:pt>
                <c:pt idx="56533">
                  <c:v>45196.295138888891</c:v>
                </c:pt>
                <c:pt idx="56534">
                  <c:v>45196.298611111109</c:v>
                </c:pt>
                <c:pt idx="56535">
                  <c:v>45196.302083333336</c:v>
                </c:pt>
                <c:pt idx="56536">
                  <c:v>45196.305555555555</c:v>
                </c:pt>
                <c:pt idx="56537">
                  <c:v>45196.309027777781</c:v>
                </c:pt>
                <c:pt idx="56538">
                  <c:v>45196.3125</c:v>
                </c:pt>
                <c:pt idx="56539">
                  <c:v>45196.315972222219</c:v>
                </c:pt>
                <c:pt idx="56540">
                  <c:v>45196.319444444445</c:v>
                </c:pt>
                <c:pt idx="56541">
                  <c:v>45196.322916666664</c:v>
                </c:pt>
                <c:pt idx="56542">
                  <c:v>45196.326388888891</c:v>
                </c:pt>
                <c:pt idx="56543">
                  <c:v>45196.329861111109</c:v>
                </c:pt>
                <c:pt idx="56544">
                  <c:v>45196.333333333336</c:v>
                </c:pt>
                <c:pt idx="56545">
                  <c:v>45196.336805555555</c:v>
                </c:pt>
                <c:pt idx="56546">
                  <c:v>45196.340277777781</c:v>
                </c:pt>
                <c:pt idx="56547">
                  <c:v>45196.34375</c:v>
                </c:pt>
                <c:pt idx="56548">
                  <c:v>45196.347222222219</c:v>
                </c:pt>
                <c:pt idx="56549">
                  <c:v>45196.350694444445</c:v>
                </c:pt>
                <c:pt idx="56550">
                  <c:v>45196.354166666664</c:v>
                </c:pt>
                <c:pt idx="56551">
                  <c:v>45196.357638888891</c:v>
                </c:pt>
                <c:pt idx="56552">
                  <c:v>45196.361111111109</c:v>
                </c:pt>
                <c:pt idx="56553">
                  <c:v>45196.364583333336</c:v>
                </c:pt>
                <c:pt idx="56554">
                  <c:v>45196.368055555555</c:v>
                </c:pt>
                <c:pt idx="56555">
                  <c:v>45196.371527777781</c:v>
                </c:pt>
                <c:pt idx="56556">
                  <c:v>45196.375</c:v>
                </c:pt>
                <c:pt idx="56557">
                  <c:v>45196.378472222219</c:v>
                </c:pt>
                <c:pt idx="56558">
                  <c:v>45196.381944444445</c:v>
                </c:pt>
                <c:pt idx="56559">
                  <c:v>45196.385416666664</c:v>
                </c:pt>
                <c:pt idx="56560">
                  <c:v>45196.388888888891</c:v>
                </c:pt>
                <c:pt idx="56561">
                  <c:v>45196.392361111109</c:v>
                </c:pt>
                <c:pt idx="56562">
                  <c:v>45196.395833333336</c:v>
                </c:pt>
                <c:pt idx="56563">
                  <c:v>45196.399305555555</c:v>
                </c:pt>
                <c:pt idx="56564">
                  <c:v>45196.402777777781</c:v>
                </c:pt>
                <c:pt idx="56565">
                  <c:v>45196.40625</c:v>
                </c:pt>
                <c:pt idx="56566">
                  <c:v>45196.409722222219</c:v>
                </c:pt>
                <c:pt idx="56567">
                  <c:v>45196.413194444445</c:v>
                </c:pt>
                <c:pt idx="56568">
                  <c:v>45196.416666666664</c:v>
                </c:pt>
                <c:pt idx="56569">
                  <c:v>45196.420138888891</c:v>
                </c:pt>
                <c:pt idx="56570">
                  <c:v>45196.423611111109</c:v>
                </c:pt>
                <c:pt idx="56571">
                  <c:v>45196.427083333336</c:v>
                </c:pt>
                <c:pt idx="56572">
                  <c:v>45196.430555555555</c:v>
                </c:pt>
                <c:pt idx="56573">
                  <c:v>45196.434027777781</c:v>
                </c:pt>
                <c:pt idx="56574">
                  <c:v>45196.4375</c:v>
                </c:pt>
                <c:pt idx="56575">
                  <c:v>45196.440972222219</c:v>
                </c:pt>
                <c:pt idx="56576">
                  <c:v>45196.444444444445</c:v>
                </c:pt>
                <c:pt idx="56577">
                  <c:v>45196.447916666664</c:v>
                </c:pt>
                <c:pt idx="56578">
                  <c:v>45196.451388888891</c:v>
                </c:pt>
                <c:pt idx="56579">
                  <c:v>45196.454861111109</c:v>
                </c:pt>
                <c:pt idx="56580">
                  <c:v>45196.458333333336</c:v>
                </c:pt>
                <c:pt idx="56581">
                  <c:v>45196.461805555555</c:v>
                </c:pt>
                <c:pt idx="56582">
                  <c:v>45196.465277777781</c:v>
                </c:pt>
                <c:pt idx="56583">
                  <c:v>45196.46875</c:v>
                </c:pt>
                <c:pt idx="56584">
                  <c:v>45196.472222222219</c:v>
                </c:pt>
                <c:pt idx="56585">
                  <c:v>45196.475694444445</c:v>
                </c:pt>
                <c:pt idx="56586">
                  <c:v>45196.479166666664</c:v>
                </c:pt>
                <c:pt idx="56587">
                  <c:v>45196.482638888891</c:v>
                </c:pt>
                <c:pt idx="56588">
                  <c:v>45196.486111111109</c:v>
                </c:pt>
                <c:pt idx="56589">
                  <c:v>45196.489583333336</c:v>
                </c:pt>
                <c:pt idx="56590">
                  <c:v>45196.493055555555</c:v>
                </c:pt>
                <c:pt idx="56591">
                  <c:v>45196.496527777781</c:v>
                </c:pt>
                <c:pt idx="56592">
                  <c:v>45196.5</c:v>
                </c:pt>
                <c:pt idx="56593">
                  <c:v>45196.503472222219</c:v>
                </c:pt>
                <c:pt idx="56594">
                  <c:v>45196.506944444445</c:v>
                </c:pt>
                <c:pt idx="56595">
                  <c:v>45196.510416666664</c:v>
                </c:pt>
                <c:pt idx="56596">
                  <c:v>45196.513888888891</c:v>
                </c:pt>
                <c:pt idx="56597">
                  <c:v>45196.517361111109</c:v>
                </c:pt>
                <c:pt idx="56598">
                  <c:v>45196.520833333336</c:v>
                </c:pt>
                <c:pt idx="56599">
                  <c:v>45196.524305555555</c:v>
                </c:pt>
                <c:pt idx="56600">
                  <c:v>45196.527777777781</c:v>
                </c:pt>
                <c:pt idx="56601">
                  <c:v>45196.53125</c:v>
                </c:pt>
                <c:pt idx="56602">
                  <c:v>45196.534722222219</c:v>
                </c:pt>
                <c:pt idx="56603">
                  <c:v>45196.538194444445</c:v>
                </c:pt>
                <c:pt idx="56604">
                  <c:v>45196.541666666664</c:v>
                </c:pt>
                <c:pt idx="56605">
                  <c:v>45196.545138888891</c:v>
                </c:pt>
                <c:pt idx="56606">
                  <c:v>45196.548611111109</c:v>
                </c:pt>
                <c:pt idx="56607">
                  <c:v>45196.552083333336</c:v>
                </c:pt>
                <c:pt idx="56608">
                  <c:v>45196.555555555555</c:v>
                </c:pt>
                <c:pt idx="56609">
                  <c:v>45196.559027777781</c:v>
                </c:pt>
                <c:pt idx="56610">
                  <c:v>45196.5625</c:v>
                </c:pt>
                <c:pt idx="56611">
                  <c:v>45196.565972222219</c:v>
                </c:pt>
                <c:pt idx="56612">
                  <c:v>45196.569444444445</c:v>
                </c:pt>
                <c:pt idx="56613">
                  <c:v>45196.572916666664</c:v>
                </c:pt>
                <c:pt idx="56614">
                  <c:v>45196.576388888891</c:v>
                </c:pt>
                <c:pt idx="56615">
                  <c:v>45196.579861111109</c:v>
                </c:pt>
                <c:pt idx="56616">
                  <c:v>45196.583333333336</c:v>
                </c:pt>
                <c:pt idx="56617">
                  <c:v>45196.586805555555</c:v>
                </c:pt>
                <c:pt idx="56618">
                  <c:v>45196.590277777781</c:v>
                </c:pt>
                <c:pt idx="56619">
                  <c:v>45196.59375</c:v>
                </c:pt>
                <c:pt idx="56620">
                  <c:v>45196.597222222219</c:v>
                </c:pt>
                <c:pt idx="56621">
                  <c:v>45196.600694444445</c:v>
                </c:pt>
                <c:pt idx="56622">
                  <c:v>45196.604166666664</c:v>
                </c:pt>
                <c:pt idx="56623">
                  <c:v>45196.607638888891</c:v>
                </c:pt>
                <c:pt idx="56624">
                  <c:v>45196.611111111109</c:v>
                </c:pt>
                <c:pt idx="56625">
                  <c:v>45196.614583333336</c:v>
                </c:pt>
                <c:pt idx="56626">
                  <c:v>45196.618055555555</c:v>
                </c:pt>
                <c:pt idx="56627">
                  <c:v>45196.621527777781</c:v>
                </c:pt>
                <c:pt idx="56628">
                  <c:v>45196.625</c:v>
                </c:pt>
                <c:pt idx="56629">
                  <c:v>45196.628472222219</c:v>
                </c:pt>
                <c:pt idx="56630">
                  <c:v>45196.631944444445</c:v>
                </c:pt>
                <c:pt idx="56631">
                  <c:v>45196.635416666664</c:v>
                </c:pt>
                <c:pt idx="56632">
                  <c:v>45196.638888888891</c:v>
                </c:pt>
                <c:pt idx="56633">
                  <c:v>45196.642361111109</c:v>
                </c:pt>
                <c:pt idx="56634">
                  <c:v>45196.645833333336</c:v>
                </c:pt>
                <c:pt idx="56635">
                  <c:v>45196.649305555555</c:v>
                </c:pt>
                <c:pt idx="56636">
                  <c:v>45196.652777777781</c:v>
                </c:pt>
                <c:pt idx="56637">
                  <c:v>45196.65625</c:v>
                </c:pt>
                <c:pt idx="56638">
                  <c:v>45196.659722222219</c:v>
                </c:pt>
                <c:pt idx="56639">
                  <c:v>45196.663194444445</c:v>
                </c:pt>
                <c:pt idx="56640">
                  <c:v>45196.666666666664</c:v>
                </c:pt>
                <c:pt idx="56641">
                  <c:v>45196.670138888891</c:v>
                </c:pt>
                <c:pt idx="56642">
                  <c:v>45196.673611111109</c:v>
                </c:pt>
                <c:pt idx="56643">
                  <c:v>45196.677083333336</c:v>
                </c:pt>
                <c:pt idx="56644">
                  <c:v>45196.680555555555</c:v>
                </c:pt>
                <c:pt idx="56645">
                  <c:v>45196.684027777781</c:v>
                </c:pt>
                <c:pt idx="56646">
                  <c:v>45196.6875</c:v>
                </c:pt>
                <c:pt idx="56647">
                  <c:v>45196.690972222219</c:v>
                </c:pt>
                <c:pt idx="56648">
                  <c:v>45196.694444444445</c:v>
                </c:pt>
                <c:pt idx="56649">
                  <c:v>45196.697916666664</c:v>
                </c:pt>
                <c:pt idx="56650">
                  <c:v>45196.701388888891</c:v>
                </c:pt>
                <c:pt idx="56651">
                  <c:v>45196.704861111109</c:v>
                </c:pt>
                <c:pt idx="56652">
                  <c:v>45196.708333333336</c:v>
                </c:pt>
                <c:pt idx="56653">
                  <c:v>45196.711805555555</c:v>
                </c:pt>
                <c:pt idx="56654">
                  <c:v>45196.715277777781</c:v>
                </c:pt>
                <c:pt idx="56655">
                  <c:v>45196.71875</c:v>
                </c:pt>
                <c:pt idx="56656">
                  <c:v>45196.722222222219</c:v>
                </c:pt>
                <c:pt idx="56657">
                  <c:v>45196.725694444445</c:v>
                </c:pt>
                <c:pt idx="56658">
                  <c:v>45196.729166666664</c:v>
                </c:pt>
                <c:pt idx="56659">
                  <c:v>45196.732638888891</c:v>
                </c:pt>
                <c:pt idx="56660">
                  <c:v>45196.736111111109</c:v>
                </c:pt>
                <c:pt idx="56661">
                  <c:v>45196.739583333336</c:v>
                </c:pt>
                <c:pt idx="56662">
                  <c:v>45196.743055555555</c:v>
                </c:pt>
                <c:pt idx="56663">
                  <c:v>45196.746527777781</c:v>
                </c:pt>
                <c:pt idx="56664">
                  <c:v>45196.75</c:v>
                </c:pt>
                <c:pt idx="56665">
                  <c:v>45196.753472222219</c:v>
                </c:pt>
                <c:pt idx="56666">
                  <c:v>45196.756944444445</c:v>
                </c:pt>
                <c:pt idx="56667">
                  <c:v>45196.760416666664</c:v>
                </c:pt>
                <c:pt idx="56668">
                  <c:v>45196.763888888891</c:v>
                </c:pt>
                <c:pt idx="56669">
                  <c:v>45196.767361111109</c:v>
                </c:pt>
                <c:pt idx="56670">
                  <c:v>45196.770833333336</c:v>
                </c:pt>
                <c:pt idx="56671">
                  <c:v>45196.774305555555</c:v>
                </c:pt>
                <c:pt idx="56672">
                  <c:v>45196.777777777781</c:v>
                </c:pt>
                <c:pt idx="56673">
                  <c:v>45196.78125</c:v>
                </c:pt>
                <c:pt idx="56674">
                  <c:v>45196.784722222219</c:v>
                </c:pt>
                <c:pt idx="56675">
                  <c:v>45196.788194444445</c:v>
                </c:pt>
                <c:pt idx="56676">
                  <c:v>45196.791666666664</c:v>
                </c:pt>
                <c:pt idx="56677">
                  <c:v>45196.795138888891</c:v>
                </c:pt>
                <c:pt idx="56678">
                  <c:v>45196.798611111109</c:v>
                </c:pt>
                <c:pt idx="56679">
                  <c:v>45196.802083333336</c:v>
                </c:pt>
                <c:pt idx="56680">
                  <c:v>45196.805555555555</c:v>
                </c:pt>
                <c:pt idx="56681">
                  <c:v>45196.809027777781</c:v>
                </c:pt>
                <c:pt idx="56682">
                  <c:v>45196.8125</c:v>
                </c:pt>
                <c:pt idx="56683">
                  <c:v>45196.815972222219</c:v>
                </c:pt>
                <c:pt idx="56684">
                  <c:v>45196.819444444445</c:v>
                </c:pt>
                <c:pt idx="56685">
                  <c:v>45196.822916666664</c:v>
                </c:pt>
                <c:pt idx="56686">
                  <c:v>45196.826388888891</c:v>
                </c:pt>
                <c:pt idx="56687">
                  <c:v>45196.829861111109</c:v>
                </c:pt>
                <c:pt idx="56688">
                  <c:v>45196.833333333336</c:v>
                </c:pt>
                <c:pt idx="56689">
                  <c:v>45196.836805555555</c:v>
                </c:pt>
                <c:pt idx="56690">
                  <c:v>45196.840277777781</c:v>
                </c:pt>
                <c:pt idx="56691">
                  <c:v>45196.84375</c:v>
                </c:pt>
                <c:pt idx="56692">
                  <c:v>45196.847222222219</c:v>
                </c:pt>
                <c:pt idx="56693">
                  <c:v>45196.850694444445</c:v>
                </c:pt>
                <c:pt idx="56694">
                  <c:v>45196.854166666664</c:v>
                </c:pt>
                <c:pt idx="56695">
                  <c:v>45196.857638888891</c:v>
                </c:pt>
                <c:pt idx="56696">
                  <c:v>45196.861111111109</c:v>
                </c:pt>
                <c:pt idx="56697">
                  <c:v>45196.864583333336</c:v>
                </c:pt>
                <c:pt idx="56698">
                  <c:v>45196.868055555555</c:v>
                </c:pt>
                <c:pt idx="56699">
                  <c:v>45196.871527777781</c:v>
                </c:pt>
                <c:pt idx="56700">
                  <c:v>45196.875</c:v>
                </c:pt>
                <c:pt idx="56701">
                  <c:v>45196.878472222219</c:v>
                </c:pt>
                <c:pt idx="56702">
                  <c:v>45196.881944444445</c:v>
                </c:pt>
                <c:pt idx="56703">
                  <c:v>45196.885416666664</c:v>
                </c:pt>
                <c:pt idx="56704">
                  <c:v>45196.888888888891</c:v>
                </c:pt>
                <c:pt idx="56705">
                  <c:v>45196.892361111109</c:v>
                </c:pt>
                <c:pt idx="56706">
                  <c:v>45196.895833333336</c:v>
                </c:pt>
                <c:pt idx="56707">
                  <c:v>45196.899305555555</c:v>
                </c:pt>
                <c:pt idx="56708">
                  <c:v>45196.902777777781</c:v>
                </c:pt>
                <c:pt idx="56709">
                  <c:v>45196.90625</c:v>
                </c:pt>
                <c:pt idx="56710">
                  <c:v>45196.909722222219</c:v>
                </c:pt>
                <c:pt idx="56711">
                  <c:v>45196.913194444445</c:v>
                </c:pt>
                <c:pt idx="56712">
                  <c:v>45196.916666666664</c:v>
                </c:pt>
                <c:pt idx="56713">
                  <c:v>45196.920138888891</c:v>
                </c:pt>
                <c:pt idx="56714">
                  <c:v>45196.923611111109</c:v>
                </c:pt>
                <c:pt idx="56715">
                  <c:v>45196.927083333336</c:v>
                </c:pt>
                <c:pt idx="56716">
                  <c:v>45196.930555555555</c:v>
                </c:pt>
                <c:pt idx="56717">
                  <c:v>45196.934027777781</c:v>
                </c:pt>
                <c:pt idx="56718">
                  <c:v>45196.9375</c:v>
                </c:pt>
                <c:pt idx="56719">
                  <c:v>45196.940972222219</c:v>
                </c:pt>
                <c:pt idx="56720">
                  <c:v>45196.944444444445</c:v>
                </c:pt>
                <c:pt idx="56721">
                  <c:v>45196.947916666664</c:v>
                </c:pt>
                <c:pt idx="56722">
                  <c:v>45196.951388888891</c:v>
                </c:pt>
                <c:pt idx="56723">
                  <c:v>45196.954861111109</c:v>
                </c:pt>
                <c:pt idx="56724">
                  <c:v>45196.958333333336</c:v>
                </c:pt>
                <c:pt idx="56725">
                  <c:v>45196.961805555555</c:v>
                </c:pt>
                <c:pt idx="56726">
                  <c:v>45196.965277777781</c:v>
                </c:pt>
                <c:pt idx="56727">
                  <c:v>45196.96875</c:v>
                </c:pt>
                <c:pt idx="56728">
                  <c:v>45196.972222222219</c:v>
                </c:pt>
                <c:pt idx="56729">
                  <c:v>45196.975694444445</c:v>
                </c:pt>
                <c:pt idx="56730">
                  <c:v>45196.979166666664</c:v>
                </c:pt>
                <c:pt idx="56731">
                  <c:v>45196.982638888891</c:v>
                </c:pt>
                <c:pt idx="56732">
                  <c:v>45196.986111111109</c:v>
                </c:pt>
                <c:pt idx="56733">
                  <c:v>45196.989583333336</c:v>
                </c:pt>
                <c:pt idx="56734">
                  <c:v>45196.993055555555</c:v>
                </c:pt>
                <c:pt idx="56735">
                  <c:v>45196.996527777781</c:v>
                </c:pt>
                <c:pt idx="56736">
                  <c:v>45197</c:v>
                </c:pt>
                <c:pt idx="56737">
                  <c:v>45197.003472222219</c:v>
                </c:pt>
                <c:pt idx="56738">
                  <c:v>45197.006944444445</c:v>
                </c:pt>
                <c:pt idx="56739">
                  <c:v>45197.010416666664</c:v>
                </c:pt>
                <c:pt idx="56740">
                  <c:v>45197.013888888891</c:v>
                </c:pt>
                <c:pt idx="56741">
                  <c:v>45197.017361111109</c:v>
                </c:pt>
                <c:pt idx="56742">
                  <c:v>45197.020833333336</c:v>
                </c:pt>
                <c:pt idx="56743">
                  <c:v>45197.024305555555</c:v>
                </c:pt>
                <c:pt idx="56744">
                  <c:v>45197.027777777781</c:v>
                </c:pt>
                <c:pt idx="56745">
                  <c:v>45197.03125</c:v>
                </c:pt>
                <c:pt idx="56746">
                  <c:v>45197.034722222219</c:v>
                </c:pt>
                <c:pt idx="56747">
                  <c:v>45197.038194444445</c:v>
                </c:pt>
                <c:pt idx="56748">
                  <c:v>45197.041666666664</c:v>
                </c:pt>
                <c:pt idx="56749">
                  <c:v>45197.045138888891</c:v>
                </c:pt>
                <c:pt idx="56750">
                  <c:v>45197.048611111109</c:v>
                </c:pt>
                <c:pt idx="56751">
                  <c:v>45197.052083333336</c:v>
                </c:pt>
                <c:pt idx="56752">
                  <c:v>45197.055555555555</c:v>
                </c:pt>
                <c:pt idx="56753">
                  <c:v>45197.059027777781</c:v>
                </c:pt>
                <c:pt idx="56754">
                  <c:v>45197.0625</c:v>
                </c:pt>
                <c:pt idx="56755">
                  <c:v>45197.065972222219</c:v>
                </c:pt>
                <c:pt idx="56756">
                  <c:v>45197.069444444445</c:v>
                </c:pt>
                <c:pt idx="56757">
                  <c:v>45197.072916666664</c:v>
                </c:pt>
                <c:pt idx="56758">
                  <c:v>45197.076388888891</c:v>
                </c:pt>
                <c:pt idx="56759">
                  <c:v>45197.079861111109</c:v>
                </c:pt>
                <c:pt idx="56760">
                  <c:v>45197.083333333336</c:v>
                </c:pt>
                <c:pt idx="56761">
                  <c:v>45197.086805555555</c:v>
                </c:pt>
                <c:pt idx="56762">
                  <c:v>45197.090277777781</c:v>
                </c:pt>
                <c:pt idx="56763">
                  <c:v>45197.09375</c:v>
                </c:pt>
                <c:pt idx="56764">
                  <c:v>45197.097222222219</c:v>
                </c:pt>
                <c:pt idx="56765">
                  <c:v>45197.100694444445</c:v>
                </c:pt>
                <c:pt idx="56766">
                  <c:v>45197.104166666664</c:v>
                </c:pt>
                <c:pt idx="56767">
                  <c:v>45197.107638888891</c:v>
                </c:pt>
                <c:pt idx="56768">
                  <c:v>45197.111111111109</c:v>
                </c:pt>
                <c:pt idx="56769">
                  <c:v>45197.114583333336</c:v>
                </c:pt>
                <c:pt idx="56770">
                  <c:v>45197.118055555555</c:v>
                </c:pt>
                <c:pt idx="56771">
                  <c:v>45197.121527777781</c:v>
                </c:pt>
                <c:pt idx="56772">
                  <c:v>45197.125</c:v>
                </c:pt>
                <c:pt idx="56773">
                  <c:v>45197.128472222219</c:v>
                </c:pt>
                <c:pt idx="56774">
                  <c:v>45197.131944444445</c:v>
                </c:pt>
                <c:pt idx="56775">
                  <c:v>45197.135416666664</c:v>
                </c:pt>
                <c:pt idx="56776">
                  <c:v>45197.138888888891</c:v>
                </c:pt>
                <c:pt idx="56777">
                  <c:v>45197.142361111109</c:v>
                </c:pt>
                <c:pt idx="56778">
                  <c:v>45197.145833333336</c:v>
                </c:pt>
                <c:pt idx="56779">
                  <c:v>45197.149305555555</c:v>
                </c:pt>
                <c:pt idx="56780">
                  <c:v>45197.152777777781</c:v>
                </c:pt>
                <c:pt idx="56781">
                  <c:v>45197.15625</c:v>
                </c:pt>
                <c:pt idx="56782">
                  <c:v>45197.159722222219</c:v>
                </c:pt>
                <c:pt idx="56783">
                  <c:v>45197.163194444445</c:v>
                </c:pt>
                <c:pt idx="56784">
                  <c:v>45197.166666666664</c:v>
                </c:pt>
                <c:pt idx="56785">
                  <c:v>45197.170138888891</c:v>
                </c:pt>
                <c:pt idx="56786">
                  <c:v>45197.173611111109</c:v>
                </c:pt>
                <c:pt idx="56787">
                  <c:v>45197.177083333336</c:v>
                </c:pt>
                <c:pt idx="56788">
                  <c:v>45197.180555555555</c:v>
                </c:pt>
                <c:pt idx="56789">
                  <c:v>45197.184027777781</c:v>
                </c:pt>
                <c:pt idx="56790">
                  <c:v>45197.1875</c:v>
                </c:pt>
                <c:pt idx="56791">
                  <c:v>45197.190972222219</c:v>
                </c:pt>
                <c:pt idx="56792">
                  <c:v>45197.194444444445</c:v>
                </c:pt>
                <c:pt idx="56793">
                  <c:v>45197.197916666664</c:v>
                </c:pt>
                <c:pt idx="56794">
                  <c:v>45197.201388888891</c:v>
                </c:pt>
                <c:pt idx="56795">
                  <c:v>45197.204861111109</c:v>
                </c:pt>
                <c:pt idx="56796">
                  <c:v>45197.208333333336</c:v>
                </c:pt>
                <c:pt idx="56797">
                  <c:v>45197.211805555555</c:v>
                </c:pt>
                <c:pt idx="56798">
                  <c:v>45197.215277777781</c:v>
                </c:pt>
                <c:pt idx="56799">
                  <c:v>45197.21875</c:v>
                </c:pt>
                <c:pt idx="56800">
                  <c:v>45197.222222222219</c:v>
                </c:pt>
                <c:pt idx="56801">
                  <c:v>45197.225694444445</c:v>
                </c:pt>
                <c:pt idx="56802">
                  <c:v>45197.229166666664</c:v>
                </c:pt>
                <c:pt idx="56803">
                  <c:v>45197.232638888891</c:v>
                </c:pt>
                <c:pt idx="56804">
                  <c:v>45197.236111111109</c:v>
                </c:pt>
                <c:pt idx="56805">
                  <c:v>45197.239583333336</c:v>
                </c:pt>
                <c:pt idx="56806">
                  <c:v>45197.243055555555</c:v>
                </c:pt>
                <c:pt idx="56807">
                  <c:v>45197.246527777781</c:v>
                </c:pt>
                <c:pt idx="56808">
                  <c:v>45197.25</c:v>
                </c:pt>
                <c:pt idx="56809">
                  <c:v>45197.253472222219</c:v>
                </c:pt>
                <c:pt idx="56810">
                  <c:v>45197.256944444445</c:v>
                </c:pt>
                <c:pt idx="56811">
                  <c:v>45197.260416666664</c:v>
                </c:pt>
                <c:pt idx="56812">
                  <c:v>45197.263888888891</c:v>
                </c:pt>
                <c:pt idx="56813">
                  <c:v>45197.267361111109</c:v>
                </c:pt>
                <c:pt idx="56814">
                  <c:v>45197.270833333336</c:v>
                </c:pt>
                <c:pt idx="56815">
                  <c:v>45197.274305555555</c:v>
                </c:pt>
                <c:pt idx="56816">
                  <c:v>45197.277777777781</c:v>
                </c:pt>
                <c:pt idx="56817">
                  <c:v>45197.28125</c:v>
                </c:pt>
                <c:pt idx="56818">
                  <c:v>45197.284722222219</c:v>
                </c:pt>
                <c:pt idx="56819">
                  <c:v>45197.288194444445</c:v>
                </c:pt>
                <c:pt idx="56820">
                  <c:v>45197.291666666664</c:v>
                </c:pt>
                <c:pt idx="56821">
                  <c:v>45197.295138888891</c:v>
                </c:pt>
                <c:pt idx="56822">
                  <c:v>45197.298611111109</c:v>
                </c:pt>
                <c:pt idx="56823">
                  <c:v>45197.302083333336</c:v>
                </c:pt>
                <c:pt idx="56824">
                  <c:v>45197.305555555555</c:v>
                </c:pt>
                <c:pt idx="56825">
                  <c:v>45197.309027777781</c:v>
                </c:pt>
                <c:pt idx="56826">
                  <c:v>45197.3125</c:v>
                </c:pt>
                <c:pt idx="56827">
                  <c:v>45197.315972222219</c:v>
                </c:pt>
                <c:pt idx="56828">
                  <c:v>45197.319444444445</c:v>
                </c:pt>
                <c:pt idx="56829">
                  <c:v>45197.322916666664</c:v>
                </c:pt>
                <c:pt idx="56830">
                  <c:v>45197.326388888891</c:v>
                </c:pt>
                <c:pt idx="56831">
                  <c:v>45197.329861111109</c:v>
                </c:pt>
                <c:pt idx="56832">
                  <c:v>45197.333333333336</c:v>
                </c:pt>
                <c:pt idx="56833">
                  <c:v>45197.336805555555</c:v>
                </c:pt>
                <c:pt idx="56834">
                  <c:v>45197.340277777781</c:v>
                </c:pt>
                <c:pt idx="56835">
                  <c:v>45197.34375</c:v>
                </c:pt>
                <c:pt idx="56836">
                  <c:v>45197.347222222219</c:v>
                </c:pt>
                <c:pt idx="56837">
                  <c:v>45197.350694444445</c:v>
                </c:pt>
                <c:pt idx="56838">
                  <c:v>45197.354166666664</c:v>
                </c:pt>
                <c:pt idx="56839">
                  <c:v>45197.357638888891</c:v>
                </c:pt>
                <c:pt idx="56840">
                  <c:v>45197.361111111109</c:v>
                </c:pt>
                <c:pt idx="56841">
                  <c:v>45197.364583333336</c:v>
                </c:pt>
                <c:pt idx="56842">
                  <c:v>45197.368055555555</c:v>
                </c:pt>
                <c:pt idx="56843">
                  <c:v>45197.371527777781</c:v>
                </c:pt>
                <c:pt idx="56844">
                  <c:v>45197.375</c:v>
                </c:pt>
                <c:pt idx="56845">
                  <c:v>45197.378472222219</c:v>
                </c:pt>
                <c:pt idx="56846">
                  <c:v>45197.381944444445</c:v>
                </c:pt>
                <c:pt idx="56847">
                  <c:v>45197.385416666664</c:v>
                </c:pt>
                <c:pt idx="56848">
                  <c:v>45197.388888888891</c:v>
                </c:pt>
                <c:pt idx="56849">
                  <c:v>45197.392361111109</c:v>
                </c:pt>
                <c:pt idx="56850">
                  <c:v>45197.395833333336</c:v>
                </c:pt>
                <c:pt idx="56851">
                  <c:v>45197.399305555555</c:v>
                </c:pt>
                <c:pt idx="56852">
                  <c:v>45197.402777777781</c:v>
                </c:pt>
                <c:pt idx="56853">
                  <c:v>45197.40625</c:v>
                </c:pt>
                <c:pt idx="56854">
                  <c:v>45197.409722222219</c:v>
                </c:pt>
                <c:pt idx="56855">
                  <c:v>45197.413194444445</c:v>
                </c:pt>
                <c:pt idx="56856">
                  <c:v>45197.416666666664</c:v>
                </c:pt>
                <c:pt idx="56857">
                  <c:v>45197.420138888891</c:v>
                </c:pt>
                <c:pt idx="56858">
                  <c:v>45197.423611111109</c:v>
                </c:pt>
                <c:pt idx="56859">
                  <c:v>45197.427083333336</c:v>
                </c:pt>
                <c:pt idx="56860">
                  <c:v>45197.430555555555</c:v>
                </c:pt>
                <c:pt idx="56861">
                  <c:v>45197.434027777781</c:v>
                </c:pt>
                <c:pt idx="56862">
                  <c:v>45197.4375</c:v>
                </c:pt>
                <c:pt idx="56863">
                  <c:v>45197.440972222219</c:v>
                </c:pt>
                <c:pt idx="56864">
                  <c:v>45197.444444444445</c:v>
                </c:pt>
                <c:pt idx="56865">
                  <c:v>45197.447916666664</c:v>
                </c:pt>
                <c:pt idx="56866">
                  <c:v>45197.451388888891</c:v>
                </c:pt>
                <c:pt idx="56867">
                  <c:v>45197.454861111109</c:v>
                </c:pt>
                <c:pt idx="56868">
                  <c:v>45197.458333333336</c:v>
                </c:pt>
                <c:pt idx="56869">
                  <c:v>45197.461805555555</c:v>
                </c:pt>
                <c:pt idx="56870">
                  <c:v>45197.465277777781</c:v>
                </c:pt>
                <c:pt idx="56871">
                  <c:v>45197.46875</c:v>
                </c:pt>
                <c:pt idx="56872">
                  <c:v>45197.472222222219</c:v>
                </c:pt>
                <c:pt idx="56873">
                  <c:v>45197.475694444445</c:v>
                </c:pt>
                <c:pt idx="56874">
                  <c:v>45197.479166666664</c:v>
                </c:pt>
                <c:pt idx="56875">
                  <c:v>45197.482638888891</c:v>
                </c:pt>
                <c:pt idx="56876">
                  <c:v>45197.486111111109</c:v>
                </c:pt>
                <c:pt idx="56877">
                  <c:v>45197.489583333336</c:v>
                </c:pt>
                <c:pt idx="56878">
                  <c:v>45197.493055555555</c:v>
                </c:pt>
                <c:pt idx="56879">
                  <c:v>45197.496527777781</c:v>
                </c:pt>
                <c:pt idx="56880">
                  <c:v>45197.5</c:v>
                </c:pt>
                <c:pt idx="56881">
                  <c:v>45197.503472222219</c:v>
                </c:pt>
                <c:pt idx="56882">
                  <c:v>45197.506944444445</c:v>
                </c:pt>
                <c:pt idx="56883">
                  <c:v>45197.510416666664</c:v>
                </c:pt>
                <c:pt idx="56884">
                  <c:v>45197.513888888891</c:v>
                </c:pt>
                <c:pt idx="56885">
                  <c:v>45197.517361111109</c:v>
                </c:pt>
                <c:pt idx="56886">
                  <c:v>45197.520833333336</c:v>
                </c:pt>
                <c:pt idx="56887">
                  <c:v>45197.524305555555</c:v>
                </c:pt>
                <c:pt idx="56888">
                  <c:v>45197.527777777781</c:v>
                </c:pt>
                <c:pt idx="56889">
                  <c:v>45197.53125</c:v>
                </c:pt>
                <c:pt idx="56890">
                  <c:v>45197.534722222219</c:v>
                </c:pt>
                <c:pt idx="56891">
                  <c:v>45197.538194444445</c:v>
                </c:pt>
                <c:pt idx="56892">
                  <c:v>45197.541666666664</c:v>
                </c:pt>
                <c:pt idx="56893">
                  <c:v>45197.545138888891</c:v>
                </c:pt>
                <c:pt idx="56894">
                  <c:v>45197.548611111109</c:v>
                </c:pt>
                <c:pt idx="56895">
                  <c:v>45197.552083333336</c:v>
                </c:pt>
                <c:pt idx="56896">
                  <c:v>45197.555555555555</c:v>
                </c:pt>
                <c:pt idx="56897">
                  <c:v>45197.559027777781</c:v>
                </c:pt>
                <c:pt idx="56898">
                  <c:v>45197.5625</c:v>
                </c:pt>
                <c:pt idx="56899">
                  <c:v>45197.565972222219</c:v>
                </c:pt>
                <c:pt idx="56900">
                  <c:v>45197.569444444445</c:v>
                </c:pt>
                <c:pt idx="56901">
                  <c:v>45197.572916666664</c:v>
                </c:pt>
                <c:pt idx="56902">
                  <c:v>45197.576388888891</c:v>
                </c:pt>
                <c:pt idx="56903">
                  <c:v>45197.579861111109</c:v>
                </c:pt>
                <c:pt idx="56904">
                  <c:v>45197.583333333336</c:v>
                </c:pt>
                <c:pt idx="56905">
                  <c:v>45197.586805555555</c:v>
                </c:pt>
                <c:pt idx="56906">
                  <c:v>45197.590277777781</c:v>
                </c:pt>
                <c:pt idx="56907">
                  <c:v>45197.59375</c:v>
                </c:pt>
                <c:pt idx="56908">
                  <c:v>45197.597222222219</c:v>
                </c:pt>
                <c:pt idx="56909">
                  <c:v>45197.600694444445</c:v>
                </c:pt>
                <c:pt idx="56910">
                  <c:v>45197.604166666664</c:v>
                </c:pt>
                <c:pt idx="56911">
                  <c:v>45197.607638888891</c:v>
                </c:pt>
                <c:pt idx="56912">
                  <c:v>45197.611111111109</c:v>
                </c:pt>
                <c:pt idx="56913">
                  <c:v>45197.614583333336</c:v>
                </c:pt>
                <c:pt idx="56914">
                  <c:v>45197.618055555555</c:v>
                </c:pt>
                <c:pt idx="56915">
                  <c:v>45197.621527777781</c:v>
                </c:pt>
                <c:pt idx="56916">
                  <c:v>45197.625</c:v>
                </c:pt>
                <c:pt idx="56917">
                  <c:v>45197.628472222219</c:v>
                </c:pt>
                <c:pt idx="56918">
                  <c:v>45197.631944444445</c:v>
                </c:pt>
                <c:pt idx="56919">
                  <c:v>45197.635416666664</c:v>
                </c:pt>
                <c:pt idx="56920">
                  <c:v>45197.638888888891</c:v>
                </c:pt>
                <c:pt idx="56921">
                  <c:v>45197.642361111109</c:v>
                </c:pt>
                <c:pt idx="56922">
                  <c:v>45197.645833333336</c:v>
                </c:pt>
                <c:pt idx="56923">
                  <c:v>45197.649305555555</c:v>
                </c:pt>
                <c:pt idx="56924">
                  <c:v>45197.652777777781</c:v>
                </c:pt>
                <c:pt idx="56925">
                  <c:v>45197.65625</c:v>
                </c:pt>
                <c:pt idx="56926">
                  <c:v>45197.659722222219</c:v>
                </c:pt>
                <c:pt idx="56927">
                  <c:v>45197.663194444445</c:v>
                </c:pt>
                <c:pt idx="56928">
                  <c:v>45197.666666666664</c:v>
                </c:pt>
                <c:pt idx="56929">
                  <c:v>45197.670138888891</c:v>
                </c:pt>
                <c:pt idx="56930">
                  <c:v>45197.673611111109</c:v>
                </c:pt>
                <c:pt idx="56931">
                  <c:v>45197.677083333336</c:v>
                </c:pt>
                <c:pt idx="56932">
                  <c:v>45197.680555555555</c:v>
                </c:pt>
                <c:pt idx="56933">
                  <c:v>45197.684027777781</c:v>
                </c:pt>
                <c:pt idx="56934">
                  <c:v>45197.6875</c:v>
                </c:pt>
                <c:pt idx="56935">
                  <c:v>45197.690972222219</c:v>
                </c:pt>
                <c:pt idx="56936">
                  <c:v>45197.694444444445</c:v>
                </c:pt>
                <c:pt idx="56937">
                  <c:v>45197.697916666664</c:v>
                </c:pt>
                <c:pt idx="56938">
                  <c:v>45197.701388888891</c:v>
                </c:pt>
                <c:pt idx="56939">
                  <c:v>45197.704861111109</c:v>
                </c:pt>
                <c:pt idx="56940">
                  <c:v>45197.708333333336</c:v>
                </c:pt>
                <c:pt idx="56941">
                  <c:v>45197.711805555555</c:v>
                </c:pt>
                <c:pt idx="56942">
                  <c:v>45197.715277777781</c:v>
                </c:pt>
                <c:pt idx="56943">
                  <c:v>45197.71875</c:v>
                </c:pt>
                <c:pt idx="56944">
                  <c:v>45197.722222222219</c:v>
                </c:pt>
                <c:pt idx="56945">
                  <c:v>45197.725694444445</c:v>
                </c:pt>
                <c:pt idx="56946">
                  <c:v>45197.729166666664</c:v>
                </c:pt>
                <c:pt idx="56947">
                  <c:v>45197.732638888891</c:v>
                </c:pt>
                <c:pt idx="56948">
                  <c:v>45197.736111111109</c:v>
                </c:pt>
                <c:pt idx="56949">
                  <c:v>45197.739583333336</c:v>
                </c:pt>
                <c:pt idx="56950">
                  <c:v>45197.743055555555</c:v>
                </c:pt>
                <c:pt idx="56951">
                  <c:v>45197.746527777781</c:v>
                </c:pt>
                <c:pt idx="56952">
                  <c:v>45197.75</c:v>
                </c:pt>
                <c:pt idx="56953">
                  <c:v>45197.753472222219</c:v>
                </c:pt>
                <c:pt idx="56954">
                  <c:v>45197.756944444445</c:v>
                </c:pt>
                <c:pt idx="56955">
                  <c:v>45197.760416666664</c:v>
                </c:pt>
                <c:pt idx="56956">
                  <c:v>45197.763888888891</c:v>
                </c:pt>
                <c:pt idx="56957">
                  <c:v>45197.767361111109</c:v>
                </c:pt>
                <c:pt idx="56958">
                  <c:v>45197.770833333336</c:v>
                </c:pt>
                <c:pt idx="56959">
                  <c:v>45197.774305555555</c:v>
                </c:pt>
                <c:pt idx="56960">
                  <c:v>45197.777777777781</c:v>
                </c:pt>
                <c:pt idx="56961">
                  <c:v>45197.78125</c:v>
                </c:pt>
                <c:pt idx="56962">
                  <c:v>45197.784722222219</c:v>
                </c:pt>
                <c:pt idx="56963">
                  <c:v>45197.788194444445</c:v>
                </c:pt>
                <c:pt idx="56964">
                  <c:v>45197.791666666664</c:v>
                </c:pt>
                <c:pt idx="56965">
                  <c:v>45197.795138888891</c:v>
                </c:pt>
                <c:pt idx="56966">
                  <c:v>45197.798611111109</c:v>
                </c:pt>
                <c:pt idx="56967">
                  <c:v>45197.802083333336</c:v>
                </c:pt>
                <c:pt idx="56968">
                  <c:v>45197.805555555555</c:v>
                </c:pt>
                <c:pt idx="56969">
                  <c:v>45197.809027777781</c:v>
                </c:pt>
                <c:pt idx="56970">
                  <c:v>45197.8125</c:v>
                </c:pt>
                <c:pt idx="56971">
                  <c:v>45197.815972222219</c:v>
                </c:pt>
                <c:pt idx="56972">
                  <c:v>45197.819444444445</c:v>
                </c:pt>
                <c:pt idx="56973">
                  <c:v>45197.822916666664</c:v>
                </c:pt>
                <c:pt idx="56974">
                  <c:v>45197.826388888891</c:v>
                </c:pt>
                <c:pt idx="56975">
                  <c:v>45197.829861111109</c:v>
                </c:pt>
                <c:pt idx="56976">
                  <c:v>45197.833333333336</c:v>
                </c:pt>
                <c:pt idx="56977">
                  <c:v>45197.836805555555</c:v>
                </c:pt>
                <c:pt idx="56978">
                  <c:v>45197.840277777781</c:v>
                </c:pt>
                <c:pt idx="56979">
                  <c:v>45197.84375</c:v>
                </c:pt>
                <c:pt idx="56980">
                  <c:v>45197.847222222219</c:v>
                </c:pt>
                <c:pt idx="56981">
                  <c:v>45197.850694444445</c:v>
                </c:pt>
                <c:pt idx="56982">
                  <c:v>45197.854166666664</c:v>
                </c:pt>
                <c:pt idx="56983">
                  <c:v>45197.857638888891</c:v>
                </c:pt>
                <c:pt idx="56984">
                  <c:v>45197.861111111109</c:v>
                </c:pt>
                <c:pt idx="56985">
                  <c:v>45197.864583333336</c:v>
                </c:pt>
                <c:pt idx="56986">
                  <c:v>45197.868055555555</c:v>
                </c:pt>
                <c:pt idx="56987">
                  <c:v>45197.871527777781</c:v>
                </c:pt>
                <c:pt idx="56988">
                  <c:v>45197.875</c:v>
                </c:pt>
                <c:pt idx="56989">
                  <c:v>45197.878472222219</c:v>
                </c:pt>
                <c:pt idx="56990">
                  <c:v>45197.881944444445</c:v>
                </c:pt>
                <c:pt idx="56991">
                  <c:v>45197.885416666664</c:v>
                </c:pt>
                <c:pt idx="56992">
                  <c:v>45197.888888888891</c:v>
                </c:pt>
                <c:pt idx="56993">
                  <c:v>45197.892361111109</c:v>
                </c:pt>
                <c:pt idx="56994">
                  <c:v>45197.895833333336</c:v>
                </c:pt>
                <c:pt idx="56995">
                  <c:v>45197.899305555555</c:v>
                </c:pt>
                <c:pt idx="56996">
                  <c:v>45197.902777777781</c:v>
                </c:pt>
                <c:pt idx="56997">
                  <c:v>45197.90625</c:v>
                </c:pt>
                <c:pt idx="56998">
                  <c:v>45197.909722222219</c:v>
                </c:pt>
                <c:pt idx="56999">
                  <c:v>45197.913194444445</c:v>
                </c:pt>
                <c:pt idx="57000">
                  <c:v>45197.916666666664</c:v>
                </c:pt>
                <c:pt idx="57001">
                  <c:v>45197.920138888891</c:v>
                </c:pt>
                <c:pt idx="57002">
                  <c:v>45197.923611111109</c:v>
                </c:pt>
                <c:pt idx="57003">
                  <c:v>45197.927083333336</c:v>
                </c:pt>
                <c:pt idx="57004">
                  <c:v>45197.930555555555</c:v>
                </c:pt>
                <c:pt idx="57005">
                  <c:v>45197.934027777781</c:v>
                </c:pt>
                <c:pt idx="57006">
                  <c:v>45197.9375</c:v>
                </c:pt>
                <c:pt idx="57007">
                  <c:v>45197.940972222219</c:v>
                </c:pt>
                <c:pt idx="57008">
                  <c:v>45197.944444444445</c:v>
                </c:pt>
                <c:pt idx="57009">
                  <c:v>45197.947916666664</c:v>
                </c:pt>
                <c:pt idx="57010">
                  <c:v>45197.951388888891</c:v>
                </c:pt>
                <c:pt idx="57011">
                  <c:v>45197.954861111109</c:v>
                </c:pt>
                <c:pt idx="57012">
                  <c:v>45197.958333333336</c:v>
                </c:pt>
                <c:pt idx="57013">
                  <c:v>45197.961805555555</c:v>
                </c:pt>
                <c:pt idx="57014">
                  <c:v>45197.965277777781</c:v>
                </c:pt>
                <c:pt idx="57015">
                  <c:v>45197.96875</c:v>
                </c:pt>
                <c:pt idx="57016">
                  <c:v>45197.972222222219</c:v>
                </c:pt>
                <c:pt idx="57017">
                  <c:v>45197.975694444445</c:v>
                </c:pt>
                <c:pt idx="57018">
                  <c:v>45197.979166666664</c:v>
                </c:pt>
                <c:pt idx="57019">
                  <c:v>45197.982638888891</c:v>
                </c:pt>
                <c:pt idx="57020">
                  <c:v>45197.986111111109</c:v>
                </c:pt>
                <c:pt idx="57021">
                  <c:v>45197.989583333336</c:v>
                </c:pt>
                <c:pt idx="57022">
                  <c:v>45197.993055555555</c:v>
                </c:pt>
                <c:pt idx="57023">
                  <c:v>45197.996527777781</c:v>
                </c:pt>
                <c:pt idx="57024">
                  <c:v>45198</c:v>
                </c:pt>
                <c:pt idx="57025">
                  <c:v>45198.003472222219</c:v>
                </c:pt>
                <c:pt idx="57026">
                  <c:v>45198.006944444445</c:v>
                </c:pt>
                <c:pt idx="57027">
                  <c:v>45198.010416666664</c:v>
                </c:pt>
                <c:pt idx="57028">
                  <c:v>45198.013888888891</c:v>
                </c:pt>
                <c:pt idx="57029">
                  <c:v>45198.017361111109</c:v>
                </c:pt>
                <c:pt idx="57030">
                  <c:v>45198.020833333336</c:v>
                </c:pt>
                <c:pt idx="57031">
                  <c:v>45198.024305555555</c:v>
                </c:pt>
                <c:pt idx="57032">
                  <c:v>45198.027777777781</c:v>
                </c:pt>
                <c:pt idx="57033">
                  <c:v>45198.03125</c:v>
                </c:pt>
                <c:pt idx="57034">
                  <c:v>45198.034722222219</c:v>
                </c:pt>
                <c:pt idx="57035">
                  <c:v>45198.038194444445</c:v>
                </c:pt>
                <c:pt idx="57036">
                  <c:v>45198.041666666664</c:v>
                </c:pt>
                <c:pt idx="57037">
                  <c:v>45198.045138888891</c:v>
                </c:pt>
                <c:pt idx="57038">
                  <c:v>45198.048611111109</c:v>
                </c:pt>
                <c:pt idx="57039">
                  <c:v>45198.052083333336</c:v>
                </c:pt>
                <c:pt idx="57040">
                  <c:v>45198.055555555555</c:v>
                </c:pt>
                <c:pt idx="57041">
                  <c:v>45198.059027777781</c:v>
                </c:pt>
                <c:pt idx="57042">
                  <c:v>45198.0625</c:v>
                </c:pt>
                <c:pt idx="57043">
                  <c:v>45198.065972222219</c:v>
                </c:pt>
                <c:pt idx="57044">
                  <c:v>45198.069444444445</c:v>
                </c:pt>
                <c:pt idx="57045">
                  <c:v>45198.072916666664</c:v>
                </c:pt>
                <c:pt idx="57046">
                  <c:v>45198.076388888891</c:v>
                </c:pt>
                <c:pt idx="57047">
                  <c:v>45198.079861111109</c:v>
                </c:pt>
                <c:pt idx="57048">
                  <c:v>45198.083333333336</c:v>
                </c:pt>
                <c:pt idx="57049">
                  <c:v>45198.086805555555</c:v>
                </c:pt>
                <c:pt idx="57050">
                  <c:v>45198.090277777781</c:v>
                </c:pt>
                <c:pt idx="57051">
                  <c:v>45198.09375</c:v>
                </c:pt>
                <c:pt idx="57052">
                  <c:v>45198.097222222219</c:v>
                </c:pt>
                <c:pt idx="57053">
                  <c:v>45198.100694444445</c:v>
                </c:pt>
                <c:pt idx="57054">
                  <c:v>45198.104166666664</c:v>
                </c:pt>
                <c:pt idx="57055">
                  <c:v>45198.107638888891</c:v>
                </c:pt>
                <c:pt idx="57056">
                  <c:v>45198.111111111109</c:v>
                </c:pt>
                <c:pt idx="57057">
                  <c:v>45198.114583333336</c:v>
                </c:pt>
                <c:pt idx="57058">
                  <c:v>45198.118055555555</c:v>
                </c:pt>
                <c:pt idx="57059">
                  <c:v>45198.121527777781</c:v>
                </c:pt>
                <c:pt idx="57060">
                  <c:v>45198.125</c:v>
                </c:pt>
                <c:pt idx="57061">
                  <c:v>45198.128472222219</c:v>
                </c:pt>
                <c:pt idx="57062">
                  <c:v>45198.131944444445</c:v>
                </c:pt>
                <c:pt idx="57063">
                  <c:v>45198.135416666664</c:v>
                </c:pt>
                <c:pt idx="57064">
                  <c:v>45198.138888888891</c:v>
                </c:pt>
                <c:pt idx="57065">
                  <c:v>45198.142361111109</c:v>
                </c:pt>
                <c:pt idx="57066">
                  <c:v>45198.145833333336</c:v>
                </c:pt>
                <c:pt idx="57067">
                  <c:v>45198.149305555555</c:v>
                </c:pt>
                <c:pt idx="57068">
                  <c:v>45198.152777777781</c:v>
                </c:pt>
                <c:pt idx="57069">
                  <c:v>45198.15625</c:v>
                </c:pt>
                <c:pt idx="57070">
                  <c:v>45198.159722222219</c:v>
                </c:pt>
                <c:pt idx="57071">
                  <c:v>45198.163194444445</c:v>
                </c:pt>
                <c:pt idx="57072">
                  <c:v>45198.166666666664</c:v>
                </c:pt>
                <c:pt idx="57073">
                  <c:v>45198.170138888891</c:v>
                </c:pt>
                <c:pt idx="57074">
                  <c:v>45198.173611111109</c:v>
                </c:pt>
                <c:pt idx="57075">
                  <c:v>45198.177083333336</c:v>
                </c:pt>
                <c:pt idx="57076">
                  <c:v>45198.180555555555</c:v>
                </c:pt>
                <c:pt idx="57077">
                  <c:v>45198.184027777781</c:v>
                </c:pt>
                <c:pt idx="57078">
                  <c:v>45198.1875</c:v>
                </c:pt>
                <c:pt idx="57079">
                  <c:v>45198.190972222219</c:v>
                </c:pt>
                <c:pt idx="57080">
                  <c:v>45198.194444444445</c:v>
                </c:pt>
                <c:pt idx="57081">
                  <c:v>45198.197916666664</c:v>
                </c:pt>
                <c:pt idx="57082">
                  <c:v>45198.201388888891</c:v>
                </c:pt>
                <c:pt idx="57083">
                  <c:v>45198.204861111109</c:v>
                </c:pt>
                <c:pt idx="57084">
                  <c:v>45198.208333333336</c:v>
                </c:pt>
                <c:pt idx="57085">
                  <c:v>45198.211805555555</c:v>
                </c:pt>
                <c:pt idx="57086">
                  <c:v>45198.215277777781</c:v>
                </c:pt>
                <c:pt idx="57087">
                  <c:v>45198.21875</c:v>
                </c:pt>
                <c:pt idx="57088">
                  <c:v>45198.222222222219</c:v>
                </c:pt>
                <c:pt idx="57089">
                  <c:v>45198.225694444445</c:v>
                </c:pt>
                <c:pt idx="57090">
                  <c:v>45198.229166666664</c:v>
                </c:pt>
                <c:pt idx="57091">
                  <c:v>45198.232638888891</c:v>
                </c:pt>
                <c:pt idx="57092">
                  <c:v>45198.236111111109</c:v>
                </c:pt>
                <c:pt idx="57093">
                  <c:v>45198.239583333336</c:v>
                </c:pt>
                <c:pt idx="57094">
                  <c:v>45198.243055555555</c:v>
                </c:pt>
                <c:pt idx="57095">
                  <c:v>45198.246527777781</c:v>
                </c:pt>
                <c:pt idx="57096">
                  <c:v>45198.25</c:v>
                </c:pt>
                <c:pt idx="57097">
                  <c:v>45198.253472222219</c:v>
                </c:pt>
                <c:pt idx="57098">
                  <c:v>45198.256944444445</c:v>
                </c:pt>
                <c:pt idx="57099">
                  <c:v>45198.260416666664</c:v>
                </c:pt>
                <c:pt idx="57100">
                  <c:v>45198.263888888891</c:v>
                </c:pt>
                <c:pt idx="57101">
                  <c:v>45198.267361111109</c:v>
                </c:pt>
                <c:pt idx="57102">
                  <c:v>45198.270833333336</c:v>
                </c:pt>
                <c:pt idx="57103">
                  <c:v>45198.274305555555</c:v>
                </c:pt>
                <c:pt idx="57104">
                  <c:v>45198.277777777781</c:v>
                </c:pt>
                <c:pt idx="57105">
                  <c:v>45198.28125</c:v>
                </c:pt>
                <c:pt idx="57106">
                  <c:v>45198.284722222219</c:v>
                </c:pt>
                <c:pt idx="57107">
                  <c:v>45198.288194444445</c:v>
                </c:pt>
                <c:pt idx="57108">
                  <c:v>45198.291666666664</c:v>
                </c:pt>
                <c:pt idx="57109">
                  <c:v>45198.295138888891</c:v>
                </c:pt>
                <c:pt idx="57110">
                  <c:v>45198.298611111109</c:v>
                </c:pt>
                <c:pt idx="57111">
                  <c:v>45198.302083333336</c:v>
                </c:pt>
                <c:pt idx="57112">
                  <c:v>45198.305555555555</c:v>
                </c:pt>
                <c:pt idx="57113">
                  <c:v>45198.309027777781</c:v>
                </c:pt>
                <c:pt idx="57114">
                  <c:v>45198.3125</c:v>
                </c:pt>
                <c:pt idx="57115">
                  <c:v>45198.315972222219</c:v>
                </c:pt>
                <c:pt idx="57116">
                  <c:v>45198.319444444445</c:v>
                </c:pt>
                <c:pt idx="57117">
                  <c:v>45198.322916666664</c:v>
                </c:pt>
                <c:pt idx="57118">
                  <c:v>45198.326388888891</c:v>
                </c:pt>
                <c:pt idx="57119">
                  <c:v>45198.329861111109</c:v>
                </c:pt>
                <c:pt idx="57120">
                  <c:v>45198.333333333336</c:v>
                </c:pt>
                <c:pt idx="57121">
                  <c:v>45198.336805555555</c:v>
                </c:pt>
                <c:pt idx="57122">
                  <c:v>45198.340277777781</c:v>
                </c:pt>
                <c:pt idx="57123">
                  <c:v>45198.34375</c:v>
                </c:pt>
                <c:pt idx="57124">
                  <c:v>45198.347222222219</c:v>
                </c:pt>
                <c:pt idx="57125">
                  <c:v>45198.350694444445</c:v>
                </c:pt>
                <c:pt idx="57126">
                  <c:v>45198.354166666664</c:v>
                </c:pt>
                <c:pt idx="57127">
                  <c:v>45198.357638888891</c:v>
                </c:pt>
                <c:pt idx="57128">
                  <c:v>45198.361111111109</c:v>
                </c:pt>
                <c:pt idx="57129">
                  <c:v>45198.364583333336</c:v>
                </c:pt>
                <c:pt idx="57130">
                  <c:v>45198.368055555555</c:v>
                </c:pt>
                <c:pt idx="57131">
                  <c:v>45198.371527777781</c:v>
                </c:pt>
                <c:pt idx="57132">
                  <c:v>45198.375</c:v>
                </c:pt>
                <c:pt idx="57133">
                  <c:v>45198.378472222219</c:v>
                </c:pt>
                <c:pt idx="57134">
                  <c:v>45198.381944444445</c:v>
                </c:pt>
                <c:pt idx="57135">
                  <c:v>45198.385416666664</c:v>
                </c:pt>
                <c:pt idx="57136">
                  <c:v>45198.388888888891</c:v>
                </c:pt>
                <c:pt idx="57137">
                  <c:v>45198.392361111109</c:v>
                </c:pt>
                <c:pt idx="57138">
                  <c:v>45198.395833333336</c:v>
                </c:pt>
                <c:pt idx="57139">
                  <c:v>45198.399305555555</c:v>
                </c:pt>
                <c:pt idx="57140">
                  <c:v>45198.402777777781</c:v>
                </c:pt>
                <c:pt idx="57141">
                  <c:v>45198.40625</c:v>
                </c:pt>
                <c:pt idx="57142">
                  <c:v>45198.409722222219</c:v>
                </c:pt>
                <c:pt idx="57143">
                  <c:v>45198.413194444445</c:v>
                </c:pt>
                <c:pt idx="57144">
                  <c:v>45198.416666666664</c:v>
                </c:pt>
                <c:pt idx="57145">
                  <c:v>45198.420138888891</c:v>
                </c:pt>
                <c:pt idx="57146">
                  <c:v>45198.423611111109</c:v>
                </c:pt>
                <c:pt idx="57147">
                  <c:v>45198.427083333336</c:v>
                </c:pt>
                <c:pt idx="57148">
                  <c:v>45198.430555555555</c:v>
                </c:pt>
                <c:pt idx="57149">
                  <c:v>45198.434027777781</c:v>
                </c:pt>
                <c:pt idx="57150">
                  <c:v>45198.4375</c:v>
                </c:pt>
                <c:pt idx="57151">
                  <c:v>45198.440972222219</c:v>
                </c:pt>
                <c:pt idx="57152">
                  <c:v>45198.444444444445</c:v>
                </c:pt>
                <c:pt idx="57153">
                  <c:v>45198.447916666664</c:v>
                </c:pt>
                <c:pt idx="57154">
                  <c:v>45198.451388888891</c:v>
                </c:pt>
                <c:pt idx="57155">
                  <c:v>45198.454861111109</c:v>
                </c:pt>
                <c:pt idx="57156">
                  <c:v>45198.458333333336</c:v>
                </c:pt>
                <c:pt idx="57157">
                  <c:v>45198.461805555555</c:v>
                </c:pt>
                <c:pt idx="57158">
                  <c:v>45198.465277777781</c:v>
                </c:pt>
                <c:pt idx="57159">
                  <c:v>45198.46875</c:v>
                </c:pt>
                <c:pt idx="57160">
                  <c:v>45198.472222222219</c:v>
                </c:pt>
                <c:pt idx="57161">
                  <c:v>45198.475694444445</c:v>
                </c:pt>
                <c:pt idx="57162">
                  <c:v>45198.479166666664</c:v>
                </c:pt>
                <c:pt idx="57163">
                  <c:v>45198.482638888891</c:v>
                </c:pt>
                <c:pt idx="57164">
                  <c:v>45198.486111111109</c:v>
                </c:pt>
                <c:pt idx="57165">
                  <c:v>45198.489583333336</c:v>
                </c:pt>
                <c:pt idx="57166">
                  <c:v>45198.493055555555</c:v>
                </c:pt>
                <c:pt idx="57167">
                  <c:v>45198.496527777781</c:v>
                </c:pt>
                <c:pt idx="57168">
                  <c:v>45198.5</c:v>
                </c:pt>
                <c:pt idx="57169">
                  <c:v>45198.503472222219</c:v>
                </c:pt>
                <c:pt idx="57170">
                  <c:v>45198.506944444445</c:v>
                </c:pt>
                <c:pt idx="57171">
                  <c:v>45198.510416666664</c:v>
                </c:pt>
                <c:pt idx="57172">
                  <c:v>45198.513888888891</c:v>
                </c:pt>
                <c:pt idx="57173">
                  <c:v>45198.517361111109</c:v>
                </c:pt>
                <c:pt idx="57174">
                  <c:v>45198.520833333336</c:v>
                </c:pt>
                <c:pt idx="57175">
                  <c:v>45198.524305555555</c:v>
                </c:pt>
                <c:pt idx="57176">
                  <c:v>45198.527777777781</c:v>
                </c:pt>
                <c:pt idx="57177">
                  <c:v>45198.53125</c:v>
                </c:pt>
                <c:pt idx="57178">
                  <c:v>45198.534722222219</c:v>
                </c:pt>
                <c:pt idx="57179">
                  <c:v>45198.538194444445</c:v>
                </c:pt>
                <c:pt idx="57180">
                  <c:v>45198.541666666664</c:v>
                </c:pt>
                <c:pt idx="57181">
                  <c:v>45198.545138888891</c:v>
                </c:pt>
                <c:pt idx="57182">
                  <c:v>45198.548611111109</c:v>
                </c:pt>
                <c:pt idx="57183">
                  <c:v>45198.552083333336</c:v>
                </c:pt>
                <c:pt idx="57184">
                  <c:v>45198.555555555555</c:v>
                </c:pt>
                <c:pt idx="57185">
                  <c:v>45198.559027777781</c:v>
                </c:pt>
                <c:pt idx="57186">
                  <c:v>45198.5625</c:v>
                </c:pt>
                <c:pt idx="57187">
                  <c:v>45198.565972222219</c:v>
                </c:pt>
                <c:pt idx="57188">
                  <c:v>45198.569444444445</c:v>
                </c:pt>
                <c:pt idx="57189">
                  <c:v>45198.572916666664</c:v>
                </c:pt>
                <c:pt idx="57190">
                  <c:v>45198.576388888891</c:v>
                </c:pt>
                <c:pt idx="57191">
                  <c:v>45198.579861111109</c:v>
                </c:pt>
                <c:pt idx="57192">
                  <c:v>45198.583333333336</c:v>
                </c:pt>
                <c:pt idx="57193">
                  <c:v>45198.586805555555</c:v>
                </c:pt>
                <c:pt idx="57194">
                  <c:v>45198.590277777781</c:v>
                </c:pt>
                <c:pt idx="57195">
                  <c:v>45198.59375</c:v>
                </c:pt>
                <c:pt idx="57196">
                  <c:v>45198.597222222219</c:v>
                </c:pt>
                <c:pt idx="57197">
                  <c:v>45198.600694444445</c:v>
                </c:pt>
                <c:pt idx="57198">
                  <c:v>45198.604166666664</c:v>
                </c:pt>
                <c:pt idx="57199">
                  <c:v>45198.607638888891</c:v>
                </c:pt>
                <c:pt idx="57200">
                  <c:v>45198.611111111109</c:v>
                </c:pt>
                <c:pt idx="57201">
                  <c:v>45198.614583333336</c:v>
                </c:pt>
                <c:pt idx="57202">
                  <c:v>45198.618055555555</c:v>
                </c:pt>
                <c:pt idx="57203">
                  <c:v>45198.621527777781</c:v>
                </c:pt>
                <c:pt idx="57204">
                  <c:v>45198.625</c:v>
                </c:pt>
                <c:pt idx="57205">
                  <c:v>45198.628472222219</c:v>
                </c:pt>
                <c:pt idx="57206">
                  <c:v>45198.631944444445</c:v>
                </c:pt>
                <c:pt idx="57207">
                  <c:v>45198.635416666664</c:v>
                </c:pt>
                <c:pt idx="57208">
                  <c:v>45198.638888888891</c:v>
                </c:pt>
                <c:pt idx="57209">
                  <c:v>45198.642361111109</c:v>
                </c:pt>
                <c:pt idx="57210">
                  <c:v>45198.645833333336</c:v>
                </c:pt>
                <c:pt idx="57211">
                  <c:v>45198.649305555555</c:v>
                </c:pt>
                <c:pt idx="57212">
                  <c:v>45198.652777777781</c:v>
                </c:pt>
                <c:pt idx="57213">
                  <c:v>45198.65625</c:v>
                </c:pt>
                <c:pt idx="57214">
                  <c:v>45198.659722222219</c:v>
                </c:pt>
                <c:pt idx="57215">
                  <c:v>45198.663194444445</c:v>
                </c:pt>
                <c:pt idx="57216">
                  <c:v>45198.666666666664</c:v>
                </c:pt>
                <c:pt idx="57217">
                  <c:v>45198.670138888891</c:v>
                </c:pt>
                <c:pt idx="57218">
                  <c:v>45198.673611111109</c:v>
                </c:pt>
                <c:pt idx="57219">
                  <c:v>45198.677083333336</c:v>
                </c:pt>
                <c:pt idx="57220">
                  <c:v>45198.680555555555</c:v>
                </c:pt>
                <c:pt idx="57221">
                  <c:v>45198.684027777781</c:v>
                </c:pt>
                <c:pt idx="57222">
                  <c:v>45198.6875</c:v>
                </c:pt>
                <c:pt idx="57223">
                  <c:v>45198.690972222219</c:v>
                </c:pt>
                <c:pt idx="57224">
                  <c:v>45198.694444444445</c:v>
                </c:pt>
                <c:pt idx="57225">
                  <c:v>45198.697916666664</c:v>
                </c:pt>
                <c:pt idx="57226">
                  <c:v>45198.701388888891</c:v>
                </c:pt>
                <c:pt idx="57227">
                  <c:v>45198.704861111109</c:v>
                </c:pt>
                <c:pt idx="57228">
                  <c:v>45198.708333333336</c:v>
                </c:pt>
                <c:pt idx="57229">
                  <c:v>45198.711805555555</c:v>
                </c:pt>
                <c:pt idx="57230">
                  <c:v>45198.715277777781</c:v>
                </c:pt>
                <c:pt idx="57231">
                  <c:v>45198.71875</c:v>
                </c:pt>
                <c:pt idx="57232">
                  <c:v>45198.722222222219</c:v>
                </c:pt>
                <c:pt idx="57233">
                  <c:v>45198.725694444445</c:v>
                </c:pt>
                <c:pt idx="57234">
                  <c:v>45198.729166666664</c:v>
                </c:pt>
                <c:pt idx="57235">
                  <c:v>45198.732638888891</c:v>
                </c:pt>
                <c:pt idx="57236">
                  <c:v>45198.736111111109</c:v>
                </c:pt>
                <c:pt idx="57237">
                  <c:v>45198.739583333336</c:v>
                </c:pt>
                <c:pt idx="57238">
                  <c:v>45198.743055555555</c:v>
                </c:pt>
                <c:pt idx="57239">
                  <c:v>45198.746527777781</c:v>
                </c:pt>
                <c:pt idx="57240">
                  <c:v>45198.75</c:v>
                </c:pt>
                <c:pt idx="57241">
                  <c:v>45198.753472222219</c:v>
                </c:pt>
                <c:pt idx="57242">
                  <c:v>45198.756944444445</c:v>
                </c:pt>
                <c:pt idx="57243">
                  <c:v>45198.760416666664</c:v>
                </c:pt>
                <c:pt idx="57244">
                  <c:v>45198.763888888891</c:v>
                </c:pt>
                <c:pt idx="57245">
                  <c:v>45198.767361111109</c:v>
                </c:pt>
                <c:pt idx="57246">
                  <c:v>45198.770833333336</c:v>
                </c:pt>
                <c:pt idx="57247">
                  <c:v>45198.774305555555</c:v>
                </c:pt>
                <c:pt idx="57248">
                  <c:v>45198.777777777781</c:v>
                </c:pt>
                <c:pt idx="57249">
                  <c:v>45198.78125</c:v>
                </c:pt>
                <c:pt idx="57250">
                  <c:v>45198.784722222219</c:v>
                </c:pt>
                <c:pt idx="57251">
                  <c:v>45198.788194444445</c:v>
                </c:pt>
                <c:pt idx="57252">
                  <c:v>45198.791666666664</c:v>
                </c:pt>
                <c:pt idx="57253">
                  <c:v>45198.795138888891</c:v>
                </c:pt>
                <c:pt idx="57254">
                  <c:v>45198.798611111109</c:v>
                </c:pt>
                <c:pt idx="57255">
                  <c:v>45198.802083333336</c:v>
                </c:pt>
                <c:pt idx="57256">
                  <c:v>45198.805555555555</c:v>
                </c:pt>
                <c:pt idx="57257">
                  <c:v>45198.809027777781</c:v>
                </c:pt>
                <c:pt idx="57258">
                  <c:v>45198.8125</c:v>
                </c:pt>
                <c:pt idx="57259">
                  <c:v>45198.815972222219</c:v>
                </c:pt>
                <c:pt idx="57260">
                  <c:v>45198.819444444445</c:v>
                </c:pt>
                <c:pt idx="57261">
                  <c:v>45198.822916666664</c:v>
                </c:pt>
                <c:pt idx="57262">
                  <c:v>45198.826388888891</c:v>
                </c:pt>
                <c:pt idx="57263">
                  <c:v>45198.829861111109</c:v>
                </c:pt>
                <c:pt idx="57264">
                  <c:v>45198.833333333336</c:v>
                </c:pt>
                <c:pt idx="57265">
                  <c:v>45198.836805555555</c:v>
                </c:pt>
                <c:pt idx="57266">
                  <c:v>45198.840277777781</c:v>
                </c:pt>
                <c:pt idx="57267">
                  <c:v>45198.84375</c:v>
                </c:pt>
                <c:pt idx="57268">
                  <c:v>45198.847222222219</c:v>
                </c:pt>
                <c:pt idx="57269">
                  <c:v>45198.850694444445</c:v>
                </c:pt>
                <c:pt idx="57270">
                  <c:v>45198.854166666664</c:v>
                </c:pt>
                <c:pt idx="57271">
                  <c:v>45198.857638888891</c:v>
                </c:pt>
                <c:pt idx="57272">
                  <c:v>45198.861111111109</c:v>
                </c:pt>
                <c:pt idx="57273">
                  <c:v>45198.864583333336</c:v>
                </c:pt>
                <c:pt idx="57274">
                  <c:v>45198.868055555555</c:v>
                </c:pt>
                <c:pt idx="57275">
                  <c:v>45198.871527777781</c:v>
                </c:pt>
                <c:pt idx="57276">
                  <c:v>45198.875</c:v>
                </c:pt>
                <c:pt idx="57277">
                  <c:v>45198.878472222219</c:v>
                </c:pt>
                <c:pt idx="57278">
                  <c:v>45198.881944444445</c:v>
                </c:pt>
                <c:pt idx="57279">
                  <c:v>45198.885416666664</c:v>
                </c:pt>
                <c:pt idx="57280">
                  <c:v>45198.888888888891</c:v>
                </c:pt>
                <c:pt idx="57281">
                  <c:v>45198.892361111109</c:v>
                </c:pt>
                <c:pt idx="57282">
                  <c:v>45198.895833333336</c:v>
                </c:pt>
                <c:pt idx="57283">
                  <c:v>45198.899305555555</c:v>
                </c:pt>
                <c:pt idx="57284">
                  <c:v>45198.902777777781</c:v>
                </c:pt>
                <c:pt idx="57285">
                  <c:v>45198.90625</c:v>
                </c:pt>
                <c:pt idx="57286">
                  <c:v>45198.909722222219</c:v>
                </c:pt>
                <c:pt idx="57287">
                  <c:v>45198.913194444445</c:v>
                </c:pt>
                <c:pt idx="57288">
                  <c:v>45198.916666666664</c:v>
                </c:pt>
                <c:pt idx="57289">
                  <c:v>45198.920138888891</c:v>
                </c:pt>
                <c:pt idx="57290">
                  <c:v>45198.923611111109</c:v>
                </c:pt>
                <c:pt idx="57291">
                  <c:v>45198.927083333336</c:v>
                </c:pt>
                <c:pt idx="57292">
                  <c:v>45198.930555555555</c:v>
                </c:pt>
                <c:pt idx="57293">
                  <c:v>45198.934027777781</c:v>
                </c:pt>
                <c:pt idx="57294">
                  <c:v>45198.9375</c:v>
                </c:pt>
                <c:pt idx="57295">
                  <c:v>45198.940972222219</c:v>
                </c:pt>
                <c:pt idx="57296">
                  <c:v>45198.944444444445</c:v>
                </c:pt>
                <c:pt idx="57297">
                  <c:v>45198.947916666664</c:v>
                </c:pt>
                <c:pt idx="57298">
                  <c:v>45198.951388888891</c:v>
                </c:pt>
                <c:pt idx="57299">
                  <c:v>45198.954861111109</c:v>
                </c:pt>
                <c:pt idx="57300">
                  <c:v>45198.958333333336</c:v>
                </c:pt>
                <c:pt idx="57301">
                  <c:v>45198.961805555555</c:v>
                </c:pt>
                <c:pt idx="57302">
                  <c:v>45198.965277777781</c:v>
                </c:pt>
                <c:pt idx="57303">
                  <c:v>45198.96875</c:v>
                </c:pt>
                <c:pt idx="57304">
                  <c:v>45198.972222222219</c:v>
                </c:pt>
                <c:pt idx="57305">
                  <c:v>45198.975694444445</c:v>
                </c:pt>
                <c:pt idx="57306">
                  <c:v>45198.979166666664</c:v>
                </c:pt>
                <c:pt idx="57307">
                  <c:v>45198.982638888891</c:v>
                </c:pt>
                <c:pt idx="57308">
                  <c:v>45198.986111111109</c:v>
                </c:pt>
                <c:pt idx="57309">
                  <c:v>45198.989583333336</c:v>
                </c:pt>
                <c:pt idx="57310">
                  <c:v>45198.993055555555</c:v>
                </c:pt>
                <c:pt idx="57311">
                  <c:v>45198.996527777781</c:v>
                </c:pt>
                <c:pt idx="57312">
                  <c:v>45199</c:v>
                </c:pt>
                <c:pt idx="57313">
                  <c:v>45199.003472222219</c:v>
                </c:pt>
                <c:pt idx="57314">
                  <c:v>45199.006944444445</c:v>
                </c:pt>
                <c:pt idx="57315">
                  <c:v>45199.010416666664</c:v>
                </c:pt>
                <c:pt idx="57316">
                  <c:v>45199.013888888891</c:v>
                </c:pt>
                <c:pt idx="57317">
                  <c:v>45199.017361111109</c:v>
                </c:pt>
                <c:pt idx="57318">
                  <c:v>45199.020833333336</c:v>
                </c:pt>
                <c:pt idx="57319">
                  <c:v>45199.024305555555</c:v>
                </c:pt>
                <c:pt idx="57320">
                  <c:v>45199.027777777781</c:v>
                </c:pt>
                <c:pt idx="57321">
                  <c:v>45199.03125</c:v>
                </c:pt>
                <c:pt idx="57322">
                  <c:v>45199.034722222219</c:v>
                </c:pt>
                <c:pt idx="57323">
                  <c:v>45199.038194444445</c:v>
                </c:pt>
                <c:pt idx="57324">
                  <c:v>45199.041666666664</c:v>
                </c:pt>
                <c:pt idx="57325">
                  <c:v>45199.045138888891</c:v>
                </c:pt>
                <c:pt idx="57326">
                  <c:v>45199.048611111109</c:v>
                </c:pt>
                <c:pt idx="57327">
                  <c:v>45199.052083333336</c:v>
                </c:pt>
                <c:pt idx="57328">
                  <c:v>45199.055555555555</c:v>
                </c:pt>
                <c:pt idx="57329">
                  <c:v>45199.059027777781</c:v>
                </c:pt>
                <c:pt idx="57330">
                  <c:v>45199.0625</c:v>
                </c:pt>
                <c:pt idx="57331">
                  <c:v>45199.065972222219</c:v>
                </c:pt>
                <c:pt idx="57332">
                  <c:v>45199.069444444445</c:v>
                </c:pt>
                <c:pt idx="57333">
                  <c:v>45199.072916666664</c:v>
                </c:pt>
                <c:pt idx="57334">
                  <c:v>45199.076388888891</c:v>
                </c:pt>
                <c:pt idx="57335">
                  <c:v>45199.079861111109</c:v>
                </c:pt>
                <c:pt idx="57336">
                  <c:v>45199.083333333336</c:v>
                </c:pt>
                <c:pt idx="57337">
                  <c:v>45199.086805555555</c:v>
                </c:pt>
                <c:pt idx="57338">
                  <c:v>45199.090277777781</c:v>
                </c:pt>
                <c:pt idx="57339">
                  <c:v>45199.09375</c:v>
                </c:pt>
                <c:pt idx="57340">
                  <c:v>45199.097222222219</c:v>
                </c:pt>
                <c:pt idx="57341">
                  <c:v>45199.100694444445</c:v>
                </c:pt>
                <c:pt idx="57342">
                  <c:v>45199.104166666664</c:v>
                </c:pt>
                <c:pt idx="57343">
                  <c:v>45199.107638888891</c:v>
                </c:pt>
                <c:pt idx="57344">
                  <c:v>45199.111111111109</c:v>
                </c:pt>
                <c:pt idx="57345">
                  <c:v>45199.114583333336</c:v>
                </c:pt>
                <c:pt idx="57346">
                  <c:v>45199.118055555555</c:v>
                </c:pt>
                <c:pt idx="57347">
                  <c:v>45199.121527777781</c:v>
                </c:pt>
                <c:pt idx="57348">
                  <c:v>45199.125</c:v>
                </c:pt>
                <c:pt idx="57349">
                  <c:v>45199.128472222219</c:v>
                </c:pt>
                <c:pt idx="57350">
                  <c:v>45199.131944444445</c:v>
                </c:pt>
                <c:pt idx="57351">
                  <c:v>45199.135416666664</c:v>
                </c:pt>
                <c:pt idx="57352">
                  <c:v>45199.138888888891</c:v>
                </c:pt>
                <c:pt idx="57353">
                  <c:v>45199.142361111109</c:v>
                </c:pt>
                <c:pt idx="57354">
                  <c:v>45199.145833333336</c:v>
                </c:pt>
                <c:pt idx="57355">
                  <c:v>45199.149305555555</c:v>
                </c:pt>
                <c:pt idx="57356">
                  <c:v>45199.152777777781</c:v>
                </c:pt>
                <c:pt idx="57357">
                  <c:v>45199.15625</c:v>
                </c:pt>
                <c:pt idx="57358">
                  <c:v>45199.159722222219</c:v>
                </c:pt>
                <c:pt idx="57359">
                  <c:v>45199.163194444445</c:v>
                </c:pt>
                <c:pt idx="57360">
                  <c:v>45199.166666666664</c:v>
                </c:pt>
                <c:pt idx="57361">
                  <c:v>45199.170138888891</c:v>
                </c:pt>
                <c:pt idx="57362">
                  <c:v>45199.173611111109</c:v>
                </c:pt>
                <c:pt idx="57363">
                  <c:v>45199.177083333336</c:v>
                </c:pt>
                <c:pt idx="57364">
                  <c:v>45199.180555555555</c:v>
                </c:pt>
                <c:pt idx="57365">
                  <c:v>45199.184027777781</c:v>
                </c:pt>
                <c:pt idx="57366">
                  <c:v>45199.1875</c:v>
                </c:pt>
                <c:pt idx="57367">
                  <c:v>45199.190972222219</c:v>
                </c:pt>
                <c:pt idx="57368">
                  <c:v>45199.194444444445</c:v>
                </c:pt>
                <c:pt idx="57369">
                  <c:v>45199.197916666664</c:v>
                </c:pt>
                <c:pt idx="57370">
                  <c:v>45199.201388888891</c:v>
                </c:pt>
                <c:pt idx="57371">
                  <c:v>45199.204861111109</c:v>
                </c:pt>
                <c:pt idx="57372">
                  <c:v>45199.208333333336</c:v>
                </c:pt>
                <c:pt idx="57373">
                  <c:v>45199.211805555555</c:v>
                </c:pt>
                <c:pt idx="57374">
                  <c:v>45199.215277777781</c:v>
                </c:pt>
                <c:pt idx="57375">
                  <c:v>45199.21875</c:v>
                </c:pt>
                <c:pt idx="57376">
                  <c:v>45199.222222222219</c:v>
                </c:pt>
                <c:pt idx="57377">
                  <c:v>45199.225694444445</c:v>
                </c:pt>
                <c:pt idx="57378">
                  <c:v>45199.229166666664</c:v>
                </c:pt>
                <c:pt idx="57379">
                  <c:v>45199.232638888891</c:v>
                </c:pt>
                <c:pt idx="57380">
                  <c:v>45199.236111111109</c:v>
                </c:pt>
                <c:pt idx="57381">
                  <c:v>45199.239583333336</c:v>
                </c:pt>
                <c:pt idx="57382">
                  <c:v>45199.243055555555</c:v>
                </c:pt>
                <c:pt idx="57383">
                  <c:v>45199.246527777781</c:v>
                </c:pt>
                <c:pt idx="57384">
                  <c:v>45199.25</c:v>
                </c:pt>
                <c:pt idx="57385">
                  <c:v>45199.253472222219</c:v>
                </c:pt>
                <c:pt idx="57386">
                  <c:v>45199.256944444445</c:v>
                </c:pt>
                <c:pt idx="57387">
                  <c:v>45199.260416666664</c:v>
                </c:pt>
                <c:pt idx="57388">
                  <c:v>45199.263888888891</c:v>
                </c:pt>
                <c:pt idx="57389">
                  <c:v>45199.267361111109</c:v>
                </c:pt>
                <c:pt idx="57390">
                  <c:v>45199.270833333336</c:v>
                </c:pt>
                <c:pt idx="57391">
                  <c:v>45199.274305555555</c:v>
                </c:pt>
                <c:pt idx="57392">
                  <c:v>45199.277777777781</c:v>
                </c:pt>
                <c:pt idx="57393">
                  <c:v>45199.28125</c:v>
                </c:pt>
                <c:pt idx="57394">
                  <c:v>45199.284722222219</c:v>
                </c:pt>
                <c:pt idx="57395">
                  <c:v>45199.288194444445</c:v>
                </c:pt>
                <c:pt idx="57396">
                  <c:v>45199.291666666664</c:v>
                </c:pt>
                <c:pt idx="57397">
                  <c:v>45199.295138888891</c:v>
                </c:pt>
                <c:pt idx="57398">
                  <c:v>45199.298611111109</c:v>
                </c:pt>
                <c:pt idx="57399">
                  <c:v>45199.302083333336</c:v>
                </c:pt>
                <c:pt idx="57400">
                  <c:v>45199.305555555555</c:v>
                </c:pt>
                <c:pt idx="57401">
                  <c:v>45199.309027777781</c:v>
                </c:pt>
                <c:pt idx="57402">
                  <c:v>45199.3125</c:v>
                </c:pt>
                <c:pt idx="57403">
                  <c:v>45199.315972222219</c:v>
                </c:pt>
                <c:pt idx="57404">
                  <c:v>45199.319444444445</c:v>
                </c:pt>
                <c:pt idx="57405">
                  <c:v>45199.322916666664</c:v>
                </c:pt>
                <c:pt idx="57406">
                  <c:v>45199.326388888891</c:v>
                </c:pt>
                <c:pt idx="57407">
                  <c:v>45199.329861111109</c:v>
                </c:pt>
                <c:pt idx="57408">
                  <c:v>45199.333333333336</c:v>
                </c:pt>
                <c:pt idx="57409">
                  <c:v>45199.336805555555</c:v>
                </c:pt>
                <c:pt idx="57410">
                  <c:v>45199.340277777781</c:v>
                </c:pt>
                <c:pt idx="57411">
                  <c:v>45199.34375</c:v>
                </c:pt>
                <c:pt idx="57412">
                  <c:v>45199.347222222219</c:v>
                </c:pt>
                <c:pt idx="57413">
                  <c:v>45199.350694444445</c:v>
                </c:pt>
                <c:pt idx="57414">
                  <c:v>45199.354166666664</c:v>
                </c:pt>
                <c:pt idx="57415">
                  <c:v>45199.357638888891</c:v>
                </c:pt>
                <c:pt idx="57416">
                  <c:v>45199.361111111109</c:v>
                </c:pt>
                <c:pt idx="57417">
                  <c:v>45199.364583333336</c:v>
                </c:pt>
                <c:pt idx="57418">
                  <c:v>45199.368055555555</c:v>
                </c:pt>
                <c:pt idx="57419">
                  <c:v>45199.371527777781</c:v>
                </c:pt>
                <c:pt idx="57420">
                  <c:v>45199.375</c:v>
                </c:pt>
                <c:pt idx="57421">
                  <c:v>45199.378472222219</c:v>
                </c:pt>
                <c:pt idx="57422">
                  <c:v>45199.381944444445</c:v>
                </c:pt>
                <c:pt idx="57423">
                  <c:v>45199.385416666664</c:v>
                </c:pt>
                <c:pt idx="57424">
                  <c:v>45199.388888888891</c:v>
                </c:pt>
                <c:pt idx="57425">
                  <c:v>45199.392361111109</c:v>
                </c:pt>
                <c:pt idx="57426">
                  <c:v>45199.395833333336</c:v>
                </c:pt>
                <c:pt idx="57427">
                  <c:v>45199.399305555555</c:v>
                </c:pt>
                <c:pt idx="57428">
                  <c:v>45199.402777777781</c:v>
                </c:pt>
                <c:pt idx="57429">
                  <c:v>45199.40625</c:v>
                </c:pt>
                <c:pt idx="57430">
                  <c:v>45199.409722222219</c:v>
                </c:pt>
                <c:pt idx="57431">
                  <c:v>45199.413194444445</c:v>
                </c:pt>
                <c:pt idx="57432">
                  <c:v>45199.416666666664</c:v>
                </c:pt>
                <c:pt idx="57433">
                  <c:v>45199.420138888891</c:v>
                </c:pt>
                <c:pt idx="57434">
                  <c:v>45199.423611111109</c:v>
                </c:pt>
                <c:pt idx="57435">
                  <c:v>45199.427083333336</c:v>
                </c:pt>
                <c:pt idx="57436">
                  <c:v>45199.430555555555</c:v>
                </c:pt>
                <c:pt idx="57437">
                  <c:v>45199.434027777781</c:v>
                </c:pt>
                <c:pt idx="57438">
                  <c:v>45199.4375</c:v>
                </c:pt>
                <c:pt idx="57439">
                  <c:v>45199.440972222219</c:v>
                </c:pt>
                <c:pt idx="57440">
                  <c:v>45199.444444444445</c:v>
                </c:pt>
                <c:pt idx="57441">
                  <c:v>45199.447916666664</c:v>
                </c:pt>
                <c:pt idx="57442">
                  <c:v>45199.451388888891</c:v>
                </c:pt>
                <c:pt idx="57443">
                  <c:v>45199.454861111109</c:v>
                </c:pt>
                <c:pt idx="57444">
                  <c:v>45199.458333333336</c:v>
                </c:pt>
                <c:pt idx="57445">
                  <c:v>45199.461805555555</c:v>
                </c:pt>
                <c:pt idx="57446">
                  <c:v>45199.465277777781</c:v>
                </c:pt>
                <c:pt idx="57447">
                  <c:v>45199.46875</c:v>
                </c:pt>
                <c:pt idx="57448">
                  <c:v>45199.472222222219</c:v>
                </c:pt>
                <c:pt idx="57449">
                  <c:v>45199.475694444445</c:v>
                </c:pt>
                <c:pt idx="57450">
                  <c:v>45199.479166666664</c:v>
                </c:pt>
                <c:pt idx="57451">
                  <c:v>45199.482638888891</c:v>
                </c:pt>
                <c:pt idx="57452">
                  <c:v>45199.486111111109</c:v>
                </c:pt>
                <c:pt idx="57453">
                  <c:v>45199.489583333336</c:v>
                </c:pt>
                <c:pt idx="57454">
                  <c:v>45199.493055555555</c:v>
                </c:pt>
                <c:pt idx="57455">
                  <c:v>45199.496527777781</c:v>
                </c:pt>
                <c:pt idx="57456">
                  <c:v>45199.5</c:v>
                </c:pt>
                <c:pt idx="57457">
                  <c:v>45199.503472222219</c:v>
                </c:pt>
                <c:pt idx="57458">
                  <c:v>45199.506944444445</c:v>
                </c:pt>
                <c:pt idx="57459">
                  <c:v>45199.510416666664</c:v>
                </c:pt>
                <c:pt idx="57460">
                  <c:v>45199.513888888891</c:v>
                </c:pt>
                <c:pt idx="57461">
                  <c:v>45199.517361111109</c:v>
                </c:pt>
                <c:pt idx="57462">
                  <c:v>45199.520833333336</c:v>
                </c:pt>
                <c:pt idx="57463">
                  <c:v>45199.524305555555</c:v>
                </c:pt>
                <c:pt idx="57464">
                  <c:v>45199.527777777781</c:v>
                </c:pt>
                <c:pt idx="57465">
                  <c:v>45199.53125</c:v>
                </c:pt>
                <c:pt idx="57466">
                  <c:v>45199.534722222219</c:v>
                </c:pt>
                <c:pt idx="57467">
                  <c:v>45199.538194444445</c:v>
                </c:pt>
                <c:pt idx="57468">
                  <c:v>45199.541666666664</c:v>
                </c:pt>
                <c:pt idx="57469">
                  <c:v>45199.545138888891</c:v>
                </c:pt>
                <c:pt idx="57470">
                  <c:v>45199.548611111109</c:v>
                </c:pt>
                <c:pt idx="57471">
                  <c:v>45199.552083333336</c:v>
                </c:pt>
                <c:pt idx="57472">
                  <c:v>45199.555555555555</c:v>
                </c:pt>
                <c:pt idx="57473">
                  <c:v>45199.559027777781</c:v>
                </c:pt>
                <c:pt idx="57474">
                  <c:v>45199.5625</c:v>
                </c:pt>
                <c:pt idx="57475">
                  <c:v>45199.565972222219</c:v>
                </c:pt>
                <c:pt idx="57476">
                  <c:v>45199.569444444445</c:v>
                </c:pt>
                <c:pt idx="57477">
                  <c:v>45199.572916666664</c:v>
                </c:pt>
                <c:pt idx="57478">
                  <c:v>45199.576388888891</c:v>
                </c:pt>
                <c:pt idx="57479">
                  <c:v>45199.579861111109</c:v>
                </c:pt>
                <c:pt idx="57480">
                  <c:v>45199.583333333336</c:v>
                </c:pt>
                <c:pt idx="57481">
                  <c:v>45199.586805555555</c:v>
                </c:pt>
                <c:pt idx="57482">
                  <c:v>45199.590277777781</c:v>
                </c:pt>
                <c:pt idx="57483">
                  <c:v>45199.59375</c:v>
                </c:pt>
                <c:pt idx="57484">
                  <c:v>45199.597222222219</c:v>
                </c:pt>
                <c:pt idx="57485">
                  <c:v>45199.600694444445</c:v>
                </c:pt>
                <c:pt idx="57486">
                  <c:v>45199.604166666664</c:v>
                </c:pt>
                <c:pt idx="57487">
                  <c:v>45199.607638888891</c:v>
                </c:pt>
                <c:pt idx="57488">
                  <c:v>45199.611111111109</c:v>
                </c:pt>
                <c:pt idx="57489">
                  <c:v>45199.614583333336</c:v>
                </c:pt>
                <c:pt idx="57490">
                  <c:v>45199.618055555555</c:v>
                </c:pt>
                <c:pt idx="57491">
                  <c:v>45199.621527777781</c:v>
                </c:pt>
                <c:pt idx="57492">
                  <c:v>45199.625</c:v>
                </c:pt>
                <c:pt idx="57493">
                  <c:v>45199.628472222219</c:v>
                </c:pt>
                <c:pt idx="57494">
                  <c:v>45199.631944444445</c:v>
                </c:pt>
                <c:pt idx="57495">
                  <c:v>45199.635416666664</c:v>
                </c:pt>
                <c:pt idx="57496">
                  <c:v>45199.638888888891</c:v>
                </c:pt>
                <c:pt idx="57497">
                  <c:v>45199.642361111109</c:v>
                </c:pt>
                <c:pt idx="57498">
                  <c:v>45199.645833333336</c:v>
                </c:pt>
                <c:pt idx="57499">
                  <c:v>45199.649305555555</c:v>
                </c:pt>
                <c:pt idx="57500">
                  <c:v>45199.652777777781</c:v>
                </c:pt>
                <c:pt idx="57501">
                  <c:v>45199.65625</c:v>
                </c:pt>
                <c:pt idx="57502">
                  <c:v>45199.659722222219</c:v>
                </c:pt>
                <c:pt idx="57503">
                  <c:v>45199.663194444445</c:v>
                </c:pt>
                <c:pt idx="57504">
                  <c:v>45199.666666666664</c:v>
                </c:pt>
                <c:pt idx="57505">
                  <c:v>45199.670138888891</c:v>
                </c:pt>
                <c:pt idx="57506">
                  <c:v>45199.673611111109</c:v>
                </c:pt>
                <c:pt idx="57507">
                  <c:v>45199.677083333336</c:v>
                </c:pt>
                <c:pt idx="57508">
                  <c:v>45199.680555555555</c:v>
                </c:pt>
                <c:pt idx="57509">
                  <c:v>45199.684027777781</c:v>
                </c:pt>
                <c:pt idx="57510">
                  <c:v>45199.6875</c:v>
                </c:pt>
                <c:pt idx="57511">
                  <c:v>45199.690972222219</c:v>
                </c:pt>
                <c:pt idx="57512">
                  <c:v>45199.694444444445</c:v>
                </c:pt>
                <c:pt idx="57513">
                  <c:v>45199.697916666664</c:v>
                </c:pt>
                <c:pt idx="57514">
                  <c:v>45199.701388888891</c:v>
                </c:pt>
                <c:pt idx="57515">
                  <c:v>45199.704861111109</c:v>
                </c:pt>
                <c:pt idx="57516">
                  <c:v>45199.708333333336</c:v>
                </c:pt>
                <c:pt idx="57517">
                  <c:v>45199.711805555555</c:v>
                </c:pt>
                <c:pt idx="57518">
                  <c:v>45199.715277777781</c:v>
                </c:pt>
                <c:pt idx="57519">
                  <c:v>45199.71875</c:v>
                </c:pt>
                <c:pt idx="57520">
                  <c:v>45199.722222222219</c:v>
                </c:pt>
                <c:pt idx="57521">
                  <c:v>45199.725694444445</c:v>
                </c:pt>
                <c:pt idx="57522">
                  <c:v>45199.729166666664</c:v>
                </c:pt>
                <c:pt idx="57523">
                  <c:v>45199.732638888891</c:v>
                </c:pt>
                <c:pt idx="57524">
                  <c:v>45199.736111111109</c:v>
                </c:pt>
                <c:pt idx="57525">
                  <c:v>45199.739583333336</c:v>
                </c:pt>
                <c:pt idx="57526">
                  <c:v>45199.743055555555</c:v>
                </c:pt>
                <c:pt idx="57527">
                  <c:v>45199.746527777781</c:v>
                </c:pt>
                <c:pt idx="57528">
                  <c:v>45199.75</c:v>
                </c:pt>
                <c:pt idx="57529">
                  <c:v>45199.753472222219</c:v>
                </c:pt>
                <c:pt idx="57530">
                  <c:v>45199.756944444445</c:v>
                </c:pt>
                <c:pt idx="57531">
                  <c:v>45199.760416666664</c:v>
                </c:pt>
                <c:pt idx="57532">
                  <c:v>45199.763888888891</c:v>
                </c:pt>
                <c:pt idx="57533">
                  <c:v>45199.767361111109</c:v>
                </c:pt>
                <c:pt idx="57534">
                  <c:v>45199.770833333336</c:v>
                </c:pt>
                <c:pt idx="57535">
                  <c:v>45199.774305555555</c:v>
                </c:pt>
                <c:pt idx="57536">
                  <c:v>45199.777777777781</c:v>
                </c:pt>
                <c:pt idx="57537">
                  <c:v>45199.78125</c:v>
                </c:pt>
                <c:pt idx="57538">
                  <c:v>45199.784722222219</c:v>
                </c:pt>
                <c:pt idx="57539">
                  <c:v>45199.788194444445</c:v>
                </c:pt>
                <c:pt idx="57540">
                  <c:v>45199.791666666664</c:v>
                </c:pt>
                <c:pt idx="57541">
                  <c:v>45199.795138888891</c:v>
                </c:pt>
                <c:pt idx="57542">
                  <c:v>45199.798611111109</c:v>
                </c:pt>
                <c:pt idx="57543">
                  <c:v>45199.802083333336</c:v>
                </c:pt>
                <c:pt idx="57544">
                  <c:v>45199.805555555555</c:v>
                </c:pt>
                <c:pt idx="57545">
                  <c:v>45199.809027777781</c:v>
                </c:pt>
                <c:pt idx="57546">
                  <c:v>45199.8125</c:v>
                </c:pt>
                <c:pt idx="57547">
                  <c:v>45199.815972222219</c:v>
                </c:pt>
                <c:pt idx="57548">
                  <c:v>45199.819444444445</c:v>
                </c:pt>
                <c:pt idx="57549">
                  <c:v>45199.822916666664</c:v>
                </c:pt>
                <c:pt idx="57550">
                  <c:v>45199.826388888891</c:v>
                </c:pt>
                <c:pt idx="57551">
                  <c:v>45199.829861111109</c:v>
                </c:pt>
                <c:pt idx="57552">
                  <c:v>45199.833333333336</c:v>
                </c:pt>
                <c:pt idx="57553">
                  <c:v>45199.836805555555</c:v>
                </c:pt>
                <c:pt idx="57554">
                  <c:v>45199.840277777781</c:v>
                </c:pt>
                <c:pt idx="57555">
                  <c:v>45199.84375</c:v>
                </c:pt>
                <c:pt idx="57556">
                  <c:v>45199.847222222219</c:v>
                </c:pt>
                <c:pt idx="57557">
                  <c:v>45199.850694444445</c:v>
                </c:pt>
                <c:pt idx="57558">
                  <c:v>45199.854166666664</c:v>
                </c:pt>
                <c:pt idx="57559">
                  <c:v>45199.857638888891</c:v>
                </c:pt>
                <c:pt idx="57560">
                  <c:v>45199.861111111109</c:v>
                </c:pt>
                <c:pt idx="57561">
                  <c:v>45199.864583333336</c:v>
                </c:pt>
                <c:pt idx="57562">
                  <c:v>45199.868055555555</c:v>
                </c:pt>
                <c:pt idx="57563">
                  <c:v>45199.871527777781</c:v>
                </c:pt>
                <c:pt idx="57564">
                  <c:v>45199.875</c:v>
                </c:pt>
                <c:pt idx="57565">
                  <c:v>45199.878472222219</c:v>
                </c:pt>
                <c:pt idx="57566">
                  <c:v>45199.881944444445</c:v>
                </c:pt>
                <c:pt idx="57567">
                  <c:v>45199.885416666664</c:v>
                </c:pt>
                <c:pt idx="57568">
                  <c:v>45199.888888888891</c:v>
                </c:pt>
                <c:pt idx="57569">
                  <c:v>45199.892361111109</c:v>
                </c:pt>
                <c:pt idx="57570">
                  <c:v>45199.895833333336</c:v>
                </c:pt>
                <c:pt idx="57571">
                  <c:v>45199.899305555555</c:v>
                </c:pt>
                <c:pt idx="57572">
                  <c:v>45199.902777777781</c:v>
                </c:pt>
                <c:pt idx="57573">
                  <c:v>45199.90625</c:v>
                </c:pt>
                <c:pt idx="57574">
                  <c:v>45199.909722222219</c:v>
                </c:pt>
                <c:pt idx="57575">
                  <c:v>45199.913194444445</c:v>
                </c:pt>
                <c:pt idx="57576">
                  <c:v>45199.916666666664</c:v>
                </c:pt>
                <c:pt idx="57577">
                  <c:v>45199.920138888891</c:v>
                </c:pt>
                <c:pt idx="57578">
                  <c:v>45199.923611111109</c:v>
                </c:pt>
                <c:pt idx="57579">
                  <c:v>45199.927083333336</c:v>
                </c:pt>
                <c:pt idx="57580">
                  <c:v>45199.930555555555</c:v>
                </c:pt>
                <c:pt idx="57581">
                  <c:v>45199.934027777781</c:v>
                </c:pt>
                <c:pt idx="57582">
                  <c:v>45199.9375</c:v>
                </c:pt>
                <c:pt idx="57583">
                  <c:v>45199.940972222219</c:v>
                </c:pt>
                <c:pt idx="57584">
                  <c:v>45199.944444444445</c:v>
                </c:pt>
                <c:pt idx="57585">
                  <c:v>45199.947916666664</c:v>
                </c:pt>
                <c:pt idx="57586">
                  <c:v>45199.951388888891</c:v>
                </c:pt>
                <c:pt idx="57587">
                  <c:v>45199.954861111109</c:v>
                </c:pt>
                <c:pt idx="57588">
                  <c:v>45199.958333333336</c:v>
                </c:pt>
                <c:pt idx="57589">
                  <c:v>45199.961805555555</c:v>
                </c:pt>
                <c:pt idx="57590">
                  <c:v>45199.965277777781</c:v>
                </c:pt>
                <c:pt idx="57591">
                  <c:v>45199.96875</c:v>
                </c:pt>
                <c:pt idx="57592">
                  <c:v>45199.972222222219</c:v>
                </c:pt>
                <c:pt idx="57593">
                  <c:v>45199.975694444445</c:v>
                </c:pt>
                <c:pt idx="57594">
                  <c:v>45199.979166666664</c:v>
                </c:pt>
                <c:pt idx="57595">
                  <c:v>45199.982638888891</c:v>
                </c:pt>
                <c:pt idx="57596">
                  <c:v>45199.986111111109</c:v>
                </c:pt>
                <c:pt idx="57597">
                  <c:v>45199.989583333336</c:v>
                </c:pt>
                <c:pt idx="57598">
                  <c:v>45199.993055555555</c:v>
                </c:pt>
                <c:pt idx="57599">
                  <c:v>45199.996527777781</c:v>
                </c:pt>
                <c:pt idx="57600">
                  <c:v>45200</c:v>
                </c:pt>
              </c:numCache>
            </c:numRef>
          </c:xVal>
          <c:yVal>
            <c:numRef>
              <c:f>Sheet1!$F$2:$F$57602</c:f>
              <c:numCache>
                <c:formatCode>General</c:formatCode>
                <c:ptCount val="57601"/>
                <c:pt idx="0">
                  <c:v>7.000000000000001E-4</c:v>
                </c:pt>
                <c:pt idx="1">
                  <c:v>7.000000000000001E-4</c:v>
                </c:pt>
                <c:pt idx="2">
                  <c:v>7.000000000000001E-4</c:v>
                </c:pt>
                <c:pt idx="3">
                  <c:v>7.000000000000001E-4</c:v>
                </c:pt>
                <c:pt idx="4">
                  <c:v>7.000000000000001E-4</c:v>
                </c:pt>
                <c:pt idx="5">
                  <c:v>7.000000000000001E-4</c:v>
                </c:pt>
                <c:pt idx="6">
                  <c:v>7.000000000000001E-4</c:v>
                </c:pt>
                <c:pt idx="7">
                  <c:v>7.000000000000001E-4</c:v>
                </c:pt>
                <c:pt idx="8">
                  <c:v>7.000000000000001E-4</c:v>
                </c:pt>
                <c:pt idx="9">
                  <c:v>7.000000000000001E-4</c:v>
                </c:pt>
                <c:pt idx="10">
                  <c:v>7.000000000000001E-4</c:v>
                </c:pt>
                <c:pt idx="11">
                  <c:v>6.0000000000000006E-4</c:v>
                </c:pt>
                <c:pt idx="12">
                  <c:v>0</c:v>
                </c:pt>
                <c:pt idx="13">
                  <c:v>6.0000000000000006E-4</c:v>
                </c:pt>
                <c:pt idx="14">
                  <c:v>6.0000000000000006E-4</c:v>
                </c:pt>
                <c:pt idx="15">
                  <c:v>0</c:v>
                </c:pt>
                <c:pt idx="16">
                  <c:v>6.0000000000000006E-4</c:v>
                </c:pt>
                <c:pt idx="17">
                  <c:v>6.0000000000000006E-4</c:v>
                </c:pt>
                <c:pt idx="18">
                  <c:v>6.0000000000000006E-4</c:v>
                </c:pt>
                <c:pt idx="19">
                  <c:v>6.0000000000000006E-4</c:v>
                </c:pt>
                <c:pt idx="20">
                  <c:v>6.0000000000000006E-4</c:v>
                </c:pt>
                <c:pt idx="21">
                  <c:v>6.0000000000000006E-4</c:v>
                </c:pt>
                <c:pt idx="22">
                  <c:v>0</c:v>
                </c:pt>
                <c:pt idx="23">
                  <c:v>6.0000000000000006E-4</c:v>
                </c:pt>
                <c:pt idx="24">
                  <c:v>6.0000000000000006E-4</c:v>
                </c:pt>
                <c:pt idx="25">
                  <c:v>0</c:v>
                </c:pt>
                <c:pt idx="26">
                  <c:v>6.0000000000000006E-4</c:v>
                </c:pt>
                <c:pt idx="27">
                  <c:v>6.0000000000000006E-4</c:v>
                </c:pt>
                <c:pt idx="28">
                  <c:v>6.0000000000000006E-4</c:v>
                </c:pt>
                <c:pt idx="29">
                  <c:v>6.0000000000000006E-4</c:v>
                </c:pt>
                <c:pt idx="30">
                  <c:v>6.0000000000000006E-4</c:v>
                </c:pt>
                <c:pt idx="31">
                  <c:v>6.0000000000000006E-4</c:v>
                </c:pt>
                <c:pt idx="32">
                  <c:v>0</c:v>
                </c:pt>
                <c:pt idx="33">
                  <c:v>6.0000000000000006E-4</c:v>
                </c:pt>
                <c:pt idx="34">
                  <c:v>6.0000000000000006E-4</c:v>
                </c:pt>
                <c:pt idx="35">
                  <c:v>0</c:v>
                </c:pt>
                <c:pt idx="36">
                  <c:v>6.0000000000000006E-4</c:v>
                </c:pt>
                <c:pt idx="37">
                  <c:v>6.0000000000000006E-4</c:v>
                </c:pt>
                <c:pt idx="38">
                  <c:v>6.0000000000000006E-4</c:v>
                </c:pt>
                <c:pt idx="39">
                  <c:v>6.0000000000000006E-4</c:v>
                </c:pt>
                <c:pt idx="40">
                  <c:v>6.0000000000000006E-4</c:v>
                </c:pt>
                <c:pt idx="41">
                  <c:v>6.0000000000000006E-4</c:v>
                </c:pt>
                <c:pt idx="42">
                  <c:v>0</c:v>
                </c:pt>
                <c:pt idx="43">
                  <c:v>6.0000000000000006E-4</c:v>
                </c:pt>
                <c:pt idx="44">
                  <c:v>6.0000000000000006E-4</c:v>
                </c:pt>
                <c:pt idx="45">
                  <c:v>0</c:v>
                </c:pt>
                <c:pt idx="46">
                  <c:v>6.0000000000000006E-4</c:v>
                </c:pt>
                <c:pt idx="47">
                  <c:v>6.0000000000000006E-4</c:v>
                </c:pt>
                <c:pt idx="48">
                  <c:v>6.0000000000000006E-4</c:v>
                </c:pt>
                <c:pt idx="49">
                  <c:v>6.0000000000000006E-4</c:v>
                </c:pt>
                <c:pt idx="50">
                  <c:v>6.0000000000000006E-4</c:v>
                </c:pt>
                <c:pt idx="51">
                  <c:v>6.0000000000000006E-4</c:v>
                </c:pt>
                <c:pt idx="52">
                  <c:v>0</c:v>
                </c:pt>
                <c:pt idx="53">
                  <c:v>6.0000000000000006E-4</c:v>
                </c:pt>
                <c:pt idx="54">
                  <c:v>6.0000000000000006E-4</c:v>
                </c:pt>
                <c:pt idx="55">
                  <c:v>6.0000000000000006E-4</c:v>
                </c:pt>
                <c:pt idx="56">
                  <c:v>6.0000000000000006E-4</c:v>
                </c:pt>
                <c:pt idx="57">
                  <c:v>6.0000000000000006E-4</c:v>
                </c:pt>
                <c:pt idx="58">
                  <c:v>6.0000000000000006E-4</c:v>
                </c:pt>
                <c:pt idx="59">
                  <c:v>0</c:v>
                </c:pt>
                <c:pt idx="60">
                  <c:v>6.0000000000000006E-4</c:v>
                </c:pt>
                <c:pt idx="61">
                  <c:v>6.0000000000000006E-4</c:v>
                </c:pt>
                <c:pt idx="62">
                  <c:v>0</c:v>
                </c:pt>
                <c:pt idx="63">
                  <c:v>6.0000000000000006E-4</c:v>
                </c:pt>
                <c:pt idx="64">
                  <c:v>6.0000000000000006E-4</c:v>
                </c:pt>
                <c:pt idx="65">
                  <c:v>6.0000000000000006E-4</c:v>
                </c:pt>
                <c:pt idx="66">
                  <c:v>6.0000000000000006E-4</c:v>
                </c:pt>
                <c:pt idx="67">
                  <c:v>6.0000000000000006E-4</c:v>
                </c:pt>
                <c:pt idx="68">
                  <c:v>6.0000000000000006E-4</c:v>
                </c:pt>
                <c:pt idx="69">
                  <c:v>6.0000000000000006E-4</c:v>
                </c:pt>
                <c:pt idx="70">
                  <c:v>6.0000000000000006E-4</c:v>
                </c:pt>
                <c:pt idx="71">
                  <c:v>6.0000000000000006E-4</c:v>
                </c:pt>
                <c:pt idx="72">
                  <c:v>0</c:v>
                </c:pt>
                <c:pt idx="73">
                  <c:v>6.0000000000000006E-4</c:v>
                </c:pt>
                <c:pt idx="74">
                  <c:v>6.0000000000000006E-4</c:v>
                </c:pt>
                <c:pt idx="75">
                  <c:v>0</c:v>
                </c:pt>
                <c:pt idx="76">
                  <c:v>6.0000000000000006E-4</c:v>
                </c:pt>
                <c:pt idx="77">
                  <c:v>6.0000000000000006E-4</c:v>
                </c:pt>
                <c:pt idx="78">
                  <c:v>0</c:v>
                </c:pt>
                <c:pt idx="79">
                  <c:v>6.0000000000000006E-4</c:v>
                </c:pt>
                <c:pt idx="80">
                  <c:v>6.0000000000000006E-4</c:v>
                </c:pt>
                <c:pt idx="81">
                  <c:v>0</c:v>
                </c:pt>
                <c:pt idx="82">
                  <c:v>6.0000000000000006E-4</c:v>
                </c:pt>
                <c:pt idx="83">
                  <c:v>6.0000000000000006E-4</c:v>
                </c:pt>
                <c:pt idx="84">
                  <c:v>6.0000000000000006E-4</c:v>
                </c:pt>
                <c:pt idx="85">
                  <c:v>0</c:v>
                </c:pt>
                <c:pt idx="86">
                  <c:v>6.0000000000000006E-4</c:v>
                </c:pt>
                <c:pt idx="87">
                  <c:v>6.0000000000000006E-4</c:v>
                </c:pt>
                <c:pt idx="88">
                  <c:v>6.0000000000000006E-4</c:v>
                </c:pt>
                <c:pt idx="89">
                  <c:v>0</c:v>
                </c:pt>
                <c:pt idx="90">
                  <c:v>6.0000000000000006E-4</c:v>
                </c:pt>
                <c:pt idx="91">
                  <c:v>6.0000000000000006E-4</c:v>
                </c:pt>
                <c:pt idx="92">
                  <c:v>6.0000000000000006E-4</c:v>
                </c:pt>
                <c:pt idx="93">
                  <c:v>6.0000000000000006E-4</c:v>
                </c:pt>
                <c:pt idx="94">
                  <c:v>6.0000000000000006E-4</c:v>
                </c:pt>
                <c:pt idx="95">
                  <c:v>6.0000000000000006E-4</c:v>
                </c:pt>
                <c:pt idx="96">
                  <c:v>0</c:v>
                </c:pt>
                <c:pt idx="97">
                  <c:v>6.0000000000000006E-4</c:v>
                </c:pt>
                <c:pt idx="98">
                  <c:v>6.0000000000000006E-4</c:v>
                </c:pt>
                <c:pt idx="99">
                  <c:v>6.0000000000000006E-4</c:v>
                </c:pt>
                <c:pt idx="100">
                  <c:v>6.0000000000000006E-4</c:v>
                </c:pt>
                <c:pt idx="101">
                  <c:v>6.0000000000000006E-4</c:v>
                </c:pt>
                <c:pt idx="102">
                  <c:v>6.0000000000000006E-4</c:v>
                </c:pt>
                <c:pt idx="103">
                  <c:v>0</c:v>
                </c:pt>
                <c:pt idx="104">
                  <c:v>6.0000000000000006E-4</c:v>
                </c:pt>
                <c:pt idx="105">
                  <c:v>6.0000000000000006E-4</c:v>
                </c:pt>
                <c:pt idx="106">
                  <c:v>0</c:v>
                </c:pt>
                <c:pt idx="107">
                  <c:v>6.0000000000000006E-4</c:v>
                </c:pt>
                <c:pt idx="108">
                  <c:v>6.0000000000000006E-4</c:v>
                </c:pt>
                <c:pt idx="109">
                  <c:v>6.0000000000000006E-4</c:v>
                </c:pt>
                <c:pt idx="110">
                  <c:v>0</c:v>
                </c:pt>
                <c:pt idx="111">
                  <c:v>7.000000000000001E-4</c:v>
                </c:pt>
                <c:pt idx="112">
                  <c:v>7.000000000000001E-4</c:v>
                </c:pt>
                <c:pt idx="113">
                  <c:v>0</c:v>
                </c:pt>
                <c:pt idx="114">
                  <c:v>7.000000000000001E-4</c:v>
                </c:pt>
                <c:pt idx="115">
                  <c:v>7.000000000000001E-4</c:v>
                </c:pt>
                <c:pt idx="116">
                  <c:v>0</c:v>
                </c:pt>
                <c:pt idx="117">
                  <c:v>7.000000000000001E-4</c:v>
                </c:pt>
                <c:pt idx="118">
                  <c:v>7.000000000000001E-4</c:v>
                </c:pt>
                <c:pt idx="119">
                  <c:v>0</c:v>
                </c:pt>
                <c:pt idx="120">
                  <c:v>7.000000000000001E-4</c:v>
                </c:pt>
                <c:pt idx="121">
                  <c:v>7.000000000000001E-4</c:v>
                </c:pt>
                <c:pt idx="122">
                  <c:v>7.000000000000001E-4</c:v>
                </c:pt>
                <c:pt idx="123">
                  <c:v>7.000000000000001E-4</c:v>
                </c:pt>
                <c:pt idx="124">
                  <c:v>7.000000000000001E-4</c:v>
                </c:pt>
                <c:pt idx="125">
                  <c:v>7.000000000000001E-4</c:v>
                </c:pt>
                <c:pt idx="126">
                  <c:v>0</c:v>
                </c:pt>
                <c:pt idx="127">
                  <c:v>7.000000000000001E-4</c:v>
                </c:pt>
                <c:pt idx="128">
                  <c:v>7.000000000000001E-4</c:v>
                </c:pt>
                <c:pt idx="129">
                  <c:v>7.000000000000001E-4</c:v>
                </c:pt>
                <c:pt idx="130">
                  <c:v>7.000000000000001E-4</c:v>
                </c:pt>
                <c:pt idx="131">
                  <c:v>7.000000000000001E-4</c:v>
                </c:pt>
                <c:pt idx="132">
                  <c:v>7.000000000000001E-4</c:v>
                </c:pt>
                <c:pt idx="133">
                  <c:v>7.000000000000001E-4</c:v>
                </c:pt>
                <c:pt idx="134">
                  <c:v>8.0000000000000004E-4</c:v>
                </c:pt>
                <c:pt idx="135">
                  <c:v>8.0000000000000004E-4</c:v>
                </c:pt>
                <c:pt idx="136">
                  <c:v>8.0000000000000004E-4</c:v>
                </c:pt>
                <c:pt idx="137">
                  <c:v>8.0000000000000004E-4</c:v>
                </c:pt>
                <c:pt idx="138">
                  <c:v>8.0000000000000004E-4</c:v>
                </c:pt>
                <c:pt idx="139">
                  <c:v>8.0000000000000004E-4</c:v>
                </c:pt>
                <c:pt idx="140">
                  <c:v>0</c:v>
                </c:pt>
                <c:pt idx="141">
                  <c:v>8.0000000000000004E-4</c:v>
                </c:pt>
                <c:pt idx="142">
                  <c:v>8.0000000000000004E-4</c:v>
                </c:pt>
                <c:pt idx="143">
                  <c:v>8.0000000000000004E-4</c:v>
                </c:pt>
                <c:pt idx="144">
                  <c:v>0</c:v>
                </c:pt>
                <c:pt idx="145">
                  <c:v>8.0000000000000004E-4</c:v>
                </c:pt>
                <c:pt idx="146">
                  <c:v>8.0000000000000004E-4</c:v>
                </c:pt>
                <c:pt idx="147">
                  <c:v>0</c:v>
                </c:pt>
                <c:pt idx="148">
                  <c:v>8.0000000000000004E-4</c:v>
                </c:pt>
                <c:pt idx="149">
                  <c:v>8.0000000000000004E-4</c:v>
                </c:pt>
                <c:pt idx="150">
                  <c:v>8.0000000000000004E-4</c:v>
                </c:pt>
                <c:pt idx="151">
                  <c:v>8.0000000000000004E-4</c:v>
                </c:pt>
                <c:pt idx="152">
                  <c:v>8.0000000000000004E-4</c:v>
                </c:pt>
                <c:pt idx="153">
                  <c:v>8.0000000000000004E-4</c:v>
                </c:pt>
                <c:pt idx="154">
                  <c:v>0</c:v>
                </c:pt>
                <c:pt idx="155">
                  <c:v>8.0000000000000004E-4</c:v>
                </c:pt>
                <c:pt idx="156">
                  <c:v>8.0000000000000004E-4</c:v>
                </c:pt>
                <c:pt idx="157">
                  <c:v>8.0000000000000004E-4</c:v>
                </c:pt>
                <c:pt idx="158">
                  <c:v>0</c:v>
                </c:pt>
                <c:pt idx="159">
                  <c:v>8.0000000000000004E-4</c:v>
                </c:pt>
                <c:pt idx="160">
                  <c:v>0</c:v>
                </c:pt>
                <c:pt idx="161">
                  <c:v>0</c:v>
                </c:pt>
                <c:pt idx="162">
                  <c:v>8.0000000000000004E-4</c:v>
                </c:pt>
                <c:pt idx="163">
                  <c:v>8.0000000000000004E-4</c:v>
                </c:pt>
                <c:pt idx="164">
                  <c:v>0</c:v>
                </c:pt>
                <c:pt idx="165">
                  <c:v>8.0000000000000004E-4</c:v>
                </c:pt>
                <c:pt idx="166">
                  <c:v>8.0000000000000004E-4</c:v>
                </c:pt>
                <c:pt idx="167">
                  <c:v>8.0000000000000004E-4</c:v>
                </c:pt>
                <c:pt idx="168">
                  <c:v>0</c:v>
                </c:pt>
                <c:pt idx="169">
                  <c:v>8.0000000000000004E-4</c:v>
                </c:pt>
                <c:pt idx="170">
                  <c:v>8.0000000000000004E-4</c:v>
                </c:pt>
                <c:pt idx="171">
                  <c:v>0</c:v>
                </c:pt>
                <c:pt idx="172">
                  <c:v>8.0000000000000004E-4</c:v>
                </c:pt>
                <c:pt idx="173">
                  <c:v>8.0000000000000004E-4</c:v>
                </c:pt>
                <c:pt idx="174">
                  <c:v>8.0000000000000004E-4</c:v>
                </c:pt>
                <c:pt idx="175">
                  <c:v>0</c:v>
                </c:pt>
                <c:pt idx="176">
                  <c:v>8.0000000000000004E-4</c:v>
                </c:pt>
                <c:pt idx="177">
                  <c:v>8.0000000000000004E-4</c:v>
                </c:pt>
                <c:pt idx="178">
                  <c:v>0</c:v>
                </c:pt>
                <c:pt idx="179">
                  <c:v>0</c:v>
                </c:pt>
                <c:pt idx="180">
                  <c:v>8.0000000000000004E-4</c:v>
                </c:pt>
                <c:pt idx="181">
                  <c:v>0</c:v>
                </c:pt>
                <c:pt idx="182">
                  <c:v>8.0000000000000004E-4</c:v>
                </c:pt>
                <c:pt idx="183">
                  <c:v>8.0000000000000004E-4</c:v>
                </c:pt>
                <c:pt idx="184">
                  <c:v>0</c:v>
                </c:pt>
                <c:pt idx="185">
                  <c:v>8.0000000000000004E-4</c:v>
                </c:pt>
                <c:pt idx="186">
                  <c:v>8.0000000000000004E-4</c:v>
                </c:pt>
                <c:pt idx="187">
                  <c:v>0</c:v>
                </c:pt>
                <c:pt idx="188">
                  <c:v>8.0000000000000004E-4</c:v>
                </c:pt>
                <c:pt idx="189">
                  <c:v>8.0000000000000004E-4</c:v>
                </c:pt>
                <c:pt idx="190">
                  <c:v>8.0000000000000004E-4</c:v>
                </c:pt>
                <c:pt idx="191">
                  <c:v>0</c:v>
                </c:pt>
                <c:pt idx="192">
                  <c:v>8.0000000000000004E-4</c:v>
                </c:pt>
                <c:pt idx="193">
                  <c:v>8.0000000000000004E-4</c:v>
                </c:pt>
                <c:pt idx="194">
                  <c:v>0</c:v>
                </c:pt>
                <c:pt idx="195">
                  <c:v>8.0000000000000004E-4</c:v>
                </c:pt>
                <c:pt idx="196">
                  <c:v>0</c:v>
                </c:pt>
                <c:pt idx="197">
                  <c:v>8.0000000000000004E-4</c:v>
                </c:pt>
                <c:pt idx="198">
                  <c:v>0</c:v>
                </c:pt>
                <c:pt idx="199">
                  <c:v>8.0000000000000004E-4</c:v>
                </c:pt>
                <c:pt idx="200">
                  <c:v>8.0000000000000004E-4</c:v>
                </c:pt>
                <c:pt idx="201">
                  <c:v>0</c:v>
                </c:pt>
                <c:pt idx="202">
                  <c:v>8.0000000000000004E-4</c:v>
                </c:pt>
                <c:pt idx="203">
                  <c:v>0</c:v>
                </c:pt>
                <c:pt idx="204">
                  <c:v>8.0000000000000004E-4</c:v>
                </c:pt>
                <c:pt idx="205">
                  <c:v>0</c:v>
                </c:pt>
                <c:pt idx="206">
                  <c:v>7.000000000000001E-4</c:v>
                </c:pt>
                <c:pt idx="207">
                  <c:v>7.000000000000001E-4</c:v>
                </c:pt>
                <c:pt idx="208">
                  <c:v>0</c:v>
                </c:pt>
                <c:pt idx="209">
                  <c:v>7.000000000000001E-4</c:v>
                </c:pt>
                <c:pt idx="210">
                  <c:v>7.000000000000001E-4</c:v>
                </c:pt>
                <c:pt idx="211">
                  <c:v>7.000000000000001E-4</c:v>
                </c:pt>
                <c:pt idx="212">
                  <c:v>7.000000000000001E-4</c:v>
                </c:pt>
                <c:pt idx="213">
                  <c:v>7.000000000000001E-4</c:v>
                </c:pt>
                <c:pt idx="214">
                  <c:v>7.000000000000001E-4</c:v>
                </c:pt>
                <c:pt idx="215">
                  <c:v>7.000000000000001E-4</c:v>
                </c:pt>
                <c:pt idx="216">
                  <c:v>7.000000000000001E-4</c:v>
                </c:pt>
                <c:pt idx="217">
                  <c:v>7.000000000000001E-4</c:v>
                </c:pt>
                <c:pt idx="218">
                  <c:v>7.000000000000001E-4</c:v>
                </c:pt>
                <c:pt idx="219">
                  <c:v>7.000000000000001E-4</c:v>
                </c:pt>
                <c:pt idx="220">
                  <c:v>7.000000000000001E-4</c:v>
                </c:pt>
                <c:pt idx="221">
                  <c:v>7.000000000000001E-4</c:v>
                </c:pt>
                <c:pt idx="222">
                  <c:v>7.000000000000001E-4</c:v>
                </c:pt>
                <c:pt idx="223">
                  <c:v>0</c:v>
                </c:pt>
                <c:pt idx="224">
                  <c:v>7.000000000000001E-4</c:v>
                </c:pt>
                <c:pt idx="225">
                  <c:v>7.000000000000001E-4</c:v>
                </c:pt>
                <c:pt idx="226">
                  <c:v>7.000000000000001E-4</c:v>
                </c:pt>
                <c:pt idx="227">
                  <c:v>0</c:v>
                </c:pt>
                <c:pt idx="228">
                  <c:v>7.000000000000001E-4</c:v>
                </c:pt>
                <c:pt idx="229">
                  <c:v>7.000000000000001E-4</c:v>
                </c:pt>
                <c:pt idx="230">
                  <c:v>7.000000000000001E-4</c:v>
                </c:pt>
                <c:pt idx="231">
                  <c:v>7.000000000000001E-4</c:v>
                </c:pt>
                <c:pt idx="232">
                  <c:v>7.000000000000001E-4</c:v>
                </c:pt>
                <c:pt idx="233">
                  <c:v>7.000000000000001E-4</c:v>
                </c:pt>
                <c:pt idx="234">
                  <c:v>7.000000000000001E-4</c:v>
                </c:pt>
                <c:pt idx="235">
                  <c:v>6.0000000000000006E-4</c:v>
                </c:pt>
                <c:pt idx="236">
                  <c:v>6.0000000000000006E-4</c:v>
                </c:pt>
                <c:pt idx="237">
                  <c:v>6.0000000000000006E-4</c:v>
                </c:pt>
                <c:pt idx="238">
                  <c:v>6.0000000000000006E-4</c:v>
                </c:pt>
                <c:pt idx="239">
                  <c:v>6.0000000000000006E-4</c:v>
                </c:pt>
                <c:pt idx="240">
                  <c:v>6.0000000000000006E-4</c:v>
                </c:pt>
                <c:pt idx="241">
                  <c:v>6.0000000000000006E-4</c:v>
                </c:pt>
                <c:pt idx="242">
                  <c:v>6.0000000000000006E-4</c:v>
                </c:pt>
                <c:pt idx="243">
                  <c:v>6.0000000000000006E-4</c:v>
                </c:pt>
                <c:pt idx="244">
                  <c:v>6.0000000000000006E-4</c:v>
                </c:pt>
                <c:pt idx="245">
                  <c:v>6.0000000000000006E-4</c:v>
                </c:pt>
                <c:pt idx="246">
                  <c:v>0</c:v>
                </c:pt>
                <c:pt idx="247">
                  <c:v>6.0000000000000006E-4</c:v>
                </c:pt>
                <c:pt idx="248">
                  <c:v>6.0000000000000006E-4</c:v>
                </c:pt>
                <c:pt idx="249">
                  <c:v>6.0000000000000006E-4</c:v>
                </c:pt>
                <c:pt idx="250">
                  <c:v>6.0000000000000006E-4</c:v>
                </c:pt>
                <c:pt idx="251">
                  <c:v>6.0000000000000006E-4</c:v>
                </c:pt>
                <c:pt idx="252">
                  <c:v>6.0000000000000006E-4</c:v>
                </c:pt>
                <c:pt idx="253">
                  <c:v>6.0000000000000006E-4</c:v>
                </c:pt>
                <c:pt idx="254">
                  <c:v>0</c:v>
                </c:pt>
                <c:pt idx="255">
                  <c:v>6.0000000000000006E-4</c:v>
                </c:pt>
                <c:pt idx="256">
                  <c:v>6.0000000000000006E-4</c:v>
                </c:pt>
                <c:pt idx="257">
                  <c:v>6.0000000000000006E-4</c:v>
                </c:pt>
                <c:pt idx="258">
                  <c:v>6.0000000000000006E-4</c:v>
                </c:pt>
                <c:pt idx="259">
                  <c:v>6.0000000000000006E-4</c:v>
                </c:pt>
                <c:pt idx="260">
                  <c:v>6.0000000000000006E-4</c:v>
                </c:pt>
                <c:pt idx="261">
                  <c:v>0</c:v>
                </c:pt>
                <c:pt idx="262">
                  <c:v>6.0000000000000006E-4</c:v>
                </c:pt>
                <c:pt idx="263">
                  <c:v>6.0000000000000006E-4</c:v>
                </c:pt>
                <c:pt idx="264">
                  <c:v>0</c:v>
                </c:pt>
                <c:pt idx="265">
                  <c:v>6.0000000000000006E-4</c:v>
                </c:pt>
                <c:pt idx="266">
                  <c:v>6.0000000000000006E-4</c:v>
                </c:pt>
                <c:pt idx="267">
                  <c:v>0</c:v>
                </c:pt>
                <c:pt idx="268">
                  <c:v>6.0000000000000006E-4</c:v>
                </c:pt>
                <c:pt idx="269">
                  <c:v>6.0000000000000006E-4</c:v>
                </c:pt>
                <c:pt idx="270">
                  <c:v>6.0000000000000006E-4</c:v>
                </c:pt>
                <c:pt idx="271">
                  <c:v>0</c:v>
                </c:pt>
                <c:pt idx="272">
                  <c:v>6.0000000000000006E-4</c:v>
                </c:pt>
                <c:pt idx="273">
                  <c:v>6.0000000000000006E-4</c:v>
                </c:pt>
                <c:pt idx="274">
                  <c:v>0</c:v>
                </c:pt>
                <c:pt idx="275">
                  <c:v>6.0000000000000006E-4</c:v>
                </c:pt>
                <c:pt idx="276">
                  <c:v>6.0000000000000006E-4</c:v>
                </c:pt>
                <c:pt idx="277">
                  <c:v>6.0000000000000006E-4</c:v>
                </c:pt>
                <c:pt idx="278">
                  <c:v>0</c:v>
                </c:pt>
                <c:pt idx="279">
                  <c:v>6.0000000000000006E-4</c:v>
                </c:pt>
                <c:pt idx="280">
                  <c:v>6.0000000000000006E-4</c:v>
                </c:pt>
                <c:pt idx="281">
                  <c:v>6.0000000000000006E-4</c:v>
                </c:pt>
                <c:pt idx="282">
                  <c:v>6.0000000000000006E-4</c:v>
                </c:pt>
                <c:pt idx="283">
                  <c:v>6.0000000000000006E-4</c:v>
                </c:pt>
                <c:pt idx="284">
                  <c:v>6.0000000000000006E-4</c:v>
                </c:pt>
                <c:pt idx="285">
                  <c:v>0</c:v>
                </c:pt>
                <c:pt idx="286">
                  <c:v>6.0000000000000006E-4</c:v>
                </c:pt>
                <c:pt idx="287">
                  <c:v>6.0000000000000006E-4</c:v>
                </c:pt>
                <c:pt idx="288">
                  <c:v>6.0000000000000006E-4</c:v>
                </c:pt>
                <c:pt idx="289">
                  <c:v>0</c:v>
                </c:pt>
                <c:pt idx="290">
                  <c:v>6.0000000000000006E-4</c:v>
                </c:pt>
                <c:pt idx="291">
                  <c:v>6.0000000000000006E-4</c:v>
                </c:pt>
                <c:pt idx="292">
                  <c:v>6.0000000000000006E-4</c:v>
                </c:pt>
                <c:pt idx="293">
                  <c:v>6.0000000000000006E-4</c:v>
                </c:pt>
                <c:pt idx="294">
                  <c:v>6.0000000000000006E-4</c:v>
                </c:pt>
                <c:pt idx="295">
                  <c:v>6.0000000000000006E-4</c:v>
                </c:pt>
                <c:pt idx="296">
                  <c:v>0</c:v>
                </c:pt>
                <c:pt idx="297">
                  <c:v>6.0000000000000006E-4</c:v>
                </c:pt>
                <c:pt idx="298">
                  <c:v>6.0000000000000006E-4</c:v>
                </c:pt>
                <c:pt idx="299">
                  <c:v>6.0000000000000006E-4</c:v>
                </c:pt>
                <c:pt idx="300">
                  <c:v>0</c:v>
                </c:pt>
                <c:pt idx="301">
                  <c:v>6.0000000000000006E-4</c:v>
                </c:pt>
                <c:pt idx="302">
                  <c:v>6.0000000000000006E-4</c:v>
                </c:pt>
                <c:pt idx="303">
                  <c:v>6.0000000000000006E-4</c:v>
                </c:pt>
                <c:pt idx="304">
                  <c:v>6.0000000000000006E-4</c:v>
                </c:pt>
                <c:pt idx="305">
                  <c:v>6.0000000000000006E-4</c:v>
                </c:pt>
                <c:pt idx="306">
                  <c:v>6.0000000000000006E-4</c:v>
                </c:pt>
                <c:pt idx="307">
                  <c:v>0</c:v>
                </c:pt>
                <c:pt idx="308">
                  <c:v>6.0000000000000006E-4</c:v>
                </c:pt>
                <c:pt idx="309">
                  <c:v>6.0000000000000006E-4</c:v>
                </c:pt>
                <c:pt idx="310">
                  <c:v>6.0000000000000006E-4</c:v>
                </c:pt>
                <c:pt idx="311">
                  <c:v>6.0000000000000006E-4</c:v>
                </c:pt>
                <c:pt idx="312">
                  <c:v>6.0000000000000006E-4</c:v>
                </c:pt>
                <c:pt idx="313">
                  <c:v>6.0000000000000006E-4</c:v>
                </c:pt>
                <c:pt idx="314">
                  <c:v>6.0000000000000006E-4</c:v>
                </c:pt>
                <c:pt idx="315">
                  <c:v>6.0000000000000006E-4</c:v>
                </c:pt>
                <c:pt idx="316">
                  <c:v>6.0000000000000006E-4</c:v>
                </c:pt>
                <c:pt idx="317">
                  <c:v>6.0000000000000006E-4</c:v>
                </c:pt>
                <c:pt idx="318">
                  <c:v>6.0000000000000006E-4</c:v>
                </c:pt>
                <c:pt idx="319">
                  <c:v>6.0000000000000006E-4</c:v>
                </c:pt>
                <c:pt idx="320">
                  <c:v>0</c:v>
                </c:pt>
                <c:pt idx="321">
                  <c:v>6.0000000000000006E-4</c:v>
                </c:pt>
                <c:pt idx="322">
                  <c:v>6.0000000000000006E-4</c:v>
                </c:pt>
                <c:pt idx="323">
                  <c:v>0</c:v>
                </c:pt>
                <c:pt idx="324">
                  <c:v>6.0000000000000006E-4</c:v>
                </c:pt>
                <c:pt idx="325">
                  <c:v>6.0000000000000006E-4</c:v>
                </c:pt>
                <c:pt idx="326">
                  <c:v>6.0000000000000006E-4</c:v>
                </c:pt>
                <c:pt idx="327">
                  <c:v>0</c:v>
                </c:pt>
                <c:pt idx="328">
                  <c:v>6.0000000000000006E-4</c:v>
                </c:pt>
                <c:pt idx="329">
                  <c:v>6.0000000000000006E-4</c:v>
                </c:pt>
                <c:pt idx="330">
                  <c:v>0</c:v>
                </c:pt>
                <c:pt idx="331">
                  <c:v>6.0000000000000006E-4</c:v>
                </c:pt>
                <c:pt idx="332">
                  <c:v>6.0000000000000006E-4</c:v>
                </c:pt>
                <c:pt idx="333">
                  <c:v>6.0000000000000006E-4</c:v>
                </c:pt>
                <c:pt idx="334">
                  <c:v>6.0000000000000006E-4</c:v>
                </c:pt>
                <c:pt idx="335">
                  <c:v>6.0000000000000006E-4</c:v>
                </c:pt>
                <c:pt idx="336">
                  <c:v>6.0000000000000006E-4</c:v>
                </c:pt>
                <c:pt idx="337">
                  <c:v>0</c:v>
                </c:pt>
                <c:pt idx="338">
                  <c:v>6.0000000000000006E-4</c:v>
                </c:pt>
                <c:pt idx="339">
                  <c:v>6.0000000000000006E-4</c:v>
                </c:pt>
                <c:pt idx="340">
                  <c:v>0</c:v>
                </c:pt>
                <c:pt idx="341">
                  <c:v>5.0000000000000001E-4</c:v>
                </c:pt>
                <c:pt idx="342">
                  <c:v>5.0000000000000001E-4</c:v>
                </c:pt>
                <c:pt idx="343">
                  <c:v>5.0000000000000001E-4</c:v>
                </c:pt>
                <c:pt idx="344">
                  <c:v>0</c:v>
                </c:pt>
                <c:pt idx="345">
                  <c:v>5.0000000000000001E-4</c:v>
                </c:pt>
                <c:pt idx="346">
                  <c:v>5.0000000000000001E-4</c:v>
                </c:pt>
                <c:pt idx="347">
                  <c:v>0</c:v>
                </c:pt>
                <c:pt idx="348">
                  <c:v>5.0000000000000001E-4</c:v>
                </c:pt>
                <c:pt idx="349">
                  <c:v>5.0000000000000001E-4</c:v>
                </c:pt>
                <c:pt idx="350">
                  <c:v>0</c:v>
                </c:pt>
                <c:pt idx="351">
                  <c:v>5.0000000000000001E-4</c:v>
                </c:pt>
                <c:pt idx="352">
                  <c:v>5.0000000000000001E-4</c:v>
                </c:pt>
                <c:pt idx="353">
                  <c:v>5.0000000000000001E-4</c:v>
                </c:pt>
                <c:pt idx="354">
                  <c:v>0</c:v>
                </c:pt>
                <c:pt idx="355">
                  <c:v>5.0000000000000001E-4</c:v>
                </c:pt>
                <c:pt idx="356">
                  <c:v>5.0000000000000001E-4</c:v>
                </c:pt>
                <c:pt idx="357">
                  <c:v>0</c:v>
                </c:pt>
                <c:pt idx="358">
                  <c:v>5.0000000000000001E-4</c:v>
                </c:pt>
                <c:pt idx="359">
                  <c:v>0</c:v>
                </c:pt>
                <c:pt idx="360">
                  <c:v>5.0000000000000001E-4</c:v>
                </c:pt>
                <c:pt idx="361">
                  <c:v>0</c:v>
                </c:pt>
                <c:pt idx="362">
                  <c:v>5.0000000000000001E-4</c:v>
                </c:pt>
                <c:pt idx="363">
                  <c:v>5.0000000000000001E-4</c:v>
                </c:pt>
                <c:pt idx="364">
                  <c:v>0</c:v>
                </c:pt>
                <c:pt idx="365">
                  <c:v>5.0000000000000001E-4</c:v>
                </c:pt>
                <c:pt idx="366">
                  <c:v>5.0000000000000001E-4</c:v>
                </c:pt>
                <c:pt idx="367">
                  <c:v>5.0000000000000001E-4</c:v>
                </c:pt>
                <c:pt idx="368">
                  <c:v>0</c:v>
                </c:pt>
                <c:pt idx="369">
                  <c:v>5.0000000000000001E-4</c:v>
                </c:pt>
                <c:pt idx="370">
                  <c:v>5.0000000000000001E-4</c:v>
                </c:pt>
                <c:pt idx="371">
                  <c:v>0</c:v>
                </c:pt>
                <c:pt idx="372">
                  <c:v>5.0000000000000001E-4</c:v>
                </c:pt>
                <c:pt idx="373">
                  <c:v>5.0000000000000001E-4</c:v>
                </c:pt>
                <c:pt idx="374">
                  <c:v>5.0000000000000001E-4</c:v>
                </c:pt>
                <c:pt idx="375">
                  <c:v>0</c:v>
                </c:pt>
                <c:pt idx="376">
                  <c:v>5.0000000000000001E-4</c:v>
                </c:pt>
                <c:pt idx="377">
                  <c:v>5.0000000000000001E-4</c:v>
                </c:pt>
                <c:pt idx="378">
                  <c:v>0</c:v>
                </c:pt>
                <c:pt idx="379">
                  <c:v>5.0000000000000001E-4</c:v>
                </c:pt>
                <c:pt idx="380">
                  <c:v>5.0000000000000001E-4</c:v>
                </c:pt>
                <c:pt idx="381">
                  <c:v>5.0000000000000001E-4</c:v>
                </c:pt>
                <c:pt idx="382">
                  <c:v>0</c:v>
                </c:pt>
                <c:pt idx="383">
                  <c:v>5.0000000000000001E-4</c:v>
                </c:pt>
                <c:pt idx="384">
                  <c:v>5.0000000000000001E-4</c:v>
                </c:pt>
                <c:pt idx="385">
                  <c:v>0</c:v>
                </c:pt>
                <c:pt idx="386">
                  <c:v>5.0000000000000001E-4</c:v>
                </c:pt>
                <c:pt idx="387">
                  <c:v>6.0000000000000006E-4</c:v>
                </c:pt>
                <c:pt idx="388">
                  <c:v>6.0000000000000006E-4</c:v>
                </c:pt>
                <c:pt idx="389">
                  <c:v>0</c:v>
                </c:pt>
                <c:pt idx="390">
                  <c:v>6.0000000000000006E-4</c:v>
                </c:pt>
                <c:pt idx="391">
                  <c:v>6.0000000000000006E-4</c:v>
                </c:pt>
                <c:pt idx="392">
                  <c:v>0</c:v>
                </c:pt>
                <c:pt idx="393">
                  <c:v>6.0000000000000006E-4</c:v>
                </c:pt>
                <c:pt idx="394">
                  <c:v>6.0000000000000006E-4</c:v>
                </c:pt>
                <c:pt idx="395">
                  <c:v>6.0000000000000006E-4</c:v>
                </c:pt>
                <c:pt idx="396">
                  <c:v>0</c:v>
                </c:pt>
                <c:pt idx="397">
                  <c:v>6.0000000000000006E-4</c:v>
                </c:pt>
                <c:pt idx="398">
                  <c:v>6.0000000000000006E-4</c:v>
                </c:pt>
                <c:pt idx="399">
                  <c:v>0</c:v>
                </c:pt>
                <c:pt idx="400">
                  <c:v>6.0000000000000006E-4</c:v>
                </c:pt>
                <c:pt idx="401">
                  <c:v>6.0000000000000006E-4</c:v>
                </c:pt>
                <c:pt idx="402">
                  <c:v>6.0000000000000006E-4</c:v>
                </c:pt>
                <c:pt idx="403">
                  <c:v>0</c:v>
                </c:pt>
                <c:pt idx="404">
                  <c:v>6.0000000000000006E-4</c:v>
                </c:pt>
                <c:pt idx="405">
                  <c:v>6.0000000000000006E-4</c:v>
                </c:pt>
                <c:pt idx="406">
                  <c:v>6.0000000000000006E-4</c:v>
                </c:pt>
                <c:pt idx="407">
                  <c:v>6.0000000000000006E-4</c:v>
                </c:pt>
                <c:pt idx="408">
                  <c:v>6.0000000000000006E-4</c:v>
                </c:pt>
                <c:pt idx="409">
                  <c:v>6.0000000000000006E-4</c:v>
                </c:pt>
                <c:pt idx="410">
                  <c:v>0</c:v>
                </c:pt>
                <c:pt idx="411">
                  <c:v>6.0000000000000006E-4</c:v>
                </c:pt>
                <c:pt idx="412">
                  <c:v>6.0000000000000006E-4</c:v>
                </c:pt>
                <c:pt idx="413">
                  <c:v>6.0000000000000006E-4</c:v>
                </c:pt>
                <c:pt idx="414">
                  <c:v>6.0000000000000006E-4</c:v>
                </c:pt>
                <c:pt idx="415">
                  <c:v>7.000000000000001E-4</c:v>
                </c:pt>
                <c:pt idx="416">
                  <c:v>7.000000000000001E-4</c:v>
                </c:pt>
                <c:pt idx="417">
                  <c:v>0</c:v>
                </c:pt>
                <c:pt idx="418">
                  <c:v>7.000000000000001E-4</c:v>
                </c:pt>
                <c:pt idx="419">
                  <c:v>7.000000000000001E-4</c:v>
                </c:pt>
                <c:pt idx="420">
                  <c:v>0</c:v>
                </c:pt>
                <c:pt idx="421">
                  <c:v>7.000000000000001E-4</c:v>
                </c:pt>
                <c:pt idx="422">
                  <c:v>7.000000000000001E-4</c:v>
                </c:pt>
                <c:pt idx="423">
                  <c:v>7.000000000000001E-4</c:v>
                </c:pt>
                <c:pt idx="424">
                  <c:v>7.000000000000001E-4</c:v>
                </c:pt>
                <c:pt idx="425">
                  <c:v>7.000000000000001E-4</c:v>
                </c:pt>
                <c:pt idx="426">
                  <c:v>7.000000000000001E-4</c:v>
                </c:pt>
                <c:pt idx="427">
                  <c:v>0</c:v>
                </c:pt>
                <c:pt idx="428">
                  <c:v>7.000000000000001E-4</c:v>
                </c:pt>
                <c:pt idx="429">
                  <c:v>7.000000000000001E-4</c:v>
                </c:pt>
                <c:pt idx="430">
                  <c:v>7.000000000000001E-4</c:v>
                </c:pt>
                <c:pt idx="431">
                  <c:v>7.000000000000001E-4</c:v>
                </c:pt>
                <c:pt idx="432">
                  <c:v>7.000000000000001E-4</c:v>
                </c:pt>
                <c:pt idx="433">
                  <c:v>7.000000000000001E-4</c:v>
                </c:pt>
                <c:pt idx="434">
                  <c:v>7.000000000000001E-4</c:v>
                </c:pt>
                <c:pt idx="435">
                  <c:v>7.000000000000001E-4</c:v>
                </c:pt>
                <c:pt idx="436">
                  <c:v>7.000000000000001E-4</c:v>
                </c:pt>
                <c:pt idx="437">
                  <c:v>8.0000000000000004E-4</c:v>
                </c:pt>
                <c:pt idx="438">
                  <c:v>8.0000000000000004E-4</c:v>
                </c:pt>
                <c:pt idx="439">
                  <c:v>8.0000000000000004E-4</c:v>
                </c:pt>
                <c:pt idx="440">
                  <c:v>8.0000000000000004E-4</c:v>
                </c:pt>
                <c:pt idx="441">
                  <c:v>0</c:v>
                </c:pt>
                <c:pt idx="442">
                  <c:v>8.0000000000000004E-4</c:v>
                </c:pt>
                <c:pt idx="443">
                  <c:v>8.0000000000000004E-4</c:v>
                </c:pt>
                <c:pt idx="444">
                  <c:v>0</c:v>
                </c:pt>
                <c:pt idx="445">
                  <c:v>8.0000000000000004E-4</c:v>
                </c:pt>
                <c:pt idx="446">
                  <c:v>8.0000000000000004E-4</c:v>
                </c:pt>
                <c:pt idx="447">
                  <c:v>8.0000000000000004E-4</c:v>
                </c:pt>
                <c:pt idx="448">
                  <c:v>8.0000000000000004E-4</c:v>
                </c:pt>
                <c:pt idx="449">
                  <c:v>8.0000000000000004E-4</c:v>
                </c:pt>
                <c:pt idx="450">
                  <c:v>8.0000000000000004E-4</c:v>
                </c:pt>
                <c:pt idx="451">
                  <c:v>0</c:v>
                </c:pt>
                <c:pt idx="452">
                  <c:v>8.0000000000000004E-4</c:v>
                </c:pt>
                <c:pt idx="453">
                  <c:v>8.0000000000000004E-4</c:v>
                </c:pt>
                <c:pt idx="454">
                  <c:v>0</c:v>
                </c:pt>
                <c:pt idx="455">
                  <c:v>8.0000000000000004E-4</c:v>
                </c:pt>
                <c:pt idx="456">
                  <c:v>8.0000000000000004E-4</c:v>
                </c:pt>
                <c:pt idx="457">
                  <c:v>0</c:v>
                </c:pt>
                <c:pt idx="458">
                  <c:v>8.0000000000000004E-4</c:v>
                </c:pt>
                <c:pt idx="459">
                  <c:v>8.0000000000000004E-4</c:v>
                </c:pt>
                <c:pt idx="460">
                  <c:v>8.0000000000000004E-4</c:v>
                </c:pt>
                <c:pt idx="461">
                  <c:v>0</c:v>
                </c:pt>
                <c:pt idx="462">
                  <c:v>8.0000000000000004E-4</c:v>
                </c:pt>
                <c:pt idx="463">
                  <c:v>8.0000000000000004E-4</c:v>
                </c:pt>
                <c:pt idx="464">
                  <c:v>0</c:v>
                </c:pt>
                <c:pt idx="465">
                  <c:v>8.9999999999999998E-4</c:v>
                </c:pt>
                <c:pt idx="466">
                  <c:v>0</c:v>
                </c:pt>
                <c:pt idx="467">
                  <c:v>8.9999999999999998E-4</c:v>
                </c:pt>
                <c:pt idx="468">
                  <c:v>8.9999999999999998E-4</c:v>
                </c:pt>
                <c:pt idx="469">
                  <c:v>0</c:v>
                </c:pt>
                <c:pt idx="470">
                  <c:v>8.9999999999999998E-4</c:v>
                </c:pt>
                <c:pt idx="471">
                  <c:v>8.9999999999999998E-4</c:v>
                </c:pt>
                <c:pt idx="472">
                  <c:v>0</c:v>
                </c:pt>
                <c:pt idx="473">
                  <c:v>0</c:v>
                </c:pt>
                <c:pt idx="474">
                  <c:v>8.9999999999999998E-4</c:v>
                </c:pt>
                <c:pt idx="475">
                  <c:v>8.0000000000000004E-4</c:v>
                </c:pt>
                <c:pt idx="476">
                  <c:v>8.0000000000000004E-4</c:v>
                </c:pt>
                <c:pt idx="477">
                  <c:v>0</c:v>
                </c:pt>
                <c:pt idx="478">
                  <c:v>8.0000000000000004E-4</c:v>
                </c:pt>
                <c:pt idx="479">
                  <c:v>8.0000000000000004E-4</c:v>
                </c:pt>
                <c:pt idx="480">
                  <c:v>0</c:v>
                </c:pt>
                <c:pt idx="481">
                  <c:v>8.0000000000000004E-4</c:v>
                </c:pt>
                <c:pt idx="482">
                  <c:v>8.0000000000000004E-4</c:v>
                </c:pt>
                <c:pt idx="483">
                  <c:v>0</c:v>
                </c:pt>
                <c:pt idx="484">
                  <c:v>8.0000000000000004E-4</c:v>
                </c:pt>
                <c:pt idx="485">
                  <c:v>8.0000000000000004E-4</c:v>
                </c:pt>
                <c:pt idx="486">
                  <c:v>8.0000000000000004E-4</c:v>
                </c:pt>
                <c:pt idx="487">
                  <c:v>0</c:v>
                </c:pt>
                <c:pt idx="488">
                  <c:v>8.0000000000000004E-4</c:v>
                </c:pt>
                <c:pt idx="489">
                  <c:v>8.0000000000000004E-4</c:v>
                </c:pt>
                <c:pt idx="490">
                  <c:v>0</c:v>
                </c:pt>
                <c:pt idx="491">
                  <c:v>8.0000000000000004E-4</c:v>
                </c:pt>
                <c:pt idx="492">
                  <c:v>8.0000000000000004E-4</c:v>
                </c:pt>
                <c:pt idx="493">
                  <c:v>0</c:v>
                </c:pt>
                <c:pt idx="494">
                  <c:v>8.0000000000000004E-4</c:v>
                </c:pt>
                <c:pt idx="495">
                  <c:v>8.0000000000000004E-4</c:v>
                </c:pt>
                <c:pt idx="496">
                  <c:v>0</c:v>
                </c:pt>
                <c:pt idx="497">
                  <c:v>8.0000000000000004E-4</c:v>
                </c:pt>
                <c:pt idx="498">
                  <c:v>8.0000000000000004E-4</c:v>
                </c:pt>
                <c:pt idx="499">
                  <c:v>8.0000000000000004E-4</c:v>
                </c:pt>
                <c:pt idx="500">
                  <c:v>7.000000000000001E-4</c:v>
                </c:pt>
                <c:pt idx="501">
                  <c:v>7.000000000000001E-4</c:v>
                </c:pt>
                <c:pt idx="502">
                  <c:v>7.000000000000001E-4</c:v>
                </c:pt>
                <c:pt idx="503">
                  <c:v>0</c:v>
                </c:pt>
                <c:pt idx="504">
                  <c:v>7.000000000000001E-4</c:v>
                </c:pt>
                <c:pt idx="505">
                  <c:v>7.000000000000001E-4</c:v>
                </c:pt>
                <c:pt idx="506">
                  <c:v>0</c:v>
                </c:pt>
                <c:pt idx="507">
                  <c:v>7.000000000000001E-4</c:v>
                </c:pt>
                <c:pt idx="508">
                  <c:v>7.000000000000001E-4</c:v>
                </c:pt>
                <c:pt idx="509">
                  <c:v>0</c:v>
                </c:pt>
                <c:pt idx="510">
                  <c:v>7.000000000000001E-4</c:v>
                </c:pt>
                <c:pt idx="511">
                  <c:v>7.000000000000001E-4</c:v>
                </c:pt>
                <c:pt idx="512">
                  <c:v>7.000000000000001E-4</c:v>
                </c:pt>
                <c:pt idx="513">
                  <c:v>0</c:v>
                </c:pt>
                <c:pt idx="514">
                  <c:v>7.000000000000001E-4</c:v>
                </c:pt>
                <c:pt idx="515">
                  <c:v>7.000000000000001E-4</c:v>
                </c:pt>
                <c:pt idx="516">
                  <c:v>7.000000000000001E-4</c:v>
                </c:pt>
                <c:pt idx="517">
                  <c:v>7.000000000000001E-4</c:v>
                </c:pt>
                <c:pt idx="518">
                  <c:v>7.000000000000001E-4</c:v>
                </c:pt>
                <c:pt idx="519">
                  <c:v>7.000000000000001E-4</c:v>
                </c:pt>
                <c:pt idx="520">
                  <c:v>0</c:v>
                </c:pt>
                <c:pt idx="521">
                  <c:v>7.000000000000001E-4</c:v>
                </c:pt>
                <c:pt idx="522">
                  <c:v>7.000000000000001E-4</c:v>
                </c:pt>
                <c:pt idx="523">
                  <c:v>7.000000000000001E-4</c:v>
                </c:pt>
                <c:pt idx="524">
                  <c:v>7.000000000000001E-4</c:v>
                </c:pt>
                <c:pt idx="525">
                  <c:v>7.000000000000001E-4</c:v>
                </c:pt>
                <c:pt idx="526">
                  <c:v>7.000000000000001E-4</c:v>
                </c:pt>
                <c:pt idx="527">
                  <c:v>7.000000000000001E-4</c:v>
                </c:pt>
                <c:pt idx="528">
                  <c:v>7.000000000000001E-4</c:v>
                </c:pt>
                <c:pt idx="529">
                  <c:v>7.000000000000001E-4</c:v>
                </c:pt>
                <c:pt idx="530">
                  <c:v>7.000000000000001E-4</c:v>
                </c:pt>
                <c:pt idx="531">
                  <c:v>7.000000000000001E-4</c:v>
                </c:pt>
                <c:pt idx="532">
                  <c:v>6.0000000000000006E-4</c:v>
                </c:pt>
                <c:pt idx="533">
                  <c:v>6.0000000000000006E-4</c:v>
                </c:pt>
                <c:pt idx="534">
                  <c:v>6.0000000000000006E-4</c:v>
                </c:pt>
                <c:pt idx="535">
                  <c:v>6.0000000000000006E-4</c:v>
                </c:pt>
                <c:pt idx="536">
                  <c:v>6.0000000000000006E-4</c:v>
                </c:pt>
                <c:pt idx="537">
                  <c:v>0</c:v>
                </c:pt>
                <c:pt idx="538">
                  <c:v>6.0000000000000006E-4</c:v>
                </c:pt>
                <c:pt idx="539">
                  <c:v>6.0000000000000006E-4</c:v>
                </c:pt>
                <c:pt idx="540">
                  <c:v>6.0000000000000006E-4</c:v>
                </c:pt>
                <c:pt idx="541">
                  <c:v>6.0000000000000006E-4</c:v>
                </c:pt>
                <c:pt idx="542">
                  <c:v>6.0000000000000006E-4</c:v>
                </c:pt>
                <c:pt idx="543">
                  <c:v>6.0000000000000006E-4</c:v>
                </c:pt>
                <c:pt idx="544">
                  <c:v>6.0000000000000006E-4</c:v>
                </c:pt>
                <c:pt idx="545">
                  <c:v>6.0000000000000006E-4</c:v>
                </c:pt>
                <c:pt idx="546">
                  <c:v>6.0000000000000006E-4</c:v>
                </c:pt>
                <c:pt idx="547">
                  <c:v>0</c:v>
                </c:pt>
                <c:pt idx="548">
                  <c:v>6.0000000000000006E-4</c:v>
                </c:pt>
                <c:pt idx="549">
                  <c:v>6.0000000000000006E-4</c:v>
                </c:pt>
                <c:pt idx="550">
                  <c:v>6.0000000000000006E-4</c:v>
                </c:pt>
                <c:pt idx="551">
                  <c:v>6.0000000000000006E-4</c:v>
                </c:pt>
                <c:pt idx="552">
                  <c:v>6.0000000000000006E-4</c:v>
                </c:pt>
                <c:pt idx="553">
                  <c:v>6.0000000000000006E-4</c:v>
                </c:pt>
                <c:pt idx="554">
                  <c:v>6.0000000000000006E-4</c:v>
                </c:pt>
                <c:pt idx="555">
                  <c:v>6.0000000000000006E-4</c:v>
                </c:pt>
                <c:pt idx="556">
                  <c:v>6.0000000000000006E-4</c:v>
                </c:pt>
                <c:pt idx="557">
                  <c:v>0</c:v>
                </c:pt>
                <c:pt idx="558">
                  <c:v>6.0000000000000006E-4</c:v>
                </c:pt>
                <c:pt idx="559">
                  <c:v>6.0000000000000006E-4</c:v>
                </c:pt>
                <c:pt idx="560">
                  <c:v>0</c:v>
                </c:pt>
                <c:pt idx="561">
                  <c:v>6.0000000000000006E-4</c:v>
                </c:pt>
                <c:pt idx="562">
                  <c:v>6.0000000000000006E-4</c:v>
                </c:pt>
                <c:pt idx="563">
                  <c:v>6.0000000000000006E-4</c:v>
                </c:pt>
                <c:pt idx="564">
                  <c:v>6.0000000000000006E-4</c:v>
                </c:pt>
                <c:pt idx="565">
                  <c:v>6.0000000000000006E-4</c:v>
                </c:pt>
                <c:pt idx="566">
                  <c:v>6.0000000000000006E-4</c:v>
                </c:pt>
                <c:pt idx="567">
                  <c:v>6.0000000000000006E-4</c:v>
                </c:pt>
                <c:pt idx="568">
                  <c:v>6.0000000000000006E-4</c:v>
                </c:pt>
                <c:pt idx="569">
                  <c:v>6.0000000000000006E-4</c:v>
                </c:pt>
                <c:pt idx="570">
                  <c:v>6.0000000000000006E-4</c:v>
                </c:pt>
                <c:pt idx="571">
                  <c:v>6.0000000000000006E-4</c:v>
                </c:pt>
                <c:pt idx="572">
                  <c:v>6.0000000000000006E-4</c:v>
                </c:pt>
                <c:pt idx="573">
                  <c:v>6.0000000000000006E-4</c:v>
                </c:pt>
                <c:pt idx="574">
                  <c:v>6.0000000000000006E-4</c:v>
                </c:pt>
                <c:pt idx="575">
                  <c:v>6.0000000000000006E-4</c:v>
                </c:pt>
                <c:pt idx="576">
                  <c:v>6.0000000000000006E-4</c:v>
                </c:pt>
                <c:pt idx="577">
                  <c:v>0</c:v>
                </c:pt>
                <c:pt idx="578">
                  <c:v>6.0000000000000006E-4</c:v>
                </c:pt>
                <c:pt idx="579">
                  <c:v>6.0000000000000006E-4</c:v>
                </c:pt>
                <c:pt idx="580">
                  <c:v>6.0000000000000006E-4</c:v>
                </c:pt>
                <c:pt idx="581">
                  <c:v>6.0000000000000006E-4</c:v>
                </c:pt>
                <c:pt idx="582">
                  <c:v>6.0000000000000006E-4</c:v>
                </c:pt>
                <c:pt idx="583">
                  <c:v>6.0000000000000006E-4</c:v>
                </c:pt>
                <c:pt idx="584">
                  <c:v>0</c:v>
                </c:pt>
                <c:pt idx="585">
                  <c:v>6.0000000000000006E-4</c:v>
                </c:pt>
                <c:pt idx="586">
                  <c:v>6.0000000000000006E-4</c:v>
                </c:pt>
                <c:pt idx="587">
                  <c:v>6.0000000000000006E-4</c:v>
                </c:pt>
                <c:pt idx="588">
                  <c:v>0</c:v>
                </c:pt>
                <c:pt idx="589">
                  <c:v>6.0000000000000006E-4</c:v>
                </c:pt>
                <c:pt idx="590">
                  <c:v>6.0000000000000006E-4</c:v>
                </c:pt>
                <c:pt idx="591">
                  <c:v>0</c:v>
                </c:pt>
                <c:pt idx="592">
                  <c:v>6.0000000000000006E-4</c:v>
                </c:pt>
                <c:pt idx="593">
                  <c:v>6.0000000000000006E-4</c:v>
                </c:pt>
                <c:pt idx="594">
                  <c:v>6.0000000000000006E-4</c:v>
                </c:pt>
                <c:pt idx="595">
                  <c:v>6.0000000000000006E-4</c:v>
                </c:pt>
                <c:pt idx="596">
                  <c:v>6.0000000000000006E-4</c:v>
                </c:pt>
                <c:pt idx="597">
                  <c:v>6.0000000000000006E-4</c:v>
                </c:pt>
                <c:pt idx="598">
                  <c:v>0</c:v>
                </c:pt>
                <c:pt idx="599">
                  <c:v>6.0000000000000006E-4</c:v>
                </c:pt>
                <c:pt idx="600">
                  <c:v>6.0000000000000006E-4</c:v>
                </c:pt>
                <c:pt idx="601">
                  <c:v>0</c:v>
                </c:pt>
                <c:pt idx="602">
                  <c:v>6.0000000000000006E-4</c:v>
                </c:pt>
                <c:pt idx="603">
                  <c:v>6.0000000000000006E-4</c:v>
                </c:pt>
                <c:pt idx="604">
                  <c:v>6.0000000000000006E-4</c:v>
                </c:pt>
                <c:pt idx="605">
                  <c:v>6.0000000000000006E-4</c:v>
                </c:pt>
                <c:pt idx="606">
                  <c:v>6.0000000000000006E-4</c:v>
                </c:pt>
                <c:pt idx="607">
                  <c:v>6.0000000000000006E-4</c:v>
                </c:pt>
                <c:pt idx="608">
                  <c:v>0</c:v>
                </c:pt>
                <c:pt idx="609">
                  <c:v>6.0000000000000006E-4</c:v>
                </c:pt>
                <c:pt idx="610">
                  <c:v>6.0000000000000006E-4</c:v>
                </c:pt>
                <c:pt idx="611">
                  <c:v>6.0000000000000006E-4</c:v>
                </c:pt>
                <c:pt idx="612">
                  <c:v>0</c:v>
                </c:pt>
                <c:pt idx="613">
                  <c:v>6.0000000000000006E-4</c:v>
                </c:pt>
                <c:pt idx="614">
                  <c:v>6.0000000000000006E-4</c:v>
                </c:pt>
                <c:pt idx="615">
                  <c:v>0</c:v>
                </c:pt>
                <c:pt idx="616">
                  <c:v>6.0000000000000006E-4</c:v>
                </c:pt>
                <c:pt idx="617">
                  <c:v>6.0000000000000006E-4</c:v>
                </c:pt>
                <c:pt idx="618">
                  <c:v>0</c:v>
                </c:pt>
                <c:pt idx="619">
                  <c:v>6.0000000000000006E-4</c:v>
                </c:pt>
                <c:pt idx="620">
                  <c:v>6.0000000000000006E-4</c:v>
                </c:pt>
                <c:pt idx="621">
                  <c:v>6.0000000000000006E-4</c:v>
                </c:pt>
                <c:pt idx="622">
                  <c:v>6.0000000000000006E-4</c:v>
                </c:pt>
                <c:pt idx="623">
                  <c:v>6.0000000000000006E-4</c:v>
                </c:pt>
                <c:pt idx="624">
                  <c:v>6.0000000000000006E-4</c:v>
                </c:pt>
                <c:pt idx="625">
                  <c:v>0</c:v>
                </c:pt>
                <c:pt idx="626">
                  <c:v>6.0000000000000006E-4</c:v>
                </c:pt>
                <c:pt idx="627">
                  <c:v>6.0000000000000006E-4</c:v>
                </c:pt>
                <c:pt idx="628">
                  <c:v>0</c:v>
                </c:pt>
                <c:pt idx="629">
                  <c:v>6.0000000000000006E-4</c:v>
                </c:pt>
                <c:pt idx="630">
                  <c:v>6.0000000000000006E-4</c:v>
                </c:pt>
                <c:pt idx="631">
                  <c:v>6.0000000000000006E-4</c:v>
                </c:pt>
                <c:pt idx="632">
                  <c:v>0</c:v>
                </c:pt>
                <c:pt idx="633">
                  <c:v>6.0000000000000006E-4</c:v>
                </c:pt>
                <c:pt idx="634">
                  <c:v>6.0000000000000006E-4</c:v>
                </c:pt>
                <c:pt idx="635">
                  <c:v>0</c:v>
                </c:pt>
                <c:pt idx="636">
                  <c:v>6.0000000000000006E-4</c:v>
                </c:pt>
                <c:pt idx="637">
                  <c:v>6.0000000000000006E-4</c:v>
                </c:pt>
                <c:pt idx="638">
                  <c:v>6.0000000000000006E-4</c:v>
                </c:pt>
                <c:pt idx="639">
                  <c:v>0</c:v>
                </c:pt>
                <c:pt idx="640">
                  <c:v>6.0000000000000006E-4</c:v>
                </c:pt>
                <c:pt idx="641">
                  <c:v>6.0000000000000006E-4</c:v>
                </c:pt>
                <c:pt idx="642">
                  <c:v>0</c:v>
                </c:pt>
                <c:pt idx="643">
                  <c:v>6.0000000000000006E-4</c:v>
                </c:pt>
                <c:pt idx="644">
                  <c:v>6.0000000000000006E-4</c:v>
                </c:pt>
                <c:pt idx="645">
                  <c:v>6.0000000000000006E-4</c:v>
                </c:pt>
                <c:pt idx="646">
                  <c:v>0</c:v>
                </c:pt>
                <c:pt idx="647">
                  <c:v>6.0000000000000006E-4</c:v>
                </c:pt>
                <c:pt idx="648">
                  <c:v>6.0000000000000006E-4</c:v>
                </c:pt>
                <c:pt idx="649">
                  <c:v>0</c:v>
                </c:pt>
                <c:pt idx="650">
                  <c:v>6.0000000000000006E-4</c:v>
                </c:pt>
                <c:pt idx="651">
                  <c:v>6.0000000000000006E-4</c:v>
                </c:pt>
                <c:pt idx="652">
                  <c:v>6.0000000000000006E-4</c:v>
                </c:pt>
                <c:pt idx="653">
                  <c:v>0</c:v>
                </c:pt>
                <c:pt idx="654">
                  <c:v>6.0000000000000006E-4</c:v>
                </c:pt>
                <c:pt idx="655">
                  <c:v>6.0000000000000006E-4</c:v>
                </c:pt>
                <c:pt idx="656">
                  <c:v>0</c:v>
                </c:pt>
                <c:pt idx="657">
                  <c:v>5.0000000000000001E-4</c:v>
                </c:pt>
                <c:pt idx="658">
                  <c:v>5.0000000000000001E-4</c:v>
                </c:pt>
                <c:pt idx="659">
                  <c:v>5.0000000000000001E-4</c:v>
                </c:pt>
                <c:pt idx="660">
                  <c:v>0</c:v>
                </c:pt>
                <c:pt idx="661">
                  <c:v>5.0000000000000001E-4</c:v>
                </c:pt>
                <c:pt idx="662">
                  <c:v>5.0000000000000001E-4</c:v>
                </c:pt>
                <c:pt idx="663">
                  <c:v>0</c:v>
                </c:pt>
                <c:pt idx="664">
                  <c:v>5.0000000000000001E-4</c:v>
                </c:pt>
                <c:pt idx="665">
                  <c:v>5.0000000000000001E-4</c:v>
                </c:pt>
                <c:pt idx="666">
                  <c:v>0</c:v>
                </c:pt>
                <c:pt idx="667">
                  <c:v>5.0000000000000001E-4</c:v>
                </c:pt>
                <c:pt idx="668">
                  <c:v>6.0000000000000006E-4</c:v>
                </c:pt>
                <c:pt idx="669">
                  <c:v>6.0000000000000006E-4</c:v>
                </c:pt>
                <c:pt idx="670">
                  <c:v>0</c:v>
                </c:pt>
                <c:pt idx="671">
                  <c:v>6.0000000000000006E-4</c:v>
                </c:pt>
                <c:pt idx="672">
                  <c:v>6.0000000000000006E-4</c:v>
                </c:pt>
                <c:pt idx="673">
                  <c:v>0</c:v>
                </c:pt>
                <c:pt idx="674">
                  <c:v>6.0000000000000006E-4</c:v>
                </c:pt>
                <c:pt idx="675">
                  <c:v>6.0000000000000006E-4</c:v>
                </c:pt>
                <c:pt idx="676">
                  <c:v>0</c:v>
                </c:pt>
                <c:pt idx="677">
                  <c:v>6.0000000000000006E-4</c:v>
                </c:pt>
                <c:pt idx="678">
                  <c:v>6.0000000000000006E-4</c:v>
                </c:pt>
                <c:pt idx="679">
                  <c:v>6.0000000000000006E-4</c:v>
                </c:pt>
                <c:pt idx="680">
                  <c:v>0</c:v>
                </c:pt>
                <c:pt idx="681">
                  <c:v>6.0000000000000006E-4</c:v>
                </c:pt>
                <c:pt idx="682">
                  <c:v>6.0000000000000006E-4</c:v>
                </c:pt>
                <c:pt idx="683">
                  <c:v>0</c:v>
                </c:pt>
                <c:pt idx="684">
                  <c:v>6.0000000000000006E-4</c:v>
                </c:pt>
                <c:pt idx="685">
                  <c:v>6.0000000000000006E-4</c:v>
                </c:pt>
                <c:pt idx="686">
                  <c:v>6.0000000000000006E-4</c:v>
                </c:pt>
                <c:pt idx="687">
                  <c:v>0</c:v>
                </c:pt>
                <c:pt idx="688">
                  <c:v>6.0000000000000006E-4</c:v>
                </c:pt>
                <c:pt idx="689">
                  <c:v>6.0000000000000006E-4</c:v>
                </c:pt>
                <c:pt idx="690">
                  <c:v>0</c:v>
                </c:pt>
                <c:pt idx="691">
                  <c:v>6.0000000000000006E-4</c:v>
                </c:pt>
                <c:pt idx="692">
                  <c:v>6.0000000000000006E-4</c:v>
                </c:pt>
                <c:pt idx="693">
                  <c:v>0</c:v>
                </c:pt>
                <c:pt idx="694">
                  <c:v>6.0000000000000006E-4</c:v>
                </c:pt>
                <c:pt idx="695">
                  <c:v>7.000000000000001E-4</c:v>
                </c:pt>
                <c:pt idx="696">
                  <c:v>6.0000000000000006E-4</c:v>
                </c:pt>
                <c:pt idx="697">
                  <c:v>6.0000000000000006E-4</c:v>
                </c:pt>
                <c:pt idx="698">
                  <c:v>6.0000000000000006E-4</c:v>
                </c:pt>
                <c:pt idx="699">
                  <c:v>6.0000000000000006E-4</c:v>
                </c:pt>
                <c:pt idx="700">
                  <c:v>6.0000000000000006E-4</c:v>
                </c:pt>
                <c:pt idx="701">
                  <c:v>7.000000000000001E-4</c:v>
                </c:pt>
                <c:pt idx="702">
                  <c:v>7.000000000000001E-4</c:v>
                </c:pt>
                <c:pt idx="703">
                  <c:v>0</c:v>
                </c:pt>
                <c:pt idx="704">
                  <c:v>7.000000000000001E-4</c:v>
                </c:pt>
                <c:pt idx="705">
                  <c:v>7.000000000000001E-4</c:v>
                </c:pt>
                <c:pt idx="706">
                  <c:v>0</c:v>
                </c:pt>
                <c:pt idx="707">
                  <c:v>7.000000000000001E-4</c:v>
                </c:pt>
                <c:pt idx="708">
                  <c:v>7.000000000000001E-4</c:v>
                </c:pt>
                <c:pt idx="709">
                  <c:v>7.000000000000001E-4</c:v>
                </c:pt>
                <c:pt idx="710">
                  <c:v>7.000000000000001E-4</c:v>
                </c:pt>
                <c:pt idx="711">
                  <c:v>7.000000000000001E-4</c:v>
                </c:pt>
                <c:pt idx="712">
                  <c:v>7.000000000000001E-4</c:v>
                </c:pt>
                <c:pt idx="713">
                  <c:v>7.000000000000001E-4</c:v>
                </c:pt>
                <c:pt idx="714">
                  <c:v>7.000000000000001E-4</c:v>
                </c:pt>
                <c:pt idx="715">
                  <c:v>8.0000000000000004E-4</c:v>
                </c:pt>
                <c:pt idx="716">
                  <c:v>0</c:v>
                </c:pt>
                <c:pt idx="717">
                  <c:v>8.0000000000000004E-4</c:v>
                </c:pt>
                <c:pt idx="718">
                  <c:v>8.0000000000000004E-4</c:v>
                </c:pt>
                <c:pt idx="719">
                  <c:v>0</c:v>
                </c:pt>
                <c:pt idx="720">
                  <c:v>8.0000000000000004E-4</c:v>
                </c:pt>
                <c:pt idx="721">
                  <c:v>8.0000000000000004E-4</c:v>
                </c:pt>
                <c:pt idx="722">
                  <c:v>8.0000000000000004E-4</c:v>
                </c:pt>
                <c:pt idx="723">
                  <c:v>8.0000000000000004E-4</c:v>
                </c:pt>
                <c:pt idx="724">
                  <c:v>8.0000000000000004E-4</c:v>
                </c:pt>
                <c:pt idx="725">
                  <c:v>0</c:v>
                </c:pt>
                <c:pt idx="726">
                  <c:v>8.0000000000000004E-4</c:v>
                </c:pt>
                <c:pt idx="727">
                  <c:v>8.9999999999999998E-4</c:v>
                </c:pt>
                <c:pt idx="728">
                  <c:v>8.9999999999999998E-4</c:v>
                </c:pt>
                <c:pt idx="729">
                  <c:v>8.9999999999999998E-4</c:v>
                </c:pt>
                <c:pt idx="730">
                  <c:v>0</c:v>
                </c:pt>
                <c:pt idx="731">
                  <c:v>8.9999999999999998E-4</c:v>
                </c:pt>
                <c:pt idx="732">
                  <c:v>8.9999999999999998E-4</c:v>
                </c:pt>
                <c:pt idx="733">
                  <c:v>0</c:v>
                </c:pt>
                <c:pt idx="734">
                  <c:v>0</c:v>
                </c:pt>
                <c:pt idx="735">
                  <c:v>8.9999999999999998E-4</c:v>
                </c:pt>
                <c:pt idx="736">
                  <c:v>0</c:v>
                </c:pt>
                <c:pt idx="737">
                  <c:v>8.9999999999999998E-4</c:v>
                </c:pt>
                <c:pt idx="738">
                  <c:v>8.9999999999999998E-4</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8.9999999999999998E-4</c:v>
                </c:pt>
                <c:pt idx="761">
                  <c:v>0</c:v>
                </c:pt>
                <c:pt idx="762">
                  <c:v>0</c:v>
                </c:pt>
                <c:pt idx="763">
                  <c:v>0</c:v>
                </c:pt>
                <c:pt idx="764">
                  <c:v>8.9999999999999998E-4</c:v>
                </c:pt>
                <c:pt idx="765">
                  <c:v>8.9999999999999998E-4</c:v>
                </c:pt>
                <c:pt idx="766">
                  <c:v>0</c:v>
                </c:pt>
                <c:pt idx="767">
                  <c:v>0</c:v>
                </c:pt>
                <c:pt idx="768">
                  <c:v>0</c:v>
                </c:pt>
                <c:pt idx="769">
                  <c:v>8.9999999999999998E-4</c:v>
                </c:pt>
                <c:pt idx="770">
                  <c:v>0</c:v>
                </c:pt>
                <c:pt idx="771">
                  <c:v>0</c:v>
                </c:pt>
                <c:pt idx="772">
                  <c:v>8.9999999999999998E-4</c:v>
                </c:pt>
                <c:pt idx="773">
                  <c:v>0</c:v>
                </c:pt>
                <c:pt idx="774">
                  <c:v>0</c:v>
                </c:pt>
                <c:pt idx="775">
                  <c:v>8.9999999999999998E-4</c:v>
                </c:pt>
                <c:pt idx="776">
                  <c:v>0</c:v>
                </c:pt>
                <c:pt idx="777">
                  <c:v>8.9999999999999998E-4</c:v>
                </c:pt>
                <c:pt idx="778">
                  <c:v>0</c:v>
                </c:pt>
                <c:pt idx="779">
                  <c:v>8.0000000000000004E-4</c:v>
                </c:pt>
                <c:pt idx="780">
                  <c:v>8.0000000000000004E-4</c:v>
                </c:pt>
                <c:pt idx="781">
                  <c:v>0</c:v>
                </c:pt>
                <c:pt idx="782">
                  <c:v>8.0000000000000004E-4</c:v>
                </c:pt>
                <c:pt idx="783">
                  <c:v>0</c:v>
                </c:pt>
                <c:pt idx="784">
                  <c:v>0</c:v>
                </c:pt>
                <c:pt idx="785">
                  <c:v>0</c:v>
                </c:pt>
                <c:pt idx="786">
                  <c:v>8.0000000000000004E-4</c:v>
                </c:pt>
                <c:pt idx="787">
                  <c:v>0</c:v>
                </c:pt>
                <c:pt idx="788">
                  <c:v>8.0000000000000004E-4</c:v>
                </c:pt>
                <c:pt idx="789">
                  <c:v>0</c:v>
                </c:pt>
                <c:pt idx="790">
                  <c:v>8.0000000000000004E-4</c:v>
                </c:pt>
                <c:pt idx="791">
                  <c:v>0</c:v>
                </c:pt>
                <c:pt idx="792">
                  <c:v>8.0000000000000004E-4</c:v>
                </c:pt>
                <c:pt idx="793">
                  <c:v>8.0000000000000004E-4</c:v>
                </c:pt>
                <c:pt idx="794">
                  <c:v>0</c:v>
                </c:pt>
                <c:pt idx="795">
                  <c:v>8.0000000000000004E-4</c:v>
                </c:pt>
                <c:pt idx="796">
                  <c:v>8.0000000000000004E-4</c:v>
                </c:pt>
                <c:pt idx="797">
                  <c:v>0</c:v>
                </c:pt>
                <c:pt idx="798">
                  <c:v>8.0000000000000004E-4</c:v>
                </c:pt>
                <c:pt idx="799">
                  <c:v>8.0000000000000004E-4</c:v>
                </c:pt>
                <c:pt idx="800">
                  <c:v>0</c:v>
                </c:pt>
                <c:pt idx="801">
                  <c:v>7.000000000000001E-4</c:v>
                </c:pt>
                <c:pt idx="802">
                  <c:v>7.000000000000001E-4</c:v>
                </c:pt>
                <c:pt idx="803">
                  <c:v>7.000000000000001E-4</c:v>
                </c:pt>
                <c:pt idx="804">
                  <c:v>7.000000000000001E-4</c:v>
                </c:pt>
                <c:pt idx="805">
                  <c:v>7.000000000000001E-4</c:v>
                </c:pt>
                <c:pt idx="806">
                  <c:v>0</c:v>
                </c:pt>
                <c:pt idx="807">
                  <c:v>7.000000000000001E-4</c:v>
                </c:pt>
                <c:pt idx="808">
                  <c:v>7.000000000000001E-4</c:v>
                </c:pt>
                <c:pt idx="809">
                  <c:v>0</c:v>
                </c:pt>
                <c:pt idx="810">
                  <c:v>7.000000000000001E-4</c:v>
                </c:pt>
                <c:pt idx="811">
                  <c:v>7.000000000000001E-4</c:v>
                </c:pt>
                <c:pt idx="812">
                  <c:v>7.000000000000001E-4</c:v>
                </c:pt>
                <c:pt idx="813">
                  <c:v>7.000000000000001E-4</c:v>
                </c:pt>
                <c:pt idx="814">
                  <c:v>7.000000000000001E-4</c:v>
                </c:pt>
                <c:pt idx="815">
                  <c:v>7.000000000000001E-4</c:v>
                </c:pt>
                <c:pt idx="816">
                  <c:v>7.000000000000001E-4</c:v>
                </c:pt>
                <c:pt idx="817">
                  <c:v>7.000000000000001E-4</c:v>
                </c:pt>
                <c:pt idx="818">
                  <c:v>7.000000000000001E-4</c:v>
                </c:pt>
                <c:pt idx="819">
                  <c:v>0</c:v>
                </c:pt>
                <c:pt idx="820">
                  <c:v>7.000000000000001E-4</c:v>
                </c:pt>
                <c:pt idx="821">
                  <c:v>7.000000000000001E-4</c:v>
                </c:pt>
                <c:pt idx="822">
                  <c:v>7.000000000000001E-4</c:v>
                </c:pt>
                <c:pt idx="823">
                  <c:v>7.000000000000001E-4</c:v>
                </c:pt>
                <c:pt idx="824">
                  <c:v>7.000000000000001E-4</c:v>
                </c:pt>
                <c:pt idx="825">
                  <c:v>7.000000000000001E-4</c:v>
                </c:pt>
                <c:pt idx="826">
                  <c:v>7.000000000000001E-4</c:v>
                </c:pt>
                <c:pt idx="827">
                  <c:v>7.000000000000001E-4</c:v>
                </c:pt>
                <c:pt idx="828">
                  <c:v>7.000000000000001E-4</c:v>
                </c:pt>
                <c:pt idx="829">
                  <c:v>7.000000000000001E-4</c:v>
                </c:pt>
                <c:pt idx="830">
                  <c:v>7.000000000000001E-4</c:v>
                </c:pt>
                <c:pt idx="831">
                  <c:v>7.000000000000001E-4</c:v>
                </c:pt>
                <c:pt idx="832">
                  <c:v>7.000000000000001E-4</c:v>
                </c:pt>
                <c:pt idx="833">
                  <c:v>7.000000000000001E-4</c:v>
                </c:pt>
                <c:pt idx="834">
                  <c:v>7.000000000000001E-4</c:v>
                </c:pt>
                <c:pt idx="835">
                  <c:v>7.000000000000001E-4</c:v>
                </c:pt>
                <c:pt idx="836">
                  <c:v>7.000000000000001E-4</c:v>
                </c:pt>
                <c:pt idx="837">
                  <c:v>7.000000000000001E-4</c:v>
                </c:pt>
                <c:pt idx="838">
                  <c:v>7.000000000000001E-4</c:v>
                </c:pt>
                <c:pt idx="839">
                  <c:v>7.000000000000001E-4</c:v>
                </c:pt>
                <c:pt idx="840">
                  <c:v>7.000000000000001E-4</c:v>
                </c:pt>
                <c:pt idx="841">
                  <c:v>7.000000000000001E-4</c:v>
                </c:pt>
                <c:pt idx="842">
                  <c:v>6.0000000000000006E-4</c:v>
                </c:pt>
                <c:pt idx="843">
                  <c:v>6.0000000000000006E-4</c:v>
                </c:pt>
                <c:pt idx="844">
                  <c:v>6.0000000000000006E-4</c:v>
                </c:pt>
                <c:pt idx="845">
                  <c:v>6.0000000000000006E-4</c:v>
                </c:pt>
                <c:pt idx="846">
                  <c:v>6.0000000000000006E-4</c:v>
                </c:pt>
                <c:pt idx="847">
                  <c:v>0</c:v>
                </c:pt>
                <c:pt idx="848">
                  <c:v>6.0000000000000006E-4</c:v>
                </c:pt>
                <c:pt idx="849">
                  <c:v>6.0000000000000006E-4</c:v>
                </c:pt>
                <c:pt idx="850">
                  <c:v>6.0000000000000006E-4</c:v>
                </c:pt>
                <c:pt idx="851">
                  <c:v>6.0000000000000006E-4</c:v>
                </c:pt>
                <c:pt idx="852">
                  <c:v>6.0000000000000006E-4</c:v>
                </c:pt>
                <c:pt idx="853">
                  <c:v>0</c:v>
                </c:pt>
                <c:pt idx="854">
                  <c:v>6.0000000000000006E-4</c:v>
                </c:pt>
                <c:pt idx="855">
                  <c:v>6.0000000000000006E-4</c:v>
                </c:pt>
                <c:pt idx="856">
                  <c:v>6.0000000000000006E-4</c:v>
                </c:pt>
                <c:pt idx="857">
                  <c:v>6.0000000000000006E-4</c:v>
                </c:pt>
                <c:pt idx="858">
                  <c:v>6.0000000000000006E-4</c:v>
                </c:pt>
                <c:pt idx="859">
                  <c:v>0</c:v>
                </c:pt>
                <c:pt idx="860">
                  <c:v>6.0000000000000006E-4</c:v>
                </c:pt>
                <c:pt idx="861">
                  <c:v>6.0000000000000006E-4</c:v>
                </c:pt>
                <c:pt idx="862">
                  <c:v>6.0000000000000006E-4</c:v>
                </c:pt>
                <c:pt idx="863">
                  <c:v>6.0000000000000006E-4</c:v>
                </c:pt>
                <c:pt idx="864">
                  <c:v>6.0000000000000006E-4</c:v>
                </c:pt>
                <c:pt idx="865">
                  <c:v>6.0000000000000006E-4</c:v>
                </c:pt>
                <c:pt idx="866">
                  <c:v>6.0000000000000006E-4</c:v>
                </c:pt>
                <c:pt idx="867">
                  <c:v>6.0000000000000006E-4</c:v>
                </c:pt>
                <c:pt idx="868">
                  <c:v>0</c:v>
                </c:pt>
                <c:pt idx="869">
                  <c:v>6.0000000000000006E-4</c:v>
                </c:pt>
                <c:pt idx="870">
                  <c:v>6.0000000000000006E-4</c:v>
                </c:pt>
                <c:pt idx="871">
                  <c:v>6.0000000000000006E-4</c:v>
                </c:pt>
                <c:pt idx="872">
                  <c:v>6.0000000000000006E-4</c:v>
                </c:pt>
                <c:pt idx="873">
                  <c:v>6.0000000000000006E-4</c:v>
                </c:pt>
                <c:pt idx="874">
                  <c:v>0</c:v>
                </c:pt>
                <c:pt idx="875">
                  <c:v>6.0000000000000006E-4</c:v>
                </c:pt>
                <c:pt idx="876">
                  <c:v>6.0000000000000006E-4</c:v>
                </c:pt>
                <c:pt idx="877">
                  <c:v>0</c:v>
                </c:pt>
                <c:pt idx="878">
                  <c:v>6.0000000000000006E-4</c:v>
                </c:pt>
                <c:pt idx="879">
                  <c:v>6.0000000000000006E-4</c:v>
                </c:pt>
                <c:pt idx="880">
                  <c:v>6.0000000000000006E-4</c:v>
                </c:pt>
                <c:pt idx="881">
                  <c:v>6.0000000000000006E-4</c:v>
                </c:pt>
                <c:pt idx="882">
                  <c:v>6.0000000000000006E-4</c:v>
                </c:pt>
                <c:pt idx="883">
                  <c:v>6.0000000000000006E-4</c:v>
                </c:pt>
                <c:pt idx="884">
                  <c:v>6.0000000000000006E-4</c:v>
                </c:pt>
                <c:pt idx="885">
                  <c:v>6.0000000000000006E-4</c:v>
                </c:pt>
                <c:pt idx="886">
                  <c:v>6.0000000000000006E-4</c:v>
                </c:pt>
                <c:pt idx="887">
                  <c:v>6.0000000000000006E-4</c:v>
                </c:pt>
                <c:pt idx="888">
                  <c:v>6.0000000000000006E-4</c:v>
                </c:pt>
                <c:pt idx="889">
                  <c:v>6.0000000000000006E-4</c:v>
                </c:pt>
                <c:pt idx="890">
                  <c:v>6.0000000000000006E-4</c:v>
                </c:pt>
                <c:pt idx="891">
                  <c:v>6.0000000000000006E-4</c:v>
                </c:pt>
                <c:pt idx="892">
                  <c:v>6.0000000000000006E-4</c:v>
                </c:pt>
                <c:pt idx="893">
                  <c:v>6.0000000000000006E-4</c:v>
                </c:pt>
                <c:pt idx="894">
                  <c:v>6.0000000000000006E-4</c:v>
                </c:pt>
                <c:pt idx="895">
                  <c:v>6.0000000000000006E-4</c:v>
                </c:pt>
                <c:pt idx="896">
                  <c:v>6.0000000000000006E-4</c:v>
                </c:pt>
                <c:pt idx="897">
                  <c:v>6.0000000000000006E-4</c:v>
                </c:pt>
                <c:pt idx="898">
                  <c:v>6.0000000000000006E-4</c:v>
                </c:pt>
                <c:pt idx="899">
                  <c:v>6.0000000000000006E-4</c:v>
                </c:pt>
                <c:pt idx="900">
                  <c:v>6.0000000000000006E-4</c:v>
                </c:pt>
                <c:pt idx="901">
                  <c:v>6.0000000000000006E-4</c:v>
                </c:pt>
                <c:pt idx="902">
                  <c:v>6.0000000000000006E-4</c:v>
                </c:pt>
                <c:pt idx="903">
                  <c:v>6.0000000000000006E-4</c:v>
                </c:pt>
                <c:pt idx="904">
                  <c:v>6.0000000000000006E-4</c:v>
                </c:pt>
                <c:pt idx="905">
                  <c:v>6.0000000000000006E-4</c:v>
                </c:pt>
                <c:pt idx="906">
                  <c:v>6.0000000000000006E-4</c:v>
                </c:pt>
                <c:pt idx="907">
                  <c:v>6.0000000000000006E-4</c:v>
                </c:pt>
                <c:pt idx="908">
                  <c:v>6.0000000000000006E-4</c:v>
                </c:pt>
                <c:pt idx="909">
                  <c:v>0</c:v>
                </c:pt>
                <c:pt idx="910">
                  <c:v>6.0000000000000006E-4</c:v>
                </c:pt>
                <c:pt idx="911">
                  <c:v>6.0000000000000006E-4</c:v>
                </c:pt>
                <c:pt idx="912">
                  <c:v>6.0000000000000006E-4</c:v>
                </c:pt>
                <c:pt idx="913">
                  <c:v>6.0000000000000006E-4</c:v>
                </c:pt>
                <c:pt idx="914">
                  <c:v>6.0000000000000006E-4</c:v>
                </c:pt>
                <c:pt idx="915">
                  <c:v>6.0000000000000006E-4</c:v>
                </c:pt>
                <c:pt idx="916">
                  <c:v>6.0000000000000006E-4</c:v>
                </c:pt>
                <c:pt idx="917">
                  <c:v>6.0000000000000006E-4</c:v>
                </c:pt>
                <c:pt idx="918">
                  <c:v>6.0000000000000006E-4</c:v>
                </c:pt>
                <c:pt idx="919">
                  <c:v>6.0000000000000006E-4</c:v>
                </c:pt>
                <c:pt idx="920">
                  <c:v>6.0000000000000006E-4</c:v>
                </c:pt>
                <c:pt idx="921">
                  <c:v>6.0000000000000006E-4</c:v>
                </c:pt>
                <c:pt idx="922">
                  <c:v>6.0000000000000006E-4</c:v>
                </c:pt>
                <c:pt idx="923">
                  <c:v>6.0000000000000006E-4</c:v>
                </c:pt>
                <c:pt idx="924">
                  <c:v>6.0000000000000006E-4</c:v>
                </c:pt>
                <c:pt idx="925">
                  <c:v>6.0000000000000006E-4</c:v>
                </c:pt>
                <c:pt idx="926">
                  <c:v>6.0000000000000006E-4</c:v>
                </c:pt>
                <c:pt idx="927">
                  <c:v>6.0000000000000006E-4</c:v>
                </c:pt>
                <c:pt idx="928">
                  <c:v>0</c:v>
                </c:pt>
                <c:pt idx="929">
                  <c:v>6.0000000000000006E-4</c:v>
                </c:pt>
                <c:pt idx="930">
                  <c:v>6.0000000000000006E-4</c:v>
                </c:pt>
                <c:pt idx="931">
                  <c:v>6.0000000000000006E-4</c:v>
                </c:pt>
                <c:pt idx="932">
                  <c:v>6.0000000000000006E-4</c:v>
                </c:pt>
                <c:pt idx="933">
                  <c:v>6.0000000000000006E-4</c:v>
                </c:pt>
                <c:pt idx="934">
                  <c:v>6.0000000000000006E-4</c:v>
                </c:pt>
                <c:pt idx="935">
                  <c:v>0</c:v>
                </c:pt>
                <c:pt idx="936">
                  <c:v>6.0000000000000006E-4</c:v>
                </c:pt>
                <c:pt idx="937">
                  <c:v>6.0000000000000006E-4</c:v>
                </c:pt>
                <c:pt idx="938">
                  <c:v>6.0000000000000006E-4</c:v>
                </c:pt>
                <c:pt idx="939">
                  <c:v>6.0000000000000006E-4</c:v>
                </c:pt>
                <c:pt idx="940">
                  <c:v>6.0000000000000006E-4</c:v>
                </c:pt>
                <c:pt idx="941">
                  <c:v>6.0000000000000006E-4</c:v>
                </c:pt>
                <c:pt idx="942">
                  <c:v>0</c:v>
                </c:pt>
                <c:pt idx="943">
                  <c:v>6.0000000000000006E-4</c:v>
                </c:pt>
                <c:pt idx="944">
                  <c:v>6.0000000000000006E-4</c:v>
                </c:pt>
                <c:pt idx="945">
                  <c:v>0</c:v>
                </c:pt>
                <c:pt idx="946">
                  <c:v>6.0000000000000006E-4</c:v>
                </c:pt>
                <c:pt idx="947">
                  <c:v>6.0000000000000006E-4</c:v>
                </c:pt>
                <c:pt idx="948">
                  <c:v>6.0000000000000006E-4</c:v>
                </c:pt>
                <c:pt idx="949">
                  <c:v>0</c:v>
                </c:pt>
                <c:pt idx="950">
                  <c:v>6.0000000000000006E-4</c:v>
                </c:pt>
                <c:pt idx="951">
                  <c:v>6.0000000000000006E-4</c:v>
                </c:pt>
                <c:pt idx="952">
                  <c:v>6.0000000000000006E-4</c:v>
                </c:pt>
                <c:pt idx="953">
                  <c:v>6.0000000000000006E-4</c:v>
                </c:pt>
                <c:pt idx="954">
                  <c:v>6.0000000000000006E-4</c:v>
                </c:pt>
                <c:pt idx="955">
                  <c:v>0</c:v>
                </c:pt>
                <c:pt idx="956">
                  <c:v>6.0000000000000006E-4</c:v>
                </c:pt>
                <c:pt idx="957">
                  <c:v>6.0000000000000006E-4</c:v>
                </c:pt>
                <c:pt idx="958">
                  <c:v>6.0000000000000006E-4</c:v>
                </c:pt>
                <c:pt idx="959">
                  <c:v>6.0000000000000006E-4</c:v>
                </c:pt>
                <c:pt idx="960">
                  <c:v>6.0000000000000006E-4</c:v>
                </c:pt>
                <c:pt idx="961">
                  <c:v>6.0000000000000006E-4</c:v>
                </c:pt>
                <c:pt idx="962">
                  <c:v>6.0000000000000006E-4</c:v>
                </c:pt>
                <c:pt idx="963">
                  <c:v>6.0000000000000006E-4</c:v>
                </c:pt>
                <c:pt idx="964">
                  <c:v>6.0000000000000006E-4</c:v>
                </c:pt>
                <c:pt idx="965">
                  <c:v>6.0000000000000006E-4</c:v>
                </c:pt>
                <c:pt idx="966">
                  <c:v>6.0000000000000006E-4</c:v>
                </c:pt>
                <c:pt idx="967">
                  <c:v>6.0000000000000006E-4</c:v>
                </c:pt>
                <c:pt idx="968">
                  <c:v>6.0000000000000006E-4</c:v>
                </c:pt>
                <c:pt idx="969">
                  <c:v>6.0000000000000006E-4</c:v>
                </c:pt>
                <c:pt idx="970">
                  <c:v>6.0000000000000006E-4</c:v>
                </c:pt>
                <c:pt idx="971">
                  <c:v>6.0000000000000006E-4</c:v>
                </c:pt>
                <c:pt idx="972">
                  <c:v>6.0000000000000006E-4</c:v>
                </c:pt>
                <c:pt idx="973">
                  <c:v>6.0000000000000006E-4</c:v>
                </c:pt>
                <c:pt idx="974">
                  <c:v>0</c:v>
                </c:pt>
                <c:pt idx="975">
                  <c:v>6.0000000000000006E-4</c:v>
                </c:pt>
                <c:pt idx="976">
                  <c:v>6.0000000000000006E-4</c:v>
                </c:pt>
                <c:pt idx="977">
                  <c:v>0</c:v>
                </c:pt>
                <c:pt idx="978">
                  <c:v>6.0000000000000006E-4</c:v>
                </c:pt>
                <c:pt idx="979">
                  <c:v>6.0000000000000006E-4</c:v>
                </c:pt>
                <c:pt idx="980">
                  <c:v>7.000000000000001E-4</c:v>
                </c:pt>
                <c:pt idx="981">
                  <c:v>7.000000000000001E-4</c:v>
                </c:pt>
                <c:pt idx="982">
                  <c:v>7.000000000000001E-4</c:v>
                </c:pt>
                <c:pt idx="983">
                  <c:v>7.000000000000001E-4</c:v>
                </c:pt>
                <c:pt idx="984">
                  <c:v>7.000000000000001E-4</c:v>
                </c:pt>
                <c:pt idx="985">
                  <c:v>7.000000000000001E-4</c:v>
                </c:pt>
                <c:pt idx="986">
                  <c:v>7.000000000000001E-4</c:v>
                </c:pt>
                <c:pt idx="987">
                  <c:v>0</c:v>
                </c:pt>
                <c:pt idx="988">
                  <c:v>7.000000000000001E-4</c:v>
                </c:pt>
                <c:pt idx="989">
                  <c:v>7.000000000000001E-4</c:v>
                </c:pt>
                <c:pt idx="990">
                  <c:v>0</c:v>
                </c:pt>
                <c:pt idx="991">
                  <c:v>8.0000000000000004E-4</c:v>
                </c:pt>
                <c:pt idx="992">
                  <c:v>8.0000000000000004E-4</c:v>
                </c:pt>
                <c:pt idx="993">
                  <c:v>0</c:v>
                </c:pt>
                <c:pt idx="994">
                  <c:v>8.0000000000000004E-4</c:v>
                </c:pt>
                <c:pt idx="995">
                  <c:v>8.0000000000000004E-4</c:v>
                </c:pt>
                <c:pt idx="996">
                  <c:v>0</c:v>
                </c:pt>
                <c:pt idx="997">
                  <c:v>8.0000000000000004E-4</c:v>
                </c:pt>
                <c:pt idx="998">
                  <c:v>8.0000000000000004E-4</c:v>
                </c:pt>
                <c:pt idx="999">
                  <c:v>8.0000000000000004E-4</c:v>
                </c:pt>
                <c:pt idx="1000">
                  <c:v>8.9999999999999998E-4</c:v>
                </c:pt>
                <c:pt idx="1001">
                  <c:v>8.9999999999999998E-4</c:v>
                </c:pt>
                <c:pt idx="1002">
                  <c:v>8.9999999999999998E-4</c:v>
                </c:pt>
                <c:pt idx="1003">
                  <c:v>8.9999999999999998E-4</c:v>
                </c:pt>
                <c:pt idx="1004">
                  <c:v>8.9999999999999998E-4</c:v>
                </c:pt>
                <c:pt idx="1005">
                  <c:v>8.9999999999999998E-4</c:v>
                </c:pt>
                <c:pt idx="1006">
                  <c:v>0</c:v>
                </c:pt>
                <c:pt idx="1007">
                  <c:v>0</c:v>
                </c:pt>
                <c:pt idx="1008">
                  <c:v>8.9999999999999998E-4</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8.0000000000000004E-4</c:v>
                </c:pt>
                <c:pt idx="1080">
                  <c:v>0</c:v>
                </c:pt>
                <c:pt idx="1081">
                  <c:v>0</c:v>
                </c:pt>
                <c:pt idx="1082">
                  <c:v>0</c:v>
                </c:pt>
                <c:pt idx="1083">
                  <c:v>0</c:v>
                </c:pt>
                <c:pt idx="1084">
                  <c:v>0</c:v>
                </c:pt>
                <c:pt idx="1085">
                  <c:v>0</c:v>
                </c:pt>
                <c:pt idx="1086">
                  <c:v>0</c:v>
                </c:pt>
                <c:pt idx="1087">
                  <c:v>0</c:v>
                </c:pt>
                <c:pt idx="1088">
                  <c:v>0</c:v>
                </c:pt>
                <c:pt idx="1089">
                  <c:v>8.0000000000000004E-4</c:v>
                </c:pt>
                <c:pt idx="1090">
                  <c:v>0</c:v>
                </c:pt>
                <c:pt idx="1091">
                  <c:v>8.0000000000000004E-4</c:v>
                </c:pt>
                <c:pt idx="1092">
                  <c:v>8.0000000000000004E-4</c:v>
                </c:pt>
                <c:pt idx="1093">
                  <c:v>0</c:v>
                </c:pt>
                <c:pt idx="1094">
                  <c:v>8.0000000000000004E-4</c:v>
                </c:pt>
                <c:pt idx="1095">
                  <c:v>8.0000000000000004E-4</c:v>
                </c:pt>
                <c:pt idx="1096">
                  <c:v>0</c:v>
                </c:pt>
                <c:pt idx="1097">
                  <c:v>8.0000000000000004E-4</c:v>
                </c:pt>
                <c:pt idx="1098">
                  <c:v>8.0000000000000004E-4</c:v>
                </c:pt>
                <c:pt idx="1099">
                  <c:v>0</c:v>
                </c:pt>
                <c:pt idx="1100">
                  <c:v>8.0000000000000004E-4</c:v>
                </c:pt>
                <c:pt idx="1101">
                  <c:v>8.0000000000000004E-4</c:v>
                </c:pt>
                <c:pt idx="1102">
                  <c:v>7.000000000000001E-4</c:v>
                </c:pt>
                <c:pt idx="1103">
                  <c:v>7.000000000000001E-4</c:v>
                </c:pt>
                <c:pt idx="1104">
                  <c:v>7.000000000000001E-4</c:v>
                </c:pt>
                <c:pt idx="1105">
                  <c:v>7.000000000000001E-4</c:v>
                </c:pt>
                <c:pt idx="1106">
                  <c:v>7.000000000000001E-4</c:v>
                </c:pt>
                <c:pt idx="1107">
                  <c:v>7.000000000000001E-4</c:v>
                </c:pt>
                <c:pt idx="1108">
                  <c:v>7.000000000000001E-4</c:v>
                </c:pt>
                <c:pt idx="1109">
                  <c:v>0</c:v>
                </c:pt>
                <c:pt idx="1110">
                  <c:v>7.000000000000001E-4</c:v>
                </c:pt>
                <c:pt idx="1111">
                  <c:v>7.000000000000001E-4</c:v>
                </c:pt>
                <c:pt idx="1112">
                  <c:v>7.000000000000001E-4</c:v>
                </c:pt>
                <c:pt idx="1113">
                  <c:v>7.000000000000001E-4</c:v>
                </c:pt>
                <c:pt idx="1114">
                  <c:v>7.000000000000001E-4</c:v>
                </c:pt>
                <c:pt idx="1115">
                  <c:v>7.000000000000001E-4</c:v>
                </c:pt>
                <c:pt idx="1116">
                  <c:v>7.000000000000001E-4</c:v>
                </c:pt>
                <c:pt idx="1117">
                  <c:v>7.000000000000001E-4</c:v>
                </c:pt>
                <c:pt idx="1118">
                  <c:v>7.000000000000001E-4</c:v>
                </c:pt>
                <c:pt idx="1119">
                  <c:v>7.000000000000001E-4</c:v>
                </c:pt>
                <c:pt idx="1120">
                  <c:v>7.000000000000001E-4</c:v>
                </c:pt>
                <c:pt idx="1121">
                  <c:v>7.000000000000001E-4</c:v>
                </c:pt>
                <c:pt idx="1122">
                  <c:v>7.000000000000001E-4</c:v>
                </c:pt>
                <c:pt idx="1123">
                  <c:v>7.000000000000001E-4</c:v>
                </c:pt>
                <c:pt idx="1124">
                  <c:v>7.000000000000001E-4</c:v>
                </c:pt>
                <c:pt idx="1125">
                  <c:v>0</c:v>
                </c:pt>
                <c:pt idx="1126">
                  <c:v>7.000000000000001E-4</c:v>
                </c:pt>
                <c:pt idx="1127">
                  <c:v>7.000000000000001E-4</c:v>
                </c:pt>
                <c:pt idx="1128">
                  <c:v>7.000000000000001E-4</c:v>
                </c:pt>
                <c:pt idx="1129">
                  <c:v>7.000000000000001E-4</c:v>
                </c:pt>
                <c:pt idx="1130">
                  <c:v>7.000000000000001E-4</c:v>
                </c:pt>
                <c:pt idx="1131">
                  <c:v>7.000000000000001E-4</c:v>
                </c:pt>
                <c:pt idx="1132">
                  <c:v>7.000000000000001E-4</c:v>
                </c:pt>
                <c:pt idx="1133">
                  <c:v>7.000000000000001E-4</c:v>
                </c:pt>
                <c:pt idx="1134">
                  <c:v>7.000000000000001E-4</c:v>
                </c:pt>
                <c:pt idx="1135">
                  <c:v>7.000000000000001E-4</c:v>
                </c:pt>
                <c:pt idx="1136">
                  <c:v>7.000000000000001E-4</c:v>
                </c:pt>
                <c:pt idx="1137">
                  <c:v>7.000000000000001E-4</c:v>
                </c:pt>
                <c:pt idx="1138">
                  <c:v>7.000000000000001E-4</c:v>
                </c:pt>
                <c:pt idx="1139">
                  <c:v>7.000000000000001E-4</c:v>
                </c:pt>
                <c:pt idx="1140">
                  <c:v>7.000000000000001E-4</c:v>
                </c:pt>
                <c:pt idx="1141">
                  <c:v>7.000000000000001E-4</c:v>
                </c:pt>
                <c:pt idx="1142">
                  <c:v>7.000000000000001E-4</c:v>
                </c:pt>
                <c:pt idx="1143">
                  <c:v>7.000000000000001E-4</c:v>
                </c:pt>
                <c:pt idx="1144">
                  <c:v>7.000000000000001E-4</c:v>
                </c:pt>
                <c:pt idx="1145">
                  <c:v>7.000000000000001E-4</c:v>
                </c:pt>
                <c:pt idx="1146">
                  <c:v>7.000000000000001E-4</c:v>
                </c:pt>
                <c:pt idx="1147">
                  <c:v>7.000000000000001E-4</c:v>
                </c:pt>
                <c:pt idx="1148">
                  <c:v>7.000000000000001E-4</c:v>
                </c:pt>
                <c:pt idx="1149">
                  <c:v>7.000000000000001E-4</c:v>
                </c:pt>
                <c:pt idx="1150">
                  <c:v>7.000000000000001E-4</c:v>
                </c:pt>
                <c:pt idx="1151">
                  <c:v>0</c:v>
                </c:pt>
                <c:pt idx="1152">
                  <c:v>7.000000000000001E-4</c:v>
                </c:pt>
                <c:pt idx="1153">
                  <c:v>7.000000000000001E-4</c:v>
                </c:pt>
                <c:pt idx="1154">
                  <c:v>7.000000000000001E-4</c:v>
                </c:pt>
                <c:pt idx="1155">
                  <c:v>7.000000000000001E-4</c:v>
                </c:pt>
                <c:pt idx="1156">
                  <c:v>7.000000000000001E-4</c:v>
                </c:pt>
                <c:pt idx="1157">
                  <c:v>6.0000000000000006E-4</c:v>
                </c:pt>
                <c:pt idx="1158">
                  <c:v>0</c:v>
                </c:pt>
                <c:pt idx="1159">
                  <c:v>6.0000000000000006E-4</c:v>
                </c:pt>
                <c:pt idx="1160">
                  <c:v>6.0000000000000006E-4</c:v>
                </c:pt>
                <c:pt idx="1161">
                  <c:v>0</c:v>
                </c:pt>
                <c:pt idx="1162">
                  <c:v>6.0000000000000006E-4</c:v>
                </c:pt>
                <c:pt idx="1163">
                  <c:v>6.0000000000000006E-4</c:v>
                </c:pt>
                <c:pt idx="1164">
                  <c:v>6.0000000000000006E-4</c:v>
                </c:pt>
                <c:pt idx="1165">
                  <c:v>6.0000000000000006E-4</c:v>
                </c:pt>
                <c:pt idx="1166">
                  <c:v>6.0000000000000006E-4</c:v>
                </c:pt>
                <c:pt idx="1167">
                  <c:v>6.0000000000000006E-4</c:v>
                </c:pt>
                <c:pt idx="1168">
                  <c:v>0</c:v>
                </c:pt>
                <c:pt idx="1169">
                  <c:v>6.0000000000000006E-4</c:v>
                </c:pt>
                <c:pt idx="1170">
                  <c:v>6.0000000000000006E-4</c:v>
                </c:pt>
                <c:pt idx="1171">
                  <c:v>0</c:v>
                </c:pt>
                <c:pt idx="1172">
                  <c:v>6.0000000000000006E-4</c:v>
                </c:pt>
                <c:pt idx="1173">
                  <c:v>6.0000000000000006E-4</c:v>
                </c:pt>
                <c:pt idx="1174">
                  <c:v>6.0000000000000006E-4</c:v>
                </c:pt>
                <c:pt idx="1175">
                  <c:v>0</c:v>
                </c:pt>
                <c:pt idx="1176">
                  <c:v>6.0000000000000006E-4</c:v>
                </c:pt>
                <c:pt idx="1177">
                  <c:v>6.0000000000000006E-4</c:v>
                </c:pt>
                <c:pt idx="1178">
                  <c:v>0</c:v>
                </c:pt>
                <c:pt idx="1179">
                  <c:v>6.0000000000000006E-4</c:v>
                </c:pt>
                <c:pt idx="1180">
                  <c:v>6.0000000000000006E-4</c:v>
                </c:pt>
                <c:pt idx="1181">
                  <c:v>6.0000000000000006E-4</c:v>
                </c:pt>
                <c:pt idx="1182">
                  <c:v>6.0000000000000006E-4</c:v>
                </c:pt>
                <c:pt idx="1183">
                  <c:v>6.0000000000000006E-4</c:v>
                </c:pt>
                <c:pt idx="1184">
                  <c:v>6.0000000000000006E-4</c:v>
                </c:pt>
                <c:pt idx="1185">
                  <c:v>0</c:v>
                </c:pt>
                <c:pt idx="1186">
                  <c:v>6.0000000000000006E-4</c:v>
                </c:pt>
                <c:pt idx="1187">
                  <c:v>6.0000000000000006E-4</c:v>
                </c:pt>
                <c:pt idx="1188">
                  <c:v>0</c:v>
                </c:pt>
                <c:pt idx="1189">
                  <c:v>6.0000000000000006E-4</c:v>
                </c:pt>
                <c:pt idx="1190">
                  <c:v>6.0000000000000006E-4</c:v>
                </c:pt>
                <c:pt idx="1191">
                  <c:v>6.0000000000000006E-4</c:v>
                </c:pt>
                <c:pt idx="1192">
                  <c:v>6.0000000000000006E-4</c:v>
                </c:pt>
                <c:pt idx="1193">
                  <c:v>6.0000000000000006E-4</c:v>
                </c:pt>
                <c:pt idx="1194">
                  <c:v>6.0000000000000006E-4</c:v>
                </c:pt>
                <c:pt idx="1195">
                  <c:v>6.0000000000000006E-4</c:v>
                </c:pt>
                <c:pt idx="1196">
                  <c:v>6.0000000000000006E-4</c:v>
                </c:pt>
                <c:pt idx="1197">
                  <c:v>6.0000000000000006E-4</c:v>
                </c:pt>
                <c:pt idx="1198">
                  <c:v>6.0000000000000006E-4</c:v>
                </c:pt>
                <c:pt idx="1199">
                  <c:v>6.0000000000000006E-4</c:v>
                </c:pt>
                <c:pt idx="1200">
                  <c:v>6.0000000000000006E-4</c:v>
                </c:pt>
                <c:pt idx="1201">
                  <c:v>0</c:v>
                </c:pt>
                <c:pt idx="1202">
                  <c:v>6.0000000000000006E-4</c:v>
                </c:pt>
                <c:pt idx="1203">
                  <c:v>6.0000000000000006E-4</c:v>
                </c:pt>
                <c:pt idx="1204">
                  <c:v>0</c:v>
                </c:pt>
                <c:pt idx="1205">
                  <c:v>6.0000000000000006E-4</c:v>
                </c:pt>
                <c:pt idx="1206">
                  <c:v>6.0000000000000006E-4</c:v>
                </c:pt>
                <c:pt idx="1207">
                  <c:v>0</c:v>
                </c:pt>
                <c:pt idx="1208">
                  <c:v>6.0000000000000006E-4</c:v>
                </c:pt>
                <c:pt idx="1209">
                  <c:v>6.0000000000000006E-4</c:v>
                </c:pt>
                <c:pt idx="1210">
                  <c:v>6.0000000000000006E-4</c:v>
                </c:pt>
                <c:pt idx="1211">
                  <c:v>6.0000000000000006E-4</c:v>
                </c:pt>
                <c:pt idx="1212">
                  <c:v>6.0000000000000006E-4</c:v>
                </c:pt>
                <c:pt idx="1213">
                  <c:v>6.0000000000000006E-4</c:v>
                </c:pt>
                <c:pt idx="1214">
                  <c:v>0</c:v>
                </c:pt>
                <c:pt idx="1215">
                  <c:v>6.0000000000000006E-4</c:v>
                </c:pt>
                <c:pt idx="1216">
                  <c:v>6.0000000000000006E-4</c:v>
                </c:pt>
                <c:pt idx="1217">
                  <c:v>0</c:v>
                </c:pt>
                <c:pt idx="1218">
                  <c:v>6.0000000000000006E-4</c:v>
                </c:pt>
                <c:pt idx="1219">
                  <c:v>6.0000000000000006E-4</c:v>
                </c:pt>
                <c:pt idx="1220">
                  <c:v>6.0000000000000006E-4</c:v>
                </c:pt>
                <c:pt idx="1221">
                  <c:v>6.0000000000000006E-4</c:v>
                </c:pt>
                <c:pt idx="1222">
                  <c:v>6.0000000000000006E-4</c:v>
                </c:pt>
                <c:pt idx="1223">
                  <c:v>6.0000000000000006E-4</c:v>
                </c:pt>
                <c:pt idx="1224">
                  <c:v>0</c:v>
                </c:pt>
                <c:pt idx="1225">
                  <c:v>6.0000000000000006E-4</c:v>
                </c:pt>
                <c:pt idx="1226">
                  <c:v>6.0000000000000006E-4</c:v>
                </c:pt>
                <c:pt idx="1227">
                  <c:v>0</c:v>
                </c:pt>
                <c:pt idx="1228">
                  <c:v>6.0000000000000006E-4</c:v>
                </c:pt>
                <c:pt idx="1229">
                  <c:v>6.0000000000000006E-4</c:v>
                </c:pt>
                <c:pt idx="1230">
                  <c:v>6.0000000000000006E-4</c:v>
                </c:pt>
                <c:pt idx="1231">
                  <c:v>6.0000000000000006E-4</c:v>
                </c:pt>
                <c:pt idx="1232">
                  <c:v>6.0000000000000006E-4</c:v>
                </c:pt>
                <c:pt idx="1233">
                  <c:v>6.0000000000000006E-4</c:v>
                </c:pt>
                <c:pt idx="1234">
                  <c:v>6.0000000000000006E-4</c:v>
                </c:pt>
                <c:pt idx="1235">
                  <c:v>6.0000000000000006E-4</c:v>
                </c:pt>
                <c:pt idx="1236">
                  <c:v>6.0000000000000006E-4</c:v>
                </c:pt>
                <c:pt idx="1237">
                  <c:v>0</c:v>
                </c:pt>
                <c:pt idx="1238">
                  <c:v>6.0000000000000006E-4</c:v>
                </c:pt>
                <c:pt idx="1239">
                  <c:v>6.0000000000000006E-4</c:v>
                </c:pt>
                <c:pt idx="1240">
                  <c:v>0</c:v>
                </c:pt>
                <c:pt idx="1241">
                  <c:v>7.000000000000001E-4</c:v>
                </c:pt>
                <c:pt idx="1242">
                  <c:v>7.000000000000001E-4</c:v>
                </c:pt>
                <c:pt idx="1243">
                  <c:v>7.000000000000001E-4</c:v>
                </c:pt>
                <c:pt idx="1244">
                  <c:v>0</c:v>
                </c:pt>
                <c:pt idx="1245">
                  <c:v>7.000000000000001E-4</c:v>
                </c:pt>
                <c:pt idx="1246">
                  <c:v>7.000000000000001E-4</c:v>
                </c:pt>
                <c:pt idx="1247">
                  <c:v>0</c:v>
                </c:pt>
                <c:pt idx="1248">
                  <c:v>7.000000000000001E-4</c:v>
                </c:pt>
                <c:pt idx="1249">
                  <c:v>7.000000000000001E-4</c:v>
                </c:pt>
                <c:pt idx="1250">
                  <c:v>0</c:v>
                </c:pt>
                <c:pt idx="1251">
                  <c:v>7.000000000000001E-4</c:v>
                </c:pt>
                <c:pt idx="1252">
                  <c:v>7.000000000000001E-4</c:v>
                </c:pt>
                <c:pt idx="1253">
                  <c:v>0</c:v>
                </c:pt>
                <c:pt idx="1254">
                  <c:v>7.000000000000001E-4</c:v>
                </c:pt>
                <c:pt idx="1255">
                  <c:v>7.000000000000001E-4</c:v>
                </c:pt>
                <c:pt idx="1256">
                  <c:v>7.000000000000001E-4</c:v>
                </c:pt>
                <c:pt idx="1257">
                  <c:v>7.000000000000001E-4</c:v>
                </c:pt>
                <c:pt idx="1258">
                  <c:v>7.000000000000001E-4</c:v>
                </c:pt>
                <c:pt idx="1259">
                  <c:v>7.000000000000001E-4</c:v>
                </c:pt>
                <c:pt idx="1260">
                  <c:v>7.000000000000001E-4</c:v>
                </c:pt>
                <c:pt idx="1261">
                  <c:v>7.000000000000001E-4</c:v>
                </c:pt>
                <c:pt idx="1262">
                  <c:v>7.000000000000001E-4</c:v>
                </c:pt>
                <c:pt idx="1263">
                  <c:v>0</c:v>
                </c:pt>
                <c:pt idx="1264">
                  <c:v>7.000000000000001E-4</c:v>
                </c:pt>
                <c:pt idx="1265">
                  <c:v>7.000000000000001E-4</c:v>
                </c:pt>
                <c:pt idx="1266">
                  <c:v>7.000000000000001E-4</c:v>
                </c:pt>
                <c:pt idx="1267">
                  <c:v>7.000000000000001E-4</c:v>
                </c:pt>
                <c:pt idx="1268">
                  <c:v>7.000000000000001E-4</c:v>
                </c:pt>
                <c:pt idx="1269">
                  <c:v>7.000000000000001E-4</c:v>
                </c:pt>
                <c:pt idx="1270">
                  <c:v>7.000000000000001E-4</c:v>
                </c:pt>
                <c:pt idx="1271">
                  <c:v>7.000000000000001E-4</c:v>
                </c:pt>
                <c:pt idx="1272">
                  <c:v>7.000000000000001E-4</c:v>
                </c:pt>
                <c:pt idx="1273">
                  <c:v>7.000000000000001E-4</c:v>
                </c:pt>
                <c:pt idx="1274">
                  <c:v>7.000000000000001E-4</c:v>
                </c:pt>
                <c:pt idx="1275">
                  <c:v>7.000000000000001E-4</c:v>
                </c:pt>
                <c:pt idx="1276">
                  <c:v>7.000000000000001E-4</c:v>
                </c:pt>
                <c:pt idx="1277">
                  <c:v>8.0000000000000004E-4</c:v>
                </c:pt>
                <c:pt idx="1278">
                  <c:v>8.0000000000000004E-4</c:v>
                </c:pt>
                <c:pt idx="1279">
                  <c:v>8.0000000000000004E-4</c:v>
                </c:pt>
                <c:pt idx="1280">
                  <c:v>8.0000000000000004E-4</c:v>
                </c:pt>
                <c:pt idx="1281">
                  <c:v>8.0000000000000004E-4</c:v>
                </c:pt>
                <c:pt idx="1282">
                  <c:v>8.0000000000000004E-4</c:v>
                </c:pt>
                <c:pt idx="1283">
                  <c:v>8.0000000000000004E-4</c:v>
                </c:pt>
                <c:pt idx="1284">
                  <c:v>8.0000000000000004E-4</c:v>
                </c:pt>
                <c:pt idx="1285">
                  <c:v>0</c:v>
                </c:pt>
                <c:pt idx="1286">
                  <c:v>8.0000000000000004E-4</c:v>
                </c:pt>
                <c:pt idx="1287">
                  <c:v>8.0000000000000004E-4</c:v>
                </c:pt>
                <c:pt idx="1288">
                  <c:v>0</c:v>
                </c:pt>
                <c:pt idx="1289">
                  <c:v>8.0000000000000004E-4</c:v>
                </c:pt>
                <c:pt idx="1290">
                  <c:v>8.0000000000000004E-4</c:v>
                </c:pt>
                <c:pt idx="1291">
                  <c:v>0</c:v>
                </c:pt>
                <c:pt idx="1292">
                  <c:v>8.0000000000000004E-4</c:v>
                </c:pt>
                <c:pt idx="1293">
                  <c:v>8.0000000000000004E-4</c:v>
                </c:pt>
                <c:pt idx="1294">
                  <c:v>8.0000000000000004E-4</c:v>
                </c:pt>
                <c:pt idx="1295">
                  <c:v>8.0000000000000004E-4</c:v>
                </c:pt>
                <c:pt idx="1296">
                  <c:v>8.0000000000000004E-4</c:v>
                </c:pt>
                <c:pt idx="1297">
                  <c:v>8.0000000000000004E-4</c:v>
                </c:pt>
                <c:pt idx="1298">
                  <c:v>0</c:v>
                </c:pt>
                <c:pt idx="1299">
                  <c:v>8.9999999999999998E-4</c:v>
                </c:pt>
                <c:pt idx="1300">
                  <c:v>8.9999999999999998E-4</c:v>
                </c:pt>
                <c:pt idx="1301">
                  <c:v>0</c:v>
                </c:pt>
                <c:pt idx="1302">
                  <c:v>8.9999999999999998E-4</c:v>
                </c:pt>
                <c:pt idx="1303">
                  <c:v>0</c:v>
                </c:pt>
                <c:pt idx="1304">
                  <c:v>0</c:v>
                </c:pt>
                <c:pt idx="1305">
                  <c:v>8.9999999999999998E-4</c:v>
                </c:pt>
                <c:pt idx="1306">
                  <c:v>8.9999999999999998E-4</c:v>
                </c:pt>
                <c:pt idx="1307">
                  <c:v>8.9999999999999998E-4</c:v>
                </c:pt>
                <c:pt idx="1308">
                  <c:v>0</c:v>
                </c:pt>
                <c:pt idx="1309">
                  <c:v>8.9999999999999998E-4</c:v>
                </c:pt>
                <c:pt idx="1310">
                  <c:v>0</c:v>
                </c:pt>
                <c:pt idx="1311">
                  <c:v>8.9999999999999998E-4</c:v>
                </c:pt>
                <c:pt idx="1312">
                  <c:v>0</c:v>
                </c:pt>
                <c:pt idx="1313">
                  <c:v>8.9999999999999998E-4</c:v>
                </c:pt>
                <c:pt idx="1314">
                  <c:v>0</c:v>
                </c:pt>
                <c:pt idx="1315">
                  <c:v>8.9999999999999998E-4</c:v>
                </c:pt>
                <c:pt idx="1316">
                  <c:v>0</c:v>
                </c:pt>
                <c:pt idx="1317">
                  <c:v>0</c:v>
                </c:pt>
                <c:pt idx="1318">
                  <c:v>8.9999999999999998E-4</c:v>
                </c:pt>
                <c:pt idx="1319">
                  <c:v>8.9999999999999998E-4</c:v>
                </c:pt>
                <c:pt idx="1320">
                  <c:v>8.9999999999999998E-4</c:v>
                </c:pt>
                <c:pt idx="1321">
                  <c:v>0</c:v>
                </c:pt>
                <c:pt idx="1322">
                  <c:v>0</c:v>
                </c:pt>
                <c:pt idx="1323">
                  <c:v>0</c:v>
                </c:pt>
                <c:pt idx="1324">
                  <c:v>0</c:v>
                </c:pt>
                <c:pt idx="1325">
                  <c:v>8.9999999999999998E-4</c:v>
                </c:pt>
                <c:pt idx="1326">
                  <c:v>8.9999999999999998E-4</c:v>
                </c:pt>
                <c:pt idx="1327">
                  <c:v>0</c:v>
                </c:pt>
                <c:pt idx="1328">
                  <c:v>0</c:v>
                </c:pt>
                <c:pt idx="1329">
                  <c:v>8.9999999999999998E-4</c:v>
                </c:pt>
                <c:pt idx="1330">
                  <c:v>8.9999999999999998E-4</c:v>
                </c:pt>
                <c:pt idx="1331">
                  <c:v>0</c:v>
                </c:pt>
                <c:pt idx="1332">
                  <c:v>0</c:v>
                </c:pt>
                <c:pt idx="1333">
                  <c:v>0</c:v>
                </c:pt>
                <c:pt idx="1334">
                  <c:v>0</c:v>
                </c:pt>
                <c:pt idx="1335">
                  <c:v>0</c:v>
                </c:pt>
                <c:pt idx="1336">
                  <c:v>8.9999999999999998E-4</c:v>
                </c:pt>
                <c:pt idx="1337">
                  <c:v>0</c:v>
                </c:pt>
                <c:pt idx="1338">
                  <c:v>0</c:v>
                </c:pt>
                <c:pt idx="1339">
                  <c:v>8.9999999999999998E-4</c:v>
                </c:pt>
                <c:pt idx="1340">
                  <c:v>0</c:v>
                </c:pt>
                <c:pt idx="1341">
                  <c:v>0</c:v>
                </c:pt>
                <c:pt idx="1342">
                  <c:v>0</c:v>
                </c:pt>
                <c:pt idx="1343">
                  <c:v>0</c:v>
                </c:pt>
                <c:pt idx="1344">
                  <c:v>8.9999999999999998E-4</c:v>
                </c:pt>
                <c:pt idx="1345">
                  <c:v>0</c:v>
                </c:pt>
                <c:pt idx="1346">
                  <c:v>0</c:v>
                </c:pt>
                <c:pt idx="1347">
                  <c:v>8.9999999999999998E-4</c:v>
                </c:pt>
                <c:pt idx="1348">
                  <c:v>0</c:v>
                </c:pt>
                <c:pt idx="1349">
                  <c:v>8.9999999999999998E-4</c:v>
                </c:pt>
                <c:pt idx="1350">
                  <c:v>0</c:v>
                </c:pt>
                <c:pt idx="1351">
                  <c:v>0</c:v>
                </c:pt>
                <c:pt idx="1352">
                  <c:v>8.9999999999999998E-4</c:v>
                </c:pt>
                <c:pt idx="1353">
                  <c:v>0</c:v>
                </c:pt>
                <c:pt idx="1354">
                  <c:v>8.9999999999999998E-4</c:v>
                </c:pt>
                <c:pt idx="1355">
                  <c:v>0</c:v>
                </c:pt>
                <c:pt idx="1356">
                  <c:v>0</c:v>
                </c:pt>
                <c:pt idx="1357">
                  <c:v>0</c:v>
                </c:pt>
                <c:pt idx="1358">
                  <c:v>0</c:v>
                </c:pt>
                <c:pt idx="1359">
                  <c:v>0</c:v>
                </c:pt>
                <c:pt idx="1360">
                  <c:v>0</c:v>
                </c:pt>
                <c:pt idx="1361">
                  <c:v>0</c:v>
                </c:pt>
                <c:pt idx="1362">
                  <c:v>8.0000000000000004E-4</c:v>
                </c:pt>
                <c:pt idx="1363">
                  <c:v>0</c:v>
                </c:pt>
                <c:pt idx="1364">
                  <c:v>0</c:v>
                </c:pt>
                <c:pt idx="1365">
                  <c:v>0</c:v>
                </c:pt>
                <c:pt idx="1366">
                  <c:v>0</c:v>
                </c:pt>
                <c:pt idx="1367">
                  <c:v>8.0000000000000004E-4</c:v>
                </c:pt>
                <c:pt idx="1368">
                  <c:v>8.0000000000000004E-4</c:v>
                </c:pt>
                <c:pt idx="1369">
                  <c:v>0</c:v>
                </c:pt>
                <c:pt idx="1370">
                  <c:v>8.0000000000000004E-4</c:v>
                </c:pt>
                <c:pt idx="1371">
                  <c:v>0</c:v>
                </c:pt>
                <c:pt idx="1372">
                  <c:v>0</c:v>
                </c:pt>
                <c:pt idx="1373">
                  <c:v>0</c:v>
                </c:pt>
                <c:pt idx="1374">
                  <c:v>0</c:v>
                </c:pt>
                <c:pt idx="1375">
                  <c:v>8.0000000000000004E-4</c:v>
                </c:pt>
                <c:pt idx="1376">
                  <c:v>0</c:v>
                </c:pt>
                <c:pt idx="1377">
                  <c:v>8.0000000000000004E-4</c:v>
                </c:pt>
                <c:pt idx="1378">
                  <c:v>0</c:v>
                </c:pt>
                <c:pt idx="1379">
                  <c:v>0</c:v>
                </c:pt>
                <c:pt idx="1380">
                  <c:v>8.0000000000000004E-4</c:v>
                </c:pt>
                <c:pt idx="1381">
                  <c:v>8.0000000000000004E-4</c:v>
                </c:pt>
                <c:pt idx="1382">
                  <c:v>0</c:v>
                </c:pt>
                <c:pt idx="1383">
                  <c:v>8.0000000000000004E-4</c:v>
                </c:pt>
                <c:pt idx="1384">
                  <c:v>8.0000000000000004E-4</c:v>
                </c:pt>
                <c:pt idx="1385">
                  <c:v>8.0000000000000004E-4</c:v>
                </c:pt>
                <c:pt idx="1386">
                  <c:v>8.0000000000000004E-4</c:v>
                </c:pt>
                <c:pt idx="1387">
                  <c:v>8.0000000000000004E-4</c:v>
                </c:pt>
                <c:pt idx="1388">
                  <c:v>8.0000000000000004E-4</c:v>
                </c:pt>
                <c:pt idx="1389">
                  <c:v>0</c:v>
                </c:pt>
                <c:pt idx="1390">
                  <c:v>0</c:v>
                </c:pt>
                <c:pt idx="1391">
                  <c:v>8.0000000000000004E-4</c:v>
                </c:pt>
                <c:pt idx="1392">
                  <c:v>0</c:v>
                </c:pt>
                <c:pt idx="1393">
                  <c:v>8.0000000000000004E-4</c:v>
                </c:pt>
                <c:pt idx="1394">
                  <c:v>8.0000000000000004E-4</c:v>
                </c:pt>
                <c:pt idx="1395">
                  <c:v>0</c:v>
                </c:pt>
                <c:pt idx="1396">
                  <c:v>8.0000000000000004E-4</c:v>
                </c:pt>
                <c:pt idx="1397">
                  <c:v>8.0000000000000004E-4</c:v>
                </c:pt>
                <c:pt idx="1398">
                  <c:v>8.0000000000000004E-4</c:v>
                </c:pt>
                <c:pt idx="1399">
                  <c:v>0</c:v>
                </c:pt>
                <c:pt idx="1400">
                  <c:v>8.0000000000000004E-4</c:v>
                </c:pt>
                <c:pt idx="1401">
                  <c:v>8.0000000000000004E-4</c:v>
                </c:pt>
                <c:pt idx="1402">
                  <c:v>0</c:v>
                </c:pt>
                <c:pt idx="1403">
                  <c:v>8.0000000000000004E-4</c:v>
                </c:pt>
                <c:pt idx="1404">
                  <c:v>8.0000000000000004E-4</c:v>
                </c:pt>
                <c:pt idx="1405">
                  <c:v>8.0000000000000004E-4</c:v>
                </c:pt>
                <c:pt idx="1406">
                  <c:v>0</c:v>
                </c:pt>
                <c:pt idx="1407">
                  <c:v>8.0000000000000004E-4</c:v>
                </c:pt>
                <c:pt idx="1408">
                  <c:v>8.0000000000000004E-4</c:v>
                </c:pt>
                <c:pt idx="1409">
                  <c:v>0</c:v>
                </c:pt>
                <c:pt idx="1410">
                  <c:v>8.0000000000000004E-4</c:v>
                </c:pt>
                <c:pt idx="1411">
                  <c:v>8.0000000000000004E-4</c:v>
                </c:pt>
                <c:pt idx="1412">
                  <c:v>0</c:v>
                </c:pt>
                <c:pt idx="1413">
                  <c:v>8.0000000000000004E-4</c:v>
                </c:pt>
                <c:pt idx="1414">
                  <c:v>8.0000000000000004E-4</c:v>
                </c:pt>
                <c:pt idx="1415">
                  <c:v>0</c:v>
                </c:pt>
                <c:pt idx="1416">
                  <c:v>8.0000000000000004E-4</c:v>
                </c:pt>
                <c:pt idx="1417">
                  <c:v>8.0000000000000004E-4</c:v>
                </c:pt>
                <c:pt idx="1418">
                  <c:v>8.0000000000000004E-4</c:v>
                </c:pt>
                <c:pt idx="1419">
                  <c:v>0</c:v>
                </c:pt>
                <c:pt idx="1420">
                  <c:v>8.0000000000000004E-4</c:v>
                </c:pt>
                <c:pt idx="1421">
                  <c:v>8.0000000000000004E-4</c:v>
                </c:pt>
                <c:pt idx="1422">
                  <c:v>8.0000000000000004E-4</c:v>
                </c:pt>
                <c:pt idx="1423">
                  <c:v>8.0000000000000004E-4</c:v>
                </c:pt>
                <c:pt idx="1424">
                  <c:v>8.0000000000000004E-4</c:v>
                </c:pt>
                <c:pt idx="1425">
                  <c:v>8.0000000000000004E-4</c:v>
                </c:pt>
                <c:pt idx="1426">
                  <c:v>8.0000000000000004E-4</c:v>
                </c:pt>
                <c:pt idx="1427">
                  <c:v>8.0000000000000004E-4</c:v>
                </c:pt>
                <c:pt idx="1428">
                  <c:v>8.0000000000000004E-4</c:v>
                </c:pt>
                <c:pt idx="1429">
                  <c:v>0</c:v>
                </c:pt>
                <c:pt idx="1430">
                  <c:v>8.0000000000000004E-4</c:v>
                </c:pt>
                <c:pt idx="1431">
                  <c:v>8.0000000000000004E-4</c:v>
                </c:pt>
                <c:pt idx="1432">
                  <c:v>0</c:v>
                </c:pt>
                <c:pt idx="1433">
                  <c:v>8.0000000000000004E-4</c:v>
                </c:pt>
                <c:pt idx="1434">
                  <c:v>8.0000000000000004E-4</c:v>
                </c:pt>
                <c:pt idx="1435">
                  <c:v>0</c:v>
                </c:pt>
                <c:pt idx="1436">
                  <c:v>8.0000000000000004E-4</c:v>
                </c:pt>
                <c:pt idx="1437">
                  <c:v>8.0000000000000004E-4</c:v>
                </c:pt>
                <c:pt idx="1438">
                  <c:v>8.0000000000000004E-4</c:v>
                </c:pt>
                <c:pt idx="1439">
                  <c:v>0</c:v>
                </c:pt>
                <c:pt idx="1440">
                  <c:v>8.0000000000000004E-4</c:v>
                </c:pt>
                <c:pt idx="1441">
                  <c:v>8.0000000000000004E-4</c:v>
                </c:pt>
                <c:pt idx="1442">
                  <c:v>0</c:v>
                </c:pt>
                <c:pt idx="1443">
                  <c:v>8.0000000000000004E-4</c:v>
                </c:pt>
                <c:pt idx="1444">
                  <c:v>8.0000000000000004E-4</c:v>
                </c:pt>
                <c:pt idx="1445">
                  <c:v>0</c:v>
                </c:pt>
                <c:pt idx="1446">
                  <c:v>8.0000000000000004E-4</c:v>
                </c:pt>
                <c:pt idx="1447">
                  <c:v>8.0000000000000004E-4</c:v>
                </c:pt>
                <c:pt idx="1448">
                  <c:v>8.0000000000000004E-4</c:v>
                </c:pt>
                <c:pt idx="1449">
                  <c:v>8.0000000000000004E-4</c:v>
                </c:pt>
                <c:pt idx="1450">
                  <c:v>8.0000000000000004E-4</c:v>
                </c:pt>
                <c:pt idx="1451">
                  <c:v>8.0000000000000004E-4</c:v>
                </c:pt>
                <c:pt idx="1452">
                  <c:v>0</c:v>
                </c:pt>
                <c:pt idx="1453">
                  <c:v>8.0000000000000004E-4</c:v>
                </c:pt>
                <c:pt idx="1454">
                  <c:v>8.0000000000000004E-4</c:v>
                </c:pt>
                <c:pt idx="1455">
                  <c:v>8.0000000000000004E-4</c:v>
                </c:pt>
                <c:pt idx="1456">
                  <c:v>8.0000000000000004E-4</c:v>
                </c:pt>
                <c:pt idx="1457">
                  <c:v>8.0000000000000004E-4</c:v>
                </c:pt>
                <c:pt idx="1458">
                  <c:v>0</c:v>
                </c:pt>
                <c:pt idx="1459">
                  <c:v>8.0000000000000004E-4</c:v>
                </c:pt>
                <c:pt idx="1460">
                  <c:v>8.0000000000000004E-4</c:v>
                </c:pt>
                <c:pt idx="1461">
                  <c:v>0</c:v>
                </c:pt>
                <c:pt idx="1462">
                  <c:v>8.0000000000000004E-4</c:v>
                </c:pt>
                <c:pt idx="1463">
                  <c:v>8.0000000000000004E-4</c:v>
                </c:pt>
                <c:pt idx="1464">
                  <c:v>8.0000000000000004E-4</c:v>
                </c:pt>
                <c:pt idx="1465">
                  <c:v>8.0000000000000004E-4</c:v>
                </c:pt>
                <c:pt idx="1466">
                  <c:v>8.0000000000000004E-4</c:v>
                </c:pt>
                <c:pt idx="1467">
                  <c:v>8.0000000000000004E-4</c:v>
                </c:pt>
                <c:pt idx="1468">
                  <c:v>0</c:v>
                </c:pt>
                <c:pt idx="1469">
                  <c:v>8.0000000000000004E-4</c:v>
                </c:pt>
                <c:pt idx="1470">
                  <c:v>8.0000000000000004E-4</c:v>
                </c:pt>
                <c:pt idx="1471">
                  <c:v>8.0000000000000004E-4</c:v>
                </c:pt>
                <c:pt idx="1472">
                  <c:v>8.0000000000000004E-4</c:v>
                </c:pt>
                <c:pt idx="1473">
                  <c:v>8.0000000000000004E-4</c:v>
                </c:pt>
                <c:pt idx="1474">
                  <c:v>0</c:v>
                </c:pt>
                <c:pt idx="1475">
                  <c:v>8.0000000000000004E-4</c:v>
                </c:pt>
                <c:pt idx="1476">
                  <c:v>7.000000000000001E-4</c:v>
                </c:pt>
                <c:pt idx="1477">
                  <c:v>7.000000000000001E-4</c:v>
                </c:pt>
                <c:pt idx="1478">
                  <c:v>0</c:v>
                </c:pt>
                <c:pt idx="1479">
                  <c:v>7.000000000000001E-4</c:v>
                </c:pt>
                <c:pt idx="1480">
                  <c:v>7.000000000000001E-4</c:v>
                </c:pt>
                <c:pt idx="1481">
                  <c:v>0</c:v>
                </c:pt>
                <c:pt idx="1482">
                  <c:v>7.000000000000001E-4</c:v>
                </c:pt>
                <c:pt idx="1483">
                  <c:v>7.000000000000001E-4</c:v>
                </c:pt>
                <c:pt idx="1484">
                  <c:v>7.000000000000001E-4</c:v>
                </c:pt>
                <c:pt idx="1485">
                  <c:v>7.000000000000001E-4</c:v>
                </c:pt>
                <c:pt idx="1486">
                  <c:v>7.000000000000001E-4</c:v>
                </c:pt>
                <c:pt idx="1487">
                  <c:v>7.000000000000001E-4</c:v>
                </c:pt>
                <c:pt idx="1488">
                  <c:v>0</c:v>
                </c:pt>
                <c:pt idx="1489">
                  <c:v>7.000000000000001E-4</c:v>
                </c:pt>
                <c:pt idx="1490">
                  <c:v>7.000000000000001E-4</c:v>
                </c:pt>
                <c:pt idx="1491">
                  <c:v>0</c:v>
                </c:pt>
                <c:pt idx="1492">
                  <c:v>7.000000000000001E-4</c:v>
                </c:pt>
                <c:pt idx="1493">
                  <c:v>7.000000000000001E-4</c:v>
                </c:pt>
                <c:pt idx="1494">
                  <c:v>7.000000000000001E-4</c:v>
                </c:pt>
                <c:pt idx="1495">
                  <c:v>7.000000000000001E-4</c:v>
                </c:pt>
                <c:pt idx="1496">
                  <c:v>7.000000000000001E-4</c:v>
                </c:pt>
                <c:pt idx="1497">
                  <c:v>7.000000000000001E-4</c:v>
                </c:pt>
                <c:pt idx="1498">
                  <c:v>7.000000000000001E-4</c:v>
                </c:pt>
                <c:pt idx="1499">
                  <c:v>7.000000000000001E-4</c:v>
                </c:pt>
                <c:pt idx="1500">
                  <c:v>7.000000000000001E-4</c:v>
                </c:pt>
                <c:pt idx="1501">
                  <c:v>0</c:v>
                </c:pt>
                <c:pt idx="1502">
                  <c:v>7.000000000000001E-4</c:v>
                </c:pt>
                <c:pt idx="1503">
                  <c:v>7.000000000000001E-4</c:v>
                </c:pt>
                <c:pt idx="1504">
                  <c:v>7.000000000000001E-4</c:v>
                </c:pt>
                <c:pt idx="1505">
                  <c:v>7.000000000000001E-4</c:v>
                </c:pt>
                <c:pt idx="1506">
                  <c:v>7.000000000000001E-4</c:v>
                </c:pt>
                <c:pt idx="1507">
                  <c:v>7.000000000000001E-4</c:v>
                </c:pt>
                <c:pt idx="1508">
                  <c:v>0</c:v>
                </c:pt>
                <c:pt idx="1509">
                  <c:v>7.000000000000001E-4</c:v>
                </c:pt>
                <c:pt idx="1510">
                  <c:v>7.000000000000001E-4</c:v>
                </c:pt>
                <c:pt idx="1511">
                  <c:v>0</c:v>
                </c:pt>
                <c:pt idx="1512">
                  <c:v>7.000000000000001E-4</c:v>
                </c:pt>
                <c:pt idx="1513">
                  <c:v>7.000000000000001E-4</c:v>
                </c:pt>
                <c:pt idx="1514">
                  <c:v>7.000000000000001E-4</c:v>
                </c:pt>
                <c:pt idx="1515">
                  <c:v>7.000000000000001E-4</c:v>
                </c:pt>
                <c:pt idx="1516">
                  <c:v>7.000000000000001E-4</c:v>
                </c:pt>
                <c:pt idx="1517">
                  <c:v>7.000000000000001E-4</c:v>
                </c:pt>
                <c:pt idx="1518">
                  <c:v>0</c:v>
                </c:pt>
                <c:pt idx="1519">
                  <c:v>7.000000000000001E-4</c:v>
                </c:pt>
                <c:pt idx="1520">
                  <c:v>7.000000000000001E-4</c:v>
                </c:pt>
                <c:pt idx="1521">
                  <c:v>7.000000000000001E-4</c:v>
                </c:pt>
                <c:pt idx="1522">
                  <c:v>7.000000000000001E-4</c:v>
                </c:pt>
                <c:pt idx="1523">
                  <c:v>7.000000000000001E-4</c:v>
                </c:pt>
                <c:pt idx="1524">
                  <c:v>7.000000000000001E-4</c:v>
                </c:pt>
                <c:pt idx="1525">
                  <c:v>7.000000000000001E-4</c:v>
                </c:pt>
                <c:pt idx="1526">
                  <c:v>7.000000000000001E-4</c:v>
                </c:pt>
                <c:pt idx="1527">
                  <c:v>7.000000000000001E-4</c:v>
                </c:pt>
                <c:pt idx="1528">
                  <c:v>7.000000000000001E-4</c:v>
                </c:pt>
                <c:pt idx="1529">
                  <c:v>7.000000000000001E-4</c:v>
                </c:pt>
                <c:pt idx="1530">
                  <c:v>7.000000000000001E-4</c:v>
                </c:pt>
                <c:pt idx="1531">
                  <c:v>7.000000000000001E-4</c:v>
                </c:pt>
                <c:pt idx="1532">
                  <c:v>7.000000000000001E-4</c:v>
                </c:pt>
                <c:pt idx="1533">
                  <c:v>7.000000000000001E-4</c:v>
                </c:pt>
                <c:pt idx="1534">
                  <c:v>7.000000000000001E-4</c:v>
                </c:pt>
                <c:pt idx="1535">
                  <c:v>7.000000000000001E-4</c:v>
                </c:pt>
                <c:pt idx="1536">
                  <c:v>7.000000000000001E-4</c:v>
                </c:pt>
                <c:pt idx="1537">
                  <c:v>7.000000000000001E-4</c:v>
                </c:pt>
                <c:pt idx="1538">
                  <c:v>7.000000000000001E-4</c:v>
                </c:pt>
                <c:pt idx="1539">
                  <c:v>7.000000000000001E-4</c:v>
                </c:pt>
                <c:pt idx="1540">
                  <c:v>7.000000000000001E-4</c:v>
                </c:pt>
                <c:pt idx="1541">
                  <c:v>0</c:v>
                </c:pt>
                <c:pt idx="1542">
                  <c:v>8.0000000000000004E-4</c:v>
                </c:pt>
                <c:pt idx="1543">
                  <c:v>8.0000000000000004E-4</c:v>
                </c:pt>
                <c:pt idx="1544">
                  <c:v>0</c:v>
                </c:pt>
                <c:pt idx="1545">
                  <c:v>8.0000000000000004E-4</c:v>
                </c:pt>
                <c:pt idx="1546">
                  <c:v>8.0000000000000004E-4</c:v>
                </c:pt>
                <c:pt idx="1547">
                  <c:v>0</c:v>
                </c:pt>
                <c:pt idx="1548">
                  <c:v>8.0000000000000004E-4</c:v>
                </c:pt>
                <c:pt idx="1549">
                  <c:v>8.0000000000000004E-4</c:v>
                </c:pt>
                <c:pt idx="1550">
                  <c:v>8.0000000000000004E-4</c:v>
                </c:pt>
                <c:pt idx="1551">
                  <c:v>8.0000000000000004E-4</c:v>
                </c:pt>
                <c:pt idx="1552">
                  <c:v>8.0000000000000004E-4</c:v>
                </c:pt>
                <c:pt idx="1553">
                  <c:v>8.0000000000000004E-4</c:v>
                </c:pt>
                <c:pt idx="1554">
                  <c:v>8.0000000000000004E-4</c:v>
                </c:pt>
                <c:pt idx="1555">
                  <c:v>8.0000000000000004E-4</c:v>
                </c:pt>
                <c:pt idx="1556">
                  <c:v>8.0000000000000004E-4</c:v>
                </c:pt>
                <c:pt idx="1557">
                  <c:v>8.0000000000000004E-4</c:v>
                </c:pt>
                <c:pt idx="1558">
                  <c:v>8.0000000000000004E-4</c:v>
                </c:pt>
                <c:pt idx="1559">
                  <c:v>8.0000000000000004E-4</c:v>
                </c:pt>
                <c:pt idx="1560">
                  <c:v>0</c:v>
                </c:pt>
                <c:pt idx="1561">
                  <c:v>8.0000000000000004E-4</c:v>
                </c:pt>
                <c:pt idx="1562">
                  <c:v>8.0000000000000004E-4</c:v>
                </c:pt>
                <c:pt idx="1563">
                  <c:v>8.0000000000000004E-4</c:v>
                </c:pt>
                <c:pt idx="1564">
                  <c:v>8.0000000000000004E-4</c:v>
                </c:pt>
                <c:pt idx="1565">
                  <c:v>8.0000000000000004E-4</c:v>
                </c:pt>
                <c:pt idx="1566">
                  <c:v>8.0000000000000004E-4</c:v>
                </c:pt>
                <c:pt idx="1567">
                  <c:v>8.0000000000000004E-4</c:v>
                </c:pt>
                <c:pt idx="1568">
                  <c:v>8.0000000000000004E-4</c:v>
                </c:pt>
                <c:pt idx="1569">
                  <c:v>8.0000000000000004E-4</c:v>
                </c:pt>
                <c:pt idx="1570">
                  <c:v>0</c:v>
                </c:pt>
                <c:pt idx="1571">
                  <c:v>8.0000000000000004E-4</c:v>
                </c:pt>
                <c:pt idx="1572">
                  <c:v>8.0000000000000004E-4</c:v>
                </c:pt>
                <c:pt idx="1573">
                  <c:v>8.0000000000000004E-4</c:v>
                </c:pt>
                <c:pt idx="1574">
                  <c:v>8.0000000000000004E-4</c:v>
                </c:pt>
                <c:pt idx="1575">
                  <c:v>8.0000000000000004E-4</c:v>
                </c:pt>
                <c:pt idx="1576">
                  <c:v>8.0000000000000004E-4</c:v>
                </c:pt>
                <c:pt idx="1577">
                  <c:v>0</c:v>
                </c:pt>
                <c:pt idx="1578">
                  <c:v>8.0000000000000004E-4</c:v>
                </c:pt>
                <c:pt idx="1579">
                  <c:v>8.0000000000000004E-4</c:v>
                </c:pt>
                <c:pt idx="1580">
                  <c:v>0</c:v>
                </c:pt>
                <c:pt idx="1581">
                  <c:v>8.0000000000000004E-4</c:v>
                </c:pt>
                <c:pt idx="1582">
                  <c:v>8.0000000000000004E-4</c:v>
                </c:pt>
                <c:pt idx="1583">
                  <c:v>8.0000000000000004E-4</c:v>
                </c:pt>
                <c:pt idx="1584">
                  <c:v>0</c:v>
                </c:pt>
                <c:pt idx="1585">
                  <c:v>8.0000000000000004E-4</c:v>
                </c:pt>
                <c:pt idx="1586">
                  <c:v>8.0000000000000004E-4</c:v>
                </c:pt>
                <c:pt idx="1587">
                  <c:v>8.0000000000000004E-4</c:v>
                </c:pt>
                <c:pt idx="1588">
                  <c:v>8.0000000000000004E-4</c:v>
                </c:pt>
                <c:pt idx="1589">
                  <c:v>8.0000000000000004E-4</c:v>
                </c:pt>
                <c:pt idx="1590">
                  <c:v>8.0000000000000004E-4</c:v>
                </c:pt>
                <c:pt idx="1591">
                  <c:v>8.0000000000000004E-4</c:v>
                </c:pt>
                <c:pt idx="1592">
                  <c:v>8.0000000000000004E-4</c:v>
                </c:pt>
                <c:pt idx="1593">
                  <c:v>8.0000000000000004E-4</c:v>
                </c:pt>
                <c:pt idx="1594">
                  <c:v>8.0000000000000004E-4</c:v>
                </c:pt>
                <c:pt idx="1595">
                  <c:v>8.0000000000000004E-4</c:v>
                </c:pt>
                <c:pt idx="1596">
                  <c:v>0</c:v>
                </c:pt>
                <c:pt idx="1597">
                  <c:v>8.0000000000000004E-4</c:v>
                </c:pt>
                <c:pt idx="1598">
                  <c:v>8.0000000000000004E-4</c:v>
                </c:pt>
                <c:pt idx="1599">
                  <c:v>8.0000000000000004E-4</c:v>
                </c:pt>
                <c:pt idx="1600">
                  <c:v>0</c:v>
                </c:pt>
                <c:pt idx="1601">
                  <c:v>8.0000000000000004E-4</c:v>
                </c:pt>
                <c:pt idx="1602">
                  <c:v>8.0000000000000004E-4</c:v>
                </c:pt>
                <c:pt idx="1603">
                  <c:v>0</c:v>
                </c:pt>
                <c:pt idx="1604">
                  <c:v>8.9999999999999998E-4</c:v>
                </c:pt>
                <c:pt idx="1605">
                  <c:v>0</c:v>
                </c:pt>
                <c:pt idx="1606">
                  <c:v>0</c:v>
                </c:pt>
                <c:pt idx="1607">
                  <c:v>8.9999999999999998E-4</c:v>
                </c:pt>
                <c:pt idx="1608">
                  <c:v>0</c:v>
                </c:pt>
                <c:pt idx="1609">
                  <c:v>0</c:v>
                </c:pt>
                <c:pt idx="1610">
                  <c:v>0</c:v>
                </c:pt>
                <c:pt idx="1611">
                  <c:v>0</c:v>
                </c:pt>
                <c:pt idx="1612">
                  <c:v>0</c:v>
                </c:pt>
                <c:pt idx="1613">
                  <c:v>0</c:v>
                </c:pt>
                <c:pt idx="1614">
                  <c:v>0</c:v>
                </c:pt>
                <c:pt idx="1615">
                  <c:v>8.9999999999999998E-4</c:v>
                </c:pt>
                <c:pt idx="1616">
                  <c:v>0</c:v>
                </c:pt>
                <c:pt idx="1617">
                  <c:v>0</c:v>
                </c:pt>
                <c:pt idx="1618">
                  <c:v>8.9999999999999998E-4</c:v>
                </c:pt>
                <c:pt idx="1619">
                  <c:v>0</c:v>
                </c:pt>
                <c:pt idx="1620">
                  <c:v>8.9999999999999998E-4</c:v>
                </c:pt>
                <c:pt idx="1621">
                  <c:v>0</c:v>
                </c:pt>
                <c:pt idx="1622">
                  <c:v>0</c:v>
                </c:pt>
                <c:pt idx="1623">
                  <c:v>0</c:v>
                </c:pt>
                <c:pt idx="1624">
                  <c:v>0</c:v>
                </c:pt>
                <c:pt idx="1625">
                  <c:v>0</c:v>
                </c:pt>
                <c:pt idx="1626">
                  <c:v>0</c:v>
                </c:pt>
                <c:pt idx="1627">
                  <c:v>0</c:v>
                </c:pt>
                <c:pt idx="1628">
                  <c:v>0</c:v>
                </c:pt>
                <c:pt idx="1629">
                  <c:v>0</c:v>
                </c:pt>
                <c:pt idx="1630">
                  <c:v>0</c:v>
                </c:pt>
                <c:pt idx="1631">
                  <c:v>0</c:v>
                </c:pt>
                <c:pt idx="1632">
                  <c:v>0</c:v>
                </c:pt>
                <c:pt idx="1633">
                  <c:v>0</c:v>
                </c:pt>
                <c:pt idx="1634">
                  <c:v>0</c:v>
                </c:pt>
                <c:pt idx="1635">
                  <c:v>0</c:v>
                </c:pt>
                <c:pt idx="1636">
                  <c:v>0</c:v>
                </c:pt>
                <c:pt idx="1637">
                  <c:v>0</c:v>
                </c:pt>
                <c:pt idx="1638">
                  <c:v>0</c:v>
                </c:pt>
                <c:pt idx="1639">
                  <c:v>0</c:v>
                </c:pt>
                <c:pt idx="1640">
                  <c:v>0</c:v>
                </c:pt>
                <c:pt idx="1641">
                  <c:v>0</c:v>
                </c:pt>
                <c:pt idx="1642">
                  <c:v>0</c:v>
                </c:pt>
                <c:pt idx="1643">
                  <c:v>0</c:v>
                </c:pt>
                <c:pt idx="1644">
                  <c:v>0</c:v>
                </c:pt>
                <c:pt idx="1645">
                  <c:v>0</c:v>
                </c:pt>
                <c:pt idx="1646">
                  <c:v>0</c:v>
                </c:pt>
                <c:pt idx="1647">
                  <c:v>0</c:v>
                </c:pt>
                <c:pt idx="1648">
                  <c:v>0</c:v>
                </c:pt>
                <c:pt idx="1649">
                  <c:v>0</c:v>
                </c:pt>
                <c:pt idx="1650">
                  <c:v>0</c:v>
                </c:pt>
                <c:pt idx="1651">
                  <c:v>0</c:v>
                </c:pt>
                <c:pt idx="1652">
                  <c:v>0</c:v>
                </c:pt>
                <c:pt idx="1653">
                  <c:v>0</c:v>
                </c:pt>
                <c:pt idx="1654">
                  <c:v>0</c:v>
                </c:pt>
                <c:pt idx="1655">
                  <c:v>0</c:v>
                </c:pt>
                <c:pt idx="1656">
                  <c:v>0</c:v>
                </c:pt>
                <c:pt idx="1657">
                  <c:v>0</c:v>
                </c:pt>
                <c:pt idx="1658">
                  <c:v>0</c:v>
                </c:pt>
                <c:pt idx="1659">
                  <c:v>0</c:v>
                </c:pt>
                <c:pt idx="1660">
                  <c:v>0</c:v>
                </c:pt>
                <c:pt idx="1661">
                  <c:v>0</c:v>
                </c:pt>
                <c:pt idx="1662">
                  <c:v>0</c:v>
                </c:pt>
                <c:pt idx="1663">
                  <c:v>0</c:v>
                </c:pt>
                <c:pt idx="1664">
                  <c:v>0</c:v>
                </c:pt>
                <c:pt idx="1665">
                  <c:v>0</c:v>
                </c:pt>
                <c:pt idx="1666">
                  <c:v>0</c:v>
                </c:pt>
                <c:pt idx="1667">
                  <c:v>0</c:v>
                </c:pt>
                <c:pt idx="1668">
                  <c:v>0</c:v>
                </c:pt>
                <c:pt idx="1669">
                  <c:v>0</c:v>
                </c:pt>
                <c:pt idx="1670">
                  <c:v>0</c:v>
                </c:pt>
                <c:pt idx="1671">
                  <c:v>0</c:v>
                </c:pt>
                <c:pt idx="1672">
                  <c:v>0</c:v>
                </c:pt>
                <c:pt idx="1673">
                  <c:v>0</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7.000000000000001E-4</c:v>
                </c:pt>
                <c:pt idx="1701">
                  <c:v>0</c:v>
                </c:pt>
                <c:pt idx="1702">
                  <c:v>0</c:v>
                </c:pt>
                <c:pt idx="1703">
                  <c:v>7.000000000000001E-4</c:v>
                </c:pt>
                <c:pt idx="1704">
                  <c:v>7.000000000000001E-4</c:v>
                </c:pt>
                <c:pt idx="1705">
                  <c:v>0</c:v>
                </c:pt>
                <c:pt idx="1706">
                  <c:v>7.000000000000001E-4</c:v>
                </c:pt>
                <c:pt idx="1707">
                  <c:v>0</c:v>
                </c:pt>
                <c:pt idx="1708">
                  <c:v>0</c:v>
                </c:pt>
                <c:pt idx="1709">
                  <c:v>7.000000000000001E-4</c:v>
                </c:pt>
                <c:pt idx="1710">
                  <c:v>7.000000000000001E-4</c:v>
                </c:pt>
                <c:pt idx="1711">
                  <c:v>0</c:v>
                </c:pt>
                <c:pt idx="1712">
                  <c:v>7.000000000000001E-4</c:v>
                </c:pt>
                <c:pt idx="1713">
                  <c:v>7.000000000000001E-4</c:v>
                </c:pt>
                <c:pt idx="1714">
                  <c:v>0</c:v>
                </c:pt>
                <c:pt idx="1715">
                  <c:v>7.000000000000001E-4</c:v>
                </c:pt>
                <c:pt idx="1716">
                  <c:v>7.000000000000001E-4</c:v>
                </c:pt>
                <c:pt idx="1717">
                  <c:v>0</c:v>
                </c:pt>
                <c:pt idx="1718">
                  <c:v>7.000000000000001E-4</c:v>
                </c:pt>
                <c:pt idx="1719">
                  <c:v>7.000000000000001E-4</c:v>
                </c:pt>
                <c:pt idx="1720">
                  <c:v>0</c:v>
                </c:pt>
                <c:pt idx="1721">
                  <c:v>7.000000000000001E-4</c:v>
                </c:pt>
                <c:pt idx="1722">
                  <c:v>7.000000000000001E-4</c:v>
                </c:pt>
                <c:pt idx="1723">
                  <c:v>0</c:v>
                </c:pt>
                <c:pt idx="1724">
                  <c:v>7.000000000000001E-4</c:v>
                </c:pt>
                <c:pt idx="1725">
                  <c:v>7.000000000000001E-4</c:v>
                </c:pt>
                <c:pt idx="1726">
                  <c:v>0</c:v>
                </c:pt>
                <c:pt idx="1727">
                  <c:v>7.000000000000001E-4</c:v>
                </c:pt>
                <c:pt idx="1728">
                  <c:v>7.000000000000001E-4</c:v>
                </c:pt>
                <c:pt idx="1729">
                  <c:v>0</c:v>
                </c:pt>
                <c:pt idx="1730">
                  <c:v>6.0000000000000006E-4</c:v>
                </c:pt>
                <c:pt idx="1731">
                  <c:v>6.0000000000000006E-4</c:v>
                </c:pt>
                <c:pt idx="1732">
                  <c:v>0</c:v>
                </c:pt>
                <c:pt idx="1733">
                  <c:v>6.0000000000000006E-4</c:v>
                </c:pt>
                <c:pt idx="1734">
                  <c:v>6.0000000000000006E-4</c:v>
                </c:pt>
                <c:pt idx="1735">
                  <c:v>0</c:v>
                </c:pt>
                <c:pt idx="1736">
                  <c:v>6.0000000000000006E-4</c:v>
                </c:pt>
                <c:pt idx="1737">
                  <c:v>6.0000000000000006E-4</c:v>
                </c:pt>
                <c:pt idx="1738">
                  <c:v>0</c:v>
                </c:pt>
                <c:pt idx="1739">
                  <c:v>6.0000000000000006E-4</c:v>
                </c:pt>
                <c:pt idx="1740">
                  <c:v>6.0000000000000006E-4</c:v>
                </c:pt>
                <c:pt idx="1741">
                  <c:v>0</c:v>
                </c:pt>
                <c:pt idx="1742">
                  <c:v>6.0000000000000006E-4</c:v>
                </c:pt>
                <c:pt idx="1743">
                  <c:v>6.0000000000000006E-4</c:v>
                </c:pt>
                <c:pt idx="1744">
                  <c:v>0</c:v>
                </c:pt>
                <c:pt idx="1745">
                  <c:v>6.0000000000000006E-4</c:v>
                </c:pt>
                <c:pt idx="1746">
                  <c:v>6.0000000000000006E-4</c:v>
                </c:pt>
                <c:pt idx="1747">
                  <c:v>0</c:v>
                </c:pt>
                <c:pt idx="1748">
                  <c:v>6.0000000000000006E-4</c:v>
                </c:pt>
                <c:pt idx="1749">
                  <c:v>6.0000000000000006E-4</c:v>
                </c:pt>
                <c:pt idx="1750">
                  <c:v>0</c:v>
                </c:pt>
                <c:pt idx="1751">
                  <c:v>6.0000000000000006E-4</c:v>
                </c:pt>
                <c:pt idx="1752">
                  <c:v>6.0000000000000006E-4</c:v>
                </c:pt>
                <c:pt idx="1753">
                  <c:v>0</c:v>
                </c:pt>
                <c:pt idx="1754">
                  <c:v>6.0000000000000006E-4</c:v>
                </c:pt>
                <c:pt idx="1755">
                  <c:v>6.0000000000000006E-4</c:v>
                </c:pt>
                <c:pt idx="1756">
                  <c:v>0</c:v>
                </c:pt>
                <c:pt idx="1757">
                  <c:v>6.0000000000000006E-4</c:v>
                </c:pt>
                <c:pt idx="1758">
                  <c:v>6.0000000000000006E-4</c:v>
                </c:pt>
                <c:pt idx="1759">
                  <c:v>6.0000000000000006E-4</c:v>
                </c:pt>
                <c:pt idx="1760">
                  <c:v>0</c:v>
                </c:pt>
                <c:pt idx="1761">
                  <c:v>6.0000000000000006E-4</c:v>
                </c:pt>
                <c:pt idx="1762">
                  <c:v>6.0000000000000006E-4</c:v>
                </c:pt>
                <c:pt idx="1763">
                  <c:v>0</c:v>
                </c:pt>
                <c:pt idx="1764">
                  <c:v>6.0000000000000006E-4</c:v>
                </c:pt>
                <c:pt idx="1765">
                  <c:v>6.0000000000000006E-4</c:v>
                </c:pt>
                <c:pt idx="1766">
                  <c:v>0</c:v>
                </c:pt>
                <c:pt idx="1767">
                  <c:v>6.0000000000000006E-4</c:v>
                </c:pt>
                <c:pt idx="1768">
                  <c:v>6.0000000000000006E-4</c:v>
                </c:pt>
                <c:pt idx="1769">
                  <c:v>0</c:v>
                </c:pt>
                <c:pt idx="1770">
                  <c:v>6.0000000000000006E-4</c:v>
                </c:pt>
                <c:pt idx="1771">
                  <c:v>6.0000000000000006E-4</c:v>
                </c:pt>
                <c:pt idx="1772">
                  <c:v>0</c:v>
                </c:pt>
                <c:pt idx="1773">
                  <c:v>6.0000000000000006E-4</c:v>
                </c:pt>
                <c:pt idx="1774">
                  <c:v>6.0000000000000006E-4</c:v>
                </c:pt>
                <c:pt idx="1775">
                  <c:v>0</c:v>
                </c:pt>
                <c:pt idx="1776">
                  <c:v>6.0000000000000006E-4</c:v>
                </c:pt>
                <c:pt idx="1777">
                  <c:v>6.0000000000000006E-4</c:v>
                </c:pt>
                <c:pt idx="1778">
                  <c:v>0</c:v>
                </c:pt>
                <c:pt idx="1779">
                  <c:v>6.0000000000000006E-4</c:v>
                </c:pt>
                <c:pt idx="1780">
                  <c:v>6.0000000000000006E-4</c:v>
                </c:pt>
                <c:pt idx="1781">
                  <c:v>0</c:v>
                </c:pt>
                <c:pt idx="1782">
                  <c:v>6.0000000000000006E-4</c:v>
                </c:pt>
                <c:pt idx="1783">
                  <c:v>6.0000000000000006E-4</c:v>
                </c:pt>
                <c:pt idx="1784">
                  <c:v>6.0000000000000006E-4</c:v>
                </c:pt>
                <c:pt idx="1785">
                  <c:v>0</c:v>
                </c:pt>
                <c:pt idx="1786">
                  <c:v>6.0000000000000006E-4</c:v>
                </c:pt>
                <c:pt idx="1787">
                  <c:v>6.0000000000000006E-4</c:v>
                </c:pt>
                <c:pt idx="1788">
                  <c:v>0</c:v>
                </c:pt>
                <c:pt idx="1789">
                  <c:v>6.0000000000000006E-4</c:v>
                </c:pt>
                <c:pt idx="1790">
                  <c:v>6.0000000000000006E-4</c:v>
                </c:pt>
                <c:pt idx="1791">
                  <c:v>0</c:v>
                </c:pt>
                <c:pt idx="1792">
                  <c:v>6.0000000000000006E-4</c:v>
                </c:pt>
                <c:pt idx="1793">
                  <c:v>6.0000000000000006E-4</c:v>
                </c:pt>
                <c:pt idx="1794">
                  <c:v>0</c:v>
                </c:pt>
                <c:pt idx="1795">
                  <c:v>6.0000000000000006E-4</c:v>
                </c:pt>
                <c:pt idx="1796">
                  <c:v>6.0000000000000006E-4</c:v>
                </c:pt>
                <c:pt idx="1797">
                  <c:v>0</c:v>
                </c:pt>
                <c:pt idx="1798">
                  <c:v>6.0000000000000006E-4</c:v>
                </c:pt>
                <c:pt idx="1799">
                  <c:v>6.0000000000000006E-4</c:v>
                </c:pt>
                <c:pt idx="1800">
                  <c:v>0</c:v>
                </c:pt>
                <c:pt idx="1801">
                  <c:v>6.0000000000000006E-4</c:v>
                </c:pt>
                <c:pt idx="1802">
                  <c:v>0</c:v>
                </c:pt>
                <c:pt idx="1803">
                  <c:v>0</c:v>
                </c:pt>
                <c:pt idx="1804">
                  <c:v>6.0000000000000006E-4</c:v>
                </c:pt>
                <c:pt idx="1805">
                  <c:v>0</c:v>
                </c:pt>
                <c:pt idx="1806">
                  <c:v>6.0000000000000006E-4</c:v>
                </c:pt>
                <c:pt idx="1807">
                  <c:v>0</c:v>
                </c:pt>
                <c:pt idx="1808">
                  <c:v>0</c:v>
                </c:pt>
                <c:pt idx="1809">
                  <c:v>6.0000000000000006E-4</c:v>
                </c:pt>
                <c:pt idx="1810">
                  <c:v>0</c:v>
                </c:pt>
                <c:pt idx="1811">
                  <c:v>6.0000000000000006E-4</c:v>
                </c:pt>
                <c:pt idx="1812">
                  <c:v>0</c:v>
                </c:pt>
                <c:pt idx="1813">
                  <c:v>0</c:v>
                </c:pt>
                <c:pt idx="1814">
                  <c:v>6.0000000000000006E-4</c:v>
                </c:pt>
                <c:pt idx="1815">
                  <c:v>0</c:v>
                </c:pt>
                <c:pt idx="1816">
                  <c:v>0</c:v>
                </c:pt>
                <c:pt idx="1817">
                  <c:v>6.0000000000000006E-4</c:v>
                </c:pt>
                <c:pt idx="1818">
                  <c:v>0</c:v>
                </c:pt>
                <c:pt idx="1819">
                  <c:v>0</c:v>
                </c:pt>
                <c:pt idx="1820">
                  <c:v>0</c:v>
                </c:pt>
                <c:pt idx="1821">
                  <c:v>0</c:v>
                </c:pt>
                <c:pt idx="1822">
                  <c:v>6.0000000000000006E-4</c:v>
                </c:pt>
                <c:pt idx="1823">
                  <c:v>0</c:v>
                </c:pt>
                <c:pt idx="1824">
                  <c:v>0</c:v>
                </c:pt>
                <c:pt idx="1825">
                  <c:v>6.0000000000000006E-4</c:v>
                </c:pt>
                <c:pt idx="1826">
                  <c:v>0</c:v>
                </c:pt>
                <c:pt idx="1827">
                  <c:v>0</c:v>
                </c:pt>
                <c:pt idx="1828">
                  <c:v>6.0000000000000006E-4</c:v>
                </c:pt>
                <c:pt idx="1829">
                  <c:v>0</c:v>
                </c:pt>
                <c:pt idx="1830">
                  <c:v>6.0000000000000006E-4</c:v>
                </c:pt>
                <c:pt idx="1831">
                  <c:v>6.0000000000000006E-4</c:v>
                </c:pt>
                <c:pt idx="1832">
                  <c:v>0</c:v>
                </c:pt>
                <c:pt idx="1833">
                  <c:v>6.0000000000000006E-4</c:v>
                </c:pt>
                <c:pt idx="1834">
                  <c:v>6.0000000000000006E-4</c:v>
                </c:pt>
                <c:pt idx="1835">
                  <c:v>0</c:v>
                </c:pt>
                <c:pt idx="1836">
                  <c:v>6.0000000000000006E-4</c:v>
                </c:pt>
                <c:pt idx="1837">
                  <c:v>6.0000000000000006E-4</c:v>
                </c:pt>
                <c:pt idx="1838">
                  <c:v>6.0000000000000006E-4</c:v>
                </c:pt>
                <c:pt idx="1839">
                  <c:v>0</c:v>
                </c:pt>
                <c:pt idx="1840">
                  <c:v>6.0000000000000006E-4</c:v>
                </c:pt>
                <c:pt idx="1841">
                  <c:v>6.0000000000000006E-4</c:v>
                </c:pt>
                <c:pt idx="1842">
                  <c:v>0</c:v>
                </c:pt>
                <c:pt idx="1843">
                  <c:v>6.0000000000000006E-4</c:v>
                </c:pt>
                <c:pt idx="1844">
                  <c:v>6.0000000000000006E-4</c:v>
                </c:pt>
                <c:pt idx="1845">
                  <c:v>0</c:v>
                </c:pt>
                <c:pt idx="1846">
                  <c:v>6.0000000000000006E-4</c:v>
                </c:pt>
                <c:pt idx="1847">
                  <c:v>6.0000000000000006E-4</c:v>
                </c:pt>
                <c:pt idx="1848">
                  <c:v>0</c:v>
                </c:pt>
                <c:pt idx="1849">
                  <c:v>6.0000000000000006E-4</c:v>
                </c:pt>
                <c:pt idx="1850">
                  <c:v>7.000000000000001E-4</c:v>
                </c:pt>
                <c:pt idx="1851">
                  <c:v>0</c:v>
                </c:pt>
                <c:pt idx="1852">
                  <c:v>7.000000000000001E-4</c:v>
                </c:pt>
                <c:pt idx="1853">
                  <c:v>7.000000000000001E-4</c:v>
                </c:pt>
                <c:pt idx="1854">
                  <c:v>0</c:v>
                </c:pt>
                <c:pt idx="1855">
                  <c:v>7.000000000000001E-4</c:v>
                </c:pt>
                <c:pt idx="1856">
                  <c:v>7.000000000000001E-4</c:v>
                </c:pt>
                <c:pt idx="1857">
                  <c:v>0</c:v>
                </c:pt>
                <c:pt idx="1858">
                  <c:v>8.0000000000000004E-4</c:v>
                </c:pt>
                <c:pt idx="1859">
                  <c:v>8.0000000000000004E-4</c:v>
                </c:pt>
                <c:pt idx="1860">
                  <c:v>0</c:v>
                </c:pt>
                <c:pt idx="1861">
                  <c:v>8.0000000000000004E-4</c:v>
                </c:pt>
                <c:pt idx="1862">
                  <c:v>8.0000000000000004E-4</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1.1700000000000002E-2</c:v>
                </c:pt>
                <c:pt idx="1904">
                  <c:v>0.1099</c:v>
                </c:pt>
                <c:pt idx="1905">
                  <c:v>5.0200000000000002E-2</c:v>
                </c:pt>
                <c:pt idx="1906">
                  <c:v>0.1071</c:v>
                </c:pt>
                <c:pt idx="1907">
                  <c:v>1.7100000000000001E-2</c:v>
                </c:pt>
                <c:pt idx="1908">
                  <c:v>2.8899999999999999E-2</c:v>
                </c:pt>
                <c:pt idx="1909">
                  <c:v>1.1700000000000002E-2</c:v>
                </c:pt>
                <c:pt idx="1910">
                  <c:v>1E-3</c:v>
                </c:pt>
                <c:pt idx="1911">
                  <c:v>0</c:v>
                </c:pt>
                <c:pt idx="1912">
                  <c:v>0</c:v>
                </c:pt>
                <c:pt idx="1913">
                  <c:v>0</c:v>
                </c:pt>
                <c:pt idx="1914">
                  <c:v>0</c:v>
                </c:pt>
                <c:pt idx="1915">
                  <c:v>0</c:v>
                </c:pt>
                <c:pt idx="1916">
                  <c:v>1E-3</c:v>
                </c:pt>
                <c:pt idx="1917">
                  <c:v>2.1000000000000001E-2</c:v>
                </c:pt>
                <c:pt idx="1918">
                  <c:v>1.3600000000000001E-2</c:v>
                </c:pt>
                <c:pt idx="1919">
                  <c:v>1E-3</c:v>
                </c:pt>
                <c:pt idx="1920">
                  <c:v>6.2000000000000006E-3</c:v>
                </c:pt>
                <c:pt idx="1921">
                  <c:v>0</c:v>
                </c:pt>
                <c:pt idx="1922">
                  <c:v>0</c:v>
                </c:pt>
                <c:pt idx="1923">
                  <c:v>1E-3</c:v>
                </c:pt>
                <c:pt idx="1924">
                  <c:v>1E-3</c:v>
                </c:pt>
                <c:pt idx="1925">
                  <c:v>4.1000000000000003E-3</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7.000000000000001E-4</c:v>
                </c:pt>
                <c:pt idx="1970">
                  <c:v>0</c:v>
                </c:pt>
                <c:pt idx="1971">
                  <c:v>0</c:v>
                </c:pt>
                <c:pt idx="1972">
                  <c:v>0</c:v>
                </c:pt>
                <c:pt idx="1973">
                  <c:v>0</c:v>
                </c:pt>
                <c:pt idx="1974">
                  <c:v>7.000000000000001E-4</c:v>
                </c:pt>
                <c:pt idx="1975">
                  <c:v>7.000000000000001E-4</c:v>
                </c:pt>
                <c:pt idx="1976">
                  <c:v>0</c:v>
                </c:pt>
                <c:pt idx="1977">
                  <c:v>7.000000000000001E-4</c:v>
                </c:pt>
                <c:pt idx="1978">
                  <c:v>7.000000000000001E-4</c:v>
                </c:pt>
                <c:pt idx="1979">
                  <c:v>0</c:v>
                </c:pt>
                <c:pt idx="1980">
                  <c:v>7.000000000000001E-4</c:v>
                </c:pt>
                <c:pt idx="1981">
                  <c:v>7.000000000000001E-4</c:v>
                </c:pt>
                <c:pt idx="1982">
                  <c:v>0</c:v>
                </c:pt>
                <c:pt idx="1983">
                  <c:v>7.000000000000001E-4</c:v>
                </c:pt>
                <c:pt idx="1984">
                  <c:v>7.000000000000001E-4</c:v>
                </c:pt>
                <c:pt idx="1985">
                  <c:v>0</c:v>
                </c:pt>
                <c:pt idx="1986">
                  <c:v>7.000000000000001E-4</c:v>
                </c:pt>
                <c:pt idx="1987">
                  <c:v>7.000000000000001E-4</c:v>
                </c:pt>
                <c:pt idx="1988">
                  <c:v>0</c:v>
                </c:pt>
                <c:pt idx="1989">
                  <c:v>7.000000000000001E-4</c:v>
                </c:pt>
                <c:pt idx="1990">
                  <c:v>7.000000000000001E-4</c:v>
                </c:pt>
                <c:pt idx="1991">
                  <c:v>0</c:v>
                </c:pt>
                <c:pt idx="1992">
                  <c:v>7.000000000000001E-4</c:v>
                </c:pt>
                <c:pt idx="1993">
                  <c:v>7.000000000000001E-4</c:v>
                </c:pt>
                <c:pt idx="1994">
                  <c:v>7.000000000000001E-4</c:v>
                </c:pt>
                <c:pt idx="1995">
                  <c:v>7.000000000000001E-4</c:v>
                </c:pt>
                <c:pt idx="1996">
                  <c:v>7.000000000000001E-4</c:v>
                </c:pt>
                <c:pt idx="1997">
                  <c:v>7.000000000000001E-4</c:v>
                </c:pt>
                <c:pt idx="1998">
                  <c:v>0</c:v>
                </c:pt>
                <c:pt idx="1999">
                  <c:v>7.000000000000001E-4</c:v>
                </c:pt>
                <c:pt idx="2000">
                  <c:v>7.000000000000001E-4</c:v>
                </c:pt>
                <c:pt idx="2001">
                  <c:v>0</c:v>
                </c:pt>
                <c:pt idx="2002">
                  <c:v>7.000000000000001E-4</c:v>
                </c:pt>
                <c:pt idx="2003">
                  <c:v>7.000000000000001E-4</c:v>
                </c:pt>
                <c:pt idx="2004">
                  <c:v>0</c:v>
                </c:pt>
                <c:pt idx="2005">
                  <c:v>6.0000000000000006E-4</c:v>
                </c:pt>
                <c:pt idx="2006">
                  <c:v>6.0000000000000006E-4</c:v>
                </c:pt>
                <c:pt idx="2007">
                  <c:v>0</c:v>
                </c:pt>
                <c:pt idx="2008">
                  <c:v>6.0000000000000006E-4</c:v>
                </c:pt>
                <c:pt idx="2009">
                  <c:v>6.0000000000000006E-4</c:v>
                </c:pt>
                <c:pt idx="2010">
                  <c:v>6.0000000000000006E-4</c:v>
                </c:pt>
                <c:pt idx="2011">
                  <c:v>6.0000000000000006E-4</c:v>
                </c:pt>
                <c:pt idx="2012">
                  <c:v>6.0000000000000006E-4</c:v>
                </c:pt>
                <c:pt idx="2013">
                  <c:v>6.0000000000000006E-4</c:v>
                </c:pt>
                <c:pt idx="2014">
                  <c:v>0</c:v>
                </c:pt>
                <c:pt idx="2015">
                  <c:v>6.0000000000000006E-4</c:v>
                </c:pt>
                <c:pt idx="2016">
                  <c:v>6.0000000000000006E-4</c:v>
                </c:pt>
                <c:pt idx="2017">
                  <c:v>0</c:v>
                </c:pt>
                <c:pt idx="2018">
                  <c:v>6.0000000000000006E-4</c:v>
                </c:pt>
                <c:pt idx="2019">
                  <c:v>6.0000000000000006E-4</c:v>
                </c:pt>
                <c:pt idx="2020">
                  <c:v>0</c:v>
                </c:pt>
                <c:pt idx="2021">
                  <c:v>6.0000000000000006E-4</c:v>
                </c:pt>
                <c:pt idx="2022">
                  <c:v>6.0000000000000006E-4</c:v>
                </c:pt>
                <c:pt idx="2023">
                  <c:v>0</c:v>
                </c:pt>
                <c:pt idx="2024">
                  <c:v>0</c:v>
                </c:pt>
                <c:pt idx="2025">
                  <c:v>6.0000000000000006E-4</c:v>
                </c:pt>
                <c:pt idx="2026">
                  <c:v>6.0000000000000006E-4</c:v>
                </c:pt>
                <c:pt idx="2027">
                  <c:v>0</c:v>
                </c:pt>
                <c:pt idx="2028">
                  <c:v>0</c:v>
                </c:pt>
                <c:pt idx="2029">
                  <c:v>6.0000000000000006E-4</c:v>
                </c:pt>
                <c:pt idx="2030">
                  <c:v>0</c:v>
                </c:pt>
                <c:pt idx="2031">
                  <c:v>6.0000000000000006E-4</c:v>
                </c:pt>
                <c:pt idx="2032">
                  <c:v>6.0000000000000006E-4</c:v>
                </c:pt>
                <c:pt idx="2033">
                  <c:v>0</c:v>
                </c:pt>
                <c:pt idx="2034">
                  <c:v>6.0000000000000006E-4</c:v>
                </c:pt>
                <c:pt idx="2035">
                  <c:v>6.0000000000000006E-4</c:v>
                </c:pt>
                <c:pt idx="2036">
                  <c:v>0</c:v>
                </c:pt>
                <c:pt idx="2037">
                  <c:v>6.0000000000000006E-4</c:v>
                </c:pt>
                <c:pt idx="2038">
                  <c:v>0</c:v>
                </c:pt>
                <c:pt idx="2039">
                  <c:v>0</c:v>
                </c:pt>
                <c:pt idx="2040">
                  <c:v>6.0000000000000006E-4</c:v>
                </c:pt>
                <c:pt idx="2041">
                  <c:v>6.0000000000000006E-4</c:v>
                </c:pt>
                <c:pt idx="2042">
                  <c:v>6.0000000000000006E-4</c:v>
                </c:pt>
                <c:pt idx="2043">
                  <c:v>0</c:v>
                </c:pt>
                <c:pt idx="2044">
                  <c:v>6.0000000000000006E-4</c:v>
                </c:pt>
                <c:pt idx="2045">
                  <c:v>6.0000000000000006E-4</c:v>
                </c:pt>
                <c:pt idx="2046">
                  <c:v>0</c:v>
                </c:pt>
                <c:pt idx="2047">
                  <c:v>6.0000000000000006E-4</c:v>
                </c:pt>
                <c:pt idx="2048">
                  <c:v>6.0000000000000006E-4</c:v>
                </c:pt>
                <c:pt idx="2049">
                  <c:v>0</c:v>
                </c:pt>
                <c:pt idx="2050">
                  <c:v>6.0000000000000006E-4</c:v>
                </c:pt>
                <c:pt idx="2051">
                  <c:v>6.0000000000000006E-4</c:v>
                </c:pt>
                <c:pt idx="2052">
                  <c:v>0</c:v>
                </c:pt>
                <c:pt idx="2053">
                  <c:v>6.0000000000000006E-4</c:v>
                </c:pt>
                <c:pt idx="2054">
                  <c:v>6.0000000000000006E-4</c:v>
                </c:pt>
                <c:pt idx="2055">
                  <c:v>0</c:v>
                </c:pt>
                <c:pt idx="2056">
                  <c:v>6.0000000000000006E-4</c:v>
                </c:pt>
                <c:pt idx="2057">
                  <c:v>6.0000000000000006E-4</c:v>
                </c:pt>
                <c:pt idx="2058">
                  <c:v>0</c:v>
                </c:pt>
                <c:pt idx="2059">
                  <c:v>6.0000000000000006E-4</c:v>
                </c:pt>
                <c:pt idx="2060">
                  <c:v>6.0000000000000006E-4</c:v>
                </c:pt>
                <c:pt idx="2061">
                  <c:v>6.0000000000000006E-4</c:v>
                </c:pt>
                <c:pt idx="2062">
                  <c:v>0</c:v>
                </c:pt>
                <c:pt idx="2063">
                  <c:v>6.0000000000000006E-4</c:v>
                </c:pt>
                <c:pt idx="2064">
                  <c:v>6.0000000000000006E-4</c:v>
                </c:pt>
                <c:pt idx="2065">
                  <c:v>0</c:v>
                </c:pt>
                <c:pt idx="2066">
                  <c:v>6.0000000000000006E-4</c:v>
                </c:pt>
                <c:pt idx="2067">
                  <c:v>6.0000000000000006E-4</c:v>
                </c:pt>
                <c:pt idx="2068">
                  <c:v>0</c:v>
                </c:pt>
                <c:pt idx="2069">
                  <c:v>6.0000000000000006E-4</c:v>
                </c:pt>
                <c:pt idx="2070">
                  <c:v>6.0000000000000006E-4</c:v>
                </c:pt>
                <c:pt idx="2071">
                  <c:v>0</c:v>
                </c:pt>
                <c:pt idx="2072">
                  <c:v>6.0000000000000006E-4</c:v>
                </c:pt>
                <c:pt idx="2073">
                  <c:v>6.0000000000000006E-4</c:v>
                </c:pt>
                <c:pt idx="2074">
                  <c:v>0</c:v>
                </c:pt>
                <c:pt idx="2075">
                  <c:v>6.0000000000000006E-4</c:v>
                </c:pt>
                <c:pt idx="2076">
                  <c:v>6.0000000000000006E-4</c:v>
                </c:pt>
                <c:pt idx="2077">
                  <c:v>0</c:v>
                </c:pt>
                <c:pt idx="2078">
                  <c:v>6.0000000000000006E-4</c:v>
                </c:pt>
                <c:pt idx="2079">
                  <c:v>6.0000000000000006E-4</c:v>
                </c:pt>
                <c:pt idx="2080">
                  <c:v>0</c:v>
                </c:pt>
                <c:pt idx="2081">
                  <c:v>6.0000000000000006E-4</c:v>
                </c:pt>
                <c:pt idx="2082">
                  <c:v>6.0000000000000006E-4</c:v>
                </c:pt>
                <c:pt idx="2083">
                  <c:v>6.0000000000000006E-4</c:v>
                </c:pt>
                <c:pt idx="2084">
                  <c:v>0</c:v>
                </c:pt>
                <c:pt idx="2085">
                  <c:v>6.0000000000000006E-4</c:v>
                </c:pt>
                <c:pt idx="2086">
                  <c:v>6.0000000000000006E-4</c:v>
                </c:pt>
                <c:pt idx="2087">
                  <c:v>0</c:v>
                </c:pt>
                <c:pt idx="2088">
                  <c:v>6.0000000000000006E-4</c:v>
                </c:pt>
                <c:pt idx="2089">
                  <c:v>0</c:v>
                </c:pt>
                <c:pt idx="2090">
                  <c:v>0</c:v>
                </c:pt>
                <c:pt idx="2091">
                  <c:v>6.0000000000000006E-4</c:v>
                </c:pt>
                <c:pt idx="2092">
                  <c:v>6.0000000000000006E-4</c:v>
                </c:pt>
                <c:pt idx="2093">
                  <c:v>6.0000000000000006E-4</c:v>
                </c:pt>
                <c:pt idx="2094">
                  <c:v>0</c:v>
                </c:pt>
                <c:pt idx="2095">
                  <c:v>6.0000000000000006E-4</c:v>
                </c:pt>
                <c:pt idx="2096">
                  <c:v>6.0000000000000006E-4</c:v>
                </c:pt>
                <c:pt idx="2097">
                  <c:v>0</c:v>
                </c:pt>
                <c:pt idx="2098">
                  <c:v>6.0000000000000006E-4</c:v>
                </c:pt>
                <c:pt idx="2099">
                  <c:v>0</c:v>
                </c:pt>
                <c:pt idx="2100">
                  <c:v>0</c:v>
                </c:pt>
                <c:pt idx="2101">
                  <c:v>6.0000000000000006E-4</c:v>
                </c:pt>
                <c:pt idx="2102">
                  <c:v>0</c:v>
                </c:pt>
                <c:pt idx="2103">
                  <c:v>0</c:v>
                </c:pt>
                <c:pt idx="2104">
                  <c:v>6.0000000000000006E-4</c:v>
                </c:pt>
                <c:pt idx="2105">
                  <c:v>0</c:v>
                </c:pt>
                <c:pt idx="2106">
                  <c:v>0</c:v>
                </c:pt>
                <c:pt idx="2107">
                  <c:v>6.0000000000000006E-4</c:v>
                </c:pt>
                <c:pt idx="2108">
                  <c:v>0</c:v>
                </c:pt>
                <c:pt idx="2109">
                  <c:v>6.0000000000000006E-4</c:v>
                </c:pt>
                <c:pt idx="2110">
                  <c:v>0</c:v>
                </c:pt>
                <c:pt idx="2111">
                  <c:v>0</c:v>
                </c:pt>
                <c:pt idx="2112">
                  <c:v>6.0000000000000006E-4</c:v>
                </c:pt>
                <c:pt idx="2113">
                  <c:v>0</c:v>
                </c:pt>
                <c:pt idx="2114">
                  <c:v>6.0000000000000006E-4</c:v>
                </c:pt>
                <c:pt idx="2115">
                  <c:v>6.0000000000000006E-4</c:v>
                </c:pt>
                <c:pt idx="2116">
                  <c:v>0</c:v>
                </c:pt>
                <c:pt idx="2117">
                  <c:v>6.0000000000000006E-4</c:v>
                </c:pt>
                <c:pt idx="2118">
                  <c:v>6.0000000000000006E-4</c:v>
                </c:pt>
                <c:pt idx="2119">
                  <c:v>0</c:v>
                </c:pt>
                <c:pt idx="2120">
                  <c:v>6.0000000000000006E-4</c:v>
                </c:pt>
                <c:pt idx="2121">
                  <c:v>6.0000000000000006E-4</c:v>
                </c:pt>
                <c:pt idx="2122">
                  <c:v>0</c:v>
                </c:pt>
                <c:pt idx="2123">
                  <c:v>0</c:v>
                </c:pt>
                <c:pt idx="2124">
                  <c:v>0</c:v>
                </c:pt>
                <c:pt idx="2125">
                  <c:v>6.0000000000000006E-4</c:v>
                </c:pt>
                <c:pt idx="2126">
                  <c:v>0</c:v>
                </c:pt>
                <c:pt idx="2127">
                  <c:v>6.0000000000000006E-4</c:v>
                </c:pt>
                <c:pt idx="2128">
                  <c:v>6.0000000000000006E-4</c:v>
                </c:pt>
                <c:pt idx="2129">
                  <c:v>0</c:v>
                </c:pt>
                <c:pt idx="2130">
                  <c:v>7.000000000000001E-4</c:v>
                </c:pt>
                <c:pt idx="2131">
                  <c:v>7.000000000000001E-4</c:v>
                </c:pt>
                <c:pt idx="2132">
                  <c:v>0</c:v>
                </c:pt>
                <c:pt idx="2133">
                  <c:v>7.000000000000001E-4</c:v>
                </c:pt>
                <c:pt idx="2134">
                  <c:v>7.000000000000001E-4</c:v>
                </c:pt>
                <c:pt idx="2135">
                  <c:v>0</c:v>
                </c:pt>
                <c:pt idx="2136">
                  <c:v>0</c:v>
                </c:pt>
                <c:pt idx="2137">
                  <c:v>8.0000000000000004E-4</c:v>
                </c:pt>
                <c:pt idx="2138">
                  <c:v>8.0000000000000004E-4</c:v>
                </c:pt>
                <c:pt idx="2139">
                  <c:v>0</c:v>
                </c:pt>
                <c:pt idx="2140">
                  <c:v>8.0000000000000004E-4</c:v>
                </c:pt>
                <c:pt idx="2141">
                  <c:v>8.0000000000000004E-4</c:v>
                </c:pt>
                <c:pt idx="2142">
                  <c:v>0</c:v>
                </c:pt>
                <c:pt idx="2143">
                  <c:v>8.0000000000000004E-4</c:v>
                </c:pt>
                <c:pt idx="2144">
                  <c:v>8.9999999999999998E-4</c:v>
                </c:pt>
                <c:pt idx="2145">
                  <c:v>0</c:v>
                </c:pt>
                <c:pt idx="2146">
                  <c:v>8.9999999999999998E-4</c:v>
                </c:pt>
                <c:pt idx="2147">
                  <c:v>0</c:v>
                </c:pt>
                <c:pt idx="2148">
                  <c:v>0</c:v>
                </c:pt>
                <c:pt idx="2149">
                  <c:v>8.9999999999999998E-4</c:v>
                </c:pt>
                <c:pt idx="2150">
                  <c:v>0</c:v>
                </c:pt>
                <c:pt idx="2151">
                  <c:v>0</c:v>
                </c:pt>
                <c:pt idx="2152">
                  <c:v>0</c:v>
                </c:pt>
                <c:pt idx="2153">
                  <c:v>0</c:v>
                </c:pt>
                <c:pt idx="2154">
                  <c:v>0</c:v>
                </c:pt>
                <c:pt idx="2155">
                  <c:v>0</c:v>
                </c:pt>
                <c:pt idx="2156">
                  <c:v>9.5000000000000015E-3</c:v>
                </c:pt>
                <c:pt idx="2157">
                  <c:v>1.4800000000000001E-2</c:v>
                </c:pt>
                <c:pt idx="2158">
                  <c:v>3.7700000000000004E-2</c:v>
                </c:pt>
                <c:pt idx="2159">
                  <c:v>3.7200000000000004E-2</c:v>
                </c:pt>
                <c:pt idx="2160">
                  <c:v>4.3000000000000003E-2</c:v>
                </c:pt>
                <c:pt idx="2161">
                  <c:v>5.1500000000000004E-2</c:v>
                </c:pt>
                <c:pt idx="2162">
                  <c:v>6.9400000000000003E-2</c:v>
                </c:pt>
                <c:pt idx="2163">
                  <c:v>0.11399999999999999</c:v>
                </c:pt>
                <c:pt idx="2164">
                  <c:v>8.1299999999999997E-2</c:v>
                </c:pt>
                <c:pt idx="2165">
                  <c:v>8.0000000000000016E-2</c:v>
                </c:pt>
                <c:pt idx="2166">
                  <c:v>0.19220000000000001</c:v>
                </c:pt>
                <c:pt idx="2167">
                  <c:v>0.15380000000000002</c:v>
                </c:pt>
                <c:pt idx="2168">
                  <c:v>0.14710000000000001</c:v>
                </c:pt>
                <c:pt idx="2169">
                  <c:v>0.12560000000000002</c:v>
                </c:pt>
                <c:pt idx="2170">
                  <c:v>0.12520000000000001</c:v>
                </c:pt>
                <c:pt idx="2171">
                  <c:v>0.16100000000000003</c:v>
                </c:pt>
                <c:pt idx="2172">
                  <c:v>0.1643</c:v>
                </c:pt>
                <c:pt idx="2173">
                  <c:v>0.15540000000000001</c:v>
                </c:pt>
                <c:pt idx="2174">
                  <c:v>0.14560000000000001</c:v>
                </c:pt>
                <c:pt idx="2175">
                  <c:v>0.22610000000000002</c:v>
                </c:pt>
                <c:pt idx="2176">
                  <c:v>0.14530000000000001</c:v>
                </c:pt>
                <c:pt idx="2177">
                  <c:v>0.18180000000000002</c:v>
                </c:pt>
                <c:pt idx="2178">
                  <c:v>0.16910000000000003</c:v>
                </c:pt>
                <c:pt idx="2179">
                  <c:v>0.17680000000000001</c:v>
                </c:pt>
                <c:pt idx="2180">
                  <c:v>0.1855</c:v>
                </c:pt>
                <c:pt idx="2181">
                  <c:v>0.17820000000000003</c:v>
                </c:pt>
                <c:pt idx="2182">
                  <c:v>0.15670000000000001</c:v>
                </c:pt>
                <c:pt idx="2183">
                  <c:v>0.15860000000000002</c:v>
                </c:pt>
                <c:pt idx="2184">
                  <c:v>0.24350000000000002</c:v>
                </c:pt>
                <c:pt idx="2185">
                  <c:v>0.26490000000000002</c:v>
                </c:pt>
                <c:pt idx="2186">
                  <c:v>0.20019999999999999</c:v>
                </c:pt>
                <c:pt idx="2187">
                  <c:v>0.19830000000000003</c:v>
                </c:pt>
                <c:pt idx="2188">
                  <c:v>0.17320000000000002</c:v>
                </c:pt>
                <c:pt idx="2189">
                  <c:v>0.27280000000000004</c:v>
                </c:pt>
                <c:pt idx="2190">
                  <c:v>0.1676</c:v>
                </c:pt>
                <c:pt idx="2191">
                  <c:v>0.1734</c:v>
                </c:pt>
                <c:pt idx="2192">
                  <c:v>0.20110000000000003</c:v>
                </c:pt>
                <c:pt idx="2193">
                  <c:v>0.15200000000000002</c:v>
                </c:pt>
                <c:pt idx="2194">
                  <c:v>0.18640000000000001</c:v>
                </c:pt>
                <c:pt idx="2195">
                  <c:v>0.22320000000000004</c:v>
                </c:pt>
                <c:pt idx="2196">
                  <c:v>0.27110000000000001</c:v>
                </c:pt>
                <c:pt idx="2197">
                  <c:v>0.2359</c:v>
                </c:pt>
                <c:pt idx="2198">
                  <c:v>0.25080000000000002</c:v>
                </c:pt>
                <c:pt idx="2199">
                  <c:v>0.25740000000000002</c:v>
                </c:pt>
                <c:pt idx="2200">
                  <c:v>0.39319999999999999</c:v>
                </c:pt>
                <c:pt idx="2201">
                  <c:v>0.32190000000000002</c:v>
                </c:pt>
                <c:pt idx="2202">
                  <c:v>0.22850000000000004</c:v>
                </c:pt>
                <c:pt idx="2203">
                  <c:v>0.18320000000000003</c:v>
                </c:pt>
                <c:pt idx="2204">
                  <c:v>0.15590000000000001</c:v>
                </c:pt>
                <c:pt idx="2205">
                  <c:v>0.15900000000000003</c:v>
                </c:pt>
                <c:pt idx="2206">
                  <c:v>0.11070000000000001</c:v>
                </c:pt>
                <c:pt idx="2207">
                  <c:v>0.10600000000000001</c:v>
                </c:pt>
                <c:pt idx="2208">
                  <c:v>0.1003</c:v>
                </c:pt>
                <c:pt idx="2209">
                  <c:v>8.6900000000000005E-2</c:v>
                </c:pt>
                <c:pt idx="2210">
                  <c:v>8.9200000000000002E-2</c:v>
                </c:pt>
                <c:pt idx="2211">
                  <c:v>7.0199999999999999E-2</c:v>
                </c:pt>
                <c:pt idx="2212">
                  <c:v>7.1999999999999995E-2</c:v>
                </c:pt>
                <c:pt idx="2213">
                  <c:v>7.640000000000001E-2</c:v>
                </c:pt>
                <c:pt idx="2214">
                  <c:v>8.3000000000000004E-2</c:v>
                </c:pt>
                <c:pt idx="2215">
                  <c:v>6.0400000000000002E-2</c:v>
                </c:pt>
                <c:pt idx="2216">
                  <c:v>5.1500000000000004E-2</c:v>
                </c:pt>
                <c:pt idx="2217">
                  <c:v>3.6799999999999999E-2</c:v>
                </c:pt>
                <c:pt idx="2218">
                  <c:v>2.7000000000000003E-2</c:v>
                </c:pt>
                <c:pt idx="2219">
                  <c:v>2.2500000000000003E-2</c:v>
                </c:pt>
                <c:pt idx="2220">
                  <c:v>2.1100000000000001E-2</c:v>
                </c:pt>
                <c:pt idx="2221">
                  <c:v>1.5800000000000002E-2</c:v>
                </c:pt>
                <c:pt idx="2222">
                  <c:v>1.9000000000000003E-2</c:v>
                </c:pt>
                <c:pt idx="2223">
                  <c:v>3.0800000000000001E-2</c:v>
                </c:pt>
                <c:pt idx="2224">
                  <c:v>5.6999999999999995E-2</c:v>
                </c:pt>
                <c:pt idx="2225">
                  <c:v>5.8099999999999999E-2</c:v>
                </c:pt>
                <c:pt idx="2226">
                  <c:v>0.19510000000000002</c:v>
                </c:pt>
                <c:pt idx="2227">
                  <c:v>0.19400000000000001</c:v>
                </c:pt>
                <c:pt idx="2228">
                  <c:v>0.14180000000000001</c:v>
                </c:pt>
                <c:pt idx="2229">
                  <c:v>5.04E-2</c:v>
                </c:pt>
                <c:pt idx="2230">
                  <c:v>8.8000000000000005E-3</c:v>
                </c:pt>
                <c:pt idx="2231">
                  <c:v>1E-3</c:v>
                </c:pt>
                <c:pt idx="2232">
                  <c:v>0</c:v>
                </c:pt>
                <c:pt idx="2233">
                  <c:v>0</c:v>
                </c:pt>
                <c:pt idx="2234">
                  <c:v>0</c:v>
                </c:pt>
                <c:pt idx="2235">
                  <c:v>0</c:v>
                </c:pt>
                <c:pt idx="2236">
                  <c:v>0</c:v>
                </c:pt>
                <c:pt idx="2237">
                  <c:v>0</c:v>
                </c:pt>
                <c:pt idx="2238">
                  <c:v>0</c:v>
                </c:pt>
                <c:pt idx="2239">
                  <c:v>0</c:v>
                </c:pt>
                <c:pt idx="2240">
                  <c:v>0</c:v>
                </c:pt>
                <c:pt idx="2241">
                  <c:v>0</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0</c:v>
                </c:pt>
                <c:pt idx="2283">
                  <c:v>0</c:v>
                </c:pt>
                <c:pt idx="2284">
                  <c:v>0</c:v>
                </c:pt>
                <c:pt idx="2285">
                  <c:v>0</c:v>
                </c:pt>
                <c:pt idx="2286">
                  <c:v>0</c:v>
                </c:pt>
                <c:pt idx="2287">
                  <c:v>0</c:v>
                </c:pt>
                <c:pt idx="2288">
                  <c:v>0</c:v>
                </c:pt>
                <c:pt idx="2289">
                  <c:v>0</c:v>
                </c:pt>
                <c:pt idx="2290">
                  <c:v>0</c:v>
                </c:pt>
                <c:pt idx="2291">
                  <c:v>0</c:v>
                </c:pt>
                <c:pt idx="2292">
                  <c:v>0</c:v>
                </c:pt>
                <c:pt idx="2293">
                  <c:v>0</c:v>
                </c:pt>
                <c:pt idx="2294">
                  <c:v>0</c:v>
                </c:pt>
                <c:pt idx="2295">
                  <c:v>0</c:v>
                </c:pt>
                <c:pt idx="2296">
                  <c:v>0</c:v>
                </c:pt>
                <c:pt idx="2297">
                  <c:v>0</c:v>
                </c:pt>
                <c:pt idx="2298">
                  <c:v>0</c:v>
                </c:pt>
                <c:pt idx="2299">
                  <c:v>0</c:v>
                </c:pt>
                <c:pt idx="2300">
                  <c:v>0</c:v>
                </c:pt>
                <c:pt idx="2301">
                  <c:v>0</c:v>
                </c:pt>
                <c:pt idx="2302">
                  <c:v>0</c:v>
                </c:pt>
                <c:pt idx="2303">
                  <c:v>0</c:v>
                </c:pt>
                <c:pt idx="2304">
                  <c:v>0</c:v>
                </c:pt>
                <c:pt idx="2305">
                  <c:v>0</c:v>
                </c:pt>
                <c:pt idx="2306">
                  <c:v>0</c:v>
                </c:pt>
                <c:pt idx="2307">
                  <c:v>0</c:v>
                </c:pt>
                <c:pt idx="2308">
                  <c:v>0</c:v>
                </c:pt>
                <c:pt idx="2309">
                  <c:v>0</c:v>
                </c:pt>
                <c:pt idx="2310">
                  <c:v>0</c:v>
                </c:pt>
                <c:pt idx="2311">
                  <c:v>0</c:v>
                </c:pt>
                <c:pt idx="2312">
                  <c:v>0</c:v>
                </c:pt>
                <c:pt idx="2313">
                  <c:v>0</c:v>
                </c:pt>
                <c:pt idx="2314">
                  <c:v>0</c:v>
                </c:pt>
                <c:pt idx="2315">
                  <c:v>0</c:v>
                </c:pt>
                <c:pt idx="2316">
                  <c:v>0</c:v>
                </c:pt>
                <c:pt idx="2317">
                  <c:v>0</c:v>
                </c:pt>
                <c:pt idx="2318">
                  <c:v>0</c:v>
                </c:pt>
                <c:pt idx="2319">
                  <c:v>0</c:v>
                </c:pt>
                <c:pt idx="2320">
                  <c:v>8.0000000000000004E-4</c:v>
                </c:pt>
                <c:pt idx="2321">
                  <c:v>0</c:v>
                </c:pt>
                <c:pt idx="2322">
                  <c:v>0</c:v>
                </c:pt>
                <c:pt idx="2323">
                  <c:v>0</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8.0000000000000004E-4</c:v>
                </c:pt>
                <c:pt idx="2344">
                  <c:v>8.0000000000000004E-4</c:v>
                </c:pt>
                <c:pt idx="2345">
                  <c:v>0</c:v>
                </c:pt>
                <c:pt idx="2346">
                  <c:v>0</c:v>
                </c:pt>
                <c:pt idx="2347">
                  <c:v>0</c:v>
                </c:pt>
                <c:pt idx="2348">
                  <c:v>0</c:v>
                </c:pt>
                <c:pt idx="2349">
                  <c:v>0</c:v>
                </c:pt>
                <c:pt idx="2350">
                  <c:v>8.0000000000000004E-4</c:v>
                </c:pt>
                <c:pt idx="2351">
                  <c:v>8.0000000000000004E-4</c:v>
                </c:pt>
                <c:pt idx="2352">
                  <c:v>0</c:v>
                </c:pt>
                <c:pt idx="2353">
                  <c:v>8.0000000000000004E-4</c:v>
                </c:pt>
                <c:pt idx="2354">
                  <c:v>0</c:v>
                </c:pt>
                <c:pt idx="2355">
                  <c:v>0</c:v>
                </c:pt>
                <c:pt idx="2356">
                  <c:v>0</c:v>
                </c:pt>
                <c:pt idx="2357">
                  <c:v>0</c:v>
                </c:pt>
                <c:pt idx="2358">
                  <c:v>0</c:v>
                </c:pt>
                <c:pt idx="2359">
                  <c:v>0</c:v>
                </c:pt>
                <c:pt idx="2360">
                  <c:v>0</c:v>
                </c:pt>
                <c:pt idx="2361">
                  <c:v>0</c:v>
                </c:pt>
                <c:pt idx="2362">
                  <c:v>0</c:v>
                </c:pt>
                <c:pt idx="2363">
                  <c:v>8.0000000000000004E-4</c:v>
                </c:pt>
                <c:pt idx="2364">
                  <c:v>8.0000000000000004E-4</c:v>
                </c:pt>
                <c:pt idx="2365">
                  <c:v>0</c:v>
                </c:pt>
                <c:pt idx="2366">
                  <c:v>8.0000000000000004E-4</c:v>
                </c:pt>
                <c:pt idx="2367">
                  <c:v>8.0000000000000004E-4</c:v>
                </c:pt>
                <c:pt idx="2368">
                  <c:v>0</c:v>
                </c:pt>
                <c:pt idx="2369">
                  <c:v>8.0000000000000004E-4</c:v>
                </c:pt>
                <c:pt idx="2370">
                  <c:v>0</c:v>
                </c:pt>
                <c:pt idx="2371">
                  <c:v>0</c:v>
                </c:pt>
                <c:pt idx="2372">
                  <c:v>8.0000000000000004E-4</c:v>
                </c:pt>
                <c:pt idx="2373">
                  <c:v>8.0000000000000004E-4</c:v>
                </c:pt>
                <c:pt idx="2374">
                  <c:v>8.0000000000000004E-4</c:v>
                </c:pt>
                <c:pt idx="2375">
                  <c:v>0</c:v>
                </c:pt>
                <c:pt idx="2376">
                  <c:v>8.0000000000000004E-4</c:v>
                </c:pt>
                <c:pt idx="2377">
                  <c:v>8.0000000000000004E-4</c:v>
                </c:pt>
                <c:pt idx="2378">
                  <c:v>0</c:v>
                </c:pt>
                <c:pt idx="2379">
                  <c:v>8.0000000000000004E-4</c:v>
                </c:pt>
                <c:pt idx="2380">
                  <c:v>8.0000000000000004E-4</c:v>
                </c:pt>
                <c:pt idx="2381">
                  <c:v>0</c:v>
                </c:pt>
                <c:pt idx="2382">
                  <c:v>8.0000000000000004E-4</c:v>
                </c:pt>
                <c:pt idx="2383">
                  <c:v>0</c:v>
                </c:pt>
                <c:pt idx="2384">
                  <c:v>8.0000000000000004E-4</c:v>
                </c:pt>
                <c:pt idx="2385">
                  <c:v>0</c:v>
                </c:pt>
                <c:pt idx="2386">
                  <c:v>8.0000000000000004E-4</c:v>
                </c:pt>
                <c:pt idx="2387">
                  <c:v>8.0000000000000004E-4</c:v>
                </c:pt>
                <c:pt idx="2388">
                  <c:v>0</c:v>
                </c:pt>
                <c:pt idx="2389">
                  <c:v>0</c:v>
                </c:pt>
                <c:pt idx="2390">
                  <c:v>0</c:v>
                </c:pt>
                <c:pt idx="2391">
                  <c:v>8.0000000000000004E-4</c:v>
                </c:pt>
                <c:pt idx="2392">
                  <c:v>0</c:v>
                </c:pt>
                <c:pt idx="2393">
                  <c:v>8.0000000000000004E-4</c:v>
                </c:pt>
                <c:pt idx="2394">
                  <c:v>8.0000000000000004E-4</c:v>
                </c:pt>
                <c:pt idx="2395">
                  <c:v>0</c:v>
                </c:pt>
                <c:pt idx="2396">
                  <c:v>8.0000000000000004E-4</c:v>
                </c:pt>
                <c:pt idx="2397">
                  <c:v>0</c:v>
                </c:pt>
                <c:pt idx="2398">
                  <c:v>8.0000000000000004E-4</c:v>
                </c:pt>
                <c:pt idx="2399">
                  <c:v>0</c:v>
                </c:pt>
                <c:pt idx="2400">
                  <c:v>8.0000000000000004E-4</c:v>
                </c:pt>
                <c:pt idx="2401">
                  <c:v>8.0000000000000004E-4</c:v>
                </c:pt>
                <c:pt idx="2402">
                  <c:v>0</c:v>
                </c:pt>
                <c:pt idx="2403">
                  <c:v>0</c:v>
                </c:pt>
                <c:pt idx="2404">
                  <c:v>8.0000000000000004E-4</c:v>
                </c:pt>
                <c:pt idx="2405">
                  <c:v>0</c:v>
                </c:pt>
                <c:pt idx="2406">
                  <c:v>8.0000000000000004E-4</c:v>
                </c:pt>
                <c:pt idx="2407">
                  <c:v>0</c:v>
                </c:pt>
                <c:pt idx="2408">
                  <c:v>0</c:v>
                </c:pt>
                <c:pt idx="2409">
                  <c:v>8.0000000000000004E-4</c:v>
                </c:pt>
                <c:pt idx="2410">
                  <c:v>0</c:v>
                </c:pt>
                <c:pt idx="2411">
                  <c:v>0</c:v>
                </c:pt>
                <c:pt idx="2412">
                  <c:v>0</c:v>
                </c:pt>
                <c:pt idx="2413">
                  <c:v>0</c:v>
                </c:pt>
                <c:pt idx="2414">
                  <c:v>8.0000000000000004E-4</c:v>
                </c:pt>
                <c:pt idx="2415">
                  <c:v>0</c:v>
                </c:pt>
                <c:pt idx="2416">
                  <c:v>0</c:v>
                </c:pt>
                <c:pt idx="2417">
                  <c:v>0</c:v>
                </c:pt>
                <c:pt idx="2418">
                  <c:v>0</c:v>
                </c:pt>
                <c:pt idx="2419">
                  <c:v>0</c:v>
                </c:pt>
                <c:pt idx="2420">
                  <c:v>0</c:v>
                </c:pt>
                <c:pt idx="2421">
                  <c:v>0</c:v>
                </c:pt>
                <c:pt idx="2422">
                  <c:v>0</c:v>
                </c:pt>
                <c:pt idx="2423">
                  <c:v>8.0000000000000004E-4</c:v>
                </c:pt>
                <c:pt idx="2424">
                  <c:v>8.0000000000000004E-4</c:v>
                </c:pt>
                <c:pt idx="2425">
                  <c:v>0</c:v>
                </c:pt>
                <c:pt idx="2426">
                  <c:v>8.0000000000000004E-4</c:v>
                </c:pt>
                <c:pt idx="2427">
                  <c:v>0</c:v>
                </c:pt>
                <c:pt idx="2428">
                  <c:v>0</c:v>
                </c:pt>
                <c:pt idx="2429">
                  <c:v>8.0000000000000004E-4</c:v>
                </c:pt>
                <c:pt idx="2430">
                  <c:v>0</c:v>
                </c:pt>
                <c:pt idx="2431">
                  <c:v>8.0000000000000004E-4</c:v>
                </c:pt>
                <c:pt idx="2432">
                  <c:v>0</c:v>
                </c:pt>
                <c:pt idx="2433">
                  <c:v>0</c:v>
                </c:pt>
                <c:pt idx="2434">
                  <c:v>0</c:v>
                </c:pt>
                <c:pt idx="2435">
                  <c:v>0</c:v>
                </c:pt>
                <c:pt idx="2436">
                  <c:v>8.0000000000000004E-4</c:v>
                </c:pt>
                <c:pt idx="2437">
                  <c:v>0</c:v>
                </c:pt>
                <c:pt idx="2438">
                  <c:v>0</c:v>
                </c:pt>
                <c:pt idx="2439">
                  <c:v>0</c:v>
                </c:pt>
                <c:pt idx="2440">
                  <c:v>0</c:v>
                </c:pt>
                <c:pt idx="2441">
                  <c:v>8.0000000000000004E-4</c:v>
                </c:pt>
                <c:pt idx="2442">
                  <c:v>0</c:v>
                </c:pt>
                <c:pt idx="2443">
                  <c:v>0</c:v>
                </c:pt>
                <c:pt idx="2444">
                  <c:v>0</c:v>
                </c:pt>
                <c:pt idx="2445">
                  <c:v>0</c:v>
                </c:pt>
                <c:pt idx="2446">
                  <c:v>0</c:v>
                </c:pt>
                <c:pt idx="2447">
                  <c:v>0</c:v>
                </c:pt>
                <c:pt idx="2448">
                  <c:v>0</c:v>
                </c:pt>
                <c:pt idx="2449">
                  <c:v>0</c:v>
                </c:pt>
                <c:pt idx="2450">
                  <c:v>0</c:v>
                </c:pt>
                <c:pt idx="2451">
                  <c:v>8.0000000000000004E-4</c:v>
                </c:pt>
                <c:pt idx="2452">
                  <c:v>0</c:v>
                </c:pt>
                <c:pt idx="2453">
                  <c:v>8.0000000000000004E-4</c:v>
                </c:pt>
                <c:pt idx="2454">
                  <c:v>0</c:v>
                </c:pt>
                <c:pt idx="2455">
                  <c:v>0</c:v>
                </c:pt>
                <c:pt idx="2456">
                  <c:v>0</c:v>
                </c:pt>
                <c:pt idx="2457">
                  <c:v>0</c:v>
                </c:pt>
                <c:pt idx="2458">
                  <c:v>0</c:v>
                </c:pt>
                <c:pt idx="2459">
                  <c:v>0</c:v>
                </c:pt>
                <c:pt idx="2460">
                  <c:v>7.000000000000001E-4</c:v>
                </c:pt>
                <c:pt idx="2461">
                  <c:v>7.000000000000001E-4</c:v>
                </c:pt>
                <c:pt idx="2462">
                  <c:v>0</c:v>
                </c:pt>
                <c:pt idx="2463">
                  <c:v>7.000000000000001E-4</c:v>
                </c:pt>
                <c:pt idx="2464">
                  <c:v>7.000000000000001E-4</c:v>
                </c:pt>
                <c:pt idx="2465">
                  <c:v>0</c:v>
                </c:pt>
                <c:pt idx="2466">
                  <c:v>7.000000000000001E-4</c:v>
                </c:pt>
                <c:pt idx="2467">
                  <c:v>7.000000000000001E-4</c:v>
                </c:pt>
                <c:pt idx="2468">
                  <c:v>7.000000000000001E-4</c:v>
                </c:pt>
                <c:pt idx="2469">
                  <c:v>0</c:v>
                </c:pt>
                <c:pt idx="2470">
                  <c:v>7.000000000000001E-4</c:v>
                </c:pt>
                <c:pt idx="2471">
                  <c:v>7.000000000000001E-4</c:v>
                </c:pt>
                <c:pt idx="2472">
                  <c:v>0</c:v>
                </c:pt>
                <c:pt idx="2473">
                  <c:v>7.000000000000001E-4</c:v>
                </c:pt>
                <c:pt idx="2474">
                  <c:v>6.0000000000000006E-4</c:v>
                </c:pt>
                <c:pt idx="2475">
                  <c:v>6.0000000000000006E-4</c:v>
                </c:pt>
                <c:pt idx="2476">
                  <c:v>6.0000000000000006E-4</c:v>
                </c:pt>
                <c:pt idx="2477">
                  <c:v>7.000000000000001E-4</c:v>
                </c:pt>
                <c:pt idx="2478">
                  <c:v>7.000000000000001E-4</c:v>
                </c:pt>
                <c:pt idx="2479">
                  <c:v>0</c:v>
                </c:pt>
                <c:pt idx="2480">
                  <c:v>6.0000000000000006E-4</c:v>
                </c:pt>
                <c:pt idx="2481">
                  <c:v>6.0000000000000006E-4</c:v>
                </c:pt>
                <c:pt idx="2482">
                  <c:v>0</c:v>
                </c:pt>
                <c:pt idx="2483">
                  <c:v>6.0000000000000006E-4</c:v>
                </c:pt>
                <c:pt idx="2484">
                  <c:v>6.0000000000000006E-4</c:v>
                </c:pt>
                <c:pt idx="2485">
                  <c:v>6.0000000000000006E-4</c:v>
                </c:pt>
                <c:pt idx="2486">
                  <c:v>0</c:v>
                </c:pt>
                <c:pt idx="2487">
                  <c:v>6.0000000000000006E-4</c:v>
                </c:pt>
                <c:pt idx="2488">
                  <c:v>6.0000000000000006E-4</c:v>
                </c:pt>
                <c:pt idx="2489">
                  <c:v>0</c:v>
                </c:pt>
                <c:pt idx="2490">
                  <c:v>6.0000000000000006E-4</c:v>
                </c:pt>
                <c:pt idx="2491">
                  <c:v>6.0000000000000006E-4</c:v>
                </c:pt>
                <c:pt idx="2492">
                  <c:v>0</c:v>
                </c:pt>
                <c:pt idx="2493">
                  <c:v>6.0000000000000006E-4</c:v>
                </c:pt>
                <c:pt idx="2494">
                  <c:v>6.0000000000000006E-4</c:v>
                </c:pt>
                <c:pt idx="2495">
                  <c:v>6.0000000000000006E-4</c:v>
                </c:pt>
                <c:pt idx="2496">
                  <c:v>0</c:v>
                </c:pt>
                <c:pt idx="2497">
                  <c:v>6.0000000000000006E-4</c:v>
                </c:pt>
                <c:pt idx="2498">
                  <c:v>6.0000000000000006E-4</c:v>
                </c:pt>
                <c:pt idx="2499">
                  <c:v>0</c:v>
                </c:pt>
                <c:pt idx="2500">
                  <c:v>0</c:v>
                </c:pt>
                <c:pt idx="2501">
                  <c:v>7.000000000000001E-4</c:v>
                </c:pt>
                <c:pt idx="2502">
                  <c:v>7.000000000000001E-4</c:v>
                </c:pt>
                <c:pt idx="2503">
                  <c:v>0</c:v>
                </c:pt>
                <c:pt idx="2504">
                  <c:v>6.0000000000000006E-4</c:v>
                </c:pt>
                <c:pt idx="2505">
                  <c:v>6.0000000000000006E-4</c:v>
                </c:pt>
                <c:pt idx="2506">
                  <c:v>6.0000000000000006E-4</c:v>
                </c:pt>
                <c:pt idx="2507">
                  <c:v>0</c:v>
                </c:pt>
                <c:pt idx="2508">
                  <c:v>6.0000000000000006E-4</c:v>
                </c:pt>
                <c:pt idx="2509">
                  <c:v>6.0000000000000006E-4</c:v>
                </c:pt>
                <c:pt idx="2510">
                  <c:v>6.0000000000000006E-4</c:v>
                </c:pt>
                <c:pt idx="2511">
                  <c:v>0</c:v>
                </c:pt>
                <c:pt idx="2512">
                  <c:v>6.0000000000000006E-4</c:v>
                </c:pt>
                <c:pt idx="2513">
                  <c:v>6.0000000000000006E-4</c:v>
                </c:pt>
                <c:pt idx="2514">
                  <c:v>0</c:v>
                </c:pt>
                <c:pt idx="2515">
                  <c:v>6.0000000000000006E-4</c:v>
                </c:pt>
                <c:pt idx="2516">
                  <c:v>6.0000000000000006E-4</c:v>
                </c:pt>
                <c:pt idx="2517">
                  <c:v>6.0000000000000006E-4</c:v>
                </c:pt>
                <c:pt idx="2518">
                  <c:v>0</c:v>
                </c:pt>
                <c:pt idx="2519">
                  <c:v>6.0000000000000006E-4</c:v>
                </c:pt>
                <c:pt idx="2520">
                  <c:v>6.0000000000000006E-4</c:v>
                </c:pt>
                <c:pt idx="2521">
                  <c:v>0</c:v>
                </c:pt>
                <c:pt idx="2522">
                  <c:v>6.0000000000000006E-4</c:v>
                </c:pt>
                <c:pt idx="2523">
                  <c:v>6.0000000000000006E-4</c:v>
                </c:pt>
                <c:pt idx="2524">
                  <c:v>0</c:v>
                </c:pt>
                <c:pt idx="2525">
                  <c:v>6.0000000000000006E-4</c:v>
                </c:pt>
                <c:pt idx="2526">
                  <c:v>6.0000000000000006E-4</c:v>
                </c:pt>
                <c:pt idx="2527">
                  <c:v>0</c:v>
                </c:pt>
                <c:pt idx="2528">
                  <c:v>0</c:v>
                </c:pt>
                <c:pt idx="2529">
                  <c:v>6.0000000000000006E-4</c:v>
                </c:pt>
                <c:pt idx="2530">
                  <c:v>6.0000000000000006E-4</c:v>
                </c:pt>
                <c:pt idx="2531">
                  <c:v>0</c:v>
                </c:pt>
                <c:pt idx="2532">
                  <c:v>6.0000000000000006E-4</c:v>
                </c:pt>
                <c:pt idx="2533">
                  <c:v>6.0000000000000006E-4</c:v>
                </c:pt>
                <c:pt idx="2534">
                  <c:v>0</c:v>
                </c:pt>
                <c:pt idx="2535">
                  <c:v>6.0000000000000006E-4</c:v>
                </c:pt>
                <c:pt idx="2536">
                  <c:v>0</c:v>
                </c:pt>
                <c:pt idx="2537">
                  <c:v>6.0000000000000006E-4</c:v>
                </c:pt>
                <c:pt idx="2538">
                  <c:v>0</c:v>
                </c:pt>
                <c:pt idx="2539">
                  <c:v>0</c:v>
                </c:pt>
                <c:pt idx="2540">
                  <c:v>6.0000000000000006E-4</c:v>
                </c:pt>
                <c:pt idx="2541">
                  <c:v>0</c:v>
                </c:pt>
                <c:pt idx="2542">
                  <c:v>6.0000000000000006E-4</c:v>
                </c:pt>
                <c:pt idx="2543">
                  <c:v>6.0000000000000006E-4</c:v>
                </c:pt>
                <c:pt idx="2544">
                  <c:v>0</c:v>
                </c:pt>
                <c:pt idx="2545">
                  <c:v>6.0000000000000006E-4</c:v>
                </c:pt>
                <c:pt idx="2546">
                  <c:v>0</c:v>
                </c:pt>
                <c:pt idx="2547">
                  <c:v>6.0000000000000006E-4</c:v>
                </c:pt>
                <c:pt idx="2548">
                  <c:v>0</c:v>
                </c:pt>
                <c:pt idx="2549">
                  <c:v>6.0000000000000006E-4</c:v>
                </c:pt>
                <c:pt idx="2550">
                  <c:v>6.0000000000000006E-4</c:v>
                </c:pt>
                <c:pt idx="2551">
                  <c:v>0</c:v>
                </c:pt>
                <c:pt idx="2552">
                  <c:v>6.0000000000000006E-4</c:v>
                </c:pt>
                <c:pt idx="2553">
                  <c:v>6.0000000000000006E-4</c:v>
                </c:pt>
                <c:pt idx="2554">
                  <c:v>6.0000000000000006E-4</c:v>
                </c:pt>
                <c:pt idx="2555">
                  <c:v>0</c:v>
                </c:pt>
                <c:pt idx="2556">
                  <c:v>6.0000000000000006E-4</c:v>
                </c:pt>
                <c:pt idx="2557">
                  <c:v>6.0000000000000006E-4</c:v>
                </c:pt>
                <c:pt idx="2558">
                  <c:v>0</c:v>
                </c:pt>
                <c:pt idx="2559">
                  <c:v>6.0000000000000006E-4</c:v>
                </c:pt>
                <c:pt idx="2560">
                  <c:v>0</c:v>
                </c:pt>
                <c:pt idx="2561">
                  <c:v>0</c:v>
                </c:pt>
                <c:pt idx="2562">
                  <c:v>6.0000000000000006E-4</c:v>
                </c:pt>
                <c:pt idx="2563">
                  <c:v>6.0000000000000006E-4</c:v>
                </c:pt>
                <c:pt idx="2564">
                  <c:v>6.0000000000000006E-4</c:v>
                </c:pt>
                <c:pt idx="2565">
                  <c:v>0</c:v>
                </c:pt>
                <c:pt idx="2566">
                  <c:v>6.0000000000000006E-4</c:v>
                </c:pt>
                <c:pt idx="2567">
                  <c:v>6.0000000000000006E-4</c:v>
                </c:pt>
                <c:pt idx="2568">
                  <c:v>0</c:v>
                </c:pt>
                <c:pt idx="2569">
                  <c:v>6.0000000000000006E-4</c:v>
                </c:pt>
                <c:pt idx="2570">
                  <c:v>6.0000000000000006E-4</c:v>
                </c:pt>
                <c:pt idx="2571">
                  <c:v>0</c:v>
                </c:pt>
                <c:pt idx="2572">
                  <c:v>6.0000000000000006E-4</c:v>
                </c:pt>
                <c:pt idx="2573">
                  <c:v>6.0000000000000006E-4</c:v>
                </c:pt>
                <c:pt idx="2574">
                  <c:v>6.0000000000000006E-4</c:v>
                </c:pt>
                <c:pt idx="2575">
                  <c:v>0</c:v>
                </c:pt>
                <c:pt idx="2576">
                  <c:v>6.0000000000000006E-4</c:v>
                </c:pt>
                <c:pt idx="2577">
                  <c:v>6.0000000000000006E-4</c:v>
                </c:pt>
                <c:pt idx="2578">
                  <c:v>0</c:v>
                </c:pt>
                <c:pt idx="2579">
                  <c:v>6.0000000000000006E-4</c:v>
                </c:pt>
                <c:pt idx="2580">
                  <c:v>6.0000000000000006E-4</c:v>
                </c:pt>
                <c:pt idx="2581">
                  <c:v>0</c:v>
                </c:pt>
                <c:pt idx="2582">
                  <c:v>6.0000000000000006E-4</c:v>
                </c:pt>
                <c:pt idx="2583">
                  <c:v>6.0000000000000006E-4</c:v>
                </c:pt>
                <c:pt idx="2584">
                  <c:v>0</c:v>
                </c:pt>
                <c:pt idx="2585">
                  <c:v>6.0000000000000006E-4</c:v>
                </c:pt>
                <c:pt idx="2586">
                  <c:v>0</c:v>
                </c:pt>
                <c:pt idx="2587">
                  <c:v>6.0000000000000006E-4</c:v>
                </c:pt>
                <c:pt idx="2588">
                  <c:v>0</c:v>
                </c:pt>
                <c:pt idx="2589">
                  <c:v>6.0000000000000006E-4</c:v>
                </c:pt>
                <c:pt idx="2590">
                  <c:v>6.0000000000000006E-4</c:v>
                </c:pt>
                <c:pt idx="2591">
                  <c:v>0</c:v>
                </c:pt>
                <c:pt idx="2592">
                  <c:v>6.0000000000000006E-4</c:v>
                </c:pt>
                <c:pt idx="2593">
                  <c:v>6.0000000000000006E-4</c:v>
                </c:pt>
                <c:pt idx="2594">
                  <c:v>0</c:v>
                </c:pt>
                <c:pt idx="2595">
                  <c:v>6.0000000000000006E-4</c:v>
                </c:pt>
                <c:pt idx="2596">
                  <c:v>6.0000000000000006E-4</c:v>
                </c:pt>
                <c:pt idx="2597">
                  <c:v>0</c:v>
                </c:pt>
                <c:pt idx="2598">
                  <c:v>6.0000000000000006E-4</c:v>
                </c:pt>
                <c:pt idx="2599">
                  <c:v>6.0000000000000006E-4</c:v>
                </c:pt>
                <c:pt idx="2600">
                  <c:v>0</c:v>
                </c:pt>
                <c:pt idx="2601">
                  <c:v>6.0000000000000006E-4</c:v>
                </c:pt>
                <c:pt idx="2602">
                  <c:v>6.0000000000000006E-4</c:v>
                </c:pt>
                <c:pt idx="2603">
                  <c:v>6.0000000000000006E-4</c:v>
                </c:pt>
                <c:pt idx="2604">
                  <c:v>0</c:v>
                </c:pt>
                <c:pt idx="2605">
                  <c:v>6.0000000000000006E-4</c:v>
                </c:pt>
                <c:pt idx="2606">
                  <c:v>6.0000000000000006E-4</c:v>
                </c:pt>
                <c:pt idx="2607">
                  <c:v>0</c:v>
                </c:pt>
                <c:pt idx="2608">
                  <c:v>6.0000000000000006E-4</c:v>
                </c:pt>
                <c:pt idx="2609">
                  <c:v>6.0000000000000006E-4</c:v>
                </c:pt>
                <c:pt idx="2610">
                  <c:v>6.0000000000000006E-4</c:v>
                </c:pt>
                <c:pt idx="2611">
                  <c:v>0</c:v>
                </c:pt>
                <c:pt idx="2612">
                  <c:v>6.0000000000000006E-4</c:v>
                </c:pt>
                <c:pt idx="2613">
                  <c:v>6.0000000000000006E-4</c:v>
                </c:pt>
                <c:pt idx="2614">
                  <c:v>0</c:v>
                </c:pt>
                <c:pt idx="2615">
                  <c:v>6.0000000000000006E-4</c:v>
                </c:pt>
                <c:pt idx="2616">
                  <c:v>6.0000000000000006E-4</c:v>
                </c:pt>
                <c:pt idx="2617">
                  <c:v>0</c:v>
                </c:pt>
                <c:pt idx="2618">
                  <c:v>6.0000000000000006E-4</c:v>
                </c:pt>
                <c:pt idx="2619">
                  <c:v>6.0000000000000006E-4</c:v>
                </c:pt>
                <c:pt idx="2620">
                  <c:v>6.0000000000000006E-4</c:v>
                </c:pt>
                <c:pt idx="2621">
                  <c:v>0</c:v>
                </c:pt>
                <c:pt idx="2622">
                  <c:v>6.0000000000000006E-4</c:v>
                </c:pt>
                <c:pt idx="2623">
                  <c:v>6.0000000000000006E-4</c:v>
                </c:pt>
                <c:pt idx="2624">
                  <c:v>0</c:v>
                </c:pt>
                <c:pt idx="2625">
                  <c:v>6.0000000000000006E-4</c:v>
                </c:pt>
                <c:pt idx="2626">
                  <c:v>6.0000000000000006E-4</c:v>
                </c:pt>
                <c:pt idx="2627">
                  <c:v>6.0000000000000006E-4</c:v>
                </c:pt>
                <c:pt idx="2628">
                  <c:v>0</c:v>
                </c:pt>
                <c:pt idx="2629">
                  <c:v>6.0000000000000006E-4</c:v>
                </c:pt>
                <c:pt idx="2630">
                  <c:v>6.0000000000000006E-4</c:v>
                </c:pt>
                <c:pt idx="2631">
                  <c:v>0</c:v>
                </c:pt>
                <c:pt idx="2632">
                  <c:v>0</c:v>
                </c:pt>
                <c:pt idx="2633">
                  <c:v>6.0000000000000006E-4</c:v>
                </c:pt>
                <c:pt idx="2634">
                  <c:v>6.0000000000000006E-4</c:v>
                </c:pt>
                <c:pt idx="2635">
                  <c:v>0</c:v>
                </c:pt>
                <c:pt idx="2636">
                  <c:v>6.0000000000000006E-4</c:v>
                </c:pt>
                <c:pt idx="2637">
                  <c:v>6.0000000000000006E-4</c:v>
                </c:pt>
                <c:pt idx="2638">
                  <c:v>6.0000000000000006E-4</c:v>
                </c:pt>
                <c:pt idx="2639">
                  <c:v>0</c:v>
                </c:pt>
                <c:pt idx="2640">
                  <c:v>6.0000000000000006E-4</c:v>
                </c:pt>
                <c:pt idx="2641">
                  <c:v>6.0000000000000006E-4</c:v>
                </c:pt>
                <c:pt idx="2642">
                  <c:v>0</c:v>
                </c:pt>
                <c:pt idx="2643">
                  <c:v>6.0000000000000006E-4</c:v>
                </c:pt>
                <c:pt idx="2644">
                  <c:v>0</c:v>
                </c:pt>
                <c:pt idx="2645">
                  <c:v>6.0000000000000006E-4</c:v>
                </c:pt>
                <c:pt idx="2646">
                  <c:v>0</c:v>
                </c:pt>
                <c:pt idx="2647">
                  <c:v>0</c:v>
                </c:pt>
                <c:pt idx="2648">
                  <c:v>6.0000000000000006E-4</c:v>
                </c:pt>
                <c:pt idx="2649">
                  <c:v>0</c:v>
                </c:pt>
                <c:pt idx="2650">
                  <c:v>6.0000000000000006E-4</c:v>
                </c:pt>
                <c:pt idx="2651">
                  <c:v>6.0000000000000006E-4</c:v>
                </c:pt>
                <c:pt idx="2652">
                  <c:v>0</c:v>
                </c:pt>
                <c:pt idx="2653">
                  <c:v>6.0000000000000006E-4</c:v>
                </c:pt>
                <c:pt idx="2654">
                  <c:v>0</c:v>
                </c:pt>
                <c:pt idx="2655">
                  <c:v>0</c:v>
                </c:pt>
                <c:pt idx="2656">
                  <c:v>6.0000000000000006E-4</c:v>
                </c:pt>
                <c:pt idx="2657">
                  <c:v>0</c:v>
                </c:pt>
                <c:pt idx="2658">
                  <c:v>6.0000000000000006E-4</c:v>
                </c:pt>
                <c:pt idx="2659">
                  <c:v>0</c:v>
                </c:pt>
                <c:pt idx="2660">
                  <c:v>6.0000000000000006E-4</c:v>
                </c:pt>
                <c:pt idx="2661">
                  <c:v>6.0000000000000006E-4</c:v>
                </c:pt>
                <c:pt idx="2662">
                  <c:v>0</c:v>
                </c:pt>
                <c:pt idx="2663">
                  <c:v>6.0000000000000006E-4</c:v>
                </c:pt>
                <c:pt idx="2664">
                  <c:v>6.0000000000000006E-4</c:v>
                </c:pt>
                <c:pt idx="2665">
                  <c:v>6.0000000000000006E-4</c:v>
                </c:pt>
                <c:pt idx="2666">
                  <c:v>0</c:v>
                </c:pt>
                <c:pt idx="2667">
                  <c:v>6.0000000000000006E-4</c:v>
                </c:pt>
                <c:pt idx="2668">
                  <c:v>6.0000000000000006E-4</c:v>
                </c:pt>
                <c:pt idx="2669">
                  <c:v>0</c:v>
                </c:pt>
                <c:pt idx="2670">
                  <c:v>6.0000000000000006E-4</c:v>
                </c:pt>
                <c:pt idx="2671">
                  <c:v>6.0000000000000006E-4</c:v>
                </c:pt>
                <c:pt idx="2672">
                  <c:v>6.0000000000000006E-4</c:v>
                </c:pt>
                <c:pt idx="2673">
                  <c:v>0</c:v>
                </c:pt>
                <c:pt idx="2674">
                  <c:v>6.0000000000000006E-4</c:v>
                </c:pt>
                <c:pt idx="2675">
                  <c:v>6.0000000000000006E-4</c:v>
                </c:pt>
                <c:pt idx="2676">
                  <c:v>0</c:v>
                </c:pt>
                <c:pt idx="2677">
                  <c:v>6.0000000000000006E-4</c:v>
                </c:pt>
                <c:pt idx="2678">
                  <c:v>6.0000000000000006E-4</c:v>
                </c:pt>
                <c:pt idx="2679">
                  <c:v>0</c:v>
                </c:pt>
                <c:pt idx="2680">
                  <c:v>0</c:v>
                </c:pt>
                <c:pt idx="2681">
                  <c:v>0</c:v>
                </c:pt>
                <c:pt idx="2682">
                  <c:v>6.0000000000000006E-4</c:v>
                </c:pt>
                <c:pt idx="2683">
                  <c:v>0</c:v>
                </c:pt>
                <c:pt idx="2684">
                  <c:v>6.0000000000000006E-4</c:v>
                </c:pt>
                <c:pt idx="2685">
                  <c:v>6.0000000000000006E-4</c:v>
                </c:pt>
                <c:pt idx="2686">
                  <c:v>0</c:v>
                </c:pt>
                <c:pt idx="2687">
                  <c:v>6.0000000000000006E-4</c:v>
                </c:pt>
                <c:pt idx="2688">
                  <c:v>6.0000000000000006E-4</c:v>
                </c:pt>
                <c:pt idx="2689">
                  <c:v>6.0000000000000006E-4</c:v>
                </c:pt>
                <c:pt idx="2690">
                  <c:v>0</c:v>
                </c:pt>
                <c:pt idx="2691">
                  <c:v>6.0000000000000006E-4</c:v>
                </c:pt>
                <c:pt idx="2692">
                  <c:v>6.0000000000000006E-4</c:v>
                </c:pt>
                <c:pt idx="2693">
                  <c:v>0</c:v>
                </c:pt>
                <c:pt idx="2694">
                  <c:v>6.0000000000000006E-4</c:v>
                </c:pt>
                <c:pt idx="2695">
                  <c:v>6.0000000000000006E-4</c:v>
                </c:pt>
                <c:pt idx="2696">
                  <c:v>0</c:v>
                </c:pt>
                <c:pt idx="2697">
                  <c:v>6.0000000000000006E-4</c:v>
                </c:pt>
                <c:pt idx="2698">
                  <c:v>6.0000000000000006E-4</c:v>
                </c:pt>
                <c:pt idx="2699">
                  <c:v>6.0000000000000006E-4</c:v>
                </c:pt>
                <c:pt idx="2700">
                  <c:v>0</c:v>
                </c:pt>
                <c:pt idx="2701">
                  <c:v>6.0000000000000006E-4</c:v>
                </c:pt>
                <c:pt idx="2702">
                  <c:v>6.0000000000000006E-4</c:v>
                </c:pt>
                <c:pt idx="2703">
                  <c:v>0</c:v>
                </c:pt>
                <c:pt idx="2704">
                  <c:v>6.0000000000000006E-4</c:v>
                </c:pt>
                <c:pt idx="2705">
                  <c:v>6.0000000000000006E-4</c:v>
                </c:pt>
                <c:pt idx="2706">
                  <c:v>0</c:v>
                </c:pt>
                <c:pt idx="2707">
                  <c:v>6.0000000000000006E-4</c:v>
                </c:pt>
                <c:pt idx="2708">
                  <c:v>6.0000000000000006E-4</c:v>
                </c:pt>
                <c:pt idx="2709">
                  <c:v>0</c:v>
                </c:pt>
                <c:pt idx="2710">
                  <c:v>6.0000000000000006E-4</c:v>
                </c:pt>
                <c:pt idx="2711">
                  <c:v>6.0000000000000006E-4</c:v>
                </c:pt>
                <c:pt idx="2712">
                  <c:v>0</c:v>
                </c:pt>
                <c:pt idx="2713">
                  <c:v>6.0000000000000006E-4</c:v>
                </c:pt>
                <c:pt idx="2714">
                  <c:v>6.0000000000000006E-4</c:v>
                </c:pt>
                <c:pt idx="2715">
                  <c:v>6.0000000000000006E-4</c:v>
                </c:pt>
                <c:pt idx="2716">
                  <c:v>0</c:v>
                </c:pt>
                <c:pt idx="2717">
                  <c:v>6.0000000000000006E-4</c:v>
                </c:pt>
                <c:pt idx="2718">
                  <c:v>6.0000000000000006E-4</c:v>
                </c:pt>
                <c:pt idx="2719">
                  <c:v>0</c:v>
                </c:pt>
                <c:pt idx="2720">
                  <c:v>6.0000000000000006E-4</c:v>
                </c:pt>
                <c:pt idx="2721">
                  <c:v>6.0000000000000006E-4</c:v>
                </c:pt>
                <c:pt idx="2722">
                  <c:v>0</c:v>
                </c:pt>
                <c:pt idx="2723">
                  <c:v>6.0000000000000006E-4</c:v>
                </c:pt>
                <c:pt idx="2724">
                  <c:v>6.0000000000000006E-4</c:v>
                </c:pt>
                <c:pt idx="2725">
                  <c:v>6.0000000000000006E-4</c:v>
                </c:pt>
                <c:pt idx="2726">
                  <c:v>0</c:v>
                </c:pt>
                <c:pt idx="2727">
                  <c:v>6.0000000000000006E-4</c:v>
                </c:pt>
                <c:pt idx="2728">
                  <c:v>6.0000000000000006E-4</c:v>
                </c:pt>
                <c:pt idx="2729">
                  <c:v>0</c:v>
                </c:pt>
                <c:pt idx="2730">
                  <c:v>6.0000000000000006E-4</c:v>
                </c:pt>
                <c:pt idx="2731">
                  <c:v>6.0000000000000006E-4</c:v>
                </c:pt>
                <c:pt idx="2732">
                  <c:v>6.0000000000000006E-4</c:v>
                </c:pt>
                <c:pt idx="2733">
                  <c:v>0</c:v>
                </c:pt>
                <c:pt idx="2734">
                  <c:v>7.000000000000001E-4</c:v>
                </c:pt>
                <c:pt idx="2735">
                  <c:v>7.000000000000001E-4</c:v>
                </c:pt>
                <c:pt idx="2736">
                  <c:v>0</c:v>
                </c:pt>
                <c:pt idx="2737">
                  <c:v>6.0000000000000006E-4</c:v>
                </c:pt>
                <c:pt idx="2738">
                  <c:v>6.0000000000000006E-4</c:v>
                </c:pt>
                <c:pt idx="2739">
                  <c:v>0</c:v>
                </c:pt>
                <c:pt idx="2740">
                  <c:v>0</c:v>
                </c:pt>
                <c:pt idx="2741">
                  <c:v>6.0000000000000006E-4</c:v>
                </c:pt>
                <c:pt idx="2742">
                  <c:v>6.0000000000000006E-4</c:v>
                </c:pt>
                <c:pt idx="2743">
                  <c:v>0</c:v>
                </c:pt>
                <c:pt idx="2744">
                  <c:v>6.0000000000000006E-4</c:v>
                </c:pt>
                <c:pt idx="2745">
                  <c:v>6.0000000000000006E-4</c:v>
                </c:pt>
                <c:pt idx="2746">
                  <c:v>0</c:v>
                </c:pt>
                <c:pt idx="2747">
                  <c:v>6.0000000000000006E-4</c:v>
                </c:pt>
                <c:pt idx="2748">
                  <c:v>6.0000000000000006E-4</c:v>
                </c:pt>
                <c:pt idx="2749">
                  <c:v>6.0000000000000006E-4</c:v>
                </c:pt>
                <c:pt idx="2750">
                  <c:v>0</c:v>
                </c:pt>
                <c:pt idx="2751">
                  <c:v>6.0000000000000006E-4</c:v>
                </c:pt>
                <c:pt idx="2752">
                  <c:v>6.0000000000000006E-4</c:v>
                </c:pt>
                <c:pt idx="2753">
                  <c:v>0</c:v>
                </c:pt>
                <c:pt idx="2754">
                  <c:v>6.0000000000000006E-4</c:v>
                </c:pt>
                <c:pt idx="2755">
                  <c:v>6.0000000000000006E-4</c:v>
                </c:pt>
                <c:pt idx="2756">
                  <c:v>6.0000000000000006E-4</c:v>
                </c:pt>
                <c:pt idx="2757">
                  <c:v>0</c:v>
                </c:pt>
                <c:pt idx="2758">
                  <c:v>6.0000000000000006E-4</c:v>
                </c:pt>
                <c:pt idx="2759">
                  <c:v>6.0000000000000006E-4</c:v>
                </c:pt>
                <c:pt idx="2760">
                  <c:v>0</c:v>
                </c:pt>
                <c:pt idx="2761">
                  <c:v>6.0000000000000006E-4</c:v>
                </c:pt>
                <c:pt idx="2762">
                  <c:v>6.0000000000000006E-4</c:v>
                </c:pt>
                <c:pt idx="2763">
                  <c:v>0</c:v>
                </c:pt>
                <c:pt idx="2764">
                  <c:v>7.000000000000001E-4</c:v>
                </c:pt>
                <c:pt idx="2765">
                  <c:v>0</c:v>
                </c:pt>
                <c:pt idx="2766">
                  <c:v>7.000000000000001E-4</c:v>
                </c:pt>
                <c:pt idx="2767">
                  <c:v>0</c:v>
                </c:pt>
                <c:pt idx="2768">
                  <c:v>7.000000000000001E-4</c:v>
                </c:pt>
                <c:pt idx="2769">
                  <c:v>7.000000000000001E-4</c:v>
                </c:pt>
                <c:pt idx="2770">
                  <c:v>0</c:v>
                </c:pt>
                <c:pt idx="2771">
                  <c:v>7.000000000000001E-4</c:v>
                </c:pt>
                <c:pt idx="2772">
                  <c:v>7.000000000000001E-4</c:v>
                </c:pt>
                <c:pt idx="2773">
                  <c:v>7.000000000000001E-4</c:v>
                </c:pt>
                <c:pt idx="2774">
                  <c:v>0</c:v>
                </c:pt>
                <c:pt idx="2775">
                  <c:v>7.000000000000001E-4</c:v>
                </c:pt>
                <c:pt idx="2776">
                  <c:v>7.000000000000001E-4</c:v>
                </c:pt>
                <c:pt idx="2777">
                  <c:v>0</c:v>
                </c:pt>
                <c:pt idx="2778">
                  <c:v>7.000000000000001E-4</c:v>
                </c:pt>
                <c:pt idx="2779">
                  <c:v>7.000000000000001E-4</c:v>
                </c:pt>
                <c:pt idx="2780">
                  <c:v>7.000000000000001E-4</c:v>
                </c:pt>
                <c:pt idx="2781">
                  <c:v>0</c:v>
                </c:pt>
                <c:pt idx="2782">
                  <c:v>7.000000000000001E-4</c:v>
                </c:pt>
                <c:pt idx="2783">
                  <c:v>7.000000000000001E-4</c:v>
                </c:pt>
                <c:pt idx="2784">
                  <c:v>0</c:v>
                </c:pt>
                <c:pt idx="2785">
                  <c:v>7.000000000000001E-4</c:v>
                </c:pt>
                <c:pt idx="2786">
                  <c:v>0</c:v>
                </c:pt>
                <c:pt idx="2787">
                  <c:v>0</c:v>
                </c:pt>
                <c:pt idx="2788">
                  <c:v>0</c:v>
                </c:pt>
                <c:pt idx="2789">
                  <c:v>7.000000000000001E-4</c:v>
                </c:pt>
                <c:pt idx="2790">
                  <c:v>6.0000000000000006E-4</c:v>
                </c:pt>
                <c:pt idx="2791">
                  <c:v>0</c:v>
                </c:pt>
                <c:pt idx="2792">
                  <c:v>6.0000000000000006E-4</c:v>
                </c:pt>
                <c:pt idx="2793">
                  <c:v>6.0000000000000006E-4</c:v>
                </c:pt>
                <c:pt idx="2794">
                  <c:v>0</c:v>
                </c:pt>
                <c:pt idx="2795">
                  <c:v>6.0000000000000006E-4</c:v>
                </c:pt>
                <c:pt idx="2796">
                  <c:v>6.0000000000000006E-4</c:v>
                </c:pt>
                <c:pt idx="2797">
                  <c:v>0</c:v>
                </c:pt>
                <c:pt idx="2798">
                  <c:v>0</c:v>
                </c:pt>
                <c:pt idx="2799">
                  <c:v>6.0000000000000006E-4</c:v>
                </c:pt>
                <c:pt idx="2800">
                  <c:v>6.0000000000000006E-4</c:v>
                </c:pt>
                <c:pt idx="2801">
                  <c:v>0</c:v>
                </c:pt>
                <c:pt idx="2802">
                  <c:v>6.0000000000000006E-4</c:v>
                </c:pt>
                <c:pt idx="2803">
                  <c:v>6.0000000000000006E-4</c:v>
                </c:pt>
                <c:pt idx="2804">
                  <c:v>0</c:v>
                </c:pt>
                <c:pt idx="2805">
                  <c:v>6.0000000000000006E-4</c:v>
                </c:pt>
                <c:pt idx="2806">
                  <c:v>6.0000000000000006E-4</c:v>
                </c:pt>
                <c:pt idx="2807">
                  <c:v>0</c:v>
                </c:pt>
                <c:pt idx="2808">
                  <c:v>6.0000000000000006E-4</c:v>
                </c:pt>
                <c:pt idx="2809">
                  <c:v>6.0000000000000006E-4</c:v>
                </c:pt>
                <c:pt idx="2810">
                  <c:v>0</c:v>
                </c:pt>
                <c:pt idx="2811">
                  <c:v>6.0000000000000006E-4</c:v>
                </c:pt>
                <c:pt idx="2812">
                  <c:v>6.0000000000000006E-4</c:v>
                </c:pt>
                <c:pt idx="2813">
                  <c:v>6.0000000000000006E-4</c:v>
                </c:pt>
                <c:pt idx="2814">
                  <c:v>0</c:v>
                </c:pt>
                <c:pt idx="2815">
                  <c:v>6.0000000000000006E-4</c:v>
                </c:pt>
                <c:pt idx="2816">
                  <c:v>6.0000000000000006E-4</c:v>
                </c:pt>
                <c:pt idx="2817">
                  <c:v>0</c:v>
                </c:pt>
                <c:pt idx="2818">
                  <c:v>6.0000000000000006E-4</c:v>
                </c:pt>
                <c:pt idx="2819">
                  <c:v>0</c:v>
                </c:pt>
                <c:pt idx="2820">
                  <c:v>0</c:v>
                </c:pt>
                <c:pt idx="2821">
                  <c:v>0</c:v>
                </c:pt>
                <c:pt idx="2822">
                  <c:v>6.0000000000000006E-4</c:v>
                </c:pt>
                <c:pt idx="2823">
                  <c:v>6.0000000000000006E-4</c:v>
                </c:pt>
                <c:pt idx="2824">
                  <c:v>0</c:v>
                </c:pt>
                <c:pt idx="2825">
                  <c:v>6.0000000000000006E-4</c:v>
                </c:pt>
                <c:pt idx="2826">
                  <c:v>6.0000000000000006E-4</c:v>
                </c:pt>
                <c:pt idx="2827">
                  <c:v>0</c:v>
                </c:pt>
                <c:pt idx="2828">
                  <c:v>6.0000000000000006E-4</c:v>
                </c:pt>
                <c:pt idx="2829">
                  <c:v>6.0000000000000006E-4</c:v>
                </c:pt>
                <c:pt idx="2830">
                  <c:v>0</c:v>
                </c:pt>
                <c:pt idx="2831">
                  <c:v>0</c:v>
                </c:pt>
                <c:pt idx="2832">
                  <c:v>6.0000000000000006E-4</c:v>
                </c:pt>
                <c:pt idx="2833">
                  <c:v>6.0000000000000006E-4</c:v>
                </c:pt>
                <c:pt idx="2834">
                  <c:v>0</c:v>
                </c:pt>
                <c:pt idx="2835">
                  <c:v>6.0000000000000006E-4</c:v>
                </c:pt>
                <c:pt idx="2836">
                  <c:v>6.0000000000000006E-4</c:v>
                </c:pt>
                <c:pt idx="2837">
                  <c:v>6.0000000000000006E-4</c:v>
                </c:pt>
                <c:pt idx="2838">
                  <c:v>0</c:v>
                </c:pt>
                <c:pt idx="2839">
                  <c:v>6.0000000000000006E-4</c:v>
                </c:pt>
                <c:pt idx="2840">
                  <c:v>6.0000000000000006E-4</c:v>
                </c:pt>
                <c:pt idx="2841">
                  <c:v>0</c:v>
                </c:pt>
                <c:pt idx="2842">
                  <c:v>6.0000000000000006E-4</c:v>
                </c:pt>
                <c:pt idx="2843">
                  <c:v>6.0000000000000006E-4</c:v>
                </c:pt>
                <c:pt idx="2844">
                  <c:v>6.0000000000000006E-4</c:v>
                </c:pt>
                <c:pt idx="2845">
                  <c:v>0</c:v>
                </c:pt>
                <c:pt idx="2846">
                  <c:v>6.0000000000000006E-4</c:v>
                </c:pt>
                <c:pt idx="2847">
                  <c:v>6.0000000000000006E-4</c:v>
                </c:pt>
                <c:pt idx="2848">
                  <c:v>0</c:v>
                </c:pt>
                <c:pt idx="2849">
                  <c:v>6.0000000000000006E-4</c:v>
                </c:pt>
                <c:pt idx="2850">
                  <c:v>6.0000000000000006E-4</c:v>
                </c:pt>
                <c:pt idx="2851">
                  <c:v>0</c:v>
                </c:pt>
                <c:pt idx="2852">
                  <c:v>6.0000000000000006E-4</c:v>
                </c:pt>
                <c:pt idx="2853">
                  <c:v>6.0000000000000006E-4</c:v>
                </c:pt>
                <c:pt idx="2854">
                  <c:v>6.0000000000000006E-4</c:v>
                </c:pt>
                <c:pt idx="2855">
                  <c:v>0</c:v>
                </c:pt>
                <c:pt idx="2856">
                  <c:v>6.0000000000000006E-4</c:v>
                </c:pt>
                <c:pt idx="2857">
                  <c:v>6.0000000000000006E-4</c:v>
                </c:pt>
                <c:pt idx="2858">
                  <c:v>0</c:v>
                </c:pt>
                <c:pt idx="2859">
                  <c:v>6.0000000000000006E-4</c:v>
                </c:pt>
                <c:pt idx="2860">
                  <c:v>6.0000000000000006E-4</c:v>
                </c:pt>
                <c:pt idx="2861">
                  <c:v>6.0000000000000006E-4</c:v>
                </c:pt>
                <c:pt idx="2862">
                  <c:v>0</c:v>
                </c:pt>
                <c:pt idx="2863">
                  <c:v>6.0000000000000006E-4</c:v>
                </c:pt>
                <c:pt idx="2864">
                  <c:v>6.0000000000000006E-4</c:v>
                </c:pt>
                <c:pt idx="2865">
                  <c:v>0</c:v>
                </c:pt>
                <c:pt idx="2866">
                  <c:v>6.0000000000000006E-4</c:v>
                </c:pt>
                <c:pt idx="2867">
                  <c:v>6.0000000000000006E-4</c:v>
                </c:pt>
                <c:pt idx="2868">
                  <c:v>0</c:v>
                </c:pt>
                <c:pt idx="2869">
                  <c:v>6.0000000000000006E-4</c:v>
                </c:pt>
                <c:pt idx="2870">
                  <c:v>0</c:v>
                </c:pt>
                <c:pt idx="2871">
                  <c:v>6.0000000000000006E-4</c:v>
                </c:pt>
                <c:pt idx="2872">
                  <c:v>0</c:v>
                </c:pt>
                <c:pt idx="2873">
                  <c:v>6.0000000000000006E-4</c:v>
                </c:pt>
                <c:pt idx="2874">
                  <c:v>6.0000000000000006E-4</c:v>
                </c:pt>
                <c:pt idx="2875">
                  <c:v>0</c:v>
                </c:pt>
                <c:pt idx="2876">
                  <c:v>6.0000000000000006E-4</c:v>
                </c:pt>
                <c:pt idx="2877">
                  <c:v>6.0000000000000006E-4</c:v>
                </c:pt>
                <c:pt idx="2878">
                  <c:v>0</c:v>
                </c:pt>
                <c:pt idx="2879">
                  <c:v>6.0000000000000006E-4</c:v>
                </c:pt>
                <c:pt idx="2880">
                  <c:v>6.0000000000000006E-4</c:v>
                </c:pt>
                <c:pt idx="2881">
                  <c:v>0</c:v>
                </c:pt>
                <c:pt idx="2882">
                  <c:v>6.0000000000000006E-4</c:v>
                </c:pt>
                <c:pt idx="2883">
                  <c:v>6.0000000000000006E-4</c:v>
                </c:pt>
                <c:pt idx="2884">
                  <c:v>6.0000000000000006E-4</c:v>
                </c:pt>
                <c:pt idx="2885">
                  <c:v>0</c:v>
                </c:pt>
                <c:pt idx="2886">
                  <c:v>6.0000000000000006E-4</c:v>
                </c:pt>
                <c:pt idx="2887">
                  <c:v>6.0000000000000006E-4</c:v>
                </c:pt>
                <c:pt idx="2888">
                  <c:v>0</c:v>
                </c:pt>
                <c:pt idx="2889">
                  <c:v>6.0000000000000006E-4</c:v>
                </c:pt>
                <c:pt idx="2890">
                  <c:v>6.0000000000000006E-4</c:v>
                </c:pt>
                <c:pt idx="2891">
                  <c:v>0</c:v>
                </c:pt>
                <c:pt idx="2892">
                  <c:v>6.0000000000000006E-4</c:v>
                </c:pt>
                <c:pt idx="2893">
                  <c:v>6.0000000000000006E-4</c:v>
                </c:pt>
                <c:pt idx="2894">
                  <c:v>6.0000000000000006E-4</c:v>
                </c:pt>
                <c:pt idx="2895">
                  <c:v>0</c:v>
                </c:pt>
                <c:pt idx="2896">
                  <c:v>6.0000000000000006E-4</c:v>
                </c:pt>
                <c:pt idx="2897">
                  <c:v>6.0000000000000006E-4</c:v>
                </c:pt>
                <c:pt idx="2898">
                  <c:v>0</c:v>
                </c:pt>
                <c:pt idx="2899">
                  <c:v>6.0000000000000006E-4</c:v>
                </c:pt>
                <c:pt idx="2900">
                  <c:v>6.0000000000000006E-4</c:v>
                </c:pt>
                <c:pt idx="2901">
                  <c:v>6.0000000000000006E-4</c:v>
                </c:pt>
                <c:pt idx="2902">
                  <c:v>0</c:v>
                </c:pt>
                <c:pt idx="2903">
                  <c:v>6.0000000000000006E-4</c:v>
                </c:pt>
                <c:pt idx="2904">
                  <c:v>6.0000000000000006E-4</c:v>
                </c:pt>
                <c:pt idx="2905">
                  <c:v>0</c:v>
                </c:pt>
                <c:pt idx="2906">
                  <c:v>6.0000000000000006E-4</c:v>
                </c:pt>
                <c:pt idx="2907">
                  <c:v>6.0000000000000006E-4</c:v>
                </c:pt>
                <c:pt idx="2908">
                  <c:v>0</c:v>
                </c:pt>
                <c:pt idx="2909">
                  <c:v>0</c:v>
                </c:pt>
                <c:pt idx="2910">
                  <c:v>6.0000000000000006E-4</c:v>
                </c:pt>
                <c:pt idx="2911">
                  <c:v>6.0000000000000006E-4</c:v>
                </c:pt>
                <c:pt idx="2912">
                  <c:v>0</c:v>
                </c:pt>
                <c:pt idx="2913">
                  <c:v>6.0000000000000006E-4</c:v>
                </c:pt>
                <c:pt idx="2914">
                  <c:v>6.0000000000000006E-4</c:v>
                </c:pt>
                <c:pt idx="2915">
                  <c:v>0</c:v>
                </c:pt>
                <c:pt idx="2916">
                  <c:v>6.0000000000000006E-4</c:v>
                </c:pt>
                <c:pt idx="2917">
                  <c:v>6.0000000000000006E-4</c:v>
                </c:pt>
                <c:pt idx="2918">
                  <c:v>6.0000000000000006E-4</c:v>
                </c:pt>
                <c:pt idx="2919">
                  <c:v>0</c:v>
                </c:pt>
                <c:pt idx="2920">
                  <c:v>6.0000000000000006E-4</c:v>
                </c:pt>
                <c:pt idx="2921">
                  <c:v>6.0000000000000006E-4</c:v>
                </c:pt>
                <c:pt idx="2922">
                  <c:v>0</c:v>
                </c:pt>
                <c:pt idx="2923">
                  <c:v>6.0000000000000006E-4</c:v>
                </c:pt>
                <c:pt idx="2924">
                  <c:v>6.0000000000000006E-4</c:v>
                </c:pt>
                <c:pt idx="2925">
                  <c:v>0</c:v>
                </c:pt>
                <c:pt idx="2926">
                  <c:v>6.0000000000000006E-4</c:v>
                </c:pt>
                <c:pt idx="2927">
                  <c:v>6.0000000000000006E-4</c:v>
                </c:pt>
                <c:pt idx="2928">
                  <c:v>6.0000000000000006E-4</c:v>
                </c:pt>
                <c:pt idx="2929">
                  <c:v>0</c:v>
                </c:pt>
                <c:pt idx="2930">
                  <c:v>6.0000000000000006E-4</c:v>
                </c:pt>
                <c:pt idx="2931">
                  <c:v>6.0000000000000006E-4</c:v>
                </c:pt>
                <c:pt idx="2932">
                  <c:v>0</c:v>
                </c:pt>
                <c:pt idx="2933">
                  <c:v>6.0000000000000006E-4</c:v>
                </c:pt>
                <c:pt idx="2934">
                  <c:v>6.0000000000000006E-4</c:v>
                </c:pt>
                <c:pt idx="2935">
                  <c:v>0</c:v>
                </c:pt>
                <c:pt idx="2936">
                  <c:v>6.0000000000000006E-4</c:v>
                </c:pt>
                <c:pt idx="2937">
                  <c:v>6.0000000000000006E-4</c:v>
                </c:pt>
                <c:pt idx="2938">
                  <c:v>6.0000000000000006E-4</c:v>
                </c:pt>
                <c:pt idx="2939">
                  <c:v>0</c:v>
                </c:pt>
                <c:pt idx="2940">
                  <c:v>6.0000000000000006E-4</c:v>
                </c:pt>
                <c:pt idx="2941">
                  <c:v>6.0000000000000006E-4</c:v>
                </c:pt>
                <c:pt idx="2942">
                  <c:v>0</c:v>
                </c:pt>
                <c:pt idx="2943">
                  <c:v>6.0000000000000006E-4</c:v>
                </c:pt>
                <c:pt idx="2944">
                  <c:v>6.0000000000000006E-4</c:v>
                </c:pt>
                <c:pt idx="2945">
                  <c:v>0</c:v>
                </c:pt>
                <c:pt idx="2946">
                  <c:v>6.0000000000000006E-4</c:v>
                </c:pt>
                <c:pt idx="2947">
                  <c:v>6.0000000000000006E-4</c:v>
                </c:pt>
                <c:pt idx="2948">
                  <c:v>6.0000000000000006E-4</c:v>
                </c:pt>
                <c:pt idx="2949">
                  <c:v>0</c:v>
                </c:pt>
                <c:pt idx="2950">
                  <c:v>6.0000000000000006E-4</c:v>
                </c:pt>
                <c:pt idx="2951">
                  <c:v>6.0000000000000006E-4</c:v>
                </c:pt>
                <c:pt idx="2952">
                  <c:v>0</c:v>
                </c:pt>
                <c:pt idx="2953">
                  <c:v>6.0000000000000006E-4</c:v>
                </c:pt>
                <c:pt idx="2954">
                  <c:v>6.0000000000000006E-4</c:v>
                </c:pt>
                <c:pt idx="2955">
                  <c:v>0</c:v>
                </c:pt>
                <c:pt idx="2956">
                  <c:v>6.0000000000000006E-4</c:v>
                </c:pt>
                <c:pt idx="2957">
                  <c:v>6.0000000000000006E-4</c:v>
                </c:pt>
                <c:pt idx="2958">
                  <c:v>6.0000000000000006E-4</c:v>
                </c:pt>
                <c:pt idx="2959">
                  <c:v>0</c:v>
                </c:pt>
                <c:pt idx="2960">
                  <c:v>6.0000000000000006E-4</c:v>
                </c:pt>
                <c:pt idx="2961">
                  <c:v>6.0000000000000006E-4</c:v>
                </c:pt>
                <c:pt idx="2962">
                  <c:v>0</c:v>
                </c:pt>
                <c:pt idx="2963">
                  <c:v>6.0000000000000006E-4</c:v>
                </c:pt>
                <c:pt idx="2964">
                  <c:v>6.0000000000000006E-4</c:v>
                </c:pt>
                <c:pt idx="2965">
                  <c:v>0</c:v>
                </c:pt>
                <c:pt idx="2966">
                  <c:v>6.0000000000000006E-4</c:v>
                </c:pt>
                <c:pt idx="2967">
                  <c:v>6.0000000000000006E-4</c:v>
                </c:pt>
                <c:pt idx="2968">
                  <c:v>0</c:v>
                </c:pt>
                <c:pt idx="2969">
                  <c:v>6.0000000000000006E-4</c:v>
                </c:pt>
                <c:pt idx="2970">
                  <c:v>6.0000000000000006E-4</c:v>
                </c:pt>
                <c:pt idx="2971">
                  <c:v>6.0000000000000006E-4</c:v>
                </c:pt>
                <c:pt idx="2972">
                  <c:v>0</c:v>
                </c:pt>
                <c:pt idx="2973">
                  <c:v>6.0000000000000006E-4</c:v>
                </c:pt>
                <c:pt idx="2974">
                  <c:v>6.0000000000000006E-4</c:v>
                </c:pt>
                <c:pt idx="2975">
                  <c:v>0</c:v>
                </c:pt>
                <c:pt idx="2976">
                  <c:v>6.0000000000000006E-4</c:v>
                </c:pt>
                <c:pt idx="2977">
                  <c:v>6.0000000000000006E-4</c:v>
                </c:pt>
                <c:pt idx="2978">
                  <c:v>0</c:v>
                </c:pt>
                <c:pt idx="2979">
                  <c:v>6.0000000000000006E-4</c:v>
                </c:pt>
                <c:pt idx="2980">
                  <c:v>6.0000000000000006E-4</c:v>
                </c:pt>
                <c:pt idx="2981">
                  <c:v>0</c:v>
                </c:pt>
                <c:pt idx="2982">
                  <c:v>6.0000000000000006E-4</c:v>
                </c:pt>
                <c:pt idx="2983">
                  <c:v>6.0000000000000006E-4</c:v>
                </c:pt>
                <c:pt idx="2984">
                  <c:v>6.0000000000000006E-4</c:v>
                </c:pt>
                <c:pt idx="2985">
                  <c:v>0</c:v>
                </c:pt>
                <c:pt idx="2986">
                  <c:v>6.0000000000000006E-4</c:v>
                </c:pt>
                <c:pt idx="2987">
                  <c:v>6.0000000000000006E-4</c:v>
                </c:pt>
                <c:pt idx="2988">
                  <c:v>0</c:v>
                </c:pt>
                <c:pt idx="2989">
                  <c:v>6.0000000000000006E-4</c:v>
                </c:pt>
                <c:pt idx="2990">
                  <c:v>6.0000000000000006E-4</c:v>
                </c:pt>
                <c:pt idx="2991">
                  <c:v>0</c:v>
                </c:pt>
                <c:pt idx="2992">
                  <c:v>6.0000000000000006E-4</c:v>
                </c:pt>
                <c:pt idx="2993">
                  <c:v>6.0000000000000006E-4</c:v>
                </c:pt>
                <c:pt idx="2994">
                  <c:v>0</c:v>
                </c:pt>
                <c:pt idx="2995">
                  <c:v>6.0000000000000006E-4</c:v>
                </c:pt>
                <c:pt idx="2996">
                  <c:v>6.0000000000000006E-4</c:v>
                </c:pt>
                <c:pt idx="2997">
                  <c:v>0</c:v>
                </c:pt>
                <c:pt idx="2998">
                  <c:v>6.0000000000000006E-4</c:v>
                </c:pt>
                <c:pt idx="2999">
                  <c:v>6.0000000000000006E-4</c:v>
                </c:pt>
                <c:pt idx="3000">
                  <c:v>0</c:v>
                </c:pt>
                <c:pt idx="3001">
                  <c:v>6.0000000000000006E-4</c:v>
                </c:pt>
                <c:pt idx="3002">
                  <c:v>6.0000000000000006E-4</c:v>
                </c:pt>
                <c:pt idx="3003">
                  <c:v>0</c:v>
                </c:pt>
                <c:pt idx="3004">
                  <c:v>6.0000000000000006E-4</c:v>
                </c:pt>
                <c:pt idx="3005">
                  <c:v>6.0000000000000006E-4</c:v>
                </c:pt>
                <c:pt idx="3006">
                  <c:v>0</c:v>
                </c:pt>
                <c:pt idx="3007">
                  <c:v>6.0000000000000006E-4</c:v>
                </c:pt>
                <c:pt idx="3008">
                  <c:v>6.0000000000000006E-4</c:v>
                </c:pt>
                <c:pt idx="3009">
                  <c:v>0</c:v>
                </c:pt>
                <c:pt idx="3010">
                  <c:v>6.0000000000000006E-4</c:v>
                </c:pt>
                <c:pt idx="3011">
                  <c:v>6.0000000000000006E-4</c:v>
                </c:pt>
                <c:pt idx="3012">
                  <c:v>0</c:v>
                </c:pt>
                <c:pt idx="3013">
                  <c:v>6.0000000000000006E-4</c:v>
                </c:pt>
                <c:pt idx="3014">
                  <c:v>6.0000000000000006E-4</c:v>
                </c:pt>
                <c:pt idx="3015">
                  <c:v>6.0000000000000006E-4</c:v>
                </c:pt>
                <c:pt idx="3016">
                  <c:v>0</c:v>
                </c:pt>
                <c:pt idx="3017">
                  <c:v>6.0000000000000006E-4</c:v>
                </c:pt>
                <c:pt idx="3018">
                  <c:v>6.0000000000000006E-4</c:v>
                </c:pt>
                <c:pt idx="3019">
                  <c:v>0</c:v>
                </c:pt>
                <c:pt idx="3020">
                  <c:v>6.0000000000000006E-4</c:v>
                </c:pt>
                <c:pt idx="3021">
                  <c:v>6.0000000000000006E-4</c:v>
                </c:pt>
                <c:pt idx="3022">
                  <c:v>0</c:v>
                </c:pt>
                <c:pt idx="3023">
                  <c:v>6.0000000000000006E-4</c:v>
                </c:pt>
                <c:pt idx="3024">
                  <c:v>6.0000000000000006E-4</c:v>
                </c:pt>
                <c:pt idx="3025">
                  <c:v>0</c:v>
                </c:pt>
                <c:pt idx="3026">
                  <c:v>6.0000000000000006E-4</c:v>
                </c:pt>
                <c:pt idx="3027">
                  <c:v>6.0000000000000006E-4</c:v>
                </c:pt>
                <c:pt idx="3028">
                  <c:v>0</c:v>
                </c:pt>
                <c:pt idx="3029">
                  <c:v>0</c:v>
                </c:pt>
                <c:pt idx="3030">
                  <c:v>6.0000000000000006E-4</c:v>
                </c:pt>
                <c:pt idx="3031">
                  <c:v>6.0000000000000006E-4</c:v>
                </c:pt>
                <c:pt idx="3032">
                  <c:v>0</c:v>
                </c:pt>
                <c:pt idx="3033">
                  <c:v>6.0000000000000006E-4</c:v>
                </c:pt>
                <c:pt idx="3034">
                  <c:v>6.0000000000000006E-4</c:v>
                </c:pt>
                <c:pt idx="3035">
                  <c:v>0</c:v>
                </c:pt>
                <c:pt idx="3036">
                  <c:v>6.0000000000000006E-4</c:v>
                </c:pt>
                <c:pt idx="3037">
                  <c:v>6.0000000000000006E-4</c:v>
                </c:pt>
                <c:pt idx="3038">
                  <c:v>0</c:v>
                </c:pt>
                <c:pt idx="3039">
                  <c:v>6.0000000000000006E-4</c:v>
                </c:pt>
                <c:pt idx="3040">
                  <c:v>6.0000000000000006E-4</c:v>
                </c:pt>
                <c:pt idx="3041">
                  <c:v>0</c:v>
                </c:pt>
                <c:pt idx="3042">
                  <c:v>6.0000000000000006E-4</c:v>
                </c:pt>
                <c:pt idx="3043">
                  <c:v>6.0000000000000006E-4</c:v>
                </c:pt>
                <c:pt idx="3044">
                  <c:v>0</c:v>
                </c:pt>
                <c:pt idx="3045">
                  <c:v>6.0000000000000006E-4</c:v>
                </c:pt>
                <c:pt idx="3046">
                  <c:v>6.0000000000000006E-4</c:v>
                </c:pt>
                <c:pt idx="3047">
                  <c:v>6.0000000000000006E-4</c:v>
                </c:pt>
                <c:pt idx="3048">
                  <c:v>0</c:v>
                </c:pt>
                <c:pt idx="3049">
                  <c:v>6.0000000000000006E-4</c:v>
                </c:pt>
                <c:pt idx="3050">
                  <c:v>6.0000000000000006E-4</c:v>
                </c:pt>
                <c:pt idx="3051">
                  <c:v>0</c:v>
                </c:pt>
                <c:pt idx="3052">
                  <c:v>6.0000000000000006E-4</c:v>
                </c:pt>
                <c:pt idx="3053">
                  <c:v>6.0000000000000006E-4</c:v>
                </c:pt>
                <c:pt idx="3054">
                  <c:v>0</c:v>
                </c:pt>
                <c:pt idx="3055">
                  <c:v>6.0000000000000006E-4</c:v>
                </c:pt>
                <c:pt idx="3056">
                  <c:v>6.0000000000000006E-4</c:v>
                </c:pt>
                <c:pt idx="3057">
                  <c:v>0</c:v>
                </c:pt>
                <c:pt idx="3058">
                  <c:v>6.0000000000000006E-4</c:v>
                </c:pt>
                <c:pt idx="3059">
                  <c:v>6.0000000000000006E-4</c:v>
                </c:pt>
                <c:pt idx="3060">
                  <c:v>6.0000000000000006E-4</c:v>
                </c:pt>
                <c:pt idx="3061">
                  <c:v>0</c:v>
                </c:pt>
                <c:pt idx="3062">
                  <c:v>6.0000000000000006E-4</c:v>
                </c:pt>
                <c:pt idx="3063">
                  <c:v>6.0000000000000006E-4</c:v>
                </c:pt>
                <c:pt idx="3064">
                  <c:v>0</c:v>
                </c:pt>
                <c:pt idx="3065">
                  <c:v>6.0000000000000006E-4</c:v>
                </c:pt>
                <c:pt idx="3066">
                  <c:v>0</c:v>
                </c:pt>
                <c:pt idx="3067">
                  <c:v>0</c:v>
                </c:pt>
                <c:pt idx="3068">
                  <c:v>6.0000000000000006E-4</c:v>
                </c:pt>
                <c:pt idx="3069">
                  <c:v>6.0000000000000006E-4</c:v>
                </c:pt>
                <c:pt idx="3070">
                  <c:v>6.0000000000000006E-4</c:v>
                </c:pt>
                <c:pt idx="3071">
                  <c:v>0</c:v>
                </c:pt>
                <c:pt idx="3072">
                  <c:v>6.0000000000000006E-4</c:v>
                </c:pt>
                <c:pt idx="3073">
                  <c:v>6.0000000000000006E-4</c:v>
                </c:pt>
                <c:pt idx="3074">
                  <c:v>0</c:v>
                </c:pt>
                <c:pt idx="3075">
                  <c:v>6.0000000000000006E-4</c:v>
                </c:pt>
                <c:pt idx="3076">
                  <c:v>6.0000000000000006E-4</c:v>
                </c:pt>
                <c:pt idx="3077">
                  <c:v>0</c:v>
                </c:pt>
                <c:pt idx="3078">
                  <c:v>6.0000000000000006E-4</c:v>
                </c:pt>
                <c:pt idx="3079">
                  <c:v>6.0000000000000006E-4</c:v>
                </c:pt>
                <c:pt idx="3080">
                  <c:v>0</c:v>
                </c:pt>
                <c:pt idx="3081">
                  <c:v>6.0000000000000006E-4</c:v>
                </c:pt>
                <c:pt idx="3082">
                  <c:v>6.0000000000000006E-4</c:v>
                </c:pt>
                <c:pt idx="3083">
                  <c:v>0</c:v>
                </c:pt>
                <c:pt idx="3084">
                  <c:v>6.0000000000000006E-4</c:v>
                </c:pt>
                <c:pt idx="3085">
                  <c:v>6.0000000000000006E-4</c:v>
                </c:pt>
                <c:pt idx="3086">
                  <c:v>6.0000000000000006E-4</c:v>
                </c:pt>
                <c:pt idx="3087">
                  <c:v>0</c:v>
                </c:pt>
                <c:pt idx="3088">
                  <c:v>6.0000000000000006E-4</c:v>
                </c:pt>
                <c:pt idx="3089">
                  <c:v>6.0000000000000006E-4</c:v>
                </c:pt>
                <c:pt idx="3090">
                  <c:v>0</c:v>
                </c:pt>
                <c:pt idx="3091">
                  <c:v>6.0000000000000006E-4</c:v>
                </c:pt>
                <c:pt idx="3092">
                  <c:v>6.0000000000000006E-4</c:v>
                </c:pt>
                <c:pt idx="3093">
                  <c:v>0</c:v>
                </c:pt>
                <c:pt idx="3094">
                  <c:v>6.0000000000000006E-4</c:v>
                </c:pt>
                <c:pt idx="3095">
                  <c:v>6.0000000000000006E-4</c:v>
                </c:pt>
                <c:pt idx="3096">
                  <c:v>0</c:v>
                </c:pt>
                <c:pt idx="3097">
                  <c:v>6.0000000000000006E-4</c:v>
                </c:pt>
                <c:pt idx="3098">
                  <c:v>6.0000000000000006E-4</c:v>
                </c:pt>
                <c:pt idx="3099">
                  <c:v>0</c:v>
                </c:pt>
                <c:pt idx="3100">
                  <c:v>6.0000000000000006E-4</c:v>
                </c:pt>
                <c:pt idx="3101">
                  <c:v>6.0000000000000006E-4</c:v>
                </c:pt>
                <c:pt idx="3102">
                  <c:v>0</c:v>
                </c:pt>
                <c:pt idx="3103">
                  <c:v>6.0000000000000006E-4</c:v>
                </c:pt>
                <c:pt idx="3104">
                  <c:v>6.0000000000000006E-4</c:v>
                </c:pt>
                <c:pt idx="3105">
                  <c:v>0</c:v>
                </c:pt>
                <c:pt idx="3106">
                  <c:v>6.0000000000000006E-4</c:v>
                </c:pt>
                <c:pt idx="3107">
                  <c:v>6.0000000000000006E-4</c:v>
                </c:pt>
                <c:pt idx="3108">
                  <c:v>0</c:v>
                </c:pt>
                <c:pt idx="3109">
                  <c:v>6.0000000000000006E-4</c:v>
                </c:pt>
                <c:pt idx="3110">
                  <c:v>6.0000000000000006E-4</c:v>
                </c:pt>
                <c:pt idx="3111">
                  <c:v>0</c:v>
                </c:pt>
                <c:pt idx="3112">
                  <c:v>6.0000000000000006E-4</c:v>
                </c:pt>
                <c:pt idx="3113">
                  <c:v>6.0000000000000006E-4</c:v>
                </c:pt>
                <c:pt idx="3114">
                  <c:v>0</c:v>
                </c:pt>
                <c:pt idx="3115">
                  <c:v>6.0000000000000006E-4</c:v>
                </c:pt>
                <c:pt idx="3116">
                  <c:v>6.0000000000000006E-4</c:v>
                </c:pt>
                <c:pt idx="3117">
                  <c:v>0</c:v>
                </c:pt>
                <c:pt idx="3118">
                  <c:v>6.0000000000000006E-4</c:v>
                </c:pt>
                <c:pt idx="3119">
                  <c:v>6.0000000000000006E-4</c:v>
                </c:pt>
                <c:pt idx="3120">
                  <c:v>0</c:v>
                </c:pt>
                <c:pt idx="3121">
                  <c:v>6.0000000000000006E-4</c:v>
                </c:pt>
                <c:pt idx="3122">
                  <c:v>6.0000000000000006E-4</c:v>
                </c:pt>
                <c:pt idx="3123">
                  <c:v>0</c:v>
                </c:pt>
                <c:pt idx="3124">
                  <c:v>6.0000000000000006E-4</c:v>
                </c:pt>
                <c:pt idx="3125">
                  <c:v>6.0000000000000006E-4</c:v>
                </c:pt>
                <c:pt idx="3126">
                  <c:v>0</c:v>
                </c:pt>
                <c:pt idx="3127">
                  <c:v>6.0000000000000006E-4</c:v>
                </c:pt>
                <c:pt idx="3128">
                  <c:v>6.0000000000000006E-4</c:v>
                </c:pt>
                <c:pt idx="3129">
                  <c:v>6.0000000000000006E-4</c:v>
                </c:pt>
                <c:pt idx="3130">
                  <c:v>0</c:v>
                </c:pt>
                <c:pt idx="3131">
                  <c:v>6.0000000000000006E-4</c:v>
                </c:pt>
                <c:pt idx="3132">
                  <c:v>6.0000000000000006E-4</c:v>
                </c:pt>
                <c:pt idx="3133">
                  <c:v>0</c:v>
                </c:pt>
                <c:pt idx="3134">
                  <c:v>6.0000000000000006E-4</c:v>
                </c:pt>
                <c:pt idx="3135">
                  <c:v>6.0000000000000006E-4</c:v>
                </c:pt>
                <c:pt idx="3136">
                  <c:v>0</c:v>
                </c:pt>
                <c:pt idx="3137">
                  <c:v>6.0000000000000006E-4</c:v>
                </c:pt>
                <c:pt idx="3138">
                  <c:v>6.0000000000000006E-4</c:v>
                </c:pt>
                <c:pt idx="3139">
                  <c:v>0</c:v>
                </c:pt>
                <c:pt idx="3140">
                  <c:v>6.0000000000000006E-4</c:v>
                </c:pt>
                <c:pt idx="3141">
                  <c:v>6.0000000000000006E-4</c:v>
                </c:pt>
                <c:pt idx="3142">
                  <c:v>0</c:v>
                </c:pt>
                <c:pt idx="3143">
                  <c:v>6.0000000000000006E-4</c:v>
                </c:pt>
                <c:pt idx="3144">
                  <c:v>6.0000000000000006E-4</c:v>
                </c:pt>
                <c:pt idx="3145">
                  <c:v>0</c:v>
                </c:pt>
                <c:pt idx="3146">
                  <c:v>6.0000000000000006E-4</c:v>
                </c:pt>
                <c:pt idx="3147">
                  <c:v>6.0000000000000006E-4</c:v>
                </c:pt>
                <c:pt idx="3148">
                  <c:v>0</c:v>
                </c:pt>
                <c:pt idx="3149">
                  <c:v>6.0000000000000006E-4</c:v>
                </c:pt>
                <c:pt idx="3150">
                  <c:v>6.0000000000000006E-4</c:v>
                </c:pt>
                <c:pt idx="3151">
                  <c:v>6.0000000000000006E-4</c:v>
                </c:pt>
                <c:pt idx="3152">
                  <c:v>0</c:v>
                </c:pt>
                <c:pt idx="3153">
                  <c:v>6.0000000000000006E-4</c:v>
                </c:pt>
                <c:pt idx="3154">
                  <c:v>6.0000000000000006E-4</c:v>
                </c:pt>
                <c:pt idx="3155">
                  <c:v>0</c:v>
                </c:pt>
                <c:pt idx="3156">
                  <c:v>6.0000000000000006E-4</c:v>
                </c:pt>
                <c:pt idx="3157">
                  <c:v>6.0000000000000006E-4</c:v>
                </c:pt>
                <c:pt idx="3158">
                  <c:v>0</c:v>
                </c:pt>
                <c:pt idx="3159">
                  <c:v>6.0000000000000006E-4</c:v>
                </c:pt>
                <c:pt idx="3160">
                  <c:v>6.0000000000000006E-4</c:v>
                </c:pt>
                <c:pt idx="3161">
                  <c:v>0</c:v>
                </c:pt>
                <c:pt idx="3162">
                  <c:v>6.0000000000000006E-4</c:v>
                </c:pt>
                <c:pt idx="3163">
                  <c:v>6.0000000000000006E-4</c:v>
                </c:pt>
                <c:pt idx="3164">
                  <c:v>0</c:v>
                </c:pt>
                <c:pt idx="3165">
                  <c:v>6.0000000000000006E-4</c:v>
                </c:pt>
                <c:pt idx="3166">
                  <c:v>6.0000000000000006E-4</c:v>
                </c:pt>
                <c:pt idx="3167">
                  <c:v>0</c:v>
                </c:pt>
                <c:pt idx="3168">
                  <c:v>6.0000000000000006E-4</c:v>
                </c:pt>
                <c:pt idx="3169">
                  <c:v>6.0000000000000006E-4</c:v>
                </c:pt>
                <c:pt idx="3170">
                  <c:v>6.0000000000000006E-4</c:v>
                </c:pt>
                <c:pt idx="3171">
                  <c:v>0</c:v>
                </c:pt>
                <c:pt idx="3172">
                  <c:v>6.0000000000000006E-4</c:v>
                </c:pt>
                <c:pt idx="3173">
                  <c:v>6.0000000000000006E-4</c:v>
                </c:pt>
                <c:pt idx="3174">
                  <c:v>0</c:v>
                </c:pt>
                <c:pt idx="3175">
                  <c:v>6.0000000000000006E-4</c:v>
                </c:pt>
                <c:pt idx="3176">
                  <c:v>6.0000000000000006E-4</c:v>
                </c:pt>
                <c:pt idx="3177">
                  <c:v>0</c:v>
                </c:pt>
                <c:pt idx="3178">
                  <c:v>6.0000000000000006E-4</c:v>
                </c:pt>
                <c:pt idx="3179">
                  <c:v>6.0000000000000006E-4</c:v>
                </c:pt>
                <c:pt idx="3180">
                  <c:v>6.0000000000000006E-4</c:v>
                </c:pt>
                <c:pt idx="3181">
                  <c:v>0</c:v>
                </c:pt>
                <c:pt idx="3182">
                  <c:v>6.0000000000000006E-4</c:v>
                </c:pt>
                <c:pt idx="3183">
                  <c:v>6.0000000000000006E-4</c:v>
                </c:pt>
                <c:pt idx="3184">
                  <c:v>0</c:v>
                </c:pt>
                <c:pt idx="3185">
                  <c:v>6.0000000000000006E-4</c:v>
                </c:pt>
                <c:pt idx="3186">
                  <c:v>6.0000000000000006E-4</c:v>
                </c:pt>
                <c:pt idx="3187">
                  <c:v>0</c:v>
                </c:pt>
                <c:pt idx="3188">
                  <c:v>6.0000000000000006E-4</c:v>
                </c:pt>
                <c:pt idx="3189">
                  <c:v>6.0000000000000006E-4</c:v>
                </c:pt>
                <c:pt idx="3190">
                  <c:v>6.0000000000000006E-4</c:v>
                </c:pt>
                <c:pt idx="3191">
                  <c:v>0</c:v>
                </c:pt>
                <c:pt idx="3192">
                  <c:v>6.0000000000000006E-4</c:v>
                </c:pt>
                <c:pt idx="3193">
                  <c:v>6.0000000000000006E-4</c:v>
                </c:pt>
                <c:pt idx="3194">
                  <c:v>0</c:v>
                </c:pt>
                <c:pt idx="3195">
                  <c:v>6.0000000000000006E-4</c:v>
                </c:pt>
                <c:pt idx="3196">
                  <c:v>6.0000000000000006E-4</c:v>
                </c:pt>
                <c:pt idx="3197">
                  <c:v>0</c:v>
                </c:pt>
                <c:pt idx="3198">
                  <c:v>6.0000000000000006E-4</c:v>
                </c:pt>
                <c:pt idx="3199">
                  <c:v>6.0000000000000006E-4</c:v>
                </c:pt>
                <c:pt idx="3200">
                  <c:v>6.0000000000000006E-4</c:v>
                </c:pt>
                <c:pt idx="3201">
                  <c:v>0</c:v>
                </c:pt>
                <c:pt idx="3202">
                  <c:v>6.0000000000000006E-4</c:v>
                </c:pt>
                <c:pt idx="3203">
                  <c:v>6.0000000000000006E-4</c:v>
                </c:pt>
                <c:pt idx="3204">
                  <c:v>0</c:v>
                </c:pt>
                <c:pt idx="3205">
                  <c:v>6.0000000000000006E-4</c:v>
                </c:pt>
                <c:pt idx="3206">
                  <c:v>6.0000000000000006E-4</c:v>
                </c:pt>
                <c:pt idx="3207">
                  <c:v>0</c:v>
                </c:pt>
                <c:pt idx="3208">
                  <c:v>6.0000000000000006E-4</c:v>
                </c:pt>
                <c:pt idx="3209">
                  <c:v>6.0000000000000006E-4</c:v>
                </c:pt>
                <c:pt idx="3210">
                  <c:v>0</c:v>
                </c:pt>
                <c:pt idx="3211">
                  <c:v>6.0000000000000006E-4</c:v>
                </c:pt>
                <c:pt idx="3212">
                  <c:v>6.0000000000000006E-4</c:v>
                </c:pt>
                <c:pt idx="3213">
                  <c:v>0</c:v>
                </c:pt>
                <c:pt idx="3214">
                  <c:v>6.0000000000000006E-4</c:v>
                </c:pt>
                <c:pt idx="3215">
                  <c:v>6.0000000000000006E-4</c:v>
                </c:pt>
                <c:pt idx="3216">
                  <c:v>0</c:v>
                </c:pt>
                <c:pt idx="3217">
                  <c:v>6.0000000000000006E-4</c:v>
                </c:pt>
                <c:pt idx="3218">
                  <c:v>6.0000000000000006E-4</c:v>
                </c:pt>
                <c:pt idx="3219">
                  <c:v>6.0000000000000006E-4</c:v>
                </c:pt>
                <c:pt idx="3220">
                  <c:v>0</c:v>
                </c:pt>
                <c:pt idx="3221">
                  <c:v>6.0000000000000006E-4</c:v>
                </c:pt>
                <c:pt idx="3222">
                  <c:v>6.0000000000000006E-4</c:v>
                </c:pt>
                <c:pt idx="3223">
                  <c:v>0</c:v>
                </c:pt>
                <c:pt idx="3224">
                  <c:v>6.0000000000000006E-4</c:v>
                </c:pt>
                <c:pt idx="3225">
                  <c:v>6.0000000000000006E-4</c:v>
                </c:pt>
                <c:pt idx="3226">
                  <c:v>0</c:v>
                </c:pt>
                <c:pt idx="3227">
                  <c:v>6.0000000000000006E-4</c:v>
                </c:pt>
                <c:pt idx="3228">
                  <c:v>6.0000000000000006E-4</c:v>
                </c:pt>
                <c:pt idx="3229">
                  <c:v>0</c:v>
                </c:pt>
                <c:pt idx="3230">
                  <c:v>6.0000000000000006E-4</c:v>
                </c:pt>
                <c:pt idx="3231">
                  <c:v>6.0000000000000006E-4</c:v>
                </c:pt>
                <c:pt idx="3232">
                  <c:v>0</c:v>
                </c:pt>
                <c:pt idx="3233">
                  <c:v>6.0000000000000006E-4</c:v>
                </c:pt>
                <c:pt idx="3234">
                  <c:v>6.0000000000000006E-4</c:v>
                </c:pt>
                <c:pt idx="3235">
                  <c:v>6.0000000000000006E-4</c:v>
                </c:pt>
                <c:pt idx="3236">
                  <c:v>0</c:v>
                </c:pt>
                <c:pt idx="3237">
                  <c:v>6.0000000000000006E-4</c:v>
                </c:pt>
                <c:pt idx="3238">
                  <c:v>6.0000000000000006E-4</c:v>
                </c:pt>
                <c:pt idx="3239">
                  <c:v>0</c:v>
                </c:pt>
                <c:pt idx="3240">
                  <c:v>6.0000000000000006E-4</c:v>
                </c:pt>
                <c:pt idx="3241">
                  <c:v>6.0000000000000006E-4</c:v>
                </c:pt>
                <c:pt idx="3242">
                  <c:v>0</c:v>
                </c:pt>
                <c:pt idx="3243">
                  <c:v>6.0000000000000006E-4</c:v>
                </c:pt>
                <c:pt idx="3244">
                  <c:v>6.0000000000000006E-4</c:v>
                </c:pt>
                <c:pt idx="3245">
                  <c:v>0</c:v>
                </c:pt>
                <c:pt idx="3246">
                  <c:v>6.0000000000000006E-4</c:v>
                </c:pt>
                <c:pt idx="3247">
                  <c:v>6.0000000000000006E-4</c:v>
                </c:pt>
                <c:pt idx="3248">
                  <c:v>6.0000000000000006E-4</c:v>
                </c:pt>
                <c:pt idx="3249">
                  <c:v>0</c:v>
                </c:pt>
                <c:pt idx="3250">
                  <c:v>6.0000000000000006E-4</c:v>
                </c:pt>
                <c:pt idx="3251">
                  <c:v>6.0000000000000006E-4</c:v>
                </c:pt>
                <c:pt idx="3252">
                  <c:v>0</c:v>
                </c:pt>
                <c:pt idx="3253">
                  <c:v>6.0000000000000006E-4</c:v>
                </c:pt>
                <c:pt idx="3254">
                  <c:v>6.0000000000000006E-4</c:v>
                </c:pt>
                <c:pt idx="3255">
                  <c:v>0</c:v>
                </c:pt>
                <c:pt idx="3256">
                  <c:v>6.0000000000000006E-4</c:v>
                </c:pt>
                <c:pt idx="3257">
                  <c:v>6.0000000000000006E-4</c:v>
                </c:pt>
                <c:pt idx="3258">
                  <c:v>6.0000000000000006E-4</c:v>
                </c:pt>
                <c:pt idx="3259">
                  <c:v>0</c:v>
                </c:pt>
                <c:pt idx="3260">
                  <c:v>6.0000000000000006E-4</c:v>
                </c:pt>
                <c:pt idx="3261">
                  <c:v>6.0000000000000006E-4</c:v>
                </c:pt>
                <c:pt idx="3262">
                  <c:v>0</c:v>
                </c:pt>
                <c:pt idx="3263">
                  <c:v>6.0000000000000006E-4</c:v>
                </c:pt>
                <c:pt idx="3264">
                  <c:v>6.0000000000000006E-4</c:v>
                </c:pt>
                <c:pt idx="3265">
                  <c:v>0</c:v>
                </c:pt>
                <c:pt idx="3266">
                  <c:v>6.0000000000000006E-4</c:v>
                </c:pt>
                <c:pt idx="3267">
                  <c:v>6.0000000000000006E-4</c:v>
                </c:pt>
                <c:pt idx="3268">
                  <c:v>6.0000000000000006E-4</c:v>
                </c:pt>
                <c:pt idx="3269">
                  <c:v>0</c:v>
                </c:pt>
                <c:pt idx="3270">
                  <c:v>6.0000000000000006E-4</c:v>
                </c:pt>
                <c:pt idx="3271">
                  <c:v>6.0000000000000006E-4</c:v>
                </c:pt>
                <c:pt idx="3272">
                  <c:v>0</c:v>
                </c:pt>
                <c:pt idx="3273">
                  <c:v>6.0000000000000006E-4</c:v>
                </c:pt>
                <c:pt idx="3274">
                  <c:v>6.0000000000000006E-4</c:v>
                </c:pt>
                <c:pt idx="3275">
                  <c:v>0</c:v>
                </c:pt>
                <c:pt idx="3276">
                  <c:v>6.0000000000000006E-4</c:v>
                </c:pt>
                <c:pt idx="3277">
                  <c:v>6.0000000000000006E-4</c:v>
                </c:pt>
                <c:pt idx="3278">
                  <c:v>0</c:v>
                </c:pt>
                <c:pt idx="3279">
                  <c:v>6.0000000000000006E-4</c:v>
                </c:pt>
                <c:pt idx="3280">
                  <c:v>6.0000000000000006E-4</c:v>
                </c:pt>
                <c:pt idx="3281">
                  <c:v>0</c:v>
                </c:pt>
                <c:pt idx="3282">
                  <c:v>6.0000000000000006E-4</c:v>
                </c:pt>
                <c:pt idx="3283">
                  <c:v>0</c:v>
                </c:pt>
                <c:pt idx="3284">
                  <c:v>0</c:v>
                </c:pt>
                <c:pt idx="3285">
                  <c:v>6.0000000000000006E-4</c:v>
                </c:pt>
                <c:pt idx="3286">
                  <c:v>6.0000000000000006E-4</c:v>
                </c:pt>
                <c:pt idx="3287">
                  <c:v>0</c:v>
                </c:pt>
                <c:pt idx="3288">
                  <c:v>6.0000000000000006E-4</c:v>
                </c:pt>
                <c:pt idx="3289">
                  <c:v>6.0000000000000006E-4</c:v>
                </c:pt>
                <c:pt idx="3290">
                  <c:v>6.0000000000000006E-4</c:v>
                </c:pt>
                <c:pt idx="3291">
                  <c:v>0</c:v>
                </c:pt>
                <c:pt idx="3292">
                  <c:v>6.0000000000000006E-4</c:v>
                </c:pt>
                <c:pt idx="3293">
                  <c:v>6.0000000000000006E-4</c:v>
                </c:pt>
                <c:pt idx="3294">
                  <c:v>0</c:v>
                </c:pt>
                <c:pt idx="3295">
                  <c:v>0</c:v>
                </c:pt>
                <c:pt idx="3296">
                  <c:v>6.0000000000000006E-4</c:v>
                </c:pt>
                <c:pt idx="3297">
                  <c:v>0</c:v>
                </c:pt>
                <c:pt idx="3298">
                  <c:v>6.0000000000000006E-4</c:v>
                </c:pt>
                <c:pt idx="3299">
                  <c:v>7.000000000000001E-4</c:v>
                </c:pt>
                <c:pt idx="3300">
                  <c:v>0</c:v>
                </c:pt>
                <c:pt idx="3301">
                  <c:v>7.000000000000001E-4</c:v>
                </c:pt>
                <c:pt idx="3302">
                  <c:v>0</c:v>
                </c:pt>
                <c:pt idx="3303">
                  <c:v>0</c:v>
                </c:pt>
                <c:pt idx="3304">
                  <c:v>7.000000000000001E-4</c:v>
                </c:pt>
                <c:pt idx="3305">
                  <c:v>7.000000000000001E-4</c:v>
                </c:pt>
                <c:pt idx="3306">
                  <c:v>0</c:v>
                </c:pt>
                <c:pt idx="3307">
                  <c:v>0</c:v>
                </c:pt>
                <c:pt idx="3308">
                  <c:v>7.000000000000001E-4</c:v>
                </c:pt>
                <c:pt idx="3309">
                  <c:v>7.000000000000001E-4</c:v>
                </c:pt>
                <c:pt idx="3310">
                  <c:v>0</c:v>
                </c:pt>
                <c:pt idx="3311">
                  <c:v>7.000000000000001E-4</c:v>
                </c:pt>
                <c:pt idx="3312">
                  <c:v>7.000000000000001E-4</c:v>
                </c:pt>
                <c:pt idx="3313">
                  <c:v>0</c:v>
                </c:pt>
                <c:pt idx="3314">
                  <c:v>7.000000000000001E-4</c:v>
                </c:pt>
                <c:pt idx="3315">
                  <c:v>7.000000000000001E-4</c:v>
                </c:pt>
                <c:pt idx="3316">
                  <c:v>0</c:v>
                </c:pt>
                <c:pt idx="3317">
                  <c:v>7.000000000000001E-4</c:v>
                </c:pt>
                <c:pt idx="3318">
                  <c:v>7.000000000000001E-4</c:v>
                </c:pt>
                <c:pt idx="3319">
                  <c:v>0</c:v>
                </c:pt>
                <c:pt idx="3320">
                  <c:v>7.000000000000001E-4</c:v>
                </c:pt>
                <c:pt idx="3321">
                  <c:v>7.000000000000001E-4</c:v>
                </c:pt>
                <c:pt idx="3322">
                  <c:v>0</c:v>
                </c:pt>
                <c:pt idx="3323">
                  <c:v>7.000000000000001E-4</c:v>
                </c:pt>
                <c:pt idx="3324">
                  <c:v>7.000000000000001E-4</c:v>
                </c:pt>
                <c:pt idx="3325">
                  <c:v>0</c:v>
                </c:pt>
                <c:pt idx="3326">
                  <c:v>7.000000000000001E-4</c:v>
                </c:pt>
                <c:pt idx="3327">
                  <c:v>7.000000000000001E-4</c:v>
                </c:pt>
                <c:pt idx="3328">
                  <c:v>7.000000000000001E-4</c:v>
                </c:pt>
                <c:pt idx="3329">
                  <c:v>7.000000000000001E-4</c:v>
                </c:pt>
                <c:pt idx="3330">
                  <c:v>7.000000000000001E-4</c:v>
                </c:pt>
                <c:pt idx="3331">
                  <c:v>7.000000000000001E-4</c:v>
                </c:pt>
                <c:pt idx="3332">
                  <c:v>7.000000000000001E-4</c:v>
                </c:pt>
                <c:pt idx="3333">
                  <c:v>7.000000000000001E-4</c:v>
                </c:pt>
                <c:pt idx="3334">
                  <c:v>7.000000000000001E-4</c:v>
                </c:pt>
                <c:pt idx="3335">
                  <c:v>0</c:v>
                </c:pt>
                <c:pt idx="3336">
                  <c:v>7.000000000000001E-4</c:v>
                </c:pt>
                <c:pt idx="3337">
                  <c:v>7.000000000000001E-4</c:v>
                </c:pt>
                <c:pt idx="3338">
                  <c:v>0</c:v>
                </c:pt>
                <c:pt idx="3339">
                  <c:v>7.000000000000001E-4</c:v>
                </c:pt>
                <c:pt idx="3340">
                  <c:v>7.000000000000001E-4</c:v>
                </c:pt>
                <c:pt idx="3341">
                  <c:v>0</c:v>
                </c:pt>
                <c:pt idx="3342">
                  <c:v>7.000000000000001E-4</c:v>
                </c:pt>
                <c:pt idx="3343">
                  <c:v>7.000000000000001E-4</c:v>
                </c:pt>
                <c:pt idx="3344">
                  <c:v>0</c:v>
                </c:pt>
                <c:pt idx="3345">
                  <c:v>7.000000000000001E-4</c:v>
                </c:pt>
                <c:pt idx="3346">
                  <c:v>7.000000000000001E-4</c:v>
                </c:pt>
                <c:pt idx="3347">
                  <c:v>0</c:v>
                </c:pt>
                <c:pt idx="3348">
                  <c:v>7.000000000000001E-4</c:v>
                </c:pt>
                <c:pt idx="3349">
                  <c:v>7.000000000000001E-4</c:v>
                </c:pt>
                <c:pt idx="3350">
                  <c:v>0</c:v>
                </c:pt>
                <c:pt idx="3351">
                  <c:v>7.000000000000001E-4</c:v>
                </c:pt>
                <c:pt idx="3352">
                  <c:v>7.000000000000001E-4</c:v>
                </c:pt>
                <c:pt idx="3353">
                  <c:v>0</c:v>
                </c:pt>
                <c:pt idx="3354">
                  <c:v>7.000000000000001E-4</c:v>
                </c:pt>
                <c:pt idx="3355">
                  <c:v>7.000000000000001E-4</c:v>
                </c:pt>
                <c:pt idx="3356">
                  <c:v>0</c:v>
                </c:pt>
                <c:pt idx="3357">
                  <c:v>7.000000000000001E-4</c:v>
                </c:pt>
                <c:pt idx="3358">
                  <c:v>7.000000000000001E-4</c:v>
                </c:pt>
                <c:pt idx="3359">
                  <c:v>0</c:v>
                </c:pt>
                <c:pt idx="3360">
                  <c:v>7.000000000000001E-4</c:v>
                </c:pt>
                <c:pt idx="3361">
                  <c:v>7.000000000000001E-4</c:v>
                </c:pt>
                <c:pt idx="3362">
                  <c:v>0</c:v>
                </c:pt>
                <c:pt idx="3363">
                  <c:v>7.000000000000001E-4</c:v>
                </c:pt>
                <c:pt idx="3364">
                  <c:v>7.000000000000001E-4</c:v>
                </c:pt>
                <c:pt idx="3365">
                  <c:v>0</c:v>
                </c:pt>
                <c:pt idx="3366">
                  <c:v>7.000000000000001E-4</c:v>
                </c:pt>
                <c:pt idx="3367">
                  <c:v>7.000000000000001E-4</c:v>
                </c:pt>
                <c:pt idx="3368">
                  <c:v>0</c:v>
                </c:pt>
                <c:pt idx="3369">
                  <c:v>7.000000000000001E-4</c:v>
                </c:pt>
                <c:pt idx="3370">
                  <c:v>7.000000000000001E-4</c:v>
                </c:pt>
                <c:pt idx="3371">
                  <c:v>0</c:v>
                </c:pt>
                <c:pt idx="3372">
                  <c:v>7.000000000000001E-4</c:v>
                </c:pt>
                <c:pt idx="3373">
                  <c:v>7.000000000000001E-4</c:v>
                </c:pt>
                <c:pt idx="3374">
                  <c:v>0</c:v>
                </c:pt>
                <c:pt idx="3375">
                  <c:v>7.000000000000001E-4</c:v>
                </c:pt>
                <c:pt idx="3376">
                  <c:v>7.000000000000001E-4</c:v>
                </c:pt>
                <c:pt idx="3377">
                  <c:v>0</c:v>
                </c:pt>
                <c:pt idx="3378">
                  <c:v>7.000000000000001E-4</c:v>
                </c:pt>
                <c:pt idx="3379">
                  <c:v>7.000000000000001E-4</c:v>
                </c:pt>
                <c:pt idx="3380">
                  <c:v>0</c:v>
                </c:pt>
                <c:pt idx="3381">
                  <c:v>7.000000000000001E-4</c:v>
                </c:pt>
                <c:pt idx="3382">
                  <c:v>7.000000000000001E-4</c:v>
                </c:pt>
                <c:pt idx="3383">
                  <c:v>0</c:v>
                </c:pt>
                <c:pt idx="3384">
                  <c:v>6.0000000000000006E-4</c:v>
                </c:pt>
                <c:pt idx="3385">
                  <c:v>6.0000000000000006E-4</c:v>
                </c:pt>
                <c:pt idx="3386">
                  <c:v>0</c:v>
                </c:pt>
                <c:pt idx="3387">
                  <c:v>6.0000000000000006E-4</c:v>
                </c:pt>
                <c:pt idx="3388">
                  <c:v>6.0000000000000006E-4</c:v>
                </c:pt>
                <c:pt idx="3389">
                  <c:v>6.0000000000000006E-4</c:v>
                </c:pt>
                <c:pt idx="3390">
                  <c:v>0</c:v>
                </c:pt>
                <c:pt idx="3391">
                  <c:v>6.0000000000000006E-4</c:v>
                </c:pt>
                <c:pt idx="3392">
                  <c:v>6.0000000000000006E-4</c:v>
                </c:pt>
                <c:pt idx="3393">
                  <c:v>0</c:v>
                </c:pt>
                <c:pt idx="3394">
                  <c:v>6.0000000000000006E-4</c:v>
                </c:pt>
                <c:pt idx="3395">
                  <c:v>6.0000000000000006E-4</c:v>
                </c:pt>
                <c:pt idx="3396">
                  <c:v>0</c:v>
                </c:pt>
                <c:pt idx="3397">
                  <c:v>6.0000000000000006E-4</c:v>
                </c:pt>
                <c:pt idx="3398">
                  <c:v>6.0000000000000006E-4</c:v>
                </c:pt>
                <c:pt idx="3399">
                  <c:v>0</c:v>
                </c:pt>
                <c:pt idx="3400">
                  <c:v>6.0000000000000006E-4</c:v>
                </c:pt>
                <c:pt idx="3401">
                  <c:v>6.0000000000000006E-4</c:v>
                </c:pt>
                <c:pt idx="3402">
                  <c:v>0</c:v>
                </c:pt>
                <c:pt idx="3403">
                  <c:v>0</c:v>
                </c:pt>
                <c:pt idx="3404">
                  <c:v>6.0000000000000006E-4</c:v>
                </c:pt>
                <c:pt idx="3405">
                  <c:v>6.0000000000000006E-4</c:v>
                </c:pt>
                <c:pt idx="3406">
                  <c:v>0</c:v>
                </c:pt>
                <c:pt idx="3407">
                  <c:v>6.0000000000000006E-4</c:v>
                </c:pt>
                <c:pt idx="3408">
                  <c:v>6.0000000000000006E-4</c:v>
                </c:pt>
                <c:pt idx="3409">
                  <c:v>0</c:v>
                </c:pt>
                <c:pt idx="3410">
                  <c:v>6.0000000000000006E-4</c:v>
                </c:pt>
                <c:pt idx="3411">
                  <c:v>6.0000000000000006E-4</c:v>
                </c:pt>
                <c:pt idx="3412">
                  <c:v>0</c:v>
                </c:pt>
                <c:pt idx="3413">
                  <c:v>6.0000000000000006E-4</c:v>
                </c:pt>
                <c:pt idx="3414">
                  <c:v>6.0000000000000006E-4</c:v>
                </c:pt>
                <c:pt idx="3415">
                  <c:v>0</c:v>
                </c:pt>
                <c:pt idx="3416">
                  <c:v>6.0000000000000006E-4</c:v>
                </c:pt>
                <c:pt idx="3417">
                  <c:v>6.0000000000000006E-4</c:v>
                </c:pt>
                <c:pt idx="3418">
                  <c:v>6.0000000000000006E-4</c:v>
                </c:pt>
                <c:pt idx="3419">
                  <c:v>0</c:v>
                </c:pt>
                <c:pt idx="3420">
                  <c:v>6.0000000000000006E-4</c:v>
                </c:pt>
                <c:pt idx="3421">
                  <c:v>6.0000000000000006E-4</c:v>
                </c:pt>
                <c:pt idx="3422">
                  <c:v>0</c:v>
                </c:pt>
                <c:pt idx="3423">
                  <c:v>6.0000000000000006E-4</c:v>
                </c:pt>
                <c:pt idx="3424">
                  <c:v>6.0000000000000006E-4</c:v>
                </c:pt>
                <c:pt idx="3425">
                  <c:v>0</c:v>
                </c:pt>
                <c:pt idx="3426">
                  <c:v>6.0000000000000006E-4</c:v>
                </c:pt>
                <c:pt idx="3427">
                  <c:v>6.0000000000000006E-4</c:v>
                </c:pt>
                <c:pt idx="3428">
                  <c:v>6.0000000000000006E-4</c:v>
                </c:pt>
                <c:pt idx="3429">
                  <c:v>0</c:v>
                </c:pt>
                <c:pt idx="3430">
                  <c:v>6.0000000000000006E-4</c:v>
                </c:pt>
                <c:pt idx="3431">
                  <c:v>6.0000000000000006E-4</c:v>
                </c:pt>
                <c:pt idx="3432">
                  <c:v>0</c:v>
                </c:pt>
                <c:pt idx="3433">
                  <c:v>6.0000000000000006E-4</c:v>
                </c:pt>
                <c:pt idx="3434">
                  <c:v>6.0000000000000006E-4</c:v>
                </c:pt>
                <c:pt idx="3435">
                  <c:v>0</c:v>
                </c:pt>
                <c:pt idx="3436">
                  <c:v>6.0000000000000006E-4</c:v>
                </c:pt>
                <c:pt idx="3437">
                  <c:v>6.0000000000000006E-4</c:v>
                </c:pt>
                <c:pt idx="3438">
                  <c:v>0</c:v>
                </c:pt>
                <c:pt idx="3439">
                  <c:v>6.0000000000000006E-4</c:v>
                </c:pt>
                <c:pt idx="3440">
                  <c:v>6.0000000000000006E-4</c:v>
                </c:pt>
                <c:pt idx="3441">
                  <c:v>0</c:v>
                </c:pt>
                <c:pt idx="3442">
                  <c:v>6.0000000000000006E-4</c:v>
                </c:pt>
                <c:pt idx="3443">
                  <c:v>6.0000000000000006E-4</c:v>
                </c:pt>
                <c:pt idx="3444">
                  <c:v>0</c:v>
                </c:pt>
                <c:pt idx="3445">
                  <c:v>6.0000000000000006E-4</c:v>
                </c:pt>
                <c:pt idx="3446">
                  <c:v>6.0000000000000006E-4</c:v>
                </c:pt>
                <c:pt idx="3447">
                  <c:v>6.0000000000000006E-4</c:v>
                </c:pt>
                <c:pt idx="3448">
                  <c:v>0</c:v>
                </c:pt>
                <c:pt idx="3449">
                  <c:v>6.0000000000000006E-4</c:v>
                </c:pt>
                <c:pt idx="3450">
                  <c:v>6.0000000000000006E-4</c:v>
                </c:pt>
                <c:pt idx="3451">
                  <c:v>0</c:v>
                </c:pt>
                <c:pt idx="3452">
                  <c:v>6.0000000000000006E-4</c:v>
                </c:pt>
                <c:pt idx="3453">
                  <c:v>6.0000000000000006E-4</c:v>
                </c:pt>
                <c:pt idx="3454">
                  <c:v>0</c:v>
                </c:pt>
                <c:pt idx="3455">
                  <c:v>6.0000000000000006E-4</c:v>
                </c:pt>
                <c:pt idx="3456">
                  <c:v>6.0000000000000006E-4</c:v>
                </c:pt>
                <c:pt idx="3457">
                  <c:v>0</c:v>
                </c:pt>
                <c:pt idx="3458">
                  <c:v>6.0000000000000006E-4</c:v>
                </c:pt>
                <c:pt idx="3459">
                  <c:v>6.0000000000000006E-4</c:v>
                </c:pt>
                <c:pt idx="3460">
                  <c:v>0</c:v>
                </c:pt>
                <c:pt idx="3461">
                  <c:v>6.0000000000000006E-4</c:v>
                </c:pt>
                <c:pt idx="3462">
                  <c:v>6.0000000000000006E-4</c:v>
                </c:pt>
                <c:pt idx="3463">
                  <c:v>0</c:v>
                </c:pt>
                <c:pt idx="3464">
                  <c:v>6.0000000000000006E-4</c:v>
                </c:pt>
                <c:pt idx="3465">
                  <c:v>6.0000000000000006E-4</c:v>
                </c:pt>
                <c:pt idx="3466">
                  <c:v>0</c:v>
                </c:pt>
                <c:pt idx="3467">
                  <c:v>6.0000000000000006E-4</c:v>
                </c:pt>
                <c:pt idx="3468">
                  <c:v>6.0000000000000006E-4</c:v>
                </c:pt>
                <c:pt idx="3469">
                  <c:v>0</c:v>
                </c:pt>
                <c:pt idx="3470">
                  <c:v>6.0000000000000006E-4</c:v>
                </c:pt>
                <c:pt idx="3471">
                  <c:v>6.0000000000000006E-4</c:v>
                </c:pt>
                <c:pt idx="3472">
                  <c:v>0</c:v>
                </c:pt>
                <c:pt idx="3473">
                  <c:v>6.0000000000000006E-4</c:v>
                </c:pt>
                <c:pt idx="3474">
                  <c:v>6.0000000000000006E-4</c:v>
                </c:pt>
                <c:pt idx="3475">
                  <c:v>0</c:v>
                </c:pt>
                <c:pt idx="3476">
                  <c:v>6.0000000000000006E-4</c:v>
                </c:pt>
                <c:pt idx="3477">
                  <c:v>6.0000000000000006E-4</c:v>
                </c:pt>
                <c:pt idx="3478">
                  <c:v>0</c:v>
                </c:pt>
                <c:pt idx="3479">
                  <c:v>0</c:v>
                </c:pt>
                <c:pt idx="3480">
                  <c:v>6.0000000000000006E-4</c:v>
                </c:pt>
                <c:pt idx="3481">
                  <c:v>0</c:v>
                </c:pt>
                <c:pt idx="3482">
                  <c:v>6.0000000000000006E-4</c:v>
                </c:pt>
                <c:pt idx="3483">
                  <c:v>6.0000000000000006E-4</c:v>
                </c:pt>
                <c:pt idx="3484">
                  <c:v>0</c:v>
                </c:pt>
                <c:pt idx="3485">
                  <c:v>6.0000000000000006E-4</c:v>
                </c:pt>
                <c:pt idx="3486">
                  <c:v>6.0000000000000006E-4</c:v>
                </c:pt>
                <c:pt idx="3487">
                  <c:v>0</c:v>
                </c:pt>
                <c:pt idx="3488">
                  <c:v>6.0000000000000006E-4</c:v>
                </c:pt>
                <c:pt idx="3489">
                  <c:v>6.0000000000000006E-4</c:v>
                </c:pt>
                <c:pt idx="3490">
                  <c:v>0</c:v>
                </c:pt>
                <c:pt idx="3491">
                  <c:v>6.0000000000000006E-4</c:v>
                </c:pt>
                <c:pt idx="3492">
                  <c:v>6.0000000000000006E-4</c:v>
                </c:pt>
                <c:pt idx="3493">
                  <c:v>0</c:v>
                </c:pt>
                <c:pt idx="3494">
                  <c:v>6.0000000000000006E-4</c:v>
                </c:pt>
                <c:pt idx="3495">
                  <c:v>6.0000000000000006E-4</c:v>
                </c:pt>
                <c:pt idx="3496">
                  <c:v>0</c:v>
                </c:pt>
                <c:pt idx="3497">
                  <c:v>6.0000000000000006E-4</c:v>
                </c:pt>
                <c:pt idx="3498">
                  <c:v>6.0000000000000006E-4</c:v>
                </c:pt>
                <c:pt idx="3499">
                  <c:v>6.0000000000000006E-4</c:v>
                </c:pt>
                <c:pt idx="3500">
                  <c:v>0</c:v>
                </c:pt>
                <c:pt idx="3501">
                  <c:v>6.0000000000000006E-4</c:v>
                </c:pt>
                <c:pt idx="3502">
                  <c:v>6.0000000000000006E-4</c:v>
                </c:pt>
                <c:pt idx="3503">
                  <c:v>0</c:v>
                </c:pt>
                <c:pt idx="3504">
                  <c:v>6.0000000000000006E-4</c:v>
                </c:pt>
                <c:pt idx="3505">
                  <c:v>6.0000000000000006E-4</c:v>
                </c:pt>
                <c:pt idx="3506">
                  <c:v>6.0000000000000006E-4</c:v>
                </c:pt>
                <c:pt idx="3507">
                  <c:v>0</c:v>
                </c:pt>
                <c:pt idx="3508">
                  <c:v>6.0000000000000006E-4</c:v>
                </c:pt>
                <c:pt idx="3509">
                  <c:v>6.0000000000000006E-4</c:v>
                </c:pt>
                <c:pt idx="3510">
                  <c:v>0</c:v>
                </c:pt>
                <c:pt idx="3511">
                  <c:v>6.0000000000000006E-4</c:v>
                </c:pt>
                <c:pt idx="3512">
                  <c:v>6.0000000000000006E-4</c:v>
                </c:pt>
                <c:pt idx="3513">
                  <c:v>0</c:v>
                </c:pt>
                <c:pt idx="3514">
                  <c:v>6.0000000000000006E-4</c:v>
                </c:pt>
                <c:pt idx="3515">
                  <c:v>6.0000000000000006E-4</c:v>
                </c:pt>
                <c:pt idx="3516">
                  <c:v>6.0000000000000006E-4</c:v>
                </c:pt>
                <c:pt idx="3517">
                  <c:v>0</c:v>
                </c:pt>
                <c:pt idx="3518">
                  <c:v>6.0000000000000006E-4</c:v>
                </c:pt>
                <c:pt idx="3519">
                  <c:v>6.0000000000000006E-4</c:v>
                </c:pt>
                <c:pt idx="3520">
                  <c:v>0</c:v>
                </c:pt>
                <c:pt idx="3521">
                  <c:v>6.0000000000000006E-4</c:v>
                </c:pt>
                <c:pt idx="3522">
                  <c:v>6.0000000000000006E-4</c:v>
                </c:pt>
                <c:pt idx="3523">
                  <c:v>6.0000000000000006E-4</c:v>
                </c:pt>
                <c:pt idx="3524">
                  <c:v>0</c:v>
                </c:pt>
                <c:pt idx="3525">
                  <c:v>6.0000000000000006E-4</c:v>
                </c:pt>
                <c:pt idx="3526">
                  <c:v>6.0000000000000006E-4</c:v>
                </c:pt>
                <c:pt idx="3527">
                  <c:v>0</c:v>
                </c:pt>
                <c:pt idx="3528">
                  <c:v>6.0000000000000006E-4</c:v>
                </c:pt>
                <c:pt idx="3529">
                  <c:v>6.0000000000000006E-4</c:v>
                </c:pt>
                <c:pt idx="3530">
                  <c:v>0</c:v>
                </c:pt>
                <c:pt idx="3531">
                  <c:v>0</c:v>
                </c:pt>
                <c:pt idx="3532">
                  <c:v>0</c:v>
                </c:pt>
                <c:pt idx="3533">
                  <c:v>6.0000000000000006E-4</c:v>
                </c:pt>
                <c:pt idx="3534">
                  <c:v>0</c:v>
                </c:pt>
                <c:pt idx="3535">
                  <c:v>6.0000000000000006E-4</c:v>
                </c:pt>
                <c:pt idx="3536">
                  <c:v>6.0000000000000006E-4</c:v>
                </c:pt>
                <c:pt idx="3537">
                  <c:v>0</c:v>
                </c:pt>
                <c:pt idx="3538">
                  <c:v>6.0000000000000006E-4</c:v>
                </c:pt>
                <c:pt idx="3539">
                  <c:v>0</c:v>
                </c:pt>
                <c:pt idx="3540">
                  <c:v>0</c:v>
                </c:pt>
                <c:pt idx="3541">
                  <c:v>6.0000000000000006E-4</c:v>
                </c:pt>
                <c:pt idx="3542">
                  <c:v>0</c:v>
                </c:pt>
                <c:pt idx="3543">
                  <c:v>6.0000000000000006E-4</c:v>
                </c:pt>
                <c:pt idx="3544">
                  <c:v>0</c:v>
                </c:pt>
                <c:pt idx="3545">
                  <c:v>0</c:v>
                </c:pt>
                <c:pt idx="3546">
                  <c:v>6.0000000000000006E-4</c:v>
                </c:pt>
                <c:pt idx="3547">
                  <c:v>0</c:v>
                </c:pt>
                <c:pt idx="3548">
                  <c:v>6.0000000000000006E-4</c:v>
                </c:pt>
                <c:pt idx="3549">
                  <c:v>0</c:v>
                </c:pt>
                <c:pt idx="3550">
                  <c:v>0</c:v>
                </c:pt>
                <c:pt idx="3551">
                  <c:v>6.0000000000000006E-4</c:v>
                </c:pt>
                <c:pt idx="3552">
                  <c:v>0</c:v>
                </c:pt>
                <c:pt idx="3553">
                  <c:v>0</c:v>
                </c:pt>
                <c:pt idx="3554">
                  <c:v>0</c:v>
                </c:pt>
                <c:pt idx="3555">
                  <c:v>0</c:v>
                </c:pt>
                <c:pt idx="3556">
                  <c:v>6.0000000000000006E-4</c:v>
                </c:pt>
                <c:pt idx="3557">
                  <c:v>0</c:v>
                </c:pt>
                <c:pt idx="3558">
                  <c:v>6.0000000000000006E-4</c:v>
                </c:pt>
                <c:pt idx="3559">
                  <c:v>6.0000000000000006E-4</c:v>
                </c:pt>
                <c:pt idx="3560">
                  <c:v>0</c:v>
                </c:pt>
                <c:pt idx="3561">
                  <c:v>6.0000000000000006E-4</c:v>
                </c:pt>
                <c:pt idx="3562">
                  <c:v>6.0000000000000006E-4</c:v>
                </c:pt>
                <c:pt idx="3563">
                  <c:v>0</c:v>
                </c:pt>
                <c:pt idx="3564">
                  <c:v>6.0000000000000006E-4</c:v>
                </c:pt>
                <c:pt idx="3565">
                  <c:v>6.0000000000000006E-4</c:v>
                </c:pt>
                <c:pt idx="3566">
                  <c:v>0</c:v>
                </c:pt>
                <c:pt idx="3567">
                  <c:v>6.0000000000000006E-4</c:v>
                </c:pt>
                <c:pt idx="3568">
                  <c:v>6.0000000000000006E-4</c:v>
                </c:pt>
                <c:pt idx="3569">
                  <c:v>0</c:v>
                </c:pt>
                <c:pt idx="3570">
                  <c:v>6.0000000000000006E-4</c:v>
                </c:pt>
                <c:pt idx="3571">
                  <c:v>6.0000000000000006E-4</c:v>
                </c:pt>
                <c:pt idx="3572">
                  <c:v>6.0000000000000006E-4</c:v>
                </c:pt>
                <c:pt idx="3573">
                  <c:v>0</c:v>
                </c:pt>
                <c:pt idx="3574">
                  <c:v>6.0000000000000006E-4</c:v>
                </c:pt>
                <c:pt idx="3575">
                  <c:v>6.0000000000000006E-4</c:v>
                </c:pt>
                <c:pt idx="3576">
                  <c:v>0</c:v>
                </c:pt>
                <c:pt idx="3577">
                  <c:v>6.0000000000000006E-4</c:v>
                </c:pt>
                <c:pt idx="3578">
                  <c:v>6.0000000000000006E-4</c:v>
                </c:pt>
                <c:pt idx="3579">
                  <c:v>0</c:v>
                </c:pt>
                <c:pt idx="3580">
                  <c:v>6.0000000000000006E-4</c:v>
                </c:pt>
                <c:pt idx="3581">
                  <c:v>6.0000000000000006E-4</c:v>
                </c:pt>
                <c:pt idx="3582">
                  <c:v>7.000000000000001E-4</c:v>
                </c:pt>
                <c:pt idx="3583">
                  <c:v>0</c:v>
                </c:pt>
                <c:pt idx="3584">
                  <c:v>7.000000000000001E-4</c:v>
                </c:pt>
                <c:pt idx="3585">
                  <c:v>7.000000000000001E-4</c:v>
                </c:pt>
                <c:pt idx="3586">
                  <c:v>0</c:v>
                </c:pt>
                <c:pt idx="3587">
                  <c:v>7.000000000000001E-4</c:v>
                </c:pt>
                <c:pt idx="3588">
                  <c:v>7.000000000000001E-4</c:v>
                </c:pt>
                <c:pt idx="3589">
                  <c:v>0</c:v>
                </c:pt>
                <c:pt idx="3590">
                  <c:v>7.000000000000001E-4</c:v>
                </c:pt>
                <c:pt idx="3591">
                  <c:v>0</c:v>
                </c:pt>
                <c:pt idx="3592">
                  <c:v>0</c:v>
                </c:pt>
                <c:pt idx="3593">
                  <c:v>7.000000000000001E-4</c:v>
                </c:pt>
                <c:pt idx="3594">
                  <c:v>0</c:v>
                </c:pt>
                <c:pt idx="3595">
                  <c:v>7.000000000000001E-4</c:v>
                </c:pt>
                <c:pt idx="3596">
                  <c:v>0</c:v>
                </c:pt>
                <c:pt idx="3597">
                  <c:v>7.000000000000001E-4</c:v>
                </c:pt>
                <c:pt idx="3598">
                  <c:v>7.000000000000001E-4</c:v>
                </c:pt>
                <c:pt idx="3599">
                  <c:v>0</c:v>
                </c:pt>
                <c:pt idx="3600">
                  <c:v>7.000000000000001E-4</c:v>
                </c:pt>
                <c:pt idx="3601">
                  <c:v>7.000000000000001E-4</c:v>
                </c:pt>
                <c:pt idx="3602">
                  <c:v>0</c:v>
                </c:pt>
                <c:pt idx="3603">
                  <c:v>7.000000000000001E-4</c:v>
                </c:pt>
                <c:pt idx="3604">
                  <c:v>7.000000000000001E-4</c:v>
                </c:pt>
                <c:pt idx="3605">
                  <c:v>0</c:v>
                </c:pt>
                <c:pt idx="3606">
                  <c:v>7.000000000000001E-4</c:v>
                </c:pt>
                <c:pt idx="3607">
                  <c:v>7.000000000000001E-4</c:v>
                </c:pt>
                <c:pt idx="3608">
                  <c:v>0</c:v>
                </c:pt>
                <c:pt idx="3609">
                  <c:v>7.000000000000001E-4</c:v>
                </c:pt>
                <c:pt idx="3610">
                  <c:v>7.000000000000001E-4</c:v>
                </c:pt>
                <c:pt idx="3611">
                  <c:v>7.000000000000001E-4</c:v>
                </c:pt>
                <c:pt idx="3612">
                  <c:v>0</c:v>
                </c:pt>
                <c:pt idx="3613">
                  <c:v>7.000000000000001E-4</c:v>
                </c:pt>
                <c:pt idx="3614">
                  <c:v>7.000000000000001E-4</c:v>
                </c:pt>
                <c:pt idx="3615">
                  <c:v>0</c:v>
                </c:pt>
                <c:pt idx="3616">
                  <c:v>7.000000000000001E-4</c:v>
                </c:pt>
                <c:pt idx="3617">
                  <c:v>7.000000000000001E-4</c:v>
                </c:pt>
                <c:pt idx="3618">
                  <c:v>0</c:v>
                </c:pt>
                <c:pt idx="3619">
                  <c:v>7.000000000000001E-4</c:v>
                </c:pt>
                <c:pt idx="3620">
                  <c:v>7.000000000000001E-4</c:v>
                </c:pt>
                <c:pt idx="3621">
                  <c:v>0</c:v>
                </c:pt>
                <c:pt idx="3622">
                  <c:v>7.000000000000001E-4</c:v>
                </c:pt>
                <c:pt idx="3623">
                  <c:v>7.000000000000001E-4</c:v>
                </c:pt>
                <c:pt idx="3624">
                  <c:v>0</c:v>
                </c:pt>
                <c:pt idx="3625">
                  <c:v>7.000000000000001E-4</c:v>
                </c:pt>
                <c:pt idx="3626">
                  <c:v>7.000000000000001E-4</c:v>
                </c:pt>
                <c:pt idx="3627">
                  <c:v>0</c:v>
                </c:pt>
                <c:pt idx="3628">
                  <c:v>7.000000000000001E-4</c:v>
                </c:pt>
                <c:pt idx="3629">
                  <c:v>7.000000000000001E-4</c:v>
                </c:pt>
                <c:pt idx="3630">
                  <c:v>0</c:v>
                </c:pt>
                <c:pt idx="3631">
                  <c:v>7.000000000000001E-4</c:v>
                </c:pt>
                <c:pt idx="3632">
                  <c:v>0</c:v>
                </c:pt>
                <c:pt idx="3633">
                  <c:v>7.000000000000001E-4</c:v>
                </c:pt>
                <c:pt idx="3634">
                  <c:v>0</c:v>
                </c:pt>
                <c:pt idx="3635">
                  <c:v>7.000000000000001E-4</c:v>
                </c:pt>
                <c:pt idx="3636">
                  <c:v>7.000000000000001E-4</c:v>
                </c:pt>
                <c:pt idx="3637">
                  <c:v>0</c:v>
                </c:pt>
                <c:pt idx="3638">
                  <c:v>7.000000000000001E-4</c:v>
                </c:pt>
                <c:pt idx="3639">
                  <c:v>7.000000000000001E-4</c:v>
                </c:pt>
                <c:pt idx="3640">
                  <c:v>0</c:v>
                </c:pt>
                <c:pt idx="3641">
                  <c:v>7.000000000000001E-4</c:v>
                </c:pt>
                <c:pt idx="3642">
                  <c:v>7.000000000000001E-4</c:v>
                </c:pt>
                <c:pt idx="3643">
                  <c:v>0</c:v>
                </c:pt>
                <c:pt idx="3644">
                  <c:v>7.000000000000001E-4</c:v>
                </c:pt>
                <c:pt idx="3645">
                  <c:v>7.000000000000001E-4</c:v>
                </c:pt>
                <c:pt idx="3646">
                  <c:v>0</c:v>
                </c:pt>
                <c:pt idx="3647">
                  <c:v>7.000000000000001E-4</c:v>
                </c:pt>
                <c:pt idx="3648">
                  <c:v>7.000000000000001E-4</c:v>
                </c:pt>
                <c:pt idx="3649">
                  <c:v>7.000000000000001E-4</c:v>
                </c:pt>
                <c:pt idx="3650">
                  <c:v>0</c:v>
                </c:pt>
                <c:pt idx="3651">
                  <c:v>7.000000000000001E-4</c:v>
                </c:pt>
                <c:pt idx="3652">
                  <c:v>7.000000000000001E-4</c:v>
                </c:pt>
                <c:pt idx="3653">
                  <c:v>0</c:v>
                </c:pt>
                <c:pt idx="3654">
                  <c:v>7.000000000000001E-4</c:v>
                </c:pt>
                <c:pt idx="3655">
                  <c:v>7.000000000000001E-4</c:v>
                </c:pt>
                <c:pt idx="3656">
                  <c:v>0</c:v>
                </c:pt>
                <c:pt idx="3657">
                  <c:v>7.000000000000001E-4</c:v>
                </c:pt>
                <c:pt idx="3658">
                  <c:v>7.000000000000001E-4</c:v>
                </c:pt>
                <c:pt idx="3659">
                  <c:v>0</c:v>
                </c:pt>
                <c:pt idx="3660">
                  <c:v>7.000000000000001E-4</c:v>
                </c:pt>
                <c:pt idx="3661">
                  <c:v>7.000000000000001E-4</c:v>
                </c:pt>
                <c:pt idx="3662">
                  <c:v>7.000000000000001E-4</c:v>
                </c:pt>
                <c:pt idx="3663">
                  <c:v>0</c:v>
                </c:pt>
                <c:pt idx="3664">
                  <c:v>7.000000000000001E-4</c:v>
                </c:pt>
                <c:pt idx="3665">
                  <c:v>7.000000000000001E-4</c:v>
                </c:pt>
                <c:pt idx="3666">
                  <c:v>0</c:v>
                </c:pt>
                <c:pt idx="3667">
                  <c:v>7.000000000000001E-4</c:v>
                </c:pt>
                <c:pt idx="3668">
                  <c:v>7.000000000000001E-4</c:v>
                </c:pt>
                <c:pt idx="3669">
                  <c:v>0</c:v>
                </c:pt>
                <c:pt idx="3670">
                  <c:v>7.000000000000001E-4</c:v>
                </c:pt>
                <c:pt idx="3671">
                  <c:v>7.000000000000001E-4</c:v>
                </c:pt>
                <c:pt idx="3672">
                  <c:v>0</c:v>
                </c:pt>
                <c:pt idx="3673">
                  <c:v>7.000000000000001E-4</c:v>
                </c:pt>
                <c:pt idx="3674">
                  <c:v>7.000000000000001E-4</c:v>
                </c:pt>
                <c:pt idx="3675">
                  <c:v>0</c:v>
                </c:pt>
                <c:pt idx="3676">
                  <c:v>7.000000000000001E-4</c:v>
                </c:pt>
                <c:pt idx="3677">
                  <c:v>7.000000000000001E-4</c:v>
                </c:pt>
                <c:pt idx="3678">
                  <c:v>0</c:v>
                </c:pt>
                <c:pt idx="3679">
                  <c:v>7.000000000000001E-4</c:v>
                </c:pt>
                <c:pt idx="3680">
                  <c:v>7.000000000000001E-4</c:v>
                </c:pt>
                <c:pt idx="3681">
                  <c:v>7.000000000000001E-4</c:v>
                </c:pt>
                <c:pt idx="3682">
                  <c:v>0</c:v>
                </c:pt>
                <c:pt idx="3683">
                  <c:v>7.000000000000001E-4</c:v>
                </c:pt>
                <c:pt idx="3684">
                  <c:v>0</c:v>
                </c:pt>
                <c:pt idx="3685">
                  <c:v>0</c:v>
                </c:pt>
                <c:pt idx="3686">
                  <c:v>7.000000000000001E-4</c:v>
                </c:pt>
                <c:pt idx="3687">
                  <c:v>6.0000000000000006E-4</c:v>
                </c:pt>
                <c:pt idx="3688">
                  <c:v>0</c:v>
                </c:pt>
                <c:pt idx="3689">
                  <c:v>6.0000000000000006E-4</c:v>
                </c:pt>
                <c:pt idx="3690">
                  <c:v>6.0000000000000006E-4</c:v>
                </c:pt>
                <c:pt idx="3691">
                  <c:v>0</c:v>
                </c:pt>
                <c:pt idx="3692">
                  <c:v>6.0000000000000006E-4</c:v>
                </c:pt>
                <c:pt idx="3693">
                  <c:v>6.0000000000000006E-4</c:v>
                </c:pt>
                <c:pt idx="3694">
                  <c:v>0</c:v>
                </c:pt>
                <c:pt idx="3695">
                  <c:v>6.0000000000000006E-4</c:v>
                </c:pt>
                <c:pt idx="3696">
                  <c:v>6.0000000000000006E-4</c:v>
                </c:pt>
                <c:pt idx="3697">
                  <c:v>0</c:v>
                </c:pt>
                <c:pt idx="3698">
                  <c:v>6.0000000000000006E-4</c:v>
                </c:pt>
                <c:pt idx="3699">
                  <c:v>6.0000000000000006E-4</c:v>
                </c:pt>
                <c:pt idx="3700">
                  <c:v>0</c:v>
                </c:pt>
                <c:pt idx="3701">
                  <c:v>6.0000000000000006E-4</c:v>
                </c:pt>
                <c:pt idx="3702">
                  <c:v>6.0000000000000006E-4</c:v>
                </c:pt>
                <c:pt idx="3703">
                  <c:v>0</c:v>
                </c:pt>
                <c:pt idx="3704">
                  <c:v>6.0000000000000006E-4</c:v>
                </c:pt>
                <c:pt idx="3705">
                  <c:v>6.0000000000000006E-4</c:v>
                </c:pt>
                <c:pt idx="3706">
                  <c:v>0</c:v>
                </c:pt>
                <c:pt idx="3707">
                  <c:v>6.0000000000000006E-4</c:v>
                </c:pt>
                <c:pt idx="3708">
                  <c:v>6.0000000000000006E-4</c:v>
                </c:pt>
                <c:pt idx="3709">
                  <c:v>0</c:v>
                </c:pt>
                <c:pt idx="3710">
                  <c:v>6.0000000000000006E-4</c:v>
                </c:pt>
                <c:pt idx="3711">
                  <c:v>6.0000000000000006E-4</c:v>
                </c:pt>
                <c:pt idx="3712">
                  <c:v>0</c:v>
                </c:pt>
                <c:pt idx="3713">
                  <c:v>6.0000000000000006E-4</c:v>
                </c:pt>
                <c:pt idx="3714">
                  <c:v>6.0000000000000006E-4</c:v>
                </c:pt>
                <c:pt idx="3715">
                  <c:v>0</c:v>
                </c:pt>
                <c:pt idx="3716">
                  <c:v>6.0000000000000006E-4</c:v>
                </c:pt>
                <c:pt idx="3717">
                  <c:v>6.0000000000000006E-4</c:v>
                </c:pt>
                <c:pt idx="3718">
                  <c:v>0</c:v>
                </c:pt>
                <c:pt idx="3719">
                  <c:v>6.0000000000000006E-4</c:v>
                </c:pt>
                <c:pt idx="3720">
                  <c:v>6.0000000000000006E-4</c:v>
                </c:pt>
                <c:pt idx="3721">
                  <c:v>0</c:v>
                </c:pt>
                <c:pt idx="3722">
                  <c:v>6.0000000000000006E-4</c:v>
                </c:pt>
                <c:pt idx="3723">
                  <c:v>0</c:v>
                </c:pt>
                <c:pt idx="3724">
                  <c:v>6.0000000000000006E-4</c:v>
                </c:pt>
                <c:pt idx="3725">
                  <c:v>0</c:v>
                </c:pt>
                <c:pt idx="3726">
                  <c:v>0</c:v>
                </c:pt>
                <c:pt idx="3727">
                  <c:v>6.0000000000000006E-4</c:v>
                </c:pt>
                <c:pt idx="3728">
                  <c:v>0</c:v>
                </c:pt>
                <c:pt idx="3729">
                  <c:v>6.0000000000000006E-4</c:v>
                </c:pt>
                <c:pt idx="3730">
                  <c:v>6.0000000000000006E-4</c:v>
                </c:pt>
                <c:pt idx="3731">
                  <c:v>0</c:v>
                </c:pt>
                <c:pt idx="3732">
                  <c:v>6.0000000000000006E-4</c:v>
                </c:pt>
                <c:pt idx="3733">
                  <c:v>6.0000000000000006E-4</c:v>
                </c:pt>
                <c:pt idx="3734">
                  <c:v>0</c:v>
                </c:pt>
                <c:pt idx="3735">
                  <c:v>6.0000000000000006E-4</c:v>
                </c:pt>
                <c:pt idx="3736">
                  <c:v>6.0000000000000006E-4</c:v>
                </c:pt>
                <c:pt idx="3737">
                  <c:v>0</c:v>
                </c:pt>
                <c:pt idx="3738">
                  <c:v>6.0000000000000006E-4</c:v>
                </c:pt>
                <c:pt idx="3739">
                  <c:v>6.0000000000000006E-4</c:v>
                </c:pt>
                <c:pt idx="3740">
                  <c:v>0</c:v>
                </c:pt>
                <c:pt idx="3741">
                  <c:v>6.0000000000000006E-4</c:v>
                </c:pt>
                <c:pt idx="3742">
                  <c:v>6.0000000000000006E-4</c:v>
                </c:pt>
                <c:pt idx="3743">
                  <c:v>0</c:v>
                </c:pt>
                <c:pt idx="3744">
                  <c:v>6.0000000000000006E-4</c:v>
                </c:pt>
                <c:pt idx="3745">
                  <c:v>6.0000000000000006E-4</c:v>
                </c:pt>
                <c:pt idx="3746">
                  <c:v>0</c:v>
                </c:pt>
                <c:pt idx="3747">
                  <c:v>6.0000000000000006E-4</c:v>
                </c:pt>
                <c:pt idx="3748">
                  <c:v>6.0000000000000006E-4</c:v>
                </c:pt>
                <c:pt idx="3749">
                  <c:v>0</c:v>
                </c:pt>
                <c:pt idx="3750">
                  <c:v>6.0000000000000006E-4</c:v>
                </c:pt>
                <c:pt idx="3751">
                  <c:v>6.0000000000000006E-4</c:v>
                </c:pt>
                <c:pt idx="3752">
                  <c:v>0</c:v>
                </c:pt>
                <c:pt idx="3753">
                  <c:v>6.0000000000000006E-4</c:v>
                </c:pt>
                <c:pt idx="3754">
                  <c:v>6.0000000000000006E-4</c:v>
                </c:pt>
                <c:pt idx="3755">
                  <c:v>0</c:v>
                </c:pt>
                <c:pt idx="3756">
                  <c:v>6.0000000000000006E-4</c:v>
                </c:pt>
                <c:pt idx="3757">
                  <c:v>6.0000000000000006E-4</c:v>
                </c:pt>
                <c:pt idx="3758">
                  <c:v>0</c:v>
                </c:pt>
                <c:pt idx="3759">
                  <c:v>6.0000000000000006E-4</c:v>
                </c:pt>
                <c:pt idx="3760">
                  <c:v>6.0000000000000006E-4</c:v>
                </c:pt>
                <c:pt idx="3761">
                  <c:v>0</c:v>
                </c:pt>
                <c:pt idx="3762">
                  <c:v>6.0000000000000006E-4</c:v>
                </c:pt>
                <c:pt idx="3763">
                  <c:v>6.0000000000000006E-4</c:v>
                </c:pt>
                <c:pt idx="3764">
                  <c:v>6.0000000000000006E-4</c:v>
                </c:pt>
                <c:pt idx="3765">
                  <c:v>0</c:v>
                </c:pt>
                <c:pt idx="3766">
                  <c:v>6.0000000000000006E-4</c:v>
                </c:pt>
                <c:pt idx="3767">
                  <c:v>6.0000000000000006E-4</c:v>
                </c:pt>
                <c:pt idx="3768">
                  <c:v>0</c:v>
                </c:pt>
                <c:pt idx="3769">
                  <c:v>6.0000000000000006E-4</c:v>
                </c:pt>
                <c:pt idx="3770">
                  <c:v>6.0000000000000006E-4</c:v>
                </c:pt>
                <c:pt idx="3771">
                  <c:v>0</c:v>
                </c:pt>
                <c:pt idx="3772">
                  <c:v>6.0000000000000006E-4</c:v>
                </c:pt>
                <c:pt idx="3773">
                  <c:v>6.0000000000000006E-4</c:v>
                </c:pt>
                <c:pt idx="3774">
                  <c:v>0</c:v>
                </c:pt>
                <c:pt idx="3775">
                  <c:v>6.0000000000000006E-4</c:v>
                </c:pt>
                <c:pt idx="3776">
                  <c:v>6.0000000000000006E-4</c:v>
                </c:pt>
                <c:pt idx="3777">
                  <c:v>0</c:v>
                </c:pt>
                <c:pt idx="3778">
                  <c:v>6.0000000000000006E-4</c:v>
                </c:pt>
                <c:pt idx="3779">
                  <c:v>6.0000000000000006E-4</c:v>
                </c:pt>
                <c:pt idx="3780">
                  <c:v>0</c:v>
                </c:pt>
                <c:pt idx="3781">
                  <c:v>6.0000000000000006E-4</c:v>
                </c:pt>
                <c:pt idx="3782">
                  <c:v>6.0000000000000006E-4</c:v>
                </c:pt>
                <c:pt idx="3783">
                  <c:v>0</c:v>
                </c:pt>
                <c:pt idx="3784">
                  <c:v>6.0000000000000006E-4</c:v>
                </c:pt>
                <c:pt idx="3785">
                  <c:v>6.0000000000000006E-4</c:v>
                </c:pt>
                <c:pt idx="3786">
                  <c:v>6.0000000000000006E-4</c:v>
                </c:pt>
                <c:pt idx="3787">
                  <c:v>0</c:v>
                </c:pt>
                <c:pt idx="3788">
                  <c:v>6.0000000000000006E-4</c:v>
                </c:pt>
                <c:pt idx="3789">
                  <c:v>6.0000000000000006E-4</c:v>
                </c:pt>
                <c:pt idx="3790">
                  <c:v>0</c:v>
                </c:pt>
                <c:pt idx="3791">
                  <c:v>6.0000000000000006E-4</c:v>
                </c:pt>
                <c:pt idx="3792">
                  <c:v>6.0000000000000006E-4</c:v>
                </c:pt>
                <c:pt idx="3793">
                  <c:v>0</c:v>
                </c:pt>
                <c:pt idx="3794">
                  <c:v>6.0000000000000006E-4</c:v>
                </c:pt>
                <c:pt idx="3795">
                  <c:v>6.0000000000000006E-4</c:v>
                </c:pt>
                <c:pt idx="3796">
                  <c:v>0</c:v>
                </c:pt>
                <c:pt idx="3797">
                  <c:v>6.0000000000000006E-4</c:v>
                </c:pt>
                <c:pt idx="3798">
                  <c:v>6.0000000000000006E-4</c:v>
                </c:pt>
                <c:pt idx="3799">
                  <c:v>0</c:v>
                </c:pt>
                <c:pt idx="3800">
                  <c:v>6.0000000000000006E-4</c:v>
                </c:pt>
                <c:pt idx="3801">
                  <c:v>6.0000000000000006E-4</c:v>
                </c:pt>
                <c:pt idx="3802">
                  <c:v>6.0000000000000006E-4</c:v>
                </c:pt>
                <c:pt idx="3803">
                  <c:v>0</c:v>
                </c:pt>
                <c:pt idx="3804">
                  <c:v>6.0000000000000006E-4</c:v>
                </c:pt>
                <c:pt idx="3805">
                  <c:v>6.0000000000000006E-4</c:v>
                </c:pt>
                <c:pt idx="3806">
                  <c:v>0</c:v>
                </c:pt>
                <c:pt idx="3807">
                  <c:v>6.0000000000000006E-4</c:v>
                </c:pt>
                <c:pt idx="3808">
                  <c:v>6.0000000000000006E-4</c:v>
                </c:pt>
                <c:pt idx="3809">
                  <c:v>0</c:v>
                </c:pt>
                <c:pt idx="3810">
                  <c:v>6.0000000000000006E-4</c:v>
                </c:pt>
                <c:pt idx="3811">
                  <c:v>6.0000000000000006E-4</c:v>
                </c:pt>
                <c:pt idx="3812">
                  <c:v>0</c:v>
                </c:pt>
                <c:pt idx="3813">
                  <c:v>6.0000000000000006E-4</c:v>
                </c:pt>
                <c:pt idx="3814">
                  <c:v>0</c:v>
                </c:pt>
                <c:pt idx="3815">
                  <c:v>6.0000000000000006E-4</c:v>
                </c:pt>
                <c:pt idx="3816">
                  <c:v>0</c:v>
                </c:pt>
                <c:pt idx="3817">
                  <c:v>6.0000000000000006E-4</c:v>
                </c:pt>
                <c:pt idx="3818">
                  <c:v>6.0000000000000006E-4</c:v>
                </c:pt>
                <c:pt idx="3819">
                  <c:v>0</c:v>
                </c:pt>
                <c:pt idx="3820">
                  <c:v>6.0000000000000006E-4</c:v>
                </c:pt>
                <c:pt idx="3821">
                  <c:v>6.0000000000000006E-4</c:v>
                </c:pt>
                <c:pt idx="3822">
                  <c:v>0</c:v>
                </c:pt>
                <c:pt idx="3823">
                  <c:v>6.0000000000000006E-4</c:v>
                </c:pt>
                <c:pt idx="3824">
                  <c:v>6.0000000000000006E-4</c:v>
                </c:pt>
                <c:pt idx="3825">
                  <c:v>0</c:v>
                </c:pt>
                <c:pt idx="3826">
                  <c:v>6.0000000000000006E-4</c:v>
                </c:pt>
                <c:pt idx="3827">
                  <c:v>6.0000000000000006E-4</c:v>
                </c:pt>
                <c:pt idx="3828">
                  <c:v>6.0000000000000006E-4</c:v>
                </c:pt>
                <c:pt idx="3829">
                  <c:v>0</c:v>
                </c:pt>
                <c:pt idx="3830">
                  <c:v>6.0000000000000006E-4</c:v>
                </c:pt>
                <c:pt idx="3831">
                  <c:v>6.0000000000000006E-4</c:v>
                </c:pt>
                <c:pt idx="3832">
                  <c:v>0</c:v>
                </c:pt>
                <c:pt idx="3833">
                  <c:v>6.0000000000000006E-4</c:v>
                </c:pt>
                <c:pt idx="3834">
                  <c:v>6.0000000000000006E-4</c:v>
                </c:pt>
                <c:pt idx="3835">
                  <c:v>0</c:v>
                </c:pt>
                <c:pt idx="3836">
                  <c:v>6.0000000000000006E-4</c:v>
                </c:pt>
                <c:pt idx="3837">
                  <c:v>6.0000000000000006E-4</c:v>
                </c:pt>
                <c:pt idx="3838">
                  <c:v>0</c:v>
                </c:pt>
                <c:pt idx="3839">
                  <c:v>7.000000000000001E-4</c:v>
                </c:pt>
                <c:pt idx="3840">
                  <c:v>7.000000000000001E-4</c:v>
                </c:pt>
                <c:pt idx="3841">
                  <c:v>0</c:v>
                </c:pt>
                <c:pt idx="3842">
                  <c:v>0</c:v>
                </c:pt>
                <c:pt idx="3843">
                  <c:v>7.000000000000001E-4</c:v>
                </c:pt>
                <c:pt idx="3844">
                  <c:v>7.000000000000001E-4</c:v>
                </c:pt>
                <c:pt idx="3845">
                  <c:v>0</c:v>
                </c:pt>
                <c:pt idx="3846">
                  <c:v>7.000000000000001E-4</c:v>
                </c:pt>
                <c:pt idx="3847">
                  <c:v>7.000000000000001E-4</c:v>
                </c:pt>
                <c:pt idx="3848">
                  <c:v>0</c:v>
                </c:pt>
                <c:pt idx="3849">
                  <c:v>7.000000000000001E-4</c:v>
                </c:pt>
                <c:pt idx="3850">
                  <c:v>7.000000000000001E-4</c:v>
                </c:pt>
                <c:pt idx="3851">
                  <c:v>0</c:v>
                </c:pt>
                <c:pt idx="3852">
                  <c:v>7.000000000000001E-4</c:v>
                </c:pt>
                <c:pt idx="3853">
                  <c:v>7.000000000000001E-4</c:v>
                </c:pt>
                <c:pt idx="3854">
                  <c:v>0</c:v>
                </c:pt>
                <c:pt idx="3855">
                  <c:v>7.000000000000001E-4</c:v>
                </c:pt>
                <c:pt idx="3856">
                  <c:v>7.000000000000001E-4</c:v>
                </c:pt>
                <c:pt idx="3857">
                  <c:v>0</c:v>
                </c:pt>
                <c:pt idx="3858">
                  <c:v>7.000000000000001E-4</c:v>
                </c:pt>
                <c:pt idx="3859">
                  <c:v>7.000000000000001E-4</c:v>
                </c:pt>
                <c:pt idx="3860">
                  <c:v>7.000000000000001E-4</c:v>
                </c:pt>
                <c:pt idx="3861">
                  <c:v>0</c:v>
                </c:pt>
                <c:pt idx="3862">
                  <c:v>7.000000000000001E-4</c:v>
                </c:pt>
                <c:pt idx="3863">
                  <c:v>7.000000000000001E-4</c:v>
                </c:pt>
                <c:pt idx="3864">
                  <c:v>0</c:v>
                </c:pt>
                <c:pt idx="3865">
                  <c:v>7.000000000000001E-4</c:v>
                </c:pt>
                <c:pt idx="3866">
                  <c:v>7.000000000000001E-4</c:v>
                </c:pt>
                <c:pt idx="3867">
                  <c:v>0</c:v>
                </c:pt>
                <c:pt idx="3868">
                  <c:v>7.000000000000001E-4</c:v>
                </c:pt>
                <c:pt idx="3869">
                  <c:v>7.000000000000001E-4</c:v>
                </c:pt>
                <c:pt idx="3870">
                  <c:v>0</c:v>
                </c:pt>
                <c:pt idx="3871">
                  <c:v>7.000000000000001E-4</c:v>
                </c:pt>
                <c:pt idx="3872">
                  <c:v>7.000000000000001E-4</c:v>
                </c:pt>
                <c:pt idx="3873">
                  <c:v>0</c:v>
                </c:pt>
                <c:pt idx="3874">
                  <c:v>7.000000000000001E-4</c:v>
                </c:pt>
                <c:pt idx="3875">
                  <c:v>7.000000000000001E-4</c:v>
                </c:pt>
                <c:pt idx="3876">
                  <c:v>7.000000000000001E-4</c:v>
                </c:pt>
                <c:pt idx="3877">
                  <c:v>7.000000000000001E-4</c:v>
                </c:pt>
                <c:pt idx="3878">
                  <c:v>7.000000000000001E-4</c:v>
                </c:pt>
                <c:pt idx="3879">
                  <c:v>7.000000000000001E-4</c:v>
                </c:pt>
                <c:pt idx="3880">
                  <c:v>0</c:v>
                </c:pt>
                <c:pt idx="3881">
                  <c:v>7.000000000000001E-4</c:v>
                </c:pt>
                <c:pt idx="3882">
                  <c:v>7.000000000000001E-4</c:v>
                </c:pt>
                <c:pt idx="3883">
                  <c:v>0</c:v>
                </c:pt>
                <c:pt idx="3884">
                  <c:v>7.000000000000001E-4</c:v>
                </c:pt>
                <c:pt idx="3885">
                  <c:v>8.0000000000000004E-4</c:v>
                </c:pt>
                <c:pt idx="3886">
                  <c:v>0</c:v>
                </c:pt>
                <c:pt idx="3887">
                  <c:v>8.0000000000000004E-4</c:v>
                </c:pt>
                <c:pt idx="3888">
                  <c:v>8.0000000000000004E-4</c:v>
                </c:pt>
                <c:pt idx="3889">
                  <c:v>0</c:v>
                </c:pt>
                <c:pt idx="3890">
                  <c:v>8.0000000000000004E-4</c:v>
                </c:pt>
                <c:pt idx="3891">
                  <c:v>8.0000000000000004E-4</c:v>
                </c:pt>
                <c:pt idx="3892">
                  <c:v>8.0000000000000004E-4</c:v>
                </c:pt>
                <c:pt idx="3893">
                  <c:v>0</c:v>
                </c:pt>
                <c:pt idx="3894">
                  <c:v>8.0000000000000004E-4</c:v>
                </c:pt>
                <c:pt idx="3895">
                  <c:v>8.0000000000000004E-4</c:v>
                </c:pt>
                <c:pt idx="3896">
                  <c:v>0</c:v>
                </c:pt>
                <c:pt idx="3897">
                  <c:v>8.0000000000000004E-4</c:v>
                </c:pt>
                <c:pt idx="3898">
                  <c:v>8.0000000000000004E-4</c:v>
                </c:pt>
                <c:pt idx="3899">
                  <c:v>0</c:v>
                </c:pt>
                <c:pt idx="3900">
                  <c:v>8.0000000000000004E-4</c:v>
                </c:pt>
                <c:pt idx="3901">
                  <c:v>8.0000000000000004E-4</c:v>
                </c:pt>
                <c:pt idx="3902">
                  <c:v>0</c:v>
                </c:pt>
                <c:pt idx="3903">
                  <c:v>0</c:v>
                </c:pt>
                <c:pt idx="3904">
                  <c:v>8.0000000000000004E-4</c:v>
                </c:pt>
                <c:pt idx="3905">
                  <c:v>0</c:v>
                </c:pt>
                <c:pt idx="3906">
                  <c:v>8.0000000000000004E-4</c:v>
                </c:pt>
                <c:pt idx="3907">
                  <c:v>8.0000000000000004E-4</c:v>
                </c:pt>
                <c:pt idx="3908">
                  <c:v>0</c:v>
                </c:pt>
                <c:pt idx="3909">
                  <c:v>8.0000000000000004E-4</c:v>
                </c:pt>
                <c:pt idx="3910">
                  <c:v>8.0000000000000004E-4</c:v>
                </c:pt>
                <c:pt idx="3911">
                  <c:v>8.0000000000000004E-4</c:v>
                </c:pt>
                <c:pt idx="3912">
                  <c:v>0</c:v>
                </c:pt>
                <c:pt idx="3913">
                  <c:v>8.0000000000000004E-4</c:v>
                </c:pt>
                <c:pt idx="3914">
                  <c:v>7.000000000000001E-4</c:v>
                </c:pt>
                <c:pt idx="3915">
                  <c:v>0</c:v>
                </c:pt>
                <c:pt idx="3916">
                  <c:v>0</c:v>
                </c:pt>
                <c:pt idx="3917">
                  <c:v>7.000000000000001E-4</c:v>
                </c:pt>
                <c:pt idx="3918">
                  <c:v>0</c:v>
                </c:pt>
                <c:pt idx="3919">
                  <c:v>7.000000000000001E-4</c:v>
                </c:pt>
                <c:pt idx="3920">
                  <c:v>7.000000000000001E-4</c:v>
                </c:pt>
                <c:pt idx="3921">
                  <c:v>0</c:v>
                </c:pt>
                <c:pt idx="3922">
                  <c:v>7.000000000000001E-4</c:v>
                </c:pt>
                <c:pt idx="3923">
                  <c:v>7.000000000000001E-4</c:v>
                </c:pt>
                <c:pt idx="3924">
                  <c:v>7.000000000000001E-4</c:v>
                </c:pt>
                <c:pt idx="3925">
                  <c:v>7.000000000000001E-4</c:v>
                </c:pt>
                <c:pt idx="3926">
                  <c:v>7.000000000000001E-4</c:v>
                </c:pt>
                <c:pt idx="3927">
                  <c:v>7.000000000000001E-4</c:v>
                </c:pt>
                <c:pt idx="3928">
                  <c:v>0</c:v>
                </c:pt>
                <c:pt idx="3929">
                  <c:v>7.000000000000001E-4</c:v>
                </c:pt>
                <c:pt idx="3930">
                  <c:v>7.000000000000001E-4</c:v>
                </c:pt>
                <c:pt idx="3931">
                  <c:v>0</c:v>
                </c:pt>
                <c:pt idx="3932">
                  <c:v>7.000000000000001E-4</c:v>
                </c:pt>
                <c:pt idx="3933">
                  <c:v>7.000000000000001E-4</c:v>
                </c:pt>
                <c:pt idx="3934">
                  <c:v>0</c:v>
                </c:pt>
                <c:pt idx="3935">
                  <c:v>7.000000000000001E-4</c:v>
                </c:pt>
                <c:pt idx="3936">
                  <c:v>7.000000000000001E-4</c:v>
                </c:pt>
                <c:pt idx="3937">
                  <c:v>7.000000000000001E-4</c:v>
                </c:pt>
                <c:pt idx="3938">
                  <c:v>7.000000000000001E-4</c:v>
                </c:pt>
                <c:pt idx="3939">
                  <c:v>7.000000000000001E-4</c:v>
                </c:pt>
                <c:pt idx="3940">
                  <c:v>7.000000000000001E-4</c:v>
                </c:pt>
                <c:pt idx="3941">
                  <c:v>0</c:v>
                </c:pt>
                <c:pt idx="3942">
                  <c:v>7.000000000000001E-4</c:v>
                </c:pt>
                <c:pt idx="3943">
                  <c:v>7.000000000000001E-4</c:v>
                </c:pt>
                <c:pt idx="3944">
                  <c:v>0</c:v>
                </c:pt>
                <c:pt idx="3945">
                  <c:v>7.000000000000001E-4</c:v>
                </c:pt>
                <c:pt idx="3946">
                  <c:v>7.000000000000001E-4</c:v>
                </c:pt>
                <c:pt idx="3947">
                  <c:v>0</c:v>
                </c:pt>
                <c:pt idx="3948">
                  <c:v>7.000000000000001E-4</c:v>
                </c:pt>
                <c:pt idx="3949">
                  <c:v>7.000000000000001E-4</c:v>
                </c:pt>
                <c:pt idx="3950">
                  <c:v>0</c:v>
                </c:pt>
                <c:pt idx="3951">
                  <c:v>7.000000000000001E-4</c:v>
                </c:pt>
                <c:pt idx="3952">
                  <c:v>7.000000000000001E-4</c:v>
                </c:pt>
                <c:pt idx="3953">
                  <c:v>7.000000000000001E-4</c:v>
                </c:pt>
                <c:pt idx="3954">
                  <c:v>0</c:v>
                </c:pt>
                <c:pt idx="3955">
                  <c:v>7.000000000000001E-4</c:v>
                </c:pt>
                <c:pt idx="3956">
                  <c:v>7.000000000000001E-4</c:v>
                </c:pt>
                <c:pt idx="3957">
                  <c:v>0</c:v>
                </c:pt>
                <c:pt idx="3958">
                  <c:v>7.000000000000001E-4</c:v>
                </c:pt>
                <c:pt idx="3959">
                  <c:v>7.000000000000001E-4</c:v>
                </c:pt>
                <c:pt idx="3960">
                  <c:v>0</c:v>
                </c:pt>
                <c:pt idx="3961">
                  <c:v>7.000000000000001E-4</c:v>
                </c:pt>
                <c:pt idx="3962">
                  <c:v>7.000000000000001E-4</c:v>
                </c:pt>
                <c:pt idx="3963">
                  <c:v>0</c:v>
                </c:pt>
                <c:pt idx="3964">
                  <c:v>7.000000000000001E-4</c:v>
                </c:pt>
                <c:pt idx="3965">
                  <c:v>7.000000000000001E-4</c:v>
                </c:pt>
                <c:pt idx="3966">
                  <c:v>7.000000000000001E-4</c:v>
                </c:pt>
                <c:pt idx="3967">
                  <c:v>0</c:v>
                </c:pt>
                <c:pt idx="3968">
                  <c:v>7.000000000000001E-4</c:v>
                </c:pt>
                <c:pt idx="3969">
                  <c:v>7.000000000000001E-4</c:v>
                </c:pt>
                <c:pt idx="3970">
                  <c:v>0</c:v>
                </c:pt>
                <c:pt idx="3971">
                  <c:v>7.000000000000001E-4</c:v>
                </c:pt>
                <c:pt idx="3972">
                  <c:v>7.000000000000001E-4</c:v>
                </c:pt>
                <c:pt idx="3973">
                  <c:v>0</c:v>
                </c:pt>
                <c:pt idx="3974">
                  <c:v>7.000000000000001E-4</c:v>
                </c:pt>
                <c:pt idx="3975">
                  <c:v>7.000000000000001E-4</c:v>
                </c:pt>
                <c:pt idx="3976">
                  <c:v>6.0000000000000006E-4</c:v>
                </c:pt>
                <c:pt idx="3977">
                  <c:v>0</c:v>
                </c:pt>
                <c:pt idx="3978">
                  <c:v>6.0000000000000006E-4</c:v>
                </c:pt>
                <c:pt idx="3979">
                  <c:v>6.0000000000000006E-4</c:v>
                </c:pt>
                <c:pt idx="3980">
                  <c:v>0</c:v>
                </c:pt>
                <c:pt idx="3981">
                  <c:v>6.0000000000000006E-4</c:v>
                </c:pt>
                <c:pt idx="3982">
                  <c:v>6.0000000000000006E-4</c:v>
                </c:pt>
                <c:pt idx="3983">
                  <c:v>0</c:v>
                </c:pt>
                <c:pt idx="3984">
                  <c:v>6.0000000000000006E-4</c:v>
                </c:pt>
                <c:pt idx="3985">
                  <c:v>6.0000000000000006E-4</c:v>
                </c:pt>
                <c:pt idx="3986">
                  <c:v>0</c:v>
                </c:pt>
                <c:pt idx="3987">
                  <c:v>6.0000000000000006E-4</c:v>
                </c:pt>
                <c:pt idx="3988">
                  <c:v>6.0000000000000006E-4</c:v>
                </c:pt>
                <c:pt idx="3989">
                  <c:v>0</c:v>
                </c:pt>
                <c:pt idx="3990">
                  <c:v>6.0000000000000006E-4</c:v>
                </c:pt>
                <c:pt idx="3991">
                  <c:v>6.0000000000000006E-4</c:v>
                </c:pt>
                <c:pt idx="3992">
                  <c:v>0</c:v>
                </c:pt>
                <c:pt idx="3993">
                  <c:v>6.0000000000000006E-4</c:v>
                </c:pt>
                <c:pt idx="3994">
                  <c:v>6.0000000000000006E-4</c:v>
                </c:pt>
                <c:pt idx="3995">
                  <c:v>0</c:v>
                </c:pt>
                <c:pt idx="3996">
                  <c:v>6.0000000000000006E-4</c:v>
                </c:pt>
                <c:pt idx="3997">
                  <c:v>6.0000000000000006E-4</c:v>
                </c:pt>
                <c:pt idx="3998">
                  <c:v>0</c:v>
                </c:pt>
                <c:pt idx="3999">
                  <c:v>6.0000000000000006E-4</c:v>
                </c:pt>
                <c:pt idx="4000">
                  <c:v>6.0000000000000006E-4</c:v>
                </c:pt>
                <c:pt idx="4001">
                  <c:v>6.0000000000000006E-4</c:v>
                </c:pt>
                <c:pt idx="4002">
                  <c:v>0</c:v>
                </c:pt>
                <c:pt idx="4003">
                  <c:v>6.0000000000000006E-4</c:v>
                </c:pt>
                <c:pt idx="4004">
                  <c:v>6.0000000000000006E-4</c:v>
                </c:pt>
                <c:pt idx="4005">
                  <c:v>0</c:v>
                </c:pt>
                <c:pt idx="4006">
                  <c:v>6.0000000000000006E-4</c:v>
                </c:pt>
                <c:pt idx="4007">
                  <c:v>0</c:v>
                </c:pt>
                <c:pt idx="4008">
                  <c:v>0</c:v>
                </c:pt>
                <c:pt idx="4009">
                  <c:v>6.0000000000000006E-4</c:v>
                </c:pt>
                <c:pt idx="4010">
                  <c:v>6.0000000000000006E-4</c:v>
                </c:pt>
                <c:pt idx="4011">
                  <c:v>6.0000000000000006E-4</c:v>
                </c:pt>
                <c:pt idx="4012">
                  <c:v>0</c:v>
                </c:pt>
                <c:pt idx="4013">
                  <c:v>6.0000000000000006E-4</c:v>
                </c:pt>
                <c:pt idx="4014">
                  <c:v>6.0000000000000006E-4</c:v>
                </c:pt>
                <c:pt idx="4015">
                  <c:v>0</c:v>
                </c:pt>
                <c:pt idx="4016">
                  <c:v>6.0000000000000006E-4</c:v>
                </c:pt>
                <c:pt idx="4017">
                  <c:v>6.0000000000000006E-4</c:v>
                </c:pt>
                <c:pt idx="4018">
                  <c:v>0</c:v>
                </c:pt>
                <c:pt idx="4019">
                  <c:v>6.0000000000000006E-4</c:v>
                </c:pt>
                <c:pt idx="4020">
                  <c:v>0</c:v>
                </c:pt>
                <c:pt idx="4021">
                  <c:v>0</c:v>
                </c:pt>
                <c:pt idx="4022">
                  <c:v>6.0000000000000006E-4</c:v>
                </c:pt>
                <c:pt idx="4023">
                  <c:v>6.0000000000000006E-4</c:v>
                </c:pt>
                <c:pt idx="4024">
                  <c:v>6.0000000000000006E-4</c:v>
                </c:pt>
                <c:pt idx="4025">
                  <c:v>0</c:v>
                </c:pt>
                <c:pt idx="4026">
                  <c:v>6.0000000000000006E-4</c:v>
                </c:pt>
                <c:pt idx="4027">
                  <c:v>6.0000000000000006E-4</c:v>
                </c:pt>
                <c:pt idx="4028">
                  <c:v>0</c:v>
                </c:pt>
                <c:pt idx="4029">
                  <c:v>6.0000000000000006E-4</c:v>
                </c:pt>
                <c:pt idx="4030">
                  <c:v>6.0000000000000006E-4</c:v>
                </c:pt>
                <c:pt idx="4031">
                  <c:v>0</c:v>
                </c:pt>
                <c:pt idx="4032">
                  <c:v>6.0000000000000006E-4</c:v>
                </c:pt>
                <c:pt idx="4033">
                  <c:v>6.0000000000000006E-4</c:v>
                </c:pt>
                <c:pt idx="4034">
                  <c:v>0</c:v>
                </c:pt>
                <c:pt idx="4035">
                  <c:v>0</c:v>
                </c:pt>
                <c:pt idx="4036">
                  <c:v>0</c:v>
                </c:pt>
                <c:pt idx="4037">
                  <c:v>6.0000000000000006E-4</c:v>
                </c:pt>
                <c:pt idx="4038">
                  <c:v>0</c:v>
                </c:pt>
                <c:pt idx="4039">
                  <c:v>6.0000000000000006E-4</c:v>
                </c:pt>
                <c:pt idx="4040">
                  <c:v>6.0000000000000006E-4</c:v>
                </c:pt>
                <c:pt idx="4041">
                  <c:v>0</c:v>
                </c:pt>
                <c:pt idx="4042">
                  <c:v>6.0000000000000006E-4</c:v>
                </c:pt>
                <c:pt idx="4043">
                  <c:v>6.0000000000000006E-4</c:v>
                </c:pt>
                <c:pt idx="4044">
                  <c:v>0</c:v>
                </c:pt>
                <c:pt idx="4045">
                  <c:v>6.0000000000000006E-4</c:v>
                </c:pt>
                <c:pt idx="4046">
                  <c:v>6.0000000000000006E-4</c:v>
                </c:pt>
                <c:pt idx="4047">
                  <c:v>6.0000000000000006E-4</c:v>
                </c:pt>
                <c:pt idx="4048">
                  <c:v>0</c:v>
                </c:pt>
                <c:pt idx="4049">
                  <c:v>6.0000000000000006E-4</c:v>
                </c:pt>
                <c:pt idx="4050">
                  <c:v>6.0000000000000006E-4</c:v>
                </c:pt>
                <c:pt idx="4051">
                  <c:v>0</c:v>
                </c:pt>
                <c:pt idx="4052">
                  <c:v>6.0000000000000006E-4</c:v>
                </c:pt>
                <c:pt idx="4053">
                  <c:v>6.0000000000000006E-4</c:v>
                </c:pt>
                <c:pt idx="4054">
                  <c:v>0</c:v>
                </c:pt>
                <c:pt idx="4055">
                  <c:v>6.0000000000000006E-4</c:v>
                </c:pt>
                <c:pt idx="4056">
                  <c:v>6.0000000000000006E-4</c:v>
                </c:pt>
                <c:pt idx="4057">
                  <c:v>0</c:v>
                </c:pt>
                <c:pt idx="4058">
                  <c:v>6.0000000000000006E-4</c:v>
                </c:pt>
                <c:pt idx="4059">
                  <c:v>6.0000000000000006E-4</c:v>
                </c:pt>
                <c:pt idx="4060">
                  <c:v>6.0000000000000006E-4</c:v>
                </c:pt>
                <c:pt idx="4061">
                  <c:v>0</c:v>
                </c:pt>
                <c:pt idx="4062">
                  <c:v>6.0000000000000006E-4</c:v>
                </c:pt>
                <c:pt idx="4063">
                  <c:v>6.0000000000000006E-4</c:v>
                </c:pt>
                <c:pt idx="4064">
                  <c:v>0</c:v>
                </c:pt>
                <c:pt idx="4065">
                  <c:v>6.0000000000000006E-4</c:v>
                </c:pt>
                <c:pt idx="4066">
                  <c:v>6.0000000000000006E-4</c:v>
                </c:pt>
                <c:pt idx="4067">
                  <c:v>6.0000000000000006E-4</c:v>
                </c:pt>
                <c:pt idx="4068">
                  <c:v>0</c:v>
                </c:pt>
                <c:pt idx="4069">
                  <c:v>6.0000000000000006E-4</c:v>
                </c:pt>
                <c:pt idx="4070">
                  <c:v>6.0000000000000006E-4</c:v>
                </c:pt>
                <c:pt idx="4071">
                  <c:v>0</c:v>
                </c:pt>
                <c:pt idx="4072">
                  <c:v>6.0000000000000006E-4</c:v>
                </c:pt>
                <c:pt idx="4073">
                  <c:v>6.0000000000000006E-4</c:v>
                </c:pt>
                <c:pt idx="4074">
                  <c:v>6.0000000000000006E-4</c:v>
                </c:pt>
                <c:pt idx="4075">
                  <c:v>0</c:v>
                </c:pt>
                <c:pt idx="4076">
                  <c:v>6.0000000000000006E-4</c:v>
                </c:pt>
                <c:pt idx="4077">
                  <c:v>6.0000000000000006E-4</c:v>
                </c:pt>
                <c:pt idx="4078">
                  <c:v>0</c:v>
                </c:pt>
                <c:pt idx="4079">
                  <c:v>6.0000000000000006E-4</c:v>
                </c:pt>
                <c:pt idx="4080">
                  <c:v>0</c:v>
                </c:pt>
                <c:pt idx="4081">
                  <c:v>6.0000000000000006E-4</c:v>
                </c:pt>
                <c:pt idx="4082">
                  <c:v>0</c:v>
                </c:pt>
                <c:pt idx="4083">
                  <c:v>6.0000000000000006E-4</c:v>
                </c:pt>
                <c:pt idx="4084">
                  <c:v>0</c:v>
                </c:pt>
                <c:pt idx="4085">
                  <c:v>6.0000000000000006E-4</c:v>
                </c:pt>
                <c:pt idx="4086">
                  <c:v>0</c:v>
                </c:pt>
                <c:pt idx="4087">
                  <c:v>6.0000000000000006E-4</c:v>
                </c:pt>
                <c:pt idx="4088">
                  <c:v>6.0000000000000006E-4</c:v>
                </c:pt>
                <c:pt idx="4089">
                  <c:v>0</c:v>
                </c:pt>
                <c:pt idx="4090">
                  <c:v>6.0000000000000006E-4</c:v>
                </c:pt>
                <c:pt idx="4091">
                  <c:v>6.0000000000000006E-4</c:v>
                </c:pt>
                <c:pt idx="4092">
                  <c:v>6.0000000000000006E-4</c:v>
                </c:pt>
                <c:pt idx="4093">
                  <c:v>0</c:v>
                </c:pt>
                <c:pt idx="4094">
                  <c:v>6.0000000000000006E-4</c:v>
                </c:pt>
                <c:pt idx="4095">
                  <c:v>0</c:v>
                </c:pt>
                <c:pt idx="4096">
                  <c:v>6.0000000000000006E-4</c:v>
                </c:pt>
                <c:pt idx="4097">
                  <c:v>0</c:v>
                </c:pt>
                <c:pt idx="4098">
                  <c:v>0</c:v>
                </c:pt>
                <c:pt idx="4099">
                  <c:v>6.0000000000000006E-4</c:v>
                </c:pt>
                <c:pt idx="4100">
                  <c:v>0</c:v>
                </c:pt>
                <c:pt idx="4101">
                  <c:v>6.0000000000000006E-4</c:v>
                </c:pt>
                <c:pt idx="4102">
                  <c:v>0</c:v>
                </c:pt>
                <c:pt idx="4103">
                  <c:v>6.0000000000000006E-4</c:v>
                </c:pt>
                <c:pt idx="4104">
                  <c:v>0</c:v>
                </c:pt>
                <c:pt idx="4105">
                  <c:v>6.0000000000000006E-4</c:v>
                </c:pt>
                <c:pt idx="4106">
                  <c:v>0</c:v>
                </c:pt>
                <c:pt idx="4107">
                  <c:v>0</c:v>
                </c:pt>
                <c:pt idx="4108">
                  <c:v>0</c:v>
                </c:pt>
                <c:pt idx="4109">
                  <c:v>0</c:v>
                </c:pt>
                <c:pt idx="4110">
                  <c:v>6.0000000000000006E-4</c:v>
                </c:pt>
                <c:pt idx="4111">
                  <c:v>0</c:v>
                </c:pt>
                <c:pt idx="4112">
                  <c:v>6.0000000000000006E-4</c:v>
                </c:pt>
                <c:pt idx="4113">
                  <c:v>0</c:v>
                </c:pt>
                <c:pt idx="4114">
                  <c:v>6.0000000000000006E-4</c:v>
                </c:pt>
                <c:pt idx="4115">
                  <c:v>0</c:v>
                </c:pt>
                <c:pt idx="4116">
                  <c:v>6.0000000000000006E-4</c:v>
                </c:pt>
                <c:pt idx="4117">
                  <c:v>0</c:v>
                </c:pt>
                <c:pt idx="4118">
                  <c:v>6.0000000000000006E-4</c:v>
                </c:pt>
                <c:pt idx="4119">
                  <c:v>0</c:v>
                </c:pt>
                <c:pt idx="4120">
                  <c:v>6.0000000000000006E-4</c:v>
                </c:pt>
                <c:pt idx="4121">
                  <c:v>0</c:v>
                </c:pt>
                <c:pt idx="4122">
                  <c:v>0</c:v>
                </c:pt>
                <c:pt idx="4123">
                  <c:v>0</c:v>
                </c:pt>
                <c:pt idx="4124">
                  <c:v>0</c:v>
                </c:pt>
                <c:pt idx="4125">
                  <c:v>6.0000000000000006E-4</c:v>
                </c:pt>
                <c:pt idx="4126">
                  <c:v>0</c:v>
                </c:pt>
                <c:pt idx="4127">
                  <c:v>6.0000000000000006E-4</c:v>
                </c:pt>
                <c:pt idx="4128">
                  <c:v>0</c:v>
                </c:pt>
                <c:pt idx="4129">
                  <c:v>0</c:v>
                </c:pt>
                <c:pt idx="4130">
                  <c:v>0</c:v>
                </c:pt>
                <c:pt idx="4131">
                  <c:v>0</c:v>
                </c:pt>
                <c:pt idx="4132">
                  <c:v>6.0000000000000006E-4</c:v>
                </c:pt>
                <c:pt idx="4133">
                  <c:v>0</c:v>
                </c:pt>
                <c:pt idx="4134">
                  <c:v>0</c:v>
                </c:pt>
                <c:pt idx="4135">
                  <c:v>6.0000000000000006E-4</c:v>
                </c:pt>
                <c:pt idx="4136">
                  <c:v>0</c:v>
                </c:pt>
                <c:pt idx="4137">
                  <c:v>6.0000000000000006E-4</c:v>
                </c:pt>
                <c:pt idx="4138">
                  <c:v>0</c:v>
                </c:pt>
                <c:pt idx="4139">
                  <c:v>0</c:v>
                </c:pt>
                <c:pt idx="4140">
                  <c:v>6.0000000000000006E-4</c:v>
                </c:pt>
                <c:pt idx="4141">
                  <c:v>0</c:v>
                </c:pt>
                <c:pt idx="4142">
                  <c:v>0</c:v>
                </c:pt>
                <c:pt idx="4143">
                  <c:v>0</c:v>
                </c:pt>
                <c:pt idx="4144">
                  <c:v>0</c:v>
                </c:pt>
                <c:pt idx="4145">
                  <c:v>6.0000000000000006E-4</c:v>
                </c:pt>
                <c:pt idx="4146">
                  <c:v>0</c:v>
                </c:pt>
                <c:pt idx="4147">
                  <c:v>6.0000000000000006E-4</c:v>
                </c:pt>
                <c:pt idx="4148">
                  <c:v>6.0000000000000006E-4</c:v>
                </c:pt>
                <c:pt idx="4149">
                  <c:v>0</c:v>
                </c:pt>
                <c:pt idx="4150">
                  <c:v>6.0000000000000006E-4</c:v>
                </c:pt>
                <c:pt idx="4151">
                  <c:v>6.0000000000000006E-4</c:v>
                </c:pt>
                <c:pt idx="4152">
                  <c:v>0</c:v>
                </c:pt>
                <c:pt idx="4153">
                  <c:v>6.0000000000000006E-4</c:v>
                </c:pt>
                <c:pt idx="4154">
                  <c:v>6.0000000000000006E-4</c:v>
                </c:pt>
                <c:pt idx="4155">
                  <c:v>0</c:v>
                </c:pt>
                <c:pt idx="4156">
                  <c:v>6.0000000000000006E-4</c:v>
                </c:pt>
                <c:pt idx="4157">
                  <c:v>7.000000000000001E-4</c:v>
                </c:pt>
                <c:pt idx="4158">
                  <c:v>0</c:v>
                </c:pt>
                <c:pt idx="4159">
                  <c:v>0</c:v>
                </c:pt>
                <c:pt idx="4160">
                  <c:v>7.000000000000001E-4</c:v>
                </c:pt>
                <c:pt idx="4161">
                  <c:v>7.000000000000001E-4</c:v>
                </c:pt>
                <c:pt idx="4162">
                  <c:v>0</c:v>
                </c:pt>
                <c:pt idx="4163">
                  <c:v>0</c:v>
                </c:pt>
                <c:pt idx="4164">
                  <c:v>7.000000000000001E-4</c:v>
                </c:pt>
                <c:pt idx="4165">
                  <c:v>0</c:v>
                </c:pt>
                <c:pt idx="4166">
                  <c:v>7.000000000000001E-4</c:v>
                </c:pt>
                <c:pt idx="4167">
                  <c:v>8.0000000000000004E-4</c:v>
                </c:pt>
                <c:pt idx="4168">
                  <c:v>0</c:v>
                </c:pt>
                <c:pt idx="4169">
                  <c:v>8.0000000000000004E-4</c:v>
                </c:pt>
                <c:pt idx="4170">
                  <c:v>8.0000000000000004E-4</c:v>
                </c:pt>
                <c:pt idx="4171">
                  <c:v>0</c:v>
                </c:pt>
                <c:pt idx="4172">
                  <c:v>8.0000000000000004E-4</c:v>
                </c:pt>
                <c:pt idx="4173">
                  <c:v>8.0000000000000004E-4</c:v>
                </c:pt>
                <c:pt idx="4174">
                  <c:v>0</c:v>
                </c:pt>
                <c:pt idx="4175">
                  <c:v>8.0000000000000004E-4</c:v>
                </c:pt>
                <c:pt idx="4176">
                  <c:v>8.0000000000000004E-4</c:v>
                </c:pt>
                <c:pt idx="4177">
                  <c:v>0</c:v>
                </c:pt>
                <c:pt idx="4178">
                  <c:v>8.0000000000000004E-4</c:v>
                </c:pt>
                <c:pt idx="4179">
                  <c:v>8.0000000000000004E-4</c:v>
                </c:pt>
                <c:pt idx="4180">
                  <c:v>0</c:v>
                </c:pt>
                <c:pt idx="4181">
                  <c:v>8.9999999999999998E-4</c:v>
                </c:pt>
                <c:pt idx="4182">
                  <c:v>8.9999999999999998E-4</c:v>
                </c:pt>
                <c:pt idx="4183">
                  <c:v>0</c:v>
                </c:pt>
                <c:pt idx="4184">
                  <c:v>0</c:v>
                </c:pt>
                <c:pt idx="4185">
                  <c:v>8.9999999999999998E-4</c:v>
                </c:pt>
                <c:pt idx="4186">
                  <c:v>0</c:v>
                </c:pt>
                <c:pt idx="4187">
                  <c:v>0</c:v>
                </c:pt>
                <c:pt idx="4188">
                  <c:v>0</c:v>
                </c:pt>
                <c:pt idx="4189">
                  <c:v>0</c:v>
                </c:pt>
                <c:pt idx="4190">
                  <c:v>0</c:v>
                </c:pt>
                <c:pt idx="4191">
                  <c:v>0</c:v>
                </c:pt>
                <c:pt idx="4192">
                  <c:v>0</c:v>
                </c:pt>
                <c:pt idx="4193">
                  <c:v>0</c:v>
                </c:pt>
                <c:pt idx="4194">
                  <c:v>0</c:v>
                </c:pt>
                <c:pt idx="4195">
                  <c:v>0</c:v>
                </c:pt>
                <c:pt idx="4196">
                  <c:v>0</c:v>
                </c:pt>
                <c:pt idx="4197">
                  <c:v>0</c:v>
                </c:pt>
                <c:pt idx="4198">
                  <c:v>0</c:v>
                </c:pt>
                <c:pt idx="4199">
                  <c:v>0</c:v>
                </c:pt>
                <c:pt idx="4200">
                  <c:v>0</c:v>
                </c:pt>
                <c:pt idx="4201">
                  <c:v>0</c:v>
                </c:pt>
                <c:pt idx="4202">
                  <c:v>0</c:v>
                </c:pt>
                <c:pt idx="4203">
                  <c:v>0</c:v>
                </c:pt>
                <c:pt idx="4204">
                  <c:v>0</c:v>
                </c:pt>
                <c:pt idx="4205">
                  <c:v>0</c:v>
                </c:pt>
                <c:pt idx="4206">
                  <c:v>0</c:v>
                </c:pt>
                <c:pt idx="4207">
                  <c:v>0</c:v>
                </c:pt>
                <c:pt idx="4208">
                  <c:v>0</c:v>
                </c:pt>
                <c:pt idx="4209">
                  <c:v>0</c:v>
                </c:pt>
                <c:pt idx="4210">
                  <c:v>0</c:v>
                </c:pt>
                <c:pt idx="4211">
                  <c:v>0</c:v>
                </c:pt>
                <c:pt idx="4212">
                  <c:v>0</c:v>
                </c:pt>
                <c:pt idx="4213">
                  <c:v>0</c:v>
                </c:pt>
                <c:pt idx="4214">
                  <c:v>8.9999999999999998E-4</c:v>
                </c:pt>
                <c:pt idx="4215">
                  <c:v>0</c:v>
                </c:pt>
                <c:pt idx="4216">
                  <c:v>0</c:v>
                </c:pt>
                <c:pt idx="4217">
                  <c:v>0</c:v>
                </c:pt>
                <c:pt idx="4218">
                  <c:v>0</c:v>
                </c:pt>
                <c:pt idx="4219">
                  <c:v>0</c:v>
                </c:pt>
                <c:pt idx="4220">
                  <c:v>0</c:v>
                </c:pt>
                <c:pt idx="4221">
                  <c:v>0</c:v>
                </c:pt>
                <c:pt idx="4222">
                  <c:v>0</c:v>
                </c:pt>
                <c:pt idx="4223">
                  <c:v>0</c:v>
                </c:pt>
                <c:pt idx="4224">
                  <c:v>0</c:v>
                </c:pt>
                <c:pt idx="4225">
                  <c:v>0</c:v>
                </c:pt>
                <c:pt idx="4226">
                  <c:v>0</c:v>
                </c:pt>
                <c:pt idx="4227">
                  <c:v>0</c:v>
                </c:pt>
                <c:pt idx="4228">
                  <c:v>0</c:v>
                </c:pt>
                <c:pt idx="4229">
                  <c:v>0</c:v>
                </c:pt>
                <c:pt idx="4230">
                  <c:v>0</c:v>
                </c:pt>
                <c:pt idx="4231">
                  <c:v>8.0000000000000004E-4</c:v>
                </c:pt>
                <c:pt idx="4232">
                  <c:v>0</c:v>
                </c:pt>
                <c:pt idx="4233">
                  <c:v>0</c:v>
                </c:pt>
                <c:pt idx="4234">
                  <c:v>8.0000000000000004E-4</c:v>
                </c:pt>
                <c:pt idx="4235">
                  <c:v>0</c:v>
                </c:pt>
                <c:pt idx="4236">
                  <c:v>0</c:v>
                </c:pt>
                <c:pt idx="4237">
                  <c:v>0</c:v>
                </c:pt>
                <c:pt idx="4238">
                  <c:v>0</c:v>
                </c:pt>
                <c:pt idx="4239">
                  <c:v>0</c:v>
                </c:pt>
                <c:pt idx="4240">
                  <c:v>0</c:v>
                </c:pt>
                <c:pt idx="4241">
                  <c:v>7.000000000000001E-4</c:v>
                </c:pt>
                <c:pt idx="4242">
                  <c:v>0</c:v>
                </c:pt>
                <c:pt idx="4243">
                  <c:v>0</c:v>
                </c:pt>
                <c:pt idx="4244">
                  <c:v>7.000000000000001E-4</c:v>
                </c:pt>
                <c:pt idx="4245">
                  <c:v>0</c:v>
                </c:pt>
                <c:pt idx="4246">
                  <c:v>7.000000000000001E-4</c:v>
                </c:pt>
                <c:pt idx="4247">
                  <c:v>7.000000000000001E-4</c:v>
                </c:pt>
                <c:pt idx="4248">
                  <c:v>0</c:v>
                </c:pt>
                <c:pt idx="4249">
                  <c:v>0</c:v>
                </c:pt>
                <c:pt idx="4250">
                  <c:v>7.000000000000001E-4</c:v>
                </c:pt>
                <c:pt idx="4251">
                  <c:v>7.000000000000001E-4</c:v>
                </c:pt>
                <c:pt idx="4252">
                  <c:v>0</c:v>
                </c:pt>
                <c:pt idx="4253">
                  <c:v>7.000000000000001E-4</c:v>
                </c:pt>
                <c:pt idx="4254">
                  <c:v>7.000000000000001E-4</c:v>
                </c:pt>
                <c:pt idx="4255">
                  <c:v>0</c:v>
                </c:pt>
                <c:pt idx="4256">
                  <c:v>7.000000000000001E-4</c:v>
                </c:pt>
                <c:pt idx="4257">
                  <c:v>7.000000000000001E-4</c:v>
                </c:pt>
                <c:pt idx="4258">
                  <c:v>0</c:v>
                </c:pt>
                <c:pt idx="4259">
                  <c:v>7.000000000000001E-4</c:v>
                </c:pt>
                <c:pt idx="4260">
                  <c:v>7.000000000000001E-4</c:v>
                </c:pt>
                <c:pt idx="4261">
                  <c:v>0</c:v>
                </c:pt>
                <c:pt idx="4262">
                  <c:v>7.000000000000001E-4</c:v>
                </c:pt>
                <c:pt idx="4263">
                  <c:v>7.000000000000001E-4</c:v>
                </c:pt>
                <c:pt idx="4264">
                  <c:v>0</c:v>
                </c:pt>
                <c:pt idx="4265">
                  <c:v>0</c:v>
                </c:pt>
                <c:pt idx="4266">
                  <c:v>7.000000000000001E-4</c:v>
                </c:pt>
                <c:pt idx="4267">
                  <c:v>7.000000000000001E-4</c:v>
                </c:pt>
                <c:pt idx="4268">
                  <c:v>0</c:v>
                </c:pt>
                <c:pt idx="4269">
                  <c:v>7.000000000000001E-4</c:v>
                </c:pt>
                <c:pt idx="4270">
                  <c:v>7.000000000000001E-4</c:v>
                </c:pt>
                <c:pt idx="4271">
                  <c:v>0</c:v>
                </c:pt>
                <c:pt idx="4272">
                  <c:v>7.000000000000001E-4</c:v>
                </c:pt>
                <c:pt idx="4273">
                  <c:v>7.000000000000001E-4</c:v>
                </c:pt>
                <c:pt idx="4274">
                  <c:v>0</c:v>
                </c:pt>
                <c:pt idx="4275">
                  <c:v>7.000000000000001E-4</c:v>
                </c:pt>
                <c:pt idx="4276">
                  <c:v>7.000000000000001E-4</c:v>
                </c:pt>
                <c:pt idx="4277">
                  <c:v>6.0000000000000006E-4</c:v>
                </c:pt>
                <c:pt idx="4278">
                  <c:v>0</c:v>
                </c:pt>
                <c:pt idx="4279">
                  <c:v>6.0000000000000006E-4</c:v>
                </c:pt>
                <c:pt idx="4280">
                  <c:v>6.0000000000000006E-4</c:v>
                </c:pt>
                <c:pt idx="4281">
                  <c:v>0</c:v>
                </c:pt>
                <c:pt idx="4282">
                  <c:v>6.0000000000000006E-4</c:v>
                </c:pt>
                <c:pt idx="4283">
                  <c:v>6.0000000000000006E-4</c:v>
                </c:pt>
                <c:pt idx="4284">
                  <c:v>0</c:v>
                </c:pt>
                <c:pt idx="4285">
                  <c:v>6.0000000000000006E-4</c:v>
                </c:pt>
                <c:pt idx="4286">
                  <c:v>6.0000000000000006E-4</c:v>
                </c:pt>
                <c:pt idx="4287">
                  <c:v>0</c:v>
                </c:pt>
                <c:pt idx="4288">
                  <c:v>6.0000000000000006E-4</c:v>
                </c:pt>
                <c:pt idx="4289">
                  <c:v>6.0000000000000006E-4</c:v>
                </c:pt>
                <c:pt idx="4290">
                  <c:v>0</c:v>
                </c:pt>
                <c:pt idx="4291">
                  <c:v>6.0000000000000006E-4</c:v>
                </c:pt>
                <c:pt idx="4292">
                  <c:v>6.0000000000000006E-4</c:v>
                </c:pt>
                <c:pt idx="4293">
                  <c:v>6.0000000000000006E-4</c:v>
                </c:pt>
                <c:pt idx="4294">
                  <c:v>0</c:v>
                </c:pt>
                <c:pt idx="4295">
                  <c:v>6.0000000000000006E-4</c:v>
                </c:pt>
                <c:pt idx="4296">
                  <c:v>6.0000000000000006E-4</c:v>
                </c:pt>
                <c:pt idx="4297">
                  <c:v>0</c:v>
                </c:pt>
                <c:pt idx="4298">
                  <c:v>6.0000000000000006E-4</c:v>
                </c:pt>
                <c:pt idx="4299">
                  <c:v>6.0000000000000006E-4</c:v>
                </c:pt>
                <c:pt idx="4300">
                  <c:v>0</c:v>
                </c:pt>
                <c:pt idx="4301">
                  <c:v>6.0000000000000006E-4</c:v>
                </c:pt>
                <c:pt idx="4302">
                  <c:v>0</c:v>
                </c:pt>
                <c:pt idx="4303">
                  <c:v>0</c:v>
                </c:pt>
                <c:pt idx="4304">
                  <c:v>6.0000000000000006E-4</c:v>
                </c:pt>
                <c:pt idx="4305">
                  <c:v>6.0000000000000006E-4</c:v>
                </c:pt>
                <c:pt idx="4306">
                  <c:v>6.0000000000000006E-4</c:v>
                </c:pt>
                <c:pt idx="4307">
                  <c:v>0</c:v>
                </c:pt>
                <c:pt idx="4308">
                  <c:v>6.0000000000000006E-4</c:v>
                </c:pt>
                <c:pt idx="4309">
                  <c:v>6.0000000000000006E-4</c:v>
                </c:pt>
                <c:pt idx="4310">
                  <c:v>0</c:v>
                </c:pt>
                <c:pt idx="4311">
                  <c:v>6.0000000000000006E-4</c:v>
                </c:pt>
                <c:pt idx="4312">
                  <c:v>6.0000000000000006E-4</c:v>
                </c:pt>
                <c:pt idx="4313">
                  <c:v>0</c:v>
                </c:pt>
                <c:pt idx="4314">
                  <c:v>6.0000000000000006E-4</c:v>
                </c:pt>
                <c:pt idx="4315">
                  <c:v>6.0000000000000006E-4</c:v>
                </c:pt>
                <c:pt idx="4316">
                  <c:v>6.0000000000000006E-4</c:v>
                </c:pt>
                <c:pt idx="4317">
                  <c:v>0</c:v>
                </c:pt>
                <c:pt idx="4318">
                  <c:v>6.0000000000000006E-4</c:v>
                </c:pt>
                <c:pt idx="4319">
                  <c:v>6.0000000000000006E-4</c:v>
                </c:pt>
                <c:pt idx="4320">
                  <c:v>0</c:v>
                </c:pt>
                <c:pt idx="4321">
                  <c:v>6.0000000000000006E-4</c:v>
                </c:pt>
                <c:pt idx="4322">
                  <c:v>6.0000000000000006E-4</c:v>
                </c:pt>
                <c:pt idx="4323">
                  <c:v>0</c:v>
                </c:pt>
                <c:pt idx="4324">
                  <c:v>6.0000000000000006E-4</c:v>
                </c:pt>
                <c:pt idx="4325">
                  <c:v>0</c:v>
                </c:pt>
                <c:pt idx="4326">
                  <c:v>6.0000000000000006E-4</c:v>
                </c:pt>
                <c:pt idx="4327">
                  <c:v>0</c:v>
                </c:pt>
                <c:pt idx="4328">
                  <c:v>6.0000000000000006E-4</c:v>
                </c:pt>
                <c:pt idx="4329">
                  <c:v>6.0000000000000006E-4</c:v>
                </c:pt>
                <c:pt idx="4330">
                  <c:v>0</c:v>
                </c:pt>
                <c:pt idx="4331">
                  <c:v>6.0000000000000006E-4</c:v>
                </c:pt>
                <c:pt idx="4332">
                  <c:v>6.0000000000000006E-4</c:v>
                </c:pt>
                <c:pt idx="4333">
                  <c:v>0</c:v>
                </c:pt>
                <c:pt idx="4334">
                  <c:v>6.0000000000000006E-4</c:v>
                </c:pt>
                <c:pt idx="4335">
                  <c:v>6.0000000000000006E-4</c:v>
                </c:pt>
                <c:pt idx="4336">
                  <c:v>6.0000000000000006E-4</c:v>
                </c:pt>
                <c:pt idx="4337">
                  <c:v>0</c:v>
                </c:pt>
                <c:pt idx="4338">
                  <c:v>6.0000000000000006E-4</c:v>
                </c:pt>
                <c:pt idx="4339">
                  <c:v>6.0000000000000006E-4</c:v>
                </c:pt>
                <c:pt idx="4340">
                  <c:v>0</c:v>
                </c:pt>
                <c:pt idx="4341">
                  <c:v>6.0000000000000006E-4</c:v>
                </c:pt>
                <c:pt idx="4342">
                  <c:v>6.0000000000000006E-4</c:v>
                </c:pt>
                <c:pt idx="4343">
                  <c:v>0</c:v>
                </c:pt>
                <c:pt idx="4344">
                  <c:v>6.0000000000000006E-4</c:v>
                </c:pt>
                <c:pt idx="4345">
                  <c:v>0</c:v>
                </c:pt>
                <c:pt idx="4346">
                  <c:v>6.0000000000000006E-4</c:v>
                </c:pt>
                <c:pt idx="4347">
                  <c:v>0</c:v>
                </c:pt>
                <c:pt idx="4348">
                  <c:v>6.0000000000000006E-4</c:v>
                </c:pt>
                <c:pt idx="4349">
                  <c:v>6.0000000000000006E-4</c:v>
                </c:pt>
                <c:pt idx="4350">
                  <c:v>0</c:v>
                </c:pt>
                <c:pt idx="4351">
                  <c:v>6.0000000000000006E-4</c:v>
                </c:pt>
                <c:pt idx="4352">
                  <c:v>6.0000000000000006E-4</c:v>
                </c:pt>
                <c:pt idx="4353">
                  <c:v>0</c:v>
                </c:pt>
                <c:pt idx="4354">
                  <c:v>6.0000000000000006E-4</c:v>
                </c:pt>
                <c:pt idx="4355">
                  <c:v>6.0000000000000006E-4</c:v>
                </c:pt>
                <c:pt idx="4356">
                  <c:v>0</c:v>
                </c:pt>
                <c:pt idx="4357">
                  <c:v>6.0000000000000006E-4</c:v>
                </c:pt>
                <c:pt idx="4358">
                  <c:v>6.0000000000000006E-4</c:v>
                </c:pt>
                <c:pt idx="4359">
                  <c:v>6.0000000000000006E-4</c:v>
                </c:pt>
                <c:pt idx="4360">
                  <c:v>0</c:v>
                </c:pt>
                <c:pt idx="4361">
                  <c:v>6.0000000000000006E-4</c:v>
                </c:pt>
                <c:pt idx="4362">
                  <c:v>6.0000000000000006E-4</c:v>
                </c:pt>
                <c:pt idx="4363">
                  <c:v>0</c:v>
                </c:pt>
                <c:pt idx="4364">
                  <c:v>6.0000000000000006E-4</c:v>
                </c:pt>
                <c:pt idx="4365">
                  <c:v>6.0000000000000006E-4</c:v>
                </c:pt>
                <c:pt idx="4366">
                  <c:v>0</c:v>
                </c:pt>
                <c:pt idx="4367">
                  <c:v>6.0000000000000006E-4</c:v>
                </c:pt>
                <c:pt idx="4368">
                  <c:v>6.0000000000000006E-4</c:v>
                </c:pt>
                <c:pt idx="4369">
                  <c:v>0</c:v>
                </c:pt>
                <c:pt idx="4370">
                  <c:v>6.0000000000000006E-4</c:v>
                </c:pt>
                <c:pt idx="4371">
                  <c:v>6.0000000000000006E-4</c:v>
                </c:pt>
                <c:pt idx="4372">
                  <c:v>6.0000000000000006E-4</c:v>
                </c:pt>
                <c:pt idx="4373">
                  <c:v>0</c:v>
                </c:pt>
                <c:pt idx="4374">
                  <c:v>6.0000000000000006E-4</c:v>
                </c:pt>
                <c:pt idx="4375">
                  <c:v>6.0000000000000006E-4</c:v>
                </c:pt>
                <c:pt idx="4376">
                  <c:v>0</c:v>
                </c:pt>
                <c:pt idx="4377">
                  <c:v>6.0000000000000006E-4</c:v>
                </c:pt>
                <c:pt idx="4378">
                  <c:v>6.0000000000000006E-4</c:v>
                </c:pt>
                <c:pt idx="4379">
                  <c:v>0</c:v>
                </c:pt>
                <c:pt idx="4380">
                  <c:v>6.0000000000000006E-4</c:v>
                </c:pt>
                <c:pt idx="4381">
                  <c:v>6.0000000000000006E-4</c:v>
                </c:pt>
                <c:pt idx="4382">
                  <c:v>0</c:v>
                </c:pt>
                <c:pt idx="4383">
                  <c:v>6.0000000000000006E-4</c:v>
                </c:pt>
                <c:pt idx="4384">
                  <c:v>6.0000000000000006E-4</c:v>
                </c:pt>
                <c:pt idx="4385">
                  <c:v>0</c:v>
                </c:pt>
                <c:pt idx="4386">
                  <c:v>6.0000000000000006E-4</c:v>
                </c:pt>
                <c:pt idx="4387">
                  <c:v>6.0000000000000006E-4</c:v>
                </c:pt>
                <c:pt idx="4388">
                  <c:v>0</c:v>
                </c:pt>
                <c:pt idx="4389">
                  <c:v>6.0000000000000006E-4</c:v>
                </c:pt>
                <c:pt idx="4390">
                  <c:v>6.0000000000000006E-4</c:v>
                </c:pt>
                <c:pt idx="4391">
                  <c:v>0</c:v>
                </c:pt>
                <c:pt idx="4392">
                  <c:v>6.0000000000000006E-4</c:v>
                </c:pt>
                <c:pt idx="4393">
                  <c:v>6.0000000000000006E-4</c:v>
                </c:pt>
                <c:pt idx="4394">
                  <c:v>0</c:v>
                </c:pt>
                <c:pt idx="4395">
                  <c:v>6.0000000000000006E-4</c:v>
                </c:pt>
                <c:pt idx="4396">
                  <c:v>6.0000000000000006E-4</c:v>
                </c:pt>
                <c:pt idx="4397">
                  <c:v>6.0000000000000006E-4</c:v>
                </c:pt>
                <c:pt idx="4398">
                  <c:v>0</c:v>
                </c:pt>
                <c:pt idx="4399">
                  <c:v>6.0000000000000006E-4</c:v>
                </c:pt>
                <c:pt idx="4400">
                  <c:v>6.0000000000000006E-4</c:v>
                </c:pt>
                <c:pt idx="4401">
                  <c:v>0</c:v>
                </c:pt>
                <c:pt idx="4402">
                  <c:v>6.0000000000000006E-4</c:v>
                </c:pt>
                <c:pt idx="4403">
                  <c:v>6.0000000000000006E-4</c:v>
                </c:pt>
                <c:pt idx="4404">
                  <c:v>0</c:v>
                </c:pt>
                <c:pt idx="4405">
                  <c:v>6.0000000000000006E-4</c:v>
                </c:pt>
                <c:pt idx="4406">
                  <c:v>6.0000000000000006E-4</c:v>
                </c:pt>
                <c:pt idx="4407">
                  <c:v>0</c:v>
                </c:pt>
                <c:pt idx="4408">
                  <c:v>6.0000000000000006E-4</c:v>
                </c:pt>
                <c:pt idx="4409">
                  <c:v>6.0000000000000006E-4</c:v>
                </c:pt>
                <c:pt idx="4410">
                  <c:v>0</c:v>
                </c:pt>
                <c:pt idx="4411">
                  <c:v>6.0000000000000006E-4</c:v>
                </c:pt>
                <c:pt idx="4412">
                  <c:v>6.0000000000000006E-4</c:v>
                </c:pt>
                <c:pt idx="4413">
                  <c:v>0</c:v>
                </c:pt>
                <c:pt idx="4414">
                  <c:v>0</c:v>
                </c:pt>
                <c:pt idx="4415">
                  <c:v>6.0000000000000006E-4</c:v>
                </c:pt>
                <c:pt idx="4416">
                  <c:v>6.0000000000000006E-4</c:v>
                </c:pt>
                <c:pt idx="4417">
                  <c:v>0</c:v>
                </c:pt>
                <c:pt idx="4418">
                  <c:v>6.0000000000000006E-4</c:v>
                </c:pt>
                <c:pt idx="4419">
                  <c:v>6.0000000000000006E-4</c:v>
                </c:pt>
                <c:pt idx="4420">
                  <c:v>0</c:v>
                </c:pt>
                <c:pt idx="4421">
                  <c:v>0</c:v>
                </c:pt>
                <c:pt idx="4422">
                  <c:v>6.0000000000000006E-4</c:v>
                </c:pt>
                <c:pt idx="4423">
                  <c:v>0</c:v>
                </c:pt>
                <c:pt idx="4424">
                  <c:v>7.000000000000001E-4</c:v>
                </c:pt>
                <c:pt idx="4425">
                  <c:v>7.000000000000001E-4</c:v>
                </c:pt>
                <c:pt idx="4426">
                  <c:v>0</c:v>
                </c:pt>
                <c:pt idx="4427">
                  <c:v>7.000000000000001E-4</c:v>
                </c:pt>
                <c:pt idx="4428">
                  <c:v>7.000000000000001E-4</c:v>
                </c:pt>
                <c:pt idx="4429">
                  <c:v>0</c:v>
                </c:pt>
                <c:pt idx="4430">
                  <c:v>7.000000000000001E-4</c:v>
                </c:pt>
                <c:pt idx="4431">
                  <c:v>7.000000000000001E-4</c:v>
                </c:pt>
                <c:pt idx="4432">
                  <c:v>0</c:v>
                </c:pt>
                <c:pt idx="4433">
                  <c:v>7.000000000000001E-4</c:v>
                </c:pt>
                <c:pt idx="4434">
                  <c:v>7.000000000000001E-4</c:v>
                </c:pt>
                <c:pt idx="4435">
                  <c:v>0</c:v>
                </c:pt>
                <c:pt idx="4436">
                  <c:v>7.000000000000001E-4</c:v>
                </c:pt>
                <c:pt idx="4437">
                  <c:v>7.000000000000001E-4</c:v>
                </c:pt>
                <c:pt idx="4438">
                  <c:v>0</c:v>
                </c:pt>
                <c:pt idx="4439">
                  <c:v>8.0000000000000004E-4</c:v>
                </c:pt>
                <c:pt idx="4440">
                  <c:v>8.0000000000000004E-4</c:v>
                </c:pt>
                <c:pt idx="4441">
                  <c:v>0</c:v>
                </c:pt>
                <c:pt idx="4442">
                  <c:v>8.0000000000000004E-4</c:v>
                </c:pt>
                <c:pt idx="4443">
                  <c:v>8.0000000000000004E-4</c:v>
                </c:pt>
                <c:pt idx="4444">
                  <c:v>0</c:v>
                </c:pt>
                <c:pt idx="4445">
                  <c:v>0</c:v>
                </c:pt>
                <c:pt idx="4446">
                  <c:v>8.0000000000000004E-4</c:v>
                </c:pt>
                <c:pt idx="4447">
                  <c:v>8.0000000000000004E-4</c:v>
                </c:pt>
                <c:pt idx="4448">
                  <c:v>0</c:v>
                </c:pt>
                <c:pt idx="4449">
                  <c:v>8.0000000000000004E-4</c:v>
                </c:pt>
                <c:pt idx="4450">
                  <c:v>8.0000000000000004E-4</c:v>
                </c:pt>
                <c:pt idx="4451">
                  <c:v>0</c:v>
                </c:pt>
                <c:pt idx="4452">
                  <c:v>8.0000000000000004E-4</c:v>
                </c:pt>
                <c:pt idx="4453">
                  <c:v>8.0000000000000004E-4</c:v>
                </c:pt>
                <c:pt idx="4454">
                  <c:v>0</c:v>
                </c:pt>
                <c:pt idx="4455">
                  <c:v>0</c:v>
                </c:pt>
                <c:pt idx="4456">
                  <c:v>0</c:v>
                </c:pt>
                <c:pt idx="4457">
                  <c:v>0</c:v>
                </c:pt>
                <c:pt idx="4458">
                  <c:v>8.0000000000000004E-4</c:v>
                </c:pt>
                <c:pt idx="4459">
                  <c:v>0</c:v>
                </c:pt>
                <c:pt idx="4460">
                  <c:v>0</c:v>
                </c:pt>
                <c:pt idx="4461">
                  <c:v>0</c:v>
                </c:pt>
                <c:pt idx="4462">
                  <c:v>0</c:v>
                </c:pt>
                <c:pt idx="4463">
                  <c:v>2.1299999999999999E-2</c:v>
                </c:pt>
                <c:pt idx="4464">
                  <c:v>1.8E-3</c:v>
                </c:pt>
                <c:pt idx="4465">
                  <c:v>2.7000000000000003E-2</c:v>
                </c:pt>
                <c:pt idx="4466">
                  <c:v>8.4400000000000003E-2</c:v>
                </c:pt>
                <c:pt idx="4467">
                  <c:v>5.8999999999999997E-2</c:v>
                </c:pt>
                <c:pt idx="4468">
                  <c:v>6.6700000000000009E-2</c:v>
                </c:pt>
                <c:pt idx="4469">
                  <c:v>4.1300000000000003E-2</c:v>
                </c:pt>
                <c:pt idx="4470">
                  <c:v>5.96E-2</c:v>
                </c:pt>
                <c:pt idx="4471">
                  <c:v>3.61E-2</c:v>
                </c:pt>
                <c:pt idx="4472">
                  <c:v>3.4999999999999996E-2</c:v>
                </c:pt>
                <c:pt idx="4473">
                  <c:v>2.5500000000000002E-2</c:v>
                </c:pt>
                <c:pt idx="4474">
                  <c:v>4.2599999999999999E-2</c:v>
                </c:pt>
                <c:pt idx="4475">
                  <c:v>8.3199999999999996E-2</c:v>
                </c:pt>
                <c:pt idx="4476">
                  <c:v>0.13750000000000001</c:v>
                </c:pt>
                <c:pt idx="4477">
                  <c:v>0.20569999999999999</c:v>
                </c:pt>
                <c:pt idx="4478">
                  <c:v>0.14030000000000001</c:v>
                </c:pt>
                <c:pt idx="4479">
                  <c:v>0.14050000000000001</c:v>
                </c:pt>
                <c:pt idx="4480">
                  <c:v>4.0000000000000008E-2</c:v>
                </c:pt>
                <c:pt idx="4481">
                  <c:v>2.35E-2</c:v>
                </c:pt>
                <c:pt idx="4482">
                  <c:v>3.9900000000000005E-2</c:v>
                </c:pt>
                <c:pt idx="4483">
                  <c:v>9.6600000000000005E-2</c:v>
                </c:pt>
                <c:pt idx="4484">
                  <c:v>0.13489999999999999</c:v>
                </c:pt>
                <c:pt idx="4485">
                  <c:v>0.10700000000000001</c:v>
                </c:pt>
                <c:pt idx="4486">
                  <c:v>6.3399999999999998E-2</c:v>
                </c:pt>
                <c:pt idx="4487">
                  <c:v>1.26E-2</c:v>
                </c:pt>
                <c:pt idx="4488">
                  <c:v>8.1000000000000013E-3</c:v>
                </c:pt>
                <c:pt idx="4489">
                  <c:v>1.8E-3</c:v>
                </c:pt>
                <c:pt idx="4490">
                  <c:v>3.6799999999999999E-2</c:v>
                </c:pt>
                <c:pt idx="4491">
                  <c:v>5.1100000000000007E-2</c:v>
                </c:pt>
                <c:pt idx="4492">
                  <c:v>1.3900000000000003E-2</c:v>
                </c:pt>
                <c:pt idx="4493">
                  <c:v>8.9999999999999998E-4</c:v>
                </c:pt>
                <c:pt idx="4494">
                  <c:v>0</c:v>
                </c:pt>
                <c:pt idx="4495">
                  <c:v>4.19E-2</c:v>
                </c:pt>
                <c:pt idx="4496">
                  <c:v>1.2E-2</c:v>
                </c:pt>
                <c:pt idx="4497">
                  <c:v>0</c:v>
                </c:pt>
                <c:pt idx="4498">
                  <c:v>0</c:v>
                </c:pt>
                <c:pt idx="4499">
                  <c:v>5.1000000000000004E-3</c:v>
                </c:pt>
                <c:pt idx="4500">
                  <c:v>6.8000000000000005E-3</c:v>
                </c:pt>
                <c:pt idx="4501">
                  <c:v>8.0000000000000004E-4</c:v>
                </c:pt>
                <c:pt idx="4502">
                  <c:v>6.7000000000000011E-3</c:v>
                </c:pt>
                <c:pt idx="4503">
                  <c:v>0</c:v>
                </c:pt>
                <c:pt idx="4504">
                  <c:v>8.0000000000000004E-4</c:v>
                </c:pt>
                <c:pt idx="4505">
                  <c:v>1.7000000000000001E-3</c:v>
                </c:pt>
                <c:pt idx="4506">
                  <c:v>0</c:v>
                </c:pt>
                <c:pt idx="4507">
                  <c:v>0</c:v>
                </c:pt>
                <c:pt idx="4508">
                  <c:v>0</c:v>
                </c:pt>
                <c:pt idx="4509">
                  <c:v>0</c:v>
                </c:pt>
                <c:pt idx="4510">
                  <c:v>0</c:v>
                </c:pt>
                <c:pt idx="4511">
                  <c:v>0</c:v>
                </c:pt>
                <c:pt idx="4512">
                  <c:v>0</c:v>
                </c:pt>
                <c:pt idx="4513">
                  <c:v>0</c:v>
                </c:pt>
                <c:pt idx="4514">
                  <c:v>0</c:v>
                </c:pt>
                <c:pt idx="4515">
                  <c:v>0</c:v>
                </c:pt>
                <c:pt idx="4516">
                  <c:v>0</c:v>
                </c:pt>
                <c:pt idx="4517">
                  <c:v>0</c:v>
                </c:pt>
                <c:pt idx="4518">
                  <c:v>0</c:v>
                </c:pt>
                <c:pt idx="4519">
                  <c:v>0</c:v>
                </c:pt>
                <c:pt idx="4520">
                  <c:v>0</c:v>
                </c:pt>
                <c:pt idx="4521">
                  <c:v>0</c:v>
                </c:pt>
                <c:pt idx="4522">
                  <c:v>0</c:v>
                </c:pt>
                <c:pt idx="4523">
                  <c:v>0</c:v>
                </c:pt>
                <c:pt idx="4524">
                  <c:v>0</c:v>
                </c:pt>
                <c:pt idx="4525">
                  <c:v>0</c:v>
                </c:pt>
                <c:pt idx="4526">
                  <c:v>0</c:v>
                </c:pt>
                <c:pt idx="4527">
                  <c:v>0</c:v>
                </c:pt>
                <c:pt idx="4528">
                  <c:v>0</c:v>
                </c:pt>
                <c:pt idx="4529">
                  <c:v>0</c:v>
                </c:pt>
                <c:pt idx="4530">
                  <c:v>0</c:v>
                </c:pt>
                <c:pt idx="4531">
                  <c:v>0</c:v>
                </c:pt>
                <c:pt idx="4532">
                  <c:v>8.0000000000000004E-4</c:v>
                </c:pt>
                <c:pt idx="4533">
                  <c:v>0</c:v>
                </c:pt>
                <c:pt idx="4534">
                  <c:v>0</c:v>
                </c:pt>
                <c:pt idx="4535">
                  <c:v>8.0000000000000004E-4</c:v>
                </c:pt>
                <c:pt idx="4536">
                  <c:v>0</c:v>
                </c:pt>
                <c:pt idx="4537">
                  <c:v>0</c:v>
                </c:pt>
                <c:pt idx="4538">
                  <c:v>0</c:v>
                </c:pt>
                <c:pt idx="4539">
                  <c:v>0</c:v>
                </c:pt>
                <c:pt idx="4540">
                  <c:v>0</c:v>
                </c:pt>
                <c:pt idx="4541">
                  <c:v>0</c:v>
                </c:pt>
                <c:pt idx="4542">
                  <c:v>0</c:v>
                </c:pt>
                <c:pt idx="4543">
                  <c:v>0</c:v>
                </c:pt>
                <c:pt idx="4544">
                  <c:v>0</c:v>
                </c:pt>
                <c:pt idx="4545">
                  <c:v>7.000000000000001E-4</c:v>
                </c:pt>
                <c:pt idx="4546">
                  <c:v>7.000000000000001E-4</c:v>
                </c:pt>
                <c:pt idx="4547">
                  <c:v>0</c:v>
                </c:pt>
                <c:pt idx="4548">
                  <c:v>0</c:v>
                </c:pt>
                <c:pt idx="4549">
                  <c:v>7.000000000000001E-4</c:v>
                </c:pt>
                <c:pt idx="4550">
                  <c:v>0</c:v>
                </c:pt>
                <c:pt idx="4551">
                  <c:v>7.000000000000001E-4</c:v>
                </c:pt>
                <c:pt idx="4552">
                  <c:v>0</c:v>
                </c:pt>
                <c:pt idx="4553">
                  <c:v>0</c:v>
                </c:pt>
                <c:pt idx="4554">
                  <c:v>0</c:v>
                </c:pt>
                <c:pt idx="4555">
                  <c:v>7.000000000000001E-4</c:v>
                </c:pt>
                <c:pt idx="4556">
                  <c:v>7.000000000000001E-4</c:v>
                </c:pt>
                <c:pt idx="4557">
                  <c:v>0</c:v>
                </c:pt>
                <c:pt idx="4558">
                  <c:v>7.000000000000001E-4</c:v>
                </c:pt>
                <c:pt idx="4559">
                  <c:v>7.000000000000001E-4</c:v>
                </c:pt>
                <c:pt idx="4560">
                  <c:v>0</c:v>
                </c:pt>
                <c:pt idx="4561">
                  <c:v>7.000000000000001E-4</c:v>
                </c:pt>
                <c:pt idx="4562">
                  <c:v>7.000000000000001E-4</c:v>
                </c:pt>
                <c:pt idx="4563">
                  <c:v>0</c:v>
                </c:pt>
                <c:pt idx="4564">
                  <c:v>7.000000000000001E-4</c:v>
                </c:pt>
                <c:pt idx="4565">
                  <c:v>7.000000000000001E-4</c:v>
                </c:pt>
                <c:pt idx="4566">
                  <c:v>7.000000000000001E-4</c:v>
                </c:pt>
                <c:pt idx="4567">
                  <c:v>0</c:v>
                </c:pt>
                <c:pt idx="4568">
                  <c:v>7.000000000000001E-4</c:v>
                </c:pt>
                <c:pt idx="4569">
                  <c:v>7.000000000000001E-4</c:v>
                </c:pt>
                <c:pt idx="4570">
                  <c:v>0</c:v>
                </c:pt>
                <c:pt idx="4571">
                  <c:v>7.000000000000001E-4</c:v>
                </c:pt>
                <c:pt idx="4572">
                  <c:v>7.000000000000001E-4</c:v>
                </c:pt>
                <c:pt idx="4573">
                  <c:v>0</c:v>
                </c:pt>
                <c:pt idx="4574">
                  <c:v>7.000000000000001E-4</c:v>
                </c:pt>
                <c:pt idx="4575">
                  <c:v>7.000000000000001E-4</c:v>
                </c:pt>
                <c:pt idx="4576">
                  <c:v>0</c:v>
                </c:pt>
                <c:pt idx="4577">
                  <c:v>0</c:v>
                </c:pt>
                <c:pt idx="4578">
                  <c:v>7.000000000000001E-4</c:v>
                </c:pt>
                <c:pt idx="4579">
                  <c:v>7.000000000000001E-4</c:v>
                </c:pt>
                <c:pt idx="4580">
                  <c:v>0</c:v>
                </c:pt>
                <c:pt idx="4581">
                  <c:v>7.000000000000001E-4</c:v>
                </c:pt>
                <c:pt idx="4582">
                  <c:v>7.000000000000001E-4</c:v>
                </c:pt>
                <c:pt idx="4583">
                  <c:v>0</c:v>
                </c:pt>
                <c:pt idx="4584">
                  <c:v>7.000000000000001E-4</c:v>
                </c:pt>
                <c:pt idx="4585">
                  <c:v>7.000000000000001E-4</c:v>
                </c:pt>
                <c:pt idx="4586">
                  <c:v>0</c:v>
                </c:pt>
                <c:pt idx="4587">
                  <c:v>7.000000000000001E-4</c:v>
                </c:pt>
                <c:pt idx="4588">
                  <c:v>7.000000000000001E-4</c:v>
                </c:pt>
                <c:pt idx="4589">
                  <c:v>7.000000000000001E-4</c:v>
                </c:pt>
                <c:pt idx="4590">
                  <c:v>7.000000000000001E-4</c:v>
                </c:pt>
                <c:pt idx="4591">
                  <c:v>7.000000000000001E-4</c:v>
                </c:pt>
                <c:pt idx="4592">
                  <c:v>7.000000000000001E-4</c:v>
                </c:pt>
                <c:pt idx="4593">
                  <c:v>0</c:v>
                </c:pt>
                <c:pt idx="4594">
                  <c:v>7.000000000000001E-4</c:v>
                </c:pt>
                <c:pt idx="4595">
                  <c:v>7.000000000000001E-4</c:v>
                </c:pt>
                <c:pt idx="4596">
                  <c:v>0</c:v>
                </c:pt>
                <c:pt idx="4597">
                  <c:v>7.000000000000001E-4</c:v>
                </c:pt>
                <c:pt idx="4598">
                  <c:v>7.000000000000001E-4</c:v>
                </c:pt>
                <c:pt idx="4599">
                  <c:v>7.000000000000001E-4</c:v>
                </c:pt>
                <c:pt idx="4600">
                  <c:v>0</c:v>
                </c:pt>
                <c:pt idx="4601">
                  <c:v>7.000000000000001E-4</c:v>
                </c:pt>
                <c:pt idx="4602">
                  <c:v>7.000000000000001E-4</c:v>
                </c:pt>
                <c:pt idx="4603">
                  <c:v>0</c:v>
                </c:pt>
                <c:pt idx="4604">
                  <c:v>7.000000000000001E-4</c:v>
                </c:pt>
                <c:pt idx="4605">
                  <c:v>7.000000000000001E-4</c:v>
                </c:pt>
                <c:pt idx="4606">
                  <c:v>0</c:v>
                </c:pt>
                <c:pt idx="4607">
                  <c:v>7.000000000000001E-4</c:v>
                </c:pt>
                <c:pt idx="4608">
                  <c:v>7.000000000000001E-4</c:v>
                </c:pt>
                <c:pt idx="4609">
                  <c:v>0</c:v>
                </c:pt>
                <c:pt idx="4610">
                  <c:v>7.000000000000001E-4</c:v>
                </c:pt>
                <c:pt idx="4611">
                  <c:v>7.000000000000001E-4</c:v>
                </c:pt>
                <c:pt idx="4612">
                  <c:v>0</c:v>
                </c:pt>
                <c:pt idx="4613">
                  <c:v>7.000000000000001E-4</c:v>
                </c:pt>
                <c:pt idx="4614">
                  <c:v>7.000000000000001E-4</c:v>
                </c:pt>
                <c:pt idx="4615">
                  <c:v>0</c:v>
                </c:pt>
                <c:pt idx="4616">
                  <c:v>7.000000000000001E-4</c:v>
                </c:pt>
                <c:pt idx="4617">
                  <c:v>7.000000000000001E-4</c:v>
                </c:pt>
                <c:pt idx="4618">
                  <c:v>7.000000000000001E-4</c:v>
                </c:pt>
                <c:pt idx="4619">
                  <c:v>0</c:v>
                </c:pt>
                <c:pt idx="4620">
                  <c:v>7.000000000000001E-4</c:v>
                </c:pt>
                <c:pt idx="4621">
                  <c:v>7.000000000000001E-4</c:v>
                </c:pt>
                <c:pt idx="4622">
                  <c:v>0</c:v>
                </c:pt>
                <c:pt idx="4623">
                  <c:v>7.000000000000001E-4</c:v>
                </c:pt>
                <c:pt idx="4624">
                  <c:v>7.000000000000001E-4</c:v>
                </c:pt>
                <c:pt idx="4625">
                  <c:v>0</c:v>
                </c:pt>
                <c:pt idx="4626">
                  <c:v>7.000000000000001E-4</c:v>
                </c:pt>
                <c:pt idx="4627">
                  <c:v>7.000000000000001E-4</c:v>
                </c:pt>
                <c:pt idx="4628">
                  <c:v>7.000000000000001E-4</c:v>
                </c:pt>
                <c:pt idx="4629">
                  <c:v>7.000000000000001E-4</c:v>
                </c:pt>
                <c:pt idx="4630">
                  <c:v>7.000000000000001E-4</c:v>
                </c:pt>
                <c:pt idx="4631">
                  <c:v>7.000000000000001E-4</c:v>
                </c:pt>
                <c:pt idx="4632">
                  <c:v>0</c:v>
                </c:pt>
                <c:pt idx="4633">
                  <c:v>7.000000000000001E-4</c:v>
                </c:pt>
                <c:pt idx="4634">
                  <c:v>7.000000000000001E-4</c:v>
                </c:pt>
                <c:pt idx="4635">
                  <c:v>0</c:v>
                </c:pt>
                <c:pt idx="4636">
                  <c:v>7.000000000000001E-4</c:v>
                </c:pt>
                <c:pt idx="4637">
                  <c:v>7.000000000000001E-4</c:v>
                </c:pt>
                <c:pt idx="4638">
                  <c:v>7.000000000000001E-4</c:v>
                </c:pt>
                <c:pt idx="4639">
                  <c:v>0</c:v>
                </c:pt>
                <c:pt idx="4640">
                  <c:v>7.000000000000001E-4</c:v>
                </c:pt>
                <c:pt idx="4641">
                  <c:v>7.000000000000001E-4</c:v>
                </c:pt>
                <c:pt idx="4642">
                  <c:v>0</c:v>
                </c:pt>
                <c:pt idx="4643">
                  <c:v>7.000000000000001E-4</c:v>
                </c:pt>
                <c:pt idx="4644">
                  <c:v>7.000000000000001E-4</c:v>
                </c:pt>
                <c:pt idx="4645">
                  <c:v>7.000000000000001E-4</c:v>
                </c:pt>
                <c:pt idx="4646">
                  <c:v>0</c:v>
                </c:pt>
                <c:pt idx="4647">
                  <c:v>7.000000000000001E-4</c:v>
                </c:pt>
                <c:pt idx="4648">
                  <c:v>7.000000000000001E-4</c:v>
                </c:pt>
                <c:pt idx="4649">
                  <c:v>0</c:v>
                </c:pt>
                <c:pt idx="4650">
                  <c:v>7.000000000000001E-4</c:v>
                </c:pt>
                <c:pt idx="4651">
                  <c:v>7.000000000000001E-4</c:v>
                </c:pt>
                <c:pt idx="4652">
                  <c:v>7.000000000000001E-4</c:v>
                </c:pt>
                <c:pt idx="4653">
                  <c:v>0</c:v>
                </c:pt>
                <c:pt idx="4654">
                  <c:v>7.000000000000001E-4</c:v>
                </c:pt>
                <c:pt idx="4655">
                  <c:v>7.000000000000001E-4</c:v>
                </c:pt>
                <c:pt idx="4656">
                  <c:v>0</c:v>
                </c:pt>
                <c:pt idx="4657">
                  <c:v>7.000000000000001E-4</c:v>
                </c:pt>
                <c:pt idx="4658">
                  <c:v>7.000000000000001E-4</c:v>
                </c:pt>
                <c:pt idx="4659">
                  <c:v>0</c:v>
                </c:pt>
                <c:pt idx="4660">
                  <c:v>0</c:v>
                </c:pt>
                <c:pt idx="4661">
                  <c:v>7.000000000000001E-4</c:v>
                </c:pt>
                <c:pt idx="4662">
                  <c:v>7.000000000000001E-4</c:v>
                </c:pt>
                <c:pt idx="4663">
                  <c:v>0</c:v>
                </c:pt>
                <c:pt idx="4664">
                  <c:v>7.000000000000001E-4</c:v>
                </c:pt>
                <c:pt idx="4665">
                  <c:v>7.000000000000001E-4</c:v>
                </c:pt>
                <c:pt idx="4666">
                  <c:v>7.000000000000001E-4</c:v>
                </c:pt>
                <c:pt idx="4667">
                  <c:v>0</c:v>
                </c:pt>
                <c:pt idx="4668">
                  <c:v>7.000000000000001E-4</c:v>
                </c:pt>
                <c:pt idx="4669">
                  <c:v>7.000000000000001E-4</c:v>
                </c:pt>
                <c:pt idx="4670">
                  <c:v>0</c:v>
                </c:pt>
                <c:pt idx="4671">
                  <c:v>7.000000000000001E-4</c:v>
                </c:pt>
                <c:pt idx="4672">
                  <c:v>7.000000000000001E-4</c:v>
                </c:pt>
                <c:pt idx="4673">
                  <c:v>7.000000000000001E-4</c:v>
                </c:pt>
                <c:pt idx="4674">
                  <c:v>0</c:v>
                </c:pt>
                <c:pt idx="4675">
                  <c:v>7.000000000000001E-4</c:v>
                </c:pt>
                <c:pt idx="4676">
                  <c:v>7.000000000000001E-4</c:v>
                </c:pt>
                <c:pt idx="4677">
                  <c:v>7.000000000000001E-4</c:v>
                </c:pt>
                <c:pt idx="4678">
                  <c:v>0</c:v>
                </c:pt>
                <c:pt idx="4679">
                  <c:v>7.000000000000001E-4</c:v>
                </c:pt>
                <c:pt idx="4680">
                  <c:v>7.000000000000001E-4</c:v>
                </c:pt>
                <c:pt idx="4681">
                  <c:v>0</c:v>
                </c:pt>
                <c:pt idx="4682">
                  <c:v>7.000000000000001E-4</c:v>
                </c:pt>
                <c:pt idx="4683">
                  <c:v>7.000000000000001E-4</c:v>
                </c:pt>
                <c:pt idx="4684">
                  <c:v>7.000000000000001E-4</c:v>
                </c:pt>
                <c:pt idx="4685">
                  <c:v>0</c:v>
                </c:pt>
                <c:pt idx="4686">
                  <c:v>7.000000000000001E-4</c:v>
                </c:pt>
                <c:pt idx="4687">
                  <c:v>7.000000000000001E-4</c:v>
                </c:pt>
                <c:pt idx="4688">
                  <c:v>0</c:v>
                </c:pt>
                <c:pt idx="4689">
                  <c:v>7.000000000000001E-4</c:v>
                </c:pt>
                <c:pt idx="4690">
                  <c:v>7.000000000000001E-4</c:v>
                </c:pt>
                <c:pt idx="4691">
                  <c:v>7.000000000000001E-4</c:v>
                </c:pt>
                <c:pt idx="4692">
                  <c:v>0</c:v>
                </c:pt>
                <c:pt idx="4693">
                  <c:v>7.000000000000001E-4</c:v>
                </c:pt>
                <c:pt idx="4694">
                  <c:v>7.000000000000001E-4</c:v>
                </c:pt>
                <c:pt idx="4695">
                  <c:v>0</c:v>
                </c:pt>
                <c:pt idx="4696">
                  <c:v>7.000000000000001E-4</c:v>
                </c:pt>
                <c:pt idx="4697">
                  <c:v>7.000000000000001E-4</c:v>
                </c:pt>
                <c:pt idx="4698">
                  <c:v>7.000000000000001E-4</c:v>
                </c:pt>
                <c:pt idx="4699">
                  <c:v>0</c:v>
                </c:pt>
                <c:pt idx="4700">
                  <c:v>7.000000000000001E-4</c:v>
                </c:pt>
                <c:pt idx="4701">
                  <c:v>7.000000000000001E-4</c:v>
                </c:pt>
                <c:pt idx="4702">
                  <c:v>0</c:v>
                </c:pt>
                <c:pt idx="4703">
                  <c:v>7.000000000000001E-4</c:v>
                </c:pt>
                <c:pt idx="4704">
                  <c:v>7.000000000000001E-4</c:v>
                </c:pt>
                <c:pt idx="4705">
                  <c:v>0</c:v>
                </c:pt>
                <c:pt idx="4706">
                  <c:v>7.000000000000001E-4</c:v>
                </c:pt>
                <c:pt idx="4707">
                  <c:v>7.000000000000001E-4</c:v>
                </c:pt>
                <c:pt idx="4708">
                  <c:v>7.000000000000001E-4</c:v>
                </c:pt>
                <c:pt idx="4709">
                  <c:v>0</c:v>
                </c:pt>
                <c:pt idx="4710">
                  <c:v>7.000000000000001E-4</c:v>
                </c:pt>
                <c:pt idx="4711">
                  <c:v>7.000000000000001E-4</c:v>
                </c:pt>
                <c:pt idx="4712">
                  <c:v>0</c:v>
                </c:pt>
                <c:pt idx="4713">
                  <c:v>7.000000000000001E-4</c:v>
                </c:pt>
                <c:pt idx="4714">
                  <c:v>7.000000000000001E-4</c:v>
                </c:pt>
                <c:pt idx="4715">
                  <c:v>7.000000000000001E-4</c:v>
                </c:pt>
                <c:pt idx="4716">
                  <c:v>0</c:v>
                </c:pt>
                <c:pt idx="4717">
                  <c:v>7.000000000000001E-4</c:v>
                </c:pt>
                <c:pt idx="4718">
                  <c:v>7.000000000000001E-4</c:v>
                </c:pt>
                <c:pt idx="4719">
                  <c:v>0</c:v>
                </c:pt>
                <c:pt idx="4720">
                  <c:v>7.000000000000001E-4</c:v>
                </c:pt>
                <c:pt idx="4721">
                  <c:v>7.000000000000001E-4</c:v>
                </c:pt>
                <c:pt idx="4722">
                  <c:v>7.000000000000001E-4</c:v>
                </c:pt>
                <c:pt idx="4723">
                  <c:v>0</c:v>
                </c:pt>
                <c:pt idx="4724">
                  <c:v>8.0000000000000004E-4</c:v>
                </c:pt>
                <c:pt idx="4725">
                  <c:v>8.0000000000000004E-4</c:v>
                </c:pt>
                <c:pt idx="4726">
                  <c:v>0</c:v>
                </c:pt>
                <c:pt idx="4727">
                  <c:v>8.0000000000000004E-4</c:v>
                </c:pt>
                <c:pt idx="4728">
                  <c:v>8.0000000000000004E-4</c:v>
                </c:pt>
                <c:pt idx="4729">
                  <c:v>0</c:v>
                </c:pt>
                <c:pt idx="4730">
                  <c:v>8.0000000000000004E-4</c:v>
                </c:pt>
                <c:pt idx="4731">
                  <c:v>0</c:v>
                </c:pt>
                <c:pt idx="4732">
                  <c:v>0</c:v>
                </c:pt>
                <c:pt idx="4733">
                  <c:v>8.0000000000000004E-4</c:v>
                </c:pt>
                <c:pt idx="4734">
                  <c:v>8.0000000000000004E-4</c:v>
                </c:pt>
                <c:pt idx="4735">
                  <c:v>8.0000000000000004E-4</c:v>
                </c:pt>
                <c:pt idx="4736">
                  <c:v>0</c:v>
                </c:pt>
                <c:pt idx="4737">
                  <c:v>0</c:v>
                </c:pt>
                <c:pt idx="4738">
                  <c:v>8.0000000000000004E-4</c:v>
                </c:pt>
                <c:pt idx="4739">
                  <c:v>0</c:v>
                </c:pt>
                <c:pt idx="4740">
                  <c:v>8.0000000000000004E-4</c:v>
                </c:pt>
                <c:pt idx="4741">
                  <c:v>8.0000000000000004E-4</c:v>
                </c:pt>
                <c:pt idx="4742">
                  <c:v>0</c:v>
                </c:pt>
                <c:pt idx="4743">
                  <c:v>8.0000000000000004E-4</c:v>
                </c:pt>
                <c:pt idx="4744">
                  <c:v>0</c:v>
                </c:pt>
                <c:pt idx="4745">
                  <c:v>8.0000000000000004E-4</c:v>
                </c:pt>
                <c:pt idx="4746">
                  <c:v>0</c:v>
                </c:pt>
                <c:pt idx="4747">
                  <c:v>8.0000000000000004E-4</c:v>
                </c:pt>
                <c:pt idx="4748">
                  <c:v>8.0000000000000004E-4</c:v>
                </c:pt>
                <c:pt idx="4749">
                  <c:v>0</c:v>
                </c:pt>
                <c:pt idx="4750">
                  <c:v>0</c:v>
                </c:pt>
                <c:pt idx="4751">
                  <c:v>0</c:v>
                </c:pt>
                <c:pt idx="4752">
                  <c:v>0</c:v>
                </c:pt>
                <c:pt idx="4753">
                  <c:v>0</c:v>
                </c:pt>
                <c:pt idx="4754">
                  <c:v>0</c:v>
                </c:pt>
                <c:pt idx="4755">
                  <c:v>0</c:v>
                </c:pt>
                <c:pt idx="4756">
                  <c:v>0</c:v>
                </c:pt>
                <c:pt idx="4757">
                  <c:v>0</c:v>
                </c:pt>
                <c:pt idx="4758">
                  <c:v>0</c:v>
                </c:pt>
                <c:pt idx="4759">
                  <c:v>0</c:v>
                </c:pt>
                <c:pt idx="4760">
                  <c:v>0</c:v>
                </c:pt>
                <c:pt idx="4761">
                  <c:v>0</c:v>
                </c:pt>
                <c:pt idx="4762">
                  <c:v>0</c:v>
                </c:pt>
                <c:pt idx="4763">
                  <c:v>0</c:v>
                </c:pt>
                <c:pt idx="4764">
                  <c:v>8.0000000000000004E-4</c:v>
                </c:pt>
                <c:pt idx="4765">
                  <c:v>0</c:v>
                </c:pt>
                <c:pt idx="4766">
                  <c:v>0</c:v>
                </c:pt>
                <c:pt idx="4767">
                  <c:v>8.0000000000000004E-4</c:v>
                </c:pt>
                <c:pt idx="4768">
                  <c:v>0</c:v>
                </c:pt>
                <c:pt idx="4769">
                  <c:v>8.0000000000000004E-4</c:v>
                </c:pt>
                <c:pt idx="4770">
                  <c:v>0</c:v>
                </c:pt>
                <c:pt idx="4771">
                  <c:v>8.0000000000000004E-4</c:v>
                </c:pt>
                <c:pt idx="4772">
                  <c:v>0</c:v>
                </c:pt>
                <c:pt idx="4773">
                  <c:v>0</c:v>
                </c:pt>
                <c:pt idx="4774">
                  <c:v>8.0000000000000004E-4</c:v>
                </c:pt>
                <c:pt idx="4775">
                  <c:v>0</c:v>
                </c:pt>
                <c:pt idx="4776">
                  <c:v>8.0000000000000004E-4</c:v>
                </c:pt>
                <c:pt idx="4777">
                  <c:v>0</c:v>
                </c:pt>
                <c:pt idx="4778">
                  <c:v>0</c:v>
                </c:pt>
                <c:pt idx="4779">
                  <c:v>0</c:v>
                </c:pt>
                <c:pt idx="4780">
                  <c:v>0</c:v>
                </c:pt>
                <c:pt idx="4781">
                  <c:v>8.0000000000000004E-4</c:v>
                </c:pt>
                <c:pt idx="4782">
                  <c:v>0</c:v>
                </c:pt>
                <c:pt idx="4783">
                  <c:v>0</c:v>
                </c:pt>
                <c:pt idx="4784">
                  <c:v>8.0000000000000004E-4</c:v>
                </c:pt>
                <c:pt idx="4785">
                  <c:v>0</c:v>
                </c:pt>
                <c:pt idx="4786">
                  <c:v>8.0000000000000004E-4</c:v>
                </c:pt>
                <c:pt idx="4787">
                  <c:v>0</c:v>
                </c:pt>
                <c:pt idx="4788">
                  <c:v>0</c:v>
                </c:pt>
                <c:pt idx="4789">
                  <c:v>8.0000000000000004E-4</c:v>
                </c:pt>
                <c:pt idx="4790">
                  <c:v>0</c:v>
                </c:pt>
                <c:pt idx="4791">
                  <c:v>0</c:v>
                </c:pt>
                <c:pt idx="4792">
                  <c:v>0</c:v>
                </c:pt>
                <c:pt idx="4793">
                  <c:v>0</c:v>
                </c:pt>
                <c:pt idx="4794">
                  <c:v>8.0000000000000004E-4</c:v>
                </c:pt>
                <c:pt idx="4795">
                  <c:v>0</c:v>
                </c:pt>
                <c:pt idx="4796">
                  <c:v>0</c:v>
                </c:pt>
                <c:pt idx="4797">
                  <c:v>0</c:v>
                </c:pt>
                <c:pt idx="4798">
                  <c:v>0</c:v>
                </c:pt>
                <c:pt idx="4799">
                  <c:v>8.0000000000000004E-4</c:v>
                </c:pt>
                <c:pt idx="4800">
                  <c:v>0</c:v>
                </c:pt>
                <c:pt idx="4801">
                  <c:v>0</c:v>
                </c:pt>
                <c:pt idx="4802">
                  <c:v>0</c:v>
                </c:pt>
                <c:pt idx="4803">
                  <c:v>0</c:v>
                </c:pt>
                <c:pt idx="4804">
                  <c:v>0</c:v>
                </c:pt>
                <c:pt idx="4805">
                  <c:v>0</c:v>
                </c:pt>
                <c:pt idx="4806">
                  <c:v>0</c:v>
                </c:pt>
                <c:pt idx="4807">
                  <c:v>0</c:v>
                </c:pt>
                <c:pt idx="4808">
                  <c:v>0</c:v>
                </c:pt>
                <c:pt idx="4809">
                  <c:v>0</c:v>
                </c:pt>
                <c:pt idx="4810">
                  <c:v>8.0000000000000004E-4</c:v>
                </c:pt>
                <c:pt idx="4811">
                  <c:v>0</c:v>
                </c:pt>
                <c:pt idx="4812">
                  <c:v>8.0000000000000004E-4</c:v>
                </c:pt>
                <c:pt idx="4813">
                  <c:v>8.0000000000000004E-4</c:v>
                </c:pt>
                <c:pt idx="4814">
                  <c:v>0</c:v>
                </c:pt>
                <c:pt idx="4815">
                  <c:v>0</c:v>
                </c:pt>
                <c:pt idx="4816">
                  <c:v>8.0000000000000004E-4</c:v>
                </c:pt>
                <c:pt idx="4817">
                  <c:v>0</c:v>
                </c:pt>
                <c:pt idx="4818">
                  <c:v>8.0000000000000004E-4</c:v>
                </c:pt>
                <c:pt idx="4819">
                  <c:v>0</c:v>
                </c:pt>
                <c:pt idx="4820">
                  <c:v>0</c:v>
                </c:pt>
                <c:pt idx="4821">
                  <c:v>0</c:v>
                </c:pt>
                <c:pt idx="4822">
                  <c:v>0</c:v>
                </c:pt>
                <c:pt idx="4823">
                  <c:v>0</c:v>
                </c:pt>
                <c:pt idx="4824">
                  <c:v>8.0000000000000004E-4</c:v>
                </c:pt>
                <c:pt idx="4825">
                  <c:v>0</c:v>
                </c:pt>
                <c:pt idx="4826">
                  <c:v>0</c:v>
                </c:pt>
                <c:pt idx="4827">
                  <c:v>8.0000000000000004E-4</c:v>
                </c:pt>
                <c:pt idx="4828">
                  <c:v>0</c:v>
                </c:pt>
                <c:pt idx="4829">
                  <c:v>0</c:v>
                </c:pt>
                <c:pt idx="4830">
                  <c:v>8.0000000000000004E-4</c:v>
                </c:pt>
                <c:pt idx="4831">
                  <c:v>0</c:v>
                </c:pt>
                <c:pt idx="4832">
                  <c:v>8.0000000000000004E-4</c:v>
                </c:pt>
                <c:pt idx="4833">
                  <c:v>0</c:v>
                </c:pt>
                <c:pt idx="4834">
                  <c:v>8.0000000000000004E-4</c:v>
                </c:pt>
                <c:pt idx="4835">
                  <c:v>8.0000000000000004E-4</c:v>
                </c:pt>
                <c:pt idx="4836">
                  <c:v>0</c:v>
                </c:pt>
                <c:pt idx="4837">
                  <c:v>8.0000000000000004E-4</c:v>
                </c:pt>
                <c:pt idx="4838">
                  <c:v>7.000000000000001E-4</c:v>
                </c:pt>
                <c:pt idx="4839">
                  <c:v>0</c:v>
                </c:pt>
                <c:pt idx="4840">
                  <c:v>7.000000000000001E-4</c:v>
                </c:pt>
                <c:pt idx="4841">
                  <c:v>7.000000000000001E-4</c:v>
                </c:pt>
                <c:pt idx="4842">
                  <c:v>0</c:v>
                </c:pt>
                <c:pt idx="4843">
                  <c:v>7.000000000000001E-4</c:v>
                </c:pt>
                <c:pt idx="4844">
                  <c:v>7.000000000000001E-4</c:v>
                </c:pt>
                <c:pt idx="4845">
                  <c:v>0</c:v>
                </c:pt>
                <c:pt idx="4846">
                  <c:v>7.000000000000001E-4</c:v>
                </c:pt>
                <c:pt idx="4847">
                  <c:v>7.000000000000001E-4</c:v>
                </c:pt>
                <c:pt idx="4848">
                  <c:v>0</c:v>
                </c:pt>
                <c:pt idx="4849">
                  <c:v>7.000000000000001E-4</c:v>
                </c:pt>
                <c:pt idx="4850">
                  <c:v>7.000000000000001E-4</c:v>
                </c:pt>
                <c:pt idx="4851">
                  <c:v>0</c:v>
                </c:pt>
                <c:pt idx="4852">
                  <c:v>7.000000000000001E-4</c:v>
                </c:pt>
                <c:pt idx="4853">
                  <c:v>7.000000000000001E-4</c:v>
                </c:pt>
                <c:pt idx="4854">
                  <c:v>0</c:v>
                </c:pt>
                <c:pt idx="4855">
                  <c:v>7.000000000000001E-4</c:v>
                </c:pt>
                <c:pt idx="4856">
                  <c:v>7.000000000000001E-4</c:v>
                </c:pt>
                <c:pt idx="4857">
                  <c:v>0</c:v>
                </c:pt>
                <c:pt idx="4858">
                  <c:v>7.000000000000001E-4</c:v>
                </c:pt>
                <c:pt idx="4859">
                  <c:v>7.000000000000001E-4</c:v>
                </c:pt>
                <c:pt idx="4860">
                  <c:v>0</c:v>
                </c:pt>
                <c:pt idx="4861">
                  <c:v>0</c:v>
                </c:pt>
                <c:pt idx="4862">
                  <c:v>7.000000000000001E-4</c:v>
                </c:pt>
                <c:pt idx="4863">
                  <c:v>0</c:v>
                </c:pt>
                <c:pt idx="4864">
                  <c:v>7.000000000000001E-4</c:v>
                </c:pt>
                <c:pt idx="4865">
                  <c:v>7.000000000000001E-4</c:v>
                </c:pt>
                <c:pt idx="4866">
                  <c:v>0</c:v>
                </c:pt>
                <c:pt idx="4867">
                  <c:v>7.000000000000001E-4</c:v>
                </c:pt>
                <c:pt idx="4868">
                  <c:v>7.000000000000001E-4</c:v>
                </c:pt>
                <c:pt idx="4869">
                  <c:v>0</c:v>
                </c:pt>
                <c:pt idx="4870">
                  <c:v>7.000000000000001E-4</c:v>
                </c:pt>
                <c:pt idx="4871">
                  <c:v>7.000000000000001E-4</c:v>
                </c:pt>
                <c:pt idx="4872">
                  <c:v>7.000000000000001E-4</c:v>
                </c:pt>
                <c:pt idx="4873">
                  <c:v>7.000000000000001E-4</c:v>
                </c:pt>
                <c:pt idx="4874">
                  <c:v>7.000000000000001E-4</c:v>
                </c:pt>
                <c:pt idx="4875">
                  <c:v>0</c:v>
                </c:pt>
                <c:pt idx="4876">
                  <c:v>7.000000000000001E-4</c:v>
                </c:pt>
                <c:pt idx="4877">
                  <c:v>7.000000000000001E-4</c:v>
                </c:pt>
                <c:pt idx="4878">
                  <c:v>0</c:v>
                </c:pt>
                <c:pt idx="4879">
                  <c:v>7.000000000000001E-4</c:v>
                </c:pt>
                <c:pt idx="4880">
                  <c:v>7.000000000000001E-4</c:v>
                </c:pt>
                <c:pt idx="4881">
                  <c:v>0</c:v>
                </c:pt>
                <c:pt idx="4882">
                  <c:v>7.000000000000001E-4</c:v>
                </c:pt>
                <c:pt idx="4883">
                  <c:v>7.000000000000001E-4</c:v>
                </c:pt>
                <c:pt idx="4884">
                  <c:v>0</c:v>
                </c:pt>
                <c:pt idx="4885">
                  <c:v>7.000000000000001E-4</c:v>
                </c:pt>
                <c:pt idx="4886">
                  <c:v>7.000000000000001E-4</c:v>
                </c:pt>
                <c:pt idx="4887">
                  <c:v>0</c:v>
                </c:pt>
                <c:pt idx="4888">
                  <c:v>7.000000000000001E-4</c:v>
                </c:pt>
                <c:pt idx="4889">
                  <c:v>7.000000000000001E-4</c:v>
                </c:pt>
                <c:pt idx="4890">
                  <c:v>0</c:v>
                </c:pt>
                <c:pt idx="4891">
                  <c:v>7.000000000000001E-4</c:v>
                </c:pt>
                <c:pt idx="4892">
                  <c:v>7.000000000000001E-4</c:v>
                </c:pt>
                <c:pt idx="4893">
                  <c:v>0</c:v>
                </c:pt>
                <c:pt idx="4894">
                  <c:v>7.000000000000001E-4</c:v>
                </c:pt>
                <c:pt idx="4895">
                  <c:v>7.000000000000001E-4</c:v>
                </c:pt>
                <c:pt idx="4896">
                  <c:v>0</c:v>
                </c:pt>
                <c:pt idx="4897">
                  <c:v>7.000000000000001E-4</c:v>
                </c:pt>
                <c:pt idx="4898">
                  <c:v>7.000000000000001E-4</c:v>
                </c:pt>
                <c:pt idx="4899">
                  <c:v>0</c:v>
                </c:pt>
                <c:pt idx="4900">
                  <c:v>7.000000000000001E-4</c:v>
                </c:pt>
                <c:pt idx="4901">
                  <c:v>7.000000000000001E-4</c:v>
                </c:pt>
                <c:pt idx="4902">
                  <c:v>0</c:v>
                </c:pt>
                <c:pt idx="4903">
                  <c:v>7.000000000000001E-4</c:v>
                </c:pt>
                <c:pt idx="4904">
                  <c:v>7.000000000000001E-4</c:v>
                </c:pt>
                <c:pt idx="4905">
                  <c:v>0</c:v>
                </c:pt>
                <c:pt idx="4906">
                  <c:v>7.000000000000001E-4</c:v>
                </c:pt>
                <c:pt idx="4907">
                  <c:v>7.000000000000001E-4</c:v>
                </c:pt>
                <c:pt idx="4908">
                  <c:v>0</c:v>
                </c:pt>
                <c:pt idx="4909">
                  <c:v>7.000000000000001E-4</c:v>
                </c:pt>
                <c:pt idx="4910">
                  <c:v>7.000000000000001E-4</c:v>
                </c:pt>
                <c:pt idx="4911">
                  <c:v>0</c:v>
                </c:pt>
                <c:pt idx="4912">
                  <c:v>6.0000000000000006E-4</c:v>
                </c:pt>
                <c:pt idx="4913">
                  <c:v>6.0000000000000006E-4</c:v>
                </c:pt>
                <c:pt idx="4914">
                  <c:v>0</c:v>
                </c:pt>
                <c:pt idx="4915">
                  <c:v>6.0000000000000006E-4</c:v>
                </c:pt>
                <c:pt idx="4916">
                  <c:v>6.0000000000000006E-4</c:v>
                </c:pt>
                <c:pt idx="4917">
                  <c:v>0</c:v>
                </c:pt>
                <c:pt idx="4918">
                  <c:v>6.0000000000000006E-4</c:v>
                </c:pt>
                <c:pt idx="4919">
                  <c:v>6.0000000000000006E-4</c:v>
                </c:pt>
                <c:pt idx="4920">
                  <c:v>0</c:v>
                </c:pt>
                <c:pt idx="4921">
                  <c:v>6.0000000000000006E-4</c:v>
                </c:pt>
                <c:pt idx="4922">
                  <c:v>6.0000000000000006E-4</c:v>
                </c:pt>
                <c:pt idx="4923">
                  <c:v>0</c:v>
                </c:pt>
                <c:pt idx="4924">
                  <c:v>6.0000000000000006E-4</c:v>
                </c:pt>
                <c:pt idx="4925">
                  <c:v>6.0000000000000006E-4</c:v>
                </c:pt>
                <c:pt idx="4926">
                  <c:v>0</c:v>
                </c:pt>
                <c:pt idx="4927">
                  <c:v>6.0000000000000006E-4</c:v>
                </c:pt>
                <c:pt idx="4928">
                  <c:v>6.0000000000000006E-4</c:v>
                </c:pt>
                <c:pt idx="4929">
                  <c:v>6.0000000000000006E-4</c:v>
                </c:pt>
                <c:pt idx="4930">
                  <c:v>0</c:v>
                </c:pt>
                <c:pt idx="4931">
                  <c:v>6.0000000000000006E-4</c:v>
                </c:pt>
                <c:pt idx="4932">
                  <c:v>6.0000000000000006E-4</c:v>
                </c:pt>
                <c:pt idx="4933">
                  <c:v>0</c:v>
                </c:pt>
                <c:pt idx="4934">
                  <c:v>6.0000000000000006E-4</c:v>
                </c:pt>
                <c:pt idx="4935">
                  <c:v>6.0000000000000006E-4</c:v>
                </c:pt>
                <c:pt idx="4936">
                  <c:v>0</c:v>
                </c:pt>
                <c:pt idx="4937">
                  <c:v>6.0000000000000006E-4</c:v>
                </c:pt>
                <c:pt idx="4938">
                  <c:v>6.0000000000000006E-4</c:v>
                </c:pt>
                <c:pt idx="4939">
                  <c:v>0</c:v>
                </c:pt>
                <c:pt idx="4940">
                  <c:v>6.0000000000000006E-4</c:v>
                </c:pt>
                <c:pt idx="4941">
                  <c:v>6.0000000000000006E-4</c:v>
                </c:pt>
                <c:pt idx="4942">
                  <c:v>0</c:v>
                </c:pt>
                <c:pt idx="4943">
                  <c:v>6.0000000000000006E-4</c:v>
                </c:pt>
                <c:pt idx="4944">
                  <c:v>6.0000000000000006E-4</c:v>
                </c:pt>
                <c:pt idx="4945">
                  <c:v>0</c:v>
                </c:pt>
                <c:pt idx="4946">
                  <c:v>6.0000000000000006E-4</c:v>
                </c:pt>
                <c:pt idx="4947">
                  <c:v>6.0000000000000006E-4</c:v>
                </c:pt>
                <c:pt idx="4948">
                  <c:v>0</c:v>
                </c:pt>
                <c:pt idx="4949">
                  <c:v>6.0000000000000006E-4</c:v>
                </c:pt>
                <c:pt idx="4950">
                  <c:v>6.0000000000000006E-4</c:v>
                </c:pt>
                <c:pt idx="4951">
                  <c:v>0</c:v>
                </c:pt>
                <c:pt idx="4952">
                  <c:v>6.0000000000000006E-4</c:v>
                </c:pt>
                <c:pt idx="4953">
                  <c:v>6.0000000000000006E-4</c:v>
                </c:pt>
                <c:pt idx="4954">
                  <c:v>0</c:v>
                </c:pt>
                <c:pt idx="4955">
                  <c:v>6.0000000000000006E-4</c:v>
                </c:pt>
                <c:pt idx="4956">
                  <c:v>6.0000000000000006E-4</c:v>
                </c:pt>
                <c:pt idx="4957">
                  <c:v>0</c:v>
                </c:pt>
                <c:pt idx="4958">
                  <c:v>6.0000000000000006E-4</c:v>
                </c:pt>
                <c:pt idx="4959">
                  <c:v>6.0000000000000006E-4</c:v>
                </c:pt>
                <c:pt idx="4960">
                  <c:v>0</c:v>
                </c:pt>
                <c:pt idx="4961">
                  <c:v>6.0000000000000006E-4</c:v>
                </c:pt>
                <c:pt idx="4962">
                  <c:v>6.0000000000000006E-4</c:v>
                </c:pt>
                <c:pt idx="4963">
                  <c:v>0</c:v>
                </c:pt>
                <c:pt idx="4964">
                  <c:v>6.0000000000000006E-4</c:v>
                </c:pt>
                <c:pt idx="4965">
                  <c:v>6.0000000000000006E-4</c:v>
                </c:pt>
                <c:pt idx="4966">
                  <c:v>0</c:v>
                </c:pt>
                <c:pt idx="4967">
                  <c:v>6.0000000000000006E-4</c:v>
                </c:pt>
                <c:pt idx="4968">
                  <c:v>6.0000000000000006E-4</c:v>
                </c:pt>
                <c:pt idx="4969">
                  <c:v>0</c:v>
                </c:pt>
                <c:pt idx="4970">
                  <c:v>6.0000000000000006E-4</c:v>
                </c:pt>
                <c:pt idx="4971">
                  <c:v>6.0000000000000006E-4</c:v>
                </c:pt>
                <c:pt idx="4972">
                  <c:v>0</c:v>
                </c:pt>
                <c:pt idx="4973">
                  <c:v>6.0000000000000006E-4</c:v>
                </c:pt>
                <c:pt idx="4974">
                  <c:v>6.0000000000000006E-4</c:v>
                </c:pt>
                <c:pt idx="4975">
                  <c:v>0</c:v>
                </c:pt>
                <c:pt idx="4976">
                  <c:v>6.0000000000000006E-4</c:v>
                </c:pt>
                <c:pt idx="4977">
                  <c:v>6.0000000000000006E-4</c:v>
                </c:pt>
                <c:pt idx="4978">
                  <c:v>0</c:v>
                </c:pt>
                <c:pt idx="4979">
                  <c:v>6.0000000000000006E-4</c:v>
                </c:pt>
                <c:pt idx="4980">
                  <c:v>6.0000000000000006E-4</c:v>
                </c:pt>
                <c:pt idx="4981">
                  <c:v>6.0000000000000006E-4</c:v>
                </c:pt>
                <c:pt idx="4982">
                  <c:v>0</c:v>
                </c:pt>
                <c:pt idx="4983">
                  <c:v>6.0000000000000006E-4</c:v>
                </c:pt>
                <c:pt idx="4984">
                  <c:v>6.0000000000000006E-4</c:v>
                </c:pt>
                <c:pt idx="4985">
                  <c:v>0</c:v>
                </c:pt>
                <c:pt idx="4986">
                  <c:v>6.0000000000000006E-4</c:v>
                </c:pt>
                <c:pt idx="4987">
                  <c:v>6.0000000000000006E-4</c:v>
                </c:pt>
                <c:pt idx="4988">
                  <c:v>0</c:v>
                </c:pt>
                <c:pt idx="4989">
                  <c:v>6.0000000000000006E-4</c:v>
                </c:pt>
                <c:pt idx="4990">
                  <c:v>6.0000000000000006E-4</c:v>
                </c:pt>
                <c:pt idx="4991">
                  <c:v>0</c:v>
                </c:pt>
                <c:pt idx="4992">
                  <c:v>7.000000000000001E-4</c:v>
                </c:pt>
                <c:pt idx="4993">
                  <c:v>7.000000000000001E-4</c:v>
                </c:pt>
                <c:pt idx="4994">
                  <c:v>0</c:v>
                </c:pt>
                <c:pt idx="4995">
                  <c:v>7.000000000000001E-4</c:v>
                </c:pt>
                <c:pt idx="4996">
                  <c:v>7.000000000000001E-4</c:v>
                </c:pt>
                <c:pt idx="4997">
                  <c:v>0</c:v>
                </c:pt>
                <c:pt idx="4998">
                  <c:v>7.000000000000001E-4</c:v>
                </c:pt>
                <c:pt idx="4999">
                  <c:v>7.000000000000001E-4</c:v>
                </c:pt>
                <c:pt idx="5000">
                  <c:v>0</c:v>
                </c:pt>
                <c:pt idx="5001">
                  <c:v>7.000000000000001E-4</c:v>
                </c:pt>
                <c:pt idx="5002">
                  <c:v>7.000000000000001E-4</c:v>
                </c:pt>
                <c:pt idx="5003">
                  <c:v>0</c:v>
                </c:pt>
                <c:pt idx="5004">
                  <c:v>7.000000000000001E-4</c:v>
                </c:pt>
                <c:pt idx="5005">
                  <c:v>7.000000000000001E-4</c:v>
                </c:pt>
                <c:pt idx="5006">
                  <c:v>0</c:v>
                </c:pt>
                <c:pt idx="5007">
                  <c:v>7.000000000000001E-4</c:v>
                </c:pt>
                <c:pt idx="5008">
                  <c:v>7.000000000000001E-4</c:v>
                </c:pt>
                <c:pt idx="5009">
                  <c:v>0</c:v>
                </c:pt>
                <c:pt idx="5010">
                  <c:v>7.000000000000001E-4</c:v>
                </c:pt>
                <c:pt idx="5011">
                  <c:v>7.000000000000001E-4</c:v>
                </c:pt>
                <c:pt idx="5012">
                  <c:v>0</c:v>
                </c:pt>
                <c:pt idx="5013">
                  <c:v>7.000000000000001E-4</c:v>
                </c:pt>
                <c:pt idx="5014">
                  <c:v>7.000000000000001E-4</c:v>
                </c:pt>
                <c:pt idx="5015">
                  <c:v>0</c:v>
                </c:pt>
                <c:pt idx="5016">
                  <c:v>7.000000000000001E-4</c:v>
                </c:pt>
                <c:pt idx="5017">
                  <c:v>7.000000000000001E-4</c:v>
                </c:pt>
                <c:pt idx="5018">
                  <c:v>0</c:v>
                </c:pt>
                <c:pt idx="5019">
                  <c:v>7.000000000000001E-4</c:v>
                </c:pt>
                <c:pt idx="5020">
                  <c:v>7.000000000000001E-4</c:v>
                </c:pt>
                <c:pt idx="5021">
                  <c:v>0</c:v>
                </c:pt>
                <c:pt idx="5022">
                  <c:v>7.000000000000001E-4</c:v>
                </c:pt>
                <c:pt idx="5023">
                  <c:v>7.000000000000001E-4</c:v>
                </c:pt>
                <c:pt idx="5024">
                  <c:v>0</c:v>
                </c:pt>
                <c:pt idx="5025">
                  <c:v>8.0000000000000004E-4</c:v>
                </c:pt>
                <c:pt idx="5026">
                  <c:v>8.0000000000000004E-4</c:v>
                </c:pt>
                <c:pt idx="5027">
                  <c:v>0</c:v>
                </c:pt>
                <c:pt idx="5028">
                  <c:v>8.0000000000000004E-4</c:v>
                </c:pt>
                <c:pt idx="5029">
                  <c:v>8.0000000000000004E-4</c:v>
                </c:pt>
                <c:pt idx="5030">
                  <c:v>0</c:v>
                </c:pt>
                <c:pt idx="5031">
                  <c:v>8.0000000000000004E-4</c:v>
                </c:pt>
                <c:pt idx="5032">
                  <c:v>0</c:v>
                </c:pt>
                <c:pt idx="5033">
                  <c:v>0</c:v>
                </c:pt>
                <c:pt idx="5034">
                  <c:v>8.0000000000000004E-4</c:v>
                </c:pt>
                <c:pt idx="5035">
                  <c:v>0</c:v>
                </c:pt>
                <c:pt idx="5036">
                  <c:v>0</c:v>
                </c:pt>
                <c:pt idx="5037">
                  <c:v>8.0000000000000004E-4</c:v>
                </c:pt>
                <c:pt idx="5038">
                  <c:v>8.0000000000000004E-4</c:v>
                </c:pt>
                <c:pt idx="5039">
                  <c:v>0</c:v>
                </c:pt>
                <c:pt idx="5040">
                  <c:v>7.000000000000001E-4</c:v>
                </c:pt>
                <c:pt idx="5041">
                  <c:v>0</c:v>
                </c:pt>
                <c:pt idx="5042">
                  <c:v>0</c:v>
                </c:pt>
                <c:pt idx="5043">
                  <c:v>7.000000000000001E-4</c:v>
                </c:pt>
                <c:pt idx="5044">
                  <c:v>7.000000000000001E-4</c:v>
                </c:pt>
                <c:pt idx="5045">
                  <c:v>0</c:v>
                </c:pt>
                <c:pt idx="5046">
                  <c:v>7.000000000000001E-4</c:v>
                </c:pt>
                <c:pt idx="5047">
                  <c:v>7.000000000000001E-4</c:v>
                </c:pt>
                <c:pt idx="5048">
                  <c:v>0</c:v>
                </c:pt>
                <c:pt idx="5049">
                  <c:v>8.0000000000000004E-4</c:v>
                </c:pt>
                <c:pt idx="5050">
                  <c:v>8.0000000000000004E-4</c:v>
                </c:pt>
                <c:pt idx="5051">
                  <c:v>0</c:v>
                </c:pt>
                <c:pt idx="5052">
                  <c:v>8.0000000000000004E-4</c:v>
                </c:pt>
                <c:pt idx="5053">
                  <c:v>0</c:v>
                </c:pt>
                <c:pt idx="5054">
                  <c:v>0</c:v>
                </c:pt>
                <c:pt idx="5055">
                  <c:v>7.000000000000001E-4</c:v>
                </c:pt>
                <c:pt idx="5056">
                  <c:v>7.000000000000001E-4</c:v>
                </c:pt>
                <c:pt idx="5057">
                  <c:v>0</c:v>
                </c:pt>
                <c:pt idx="5058">
                  <c:v>7.000000000000001E-4</c:v>
                </c:pt>
                <c:pt idx="5059">
                  <c:v>7.000000000000001E-4</c:v>
                </c:pt>
                <c:pt idx="5060">
                  <c:v>0</c:v>
                </c:pt>
                <c:pt idx="5061">
                  <c:v>8.0000000000000004E-4</c:v>
                </c:pt>
                <c:pt idx="5062">
                  <c:v>8.0000000000000004E-4</c:v>
                </c:pt>
                <c:pt idx="5063">
                  <c:v>0</c:v>
                </c:pt>
                <c:pt idx="5064">
                  <c:v>8.0000000000000004E-4</c:v>
                </c:pt>
                <c:pt idx="5065">
                  <c:v>8.0000000000000004E-4</c:v>
                </c:pt>
                <c:pt idx="5066">
                  <c:v>0</c:v>
                </c:pt>
                <c:pt idx="5067">
                  <c:v>8.0000000000000004E-4</c:v>
                </c:pt>
                <c:pt idx="5068">
                  <c:v>8.0000000000000004E-4</c:v>
                </c:pt>
                <c:pt idx="5069">
                  <c:v>0</c:v>
                </c:pt>
                <c:pt idx="5070">
                  <c:v>8.0000000000000004E-4</c:v>
                </c:pt>
                <c:pt idx="5071">
                  <c:v>8.0000000000000004E-4</c:v>
                </c:pt>
                <c:pt idx="5072">
                  <c:v>0</c:v>
                </c:pt>
                <c:pt idx="5073">
                  <c:v>7.000000000000001E-4</c:v>
                </c:pt>
                <c:pt idx="5074">
                  <c:v>7.000000000000001E-4</c:v>
                </c:pt>
                <c:pt idx="5075">
                  <c:v>0</c:v>
                </c:pt>
                <c:pt idx="5076">
                  <c:v>7.000000000000001E-4</c:v>
                </c:pt>
                <c:pt idx="5077">
                  <c:v>7.000000000000001E-4</c:v>
                </c:pt>
                <c:pt idx="5078">
                  <c:v>0</c:v>
                </c:pt>
                <c:pt idx="5079">
                  <c:v>7.000000000000001E-4</c:v>
                </c:pt>
                <c:pt idx="5080">
                  <c:v>7.000000000000001E-4</c:v>
                </c:pt>
                <c:pt idx="5081">
                  <c:v>0</c:v>
                </c:pt>
                <c:pt idx="5082">
                  <c:v>7.000000000000001E-4</c:v>
                </c:pt>
                <c:pt idx="5083">
                  <c:v>7.000000000000001E-4</c:v>
                </c:pt>
                <c:pt idx="5084">
                  <c:v>0</c:v>
                </c:pt>
                <c:pt idx="5085">
                  <c:v>7.000000000000001E-4</c:v>
                </c:pt>
                <c:pt idx="5086">
                  <c:v>7.000000000000001E-4</c:v>
                </c:pt>
                <c:pt idx="5087">
                  <c:v>0</c:v>
                </c:pt>
                <c:pt idx="5088">
                  <c:v>7.000000000000001E-4</c:v>
                </c:pt>
                <c:pt idx="5089">
                  <c:v>7.000000000000001E-4</c:v>
                </c:pt>
                <c:pt idx="5090">
                  <c:v>0</c:v>
                </c:pt>
                <c:pt idx="5091">
                  <c:v>7.000000000000001E-4</c:v>
                </c:pt>
                <c:pt idx="5092">
                  <c:v>7.000000000000001E-4</c:v>
                </c:pt>
                <c:pt idx="5093">
                  <c:v>0</c:v>
                </c:pt>
                <c:pt idx="5094">
                  <c:v>7.000000000000001E-4</c:v>
                </c:pt>
                <c:pt idx="5095">
                  <c:v>7.000000000000001E-4</c:v>
                </c:pt>
                <c:pt idx="5096">
                  <c:v>0</c:v>
                </c:pt>
                <c:pt idx="5097">
                  <c:v>7.000000000000001E-4</c:v>
                </c:pt>
                <c:pt idx="5098">
                  <c:v>7.000000000000001E-4</c:v>
                </c:pt>
                <c:pt idx="5099">
                  <c:v>7.000000000000001E-4</c:v>
                </c:pt>
                <c:pt idx="5100">
                  <c:v>0</c:v>
                </c:pt>
                <c:pt idx="5101">
                  <c:v>7.000000000000001E-4</c:v>
                </c:pt>
                <c:pt idx="5102">
                  <c:v>7.000000000000001E-4</c:v>
                </c:pt>
                <c:pt idx="5103">
                  <c:v>0</c:v>
                </c:pt>
                <c:pt idx="5104">
                  <c:v>7.000000000000001E-4</c:v>
                </c:pt>
                <c:pt idx="5105">
                  <c:v>7.000000000000001E-4</c:v>
                </c:pt>
                <c:pt idx="5106">
                  <c:v>0</c:v>
                </c:pt>
                <c:pt idx="5107">
                  <c:v>7.000000000000001E-4</c:v>
                </c:pt>
                <c:pt idx="5108">
                  <c:v>7.000000000000001E-4</c:v>
                </c:pt>
                <c:pt idx="5109">
                  <c:v>0</c:v>
                </c:pt>
                <c:pt idx="5110">
                  <c:v>7.000000000000001E-4</c:v>
                </c:pt>
                <c:pt idx="5111">
                  <c:v>7.000000000000001E-4</c:v>
                </c:pt>
                <c:pt idx="5112">
                  <c:v>0</c:v>
                </c:pt>
                <c:pt idx="5113">
                  <c:v>7.000000000000001E-4</c:v>
                </c:pt>
                <c:pt idx="5114">
                  <c:v>7.000000000000001E-4</c:v>
                </c:pt>
                <c:pt idx="5115">
                  <c:v>0</c:v>
                </c:pt>
                <c:pt idx="5116">
                  <c:v>7.000000000000001E-4</c:v>
                </c:pt>
                <c:pt idx="5117">
                  <c:v>7.000000000000001E-4</c:v>
                </c:pt>
                <c:pt idx="5118">
                  <c:v>7.000000000000001E-4</c:v>
                </c:pt>
                <c:pt idx="5119">
                  <c:v>0</c:v>
                </c:pt>
                <c:pt idx="5120">
                  <c:v>7.000000000000001E-4</c:v>
                </c:pt>
                <c:pt idx="5121">
                  <c:v>7.000000000000001E-4</c:v>
                </c:pt>
                <c:pt idx="5122">
                  <c:v>0</c:v>
                </c:pt>
                <c:pt idx="5123">
                  <c:v>7.000000000000001E-4</c:v>
                </c:pt>
                <c:pt idx="5124">
                  <c:v>7.000000000000001E-4</c:v>
                </c:pt>
                <c:pt idx="5125">
                  <c:v>0</c:v>
                </c:pt>
                <c:pt idx="5126">
                  <c:v>7.000000000000001E-4</c:v>
                </c:pt>
                <c:pt idx="5127">
                  <c:v>7.000000000000001E-4</c:v>
                </c:pt>
                <c:pt idx="5128">
                  <c:v>0</c:v>
                </c:pt>
                <c:pt idx="5129">
                  <c:v>7.000000000000001E-4</c:v>
                </c:pt>
                <c:pt idx="5130">
                  <c:v>7.000000000000001E-4</c:v>
                </c:pt>
                <c:pt idx="5131">
                  <c:v>0</c:v>
                </c:pt>
                <c:pt idx="5132">
                  <c:v>7.000000000000001E-4</c:v>
                </c:pt>
                <c:pt idx="5133">
                  <c:v>7.000000000000001E-4</c:v>
                </c:pt>
                <c:pt idx="5134">
                  <c:v>7.000000000000001E-4</c:v>
                </c:pt>
                <c:pt idx="5135">
                  <c:v>7.000000000000001E-4</c:v>
                </c:pt>
                <c:pt idx="5136">
                  <c:v>7.000000000000001E-4</c:v>
                </c:pt>
                <c:pt idx="5137">
                  <c:v>7.000000000000001E-4</c:v>
                </c:pt>
                <c:pt idx="5138">
                  <c:v>0</c:v>
                </c:pt>
                <c:pt idx="5139">
                  <c:v>7.000000000000001E-4</c:v>
                </c:pt>
                <c:pt idx="5140">
                  <c:v>7.000000000000001E-4</c:v>
                </c:pt>
                <c:pt idx="5141">
                  <c:v>0</c:v>
                </c:pt>
                <c:pt idx="5142">
                  <c:v>7.000000000000001E-4</c:v>
                </c:pt>
                <c:pt idx="5143">
                  <c:v>7.000000000000001E-4</c:v>
                </c:pt>
                <c:pt idx="5144">
                  <c:v>0</c:v>
                </c:pt>
                <c:pt idx="5145">
                  <c:v>7.000000000000001E-4</c:v>
                </c:pt>
                <c:pt idx="5146">
                  <c:v>7.000000000000001E-4</c:v>
                </c:pt>
                <c:pt idx="5147">
                  <c:v>0</c:v>
                </c:pt>
                <c:pt idx="5148">
                  <c:v>7.000000000000001E-4</c:v>
                </c:pt>
                <c:pt idx="5149">
                  <c:v>7.000000000000001E-4</c:v>
                </c:pt>
                <c:pt idx="5150">
                  <c:v>0</c:v>
                </c:pt>
                <c:pt idx="5151">
                  <c:v>7.000000000000001E-4</c:v>
                </c:pt>
                <c:pt idx="5152">
                  <c:v>7.000000000000001E-4</c:v>
                </c:pt>
                <c:pt idx="5153">
                  <c:v>0</c:v>
                </c:pt>
                <c:pt idx="5154">
                  <c:v>7.000000000000001E-4</c:v>
                </c:pt>
                <c:pt idx="5155">
                  <c:v>7.000000000000001E-4</c:v>
                </c:pt>
                <c:pt idx="5156">
                  <c:v>0</c:v>
                </c:pt>
                <c:pt idx="5157">
                  <c:v>7.000000000000001E-4</c:v>
                </c:pt>
                <c:pt idx="5158">
                  <c:v>7.000000000000001E-4</c:v>
                </c:pt>
                <c:pt idx="5159">
                  <c:v>0</c:v>
                </c:pt>
                <c:pt idx="5160">
                  <c:v>7.000000000000001E-4</c:v>
                </c:pt>
                <c:pt idx="5161">
                  <c:v>7.000000000000001E-4</c:v>
                </c:pt>
                <c:pt idx="5162">
                  <c:v>0</c:v>
                </c:pt>
                <c:pt idx="5163">
                  <c:v>7.000000000000001E-4</c:v>
                </c:pt>
                <c:pt idx="5164">
                  <c:v>7.000000000000001E-4</c:v>
                </c:pt>
                <c:pt idx="5165">
                  <c:v>7.000000000000001E-4</c:v>
                </c:pt>
                <c:pt idx="5166">
                  <c:v>7.000000000000001E-4</c:v>
                </c:pt>
                <c:pt idx="5167">
                  <c:v>7.000000000000001E-4</c:v>
                </c:pt>
                <c:pt idx="5168">
                  <c:v>7.000000000000001E-4</c:v>
                </c:pt>
                <c:pt idx="5169">
                  <c:v>0</c:v>
                </c:pt>
                <c:pt idx="5170">
                  <c:v>7.000000000000001E-4</c:v>
                </c:pt>
                <c:pt idx="5171">
                  <c:v>7.000000000000001E-4</c:v>
                </c:pt>
                <c:pt idx="5172">
                  <c:v>0</c:v>
                </c:pt>
                <c:pt idx="5173">
                  <c:v>7.000000000000001E-4</c:v>
                </c:pt>
                <c:pt idx="5174">
                  <c:v>7.000000000000001E-4</c:v>
                </c:pt>
                <c:pt idx="5175">
                  <c:v>7.000000000000001E-4</c:v>
                </c:pt>
                <c:pt idx="5176">
                  <c:v>7.000000000000001E-4</c:v>
                </c:pt>
                <c:pt idx="5177">
                  <c:v>7.000000000000001E-4</c:v>
                </c:pt>
                <c:pt idx="5178">
                  <c:v>7.000000000000001E-4</c:v>
                </c:pt>
                <c:pt idx="5179">
                  <c:v>0</c:v>
                </c:pt>
                <c:pt idx="5180">
                  <c:v>7.000000000000001E-4</c:v>
                </c:pt>
                <c:pt idx="5181">
                  <c:v>7.000000000000001E-4</c:v>
                </c:pt>
                <c:pt idx="5182">
                  <c:v>0</c:v>
                </c:pt>
                <c:pt idx="5183">
                  <c:v>7.000000000000001E-4</c:v>
                </c:pt>
                <c:pt idx="5184">
                  <c:v>7.000000000000001E-4</c:v>
                </c:pt>
                <c:pt idx="5185">
                  <c:v>0</c:v>
                </c:pt>
                <c:pt idx="5186">
                  <c:v>7.000000000000001E-4</c:v>
                </c:pt>
                <c:pt idx="5187">
                  <c:v>7.000000000000001E-4</c:v>
                </c:pt>
                <c:pt idx="5188">
                  <c:v>0</c:v>
                </c:pt>
                <c:pt idx="5189">
                  <c:v>7.000000000000001E-4</c:v>
                </c:pt>
                <c:pt idx="5190">
                  <c:v>7.000000000000001E-4</c:v>
                </c:pt>
                <c:pt idx="5191">
                  <c:v>7.000000000000001E-4</c:v>
                </c:pt>
                <c:pt idx="5192">
                  <c:v>7.000000000000001E-4</c:v>
                </c:pt>
                <c:pt idx="5193">
                  <c:v>0</c:v>
                </c:pt>
                <c:pt idx="5194">
                  <c:v>7.000000000000001E-4</c:v>
                </c:pt>
                <c:pt idx="5195">
                  <c:v>0</c:v>
                </c:pt>
                <c:pt idx="5196">
                  <c:v>7.000000000000001E-4</c:v>
                </c:pt>
                <c:pt idx="5197">
                  <c:v>7.000000000000001E-4</c:v>
                </c:pt>
                <c:pt idx="5198">
                  <c:v>0</c:v>
                </c:pt>
                <c:pt idx="5199">
                  <c:v>7.000000000000001E-4</c:v>
                </c:pt>
                <c:pt idx="5200">
                  <c:v>7.000000000000001E-4</c:v>
                </c:pt>
                <c:pt idx="5201">
                  <c:v>0</c:v>
                </c:pt>
                <c:pt idx="5202">
                  <c:v>7.000000000000001E-4</c:v>
                </c:pt>
                <c:pt idx="5203">
                  <c:v>7.000000000000001E-4</c:v>
                </c:pt>
                <c:pt idx="5204">
                  <c:v>0</c:v>
                </c:pt>
                <c:pt idx="5205">
                  <c:v>7.000000000000001E-4</c:v>
                </c:pt>
                <c:pt idx="5206">
                  <c:v>7.000000000000001E-4</c:v>
                </c:pt>
                <c:pt idx="5207">
                  <c:v>0</c:v>
                </c:pt>
                <c:pt idx="5208">
                  <c:v>7.000000000000001E-4</c:v>
                </c:pt>
                <c:pt idx="5209">
                  <c:v>7.000000000000001E-4</c:v>
                </c:pt>
                <c:pt idx="5210">
                  <c:v>0</c:v>
                </c:pt>
                <c:pt idx="5211">
                  <c:v>7.000000000000001E-4</c:v>
                </c:pt>
                <c:pt idx="5212">
                  <c:v>7.000000000000001E-4</c:v>
                </c:pt>
                <c:pt idx="5213">
                  <c:v>0</c:v>
                </c:pt>
                <c:pt idx="5214">
                  <c:v>7.000000000000001E-4</c:v>
                </c:pt>
                <c:pt idx="5215">
                  <c:v>7.000000000000001E-4</c:v>
                </c:pt>
                <c:pt idx="5216">
                  <c:v>0</c:v>
                </c:pt>
                <c:pt idx="5217">
                  <c:v>7.000000000000001E-4</c:v>
                </c:pt>
                <c:pt idx="5218">
                  <c:v>7.000000000000001E-4</c:v>
                </c:pt>
                <c:pt idx="5219">
                  <c:v>0</c:v>
                </c:pt>
                <c:pt idx="5220">
                  <c:v>7.000000000000001E-4</c:v>
                </c:pt>
                <c:pt idx="5221">
                  <c:v>7.000000000000001E-4</c:v>
                </c:pt>
                <c:pt idx="5222">
                  <c:v>6.0000000000000006E-4</c:v>
                </c:pt>
                <c:pt idx="5223">
                  <c:v>6.0000000000000006E-4</c:v>
                </c:pt>
                <c:pt idx="5224">
                  <c:v>6.0000000000000006E-4</c:v>
                </c:pt>
                <c:pt idx="5225">
                  <c:v>0</c:v>
                </c:pt>
                <c:pt idx="5226">
                  <c:v>6.0000000000000006E-4</c:v>
                </c:pt>
                <c:pt idx="5227">
                  <c:v>6.0000000000000006E-4</c:v>
                </c:pt>
                <c:pt idx="5228">
                  <c:v>6.0000000000000006E-4</c:v>
                </c:pt>
                <c:pt idx="5229">
                  <c:v>0</c:v>
                </c:pt>
                <c:pt idx="5230">
                  <c:v>6.0000000000000006E-4</c:v>
                </c:pt>
                <c:pt idx="5231">
                  <c:v>6.0000000000000006E-4</c:v>
                </c:pt>
                <c:pt idx="5232">
                  <c:v>0</c:v>
                </c:pt>
                <c:pt idx="5233">
                  <c:v>6.0000000000000006E-4</c:v>
                </c:pt>
                <c:pt idx="5234">
                  <c:v>6.0000000000000006E-4</c:v>
                </c:pt>
                <c:pt idx="5235">
                  <c:v>0</c:v>
                </c:pt>
                <c:pt idx="5236">
                  <c:v>6.0000000000000006E-4</c:v>
                </c:pt>
                <c:pt idx="5237">
                  <c:v>6.0000000000000006E-4</c:v>
                </c:pt>
                <c:pt idx="5238">
                  <c:v>0</c:v>
                </c:pt>
                <c:pt idx="5239">
                  <c:v>6.0000000000000006E-4</c:v>
                </c:pt>
                <c:pt idx="5240">
                  <c:v>0</c:v>
                </c:pt>
                <c:pt idx="5241">
                  <c:v>0</c:v>
                </c:pt>
                <c:pt idx="5242">
                  <c:v>6.0000000000000006E-4</c:v>
                </c:pt>
                <c:pt idx="5243">
                  <c:v>0</c:v>
                </c:pt>
                <c:pt idx="5244">
                  <c:v>6.0000000000000006E-4</c:v>
                </c:pt>
                <c:pt idx="5245">
                  <c:v>0</c:v>
                </c:pt>
                <c:pt idx="5246">
                  <c:v>0</c:v>
                </c:pt>
                <c:pt idx="5247">
                  <c:v>6.0000000000000006E-4</c:v>
                </c:pt>
                <c:pt idx="5248">
                  <c:v>0</c:v>
                </c:pt>
                <c:pt idx="5249">
                  <c:v>6.0000000000000006E-4</c:v>
                </c:pt>
                <c:pt idx="5250">
                  <c:v>6.0000000000000006E-4</c:v>
                </c:pt>
                <c:pt idx="5251">
                  <c:v>0</c:v>
                </c:pt>
                <c:pt idx="5252">
                  <c:v>6.0000000000000006E-4</c:v>
                </c:pt>
                <c:pt idx="5253">
                  <c:v>6.0000000000000006E-4</c:v>
                </c:pt>
                <c:pt idx="5254">
                  <c:v>0</c:v>
                </c:pt>
                <c:pt idx="5255">
                  <c:v>7.000000000000001E-4</c:v>
                </c:pt>
                <c:pt idx="5256">
                  <c:v>7.000000000000001E-4</c:v>
                </c:pt>
                <c:pt idx="5257">
                  <c:v>7.000000000000001E-4</c:v>
                </c:pt>
                <c:pt idx="5258">
                  <c:v>0</c:v>
                </c:pt>
                <c:pt idx="5259">
                  <c:v>7.000000000000001E-4</c:v>
                </c:pt>
                <c:pt idx="5260">
                  <c:v>7.000000000000001E-4</c:v>
                </c:pt>
                <c:pt idx="5261">
                  <c:v>0</c:v>
                </c:pt>
                <c:pt idx="5262">
                  <c:v>7.000000000000001E-4</c:v>
                </c:pt>
                <c:pt idx="5263">
                  <c:v>7.000000000000001E-4</c:v>
                </c:pt>
                <c:pt idx="5264">
                  <c:v>0</c:v>
                </c:pt>
                <c:pt idx="5265">
                  <c:v>7.000000000000001E-4</c:v>
                </c:pt>
                <c:pt idx="5266">
                  <c:v>7.000000000000001E-4</c:v>
                </c:pt>
                <c:pt idx="5267">
                  <c:v>7.000000000000001E-4</c:v>
                </c:pt>
                <c:pt idx="5268">
                  <c:v>0</c:v>
                </c:pt>
                <c:pt idx="5269">
                  <c:v>7.000000000000001E-4</c:v>
                </c:pt>
                <c:pt idx="5270">
                  <c:v>7.000000000000001E-4</c:v>
                </c:pt>
                <c:pt idx="5271">
                  <c:v>0</c:v>
                </c:pt>
                <c:pt idx="5272">
                  <c:v>7.000000000000001E-4</c:v>
                </c:pt>
                <c:pt idx="5273">
                  <c:v>7.000000000000001E-4</c:v>
                </c:pt>
                <c:pt idx="5274">
                  <c:v>0</c:v>
                </c:pt>
                <c:pt idx="5275">
                  <c:v>7.000000000000001E-4</c:v>
                </c:pt>
                <c:pt idx="5276">
                  <c:v>7.000000000000001E-4</c:v>
                </c:pt>
                <c:pt idx="5277">
                  <c:v>0</c:v>
                </c:pt>
                <c:pt idx="5278">
                  <c:v>0</c:v>
                </c:pt>
                <c:pt idx="5279">
                  <c:v>7.000000000000001E-4</c:v>
                </c:pt>
                <c:pt idx="5280">
                  <c:v>7.000000000000001E-4</c:v>
                </c:pt>
                <c:pt idx="5281">
                  <c:v>0</c:v>
                </c:pt>
                <c:pt idx="5282">
                  <c:v>7.000000000000001E-4</c:v>
                </c:pt>
                <c:pt idx="5283">
                  <c:v>7.000000000000001E-4</c:v>
                </c:pt>
                <c:pt idx="5284">
                  <c:v>0</c:v>
                </c:pt>
                <c:pt idx="5285">
                  <c:v>7.000000000000001E-4</c:v>
                </c:pt>
                <c:pt idx="5286">
                  <c:v>7.000000000000001E-4</c:v>
                </c:pt>
                <c:pt idx="5287">
                  <c:v>0</c:v>
                </c:pt>
                <c:pt idx="5288">
                  <c:v>7.000000000000001E-4</c:v>
                </c:pt>
                <c:pt idx="5289">
                  <c:v>7.000000000000001E-4</c:v>
                </c:pt>
                <c:pt idx="5290">
                  <c:v>0</c:v>
                </c:pt>
                <c:pt idx="5291">
                  <c:v>7.000000000000001E-4</c:v>
                </c:pt>
                <c:pt idx="5292">
                  <c:v>7.000000000000001E-4</c:v>
                </c:pt>
                <c:pt idx="5293">
                  <c:v>0</c:v>
                </c:pt>
                <c:pt idx="5294">
                  <c:v>7.000000000000001E-4</c:v>
                </c:pt>
                <c:pt idx="5295">
                  <c:v>7.000000000000001E-4</c:v>
                </c:pt>
                <c:pt idx="5296">
                  <c:v>7.000000000000001E-4</c:v>
                </c:pt>
                <c:pt idx="5297">
                  <c:v>0</c:v>
                </c:pt>
                <c:pt idx="5298">
                  <c:v>7.000000000000001E-4</c:v>
                </c:pt>
                <c:pt idx="5299">
                  <c:v>7.000000000000001E-4</c:v>
                </c:pt>
                <c:pt idx="5300">
                  <c:v>0</c:v>
                </c:pt>
                <c:pt idx="5301">
                  <c:v>7.000000000000001E-4</c:v>
                </c:pt>
                <c:pt idx="5302">
                  <c:v>7.000000000000001E-4</c:v>
                </c:pt>
                <c:pt idx="5303">
                  <c:v>7.000000000000001E-4</c:v>
                </c:pt>
                <c:pt idx="5304">
                  <c:v>0</c:v>
                </c:pt>
                <c:pt idx="5305">
                  <c:v>6.0000000000000006E-4</c:v>
                </c:pt>
                <c:pt idx="5306">
                  <c:v>6.0000000000000006E-4</c:v>
                </c:pt>
                <c:pt idx="5307">
                  <c:v>0</c:v>
                </c:pt>
                <c:pt idx="5308">
                  <c:v>6.0000000000000006E-4</c:v>
                </c:pt>
                <c:pt idx="5309">
                  <c:v>6.0000000000000006E-4</c:v>
                </c:pt>
                <c:pt idx="5310">
                  <c:v>0</c:v>
                </c:pt>
                <c:pt idx="5311">
                  <c:v>0</c:v>
                </c:pt>
                <c:pt idx="5312">
                  <c:v>7.000000000000001E-4</c:v>
                </c:pt>
                <c:pt idx="5313">
                  <c:v>7.000000000000001E-4</c:v>
                </c:pt>
                <c:pt idx="5314">
                  <c:v>0</c:v>
                </c:pt>
                <c:pt idx="5315">
                  <c:v>7.000000000000001E-4</c:v>
                </c:pt>
                <c:pt idx="5316">
                  <c:v>7.000000000000001E-4</c:v>
                </c:pt>
                <c:pt idx="5317">
                  <c:v>0</c:v>
                </c:pt>
                <c:pt idx="5318">
                  <c:v>7.000000000000001E-4</c:v>
                </c:pt>
                <c:pt idx="5319">
                  <c:v>7.000000000000001E-4</c:v>
                </c:pt>
                <c:pt idx="5320">
                  <c:v>7.000000000000001E-4</c:v>
                </c:pt>
                <c:pt idx="5321">
                  <c:v>0</c:v>
                </c:pt>
                <c:pt idx="5322">
                  <c:v>7.000000000000001E-4</c:v>
                </c:pt>
                <c:pt idx="5323">
                  <c:v>7.000000000000001E-4</c:v>
                </c:pt>
                <c:pt idx="5324">
                  <c:v>0</c:v>
                </c:pt>
                <c:pt idx="5325">
                  <c:v>7.000000000000001E-4</c:v>
                </c:pt>
                <c:pt idx="5326">
                  <c:v>7.000000000000001E-4</c:v>
                </c:pt>
                <c:pt idx="5327">
                  <c:v>0</c:v>
                </c:pt>
                <c:pt idx="5328">
                  <c:v>7.000000000000001E-4</c:v>
                </c:pt>
                <c:pt idx="5329">
                  <c:v>7.000000000000001E-4</c:v>
                </c:pt>
                <c:pt idx="5330">
                  <c:v>7.000000000000001E-4</c:v>
                </c:pt>
                <c:pt idx="5331">
                  <c:v>0</c:v>
                </c:pt>
                <c:pt idx="5332">
                  <c:v>7.000000000000001E-4</c:v>
                </c:pt>
                <c:pt idx="5333">
                  <c:v>7.000000000000001E-4</c:v>
                </c:pt>
                <c:pt idx="5334">
                  <c:v>0</c:v>
                </c:pt>
                <c:pt idx="5335">
                  <c:v>7.000000000000001E-4</c:v>
                </c:pt>
                <c:pt idx="5336">
                  <c:v>7.000000000000001E-4</c:v>
                </c:pt>
                <c:pt idx="5337">
                  <c:v>0</c:v>
                </c:pt>
                <c:pt idx="5338">
                  <c:v>7.000000000000001E-4</c:v>
                </c:pt>
                <c:pt idx="5339">
                  <c:v>7.000000000000001E-4</c:v>
                </c:pt>
                <c:pt idx="5340">
                  <c:v>7.000000000000001E-4</c:v>
                </c:pt>
                <c:pt idx="5341">
                  <c:v>0</c:v>
                </c:pt>
                <c:pt idx="5342">
                  <c:v>7.000000000000001E-4</c:v>
                </c:pt>
                <c:pt idx="5343">
                  <c:v>7.000000000000001E-4</c:v>
                </c:pt>
                <c:pt idx="5344">
                  <c:v>0</c:v>
                </c:pt>
                <c:pt idx="5345">
                  <c:v>7.000000000000001E-4</c:v>
                </c:pt>
                <c:pt idx="5346">
                  <c:v>7.000000000000001E-4</c:v>
                </c:pt>
                <c:pt idx="5347">
                  <c:v>7.000000000000001E-4</c:v>
                </c:pt>
                <c:pt idx="5348">
                  <c:v>7.000000000000001E-4</c:v>
                </c:pt>
                <c:pt idx="5349">
                  <c:v>7.000000000000001E-4</c:v>
                </c:pt>
                <c:pt idx="5350">
                  <c:v>7.000000000000001E-4</c:v>
                </c:pt>
                <c:pt idx="5351">
                  <c:v>0</c:v>
                </c:pt>
                <c:pt idx="5352">
                  <c:v>7.000000000000001E-4</c:v>
                </c:pt>
                <c:pt idx="5353">
                  <c:v>7.000000000000001E-4</c:v>
                </c:pt>
                <c:pt idx="5354">
                  <c:v>0</c:v>
                </c:pt>
                <c:pt idx="5355">
                  <c:v>7.000000000000001E-4</c:v>
                </c:pt>
                <c:pt idx="5356">
                  <c:v>7.000000000000001E-4</c:v>
                </c:pt>
                <c:pt idx="5357">
                  <c:v>0</c:v>
                </c:pt>
                <c:pt idx="5358">
                  <c:v>7.000000000000001E-4</c:v>
                </c:pt>
                <c:pt idx="5359">
                  <c:v>7.000000000000001E-4</c:v>
                </c:pt>
                <c:pt idx="5360">
                  <c:v>7.000000000000001E-4</c:v>
                </c:pt>
                <c:pt idx="5361">
                  <c:v>0</c:v>
                </c:pt>
                <c:pt idx="5362">
                  <c:v>7.000000000000001E-4</c:v>
                </c:pt>
                <c:pt idx="5363">
                  <c:v>7.000000000000001E-4</c:v>
                </c:pt>
                <c:pt idx="5364">
                  <c:v>0</c:v>
                </c:pt>
                <c:pt idx="5365">
                  <c:v>7.000000000000001E-4</c:v>
                </c:pt>
                <c:pt idx="5366">
                  <c:v>7.000000000000001E-4</c:v>
                </c:pt>
                <c:pt idx="5367">
                  <c:v>0</c:v>
                </c:pt>
                <c:pt idx="5368">
                  <c:v>7.000000000000001E-4</c:v>
                </c:pt>
                <c:pt idx="5369">
                  <c:v>7.000000000000001E-4</c:v>
                </c:pt>
                <c:pt idx="5370">
                  <c:v>0</c:v>
                </c:pt>
                <c:pt idx="5371">
                  <c:v>7.000000000000001E-4</c:v>
                </c:pt>
                <c:pt idx="5372">
                  <c:v>7.000000000000001E-4</c:v>
                </c:pt>
                <c:pt idx="5373">
                  <c:v>7.000000000000001E-4</c:v>
                </c:pt>
                <c:pt idx="5374">
                  <c:v>0</c:v>
                </c:pt>
                <c:pt idx="5375">
                  <c:v>7.000000000000001E-4</c:v>
                </c:pt>
                <c:pt idx="5376">
                  <c:v>7.000000000000001E-4</c:v>
                </c:pt>
                <c:pt idx="5377">
                  <c:v>0</c:v>
                </c:pt>
                <c:pt idx="5378">
                  <c:v>7.000000000000001E-4</c:v>
                </c:pt>
                <c:pt idx="5379">
                  <c:v>7.000000000000001E-4</c:v>
                </c:pt>
                <c:pt idx="5380">
                  <c:v>7.000000000000001E-4</c:v>
                </c:pt>
                <c:pt idx="5381">
                  <c:v>0</c:v>
                </c:pt>
                <c:pt idx="5382">
                  <c:v>7.000000000000001E-4</c:v>
                </c:pt>
                <c:pt idx="5383">
                  <c:v>7.000000000000001E-4</c:v>
                </c:pt>
                <c:pt idx="5384">
                  <c:v>0</c:v>
                </c:pt>
                <c:pt idx="5385">
                  <c:v>6.0000000000000006E-4</c:v>
                </c:pt>
                <c:pt idx="5386">
                  <c:v>6.0000000000000006E-4</c:v>
                </c:pt>
                <c:pt idx="5387">
                  <c:v>6.0000000000000006E-4</c:v>
                </c:pt>
                <c:pt idx="5388">
                  <c:v>0</c:v>
                </c:pt>
                <c:pt idx="5389">
                  <c:v>6.0000000000000006E-4</c:v>
                </c:pt>
                <c:pt idx="5390">
                  <c:v>6.0000000000000006E-4</c:v>
                </c:pt>
                <c:pt idx="5391">
                  <c:v>0</c:v>
                </c:pt>
                <c:pt idx="5392">
                  <c:v>6.0000000000000006E-4</c:v>
                </c:pt>
                <c:pt idx="5393">
                  <c:v>6.0000000000000006E-4</c:v>
                </c:pt>
                <c:pt idx="5394">
                  <c:v>0</c:v>
                </c:pt>
                <c:pt idx="5395">
                  <c:v>6.0000000000000006E-4</c:v>
                </c:pt>
                <c:pt idx="5396">
                  <c:v>0</c:v>
                </c:pt>
                <c:pt idx="5397">
                  <c:v>6.0000000000000006E-4</c:v>
                </c:pt>
                <c:pt idx="5398">
                  <c:v>0</c:v>
                </c:pt>
                <c:pt idx="5399">
                  <c:v>6.0000000000000006E-4</c:v>
                </c:pt>
                <c:pt idx="5400">
                  <c:v>6.0000000000000006E-4</c:v>
                </c:pt>
                <c:pt idx="5401">
                  <c:v>0</c:v>
                </c:pt>
                <c:pt idx="5402">
                  <c:v>6.0000000000000006E-4</c:v>
                </c:pt>
                <c:pt idx="5403">
                  <c:v>6.0000000000000006E-4</c:v>
                </c:pt>
                <c:pt idx="5404">
                  <c:v>0</c:v>
                </c:pt>
                <c:pt idx="5405">
                  <c:v>6.0000000000000006E-4</c:v>
                </c:pt>
                <c:pt idx="5406">
                  <c:v>6.0000000000000006E-4</c:v>
                </c:pt>
                <c:pt idx="5407">
                  <c:v>6.0000000000000006E-4</c:v>
                </c:pt>
                <c:pt idx="5408">
                  <c:v>0</c:v>
                </c:pt>
                <c:pt idx="5409">
                  <c:v>6.0000000000000006E-4</c:v>
                </c:pt>
                <c:pt idx="5410">
                  <c:v>6.0000000000000006E-4</c:v>
                </c:pt>
                <c:pt idx="5411">
                  <c:v>0</c:v>
                </c:pt>
                <c:pt idx="5412">
                  <c:v>6.0000000000000006E-4</c:v>
                </c:pt>
                <c:pt idx="5413">
                  <c:v>6.0000000000000006E-4</c:v>
                </c:pt>
                <c:pt idx="5414">
                  <c:v>0</c:v>
                </c:pt>
                <c:pt idx="5415">
                  <c:v>6.0000000000000006E-4</c:v>
                </c:pt>
                <c:pt idx="5416">
                  <c:v>6.0000000000000006E-4</c:v>
                </c:pt>
                <c:pt idx="5417">
                  <c:v>6.0000000000000006E-4</c:v>
                </c:pt>
                <c:pt idx="5418">
                  <c:v>0</c:v>
                </c:pt>
                <c:pt idx="5419">
                  <c:v>6.0000000000000006E-4</c:v>
                </c:pt>
                <c:pt idx="5420">
                  <c:v>6.0000000000000006E-4</c:v>
                </c:pt>
                <c:pt idx="5421">
                  <c:v>0</c:v>
                </c:pt>
                <c:pt idx="5422">
                  <c:v>6.0000000000000006E-4</c:v>
                </c:pt>
                <c:pt idx="5423">
                  <c:v>6.0000000000000006E-4</c:v>
                </c:pt>
                <c:pt idx="5424">
                  <c:v>6.0000000000000006E-4</c:v>
                </c:pt>
                <c:pt idx="5425">
                  <c:v>0</c:v>
                </c:pt>
                <c:pt idx="5426">
                  <c:v>6.0000000000000006E-4</c:v>
                </c:pt>
                <c:pt idx="5427">
                  <c:v>6.0000000000000006E-4</c:v>
                </c:pt>
                <c:pt idx="5428">
                  <c:v>0</c:v>
                </c:pt>
                <c:pt idx="5429">
                  <c:v>6.0000000000000006E-4</c:v>
                </c:pt>
                <c:pt idx="5430">
                  <c:v>6.0000000000000006E-4</c:v>
                </c:pt>
                <c:pt idx="5431">
                  <c:v>0</c:v>
                </c:pt>
                <c:pt idx="5432">
                  <c:v>6.0000000000000006E-4</c:v>
                </c:pt>
                <c:pt idx="5433">
                  <c:v>0</c:v>
                </c:pt>
                <c:pt idx="5434">
                  <c:v>6.0000000000000006E-4</c:v>
                </c:pt>
                <c:pt idx="5435">
                  <c:v>0</c:v>
                </c:pt>
                <c:pt idx="5436">
                  <c:v>6.0000000000000006E-4</c:v>
                </c:pt>
                <c:pt idx="5437">
                  <c:v>0</c:v>
                </c:pt>
                <c:pt idx="5438">
                  <c:v>6.0000000000000006E-4</c:v>
                </c:pt>
                <c:pt idx="5439">
                  <c:v>0</c:v>
                </c:pt>
                <c:pt idx="5440">
                  <c:v>6.0000000000000006E-4</c:v>
                </c:pt>
                <c:pt idx="5441">
                  <c:v>6.0000000000000006E-4</c:v>
                </c:pt>
                <c:pt idx="5442">
                  <c:v>0</c:v>
                </c:pt>
                <c:pt idx="5443">
                  <c:v>6.0000000000000006E-4</c:v>
                </c:pt>
                <c:pt idx="5444">
                  <c:v>6.0000000000000006E-4</c:v>
                </c:pt>
                <c:pt idx="5445">
                  <c:v>6.0000000000000006E-4</c:v>
                </c:pt>
                <c:pt idx="5446">
                  <c:v>0</c:v>
                </c:pt>
                <c:pt idx="5447">
                  <c:v>6.0000000000000006E-4</c:v>
                </c:pt>
                <c:pt idx="5448">
                  <c:v>6.0000000000000006E-4</c:v>
                </c:pt>
                <c:pt idx="5449">
                  <c:v>0</c:v>
                </c:pt>
                <c:pt idx="5450">
                  <c:v>6.0000000000000006E-4</c:v>
                </c:pt>
                <c:pt idx="5451">
                  <c:v>6.0000000000000006E-4</c:v>
                </c:pt>
                <c:pt idx="5452">
                  <c:v>6.0000000000000006E-4</c:v>
                </c:pt>
                <c:pt idx="5453">
                  <c:v>0</c:v>
                </c:pt>
                <c:pt idx="5454">
                  <c:v>6.0000000000000006E-4</c:v>
                </c:pt>
                <c:pt idx="5455">
                  <c:v>6.0000000000000006E-4</c:v>
                </c:pt>
                <c:pt idx="5456">
                  <c:v>0</c:v>
                </c:pt>
                <c:pt idx="5457">
                  <c:v>6.0000000000000006E-4</c:v>
                </c:pt>
                <c:pt idx="5458">
                  <c:v>6.0000000000000006E-4</c:v>
                </c:pt>
                <c:pt idx="5459">
                  <c:v>0</c:v>
                </c:pt>
                <c:pt idx="5460">
                  <c:v>6.0000000000000006E-4</c:v>
                </c:pt>
                <c:pt idx="5461">
                  <c:v>6.0000000000000006E-4</c:v>
                </c:pt>
                <c:pt idx="5462">
                  <c:v>6.0000000000000006E-4</c:v>
                </c:pt>
                <c:pt idx="5463">
                  <c:v>0</c:v>
                </c:pt>
                <c:pt idx="5464">
                  <c:v>6.0000000000000006E-4</c:v>
                </c:pt>
                <c:pt idx="5465">
                  <c:v>6.0000000000000006E-4</c:v>
                </c:pt>
                <c:pt idx="5466">
                  <c:v>0</c:v>
                </c:pt>
                <c:pt idx="5467">
                  <c:v>6.0000000000000006E-4</c:v>
                </c:pt>
                <c:pt idx="5468">
                  <c:v>6.0000000000000006E-4</c:v>
                </c:pt>
                <c:pt idx="5469">
                  <c:v>0</c:v>
                </c:pt>
                <c:pt idx="5470">
                  <c:v>6.0000000000000006E-4</c:v>
                </c:pt>
                <c:pt idx="5471">
                  <c:v>6.0000000000000006E-4</c:v>
                </c:pt>
                <c:pt idx="5472">
                  <c:v>6.0000000000000006E-4</c:v>
                </c:pt>
                <c:pt idx="5473">
                  <c:v>0</c:v>
                </c:pt>
                <c:pt idx="5474">
                  <c:v>6.0000000000000006E-4</c:v>
                </c:pt>
                <c:pt idx="5475">
                  <c:v>6.0000000000000006E-4</c:v>
                </c:pt>
                <c:pt idx="5476">
                  <c:v>0</c:v>
                </c:pt>
                <c:pt idx="5477">
                  <c:v>6.0000000000000006E-4</c:v>
                </c:pt>
                <c:pt idx="5478">
                  <c:v>6.0000000000000006E-4</c:v>
                </c:pt>
                <c:pt idx="5479">
                  <c:v>0</c:v>
                </c:pt>
                <c:pt idx="5480">
                  <c:v>6.0000000000000006E-4</c:v>
                </c:pt>
                <c:pt idx="5481">
                  <c:v>6.0000000000000006E-4</c:v>
                </c:pt>
                <c:pt idx="5482">
                  <c:v>6.0000000000000006E-4</c:v>
                </c:pt>
                <c:pt idx="5483">
                  <c:v>0</c:v>
                </c:pt>
                <c:pt idx="5484">
                  <c:v>6.0000000000000006E-4</c:v>
                </c:pt>
                <c:pt idx="5485">
                  <c:v>6.0000000000000006E-4</c:v>
                </c:pt>
                <c:pt idx="5486">
                  <c:v>0</c:v>
                </c:pt>
                <c:pt idx="5487">
                  <c:v>6.0000000000000006E-4</c:v>
                </c:pt>
                <c:pt idx="5488">
                  <c:v>0</c:v>
                </c:pt>
                <c:pt idx="5489">
                  <c:v>0</c:v>
                </c:pt>
                <c:pt idx="5490">
                  <c:v>0</c:v>
                </c:pt>
                <c:pt idx="5491">
                  <c:v>6.0000000000000006E-4</c:v>
                </c:pt>
                <c:pt idx="5492">
                  <c:v>6.0000000000000006E-4</c:v>
                </c:pt>
                <c:pt idx="5493">
                  <c:v>0</c:v>
                </c:pt>
                <c:pt idx="5494">
                  <c:v>6.0000000000000006E-4</c:v>
                </c:pt>
                <c:pt idx="5495">
                  <c:v>0</c:v>
                </c:pt>
                <c:pt idx="5496">
                  <c:v>6.0000000000000006E-4</c:v>
                </c:pt>
                <c:pt idx="5497">
                  <c:v>0</c:v>
                </c:pt>
                <c:pt idx="5498">
                  <c:v>6.0000000000000006E-4</c:v>
                </c:pt>
                <c:pt idx="5499">
                  <c:v>6.0000000000000006E-4</c:v>
                </c:pt>
                <c:pt idx="5500">
                  <c:v>0</c:v>
                </c:pt>
                <c:pt idx="5501">
                  <c:v>6.0000000000000006E-4</c:v>
                </c:pt>
                <c:pt idx="5502">
                  <c:v>6.0000000000000006E-4</c:v>
                </c:pt>
                <c:pt idx="5503">
                  <c:v>6.0000000000000006E-4</c:v>
                </c:pt>
                <c:pt idx="5504">
                  <c:v>0</c:v>
                </c:pt>
                <c:pt idx="5505">
                  <c:v>6.0000000000000006E-4</c:v>
                </c:pt>
                <c:pt idx="5506">
                  <c:v>6.0000000000000006E-4</c:v>
                </c:pt>
                <c:pt idx="5507">
                  <c:v>0</c:v>
                </c:pt>
                <c:pt idx="5508">
                  <c:v>6.0000000000000006E-4</c:v>
                </c:pt>
                <c:pt idx="5509">
                  <c:v>6.0000000000000006E-4</c:v>
                </c:pt>
                <c:pt idx="5510">
                  <c:v>0</c:v>
                </c:pt>
                <c:pt idx="5511">
                  <c:v>0</c:v>
                </c:pt>
                <c:pt idx="5512">
                  <c:v>6.0000000000000006E-4</c:v>
                </c:pt>
                <c:pt idx="5513">
                  <c:v>6.0000000000000006E-4</c:v>
                </c:pt>
                <c:pt idx="5514">
                  <c:v>0</c:v>
                </c:pt>
                <c:pt idx="5515">
                  <c:v>6.0000000000000006E-4</c:v>
                </c:pt>
                <c:pt idx="5516">
                  <c:v>6.0000000000000006E-4</c:v>
                </c:pt>
                <c:pt idx="5517">
                  <c:v>0</c:v>
                </c:pt>
                <c:pt idx="5518">
                  <c:v>6.0000000000000006E-4</c:v>
                </c:pt>
                <c:pt idx="5519">
                  <c:v>0</c:v>
                </c:pt>
                <c:pt idx="5520">
                  <c:v>6.0000000000000006E-4</c:v>
                </c:pt>
                <c:pt idx="5521">
                  <c:v>0</c:v>
                </c:pt>
                <c:pt idx="5522">
                  <c:v>6.0000000000000006E-4</c:v>
                </c:pt>
                <c:pt idx="5523">
                  <c:v>0</c:v>
                </c:pt>
                <c:pt idx="5524">
                  <c:v>0</c:v>
                </c:pt>
                <c:pt idx="5525">
                  <c:v>0</c:v>
                </c:pt>
                <c:pt idx="5526">
                  <c:v>6.0000000000000006E-4</c:v>
                </c:pt>
                <c:pt idx="5527">
                  <c:v>6.0000000000000006E-4</c:v>
                </c:pt>
                <c:pt idx="5528">
                  <c:v>0</c:v>
                </c:pt>
                <c:pt idx="5529">
                  <c:v>6.0000000000000006E-4</c:v>
                </c:pt>
                <c:pt idx="5530">
                  <c:v>6.0000000000000006E-4</c:v>
                </c:pt>
                <c:pt idx="5531">
                  <c:v>6.0000000000000006E-4</c:v>
                </c:pt>
                <c:pt idx="5532">
                  <c:v>0</c:v>
                </c:pt>
                <c:pt idx="5533">
                  <c:v>6.0000000000000006E-4</c:v>
                </c:pt>
                <c:pt idx="5534">
                  <c:v>6.0000000000000006E-4</c:v>
                </c:pt>
                <c:pt idx="5535">
                  <c:v>0</c:v>
                </c:pt>
                <c:pt idx="5536">
                  <c:v>6.0000000000000006E-4</c:v>
                </c:pt>
                <c:pt idx="5537">
                  <c:v>6.0000000000000006E-4</c:v>
                </c:pt>
                <c:pt idx="5538">
                  <c:v>6.0000000000000006E-4</c:v>
                </c:pt>
                <c:pt idx="5539">
                  <c:v>0</c:v>
                </c:pt>
                <c:pt idx="5540">
                  <c:v>6.0000000000000006E-4</c:v>
                </c:pt>
                <c:pt idx="5541">
                  <c:v>6.0000000000000006E-4</c:v>
                </c:pt>
                <c:pt idx="5542">
                  <c:v>0</c:v>
                </c:pt>
                <c:pt idx="5543">
                  <c:v>6.0000000000000006E-4</c:v>
                </c:pt>
                <c:pt idx="5544">
                  <c:v>6.0000000000000006E-4</c:v>
                </c:pt>
                <c:pt idx="5545">
                  <c:v>0</c:v>
                </c:pt>
                <c:pt idx="5546">
                  <c:v>6.0000000000000006E-4</c:v>
                </c:pt>
                <c:pt idx="5547">
                  <c:v>6.0000000000000006E-4</c:v>
                </c:pt>
                <c:pt idx="5548">
                  <c:v>6.0000000000000006E-4</c:v>
                </c:pt>
                <c:pt idx="5549">
                  <c:v>0</c:v>
                </c:pt>
                <c:pt idx="5550">
                  <c:v>6.0000000000000006E-4</c:v>
                </c:pt>
                <c:pt idx="5551">
                  <c:v>6.0000000000000006E-4</c:v>
                </c:pt>
                <c:pt idx="5552">
                  <c:v>0</c:v>
                </c:pt>
                <c:pt idx="5553">
                  <c:v>6.0000000000000006E-4</c:v>
                </c:pt>
                <c:pt idx="5554">
                  <c:v>6.0000000000000006E-4</c:v>
                </c:pt>
                <c:pt idx="5555">
                  <c:v>6.0000000000000006E-4</c:v>
                </c:pt>
                <c:pt idx="5556">
                  <c:v>0</c:v>
                </c:pt>
                <c:pt idx="5557">
                  <c:v>6.0000000000000006E-4</c:v>
                </c:pt>
                <c:pt idx="5558">
                  <c:v>6.0000000000000006E-4</c:v>
                </c:pt>
                <c:pt idx="5559">
                  <c:v>0</c:v>
                </c:pt>
                <c:pt idx="5560">
                  <c:v>6.0000000000000006E-4</c:v>
                </c:pt>
                <c:pt idx="5561">
                  <c:v>6.0000000000000006E-4</c:v>
                </c:pt>
                <c:pt idx="5562">
                  <c:v>6.0000000000000006E-4</c:v>
                </c:pt>
                <c:pt idx="5563">
                  <c:v>0</c:v>
                </c:pt>
                <c:pt idx="5564">
                  <c:v>6.0000000000000006E-4</c:v>
                </c:pt>
                <c:pt idx="5565">
                  <c:v>6.0000000000000006E-4</c:v>
                </c:pt>
                <c:pt idx="5566">
                  <c:v>0</c:v>
                </c:pt>
                <c:pt idx="5567">
                  <c:v>6.0000000000000006E-4</c:v>
                </c:pt>
                <c:pt idx="5568">
                  <c:v>6.0000000000000006E-4</c:v>
                </c:pt>
                <c:pt idx="5569">
                  <c:v>6.0000000000000006E-4</c:v>
                </c:pt>
                <c:pt idx="5570">
                  <c:v>0</c:v>
                </c:pt>
                <c:pt idx="5571">
                  <c:v>6.0000000000000006E-4</c:v>
                </c:pt>
                <c:pt idx="5572">
                  <c:v>6.0000000000000006E-4</c:v>
                </c:pt>
                <c:pt idx="5573">
                  <c:v>0</c:v>
                </c:pt>
                <c:pt idx="5574">
                  <c:v>6.0000000000000006E-4</c:v>
                </c:pt>
                <c:pt idx="5575">
                  <c:v>6.0000000000000006E-4</c:v>
                </c:pt>
                <c:pt idx="5576">
                  <c:v>0</c:v>
                </c:pt>
                <c:pt idx="5577">
                  <c:v>6.0000000000000006E-4</c:v>
                </c:pt>
                <c:pt idx="5578">
                  <c:v>6.0000000000000006E-4</c:v>
                </c:pt>
                <c:pt idx="5579">
                  <c:v>6.0000000000000006E-4</c:v>
                </c:pt>
                <c:pt idx="5580">
                  <c:v>0</c:v>
                </c:pt>
                <c:pt idx="5581">
                  <c:v>6.0000000000000006E-4</c:v>
                </c:pt>
                <c:pt idx="5582">
                  <c:v>6.0000000000000006E-4</c:v>
                </c:pt>
                <c:pt idx="5583">
                  <c:v>0</c:v>
                </c:pt>
                <c:pt idx="5584">
                  <c:v>6.0000000000000006E-4</c:v>
                </c:pt>
                <c:pt idx="5585">
                  <c:v>6.0000000000000006E-4</c:v>
                </c:pt>
                <c:pt idx="5586">
                  <c:v>6.0000000000000006E-4</c:v>
                </c:pt>
                <c:pt idx="5587">
                  <c:v>0</c:v>
                </c:pt>
                <c:pt idx="5588">
                  <c:v>6.0000000000000006E-4</c:v>
                </c:pt>
                <c:pt idx="5589">
                  <c:v>6.0000000000000006E-4</c:v>
                </c:pt>
                <c:pt idx="5590">
                  <c:v>6.0000000000000006E-4</c:v>
                </c:pt>
                <c:pt idx="5591">
                  <c:v>6.0000000000000006E-4</c:v>
                </c:pt>
                <c:pt idx="5592">
                  <c:v>6.0000000000000006E-4</c:v>
                </c:pt>
                <c:pt idx="5593">
                  <c:v>6.0000000000000006E-4</c:v>
                </c:pt>
                <c:pt idx="5594">
                  <c:v>0</c:v>
                </c:pt>
                <c:pt idx="5595">
                  <c:v>6.0000000000000006E-4</c:v>
                </c:pt>
                <c:pt idx="5596">
                  <c:v>6.0000000000000006E-4</c:v>
                </c:pt>
                <c:pt idx="5597">
                  <c:v>0</c:v>
                </c:pt>
                <c:pt idx="5598">
                  <c:v>6.0000000000000006E-4</c:v>
                </c:pt>
                <c:pt idx="5599">
                  <c:v>6.0000000000000006E-4</c:v>
                </c:pt>
                <c:pt idx="5600">
                  <c:v>6.0000000000000006E-4</c:v>
                </c:pt>
                <c:pt idx="5601">
                  <c:v>0</c:v>
                </c:pt>
                <c:pt idx="5602">
                  <c:v>6.0000000000000006E-4</c:v>
                </c:pt>
                <c:pt idx="5603">
                  <c:v>6.0000000000000006E-4</c:v>
                </c:pt>
                <c:pt idx="5604">
                  <c:v>0</c:v>
                </c:pt>
                <c:pt idx="5605">
                  <c:v>6.0000000000000006E-4</c:v>
                </c:pt>
                <c:pt idx="5606">
                  <c:v>6.0000000000000006E-4</c:v>
                </c:pt>
                <c:pt idx="5607">
                  <c:v>6.0000000000000006E-4</c:v>
                </c:pt>
                <c:pt idx="5608">
                  <c:v>0</c:v>
                </c:pt>
                <c:pt idx="5609">
                  <c:v>6.0000000000000006E-4</c:v>
                </c:pt>
                <c:pt idx="5610">
                  <c:v>6.0000000000000006E-4</c:v>
                </c:pt>
                <c:pt idx="5611">
                  <c:v>0</c:v>
                </c:pt>
                <c:pt idx="5612">
                  <c:v>6.0000000000000006E-4</c:v>
                </c:pt>
                <c:pt idx="5613">
                  <c:v>6.0000000000000006E-4</c:v>
                </c:pt>
                <c:pt idx="5614">
                  <c:v>0</c:v>
                </c:pt>
                <c:pt idx="5615">
                  <c:v>0</c:v>
                </c:pt>
                <c:pt idx="5616">
                  <c:v>6.0000000000000006E-4</c:v>
                </c:pt>
                <c:pt idx="5617">
                  <c:v>6.0000000000000006E-4</c:v>
                </c:pt>
                <c:pt idx="5618">
                  <c:v>0</c:v>
                </c:pt>
                <c:pt idx="5619">
                  <c:v>6.0000000000000006E-4</c:v>
                </c:pt>
                <c:pt idx="5620">
                  <c:v>6.0000000000000006E-4</c:v>
                </c:pt>
                <c:pt idx="5621">
                  <c:v>0</c:v>
                </c:pt>
                <c:pt idx="5622">
                  <c:v>6.0000000000000006E-4</c:v>
                </c:pt>
                <c:pt idx="5623">
                  <c:v>6.0000000000000006E-4</c:v>
                </c:pt>
                <c:pt idx="5624">
                  <c:v>6.0000000000000006E-4</c:v>
                </c:pt>
                <c:pt idx="5625">
                  <c:v>0</c:v>
                </c:pt>
                <c:pt idx="5626">
                  <c:v>6.0000000000000006E-4</c:v>
                </c:pt>
                <c:pt idx="5627">
                  <c:v>6.0000000000000006E-4</c:v>
                </c:pt>
                <c:pt idx="5628">
                  <c:v>0</c:v>
                </c:pt>
                <c:pt idx="5629">
                  <c:v>7.000000000000001E-4</c:v>
                </c:pt>
                <c:pt idx="5630">
                  <c:v>7.000000000000001E-4</c:v>
                </c:pt>
                <c:pt idx="5631">
                  <c:v>0</c:v>
                </c:pt>
                <c:pt idx="5632">
                  <c:v>6.0000000000000006E-4</c:v>
                </c:pt>
                <c:pt idx="5633">
                  <c:v>6.0000000000000006E-4</c:v>
                </c:pt>
                <c:pt idx="5634">
                  <c:v>6.0000000000000006E-4</c:v>
                </c:pt>
                <c:pt idx="5635">
                  <c:v>0</c:v>
                </c:pt>
                <c:pt idx="5636">
                  <c:v>6.0000000000000006E-4</c:v>
                </c:pt>
                <c:pt idx="5637">
                  <c:v>6.0000000000000006E-4</c:v>
                </c:pt>
                <c:pt idx="5638">
                  <c:v>0</c:v>
                </c:pt>
                <c:pt idx="5639">
                  <c:v>6.0000000000000006E-4</c:v>
                </c:pt>
                <c:pt idx="5640">
                  <c:v>6.0000000000000006E-4</c:v>
                </c:pt>
                <c:pt idx="5641">
                  <c:v>0</c:v>
                </c:pt>
                <c:pt idx="5642">
                  <c:v>6.0000000000000006E-4</c:v>
                </c:pt>
                <c:pt idx="5643">
                  <c:v>6.0000000000000006E-4</c:v>
                </c:pt>
                <c:pt idx="5644">
                  <c:v>0</c:v>
                </c:pt>
                <c:pt idx="5645">
                  <c:v>6.0000000000000006E-4</c:v>
                </c:pt>
                <c:pt idx="5646">
                  <c:v>6.0000000000000006E-4</c:v>
                </c:pt>
                <c:pt idx="5647">
                  <c:v>6.0000000000000006E-4</c:v>
                </c:pt>
                <c:pt idx="5648">
                  <c:v>0</c:v>
                </c:pt>
                <c:pt idx="5649">
                  <c:v>6.0000000000000006E-4</c:v>
                </c:pt>
                <c:pt idx="5650">
                  <c:v>6.0000000000000006E-4</c:v>
                </c:pt>
                <c:pt idx="5651">
                  <c:v>0</c:v>
                </c:pt>
                <c:pt idx="5652">
                  <c:v>6.0000000000000006E-4</c:v>
                </c:pt>
                <c:pt idx="5653">
                  <c:v>6.0000000000000006E-4</c:v>
                </c:pt>
                <c:pt idx="5654">
                  <c:v>0</c:v>
                </c:pt>
                <c:pt idx="5655">
                  <c:v>6.0000000000000006E-4</c:v>
                </c:pt>
                <c:pt idx="5656">
                  <c:v>6.0000000000000006E-4</c:v>
                </c:pt>
                <c:pt idx="5657">
                  <c:v>0</c:v>
                </c:pt>
                <c:pt idx="5658">
                  <c:v>7.000000000000001E-4</c:v>
                </c:pt>
                <c:pt idx="5659">
                  <c:v>0</c:v>
                </c:pt>
                <c:pt idx="5660">
                  <c:v>7.000000000000001E-4</c:v>
                </c:pt>
                <c:pt idx="5661">
                  <c:v>0</c:v>
                </c:pt>
                <c:pt idx="5662">
                  <c:v>7.000000000000001E-4</c:v>
                </c:pt>
                <c:pt idx="5663">
                  <c:v>7.000000000000001E-4</c:v>
                </c:pt>
                <c:pt idx="5664">
                  <c:v>0</c:v>
                </c:pt>
                <c:pt idx="5665">
                  <c:v>7.000000000000001E-4</c:v>
                </c:pt>
                <c:pt idx="5666">
                  <c:v>6.0000000000000006E-4</c:v>
                </c:pt>
                <c:pt idx="5667">
                  <c:v>0</c:v>
                </c:pt>
                <c:pt idx="5668">
                  <c:v>6.0000000000000006E-4</c:v>
                </c:pt>
                <c:pt idx="5669">
                  <c:v>6.0000000000000006E-4</c:v>
                </c:pt>
                <c:pt idx="5670">
                  <c:v>0</c:v>
                </c:pt>
                <c:pt idx="5671">
                  <c:v>6.0000000000000006E-4</c:v>
                </c:pt>
                <c:pt idx="5672">
                  <c:v>6.0000000000000006E-4</c:v>
                </c:pt>
                <c:pt idx="5673">
                  <c:v>6.0000000000000006E-4</c:v>
                </c:pt>
                <c:pt idx="5674">
                  <c:v>0</c:v>
                </c:pt>
                <c:pt idx="5675">
                  <c:v>6.0000000000000006E-4</c:v>
                </c:pt>
                <c:pt idx="5676">
                  <c:v>6.0000000000000006E-4</c:v>
                </c:pt>
                <c:pt idx="5677">
                  <c:v>0</c:v>
                </c:pt>
                <c:pt idx="5678">
                  <c:v>6.0000000000000006E-4</c:v>
                </c:pt>
                <c:pt idx="5679">
                  <c:v>7.000000000000001E-4</c:v>
                </c:pt>
                <c:pt idx="5680">
                  <c:v>0</c:v>
                </c:pt>
                <c:pt idx="5681">
                  <c:v>6.0000000000000006E-4</c:v>
                </c:pt>
                <c:pt idx="5682">
                  <c:v>0</c:v>
                </c:pt>
                <c:pt idx="5683">
                  <c:v>7.000000000000001E-4</c:v>
                </c:pt>
                <c:pt idx="5684">
                  <c:v>0</c:v>
                </c:pt>
                <c:pt idx="5685">
                  <c:v>0</c:v>
                </c:pt>
                <c:pt idx="5686">
                  <c:v>6.0000000000000006E-4</c:v>
                </c:pt>
                <c:pt idx="5687">
                  <c:v>0</c:v>
                </c:pt>
                <c:pt idx="5688">
                  <c:v>6.0000000000000006E-4</c:v>
                </c:pt>
                <c:pt idx="5689">
                  <c:v>6.0000000000000006E-4</c:v>
                </c:pt>
                <c:pt idx="5690">
                  <c:v>6.0000000000000006E-4</c:v>
                </c:pt>
                <c:pt idx="5691">
                  <c:v>0</c:v>
                </c:pt>
                <c:pt idx="5692">
                  <c:v>6.0000000000000006E-4</c:v>
                </c:pt>
                <c:pt idx="5693">
                  <c:v>6.0000000000000006E-4</c:v>
                </c:pt>
                <c:pt idx="5694">
                  <c:v>0</c:v>
                </c:pt>
                <c:pt idx="5695">
                  <c:v>6.0000000000000006E-4</c:v>
                </c:pt>
                <c:pt idx="5696">
                  <c:v>6.0000000000000006E-4</c:v>
                </c:pt>
                <c:pt idx="5697">
                  <c:v>0</c:v>
                </c:pt>
                <c:pt idx="5698">
                  <c:v>6.0000000000000006E-4</c:v>
                </c:pt>
                <c:pt idx="5699">
                  <c:v>6.0000000000000006E-4</c:v>
                </c:pt>
                <c:pt idx="5700">
                  <c:v>6.0000000000000006E-4</c:v>
                </c:pt>
                <c:pt idx="5701">
                  <c:v>0</c:v>
                </c:pt>
                <c:pt idx="5702">
                  <c:v>6.0000000000000006E-4</c:v>
                </c:pt>
                <c:pt idx="5703">
                  <c:v>6.0000000000000006E-4</c:v>
                </c:pt>
                <c:pt idx="5704">
                  <c:v>0</c:v>
                </c:pt>
                <c:pt idx="5705">
                  <c:v>6.0000000000000006E-4</c:v>
                </c:pt>
                <c:pt idx="5706">
                  <c:v>6.0000000000000006E-4</c:v>
                </c:pt>
                <c:pt idx="5707">
                  <c:v>6.0000000000000006E-4</c:v>
                </c:pt>
                <c:pt idx="5708">
                  <c:v>0</c:v>
                </c:pt>
                <c:pt idx="5709">
                  <c:v>6.0000000000000006E-4</c:v>
                </c:pt>
                <c:pt idx="5710">
                  <c:v>6.0000000000000006E-4</c:v>
                </c:pt>
                <c:pt idx="5711">
                  <c:v>0</c:v>
                </c:pt>
                <c:pt idx="5712">
                  <c:v>6.0000000000000006E-4</c:v>
                </c:pt>
                <c:pt idx="5713">
                  <c:v>6.0000000000000006E-4</c:v>
                </c:pt>
                <c:pt idx="5714">
                  <c:v>0</c:v>
                </c:pt>
                <c:pt idx="5715">
                  <c:v>0</c:v>
                </c:pt>
                <c:pt idx="5716">
                  <c:v>6.0000000000000006E-4</c:v>
                </c:pt>
                <c:pt idx="5717">
                  <c:v>6.0000000000000006E-4</c:v>
                </c:pt>
                <c:pt idx="5718">
                  <c:v>0</c:v>
                </c:pt>
                <c:pt idx="5719">
                  <c:v>6.0000000000000006E-4</c:v>
                </c:pt>
                <c:pt idx="5720">
                  <c:v>6.0000000000000006E-4</c:v>
                </c:pt>
                <c:pt idx="5721">
                  <c:v>0</c:v>
                </c:pt>
                <c:pt idx="5722">
                  <c:v>6.0000000000000006E-4</c:v>
                </c:pt>
                <c:pt idx="5723">
                  <c:v>6.0000000000000006E-4</c:v>
                </c:pt>
                <c:pt idx="5724">
                  <c:v>6.0000000000000006E-4</c:v>
                </c:pt>
                <c:pt idx="5725">
                  <c:v>0</c:v>
                </c:pt>
                <c:pt idx="5726">
                  <c:v>6.0000000000000006E-4</c:v>
                </c:pt>
                <c:pt idx="5727">
                  <c:v>6.0000000000000006E-4</c:v>
                </c:pt>
                <c:pt idx="5728">
                  <c:v>0</c:v>
                </c:pt>
                <c:pt idx="5729">
                  <c:v>6.0000000000000006E-4</c:v>
                </c:pt>
                <c:pt idx="5730">
                  <c:v>0</c:v>
                </c:pt>
                <c:pt idx="5731">
                  <c:v>6.0000000000000006E-4</c:v>
                </c:pt>
                <c:pt idx="5732">
                  <c:v>0</c:v>
                </c:pt>
                <c:pt idx="5733">
                  <c:v>6.0000000000000006E-4</c:v>
                </c:pt>
                <c:pt idx="5734">
                  <c:v>6.0000000000000006E-4</c:v>
                </c:pt>
                <c:pt idx="5735">
                  <c:v>0</c:v>
                </c:pt>
                <c:pt idx="5736">
                  <c:v>6.0000000000000006E-4</c:v>
                </c:pt>
                <c:pt idx="5737">
                  <c:v>6.0000000000000006E-4</c:v>
                </c:pt>
                <c:pt idx="5738">
                  <c:v>0</c:v>
                </c:pt>
                <c:pt idx="5739">
                  <c:v>6.0000000000000006E-4</c:v>
                </c:pt>
                <c:pt idx="5740">
                  <c:v>6.0000000000000006E-4</c:v>
                </c:pt>
                <c:pt idx="5741">
                  <c:v>0</c:v>
                </c:pt>
                <c:pt idx="5742">
                  <c:v>6.0000000000000006E-4</c:v>
                </c:pt>
                <c:pt idx="5743">
                  <c:v>6.0000000000000006E-4</c:v>
                </c:pt>
                <c:pt idx="5744">
                  <c:v>6.0000000000000006E-4</c:v>
                </c:pt>
                <c:pt idx="5745">
                  <c:v>0</c:v>
                </c:pt>
                <c:pt idx="5746">
                  <c:v>6.0000000000000006E-4</c:v>
                </c:pt>
                <c:pt idx="5747">
                  <c:v>6.0000000000000006E-4</c:v>
                </c:pt>
                <c:pt idx="5748">
                  <c:v>0</c:v>
                </c:pt>
                <c:pt idx="5749">
                  <c:v>6.0000000000000006E-4</c:v>
                </c:pt>
                <c:pt idx="5750">
                  <c:v>6.0000000000000006E-4</c:v>
                </c:pt>
                <c:pt idx="5751">
                  <c:v>0</c:v>
                </c:pt>
                <c:pt idx="5752">
                  <c:v>6.0000000000000006E-4</c:v>
                </c:pt>
                <c:pt idx="5753">
                  <c:v>0</c:v>
                </c:pt>
                <c:pt idx="5754">
                  <c:v>6.0000000000000006E-4</c:v>
                </c:pt>
                <c:pt idx="5755">
                  <c:v>0</c:v>
                </c:pt>
                <c:pt idx="5756">
                  <c:v>6.0000000000000006E-4</c:v>
                </c:pt>
                <c:pt idx="5757">
                  <c:v>6.0000000000000006E-4</c:v>
                </c:pt>
                <c:pt idx="5758">
                  <c:v>0</c:v>
                </c:pt>
                <c:pt idx="5759">
                  <c:v>6.0000000000000006E-4</c:v>
                </c:pt>
                <c:pt idx="5760">
                  <c:v>6.0000000000000006E-4</c:v>
                </c:pt>
                <c:pt idx="5761">
                  <c:v>6.0000000000000006E-4</c:v>
                </c:pt>
                <c:pt idx="5762">
                  <c:v>0</c:v>
                </c:pt>
                <c:pt idx="5763">
                  <c:v>6.0000000000000006E-4</c:v>
                </c:pt>
                <c:pt idx="5764">
                  <c:v>6.0000000000000006E-4</c:v>
                </c:pt>
                <c:pt idx="5765">
                  <c:v>0</c:v>
                </c:pt>
                <c:pt idx="5766">
                  <c:v>6.0000000000000006E-4</c:v>
                </c:pt>
                <c:pt idx="5767">
                  <c:v>6.0000000000000006E-4</c:v>
                </c:pt>
                <c:pt idx="5768">
                  <c:v>0</c:v>
                </c:pt>
                <c:pt idx="5769">
                  <c:v>6.0000000000000006E-4</c:v>
                </c:pt>
                <c:pt idx="5770">
                  <c:v>6.0000000000000006E-4</c:v>
                </c:pt>
                <c:pt idx="5771">
                  <c:v>6.0000000000000006E-4</c:v>
                </c:pt>
                <c:pt idx="5772">
                  <c:v>0</c:v>
                </c:pt>
                <c:pt idx="5773">
                  <c:v>6.0000000000000006E-4</c:v>
                </c:pt>
                <c:pt idx="5774">
                  <c:v>6.0000000000000006E-4</c:v>
                </c:pt>
                <c:pt idx="5775">
                  <c:v>0</c:v>
                </c:pt>
                <c:pt idx="5776">
                  <c:v>6.0000000000000006E-4</c:v>
                </c:pt>
                <c:pt idx="5777">
                  <c:v>6.0000000000000006E-4</c:v>
                </c:pt>
                <c:pt idx="5778">
                  <c:v>0</c:v>
                </c:pt>
                <c:pt idx="5779">
                  <c:v>0</c:v>
                </c:pt>
                <c:pt idx="5780">
                  <c:v>6.0000000000000006E-4</c:v>
                </c:pt>
                <c:pt idx="5781">
                  <c:v>6.0000000000000006E-4</c:v>
                </c:pt>
                <c:pt idx="5782">
                  <c:v>0</c:v>
                </c:pt>
                <c:pt idx="5783">
                  <c:v>6.0000000000000006E-4</c:v>
                </c:pt>
                <c:pt idx="5784">
                  <c:v>6.0000000000000006E-4</c:v>
                </c:pt>
                <c:pt idx="5785">
                  <c:v>0</c:v>
                </c:pt>
                <c:pt idx="5786">
                  <c:v>6.0000000000000006E-4</c:v>
                </c:pt>
                <c:pt idx="5787">
                  <c:v>6.0000000000000006E-4</c:v>
                </c:pt>
                <c:pt idx="5788">
                  <c:v>0</c:v>
                </c:pt>
                <c:pt idx="5789">
                  <c:v>6.0000000000000006E-4</c:v>
                </c:pt>
                <c:pt idx="5790">
                  <c:v>6.0000000000000006E-4</c:v>
                </c:pt>
                <c:pt idx="5791">
                  <c:v>6.0000000000000006E-4</c:v>
                </c:pt>
                <c:pt idx="5792">
                  <c:v>0</c:v>
                </c:pt>
                <c:pt idx="5793">
                  <c:v>6.0000000000000006E-4</c:v>
                </c:pt>
                <c:pt idx="5794">
                  <c:v>6.0000000000000006E-4</c:v>
                </c:pt>
                <c:pt idx="5795">
                  <c:v>0</c:v>
                </c:pt>
                <c:pt idx="5796">
                  <c:v>6.0000000000000006E-4</c:v>
                </c:pt>
                <c:pt idx="5797">
                  <c:v>6.0000000000000006E-4</c:v>
                </c:pt>
                <c:pt idx="5798">
                  <c:v>0</c:v>
                </c:pt>
                <c:pt idx="5799">
                  <c:v>6.0000000000000006E-4</c:v>
                </c:pt>
                <c:pt idx="5800">
                  <c:v>6.0000000000000006E-4</c:v>
                </c:pt>
                <c:pt idx="5801">
                  <c:v>0</c:v>
                </c:pt>
                <c:pt idx="5802">
                  <c:v>6.0000000000000006E-4</c:v>
                </c:pt>
                <c:pt idx="5803">
                  <c:v>6.0000000000000006E-4</c:v>
                </c:pt>
                <c:pt idx="5804">
                  <c:v>6.0000000000000006E-4</c:v>
                </c:pt>
                <c:pt idx="5805">
                  <c:v>0</c:v>
                </c:pt>
                <c:pt idx="5806">
                  <c:v>6.0000000000000006E-4</c:v>
                </c:pt>
                <c:pt idx="5807">
                  <c:v>6.0000000000000006E-4</c:v>
                </c:pt>
                <c:pt idx="5808">
                  <c:v>0</c:v>
                </c:pt>
                <c:pt idx="5809">
                  <c:v>6.0000000000000006E-4</c:v>
                </c:pt>
                <c:pt idx="5810">
                  <c:v>6.0000000000000006E-4</c:v>
                </c:pt>
                <c:pt idx="5811">
                  <c:v>0</c:v>
                </c:pt>
                <c:pt idx="5812">
                  <c:v>6.0000000000000006E-4</c:v>
                </c:pt>
                <c:pt idx="5813">
                  <c:v>6.0000000000000006E-4</c:v>
                </c:pt>
                <c:pt idx="5814">
                  <c:v>0</c:v>
                </c:pt>
                <c:pt idx="5815">
                  <c:v>6.0000000000000006E-4</c:v>
                </c:pt>
                <c:pt idx="5816">
                  <c:v>6.0000000000000006E-4</c:v>
                </c:pt>
                <c:pt idx="5817">
                  <c:v>6.0000000000000006E-4</c:v>
                </c:pt>
                <c:pt idx="5818">
                  <c:v>0</c:v>
                </c:pt>
                <c:pt idx="5819">
                  <c:v>6.0000000000000006E-4</c:v>
                </c:pt>
                <c:pt idx="5820">
                  <c:v>6.0000000000000006E-4</c:v>
                </c:pt>
                <c:pt idx="5821">
                  <c:v>0</c:v>
                </c:pt>
                <c:pt idx="5822">
                  <c:v>6.0000000000000006E-4</c:v>
                </c:pt>
                <c:pt idx="5823">
                  <c:v>6.0000000000000006E-4</c:v>
                </c:pt>
                <c:pt idx="5824">
                  <c:v>0</c:v>
                </c:pt>
                <c:pt idx="5825">
                  <c:v>6.0000000000000006E-4</c:v>
                </c:pt>
                <c:pt idx="5826">
                  <c:v>6.0000000000000006E-4</c:v>
                </c:pt>
                <c:pt idx="5827">
                  <c:v>6.0000000000000006E-4</c:v>
                </c:pt>
                <c:pt idx="5828">
                  <c:v>0</c:v>
                </c:pt>
                <c:pt idx="5829">
                  <c:v>6.0000000000000006E-4</c:v>
                </c:pt>
                <c:pt idx="5830">
                  <c:v>6.0000000000000006E-4</c:v>
                </c:pt>
                <c:pt idx="5831">
                  <c:v>0</c:v>
                </c:pt>
                <c:pt idx="5832">
                  <c:v>6.0000000000000006E-4</c:v>
                </c:pt>
                <c:pt idx="5833">
                  <c:v>6.0000000000000006E-4</c:v>
                </c:pt>
                <c:pt idx="5834">
                  <c:v>0</c:v>
                </c:pt>
                <c:pt idx="5835">
                  <c:v>6.0000000000000006E-4</c:v>
                </c:pt>
                <c:pt idx="5836">
                  <c:v>6.0000000000000006E-4</c:v>
                </c:pt>
                <c:pt idx="5837">
                  <c:v>0</c:v>
                </c:pt>
                <c:pt idx="5838">
                  <c:v>6.0000000000000006E-4</c:v>
                </c:pt>
                <c:pt idx="5839">
                  <c:v>6.0000000000000006E-4</c:v>
                </c:pt>
                <c:pt idx="5840">
                  <c:v>0</c:v>
                </c:pt>
                <c:pt idx="5841">
                  <c:v>6.0000000000000006E-4</c:v>
                </c:pt>
                <c:pt idx="5842">
                  <c:v>6.0000000000000006E-4</c:v>
                </c:pt>
                <c:pt idx="5843">
                  <c:v>0</c:v>
                </c:pt>
                <c:pt idx="5844">
                  <c:v>6.0000000000000006E-4</c:v>
                </c:pt>
                <c:pt idx="5845">
                  <c:v>6.0000000000000006E-4</c:v>
                </c:pt>
                <c:pt idx="5846">
                  <c:v>0</c:v>
                </c:pt>
                <c:pt idx="5847">
                  <c:v>6.0000000000000006E-4</c:v>
                </c:pt>
                <c:pt idx="5848">
                  <c:v>6.0000000000000006E-4</c:v>
                </c:pt>
                <c:pt idx="5849">
                  <c:v>0</c:v>
                </c:pt>
                <c:pt idx="5850">
                  <c:v>6.0000000000000006E-4</c:v>
                </c:pt>
                <c:pt idx="5851">
                  <c:v>6.0000000000000006E-4</c:v>
                </c:pt>
                <c:pt idx="5852">
                  <c:v>0</c:v>
                </c:pt>
                <c:pt idx="5853">
                  <c:v>6.0000000000000006E-4</c:v>
                </c:pt>
                <c:pt idx="5854">
                  <c:v>6.0000000000000006E-4</c:v>
                </c:pt>
                <c:pt idx="5855">
                  <c:v>0</c:v>
                </c:pt>
                <c:pt idx="5856">
                  <c:v>6.0000000000000006E-4</c:v>
                </c:pt>
                <c:pt idx="5857">
                  <c:v>6.0000000000000006E-4</c:v>
                </c:pt>
                <c:pt idx="5858">
                  <c:v>0</c:v>
                </c:pt>
                <c:pt idx="5859">
                  <c:v>6.0000000000000006E-4</c:v>
                </c:pt>
                <c:pt idx="5860">
                  <c:v>6.0000000000000006E-4</c:v>
                </c:pt>
                <c:pt idx="5861">
                  <c:v>0</c:v>
                </c:pt>
                <c:pt idx="5862">
                  <c:v>6.0000000000000006E-4</c:v>
                </c:pt>
                <c:pt idx="5863">
                  <c:v>6.0000000000000006E-4</c:v>
                </c:pt>
                <c:pt idx="5864">
                  <c:v>0</c:v>
                </c:pt>
                <c:pt idx="5865">
                  <c:v>6.0000000000000006E-4</c:v>
                </c:pt>
                <c:pt idx="5866">
                  <c:v>6.0000000000000006E-4</c:v>
                </c:pt>
                <c:pt idx="5867">
                  <c:v>0</c:v>
                </c:pt>
                <c:pt idx="5868">
                  <c:v>0</c:v>
                </c:pt>
                <c:pt idx="5869">
                  <c:v>6.0000000000000006E-4</c:v>
                </c:pt>
                <c:pt idx="5870">
                  <c:v>6.0000000000000006E-4</c:v>
                </c:pt>
                <c:pt idx="5871">
                  <c:v>0</c:v>
                </c:pt>
                <c:pt idx="5872">
                  <c:v>6.0000000000000006E-4</c:v>
                </c:pt>
                <c:pt idx="5873">
                  <c:v>6.0000000000000006E-4</c:v>
                </c:pt>
                <c:pt idx="5874">
                  <c:v>0</c:v>
                </c:pt>
                <c:pt idx="5875">
                  <c:v>6.0000000000000006E-4</c:v>
                </c:pt>
                <c:pt idx="5876">
                  <c:v>6.0000000000000006E-4</c:v>
                </c:pt>
                <c:pt idx="5877">
                  <c:v>0</c:v>
                </c:pt>
                <c:pt idx="5878">
                  <c:v>6.0000000000000006E-4</c:v>
                </c:pt>
                <c:pt idx="5879">
                  <c:v>6.0000000000000006E-4</c:v>
                </c:pt>
                <c:pt idx="5880">
                  <c:v>0</c:v>
                </c:pt>
                <c:pt idx="5881">
                  <c:v>6.0000000000000006E-4</c:v>
                </c:pt>
                <c:pt idx="5882">
                  <c:v>6.0000000000000006E-4</c:v>
                </c:pt>
                <c:pt idx="5883">
                  <c:v>0</c:v>
                </c:pt>
                <c:pt idx="5884">
                  <c:v>6.0000000000000006E-4</c:v>
                </c:pt>
                <c:pt idx="5885">
                  <c:v>6.0000000000000006E-4</c:v>
                </c:pt>
                <c:pt idx="5886">
                  <c:v>6.0000000000000006E-4</c:v>
                </c:pt>
                <c:pt idx="5887">
                  <c:v>0</c:v>
                </c:pt>
                <c:pt idx="5888">
                  <c:v>6.0000000000000006E-4</c:v>
                </c:pt>
                <c:pt idx="5889">
                  <c:v>6.0000000000000006E-4</c:v>
                </c:pt>
                <c:pt idx="5890">
                  <c:v>0</c:v>
                </c:pt>
                <c:pt idx="5891">
                  <c:v>6.0000000000000006E-4</c:v>
                </c:pt>
                <c:pt idx="5892">
                  <c:v>6.0000000000000006E-4</c:v>
                </c:pt>
                <c:pt idx="5893">
                  <c:v>0</c:v>
                </c:pt>
                <c:pt idx="5894">
                  <c:v>0</c:v>
                </c:pt>
                <c:pt idx="5895">
                  <c:v>6.0000000000000006E-4</c:v>
                </c:pt>
                <c:pt idx="5896">
                  <c:v>6.0000000000000006E-4</c:v>
                </c:pt>
                <c:pt idx="5897">
                  <c:v>0</c:v>
                </c:pt>
                <c:pt idx="5898">
                  <c:v>6.0000000000000006E-4</c:v>
                </c:pt>
                <c:pt idx="5899">
                  <c:v>7.000000000000001E-4</c:v>
                </c:pt>
                <c:pt idx="5900">
                  <c:v>0</c:v>
                </c:pt>
                <c:pt idx="5901">
                  <c:v>7.000000000000001E-4</c:v>
                </c:pt>
                <c:pt idx="5902">
                  <c:v>7.000000000000001E-4</c:v>
                </c:pt>
                <c:pt idx="5903">
                  <c:v>7.000000000000001E-4</c:v>
                </c:pt>
                <c:pt idx="5904">
                  <c:v>0</c:v>
                </c:pt>
                <c:pt idx="5905">
                  <c:v>7.000000000000001E-4</c:v>
                </c:pt>
                <c:pt idx="5906">
                  <c:v>7.000000000000001E-4</c:v>
                </c:pt>
                <c:pt idx="5907">
                  <c:v>0</c:v>
                </c:pt>
                <c:pt idx="5908">
                  <c:v>7.000000000000001E-4</c:v>
                </c:pt>
                <c:pt idx="5909">
                  <c:v>7.000000000000001E-4</c:v>
                </c:pt>
                <c:pt idx="5910">
                  <c:v>7.000000000000001E-4</c:v>
                </c:pt>
                <c:pt idx="5911">
                  <c:v>0</c:v>
                </c:pt>
                <c:pt idx="5912">
                  <c:v>7.000000000000001E-4</c:v>
                </c:pt>
                <c:pt idx="5913">
                  <c:v>7.000000000000001E-4</c:v>
                </c:pt>
                <c:pt idx="5914">
                  <c:v>0</c:v>
                </c:pt>
                <c:pt idx="5915">
                  <c:v>7.000000000000001E-4</c:v>
                </c:pt>
                <c:pt idx="5916">
                  <c:v>7.000000000000001E-4</c:v>
                </c:pt>
                <c:pt idx="5917">
                  <c:v>8.0000000000000004E-4</c:v>
                </c:pt>
                <c:pt idx="5918">
                  <c:v>0</c:v>
                </c:pt>
                <c:pt idx="5919">
                  <c:v>8.0000000000000004E-4</c:v>
                </c:pt>
                <c:pt idx="5920">
                  <c:v>7.000000000000001E-4</c:v>
                </c:pt>
                <c:pt idx="5921">
                  <c:v>0</c:v>
                </c:pt>
                <c:pt idx="5922">
                  <c:v>7.000000000000001E-4</c:v>
                </c:pt>
                <c:pt idx="5923">
                  <c:v>7.000000000000001E-4</c:v>
                </c:pt>
                <c:pt idx="5924">
                  <c:v>0</c:v>
                </c:pt>
                <c:pt idx="5925">
                  <c:v>7.000000000000001E-4</c:v>
                </c:pt>
                <c:pt idx="5926">
                  <c:v>8.0000000000000004E-4</c:v>
                </c:pt>
                <c:pt idx="5927">
                  <c:v>8.0000000000000004E-4</c:v>
                </c:pt>
                <c:pt idx="5928">
                  <c:v>0</c:v>
                </c:pt>
                <c:pt idx="5929">
                  <c:v>2.3E-3</c:v>
                </c:pt>
                <c:pt idx="5930">
                  <c:v>8.0000000000000004E-4</c:v>
                </c:pt>
                <c:pt idx="5931">
                  <c:v>0</c:v>
                </c:pt>
                <c:pt idx="5932">
                  <c:v>8.0000000000000004E-4</c:v>
                </c:pt>
                <c:pt idx="5933">
                  <c:v>8.0000000000000004E-4</c:v>
                </c:pt>
                <c:pt idx="5934">
                  <c:v>8.0000000000000004E-4</c:v>
                </c:pt>
                <c:pt idx="5935">
                  <c:v>0</c:v>
                </c:pt>
                <c:pt idx="5936">
                  <c:v>8.0000000000000004E-4</c:v>
                </c:pt>
                <c:pt idx="5937">
                  <c:v>8.0000000000000004E-4</c:v>
                </c:pt>
                <c:pt idx="5938">
                  <c:v>0</c:v>
                </c:pt>
                <c:pt idx="5939">
                  <c:v>0</c:v>
                </c:pt>
                <c:pt idx="5940">
                  <c:v>7.000000000000001E-4</c:v>
                </c:pt>
                <c:pt idx="5941">
                  <c:v>7.000000000000001E-4</c:v>
                </c:pt>
                <c:pt idx="5942">
                  <c:v>0</c:v>
                </c:pt>
                <c:pt idx="5943">
                  <c:v>7.000000000000001E-4</c:v>
                </c:pt>
                <c:pt idx="5944">
                  <c:v>7.000000000000001E-4</c:v>
                </c:pt>
                <c:pt idx="5945">
                  <c:v>7.000000000000001E-4</c:v>
                </c:pt>
                <c:pt idx="5946">
                  <c:v>0</c:v>
                </c:pt>
                <c:pt idx="5947">
                  <c:v>7.000000000000001E-4</c:v>
                </c:pt>
                <c:pt idx="5948">
                  <c:v>7.000000000000001E-4</c:v>
                </c:pt>
                <c:pt idx="5949">
                  <c:v>0</c:v>
                </c:pt>
                <c:pt idx="5950">
                  <c:v>7.000000000000001E-4</c:v>
                </c:pt>
                <c:pt idx="5951">
                  <c:v>7.000000000000001E-4</c:v>
                </c:pt>
                <c:pt idx="5952">
                  <c:v>7.000000000000001E-4</c:v>
                </c:pt>
                <c:pt idx="5953">
                  <c:v>0</c:v>
                </c:pt>
                <c:pt idx="5954">
                  <c:v>7.000000000000001E-4</c:v>
                </c:pt>
                <c:pt idx="5955">
                  <c:v>0</c:v>
                </c:pt>
                <c:pt idx="5956">
                  <c:v>7.000000000000001E-4</c:v>
                </c:pt>
                <c:pt idx="5957">
                  <c:v>0</c:v>
                </c:pt>
                <c:pt idx="5958">
                  <c:v>7.000000000000001E-4</c:v>
                </c:pt>
                <c:pt idx="5959">
                  <c:v>7.000000000000001E-4</c:v>
                </c:pt>
                <c:pt idx="5960">
                  <c:v>7.000000000000001E-4</c:v>
                </c:pt>
                <c:pt idx="5961">
                  <c:v>0</c:v>
                </c:pt>
                <c:pt idx="5962">
                  <c:v>7.000000000000001E-4</c:v>
                </c:pt>
                <c:pt idx="5963">
                  <c:v>7.000000000000001E-4</c:v>
                </c:pt>
                <c:pt idx="5964">
                  <c:v>0</c:v>
                </c:pt>
                <c:pt idx="5965">
                  <c:v>7.000000000000001E-4</c:v>
                </c:pt>
                <c:pt idx="5966">
                  <c:v>7.000000000000001E-4</c:v>
                </c:pt>
                <c:pt idx="5967">
                  <c:v>7.000000000000001E-4</c:v>
                </c:pt>
                <c:pt idx="5968">
                  <c:v>0</c:v>
                </c:pt>
                <c:pt idx="5969">
                  <c:v>7.000000000000001E-4</c:v>
                </c:pt>
                <c:pt idx="5970">
                  <c:v>7.000000000000001E-4</c:v>
                </c:pt>
                <c:pt idx="5971">
                  <c:v>7.000000000000001E-4</c:v>
                </c:pt>
                <c:pt idx="5972">
                  <c:v>0</c:v>
                </c:pt>
                <c:pt idx="5973">
                  <c:v>7.000000000000001E-4</c:v>
                </c:pt>
                <c:pt idx="5974">
                  <c:v>7.000000000000001E-4</c:v>
                </c:pt>
                <c:pt idx="5975">
                  <c:v>0</c:v>
                </c:pt>
                <c:pt idx="5976">
                  <c:v>7.000000000000001E-4</c:v>
                </c:pt>
                <c:pt idx="5977">
                  <c:v>7.000000000000001E-4</c:v>
                </c:pt>
                <c:pt idx="5978">
                  <c:v>7.000000000000001E-4</c:v>
                </c:pt>
                <c:pt idx="5979">
                  <c:v>0</c:v>
                </c:pt>
                <c:pt idx="5980">
                  <c:v>7.000000000000001E-4</c:v>
                </c:pt>
                <c:pt idx="5981">
                  <c:v>7.000000000000001E-4</c:v>
                </c:pt>
                <c:pt idx="5982">
                  <c:v>0</c:v>
                </c:pt>
                <c:pt idx="5983">
                  <c:v>7.000000000000001E-4</c:v>
                </c:pt>
                <c:pt idx="5984">
                  <c:v>7.000000000000001E-4</c:v>
                </c:pt>
                <c:pt idx="5985">
                  <c:v>7.000000000000001E-4</c:v>
                </c:pt>
                <c:pt idx="5986">
                  <c:v>0</c:v>
                </c:pt>
                <c:pt idx="5987">
                  <c:v>7.000000000000001E-4</c:v>
                </c:pt>
                <c:pt idx="5988">
                  <c:v>7.000000000000001E-4</c:v>
                </c:pt>
                <c:pt idx="5989">
                  <c:v>0</c:v>
                </c:pt>
                <c:pt idx="5990">
                  <c:v>7.000000000000001E-4</c:v>
                </c:pt>
                <c:pt idx="5991">
                  <c:v>7.000000000000001E-4</c:v>
                </c:pt>
                <c:pt idx="5992">
                  <c:v>7.000000000000001E-4</c:v>
                </c:pt>
                <c:pt idx="5993">
                  <c:v>0</c:v>
                </c:pt>
                <c:pt idx="5994">
                  <c:v>7.000000000000001E-4</c:v>
                </c:pt>
                <c:pt idx="5995">
                  <c:v>7.000000000000001E-4</c:v>
                </c:pt>
                <c:pt idx="5996">
                  <c:v>7.000000000000001E-4</c:v>
                </c:pt>
                <c:pt idx="5997">
                  <c:v>0</c:v>
                </c:pt>
                <c:pt idx="5998">
                  <c:v>7.000000000000001E-4</c:v>
                </c:pt>
                <c:pt idx="5999">
                  <c:v>7.000000000000001E-4</c:v>
                </c:pt>
                <c:pt idx="6000">
                  <c:v>7.000000000000001E-4</c:v>
                </c:pt>
                <c:pt idx="6001">
                  <c:v>0</c:v>
                </c:pt>
                <c:pt idx="6002">
                  <c:v>7.000000000000001E-4</c:v>
                </c:pt>
                <c:pt idx="6003">
                  <c:v>7.000000000000001E-4</c:v>
                </c:pt>
                <c:pt idx="6004">
                  <c:v>7.000000000000001E-4</c:v>
                </c:pt>
                <c:pt idx="6005">
                  <c:v>0</c:v>
                </c:pt>
                <c:pt idx="6006">
                  <c:v>7.000000000000001E-4</c:v>
                </c:pt>
                <c:pt idx="6007">
                  <c:v>7.000000000000001E-4</c:v>
                </c:pt>
                <c:pt idx="6008">
                  <c:v>0</c:v>
                </c:pt>
                <c:pt idx="6009">
                  <c:v>7.000000000000001E-4</c:v>
                </c:pt>
                <c:pt idx="6010">
                  <c:v>7.000000000000001E-4</c:v>
                </c:pt>
                <c:pt idx="6011">
                  <c:v>7.000000000000001E-4</c:v>
                </c:pt>
                <c:pt idx="6012">
                  <c:v>0</c:v>
                </c:pt>
                <c:pt idx="6013">
                  <c:v>7.000000000000001E-4</c:v>
                </c:pt>
                <c:pt idx="6014">
                  <c:v>7.000000000000001E-4</c:v>
                </c:pt>
                <c:pt idx="6015">
                  <c:v>7.000000000000001E-4</c:v>
                </c:pt>
                <c:pt idx="6016">
                  <c:v>0</c:v>
                </c:pt>
                <c:pt idx="6017">
                  <c:v>7.000000000000001E-4</c:v>
                </c:pt>
                <c:pt idx="6018">
                  <c:v>7.000000000000001E-4</c:v>
                </c:pt>
                <c:pt idx="6019">
                  <c:v>0</c:v>
                </c:pt>
                <c:pt idx="6020">
                  <c:v>6.0000000000000006E-4</c:v>
                </c:pt>
                <c:pt idx="6021">
                  <c:v>6.0000000000000006E-4</c:v>
                </c:pt>
                <c:pt idx="6022">
                  <c:v>6.0000000000000006E-4</c:v>
                </c:pt>
                <c:pt idx="6023">
                  <c:v>0</c:v>
                </c:pt>
                <c:pt idx="6024">
                  <c:v>6.0000000000000006E-4</c:v>
                </c:pt>
                <c:pt idx="6025">
                  <c:v>6.0000000000000006E-4</c:v>
                </c:pt>
                <c:pt idx="6026">
                  <c:v>6.0000000000000006E-4</c:v>
                </c:pt>
                <c:pt idx="6027">
                  <c:v>0</c:v>
                </c:pt>
                <c:pt idx="6028">
                  <c:v>6.0000000000000006E-4</c:v>
                </c:pt>
                <c:pt idx="6029">
                  <c:v>6.0000000000000006E-4</c:v>
                </c:pt>
                <c:pt idx="6030">
                  <c:v>0</c:v>
                </c:pt>
                <c:pt idx="6031">
                  <c:v>0</c:v>
                </c:pt>
                <c:pt idx="6032">
                  <c:v>6.0000000000000006E-4</c:v>
                </c:pt>
                <c:pt idx="6033">
                  <c:v>6.0000000000000006E-4</c:v>
                </c:pt>
                <c:pt idx="6034">
                  <c:v>0</c:v>
                </c:pt>
                <c:pt idx="6035">
                  <c:v>6.0000000000000006E-4</c:v>
                </c:pt>
                <c:pt idx="6036">
                  <c:v>0</c:v>
                </c:pt>
                <c:pt idx="6037">
                  <c:v>6.0000000000000006E-4</c:v>
                </c:pt>
                <c:pt idx="6038">
                  <c:v>0</c:v>
                </c:pt>
                <c:pt idx="6039">
                  <c:v>6.0000000000000006E-4</c:v>
                </c:pt>
                <c:pt idx="6040">
                  <c:v>0</c:v>
                </c:pt>
                <c:pt idx="6041">
                  <c:v>6.0000000000000006E-4</c:v>
                </c:pt>
                <c:pt idx="6042">
                  <c:v>0</c:v>
                </c:pt>
                <c:pt idx="6043">
                  <c:v>6.0000000000000006E-4</c:v>
                </c:pt>
                <c:pt idx="6044">
                  <c:v>6.0000000000000006E-4</c:v>
                </c:pt>
                <c:pt idx="6045">
                  <c:v>0</c:v>
                </c:pt>
                <c:pt idx="6046">
                  <c:v>6.0000000000000006E-4</c:v>
                </c:pt>
                <c:pt idx="6047">
                  <c:v>6.0000000000000006E-4</c:v>
                </c:pt>
                <c:pt idx="6048">
                  <c:v>6.0000000000000006E-4</c:v>
                </c:pt>
                <c:pt idx="6049">
                  <c:v>0</c:v>
                </c:pt>
                <c:pt idx="6050">
                  <c:v>6.0000000000000006E-4</c:v>
                </c:pt>
                <c:pt idx="6051">
                  <c:v>6.0000000000000006E-4</c:v>
                </c:pt>
                <c:pt idx="6052">
                  <c:v>6.0000000000000006E-4</c:v>
                </c:pt>
                <c:pt idx="6053">
                  <c:v>0</c:v>
                </c:pt>
                <c:pt idx="6054">
                  <c:v>6.0000000000000006E-4</c:v>
                </c:pt>
                <c:pt idx="6055">
                  <c:v>6.0000000000000006E-4</c:v>
                </c:pt>
                <c:pt idx="6056">
                  <c:v>0</c:v>
                </c:pt>
                <c:pt idx="6057">
                  <c:v>6.0000000000000006E-4</c:v>
                </c:pt>
                <c:pt idx="6058">
                  <c:v>6.0000000000000006E-4</c:v>
                </c:pt>
                <c:pt idx="6059">
                  <c:v>6.0000000000000006E-4</c:v>
                </c:pt>
                <c:pt idx="6060">
                  <c:v>0</c:v>
                </c:pt>
                <c:pt idx="6061">
                  <c:v>6.0000000000000006E-4</c:v>
                </c:pt>
                <c:pt idx="6062">
                  <c:v>6.0000000000000006E-4</c:v>
                </c:pt>
                <c:pt idx="6063">
                  <c:v>0</c:v>
                </c:pt>
                <c:pt idx="6064">
                  <c:v>6.0000000000000006E-4</c:v>
                </c:pt>
                <c:pt idx="6065">
                  <c:v>0</c:v>
                </c:pt>
                <c:pt idx="6066">
                  <c:v>6.0000000000000006E-4</c:v>
                </c:pt>
                <c:pt idx="6067">
                  <c:v>0</c:v>
                </c:pt>
                <c:pt idx="6068">
                  <c:v>6.0000000000000006E-4</c:v>
                </c:pt>
                <c:pt idx="6069">
                  <c:v>6.0000000000000006E-4</c:v>
                </c:pt>
                <c:pt idx="6070">
                  <c:v>0</c:v>
                </c:pt>
                <c:pt idx="6071">
                  <c:v>6.0000000000000006E-4</c:v>
                </c:pt>
                <c:pt idx="6072">
                  <c:v>6.0000000000000006E-4</c:v>
                </c:pt>
                <c:pt idx="6073">
                  <c:v>6.0000000000000006E-4</c:v>
                </c:pt>
                <c:pt idx="6074">
                  <c:v>0</c:v>
                </c:pt>
                <c:pt idx="6075">
                  <c:v>6.0000000000000006E-4</c:v>
                </c:pt>
                <c:pt idx="6076">
                  <c:v>6.0000000000000006E-4</c:v>
                </c:pt>
                <c:pt idx="6077">
                  <c:v>6.0000000000000006E-4</c:v>
                </c:pt>
                <c:pt idx="6078">
                  <c:v>0</c:v>
                </c:pt>
                <c:pt idx="6079">
                  <c:v>6.0000000000000006E-4</c:v>
                </c:pt>
                <c:pt idx="6080">
                  <c:v>6.0000000000000006E-4</c:v>
                </c:pt>
                <c:pt idx="6081">
                  <c:v>6.0000000000000006E-4</c:v>
                </c:pt>
                <c:pt idx="6082">
                  <c:v>0</c:v>
                </c:pt>
                <c:pt idx="6083">
                  <c:v>6.0000000000000006E-4</c:v>
                </c:pt>
                <c:pt idx="6084">
                  <c:v>6.0000000000000006E-4</c:v>
                </c:pt>
                <c:pt idx="6085">
                  <c:v>0</c:v>
                </c:pt>
                <c:pt idx="6086">
                  <c:v>6.0000000000000006E-4</c:v>
                </c:pt>
                <c:pt idx="6087">
                  <c:v>6.0000000000000006E-4</c:v>
                </c:pt>
                <c:pt idx="6088">
                  <c:v>6.0000000000000006E-4</c:v>
                </c:pt>
                <c:pt idx="6089">
                  <c:v>0</c:v>
                </c:pt>
                <c:pt idx="6090">
                  <c:v>6.0000000000000006E-4</c:v>
                </c:pt>
                <c:pt idx="6091">
                  <c:v>6.0000000000000006E-4</c:v>
                </c:pt>
                <c:pt idx="6092">
                  <c:v>6.0000000000000006E-4</c:v>
                </c:pt>
                <c:pt idx="6093">
                  <c:v>0</c:v>
                </c:pt>
                <c:pt idx="6094">
                  <c:v>6.0000000000000006E-4</c:v>
                </c:pt>
                <c:pt idx="6095">
                  <c:v>6.0000000000000006E-4</c:v>
                </c:pt>
                <c:pt idx="6096">
                  <c:v>0</c:v>
                </c:pt>
                <c:pt idx="6097">
                  <c:v>6.0000000000000006E-4</c:v>
                </c:pt>
                <c:pt idx="6098">
                  <c:v>6.0000000000000006E-4</c:v>
                </c:pt>
                <c:pt idx="6099">
                  <c:v>6.0000000000000006E-4</c:v>
                </c:pt>
                <c:pt idx="6100">
                  <c:v>0</c:v>
                </c:pt>
                <c:pt idx="6101">
                  <c:v>6.0000000000000006E-4</c:v>
                </c:pt>
                <c:pt idx="6102">
                  <c:v>0</c:v>
                </c:pt>
                <c:pt idx="6103">
                  <c:v>6.0000000000000006E-4</c:v>
                </c:pt>
                <c:pt idx="6104">
                  <c:v>0</c:v>
                </c:pt>
                <c:pt idx="6105">
                  <c:v>6.0000000000000006E-4</c:v>
                </c:pt>
                <c:pt idx="6106">
                  <c:v>6.0000000000000006E-4</c:v>
                </c:pt>
                <c:pt idx="6107">
                  <c:v>0</c:v>
                </c:pt>
                <c:pt idx="6108">
                  <c:v>0</c:v>
                </c:pt>
                <c:pt idx="6109">
                  <c:v>6.0000000000000006E-4</c:v>
                </c:pt>
                <c:pt idx="6110">
                  <c:v>6.0000000000000006E-4</c:v>
                </c:pt>
                <c:pt idx="6111">
                  <c:v>0</c:v>
                </c:pt>
                <c:pt idx="6112">
                  <c:v>6.0000000000000006E-4</c:v>
                </c:pt>
                <c:pt idx="6113">
                  <c:v>6.0000000000000006E-4</c:v>
                </c:pt>
                <c:pt idx="6114">
                  <c:v>6.0000000000000006E-4</c:v>
                </c:pt>
                <c:pt idx="6115">
                  <c:v>0</c:v>
                </c:pt>
                <c:pt idx="6116">
                  <c:v>6.0000000000000006E-4</c:v>
                </c:pt>
                <c:pt idx="6117">
                  <c:v>6.0000000000000006E-4</c:v>
                </c:pt>
                <c:pt idx="6118">
                  <c:v>6.0000000000000006E-4</c:v>
                </c:pt>
                <c:pt idx="6119">
                  <c:v>0</c:v>
                </c:pt>
                <c:pt idx="6120">
                  <c:v>6.0000000000000006E-4</c:v>
                </c:pt>
                <c:pt idx="6121">
                  <c:v>6.0000000000000006E-4</c:v>
                </c:pt>
                <c:pt idx="6122">
                  <c:v>6.0000000000000006E-4</c:v>
                </c:pt>
                <c:pt idx="6123">
                  <c:v>0</c:v>
                </c:pt>
                <c:pt idx="6124">
                  <c:v>6.0000000000000006E-4</c:v>
                </c:pt>
                <c:pt idx="6125">
                  <c:v>6.0000000000000006E-4</c:v>
                </c:pt>
                <c:pt idx="6126">
                  <c:v>6.0000000000000006E-4</c:v>
                </c:pt>
                <c:pt idx="6127">
                  <c:v>0</c:v>
                </c:pt>
                <c:pt idx="6128">
                  <c:v>6.0000000000000006E-4</c:v>
                </c:pt>
                <c:pt idx="6129">
                  <c:v>6.0000000000000006E-4</c:v>
                </c:pt>
                <c:pt idx="6130">
                  <c:v>6.0000000000000006E-4</c:v>
                </c:pt>
                <c:pt idx="6131">
                  <c:v>0</c:v>
                </c:pt>
                <c:pt idx="6132">
                  <c:v>6.0000000000000006E-4</c:v>
                </c:pt>
                <c:pt idx="6133">
                  <c:v>6.0000000000000006E-4</c:v>
                </c:pt>
                <c:pt idx="6134">
                  <c:v>0</c:v>
                </c:pt>
                <c:pt idx="6135">
                  <c:v>0</c:v>
                </c:pt>
                <c:pt idx="6136">
                  <c:v>6.0000000000000006E-4</c:v>
                </c:pt>
                <c:pt idx="6137">
                  <c:v>6.0000000000000006E-4</c:v>
                </c:pt>
                <c:pt idx="6138">
                  <c:v>0</c:v>
                </c:pt>
                <c:pt idx="6139">
                  <c:v>6.0000000000000006E-4</c:v>
                </c:pt>
                <c:pt idx="6140">
                  <c:v>6.0000000000000006E-4</c:v>
                </c:pt>
                <c:pt idx="6141">
                  <c:v>6.0000000000000006E-4</c:v>
                </c:pt>
                <c:pt idx="6142">
                  <c:v>0</c:v>
                </c:pt>
                <c:pt idx="6143">
                  <c:v>6.0000000000000006E-4</c:v>
                </c:pt>
                <c:pt idx="6144">
                  <c:v>6.0000000000000006E-4</c:v>
                </c:pt>
                <c:pt idx="6145">
                  <c:v>7.000000000000001E-4</c:v>
                </c:pt>
                <c:pt idx="6146">
                  <c:v>0</c:v>
                </c:pt>
                <c:pt idx="6147">
                  <c:v>7.000000000000001E-4</c:v>
                </c:pt>
                <c:pt idx="6148">
                  <c:v>7.000000000000001E-4</c:v>
                </c:pt>
                <c:pt idx="6149">
                  <c:v>7.000000000000001E-4</c:v>
                </c:pt>
                <c:pt idx="6150">
                  <c:v>0</c:v>
                </c:pt>
                <c:pt idx="6151">
                  <c:v>7.000000000000001E-4</c:v>
                </c:pt>
                <c:pt idx="6152">
                  <c:v>7.000000000000001E-4</c:v>
                </c:pt>
                <c:pt idx="6153">
                  <c:v>0</c:v>
                </c:pt>
                <c:pt idx="6154">
                  <c:v>7.000000000000001E-4</c:v>
                </c:pt>
                <c:pt idx="6155">
                  <c:v>7.000000000000001E-4</c:v>
                </c:pt>
                <c:pt idx="6156">
                  <c:v>7.000000000000001E-4</c:v>
                </c:pt>
                <c:pt idx="6157">
                  <c:v>0</c:v>
                </c:pt>
                <c:pt idx="6158">
                  <c:v>7.000000000000001E-4</c:v>
                </c:pt>
                <c:pt idx="6159">
                  <c:v>7.000000000000001E-4</c:v>
                </c:pt>
                <c:pt idx="6160">
                  <c:v>0</c:v>
                </c:pt>
                <c:pt idx="6161">
                  <c:v>7.000000000000001E-4</c:v>
                </c:pt>
                <c:pt idx="6162">
                  <c:v>7.000000000000001E-4</c:v>
                </c:pt>
                <c:pt idx="6163">
                  <c:v>0</c:v>
                </c:pt>
                <c:pt idx="6164">
                  <c:v>7.000000000000001E-4</c:v>
                </c:pt>
                <c:pt idx="6165">
                  <c:v>7.000000000000001E-4</c:v>
                </c:pt>
                <c:pt idx="6166">
                  <c:v>7.000000000000001E-4</c:v>
                </c:pt>
                <c:pt idx="6167">
                  <c:v>0</c:v>
                </c:pt>
                <c:pt idx="6168">
                  <c:v>7.000000000000001E-4</c:v>
                </c:pt>
                <c:pt idx="6169">
                  <c:v>7.000000000000001E-4</c:v>
                </c:pt>
                <c:pt idx="6170">
                  <c:v>0</c:v>
                </c:pt>
                <c:pt idx="6171">
                  <c:v>0</c:v>
                </c:pt>
                <c:pt idx="6172">
                  <c:v>7.000000000000001E-4</c:v>
                </c:pt>
                <c:pt idx="6173">
                  <c:v>7.000000000000001E-4</c:v>
                </c:pt>
                <c:pt idx="6174">
                  <c:v>0</c:v>
                </c:pt>
                <c:pt idx="6175">
                  <c:v>7.000000000000001E-4</c:v>
                </c:pt>
                <c:pt idx="6176">
                  <c:v>8.0000000000000004E-4</c:v>
                </c:pt>
                <c:pt idx="6177">
                  <c:v>8.0000000000000004E-4</c:v>
                </c:pt>
                <c:pt idx="6178">
                  <c:v>0</c:v>
                </c:pt>
                <c:pt idx="6179">
                  <c:v>8.0000000000000004E-4</c:v>
                </c:pt>
                <c:pt idx="6180">
                  <c:v>8.0000000000000004E-4</c:v>
                </c:pt>
                <c:pt idx="6181">
                  <c:v>0</c:v>
                </c:pt>
                <c:pt idx="6182">
                  <c:v>8.0000000000000004E-4</c:v>
                </c:pt>
                <c:pt idx="6183">
                  <c:v>8.0000000000000004E-4</c:v>
                </c:pt>
                <c:pt idx="6184">
                  <c:v>8.0000000000000004E-4</c:v>
                </c:pt>
                <c:pt idx="6185">
                  <c:v>0</c:v>
                </c:pt>
                <c:pt idx="6186">
                  <c:v>8.0000000000000004E-4</c:v>
                </c:pt>
                <c:pt idx="6187">
                  <c:v>8.0000000000000004E-4</c:v>
                </c:pt>
                <c:pt idx="6188">
                  <c:v>0</c:v>
                </c:pt>
                <c:pt idx="6189">
                  <c:v>8.0000000000000004E-4</c:v>
                </c:pt>
                <c:pt idx="6190">
                  <c:v>0</c:v>
                </c:pt>
                <c:pt idx="6191">
                  <c:v>0</c:v>
                </c:pt>
                <c:pt idx="6192">
                  <c:v>0</c:v>
                </c:pt>
                <c:pt idx="6193">
                  <c:v>0</c:v>
                </c:pt>
                <c:pt idx="6194">
                  <c:v>0</c:v>
                </c:pt>
                <c:pt idx="6195">
                  <c:v>0</c:v>
                </c:pt>
                <c:pt idx="6196">
                  <c:v>0</c:v>
                </c:pt>
                <c:pt idx="6197">
                  <c:v>0</c:v>
                </c:pt>
                <c:pt idx="6198">
                  <c:v>0</c:v>
                </c:pt>
                <c:pt idx="6199">
                  <c:v>0</c:v>
                </c:pt>
                <c:pt idx="6200">
                  <c:v>0</c:v>
                </c:pt>
                <c:pt idx="6201">
                  <c:v>0</c:v>
                </c:pt>
                <c:pt idx="6202">
                  <c:v>0</c:v>
                </c:pt>
                <c:pt idx="6203">
                  <c:v>0</c:v>
                </c:pt>
                <c:pt idx="6204">
                  <c:v>0</c:v>
                </c:pt>
                <c:pt idx="6205">
                  <c:v>0</c:v>
                </c:pt>
                <c:pt idx="6206">
                  <c:v>0</c:v>
                </c:pt>
                <c:pt idx="6207">
                  <c:v>0</c:v>
                </c:pt>
                <c:pt idx="6208">
                  <c:v>0</c:v>
                </c:pt>
                <c:pt idx="6209">
                  <c:v>0</c:v>
                </c:pt>
                <c:pt idx="6210">
                  <c:v>0</c:v>
                </c:pt>
                <c:pt idx="6211">
                  <c:v>0</c:v>
                </c:pt>
                <c:pt idx="6212">
                  <c:v>0</c:v>
                </c:pt>
                <c:pt idx="6213">
                  <c:v>0</c:v>
                </c:pt>
                <c:pt idx="6214">
                  <c:v>0</c:v>
                </c:pt>
                <c:pt idx="6215">
                  <c:v>0</c:v>
                </c:pt>
                <c:pt idx="6216">
                  <c:v>0</c:v>
                </c:pt>
                <c:pt idx="6217">
                  <c:v>0</c:v>
                </c:pt>
                <c:pt idx="6218">
                  <c:v>0</c:v>
                </c:pt>
                <c:pt idx="6219">
                  <c:v>0</c:v>
                </c:pt>
                <c:pt idx="6220">
                  <c:v>0</c:v>
                </c:pt>
                <c:pt idx="6221">
                  <c:v>0</c:v>
                </c:pt>
                <c:pt idx="6222">
                  <c:v>0</c:v>
                </c:pt>
                <c:pt idx="6223">
                  <c:v>0</c:v>
                </c:pt>
                <c:pt idx="6224">
                  <c:v>0</c:v>
                </c:pt>
                <c:pt idx="6225">
                  <c:v>0</c:v>
                </c:pt>
                <c:pt idx="6226">
                  <c:v>0</c:v>
                </c:pt>
                <c:pt idx="6227">
                  <c:v>0</c:v>
                </c:pt>
                <c:pt idx="6228">
                  <c:v>0</c:v>
                </c:pt>
                <c:pt idx="6229">
                  <c:v>0</c:v>
                </c:pt>
                <c:pt idx="6230">
                  <c:v>0</c:v>
                </c:pt>
                <c:pt idx="6231">
                  <c:v>0</c:v>
                </c:pt>
                <c:pt idx="6232">
                  <c:v>0</c:v>
                </c:pt>
                <c:pt idx="6233">
                  <c:v>0</c:v>
                </c:pt>
                <c:pt idx="6234">
                  <c:v>0</c:v>
                </c:pt>
                <c:pt idx="6235">
                  <c:v>0</c:v>
                </c:pt>
                <c:pt idx="6236">
                  <c:v>0</c:v>
                </c:pt>
                <c:pt idx="6237">
                  <c:v>0</c:v>
                </c:pt>
                <c:pt idx="6238">
                  <c:v>0</c:v>
                </c:pt>
                <c:pt idx="6239">
                  <c:v>0</c:v>
                </c:pt>
                <c:pt idx="6240">
                  <c:v>0</c:v>
                </c:pt>
                <c:pt idx="6241">
                  <c:v>0</c:v>
                </c:pt>
                <c:pt idx="6242">
                  <c:v>0</c:v>
                </c:pt>
                <c:pt idx="6243">
                  <c:v>0</c:v>
                </c:pt>
                <c:pt idx="6244">
                  <c:v>0</c:v>
                </c:pt>
                <c:pt idx="6245">
                  <c:v>0</c:v>
                </c:pt>
                <c:pt idx="6246">
                  <c:v>0</c:v>
                </c:pt>
                <c:pt idx="6247">
                  <c:v>0</c:v>
                </c:pt>
                <c:pt idx="6248">
                  <c:v>0</c:v>
                </c:pt>
                <c:pt idx="6249">
                  <c:v>0</c:v>
                </c:pt>
                <c:pt idx="6250">
                  <c:v>0</c:v>
                </c:pt>
                <c:pt idx="6251">
                  <c:v>0</c:v>
                </c:pt>
                <c:pt idx="6252">
                  <c:v>0</c:v>
                </c:pt>
                <c:pt idx="6253">
                  <c:v>0</c:v>
                </c:pt>
                <c:pt idx="6254">
                  <c:v>0</c:v>
                </c:pt>
                <c:pt idx="6255">
                  <c:v>0</c:v>
                </c:pt>
                <c:pt idx="6256">
                  <c:v>0</c:v>
                </c:pt>
                <c:pt idx="6257">
                  <c:v>0</c:v>
                </c:pt>
                <c:pt idx="6258">
                  <c:v>0</c:v>
                </c:pt>
                <c:pt idx="6259">
                  <c:v>0</c:v>
                </c:pt>
                <c:pt idx="6260">
                  <c:v>8.0000000000000004E-4</c:v>
                </c:pt>
                <c:pt idx="6261">
                  <c:v>8.0000000000000004E-4</c:v>
                </c:pt>
                <c:pt idx="6262">
                  <c:v>0</c:v>
                </c:pt>
                <c:pt idx="6263">
                  <c:v>0</c:v>
                </c:pt>
                <c:pt idx="6264">
                  <c:v>0</c:v>
                </c:pt>
                <c:pt idx="6265">
                  <c:v>0</c:v>
                </c:pt>
                <c:pt idx="6266">
                  <c:v>0</c:v>
                </c:pt>
                <c:pt idx="6267">
                  <c:v>0</c:v>
                </c:pt>
                <c:pt idx="6268">
                  <c:v>0</c:v>
                </c:pt>
                <c:pt idx="6269">
                  <c:v>0</c:v>
                </c:pt>
                <c:pt idx="6270">
                  <c:v>0</c:v>
                </c:pt>
                <c:pt idx="6271">
                  <c:v>0</c:v>
                </c:pt>
                <c:pt idx="6272">
                  <c:v>0</c:v>
                </c:pt>
                <c:pt idx="6273">
                  <c:v>0</c:v>
                </c:pt>
                <c:pt idx="6274">
                  <c:v>0</c:v>
                </c:pt>
                <c:pt idx="6275">
                  <c:v>8.0000000000000004E-4</c:v>
                </c:pt>
                <c:pt idx="6276">
                  <c:v>0</c:v>
                </c:pt>
                <c:pt idx="6277">
                  <c:v>0</c:v>
                </c:pt>
                <c:pt idx="6278">
                  <c:v>8.0000000000000004E-4</c:v>
                </c:pt>
                <c:pt idx="6279">
                  <c:v>0</c:v>
                </c:pt>
                <c:pt idx="6280">
                  <c:v>8.0000000000000004E-4</c:v>
                </c:pt>
                <c:pt idx="6281">
                  <c:v>0</c:v>
                </c:pt>
                <c:pt idx="6282">
                  <c:v>8.0000000000000004E-4</c:v>
                </c:pt>
                <c:pt idx="6283">
                  <c:v>8.0000000000000004E-4</c:v>
                </c:pt>
                <c:pt idx="6284">
                  <c:v>0</c:v>
                </c:pt>
                <c:pt idx="6285">
                  <c:v>0</c:v>
                </c:pt>
                <c:pt idx="6286">
                  <c:v>7.000000000000001E-4</c:v>
                </c:pt>
                <c:pt idx="6287">
                  <c:v>7.000000000000001E-4</c:v>
                </c:pt>
                <c:pt idx="6288">
                  <c:v>0</c:v>
                </c:pt>
                <c:pt idx="6289">
                  <c:v>0</c:v>
                </c:pt>
                <c:pt idx="6290">
                  <c:v>0</c:v>
                </c:pt>
                <c:pt idx="6291">
                  <c:v>7.000000000000001E-4</c:v>
                </c:pt>
                <c:pt idx="6292">
                  <c:v>0</c:v>
                </c:pt>
                <c:pt idx="6293">
                  <c:v>7.000000000000001E-4</c:v>
                </c:pt>
                <c:pt idx="6294">
                  <c:v>7.000000000000001E-4</c:v>
                </c:pt>
                <c:pt idx="6295">
                  <c:v>7.000000000000001E-4</c:v>
                </c:pt>
                <c:pt idx="6296">
                  <c:v>0</c:v>
                </c:pt>
                <c:pt idx="6297">
                  <c:v>7.000000000000001E-4</c:v>
                </c:pt>
                <c:pt idx="6298">
                  <c:v>7.000000000000001E-4</c:v>
                </c:pt>
                <c:pt idx="6299">
                  <c:v>7.000000000000001E-4</c:v>
                </c:pt>
                <c:pt idx="6300">
                  <c:v>0</c:v>
                </c:pt>
                <c:pt idx="6301">
                  <c:v>7.000000000000001E-4</c:v>
                </c:pt>
                <c:pt idx="6302">
                  <c:v>0</c:v>
                </c:pt>
                <c:pt idx="6303">
                  <c:v>7.000000000000001E-4</c:v>
                </c:pt>
                <c:pt idx="6304">
                  <c:v>0</c:v>
                </c:pt>
                <c:pt idx="6305">
                  <c:v>7.000000000000001E-4</c:v>
                </c:pt>
                <c:pt idx="6306">
                  <c:v>7.000000000000001E-4</c:v>
                </c:pt>
                <c:pt idx="6307">
                  <c:v>0</c:v>
                </c:pt>
                <c:pt idx="6308">
                  <c:v>0</c:v>
                </c:pt>
                <c:pt idx="6309">
                  <c:v>7.000000000000001E-4</c:v>
                </c:pt>
                <c:pt idx="6310">
                  <c:v>7.000000000000001E-4</c:v>
                </c:pt>
                <c:pt idx="6311">
                  <c:v>0</c:v>
                </c:pt>
                <c:pt idx="6312">
                  <c:v>7.000000000000001E-4</c:v>
                </c:pt>
                <c:pt idx="6313">
                  <c:v>0</c:v>
                </c:pt>
                <c:pt idx="6314">
                  <c:v>7.000000000000001E-4</c:v>
                </c:pt>
                <c:pt idx="6315">
                  <c:v>0</c:v>
                </c:pt>
                <c:pt idx="6316">
                  <c:v>7.000000000000001E-4</c:v>
                </c:pt>
                <c:pt idx="6317">
                  <c:v>0</c:v>
                </c:pt>
                <c:pt idx="6318">
                  <c:v>0</c:v>
                </c:pt>
                <c:pt idx="6319">
                  <c:v>0</c:v>
                </c:pt>
                <c:pt idx="6320">
                  <c:v>7.000000000000001E-4</c:v>
                </c:pt>
                <c:pt idx="6321">
                  <c:v>7.000000000000001E-4</c:v>
                </c:pt>
                <c:pt idx="6322">
                  <c:v>0</c:v>
                </c:pt>
                <c:pt idx="6323">
                  <c:v>7.000000000000001E-4</c:v>
                </c:pt>
                <c:pt idx="6324">
                  <c:v>7.000000000000001E-4</c:v>
                </c:pt>
                <c:pt idx="6325">
                  <c:v>7.000000000000001E-4</c:v>
                </c:pt>
                <c:pt idx="6326">
                  <c:v>0</c:v>
                </c:pt>
                <c:pt idx="6327">
                  <c:v>0</c:v>
                </c:pt>
                <c:pt idx="6328">
                  <c:v>7.000000000000001E-4</c:v>
                </c:pt>
                <c:pt idx="6329">
                  <c:v>0</c:v>
                </c:pt>
                <c:pt idx="6330">
                  <c:v>0</c:v>
                </c:pt>
                <c:pt idx="6331">
                  <c:v>7.000000000000001E-4</c:v>
                </c:pt>
                <c:pt idx="6332">
                  <c:v>7.000000000000001E-4</c:v>
                </c:pt>
                <c:pt idx="6333">
                  <c:v>0</c:v>
                </c:pt>
                <c:pt idx="6334">
                  <c:v>7.000000000000001E-4</c:v>
                </c:pt>
                <c:pt idx="6335">
                  <c:v>7.000000000000001E-4</c:v>
                </c:pt>
                <c:pt idx="6336">
                  <c:v>7.000000000000001E-4</c:v>
                </c:pt>
                <c:pt idx="6337">
                  <c:v>0</c:v>
                </c:pt>
                <c:pt idx="6338">
                  <c:v>7.000000000000001E-4</c:v>
                </c:pt>
                <c:pt idx="6339">
                  <c:v>7.000000000000001E-4</c:v>
                </c:pt>
                <c:pt idx="6340">
                  <c:v>7.000000000000001E-4</c:v>
                </c:pt>
                <c:pt idx="6341">
                  <c:v>0</c:v>
                </c:pt>
                <c:pt idx="6342">
                  <c:v>7.000000000000001E-4</c:v>
                </c:pt>
                <c:pt idx="6343">
                  <c:v>7.000000000000001E-4</c:v>
                </c:pt>
                <c:pt idx="6344">
                  <c:v>0</c:v>
                </c:pt>
                <c:pt idx="6345">
                  <c:v>0</c:v>
                </c:pt>
                <c:pt idx="6346">
                  <c:v>7.000000000000001E-4</c:v>
                </c:pt>
                <c:pt idx="6347">
                  <c:v>7.000000000000001E-4</c:v>
                </c:pt>
                <c:pt idx="6348">
                  <c:v>0</c:v>
                </c:pt>
                <c:pt idx="6349">
                  <c:v>7.000000000000001E-4</c:v>
                </c:pt>
                <c:pt idx="6350">
                  <c:v>7.000000000000001E-4</c:v>
                </c:pt>
                <c:pt idx="6351">
                  <c:v>7.000000000000001E-4</c:v>
                </c:pt>
                <c:pt idx="6352">
                  <c:v>0</c:v>
                </c:pt>
                <c:pt idx="6353">
                  <c:v>7.000000000000001E-4</c:v>
                </c:pt>
                <c:pt idx="6354">
                  <c:v>7.000000000000001E-4</c:v>
                </c:pt>
                <c:pt idx="6355">
                  <c:v>7.000000000000001E-4</c:v>
                </c:pt>
                <c:pt idx="6356">
                  <c:v>0</c:v>
                </c:pt>
                <c:pt idx="6357">
                  <c:v>7.000000000000001E-4</c:v>
                </c:pt>
                <c:pt idx="6358">
                  <c:v>0</c:v>
                </c:pt>
                <c:pt idx="6359">
                  <c:v>7.000000000000001E-4</c:v>
                </c:pt>
                <c:pt idx="6360">
                  <c:v>0</c:v>
                </c:pt>
                <c:pt idx="6361">
                  <c:v>7.000000000000001E-4</c:v>
                </c:pt>
                <c:pt idx="6362">
                  <c:v>7.000000000000001E-4</c:v>
                </c:pt>
                <c:pt idx="6363">
                  <c:v>0</c:v>
                </c:pt>
                <c:pt idx="6364">
                  <c:v>7.000000000000001E-4</c:v>
                </c:pt>
                <c:pt idx="6365">
                  <c:v>7.000000000000001E-4</c:v>
                </c:pt>
                <c:pt idx="6366">
                  <c:v>7.000000000000001E-4</c:v>
                </c:pt>
                <c:pt idx="6367">
                  <c:v>0</c:v>
                </c:pt>
                <c:pt idx="6368">
                  <c:v>7.000000000000001E-4</c:v>
                </c:pt>
                <c:pt idx="6369">
                  <c:v>7.000000000000001E-4</c:v>
                </c:pt>
                <c:pt idx="6370">
                  <c:v>7.000000000000001E-4</c:v>
                </c:pt>
                <c:pt idx="6371">
                  <c:v>0</c:v>
                </c:pt>
                <c:pt idx="6372">
                  <c:v>7.000000000000001E-4</c:v>
                </c:pt>
                <c:pt idx="6373">
                  <c:v>7.000000000000001E-4</c:v>
                </c:pt>
                <c:pt idx="6374">
                  <c:v>0</c:v>
                </c:pt>
                <c:pt idx="6375">
                  <c:v>7.000000000000001E-4</c:v>
                </c:pt>
                <c:pt idx="6376">
                  <c:v>7.000000000000001E-4</c:v>
                </c:pt>
                <c:pt idx="6377">
                  <c:v>7.000000000000001E-4</c:v>
                </c:pt>
                <c:pt idx="6378">
                  <c:v>0</c:v>
                </c:pt>
                <c:pt idx="6379">
                  <c:v>7.000000000000001E-4</c:v>
                </c:pt>
                <c:pt idx="6380">
                  <c:v>7.000000000000001E-4</c:v>
                </c:pt>
                <c:pt idx="6381">
                  <c:v>7.000000000000001E-4</c:v>
                </c:pt>
                <c:pt idx="6382">
                  <c:v>0</c:v>
                </c:pt>
                <c:pt idx="6383">
                  <c:v>7.000000000000001E-4</c:v>
                </c:pt>
                <c:pt idx="6384">
                  <c:v>7.000000000000001E-4</c:v>
                </c:pt>
                <c:pt idx="6385">
                  <c:v>7.000000000000001E-4</c:v>
                </c:pt>
                <c:pt idx="6386">
                  <c:v>0</c:v>
                </c:pt>
                <c:pt idx="6387">
                  <c:v>7.000000000000001E-4</c:v>
                </c:pt>
                <c:pt idx="6388">
                  <c:v>7.000000000000001E-4</c:v>
                </c:pt>
                <c:pt idx="6389">
                  <c:v>0</c:v>
                </c:pt>
                <c:pt idx="6390">
                  <c:v>7.000000000000001E-4</c:v>
                </c:pt>
                <c:pt idx="6391">
                  <c:v>7.000000000000001E-4</c:v>
                </c:pt>
                <c:pt idx="6392">
                  <c:v>7.000000000000001E-4</c:v>
                </c:pt>
                <c:pt idx="6393">
                  <c:v>0</c:v>
                </c:pt>
                <c:pt idx="6394">
                  <c:v>7.000000000000001E-4</c:v>
                </c:pt>
                <c:pt idx="6395">
                  <c:v>7.000000000000001E-4</c:v>
                </c:pt>
                <c:pt idx="6396">
                  <c:v>7.000000000000001E-4</c:v>
                </c:pt>
                <c:pt idx="6397">
                  <c:v>0</c:v>
                </c:pt>
                <c:pt idx="6398">
                  <c:v>7.000000000000001E-4</c:v>
                </c:pt>
                <c:pt idx="6399">
                  <c:v>7.000000000000001E-4</c:v>
                </c:pt>
                <c:pt idx="6400">
                  <c:v>7.000000000000001E-4</c:v>
                </c:pt>
                <c:pt idx="6401">
                  <c:v>0</c:v>
                </c:pt>
                <c:pt idx="6402">
                  <c:v>7.000000000000001E-4</c:v>
                </c:pt>
                <c:pt idx="6403">
                  <c:v>7.000000000000001E-4</c:v>
                </c:pt>
                <c:pt idx="6404">
                  <c:v>0</c:v>
                </c:pt>
                <c:pt idx="6405">
                  <c:v>7.000000000000001E-4</c:v>
                </c:pt>
                <c:pt idx="6406">
                  <c:v>7.000000000000001E-4</c:v>
                </c:pt>
                <c:pt idx="6407">
                  <c:v>7.000000000000001E-4</c:v>
                </c:pt>
                <c:pt idx="6408">
                  <c:v>0</c:v>
                </c:pt>
                <c:pt idx="6409">
                  <c:v>7.000000000000001E-4</c:v>
                </c:pt>
                <c:pt idx="6410">
                  <c:v>7.000000000000001E-4</c:v>
                </c:pt>
                <c:pt idx="6411">
                  <c:v>0</c:v>
                </c:pt>
                <c:pt idx="6412">
                  <c:v>7.000000000000001E-4</c:v>
                </c:pt>
                <c:pt idx="6413">
                  <c:v>7.000000000000001E-4</c:v>
                </c:pt>
                <c:pt idx="6414">
                  <c:v>7.000000000000001E-4</c:v>
                </c:pt>
                <c:pt idx="6415">
                  <c:v>0</c:v>
                </c:pt>
                <c:pt idx="6416">
                  <c:v>7.000000000000001E-4</c:v>
                </c:pt>
                <c:pt idx="6417">
                  <c:v>7.000000000000001E-4</c:v>
                </c:pt>
                <c:pt idx="6418">
                  <c:v>7.000000000000001E-4</c:v>
                </c:pt>
                <c:pt idx="6419">
                  <c:v>0</c:v>
                </c:pt>
                <c:pt idx="6420">
                  <c:v>7.000000000000001E-4</c:v>
                </c:pt>
                <c:pt idx="6421">
                  <c:v>7.000000000000001E-4</c:v>
                </c:pt>
                <c:pt idx="6422">
                  <c:v>0</c:v>
                </c:pt>
                <c:pt idx="6423">
                  <c:v>7.000000000000001E-4</c:v>
                </c:pt>
                <c:pt idx="6424">
                  <c:v>7.000000000000001E-4</c:v>
                </c:pt>
                <c:pt idx="6425">
                  <c:v>7.000000000000001E-4</c:v>
                </c:pt>
                <c:pt idx="6426">
                  <c:v>0</c:v>
                </c:pt>
                <c:pt idx="6427">
                  <c:v>7.000000000000001E-4</c:v>
                </c:pt>
                <c:pt idx="6428">
                  <c:v>7.000000000000001E-4</c:v>
                </c:pt>
                <c:pt idx="6429">
                  <c:v>7.000000000000001E-4</c:v>
                </c:pt>
                <c:pt idx="6430">
                  <c:v>0</c:v>
                </c:pt>
                <c:pt idx="6431">
                  <c:v>7.000000000000001E-4</c:v>
                </c:pt>
                <c:pt idx="6432">
                  <c:v>7.000000000000001E-4</c:v>
                </c:pt>
                <c:pt idx="6433">
                  <c:v>7.000000000000001E-4</c:v>
                </c:pt>
                <c:pt idx="6434">
                  <c:v>0</c:v>
                </c:pt>
                <c:pt idx="6435">
                  <c:v>8.0000000000000004E-4</c:v>
                </c:pt>
                <c:pt idx="6436">
                  <c:v>8.0000000000000004E-4</c:v>
                </c:pt>
                <c:pt idx="6437">
                  <c:v>0</c:v>
                </c:pt>
                <c:pt idx="6438">
                  <c:v>8.0000000000000004E-4</c:v>
                </c:pt>
                <c:pt idx="6439">
                  <c:v>8.0000000000000004E-4</c:v>
                </c:pt>
                <c:pt idx="6440">
                  <c:v>8.0000000000000004E-4</c:v>
                </c:pt>
                <c:pt idx="6441">
                  <c:v>0</c:v>
                </c:pt>
                <c:pt idx="6442">
                  <c:v>8.0000000000000004E-4</c:v>
                </c:pt>
                <c:pt idx="6443">
                  <c:v>8.0000000000000004E-4</c:v>
                </c:pt>
                <c:pt idx="6444">
                  <c:v>8.0000000000000004E-4</c:v>
                </c:pt>
                <c:pt idx="6445">
                  <c:v>0</c:v>
                </c:pt>
                <c:pt idx="6446">
                  <c:v>8.0000000000000004E-4</c:v>
                </c:pt>
                <c:pt idx="6447">
                  <c:v>8.0000000000000004E-4</c:v>
                </c:pt>
                <c:pt idx="6448">
                  <c:v>0</c:v>
                </c:pt>
                <c:pt idx="6449">
                  <c:v>0</c:v>
                </c:pt>
                <c:pt idx="6450">
                  <c:v>8.0000000000000004E-4</c:v>
                </c:pt>
                <c:pt idx="6451">
                  <c:v>8.0000000000000004E-4</c:v>
                </c:pt>
                <c:pt idx="6452">
                  <c:v>0</c:v>
                </c:pt>
                <c:pt idx="6453">
                  <c:v>8.9999999999999998E-4</c:v>
                </c:pt>
                <c:pt idx="6454">
                  <c:v>0</c:v>
                </c:pt>
                <c:pt idx="6455">
                  <c:v>0</c:v>
                </c:pt>
                <c:pt idx="6456">
                  <c:v>0</c:v>
                </c:pt>
                <c:pt idx="6457">
                  <c:v>0</c:v>
                </c:pt>
                <c:pt idx="6458">
                  <c:v>0</c:v>
                </c:pt>
                <c:pt idx="6459">
                  <c:v>8.9999999999999998E-4</c:v>
                </c:pt>
                <c:pt idx="6460">
                  <c:v>0</c:v>
                </c:pt>
                <c:pt idx="6461">
                  <c:v>0</c:v>
                </c:pt>
                <c:pt idx="6462">
                  <c:v>0</c:v>
                </c:pt>
                <c:pt idx="6463">
                  <c:v>0</c:v>
                </c:pt>
                <c:pt idx="6464">
                  <c:v>0</c:v>
                </c:pt>
                <c:pt idx="6465">
                  <c:v>0</c:v>
                </c:pt>
                <c:pt idx="6466">
                  <c:v>0</c:v>
                </c:pt>
                <c:pt idx="6467">
                  <c:v>0</c:v>
                </c:pt>
                <c:pt idx="6468">
                  <c:v>0</c:v>
                </c:pt>
                <c:pt idx="6469">
                  <c:v>0</c:v>
                </c:pt>
                <c:pt idx="6470">
                  <c:v>0</c:v>
                </c:pt>
                <c:pt idx="6471">
                  <c:v>0</c:v>
                </c:pt>
                <c:pt idx="6472">
                  <c:v>0</c:v>
                </c:pt>
                <c:pt idx="6473">
                  <c:v>0</c:v>
                </c:pt>
                <c:pt idx="6474">
                  <c:v>0</c:v>
                </c:pt>
                <c:pt idx="6475">
                  <c:v>0</c:v>
                </c:pt>
                <c:pt idx="6476">
                  <c:v>0</c:v>
                </c:pt>
                <c:pt idx="6477">
                  <c:v>0</c:v>
                </c:pt>
                <c:pt idx="6478">
                  <c:v>0</c:v>
                </c:pt>
                <c:pt idx="6479">
                  <c:v>0</c:v>
                </c:pt>
                <c:pt idx="6480">
                  <c:v>0</c:v>
                </c:pt>
                <c:pt idx="6481">
                  <c:v>0</c:v>
                </c:pt>
                <c:pt idx="6482">
                  <c:v>0</c:v>
                </c:pt>
                <c:pt idx="6483">
                  <c:v>0</c:v>
                </c:pt>
                <c:pt idx="6484">
                  <c:v>0</c:v>
                </c:pt>
                <c:pt idx="6485">
                  <c:v>0</c:v>
                </c:pt>
                <c:pt idx="6486">
                  <c:v>0</c:v>
                </c:pt>
                <c:pt idx="6487">
                  <c:v>0</c:v>
                </c:pt>
                <c:pt idx="6488">
                  <c:v>0</c:v>
                </c:pt>
                <c:pt idx="6489">
                  <c:v>0</c:v>
                </c:pt>
                <c:pt idx="6490">
                  <c:v>0</c:v>
                </c:pt>
                <c:pt idx="6491">
                  <c:v>0</c:v>
                </c:pt>
                <c:pt idx="6492">
                  <c:v>0</c:v>
                </c:pt>
                <c:pt idx="6493">
                  <c:v>0</c:v>
                </c:pt>
                <c:pt idx="6494">
                  <c:v>0</c:v>
                </c:pt>
                <c:pt idx="6495">
                  <c:v>0</c:v>
                </c:pt>
                <c:pt idx="6496">
                  <c:v>0</c:v>
                </c:pt>
                <c:pt idx="6497">
                  <c:v>0</c:v>
                </c:pt>
                <c:pt idx="6498">
                  <c:v>0</c:v>
                </c:pt>
                <c:pt idx="6499">
                  <c:v>0</c:v>
                </c:pt>
                <c:pt idx="6500">
                  <c:v>0</c:v>
                </c:pt>
                <c:pt idx="6501">
                  <c:v>0</c:v>
                </c:pt>
                <c:pt idx="6502">
                  <c:v>0</c:v>
                </c:pt>
                <c:pt idx="6503">
                  <c:v>0</c:v>
                </c:pt>
                <c:pt idx="6504">
                  <c:v>0</c:v>
                </c:pt>
                <c:pt idx="6505">
                  <c:v>0</c:v>
                </c:pt>
                <c:pt idx="6506">
                  <c:v>0</c:v>
                </c:pt>
                <c:pt idx="6507">
                  <c:v>0</c:v>
                </c:pt>
                <c:pt idx="6508">
                  <c:v>0</c:v>
                </c:pt>
                <c:pt idx="6509">
                  <c:v>0</c:v>
                </c:pt>
                <c:pt idx="6510">
                  <c:v>0</c:v>
                </c:pt>
                <c:pt idx="6511">
                  <c:v>0</c:v>
                </c:pt>
                <c:pt idx="6512">
                  <c:v>0</c:v>
                </c:pt>
                <c:pt idx="6513">
                  <c:v>0</c:v>
                </c:pt>
                <c:pt idx="6514">
                  <c:v>0</c:v>
                </c:pt>
                <c:pt idx="6515">
                  <c:v>0</c:v>
                </c:pt>
                <c:pt idx="6516">
                  <c:v>0</c:v>
                </c:pt>
                <c:pt idx="6517">
                  <c:v>0</c:v>
                </c:pt>
                <c:pt idx="6518">
                  <c:v>0</c:v>
                </c:pt>
                <c:pt idx="6519">
                  <c:v>0</c:v>
                </c:pt>
                <c:pt idx="6520">
                  <c:v>0</c:v>
                </c:pt>
                <c:pt idx="6521">
                  <c:v>0</c:v>
                </c:pt>
                <c:pt idx="6522">
                  <c:v>0</c:v>
                </c:pt>
                <c:pt idx="6523">
                  <c:v>0</c:v>
                </c:pt>
                <c:pt idx="6524">
                  <c:v>0</c:v>
                </c:pt>
                <c:pt idx="6525">
                  <c:v>0</c:v>
                </c:pt>
                <c:pt idx="6526">
                  <c:v>0</c:v>
                </c:pt>
                <c:pt idx="6527">
                  <c:v>0</c:v>
                </c:pt>
                <c:pt idx="6528">
                  <c:v>0</c:v>
                </c:pt>
                <c:pt idx="6529">
                  <c:v>0</c:v>
                </c:pt>
                <c:pt idx="6530">
                  <c:v>0</c:v>
                </c:pt>
                <c:pt idx="6531">
                  <c:v>0</c:v>
                </c:pt>
                <c:pt idx="6532">
                  <c:v>0</c:v>
                </c:pt>
                <c:pt idx="6533">
                  <c:v>0</c:v>
                </c:pt>
                <c:pt idx="6534">
                  <c:v>0</c:v>
                </c:pt>
                <c:pt idx="6535">
                  <c:v>0</c:v>
                </c:pt>
                <c:pt idx="6536">
                  <c:v>0</c:v>
                </c:pt>
                <c:pt idx="6537">
                  <c:v>0</c:v>
                </c:pt>
                <c:pt idx="6538">
                  <c:v>0</c:v>
                </c:pt>
                <c:pt idx="6539">
                  <c:v>0</c:v>
                </c:pt>
                <c:pt idx="6540">
                  <c:v>0</c:v>
                </c:pt>
                <c:pt idx="6541">
                  <c:v>0</c:v>
                </c:pt>
                <c:pt idx="6542">
                  <c:v>0</c:v>
                </c:pt>
                <c:pt idx="6543">
                  <c:v>0</c:v>
                </c:pt>
                <c:pt idx="6544">
                  <c:v>0</c:v>
                </c:pt>
                <c:pt idx="6545">
                  <c:v>0</c:v>
                </c:pt>
                <c:pt idx="6546">
                  <c:v>0</c:v>
                </c:pt>
                <c:pt idx="6547">
                  <c:v>0</c:v>
                </c:pt>
                <c:pt idx="6548">
                  <c:v>0</c:v>
                </c:pt>
                <c:pt idx="6549">
                  <c:v>0</c:v>
                </c:pt>
                <c:pt idx="6550">
                  <c:v>0</c:v>
                </c:pt>
                <c:pt idx="6551">
                  <c:v>0</c:v>
                </c:pt>
                <c:pt idx="6552">
                  <c:v>0</c:v>
                </c:pt>
                <c:pt idx="6553">
                  <c:v>0</c:v>
                </c:pt>
                <c:pt idx="6554">
                  <c:v>0</c:v>
                </c:pt>
                <c:pt idx="6555">
                  <c:v>0</c:v>
                </c:pt>
                <c:pt idx="6556">
                  <c:v>0</c:v>
                </c:pt>
                <c:pt idx="6557">
                  <c:v>0</c:v>
                </c:pt>
                <c:pt idx="6558">
                  <c:v>0</c:v>
                </c:pt>
                <c:pt idx="6559">
                  <c:v>0</c:v>
                </c:pt>
                <c:pt idx="6560">
                  <c:v>0</c:v>
                </c:pt>
                <c:pt idx="6561">
                  <c:v>0</c:v>
                </c:pt>
                <c:pt idx="6562">
                  <c:v>0</c:v>
                </c:pt>
                <c:pt idx="6563">
                  <c:v>0</c:v>
                </c:pt>
                <c:pt idx="6564">
                  <c:v>0</c:v>
                </c:pt>
                <c:pt idx="6565">
                  <c:v>0</c:v>
                </c:pt>
                <c:pt idx="6566">
                  <c:v>0</c:v>
                </c:pt>
                <c:pt idx="6567">
                  <c:v>0</c:v>
                </c:pt>
                <c:pt idx="6568">
                  <c:v>0</c:v>
                </c:pt>
                <c:pt idx="6569">
                  <c:v>0</c:v>
                </c:pt>
                <c:pt idx="6570">
                  <c:v>0</c:v>
                </c:pt>
                <c:pt idx="6571">
                  <c:v>0</c:v>
                </c:pt>
                <c:pt idx="6572">
                  <c:v>0</c:v>
                </c:pt>
                <c:pt idx="6573">
                  <c:v>0</c:v>
                </c:pt>
                <c:pt idx="6574">
                  <c:v>0</c:v>
                </c:pt>
                <c:pt idx="6575">
                  <c:v>0</c:v>
                </c:pt>
                <c:pt idx="6576">
                  <c:v>0</c:v>
                </c:pt>
                <c:pt idx="6577">
                  <c:v>0</c:v>
                </c:pt>
                <c:pt idx="6578">
                  <c:v>0</c:v>
                </c:pt>
                <c:pt idx="6579">
                  <c:v>0</c:v>
                </c:pt>
                <c:pt idx="6580">
                  <c:v>0</c:v>
                </c:pt>
                <c:pt idx="6581">
                  <c:v>0</c:v>
                </c:pt>
                <c:pt idx="6582">
                  <c:v>0</c:v>
                </c:pt>
                <c:pt idx="6583">
                  <c:v>0</c:v>
                </c:pt>
                <c:pt idx="6584">
                  <c:v>0</c:v>
                </c:pt>
                <c:pt idx="6585">
                  <c:v>0</c:v>
                </c:pt>
                <c:pt idx="6586">
                  <c:v>0</c:v>
                </c:pt>
                <c:pt idx="6587">
                  <c:v>0</c:v>
                </c:pt>
                <c:pt idx="6588">
                  <c:v>0</c:v>
                </c:pt>
                <c:pt idx="6589">
                  <c:v>0</c:v>
                </c:pt>
                <c:pt idx="6590">
                  <c:v>0</c:v>
                </c:pt>
                <c:pt idx="6591">
                  <c:v>0</c:v>
                </c:pt>
                <c:pt idx="6592">
                  <c:v>0</c:v>
                </c:pt>
                <c:pt idx="6593">
                  <c:v>0</c:v>
                </c:pt>
                <c:pt idx="6594">
                  <c:v>0</c:v>
                </c:pt>
                <c:pt idx="6595">
                  <c:v>8.0000000000000004E-4</c:v>
                </c:pt>
                <c:pt idx="6596">
                  <c:v>0</c:v>
                </c:pt>
                <c:pt idx="6597">
                  <c:v>0</c:v>
                </c:pt>
                <c:pt idx="6598">
                  <c:v>0</c:v>
                </c:pt>
                <c:pt idx="6599">
                  <c:v>0</c:v>
                </c:pt>
                <c:pt idx="6600">
                  <c:v>0</c:v>
                </c:pt>
                <c:pt idx="6601">
                  <c:v>0</c:v>
                </c:pt>
                <c:pt idx="6602">
                  <c:v>0</c:v>
                </c:pt>
                <c:pt idx="6603">
                  <c:v>0</c:v>
                </c:pt>
                <c:pt idx="6604">
                  <c:v>8.0000000000000004E-4</c:v>
                </c:pt>
                <c:pt idx="6605">
                  <c:v>0</c:v>
                </c:pt>
                <c:pt idx="6606">
                  <c:v>0</c:v>
                </c:pt>
                <c:pt idx="6607">
                  <c:v>0</c:v>
                </c:pt>
                <c:pt idx="6608">
                  <c:v>8.0000000000000004E-4</c:v>
                </c:pt>
                <c:pt idx="6609">
                  <c:v>0</c:v>
                </c:pt>
                <c:pt idx="6610">
                  <c:v>0</c:v>
                </c:pt>
                <c:pt idx="6611">
                  <c:v>0</c:v>
                </c:pt>
                <c:pt idx="6612">
                  <c:v>0</c:v>
                </c:pt>
                <c:pt idx="6613">
                  <c:v>0</c:v>
                </c:pt>
                <c:pt idx="6614">
                  <c:v>0</c:v>
                </c:pt>
                <c:pt idx="6615">
                  <c:v>0</c:v>
                </c:pt>
                <c:pt idx="6616">
                  <c:v>0</c:v>
                </c:pt>
                <c:pt idx="6617">
                  <c:v>0</c:v>
                </c:pt>
                <c:pt idx="6618">
                  <c:v>8.0000000000000004E-4</c:v>
                </c:pt>
                <c:pt idx="6619">
                  <c:v>0</c:v>
                </c:pt>
                <c:pt idx="6620">
                  <c:v>8.0000000000000004E-4</c:v>
                </c:pt>
                <c:pt idx="6621">
                  <c:v>0</c:v>
                </c:pt>
                <c:pt idx="6622">
                  <c:v>0</c:v>
                </c:pt>
                <c:pt idx="6623">
                  <c:v>0</c:v>
                </c:pt>
                <c:pt idx="6624">
                  <c:v>8.0000000000000004E-4</c:v>
                </c:pt>
                <c:pt idx="6625">
                  <c:v>0</c:v>
                </c:pt>
                <c:pt idx="6626">
                  <c:v>8.0000000000000004E-4</c:v>
                </c:pt>
                <c:pt idx="6627">
                  <c:v>0</c:v>
                </c:pt>
                <c:pt idx="6628">
                  <c:v>8.0000000000000004E-4</c:v>
                </c:pt>
                <c:pt idx="6629">
                  <c:v>0</c:v>
                </c:pt>
                <c:pt idx="6630">
                  <c:v>8.0000000000000004E-4</c:v>
                </c:pt>
                <c:pt idx="6631">
                  <c:v>0</c:v>
                </c:pt>
                <c:pt idx="6632">
                  <c:v>0</c:v>
                </c:pt>
                <c:pt idx="6633">
                  <c:v>0</c:v>
                </c:pt>
                <c:pt idx="6634">
                  <c:v>8.0000000000000004E-4</c:v>
                </c:pt>
                <c:pt idx="6635">
                  <c:v>0</c:v>
                </c:pt>
                <c:pt idx="6636">
                  <c:v>0</c:v>
                </c:pt>
                <c:pt idx="6637">
                  <c:v>0</c:v>
                </c:pt>
                <c:pt idx="6638">
                  <c:v>0</c:v>
                </c:pt>
                <c:pt idx="6639">
                  <c:v>0</c:v>
                </c:pt>
                <c:pt idx="6640">
                  <c:v>0</c:v>
                </c:pt>
                <c:pt idx="6641">
                  <c:v>0</c:v>
                </c:pt>
                <c:pt idx="6642">
                  <c:v>0</c:v>
                </c:pt>
                <c:pt idx="6643">
                  <c:v>0</c:v>
                </c:pt>
                <c:pt idx="6644">
                  <c:v>0</c:v>
                </c:pt>
                <c:pt idx="6645">
                  <c:v>8.0000000000000004E-4</c:v>
                </c:pt>
                <c:pt idx="6646">
                  <c:v>0</c:v>
                </c:pt>
                <c:pt idx="6647">
                  <c:v>0</c:v>
                </c:pt>
                <c:pt idx="6648">
                  <c:v>0</c:v>
                </c:pt>
                <c:pt idx="6649">
                  <c:v>0</c:v>
                </c:pt>
                <c:pt idx="6650">
                  <c:v>8.0000000000000004E-4</c:v>
                </c:pt>
                <c:pt idx="6651">
                  <c:v>0</c:v>
                </c:pt>
                <c:pt idx="6652">
                  <c:v>8.0000000000000004E-4</c:v>
                </c:pt>
                <c:pt idx="6653">
                  <c:v>0</c:v>
                </c:pt>
                <c:pt idx="6654">
                  <c:v>8.0000000000000004E-4</c:v>
                </c:pt>
                <c:pt idx="6655">
                  <c:v>0</c:v>
                </c:pt>
                <c:pt idx="6656">
                  <c:v>0</c:v>
                </c:pt>
                <c:pt idx="6657">
                  <c:v>0</c:v>
                </c:pt>
                <c:pt idx="6658">
                  <c:v>8.0000000000000004E-4</c:v>
                </c:pt>
                <c:pt idx="6659">
                  <c:v>0</c:v>
                </c:pt>
                <c:pt idx="6660">
                  <c:v>8.0000000000000004E-4</c:v>
                </c:pt>
                <c:pt idx="6661">
                  <c:v>0</c:v>
                </c:pt>
                <c:pt idx="6662">
                  <c:v>0</c:v>
                </c:pt>
                <c:pt idx="6663">
                  <c:v>0</c:v>
                </c:pt>
                <c:pt idx="6664">
                  <c:v>0</c:v>
                </c:pt>
                <c:pt idx="6665">
                  <c:v>8.0000000000000004E-4</c:v>
                </c:pt>
                <c:pt idx="6666">
                  <c:v>0</c:v>
                </c:pt>
                <c:pt idx="6667">
                  <c:v>8.0000000000000004E-4</c:v>
                </c:pt>
                <c:pt idx="6668">
                  <c:v>0</c:v>
                </c:pt>
                <c:pt idx="6669">
                  <c:v>8.0000000000000004E-4</c:v>
                </c:pt>
                <c:pt idx="6670">
                  <c:v>0</c:v>
                </c:pt>
                <c:pt idx="6671">
                  <c:v>8.0000000000000004E-4</c:v>
                </c:pt>
                <c:pt idx="6672">
                  <c:v>0</c:v>
                </c:pt>
                <c:pt idx="6673">
                  <c:v>0</c:v>
                </c:pt>
                <c:pt idx="6674">
                  <c:v>0</c:v>
                </c:pt>
                <c:pt idx="6675">
                  <c:v>0</c:v>
                </c:pt>
                <c:pt idx="6676">
                  <c:v>0</c:v>
                </c:pt>
                <c:pt idx="6677">
                  <c:v>8.0000000000000004E-4</c:v>
                </c:pt>
                <c:pt idx="6678">
                  <c:v>0</c:v>
                </c:pt>
                <c:pt idx="6679">
                  <c:v>0</c:v>
                </c:pt>
                <c:pt idx="6680">
                  <c:v>0</c:v>
                </c:pt>
                <c:pt idx="6681">
                  <c:v>0</c:v>
                </c:pt>
                <c:pt idx="6682">
                  <c:v>0</c:v>
                </c:pt>
                <c:pt idx="6683">
                  <c:v>8.0000000000000004E-4</c:v>
                </c:pt>
                <c:pt idx="6684">
                  <c:v>8.0000000000000004E-4</c:v>
                </c:pt>
                <c:pt idx="6685">
                  <c:v>0</c:v>
                </c:pt>
                <c:pt idx="6686">
                  <c:v>8.0000000000000004E-4</c:v>
                </c:pt>
                <c:pt idx="6687">
                  <c:v>0</c:v>
                </c:pt>
                <c:pt idx="6688">
                  <c:v>8.0000000000000004E-4</c:v>
                </c:pt>
                <c:pt idx="6689">
                  <c:v>0</c:v>
                </c:pt>
                <c:pt idx="6690">
                  <c:v>0</c:v>
                </c:pt>
                <c:pt idx="6691">
                  <c:v>8.0000000000000004E-4</c:v>
                </c:pt>
                <c:pt idx="6692">
                  <c:v>8.0000000000000004E-4</c:v>
                </c:pt>
                <c:pt idx="6693">
                  <c:v>0</c:v>
                </c:pt>
                <c:pt idx="6694">
                  <c:v>0</c:v>
                </c:pt>
                <c:pt idx="6695">
                  <c:v>0</c:v>
                </c:pt>
                <c:pt idx="6696">
                  <c:v>0</c:v>
                </c:pt>
                <c:pt idx="6697">
                  <c:v>0</c:v>
                </c:pt>
                <c:pt idx="6698">
                  <c:v>8.0000000000000004E-4</c:v>
                </c:pt>
                <c:pt idx="6699">
                  <c:v>0</c:v>
                </c:pt>
                <c:pt idx="6700">
                  <c:v>0</c:v>
                </c:pt>
                <c:pt idx="6701">
                  <c:v>0</c:v>
                </c:pt>
                <c:pt idx="6702">
                  <c:v>8.0000000000000004E-4</c:v>
                </c:pt>
                <c:pt idx="6703">
                  <c:v>0</c:v>
                </c:pt>
                <c:pt idx="6704">
                  <c:v>0</c:v>
                </c:pt>
                <c:pt idx="6705">
                  <c:v>0</c:v>
                </c:pt>
                <c:pt idx="6706">
                  <c:v>0</c:v>
                </c:pt>
                <c:pt idx="6707">
                  <c:v>0</c:v>
                </c:pt>
                <c:pt idx="6708">
                  <c:v>0</c:v>
                </c:pt>
                <c:pt idx="6709">
                  <c:v>0</c:v>
                </c:pt>
                <c:pt idx="6710">
                  <c:v>0</c:v>
                </c:pt>
                <c:pt idx="6711">
                  <c:v>0</c:v>
                </c:pt>
                <c:pt idx="6712">
                  <c:v>0</c:v>
                </c:pt>
                <c:pt idx="6713">
                  <c:v>0</c:v>
                </c:pt>
                <c:pt idx="6714">
                  <c:v>0</c:v>
                </c:pt>
                <c:pt idx="6715">
                  <c:v>0</c:v>
                </c:pt>
                <c:pt idx="6716">
                  <c:v>0</c:v>
                </c:pt>
                <c:pt idx="6717">
                  <c:v>8.0000000000000004E-4</c:v>
                </c:pt>
                <c:pt idx="6718">
                  <c:v>8.0000000000000004E-4</c:v>
                </c:pt>
                <c:pt idx="6719">
                  <c:v>0</c:v>
                </c:pt>
                <c:pt idx="6720">
                  <c:v>0</c:v>
                </c:pt>
                <c:pt idx="6721">
                  <c:v>0</c:v>
                </c:pt>
                <c:pt idx="6722">
                  <c:v>8.0000000000000004E-4</c:v>
                </c:pt>
                <c:pt idx="6723">
                  <c:v>0</c:v>
                </c:pt>
                <c:pt idx="6724">
                  <c:v>0</c:v>
                </c:pt>
                <c:pt idx="6725">
                  <c:v>0</c:v>
                </c:pt>
                <c:pt idx="6726">
                  <c:v>0</c:v>
                </c:pt>
                <c:pt idx="6727">
                  <c:v>0</c:v>
                </c:pt>
                <c:pt idx="6728">
                  <c:v>0</c:v>
                </c:pt>
                <c:pt idx="6729">
                  <c:v>0</c:v>
                </c:pt>
                <c:pt idx="6730">
                  <c:v>0</c:v>
                </c:pt>
                <c:pt idx="6731">
                  <c:v>0</c:v>
                </c:pt>
                <c:pt idx="6732">
                  <c:v>0</c:v>
                </c:pt>
                <c:pt idx="6733">
                  <c:v>0</c:v>
                </c:pt>
                <c:pt idx="6734">
                  <c:v>0</c:v>
                </c:pt>
                <c:pt idx="6735">
                  <c:v>0</c:v>
                </c:pt>
                <c:pt idx="6736">
                  <c:v>0</c:v>
                </c:pt>
                <c:pt idx="6737">
                  <c:v>0</c:v>
                </c:pt>
                <c:pt idx="6738">
                  <c:v>0</c:v>
                </c:pt>
                <c:pt idx="6739">
                  <c:v>0</c:v>
                </c:pt>
                <c:pt idx="6740">
                  <c:v>0</c:v>
                </c:pt>
                <c:pt idx="6741">
                  <c:v>0</c:v>
                </c:pt>
                <c:pt idx="6742">
                  <c:v>0</c:v>
                </c:pt>
                <c:pt idx="6743">
                  <c:v>0</c:v>
                </c:pt>
                <c:pt idx="6744">
                  <c:v>0</c:v>
                </c:pt>
                <c:pt idx="6745">
                  <c:v>0</c:v>
                </c:pt>
                <c:pt idx="6746">
                  <c:v>0</c:v>
                </c:pt>
                <c:pt idx="6747">
                  <c:v>0</c:v>
                </c:pt>
                <c:pt idx="6748">
                  <c:v>0</c:v>
                </c:pt>
                <c:pt idx="6749">
                  <c:v>0</c:v>
                </c:pt>
                <c:pt idx="6750">
                  <c:v>0</c:v>
                </c:pt>
                <c:pt idx="6751">
                  <c:v>0</c:v>
                </c:pt>
                <c:pt idx="6752">
                  <c:v>0</c:v>
                </c:pt>
                <c:pt idx="6753">
                  <c:v>0</c:v>
                </c:pt>
                <c:pt idx="6754">
                  <c:v>0</c:v>
                </c:pt>
                <c:pt idx="6755">
                  <c:v>0</c:v>
                </c:pt>
                <c:pt idx="6756">
                  <c:v>0</c:v>
                </c:pt>
                <c:pt idx="6757">
                  <c:v>0</c:v>
                </c:pt>
                <c:pt idx="6758">
                  <c:v>0</c:v>
                </c:pt>
                <c:pt idx="6759">
                  <c:v>0</c:v>
                </c:pt>
                <c:pt idx="6760">
                  <c:v>0</c:v>
                </c:pt>
                <c:pt idx="6761">
                  <c:v>0</c:v>
                </c:pt>
                <c:pt idx="6762">
                  <c:v>0</c:v>
                </c:pt>
                <c:pt idx="6763">
                  <c:v>0</c:v>
                </c:pt>
                <c:pt idx="6764">
                  <c:v>0</c:v>
                </c:pt>
                <c:pt idx="6765">
                  <c:v>0</c:v>
                </c:pt>
                <c:pt idx="6766">
                  <c:v>0</c:v>
                </c:pt>
                <c:pt idx="6767">
                  <c:v>0</c:v>
                </c:pt>
                <c:pt idx="6768">
                  <c:v>0</c:v>
                </c:pt>
                <c:pt idx="6769">
                  <c:v>0</c:v>
                </c:pt>
                <c:pt idx="6770">
                  <c:v>0</c:v>
                </c:pt>
                <c:pt idx="6771">
                  <c:v>0</c:v>
                </c:pt>
                <c:pt idx="6772">
                  <c:v>0</c:v>
                </c:pt>
                <c:pt idx="6773">
                  <c:v>0</c:v>
                </c:pt>
                <c:pt idx="6774">
                  <c:v>0</c:v>
                </c:pt>
                <c:pt idx="6775">
                  <c:v>0</c:v>
                </c:pt>
                <c:pt idx="6776">
                  <c:v>0</c:v>
                </c:pt>
                <c:pt idx="6777">
                  <c:v>0</c:v>
                </c:pt>
                <c:pt idx="6778">
                  <c:v>0</c:v>
                </c:pt>
                <c:pt idx="6779">
                  <c:v>0</c:v>
                </c:pt>
                <c:pt idx="6780">
                  <c:v>0</c:v>
                </c:pt>
                <c:pt idx="6781">
                  <c:v>0</c:v>
                </c:pt>
                <c:pt idx="6782">
                  <c:v>0</c:v>
                </c:pt>
                <c:pt idx="6783">
                  <c:v>0</c:v>
                </c:pt>
                <c:pt idx="6784">
                  <c:v>0</c:v>
                </c:pt>
                <c:pt idx="6785">
                  <c:v>0</c:v>
                </c:pt>
                <c:pt idx="6786">
                  <c:v>0</c:v>
                </c:pt>
                <c:pt idx="6787">
                  <c:v>0</c:v>
                </c:pt>
                <c:pt idx="6788">
                  <c:v>0</c:v>
                </c:pt>
                <c:pt idx="6789">
                  <c:v>0</c:v>
                </c:pt>
                <c:pt idx="6790">
                  <c:v>0</c:v>
                </c:pt>
                <c:pt idx="6791">
                  <c:v>0</c:v>
                </c:pt>
                <c:pt idx="6792">
                  <c:v>0</c:v>
                </c:pt>
                <c:pt idx="6793">
                  <c:v>0</c:v>
                </c:pt>
                <c:pt idx="6794">
                  <c:v>0</c:v>
                </c:pt>
                <c:pt idx="6795">
                  <c:v>0</c:v>
                </c:pt>
                <c:pt idx="6796">
                  <c:v>0</c:v>
                </c:pt>
                <c:pt idx="6797">
                  <c:v>0</c:v>
                </c:pt>
                <c:pt idx="6798">
                  <c:v>0</c:v>
                </c:pt>
                <c:pt idx="6799">
                  <c:v>0</c:v>
                </c:pt>
                <c:pt idx="6800">
                  <c:v>0</c:v>
                </c:pt>
                <c:pt idx="6801">
                  <c:v>0</c:v>
                </c:pt>
                <c:pt idx="6802">
                  <c:v>0</c:v>
                </c:pt>
                <c:pt idx="6803">
                  <c:v>0</c:v>
                </c:pt>
                <c:pt idx="6804">
                  <c:v>0</c:v>
                </c:pt>
                <c:pt idx="6805">
                  <c:v>0</c:v>
                </c:pt>
                <c:pt idx="6806">
                  <c:v>0</c:v>
                </c:pt>
                <c:pt idx="6807">
                  <c:v>0</c:v>
                </c:pt>
                <c:pt idx="6808">
                  <c:v>0</c:v>
                </c:pt>
                <c:pt idx="6809">
                  <c:v>0</c:v>
                </c:pt>
                <c:pt idx="6810">
                  <c:v>0</c:v>
                </c:pt>
                <c:pt idx="6811">
                  <c:v>0</c:v>
                </c:pt>
                <c:pt idx="6812">
                  <c:v>0</c:v>
                </c:pt>
                <c:pt idx="6813">
                  <c:v>0</c:v>
                </c:pt>
                <c:pt idx="6814">
                  <c:v>0</c:v>
                </c:pt>
                <c:pt idx="6815">
                  <c:v>0</c:v>
                </c:pt>
                <c:pt idx="6816">
                  <c:v>0</c:v>
                </c:pt>
                <c:pt idx="6817">
                  <c:v>0</c:v>
                </c:pt>
                <c:pt idx="6818">
                  <c:v>0</c:v>
                </c:pt>
                <c:pt idx="6819">
                  <c:v>0</c:v>
                </c:pt>
                <c:pt idx="6820">
                  <c:v>0</c:v>
                </c:pt>
                <c:pt idx="6821">
                  <c:v>0</c:v>
                </c:pt>
                <c:pt idx="6822">
                  <c:v>0</c:v>
                </c:pt>
                <c:pt idx="6823">
                  <c:v>0</c:v>
                </c:pt>
                <c:pt idx="6824">
                  <c:v>0</c:v>
                </c:pt>
                <c:pt idx="6825">
                  <c:v>0</c:v>
                </c:pt>
                <c:pt idx="6826">
                  <c:v>0</c:v>
                </c:pt>
                <c:pt idx="6827">
                  <c:v>0</c:v>
                </c:pt>
                <c:pt idx="6828">
                  <c:v>0</c:v>
                </c:pt>
                <c:pt idx="6829">
                  <c:v>0</c:v>
                </c:pt>
                <c:pt idx="6830">
                  <c:v>0</c:v>
                </c:pt>
                <c:pt idx="6831">
                  <c:v>0</c:v>
                </c:pt>
                <c:pt idx="6832">
                  <c:v>0</c:v>
                </c:pt>
                <c:pt idx="6833">
                  <c:v>0</c:v>
                </c:pt>
                <c:pt idx="6834">
                  <c:v>0</c:v>
                </c:pt>
                <c:pt idx="6835">
                  <c:v>0</c:v>
                </c:pt>
                <c:pt idx="6836">
                  <c:v>0</c:v>
                </c:pt>
                <c:pt idx="6837">
                  <c:v>0</c:v>
                </c:pt>
                <c:pt idx="6838">
                  <c:v>0</c:v>
                </c:pt>
                <c:pt idx="6839">
                  <c:v>0</c:v>
                </c:pt>
                <c:pt idx="6840">
                  <c:v>0</c:v>
                </c:pt>
                <c:pt idx="6841">
                  <c:v>0</c:v>
                </c:pt>
                <c:pt idx="6842">
                  <c:v>0</c:v>
                </c:pt>
                <c:pt idx="6843">
                  <c:v>0</c:v>
                </c:pt>
                <c:pt idx="6844">
                  <c:v>0</c:v>
                </c:pt>
                <c:pt idx="6845">
                  <c:v>0</c:v>
                </c:pt>
                <c:pt idx="6846">
                  <c:v>0</c:v>
                </c:pt>
                <c:pt idx="6847">
                  <c:v>0</c:v>
                </c:pt>
                <c:pt idx="6848">
                  <c:v>0</c:v>
                </c:pt>
                <c:pt idx="6849">
                  <c:v>0</c:v>
                </c:pt>
                <c:pt idx="6850">
                  <c:v>0</c:v>
                </c:pt>
                <c:pt idx="6851">
                  <c:v>0</c:v>
                </c:pt>
                <c:pt idx="6852">
                  <c:v>0</c:v>
                </c:pt>
                <c:pt idx="6853">
                  <c:v>0</c:v>
                </c:pt>
                <c:pt idx="6854">
                  <c:v>0</c:v>
                </c:pt>
                <c:pt idx="6855">
                  <c:v>0</c:v>
                </c:pt>
                <c:pt idx="6856">
                  <c:v>0</c:v>
                </c:pt>
                <c:pt idx="6857">
                  <c:v>0</c:v>
                </c:pt>
                <c:pt idx="6858">
                  <c:v>0</c:v>
                </c:pt>
                <c:pt idx="6859">
                  <c:v>0</c:v>
                </c:pt>
                <c:pt idx="6860">
                  <c:v>0</c:v>
                </c:pt>
                <c:pt idx="6861">
                  <c:v>0</c:v>
                </c:pt>
                <c:pt idx="6862">
                  <c:v>0</c:v>
                </c:pt>
                <c:pt idx="6863">
                  <c:v>0</c:v>
                </c:pt>
                <c:pt idx="6864">
                  <c:v>0</c:v>
                </c:pt>
                <c:pt idx="6865">
                  <c:v>0</c:v>
                </c:pt>
                <c:pt idx="6866">
                  <c:v>0</c:v>
                </c:pt>
                <c:pt idx="6867">
                  <c:v>0</c:v>
                </c:pt>
                <c:pt idx="6868">
                  <c:v>0</c:v>
                </c:pt>
                <c:pt idx="6869">
                  <c:v>0</c:v>
                </c:pt>
                <c:pt idx="6870">
                  <c:v>0</c:v>
                </c:pt>
                <c:pt idx="6871">
                  <c:v>0</c:v>
                </c:pt>
                <c:pt idx="6872">
                  <c:v>0</c:v>
                </c:pt>
                <c:pt idx="6873">
                  <c:v>8.0000000000000004E-4</c:v>
                </c:pt>
                <c:pt idx="6874">
                  <c:v>0</c:v>
                </c:pt>
                <c:pt idx="6875">
                  <c:v>0</c:v>
                </c:pt>
                <c:pt idx="6876">
                  <c:v>0</c:v>
                </c:pt>
                <c:pt idx="6877">
                  <c:v>0</c:v>
                </c:pt>
                <c:pt idx="6878">
                  <c:v>0</c:v>
                </c:pt>
                <c:pt idx="6879">
                  <c:v>0</c:v>
                </c:pt>
                <c:pt idx="6880">
                  <c:v>0</c:v>
                </c:pt>
                <c:pt idx="6881">
                  <c:v>0</c:v>
                </c:pt>
                <c:pt idx="6882">
                  <c:v>0</c:v>
                </c:pt>
                <c:pt idx="6883">
                  <c:v>0</c:v>
                </c:pt>
                <c:pt idx="6884">
                  <c:v>0</c:v>
                </c:pt>
                <c:pt idx="6885">
                  <c:v>0</c:v>
                </c:pt>
                <c:pt idx="6886">
                  <c:v>0</c:v>
                </c:pt>
                <c:pt idx="6887">
                  <c:v>8.0000000000000004E-4</c:v>
                </c:pt>
                <c:pt idx="6888">
                  <c:v>0</c:v>
                </c:pt>
                <c:pt idx="6889">
                  <c:v>0</c:v>
                </c:pt>
                <c:pt idx="6890">
                  <c:v>0</c:v>
                </c:pt>
                <c:pt idx="6891">
                  <c:v>0</c:v>
                </c:pt>
                <c:pt idx="6892">
                  <c:v>0</c:v>
                </c:pt>
                <c:pt idx="6893">
                  <c:v>0</c:v>
                </c:pt>
                <c:pt idx="6894">
                  <c:v>8.0000000000000004E-4</c:v>
                </c:pt>
                <c:pt idx="6895">
                  <c:v>0</c:v>
                </c:pt>
                <c:pt idx="6896">
                  <c:v>0</c:v>
                </c:pt>
                <c:pt idx="6897">
                  <c:v>0</c:v>
                </c:pt>
                <c:pt idx="6898">
                  <c:v>8.0000000000000004E-4</c:v>
                </c:pt>
                <c:pt idx="6899">
                  <c:v>0</c:v>
                </c:pt>
                <c:pt idx="6900">
                  <c:v>8.0000000000000004E-4</c:v>
                </c:pt>
                <c:pt idx="6901">
                  <c:v>8.0000000000000004E-4</c:v>
                </c:pt>
                <c:pt idx="6902">
                  <c:v>0</c:v>
                </c:pt>
                <c:pt idx="6903">
                  <c:v>0</c:v>
                </c:pt>
                <c:pt idx="6904">
                  <c:v>0</c:v>
                </c:pt>
                <c:pt idx="6905">
                  <c:v>8.0000000000000004E-4</c:v>
                </c:pt>
                <c:pt idx="6906">
                  <c:v>0</c:v>
                </c:pt>
                <c:pt idx="6907">
                  <c:v>8.0000000000000004E-4</c:v>
                </c:pt>
                <c:pt idx="6908">
                  <c:v>8.0000000000000004E-4</c:v>
                </c:pt>
                <c:pt idx="6909">
                  <c:v>0</c:v>
                </c:pt>
                <c:pt idx="6910">
                  <c:v>0</c:v>
                </c:pt>
                <c:pt idx="6911">
                  <c:v>8.0000000000000004E-4</c:v>
                </c:pt>
                <c:pt idx="6912">
                  <c:v>8.0000000000000004E-4</c:v>
                </c:pt>
                <c:pt idx="6913">
                  <c:v>0</c:v>
                </c:pt>
                <c:pt idx="6914">
                  <c:v>8.0000000000000004E-4</c:v>
                </c:pt>
                <c:pt idx="6915">
                  <c:v>0</c:v>
                </c:pt>
                <c:pt idx="6916">
                  <c:v>8.0000000000000004E-4</c:v>
                </c:pt>
                <c:pt idx="6917">
                  <c:v>0</c:v>
                </c:pt>
                <c:pt idx="6918">
                  <c:v>8.0000000000000004E-4</c:v>
                </c:pt>
                <c:pt idx="6919">
                  <c:v>0</c:v>
                </c:pt>
                <c:pt idx="6920">
                  <c:v>8.0000000000000004E-4</c:v>
                </c:pt>
                <c:pt idx="6921">
                  <c:v>0</c:v>
                </c:pt>
                <c:pt idx="6922">
                  <c:v>8.0000000000000004E-4</c:v>
                </c:pt>
                <c:pt idx="6923">
                  <c:v>0</c:v>
                </c:pt>
                <c:pt idx="6924">
                  <c:v>0</c:v>
                </c:pt>
                <c:pt idx="6925">
                  <c:v>7.000000000000001E-4</c:v>
                </c:pt>
                <c:pt idx="6926">
                  <c:v>7.000000000000001E-4</c:v>
                </c:pt>
                <c:pt idx="6927">
                  <c:v>7.000000000000001E-4</c:v>
                </c:pt>
                <c:pt idx="6928">
                  <c:v>0</c:v>
                </c:pt>
                <c:pt idx="6929">
                  <c:v>7.000000000000001E-4</c:v>
                </c:pt>
                <c:pt idx="6930">
                  <c:v>7.000000000000001E-4</c:v>
                </c:pt>
                <c:pt idx="6931">
                  <c:v>7.000000000000001E-4</c:v>
                </c:pt>
                <c:pt idx="6932">
                  <c:v>0</c:v>
                </c:pt>
                <c:pt idx="6933">
                  <c:v>7.000000000000001E-4</c:v>
                </c:pt>
                <c:pt idx="6934">
                  <c:v>7.000000000000001E-4</c:v>
                </c:pt>
                <c:pt idx="6935">
                  <c:v>0</c:v>
                </c:pt>
                <c:pt idx="6936">
                  <c:v>7.000000000000001E-4</c:v>
                </c:pt>
                <c:pt idx="6937">
                  <c:v>7.000000000000001E-4</c:v>
                </c:pt>
                <c:pt idx="6938">
                  <c:v>7.000000000000001E-4</c:v>
                </c:pt>
                <c:pt idx="6939">
                  <c:v>0</c:v>
                </c:pt>
                <c:pt idx="6940">
                  <c:v>7.000000000000001E-4</c:v>
                </c:pt>
                <c:pt idx="6941">
                  <c:v>7.000000000000001E-4</c:v>
                </c:pt>
                <c:pt idx="6942">
                  <c:v>7.000000000000001E-4</c:v>
                </c:pt>
                <c:pt idx="6943">
                  <c:v>0</c:v>
                </c:pt>
                <c:pt idx="6944">
                  <c:v>7.000000000000001E-4</c:v>
                </c:pt>
                <c:pt idx="6945">
                  <c:v>7.000000000000001E-4</c:v>
                </c:pt>
                <c:pt idx="6946">
                  <c:v>0</c:v>
                </c:pt>
                <c:pt idx="6947">
                  <c:v>0</c:v>
                </c:pt>
                <c:pt idx="6948">
                  <c:v>7.000000000000001E-4</c:v>
                </c:pt>
                <c:pt idx="6949">
                  <c:v>7.000000000000001E-4</c:v>
                </c:pt>
                <c:pt idx="6950">
                  <c:v>0</c:v>
                </c:pt>
                <c:pt idx="6951">
                  <c:v>7.000000000000001E-4</c:v>
                </c:pt>
                <c:pt idx="6952">
                  <c:v>7.000000000000001E-4</c:v>
                </c:pt>
                <c:pt idx="6953">
                  <c:v>7.000000000000001E-4</c:v>
                </c:pt>
                <c:pt idx="6954">
                  <c:v>0</c:v>
                </c:pt>
                <c:pt idx="6955">
                  <c:v>7.000000000000001E-4</c:v>
                </c:pt>
                <c:pt idx="6956">
                  <c:v>7.000000000000001E-4</c:v>
                </c:pt>
                <c:pt idx="6957">
                  <c:v>7.000000000000001E-4</c:v>
                </c:pt>
                <c:pt idx="6958">
                  <c:v>0</c:v>
                </c:pt>
                <c:pt idx="6959">
                  <c:v>7.000000000000001E-4</c:v>
                </c:pt>
                <c:pt idx="6960">
                  <c:v>7.000000000000001E-4</c:v>
                </c:pt>
                <c:pt idx="6961">
                  <c:v>0</c:v>
                </c:pt>
                <c:pt idx="6962">
                  <c:v>7.000000000000001E-4</c:v>
                </c:pt>
                <c:pt idx="6963">
                  <c:v>7.000000000000001E-4</c:v>
                </c:pt>
                <c:pt idx="6964">
                  <c:v>7.000000000000001E-4</c:v>
                </c:pt>
                <c:pt idx="6965">
                  <c:v>0</c:v>
                </c:pt>
                <c:pt idx="6966">
                  <c:v>7.000000000000001E-4</c:v>
                </c:pt>
                <c:pt idx="6967">
                  <c:v>7.000000000000001E-4</c:v>
                </c:pt>
                <c:pt idx="6968">
                  <c:v>7.000000000000001E-4</c:v>
                </c:pt>
                <c:pt idx="6969">
                  <c:v>0</c:v>
                </c:pt>
                <c:pt idx="6970">
                  <c:v>7.000000000000001E-4</c:v>
                </c:pt>
                <c:pt idx="6971">
                  <c:v>7.000000000000001E-4</c:v>
                </c:pt>
                <c:pt idx="6972">
                  <c:v>7.000000000000001E-4</c:v>
                </c:pt>
                <c:pt idx="6973">
                  <c:v>0</c:v>
                </c:pt>
                <c:pt idx="6974">
                  <c:v>7.000000000000001E-4</c:v>
                </c:pt>
                <c:pt idx="6975">
                  <c:v>7.000000000000001E-4</c:v>
                </c:pt>
                <c:pt idx="6976">
                  <c:v>0</c:v>
                </c:pt>
                <c:pt idx="6977">
                  <c:v>7.000000000000001E-4</c:v>
                </c:pt>
                <c:pt idx="6978">
                  <c:v>7.000000000000001E-4</c:v>
                </c:pt>
                <c:pt idx="6979">
                  <c:v>7.000000000000001E-4</c:v>
                </c:pt>
                <c:pt idx="6980">
                  <c:v>0</c:v>
                </c:pt>
                <c:pt idx="6981">
                  <c:v>7.000000000000001E-4</c:v>
                </c:pt>
                <c:pt idx="6982">
                  <c:v>7.000000000000001E-4</c:v>
                </c:pt>
                <c:pt idx="6983">
                  <c:v>7.000000000000001E-4</c:v>
                </c:pt>
                <c:pt idx="6984">
                  <c:v>0</c:v>
                </c:pt>
                <c:pt idx="6985">
                  <c:v>7.000000000000001E-4</c:v>
                </c:pt>
                <c:pt idx="6986">
                  <c:v>7.000000000000001E-4</c:v>
                </c:pt>
                <c:pt idx="6987">
                  <c:v>7.000000000000001E-4</c:v>
                </c:pt>
                <c:pt idx="6988">
                  <c:v>7.000000000000001E-4</c:v>
                </c:pt>
                <c:pt idx="6989">
                  <c:v>7.000000000000001E-4</c:v>
                </c:pt>
                <c:pt idx="6990">
                  <c:v>7.000000000000001E-4</c:v>
                </c:pt>
                <c:pt idx="6991">
                  <c:v>0</c:v>
                </c:pt>
                <c:pt idx="6992">
                  <c:v>7.000000000000001E-4</c:v>
                </c:pt>
                <c:pt idx="6993">
                  <c:v>0</c:v>
                </c:pt>
                <c:pt idx="6994">
                  <c:v>7.000000000000001E-4</c:v>
                </c:pt>
                <c:pt idx="6995">
                  <c:v>0</c:v>
                </c:pt>
                <c:pt idx="6996">
                  <c:v>7.000000000000001E-4</c:v>
                </c:pt>
                <c:pt idx="6997">
                  <c:v>7.000000000000001E-4</c:v>
                </c:pt>
                <c:pt idx="6998">
                  <c:v>0</c:v>
                </c:pt>
                <c:pt idx="6999">
                  <c:v>7.000000000000001E-4</c:v>
                </c:pt>
                <c:pt idx="7000">
                  <c:v>7.000000000000001E-4</c:v>
                </c:pt>
                <c:pt idx="7001">
                  <c:v>7.000000000000001E-4</c:v>
                </c:pt>
                <c:pt idx="7002">
                  <c:v>0</c:v>
                </c:pt>
                <c:pt idx="7003">
                  <c:v>7.000000000000001E-4</c:v>
                </c:pt>
                <c:pt idx="7004">
                  <c:v>7.000000000000001E-4</c:v>
                </c:pt>
                <c:pt idx="7005">
                  <c:v>8.0000000000000004E-4</c:v>
                </c:pt>
                <c:pt idx="7006">
                  <c:v>0</c:v>
                </c:pt>
                <c:pt idx="7007">
                  <c:v>8.0000000000000004E-4</c:v>
                </c:pt>
                <c:pt idx="7008">
                  <c:v>8.0000000000000004E-4</c:v>
                </c:pt>
                <c:pt idx="7009">
                  <c:v>0</c:v>
                </c:pt>
                <c:pt idx="7010">
                  <c:v>8.0000000000000004E-4</c:v>
                </c:pt>
                <c:pt idx="7011">
                  <c:v>8.0000000000000004E-4</c:v>
                </c:pt>
                <c:pt idx="7012">
                  <c:v>8.0000000000000004E-4</c:v>
                </c:pt>
                <c:pt idx="7013">
                  <c:v>0</c:v>
                </c:pt>
                <c:pt idx="7014">
                  <c:v>8.0000000000000004E-4</c:v>
                </c:pt>
                <c:pt idx="7015">
                  <c:v>8.0000000000000004E-4</c:v>
                </c:pt>
                <c:pt idx="7016">
                  <c:v>0</c:v>
                </c:pt>
                <c:pt idx="7017">
                  <c:v>8.0000000000000004E-4</c:v>
                </c:pt>
                <c:pt idx="7018">
                  <c:v>8.0000000000000004E-4</c:v>
                </c:pt>
                <c:pt idx="7019">
                  <c:v>8.0000000000000004E-4</c:v>
                </c:pt>
                <c:pt idx="7020">
                  <c:v>0</c:v>
                </c:pt>
                <c:pt idx="7021">
                  <c:v>8.0000000000000004E-4</c:v>
                </c:pt>
                <c:pt idx="7022">
                  <c:v>0</c:v>
                </c:pt>
                <c:pt idx="7023">
                  <c:v>0</c:v>
                </c:pt>
                <c:pt idx="7024">
                  <c:v>0</c:v>
                </c:pt>
                <c:pt idx="7025">
                  <c:v>0</c:v>
                </c:pt>
                <c:pt idx="7026">
                  <c:v>0</c:v>
                </c:pt>
                <c:pt idx="7027">
                  <c:v>0</c:v>
                </c:pt>
                <c:pt idx="7028">
                  <c:v>0</c:v>
                </c:pt>
                <c:pt idx="7029">
                  <c:v>0</c:v>
                </c:pt>
                <c:pt idx="7030">
                  <c:v>0</c:v>
                </c:pt>
                <c:pt idx="7031">
                  <c:v>0</c:v>
                </c:pt>
                <c:pt idx="7032">
                  <c:v>0</c:v>
                </c:pt>
                <c:pt idx="7033">
                  <c:v>0</c:v>
                </c:pt>
                <c:pt idx="7034">
                  <c:v>0</c:v>
                </c:pt>
                <c:pt idx="7035">
                  <c:v>0</c:v>
                </c:pt>
                <c:pt idx="7036">
                  <c:v>0</c:v>
                </c:pt>
                <c:pt idx="7037">
                  <c:v>0</c:v>
                </c:pt>
                <c:pt idx="7038">
                  <c:v>0</c:v>
                </c:pt>
                <c:pt idx="7039">
                  <c:v>0</c:v>
                </c:pt>
                <c:pt idx="7040">
                  <c:v>0</c:v>
                </c:pt>
                <c:pt idx="7041">
                  <c:v>0</c:v>
                </c:pt>
                <c:pt idx="7042">
                  <c:v>0</c:v>
                </c:pt>
                <c:pt idx="7043">
                  <c:v>0</c:v>
                </c:pt>
                <c:pt idx="7044">
                  <c:v>0</c:v>
                </c:pt>
                <c:pt idx="7045">
                  <c:v>0</c:v>
                </c:pt>
                <c:pt idx="7046">
                  <c:v>0</c:v>
                </c:pt>
                <c:pt idx="7047">
                  <c:v>0</c:v>
                </c:pt>
                <c:pt idx="7048">
                  <c:v>0</c:v>
                </c:pt>
                <c:pt idx="7049">
                  <c:v>0</c:v>
                </c:pt>
                <c:pt idx="7050">
                  <c:v>0</c:v>
                </c:pt>
                <c:pt idx="7051">
                  <c:v>0</c:v>
                </c:pt>
                <c:pt idx="7052">
                  <c:v>0</c:v>
                </c:pt>
                <c:pt idx="7053">
                  <c:v>0</c:v>
                </c:pt>
                <c:pt idx="7054">
                  <c:v>0</c:v>
                </c:pt>
                <c:pt idx="7055">
                  <c:v>0</c:v>
                </c:pt>
                <c:pt idx="7056">
                  <c:v>0</c:v>
                </c:pt>
                <c:pt idx="7057">
                  <c:v>0</c:v>
                </c:pt>
                <c:pt idx="7058">
                  <c:v>0</c:v>
                </c:pt>
                <c:pt idx="7059">
                  <c:v>0</c:v>
                </c:pt>
                <c:pt idx="7060">
                  <c:v>0</c:v>
                </c:pt>
                <c:pt idx="7061">
                  <c:v>0</c:v>
                </c:pt>
                <c:pt idx="7062">
                  <c:v>0</c:v>
                </c:pt>
                <c:pt idx="7063">
                  <c:v>0</c:v>
                </c:pt>
                <c:pt idx="7064">
                  <c:v>0</c:v>
                </c:pt>
                <c:pt idx="7065">
                  <c:v>0</c:v>
                </c:pt>
                <c:pt idx="7066">
                  <c:v>0</c:v>
                </c:pt>
                <c:pt idx="7067">
                  <c:v>0</c:v>
                </c:pt>
                <c:pt idx="7068">
                  <c:v>0</c:v>
                </c:pt>
                <c:pt idx="7069">
                  <c:v>0</c:v>
                </c:pt>
                <c:pt idx="7070">
                  <c:v>0</c:v>
                </c:pt>
                <c:pt idx="7071">
                  <c:v>0</c:v>
                </c:pt>
                <c:pt idx="7072">
                  <c:v>0</c:v>
                </c:pt>
                <c:pt idx="7073">
                  <c:v>0</c:v>
                </c:pt>
                <c:pt idx="7074">
                  <c:v>0</c:v>
                </c:pt>
                <c:pt idx="7075">
                  <c:v>0</c:v>
                </c:pt>
                <c:pt idx="7076">
                  <c:v>0</c:v>
                </c:pt>
                <c:pt idx="7077">
                  <c:v>0</c:v>
                </c:pt>
                <c:pt idx="7078">
                  <c:v>0</c:v>
                </c:pt>
                <c:pt idx="7079">
                  <c:v>0</c:v>
                </c:pt>
                <c:pt idx="7080">
                  <c:v>0</c:v>
                </c:pt>
                <c:pt idx="7081">
                  <c:v>0</c:v>
                </c:pt>
                <c:pt idx="7082">
                  <c:v>0</c:v>
                </c:pt>
                <c:pt idx="7083">
                  <c:v>0</c:v>
                </c:pt>
                <c:pt idx="7084">
                  <c:v>0</c:v>
                </c:pt>
                <c:pt idx="7085">
                  <c:v>0</c:v>
                </c:pt>
                <c:pt idx="7086">
                  <c:v>0</c:v>
                </c:pt>
                <c:pt idx="7087">
                  <c:v>0</c:v>
                </c:pt>
                <c:pt idx="7088">
                  <c:v>0</c:v>
                </c:pt>
                <c:pt idx="7089">
                  <c:v>0</c:v>
                </c:pt>
                <c:pt idx="7090">
                  <c:v>0</c:v>
                </c:pt>
                <c:pt idx="7091">
                  <c:v>0</c:v>
                </c:pt>
                <c:pt idx="7092">
                  <c:v>0</c:v>
                </c:pt>
                <c:pt idx="7093">
                  <c:v>0</c:v>
                </c:pt>
                <c:pt idx="7094">
                  <c:v>0</c:v>
                </c:pt>
                <c:pt idx="7095">
                  <c:v>0</c:v>
                </c:pt>
                <c:pt idx="7096">
                  <c:v>0</c:v>
                </c:pt>
                <c:pt idx="7097">
                  <c:v>0</c:v>
                </c:pt>
                <c:pt idx="7098">
                  <c:v>0</c:v>
                </c:pt>
                <c:pt idx="7099">
                  <c:v>0</c:v>
                </c:pt>
                <c:pt idx="7100">
                  <c:v>0</c:v>
                </c:pt>
                <c:pt idx="7101">
                  <c:v>0</c:v>
                </c:pt>
                <c:pt idx="7102">
                  <c:v>0</c:v>
                </c:pt>
                <c:pt idx="7103">
                  <c:v>0</c:v>
                </c:pt>
                <c:pt idx="7104">
                  <c:v>0</c:v>
                </c:pt>
                <c:pt idx="7105">
                  <c:v>0</c:v>
                </c:pt>
                <c:pt idx="7106">
                  <c:v>0</c:v>
                </c:pt>
                <c:pt idx="7107">
                  <c:v>0</c:v>
                </c:pt>
                <c:pt idx="7108">
                  <c:v>0</c:v>
                </c:pt>
                <c:pt idx="7109">
                  <c:v>0</c:v>
                </c:pt>
                <c:pt idx="7110">
                  <c:v>0</c:v>
                </c:pt>
                <c:pt idx="7111">
                  <c:v>0</c:v>
                </c:pt>
                <c:pt idx="7112">
                  <c:v>0</c:v>
                </c:pt>
                <c:pt idx="7113">
                  <c:v>0</c:v>
                </c:pt>
                <c:pt idx="7114">
                  <c:v>0</c:v>
                </c:pt>
                <c:pt idx="7115">
                  <c:v>0</c:v>
                </c:pt>
                <c:pt idx="7116">
                  <c:v>0</c:v>
                </c:pt>
                <c:pt idx="7117">
                  <c:v>0</c:v>
                </c:pt>
                <c:pt idx="7118">
                  <c:v>0</c:v>
                </c:pt>
                <c:pt idx="7119">
                  <c:v>0</c:v>
                </c:pt>
                <c:pt idx="7120">
                  <c:v>0</c:v>
                </c:pt>
                <c:pt idx="7121">
                  <c:v>0</c:v>
                </c:pt>
                <c:pt idx="7122">
                  <c:v>0</c:v>
                </c:pt>
                <c:pt idx="7123">
                  <c:v>0</c:v>
                </c:pt>
                <c:pt idx="7124">
                  <c:v>0</c:v>
                </c:pt>
                <c:pt idx="7125">
                  <c:v>0</c:v>
                </c:pt>
                <c:pt idx="7126">
                  <c:v>0</c:v>
                </c:pt>
                <c:pt idx="7127">
                  <c:v>0</c:v>
                </c:pt>
                <c:pt idx="7128">
                  <c:v>0</c:v>
                </c:pt>
                <c:pt idx="7129">
                  <c:v>0</c:v>
                </c:pt>
                <c:pt idx="7130">
                  <c:v>0</c:v>
                </c:pt>
                <c:pt idx="7131">
                  <c:v>0</c:v>
                </c:pt>
                <c:pt idx="7132">
                  <c:v>0</c:v>
                </c:pt>
                <c:pt idx="7133">
                  <c:v>0</c:v>
                </c:pt>
                <c:pt idx="7134">
                  <c:v>0</c:v>
                </c:pt>
                <c:pt idx="7135">
                  <c:v>0</c:v>
                </c:pt>
                <c:pt idx="7136">
                  <c:v>0</c:v>
                </c:pt>
                <c:pt idx="7137">
                  <c:v>0</c:v>
                </c:pt>
                <c:pt idx="7138">
                  <c:v>0</c:v>
                </c:pt>
                <c:pt idx="7139">
                  <c:v>0</c:v>
                </c:pt>
                <c:pt idx="7140">
                  <c:v>0</c:v>
                </c:pt>
                <c:pt idx="7141">
                  <c:v>0</c:v>
                </c:pt>
                <c:pt idx="7142">
                  <c:v>0</c:v>
                </c:pt>
                <c:pt idx="7143">
                  <c:v>0</c:v>
                </c:pt>
                <c:pt idx="7144">
                  <c:v>0</c:v>
                </c:pt>
                <c:pt idx="7145">
                  <c:v>0</c:v>
                </c:pt>
                <c:pt idx="7146">
                  <c:v>0</c:v>
                </c:pt>
                <c:pt idx="7147">
                  <c:v>0</c:v>
                </c:pt>
                <c:pt idx="7148">
                  <c:v>0</c:v>
                </c:pt>
                <c:pt idx="7149">
                  <c:v>0</c:v>
                </c:pt>
                <c:pt idx="7150">
                  <c:v>0</c:v>
                </c:pt>
                <c:pt idx="7151">
                  <c:v>0</c:v>
                </c:pt>
                <c:pt idx="7152">
                  <c:v>0</c:v>
                </c:pt>
                <c:pt idx="7153">
                  <c:v>0</c:v>
                </c:pt>
                <c:pt idx="7154">
                  <c:v>0</c:v>
                </c:pt>
                <c:pt idx="7155">
                  <c:v>0</c:v>
                </c:pt>
                <c:pt idx="7156">
                  <c:v>0</c:v>
                </c:pt>
                <c:pt idx="7157">
                  <c:v>0</c:v>
                </c:pt>
                <c:pt idx="7158">
                  <c:v>0</c:v>
                </c:pt>
                <c:pt idx="7159">
                  <c:v>0</c:v>
                </c:pt>
                <c:pt idx="7160">
                  <c:v>0</c:v>
                </c:pt>
                <c:pt idx="7161">
                  <c:v>0</c:v>
                </c:pt>
                <c:pt idx="7162">
                  <c:v>0</c:v>
                </c:pt>
                <c:pt idx="7163">
                  <c:v>0</c:v>
                </c:pt>
                <c:pt idx="7164">
                  <c:v>0</c:v>
                </c:pt>
                <c:pt idx="7165">
                  <c:v>0</c:v>
                </c:pt>
                <c:pt idx="7166">
                  <c:v>0</c:v>
                </c:pt>
                <c:pt idx="7167">
                  <c:v>0</c:v>
                </c:pt>
                <c:pt idx="7168">
                  <c:v>0</c:v>
                </c:pt>
                <c:pt idx="7169">
                  <c:v>0</c:v>
                </c:pt>
                <c:pt idx="7170">
                  <c:v>0</c:v>
                </c:pt>
                <c:pt idx="7171">
                  <c:v>0</c:v>
                </c:pt>
                <c:pt idx="7172">
                  <c:v>0</c:v>
                </c:pt>
                <c:pt idx="7173">
                  <c:v>0</c:v>
                </c:pt>
                <c:pt idx="7174">
                  <c:v>0</c:v>
                </c:pt>
                <c:pt idx="7175">
                  <c:v>0</c:v>
                </c:pt>
                <c:pt idx="7176">
                  <c:v>0</c:v>
                </c:pt>
                <c:pt idx="7177">
                  <c:v>0</c:v>
                </c:pt>
                <c:pt idx="7178">
                  <c:v>0</c:v>
                </c:pt>
                <c:pt idx="7179">
                  <c:v>0</c:v>
                </c:pt>
                <c:pt idx="7180">
                  <c:v>0</c:v>
                </c:pt>
                <c:pt idx="7181">
                  <c:v>0</c:v>
                </c:pt>
                <c:pt idx="7182">
                  <c:v>0</c:v>
                </c:pt>
                <c:pt idx="7183">
                  <c:v>0</c:v>
                </c:pt>
                <c:pt idx="7184">
                  <c:v>8.0000000000000004E-4</c:v>
                </c:pt>
                <c:pt idx="7185">
                  <c:v>0</c:v>
                </c:pt>
                <c:pt idx="7186">
                  <c:v>0</c:v>
                </c:pt>
                <c:pt idx="7187">
                  <c:v>0</c:v>
                </c:pt>
                <c:pt idx="7188">
                  <c:v>0</c:v>
                </c:pt>
                <c:pt idx="7189">
                  <c:v>0</c:v>
                </c:pt>
                <c:pt idx="7190">
                  <c:v>0</c:v>
                </c:pt>
                <c:pt idx="7191">
                  <c:v>0</c:v>
                </c:pt>
                <c:pt idx="7192">
                  <c:v>0</c:v>
                </c:pt>
                <c:pt idx="7193">
                  <c:v>0</c:v>
                </c:pt>
                <c:pt idx="7194">
                  <c:v>0</c:v>
                </c:pt>
                <c:pt idx="7195">
                  <c:v>0</c:v>
                </c:pt>
                <c:pt idx="7196">
                  <c:v>0</c:v>
                </c:pt>
                <c:pt idx="7197">
                  <c:v>8.0000000000000004E-4</c:v>
                </c:pt>
                <c:pt idx="7198">
                  <c:v>0</c:v>
                </c:pt>
                <c:pt idx="7199">
                  <c:v>0</c:v>
                </c:pt>
                <c:pt idx="7200">
                  <c:v>0</c:v>
                </c:pt>
                <c:pt idx="7201">
                  <c:v>0</c:v>
                </c:pt>
                <c:pt idx="7202">
                  <c:v>0</c:v>
                </c:pt>
                <c:pt idx="7203">
                  <c:v>0</c:v>
                </c:pt>
                <c:pt idx="7204">
                  <c:v>0</c:v>
                </c:pt>
                <c:pt idx="7205">
                  <c:v>0</c:v>
                </c:pt>
                <c:pt idx="7206">
                  <c:v>0</c:v>
                </c:pt>
                <c:pt idx="7207">
                  <c:v>0</c:v>
                </c:pt>
                <c:pt idx="7208">
                  <c:v>8.0000000000000004E-4</c:v>
                </c:pt>
                <c:pt idx="7209">
                  <c:v>8.0000000000000004E-4</c:v>
                </c:pt>
                <c:pt idx="7210">
                  <c:v>0</c:v>
                </c:pt>
                <c:pt idx="7211">
                  <c:v>0</c:v>
                </c:pt>
                <c:pt idx="7212">
                  <c:v>0</c:v>
                </c:pt>
                <c:pt idx="7213">
                  <c:v>0</c:v>
                </c:pt>
                <c:pt idx="7214">
                  <c:v>0</c:v>
                </c:pt>
                <c:pt idx="7215">
                  <c:v>8.0000000000000004E-4</c:v>
                </c:pt>
                <c:pt idx="7216">
                  <c:v>0</c:v>
                </c:pt>
                <c:pt idx="7217">
                  <c:v>0</c:v>
                </c:pt>
                <c:pt idx="7218">
                  <c:v>0</c:v>
                </c:pt>
                <c:pt idx="7219">
                  <c:v>0</c:v>
                </c:pt>
                <c:pt idx="7220">
                  <c:v>0</c:v>
                </c:pt>
                <c:pt idx="7221">
                  <c:v>0</c:v>
                </c:pt>
                <c:pt idx="7222">
                  <c:v>8.0000000000000004E-4</c:v>
                </c:pt>
                <c:pt idx="7223">
                  <c:v>0</c:v>
                </c:pt>
                <c:pt idx="7224">
                  <c:v>0</c:v>
                </c:pt>
                <c:pt idx="7225">
                  <c:v>0</c:v>
                </c:pt>
                <c:pt idx="7226">
                  <c:v>8.0000000000000004E-4</c:v>
                </c:pt>
                <c:pt idx="7227">
                  <c:v>0</c:v>
                </c:pt>
                <c:pt idx="7228">
                  <c:v>0</c:v>
                </c:pt>
                <c:pt idx="7229">
                  <c:v>0</c:v>
                </c:pt>
                <c:pt idx="7230">
                  <c:v>8.0000000000000004E-4</c:v>
                </c:pt>
                <c:pt idx="7231">
                  <c:v>0</c:v>
                </c:pt>
                <c:pt idx="7232">
                  <c:v>0</c:v>
                </c:pt>
                <c:pt idx="7233">
                  <c:v>0</c:v>
                </c:pt>
                <c:pt idx="7234">
                  <c:v>0</c:v>
                </c:pt>
                <c:pt idx="7235">
                  <c:v>8.0000000000000004E-4</c:v>
                </c:pt>
                <c:pt idx="7236">
                  <c:v>0</c:v>
                </c:pt>
                <c:pt idx="7237">
                  <c:v>0</c:v>
                </c:pt>
                <c:pt idx="7238">
                  <c:v>0</c:v>
                </c:pt>
                <c:pt idx="7239">
                  <c:v>0</c:v>
                </c:pt>
                <c:pt idx="7240">
                  <c:v>0</c:v>
                </c:pt>
                <c:pt idx="7241">
                  <c:v>8.0000000000000004E-4</c:v>
                </c:pt>
                <c:pt idx="7242">
                  <c:v>0</c:v>
                </c:pt>
                <c:pt idx="7243">
                  <c:v>0</c:v>
                </c:pt>
                <c:pt idx="7244">
                  <c:v>8.0000000000000004E-4</c:v>
                </c:pt>
                <c:pt idx="7245">
                  <c:v>0</c:v>
                </c:pt>
                <c:pt idx="7246">
                  <c:v>0</c:v>
                </c:pt>
                <c:pt idx="7247">
                  <c:v>0</c:v>
                </c:pt>
                <c:pt idx="7248">
                  <c:v>0</c:v>
                </c:pt>
                <c:pt idx="7249">
                  <c:v>8.0000000000000004E-4</c:v>
                </c:pt>
                <c:pt idx="7250">
                  <c:v>0</c:v>
                </c:pt>
                <c:pt idx="7251">
                  <c:v>8.0000000000000004E-4</c:v>
                </c:pt>
                <c:pt idx="7252">
                  <c:v>8.0000000000000004E-4</c:v>
                </c:pt>
                <c:pt idx="7253">
                  <c:v>8.0000000000000004E-4</c:v>
                </c:pt>
                <c:pt idx="7254">
                  <c:v>0</c:v>
                </c:pt>
                <c:pt idx="7255">
                  <c:v>8.0000000000000004E-4</c:v>
                </c:pt>
                <c:pt idx="7256">
                  <c:v>0</c:v>
                </c:pt>
                <c:pt idx="7257">
                  <c:v>0</c:v>
                </c:pt>
                <c:pt idx="7258">
                  <c:v>0</c:v>
                </c:pt>
                <c:pt idx="7259">
                  <c:v>0</c:v>
                </c:pt>
                <c:pt idx="7260">
                  <c:v>0</c:v>
                </c:pt>
                <c:pt idx="7261">
                  <c:v>0</c:v>
                </c:pt>
                <c:pt idx="7262">
                  <c:v>8.0000000000000004E-4</c:v>
                </c:pt>
                <c:pt idx="7263">
                  <c:v>0</c:v>
                </c:pt>
                <c:pt idx="7264">
                  <c:v>0</c:v>
                </c:pt>
                <c:pt idx="7265">
                  <c:v>0</c:v>
                </c:pt>
                <c:pt idx="7266">
                  <c:v>0</c:v>
                </c:pt>
                <c:pt idx="7267">
                  <c:v>0</c:v>
                </c:pt>
                <c:pt idx="7268">
                  <c:v>0</c:v>
                </c:pt>
                <c:pt idx="7269">
                  <c:v>0</c:v>
                </c:pt>
                <c:pt idx="7270">
                  <c:v>0</c:v>
                </c:pt>
                <c:pt idx="7271">
                  <c:v>0</c:v>
                </c:pt>
                <c:pt idx="7272">
                  <c:v>0</c:v>
                </c:pt>
                <c:pt idx="7273">
                  <c:v>0</c:v>
                </c:pt>
                <c:pt idx="7274">
                  <c:v>8.0000000000000004E-4</c:v>
                </c:pt>
                <c:pt idx="7275">
                  <c:v>0</c:v>
                </c:pt>
                <c:pt idx="7276">
                  <c:v>0</c:v>
                </c:pt>
                <c:pt idx="7277">
                  <c:v>0</c:v>
                </c:pt>
                <c:pt idx="7278">
                  <c:v>0</c:v>
                </c:pt>
                <c:pt idx="7279">
                  <c:v>8.0000000000000004E-4</c:v>
                </c:pt>
                <c:pt idx="7280">
                  <c:v>0</c:v>
                </c:pt>
                <c:pt idx="7281">
                  <c:v>0</c:v>
                </c:pt>
                <c:pt idx="7282">
                  <c:v>0</c:v>
                </c:pt>
                <c:pt idx="7283">
                  <c:v>8.0000000000000004E-4</c:v>
                </c:pt>
                <c:pt idx="7284">
                  <c:v>0</c:v>
                </c:pt>
                <c:pt idx="7285">
                  <c:v>0</c:v>
                </c:pt>
                <c:pt idx="7286">
                  <c:v>0</c:v>
                </c:pt>
                <c:pt idx="7287">
                  <c:v>0</c:v>
                </c:pt>
                <c:pt idx="7288">
                  <c:v>0</c:v>
                </c:pt>
                <c:pt idx="7289">
                  <c:v>0</c:v>
                </c:pt>
                <c:pt idx="7290">
                  <c:v>0</c:v>
                </c:pt>
                <c:pt idx="7291">
                  <c:v>0</c:v>
                </c:pt>
                <c:pt idx="7292">
                  <c:v>0</c:v>
                </c:pt>
                <c:pt idx="7293">
                  <c:v>0</c:v>
                </c:pt>
                <c:pt idx="7294">
                  <c:v>8.0000000000000004E-4</c:v>
                </c:pt>
                <c:pt idx="7295">
                  <c:v>0</c:v>
                </c:pt>
                <c:pt idx="7296">
                  <c:v>8.0000000000000004E-4</c:v>
                </c:pt>
                <c:pt idx="7297">
                  <c:v>0</c:v>
                </c:pt>
                <c:pt idx="7298">
                  <c:v>0</c:v>
                </c:pt>
                <c:pt idx="7299">
                  <c:v>0</c:v>
                </c:pt>
                <c:pt idx="7300">
                  <c:v>0</c:v>
                </c:pt>
                <c:pt idx="7301">
                  <c:v>0</c:v>
                </c:pt>
                <c:pt idx="7302">
                  <c:v>0</c:v>
                </c:pt>
                <c:pt idx="7303">
                  <c:v>0</c:v>
                </c:pt>
                <c:pt idx="7304">
                  <c:v>0</c:v>
                </c:pt>
                <c:pt idx="7305">
                  <c:v>0</c:v>
                </c:pt>
                <c:pt idx="7306">
                  <c:v>0</c:v>
                </c:pt>
                <c:pt idx="7307">
                  <c:v>0</c:v>
                </c:pt>
                <c:pt idx="7308">
                  <c:v>8.9999999999999998E-4</c:v>
                </c:pt>
                <c:pt idx="7309">
                  <c:v>0</c:v>
                </c:pt>
                <c:pt idx="7310">
                  <c:v>0</c:v>
                </c:pt>
                <c:pt idx="7311">
                  <c:v>0</c:v>
                </c:pt>
                <c:pt idx="7312">
                  <c:v>0</c:v>
                </c:pt>
                <c:pt idx="7313">
                  <c:v>0</c:v>
                </c:pt>
                <c:pt idx="7314">
                  <c:v>0</c:v>
                </c:pt>
                <c:pt idx="7315">
                  <c:v>0</c:v>
                </c:pt>
                <c:pt idx="7316">
                  <c:v>0</c:v>
                </c:pt>
                <c:pt idx="7317">
                  <c:v>0</c:v>
                </c:pt>
                <c:pt idx="7318">
                  <c:v>0</c:v>
                </c:pt>
                <c:pt idx="7319">
                  <c:v>0</c:v>
                </c:pt>
                <c:pt idx="7320">
                  <c:v>0</c:v>
                </c:pt>
                <c:pt idx="7321">
                  <c:v>0</c:v>
                </c:pt>
                <c:pt idx="7322">
                  <c:v>0</c:v>
                </c:pt>
                <c:pt idx="7323">
                  <c:v>0</c:v>
                </c:pt>
                <c:pt idx="7324">
                  <c:v>0</c:v>
                </c:pt>
                <c:pt idx="7325">
                  <c:v>0</c:v>
                </c:pt>
                <c:pt idx="7326">
                  <c:v>0</c:v>
                </c:pt>
                <c:pt idx="7327">
                  <c:v>0</c:v>
                </c:pt>
                <c:pt idx="7328">
                  <c:v>0</c:v>
                </c:pt>
                <c:pt idx="7329">
                  <c:v>0</c:v>
                </c:pt>
                <c:pt idx="7330">
                  <c:v>0</c:v>
                </c:pt>
                <c:pt idx="7331">
                  <c:v>0</c:v>
                </c:pt>
                <c:pt idx="7332">
                  <c:v>0</c:v>
                </c:pt>
                <c:pt idx="7333">
                  <c:v>0</c:v>
                </c:pt>
                <c:pt idx="7334">
                  <c:v>0</c:v>
                </c:pt>
                <c:pt idx="7335">
                  <c:v>0</c:v>
                </c:pt>
                <c:pt idx="7336">
                  <c:v>0</c:v>
                </c:pt>
                <c:pt idx="7337">
                  <c:v>0</c:v>
                </c:pt>
                <c:pt idx="7338">
                  <c:v>0</c:v>
                </c:pt>
                <c:pt idx="7339">
                  <c:v>0</c:v>
                </c:pt>
                <c:pt idx="7340">
                  <c:v>0</c:v>
                </c:pt>
                <c:pt idx="7341">
                  <c:v>0</c:v>
                </c:pt>
                <c:pt idx="7342">
                  <c:v>0</c:v>
                </c:pt>
                <c:pt idx="7343">
                  <c:v>0</c:v>
                </c:pt>
                <c:pt idx="7344">
                  <c:v>0</c:v>
                </c:pt>
                <c:pt idx="7345">
                  <c:v>0</c:v>
                </c:pt>
                <c:pt idx="7346">
                  <c:v>0</c:v>
                </c:pt>
                <c:pt idx="7347">
                  <c:v>0</c:v>
                </c:pt>
                <c:pt idx="7348">
                  <c:v>0</c:v>
                </c:pt>
                <c:pt idx="7349">
                  <c:v>0</c:v>
                </c:pt>
                <c:pt idx="7350">
                  <c:v>0</c:v>
                </c:pt>
                <c:pt idx="7351">
                  <c:v>0</c:v>
                </c:pt>
                <c:pt idx="7352">
                  <c:v>0</c:v>
                </c:pt>
                <c:pt idx="7353">
                  <c:v>0</c:v>
                </c:pt>
                <c:pt idx="7354">
                  <c:v>0</c:v>
                </c:pt>
                <c:pt idx="7355">
                  <c:v>0</c:v>
                </c:pt>
                <c:pt idx="7356">
                  <c:v>0</c:v>
                </c:pt>
                <c:pt idx="7357">
                  <c:v>0</c:v>
                </c:pt>
                <c:pt idx="7358">
                  <c:v>0</c:v>
                </c:pt>
                <c:pt idx="7359">
                  <c:v>0</c:v>
                </c:pt>
                <c:pt idx="7360">
                  <c:v>0</c:v>
                </c:pt>
                <c:pt idx="7361">
                  <c:v>0</c:v>
                </c:pt>
                <c:pt idx="7362">
                  <c:v>0</c:v>
                </c:pt>
                <c:pt idx="7363">
                  <c:v>0</c:v>
                </c:pt>
                <c:pt idx="7364">
                  <c:v>0</c:v>
                </c:pt>
                <c:pt idx="7365">
                  <c:v>0</c:v>
                </c:pt>
                <c:pt idx="7366">
                  <c:v>0</c:v>
                </c:pt>
                <c:pt idx="7367">
                  <c:v>0</c:v>
                </c:pt>
                <c:pt idx="7368">
                  <c:v>0</c:v>
                </c:pt>
                <c:pt idx="7369">
                  <c:v>0</c:v>
                </c:pt>
                <c:pt idx="7370">
                  <c:v>0</c:v>
                </c:pt>
                <c:pt idx="7371">
                  <c:v>0</c:v>
                </c:pt>
                <c:pt idx="7372">
                  <c:v>0</c:v>
                </c:pt>
                <c:pt idx="7373">
                  <c:v>0</c:v>
                </c:pt>
                <c:pt idx="7374">
                  <c:v>0</c:v>
                </c:pt>
                <c:pt idx="7375">
                  <c:v>0</c:v>
                </c:pt>
                <c:pt idx="7376">
                  <c:v>0</c:v>
                </c:pt>
                <c:pt idx="7377">
                  <c:v>0</c:v>
                </c:pt>
                <c:pt idx="7378">
                  <c:v>0</c:v>
                </c:pt>
                <c:pt idx="7379">
                  <c:v>0</c:v>
                </c:pt>
                <c:pt idx="7380">
                  <c:v>0</c:v>
                </c:pt>
                <c:pt idx="7381">
                  <c:v>0</c:v>
                </c:pt>
                <c:pt idx="7382">
                  <c:v>0</c:v>
                </c:pt>
                <c:pt idx="7383">
                  <c:v>0</c:v>
                </c:pt>
                <c:pt idx="7384">
                  <c:v>0</c:v>
                </c:pt>
                <c:pt idx="7385">
                  <c:v>0</c:v>
                </c:pt>
                <c:pt idx="7386">
                  <c:v>0</c:v>
                </c:pt>
                <c:pt idx="7387">
                  <c:v>0</c:v>
                </c:pt>
                <c:pt idx="7388">
                  <c:v>0</c:v>
                </c:pt>
                <c:pt idx="7389">
                  <c:v>0</c:v>
                </c:pt>
                <c:pt idx="7390">
                  <c:v>0</c:v>
                </c:pt>
                <c:pt idx="7391">
                  <c:v>0</c:v>
                </c:pt>
                <c:pt idx="7392">
                  <c:v>0</c:v>
                </c:pt>
                <c:pt idx="7393">
                  <c:v>0</c:v>
                </c:pt>
                <c:pt idx="7394">
                  <c:v>0</c:v>
                </c:pt>
                <c:pt idx="7395">
                  <c:v>0</c:v>
                </c:pt>
                <c:pt idx="7396">
                  <c:v>0</c:v>
                </c:pt>
                <c:pt idx="7397">
                  <c:v>0</c:v>
                </c:pt>
                <c:pt idx="7398">
                  <c:v>0</c:v>
                </c:pt>
                <c:pt idx="7399">
                  <c:v>0</c:v>
                </c:pt>
                <c:pt idx="7400">
                  <c:v>0</c:v>
                </c:pt>
                <c:pt idx="7401">
                  <c:v>0</c:v>
                </c:pt>
                <c:pt idx="7402">
                  <c:v>0</c:v>
                </c:pt>
                <c:pt idx="7403">
                  <c:v>0</c:v>
                </c:pt>
                <c:pt idx="7404">
                  <c:v>0</c:v>
                </c:pt>
                <c:pt idx="7405">
                  <c:v>0</c:v>
                </c:pt>
                <c:pt idx="7406">
                  <c:v>0</c:v>
                </c:pt>
                <c:pt idx="7407">
                  <c:v>0</c:v>
                </c:pt>
                <c:pt idx="7408">
                  <c:v>0</c:v>
                </c:pt>
                <c:pt idx="7409">
                  <c:v>0</c:v>
                </c:pt>
                <c:pt idx="7410">
                  <c:v>0</c:v>
                </c:pt>
                <c:pt idx="7411">
                  <c:v>0</c:v>
                </c:pt>
                <c:pt idx="7412">
                  <c:v>0</c:v>
                </c:pt>
                <c:pt idx="7413">
                  <c:v>0</c:v>
                </c:pt>
                <c:pt idx="7414">
                  <c:v>0</c:v>
                </c:pt>
                <c:pt idx="7415">
                  <c:v>0</c:v>
                </c:pt>
                <c:pt idx="7416">
                  <c:v>0</c:v>
                </c:pt>
                <c:pt idx="7417">
                  <c:v>0</c:v>
                </c:pt>
                <c:pt idx="7418">
                  <c:v>0</c:v>
                </c:pt>
                <c:pt idx="7419">
                  <c:v>0</c:v>
                </c:pt>
                <c:pt idx="7420">
                  <c:v>0</c:v>
                </c:pt>
                <c:pt idx="7421">
                  <c:v>0</c:v>
                </c:pt>
                <c:pt idx="7422">
                  <c:v>0</c:v>
                </c:pt>
                <c:pt idx="7423">
                  <c:v>0</c:v>
                </c:pt>
                <c:pt idx="7424">
                  <c:v>0</c:v>
                </c:pt>
                <c:pt idx="7425">
                  <c:v>0</c:v>
                </c:pt>
                <c:pt idx="7426">
                  <c:v>0</c:v>
                </c:pt>
                <c:pt idx="7427">
                  <c:v>0</c:v>
                </c:pt>
                <c:pt idx="7428">
                  <c:v>0</c:v>
                </c:pt>
                <c:pt idx="7429">
                  <c:v>0</c:v>
                </c:pt>
                <c:pt idx="7430">
                  <c:v>0</c:v>
                </c:pt>
                <c:pt idx="7431">
                  <c:v>0</c:v>
                </c:pt>
                <c:pt idx="7432">
                  <c:v>0</c:v>
                </c:pt>
                <c:pt idx="7433">
                  <c:v>0</c:v>
                </c:pt>
                <c:pt idx="7434">
                  <c:v>0</c:v>
                </c:pt>
                <c:pt idx="7435">
                  <c:v>0</c:v>
                </c:pt>
                <c:pt idx="7436">
                  <c:v>0</c:v>
                </c:pt>
                <c:pt idx="7437">
                  <c:v>0</c:v>
                </c:pt>
                <c:pt idx="7438">
                  <c:v>0</c:v>
                </c:pt>
                <c:pt idx="7439">
                  <c:v>0</c:v>
                </c:pt>
                <c:pt idx="7440">
                  <c:v>0</c:v>
                </c:pt>
                <c:pt idx="7441">
                  <c:v>0</c:v>
                </c:pt>
                <c:pt idx="7442">
                  <c:v>0</c:v>
                </c:pt>
                <c:pt idx="7443">
                  <c:v>0</c:v>
                </c:pt>
                <c:pt idx="7444">
                  <c:v>0</c:v>
                </c:pt>
                <c:pt idx="7445">
                  <c:v>0</c:v>
                </c:pt>
                <c:pt idx="7446">
                  <c:v>0</c:v>
                </c:pt>
                <c:pt idx="7447">
                  <c:v>0</c:v>
                </c:pt>
                <c:pt idx="7448">
                  <c:v>0</c:v>
                </c:pt>
                <c:pt idx="7449">
                  <c:v>0</c:v>
                </c:pt>
                <c:pt idx="7450">
                  <c:v>0</c:v>
                </c:pt>
                <c:pt idx="7451">
                  <c:v>0</c:v>
                </c:pt>
                <c:pt idx="7452">
                  <c:v>0</c:v>
                </c:pt>
                <c:pt idx="7453">
                  <c:v>0</c:v>
                </c:pt>
                <c:pt idx="7454">
                  <c:v>0</c:v>
                </c:pt>
                <c:pt idx="7455">
                  <c:v>0</c:v>
                </c:pt>
                <c:pt idx="7456">
                  <c:v>0</c:v>
                </c:pt>
                <c:pt idx="7457">
                  <c:v>0</c:v>
                </c:pt>
                <c:pt idx="7458">
                  <c:v>0</c:v>
                </c:pt>
                <c:pt idx="7459">
                  <c:v>0</c:v>
                </c:pt>
                <c:pt idx="7460">
                  <c:v>0</c:v>
                </c:pt>
                <c:pt idx="7461">
                  <c:v>0</c:v>
                </c:pt>
                <c:pt idx="7462">
                  <c:v>0</c:v>
                </c:pt>
                <c:pt idx="7463">
                  <c:v>0</c:v>
                </c:pt>
                <c:pt idx="7464">
                  <c:v>0</c:v>
                </c:pt>
                <c:pt idx="7465">
                  <c:v>0</c:v>
                </c:pt>
                <c:pt idx="7466">
                  <c:v>0</c:v>
                </c:pt>
                <c:pt idx="7467">
                  <c:v>0</c:v>
                </c:pt>
                <c:pt idx="7468">
                  <c:v>0</c:v>
                </c:pt>
                <c:pt idx="7469">
                  <c:v>0</c:v>
                </c:pt>
                <c:pt idx="7470">
                  <c:v>0</c:v>
                </c:pt>
                <c:pt idx="7471">
                  <c:v>0</c:v>
                </c:pt>
                <c:pt idx="7472">
                  <c:v>0</c:v>
                </c:pt>
                <c:pt idx="7473">
                  <c:v>0</c:v>
                </c:pt>
                <c:pt idx="7474">
                  <c:v>0</c:v>
                </c:pt>
                <c:pt idx="7475">
                  <c:v>0</c:v>
                </c:pt>
                <c:pt idx="7476">
                  <c:v>0</c:v>
                </c:pt>
                <c:pt idx="7477">
                  <c:v>0</c:v>
                </c:pt>
                <c:pt idx="7478">
                  <c:v>0</c:v>
                </c:pt>
                <c:pt idx="7479">
                  <c:v>0</c:v>
                </c:pt>
                <c:pt idx="7480">
                  <c:v>0</c:v>
                </c:pt>
                <c:pt idx="7481">
                  <c:v>0</c:v>
                </c:pt>
                <c:pt idx="7482">
                  <c:v>0</c:v>
                </c:pt>
                <c:pt idx="7483">
                  <c:v>0</c:v>
                </c:pt>
                <c:pt idx="7484">
                  <c:v>0</c:v>
                </c:pt>
                <c:pt idx="7485">
                  <c:v>0</c:v>
                </c:pt>
                <c:pt idx="7486">
                  <c:v>0</c:v>
                </c:pt>
                <c:pt idx="7487">
                  <c:v>0</c:v>
                </c:pt>
                <c:pt idx="7488">
                  <c:v>0</c:v>
                </c:pt>
                <c:pt idx="7489">
                  <c:v>0</c:v>
                </c:pt>
                <c:pt idx="7490">
                  <c:v>0</c:v>
                </c:pt>
                <c:pt idx="7491">
                  <c:v>0</c:v>
                </c:pt>
                <c:pt idx="7492">
                  <c:v>0</c:v>
                </c:pt>
                <c:pt idx="7493">
                  <c:v>0</c:v>
                </c:pt>
                <c:pt idx="7494">
                  <c:v>0</c:v>
                </c:pt>
                <c:pt idx="7495">
                  <c:v>0</c:v>
                </c:pt>
                <c:pt idx="7496">
                  <c:v>0</c:v>
                </c:pt>
                <c:pt idx="7497">
                  <c:v>0</c:v>
                </c:pt>
                <c:pt idx="7498">
                  <c:v>0</c:v>
                </c:pt>
                <c:pt idx="7499">
                  <c:v>0</c:v>
                </c:pt>
                <c:pt idx="7500">
                  <c:v>0</c:v>
                </c:pt>
                <c:pt idx="7501">
                  <c:v>0</c:v>
                </c:pt>
                <c:pt idx="7502">
                  <c:v>0</c:v>
                </c:pt>
                <c:pt idx="7503">
                  <c:v>0</c:v>
                </c:pt>
                <c:pt idx="7504">
                  <c:v>0</c:v>
                </c:pt>
                <c:pt idx="7505">
                  <c:v>0</c:v>
                </c:pt>
                <c:pt idx="7506">
                  <c:v>0</c:v>
                </c:pt>
                <c:pt idx="7507">
                  <c:v>0</c:v>
                </c:pt>
                <c:pt idx="7508">
                  <c:v>0</c:v>
                </c:pt>
                <c:pt idx="7509">
                  <c:v>0</c:v>
                </c:pt>
                <c:pt idx="7510">
                  <c:v>0</c:v>
                </c:pt>
                <c:pt idx="7511">
                  <c:v>0</c:v>
                </c:pt>
                <c:pt idx="7512">
                  <c:v>0</c:v>
                </c:pt>
                <c:pt idx="7513">
                  <c:v>0</c:v>
                </c:pt>
                <c:pt idx="7514">
                  <c:v>0</c:v>
                </c:pt>
                <c:pt idx="7515">
                  <c:v>0</c:v>
                </c:pt>
                <c:pt idx="7516">
                  <c:v>0</c:v>
                </c:pt>
                <c:pt idx="7517">
                  <c:v>0</c:v>
                </c:pt>
                <c:pt idx="7518">
                  <c:v>0</c:v>
                </c:pt>
                <c:pt idx="7519">
                  <c:v>0</c:v>
                </c:pt>
                <c:pt idx="7520">
                  <c:v>0</c:v>
                </c:pt>
                <c:pt idx="7521">
                  <c:v>0</c:v>
                </c:pt>
                <c:pt idx="7522">
                  <c:v>0</c:v>
                </c:pt>
                <c:pt idx="7523">
                  <c:v>0</c:v>
                </c:pt>
                <c:pt idx="7524">
                  <c:v>0</c:v>
                </c:pt>
                <c:pt idx="7525">
                  <c:v>0</c:v>
                </c:pt>
                <c:pt idx="7526">
                  <c:v>0</c:v>
                </c:pt>
                <c:pt idx="7527">
                  <c:v>0</c:v>
                </c:pt>
                <c:pt idx="7528">
                  <c:v>0</c:v>
                </c:pt>
                <c:pt idx="7529">
                  <c:v>0</c:v>
                </c:pt>
                <c:pt idx="7530">
                  <c:v>0</c:v>
                </c:pt>
                <c:pt idx="7531">
                  <c:v>0</c:v>
                </c:pt>
                <c:pt idx="7532">
                  <c:v>0</c:v>
                </c:pt>
                <c:pt idx="7533">
                  <c:v>0</c:v>
                </c:pt>
                <c:pt idx="7534">
                  <c:v>0</c:v>
                </c:pt>
                <c:pt idx="7535">
                  <c:v>0</c:v>
                </c:pt>
                <c:pt idx="7536">
                  <c:v>0</c:v>
                </c:pt>
                <c:pt idx="7537">
                  <c:v>0</c:v>
                </c:pt>
                <c:pt idx="7538">
                  <c:v>0</c:v>
                </c:pt>
                <c:pt idx="7539">
                  <c:v>0</c:v>
                </c:pt>
                <c:pt idx="7540">
                  <c:v>0</c:v>
                </c:pt>
                <c:pt idx="7541">
                  <c:v>0</c:v>
                </c:pt>
                <c:pt idx="7542">
                  <c:v>0</c:v>
                </c:pt>
                <c:pt idx="7543">
                  <c:v>0</c:v>
                </c:pt>
                <c:pt idx="7544">
                  <c:v>0</c:v>
                </c:pt>
                <c:pt idx="7545">
                  <c:v>0</c:v>
                </c:pt>
                <c:pt idx="7546">
                  <c:v>0</c:v>
                </c:pt>
                <c:pt idx="7547">
                  <c:v>0</c:v>
                </c:pt>
                <c:pt idx="7548">
                  <c:v>0</c:v>
                </c:pt>
                <c:pt idx="7549">
                  <c:v>0</c:v>
                </c:pt>
                <c:pt idx="7550">
                  <c:v>0</c:v>
                </c:pt>
                <c:pt idx="7551">
                  <c:v>0</c:v>
                </c:pt>
                <c:pt idx="7552">
                  <c:v>0</c:v>
                </c:pt>
                <c:pt idx="7553">
                  <c:v>0</c:v>
                </c:pt>
                <c:pt idx="7554">
                  <c:v>0</c:v>
                </c:pt>
                <c:pt idx="7555">
                  <c:v>0</c:v>
                </c:pt>
                <c:pt idx="7556">
                  <c:v>0</c:v>
                </c:pt>
                <c:pt idx="7557">
                  <c:v>0</c:v>
                </c:pt>
                <c:pt idx="7558">
                  <c:v>0</c:v>
                </c:pt>
                <c:pt idx="7559">
                  <c:v>0</c:v>
                </c:pt>
                <c:pt idx="7560">
                  <c:v>0</c:v>
                </c:pt>
                <c:pt idx="7561">
                  <c:v>0</c:v>
                </c:pt>
                <c:pt idx="7562">
                  <c:v>0</c:v>
                </c:pt>
                <c:pt idx="7563">
                  <c:v>0</c:v>
                </c:pt>
                <c:pt idx="7564">
                  <c:v>0</c:v>
                </c:pt>
                <c:pt idx="7565">
                  <c:v>0</c:v>
                </c:pt>
                <c:pt idx="7566">
                  <c:v>0</c:v>
                </c:pt>
                <c:pt idx="7567">
                  <c:v>0</c:v>
                </c:pt>
                <c:pt idx="7568">
                  <c:v>0</c:v>
                </c:pt>
                <c:pt idx="7569">
                  <c:v>0</c:v>
                </c:pt>
                <c:pt idx="7570">
                  <c:v>0</c:v>
                </c:pt>
                <c:pt idx="7571">
                  <c:v>0</c:v>
                </c:pt>
                <c:pt idx="7572">
                  <c:v>0</c:v>
                </c:pt>
                <c:pt idx="7573">
                  <c:v>0</c:v>
                </c:pt>
                <c:pt idx="7574">
                  <c:v>0</c:v>
                </c:pt>
                <c:pt idx="7575">
                  <c:v>0</c:v>
                </c:pt>
                <c:pt idx="7576">
                  <c:v>0</c:v>
                </c:pt>
                <c:pt idx="7577">
                  <c:v>0</c:v>
                </c:pt>
                <c:pt idx="7578">
                  <c:v>0</c:v>
                </c:pt>
                <c:pt idx="7579">
                  <c:v>0</c:v>
                </c:pt>
                <c:pt idx="7580">
                  <c:v>0</c:v>
                </c:pt>
                <c:pt idx="7581">
                  <c:v>0</c:v>
                </c:pt>
                <c:pt idx="7582">
                  <c:v>0</c:v>
                </c:pt>
                <c:pt idx="7583">
                  <c:v>0</c:v>
                </c:pt>
                <c:pt idx="7584">
                  <c:v>0</c:v>
                </c:pt>
                <c:pt idx="7585">
                  <c:v>0</c:v>
                </c:pt>
                <c:pt idx="7586">
                  <c:v>0</c:v>
                </c:pt>
                <c:pt idx="7587">
                  <c:v>0</c:v>
                </c:pt>
                <c:pt idx="7588">
                  <c:v>0</c:v>
                </c:pt>
                <c:pt idx="7589">
                  <c:v>0</c:v>
                </c:pt>
                <c:pt idx="7590">
                  <c:v>0</c:v>
                </c:pt>
                <c:pt idx="7591">
                  <c:v>0</c:v>
                </c:pt>
                <c:pt idx="7592">
                  <c:v>0</c:v>
                </c:pt>
                <c:pt idx="7593">
                  <c:v>0</c:v>
                </c:pt>
                <c:pt idx="7594">
                  <c:v>0</c:v>
                </c:pt>
                <c:pt idx="7595">
                  <c:v>0</c:v>
                </c:pt>
                <c:pt idx="7596">
                  <c:v>0</c:v>
                </c:pt>
                <c:pt idx="7597">
                  <c:v>0</c:v>
                </c:pt>
                <c:pt idx="7598">
                  <c:v>0</c:v>
                </c:pt>
                <c:pt idx="7599">
                  <c:v>0</c:v>
                </c:pt>
                <c:pt idx="7600">
                  <c:v>0</c:v>
                </c:pt>
                <c:pt idx="7601">
                  <c:v>0</c:v>
                </c:pt>
                <c:pt idx="7602">
                  <c:v>0</c:v>
                </c:pt>
                <c:pt idx="7603">
                  <c:v>0</c:v>
                </c:pt>
                <c:pt idx="7604">
                  <c:v>0</c:v>
                </c:pt>
                <c:pt idx="7605">
                  <c:v>0</c:v>
                </c:pt>
                <c:pt idx="7606">
                  <c:v>0</c:v>
                </c:pt>
                <c:pt idx="7607">
                  <c:v>0</c:v>
                </c:pt>
                <c:pt idx="7608">
                  <c:v>0</c:v>
                </c:pt>
                <c:pt idx="7609">
                  <c:v>0</c:v>
                </c:pt>
                <c:pt idx="7610">
                  <c:v>0</c:v>
                </c:pt>
                <c:pt idx="7611">
                  <c:v>0</c:v>
                </c:pt>
                <c:pt idx="7612">
                  <c:v>0</c:v>
                </c:pt>
                <c:pt idx="7613">
                  <c:v>0</c:v>
                </c:pt>
                <c:pt idx="7614">
                  <c:v>0</c:v>
                </c:pt>
                <c:pt idx="7615">
                  <c:v>0</c:v>
                </c:pt>
                <c:pt idx="7616">
                  <c:v>0</c:v>
                </c:pt>
                <c:pt idx="7617">
                  <c:v>0</c:v>
                </c:pt>
                <c:pt idx="7618">
                  <c:v>0</c:v>
                </c:pt>
                <c:pt idx="7619">
                  <c:v>0</c:v>
                </c:pt>
                <c:pt idx="7620">
                  <c:v>0</c:v>
                </c:pt>
                <c:pt idx="7621">
                  <c:v>0</c:v>
                </c:pt>
                <c:pt idx="7622">
                  <c:v>0</c:v>
                </c:pt>
                <c:pt idx="7623">
                  <c:v>0</c:v>
                </c:pt>
                <c:pt idx="7624">
                  <c:v>0</c:v>
                </c:pt>
                <c:pt idx="7625">
                  <c:v>0</c:v>
                </c:pt>
                <c:pt idx="7626">
                  <c:v>0</c:v>
                </c:pt>
                <c:pt idx="7627">
                  <c:v>0</c:v>
                </c:pt>
                <c:pt idx="7628">
                  <c:v>0</c:v>
                </c:pt>
                <c:pt idx="7629">
                  <c:v>0</c:v>
                </c:pt>
                <c:pt idx="7630">
                  <c:v>0</c:v>
                </c:pt>
                <c:pt idx="7631">
                  <c:v>0</c:v>
                </c:pt>
                <c:pt idx="7632">
                  <c:v>0</c:v>
                </c:pt>
                <c:pt idx="7633">
                  <c:v>0</c:v>
                </c:pt>
                <c:pt idx="7634">
                  <c:v>0</c:v>
                </c:pt>
                <c:pt idx="7635">
                  <c:v>0</c:v>
                </c:pt>
                <c:pt idx="7636">
                  <c:v>0</c:v>
                </c:pt>
                <c:pt idx="7637">
                  <c:v>0</c:v>
                </c:pt>
                <c:pt idx="7638">
                  <c:v>0</c:v>
                </c:pt>
                <c:pt idx="7639">
                  <c:v>0</c:v>
                </c:pt>
                <c:pt idx="7640">
                  <c:v>0</c:v>
                </c:pt>
                <c:pt idx="7641">
                  <c:v>0</c:v>
                </c:pt>
                <c:pt idx="7642">
                  <c:v>0</c:v>
                </c:pt>
                <c:pt idx="7643">
                  <c:v>0</c:v>
                </c:pt>
                <c:pt idx="7644">
                  <c:v>0</c:v>
                </c:pt>
                <c:pt idx="7645">
                  <c:v>0</c:v>
                </c:pt>
                <c:pt idx="7646">
                  <c:v>0</c:v>
                </c:pt>
                <c:pt idx="7647">
                  <c:v>0</c:v>
                </c:pt>
                <c:pt idx="7648">
                  <c:v>0</c:v>
                </c:pt>
                <c:pt idx="7649">
                  <c:v>0</c:v>
                </c:pt>
                <c:pt idx="7650">
                  <c:v>0</c:v>
                </c:pt>
                <c:pt idx="7651">
                  <c:v>0</c:v>
                </c:pt>
                <c:pt idx="7652">
                  <c:v>0</c:v>
                </c:pt>
                <c:pt idx="7653">
                  <c:v>0</c:v>
                </c:pt>
                <c:pt idx="7654">
                  <c:v>0</c:v>
                </c:pt>
                <c:pt idx="7655">
                  <c:v>0</c:v>
                </c:pt>
                <c:pt idx="7656">
                  <c:v>0</c:v>
                </c:pt>
                <c:pt idx="7657">
                  <c:v>0</c:v>
                </c:pt>
                <c:pt idx="7658">
                  <c:v>0</c:v>
                </c:pt>
                <c:pt idx="7659">
                  <c:v>0</c:v>
                </c:pt>
                <c:pt idx="7660">
                  <c:v>0</c:v>
                </c:pt>
                <c:pt idx="7661">
                  <c:v>0</c:v>
                </c:pt>
                <c:pt idx="7662">
                  <c:v>0</c:v>
                </c:pt>
                <c:pt idx="7663">
                  <c:v>0</c:v>
                </c:pt>
                <c:pt idx="7664">
                  <c:v>0</c:v>
                </c:pt>
                <c:pt idx="7665">
                  <c:v>0</c:v>
                </c:pt>
                <c:pt idx="7666">
                  <c:v>0</c:v>
                </c:pt>
                <c:pt idx="7667">
                  <c:v>0</c:v>
                </c:pt>
                <c:pt idx="7668">
                  <c:v>0</c:v>
                </c:pt>
                <c:pt idx="7669">
                  <c:v>0</c:v>
                </c:pt>
                <c:pt idx="7670">
                  <c:v>0</c:v>
                </c:pt>
                <c:pt idx="7671">
                  <c:v>0</c:v>
                </c:pt>
                <c:pt idx="7672">
                  <c:v>0</c:v>
                </c:pt>
                <c:pt idx="7673">
                  <c:v>0</c:v>
                </c:pt>
                <c:pt idx="7674">
                  <c:v>0</c:v>
                </c:pt>
                <c:pt idx="7675">
                  <c:v>0</c:v>
                </c:pt>
                <c:pt idx="7676">
                  <c:v>0</c:v>
                </c:pt>
                <c:pt idx="7677">
                  <c:v>0</c:v>
                </c:pt>
                <c:pt idx="7678">
                  <c:v>0</c:v>
                </c:pt>
                <c:pt idx="7679">
                  <c:v>0</c:v>
                </c:pt>
                <c:pt idx="7680">
                  <c:v>0</c:v>
                </c:pt>
                <c:pt idx="7681">
                  <c:v>0</c:v>
                </c:pt>
                <c:pt idx="7682">
                  <c:v>0</c:v>
                </c:pt>
                <c:pt idx="7683">
                  <c:v>0</c:v>
                </c:pt>
                <c:pt idx="7684">
                  <c:v>0</c:v>
                </c:pt>
                <c:pt idx="7685">
                  <c:v>0</c:v>
                </c:pt>
                <c:pt idx="7686">
                  <c:v>0</c:v>
                </c:pt>
                <c:pt idx="7687">
                  <c:v>0</c:v>
                </c:pt>
                <c:pt idx="7688">
                  <c:v>0</c:v>
                </c:pt>
                <c:pt idx="7689">
                  <c:v>0</c:v>
                </c:pt>
                <c:pt idx="7690">
                  <c:v>0</c:v>
                </c:pt>
                <c:pt idx="7691">
                  <c:v>0</c:v>
                </c:pt>
                <c:pt idx="7692">
                  <c:v>0</c:v>
                </c:pt>
                <c:pt idx="7693">
                  <c:v>0</c:v>
                </c:pt>
                <c:pt idx="7694">
                  <c:v>0</c:v>
                </c:pt>
                <c:pt idx="7695">
                  <c:v>0</c:v>
                </c:pt>
                <c:pt idx="7696">
                  <c:v>0</c:v>
                </c:pt>
                <c:pt idx="7697">
                  <c:v>0</c:v>
                </c:pt>
                <c:pt idx="7698">
                  <c:v>0</c:v>
                </c:pt>
                <c:pt idx="7699">
                  <c:v>0</c:v>
                </c:pt>
                <c:pt idx="7700">
                  <c:v>0</c:v>
                </c:pt>
                <c:pt idx="7701">
                  <c:v>0</c:v>
                </c:pt>
                <c:pt idx="7702">
                  <c:v>0</c:v>
                </c:pt>
                <c:pt idx="7703">
                  <c:v>0</c:v>
                </c:pt>
                <c:pt idx="7704">
                  <c:v>0</c:v>
                </c:pt>
                <c:pt idx="7705">
                  <c:v>0</c:v>
                </c:pt>
                <c:pt idx="7706">
                  <c:v>0</c:v>
                </c:pt>
                <c:pt idx="7707">
                  <c:v>0</c:v>
                </c:pt>
                <c:pt idx="7708">
                  <c:v>0</c:v>
                </c:pt>
                <c:pt idx="7709">
                  <c:v>0</c:v>
                </c:pt>
                <c:pt idx="7710">
                  <c:v>0</c:v>
                </c:pt>
                <c:pt idx="7711">
                  <c:v>0</c:v>
                </c:pt>
                <c:pt idx="7712">
                  <c:v>0</c:v>
                </c:pt>
                <c:pt idx="7713">
                  <c:v>0</c:v>
                </c:pt>
                <c:pt idx="7714">
                  <c:v>0</c:v>
                </c:pt>
                <c:pt idx="7715">
                  <c:v>0</c:v>
                </c:pt>
                <c:pt idx="7716">
                  <c:v>0</c:v>
                </c:pt>
                <c:pt idx="7717">
                  <c:v>0</c:v>
                </c:pt>
                <c:pt idx="7718">
                  <c:v>0</c:v>
                </c:pt>
                <c:pt idx="7719">
                  <c:v>0</c:v>
                </c:pt>
                <c:pt idx="7720">
                  <c:v>0</c:v>
                </c:pt>
                <c:pt idx="7721">
                  <c:v>0</c:v>
                </c:pt>
                <c:pt idx="7722">
                  <c:v>0</c:v>
                </c:pt>
                <c:pt idx="7723">
                  <c:v>0</c:v>
                </c:pt>
                <c:pt idx="7724">
                  <c:v>0</c:v>
                </c:pt>
                <c:pt idx="7725">
                  <c:v>0</c:v>
                </c:pt>
                <c:pt idx="7726">
                  <c:v>0</c:v>
                </c:pt>
                <c:pt idx="7727">
                  <c:v>0</c:v>
                </c:pt>
                <c:pt idx="7728">
                  <c:v>0</c:v>
                </c:pt>
                <c:pt idx="7729">
                  <c:v>0</c:v>
                </c:pt>
                <c:pt idx="7730">
                  <c:v>0</c:v>
                </c:pt>
                <c:pt idx="7731">
                  <c:v>0</c:v>
                </c:pt>
                <c:pt idx="7732">
                  <c:v>0</c:v>
                </c:pt>
                <c:pt idx="7733">
                  <c:v>0</c:v>
                </c:pt>
                <c:pt idx="7734">
                  <c:v>0</c:v>
                </c:pt>
                <c:pt idx="7735">
                  <c:v>0</c:v>
                </c:pt>
                <c:pt idx="7736">
                  <c:v>0</c:v>
                </c:pt>
                <c:pt idx="7737">
                  <c:v>0</c:v>
                </c:pt>
                <c:pt idx="7738">
                  <c:v>0</c:v>
                </c:pt>
                <c:pt idx="7739">
                  <c:v>0</c:v>
                </c:pt>
                <c:pt idx="7740">
                  <c:v>0</c:v>
                </c:pt>
                <c:pt idx="7741">
                  <c:v>0</c:v>
                </c:pt>
                <c:pt idx="7742">
                  <c:v>0</c:v>
                </c:pt>
                <c:pt idx="7743">
                  <c:v>0</c:v>
                </c:pt>
                <c:pt idx="7744">
                  <c:v>0</c:v>
                </c:pt>
                <c:pt idx="7745">
                  <c:v>0</c:v>
                </c:pt>
                <c:pt idx="7746">
                  <c:v>0</c:v>
                </c:pt>
                <c:pt idx="7747">
                  <c:v>0</c:v>
                </c:pt>
                <c:pt idx="7748">
                  <c:v>0</c:v>
                </c:pt>
                <c:pt idx="7749">
                  <c:v>0</c:v>
                </c:pt>
                <c:pt idx="7750">
                  <c:v>0</c:v>
                </c:pt>
                <c:pt idx="7751">
                  <c:v>0</c:v>
                </c:pt>
                <c:pt idx="7752">
                  <c:v>0</c:v>
                </c:pt>
                <c:pt idx="7753">
                  <c:v>0</c:v>
                </c:pt>
                <c:pt idx="7754">
                  <c:v>0</c:v>
                </c:pt>
                <c:pt idx="7755">
                  <c:v>0</c:v>
                </c:pt>
                <c:pt idx="7756">
                  <c:v>0</c:v>
                </c:pt>
                <c:pt idx="7757">
                  <c:v>0</c:v>
                </c:pt>
                <c:pt idx="7758">
                  <c:v>0</c:v>
                </c:pt>
                <c:pt idx="7759">
                  <c:v>0</c:v>
                </c:pt>
                <c:pt idx="7760">
                  <c:v>0</c:v>
                </c:pt>
                <c:pt idx="7761">
                  <c:v>0</c:v>
                </c:pt>
                <c:pt idx="7762">
                  <c:v>0</c:v>
                </c:pt>
                <c:pt idx="7763">
                  <c:v>0</c:v>
                </c:pt>
                <c:pt idx="7764">
                  <c:v>0</c:v>
                </c:pt>
                <c:pt idx="7765">
                  <c:v>0</c:v>
                </c:pt>
                <c:pt idx="7766">
                  <c:v>0</c:v>
                </c:pt>
                <c:pt idx="7767">
                  <c:v>0</c:v>
                </c:pt>
                <c:pt idx="7768">
                  <c:v>0</c:v>
                </c:pt>
                <c:pt idx="7769">
                  <c:v>0</c:v>
                </c:pt>
                <c:pt idx="7770">
                  <c:v>0</c:v>
                </c:pt>
                <c:pt idx="7771">
                  <c:v>0</c:v>
                </c:pt>
                <c:pt idx="7772">
                  <c:v>0</c:v>
                </c:pt>
                <c:pt idx="7773">
                  <c:v>0</c:v>
                </c:pt>
                <c:pt idx="7774">
                  <c:v>0</c:v>
                </c:pt>
                <c:pt idx="7775">
                  <c:v>8.0000000000000004E-4</c:v>
                </c:pt>
                <c:pt idx="7776">
                  <c:v>0</c:v>
                </c:pt>
                <c:pt idx="7777">
                  <c:v>0</c:v>
                </c:pt>
                <c:pt idx="7778">
                  <c:v>0</c:v>
                </c:pt>
                <c:pt idx="7779">
                  <c:v>0</c:v>
                </c:pt>
                <c:pt idx="7780">
                  <c:v>0</c:v>
                </c:pt>
                <c:pt idx="7781">
                  <c:v>0</c:v>
                </c:pt>
                <c:pt idx="7782">
                  <c:v>0</c:v>
                </c:pt>
                <c:pt idx="7783">
                  <c:v>0</c:v>
                </c:pt>
                <c:pt idx="7784">
                  <c:v>0</c:v>
                </c:pt>
                <c:pt idx="7785">
                  <c:v>0</c:v>
                </c:pt>
                <c:pt idx="7786">
                  <c:v>0</c:v>
                </c:pt>
                <c:pt idx="7787">
                  <c:v>0</c:v>
                </c:pt>
                <c:pt idx="7788">
                  <c:v>0</c:v>
                </c:pt>
                <c:pt idx="7789">
                  <c:v>0</c:v>
                </c:pt>
                <c:pt idx="7790">
                  <c:v>8.0000000000000004E-4</c:v>
                </c:pt>
                <c:pt idx="7791">
                  <c:v>0</c:v>
                </c:pt>
                <c:pt idx="7792">
                  <c:v>0</c:v>
                </c:pt>
                <c:pt idx="7793">
                  <c:v>8.0000000000000004E-4</c:v>
                </c:pt>
                <c:pt idx="7794">
                  <c:v>8.0000000000000004E-4</c:v>
                </c:pt>
                <c:pt idx="7795">
                  <c:v>0</c:v>
                </c:pt>
                <c:pt idx="7796">
                  <c:v>0</c:v>
                </c:pt>
                <c:pt idx="7797">
                  <c:v>8.0000000000000004E-4</c:v>
                </c:pt>
                <c:pt idx="7798">
                  <c:v>0</c:v>
                </c:pt>
                <c:pt idx="7799">
                  <c:v>0</c:v>
                </c:pt>
                <c:pt idx="7800">
                  <c:v>8.0000000000000004E-4</c:v>
                </c:pt>
                <c:pt idx="7801">
                  <c:v>0</c:v>
                </c:pt>
                <c:pt idx="7802">
                  <c:v>8.0000000000000004E-4</c:v>
                </c:pt>
                <c:pt idx="7803">
                  <c:v>8.0000000000000004E-4</c:v>
                </c:pt>
                <c:pt idx="7804">
                  <c:v>8.0000000000000004E-4</c:v>
                </c:pt>
                <c:pt idx="7805">
                  <c:v>0</c:v>
                </c:pt>
                <c:pt idx="7806">
                  <c:v>8.0000000000000004E-4</c:v>
                </c:pt>
                <c:pt idx="7807">
                  <c:v>8.0000000000000004E-4</c:v>
                </c:pt>
                <c:pt idx="7808">
                  <c:v>0</c:v>
                </c:pt>
                <c:pt idx="7809">
                  <c:v>0</c:v>
                </c:pt>
                <c:pt idx="7810">
                  <c:v>8.0000000000000004E-4</c:v>
                </c:pt>
                <c:pt idx="7811">
                  <c:v>8.0000000000000004E-4</c:v>
                </c:pt>
                <c:pt idx="7812">
                  <c:v>0</c:v>
                </c:pt>
                <c:pt idx="7813">
                  <c:v>8.0000000000000004E-4</c:v>
                </c:pt>
                <c:pt idx="7814">
                  <c:v>0</c:v>
                </c:pt>
                <c:pt idx="7815">
                  <c:v>0</c:v>
                </c:pt>
                <c:pt idx="7816">
                  <c:v>0</c:v>
                </c:pt>
                <c:pt idx="7817">
                  <c:v>8.0000000000000004E-4</c:v>
                </c:pt>
                <c:pt idx="7818">
                  <c:v>0</c:v>
                </c:pt>
                <c:pt idx="7819">
                  <c:v>8.0000000000000004E-4</c:v>
                </c:pt>
                <c:pt idx="7820">
                  <c:v>0</c:v>
                </c:pt>
                <c:pt idx="7821">
                  <c:v>8.0000000000000004E-4</c:v>
                </c:pt>
                <c:pt idx="7822">
                  <c:v>8.0000000000000004E-4</c:v>
                </c:pt>
                <c:pt idx="7823">
                  <c:v>0</c:v>
                </c:pt>
                <c:pt idx="7824">
                  <c:v>0</c:v>
                </c:pt>
                <c:pt idx="7825">
                  <c:v>8.0000000000000004E-4</c:v>
                </c:pt>
                <c:pt idx="7826">
                  <c:v>8.0000000000000004E-4</c:v>
                </c:pt>
                <c:pt idx="7827">
                  <c:v>0</c:v>
                </c:pt>
                <c:pt idx="7828">
                  <c:v>8.0000000000000004E-4</c:v>
                </c:pt>
                <c:pt idx="7829">
                  <c:v>8.0000000000000004E-4</c:v>
                </c:pt>
                <c:pt idx="7830">
                  <c:v>0</c:v>
                </c:pt>
                <c:pt idx="7831">
                  <c:v>0</c:v>
                </c:pt>
                <c:pt idx="7832">
                  <c:v>8.0000000000000004E-4</c:v>
                </c:pt>
                <c:pt idx="7833">
                  <c:v>8.0000000000000004E-4</c:v>
                </c:pt>
                <c:pt idx="7834">
                  <c:v>0</c:v>
                </c:pt>
                <c:pt idx="7835">
                  <c:v>0</c:v>
                </c:pt>
                <c:pt idx="7836">
                  <c:v>8.0000000000000004E-4</c:v>
                </c:pt>
                <c:pt idx="7837">
                  <c:v>8.0000000000000004E-4</c:v>
                </c:pt>
                <c:pt idx="7838">
                  <c:v>0</c:v>
                </c:pt>
                <c:pt idx="7839">
                  <c:v>8.0000000000000004E-4</c:v>
                </c:pt>
                <c:pt idx="7840">
                  <c:v>8.0000000000000004E-4</c:v>
                </c:pt>
                <c:pt idx="7841">
                  <c:v>8.0000000000000004E-4</c:v>
                </c:pt>
                <c:pt idx="7842">
                  <c:v>0</c:v>
                </c:pt>
                <c:pt idx="7843">
                  <c:v>8.0000000000000004E-4</c:v>
                </c:pt>
                <c:pt idx="7844">
                  <c:v>0</c:v>
                </c:pt>
                <c:pt idx="7845">
                  <c:v>8.0000000000000004E-4</c:v>
                </c:pt>
                <c:pt idx="7846">
                  <c:v>0</c:v>
                </c:pt>
                <c:pt idx="7847">
                  <c:v>0</c:v>
                </c:pt>
                <c:pt idx="7848">
                  <c:v>8.0000000000000004E-4</c:v>
                </c:pt>
                <c:pt idx="7849">
                  <c:v>8.0000000000000004E-4</c:v>
                </c:pt>
                <c:pt idx="7850">
                  <c:v>0</c:v>
                </c:pt>
                <c:pt idx="7851">
                  <c:v>8.0000000000000004E-4</c:v>
                </c:pt>
                <c:pt idx="7852">
                  <c:v>8.0000000000000004E-4</c:v>
                </c:pt>
                <c:pt idx="7853">
                  <c:v>8.0000000000000004E-4</c:v>
                </c:pt>
                <c:pt idx="7854">
                  <c:v>0</c:v>
                </c:pt>
                <c:pt idx="7855">
                  <c:v>8.0000000000000004E-4</c:v>
                </c:pt>
                <c:pt idx="7856">
                  <c:v>8.0000000000000004E-4</c:v>
                </c:pt>
                <c:pt idx="7857">
                  <c:v>8.0000000000000004E-4</c:v>
                </c:pt>
                <c:pt idx="7858">
                  <c:v>0</c:v>
                </c:pt>
                <c:pt idx="7859">
                  <c:v>7.000000000000001E-4</c:v>
                </c:pt>
                <c:pt idx="7860">
                  <c:v>7.000000000000001E-4</c:v>
                </c:pt>
                <c:pt idx="7861">
                  <c:v>0</c:v>
                </c:pt>
                <c:pt idx="7862">
                  <c:v>7.000000000000001E-4</c:v>
                </c:pt>
                <c:pt idx="7863">
                  <c:v>7.000000000000001E-4</c:v>
                </c:pt>
                <c:pt idx="7864">
                  <c:v>7.000000000000001E-4</c:v>
                </c:pt>
                <c:pt idx="7865">
                  <c:v>0</c:v>
                </c:pt>
                <c:pt idx="7866">
                  <c:v>7.000000000000001E-4</c:v>
                </c:pt>
                <c:pt idx="7867">
                  <c:v>7.000000000000001E-4</c:v>
                </c:pt>
                <c:pt idx="7868">
                  <c:v>0</c:v>
                </c:pt>
                <c:pt idx="7869">
                  <c:v>8.0000000000000004E-4</c:v>
                </c:pt>
                <c:pt idx="7870">
                  <c:v>8.0000000000000004E-4</c:v>
                </c:pt>
                <c:pt idx="7871">
                  <c:v>0</c:v>
                </c:pt>
                <c:pt idx="7872">
                  <c:v>7.000000000000001E-4</c:v>
                </c:pt>
                <c:pt idx="7873">
                  <c:v>7.000000000000001E-4</c:v>
                </c:pt>
                <c:pt idx="7874">
                  <c:v>8.0000000000000004E-4</c:v>
                </c:pt>
                <c:pt idx="7875">
                  <c:v>0</c:v>
                </c:pt>
                <c:pt idx="7876">
                  <c:v>0</c:v>
                </c:pt>
                <c:pt idx="7877">
                  <c:v>8.0000000000000004E-4</c:v>
                </c:pt>
                <c:pt idx="7878">
                  <c:v>0</c:v>
                </c:pt>
                <c:pt idx="7879">
                  <c:v>0</c:v>
                </c:pt>
                <c:pt idx="7880">
                  <c:v>8.0000000000000004E-4</c:v>
                </c:pt>
                <c:pt idx="7881">
                  <c:v>0</c:v>
                </c:pt>
                <c:pt idx="7882">
                  <c:v>0</c:v>
                </c:pt>
                <c:pt idx="7883">
                  <c:v>8.0000000000000004E-4</c:v>
                </c:pt>
                <c:pt idx="7884">
                  <c:v>8.0000000000000004E-4</c:v>
                </c:pt>
                <c:pt idx="7885">
                  <c:v>0</c:v>
                </c:pt>
                <c:pt idx="7886">
                  <c:v>8.0000000000000004E-4</c:v>
                </c:pt>
                <c:pt idx="7887">
                  <c:v>8.0000000000000004E-4</c:v>
                </c:pt>
                <c:pt idx="7888">
                  <c:v>0</c:v>
                </c:pt>
                <c:pt idx="7889">
                  <c:v>8.0000000000000004E-4</c:v>
                </c:pt>
                <c:pt idx="7890">
                  <c:v>0</c:v>
                </c:pt>
                <c:pt idx="7891">
                  <c:v>8.0000000000000004E-4</c:v>
                </c:pt>
                <c:pt idx="7892">
                  <c:v>0</c:v>
                </c:pt>
                <c:pt idx="7893">
                  <c:v>0</c:v>
                </c:pt>
                <c:pt idx="7894">
                  <c:v>0</c:v>
                </c:pt>
                <c:pt idx="7895">
                  <c:v>0</c:v>
                </c:pt>
                <c:pt idx="7896">
                  <c:v>0</c:v>
                </c:pt>
                <c:pt idx="7897">
                  <c:v>0</c:v>
                </c:pt>
                <c:pt idx="7898">
                  <c:v>0</c:v>
                </c:pt>
                <c:pt idx="7899">
                  <c:v>0</c:v>
                </c:pt>
                <c:pt idx="7900">
                  <c:v>0</c:v>
                </c:pt>
                <c:pt idx="7901">
                  <c:v>0</c:v>
                </c:pt>
                <c:pt idx="7902">
                  <c:v>0</c:v>
                </c:pt>
                <c:pt idx="7903">
                  <c:v>0</c:v>
                </c:pt>
                <c:pt idx="7904">
                  <c:v>8.0000000000000004E-4</c:v>
                </c:pt>
                <c:pt idx="7905">
                  <c:v>0</c:v>
                </c:pt>
                <c:pt idx="7906">
                  <c:v>0</c:v>
                </c:pt>
                <c:pt idx="7907">
                  <c:v>0</c:v>
                </c:pt>
                <c:pt idx="7908">
                  <c:v>1.4199999999999999E-2</c:v>
                </c:pt>
                <c:pt idx="7909">
                  <c:v>2.5000000000000005E-3</c:v>
                </c:pt>
                <c:pt idx="7910">
                  <c:v>5.1000000000000004E-3</c:v>
                </c:pt>
                <c:pt idx="7911">
                  <c:v>6.0000000000000001E-3</c:v>
                </c:pt>
                <c:pt idx="7912">
                  <c:v>0</c:v>
                </c:pt>
                <c:pt idx="7913">
                  <c:v>0</c:v>
                </c:pt>
                <c:pt idx="7914">
                  <c:v>0</c:v>
                </c:pt>
                <c:pt idx="7915">
                  <c:v>0</c:v>
                </c:pt>
                <c:pt idx="7916">
                  <c:v>0</c:v>
                </c:pt>
                <c:pt idx="7917">
                  <c:v>8.0000000000000004E-4</c:v>
                </c:pt>
                <c:pt idx="7918">
                  <c:v>0</c:v>
                </c:pt>
                <c:pt idx="7919">
                  <c:v>0</c:v>
                </c:pt>
                <c:pt idx="7920">
                  <c:v>0</c:v>
                </c:pt>
                <c:pt idx="7921">
                  <c:v>0</c:v>
                </c:pt>
                <c:pt idx="7922">
                  <c:v>0</c:v>
                </c:pt>
                <c:pt idx="7923">
                  <c:v>0</c:v>
                </c:pt>
                <c:pt idx="7924">
                  <c:v>0</c:v>
                </c:pt>
                <c:pt idx="7925">
                  <c:v>0</c:v>
                </c:pt>
                <c:pt idx="7926">
                  <c:v>0</c:v>
                </c:pt>
                <c:pt idx="7927">
                  <c:v>0</c:v>
                </c:pt>
                <c:pt idx="7928">
                  <c:v>0</c:v>
                </c:pt>
                <c:pt idx="7929">
                  <c:v>0</c:v>
                </c:pt>
                <c:pt idx="7930">
                  <c:v>8.9999999999999998E-4</c:v>
                </c:pt>
                <c:pt idx="7931">
                  <c:v>1.49E-2</c:v>
                </c:pt>
                <c:pt idx="7932">
                  <c:v>8.9999999999999998E-4</c:v>
                </c:pt>
                <c:pt idx="7933">
                  <c:v>0</c:v>
                </c:pt>
                <c:pt idx="7934">
                  <c:v>2.7000000000000001E-3</c:v>
                </c:pt>
                <c:pt idx="7935">
                  <c:v>1.7000000000000001E-2</c:v>
                </c:pt>
                <c:pt idx="7936">
                  <c:v>3.6700000000000003E-2</c:v>
                </c:pt>
                <c:pt idx="7937">
                  <c:v>1.43E-2</c:v>
                </c:pt>
                <c:pt idx="7938">
                  <c:v>3.9200000000000006E-2</c:v>
                </c:pt>
                <c:pt idx="7939">
                  <c:v>6.2899999999999998E-2</c:v>
                </c:pt>
                <c:pt idx="7940">
                  <c:v>6.5700000000000008E-2</c:v>
                </c:pt>
                <c:pt idx="7941">
                  <c:v>3.9800000000000002E-2</c:v>
                </c:pt>
                <c:pt idx="7942">
                  <c:v>7.22E-2</c:v>
                </c:pt>
                <c:pt idx="7943">
                  <c:v>7.4400000000000008E-2</c:v>
                </c:pt>
                <c:pt idx="7944">
                  <c:v>6.3700000000000007E-2</c:v>
                </c:pt>
                <c:pt idx="7945">
                  <c:v>7.6800000000000007E-2</c:v>
                </c:pt>
                <c:pt idx="7946">
                  <c:v>7.0800000000000002E-2</c:v>
                </c:pt>
                <c:pt idx="7947">
                  <c:v>7.1099999999999997E-2</c:v>
                </c:pt>
                <c:pt idx="7948">
                  <c:v>7.7300000000000008E-2</c:v>
                </c:pt>
                <c:pt idx="7949">
                  <c:v>5.7099999999999998E-2</c:v>
                </c:pt>
                <c:pt idx="7950">
                  <c:v>8.3699999999999997E-2</c:v>
                </c:pt>
                <c:pt idx="7951">
                  <c:v>3.5799999999999998E-2</c:v>
                </c:pt>
                <c:pt idx="7952">
                  <c:v>1.44E-2</c:v>
                </c:pt>
                <c:pt idx="7953">
                  <c:v>6.6000000000000008E-3</c:v>
                </c:pt>
                <c:pt idx="7954">
                  <c:v>0</c:v>
                </c:pt>
                <c:pt idx="7955">
                  <c:v>0</c:v>
                </c:pt>
                <c:pt idx="7956">
                  <c:v>0</c:v>
                </c:pt>
                <c:pt idx="7957">
                  <c:v>0</c:v>
                </c:pt>
                <c:pt idx="7958">
                  <c:v>0</c:v>
                </c:pt>
                <c:pt idx="7959">
                  <c:v>0</c:v>
                </c:pt>
                <c:pt idx="7960">
                  <c:v>0</c:v>
                </c:pt>
                <c:pt idx="7961">
                  <c:v>0</c:v>
                </c:pt>
                <c:pt idx="7962">
                  <c:v>0</c:v>
                </c:pt>
                <c:pt idx="7963">
                  <c:v>0</c:v>
                </c:pt>
                <c:pt idx="7964">
                  <c:v>0</c:v>
                </c:pt>
                <c:pt idx="7965">
                  <c:v>1.7000000000000001E-3</c:v>
                </c:pt>
                <c:pt idx="7966">
                  <c:v>1.43E-2</c:v>
                </c:pt>
                <c:pt idx="7967">
                  <c:v>3.4000000000000002E-3</c:v>
                </c:pt>
                <c:pt idx="7968">
                  <c:v>8.0000000000000004E-4</c:v>
                </c:pt>
                <c:pt idx="7969">
                  <c:v>1.7000000000000001E-3</c:v>
                </c:pt>
                <c:pt idx="7970">
                  <c:v>0</c:v>
                </c:pt>
                <c:pt idx="7971">
                  <c:v>0</c:v>
                </c:pt>
                <c:pt idx="7972">
                  <c:v>0</c:v>
                </c:pt>
                <c:pt idx="7973">
                  <c:v>7.7000000000000002E-3</c:v>
                </c:pt>
                <c:pt idx="7974">
                  <c:v>2.06E-2</c:v>
                </c:pt>
                <c:pt idx="7975">
                  <c:v>2.4E-2</c:v>
                </c:pt>
                <c:pt idx="7976">
                  <c:v>2.1299999999999999E-2</c:v>
                </c:pt>
                <c:pt idx="7977">
                  <c:v>1.7600000000000001E-2</c:v>
                </c:pt>
                <c:pt idx="7978">
                  <c:v>5.000000000000001E-3</c:v>
                </c:pt>
                <c:pt idx="7979">
                  <c:v>2.5000000000000005E-3</c:v>
                </c:pt>
                <c:pt idx="7980">
                  <c:v>5.7000000000000002E-3</c:v>
                </c:pt>
                <c:pt idx="7981">
                  <c:v>1.6000000000000001E-3</c:v>
                </c:pt>
                <c:pt idx="7982">
                  <c:v>0</c:v>
                </c:pt>
                <c:pt idx="7983">
                  <c:v>0</c:v>
                </c:pt>
                <c:pt idx="7984">
                  <c:v>8.0000000000000004E-4</c:v>
                </c:pt>
                <c:pt idx="7985">
                  <c:v>0</c:v>
                </c:pt>
                <c:pt idx="7986">
                  <c:v>0</c:v>
                </c:pt>
                <c:pt idx="7987">
                  <c:v>0</c:v>
                </c:pt>
                <c:pt idx="7988">
                  <c:v>0</c:v>
                </c:pt>
                <c:pt idx="7989">
                  <c:v>0</c:v>
                </c:pt>
                <c:pt idx="7990">
                  <c:v>0</c:v>
                </c:pt>
                <c:pt idx="7991">
                  <c:v>8.0000000000000004E-4</c:v>
                </c:pt>
                <c:pt idx="7992">
                  <c:v>0</c:v>
                </c:pt>
                <c:pt idx="7993">
                  <c:v>0</c:v>
                </c:pt>
                <c:pt idx="7994">
                  <c:v>0</c:v>
                </c:pt>
                <c:pt idx="7995">
                  <c:v>0</c:v>
                </c:pt>
                <c:pt idx="7996">
                  <c:v>0</c:v>
                </c:pt>
                <c:pt idx="7997">
                  <c:v>0</c:v>
                </c:pt>
                <c:pt idx="7998">
                  <c:v>0</c:v>
                </c:pt>
                <c:pt idx="7999">
                  <c:v>0</c:v>
                </c:pt>
                <c:pt idx="8000">
                  <c:v>0</c:v>
                </c:pt>
                <c:pt idx="8001">
                  <c:v>8.0000000000000004E-4</c:v>
                </c:pt>
                <c:pt idx="8002">
                  <c:v>0</c:v>
                </c:pt>
                <c:pt idx="8003">
                  <c:v>0</c:v>
                </c:pt>
                <c:pt idx="8004">
                  <c:v>0</c:v>
                </c:pt>
                <c:pt idx="8005">
                  <c:v>8.0000000000000004E-4</c:v>
                </c:pt>
                <c:pt idx="8006">
                  <c:v>0</c:v>
                </c:pt>
                <c:pt idx="8007">
                  <c:v>0</c:v>
                </c:pt>
                <c:pt idx="8008">
                  <c:v>8.0000000000000004E-4</c:v>
                </c:pt>
                <c:pt idx="8009">
                  <c:v>0</c:v>
                </c:pt>
                <c:pt idx="8010">
                  <c:v>0</c:v>
                </c:pt>
                <c:pt idx="8011">
                  <c:v>0</c:v>
                </c:pt>
                <c:pt idx="8012">
                  <c:v>0</c:v>
                </c:pt>
                <c:pt idx="8013">
                  <c:v>8.0000000000000004E-4</c:v>
                </c:pt>
                <c:pt idx="8014">
                  <c:v>0</c:v>
                </c:pt>
                <c:pt idx="8015">
                  <c:v>0</c:v>
                </c:pt>
                <c:pt idx="8016">
                  <c:v>0</c:v>
                </c:pt>
                <c:pt idx="8017">
                  <c:v>0</c:v>
                </c:pt>
                <c:pt idx="8018">
                  <c:v>0</c:v>
                </c:pt>
                <c:pt idx="8019">
                  <c:v>0</c:v>
                </c:pt>
                <c:pt idx="8020">
                  <c:v>7.000000000000001E-4</c:v>
                </c:pt>
                <c:pt idx="8021">
                  <c:v>0</c:v>
                </c:pt>
                <c:pt idx="8022">
                  <c:v>0</c:v>
                </c:pt>
                <c:pt idx="8023">
                  <c:v>0</c:v>
                </c:pt>
                <c:pt idx="8024">
                  <c:v>7.000000000000001E-4</c:v>
                </c:pt>
                <c:pt idx="8025">
                  <c:v>0</c:v>
                </c:pt>
                <c:pt idx="8026">
                  <c:v>7.000000000000001E-4</c:v>
                </c:pt>
                <c:pt idx="8027">
                  <c:v>7.000000000000001E-4</c:v>
                </c:pt>
                <c:pt idx="8028">
                  <c:v>0</c:v>
                </c:pt>
                <c:pt idx="8029">
                  <c:v>0</c:v>
                </c:pt>
                <c:pt idx="8030">
                  <c:v>7.000000000000001E-4</c:v>
                </c:pt>
                <c:pt idx="8031">
                  <c:v>7.000000000000001E-4</c:v>
                </c:pt>
                <c:pt idx="8032">
                  <c:v>0</c:v>
                </c:pt>
                <c:pt idx="8033">
                  <c:v>7.000000000000001E-4</c:v>
                </c:pt>
                <c:pt idx="8034">
                  <c:v>7.000000000000001E-4</c:v>
                </c:pt>
                <c:pt idx="8035">
                  <c:v>7.000000000000001E-4</c:v>
                </c:pt>
                <c:pt idx="8036">
                  <c:v>0</c:v>
                </c:pt>
                <c:pt idx="8037">
                  <c:v>7.000000000000001E-4</c:v>
                </c:pt>
                <c:pt idx="8038">
                  <c:v>7.000000000000001E-4</c:v>
                </c:pt>
                <c:pt idx="8039">
                  <c:v>0</c:v>
                </c:pt>
                <c:pt idx="8040">
                  <c:v>0</c:v>
                </c:pt>
                <c:pt idx="8041">
                  <c:v>7.000000000000001E-4</c:v>
                </c:pt>
                <c:pt idx="8042">
                  <c:v>7.000000000000001E-4</c:v>
                </c:pt>
                <c:pt idx="8043">
                  <c:v>0</c:v>
                </c:pt>
                <c:pt idx="8044">
                  <c:v>7.000000000000001E-4</c:v>
                </c:pt>
                <c:pt idx="8045">
                  <c:v>7.000000000000001E-4</c:v>
                </c:pt>
                <c:pt idx="8046">
                  <c:v>7.000000000000001E-4</c:v>
                </c:pt>
                <c:pt idx="8047">
                  <c:v>0</c:v>
                </c:pt>
                <c:pt idx="8048">
                  <c:v>7.000000000000001E-4</c:v>
                </c:pt>
                <c:pt idx="8049">
                  <c:v>7.000000000000001E-4</c:v>
                </c:pt>
                <c:pt idx="8050">
                  <c:v>7.000000000000001E-4</c:v>
                </c:pt>
                <c:pt idx="8051">
                  <c:v>0</c:v>
                </c:pt>
                <c:pt idx="8052">
                  <c:v>7.000000000000001E-4</c:v>
                </c:pt>
                <c:pt idx="8053">
                  <c:v>7.000000000000001E-4</c:v>
                </c:pt>
                <c:pt idx="8054">
                  <c:v>0</c:v>
                </c:pt>
                <c:pt idx="8055">
                  <c:v>7.000000000000001E-4</c:v>
                </c:pt>
                <c:pt idx="8056">
                  <c:v>7.000000000000001E-4</c:v>
                </c:pt>
                <c:pt idx="8057">
                  <c:v>7.000000000000001E-4</c:v>
                </c:pt>
                <c:pt idx="8058">
                  <c:v>0</c:v>
                </c:pt>
                <c:pt idx="8059">
                  <c:v>7.000000000000001E-4</c:v>
                </c:pt>
                <c:pt idx="8060">
                  <c:v>7.000000000000001E-4</c:v>
                </c:pt>
                <c:pt idx="8061">
                  <c:v>0</c:v>
                </c:pt>
                <c:pt idx="8062">
                  <c:v>7.000000000000001E-4</c:v>
                </c:pt>
                <c:pt idx="8063">
                  <c:v>7.000000000000001E-4</c:v>
                </c:pt>
                <c:pt idx="8064">
                  <c:v>7.000000000000001E-4</c:v>
                </c:pt>
                <c:pt idx="8065">
                  <c:v>0</c:v>
                </c:pt>
                <c:pt idx="8066">
                  <c:v>7.000000000000001E-4</c:v>
                </c:pt>
                <c:pt idx="8067">
                  <c:v>7.000000000000001E-4</c:v>
                </c:pt>
                <c:pt idx="8068">
                  <c:v>7.000000000000001E-4</c:v>
                </c:pt>
                <c:pt idx="8069">
                  <c:v>0</c:v>
                </c:pt>
                <c:pt idx="8070">
                  <c:v>7.000000000000001E-4</c:v>
                </c:pt>
                <c:pt idx="8071">
                  <c:v>7.000000000000001E-4</c:v>
                </c:pt>
                <c:pt idx="8072">
                  <c:v>0</c:v>
                </c:pt>
                <c:pt idx="8073">
                  <c:v>7.000000000000001E-4</c:v>
                </c:pt>
                <c:pt idx="8074">
                  <c:v>7.000000000000001E-4</c:v>
                </c:pt>
                <c:pt idx="8075">
                  <c:v>7.000000000000001E-4</c:v>
                </c:pt>
                <c:pt idx="8076">
                  <c:v>0</c:v>
                </c:pt>
                <c:pt idx="8077">
                  <c:v>7.000000000000001E-4</c:v>
                </c:pt>
                <c:pt idx="8078">
                  <c:v>7.000000000000001E-4</c:v>
                </c:pt>
                <c:pt idx="8079">
                  <c:v>7.000000000000001E-4</c:v>
                </c:pt>
                <c:pt idx="8080">
                  <c:v>0</c:v>
                </c:pt>
                <c:pt idx="8081">
                  <c:v>7.000000000000001E-4</c:v>
                </c:pt>
                <c:pt idx="8082">
                  <c:v>7.000000000000001E-4</c:v>
                </c:pt>
                <c:pt idx="8083">
                  <c:v>0</c:v>
                </c:pt>
                <c:pt idx="8084">
                  <c:v>7.000000000000001E-4</c:v>
                </c:pt>
                <c:pt idx="8085">
                  <c:v>7.000000000000001E-4</c:v>
                </c:pt>
                <c:pt idx="8086">
                  <c:v>7.000000000000001E-4</c:v>
                </c:pt>
                <c:pt idx="8087">
                  <c:v>0</c:v>
                </c:pt>
                <c:pt idx="8088">
                  <c:v>7.000000000000001E-4</c:v>
                </c:pt>
                <c:pt idx="8089">
                  <c:v>7.000000000000001E-4</c:v>
                </c:pt>
                <c:pt idx="8090">
                  <c:v>7.000000000000001E-4</c:v>
                </c:pt>
                <c:pt idx="8091">
                  <c:v>0</c:v>
                </c:pt>
                <c:pt idx="8092">
                  <c:v>7.000000000000001E-4</c:v>
                </c:pt>
                <c:pt idx="8093">
                  <c:v>7.000000000000001E-4</c:v>
                </c:pt>
                <c:pt idx="8094">
                  <c:v>0</c:v>
                </c:pt>
                <c:pt idx="8095">
                  <c:v>7.000000000000001E-4</c:v>
                </c:pt>
                <c:pt idx="8096">
                  <c:v>7.000000000000001E-4</c:v>
                </c:pt>
                <c:pt idx="8097">
                  <c:v>7.000000000000001E-4</c:v>
                </c:pt>
                <c:pt idx="8098">
                  <c:v>0</c:v>
                </c:pt>
                <c:pt idx="8099">
                  <c:v>7.000000000000001E-4</c:v>
                </c:pt>
                <c:pt idx="8100">
                  <c:v>7.000000000000001E-4</c:v>
                </c:pt>
                <c:pt idx="8101">
                  <c:v>0</c:v>
                </c:pt>
                <c:pt idx="8102">
                  <c:v>7.000000000000001E-4</c:v>
                </c:pt>
                <c:pt idx="8103">
                  <c:v>7.000000000000001E-4</c:v>
                </c:pt>
                <c:pt idx="8104">
                  <c:v>7.000000000000001E-4</c:v>
                </c:pt>
                <c:pt idx="8105">
                  <c:v>0</c:v>
                </c:pt>
                <c:pt idx="8106">
                  <c:v>6.0000000000000006E-4</c:v>
                </c:pt>
                <c:pt idx="8107">
                  <c:v>6.0000000000000006E-4</c:v>
                </c:pt>
                <c:pt idx="8108">
                  <c:v>0</c:v>
                </c:pt>
                <c:pt idx="8109">
                  <c:v>0</c:v>
                </c:pt>
                <c:pt idx="8110">
                  <c:v>6.0000000000000006E-4</c:v>
                </c:pt>
                <c:pt idx="8111">
                  <c:v>7.000000000000001E-4</c:v>
                </c:pt>
                <c:pt idx="8112">
                  <c:v>0</c:v>
                </c:pt>
                <c:pt idx="8113">
                  <c:v>6.0000000000000006E-4</c:v>
                </c:pt>
                <c:pt idx="8114">
                  <c:v>6.0000000000000006E-4</c:v>
                </c:pt>
                <c:pt idx="8115">
                  <c:v>6.0000000000000006E-4</c:v>
                </c:pt>
                <c:pt idx="8116">
                  <c:v>0</c:v>
                </c:pt>
                <c:pt idx="8117">
                  <c:v>6.0000000000000006E-4</c:v>
                </c:pt>
                <c:pt idx="8118">
                  <c:v>6.0000000000000006E-4</c:v>
                </c:pt>
                <c:pt idx="8119">
                  <c:v>6.0000000000000006E-4</c:v>
                </c:pt>
                <c:pt idx="8120">
                  <c:v>0</c:v>
                </c:pt>
                <c:pt idx="8121">
                  <c:v>6.0000000000000006E-4</c:v>
                </c:pt>
                <c:pt idx="8122">
                  <c:v>6.0000000000000006E-4</c:v>
                </c:pt>
                <c:pt idx="8123">
                  <c:v>0</c:v>
                </c:pt>
                <c:pt idx="8124">
                  <c:v>6.0000000000000006E-4</c:v>
                </c:pt>
                <c:pt idx="8125">
                  <c:v>0</c:v>
                </c:pt>
                <c:pt idx="8126">
                  <c:v>6.0000000000000006E-4</c:v>
                </c:pt>
                <c:pt idx="8127">
                  <c:v>0</c:v>
                </c:pt>
                <c:pt idx="8128">
                  <c:v>6.0000000000000006E-4</c:v>
                </c:pt>
                <c:pt idx="8129">
                  <c:v>6.0000000000000006E-4</c:v>
                </c:pt>
                <c:pt idx="8130">
                  <c:v>6.0000000000000006E-4</c:v>
                </c:pt>
                <c:pt idx="8131">
                  <c:v>0</c:v>
                </c:pt>
                <c:pt idx="8132">
                  <c:v>6.0000000000000006E-4</c:v>
                </c:pt>
                <c:pt idx="8133">
                  <c:v>6.0000000000000006E-4</c:v>
                </c:pt>
                <c:pt idx="8134">
                  <c:v>0</c:v>
                </c:pt>
                <c:pt idx="8135">
                  <c:v>6.0000000000000006E-4</c:v>
                </c:pt>
                <c:pt idx="8136">
                  <c:v>6.0000000000000006E-4</c:v>
                </c:pt>
                <c:pt idx="8137">
                  <c:v>6.0000000000000006E-4</c:v>
                </c:pt>
                <c:pt idx="8138">
                  <c:v>0</c:v>
                </c:pt>
                <c:pt idx="8139">
                  <c:v>6.0000000000000006E-4</c:v>
                </c:pt>
                <c:pt idx="8140">
                  <c:v>6.0000000000000006E-4</c:v>
                </c:pt>
                <c:pt idx="8141">
                  <c:v>6.0000000000000006E-4</c:v>
                </c:pt>
                <c:pt idx="8142">
                  <c:v>0</c:v>
                </c:pt>
                <c:pt idx="8143">
                  <c:v>6.0000000000000006E-4</c:v>
                </c:pt>
                <c:pt idx="8144">
                  <c:v>6.0000000000000006E-4</c:v>
                </c:pt>
                <c:pt idx="8145">
                  <c:v>6.0000000000000006E-4</c:v>
                </c:pt>
                <c:pt idx="8146">
                  <c:v>0</c:v>
                </c:pt>
                <c:pt idx="8147">
                  <c:v>6.0000000000000006E-4</c:v>
                </c:pt>
                <c:pt idx="8148">
                  <c:v>6.0000000000000006E-4</c:v>
                </c:pt>
                <c:pt idx="8149">
                  <c:v>6.0000000000000006E-4</c:v>
                </c:pt>
                <c:pt idx="8150">
                  <c:v>0</c:v>
                </c:pt>
                <c:pt idx="8151">
                  <c:v>6.0000000000000006E-4</c:v>
                </c:pt>
                <c:pt idx="8152">
                  <c:v>6.0000000000000006E-4</c:v>
                </c:pt>
                <c:pt idx="8153">
                  <c:v>6.0000000000000006E-4</c:v>
                </c:pt>
                <c:pt idx="8154">
                  <c:v>0</c:v>
                </c:pt>
                <c:pt idx="8155">
                  <c:v>6.0000000000000006E-4</c:v>
                </c:pt>
                <c:pt idx="8156">
                  <c:v>6.0000000000000006E-4</c:v>
                </c:pt>
                <c:pt idx="8157">
                  <c:v>0</c:v>
                </c:pt>
                <c:pt idx="8158">
                  <c:v>0</c:v>
                </c:pt>
                <c:pt idx="8159">
                  <c:v>6.0000000000000006E-4</c:v>
                </c:pt>
                <c:pt idx="8160">
                  <c:v>6.0000000000000006E-4</c:v>
                </c:pt>
                <c:pt idx="8161">
                  <c:v>0</c:v>
                </c:pt>
                <c:pt idx="8162">
                  <c:v>6.0000000000000006E-4</c:v>
                </c:pt>
                <c:pt idx="8163">
                  <c:v>0</c:v>
                </c:pt>
                <c:pt idx="8164">
                  <c:v>6.0000000000000006E-4</c:v>
                </c:pt>
                <c:pt idx="8165">
                  <c:v>0</c:v>
                </c:pt>
                <c:pt idx="8166">
                  <c:v>6.0000000000000006E-4</c:v>
                </c:pt>
                <c:pt idx="8167">
                  <c:v>6.0000000000000006E-4</c:v>
                </c:pt>
                <c:pt idx="8168">
                  <c:v>0</c:v>
                </c:pt>
                <c:pt idx="8169">
                  <c:v>6.0000000000000006E-4</c:v>
                </c:pt>
                <c:pt idx="8170">
                  <c:v>6.0000000000000006E-4</c:v>
                </c:pt>
                <c:pt idx="8171">
                  <c:v>6.0000000000000006E-4</c:v>
                </c:pt>
                <c:pt idx="8172">
                  <c:v>0</c:v>
                </c:pt>
                <c:pt idx="8173">
                  <c:v>6.0000000000000006E-4</c:v>
                </c:pt>
                <c:pt idx="8174">
                  <c:v>0</c:v>
                </c:pt>
                <c:pt idx="8175">
                  <c:v>6.0000000000000006E-4</c:v>
                </c:pt>
                <c:pt idx="8176">
                  <c:v>0</c:v>
                </c:pt>
                <c:pt idx="8177">
                  <c:v>7.000000000000001E-4</c:v>
                </c:pt>
                <c:pt idx="8178">
                  <c:v>7.000000000000001E-4</c:v>
                </c:pt>
                <c:pt idx="8179">
                  <c:v>0</c:v>
                </c:pt>
                <c:pt idx="8180">
                  <c:v>0</c:v>
                </c:pt>
                <c:pt idx="8181">
                  <c:v>0</c:v>
                </c:pt>
                <c:pt idx="8182">
                  <c:v>7.000000000000001E-4</c:v>
                </c:pt>
                <c:pt idx="8183">
                  <c:v>0</c:v>
                </c:pt>
                <c:pt idx="8184">
                  <c:v>7.000000000000001E-4</c:v>
                </c:pt>
                <c:pt idx="8185">
                  <c:v>7.000000000000001E-4</c:v>
                </c:pt>
                <c:pt idx="8186">
                  <c:v>6.0000000000000006E-4</c:v>
                </c:pt>
                <c:pt idx="8187">
                  <c:v>0</c:v>
                </c:pt>
                <c:pt idx="8188">
                  <c:v>6.0000000000000006E-4</c:v>
                </c:pt>
                <c:pt idx="8189">
                  <c:v>6.0000000000000006E-4</c:v>
                </c:pt>
                <c:pt idx="8190">
                  <c:v>6.0000000000000006E-4</c:v>
                </c:pt>
                <c:pt idx="8191">
                  <c:v>0</c:v>
                </c:pt>
                <c:pt idx="8192">
                  <c:v>6.0000000000000006E-4</c:v>
                </c:pt>
                <c:pt idx="8193">
                  <c:v>7.000000000000001E-4</c:v>
                </c:pt>
                <c:pt idx="8194">
                  <c:v>0</c:v>
                </c:pt>
                <c:pt idx="8195">
                  <c:v>7.000000000000001E-4</c:v>
                </c:pt>
                <c:pt idx="8196">
                  <c:v>7.000000000000001E-4</c:v>
                </c:pt>
                <c:pt idx="8197">
                  <c:v>7.000000000000001E-4</c:v>
                </c:pt>
                <c:pt idx="8198">
                  <c:v>0</c:v>
                </c:pt>
                <c:pt idx="8199">
                  <c:v>7.000000000000001E-4</c:v>
                </c:pt>
                <c:pt idx="8200">
                  <c:v>7.000000000000001E-4</c:v>
                </c:pt>
                <c:pt idx="8201">
                  <c:v>0</c:v>
                </c:pt>
                <c:pt idx="8202">
                  <c:v>0</c:v>
                </c:pt>
                <c:pt idx="8203">
                  <c:v>1.5E-3</c:v>
                </c:pt>
                <c:pt idx="8204">
                  <c:v>1.5E-3</c:v>
                </c:pt>
                <c:pt idx="8205">
                  <c:v>0</c:v>
                </c:pt>
                <c:pt idx="8206">
                  <c:v>8.0000000000000004E-4</c:v>
                </c:pt>
                <c:pt idx="8207">
                  <c:v>0</c:v>
                </c:pt>
                <c:pt idx="8208">
                  <c:v>0</c:v>
                </c:pt>
                <c:pt idx="8209">
                  <c:v>8.0000000000000004E-4</c:v>
                </c:pt>
                <c:pt idx="8210">
                  <c:v>1.04E-2</c:v>
                </c:pt>
                <c:pt idx="8211">
                  <c:v>1.2500000000000001E-2</c:v>
                </c:pt>
                <c:pt idx="8212">
                  <c:v>0</c:v>
                </c:pt>
                <c:pt idx="8213">
                  <c:v>8.0000000000000004E-4</c:v>
                </c:pt>
                <c:pt idx="8214">
                  <c:v>4.5999999999999999E-3</c:v>
                </c:pt>
                <c:pt idx="8215">
                  <c:v>1.5800000000000002E-2</c:v>
                </c:pt>
                <c:pt idx="8216">
                  <c:v>2.8000000000000004E-3</c:v>
                </c:pt>
                <c:pt idx="8217">
                  <c:v>7.000000000000001E-4</c:v>
                </c:pt>
                <c:pt idx="8218">
                  <c:v>7.000000000000001E-4</c:v>
                </c:pt>
                <c:pt idx="8219">
                  <c:v>7.000000000000001E-4</c:v>
                </c:pt>
                <c:pt idx="8220">
                  <c:v>1.5E-3</c:v>
                </c:pt>
                <c:pt idx="8221">
                  <c:v>3.5999999999999999E-3</c:v>
                </c:pt>
                <c:pt idx="8222">
                  <c:v>5.7000000000000002E-3</c:v>
                </c:pt>
                <c:pt idx="8223">
                  <c:v>7.000000000000001E-4</c:v>
                </c:pt>
                <c:pt idx="8224">
                  <c:v>7.000000000000001E-4</c:v>
                </c:pt>
                <c:pt idx="8225">
                  <c:v>7.000000000000001E-4</c:v>
                </c:pt>
                <c:pt idx="8226">
                  <c:v>7.000000000000001E-4</c:v>
                </c:pt>
                <c:pt idx="8227">
                  <c:v>0</c:v>
                </c:pt>
                <c:pt idx="8228">
                  <c:v>8.0000000000000004E-4</c:v>
                </c:pt>
                <c:pt idx="8229">
                  <c:v>8.0000000000000004E-4</c:v>
                </c:pt>
                <c:pt idx="8230">
                  <c:v>8.0000000000000004E-4</c:v>
                </c:pt>
                <c:pt idx="8231">
                  <c:v>1.0700000000000001E-2</c:v>
                </c:pt>
                <c:pt idx="8232">
                  <c:v>7.4999999999999997E-3</c:v>
                </c:pt>
                <c:pt idx="8233">
                  <c:v>0</c:v>
                </c:pt>
                <c:pt idx="8234">
                  <c:v>7.000000000000001E-4</c:v>
                </c:pt>
                <c:pt idx="8235">
                  <c:v>0</c:v>
                </c:pt>
                <c:pt idx="8236">
                  <c:v>7.000000000000001E-4</c:v>
                </c:pt>
                <c:pt idx="8237">
                  <c:v>7.000000000000001E-4</c:v>
                </c:pt>
                <c:pt idx="8238">
                  <c:v>0</c:v>
                </c:pt>
                <c:pt idx="8239">
                  <c:v>1.5E-3</c:v>
                </c:pt>
                <c:pt idx="8240">
                  <c:v>2.3E-3</c:v>
                </c:pt>
                <c:pt idx="8241">
                  <c:v>3.1000000000000003E-3</c:v>
                </c:pt>
                <c:pt idx="8242">
                  <c:v>4.0600000000000004E-2</c:v>
                </c:pt>
                <c:pt idx="8243">
                  <c:v>3.27E-2</c:v>
                </c:pt>
                <c:pt idx="8244">
                  <c:v>3.1000000000000003E-3</c:v>
                </c:pt>
                <c:pt idx="8245">
                  <c:v>8.0000000000000004E-4</c:v>
                </c:pt>
                <c:pt idx="8246">
                  <c:v>0</c:v>
                </c:pt>
                <c:pt idx="8247">
                  <c:v>3.9000000000000003E-3</c:v>
                </c:pt>
                <c:pt idx="8248">
                  <c:v>2.4300000000000002E-2</c:v>
                </c:pt>
                <c:pt idx="8249">
                  <c:v>3.9000000000000003E-3</c:v>
                </c:pt>
                <c:pt idx="8250">
                  <c:v>5.6000000000000008E-3</c:v>
                </c:pt>
                <c:pt idx="8251">
                  <c:v>1.6000000000000001E-3</c:v>
                </c:pt>
                <c:pt idx="8252">
                  <c:v>8.0000000000000004E-4</c:v>
                </c:pt>
                <c:pt idx="8253">
                  <c:v>0</c:v>
                </c:pt>
                <c:pt idx="8254">
                  <c:v>0</c:v>
                </c:pt>
                <c:pt idx="8255">
                  <c:v>0</c:v>
                </c:pt>
                <c:pt idx="8256">
                  <c:v>0</c:v>
                </c:pt>
                <c:pt idx="8257">
                  <c:v>0</c:v>
                </c:pt>
                <c:pt idx="8258">
                  <c:v>8.0000000000000004E-4</c:v>
                </c:pt>
                <c:pt idx="8259">
                  <c:v>0</c:v>
                </c:pt>
                <c:pt idx="8260">
                  <c:v>4.5999999999999999E-3</c:v>
                </c:pt>
                <c:pt idx="8261">
                  <c:v>3.9000000000000003E-3</c:v>
                </c:pt>
                <c:pt idx="8262">
                  <c:v>6.2000000000000006E-3</c:v>
                </c:pt>
                <c:pt idx="8263">
                  <c:v>3.1000000000000003E-3</c:v>
                </c:pt>
                <c:pt idx="8264">
                  <c:v>0</c:v>
                </c:pt>
                <c:pt idx="8265">
                  <c:v>8.0000000000000004E-4</c:v>
                </c:pt>
                <c:pt idx="8266">
                  <c:v>8.0000000000000004E-4</c:v>
                </c:pt>
                <c:pt idx="8267">
                  <c:v>8.0000000000000004E-4</c:v>
                </c:pt>
                <c:pt idx="8268">
                  <c:v>0</c:v>
                </c:pt>
                <c:pt idx="8269">
                  <c:v>8.0000000000000004E-4</c:v>
                </c:pt>
                <c:pt idx="8270">
                  <c:v>0</c:v>
                </c:pt>
                <c:pt idx="8271">
                  <c:v>0</c:v>
                </c:pt>
                <c:pt idx="8272">
                  <c:v>0</c:v>
                </c:pt>
                <c:pt idx="8273">
                  <c:v>0</c:v>
                </c:pt>
                <c:pt idx="8274">
                  <c:v>0</c:v>
                </c:pt>
                <c:pt idx="8275">
                  <c:v>0</c:v>
                </c:pt>
                <c:pt idx="8276">
                  <c:v>8.0000000000000004E-4</c:v>
                </c:pt>
                <c:pt idx="8277">
                  <c:v>0</c:v>
                </c:pt>
                <c:pt idx="8278">
                  <c:v>0</c:v>
                </c:pt>
                <c:pt idx="8279">
                  <c:v>0</c:v>
                </c:pt>
                <c:pt idx="8280">
                  <c:v>0</c:v>
                </c:pt>
                <c:pt idx="8281">
                  <c:v>8.0000000000000004E-4</c:v>
                </c:pt>
                <c:pt idx="8282">
                  <c:v>0</c:v>
                </c:pt>
                <c:pt idx="8283">
                  <c:v>8.0000000000000004E-4</c:v>
                </c:pt>
                <c:pt idx="8284">
                  <c:v>0</c:v>
                </c:pt>
                <c:pt idx="8285">
                  <c:v>7.000000000000001E-4</c:v>
                </c:pt>
                <c:pt idx="8286">
                  <c:v>0</c:v>
                </c:pt>
                <c:pt idx="8287">
                  <c:v>0</c:v>
                </c:pt>
                <c:pt idx="8288">
                  <c:v>0</c:v>
                </c:pt>
                <c:pt idx="8289">
                  <c:v>0</c:v>
                </c:pt>
                <c:pt idx="8290">
                  <c:v>0</c:v>
                </c:pt>
                <c:pt idx="8291">
                  <c:v>0</c:v>
                </c:pt>
                <c:pt idx="8292">
                  <c:v>7.000000000000001E-4</c:v>
                </c:pt>
                <c:pt idx="8293">
                  <c:v>0</c:v>
                </c:pt>
                <c:pt idx="8294">
                  <c:v>7.000000000000001E-4</c:v>
                </c:pt>
                <c:pt idx="8295">
                  <c:v>0</c:v>
                </c:pt>
                <c:pt idx="8296">
                  <c:v>7.000000000000001E-4</c:v>
                </c:pt>
                <c:pt idx="8297">
                  <c:v>0</c:v>
                </c:pt>
                <c:pt idx="8298">
                  <c:v>7.000000000000001E-4</c:v>
                </c:pt>
                <c:pt idx="8299">
                  <c:v>7.000000000000001E-4</c:v>
                </c:pt>
                <c:pt idx="8300">
                  <c:v>7.000000000000001E-4</c:v>
                </c:pt>
                <c:pt idx="8301">
                  <c:v>0</c:v>
                </c:pt>
                <c:pt idx="8302">
                  <c:v>7.000000000000001E-4</c:v>
                </c:pt>
                <c:pt idx="8303">
                  <c:v>7.000000000000001E-4</c:v>
                </c:pt>
                <c:pt idx="8304">
                  <c:v>0</c:v>
                </c:pt>
                <c:pt idx="8305">
                  <c:v>7.000000000000001E-4</c:v>
                </c:pt>
                <c:pt idx="8306">
                  <c:v>7.000000000000001E-4</c:v>
                </c:pt>
                <c:pt idx="8307">
                  <c:v>7.000000000000001E-4</c:v>
                </c:pt>
                <c:pt idx="8308">
                  <c:v>0</c:v>
                </c:pt>
                <c:pt idx="8309">
                  <c:v>7.000000000000001E-4</c:v>
                </c:pt>
                <c:pt idx="8310">
                  <c:v>7.000000000000001E-4</c:v>
                </c:pt>
                <c:pt idx="8311">
                  <c:v>7.000000000000001E-4</c:v>
                </c:pt>
                <c:pt idx="8312">
                  <c:v>0</c:v>
                </c:pt>
                <c:pt idx="8313">
                  <c:v>7.000000000000001E-4</c:v>
                </c:pt>
                <c:pt idx="8314">
                  <c:v>7.000000000000001E-4</c:v>
                </c:pt>
                <c:pt idx="8315">
                  <c:v>7.000000000000001E-4</c:v>
                </c:pt>
                <c:pt idx="8316">
                  <c:v>0</c:v>
                </c:pt>
                <c:pt idx="8317">
                  <c:v>7.000000000000001E-4</c:v>
                </c:pt>
                <c:pt idx="8318">
                  <c:v>7.000000000000001E-4</c:v>
                </c:pt>
                <c:pt idx="8319">
                  <c:v>7.000000000000001E-4</c:v>
                </c:pt>
                <c:pt idx="8320">
                  <c:v>0</c:v>
                </c:pt>
                <c:pt idx="8321">
                  <c:v>7.000000000000001E-4</c:v>
                </c:pt>
                <c:pt idx="8322">
                  <c:v>7.000000000000001E-4</c:v>
                </c:pt>
                <c:pt idx="8323">
                  <c:v>7.000000000000001E-4</c:v>
                </c:pt>
                <c:pt idx="8324">
                  <c:v>0</c:v>
                </c:pt>
                <c:pt idx="8325">
                  <c:v>7.000000000000001E-4</c:v>
                </c:pt>
                <c:pt idx="8326">
                  <c:v>7.000000000000001E-4</c:v>
                </c:pt>
                <c:pt idx="8327">
                  <c:v>7.000000000000001E-4</c:v>
                </c:pt>
                <c:pt idx="8328">
                  <c:v>0</c:v>
                </c:pt>
                <c:pt idx="8329">
                  <c:v>7.000000000000001E-4</c:v>
                </c:pt>
                <c:pt idx="8330">
                  <c:v>7.000000000000001E-4</c:v>
                </c:pt>
                <c:pt idx="8331">
                  <c:v>7.000000000000001E-4</c:v>
                </c:pt>
                <c:pt idx="8332">
                  <c:v>0</c:v>
                </c:pt>
                <c:pt idx="8333">
                  <c:v>7.000000000000001E-4</c:v>
                </c:pt>
                <c:pt idx="8334">
                  <c:v>7.000000000000001E-4</c:v>
                </c:pt>
                <c:pt idx="8335">
                  <c:v>7.000000000000001E-4</c:v>
                </c:pt>
                <c:pt idx="8336">
                  <c:v>0</c:v>
                </c:pt>
                <c:pt idx="8337">
                  <c:v>7.000000000000001E-4</c:v>
                </c:pt>
                <c:pt idx="8338">
                  <c:v>7.000000000000001E-4</c:v>
                </c:pt>
                <c:pt idx="8339">
                  <c:v>7.000000000000001E-4</c:v>
                </c:pt>
                <c:pt idx="8340">
                  <c:v>0</c:v>
                </c:pt>
                <c:pt idx="8341">
                  <c:v>7.000000000000001E-4</c:v>
                </c:pt>
                <c:pt idx="8342">
                  <c:v>7.000000000000001E-4</c:v>
                </c:pt>
                <c:pt idx="8343">
                  <c:v>0</c:v>
                </c:pt>
                <c:pt idx="8344">
                  <c:v>0</c:v>
                </c:pt>
                <c:pt idx="8345">
                  <c:v>7.000000000000001E-4</c:v>
                </c:pt>
                <c:pt idx="8346">
                  <c:v>6.0000000000000006E-4</c:v>
                </c:pt>
                <c:pt idx="8347">
                  <c:v>0</c:v>
                </c:pt>
                <c:pt idx="8348">
                  <c:v>6.0000000000000006E-4</c:v>
                </c:pt>
                <c:pt idx="8349">
                  <c:v>6.0000000000000006E-4</c:v>
                </c:pt>
                <c:pt idx="8350">
                  <c:v>6.0000000000000006E-4</c:v>
                </c:pt>
                <c:pt idx="8351">
                  <c:v>0</c:v>
                </c:pt>
                <c:pt idx="8352">
                  <c:v>6.0000000000000006E-4</c:v>
                </c:pt>
                <c:pt idx="8353">
                  <c:v>6.0000000000000006E-4</c:v>
                </c:pt>
                <c:pt idx="8354">
                  <c:v>6.0000000000000006E-4</c:v>
                </c:pt>
                <c:pt idx="8355">
                  <c:v>0</c:v>
                </c:pt>
                <c:pt idx="8356">
                  <c:v>6.0000000000000006E-4</c:v>
                </c:pt>
                <c:pt idx="8357">
                  <c:v>6.0000000000000006E-4</c:v>
                </c:pt>
                <c:pt idx="8358">
                  <c:v>6.0000000000000006E-4</c:v>
                </c:pt>
                <c:pt idx="8359">
                  <c:v>0</c:v>
                </c:pt>
                <c:pt idx="8360">
                  <c:v>6.0000000000000006E-4</c:v>
                </c:pt>
                <c:pt idx="8361">
                  <c:v>6.0000000000000006E-4</c:v>
                </c:pt>
                <c:pt idx="8362">
                  <c:v>6.0000000000000006E-4</c:v>
                </c:pt>
                <c:pt idx="8363">
                  <c:v>0</c:v>
                </c:pt>
                <c:pt idx="8364">
                  <c:v>6.0000000000000006E-4</c:v>
                </c:pt>
                <c:pt idx="8365">
                  <c:v>6.0000000000000006E-4</c:v>
                </c:pt>
                <c:pt idx="8366">
                  <c:v>0</c:v>
                </c:pt>
                <c:pt idx="8367">
                  <c:v>0</c:v>
                </c:pt>
                <c:pt idx="8368">
                  <c:v>6.0000000000000006E-4</c:v>
                </c:pt>
                <c:pt idx="8369">
                  <c:v>6.0000000000000006E-4</c:v>
                </c:pt>
                <c:pt idx="8370">
                  <c:v>0</c:v>
                </c:pt>
                <c:pt idx="8371">
                  <c:v>6.0000000000000006E-4</c:v>
                </c:pt>
                <c:pt idx="8372">
                  <c:v>6.0000000000000006E-4</c:v>
                </c:pt>
                <c:pt idx="8373">
                  <c:v>6.0000000000000006E-4</c:v>
                </c:pt>
                <c:pt idx="8374">
                  <c:v>0</c:v>
                </c:pt>
                <c:pt idx="8375">
                  <c:v>6.0000000000000006E-4</c:v>
                </c:pt>
                <c:pt idx="8376">
                  <c:v>6.0000000000000006E-4</c:v>
                </c:pt>
                <c:pt idx="8377">
                  <c:v>6.0000000000000006E-4</c:v>
                </c:pt>
                <c:pt idx="8378">
                  <c:v>0</c:v>
                </c:pt>
                <c:pt idx="8379">
                  <c:v>6.0000000000000006E-4</c:v>
                </c:pt>
                <c:pt idx="8380">
                  <c:v>6.0000000000000006E-4</c:v>
                </c:pt>
                <c:pt idx="8381">
                  <c:v>6.0000000000000006E-4</c:v>
                </c:pt>
                <c:pt idx="8382">
                  <c:v>0</c:v>
                </c:pt>
                <c:pt idx="8383">
                  <c:v>6.0000000000000006E-4</c:v>
                </c:pt>
                <c:pt idx="8384">
                  <c:v>0</c:v>
                </c:pt>
                <c:pt idx="8385">
                  <c:v>6.0000000000000006E-4</c:v>
                </c:pt>
                <c:pt idx="8386">
                  <c:v>0</c:v>
                </c:pt>
                <c:pt idx="8387">
                  <c:v>6.0000000000000006E-4</c:v>
                </c:pt>
                <c:pt idx="8388">
                  <c:v>6.0000000000000006E-4</c:v>
                </c:pt>
                <c:pt idx="8389">
                  <c:v>0</c:v>
                </c:pt>
                <c:pt idx="8390">
                  <c:v>6.0000000000000006E-4</c:v>
                </c:pt>
                <c:pt idx="8391">
                  <c:v>6.0000000000000006E-4</c:v>
                </c:pt>
                <c:pt idx="8392">
                  <c:v>6.0000000000000006E-4</c:v>
                </c:pt>
                <c:pt idx="8393">
                  <c:v>0</c:v>
                </c:pt>
                <c:pt idx="8394">
                  <c:v>6.0000000000000006E-4</c:v>
                </c:pt>
                <c:pt idx="8395">
                  <c:v>6.0000000000000006E-4</c:v>
                </c:pt>
                <c:pt idx="8396">
                  <c:v>6.0000000000000006E-4</c:v>
                </c:pt>
                <c:pt idx="8397">
                  <c:v>0</c:v>
                </c:pt>
                <c:pt idx="8398">
                  <c:v>7.000000000000001E-4</c:v>
                </c:pt>
                <c:pt idx="8399">
                  <c:v>7.000000000000001E-4</c:v>
                </c:pt>
                <c:pt idx="8400">
                  <c:v>0</c:v>
                </c:pt>
                <c:pt idx="8401">
                  <c:v>0</c:v>
                </c:pt>
                <c:pt idx="8402">
                  <c:v>6.0000000000000006E-4</c:v>
                </c:pt>
                <c:pt idx="8403">
                  <c:v>6.0000000000000006E-4</c:v>
                </c:pt>
                <c:pt idx="8404">
                  <c:v>0</c:v>
                </c:pt>
                <c:pt idx="8405">
                  <c:v>7.000000000000001E-4</c:v>
                </c:pt>
                <c:pt idx="8406">
                  <c:v>7.000000000000001E-4</c:v>
                </c:pt>
                <c:pt idx="8407">
                  <c:v>0</c:v>
                </c:pt>
                <c:pt idx="8408">
                  <c:v>0</c:v>
                </c:pt>
                <c:pt idx="8409">
                  <c:v>6.0000000000000006E-4</c:v>
                </c:pt>
                <c:pt idx="8410">
                  <c:v>6.0000000000000006E-4</c:v>
                </c:pt>
                <c:pt idx="8411">
                  <c:v>0</c:v>
                </c:pt>
                <c:pt idx="8412">
                  <c:v>6.0000000000000006E-4</c:v>
                </c:pt>
                <c:pt idx="8413">
                  <c:v>6.0000000000000006E-4</c:v>
                </c:pt>
                <c:pt idx="8414">
                  <c:v>6.0000000000000006E-4</c:v>
                </c:pt>
                <c:pt idx="8415">
                  <c:v>0</c:v>
                </c:pt>
                <c:pt idx="8416">
                  <c:v>6.0000000000000006E-4</c:v>
                </c:pt>
                <c:pt idx="8417">
                  <c:v>6.0000000000000006E-4</c:v>
                </c:pt>
                <c:pt idx="8418">
                  <c:v>0</c:v>
                </c:pt>
                <c:pt idx="8419">
                  <c:v>6.0000000000000006E-4</c:v>
                </c:pt>
                <c:pt idx="8420">
                  <c:v>6.0000000000000006E-4</c:v>
                </c:pt>
                <c:pt idx="8421">
                  <c:v>6.0000000000000006E-4</c:v>
                </c:pt>
                <c:pt idx="8422">
                  <c:v>0</c:v>
                </c:pt>
                <c:pt idx="8423">
                  <c:v>6.0000000000000006E-4</c:v>
                </c:pt>
                <c:pt idx="8424">
                  <c:v>6.0000000000000006E-4</c:v>
                </c:pt>
                <c:pt idx="8425">
                  <c:v>0</c:v>
                </c:pt>
                <c:pt idx="8426">
                  <c:v>6.0000000000000006E-4</c:v>
                </c:pt>
                <c:pt idx="8427">
                  <c:v>0</c:v>
                </c:pt>
                <c:pt idx="8428">
                  <c:v>6.0000000000000006E-4</c:v>
                </c:pt>
                <c:pt idx="8429">
                  <c:v>0</c:v>
                </c:pt>
                <c:pt idx="8430">
                  <c:v>6.0000000000000006E-4</c:v>
                </c:pt>
                <c:pt idx="8431">
                  <c:v>7.000000000000001E-4</c:v>
                </c:pt>
                <c:pt idx="8432">
                  <c:v>7.000000000000001E-4</c:v>
                </c:pt>
                <c:pt idx="8433">
                  <c:v>0</c:v>
                </c:pt>
                <c:pt idx="8434">
                  <c:v>7.000000000000001E-4</c:v>
                </c:pt>
                <c:pt idx="8435">
                  <c:v>0</c:v>
                </c:pt>
                <c:pt idx="8436">
                  <c:v>7.000000000000001E-4</c:v>
                </c:pt>
                <c:pt idx="8437">
                  <c:v>0</c:v>
                </c:pt>
                <c:pt idx="8438">
                  <c:v>7.000000000000001E-4</c:v>
                </c:pt>
                <c:pt idx="8439">
                  <c:v>7.000000000000001E-4</c:v>
                </c:pt>
                <c:pt idx="8440">
                  <c:v>7.000000000000001E-4</c:v>
                </c:pt>
                <c:pt idx="8441">
                  <c:v>0</c:v>
                </c:pt>
                <c:pt idx="8442">
                  <c:v>7.000000000000001E-4</c:v>
                </c:pt>
                <c:pt idx="8443">
                  <c:v>7.000000000000001E-4</c:v>
                </c:pt>
                <c:pt idx="8444">
                  <c:v>0</c:v>
                </c:pt>
                <c:pt idx="8445">
                  <c:v>7.000000000000001E-4</c:v>
                </c:pt>
                <c:pt idx="8446">
                  <c:v>7.000000000000001E-4</c:v>
                </c:pt>
                <c:pt idx="8447">
                  <c:v>7.000000000000001E-4</c:v>
                </c:pt>
                <c:pt idx="8448">
                  <c:v>0</c:v>
                </c:pt>
                <c:pt idx="8449">
                  <c:v>7.000000000000001E-4</c:v>
                </c:pt>
                <c:pt idx="8450">
                  <c:v>7.000000000000001E-4</c:v>
                </c:pt>
                <c:pt idx="8451">
                  <c:v>7.000000000000001E-4</c:v>
                </c:pt>
                <c:pt idx="8452">
                  <c:v>0</c:v>
                </c:pt>
                <c:pt idx="8453">
                  <c:v>7.000000000000001E-4</c:v>
                </c:pt>
                <c:pt idx="8454">
                  <c:v>7.000000000000001E-4</c:v>
                </c:pt>
                <c:pt idx="8455">
                  <c:v>7.000000000000001E-4</c:v>
                </c:pt>
                <c:pt idx="8456">
                  <c:v>7.000000000000001E-4</c:v>
                </c:pt>
                <c:pt idx="8457">
                  <c:v>7.000000000000001E-4</c:v>
                </c:pt>
                <c:pt idx="8458">
                  <c:v>7.000000000000001E-4</c:v>
                </c:pt>
                <c:pt idx="8459">
                  <c:v>0</c:v>
                </c:pt>
                <c:pt idx="8460">
                  <c:v>7.000000000000001E-4</c:v>
                </c:pt>
                <c:pt idx="8461">
                  <c:v>7.000000000000001E-4</c:v>
                </c:pt>
                <c:pt idx="8462">
                  <c:v>7.000000000000001E-4</c:v>
                </c:pt>
                <c:pt idx="8463">
                  <c:v>0</c:v>
                </c:pt>
                <c:pt idx="8464">
                  <c:v>8.0000000000000004E-4</c:v>
                </c:pt>
                <c:pt idx="8465">
                  <c:v>8.0000000000000004E-4</c:v>
                </c:pt>
                <c:pt idx="8466">
                  <c:v>0</c:v>
                </c:pt>
                <c:pt idx="8467">
                  <c:v>8.0000000000000004E-4</c:v>
                </c:pt>
                <c:pt idx="8468">
                  <c:v>8.0000000000000004E-4</c:v>
                </c:pt>
                <c:pt idx="8469">
                  <c:v>8.0000000000000004E-4</c:v>
                </c:pt>
                <c:pt idx="8470">
                  <c:v>0</c:v>
                </c:pt>
                <c:pt idx="8471">
                  <c:v>1.2500000000000001E-2</c:v>
                </c:pt>
                <c:pt idx="8472">
                  <c:v>3.32E-2</c:v>
                </c:pt>
                <c:pt idx="8473">
                  <c:v>8.0000000000000004E-4</c:v>
                </c:pt>
                <c:pt idx="8474">
                  <c:v>8.0000000000000004E-4</c:v>
                </c:pt>
                <c:pt idx="8475">
                  <c:v>8.0000000000000004E-4</c:v>
                </c:pt>
                <c:pt idx="8476">
                  <c:v>8.0000000000000004E-4</c:v>
                </c:pt>
                <c:pt idx="8477">
                  <c:v>8.0000000000000004E-4</c:v>
                </c:pt>
                <c:pt idx="8478">
                  <c:v>2.5000000000000005E-3</c:v>
                </c:pt>
                <c:pt idx="8479">
                  <c:v>0</c:v>
                </c:pt>
                <c:pt idx="8480">
                  <c:v>0</c:v>
                </c:pt>
                <c:pt idx="8481">
                  <c:v>8.0000000000000004E-4</c:v>
                </c:pt>
                <c:pt idx="8482">
                  <c:v>8.9999999999999998E-4</c:v>
                </c:pt>
                <c:pt idx="8483">
                  <c:v>2.7200000000000002E-2</c:v>
                </c:pt>
                <c:pt idx="8484">
                  <c:v>7.0499999999999993E-2</c:v>
                </c:pt>
                <c:pt idx="8485">
                  <c:v>3.4599999999999999E-2</c:v>
                </c:pt>
                <c:pt idx="8486">
                  <c:v>8.5100000000000009E-2</c:v>
                </c:pt>
                <c:pt idx="8487">
                  <c:v>3.9200000000000006E-2</c:v>
                </c:pt>
                <c:pt idx="8488">
                  <c:v>2.4900000000000002E-2</c:v>
                </c:pt>
                <c:pt idx="8489">
                  <c:v>0.11670000000000001</c:v>
                </c:pt>
                <c:pt idx="8490">
                  <c:v>5.5600000000000011E-2</c:v>
                </c:pt>
                <c:pt idx="8491">
                  <c:v>7.0199999999999999E-2</c:v>
                </c:pt>
                <c:pt idx="8492">
                  <c:v>0.16970000000000002</c:v>
                </c:pt>
                <c:pt idx="8493">
                  <c:v>0.1595</c:v>
                </c:pt>
                <c:pt idx="8494">
                  <c:v>0.1308</c:v>
                </c:pt>
                <c:pt idx="8495">
                  <c:v>4.2500000000000003E-2</c:v>
                </c:pt>
                <c:pt idx="8496">
                  <c:v>6.7000000000000011E-3</c:v>
                </c:pt>
                <c:pt idx="8497">
                  <c:v>1.46E-2</c:v>
                </c:pt>
                <c:pt idx="8498">
                  <c:v>0.16590000000000002</c:v>
                </c:pt>
                <c:pt idx="8499">
                  <c:v>2.6400000000000003E-2</c:v>
                </c:pt>
                <c:pt idx="8500">
                  <c:v>1.9E-3</c:v>
                </c:pt>
                <c:pt idx="8501">
                  <c:v>4.8000000000000004E-3</c:v>
                </c:pt>
                <c:pt idx="8502">
                  <c:v>9.5500000000000002E-2</c:v>
                </c:pt>
                <c:pt idx="8503">
                  <c:v>5.0200000000000002E-2</c:v>
                </c:pt>
                <c:pt idx="8504">
                  <c:v>1.6500000000000001E-2</c:v>
                </c:pt>
                <c:pt idx="8505">
                  <c:v>1.1600000000000001E-2</c:v>
                </c:pt>
                <c:pt idx="8506">
                  <c:v>2.9000000000000002E-3</c:v>
                </c:pt>
                <c:pt idx="8507">
                  <c:v>8.8000000000000005E-3</c:v>
                </c:pt>
                <c:pt idx="8508">
                  <c:v>4.9000000000000007E-3</c:v>
                </c:pt>
                <c:pt idx="8509">
                  <c:v>4.9000000000000007E-3</c:v>
                </c:pt>
                <c:pt idx="8510">
                  <c:v>2E-3</c:v>
                </c:pt>
                <c:pt idx="8511">
                  <c:v>1E-3</c:v>
                </c:pt>
                <c:pt idx="8512">
                  <c:v>3.1000000000000003E-3</c:v>
                </c:pt>
                <c:pt idx="8513">
                  <c:v>0.1128</c:v>
                </c:pt>
                <c:pt idx="8514">
                  <c:v>4.99E-2</c:v>
                </c:pt>
                <c:pt idx="8515">
                  <c:v>0.1145</c:v>
                </c:pt>
                <c:pt idx="8516">
                  <c:v>4.2099999999999999E-2</c:v>
                </c:pt>
                <c:pt idx="8517">
                  <c:v>0.30670000000000003</c:v>
                </c:pt>
                <c:pt idx="8518">
                  <c:v>0.18200000000000002</c:v>
                </c:pt>
                <c:pt idx="8519">
                  <c:v>0.10800000000000001</c:v>
                </c:pt>
                <c:pt idx="8520">
                  <c:v>0.11559999999999999</c:v>
                </c:pt>
                <c:pt idx="8521">
                  <c:v>3.15E-2</c:v>
                </c:pt>
                <c:pt idx="8522">
                  <c:v>0.17270000000000002</c:v>
                </c:pt>
                <c:pt idx="8523">
                  <c:v>0.2155</c:v>
                </c:pt>
                <c:pt idx="8524">
                  <c:v>0.12180000000000001</c:v>
                </c:pt>
                <c:pt idx="8525">
                  <c:v>8.43E-2</c:v>
                </c:pt>
                <c:pt idx="8526">
                  <c:v>7.3099999999999998E-2</c:v>
                </c:pt>
                <c:pt idx="8527">
                  <c:v>9.3300000000000008E-2</c:v>
                </c:pt>
                <c:pt idx="8528">
                  <c:v>0.23830000000000001</c:v>
                </c:pt>
                <c:pt idx="8529">
                  <c:v>0.1013</c:v>
                </c:pt>
                <c:pt idx="8530">
                  <c:v>5.5700000000000006E-2</c:v>
                </c:pt>
                <c:pt idx="8531">
                  <c:v>3.7500000000000006E-2</c:v>
                </c:pt>
                <c:pt idx="8532">
                  <c:v>2.1100000000000001E-2</c:v>
                </c:pt>
                <c:pt idx="8533">
                  <c:v>1.2E-2</c:v>
                </c:pt>
                <c:pt idx="8534">
                  <c:v>1.9000000000000003E-2</c:v>
                </c:pt>
                <c:pt idx="8535">
                  <c:v>1.41E-2</c:v>
                </c:pt>
                <c:pt idx="8536">
                  <c:v>2.3000000000000003E-2</c:v>
                </c:pt>
                <c:pt idx="8537">
                  <c:v>2.8799999999999999E-2</c:v>
                </c:pt>
                <c:pt idx="8538">
                  <c:v>4.4300000000000006E-2</c:v>
                </c:pt>
                <c:pt idx="8539">
                  <c:v>2.9700000000000001E-2</c:v>
                </c:pt>
                <c:pt idx="8540">
                  <c:v>3.6499999999999998E-2</c:v>
                </c:pt>
                <c:pt idx="8541">
                  <c:v>4.0000000000000001E-3</c:v>
                </c:pt>
                <c:pt idx="8542">
                  <c:v>8.8999999999999999E-3</c:v>
                </c:pt>
                <c:pt idx="8543">
                  <c:v>2.2800000000000001E-2</c:v>
                </c:pt>
                <c:pt idx="8544">
                  <c:v>6.0000000000000001E-3</c:v>
                </c:pt>
                <c:pt idx="8545">
                  <c:v>3.0000000000000001E-3</c:v>
                </c:pt>
                <c:pt idx="8546">
                  <c:v>1E-3</c:v>
                </c:pt>
                <c:pt idx="8547">
                  <c:v>6.8000000000000005E-3</c:v>
                </c:pt>
                <c:pt idx="8548">
                  <c:v>3.9000000000000003E-3</c:v>
                </c:pt>
                <c:pt idx="8549">
                  <c:v>4.9000000000000007E-3</c:v>
                </c:pt>
                <c:pt idx="8550">
                  <c:v>0</c:v>
                </c:pt>
                <c:pt idx="8551">
                  <c:v>0</c:v>
                </c:pt>
                <c:pt idx="8552">
                  <c:v>0</c:v>
                </c:pt>
                <c:pt idx="8553">
                  <c:v>0</c:v>
                </c:pt>
                <c:pt idx="8554">
                  <c:v>0</c:v>
                </c:pt>
                <c:pt idx="8555">
                  <c:v>0</c:v>
                </c:pt>
                <c:pt idx="8556">
                  <c:v>0</c:v>
                </c:pt>
                <c:pt idx="8557">
                  <c:v>0</c:v>
                </c:pt>
                <c:pt idx="8558">
                  <c:v>0</c:v>
                </c:pt>
                <c:pt idx="8559">
                  <c:v>0</c:v>
                </c:pt>
                <c:pt idx="8560">
                  <c:v>0</c:v>
                </c:pt>
                <c:pt idx="8561">
                  <c:v>0</c:v>
                </c:pt>
                <c:pt idx="8562">
                  <c:v>0</c:v>
                </c:pt>
                <c:pt idx="8563">
                  <c:v>0</c:v>
                </c:pt>
                <c:pt idx="8564">
                  <c:v>0</c:v>
                </c:pt>
                <c:pt idx="8565">
                  <c:v>0</c:v>
                </c:pt>
                <c:pt idx="8566">
                  <c:v>0</c:v>
                </c:pt>
                <c:pt idx="8567">
                  <c:v>0</c:v>
                </c:pt>
                <c:pt idx="8568">
                  <c:v>0</c:v>
                </c:pt>
                <c:pt idx="8569">
                  <c:v>0</c:v>
                </c:pt>
                <c:pt idx="8570">
                  <c:v>0</c:v>
                </c:pt>
                <c:pt idx="8571">
                  <c:v>0</c:v>
                </c:pt>
                <c:pt idx="8572">
                  <c:v>0</c:v>
                </c:pt>
                <c:pt idx="8573">
                  <c:v>0</c:v>
                </c:pt>
                <c:pt idx="8574">
                  <c:v>0</c:v>
                </c:pt>
                <c:pt idx="8575">
                  <c:v>0</c:v>
                </c:pt>
                <c:pt idx="8576">
                  <c:v>0</c:v>
                </c:pt>
                <c:pt idx="8577">
                  <c:v>0</c:v>
                </c:pt>
                <c:pt idx="8578">
                  <c:v>0</c:v>
                </c:pt>
                <c:pt idx="8579">
                  <c:v>0</c:v>
                </c:pt>
                <c:pt idx="8580">
                  <c:v>1.7000000000000001E-3</c:v>
                </c:pt>
                <c:pt idx="8581">
                  <c:v>6.7000000000000011E-3</c:v>
                </c:pt>
                <c:pt idx="8582">
                  <c:v>0</c:v>
                </c:pt>
                <c:pt idx="8583">
                  <c:v>0</c:v>
                </c:pt>
                <c:pt idx="8584">
                  <c:v>0</c:v>
                </c:pt>
                <c:pt idx="8585">
                  <c:v>0</c:v>
                </c:pt>
                <c:pt idx="8586">
                  <c:v>0</c:v>
                </c:pt>
                <c:pt idx="8587">
                  <c:v>0</c:v>
                </c:pt>
                <c:pt idx="8588">
                  <c:v>0</c:v>
                </c:pt>
                <c:pt idx="8589">
                  <c:v>0</c:v>
                </c:pt>
                <c:pt idx="8590">
                  <c:v>0</c:v>
                </c:pt>
                <c:pt idx="8591">
                  <c:v>0</c:v>
                </c:pt>
                <c:pt idx="8592">
                  <c:v>0</c:v>
                </c:pt>
                <c:pt idx="8593">
                  <c:v>0</c:v>
                </c:pt>
                <c:pt idx="8594">
                  <c:v>0</c:v>
                </c:pt>
                <c:pt idx="8595">
                  <c:v>0</c:v>
                </c:pt>
                <c:pt idx="8596">
                  <c:v>0</c:v>
                </c:pt>
                <c:pt idx="8597">
                  <c:v>0</c:v>
                </c:pt>
                <c:pt idx="8598">
                  <c:v>0</c:v>
                </c:pt>
                <c:pt idx="8599">
                  <c:v>0</c:v>
                </c:pt>
                <c:pt idx="8600">
                  <c:v>0</c:v>
                </c:pt>
                <c:pt idx="8601">
                  <c:v>0</c:v>
                </c:pt>
                <c:pt idx="8602">
                  <c:v>0</c:v>
                </c:pt>
                <c:pt idx="8603">
                  <c:v>0</c:v>
                </c:pt>
                <c:pt idx="8604">
                  <c:v>0</c:v>
                </c:pt>
                <c:pt idx="8605">
                  <c:v>7.000000000000001E-4</c:v>
                </c:pt>
                <c:pt idx="8606">
                  <c:v>0</c:v>
                </c:pt>
                <c:pt idx="8607">
                  <c:v>7.000000000000001E-4</c:v>
                </c:pt>
                <c:pt idx="8608">
                  <c:v>0</c:v>
                </c:pt>
                <c:pt idx="8609">
                  <c:v>0</c:v>
                </c:pt>
                <c:pt idx="8610">
                  <c:v>0</c:v>
                </c:pt>
                <c:pt idx="8611">
                  <c:v>0</c:v>
                </c:pt>
                <c:pt idx="8612">
                  <c:v>7.000000000000001E-4</c:v>
                </c:pt>
                <c:pt idx="8613">
                  <c:v>0</c:v>
                </c:pt>
                <c:pt idx="8614">
                  <c:v>7.000000000000001E-4</c:v>
                </c:pt>
                <c:pt idx="8615">
                  <c:v>7.000000000000001E-4</c:v>
                </c:pt>
                <c:pt idx="8616">
                  <c:v>0</c:v>
                </c:pt>
                <c:pt idx="8617">
                  <c:v>7.000000000000001E-4</c:v>
                </c:pt>
                <c:pt idx="8618">
                  <c:v>7.000000000000001E-4</c:v>
                </c:pt>
                <c:pt idx="8619">
                  <c:v>7.000000000000001E-4</c:v>
                </c:pt>
                <c:pt idx="8620">
                  <c:v>0</c:v>
                </c:pt>
                <c:pt idx="8621">
                  <c:v>7.000000000000001E-4</c:v>
                </c:pt>
                <c:pt idx="8622">
                  <c:v>0</c:v>
                </c:pt>
                <c:pt idx="8623">
                  <c:v>7.000000000000001E-4</c:v>
                </c:pt>
                <c:pt idx="8624">
                  <c:v>0</c:v>
                </c:pt>
                <c:pt idx="8625">
                  <c:v>7.000000000000001E-4</c:v>
                </c:pt>
                <c:pt idx="8626">
                  <c:v>7.000000000000001E-4</c:v>
                </c:pt>
                <c:pt idx="8627">
                  <c:v>0</c:v>
                </c:pt>
                <c:pt idx="8628">
                  <c:v>7.000000000000001E-4</c:v>
                </c:pt>
                <c:pt idx="8629">
                  <c:v>7.000000000000001E-4</c:v>
                </c:pt>
                <c:pt idx="8630">
                  <c:v>7.000000000000001E-4</c:v>
                </c:pt>
                <c:pt idx="8631">
                  <c:v>0</c:v>
                </c:pt>
                <c:pt idx="8632">
                  <c:v>7.000000000000001E-4</c:v>
                </c:pt>
                <c:pt idx="8633">
                  <c:v>7.000000000000001E-4</c:v>
                </c:pt>
                <c:pt idx="8634">
                  <c:v>7.000000000000001E-4</c:v>
                </c:pt>
                <c:pt idx="8635">
                  <c:v>0</c:v>
                </c:pt>
                <c:pt idx="8636">
                  <c:v>7.000000000000001E-4</c:v>
                </c:pt>
                <c:pt idx="8637">
                  <c:v>7.000000000000001E-4</c:v>
                </c:pt>
                <c:pt idx="8638">
                  <c:v>7.000000000000001E-4</c:v>
                </c:pt>
                <c:pt idx="8639">
                  <c:v>0</c:v>
                </c:pt>
                <c:pt idx="8640">
                  <c:v>7.000000000000001E-4</c:v>
                </c:pt>
                <c:pt idx="8641">
                  <c:v>7.000000000000001E-4</c:v>
                </c:pt>
                <c:pt idx="8642">
                  <c:v>0</c:v>
                </c:pt>
                <c:pt idx="8643">
                  <c:v>7.000000000000001E-4</c:v>
                </c:pt>
                <c:pt idx="8644">
                  <c:v>7.000000000000001E-4</c:v>
                </c:pt>
                <c:pt idx="8645">
                  <c:v>7.000000000000001E-4</c:v>
                </c:pt>
                <c:pt idx="8646">
                  <c:v>0</c:v>
                </c:pt>
                <c:pt idx="8647">
                  <c:v>7.000000000000001E-4</c:v>
                </c:pt>
                <c:pt idx="8648">
                  <c:v>7.000000000000001E-4</c:v>
                </c:pt>
                <c:pt idx="8649">
                  <c:v>7.000000000000001E-4</c:v>
                </c:pt>
                <c:pt idx="8650">
                  <c:v>0</c:v>
                </c:pt>
                <c:pt idx="8651">
                  <c:v>7.000000000000001E-4</c:v>
                </c:pt>
                <c:pt idx="8652">
                  <c:v>7.000000000000001E-4</c:v>
                </c:pt>
                <c:pt idx="8653">
                  <c:v>0</c:v>
                </c:pt>
                <c:pt idx="8654">
                  <c:v>7.000000000000001E-4</c:v>
                </c:pt>
                <c:pt idx="8655">
                  <c:v>0</c:v>
                </c:pt>
                <c:pt idx="8656">
                  <c:v>7.000000000000001E-4</c:v>
                </c:pt>
                <c:pt idx="8657">
                  <c:v>0</c:v>
                </c:pt>
                <c:pt idx="8658">
                  <c:v>7.000000000000001E-4</c:v>
                </c:pt>
                <c:pt idx="8659">
                  <c:v>7.000000000000001E-4</c:v>
                </c:pt>
                <c:pt idx="8660">
                  <c:v>7.000000000000001E-4</c:v>
                </c:pt>
                <c:pt idx="8661">
                  <c:v>0</c:v>
                </c:pt>
                <c:pt idx="8662">
                  <c:v>7.000000000000001E-4</c:v>
                </c:pt>
                <c:pt idx="8663">
                  <c:v>7.000000000000001E-4</c:v>
                </c:pt>
                <c:pt idx="8664">
                  <c:v>0</c:v>
                </c:pt>
                <c:pt idx="8665">
                  <c:v>7.000000000000001E-4</c:v>
                </c:pt>
                <c:pt idx="8666">
                  <c:v>7.000000000000001E-4</c:v>
                </c:pt>
                <c:pt idx="8667">
                  <c:v>7.000000000000001E-4</c:v>
                </c:pt>
                <c:pt idx="8668">
                  <c:v>0</c:v>
                </c:pt>
                <c:pt idx="8669">
                  <c:v>7.000000000000001E-4</c:v>
                </c:pt>
                <c:pt idx="8670">
                  <c:v>7.000000000000001E-4</c:v>
                </c:pt>
                <c:pt idx="8671">
                  <c:v>7.000000000000001E-4</c:v>
                </c:pt>
                <c:pt idx="8672">
                  <c:v>0</c:v>
                </c:pt>
                <c:pt idx="8673">
                  <c:v>7.000000000000001E-4</c:v>
                </c:pt>
                <c:pt idx="8674">
                  <c:v>7.000000000000001E-4</c:v>
                </c:pt>
                <c:pt idx="8675">
                  <c:v>7.000000000000001E-4</c:v>
                </c:pt>
                <c:pt idx="8676">
                  <c:v>0</c:v>
                </c:pt>
                <c:pt idx="8677">
                  <c:v>7.000000000000001E-4</c:v>
                </c:pt>
                <c:pt idx="8678">
                  <c:v>7.000000000000001E-4</c:v>
                </c:pt>
                <c:pt idx="8679">
                  <c:v>7.000000000000001E-4</c:v>
                </c:pt>
                <c:pt idx="8680">
                  <c:v>0</c:v>
                </c:pt>
                <c:pt idx="8681">
                  <c:v>7.000000000000001E-4</c:v>
                </c:pt>
                <c:pt idx="8682">
                  <c:v>7.000000000000001E-4</c:v>
                </c:pt>
                <c:pt idx="8683">
                  <c:v>0</c:v>
                </c:pt>
                <c:pt idx="8684">
                  <c:v>7.000000000000001E-4</c:v>
                </c:pt>
                <c:pt idx="8685">
                  <c:v>7.000000000000001E-4</c:v>
                </c:pt>
                <c:pt idx="8686">
                  <c:v>7.000000000000001E-4</c:v>
                </c:pt>
                <c:pt idx="8687">
                  <c:v>0</c:v>
                </c:pt>
                <c:pt idx="8688">
                  <c:v>7.000000000000001E-4</c:v>
                </c:pt>
                <c:pt idx="8689">
                  <c:v>7.000000000000001E-4</c:v>
                </c:pt>
                <c:pt idx="8690">
                  <c:v>7.000000000000001E-4</c:v>
                </c:pt>
                <c:pt idx="8691">
                  <c:v>0</c:v>
                </c:pt>
                <c:pt idx="8692">
                  <c:v>6.0000000000000006E-4</c:v>
                </c:pt>
                <c:pt idx="8693">
                  <c:v>6.0000000000000006E-4</c:v>
                </c:pt>
                <c:pt idx="8694">
                  <c:v>6.0000000000000006E-4</c:v>
                </c:pt>
                <c:pt idx="8695">
                  <c:v>0</c:v>
                </c:pt>
                <c:pt idx="8696">
                  <c:v>6.0000000000000006E-4</c:v>
                </c:pt>
                <c:pt idx="8697">
                  <c:v>6.0000000000000006E-4</c:v>
                </c:pt>
                <c:pt idx="8698">
                  <c:v>6.0000000000000006E-4</c:v>
                </c:pt>
                <c:pt idx="8699">
                  <c:v>0</c:v>
                </c:pt>
                <c:pt idx="8700">
                  <c:v>6.0000000000000006E-4</c:v>
                </c:pt>
                <c:pt idx="8701">
                  <c:v>6.0000000000000006E-4</c:v>
                </c:pt>
                <c:pt idx="8702">
                  <c:v>6.0000000000000006E-4</c:v>
                </c:pt>
                <c:pt idx="8703">
                  <c:v>0</c:v>
                </c:pt>
                <c:pt idx="8704">
                  <c:v>6.0000000000000006E-4</c:v>
                </c:pt>
                <c:pt idx="8705">
                  <c:v>6.0000000000000006E-4</c:v>
                </c:pt>
                <c:pt idx="8706">
                  <c:v>6.0000000000000006E-4</c:v>
                </c:pt>
                <c:pt idx="8707">
                  <c:v>0</c:v>
                </c:pt>
                <c:pt idx="8708">
                  <c:v>6.0000000000000006E-4</c:v>
                </c:pt>
                <c:pt idx="8709">
                  <c:v>6.0000000000000006E-4</c:v>
                </c:pt>
                <c:pt idx="8710">
                  <c:v>0</c:v>
                </c:pt>
                <c:pt idx="8711">
                  <c:v>0</c:v>
                </c:pt>
                <c:pt idx="8712">
                  <c:v>6.0000000000000006E-4</c:v>
                </c:pt>
                <c:pt idx="8713">
                  <c:v>6.0000000000000006E-4</c:v>
                </c:pt>
                <c:pt idx="8714">
                  <c:v>0</c:v>
                </c:pt>
                <c:pt idx="8715">
                  <c:v>6.0000000000000006E-4</c:v>
                </c:pt>
                <c:pt idx="8716">
                  <c:v>6.0000000000000006E-4</c:v>
                </c:pt>
                <c:pt idx="8717">
                  <c:v>0</c:v>
                </c:pt>
                <c:pt idx="8718">
                  <c:v>0</c:v>
                </c:pt>
                <c:pt idx="8719">
                  <c:v>6.0000000000000006E-4</c:v>
                </c:pt>
                <c:pt idx="8720">
                  <c:v>6.0000000000000006E-4</c:v>
                </c:pt>
                <c:pt idx="8721">
                  <c:v>0</c:v>
                </c:pt>
                <c:pt idx="8722">
                  <c:v>6.0000000000000006E-4</c:v>
                </c:pt>
                <c:pt idx="8723">
                  <c:v>0</c:v>
                </c:pt>
                <c:pt idx="8724">
                  <c:v>6.0000000000000006E-4</c:v>
                </c:pt>
                <c:pt idx="8725">
                  <c:v>0</c:v>
                </c:pt>
                <c:pt idx="8726">
                  <c:v>6.0000000000000006E-4</c:v>
                </c:pt>
                <c:pt idx="8727">
                  <c:v>6.0000000000000006E-4</c:v>
                </c:pt>
                <c:pt idx="8728">
                  <c:v>6.0000000000000006E-4</c:v>
                </c:pt>
                <c:pt idx="8729">
                  <c:v>0</c:v>
                </c:pt>
                <c:pt idx="8730">
                  <c:v>6.0000000000000006E-4</c:v>
                </c:pt>
                <c:pt idx="8731">
                  <c:v>6.0000000000000006E-4</c:v>
                </c:pt>
                <c:pt idx="8732">
                  <c:v>0</c:v>
                </c:pt>
                <c:pt idx="8733">
                  <c:v>6.0000000000000006E-4</c:v>
                </c:pt>
                <c:pt idx="8734">
                  <c:v>0</c:v>
                </c:pt>
                <c:pt idx="8735">
                  <c:v>7.000000000000001E-4</c:v>
                </c:pt>
                <c:pt idx="8736">
                  <c:v>0</c:v>
                </c:pt>
                <c:pt idx="8737">
                  <c:v>7.000000000000001E-4</c:v>
                </c:pt>
                <c:pt idx="8738">
                  <c:v>7.000000000000001E-4</c:v>
                </c:pt>
                <c:pt idx="8739">
                  <c:v>7.000000000000001E-4</c:v>
                </c:pt>
                <c:pt idx="8740">
                  <c:v>0</c:v>
                </c:pt>
                <c:pt idx="8741">
                  <c:v>7.000000000000001E-4</c:v>
                </c:pt>
                <c:pt idx="8742">
                  <c:v>7.000000000000001E-4</c:v>
                </c:pt>
                <c:pt idx="8743">
                  <c:v>0</c:v>
                </c:pt>
                <c:pt idx="8744">
                  <c:v>0</c:v>
                </c:pt>
                <c:pt idx="8745">
                  <c:v>7.000000000000001E-4</c:v>
                </c:pt>
                <c:pt idx="8746">
                  <c:v>7.000000000000001E-4</c:v>
                </c:pt>
                <c:pt idx="8747">
                  <c:v>0</c:v>
                </c:pt>
                <c:pt idx="8748">
                  <c:v>8.0000000000000004E-4</c:v>
                </c:pt>
                <c:pt idx="8749">
                  <c:v>8.0000000000000004E-4</c:v>
                </c:pt>
                <c:pt idx="8750">
                  <c:v>8.0000000000000004E-4</c:v>
                </c:pt>
                <c:pt idx="8751">
                  <c:v>0</c:v>
                </c:pt>
                <c:pt idx="8752">
                  <c:v>8.0000000000000004E-4</c:v>
                </c:pt>
                <c:pt idx="8753">
                  <c:v>8.0000000000000004E-4</c:v>
                </c:pt>
                <c:pt idx="8754">
                  <c:v>0</c:v>
                </c:pt>
                <c:pt idx="8755">
                  <c:v>8.0000000000000004E-4</c:v>
                </c:pt>
                <c:pt idx="8756">
                  <c:v>8.0000000000000004E-4</c:v>
                </c:pt>
                <c:pt idx="8757">
                  <c:v>8.0000000000000004E-4</c:v>
                </c:pt>
                <c:pt idx="8758">
                  <c:v>0</c:v>
                </c:pt>
                <c:pt idx="8759">
                  <c:v>8.9999999999999998E-4</c:v>
                </c:pt>
                <c:pt idx="8760">
                  <c:v>8.9999999999999998E-4</c:v>
                </c:pt>
                <c:pt idx="8761">
                  <c:v>1.0000000000000002E-2</c:v>
                </c:pt>
                <c:pt idx="8762">
                  <c:v>1.9300000000000001E-2</c:v>
                </c:pt>
                <c:pt idx="8763">
                  <c:v>4.6000000000000006E-2</c:v>
                </c:pt>
                <c:pt idx="8764">
                  <c:v>0.10560000000000001</c:v>
                </c:pt>
                <c:pt idx="8765">
                  <c:v>0.1162</c:v>
                </c:pt>
                <c:pt idx="8766">
                  <c:v>0.11570000000000001</c:v>
                </c:pt>
                <c:pt idx="8767">
                  <c:v>0.21340000000000001</c:v>
                </c:pt>
                <c:pt idx="8768">
                  <c:v>0.41500000000000004</c:v>
                </c:pt>
                <c:pt idx="8769">
                  <c:v>0.36830000000000002</c:v>
                </c:pt>
                <c:pt idx="8770">
                  <c:v>0.27999999999999997</c:v>
                </c:pt>
                <c:pt idx="8771">
                  <c:v>0.30010000000000003</c:v>
                </c:pt>
                <c:pt idx="8772">
                  <c:v>0.41849999999999998</c:v>
                </c:pt>
                <c:pt idx="8773">
                  <c:v>0.35750000000000004</c:v>
                </c:pt>
                <c:pt idx="8774">
                  <c:v>0.29580000000000001</c:v>
                </c:pt>
                <c:pt idx="8775">
                  <c:v>0.27950000000000003</c:v>
                </c:pt>
                <c:pt idx="8776">
                  <c:v>0.3256</c:v>
                </c:pt>
                <c:pt idx="8777">
                  <c:v>0.23630000000000001</c:v>
                </c:pt>
                <c:pt idx="8778">
                  <c:v>0.25940000000000002</c:v>
                </c:pt>
                <c:pt idx="8779">
                  <c:v>0.45</c:v>
                </c:pt>
                <c:pt idx="8780">
                  <c:v>0.52710000000000001</c:v>
                </c:pt>
                <c:pt idx="8781">
                  <c:v>0.6653</c:v>
                </c:pt>
                <c:pt idx="8782">
                  <c:v>0.51170000000000004</c:v>
                </c:pt>
                <c:pt idx="8783">
                  <c:v>0.39400000000000002</c:v>
                </c:pt>
                <c:pt idx="8784">
                  <c:v>0.30659999999999998</c:v>
                </c:pt>
                <c:pt idx="8785">
                  <c:v>0.49280000000000002</c:v>
                </c:pt>
                <c:pt idx="8786">
                  <c:v>0.6119</c:v>
                </c:pt>
                <c:pt idx="8787">
                  <c:v>0.35570000000000002</c:v>
                </c:pt>
                <c:pt idx="8788">
                  <c:v>0.33479999999999999</c:v>
                </c:pt>
                <c:pt idx="8789">
                  <c:v>0.40060000000000007</c:v>
                </c:pt>
                <c:pt idx="8790">
                  <c:v>0.69189999999999996</c:v>
                </c:pt>
                <c:pt idx="8791">
                  <c:v>0.72470000000000001</c:v>
                </c:pt>
                <c:pt idx="8792">
                  <c:v>0.57210000000000005</c:v>
                </c:pt>
                <c:pt idx="8793">
                  <c:v>0.68700000000000006</c:v>
                </c:pt>
                <c:pt idx="8794">
                  <c:v>0.65650000000000008</c:v>
                </c:pt>
                <c:pt idx="8795">
                  <c:v>0.59340000000000004</c:v>
                </c:pt>
                <c:pt idx="8796">
                  <c:v>0.54010000000000002</c:v>
                </c:pt>
                <c:pt idx="8797">
                  <c:v>0.59789999999999999</c:v>
                </c:pt>
                <c:pt idx="8798">
                  <c:v>0.72260000000000002</c:v>
                </c:pt>
                <c:pt idx="8799">
                  <c:v>0.70080000000000009</c:v>
                </c:pt>
                <c:pt idx="8800">
                  <c:v>0.51519999999999999</c:v>
                </c:pt>
                <c:pt idx="8801">
                  <c:v>0.62300000000000011</c:v>
                </c:pt>
                <c:pt idx="8802">
                  <c:v>0.66970000000000007</c:v>
                </c:pt>
                <c:pt idx="8803">
                  <c:v>0.57850000000000001</c:v>
                </c:pt>
                <c:pt idx="8804">
                  <c:v>0.67400000000000004</c:v>
                </c:pt>
                <c:pt idx="8805">
                  <c:v>0.67549999999999999</c:v>
                </c:pt>
                <c:pt idx="8806">
                  <c:v>0.55820000000000003</c:v>
                </c:pt>
                <c:pt idx="8807">
                  <c:v>0.54779999999999995</c:v>
                </c:pt>
                <c:pt idx="8808">
                  <c:v>0.58330000000000004</c:v>
                </c:pt>
                <c:pt idx="8809">
                  <c:v>0.43780000000000002</c:v>
                </c:pt>
                <c:pt idx="8810">
                  <c:v>0.52739999999999998</c:v>
                </c:pt>
                <c:pt idx="8811">
                  <c:v>0.50160000000000005</c:v>
                </c:pt>
                <c:pt idx="8812">
                  <c:v>0.58579999999999999</c:v>
                </c:pt>
                <c:pt idx="8813">
                  <c:v>0.54490000000000005</c:v>
                </c:pt>
                <c:pt idx="8814">
                  <c:v>0.61160000000000003</c:v>
                </c:pt>
                <c:pt idx="8815">
                  <c:v>0.50260000000000005</c:v>
                </c:pt>
                <c:pt idx="8816">
                  <c:v>0.39460000000000006</c:v>
                </c:pt>
                <c:pt idx="8817">
                  <c:v>0.33160000000000001</c:v>
                </c:pt>
                <c:pt idx="8818">
                  <c:v>0.31570000000000004</c:v>
                </c:pt>
                <c:pt idx="8819">
                  <c:v>0.29009999999999997</c:v>
                </c:pt>
                <c:pt idx="8820">
                  <c:v>0.25720000000000004</c:v>
                </c:pt>
                <c:pt idx="8821">
                  <c:v>0.45030000000000003</c:v>
                </c:pt>
                <c:pt idx="8822">
                  <c:v>0.30600000000000005</c:v>
                </c:pt>
                <c:pt idx="8823">
                  <c:v>0.35030000000000006</c:v>
                </c:pt>
                <c:pt idx="8824">
                  <c:v>0.32770000000000005</c:v>
                </c:pt>
                <c:pt idx="8825">
                  <c:v>0.26960000000000001</c:v>
                </c:pt>
                <c:pt idx="8826">
                  <c:v>0.21330000000000002</c:v>
                </c:pt>
                <c:pt idx="8827">
                  <c:v>0.18640000000000001</c:v>
                </c:pt>
                <c:pt idx="8828">
                  <c:v>0.1774</c:v>
                </c:pt>
                <c:pt idx="8829">
                  <c:v>0.17930000000000001</c:v>
                </c:pt>
                <c:pt idx="8830">
                  <c:v>0.1895</c:v>
                </c:pt>
                <c:pt idx="8831">
                  <c:v>0.18190000000000001</c:v>
                </c:pt>
                <c:pt idx="8832">
                  <c:v>0.1502</c:v>
                </c:pt>
                <c:pt idx="8833">
                  <c:v>0.1845</c:v>
                </c:pt>
                <c:pt idx="8834">
                  <c:v>0.18420000000000003</c:v>
                </c:pt>
                <c:pt idx="8835">
                  <c:v>0.1613</c:v>
                </c:pt>
                <c:pt idx="8836">
                  <c:v>0.1376</c:v>
                </c:pt>
                <c:pt idx="8837">
                  <c:v>0.13730000000000001</c:v>
                </c:pt>
                <c:pt idx="8838">
                  <c:v>0.12430000000000002</c:v>
                </c:pt>
                <c:pt idx="8839">
                  <c:v>0.1178</c:v>
                </c:pt>
                <c:pt idx="8840">
                  <c:v>0.1065</c:v>
                </c:pt>
                <c:pt idx="8841">
                  <c:v>0.1182</c:v>
                </c:pt>
                <c:pt idx="8842">
                  <c:v>0.11070000000000001</c:v>
                </c:pt>
                <c:pt idx="8843">
                  <c:v>0.10260000000000001</c:v>
                </c:pt>
                <c:pt idx="8844">
                  <c:v>0.11120000000000002</c:v>
                </c:pt>
                <c:pt idx="8845">
                  <c:v>0.14330000000000001</c:v>
                </c:pt>
                <c:pt idx="8846">
                  <c:v>0.14760000000000001</c:v>
                </c:pt>
                <c:pt idx="8847">
                  <c:v>0.11459999999999999</c:v>
                </c:pt>
                <c:pt idx="8848">
                  <c:v>0.10360000000000001</c:v>
                </c:pt>
                <c:pt idx="8849">
                  <c:v>8.9900000000000008E-2</c:v>
                </c:pt>
                <c:pt idx="8850">
                  <c:v>8.5400000000000004E-2</c:v>
                </c:pt>
                <c:pt idx="8851">
                  <c:v>8.3600000000000008E-2</c:v>
                </c:pt>
                <c:pt idx="8852">
                  <c:v>9.1300000000000006E-2</c:v>
                </c:pt>
                <c:pt idx="8853">
                  <c:v>8.2500000000000004E-2</c:v>
                </c:pt>
                <c:pt idx="8854">
                  <c:v>7.2300000000000003E-2</c:v>
                </c:pt>
                <c:pt idx="8855">
                  <c:v>6.7800000000000013E-2</c:v>
                </c:pt>
                <c:pt idx="8856">
                  <c:v>6.4100000000000004E-2</c:v>
                </c:pt>
                <c:pt idx="8857">
                  <c:v>6.0400000000000002E-2</c:v>
                </c:pt>
                <c:pt idx="8858">
                  <c:v>5.67E-2</c:v>
                </c:pt>
                <c:pt idx="8859">
                  <c:v>5.74E-2</c:v>
                </c:pt>
                <c:pt idx="8860">
                  <c:v>5.2200000000000003E-2</c:v>
                </c:pt>
                <c:pt idx="8861">
                  <c:v>5.3900000000000003E-2</c:v>
                </c:pt>
                <c:pt idx="8862">
                  <c:v>4.7600000000000003E-2</c:v>
                </c:pt>
                <c:pt idx="8863">
                  <c:v>4.24E-2</c:v>
                </c:pt>
                <c:pt idx="8864">
                  <c:v>3.5499999999999997E-2</c:v>
                </c:pt>
                <c:pt idx="8865">
                  <c:v>2.9499999999999998E-2</c:v>
                </c:pt>
                <c:pt idx="8866">
                  <c:v>3.0499999999999999E-2</c:v>
                </c:pt>
                <c:pt idx="8867">
                  <c:v>2.5500000000000002E-2</c:v>
                </c:pt>
                <c:pt idx="8868">
                  <c:v>1.9700000000000002E-2</c:v>
                </c:pt>
                <c:pt idx="8869">
                  <c:v>1.4000000000000002E-2</c:v>
                </c:pt>
                <c:pt idx="8870">
                  <c:v>1.4800000000000001E-2</c:v>
                </c:pt>
                <c:pt idx="8871">
                  <c:v>1.47E-2</c:v>
                </c:pt>
                <c:pt idx="8872">
                  <c:v>1.3600000000000001E-2</c:v>
                </c:pt>
                <c:pt idx="8873">
                  <c:v>1.54E-2</c:v>
                </c:pt>
                <c:pt idx="8874">
                  <c:v>1.1700000000000002E-2</c:v>
                </c:pt>
                <c:pt idx="8875">
                  <c:v>9.8000000000000014E-3</c:v>
                </c:pt>
                <c:pt idx="8876">
                  <c:v>1.3300000000000001E-2</c:v>
                </c:pt>
                <c:pt idx="8877">
                  <c:v>1.4999999999999999E-2</c:v>
                </c:pt>
                <c:pt idx="8878">
                  <c:v>1.14E-2</c:v>
                </c:pt>
                <c:pt idx="8879">
                  <c:v>1.47E-2</c:v>
                </c:pt>
                <c:pt idx="8880">
                  <c:v>1.46E-2</c:v>
                </c:pt>
                <c:pt idx="8881">
                  <c:v>1.03E-2</c:v>
                </c:pt>
                <c:pt idx="8882">
                  <c:v>1.1900000000000001E-2</c:v>
                </c:pt>
                <c:pt idx="8883">
                  <c:v>1.18E-2</c:v>
                </c:pt>
                <c:pt idx="8884">
                  <c:v>1.2500000000000001E-2</c:v>
                </c:pt>
                <c:pt idx="8885">
                  <c:v>6.7000000000000011E-3</c:v>
                </c:pt>
                <c:pt idx="8886">
                  <c:v>8.2000000000000007E-3</c:v>
                </c:pt>
                <c:pt idx="8887">
                  <c:v>4.9000000000000007E-3</c:v>
                </c:pt>
                <c:pt idx="8888">
                  <c:v>5.7000000000000002E-3</c:v>
                </c:pt>
                <c:pt idx="8889">
                  <c:v>4.9000000000000007E-3</c:v>
                </c:pt>
                <c:pt idx="8890">
                  <c:v>6.4000000000000003E-3</c:v>
                </c:pt>
                <c:pt idx="8891">
                  <c:v>8.8000000000000005E-3</c:v>
                </c:pt>
                <c:pt idx="8892">
                  <c:v>8.8000000000000005E-3</c:v>
                </c:pt>
                <c:pt idx="8893">
                  <c:v>8.6999999999999994E-3</c:v>
                </c:pt>
                <c:pt idx="8894">
                  <c:v>7.8000000000000005E-3</c:v>
                </c:pt>
                <c:pt idx="8895">
                  <c:v>6.2000000000000006E-3</c:v>
                </c:pt>
                <c:pt idx="8896">
                  <c:v>3.9000000000000003E-3</c:v>
                </c:pt>
                <c:pt idx="8897">
                  <c:v>2.3E-3</c:v>
                </c:pt>
                <c:pt idx="8898">
                  <c:v>8.0000000000000004E-4</c:v>
                </c:pt>
                <c:pt idx="8899">
                  <c:v>0</c:v>
                </c:pt>
                <c:pt idx="8900">
                  <c:v>0</c:v>
                </c:pt>
                <c:pt idx="8901">
                  <c:v>0</c:v>
                </c:pt>
                <c:pt idx="8902">
                  <c:v>0</c:v>
                </c:pt>
                <c:pt idx="8903">
                  <c:v>0</c:v>
                </c:pt>
                <c:pt idx="8904">
                  <c:v>0</c:v>
                </c:pt>
                <c:pt idx="8905">
                  <c:v>0</c:v>
                </c:pt>
                <c:pt idx="8906">
                  <c:v>0</c:v>
                </c:pt>
                <c:pt idx="8907">
                  <c:v>0</c:v>
                </c:pt>
                <c:pt idx="8908">
                  <c:v>7.000000000000001E-4</c:v>
                </c:pt>
                <c:pt idx="8909">
                  <c:v>0</c:v>
                </c:pt>
                <c:pt idx="8910">
                  <c:v>7.000000000000001E-4</c:v>
                </c:pt>
                <c:pt idx="8911">
                  <c:v>0</c:v>
                </c:pt>
                <c:pt idx="8912">
                  <c:v>0</c:v>
                </c:pt>
                <c:pt idx="8913">
                  <c:v>7.000000000000001E-4</c:v>
                </c:pt>
                <c:pt idx="8914">
                  <c:v>0</c:v>
                </c:pt>
                <c:pt idx="8915">
                  <c:v>7.000000000000001E-4</c:v>
                </c:pt>
                <c:pt idx="8916">
                  <c:v>0</c:v>
                </c:pt>
                <c:pt idx="8917">
                  <c:v>7.000000000000001E-4</c:v>
                </c:pt>
                <c:pt idx="8918">
                  <c:v>7.000000000000001E-4</c:v>
                </c:pt>
                <c:pt idx="8919">
                  <c:v>7.000000000000001E-4</c:v>
                </c:pt>
                <c:pt idx="8920">
                  <c:v>0</c:v>
                </c:pt>
                <c:pt idx="8921">
                  <c:v>7.000000000000001E-4</c:v>
                </c:pt>
                <c:pt idx="8922">
                  <c:v>7.000000000000001E-4</c:v>
                </c:pt>
                <c:pt idx="8923">
                  <c:v>7.000000000000001E-4</c:v>
                </c:pt>
                <c:pt idx="8924">
                  <c:v>0</c:v>
                </c:pt>
                <c:pt idx="8925">
                  <c:v>7.000000000000001E-4</c:v>
                </c:pt>
                <c:pt idx="8926">
                  <c:v>7.000000000000001E-4</c:v>
                </c:pt>
                <c:pt idx="8927">
                  <c:v>0</c:v>
                </c:pt>
                <c:pt idx="8928">
                  <c:v>7.000000000000001E-4</c:v>
                </c:pt>
                <c:pt idx="8929">
                  <c:v>7.000000000000001E-4</c:v>
                </c:pt>
                <c:pt idx="8930">
                  <c:v>7.000000000000001E-4</c:v>
                </c:pt>
                <c:pt idx="8931">
                  <c:v>0</c:v>
                </c:pt>
                <c:pt idx="8932">
                  <c:v>7.000000000000001E-4</c:v>
                </c:pt>
                <c:pt idx="8933">
                  <c:v>7.000000000000001E-4</c:v>
                </c:pt>
                <c:pt idx="8934">
                  <c:v>6.0000000000000006E-4</c:v>
                </c:pt>
                <c:pt idx="8935">
                  <c:v>0</c:v>
                </c:pt>
                <c:pt idx="8936">
                  <c:v>6.0000000000000006E-4</c:v>
                </c:pt>
                <c:pt idx="8937">
                  <c:v>6.0000000000000006E-4</c:v>
                </c:pt>
                <c:pt idx="8938">
                  <c:v>6.0000000000000006E-4</c:v>
                </c:pt>
                <c:pt idx="8939">
                  <c:v>0</c:v>
                </c:pt>
                <c:pt idx="8940">
                  <c:v>6.0000000000000006E-4</c:v>
                </c:pt>
                <c:pt idx="8941">
                  <c:v>6.0000000000000006E-4</c:v>
                </c:pt>
                <c:pt idx="8942">
                  <c:v>0</c:v>
                </c:pt>
                <c:pt idx="8943">
                  <c:v>6.0000000000000006E-4</c:v>
                </c:pt>
                <c:pt idx="8944">
                  <c:v>6.0000000000000006E-4</c:v>
                </c:pt>
                <c:pt idx="8945">
                  <c:v>6.0000000000000006E-4</c:v>
                </c:pt>
                <c:pt idx="8946">
                  <c:v>0</c:v>
                </c:pt>
                <c:pt idx="8947">
                  <c:v>6.0000000000000006E-4</c:v>
                </c:pt>
                <c:pt idx="8948">
                  <c:v>6.0000000000000006E-4</c:v>
                </c:pt>
                <c:pt idx="8949">
                  <c:v>6.0000000000000006E-4</c:v>
                </c:pt>
                <c:pt idx="8950">
                  <c:v>0</c:v>
                </c:pt>
                <c:pt idx="8951">
                  <c:v>6.0000000000000006E-4</c:v>
                </c:pt>
                <c:pt idx="8952">
                  <c:v>0</c:v>
                </c:pt>
                <c:pt idx="8953">
                  <c:v>6.0000000000000006E-4</c:v>
                </c:pt>
                <c:pt idx="8954">
                  <c:v>0</c:v>
                </c:pt>
                <c:pt idx="8955">
                  <c:v>6.0000000000000006E-4</c:v>
                </c:pt>
                <c:pt idx="8956">
                  <c:v>6.0000000000000006E-4</c:v>
                </c:pt>
                <c:pt idx="8957">
                  <c:v>0</c:v>
                </c:pt>
                <c:pt idx="8958">
                  <c:v>0</c:v>
                </c:pt>
                <c:pt idx="8959">
                  <c:v>6.0000000000000006E-4</c:v>
                </c:pt>
                <c:pt idx="8960">
                  <c:v>6.0000000000000006E-4</c:v>
                </c:pt>
                <c:pt idx="8961">
                  <c:v>0</c:v>
                </c:pt>
                <c:pt idx="8962">
                  <c:v>6.0000000000000006E-4</c:v>
                </c:pt>
                <c:pt idx="8963">
                  <c:v>6.0000000000000006E-4</c:v>
                </c:pt>
                <c:pt idx="8964">
                  <c:v>6.0000000000000006E-4</c:v>
                </c:pt>
                <c:pt idx="8965">
                  <c:v>0</c:v>
                </c:pt>
                <c:pt idx="8966">
                  <c:v>6.0000000000000006E-4</c:v>
                </c:pt>
                <c:pt idx="8967">
                  <c:v>6.0000000000000006E-4</c:v>
                </c:pt>
                <c:pt idx="8968">
                  <c:v>6.0000000000000006E-4</c:v>
                </c:pt>
                <c:pt idx="8969">
                  <c:v>0</c:v>
                </c:pt>
                <c:pt idx="8970">
                  <c:v>6.0000000000000006E-4</c:v>
                </c:pt>
                <c:pt idx="8971">
                  <c:v>6.0000000000000006E-4</c:v>
                </c:pt>
                <c:pt idx="8972">
                  <c:v>0</c:v>
                </c:pt>
                <c:pt idx="8973">
                  <c:v>6.0000000000000006E-4</c:v>
                </c:pt>
                <c:pt idx="8974">
                  <c:v>6.0000000000000006E-4</c:v>
                </c:pt>
                <c:pt idx="8975">
                  <c:v>6.0000000000000006E-4</c:v>
                </c:pt>
                <c:pt idx="8976">
                  <c:v>0</c:v>
                </c:pt>
                <c:pt idx="8977">
                  <c:v>6.0000000000000006E-4</c:v>
                </c:pt>
                <c:pt idx="8978">
                  <c:v>6.0000000000000006E-4</c:v>
                </c:pt>
                <c:pt idx="8979">
                  <c:v>0</c:v>
                </c:pt>
                <c:pt idx="8980">
                  <c:v>6.0000000000000006E-4</c:v>
                </c:pt>
                <c:pt idx="8981">
                  <c:v>6.0000000000000006E-4</c:v>
                </c:pt>
                <c:pt idx="8982">
                  <c:v>6.0000000000000006E-4</c:v>
                </c:pt>
                <c:pt idx="8983">
                  <c:v>0</c:v>
                </c:pt>
                <c:pt idx="8984">
                  <c:v>6.0000000000000006E-4</c:v>
                </c:pt>
                <c:pt idx="8985">
                  <c:v>6.0000000000000006E-4</c:v>
                </c:pt>
                <c:pt idx="8986">
                  <c:v>6.0000000000000006E-4</c:v>
                </c:pt>
                <c:pt idx="8987">
                  <c:v>0</c:v>
                </c:pt>
                <c:pt idx="8988">
                  <c:v>6.0000000000000006E-4</c:v>
                </c:pt>
                <c:pt idx="8989">
                  <c:v>6.0000000000000006E-4</c:v>
                </c:pt>
                <c:pt idx="8990">
                  <c:v>0</c:v>
                </c:pt>
                <c:pt idx="8991">
                  <c:v>6.0000000000000006E-4</c:v>
                </c:pt>
                <c:pt idx="8992">
                  <c:v>6.0000000000000006E-4</c:v>
                </c:pt>
                <c:pt idx="8993">
                  <c:v>6.0000000000000006E-4</c:v>
                </c:pt>
                <c:pt idx="8994">
                  <c:v>0</c:v>
                </c:pt>
                <c:pt idx="8995">
                  <c:v>6.0000000000000006E-4</c:v>
                </c:pt>
                <c:pt idx="8996">
                  <c:v>6.0000000000000006E-4</c:v>
                </c:pt>
                <c:pt idx="8997">
                  <c:v>0</c:v>
                </c:pt>
                <c:pt idx="8998">
                  <c:v>6.0000000000000006E-4</c:v>
                </c:pt>
                <c:pt idx="8999">
                  <c:v>6.0000000000000006E-4</c:v>
                </c:pt>
                <c:pt idx="9000">
                  <c:v>6.0000000000000006E-4</c:v>
                </c:pt>
                <c:pt idx="9001">
                  <c:v>0</c:v>
                </c:pt>
                <c:pt idx="9002">
                  <c:v>6.0000000000000006E-4</c:v>
                </c:pt>
                <c:pt idx="9003">
                  <c:v>0</c:v>
                </c:pt>
                <c:pt idx="9004">
                  <c:v>0</c:v>
                </c:pt>
                <c:pt idx="9005">
                  <c:v>0</c:v>
                </c:pt>
                <c:pt idx="9006">
                  <c:v>0</c:v>
                </c:pt>
                <c:pt idx="9007">
                  <c:v>6.0000000000000006E-4</c:v>
                </c:pt>
                <c:pt idx="9008">
                  <c:v>0</c:v>
                </c:pt>
                <c:pt idx="9009">
                  <c:v>6.0000000000000006E-4</c:v>
                </c:pt>
                <c:pt idx="9010">
                  <c:v>6.0000000000000006E-4</c:v>
                </c:pt>
                <c:pt idx="9011">
                  <c:v>0</c:v>
                </c:pt>
                <c:pt idx="9012">
                  <c:v>6.0000000000000006E-4</c:v>
                </c:pt>
                <c:pt idx="9013">
                  <c:v>6.0000000000000006E-4</c:v>
                </c:pt>
                <c:pt idx="9014">
                  <c:v>6.0000000000000006E-4</c:v>
                </c:pt>
                <c:pt idx="9015">
                  <c:v>0</c:v>
                </c:pt>
                <c:pt idx="9016">
                  <c:v>6.0000000000000006E-4</c:v>
                </c:pt>
                <c:pt idx="9017">
                  <c:v>6.0000000000000006E-4</c:v>
                </c:pt>
                <c:pt idx="9018">
                  <c:v>6.0000000000000006E-4</c:v>
                </c:pt>
                <c:pt idx="9019">
                  <c:v>0</c:v>
                </c:pt>
                <c:pt idx="9020">
                  <c:v>6.0000000000000006E-4</c:v>
                </c:pt>
                <c:pt idx="9021">
                  <c:v>6.0000000000000006E-4</c:v>
                </c:pt>
                <c:pt idx="9022">
                  <c:v>0</c:v>
                </c:pt>
                <c:pt idx="9023">
                  <c:v>6.0000000000000006E-4</c:v>
                </c:pt>
                <c:pt idx="9024">
                  <c:v>6.0000000000000006E-4</c:v>
                </c:pt>
                <c:pt idx="9025">
                  <c:v>7.000000000000001E-4</c:v>
                </c:pt>
                <c:pt idx="9026">
                  <c:v>0</c:v>
                </c:pt>
                <c:pt idx="9027">
                  <c:v>7.000000000000001E-4</c:v>
                </c:pt>
                <c:pt idx="9028">
                  <c:v>0</c:v>
                </c:pt>
                <c:pt idx="9029">
                  <c:v>7.000000000000001E-4</c:v>
                </c:pt>
                <c:pt idx="9030">
                  <c:v>0</c:v>
                </c:pt>
                <c:pt idx="9031">
                  <c:v>7.000000000000001E-4</c:v>
                </c:pt>
                <c:pt idx="9032">
                  <c:v>7.000000000000001E-4</c:v>
                </c:pt>
                <c:pt idx="9033">
                  <c:v>0</c:v>
                </c:pt>
                <c:pt idx="9034">
                  <c:v>8.0000000000000004E-4</c:v>
                </c:pt>
                <c:pt idx="9035">
                  <c:v>8.0000000000000004E-4</c:v>
                </c:pt>
                <c:pt idx="9036">
                  <c:v>8.0000000000000004E-4</c:v>
                </c:pt>
                <c:pt idx="9037">
                  <c:v>1.6000000000000001E-3</c:v>
                </c:pt>
                <c:pt idx="9038">
                  <c:v>8.2000000000000007E-3</c:v>
                </c:pt>
                <c:pt idx="9039">
                  <c:v>6.6000000000000008E-3</c:v>
                </c:pt>
                <c:pt idx="9040">
                  <c:v>7.6E-3</c:v>
                </c:pt>
                <c:pt idx="9041">
                  <c:v>6.8000000000000005E-3</c:v>
                </c:pt>
                <c:pt idx="9042">
                  <c:v>1.21E-2</c:v>
                </c:pt>
                <c:pt idx="9043">
                  <c:v>2.8399999999999998E-2</c:v>
                </c:pt>
                <c:pt idx="9044">
                  <c:v>4.6899999999999997E-2</c:v>
                </c:pt>
                <c:pt idx="9045">
                  <c:v>5.8900000000000001E-2</c:v>
                </c:pt>
                <c:pt idx="9046">
                  <c:v>7.3599999999999999E-2</c:v>
                </c:pt>
                <c:pt idx="9047">
                  <c:v>0.1024</c:v>
                </c:pt>
                <c:pt idx="9048">
                  <c:v>0.1079</c:v>
                </c:pt>
                <c:pt idx="9049">
                  <c:v>0.1361</c:v>
                </c:pt>
                <c:pt idx="9050">
                  <c:v>0.10009999999999999</c:v>
                </c:pt>
                <c:pt idx="9051">
                  <c:v>8.6800000000000002E-2</c:v>
                </c:pt>
                <c:pt idx="9052">
                  <c:v>8.3400000000000002E-2</c:v>
                </c:pt>
                <c:pt idx="9053">
                  <c:v>8.6000000000000007E-2</c:v>
                </c:pt>
                <c:pt idx="9054">
                  <c:v>6.9400000000000003E-2</c:v>
                </c:pt>
                <c:pt idx="9055">
                  <c:v>6.93E-2</c:v>
                </c:pt>
                <c:pt idx="9056">
                  <c:v>8.0600000000000005E-2</c:v>
                </c:pt>
                <c:pt idx="9057">
                  <c:v>9.3899999999999997E-2</c:v>
                </c:pt>
                <c:pt idx="9058">
                  <c:v>0.1095</c:v>
                </c:pt>
                <c:pt idx="9059">
                  <c:v>8.6500000000000007E-2</c:v>
                </c:pt>
                <c:pt idx="9060">
                  <c:v>8.8700000000000001E-2</c:v>
                </c:pt>
                <c:pt idx="9061">
                  <c:v>0.17380000000000001</c:v>
                </c:pt>
                <c:pt idx="9062">
                  <c:v>0.1542</c:v>
                </c:pt>
                <c:pt idx="9063">
                  <c:v>0.3155</c:v>
                </c:pt>
                <c:pt idx="9064">
                  <c:v>0.31880000000000003</c:v>
                </c:pt>
                <c:pt idx="9065">
                  <c:v>0.37890000000000001</c:v>
                </c:pt>
                <c:pt idx="9066">
                  <c:v>0.45550000000000002</c:v>
                </c:pt>
                <c:pt idx="9067">
                  <c:v>0.48209999999999997</c:v>
                </c:pt>
                <c:pt idx="9068">
                  <c:v>0.47360000000000002</c:v>
                </c:pt>
                <c:pt idx="9069">
                  <c:v>0.41639999999999999</c:v>
                </c:pt>
                <c:pt idx="9070">
                  <c:v>0.51360000000000006</c:v>
                </c:pt>
                <c:pt idx="9071">
                  <c:v>0.53129999999999999</c:v>
                </c:pt>
                <c:pt idx="9072">
                  <c:v>0.47360000000000002</c:v>
                </c:pt>
                <c:pt idx="9073">
                  <c:v>0.41470000000000007</c:v>
                </c:pt>
                <c:pt idx="9074">
                  <c:v>0.36890000000000001</c:v>
                </c:pt>
                <c:pt idx="9075">
                  <c:v>0.44020000000000004</c:v>
                </c:pt>
                <c:pt idx="9076">
                  <c:v>0.44550000000000001</c:v>
                </c:pt>
                <c:pt idx="9077">
                  <c:v>0.37790000000000001</c:v>
                </c:pt>
                <c:pt idx="9078">
                  <c:v>0.47839999999999999</c:v>
                </c:pt>
                <c:pt idx="9079">
                  <c:v>0.4244</c:v>
                </c:pt>
                <c:pt idx="9080">
                  <c:v>0.35720000000000002</c:v>
                </c:pt>
                <c:pt idx="9081">
                  <c:v>0.36060000000000003</c:v>
                </c:pt>
                <c:pt idx="9082">
                  <c:v>0.35440000000000005</c:v>
                </c:pt>
                <c:pt idx="9083">
                  <c:v>0.36509999999999998</c:v>
                </c:pt>
                <c:pt idx="9084">
                  <c:v>0.31320000000000003</c:v>
                </c:pt>
                <c:pt idx="9085">
                  <c:v>0.31059999999999999</c:v>
                </c:pt>
                <c:pt idx="9086">
                  <c:v>0.27629999999999999</c:v>
                </c:pt>
                <c:pt idx="9087">
                  <c:v>0.32780000000000004</c:v>
                </c:pt>
                <c:pt idx="9088">
                  <c:v>0.24540000000000003</c:v>
                </c:pt>
                <c:pt idx="9089">
                  <c:v>0.315</c:v>
                </c:pt>
                <c:pt idx="9090">
                  <c:v>0.3271</c:v>
                </c:pt>
                <c:pt idx="9091">
                  <c:v>0.26520000000000005</c:v>
                </c:pt>
                <c:pt idx="9092">
                  <c:v>0.23340000000000002</c:v>
                </c:pt>
                <c:pt idx="9093">
                  <c:v>0.19359999999999999</c:v>
                </c:pt>
                <c:pt idx="9094">
                  <c:v>0.26680000000000004</c:v>
                </c:pt>
                <c:pt idx="9095">
                  <c:v>0.2296</c:v>
                </c:pt>
                <c:pt idx="9096">
                  <c:v>0.19940000000000002</c:v>
                </c:pt>
                <c:pt idx="9097">
                  <c:v>0.20880000000000001</c:v>
                </c:pt>
                <c:pt idx="9098">
                  <c:v>0.24150000000000002</c:v>
                </c:pt>
                <c:pt idx="9099">
                  <c:v>0.26579999999999998</c:v>
                </c:pt>
                <c:pt idx="9100">
                  <c:v>0.21890000000000001</c:v>
                </c:pt>
                <c:pt idx="9101">
                  <c:v>0.25680000000000003</c:v>
                </c:pt>
                <c:pt idx="9102">
                  <c:v>0.20960000000000001</c:v>
                </c:pt>
                <c:pt idx="9103">
                  <c:v>0.22330000000000003</c:v>
                </c:pt>
                <c:pt idx="9104">
                  <c:v>0.21650000000000003</c:v>
                </c:pt>
                <c:pt idx="9105">
                  <c:v>0.25140000000000001</c:v>
                </c:pt>
                <c:pt idx="9106">
                  <c:v>0.23470000000000002</c:v>
                </c:pt>
                <c:pt idx="9107">
                  <c:v>0.29680000000000001</c:v>
                </c:pt>
                <c:pt idx="9108">
                  <c:v>0.24180000000000001</c:v>
                </c:pt>
                <c:pt idx="9109">
                  <c:v>0.34710000000000002</c:v>
                </c:pt>
                <c:pt idx="9110">
                  <c:v>0.40450000000000003</c:v>
                </c:pt>
                <c:pt idx="9111">
                  <c:v>0.30530000000000002</c:v>
                </c:pt>
                <c:pt idx="9112">
                  <c:v>0.21940000000000001</c:v>
                </c:pt>
                <c:pt idx="9113">
                  <c:v>0.22050000000000003</c:v>
                </c:pt>
                <c:pt idx="9114">
                  <c:v>0.22120000000000004</c:v>
                </c:pt>
                <c:pt idx="9115">
                  <c:v>0.20990000000000003</c:v>
                </c:pt>
                <c:pt idx="9116">
                  <c:v>0.25140000000000001</c:v>
                </c:pt>
                <c:pt idx="9117">
                  <c:v>0.19010000000000002</c:v>
                </c:pt>
                <c:pt idx="9118">
                  <c:v>0.1673</c:v>
                </c:pt>
                <c:pt idx="9119">
                  <c:v>0.17450000000000002</c:v>
                </c:pt>
                <c:pt idx="9120">
                  <c:v>0.18740000000000001</c:v>
                </c:pt>
                <c:pt idx="9121">
                  <c:v>0.17030000000000001</c:v>
                </c:pt>
                <c:pt idx="9122">
                  <c:v>0.14710000000000001</c:v>
                </c:pt>
                <c:pt idx="9123">
                  <c:v>0.14170000000000002</c:v>
                </c:pt>
                <c:pt idx="9124">
                  <c:v>0.1323</c:v>
                </c:pt>
                <c:pt idx="9125">
                  <c:v>0.1178</c:v>
                </c:pt>
                <c:pt idx="9126">
                  <c:v>0.11080000000000001</c:v>
                </c:pt>
                <c:pt idx="9127">
                  <c:v>0.12660000000000002</c:v>
                </c:pt>
                <c:pt idx="9128">
                  <c:v>0.1525</c:v>
                </c:pt>
                <c:pt idx="9129">
                  <c:v>0.13270000000000001</c:v>
                </c:pt>
                <c:pt idx="9130">
                  <c:v>0.12330000000000002</c:v>
                </c:pt>
                <c:pt idx="9131">
                  <c:v>0.1295</c:v>
                </c:pt>
                <c:pt idx="9132">
                  <c:v>0.12010000000000001</c:v>
                </c:pt>
                <c:pt idx="9133">
                  <c:v>0.1145</c:v>
                </c:pt>
                <c:pt idx="9134">
                  <c:v>9.4100000000000003E-2</c:v>
                </c:pt>
                <c:pt idx="9135">
                  <c:v>0.10249999999999999</c:v>
                </c:pt>
                <c:pt idx="9136">
                  <c:v>8.5100000000000009E-2</c:v>
                </c:pt>
                <c:pt idx="9137">
                  <c:v>8.48E-2</c:v>
                </c:pt>
                <c:pt idx="9138">
                  <c:v>7.6000000000000012E-2</c:v>
                </c:pt>
                <c:pt idx="9139">
                  <c:v>8.8600000000000012E-2</c:v>
                </c:pt>
                <c:pt idx="9140">
                  <c:v>7.4700000000000003E-2</c:v>
                </c:pt>
                <c:pt idx="9141">
                  <c:v>9.9600000000000008E-2</c:v>
                </c:pt>
                <c:pt idx="9142">
                  <c:v>9.8000000000000004E-2</c:v>
                </c:pt>
                <c:pt idx="9143">
                  <c:v>8.7400000000000005E-2</c:v>
                </c:pt>
                <c:pt idx="9144">
                  <c:v>8.7600000000000011E-2</c:v>
                </c:pt>
                <c:pt idx="9145">
                  <c:v>6.9599999999999995E-2</c:v>
                </c:pt>
                <c:pt idx="9146">
                  <c:v>7.1900000000000006E-2</c:v>
                </c:pt>
                <c:pt idx="9147">
                  <c:v>7.2800000000000004E-2</c:v>
                </c:pt>
                <c:pt idx="9148">
                  <c:v>6.2200000000000005E-2</c:v>
                </c:pt>
                <c:pt idx="9149">
                  <c:v>5.74E-2</c:v>
                </c:pt>
                <c:pt idx="9150">
                  <c:v>6.8000000000000005E-2</c:v>
                </c:pt>
                <c:pt idx="9151">
                  <c:v>6.6600000000000006E-2</c:v>
                </c:pt>
                <c:pt idx="9152">
                  <c:v>6.720000000000001E-2</c:v>
                </c:pt>
                <c:pt idx="9153">
                  <c:v>6.5800000000000011E-2</c:v>
                </c:pt>
                <c:pt idx="9154">
                  <c:v>5.5600000000000011E-2</c:v>
                </c:pt>
                <c:pt idx="9155">
                  <c:v>5.7299999999999997E-2</c:v>
                </c:pt>
                <c:pt idx="9156">
                  <c:v>5.3500000000000006E-2</c:v>
                </c:pt>
                <c:pt idx="9157">
                  <c:v>5.74E-2</c:v>
                </c:pt>
                <c:pt idx="9158">
                  <c:v>5.1200000000000002E-2</c:v>
                </c:pt>
                <c:pt idx="9159">
                  <c:v>4.3099999999999999E-2</c:v>
                </c:pt>
                <c:pt idx="9160">
                  <c:v>3.9600000000000003E-2</c:v>
                </c:pt>
                <c:pt idx="9161">
                  <c:v>3.44E-2</c:v>
                </c:pt>
                <c:pt idx="9162">
                  <c:v>3.0100000000000002E-2</c:v>
                </c:pt>
                <c:pt idx="9163">
                  <c:v>2.7800000000000005E-2</c:v>
                </c:pt>
                <c:pt idx="9164">
                  <c:v>2.7600000000000003E-2</c:v>
                </c:pt>
                <c:pt idx="9165">
                  <c:v>2.3599999999999999E-2</c:v>
                </c:pt>
                <c:pt idx="9166">
                  <c:v>2.9600000000000001E-2</c:v>
                </c:pt>
                <c:pt idx="9167">
                  <c:v>2.3300000000000001E-2</c:v>
                </c:pt>
                <c:pt idx="9168">
                  <c:v>2.9399999999999999E-2</c:v>
                </c:pt>
                <c:pt idx="9169">
                  <c:v>2.41E-2</c:v>
                </c:pt>
                <c:pt idx="9170">
                  <c:v>2.6100000000000002E-2</c:v>
                </c:pt>
                <c:pt idx="9171">
                  <c:v>2.1000000000000001E-2</c:v>
                </c:pt>
                <c:pt idx="9172">
                  <c:v>4.0800000000000003E-2</c:v>
                </c:pt>
                <c:pt idx="9173">
                  <c:v>4.7600000000000003E-2</c:v>
                </c:pt>
                <c:pt idx="9174">
                  <c:v>3.2500000000000001E-2</c:v>
                </c:pt>
                <c:pt idx="9175">
                  <c:v>2.1500000000000002E-2</c:v>
                </c:pt>
                <c:pt idx="9176">
                  <c:v>3.8900000000000004E-2</c:v>
                </c:pt>
                <c:pt idx="9177">
                  <c:v>4.4600000000000001E-2</c:v>
                </c:pt>
                <c:pt idx="9178">
                  <c:v>3.6600000000000001E-2</c:v>
                </c:pt>
                <c:pt idx="9179">
                  <c:v>2.4800000000000003E-2</c:v>
                </c:pt>
                <c:pt idx="9180">
                  <c:v>2.8399999999999998E-2</c:v>
                </c:pt>
                <c:pt idx="9181">
                  <c:v>1.7899999999999999E-2</c:v>
                </c:pt>
                <c:pt idx="9182">
                  <c:v>2.6300000000000004E-2</c:v>
                </c:pt>
                <c:pt idx="9183">
                  <c:v>1.8700000000000001E-2</c:v>
                </c:pt>
                <c:pt idx="9184">
                  <c:v>1.77E-2</c:v>
                </c:pt>
                <c:pt idx="9185">
                  <c:v>1.9400000000000001E-2</c:v>
                </c:pt>
                <c:pt idx="9186">
                  <c:v>3.32E-2</c:v>
                </c:pt>
                <c:pt idx="9187">
                  <c:v>1.6500000000000001E-2</c:v>
                </c:pt>
                <c:pt idx="9188">
                  <c:v>1.18E-2</c:v>
                </c:pt>
                <c:pt idx="9189">
                  <c:v>1.2700000000000001E-2</c:v>
                </c:pt>
                <c:pt idx="9190">
                  <c:v>1.7899999999999999E-2</c:v>
                </c:pt>
                <c:pt idx="9191">
                  <c:v>2.2200000000000001E-2</c:v>
                </c:pt>
                <c:pt idx="9192">
                  <c:v>2.3000000000000003E-2</c:v>
                </c:pt>
                <c:pt idx="9193">
                  <c:v>1.41E-2</c:v>
                </c:pt>
                <c:pt idx="9194">
                  <c:v>1.3100000000000001E-2</c:v>
                </c:pt>
                <c:pt idx="9195">
                  <c:v>1.3800000000000002E-2</c:v>
                </c:pt>
                <c:pt idx="9196">
                  <c:v>1.1200000000000002E-2</c:v>
                </c:pt>
                <c:pt idx="9197">
                  <c:v>1.0200000000000001E-2</c:v>
                </c:pt>
                <c:pt idx="9198">
                  <c:v>7.6E-3</c:v>
                </c:pt>
                <c:pt idx="9199">
                  <c:v>8.4000000000000012E-3</c:v>
                </c:pt>
                <c:pt idx="9200">
                  <c:v>7.4999999999999997E-3</c:v>
                </c:pt>
                <c:pt idx="9201">
                  <c:v>5.000000000000001E-3</c:v>
                </c:pt>
                <c:pt idx="9202">
                  <c:v>4.1000000000000003E-3</c:v>
                </c:pt>
                <c:pt idx="9203">
                  <c:v>4.1000000000000003E-3</c:v>
                </c:pt>
                <c:pt idx="9204">
                  <c:v>3.3000000000000004E-3</c:v>
                </c:pt>
                <c:pt idx="9205">
                  <c:v>2.5000000000000005E-3</c:v>
                </c:pt>
                <c:pt idx="9206">
                  <c:v>4.8000000000000004E-3</c:v>
                </c:pt>
                <c:pt idx="9207">
                  <c:v>3.2000000000000002E-3</c:v>
                </c:pt>
                <c:pt idx="9208">
                  <c:v>2.4000000000000002E-3</c:v>
                </c:pt>
                <c:pt idx="9209">
                  <c:v>8.0000000000000004E-4</c:v>
                </c:pt>
                <c:pt idx="9210">
                  <c:v>8.0000000000000004E-4</c:v>
                </c:pt>
                <c:pt idx="9211">
                  <c:v>0</c:v>
                </c:pt>
                <c:pt idx="9212">
                  <c:v>0</c:v>
                </c:pt>
                <c:pt idx="9213">
                  <c:v>0</c:v>
                </c:pt>
                <c:pt idx="9214">
                  <c:v>0</c:v>
                </c:pt>
                <c:pt idx="9215">
                  <c:v>0</c:v>
                </c:pt>
                <c:pt idx="9216">
                  <c:v>0</c:v>
                </c:pt>
                <c:pt idx="9217">
                  <c:v>8.0000000000000004E-4</c:v>
                </c:pt>
                <c:pt idx="9218">
                  <c:v>0</c:v>
                </c:pt>
                <c:pt idx="9219">
                  <c:v>8.0000000000000004E-4</c:v>
                </c:pt>
                <c:pt idx="9220">
                  <c:v>0</c:v>
                </c:pt>
                <c:pt idx="9221">
                  <c:v>0</c:v>
                </c:pt>
                <c:pt idx="9222">
                  <c:v>0</c:v>
                </c:pt>
                <c:pt idx="9223">
                  <c:v>0</c:v>
                </c:pt>
                <c:pt idx="9224">
                  <c:v>0</c:v>
                </c:pt>
                <c:pt idx="9225">
                  <c:v>0</c:v>
                </c:pt>
                <c:pt idx="9226">
                  <c:v>0</c:v>
                </c:pt>
                <c:pt idx="9227">
                  <c:v>0</c:v>
                </c:pt>
                <c:pt idx="9228">
                  <c:v>0</c:v>
                </c:pt>
                <c:pt idx="9229">
                  <c:v>0</c:v>
                </c:pt>
                <c:pt idx="9230">
                  <c:v>7.000000000000001E-4</c:v>
                </c:pt>
                <c:pt idx="9231">
                  <c:v>7.000000000000001E-4</c:v>
                </c:pt>
                <c:pt idx="9232">
                  <c:v>0</c:v>
                </c:pt>
                <c:pt idx="9233">
                  <c:v>7.000000000000001E-4</c:v>
                </c:pt>
                <c:pt idx="9234">
                  <c:v>0</c:v>
                </c:pt>
                <c:pt idx="9235">
                  <c:v>7.000000000000001E-4</c:v>
                </c:pt>
                <c:pt idx="9236">
                  <c:v>0</c:v>
                </c:pt>
                <c:pt idx="9237">
                  <c:v>7.000000000000001E-4</c:v>
                </c:pt>
                <c:pt idx="9238">
                  <c:v>7.000000000000001E-4</c:v>
                </c:pt>
                <c:pt idx="9239">
                  <c:v>7.000000000000001E-4</c:v>
                </c:pt>
                <c:pt idx="9240">
                  <c:v>0</c:v>
                </c:pt>
                <c:pt idx="9241">
                  <c:v>7.000000000000001E-4</c:v>
                </c:pt>
                <c:pt idx="9242">
                  <c:v>7.000000000000001E-4</c:v>
                </c:pt>
                <c:pt idx="9243">
                  <c:v>0</c:v>
                </c:pt>
                <c:pt idx="9244">
                  <c:v>0</c:v>
                </c:pt>
                <c:pt idx="9245">
                  <c:v>7.000000000000001E-4</c:v>
                </c:pt>
                <c:pt idx="9246">
                  <c:v>7.000000000000001E-4</c:v>
                </c:pt>
                <c:pt idx="9247">
                  <c:v>0</c:v>
                </c:pt>
                <c:pt idx="9248">
                  <c:v>7.000000000000001E-4</c:v>
                </c:pt>
                <c:pt idx="9249">
                  <c:v>7.000000000000001E-4</c:v>
                </c:pt>
                <c:pt idx="9250">
                  <c:v>7.000000000000001E-4</c:v>
                </c:pt>
                <c:pt idx="9251">
                  <c:v>0</c:v>
                </c:pt>
                <c:pt idx="9252">
                  <c:v>7.000000000000001E-4</c:v>
                </c:pt>
                <c:pt idx="9253">
                  <c:v>7.000000000000001E-4</c:v>
                </c:pt>
                <c:pt idx="9254">
                  <c:v>7.000000000000001E-4</c:v>
                </c:pt>
                <c:pt idx="9255">
                  <c:v>7.000000000000001E-4</c:v>
                </c:pt>
                <c:pt idx="9256">
                  <c:v>7.000000000000001E-4</c:v>
                </c:pt>
                <c:pt idx="9257">
                  <c:v>7.000000000000001E-4</c:v>
                </c:pt>
                <c:pt idx="9258">
                  <c:v>0</c:v>
                </c:pt>
                <c:pt idx="9259">
                  <c:v>7.000000000000001E-4</c:v>
                </c:pt>
                <c:pt idx="9260">
                  <c:v>7.000000000000001E-4</c:v>
                </c:pt>
                <c:pt idx="9261">
                  <c:v>0</c:v>
                </c:pt>
                <c:pt idx="9262">
                  <c:v>7.000000000000001E-4</c:v>
                </c:pt>
                <c:pt idx="9263">
                  <c:v>7.000000000000001E-4</c:v>
                </c:pt>
                <c:pt idx="9264">
                  <c:v>7.000000000000001E-4</c:v>
                </c:pt>
                <c:pt idx="9265">
                  <c:v>0</c:v>
                </c:pt>
                <c:pt idx="9266">
                  <c:v>7.000000000000001E-4</c:v>
                </c:pt>
                <c:pt idx="9267">
                  <c:v>7.000000000000001E-4</c:v>
                </c:pt>
                <c:pt idx="9268">
                  <c:v>0</c:v>
                </c:pt>
                <c:pt idx="9269">
                  <c:v>7.000000000000001E-4</c:v>
                </c:pt>
                <c:pt idx="9270">
                  <c:v>7.000000000000001E-4</c:v>
                </c:pt>
                <c:pt idx="9271">
                  <c:v>7.000000000000001E-4</c:v>
                </c:pt>
                <c:pt idx="9272">
                  <c:v>0</c:v>
                </c:pt>
                <c:pt idx="9273">
                  <c:v>7.000000000000001E-4</c:v>
                </c:pt>
                <c:pt idx="9274">
                  <c:v>7.000000000000001E-4</c:v>
                </c:pt>
                <c:pt idx="9275">
                  <c:v>0</c:v>
                </c:pt>
                <c:pt idx="9276">
                  <c:v>7.000000000000001E-4</c:v>
                </c:pt>
                <c:pt idx="9277">
                  <c:v>7.000000000000001E-4</c:v>
                </c:pt>
                <c:pt idx="9278">
                  <c:v>7.000000000000001E-4</c:v>
                </c:pt>
                <c:pt idx="9279">
                  <c:v>0</c:v>
                </c:pt>
                <c:pt idx="9280">
                  <c:v>7.000000000000001E-4</c:v>
                </c:pt>
                <c:pt idx="9281">
                  <c:v>7.000000000000001E-4</c:v>
                </c:pt>
                <c:pt idx="9282">
                  <c:v>0</c:v>
                </c:pt>
                <c:pt idx="9283">
                  <c:v>7.000000000000001E-4</c:v>
                </c:pt>
                <c:pt idx="9284">
                  <c:v>7.000000000000001E-4</c:v>
                </c:pt>
                <c:pt idx="9285">
                  <c:v>7.000000000000001E-4</c:v>
                </c:pt>
                <c:pt idx="9286">
                  <c:v>0</c:v>
                </c:pt>
                <c:pt idx="9287">
                  <c:v>7.000000000000001E-4</c:v>
                </c:pt>
                <c:pt idx="9288">
                  <c:v>7.000000000000001E-4</c:v>
                </c:pt>
                <c:pt idx="9289">
                  <c:v>0</c:v>
                </c:pt>
                <c:pt idx="9290">
                  <c:v>7.000000000000001E-4</c:v>
                </c:pt>
                <c:pt idx="9291">
                  <c:v>7.000000000000001E-4</c:v>
                </c:pt>
                <c:pt idx="9292">
                  <c:v>7.000000000000001E-4</c:v>
                </c:pt>
                <c:pt idx="9293">
                  <c:v>0</c:v>
                </c:pt>
                <c:pt idx="9294">
                  <c:v>7.000000000000001E-4</c:v>
                </c:pt>
                <c:pt idx="9295">
                  <c:v>7.000000000000001E-4</c:v>
                </c:pt>
                <c:pt idx="9296">
                  <c:v>0</c:v>
                </c:pt>
                <c:pt idx="9297">
                  <c:v>8.0000000000000004E-4</c:v>
                </c:pt>
                <c:pt idx="9298">
                  <c:v>8.0000000000000004E-4</c:v>
                </c:pt>
                <c:pt idx="9299">
                  <c:v>8.0000000000000004E-4</c:v>
                </c:pt>
                <c:pt idx="9300">
                  <c:v>0</c:v>
                </c:pt>
                <c:pt idx="9301">
                  <c:v>8.0000000000000004E-4</c:v>
                </c:pt>
                <c:pt idx="9302">
                  <c:v>8.0000000000000004E-4</c:v>
                </c:pt>
                <c:pt idx="9303">
                  <c:v>0</c:v>
                </c:pt>
                <c:pt idx="9304">
                  <c:v>8.0000000000000004E-4</c:v>
                </c:pt>
                <c:pt idx="9305">
                  <c:v>8.0000000000000004E-4</c:v>
                </c:pt>
                <c:pt idx="9306">
                  <c:v>8.0000000000000004E-4</c:v>
                </c:pt>
                <c:pt idx="9307">
                  <c:v>0</c:v>
                </c:pt>
                <c:pt idx="9308">
                  <c:v>8.0000000000000004E-4</c:v>
                </c:pt>
                <c:pt idx="9309">
                  <c:v>8.0000000000000004E-4</c:v>
                </c:pt>
                <c:pt idx="9310">
                  <c:v>8.0000000000000004E-4</c:v>
                </c:pt>
                <c:pt idx="9311">
                  <c:v>0</c:v>
                </c:pt>
                <c:pt idx="9312">
                  <c:v>8.0000000000000004E-4</c:v>
                </c:pt>
                <c:pt idx="9313">
                  <c:v>8.0000000000000004E-4</c:v>
                </c:pt>
                <c:pt idx="9314">
                  <c:v>8.0000000000000004E-4</c:v>
                </c:pt>
                <c:pt idx="9315">
                  <c:v>3.4000000000000002E-3</c:v>
                </c:pt>
                <c:pt idx="9316">
                  <c:v>6.0000000000000001E-3</c:v>
                </c:pt>
                <c:pt idx="9317">
                  <c:v>6.1000000000000004E-3</c:v>
                </c:pt>
                <c:pt idx="9318">
                  <c:v>5.1999999999999998E-3</c:v>
                </c:pt>
                <c:pt idx="9319">
                  <c:v>8.0000000000000002E-3</c:v>
                </c:pt>
                <c:pt idx="9320">
                  <c:v>1.4199999999999999E-2</c:v>
                </c:pt>
                <c:pt idx="9321">
                  <c:v>1.7899999999999999E-2</c:v>
                </c:pt>
                <c:pt idx="9322">
                  <c:v>1.9700000000000002E-2</c:v>
                </c:pt>
                <c:pt idx="9323">
                  <c:v>1.4499999999999999E-2</c:v>
                </c:pt>
                <c:pt idx="9324">
                  <c:v>1.54E-2</c:v>
                </c:pt>
                <c:pt idx="9325">
                  <c:v>1.7399999999999999E-2</c:v>
                </c:pt>
                <c:pt idx="9326">
                  <c:v>1.9100000000000002E-2</c:v>
                </c:pt>
                <c:pt idx="9327">
                  <c:v>1.6400000000000001E-2</c:v>
                </c:pt>
                <c:pt idx="9328">
                  <c:v>7.3000000000000001E-3</c:v>
                </c:pt>
                <c:pt idx="9329">
                  <c:v>7.3000000000000001E-3</c:v>
                </c:pt>
                <c:pt idx="9330">
                  <c:v>1.8E-3</c:v>
                </c:pt>
                <c:pt idx="9331">
                  <c:v>0</c:v>
                </c:pt>
                <c:pt idx="9332">
                  <c:v>0</c:v>
                </c:pt>
                <c:pt idx="9333">
                  <c:v>0</c:v>
                </c:pt>
                <c:pt idx="9334">
                  <c:v>0</c:v>
                </c:pt>
                <c:pt idx="9335">
                  <c:v>0</c:v>
                </c:pt>
                <c:pt idx="9336">
                  <c:v>0</c:v>
                </c:pt>
                <c:pt idx="9337">
                  <c:v>0</c:v>
                </c:pt>
                <c:pt idx="9338">
                  <c:v>0</c:v>
                </c:pt>
                <c:pt idx="9339">
                  <c:v>0</c:v>
                </c:pt>
                <c:pt idx="9340">
                  <c:v>0</c:v>
                </c:pt>
                <c:pt idx="9341">
                  <c:v>0</c:v>
                </c:pt>
                <c:pt idx="9342">
                  <c:v>0</c:v>
                </c:pt>
                <c:pt idx="9343">
                  <c:v>0</c:v>
                </c:pt>
                <c:pt idx="9344">
                  <c:v>0</c:v>
                </c:pt>
                <c:pt idx="9345">
                  <c:v>0</c:v>
                </c:pt>
                <c:pt idx="9346">
                  <c:v>0</c:v>
                </c:pt>
                <c:pt idx="9347">
                  <c:v>0</c:v>
                </c:pt>
                <c:pt idx="9348">
                  <c:v>0</c:v>
                </c:pt>
                <c:pt idx="9349">
                  <c:v>0</c:v>
                </c:pt>
                <c:pt idx="9350">
                  <c:v>0</c:v>
                </c:pt>
                <c:pt idx="9351">
                  <c:v>0</c:v>
                </c:pt>
                <c:pt idx="9352">
                  <c:v>0</c:v>
                </c:pt>
                <c:pt idx="9353">
                  <c:v>0</c:v>
                </c:pt>
                <c:pt idx="9354">
                  <c:v>0</c:v>
                </c:pt>
                <c:pt idx="9355">
                  <c:v>0</c:v>
                </c:pt>
                <c:pt idx="9356">
                  <c:v>0</c:v>
                </c:pt>
                <c:pt idx="9357">
                  <c:v>0</c:v>
                </c:pt>
                <c:pt idx="9358">
                  <c:v>0</c:v>
                </c:pt>
                <c:pt idx="9359">
                  <c:v>0</c:v>
                </c:pt>
                <c:pt idx="9360">
                  <c:v>0</c:v>
                </c:pt>
                <c:pt idx="9361">
                  <c:v>0</c:v>
                </c:pt>
                <c:pt idx="9362">
                  <c:v>0</c:v>
                </c:pt>
                <c:pt idx="9363">
                  <c:v>0</c:v>
                </c:pt>
                <c:pt idx="9364">
                  <c:v>0</c:v>
                </c:pt>
                <c:pt idx="9365">
                  <c:v>0</c:v>
                </c:pt>
                <c:pt idx="9366">
                  <c:v>0</c:v>
                </c:pt>
                <c:pt idx="9367">
                  <c:v>0</c:v>
                </c:pt>
                <c:pt idx="9368">
                  <c:v>0</c:v>
                </c:pt>
                <c:pt idx="9369">
                  <c:v>0</c:v>
                </c:pt>
                <c:pt idx="9370">
                  <c:v>0</c:v>
                </c:pt>
                <c:pt idx="9371">
                  <c:v>0</c:v>
                </c:pt>
                <c:pt idx="9372">
                  <c:v>0</c:v>
                </c:pt>
                <c:pt idx="9373">
                  <c:v>0</c:v>
                </c:pt>
                <c:pt idx="9374">
                  <c:v>0</c:v>
                </c:pt>
                <c:pt idx="9375">
                  <c:v>0</c:v>
                </c:pt>
                <c:pt idx="9376">
                  <c:v>0</c:v>
                </c:pt>
                <c:pt idx="9377">
                  <c:v>0</c:v>
                </c:pt>
                <c:pt idx="9378">
                  <c:v>0</c:v>
                </c:pt>
                <c:pt idx="9379">
                  <c:v>0</c:v>
                </c:pt>
                <c:pt idx="9380">
                  <c:v>0</c:v>
                </c:pt>
                <c:pt idx="9381">
                  <c:v>0</c:v>
                </c:pt>
                <c:pt idx="9382">
                  <c:v>0</c:v>
                </c:pt>
                <c:pt idx="9383">
                  <c:v>0</c:v>
                </c:pt>
                <c:pt idx="9384">
                  <c:v>0</c:v>
                </c:pt>
                <c:pt idx="9385">
                  <c:v>0</c:v>
                </c:pt>
                <c:pt idx="9386">
                  <c:v>0</c:v>
                </c:pt>
                <c:pt idx="9387">
                  <c:v>0</c:v>
                </c:pt>
                <c:pt idx="9388">
                  <c:v>0</c:v>
                </c:pt>
                <c:pt idx="9389">
                  <c:v>0</c:v>
                </c:pt>
                <c:pt idx="9390">
                  <c:v>0</c:v>
                </c:pt>
                <c:pt idx="9391">
                  <c:v>0</c:v>
                </c:pt>
                <c:pt idx="9392">
                  <c:v>0</c:v>
                </c:pt>
                <c:pt idx="9393">
                  <c:v>0</c:v>
                </c:pt>
                <c:pt idx="9394">
                  <c:v>0</c:v>
                </c:pt>
                <c:pt idx="9395">
                  <c:v>0</c:v>
                </c:pt>
                <c:pt idx="9396">
                  <c:v>0</c:v>
                </c:pt>
                <c:pt idx="9397">
                  <c:v>0</c:v>
                </c:pt>
                <c:pt idx="9398">
                  <c:v>0</c:v>
                </c:pt>
                <c:pt idx="9399">
                  <c:v>0</c:v>
                </c:pt>
                <c:pt idx="9400">
                  <c:v>0</c:v>
                </c:pt>
                <c:pt idx="9401">
                  <c:v>0</c:v>
                </c:pt>
                <c:pt idx="9402">
                  <c:v>0</c:v>
                </c:pt>
                <c:pt idx="9403">
                  <c:v>0</c:v>
                </c:pt>
                <c:pt idx="9404">
                  <c:v>0</c:v>
                </c:pt>
                <c:pt idx="9405">
                  <c:v>0</c:v>
                </c:pt>
                <c:pt idx="9406">
                  <c:v>0</c:v>
                </c:pt>
                <c:pt idx="9407">
                  <c:v>0</c:v>
                </c:pt>
                <c:pt idx="9408">
                  <c:v>0</c:v>
                </c:pt>
                <c:pt idx="9409">
                  <c:v>0</c:v>
                </c:pt>
                <c:pt idx="9410">
                  <c:v>0</c:v>
                </c:pt>
                <c:pt idx="9411">
                  <c:v>0</c:v>
                </c:pt>
                <c:pt idx="9412">
                  <c:v>0</c:v>
                </c:pt>
                <c:pt idx="9413">
                  <c:v>0</c:v>
                </c:pt>
                <c:pt idx="9414">
                  <c:v>0</c:v>
                </c:pt>
                <c:pt idx="9415">
                  <c:v>0</c:v>
                </c:pt>
                <c:pt idx="9416">
                  <c:v>0</c:v>
                </c:pt>
                <c:pt idx="9417">
                  <c:v>0</c:v>
                </c:pt>
                <c:pt idx="9418">
                  <c:v>0</c:v>
                </c:pt>
                <c:pt idx="9419">
                  <c:v>0</c:v>
                </c:pt>
                <c:pt idx="9420">
                  <c:v>0</c:v>
                </c:pt>
                <c:pt idx="9421">
                  <c:v>0</c:v>
                </c:pt>
                <c:pt idx="9422">
                  <c:v>0</c:v>
                </c:pt>
                <c:pt idx="9423">
                  <c:v>0</c:v>
                </c:pt>
                <c:pt idx="9424">
                  <c:v>0</c:v>
                </c:pt>
                <c:pt idx="9425">
                  <c:v>0</c:v>
                </c:pt>
                <c:pt idx="9426">
                  <c:v>0</c:v>
                </c:pt>
                <c:pt idx="9427">
                  <c:v>0</c:v>
                </c:pt>
                <c:pt idx="9428">
                  <c:v>0</c:v>
                </c:pt>
                <c:pt idx="9429">
                  <c:v>0</c:v>
                </c:pt>
                <c:pt idx="9430">
                  <c:v>0</c:v>
                </c:pt>
                <c:pt idx="9431">
                  <c:v>0</c:v>
                </c:pt>
                <c:pt idx="9432">
                  <c:v>0</c:v>
                </c:pt>
                <c:pt idx="9433">
                  <c:v>0</c:v>
                </c:pt>
                <c:pt idx="9434">
                  <c:v>0</c:v>
                </c:pt>
                <c:pt idx="9435">
                  <c:v>0</c:v>
                </c:pt>
                <c:pt idx="9436">
                  <c:v>0</c:v>
                </c:pt>
                <c:pt idx="9437">
                  <c:v>0</c:v>
                </c:pt>
                <c:pt idx="9438">
                  <c:v>0</c:v>
                </c:pt>
                <c:pt idx="9439">
                  <c:v>0</c:v>
                </c:pt>
                <c:pt idx="9440">
                  <c:v>0</c:v>
                </c:pt>
                <c:pt idx="9441">
                  <c:v>0</c:v>
                </c:pt>
                <c:pt idx="9442">
                  <c:v>0</c:v>
                </c:pt>
                <c:pt idx="9443">
                  <c:v>0</c:v>
                </c:pt>
                <c:pt idx="9444">
                  <c:v>0</c:v>
                </c:pt>
                <c:pt idx="9445">
                  <c:v>0</c:v>
                </c:pt>
                <c:pt idx="9446">
                  <c:v>0</c:v>
                </c:pt>
                <c:pt idx="9447">
                  <c:v>0</c:v>
                </c:pt>
                <c:pt idx="9448">
                  <c:v>0</c:v>
                </c:pt>
                <c:pt idx="9449">
                  <c:v>0</c:v>
                </c:pt>
                <c:pt idx="9450">
                  <c:v>0</c:v>
                </c:pt>
                <c:pt idx="9451">
                  <c:v>0</c:v>
                </c:pt>
                <c:pt idx="9452">
                  <c:v>0</c:v>
                </c:pt>
                <c:pt idx="9453">
                  <c:v>0</c:v>
                </c:pt>
                <c:pt idx="9454">
                  <c:v>0</c:v>
                </c:pt>
                <c:pt idx="9455">
                  <c:v>0</c:v>
                </c:pt>
                <c:pt idx="9456">
                  <c:v>0</c:v>
                </c:pt>
                <c:pt idx="9457">
                  <c:v>0</c:v>
                </c:pt>
                <c:pt idx="9458">
                  <c:v>0</c:v>
                </c:pt>
                <c:pt idx="9459">
                  <c:v>0</c:v>
                </c:pt>
                <c:pt idx="9460">
                  <c:v>0</c:v>
                </c:pt>
                <c:pt idx="9461">
                  <c:v>0</c:v>
                </c:pt>
                <c:pt idx="9462">
                  <c:v>0</c:v>
                </c:pt>
                <c:pt idx="9463">
                  <c:v>0</c:v>
                </c:pt>
                <c:pt idx="9464">
                  <c:v>0</c:v>
                </c:pt>
                <c:pt idx="9465">
                  <c:v>0</c:v>
                </c:pt>
                <c:pt idx="9466">
                  <c:v>0</c:v>
                </c:pt>
                <c:pt idx="9467">
                  <c:v>0</c:v>
                </c:pt>
                <c:pt idx="9468">
                  <c:v>0</c:v>
                </c:pt>
                <c:pt idx="9469">
                  <c:v>0</c:v>
                </c:pt>
                <c:pt idx="9470">
                  <c:v>0</c:v>
                </c:pt>
                <c:pt idx="9471">
                  <c:v>0</c:v>
                </c:pt>
                <c:pt idx="9472">
                  <c:v>0</c:v>
                </c:pt>
                <c:pt idx="9473">
                  <c:v>0</c:v>
                </c:pt>
                <c:pt idx="9474">
                  <c:v>0</c:v>
                </c:pt>
                <c:pt idx="9475">
                  <c:v>0</c:v>
                </c:pt>
                <c:pt idx="9476">
                  <c:v>0</c:v>
                </c:pt>
                <c:pt idx="9477">
                  <c:v>8.0000000000000004E-4</c:v>
                </c:pt>
                <c:pt idx="9478">
                  <c:v>0</c:v>
                </c:pt>
                <c:pt idx="9479">
                  <c:v>8.0000000000000004E-4</c:v>
                </c:pt>
                <c:pt idx="9480">
                  <c:v>0</c:v>
                </c:pt>
                <c:pt idx="9481">
                  <c:v>0</c:v>
                </c:pt>
                <c:pt idx="9482">
                  <c:v>0</c:v>
                </c:pt>
                <c:pt idx="9483">
                  <c:v>0</c:v>
                </c:pt>
                <c:pt idx="9484">
                  <c:v>8.0000000000000004E-4</c:v>
                </c:pt>
                <c:pt idx="9485">
                  <c:v>0</c:v>
                </c:pt>
                <c:pt idx="9486">
                  <c:v>0</c:v>
                </c:pt>
                <c:pt idx="9487">
                  <c:v>8.0000000000000004E-4</c:v>
                </c:pt>
                <c:pt idx="9488">
                  <c:v>0</c:v>
                </c:pt>
                <c:pt idx="9489">
                  <c:v>0</c:v>
                </c:pt>
                <c:pt idx="9490">
                  <c:v>0</c:v>
                </c:pt>
                <c:pt idx="9491">
                  <c:v>8.0000000000000004E-4</c:v>
                </c:pt>
                <c:pt idx="9492">
                  <c:v>0</c:v>
                </c:pt>
                <c:pt idx="9493">
                  <c:v>0</c:v>
                </c:pt>
                <c:pt idx="9494">
                  <c:v>8.0000000000000004E-4</c:v>
                </c:pt>
                <c:pt idx="9495">
                  <c:v>0</c:v>
                </c:pt>
                <c:pt idx="9496">
                  <c:v>8.0000000000000004E-4</c:v>
                </c:pt>
                <c:pt idx="9497">
                  <c:v>0</c:v>
                </c:pt>
                <c:pt idx="9498">
                  <c:v>8.0000000000000004E-4</c:v>
                </c:pt>
                <c:pt idx="9499">
                  <c:v>0</c:v>
                </c:pt>
                <c:pt idx="9500">
                  <c:v>8.0000000000000004E-4</c:v>
                </c:pt>
                <c:pt idx="9501">
                  <c:v>0</c:v>
                </c:pt>
                <c:pt idx="9502">
                  <c:v>0</c:v>
                </c:pt>
                <c:pt idx="9503">
                  <c:v>8.0000000000000004E-4</c:v>
                </c:pt>
                <c:pt idx="9504">
                  <c:v>0</c:v>
                </c:pt>
                <c:pt idx="9505">
                  <c:v>8.0000000000000004E-4</c:v>
                </c:pt>
                <c:pt idx="9506">
                  <c:v>0</c:v>
                </c:pt>
                <c:pt idx="9507">
                  <c:v>0</c:v>
                </c:pt>
                <c:pt idx="9508">
                  <c:v>8.0000000000000004E-4</c:v>
                </c:pt>
                <c:pt idx="9509">
                  <c:v>0</c:v>
                </c:pt>
                <c:pt idx="9510">
                  <c:v>0</c:v>
                </c:pt>
                <c:pt idx="9511">
                  <c:v>0</c:v>
                </c:pt>
                <c:pt idx="9512">
                  <c:v>8.0000000000000004E-4</c:v>
                </c:pt>
                <c:pt idx="9513">
                  <c:v>0</c:v>
                </c:pt>
                <c:pt idx="9514">
                  <c:v>8.0000000000000004E-4</c:v>
                </c:pt>
                <c:pt idx="9515">
                  <c:v>0</c:v>
                </c:pt>
                <c:pt idx="9516">
                  <c:v>7.000000000000001E-4</c:v>
                </c:pt>
                <c:pt idx="9517">
                  <c:v>0</c:v>
                </c:pt>
                <c:pt idx="9518">
                  <c:v>7.000000000000001E-4</c:v>
                </c:pt>
                <c:pt idx="9519">
                  <c:v>0</c:v>
                </c:pt>
                <c:pt idx="9520">
                  <c:v>7.000000000000001E-4</c:v>
                </c:pt>
                <c:pt idx="9521">
                  <c:v>0</c:v>
                </c:pt>
                <c:pt idx="9522">
                  <c:v>0</c:v>
                </c:pt>
                <c:pt idx="9523">
                  <c:v>7.000000000000001E-4</c:v>
                </c:pt>
                <c:pt idx="9524">
                  <c:v>0</c:v>
                </c:pt>
                <c:pt idx="9525">
                  <c:v>0</c:v>
                </c:pt>
                <c:pt idx="9526">
                  <c:v>7.000000000000001E-4</c:v>
                </c:pt>
                <c:pt idx="9527">
                  <c:v>0</c:v>
                </c:pt>
                <c:pt idx="9528">
                  <c:v>0</c:v>
                </c:pt>
                <c:pt idx="9529">
                  <c:v>7.000000000000001E-4</c:v>
                </c:pt>
                <c:pt idx="9530">
                  <c:v>7.000000000000001E-4</c:v>
                </c:pt>
                <c:pt idx="9531">
                  <c:v>0</c:v>
                </c:pt>
                <c:pt idx="9532">
                  <c:v>0</c:v>
                </c:pt>
                <c:pt idx="9533">
                  <c:v>0</c:v>
                </c:pt>
                <c:pt idx="9534">
                  <c:v>7.000000000000001E-4</c:v>
                </c:pt>
                <c:pt idx="9535">
                  <c:v>0</c:v>
                </c:pt>
                <c:pt idx="9536">
                  <c:v>7.000000000000001E-4</c:v>
                </c:pt>
                <c:pt idx="9537">
                  <c:v>0</c:v>
                </c:pt>
                <c:pt idx="9538">
                  <c:v>0</c:v>
                </c:pt>
                <c:pt idx="9539">
                  <c:v>0</c:v>
                </c:pt>
                <c:pt idx="9540">
                  <c:v>7.000000000000001E-4</c:v>
                </c:pt>
                <c:pt idx="9541">
                  <c:v>7.000000000000001E-4</c:v>
                </c:pt>
                <c:pt idx="9542">
                  <c:v>0</c:v>
                </c:pt>
                <c:pt idx="9543">
                  <c:v>7.000000000000001E-4</c:v>
                </c:pt>
                <c:pt idx="9544">
                  <c:v>7.000000000000001E-4</c:v>
                </c:pt>
                <c:pt idx="9545">
                  <c:v>0</c:v>
                </c:pt>
                <c:pt idx="9546">
                  <c:v>7.000000000000001E-4</c:v>
                </c:pt>
                <c:pt idx="9547">
                  <c:v>0</c:v>
                </c:pt>
                <c:pt idx="9548">
                  <c:v>7.000000000000001E-4</c:v>
                </c:pt>
                <c:pt idx="9549">
                  <c:v>0</c:v>
                </c:pt>
                <c:pt idx="9550">
                  <c:v>7.000000000000001E-4</c:v>
                </c:pt>
                <c:pt idx="9551">
                  <c:v>7.000000000000001E-4</c:v>
                </c:pt>
                <c:pt idx="9552">
                  <c:v>0</c:v>
                </c:pt>
                <c:pt idx="9553">
                  <c:v>0</c:v>
                </c:pt>
                <c:pt idx="9554">
                  <c:v>7.000000000000001E-4</c:v>
                </c:pt>
                <c:pt idx="9555">
                  <c:v>7.000000000000001E-4</c:v>
                </c:pt>
                <c:pt idx="9556">
                  <c:v>0</c:v>
                </c:pt>
                <c:pt idx="9557">
                  <c:v>7.000000000000001E-4</c:v>
                </c:pt>
                <c:pt idx="9558">
                  <c:v>7.000000000000001E-4</c:v>
                </c:pt>
                <c:pt idx="9559">
                  <c:v>0</c:v>
                </c:pt>
                <c:pt idx="9560">
                  <c:v>7.000000000000001E-4</c:v>
                </c:pt>
                <c:pt idx="9561">
                  <c:v>7.000000000000001E-4</c:v>
                </c:pt>
                <c:pt idx="9562">
                  <c:v>7.000000000000001E-4</c:v>
                </c:pt>
                <c:pt idx="9563">
                  <c:v>7.000000000000001E-4</c:v>
                </c:pt>
                <c:pt idx="9564">
                  <c:v>7.000000000000001E-4</c:v>
                </c:pt>
                <c:pt idx="9565">
                  <c:v>7.000000000000001E-4</c:v>
                </c:pt>
                <c:pt idx="9566">
                  <c:v>0</c:v>
                </c:pt>
                <c:pt idx="9567">
                  <c:v>7.000000000000001E-4</c:v>
                </c:pt>
                <c:pt idx="9568">
                  <c:v>7.000000000000001E-4</c:v>
                </c:pt>
                <c:pt idx="9569">
                  <c:v>7.000000000000001E-4</c:v>
                </c:pt>
                <c:pt idx="9570">
                  <c:v>0</c:v>
                </c:pt>
                <c:pt idx="9571">
                  <c:v>7.000000000000001E-4</c:v>
                </c:pt>
                <c:pt idx="9572">
                  <c:v>7.000000000000001E-4</c:v>
                </c:pt>
                <c:pt idx="9573">
                  <c:v>0</c:v>
                </c:pt>
                <c:pt idx="9574">
                  <c:v>7.000000000000001E-4</c:v>
                </c:pt>
                <c:pt idx="9575">
                  <c:v>7.000000000000001E-4</c:v>
                </c:pt>
                <c:pt idx="9576">
                  <c:v>7.000000000000001E-4</c:v>
                </c:pt>
                <c:pt idx="9577">
                  <c:v>0</c:v>
                </c:pt>
                <c:pt idx="9578">
                  <c:v>7.000000000000001E-4</c:v>
                </c:pt>
                <c:pt idx="9579">
                  <c:v>7.000000000000001E-4</c:v>
                </c:pt>
                <c:pt idx="9580">
                  <c:v>0</c:v>
                </c:pt>
                <c:pt idx="9581">
                  <c:v>7.000000000000001E-4</c:v>
                </c:pt>
                <c:pt idx="9582">
                  <c:v>7.000000000000001E-4</c:v>
                </c:pt>
                <c:pt idx="9583">
                  <c:v>0</c:v>
                </c:pt>
                <c:pt idx="9584">
                  <c:v>7.000000000000001E-4</c:v>
                </c:pt>
                <c:pt idx="9585">
                  <c:v>7.000000000000001E-4</c:v>
                </c:pt>
                <c:pt idx="9586">
                  <c:v>7.000000000000001E-4</c:v>
                </c:pt>
                <c:pt idx="9587">
                  <c:v>0</c:v>
                </c:pt>
                <c:pt idx="9588">
                  <c:v>7.000000000000001E-4</c:v>
                </c:pt>
                <c:pt idx="9589">
                  <c:v>7.000000000000001E-4</c:v>
                </c:pt>
                <c:pt idx="9590">
                  <c:v>0</c:v>
                </c:pt>
                <c:pt idx="9591">
                  <c:v>7.000000000000001E-4</c:v>
                </c:pt>
                <c:pt idx="9592">
                  <c:v>7.000000000000001E-4</c:v>
                </c:pt>
                <c:pt idx="9593">
                  <c:v>7.000000000000001E-4</c:v>
                </c:pt>
                <c:pt idx="9594">
                  <c:v>0</c:v>
                </c:pt>
                <c:pt idx="9595">
                  <c:v>7.000000000000001E-4</c:v>
                </c:pt>
                <c:pt idx="9596">
                  <c:v>7.000000000000001E-4</c:v>
                </c:pt>
                <c:pt idx="9597">
                  <c:v>0</c:v>
                </c:pt>
                <c:pt idx="9598">
                  <c:v>7.000000000000001E-4</c:v>
                </c:pt>
                <c:pt idx="9599">
                  <c:v>7.000000000000001E-4</c:v>
                </c:pt>
                <c:pt idx="9600">
                  <c:v>7.000000000000001E-4</c:v>
                </c:pt>
                <c:pt idx="9601">
                  <c:v>0</c:v>
                </c:pt>
                <c:pt idx="9602">
                  <c:v>7.000000000000001E-4</c:v>
                </c:pt>
                <c:pt idx="9603">
                  <c:v>7.000000000000001E-4</c:v>
                </c:pt>
                <c:pt idx="9604">
                  <c:v>0</c:v>
                </c:pt>
                <c:pt idx="9605">
                  <c:v>8.0000000000000004E-4</c:v>
                </c:pt>
                <c:pt idx="9606">
                  <c:v>8.0000000000000004E-4</c:v>
                </c:pt>
                <c:pt idx="9607">
                  <c:v>8.0000000000000004E-4</c:v>
                </c:pt>
                <c:pt idx="9608">
                  <c:v>0</c:v>
                </c:pt>
                <c:pt idx="9609">
                  <c:v>8.0000000000000004E-4</c:v>
                </c:pt>
                <c:pt idx="9610">
                  <c:v>8.0000000000000004E-4</c:v>
                </c:pt>
                <c:pt idx="9611">
                  <c:v>8.0000000000000004E-4</c:v>
                </c:pt>
                <c:pt idx="9612">
                  <c:v>0</c:v>
                </c:pt>
                <c:pt idx="9613">
                  <c:v>0</c:v>
                </c:pt>
                <c:pt idx="9614">
                  <c:v>8.0000000000000004E-4</c:v>
                </c:pt>
                <c:pt idx="9615">
                  <c:v>0</c:v>
                </c:pt>
                <c:pt idx="9616">
                  <c:v>8.0000000000000004E-4</c:v>
                </c:pt>
                <c:pt idx="9617">
                  <c:v>0</c:v>
                </c:pt>
                <c:pt idx="9618">
                  <c:v>8.0000000000000004E-4</c:v>
                </c:pt>
                <c:pt idx="9619">
                  <c:v>0</c:v>
                </c:pt>
                <c:pt idx="9620">
                  <c:v>8.0000000000000004E-4</c:v>
                </c:pt>
                <c:pt idx="9621">
                  <c:v>0</c:v>
                </c:pt>
                <c:pt idx="9622">
                  <c:v>0</c:v>
                </c:pt>
                <c:pt idx="9623">
                  <c:v>0</c:v>
                </c:pt>
                <c:pt idx="9624">
                  <c:v>8.9999999999999998E-4</c:v>
                </c:pt>
                <c:pt idx="9625">
                  <c:v>8.9999999999999998E-4</c:v>
                </c:pt>
                <c:pt idx="9626">
                  <c:v>0</c:v>
                </c:pt>
                <c:pt idx="9627">
                  <c:v>0</c:v>
                </c:pt>
                <c:pt idx="9628">
                  <c:v>0</c:v>
                </c:pt>
                <c:pt idx="9629">
                  <c:v>0</c:v>
                </c:pt>
                <c:pt idx="9630">
                  <c:v>0</c:v>
                </c:pt>
                <c:pt idx="9631">
                  <c:v>0</c:v>
                </c:pt>
                <c:pt idx="9632">
                  <c:v>0</c:v>
                </c:pt>
                <c:pt idx="9633">
                  <c:v>0</c:v>
                </c:pt>
                <c:pt idx="9634">
                  <c:v>0</c:v>
                </c:pt>
                <c:pt idx="9635">
                  <c:v>0</c:v>
                </c:pt>
                <c:pt idx="9636">
                  <c:v>0</c:v>
                </c:pt>
                <c:pt idx="9637">
                  <c:v>0</c:v>
                </c:pt>
                <c:pt idx="9638">
                  <c:v>0</c:v>
                </c:pt>
                <c:pt idx="9639">
                  <c:v>0</c:v>
                </c:pt>
                <c:pt idx="9640">
                  <c:v>0</c:v>
                </c:pt>
                <c:pt idx="9641">
                  <c:v>0</c:v>
                </c:pt>
                <c:pt idx="9642">
                  <c:v>0</c:v>
                </c:pt>
                <c:pt idx="9643">
                  <c:v>0</c:v>
                </c:pt>
                <c:pt idx="9644">
                  <c:v>0</c:v>
                </c:pt>
                <c:pt idx="9645">
                  <c:v>0</c:v>
                </c:pt>
                <c:pt idx="9646">
                  <c:v>0</c:v>
                </c:pt>
                <c:pt idx="9647">
                  <c:v>0</c:v>
                </c:pt>
                <c:pt idx="9648">
                  <c:v>0</c:v>
                </c:pt>
                <c:pt idx="9649">
                  <c:v>0</c:v>
                </c:pt>
                <c:pt idx="9650">
                  <c:v>0</c:v>
                </c:pt>
                <c:pt idx="9651">
                  <c:v>0</c:v>
                </c:pt>
                <c:pt idx="9652">
                  <c:v>0</c:v>
                </c:pt>
                <c:pt idx="9653">
                  <c:v>0</c:v>
                </c:pt>
                <c:pt idx="9654">
                  <c:v>0</c:v>
                </c:pt>
                <c:pt idx="9655">
                  <c:v>0</c:v>
                </c:pt>
                <c:pt idx="9656">
                  <c:v>0</c:v>
                </c:pt>
                <c:pt idx="9657">
                  <c:v>0</c:v>
                </c:pt>
                <c:pt idx="9658">
                  <c:v>0</c:v>
                </c:pt>
                <c:pt idx="9659">
                  <c:v>0</c:v>
                </c:pt>
                <c:pt idx="9660">
                  <c:v>0</c:v>
                </c:pt>
                <c:pt idx="9661">
                  <c:v>0</c:v>
                </c:pt>
                <c:pt idx="9662">
                  <c:v>0</c:v>
                </c:pt>
                <c:pt idx="9663">
                  <c:v>0</c:v>
                </c:pt>
                <c:pt idx="9664">
                  <c:v>0</c:v>
                </c:pt>
                <c:pt idx="9665">
                  <c:v>0</c:v>
                </c:pt>
                <c:pt idx="9666">
                  <c:v>0</c:v>
                </c:pt>
                <c:pt idx="9667">
                  <c:v>0</c:v>
                </c:pt>
                <c:pt idx="9668">
                  <c:v>0</c:v>
                </c:pt>
                <c:pt idx="9669">
                  <c:v>0</c:v>
                </c:pt>
                <c:pt idx="9670">
                  <c:v>0</c:v>
                </c:pt>
                <c:pt idx="9671">
                  <c:v>0</c:v>
                </c:pt>
                <c:pt idx="9672">
                  <c:v>0</c:v>
                </c:pt>
                <c:pt idx="9673">
                  <c:v>0</c:v>
                </c:pt>
                <c:pt idx="9674">
                  <c:v>8.9999999999999998E-4</c:v>
                </c:pt>
                <c:pt idx="9675">
                  <c:v>8.9999999999999998E-4</c:v>
                </c:pt>
                <c:pt idx="9676">
                  <c:v>0</c:v>
                </c:pt>
                <c:pt idx="9677">
                  <c:v>0</c:v>
                </c:pt>
                <c:pt idx="9678">
                  <c:v>0</c:v>
                </c:pt>
                <c:pt idx="9679">
                  <c:v>0</c:v>
                </c:pt>
                <c:pt idx="9680">
                  <c:v>0</c:v>
                </c:pt>
                <c:pt idx="9681">
                  <c:v>0</c:v>
                </c:pt>
                <c:pt idx="9682">
                  <c:v>0</c:v>
                </c:pt>
                <c:pt idx="9683">
                  <c:v>0</c:v>
                </c:pt>
                <c:pt idx="9684">
                  <c:v>0</c:v>
                </c:pt>
                <c:pt idx="9685">
                  <c:v>0</c:v>
                </c:pt>
                <c:pt idx="9686">
                  <c:v>0</c:v>
                </c:pt>
                <c:pt idx="9687">
                  <c:v>0</c:v>
                </c:pt>
                <c:pt idx="9688">
                  <c:v>0</c:v>
                </c:pt>
                <c:pt idx="9689">
                  <c:v>0</c:v>
                </c:pt>
                <c:pt idx="9690">
                  <c:v>0</c:v>
                </c:pt>
                <c:pt idx="9691">
                  <c:v>8.9999999999999998E-4</c:v>
                </c:pt>
                <c:pt idx="9692">
                  <c:v>0</c:v>
                </c:pt>
                <c:pt idx="9693">
                  <c:v>0</c:v>
                </c:pt>
                <c:pt idx="9694">
                  <c:v>0</c:v>
                </c:pt>
                <c:pt idx="9695">
                  <c:v>0</c:v>
                </c:pt>
                <c:pt idx="9696">
                  <c:v>0</c:v>
                </c:pt>
                <c:pt idx="9697">
                  <c:v>0</c:v>
                </c:pt>
                <c:pt idx="9698">
                  <c:v>0</c:v>
                </c:pt>
                <c:pt idx="9699">
                  <c:v>0</c:v>
                </c:pt>
                <c:pt idx="9700">
                  <c:v>0</c:v>
                </c:pt>
                <c:pt idx="9701">
                  <c:v>0</c:v>
                </c:pt>
                <c:pt idx="9702">
                  <c:v>0</c:v>
                </c:pt>
                <c:pt idx="9703">
                  <c:v>1.7000000000000001E-3</c:v>
                </c:pt>
                <c:pt idx="9704">
                  <c:v>2.0100000000000003E-2</c:v>
                </c:pt>
                <c:pt idx="9705">
                  <c:v>2.4500000000000001E-2</c:v>
                </c:pt>
                <c:pt idx="9706">
                  <c:v>0</c:v>
                </c:pt>
                <c:pt idx="9707">
                  <c:v>0</c:v>
                </c:pt>
                <c:pt idx="9708">
                  <c:v>0</c:v>
                </c:pt>
                <c:pt idx="9709">
                  <c:v>0</c:v>
                </c:pt>
                <c:pt idx="9710">
                  <c:v>2.4000000000000002E-3</c:v>
                </c:pt>
                <c:pt idx="9711">
                  <c:v>6.7000000000000011E-3</c:v>
                </c:pt>
                <c:pt idx="9712">
                  <c:v>7.000000000000001E-4</c:v>
                </c:pt>
                <c:pt idx="9713">
                  <c:v>0</c:v>
                </c:pt>
                <c:pt idx="9714">
                  <c:v>0</c:v>
                </c:pt>
                <c:pt idx="9715">
                  <c:v>0</c:v>
                </c:pt>
                <c:pt idx="9716">
                  <c:v>0</c:v>
                </c:pt>
                <c:pt idx="9717">
                  <c:v>0</c:v>
                </c:pt>
                <c:pt idx="9718">
                  <c:v>0</c:v>
                </c:pt>
                <c:pt idx="9719">
                  <c:v>7.000000000000001E-4</c:v>
                </c:pt>
                <c:pt idx="9720">
                  <c:v>0</c:v>
                </c:pt>
                <c:pt idx="9721">
                  <c:v>0</c:v>
                </c:pt>
                <c:pt idx="9722">
                  <c:v>0</c:v>
                </c:pt>
                <c:pt idx="9723">
                  <c:v>7.000000000000001E-4</c:v>
                </c:pt>
                <c:pt idx="9724">
                  <c:v>0</c:v>
                </c:pt>
                <c:pt idx="9725">
                  <c:v>0</c:v>
                </c:pt>
                <c:pt idx="9726">
                  <c:v>0</c:v>
                </c:pt>
                <c:pt idx="9727">
                  <c:v>0</c:v>
                </c:pt>
                <c:pt idx="9728">
                  <c:v>7.000000000000001E-4</c:v>
                </c:pt>
                <c:pt idx="9729">
                  <c:v>0</c:v>
                </c:pt>
                <c:pt idx="9730">
                  <c:v>7.000000000000001E-4</c:v>
                </c:pt>
                <c:pt idx="9731">
                  <c:v>0</c:v>
                </c:pt>
                <c:pt idx="9732">
                  <c:v>7.000000000000001E-4</c:v>
                </c:pt>
                <c:pt idx="9733">
                  <c:v>0</c:v>
                </c:pt>
                <c:pt idx="9734">
                  <c:v>7.000000000000001E-4</c:v>
                </c:pt>
                <c:pt idx="9735">
                  <c:v>7.000000000000001E-4</c:v>
                </c:pt>
                <c:pt idx="9736">
                  <c:v>0</c:v>
                </c:pt>
                <c:pt idx="9737">
                  <c:v>0</c:v>
                </c:pt>
                <c:pt idx="9738">
                  <c:v>7.000000000000001E-4</c:v>
                </c:pt>
                <c:pt idx="9739">
                  <c:v>7.000000000000001E-4</c:v>
                </c:pt>
                <c:pt idx="9740">
                  <c:v>0</c:v>
                </c:pt>
                <c:pt idx="9741">
                  <c:v>7.000000000000001E-4</c:v>
                </c:pt>
                <c:pt idx="9742">
                  <c:v>7.000000000000001E-4</c:v>
                </c:pt>
                <c:pt idx="9743">
                  <c:v>7.000000000000001E-4</c:v>
                </c:pt>
                <c:pt idx="9744">
                  <c:v>0</c:v>
                </c:pt>
                <c:pt idx="9745">
                  <c:v>7.000000000000001E-4</c:v>
                </c:pt>
                <c:pt idx="9746">
                  <c:v>7.000000000000001E-4</c:v>
                </c:pt>
                <c:pt idx="9747">
                  <c:v>7.000000000000001E-4</c:v>
                </c:pt>
                <c:pt idx="9748">
                  <c:v>0</c:v>
                </c:pt>
                <c:pt idx="9749">
                  <c:v>7.000000000000001E-4</c:v>
                </c:pt>
                <c:pt idx="9750">
                  <c:v>7.000000000000001E-4</c:v>
                </c:pt>
                <c:pt idx="9751">
                  <c:v>0</c:v>
                </c:pt>
                <c:pt idx="9752">
                  <c:v>7.000000000000001E-4</c:v>
                </c:pt>
                <c:pt idx="9753">
                  <c:v>7.000000000000001E-4</c:v>
                </c:pt>
                <c:pt idx="9754">
                  <c:v>7.000000000000001E-4</c:v>
                </c:pt>
                <c:pt idx="9755">
                  <c:v>0</c:v>
                </c:pt>
                <c:pt idx="9756">
                  <c:v>7.000000000000001E-4</c:v>
                </c:pt>
                <c:pt idx="9757">
                  <c:v>7.000000000000001E-4</c:v>
                </c:pt>
                <c:pt idx="9758">
                  <c:v>0</c:v>
                </c:pt>
                <c:pt idx="9759">
                  <c:v>7.000000000000001E-4</c:v>
                </c:pt>
                <c:pt idx="9760">
                  <c:v>7.000000000000001E-4</c:v>
                </c:pt>
                <c:pt idx="9761">
                  <c:v>7.000000000000001E-4</c:v>
                </c:pt>
                <c:pt idx="9762">
                  <c:v>0</c:v>
                </c:pt>
                <c:pt idx="9763">
                  <c:v>7.000000000000001E-4</c:v>
                </c:pt>
                <c:pt idx="9764">
                  <c:v>7.000000000000001E-4</c:v>
                </c:pt>
                <c:pt idx="9765">
                  <c:v>0</c:v>
                </c:pt>
                <c:pt idx="9766">
                  <c:v>7.000000000000001E-4</c:v>
                </c:pt>
                <c:pt idx="9767">
                  <c:v>7.000000000000001E-4</c:v>
                </c:pt>
                <c:pt idx="9768">
                  <c:v>7.000000000000001E-4</c:v>
                </c:pt>
                <c:pt idx="9769">
                  <c:v>0</c:v>
                </c:pt>
                <c:pt idx="9770">
                  <c:v>7.000000000000001E-4</c:v>
                </c:pt>
                <c:pt idx="9771">
                  <c:v>7.000000000000001E-4</c:v>
                </c:pt>
                <c:pt idx="9772">
                  <c:v>0</c:v>
                </c:pt>
                <c:pt idx="9773">
                  <c:v>7.000000000000001E-4</c:v>
                </c:pt>
                <c:pt idx="9774">
                  <c:v>7.000000000000001E-4</c:v>
                </c:pt>
                <c:pt idx="9775">
                  <c:v>7.000000000000001E-4</c:v>
                </c:pt>
                <c:pt idx="9776">
                  <c:v>0</c:v>
                </c:pt>
                <c:pt idx="9777">
                  <c:v>7.000000000000001E-4</c:v>
                </c:pt>
                <c:pt idx="9778">
                  <c:v>7.000000000000001E-4</c:v>
                </c:pt>
                <c:pt idx="9779">
                  <c:v>0</c:v>
                </c:pt>
                <c:pt idx="9780">
                  <c:v>0</c:v>
                </c:pt>
                <c:pt idx="9781">
                  <c:v>7.000000000000001E-4</c:v>
                </c:pt>
                <c:pt idx="9782">
                  <c:v>7.000000000000001E-4</c:v>
                </c:pt>
                <c:pt idx="9783">
                  <c:v>0</c:v>
                </c:pt>
                <c:pt idx="9784">
                  <c:v>7.000000000000001E-4</c:v>
                </c:pt>
                <c:pt idx="9785">
                  <c:v>7.000000000000001E-4</c:v>
                </c:pt>
                <c:pt idx="9786">
                  <c:v>7.000000000000001E-4</c:v>
                </c:pt>
                <c:pt idx="9787">
                  <c:v>0</c:v>
                </c:pt>
                <c:pt idx="9788">
                  <c:v>7.000000000000001E-4</c:v>
                </c:pt>
                <c:pt idx="9789">
                  <c:v>7.000000000000001E-4</c:v>
                </c:pt>
                <c:pt idx="9790">
                  <c:v>0</c:v>
                </c:pt>
                <c:pt idx="9791">
                  <c:v>0</c:v>
                </c:pt>
                <c:pt idx="9792">
                  <c:v>6.0000000000000006E-4</c:v>
                </c:pt>
                <c:pt idx="9793">
                  <c:v>6.0000000000000006E-4</c:v>
                </c:pt>
                <c:pt idx="9794">
                  <c:v>0</c:v>
                </c:pt>
                <c:pt idx="9795">
                  <c:v>6.0000000000000006E-4</c:v>
                </c:pt>
                <c:pt idx="9796">
                  <c:v>6.0000000000000006E-4</c:v>
                </c:pt>
                <c:pt idx="9797">
                  <c:v>6.0000000000000006E-4</c:v>
                </c:pt>
                <c:pt idx="9798">
                  <c:v>0</c:v>
                </c:pt>
                <c:pt idx="9799">
                  <c:v>6.0000000000000006E-4</c:v>
                </c:pt>
                <c:pt idx="9800">
                  <c:v>6.0000000000000006E-4</c:v>
                </c:pt>
                <c:pt idx="9801">
                  <c:v>0</c:v>
                </c:pt>
                <c:pt idx="9802">
                  <c:v>6.0000000000000006E-4</c:v>
                </c:pt>
                <c:pt idx="9803">
                  <c:v>6.0000000000000006E-4</c:v>
                </c:pt>
                <c:pt idx="9804">
                  <c:v>6.0000000000000006E-4</c:v>
                </c:pt>
                <c:pt idx="9805">
                  <c:v>0</c:v>
                </c:pt>
                <c:pt idx="9806">
                  <c:v>6.0000000000000006E-4</c:v>
                </c:pt>
                <c:pt idx="9807">
                  <c:v>6.0000000000000006E-4</c:v>
                </c:pt>
                <c:pt idx="9808">
                  <c:v>6.0000000000000006E-4</c:v>
                </c:pt>
                <c:pt idx="9809">
                  <c:v>0</c:v>
                </c:pt>
                <c:pt idx="9810">
                  <c:v>6.0000000000000006E-4</c:v>
                </c:pt>
                <c:pt idx="9811">
                  <c:v>6.0000000000000006E-4</c:v>
                </c:pt>
                <c:pt idx="9812">
                  <c:v>0</c:v>
                </c:pt>
                <c:pt idx="9813">
                  <c:v>6.0000000000000006E-4</c:v>
                </c:pt>
                <c:pt idx="9814">
                  <c:v>6.0000000000000006E-4</c:v>
                </c:pt>
                <c:pt idx="9815">
                  <c:v>6.0000000000000006E-4</c:v>
                </c:pt>
                <c:pt idx="9816">
                  <c:v>0</c:v>
                </c:pt>
                <c:pt idx="9817">
                  <c:v>6.0000000000000006E-4</c:v>
                </c:pt>
                <c:pt idx="9818">
                  <c:v>6.0000000000000006E-4</c:v>
                </c:pt>
                <c:pt idx="9819">
                  <c:v>6.0000000000000006E-4</c:v>
                </c:pt>
                <c:pt idx="9820">
                  <c:v>0</c:v>
                </c:pt>
                <c:pt idx="9821">
                  <c:v>6.0000000000000006E-4</c:v>
                </c:pt>
                <c:pt idx="9822">
                  <c:v>6.0000000000000006E-4</c:v>
                </c:pt>
                <c:pt idx="9823">
                  <c:v>0</c:v>
                </c:pt>
                <c:pt idx="9824">
                  <c:v>6.0000000000000006E-4</c:v>
                </c:pt>
                <c:pt idx="9825">
                  <c:v>0</c:v>
                </c:pt>
                <c:pt idx="9826">
                  <c:v>6.0000000000000006E-4</c:v>
                </c:pt>
                <c:pt idx="9827">
                  <c:v>0</c:v>
                </c:pt>
                <c:pt idx="9828">
                  <c:v>6.0000000000000006E-4</c:v>
                </c:pt>
                <c:pt idx="9829">
                  <c:v>6.0000000000000006E-4</c:v>
                </c:pt>
                <c:pt idx="9830">
                  <c:v>6.0000000000000006E-4</c:v>
                </c:pt>
                <c:pt idx="9831">
                  <c:v>0</c:v>
                </c:pt>
                <c:pt idx="9832">
                  <c:v>6.0000000000000006E-4</c:v>
                </c:pt>
                <c:pt idx="9833">
                  <c:v>6.0000000000000006E-4</c:v>
                </c:pt>
                <c:pt idx="9834">
                  <c:v>0</c:v>
                </c:pt>
                <c:pt idx="9835">
                  <c:v>6.0000000000000006E-4</c:v>
                </c:pt>
                <c:pt idx="9836">
                  <c:v>6.0000000000000006E-4</c:v>
                </c:pt>
                <c:pt idx="9837">
                  <c:v>6.0000000000000006E-4</c:v>
                </c:pt>
                <c:pt idx="9838">
                  <c:v>0</c:v>
                </c:pt>
                <c:pt idx="9839">
                  <c:v>6.0000000000000006E-4</c:v>
                </c:pt>
                <c:pt idx="9840">
                  <c:v>6.0000000000000006E-4</c:v>
                </c:pt>
                <c:pt idx="9841">
                  <c:v>0</c:v>
                </c:pt>
                <c:pt idx="9842">
                  <c:v>6.0000000000000006E-4</c:v>
                </c:pt>
                <c:pt idx="9843">
                  <c:v>6.0000000000000006E-4</c:v>
                </c:pt>
                <c:pt idx="9844">
                  <c:v>6.0000000000000006E-4</c:v>
                </c:pt>
                <c:pt idx="9845">
                  <c:v>0</c:v>
                </c:pt>
                <c:pt idx="9846">
                  <c:v>6.0000000000000006E-4</c:v>
                </c:pt>
                <c:pt idx="9847">
                  <c:v>6.0000000000000006E-4</c:v>
                </c:pt>
                <c:pt idx="9848">
                  <c:v>6.0000000000000006E-4</c:v>
                </c:pt>
                <c:pt idx="9849">
                  <c:v>0</c:v>
                </c:pt>
                <c:pt idx="9850">
                  <c:v>6.0000000000000006E-4</c:v>
                </c:pt>
                <c:pt idx="9851">
                  <c:v>6.0000000000000006E-4</c:v>
                </c:pt>
                <c:pt idx="9852">
                  <c:v>0</c:v>
                </c:pt>
                <c:pt idx="9853">
                  <c:v>6.0000000000000006E-4</c:v>
                </c:pt>
                <c:pt idx="9854">
                  <c:v>6.0000000000000006E-4</c:v>
                </c:pt>
                <c:pt idx="9855">
                  <c:v>6.0000000000000006E-4</c:v>
                </c:pt>
                <c:pt idx="9856">
                  <c:v>0</c:v>
                </c:pt>
                <c:pt idx="9857">
                  <c:v>6.0000000000000006E-4</c:v>
                </c:pt>
                <c:pt idx="9858">
                  <c:v>6.0000000000000006E-4</c:v>
                </c:pt>
                <c:pt idx="9859">
                  <c:v>0</c:v>
                </c:pt>
                <c:pt idx="9860">
                  <c:v>6.0000000000000006E-4</c:v>
                </c:pt>
                <c:pt idx="9861">
                  <c:v>6.0000000000000006E-4</c:v>
                </c:pt>
                <c:pt idx="9862">
                  <c:v>6.0000000000000006E-4</c:v>
                </c:pt>
                <c:pt idx="9863">
                  <c:v>0</c:v>
                </c:pt>
                <c:pt idx="9864">
                  <c:v>6.0000000000000006E-4</c:v>
                </c:pt>
                <c:pt idx="9865">
                  <c:v>6.0000000000000006E-4</c:v>
                </c:pt>
                <c:pt idx="9866">
                  <c:v>6.0000000000000006E-4</c:v>
                </c:pt>
                <c:pt idx="9867">
                  <c:v>0</c:v>
                </c:pt>
                <c:pt idx="9868">
                  <c:v>6.0000000000000006E-4</c:v>
                </c:pt>
                <c:pt idx="9869">
                  <c:v>6.0000000000000006E-4</c:v>
                </c:pt>
                <c:pt idx="9870">
                  <c:v>0</c:v>
                </c:pt>
                <c:pt idx="9871">
                  <c:v>6.0000000000000006E-4</c:v>
                </c:pt>
                <c:pt idx="9872">
                  <c:v>6.0000000000000006E-4</c:v>
                </c:pt>
                <c:pt idx="9873">
                  <c:v>6.0000000000000006E-4</c:v>
                </c:pt>
                <c:pt idx="9874">
                  <c:v>0</c:v>
                </c:pt>
                <c:pt idx="9875">
                  <c:v>6.0000000000000006E-4</c:v>
                </c:pt>
                <c:pt idx="9876">
                  <c:v>6.0000000000000006E-4</c:v>
                </c:pt>
                <c:pt idx="9877">
                  <c:v>0</c:v>
                </c:pt>
                <c:pt idx="9878">
                  <c:v>6.0000000000000006E-4</c:v>
                </c:pt>
                <c:pt idx="9879">
                  <c:v>6.0000000000000006E-4</c:v>
                </c:pt>
                <c:pt idx="9880">
                  <c:v>6.0000000000000006E-4</c:v>
                </c:pt>
                <c:pt idx="9881">
                  <c:v>0</c:v>
                </c:pt>
                <c:pt idx="9882">
                  <c:v>6.0000000000000006E-4</c:v>
                </c:pt>
                <c:pt idx="9883">
                  <c:v>6.0000000000000006E-4</c:v>
                </c:pt>
                <c:pt idx="9884">
                  <c:v>6.0000000000000006E-4</c:v>
                </c:pt>
                <c:pt idx="9885">
                  <c:v>0</c:v>
                </c:pt>
                <c:pt idx="9886">
                  <c:v>6.0000000000000006E-4</c:v>
                </c:pt>
                <c:pt idx="9887">
                  <c:v>6.0000000000000006E-4</c:v>
                </c:pt>
                <c:pt idx="9888">
                  <c:v>0</c:v>
                </c:pt>
                <c:pt idx="9889">
                  <c:v>6.0000000000000006E-4</c:v>
                </c:pt>
                <c:pt idx="9890">
                  <c:v>6.0000000000000006E-4</c:v>
                </c:pt>
                <c:pt idx="9891">
                  <c:v>6.0000000000000006E-4</c:v>
                </c:pt>
                <c:pt idx="9892">
                  <c:v>0</c:v>
                </c:pt>
                <c:pt idx="9893">
                  <c:v>6.0000000000000006E-4</c:v>
                </c:pt>
                <c:pt idx="9894">
                  <c:v>6.0000000000000006E-4</c:v>
                </c:pt>
                <c:pt idx="9895">
                  <c:v>0</c:v>
                </c:pt>
                <c:pt idx="9896">
                  <c:v>6.0000000000000006E-4</c:v>
                </c:pt>
                <c:pt idx="9897">
                  <c:v>6.0000000000000006E-4</c:v>
                </c:pt>
                <c:pt idx="9898">
                  <c:v>6.0000000000000006E-4</c:v>
                </c:pt>
                <c:pt idx="9899">
                  <c:v>0</c:v>
                </c:pt>
                <c:pt idx="9900">
                  <c:v>7.000000000000001E-4</c:v>
                </c:pt>
                <c:pt idx="9901">
                  <c:v>7.000000000000001E-4</c:v>
                </c:pt>
                <c:pt idx="9902">
                  <c:v>0</c:v>
                </c:pt>
                <c:pt idx="9903">
                  <c:v>7.000000000000001E-4</c:v>
                </c:pt>
                <c:pt idx="9904">
                  <c:v>7.000000000000001E-4</c:v>
                </c:pt>
                <c:pt idx="9905">
                  <c:v>0</c:v>
                </c:pt>
                <c:pt idx="9906">
                  <c:v>0</c:v>
                </c:pt>
                <c:pt idx="9907">
                  <c:v>0</c:v>
                </c:pt>
                <c:pt idx="9908">
                  <c:v>7.000000000000001E-4</c:v>
                </c:pt>
                <c:pt idx="9909">
                  <c:v>0</c:v>
                </c:pt>
                <c:pt idx="9910">
                  <c:v>7.000000000000001E-4</c:v>
                </c:pt>
                <c:pt idx="9911">
                  <c:v>7.000000000000001E-4</c:v>
                </c:pt>
                <c:pt idx="9912">
                  <c:v>0</c:v>
                </c:pt>
                <c:pt idx="9913">
                  <c:v>7.000000000000001E-4</c:v>
                </c:pt>
                <c:pt idx="9914">
                  <c:v>0</c:v>
                </c:pt>
                <c:pt idx="9915">
                  <c:v>7.000000000000001E-4</c:v>
                </c:pt>
                <c:pt idx="9916">
                  <c:v>0</c:v>
                </c:pt>
                <c:pt idx="9917">
                  <c:v>7.000000000000001E-4</c:v>
                </c:pt>
                <c:pt idx="9918">
                  <c:v>7.000000000000001E-4</c:v>
                </c:pt>
                <c:pt idx="9919">
                  <c:v>0</c:v>
                </c:pt>
                <c:pt idx="9920">
                  <c:v>8.0000000000000004E-4</c:v>
                </c:pt>
                <c:pt idx="9921">
                  <c:v>7.000000000000001E-4</c:v>
                </c:pt>
                <c:pt idx="9922">
                  <c:v>7.000000000000001E-4</c:v>
                </c:pt>
                <c:pt idx="9923">
                  <c:v>0</c:v>
                </c:pt>
                <c:pt idx="9924">
                  <c:v>8.0000000000000004E-4</c:v>
                </c:pt>
                <c:pt idx="9925">
                  <c:v>8.0000000000000004E-4</c:v>
                </c:pt>
                <c:pt idx="9926">
                  <c:v>1.5E-3</c:v>
                </c:pt>
                <c:pt idx="9927">
                  <c:v>7.7000000000000002E-3</c:v>
                </c:pt>
                <c:pt idx="9928">
                  <c:v>8.0000000000000004E-4</c:v>
                </c:pt>
                <c:pt idx="9929">
                  <c:v>8.0000000000000004E-4</c:v>
                </c:pt>
                <c:pt idx="9930">
                  <c:v>0</c:v>
                </c:pt>
                <c:pt idx="9931">
                  <c:v>8.0000000000000004E-4</c:v>
                </c:pt>
                <c:pt idx="9932">
                  <c:v>8.0000000000000004E-4</c:v>
                </c:pt>
                <c:pt idx="9933">
                  <c:v>0</c:v>
                </c:pt>
                <c:pt idx="9934">
                  <c:v>8.0000000000000004E-4</c:v>
                </c:pt>
                <c:pt idx="9935">
                  <c:v>8.0000000000000004E-4</c:v>
                </c:pt>
                <c:pt idx="9936">
                  <c:v>8.0000000000000004E-4</c:v>
                </c:pt>
                <c:pt idx="9937">
                  <c:v>0</c:v>
                </c:pt>
                <c:pt idx="9938">
                  <c:v>8.0000000000000004E-4</c:v>
                </c:pt>
                <c:pt idx="9939">
                  <c:v>8.0000000000000004E-4</c:v>
                </c:pt>
                <c:pt idx="9940">
                  <c:v>4.1000000000000003E-3</c:v>
                </c:pt>
                <c:pt idx="9941">
                  <c:v>5.0700000000000002E-2</c:v>
                </c:pt>
                <c:pt idx="9942">
                  <c:v>1.5900000000000001E-2</c:v>
                </c:pt>
                <c:pt idx="9943">
                  <c:v>6.6000000000000008E-3</c:v>
                </c:pt>
                <c:pt idx="9944">
                  <c:v>1.6E-2</c:v>
                </c:pt>
                <c:pt idx="9945">
                  <c:v>2.07E-2</c:v>
                </c:pt>
                <c:pt idx="9946">
                  <c:v>5.8000000000000005E-3</c:v>
                </c:pt>
                <c:pt idx="9947">
                  <c:v>1.9900000000000001E-2</c:v>
                </c:pt>
                <c:pt idx="9948">
                  <c:v>2.6100000000000002E-2</c:v>
                </c:pt>
                <c:pt idx="9949">
                  <c:v>8.0000000000000004E-4</c:v>
                </c:pt>
                <c:pt idx="9950">
                  <c:v>8.0000000000000004E-4</c:v>
                </c:pt>
                <c:pt idx="9951">
                  <c:v>0</c:v>
                </c:pt>
                <c:pt idx="9952">
                  <c:v>0</c:v>
                </c:pt>
                <c:pt idx="9953">
                  <c:v>0</c:v>
                </c:pt>
                <c:pt idx="9954">
                  <c:v>0</c:v>
                </c:pt>
                <c:pt idx="9955">
                  <c:v>0</c:v>
                </c:pt>
                <c:pt idx="9956">
                  <c:v>0</c:v>
                </c:pt>
                <c:pt idx="9957">
                  <c:v>0</c:v>
                </c:pt>
                <c:pt idx="9958">
                  <c:v>0</c:v>
                </c:pt>
                <c:pt idx="9959">
                  <c:v>6.0000000000000001E-3</c:v>
                </c:pt>
                <c:pt idx="9960">
                  <c:v>6.9000000000000008E-3</c:v>
                </c:pt>
                <c:pt idx="9961">
                  <c:v>6.0000000000000001E-3</c:v>
                </c:pt>
                <c:pt idx="9962">
                  <c:v>2.5999999999999999E-3</c:v>
                </c:pt>
                <c:pt idx="9963">
                  <c:v>8.9999999999999998E-4</c:v>
                </c:pt>
                <c:pt idx="9964">
                  <c:v>0</c:v>
                </c:pt>
                <c:pt idx="9965">
                  <c:v>0</c:v>
                </c:pt>
                <c:pt idx="9966">
                  <c:v>0</c:v>
                </c:pt>
                <c:pt idx="9967">
                  <c:v>0</c:v>
                </c:pt>
                <c:pt idx="9968">
                  <c:v>0</c:v>
                </c:pt>
                <c:pt idx="9969">
                  <c:v>0</c:v>
                </c:pt>
                <c:pt idx="9970">
                  <c:v>1.9100000000000002E-2</c:v>
                </c:pt>
                <c:pt idx="9971">
                  <c:v>1.6700000000000003E-2</c:v>
                </c:pt>
                <c:pt idx="9972">
                  <c:v>2.2000000000000001E-3</c:v>
                </c:pt>
                <c:pt idx="9973">
                  <c:v>0</c:v>
                </c:pt>
                <c:pt idx="9974">
                  <c:v>0</c:v>
                </c:pt>
                <c:pt idx="9975">
                  <c:v>0</c:v>
                </c:pt>
                <c:pt idx="9976">
                  <c:v>0</c:v>
                </c:pt>
                <c:pt idx="9977">
                  <c:v>0</c:v>
                </c:pt>
                <c:pt idx="9978">
                  <c:v>0</c:v>
                </c:pt>
                <c:pt idx="9979">
                  <c:v>0</c:v>
                </c:pt>
                <c:pt idx="9980">
                  <c:v>0</c:v>
                </c:pt>
                <c:pt idx="9981">
                  <c:v>0</c:v>
                </c:pt>
                <c:pt idx="9982">
                  <c:v>0</c:v>
                </c:pt>
                <c:pt idx="9983">
                  <c:v>0</c:v>
                </c:pt>
                <c:pt idx="9984">
                  <c:v>0</c:v>
                </c:pt>
                <c:pt idx="9985">
                  <c:v>8.0000000000000004E-4</c:v>
                </c:pt>
                <c:pt idx="9986">
                  <c:v>0</c:v>
                </c:pt>
                <c:pt idx="9987">
                  <c:v>8.0000000000000004E-4</c:v>
                </c:pt>
                <c:pt idx="9988">
                  <c:v>0</c:v>
                </c:pt>
                <c:pt idx="9989">
                  <c:v>0</c:v>
                </c:pt>
                <c:pt idx="9990">
                  <c:v>0</c:v>
                </c:pt>
                <c:pt idx="9991">
                  <c:v>0</c:v>
                </c:pt>
                <c:pt idx="9992">
                  <c:v>0</c:v>
                </c:pt>
                <c:pt idx="9993">
                  <c:v>0</c:v>
                </c:pt>
                <c:pt idx="9994">
                  <c:v>0</c:v>
                </c:pt>
                <c:pt idx="9995">
                  <c:v>0</c:v>
                </c:pt>
                <c:pt idx="9996">
                  <c:v>7.000000000000001E-4</c:v>
                </c:pt>
                <c:pt idx="9997">
                  <c:v>0</c:v>
                </c:pt>
                <c:pt idx="9998">
                  <c:v>0</c:v>
                </c:pt>
                <c:pt idx="9999">
                  <c:v>0</c:v>
                </c:pt>
                <c:pt idx="10000">
                  <c:v>0</c:v>
                </c:pt>
                <c:pt idx="10001">
                  <c:v>0</c:v>
                </c:pt>
                <c:pt idx="10002">
                  <c:v>0</c:v>
                </c:pt>
                <c:pt idx="10003">
                  <c:v>7.000000000000001E-4</c:v>
                </c:pt>
                <c:pt idx="10004">
                  <c:v>0</c:v>
                </c:pt>
                <c:pt idx="10005">
                  <c:v>8.0000000000000004E-4</c:v>
                </c:pt>
                <c:pt idx="10006">
                  <c:v>0</c:v>
                </c:pt>
                <c:pt idx="10007">
                  <c:v>0</c:v>
                </c:pt>
                <c:pt idx="10008">
                  <c:v>0</c:v>
                </c:pt>
                <c:pt idx="10009">
                  <c:v>0</c:v>
                </c:pt>
                <c:pt idx="10010">
                  <c:v>7.000000000000001E-4</c:v>
                </c:pt>
                <c:pt idx="10011">
                  <c:v>0</c:v>
                </c:pt>
                <c:pt idx="10012">
                  <c:v>8.0000000000000004E-4</c:v>
                </c:pt>
                <c:pt idx="10013">
                  <c:v>0</c:v>
                </c:pt>
                <c:pt idx="10014">
                  <c:v>8.0000000000000004E-4</c:v>
                </c:pt>
                <c:pt idx="10015">
                  <c:v>0</c:v>
                </c:pt>
                <c:pt idx="10016">
                  <c:v>7.000000000000001E-4</c:v>
                </c:pt>
                <c:pt idx="10017">
                  <c:v>0</c:v>
                </c:pt>
                <c:pt idx="10018">
                  <c:v>7.000000000000001E-4</c:v>
                </c:pt>
                <c:pt idx="10019">
                  <c:v>0</c:v>
                </c:pt>
                <c:pt idx="10020">
                  <c:v>7.000000000000001E-4</c:v>
                </c:pt>
                <c:pt idx="10021">
                  <c:v>7.000000000000001E-4</c:v>
                </c:pt>
                <c:pt idx="10022">
                  <c:v>0</c:v>
                </c:pt>
                <c:pt idx="10023">
                  <c:v>0</c:v>
                </c:pt>
                <c:pt idx="10024">
                  <c:v>7.000000000000001E-4</c:v>
                </c:pt>
                <c:pt idx="10025">
                  <c:v>7.000000000000001E-4</c:v>
                </c:pt>
                <c:pt idx="10026">
                  <c:v>0</c:v>
                </c:pt>
                <c:pt idx="10027">
                  <c:v>7.000000000000001E-4</c:v>
                </c:pt>
                <c:pt idx="10028">
                  <c:v>0</c:v>
                </c:pt>
                <c:pt idx="10029">
                  <c:v>0</c:v>
                </c:pt>
                <c:pt idx="10030">
                  <c:v>7.000000000000001E-4</c:v>
                </c:pt>
                <c:pt idx="10031">
                  <c:v>7.000000000000001E-4</c:v>
                </c:pt>
                <c:pt idx="10032">
                  <c:v>7.000000000000001E-4</c:v>
                </c:pt>
                <c:pt idx="10033">
                  <c:v>0</c:v>
                </c:pt>
                <c:pt idx="10034">
                  <c:v>7.000000000000001E-4</c:v>
                </c:pt>
                <c:pt idx="10035">
                  <c:v>7.000000000000001E-4</c:v>
                </c:pt>
                <c:pt idx="10036">
                  <c:v>7.000000000000001E-4</c:v>
                </c:pt>
                <c:pt idx="10037">
                  <c:v>0</c:v>
                </c:pt>
                <c:pt idx="10038">
                  <c:v>7.000000000000001E-4</c:v>
                </c:pt>
                <c:pt idx="10039">
                  <c:v>0</c:v>
                </c:pt>
                <c:pt idx="10040">
                  <c:v>7.000000000000001E-4</c:v>
                </c:pt>
                <c:pt idx="10041">
                  <c:v>0</c:v>
                </c:pt>
                <c:pt idx="10042">
                  <c:v>0</c:v>
                </c:pt>
                <c:pt idx="10043">
                  <c:v>7.000000000000001E-4</c:v>
                </c:pt>
                <c:pt idx="10044">
                  <c:v>7.000000000000001E-4</c:v>
                </c:pt>
                <c:pt idx="10045">
                  <c:v>7.000000000000001E-4</c:v>
                </c:pt>
                <c:pt idx="10046">
                  <c:v>0</c:v>
                </c:pt>
                <c:pt idx="10047">
                  <c:v>7.000000000000001E-4</c:v>
                </c:pt>
                <c:pt idx="10048">
                  <c:v>7.000000000000001E-4</c:v>
                </c:pt>
                <c:pt idx="10049">
                  <c:v>7.000000000000001E-4</c:v>
                </c:pt>
                <c:pt idx="10050">
                  <c:v>0</c:v>
                </c:pt>
                <c:pt idx="10051">
                  <c:v>7.000000000000001E-4</c:v>
                </c:pt>
                <c:pt idx="10052">
                  <c:v>7.000000000000001E-4</c:v>
                </c:pt>
                <c:pt idx="10053">
                  <c:v>7.000000000000001E-4</c:v>
                </c:pt>
                <c:pt idx="10054">
                  <c:v>0</c:v>
                </c:pt>
                <c:pt idx="10055">
                  <c:v>7.000000000000001E-4</c:v>
                </c:pt>
                <c:pt idx="10056">
                  <c:v>7.000000000000001E-4</c:v>
                </c:pt>
                <c:pt idx="10057">
                  <c:v>7.000000000000001E-4</c:v>
                </c:pt>
                <c:pt idx="10058">
                  <c:v>0</c:v>
                </c:pt>
                <c:pt idx="10059">
                  <c:v>7.000000000000001E-4</c:v>
                </c:pt>
                <c:pt idx="10060">
                  <c:v>7.000000000000001E-4</c:v>
                </c:pt>
                <c:pt idx="10061">
                  <c:v>7.000000000000001E-4</c:v>
                </c:pt>
                <c:pt idx="10062">
                  <c:v>7.000000000000001E-4</c:v>
                </c:pt>
                <c:pt idx="10063">
                  <c:v>0</c:v>
                </c:pt>
                <c:pt idx="10064">
                  <c:v>7.000000000000001E-4</c:v>
                </c:pt>
                <c:pt idx="10065">
                  <c:v>7.000000000000001E-4</c:v>
                </c:pt>
                <c:pt idx="10066">
                  <c:v>7.000000000000001E-4</c:v>
                </c:pt>
                <c:pt idx="10067">
                  <c:v>0</c:v>
                </c:pt>
                <c:pt idx="10068">
                  <c:v>7.000000000000001E-4</c:v>
                </c:pt>
                <c:pt idx="10069">
                  <c:v>7.000000000000001E-4</c:v>
                </c:pt>
                <c:pt idx="10070">
                  <c:v>7.000000000000001E-4</c:v>
                </c:pt>
                <c:pt idx="10071">
                  <c:v>0</c:v>
                </c:pt>
                <c:pt idx="10072">
                  <c:v>7.000000000000001E-4</c:v>
                </c:pt>
                <c:pt idx="10073">
                  <c:v>7.000000000000001E-4</c:v>
                </c:pt>
                <c:pt idx="10074">
                  <c:v>7.000000000000001E-4</c:v>
                </c:pt>
                <c:pt idx="10075">
                  <c:v>0</c:v>
                </c:pt>
                <c:pt idx="10076">
                  <c:v>7.000000000000001E-4</c:v>
                </c:pt>
                <c:pt idx="10077">
                  <c:v>7.000000000000001E-4</c:v>
                </c:pt>
                <c:pt idx="10078">
                  <c:v>7.000000000000001E-4</c:v>
                </c:pt>
                <c:pt idx="10079">
                  <c:v>0</c:v>
                </c:pt>
                <c:pt idx="10080">
                  <c:v>7.000000000000001E-4</c:v>
                </c:pt>
                <c:pt idx="10081">
                  <c:v>0</c:v>
                </c:pt>
                <c:pt idx="10082">
                  <c:v>7.000000000000001E-4</c:v>
                </c:pt>
                <c:pt idx="10083">
                  <c:v>0</c:v>
                </c:pt>
                <c:pt idx="10084">
                  <c:v>7.000000000000001E-4</c:v>
                </c:pt>
                <c:pt idx="10085">
                  <c:v>7.000000000000001E-4</c:v>
                </c:pt>
                <c:pt idx="10086">
                  <c:v>7.000000000000001E-4</c:v>
                </c:pt>
                <c:pt idx="10087">
                  <c:v>0</c:v>
                </c:pt>
                <c:pt idx="10088">
                  <c:v>7.000000000000001E-4</c:v>
                </c:pt>
                <c:pt idx="10089">
                  <c:v>7.000000000000001E-4</c:v>
                </c:pt>
                <c:pt idx="10090">
                  <c:v>7.000000000000001E-4</c:v>
                </c:pt>
                <c:pt idx="10091">
                  <c:v>0</c:v>
                </c:pt>
                <c:pt idx="10092">
                  <c:v>7.000000000000001E-4</c:v>
                </c:pt>
                <c:pt idx="10093">
                  <c:v>7.000000000000001E-4</c:v>
                </c:pt>
                <c:pt idx="10094">
                  <c:v>7.000000000000001E-4</c:v>
                </c:pt>
                <c:pt idx="10095">
                  <c:v>0</c:v>
                </c:pt>
                <c:pt idx="10096">
                  <c:v>0</c:v>
                </c:pt>
                <c:pt idx="10097">
                  <c:v>7.000000000000001E-4</c:v>
                </c:pt>
                <c:pt idx="10098">
                  <c:v>7.000000000000001E-4</c:v>
                </c:pt>
                <c:pt idx="10099">
                  <c:v>7.000000000000001E-4</c:v>
                </c:pt>
                <c:pt idx="10100">
                  <c:v>0</c:v>
                </c:pt>
                <c:pt idx="10101">
                  <c:v>7.000000000000001E-4</c:v>
                </c:pt>
                <c:pt idx="10102">
                  <c:v>0</c:v>
                </c:pt>
                <c:pt idx="10103">
                  <c:v>7.000000000000001E-4</c:v>
                </c:pt>
                <c:pt idx="10104">
                  <c:v>0</c:v>
                </c:pt>
                <c:pt idx="10105">
                  <c:v>7.000000000000001E-4</c:v>
                </c:pt>
                <c:pt idx="10106">
                  <c:v>7.000000000000001E-4</c:v>
                </c:pt>
                <c:pt idx="10107">
                  <c:v>7.000000000000001E-4</c:v>
                </c:pt>
                <c:pt idx="10108">
                  <c:v>0</c:v>
                </c:pt>
                <c:pt idx="10109">
                  <c:v>7.000000000000001E-4</c:v>
                </c:pt>
                <c:pt idx="10110">
                  <c:v>7.000000000000001E-4</c:v>
                </c:pt>
                <c:pt idx="10111">
                  <c:v>7.000000000000001E-4</c:v>
                </c:pt>
                <c:pt idx="10112">
                  <c:v>0</c:v>
                </c:pt>
                <c:pt idx="10113">
                  <c:v>7.000000000000001E-4</c:v>
                </c:pt>
                <c:pt idx="10114">
                  <c:v>7.000000000000001E-4</c:v>
                </c:pt>
                <c:pt idx="10115">
                  <c:v>7.000000000000001E-4</c:v>
                </c:pt>
                <c:pt idx="10116">
                  <c:v>0</c:v>
                </c:pt>
                <c:pt idx="10117">
                  <c:v>7.000000000000001E-4</c:v>
                </c:pt>
                <c:pt idx="10118">
                  <c:v>7.000000000000001E-4</c:v>
                </c:pt>
                <c:pt idx="10119">
                  <c:v>7.000000000000001E-4</c:v>
                </c:pt>
                <c:pt idx="10120">
                  <c:v>0</c:v>
                </c:pt>
                <c:pt idx="10121">
                  <c:v>7.000000000000001E-4</c:v>
                </c:pt>
                <c:pt idx="10122">
                  <c:v>7.000000000000001E-4</c:v>
                </c:pt>
                <c:pt idx="10123">
                  <c:v>7.000000000000001E-4</c:v>
                </c:pt>
                <c:pt idx="10124">
                  <c:v>0</c:v>
                </c:pt>
                <c:pt idx="10125">
                  <c:v>0</c:v>
                </c:pt>
                <c:pt idx="10126">
                  <c:v>7.000000000000001E-4</c:v>
                </c:pt>
                <c:pt idx="10127">
                  <c:v>7.000000000000001E-4</c:v>
                </c:pt>
                <c:pt idx="10128">
                  <c:v>7.000000000000001E-4</c:v>
                </c:pt>
                <c:pt idx="10129">
                  <c:v>0</c:v>
                </c:pt>
                <c:pt idx="10130">
                  <c:v>7.000000000000001E-4</c:v>
                </c:pt>
                <c:pt idx="10131">
                  <c:v>7.000000000000001E-4</c:v>
                </c:pt>
                <c:pt idx="10132">
                  <c:v>7.000000000000001E-4</c:v>
                </c:pt>
                <c:pt idx="10133">
                  <c:v>0</c:v>
                </c:pt>
                <c:pt idx="10134">
                  <c:v>7.000000000000001E-4</c:v>
                </c:pt>
                <c:pt idx="10135">
                  <c:v>0</c:v>
                </c:pt>
                <c:pt idx="10136">
                  <c:v>7.000000000000001E-4</c:v>
                </c:pt>
                <c:pt idx="10137">
                  <c:v>0</c:v>
                </c:pt>
                <c:pt idx="10138">
                  <c:v>7.000000000000001E-4</c:v>
                </c:pt>
                <c:pt idx="10139">
                  <c:v>7.000000000000001E-4</c:v>
                </c:pt>
                <c:pt idx="10140">
                  <c:v>7.000000000000001E-4</c:v>
                </c:pt>
                <c:pt idx="10141">
                  <c:v>0</c:v>
                </c:pt>
                <c:pt idx="10142">
                  <c:v>7.000000000000001E-4</c:v>
                </c:pt>
                <c:pt idx="10143">
                  <c:v>7.000000000000001E-4</c:v>
                </c:pt>
                <c:pt idx="10144">
                  <c:v>7.000000000000001E-4</c:v>
                </c:pt>
                <c:pt idx="10145">
                  <c:v>0</c:v>
                </c:pt>
                <c:pt idx="10146">
                  <c:v>0</c:v>
                </c:pt>
                <c:pt idx="10147">
                  <c:v>7.000000000000001E-4</c:v>
                </c:pt>
                <c:pt idx="10148">
                  <c:v>7.000000000000001E-4</c:v>
                </c:pt>
                <c:pt idx="10149">
                  <c:v>0</c:v>
                </c:pt>
                <c:pt idx="10150">
                  <c:v>0</c:v>
                </c:pt>
                <c:pt idx="10151">
                  <c:v>7.000000000000001E-4</c:v>
                </c:pt>
                <c:pt idx="10152">
                  <c:v>7.000000000000001E-4</c:v>
                </c:pt>
                <c:pt idx="10153">
                  <c:v>0</c:v>
                </c:pt>
                <c:pt idx="10154">
                  <c:v>0</c:v>
                </c:pt>
                <c:pt idx="10155">
                  <c:v>7.000000000000001E-4</c:v>
                </c:pt>
                <c:pt idx="10156">
                  <c:v>7.000000000000001E-4</c:v>
                </c:pt>
                <c:pt idx="10157">
                  <c:v>7.000000000000001E-4</c:v>
                </c:pt>
                <c:pt idx="10158">
                  <c:v>0</c:v>
                </c:pt>
                <c:pt idx="10159">
                  <c:v>7.000000000000001E-4</c:v>
                </c:pt>
                <c:pt idx="10160">
                  <c:v>7.000000000000001E-4</c:v>
                </c:pt>
                <c:pt idx="10161">
                  <c:v>7.000000000000001E-4</c:v>
                </c:pt>
                <c:pt idx="10162">
                  <c:v>0</c:v>
                </c:pt>
                <c:pt idx="10163">
                  <c:v>7.000000000000001E-4</c:v>
                </c:pt>
                <c:pt idx="10164">
                  <c:v>7.000000000000001E-4</c:v>
                </c:pt>
                <c:pt idx="10165">
                  <c:v>7.000000000000001E-4</c:v>
                </c:pt>
                <c:pt idx="10166">
                  <c:v>0</c:v>
                </c:pt>
                <c:pt idx="10167">
                  <c:v>7.000000000000001E-4</c:v>
                </c:pt>
                <c:pt idx="10168">
                  <c:v>7.000000000000001E-4</c:v>
                </c:pt>
                <c:pt idx="10169">
                  <c:v>7.000000000000001E-4</c:v>
                </c:pt>
                <c:pt idx="10170">
                  <c:v>0</c:v>
                </c:pt>
                <c:pt idx="10171">
                  <c:v>7.000000000000001E-4</c:v>
                </c:pt>
                <c:pt idx="10172">
                  <c:v>7.000000000000001E-4</c:v>
                </c:pt>
                <c:pt idx="10173">
                  <c:v>7.000000000000001E-4</c:v>
                </c:pt>
                <c:pt idx="10174">
                  <c:v>0</c:v>
                </c:pt>
                <c:pt idx="10175">
                  <c:v>0</c:v>
                </c:pt>
                <c:pt idx="10176">
                  <c:v>7.000000000000001E-4</c:v>
                </c:pt>
                <c:pt idx="10177">
                  <c:v>7.000000000000001E-4</c:v>
                </c:pt>
                <c:pt idx="10178">
                  <c:v>0</c:v>
                </c:pt>
                <c:pt idx="10179">
                  <c:v>0</c:v>
                </c:pt>
                <c:pt idx="10180">
                  <c:v>7.000000000000001E-4</c:v>
                </c:pt>
                <c:pt idx="10181">
                  <c:v>7.000000000000001E-4</c:v>
                </c:pt>
                <c:pt idx="10182">
                  <c:v>7.000000000000001E-4</c:v>
                </c:pt>
                <c:pt idx="10183">
                  <c:v>0</c:v>
                </c:pt>
                <c:pt idx="10184">
                  <c:v>7.000000000000001E-4</c:v>
                </c:pt>
                <c:pt idx="10185">
                  <c:v>7.000000000000001E-4</c:v>
                </c:pt>
                <c:pt idx="10186">
                  <c:v>7.000000000000001E-4</c:v>
                </c:pt>
                <c:pt idx="10187">
                  <c:v>0</c:v>
                </c:pt>
                <c:pt idx="10188">
                  <c:v>7.000000000000001E-4</c:v>
                </c:pt>
                <c:pt idx="10189">
                  <c:v>7.000000000000001E-4</c:v>
                </c:pt>
                <c:pt idx="10190">
                  <c:v>7.000000000000001E-4</c:v>
                </c:pt>
                <c:pt idx="10191">
                  <c:v>0</c:v>
                </c:pt>
                <c:pt idx="10192">
                  <c:v>7.000000000000001E-4</c:v>
                </c:pt>
                <c:pt idx="10193">
                  <c:v>7.000000000000001E-4</c:v>
                </c:pt>
                <c:pt idx="10194">
                  <c:v>7.000000000000001E-4</c:v>
                </c:pt>
                <c:pt idx="10195">
                  <c:v>0</c:v>
                </c:pt>
                <c:pt idx="10196">
                  <c:v>7.000000000000001E-4</c:v>
                </c:pt>
                <c:pt idx="10197">
                  <c:v>7.000000000000001E-4</c:v>
                </c:pt>
                <c:pt idx="10198">
                  <c:v>7.000000000000001E-4</c:v>
                </c:pt>
                <c:pt idx="10199">
                  <c:v>0</c:v>
                </c:pt>
                <c:pt idx="10200">
                  <c:v>7.000000000000001E-4</c:v>
                </c:pt>
                <c:pt idx="10201">
                  <c:v>7.000000000000001E-4</c:v>
                </c:pt>
                <c:pt idx="10202">
                  <c:v>7.000000000000001E-4</c:v>
                </c:pt>
                <c:pt idx="10203">
                  <c:v>0</c:v>
                </c:pt>
                <c:pt idx="10204">
                  <c:v>8.0000000000000004E-4</c:v>
                </c:pt>
                <c:pt idx="10205">
                  <c:v>8.0000000000000004E-4</c:v>
                </c:pt>
                <c:pt idx="10206">
                  <c:v>7.000000000000001E-4</c:v>
                </c:pt>
                <c:pt idx="10207">
                  <c:v>0</c:v>
                </c:pt>
                <c:pt idx="10208">
                  <c:v>8.0000000000000004E-4</c:v>
                </c:pt>
                <c:pt idx="10209">
                  <c:v>8.0000000000000004E-4</c:v>
                </c:pt>
                <c:pt idx="10210">
                  <c:v>8.0000000000000004E-4</c:v>
                </c:pt>
                <c:pt idx="10211">
                  <c:v>0</c:v>
                </c:pt>
                <c:pt idx="10212">
                  <c:v>7.000000000000001E-4</c:v>
                </c:pt>
                <c:pt idx="10213">
                  <c:v>7.000000000000001E-4</c:v>
                </c:pt>
                <c:pt idx="10214">
                  <c:v>0</c:v>
                </c:pt>
                <c:pt idx="10215">
                  <c:v>7.000000000000001E-4</c:v>
                </c:pt>
                <c:pt idx="10216">
                  <c:v>7.000000000000001E-4</c:v>
                </c:pt>
                <c:pt idx="10217">
                  <c:v>7.000000000000001E-4</c:v>
                </c:pt>
                <c:pt idx="10218">
                  <c:v>0</c:v>
                </c:pt>
                <c:pt idx="10219">
                  <c:v>7.000000000000001E-4</c:v>
                </c:pt>
                <c:pt idx="10220">
                  <c:v>7.000000000000001E-4</c:v>
                </c:pt>
                <c:pt idx="10221">
                  <c:v>0</c:v>
                </c:pt>
                <c:pt idx="10222">
                  <c:v>0</c:v>
                </c:pt>
                <c:pt idx="10223">
                  <c:v>7.000000000000001E-4</c:v>
                </c:pt>
                <c:pt idx="10224">
                  <c:v>7.000000000000001E-4</c:v>
                </c:pt>
                <c:pt idx="10225">
                  <c:v>0</c:v>
                </c:pt>
                <c:pt idx="10226">
                  <c:v>6.0000000000000006E-4</c:v>
                </c:pt>
                <c:pt idx="10227">
                  <c:v>6.0000000000000006E-4</c:v>
                </c:pt>
                <c:pt idx="10228">
                  <c:v>7.000000000000001E-4</c:v>
                </c:pt>
                <c:pt idx="10229">
                  <c:v>0</c:v>
                </c:pt>
                <c:pt idx="10230">
                  <c:v>7.000000000000001E-4</c:v>
                </c:pt>
                <c:pt idx="10231">
                  <c:v>7.000000000000001E-4</c:v>
                </c:pt>
                <c:pt idx="10232">
                  <c:v>0</c:v>
                </c:pt>
                <c:pt idx="10233">
                  <c:v>7.000000000000001E-4</c:v>
                </c:pt>
                <c:pt idx="10234">
                  <c:v>8.0000000000000004E-4</c:v>
                </c:pt>
                <c:pt idx="10235">
                  <c:v>8.0000000000000004E-4</c:v>
                </c:pt>
                <c:pt idx="10236">
                  <c:v>0</c:v>
                </c:pt>
                <c:pt idx="10237">
                  <c:v>8.0000000000000004E-4</c:v>
                </c:pt>
                <c:pt idx="10238">
                  <c:v>8.0000000000000004E-4</c:v>
                </c:pt>
                <c:pt idx="10239">
                  <c:v>8.0000000000000004E-4</c:v>
                </c:pt>
                <c:pt idx="10240">
                  <c:v>0</c:v>
                </c:pt>
                <c:pt idx="10241">
                  <c:v>7.000000000000001E-4</c:v>
                </c:pt>
                <c:pt idx="10242">
                  <c:v>7.000000000000001E-4</c:v>
                </c:pt>
                <c:pt idx="10243">
                  <c:v>0</c:v>
                </c:pt>
                <c:pt idx="10244">
                  <c:v>7.000000000000001E-4</c:v>
                </c:pt>
                <c:pt idx="10245">
                  <c:v>7.000000000000001E-4</c:v>
                </c:pt>
                <c:pt idx="10246">
                  <c:v>0</c:v>
                </c:pt>
                <c:pt idx="10247">
                  <c:v>7.000000000000001E-4</c:v>
                </c:pt>
                <c:pt idx="10248">
                  <c:v>7.000000000000001E-4</c:v>
                </c:pt>
                <c:pt idx="10249">
                  <c:v>7.000000000000001E-4</c:v>
                </c:pt>
                <c:pt idx="10250">
                  <c:v>0</c:v>
                </c:pt>
                <c:pt idx="10251">
                  <c:v>7.000000000000001E-4</c:v>
                </c:pt>
                <c:pt idx="10252">
                  <c:v>7.000000000000001E-4</c:v>
                </c:pt>
                <c:pt idx="10253">
                  <c:v>0</c:v>
                </c:pt>
                <c:pt idx="10254">
                  <c:v>7.000000000000001E-4</c:v>
                </c:pt>
                <c:pt idx="10255">
                  <c:v>7.000000000000001E-4</c:v>
                </c:pt>
                <c:pt idx="10256">
                  <c:v>7.000000000000001E-4</c:v>
                </c:pt>
                <c:pt idx="10257">
                  <c:v>0</c:v>
                </c:pt>
                <c:pt idx="10258">
                  <c:v>7.000000000000001E-4</c:v>
                </c:pt>
                <c:pt idx="10259">
                  <c:v>7.000000000000001E-4</c:v>
                </c:pt>
                <c:pt idx="10260">
                  <c:v>0</c:v>
                </c:pt>
                <c:pt idx="10261">
                  <c:v>0</c:v>
                </c:pt>
                <c:pt idx="10262">
                  <c:v>8.0000000000000004E-4</c:v>
                </c:pt>
                <c:pt idx="10263">
                  <c:v>8.0000000000000004E-4</c:v>
                </c:pt>
                <c:pt idx="10264">
                  <c:v>0</c:v>
                </c:pt>
                <c:pt idx="10265">
                  <c:v>8.0000000000000004E-4</c:v>
                </c:pt>
                <c:pt idx="10266">
                  <c:v>8.0000000000000004E-4</c:v>
                </c:pt>
                <c:pt idx="10267">
                  <c:v>0</c:v>
                </c:pt>
                <c:pt idx="10268">
                  <c:v>0</c:v>
                </c:pt>
                <c:pt idx="10269">
                  <c:v>0</c:v>
                </c:pt>
                <c:pt idx="10270">
                  <c:v>8.0000000000000004E-4</c:v>
                </c:pt>
                <c:pt idx="10271">
                  <c:v>0</c:v>
                </c:pt>
                <c:pt idx="10272">
                  <c:v>8.0000000000000004E-4</c:v>
                </c:pt>
                <c:pt idx="10273">
                  <c:v>8.0000000000000004E-4</c:v>
                </c:pt>
                <c:pt idx="10274">
                  <c:v>0</c:v>
                </c:pt>
                <c:pt idx="10275">
                  <c:v>8.0000000000000004E-4</c:v>
                </c:pt>
                <c:pt idx="10276">
                  <c:v>8.0000000000000004E-4</c:v>
                </c:pt>
                <c:pt idx="10277">
                  <c:v>8.0000000000000004E-4</c:v>
                </c:pt>
                <c:pt idx="10278">
                  <c:v>0</c:v>
                </c:pt>
                <c:pt idx="10279">
                  <c:v>0</c:v>
                </c:pt>
                <c:pt idx="10280">
                  <c:v>7.000000000000001E-4</c:v>
                </c:pt>
                <c:pt idx="10281">
                  <c:v>0</c:v>
                </c:pt>
                <c:pt idx="10282">
                  <c:v>0</c:v>
                </c:pt>
                <c:pt idx="10283">
                  <c:v>7.000000000000001E-4</c:v>
                </c:pt>
                <c:pt idx="10284">
                  <c:v>0</c:v>
                </c:pt>
                <c:pt idx="10285">
                  <c:v>7.000000000000001E-4</c:v>
                </c:pt>
                <c:pt idx="10286">
                  <c:v>8.0000000000000004E-4</c:v>
                </c:pt>
                <c:pt idx="10287">
                  <c:v>0</c:v>
                </c:pt>
                <c:pt idx="10288">
                  <c:v>8.0000000000000004E-4</c:v>
                </c:pt>
                <c:pt idx="10289">
                  <c:v>0</c:v>
                </c:pt>
                <c:pt idx="10290">
                  <c:v>0</c:v>
                </c:pt>
                <c:pt idx="10291">
                  <c:v>0</c:v>
                </c:pt>
                <c:pt idx="10292">
                  <c:v>0</c:v>
                </c:pt>
                <c:pt idx="10293">
                  <c:v>7.000000000000001E-4</c:v>
                </c:pt>
                <c:pt idx="10294">
                  <c:v>0</c:v>
                </c:pt>
                <c:pt idx="10295">
                  <c:v>7.000000000000001E-4</c:v>
                </c:pt>
                <c:pt idx="10296">
                  <c:v>7.000000000000001E-4</c:v>
                </c:pt>
                <c:pt idx="10297">
                  <c:v>0</c:v>
                </c:pt>
                <c:pt idx="10298">
                  <c:v>7.000000000000001E-4</c:v>
                </c:pt>
                <c:pt idx="10299">
                  <c:v>0</c:v>
                </c:pt>
                <c:pt idx="10300">
                  <c:v>0</c:v>
                </c:pt>
                <c:pt idx="10301">
                  <c:v>7.000000000000001E-4</c:v>
                </c:pt>
                <c:pt idx="10302">
                  <c:v>7.000000000000001E-4</c:v>
                </c:pt>
                <c:pt idx="10303">
                  <c:v>7.000000000000001E-4</c:v>
                </c:pt>
                <c:pt idx="10304">
                  <c:v>0</c:v>
                </c:pt>
                <c:pt idx="10305">
                  <c:v>7.000000000000001E-4</c:v>
                </c:pt>
                <c:pt idx="10306">
                  <c:v>7.000000000000001E-4</c:v>
                </c:pt>
                <c:pt idx="10307">
                  <c:v>7.000000000000001E-4</c:v>
                </c:pt>
                <c:pt idx="10308">
                  <c:v>6.0000000000000006E-4</c:v>
                </c:pt>
                <c:pt idx="10309">
                  <c:v>6.0000000000000006E-4</c:v>
                </c:pt>
                <c:pt idx="10310">
                  <c:v>6.0000000000000006E-4</c:v>
                </c:pt>
                <c:pt idx="10311">
                  <c:v>0</c:v>
                </c:pt>
                <c:pt idx="10312">
                  <c:v>6.0000000000000006E-4</c:v>
                </c:pt>
                <c:pt idx="10313">
                  <c:v>6.0000000000000006E-4</c:v>
                </c:pt>
                <c:pt idx="10314">
                  <c:v>0</c:v>
                </c:pt>
                <c:pt idx="10315">
                  <c:v>6.0000000000000006E-4</c:v>
                </c:pt>
                <c:pt idx="10316">
                  <c:v>6.0000000000000006E-4</c:v>
                </c:pt>
                <c:pt idx="10317">
                  <c:v>0</c:v>
                </c:pt>
                <c:pt idx="10318">
                  <c:v>6.0000000000000006E-4</c:v>
                </c:pt>
                <c:pt idx="10319">
                  <c:v>6.0000000000000006E-4</c:v>
                </c:pt>
                <c:pt idx="10320">
                  <c:v>6.0000000000000006E-4</c:v>
                </c:pt>
                <c:pt idx="10321">
                  <c:v>0</c:v>
                </c:pt>
                <c:pt idx="10322">
                  <c:v>6.0000000000000006E-4</c:v>
                </c:pt>
                <c:pt idx="10323">
                  <c:v>6.0000000000000006E-4</c:v>
                </c:pt>
                <c:pt idx="10324">
                  <c:v>6.0000000000000006E-4</c:v>
                </c:pt>
                <c:pt idx="10325">
                  <c:v>0</c:v>
                </c:pt>
                <c:pt idx="10326">
                  <c:v>7.000000000000001E-4</c:v>
                </c:pt>
                <c:pt idx="10327">
                  <c:v>7.000000000000001E-4</c:v>
                </c:pt>
                <c:pt idx="10328">
                  <c:v>0</c:v>
                </c:pt>
                <c:pt idx="10329">
                  <c:v>7.000000000000001E-4</c:v>
                </c:pt>
                <c:pt idx="10330">
                  <c:v>7.000000000000001E-4</c:v>
                </c:pt>
                <c:pt idx="10331">
                  <c:v>7.000000000000001E-4</c:v>
                </c:pt>
                <c:pt idx="10332">
                  <c:v>0</c:v>
                </c:pt>
                <c:pt idx="10333">
                  <c:v>6.0000000000000006E-4</c:v>
                </c:pt>
                <c:pt idx="10334">
                  <c:v>6.0000000000000006E-4</c:v>
                </c:pt>
                <c:pt idx="10335">
                  <c:v>0</c:v>
                </c:pt>
                <c:pt idx="10336">
                  <c:v>7.000000000000001E-4</c:v>
                </c:pt>
                <c:pt idx="10337">
                  <c:v>7.000000000000001E-4</c:v>
                </c:pt>
                <c:pt idx="10338">
                  <c:v>0</c:v>
                </c:pt>
                <c:pt idx="10339">
                  <c:v>0</c:v>
                </c:pt>
                <c:pt idx="10340">
                  <c:v>7.000000000000001E-4</c:v>
                </c:pt>
                <c:pt idx="10341">
                  <c:v>7.000000000000001E-4</c:v>
                </c:pt>
                <c:pt idx="10342">
                  <c:v>0</c:v>
                </c:pt>
                <c:pt idx="10343">
                  <c:v>7.000000000000001E-4</c:v>
                </c:pt>
                <c:pt idx="10344">
                  <c:v>7.000000000000001E-4</c:v>
                </c:pt>
                <c:pt idx="10345">
                  <c:v>0</c:v>
                </c:pt>
                <c:pt idx="10346">
                  <c:v>6.0000000000000006E-4</c:v>
                </c:pt>
                <c:pt idx="10347">
                  <c:v>6.0000000000000006E-4</c:v>
                </c:pt>
                <c:pt idx="10348">
                  <c:v>6.0000000000000006E-4</c:v>
                </c:pt>
                <c:pt idx="10349">
                  <c:v>0</c:v>
                </c:pt>
                <c:pt idx="10350">
                  <c:v>6.0000000000000006E-4</c:v>
                </c:pt>
                <c:pt idx="10351">
                  <c:v>6.0000000000000006E-4</c:v>
                </c:pt>
                <c:pt idx="10352">
                  <c:v>0</c:v>
                </c:pt>
                <c:pt idx="10353">
                  <c:v>6.0000000000000006E-4</c:v>
                </c:pt>
                <c:pt idx="10354">
                  <c:v>6.0000000000000006E-4</c:v>
                </c:pt>
                <c:pt idx="10355">
                  <c:v>6.0000000000000006E-4</c:v>
                </c:pt>
                <c:pt idx="10356">
                  <c:v>0</c:v>
                </c:pt>
                <c:pt idx="10357">
                  <c:v>6.0000000000000006E-4</c:v>
                </c:pt>
                <c:pt idx="10358">
                  <c:v>6.0000000000000006E-4</c:v>
                </c:pt>
                <c:pt idx="10359">
                  <c:v>0</c:v>
                </c:pt>
                <c:pt idx="10360">
                  <c:v>6.0000000000000006E-4</c:v>
                </c:pt>
                <c:pt idx="10361">
                  <c:v>6.0000000000000006E-4</c:v>
                </c:pt>
                <c:pt idx="10362">
                  <c:v>0</c:v>
                </c:pt>
                <c:pt idx="10363">
                  <c:v>6.0000000000000006E-4</c:v>
                </c:pt>
                <c:pt idx="10364">
                  <c:v>6.0000000000000006E-4</c:v>
                </c:pt>
                <c:pt idx="10365">
                  <c:v>6.0000000000000006E-4</c:v>
                </c:pt>
                <c:pt idx="10366">
                  <c:v>0</c:v>
                </c:pt>
                <c:pt idx="10367">
                  <c:v>6.0000000000000006E-4</c:v>
                </c:pt>
                <c:pt idx="10368">
                  <c:v>6.0000000000000006E-4</c:v>
                </c:pt>
                <c:pt idx="10369">
                  <c:v>0</c:v>
                </c:pt>
                <c:pt idx="10370">
                  <c:v>6.0000000000000006E-4</c:v>
                </c:pt>
                <c:pt idx="10371">
                  <c:v>0</c:v>
                </c:pt>
                <c:pt idx="10372">
                  <c:v>6.0000000000000006E-4</c:v>
                </c:pt>
                <c:pt idx="10373">
                  <c:v>0</c:v>
                </c:pt>
                <c:pt idx="10374">
                  <c:v>6.0000000000000006E-4</c:v>
                </c:pt>
                <c:pt idx="10375">
                  <c:v>6.0000000000000006E-4</c:v>
                </c:pt>
                <c:pt idx="10376">
                  <c:v>0</c:v>
                </c:pt>
                <c:pt idx="10377">
                  <c:v>6.0000000000000006E-4</c:v>
                </c:pt>
                <c:pt idx="10378">
                  <c:v>6.0000000000000006E-4</c:v>
                </c:pt>
                <c:pt idx="10379">
                  <c:v>0</c:v>
                </c:pt>
                <c:pt idx="10380">
                  <c:v>0</c:v>
                </c:pt>
                <c:pt idx="10381">
                  <c:v>6.0000000000000006E-4</c:v>
                </c:pt>
                <c:pt idx="10382">
                  <c:v>6.0000000000000006E-4</c:v>
                </c:pt>
                <c:pt idx="10383">
                  <c:v>0</c:v>
                </c:pt>
                <c:pt idx="10384">
                  <c:v>6.0000000000000006E-4</c:v>
                </c:pt>
                <c:pt idx="10385">
                  <c:v>6.0000000000000006E-4</c:v>
                </c:pt>
                <c:pt idx="10386">
                  <c:v>0</c:v>
                </c:pt>
                <c:pt idx="10387">
                  <c:v>6.0000000000000006E-4</c:v>
                </c:pt>
                <c:pt idx="10388">
                  <c:v>0</c:v>
                </c:pt>
                <c:pt idx="10389">
                  <c:v>6.0000000000000006E-4</c:v>
                </c:pt>
                <c:pt idx="10390">
                  <c:v>0</c:v>
                </c:pt>
                <c:pt idx="10391">
                  <c:v>6.0000000000000006E-4</c:v>
                </c:pt>
                <c:pt idx="10392">
                  <c:v>6.0000000000000006E-4</c:v>
                </c:pt>
                <c:pt idx="10393">
                  <c:v>0</c:v>
                </c:pt>
                <c:pt idx="10394">
                  <c:v>6.0000000000000006E-4</c:v>
                </c:pt>
                <c:pt idx="10395">
                  <c:v>6.0000000000000006E-4</c:v>
                </c:pt>
                <c:pt idx="10396">
                  <c:v>0</c:v>
                </c:pt>
                <c:pt idx="10397">
                  <c:v>6.0000000000000006E-4</c:v>
                </c:pt>
                <c:pt idx="10398">
                  <c:v>6.0000000000000006E-4</c:v>
                </c:pt>
                <c:pt idx="10399">
                  <c:v>6.0000000000000006E-4</c:v>
                </c:pt>
                <c:pt idx="10400">
                  <c:v>0</c:v>
                </c:pt>
                <c:pt idx="10401">
                  <c:v>6.0000000000000006E-4</c:v>
                </c:pt>
                <c:pt idx="10402">
                  <c:v>6.0000000000000006E-4</c:v>
                </c:pt>
                <c:pt idx="10403">
                  <c:v>0</c:v>
                </c:pt>
                <c:pt idx="10404">
                  <c:v>6.0000000000000006E-4</c:v>
                </c:pt>
                <c:pt idx="10405">
                  <c:v>6.0000000000000006E-4</c:v>
                </c:pt>
                <c:pt idx="10406">
                  <c:v>6.0000000000000006E-4</c:v>
                </c:pt>
                <c:pt idx="10407">
                  <c:v>0</c:v>
                </c:pt>
                <c:pt idx="10408">
                  <c:v>6.0000000000000006E-4</c:v>
                </c:pt>
                <c:pt idx="10409">
                  <c:v>6.0000000000000006E-4</c:v>
                </c:pt>
                <c:pt idx="10410">
                  <c:v>0</c:v>
                </c:pt>
                <c:pt idx="10411">
                  <c:v>6.0000000000000006E-4</c:v>
                </c:pt>
                <c:pt idx="10412">
                  <c:v>6.0000000000000006E-4</c:v>
                </c:pt>
                <c:pt idx="10413">
                  <c:v>0</c:v>
                </c:pt>
                <c:pt idx="10414">
                  <c:v>6.0000000000000006E-4</c:v>
                </c:pt>
                <c:pt idx="10415">
                  <c:v>6.0000000000000006E-4</c:v>
                </c:pt>
                <c:pt idx="10416">
                  <c:v>6.0000000000000006E-4</c:v>
                </c:pt>
                <c:pt idx="10417">
                  <c:v>0</c:v>
                </c:pt>
                <c:pt idx="10418">
                  <c:v>6.0000000000000006E-4</c:v>
                </c:pt>
                <c:pt idx="10419">
                  <c:v>6.0000000000000006E-4</c:v>
                </c:pt>
                <c:pt idx="10420">
                  <c:v>0</c:v>
                </c:pt>
                <c:pt idx="10421">
                  <c:v>0</c:v>
                </c:pt>
                <c:pt idx="10422">
                  <c:v>6.0000000000000006E-4</c:v>
                </c:pt>
                <c:pt idx="10423">
                  <c:v>6.0000000000000006E-4</c:v>
                </c:pt>
                <c:pt idx="10424">
                  <c:v>0</c:v>
                </c:pt>
                <c:pt idx="10425">
                  <c:v>6.0000000000000006E-4</c:v>
                </c:pt>
                <c:pt idx="10426">
                  <c:v>6.0000000000000006E-4</c:v>
                </c:pt>
                <c:pt idx="10427">
                  <c:v>0</c:v>
                </c:pt>
                <c:pt idx="10428">
                  <c:v>6.0000000000000006E-4</c:v>
                </c:pt>
                <c:pt idx="10429">
                  <c:v>6.0000000000000006E-4</c:v>
                </c:pt>
                <c:pt idx="10430">
                  <c:v>6.0000000000000006E-4</c:v>
                </c:pt>
                <c:pt idx="10431">
                  <c:v>0</c:v>
                </c:pt>
                <c:pt idx="10432">
                  <c:v>6.0000000000000006E-4</c:v>
                </c:pt>
                <c:pt idx="10433">
                  <c:v>6.0000000000000006E-4</c:v>
                </c:pt>
                <c:pt idx="10434">
                  <c:v>0</c:v>
                </c:pt>
                <c:pt idx="10435">
                  <c:v>6.0000000000000006E-4</c:v>
                </c:pt>
                <c:pt idx="10436">
                  <c:v>0</c:v>
                </c:pt>
                <c:pt idx="10437">
                  <c:v>0</c:v>
                </c:pt>
                <c:pt idx="10438">
                  <c:v>6.0000000000000006E-4</c:v>
                </c:pt>
                <c:pt idx="10439">
                  <c:v>0</c:v>
                </c:pt>
                <c:pt idx="10440">
                  <c:v>6.0000000000000006E-4</c:v>
                </c:pt>
                <c:pt idx="10441">
                  <c:v>0</c:v>
                </c:pt>
                <c:pt idx="10442">
                  <c:v>6.0000000000000006E-4</c:v>
                </c:pt>
                <c:pt idx="10443">
                  <c:v>7.000000000000001E-4</c:v>
                </c:pt>
                <c:pt idx="10444">
                  <c:v>0</c:v>
                </c:pt>
                <c:pt idx="10445">
                  <c:v>7.000000000000001E-4</c:v>
                </c:pt>
                <c:pt idx="10446">
                  <c:v>7.000000000000001E-4</c:v>
                </c:pt>
                <c:pt idx="10447">
                  <c:v>0</c:v>
                </c:pt>
                <c:pt idx="10448">
                  <c:v>0</c:v>
                </c:pt>
                <c:pt idx="10449">
                  <c:v>7.000000000000001E-4</c:v>
                </c:pt>
                <c:pt idx="10450">
                  <c:v>7.000000000000001E-4</c:v>
                </c:pt>
                <c:pt idx="10451">
                  <c:v>0</c:v>
                </c:pt>
                <c:pt idx="10452">
                  <c:v>7.000000000000001E-4</c:v>
                </c:pt>
                <c:pt idx="10453">
                  <c:v>7.000000000000001E-4</c:v>
                </c:pt>
                <c:pt idx="10454">
                  <c:v>0</c:v>
                </c:pt>
                <c:pt idx="10455">
                  <c:v>7.000000000000001E-4</c:v>
                </c:pt>
                <c:pt idx="10456">
                  <c:v>7.000000000000001E-4</c:v>
                </c:pt>
                <c:pt idx="10457">
                  <c:v>7.000000000000001E-4</c:v>
                </c:pt>
                <c:pt idx="10458">
                  <c:v>0</c:v>
                </c:pt>
                <c:pt idx="10459">
                  <c:v>7.000000000000001E-4</c:v>
                </c:pt>
                <c:pt idx="10460">
                  <c:v>7.000000000000001E-4</c:v>
                </c:pt>
                <c:pt idx="10461">
                  <c:v>0</c:v>
                </c:pt>
                <c:pt idx="10462">
                  <c:v>7.000000000000001E-4</c:v>
                </c:pt>
                <c:pt idx="10463">
                  <c:v>7.000000000000001E-4</c:v>
                </c:pt>
                <c:pt idx="10464">
                  <c:v>0</c:v>
                </c:pt>
                <c:pt idx="10465">
                  <c:v>7.000000000000001E-4</c:v>
                </c:pt>
                <c:pt idx="10466">
                  <c:v>7.000000000000001E-4</c:v>
                </c:pt>
                <c:pt idx="10467">
                  <c:v>7.000000000000001E-4</c:v>
                </c:pt>
                <c:pt idx="10468">
                  <c:v>0</c:v>
                </c:pt>
                <c:pt idx="10469">
                  <c:v>7.000000000000001E-4</c:v>
                </c:pt>
                <c:pt idx="10470">
                  <c:v>7.000000000000001E-4</c:v>
                </c:pt>
                <c:pt idx="10471">
                  <c:v>0</c:v>
                </c:pt>
                <c:pt idx="10472">
                  <c:v>7.000000000000001E-4</c:v>
                </c:pt>
                <c:pt idx="10473">
                  <c:v>7.000000000000001E-4</c:v>
                </c:pt>
                <c:pt idx="10474">
                  <c:v>0</c:v>
                </c:pt>
                <c:pt idx="10475">
                  <c:v>7.000000000000001E-4</c:v>
                </c:pt>
                <c:pt idx="10476">
                  <c:v>7.000000000000001E-4</c:v>
                </c:pt>
                <c:pt idx="10477">
                  <c:v>7.000000000000001E-4</c:v>
                </c:pt>
                <c:pt idx="10478">
                  <c:v>0</c:v>
                </c:pt>
                <c:pt idx="10479">
                  <c:v>7.000000000000001E-4</c:v>
                </c:pt>
                <c:pt idx="10480">
                  <c:v>8.0000000000000004E-4</c:v>
                </c:pt>
                <c:pt idx="10481">
                  <c:v>0</c:v>
                </c:pt>
                <c:pt idx="10482">
                  <c:v>8.0000000000000004E-4</c:v>
                </c:pt>
                <c:pt idx="10483">
                  <c:v>8.0000000000000004E-4</c:v>
                </c:pt>
                <c:pt idx="10484">
                  <c:v>0</c:v>
                </c:pt>
                <c:pt idx="10485">
                  <c:v>8.0000000000000004E-4</c:v>
                </c:pt>
                <c:pt idx="10486">
                  <c:v>8.0000000000000004E-4</c:v>
                </c:pt>
                <c:pt idx="10487">
                  <c:v>8.0000000000000004E-4</c:v>
                </c:pt>
                <c:pt idx="10488">
                  <c:v>8.0000000000000004E-4</c:v>
                </c:pt>
                <c:pt idx="10489">
                  <c:v>8.0000000000000004E-4</c:v>
                </c:pt>
                <c:pt idx="10490">
                  <c:v>8.0000000000000004E-4</c:v>
                </c:pt>
                <c:pt idx="10491">
                  <c:v>0</c:v>
                </c:pt>
                <c:pt idx="10492">
                  <c:v>8.0000000000000004E-4</c:v>
                </c:pt>
                <c:pt idx="10493">
                  <c:v>8.0000000000000004E-4</c:v>
                </c:pt>
                <c:pt idx="10494">
                  <c:v>0</c:v>
                </c:pt>
                <c:pt idx="10495">
                  <c:v>8.0000000000000004E-4</c:v>
                </c:pt>
                <c:pt idx="10496">
                  <c:v>0</c:v>
                </c:pt>
                <c:pt idx="10497">
                  <c:v>0</c:v>
                </c:pt>
                <c:pt idx="10498">
                  <c:v>8.0000000000000004E-4</c:v>
                </c:pt>
                <c:pt idx="10499">
                  <c:v>8.0000000000000004E-4</c:v>
                </c:pt>
                <c:pt idx="10500">
                  <c:v>8.0000000000000004E-4</c:v>
                </c:pt>
                <c:pt idx="10501">
                  <c:v>0</c:v>
                </c:pt>
                <c:pt idx="10502">
                  <c:v>8.0000000000000004E-4</c:v>
                </c:pt>
                <c:pt idx="10503">
                  <c:v>0</c:v>
                </c:pt>
                <c:pt idx="10504">
                  <c:v>0</c:v>
                </c:pt>
                <c:pt idx="10505">
                  <c:v>8.0000000000000004E-4</c:v>
                </c:pt>
                <c:pt idx="10506">
                  <c:v>0</c:v>
                </c:pt>
                <c:pt idx="10507">
                  <c:v>8.0000000000000004E-4</c:v>
                </c:pt>
                <c:pt idx="10508">
                  <c:v>0</c:v>
                </c:pt>
                <c:pt idx="10509">
                  <c:v>8.0000000000000004E-4</c:v>
                </c:pt>
                <c:pt idx="10510">
                  <c:v>8.0000000000000004E-4</c:v>
                </c:pt>
                <c:pt idx="10511">
                  <c:v>0</c:v>
                </c:pt>
                <c:pt idx="10512">
                  <c:v>8.0000000000000004E-4</c:v>
                </c:pt>
                <c:pt idx="10513">
                  <c:v>8.0000000000000004E-4</c:v>
                </c:pt>
                <c:pt idx="10514">
                  <c:v>0</c:v>
                </c:pt>
                <c:pt idx="10515">
                  <c:v>0</c:v>
                </c:pt>
                <c:pt idx="10516">
                  <c:v>8.0000000000000004E-4</c:v>
                </c:pt>
                <c:pt idx="10517">
                  <c:v>8.0000000000000004E-4</c:v>
                </c:pt>
                <c:pt idx="10518">
                  <c:v>0</c:v>
                </c:pt>
                <c:pt idx="10519">
                  <c:v>8.0000000000000004E-4</c:v>
                </c:pt>
                <c:pt idx="10520">
                  <c:v>8.0000000000000004E-4</c:v>
                </c:pt>
                <c:pt idx="10521">
                  <c:v>0</c:v>
                </c:pt>
                <c:pt idx="10522">
                  <c:v>0</c:v>
                </c:pt>
                <c:pt idx="10523">
                  <c:v>0</c:v>
                </c:pt>
                <c:pt idx="10524">
                  <c:v>0</c:v>
                </c:pt>
                <c:pt idx="10525">
                  <c:v>0</c:v>
                </c:pt>
                <c:pt idx="10526">
                  <c:v>8.0000000000000004E-4</c:v>
                </c:pt>
                <c:pt idx="10527">
                  <c:v>0</c:v>
                </c:pt>
                <c:pt idx="10528">
                  <c:v>0</c:v>
                </c:pt>
                <c:pt idx="10529">
                  <c:v>0</c:v>
                </c:pt>
                <c:pt idx="10530">
                  <c:v>8.0000000000000004E-4</c:v>
                </c:pt>
                <c:pt idx="10531">
                  <c:v>0</c:v>
                </c:pt>
                <c:pt idx="10532">
                  <c:v>8.0000000000000004E-4</c:v>
                </c:pt>
                <c:pt idx="10533">
                  <c:v>0</c:v>
                </c:pt>
                <c:pt idx="10534">
                  <c:v>0</c:v>
                </c:pt>
                <c:pt idx="10535">
                  <c:v>0</c:v>
                </c:pt>
                <c:pt idx="10536">
                  <c:v>0</c:v>
                </c:pt>
                <c:pt idx="10537">
                  <c:v>0</c:v>
                </c:pt>
                <c:pt idx="10538">
                  <c:v>0</c:v>
                </c:pt>
                <c:pt idx="10539">
                  <c:v>0</c:v>
                </c:pt>
                <c:pt idx="10540">
                  <c:v>0</c:v>
                </c:pt>
                <c:pt idx="10541">
                  <c:v>0</c:v>
                </c:pt>
                <c:pt idx="10542">
                  <c:v>0</c:v>
                </c:pt>
                <c:pt idx="10543">
                  <c:v>0</c:v>
                </c:pt>
                <c:pt idx="10544">
                  <c:v>0</c:v>
                </c:pt>
                <c:pt idx="10545">
                  <c:v>0</c:v>
                </c:pt>
                <c:pt idx="10546">
                  <c:v>0</c:v>
                </c:pt>
                <c:pt idx="10547">
                  <c:v>0</c:v>
                </c:pt>
                <c:pt idx="10548">
                  <c:v>0</c:v>
                </c:pt>
                <c:pt idx="10549">
                  <c:v>0</c:v>
                </c:pt>
                <c:pt idx="10550">
                  <c:v>0</c:v>
                </c:pt>
                <c:pt idx="10551">
                  <c:v>0</c:v>
                </c:pt>
                <c:pt idx="10552">
                  <c:v>0</c:v>
                </c:pt>
                <c:pt idx="10553">
                  <c:v>0</c:v>
                </c:pt>
                <c:pt idx="10554">
                  <c:v>0</c:v>
                </c:pt>
                <c:pt idx="10555">
                  <c:v>8.0000000000000004E-4</c:v>
                </c:pt>
                <c:pt idx="10556">
                  <c:v>0</c:v>
                </c:pt>
                <c:pt idx="10557">
                  <c:v>0</c:v>
                </c:pt>
                <c:pt idx="10558">
                  <c:v>0</c:v>
                </c:pt>
                <c:pt idx="10559">
                  <c:v>0</c:v>
                </c:pt>
                <c:pt idx="10560">
                  <c:v>0</c:v>
                </c:pt>
                <c:pt idx="10561">
                  <c:v>0</c:v>
                </c:pt>
                <c:pt idx="10562">
                  <c:v>0</c:v>
                </c:pt>
                <c:pt idx="10563">
                  <c:v>0</c:v>
                </c:pt>
                <c:pt idx="10564">
                  <c:v>0</c:v>
                </c:pt>
                <c:pt idx="10565">
                  <c:v>0</c:v>
                </c:pt>
                <c:pt idx="10566">
                  <c:v>8.0000000000000004E-4</c:v>
                </c:pt>
                <c:pt idx="10567">
                  <c:v>0</c:v>
                </c:pt>
                <c:pt idx="10568">
                  <c:v>0</c:v>
                </c:pt>
                <c:pt idx="10569">
                  <c:v>0</c:v>
                </c:pt>
                <c:pt idx="10570">
                  <c:v>0</c:v>
                </c:pt>
                <c:pt idx="10571">
                  <c:v>0</c:v>
                </c:pt>
                <c:pt idx="10572">
                  <c:v>0</c:v>
                </c:pt>
                <c:pt idx="10573">
                  <c:v>0</c:v>
                </c:pt>
                <c:pt idx="10574">
                  <c:v>0</c:v>
                </c:pt>
                <c:pt idx="10575">
                  <c:v>0</c:v>
                </c:pt>
                <c:pt idx="10576">
                  <c:v>0</c:v>
                </c:pt>
                <c:pt idx="10577">
                  <c:v>0</c:v>
                </c:pt>
                <c:pt idx="10578">
                  <c:v>0</c:v>
                </c:pt>
                <c:pt idx="10579">
                  <c:v>0</c:v>
                </c:pt>
                <c:pt idx="10580">
                  <c:v>0</c:v>
                </c:pt>
                <c:pt idx="10581">
                  <c:v>8.0000000000000004E-4</c:v>
                </c:pt>
                <c:pt idx="10582">
                  <c:v>0</c:v>
                </c:pt>
                <c:pt idx="10583">
                  <c:v>0</c:v>
                </c:pt>
                <c:pt idx="10584">
                  <c:v>8.0000000000000004E-4</c:v>
                </c:pt>
                <c:pt idx="10585">
                  <c:v>0</c:v>
                </c:pt>
                <c:pt idx="10586">
                  <c:v>0</c:v>
                </c:pt>
                <c:pt idx="10587">
                  <c:v>0</c:v>
                </c:pt>
                <c:pt idx="10588">
                  <c:v>8.0000000000000004E-4</c:v>
                </c:pt>
                <c:pt idx="10589">
                  <c:v>8.0000000000000004E-4</c:v>
                </c:pt>
                <c:pt idx="10590">
                  <c:v>0</c:v>
                </c:pt>
                <c:pt idx="10591">
                  <c:v>0</c:v>
                </c:pt>
                <c:pt idx="10592">
                  <c:v>0</c:v>
                </c:pt>
                <c:pt idx="10593">
                  <c:v>0</c:v>
                </c:pt>
                <c:pt idx="10594">
                  <c:v>7.000000000000001E-4</c:v>
                </c:pt>
                <c:pt idx="10595">
                  <c:v>0</c:v>
                </c:pt>
                <c:pt idx="10596">
                  <c:v>0</c:v>
                </c:pt>
                <c:pt idx="10597">
                  <c:v>0</c:v>
                </c:pt>
                <c:pt idx="10598">
                  <c:v>0</c:v>
                </c:pt>
                <c:pt idx="10599">
                  <c:v>7.000000000000001E-4</c:v>
                </c:pt>
                <c:pt idx="10600">
                  <c:v>0</c:v>
                </c:pt>
                <c:pt idx="10601">
                  <c:v>0</c:v>
                </c:pt>
                <c:pt idx="10602">
                  <c:v>7.000000000000001E-4</c:v>
                </c:pt>
                <c:pt idx="10603">
                  <c:v>0</c:v>
                </c:pt>
                <c:pt idx="10604">
                  <c:v>7.000000000000001E-4</c:v>
                </c:pt>
                <c:pt idx="10605">
                  <c:v>0</c:v>
                </c:pt>
                <c:pt idx="10606">
                  <c:v>0</c:v>
                </c:pt>
                <c:pt idx="10607">
                  <c:v>0</c:v>
                </c:pt>
                <c:pt idx="10608">
                  <c:v>7.000000000000001E-4</c:v>
                </c:pt>
                <c:pt idx="10609">
                  <c:v>7.000000000000001E-4</c:v>
                </c:pt>
                <c:pt idx="10610">
                  <c:v>0</c:v>
                </c:pt>
                <c:pt idx="10611">
                  <c:v>7.000000000000001E-4</c:v>
                </c:pt>
                <c:pt idx="10612">
                  <c:v>7.000000000000001E-4</c:v>
                </c:pt>
                <c:pt idx="10613">
                  <c:v>7.000000000000001E-4</c:v>
                </c:pt>
                <c:pt idx="10614">
                  <c:v>0</c:v>
                </c:pt>
                <c:pt idx="10615">
                  <c:v>7.000000000000001E-4</c:v>
                </c:pt>
                <c:pt idx="10616">
                  <c:v>7.000000000000001E-4</c:v>
                </c:pt>
                <c:pt idx="10617">
                  <c:v>0</c:v>
                </c:pt>
                <c:pt idx="10618">
                  <c:v>7.000000000000001E-4</c:v>
                </c:pt>
                <c:pt idx="10619">
                  <c:v>7.000000000000001E-4</c:v>
                </c:pt>
                <c:pt idx="10620">
                  <c:v>7.000000000000001E-4</c:v>
                </c:pt>
                <c:pt idx="10621">
                  <c:v>0</c:v>
                </c:pt>
                <c:pt idx="10622">
                  <c:v>0</c:v>
                </c:pt>
                <c:pt idx="10623">
                  <c:v>7.000000000000001E-4</c:v>
                </c:pt>
                <c:pt idx="10624">
                  <c:v>0</c:v>
                </c:pt>
                <c:pt idx="10625">
                  <c:v>0</c:v>
                </c:pt>
                <c:pt idx="10626">
                  <c:v>7.000000000000001E-4</c:v>
                </c:pt>
                <c:pt idx="10627">
                  <c:v>7.000000000000001E-4</c:v>
                </c:pt>
                <c:pt idx="10628">
                  <c:v>0</c:v>
                </c:pt>
                <c:pt idx="10629">
                  <c:v>7.000000000000001E-4</c:v>
                </c:pt>
                <c:pt idx="10630">
                  <c:v>7.000000000000001E-4</c:v>
                </c:pt>
                <c:pt idx="10631">
                  <c:v>0</c:v>
                </c:pt>
                <c:pt idx="10632">
                  <c:v>7.000000000000001E-4</c:v>
                </c:pt>
                <c:pt idx="10633">
                  <c:v>7.000000000000001E-4</c:v>
                </c:pt>
                <c:pt idx="10634">
                  <c:v>7.000000000000001E-4</c:v>
                </c:pt>
                <c:pt idx="10635">
                  <c:v>0</c:v>
                </c:pt>
                <c:pt idx="10636">
                  <c:v>7.000000000000001E-4</c:v>
                </c:pt>
                <c:pt idx="10637">
                  <c:v>7.000000000000001E-4</c:v>
                </c:pt>
                <c:pt idx="10638">
                  <c:v>0</c:v>
                </c:pt>
                <c:pt idx="10639">
                  <c:v>7.000000000000001E-4</c:v>
                </c:pt>
                <c:pt idx="10640">
                  <c:v>7.000000000000001E-4</c:v>
                </c:pt>
                <c:pt idx="10641">
                  <c:v>7.000000000000001E-4</c:v>
                </c:pt>
                <c:pt idx="10642">
                  <c:v>7.000000000000001E-4</c:v>
                </c:pt>
                <c:pt idx="10643">
                  <c:v>7.000000000000001E-4</c:v>
                </c:pt>
                <c:pt idx="10644">
                  <c:v>7.000000000000001E-4</c:v>
                </c:pt>
                <c:pt idx="10645">
                  <c:v>0</c:v>
                </c:pt>
                <c:pt idx="10646">
                  <c:v>7.000000000000001E-4</c:v>
                </c:pt>
                <c:pt idx="10647">
                  <c:v>7.000000000000001E-4</c:v>
                </c:pt>
                <c:pt idx="10648">
                  <c:v>7.000000000000001E-4</c:v>
                </c:pt>
                <c:pt idx="10649">
                  <c:v>0</c:v>
                </c:pt>
                <c:pt idx="10650">
                  <c:v>0</c:v>
                </c:pt>
                <c:pt idx="10651">
                  <c:v>7.000000000000001E-4</c:v>
                </c:pt>
                <c:pt idx="10652">
                  <c:v>0</c:v>
                </c:pt>
                <c:pt idx="10653">
                  <c:v>7.000000000000001E-4</c:v>
                </c:pt>
                <c:pt idx="10654">
                  <c:v>7.000000000000001E-4</c:v>
                </c:pt>
                <c:pt idx="10655">
                  <c:v>0</c:v>
                </c:pt>
                <c:pt idx="10656">
                  <c:v>7.000000000000001E-4</c:v>
                </c:pt>
                <c:pt idx="10657">
                  <c:v>7.000000000000001E-4</c:v>
                </c:pt>
                <c:pt idx="10658">
                  <c:v>7.000000000000001E-4</c:v>
                </c:pt>
                <c:pt idx="10659">
                  <c:v>0</c:v>
                </c:pt>
                <c:pt idx="10660">
                  <c:v>7.000000000000001E-4</c:v>
                </c:pt>
                <c:pt idx="10661">
                  <c:v>7.000000000000001E-4</c:v>
                </c:pt>
                <c:pt idx="10662">
                  <c:v>0</c:v>
                </c:pt>
                <c:pt idx="10663">
                  <c:v>0</c:v>
                </c:pt>
                <c:pt idx="10664">
                  <c:v>7.000000000000001E-4</c:v>
                </c:pt>
                <c:pt idx="10665">
                  <c:v>7.000000000000001E-4</c:v>
                </c:pt>
                <c:pt idx="10666">
                  <c:v>0</c:v>
                </c:pt>
                <c:pt idx="10667">
                  <c:v>7.000000000000001E-4</c:v>
                </c:pt>
                <c:pt idx="10668">
                  <c:v>7.000000000000001E-4</c:v>
                </c:pt>
                <c:pt idx="10669">
                  <c:v>0</c:v>
                </c:pt>
                <c:pt idx="10670">
                  <c:v>7.000000000000001E-4</c:v>
                </c:pt>
                <c:pt idx="10671">
                  <c:v>7.000000000000001E-4</c:v>
                </c:pt>
                <c:pt idx="10672">
                  <c:v>7.000000000000001E-4</c:v>
                </c:pt>
                <c:pt idx="10673">
                  <c:v>0</c:v>
                </c:pt>
                <c:pt idx="10674">
                  <c:v>7.000000000000001E-4</c:v>
                </c:pt>
                <c:pt idx="10675">
                  <c:v>7.000000000000001E-4</c:v>
                </c:pt>
                <c:pt idx="10676">
                  <c:v>0</c:v>
                </c:pt>
                <c:pt idx="10677">
                  <c:v>7.000000000000001E-4</c:v>
                </c:pt>
                <c:pt idx="10678">
                  <c:v>7.000000000000001E-4</c:v>
                </c:pt>
                <c:pt idx="10679">
                  <c:v>0</c:v>
                </c:pt>
                <c:pt idx="10680">
                  <c:v>7.000000000000001E-4</c:v>
                </c:pt>
                <c:pt idx="10681">
                  <c:v>7.000000000000001E-4</c:v>
                </c:pt>
                <c:pt idx="10682">
                  <c:v>0</c:v>
                </c:pt>
                <c:pt idx="10683">
                  <c:v>7.000000000000001E-4</c:v>
                </c:pt>
                <c:pt idx="10684">
                  <c:v>7.000000000000001E-4</c:v>
                </c:pt>
                <c:pt idx="10685">
                  <c:v>7.000000000000001E-4</c:v>
                </c:pt>
                <c:pt idx="10686">
                  <c:v>0</c:v>
                </c:pt>
                <c:pt idx="10687">
                  <c:v>7.000000000000001E-4</c:v>
                </c:pt>
                <c:pt idx="10688">
                  <c:v>7.000000000000001E-4</c:v>
                </c:pt>
                <c:pt idx="10689">
                  <c:v>0</c:v>
                </c:pt>
                <c:pt idx="10690">
                  <c:v>0</c:v>
                </c:pt>
                <c:pt idx="10691">
                  <c:v>7.000000000000001E-4</c:v>
                </c:pt>
                <c:pt idx="10692">
                  <c:v>7.000000000000001E-4</c:v>
                </c:pt>
                <c:pt idx="10693">
                  <c:v>0</c:v>
                </c:pt>
                <c:pt idx="10694">
                  <c:v>7.000000000000001E-4</c:v>
                </c:pt>
                <c:pt idx="10695">
                  <c:v>7.000000000000001E-4</c:v>
                </c:pt>
                <c:pt idx="10696">
                  <c:v>0</c:v>
                </c:pt>
                <c:pt idx="10697">
                  <c:v>0</c:v>
                </c:pt>
                <c:pt idx="10698">
                  <c:v>7.000000000000001E-4</c:v>
                </c:pt>
                <c:pt idx="10699">
                  <c:v>7.000000000000001E-4</c:v>
                </c:pt>
                <c:pt idx="10700">
                  <c:v>0</c:v>
                </c:pt>
                <c:pt idx="10701">
                  <c:v>7.000000000000001E-4</c:v>
                </c:pt>
                <c:pt idx="10702">
                  <c:v>0</c:v>
                </c:pt>
                <c:pt idx="10703">
                  <c:v>0</c:v>
                </c:pt>
                <c:pt idx="10704">
                  <c:v>0</c:v>
                </c:pt>
                <c:pt idx="10705">
                  <c:v>7.000000000000001E-4</c:v>
                </c:pt>
                <c:pt idx="10706">
                  <c:v>7.000000000000001E-4</c:v>
                </c:pt>
                <c:pt idx="10707">
                  <c:v>0</c:v>
                </c:pt>
                <c:pt idx="10708">
                  <c:v>7.000000000000001E-4</c:v>
                </c:pt>
                <c:pt idx="10709">
                  <c:v>7.000000000000001E-4</c:v>
                </c:pt>
                <c:pt idx="10710">
                  <c:v>0</c:v>
                </c:pt>
                <c:pt idx="10711">
                  <c:v>7.000000000000001E-4</c:v>
                </c:pt>
                <c:pt idx="10712">
                  <c:v>7.000000000000001E-4</c:v>
                </c:pt>
                <c:pt idx="10713">
                  <c:v>7.000000000000001E-4</c:v>
                </c:pt>
                <c:pt idx="10714">
                  <c:v>7.000000000000001E-4</c:v>
                </c:pt>
                <c:pt idx="10715">
                  <c:v>0</c:v>
                </c:pt>
                <c:pt idx="10716">
                  <c:v>7.000000000000001E-4</c:v>
                </c:pt>
                <c:pt idx="10717">
                  <c:v>0</c:v>
                </c:pt>
                <c:pt idx="10718">
                  <c:v>7.000000000000001E-4</c:v>
                </c:pt>
                <c:pt idx="10719">
                  <c:v>7.000000000000001E-4</c:v>
                </c:pt>
                <c:pt idx="10720">
                  <c:v>0</c:v>
                </c:pt>
                <c:pt idx="10721">
                  <c:v>8.0000000000000004E-4</c:v>
                </c:pt>
                <c:pt idx="10722">
                  <c:v>8.0000000000000004E-4</c:v>
                </c:pt>
                <c:pt idx="10723">
                  <c:v>0</c:v>
                </c:pt>
                <c:pt idx="10724">
                  <c:v>0</c:v>
                </c:pt>
                <c:pt idx="10725">
                  <c:v>8.0000000000000004E-4</c:v>
                </c:pt>
                <c:pt idx="10726">
                  <c:v>8.0000000000000004E-4</c:v>
                </c:pt>
                <c:pt idx="10727">
                  <c:v>0</c:v>
                </c:pt>
                <c:pt idx="10728">
                  <c:v>8.0000000000000004E-4</c:v>
                </c:pt>
                <c:pt idx="10729">
                  <c:v>8.0000000000000004E-4</c:v>
                </c:pt>
                <c:pt idx="10730">
                  <c:v>0</c:v>
                </c:pt>
                <c:pt idx="10731">
                  <c:v>8.0000000000000004E-4</c:v>
                </c:pt>
                <c:pt idx="10732">
                  <c:v>8.0000000000000004E-4</c:v>
                </c:pt>
                <c:pt idx="10733">
                  <c:v>0</c:v>
                </c:pt>
                <c:pt idx="10734">
                  <c:v>8.0000000000000004E-4</c:v>
                </c:pt>
                <c:pt idx="10735">
                  <c:v>0</c:v>
                </c:pt>
                <c:pt idx="10736">
                  <c:v>8.0000000000000004E-4</c:v>
                </c:pt>
                <c:pt idx="10737">
                  <c:v>0</c:v>
                </c:pt>
                <c:pt idx="10738">
                  <c:v>8.0000000000000004E-4</c:v>
                </c:pt>
                <c:pt idx="10739">
                  <c:v>8.0000000000000004E-4</c:v>
                </c:pt>
                <c:pt idx="10740">
                  <c:v>0</c:v>
                </c:pt>
                <c:pt idx="10741">
                  <c:v>8.0000000000000004E-4</c:v>
                </c:pt>
                <c:pt idx="10742">
                  <c:v>0</c:v>
                </c:pt>
                <c:pt idx="10743">
                  <c:v>0</c:v>
                </c:pt>
                <c:pt idx="10744">
                  <c:v>0</c:v>
                </c:pt>
                <c:pt idx="10745">
                  <c:v>0</c:v>
                </c:pt>
                <c:pt idx="10746">
                  <c:v>8.0000000000000004E-4</c:v>
                </c:pt>
                <c:pt idx="10747">
                  <c:v>0</c:v>
                </c:pt>
                <c:pt idx="10748">
                  <c:v>0</c:v>
                </c:pt>
                <c:pt idx="10749">
                  <c:v>8.0000000000000004E-4</c:v>
                </c:pt>
                <c:pt idx="10750">
                  <c:v>0</c:v>
                </c:pt>
                <c:pt idx="10751">
                  <c:v>0</c:v>
                </c:pt>
                <c:pt idx="10752">
                  <c:v>8.0000000000000004E-4</c:v>
                </c:pt>
                <c:pt idx="10753">
                  <c:v>0</c:v>
                </c:pt>
                <c:pt idx="10754">
                  <c:v>0</c:v>
                </c:pt>
                <c:pt idx="10755">
                  <c:v>0</c:v>
                </c:pt>
                <c:pt idx="10756">
                  <c:v>0</c:v>
                </c:pt>
                <c:pt idx="10757">
                  <c:v>0</c:v>
                </c:pt>
                <c:pt idx="10758">
                  <c:v>0</c:v>
                </c:pt>
                <c:pt idx="10759">
                  <c:v>8.9999999999999998E-4</c:v>
                </c:pt>
                <c:pt idx="10760">
                  <c:v>0</c:v>
                </c:pt>
                <c:pt idx="10761">
                  <c:v>8.9999999999999998E-4</c:v>
                </c:pt>
                <c:pt idx="10762">
                  <c:v>0</c:v>
                </c:pt>
                <c:pt idx="10763">
                  <c:v>0</c:v>
                </c:pt>
                <c:pt idx="10764">
                  <c:v>0</c:v>
                </c:pt>
                <c:pt idx="10765">
                  <c:v>0</c:v>
                </c:pt>
                <c:pt idx="10766">
                  <c:v>0</c:v>
                </c:pt>
                <c:pt idx="10767">
                  <c:v>0</c:v>
                </c:pt>
                <c:pt idx="10768">
                  <c:v>0</c:v>
                </c:pt>
                <c:pt idx="10769">
                  <c:v>0</c:v>
                </c:pt>
                <c:pt idx="10770">
                  <c:v>0</c:v>
                </c:pt>
                <c:pt idx="10771">
                  <c:v>0</c:v>
                </c:pt>
                <c:pt idx="10772">
                  <c:v>0</c:v>
                </c:pt>
                <c:pt idx="10773">
                  <c:v>0</c:v>
                </c:pt>
                <c:pt idx="10774">
                  <c:v>0</c:v>
                </c:pt>
                <c:pt idx="10775">
                  <c:v>0</c:v>
                </c:pt>
                <c:pt idx="10776">
                  <c:v>0</c:v>
                </c:pt>
                <c:pt idx="10777">
                  <c:v>0</c:v>
                </c:pt>
                <c:pt idx="10778">
                  <c:v>0</c:v>
                </c:pt>
                <c:pt idx="10779">
                  <c:v>0</c:v>
                </c:pt>
                <c:pt idx="10780">
                  <c:v>0</c:v>
                </c:pt>
                <c:pt idx="10781">
                  <c:v>0</c:v>
                </c:pt>
                <c:pt idx="10782">
                  <c:v>0</c:v>
                </c:pt>
                <c:pt idx="10783">
                  <c:v>0</c:v>
                </c:pt>
                <c:pt idx="10784">
                  <c:v>0</c:v>
                </c:pt>
                <c:pt idx="10785">
                  <c:v>0</c:v>
                </c:pt>
                <c:pt idx="10786">
                  <c:v>0</c:v>
                </c:pt>
                <c:pt idx="10787">
                  <c:v>0</c:v>
                </c:pt>
                <c:pt idx="10788">
                  <c:v>0</c:v>
                </c:pt>
                <c:pt idx="10789">
                  <c:v>0</c:v>
                </c:pt>
                <c:pt idx="10790">
                  <c:v>0</c:v>
                </c:pt>
                <c:pt idx="10791">
                  <c:v>0</c:v>
                </c:pt>
                <c:pt idx="10792">
                  <c:v>0</c:v>
                </c:pt>
                <c:pt idx="10793">
                  <c:v>0</c:v>
                </c:pt>
                <c:pt idx="10794">
                  <c:v>0</c:v>
                </c:pt>
                <c:pt idx="10795">
                  <c:v>0</c:v>
                </c:pt>
                <c:pt idx="10796">
                  <c:v>0</c:v>
                </c:pt>
                <c:pt idx="10797">
                  <c:v>0</c:v>
                </c:pt>
                <c:pt idx="10798">
                  <c:v>0</c:v>
                </c:pt>
                <c:pt idx="10799">
                  <c:v>0</c:v>
                </c:pt>
                <c:pt idx="10800">
                  <c:v>0</c:v>
                </c:pt>
                <c:pt idx="10801">
                  <c:v>0</c:v>
                </c:pt>
                <c:pt idx="10802">
                  <c:v>0</c:v>
                </c:pt>
                <c:pt idx="10803">
                  <c:v>0</c:v>
                </c:pt>
                <c:pt idx="10804">
                  <c:v>0</c:v>
                </c:pt>
                <c:pt idx="10805">
                  <c:v>0</c:v>
                </c:pt>
                <c:pt idx="10806">
                  <c:v>0</c:v>
                </c:pt>
                <c:pt idx="10807">
                  <c:v>0</c:v>
                </c:pt>
                <c:pt idx="10808">
                  <c:v>0</c:v>
                </c:pt>
                <c:pt idx="10809">
                  <c:v>0</c:v>
                </c:pt>
                <c:pt idx="10810">
                  <c:v>0</c:v>
                </c:pt>
                <c:pt idx="10811">
                  <c:v>0</c:v>
                </c:pt>
                <c:pt idx="10812">
                  <c:v>0</c:v>
                </c:pt>
                <c:pt idx="10813">
                  <c:v>0</c:v>
                </c:pt>
                <c:pt idx="10814">
                  <c:v>0</c:v>
                </c:pt>
                <c:pt idx="10815">
                  <c:v>0</c:v>
                </c:pt>
                <c:pt idx="10816">
                  <c:v>0</c:v>
                </c:pt>
                <c:pt idx="10817">
                  <c:v>0</c:v>
                </c:pt>
                <c:pt idx="10818">
                  <c:v>0</c:v>
                </c:pt>
                <c:pt idx="10819">
                  <c:v>0</c:v>
                </c:pt>
                <c:pt idx="10820">
                  <c:v>0</c:v>
                </c:pt>
                <c:pt idx="10821">
                  <c:v>0</c:v>
                </c:pt>
                <c:pt idx="10822">
                  <c:v>0</c:v>
                </c:pt>
                <c:pt idx="10823">
                  <c:v>0</c:v>
                </c:pt>
                <c:pt idx="10824">
                  <c:v>0</c:v>
                </c:pt>
                <c:pt idx="10825">
                  <c:v>0</c:v>
                </c:pt>
                <c:pt idx="10826">
                  <c:v>0</c:v>
                </c:pt>
                <c:pt idx="10827">
                  <c:v>0</c:v>
                </c:pt>
                <c:pt idx="10828">
                  <c:v>0</c:v>
                </c:pt>
                <c:pt idx="10829">
                  <c:v>0</c:v>
                </c:pt>
                <c:pt idx="10830">
                  <c:v>0</c:v>
                </c:pt>
                <c:pt idx="10831">
                  <c:v>0</c:v>
                </c:pt>
                <c:pt idx="10832">
                  <c:v>0</c:v>
                </c:pt>
                <c:pt idx="10833">
                  <c:v>0</c:v>
                </c:pt>
                <c:pt idx="10834">
                  <c:v>0</c:v>
                </c:pt>
                <c:pt idx="10835">
                  <c:v>0</c:v>
                </c:pt>
                <c:pt idx="10836">
                  <c:v>0</c:v>
                </c:pt>
                <c:pt idx="10837">
                  <c:v>0</c:v>
                </c:pt>
                <c:pt idx="10838">
                  <c:v>0</c:v>
                </c:pt>
                <c:pt idx="10839">
                  <c:v>0</c:v>
                </c:pt>
                <c:pt idx="10840">
                  <c:v>0</c:v>
                </c:pt>
                <c:pt idx="10841">
                  <c:v>0</c:v>
                </c:pt>
                <c:pt idx="10842">
                  <c:v>0</c:v>
                </c:pt>
                <c:pt idx="10843">
                  <c:v>0</c:v>
                </c:pt>
                <c:pt idx="10844">
                  <c:v>0</c:v>
                </c:pt>
                <c:pt idx="10845">
                  <c:v>0</c:v>
                </c:pt>
                <c:pt idx="10846">
                  <c:v>0</c:v>
                </c:pt>
                <c:pt idx="10847">
                  <c:v>0</c:v>
                </c:pt>
                <c:pt idx="10848">
                  <c:v>0</c:v>
                </c:pt>
                <c:pt idx="10849">
                  <c:v>0</c:v>
                </c:pt>
                <c:pt idx="10850">
                  <c:v>0</c:v>
                </c:pt>
                <c:pt idx="10851">
                  <c:v>0</c:v>
                </c:pt>
                <c:pt idx="10852">
                  <c:v>0</c:v>
                </c:pt>
                <c:pt idx="10853">
                  <c:v>0</c:v>
                </c:pt>
                <c:pt idx="10854">
                  <c:v>0</c:v>
                </c:pt>
                <c:pt idx="10855">
                  <c:v>0</c:v>
                </c:pt>
                <c:pt idx="10856">
                  <c:v>0</c:v>
                </c:pt>
                <c:pt idx="10857">
                  <c:v>0</c:v>
                </c:pt>
                <c:pt idx="10858">
                  <c:v>0</c:v>
                </c:pt>
                <c:pt idx="10859">
                  <c:v>0</c:v>
                </c:pt>
                <c:pt idx="10860">
                  <c:v>0</c:v>
                </c:pt>
                <c:pt idx="10861">
                  <c:v>0</c:v>
                </c:pt>
                <c:pt idx="10862">
                  <c:v>0</c:v>
                </c:pt>
                <c:pt idx="10863">
                  <c:v>0</c:v>
                </c:pt>
                <c:pt idx="10864">
                  <c:v>0</c:v>
                </c:pt>
                <c:pt idx="10865">
                  <c:v>0</c:v>
                </c:pt>
                <c:pt idx="10866">
                  <c:v>0</c:v>
                </c:pt>
                <c:pt idx="10867">
                  <c:v>0</c:v>
                </c:pt>
                <c:pt idx="10868">
                  <c:v>0</c:v>
                </c:pt>
                <c:pt idx="10869">
                  <c:v>0</c:v>
                </c:pt>
                <c:pt idx="10870">
                  <c:v>0</c:v>
                </c:pt>
                <c:pt idx="10871">
                  <c:v>0</c:v>
                </c:pt>
                <c:pt idx="10872">
                  <c:v>0</c:v>
                </c:pt>
                <c:pt idx="10873">
                  <c:v>0</c:v>
                </c:pt>
                <c:pt idx="10874">
                  <c:v>0</c:v>
                </c:pt>
                <c:pt idx="10875">
                  <c:v>0</c:v>
                </c:pt>
                <c:pt idx="10876">
                  <c:v>0</c:v>
                </c:pt>
                <c:pt idx="10877">
                  <c:v>0</c:v>
                </c:pt>
                <c:pt idx="10878">
                  <c:v>0</c:v>
                </c:pt>
                <c:pt idx="10879">
                  <c:v>0</c:v>
                </c:pt>
                <c:pt idx="10880">
                  <c:v>0</c:v>
                </c:pt>
                <c:pt idx="10881">
                  <c:v>0</c:v>
                </c:pt>
                <c:pt idx="10882">
                  <c:v>0</c:v>
                </c:pt>
                <c:pt idx="10883">
                  <c:v>0</c:v>
                </c:pt>
                <c:pt idx="10884">
                  <c:v>0</c:v>
                </c:pt>
                <c:pt idx="10885">
                  <c:v>0</c:v>
                </c:pt>
                <c:pt idx="10886">
                  <c:v>0</c:v>
                </c:pt>
                <c:pt idx="10887">
                  <c:v>0</c:v>
                </c:pt>
                <c:pt idx="10888">
                  <c:v>0</c:v>
                </c:pt>
                <c:pt idx="10889">
                  <c:v>0</c:v>
                </c:pt>
                <c:pt idx="10890">
                  <c:v>0</c:v>
                </c:pt>
                <c:pt idx="10891">
                  <c:v>0</c:v>
                </c:pt>
                <c:pt idx="10892">
                  <c:v>0</c:v>
                </c:pt>
                <c:pt idx="10893">
                  <c:v>0</c:v>
                </c:pt>
                <c:pt idx="10894">
                  <c:v>0</c:v>
                </c:pt>
                <c:pt idx="10895">
                  <c:v>0</c:v>
                </c:pt>
                <c:pt idx="10896">
                  <c:v>0</c:v>
                </c:pt>
                <c:pt idx="10897">
                  <c:v>0</c:v>
                </c:pt>
                <c:pt idx="10898">
                  <c:v>0</c:v>
                </c:pt>
                <c:pt idx="10899">
                  <c:v>0</c:v>
                </c:pt>
                <c:pt idx="10900">
                  <c:v>0</c:v>
                </c:pt>
                <c:pt idx="10901">
                  <c:v>0</c:v>
                </c:pt>
                <c:pt idx="10902">
                  <c:v>0</c:v>
                </c:pt>
                <c:pt idx="10903">
                  <c:v>0</c:v>
                </c:pt>
                <c:pt idx="10904">
                  <c:v>0</c:v>
                </c:pt>
                <c:pt idx="10905">
                  <c:v>0</c:v>
                </c:pt>
                <c:pt idx="10906">
                  <c:v>0</c:v>
                </c:pt>
                <c:pt idx="10907">
                  <c:v>0</c:v>
                </c:pt>
                <c:pt idx="10908">
                  <c:v>0</c:v>
                </c:pt>
                <c:pt idx="10909">
                  <c:v>0</c:v>
                </c:pt>
                <c:pt idx="10910">
                  <c:v>0</c:v>
                </c:pt>
                <c:pt idx="10911">
                  <c:v>0</c:v>
                </c:pt>
                <c:pt idx="10912">
                  <c:v>0</c:v>
                </c:pt>
                <c:pt idx="10913">
                  <c:v>0</c:v>
                </c:pt>
                <c:pt idx="10914">
                  <c:v>0</c:v>
                </c:pt>
                <c:pt idx="10915">
                  <c:v>0</c:v>
                </c:pt>
                <c:pt idx="10916">
                  <c:v>0</c:v>
                </c:pt>
                <c:pt idx="10917">
                  <c:v>0</c:v>
                </c:pt>
                <c:pt idx="10918">
                  <c:v>0</c:v>
                </c:pt>
                <c:pt idx="10919">
                  <c:v>0</c:v>
                </c:pt>
                <c:pt idx="10920">
                  <c:v>0</c:v>
                </c:pt>
                <c:pt idx="10921">
                  <c:v>0</c:v>
                </c:pt>
                <c:pt idx="10922">
                  <c:v>0</c:v>
                </c:pt>
                <c:pt idx="10923">
                  <c:v>0</c:v>
                </c:pt>
                <c:pt idx="10924">
                  <c:v>0</c:v>
                </c:pt>
                <c:pt idx="10925">
                  <c:v>0</c:v>
                </c:pt>
                <c:pt idx="10926">
                  <c:v>0</c:v>
                </c:pt>
                <c:pt idx="10927">
                  <c:v>0</c:v>
                </c:pt>
                <c:pt idx="10928">
                  <c:v>0</c:v>
                </c:pt>
                <c:pt idx="10929">
                  <c:v>0</c:v>
                </c:pt>
                <c:pt idx="10930">
                  <c:v>0</c:v>
                </c:pt>
                <c:pt idx="10931">
                  <c:v>0</c:v>
                </c:pt>
                <c:pt idx="10932">
                  <c:v>0</c:v>
                </c:pt>
                <c:pt idx="10933">
                  <c:v>0</c:v>
                </c:pt>
                <c:pt idx="10934">
                  <c:v>0</c:v>
                </c:pt>
                <c:pt idx="10935">
                  <c:v>0</c:v>
                </c:pt>
                <c:pt idx="10936">
                  <c:v>0</c:v>
                </c:pt>
                <c:pt idx="10937">
                  <c:v>0</c:v>
                </c:pt>
                <c:pt idx="10938">
                  <c:v>0</c:v>
                </c:pt>
                <c:pt idx="10939">
                  <c:v>0</c:v>
                </c:pt>
                <c:pt idx="10940">
                  <c:v>0</c:v>
                </c:pt>
                <c:pt idx="10941">
                  <c:v>0</c:v>
                </c:pt>
                <c:pt idx="10942">
                  <c:v>0</c:v>
                </c:pt>
                <c:pt idx="10943">
                  <c:v>0</c:v>
                </c:pt>
                <c:pt idx="10944">
                  <c:v>0</c:v>
                </c:pt>
                <c:pt idx="10945">
                  <c:v>0</c:v>
                </c:pt>
                <c:pt idx="10946">
                  <c:v>0</c:v>
                </c:pt>
                <c:pt idx="10947">
                  <c:v>0</c:v>
                </c:pt>
                <c:pt idx="10948">
                  <c:v>0</c:v>
                </c:pt>
                <c:pt idx="10949">
                  <c:v>0</c:v>
                </c:pt>
                <c:pt idx="10950">
                  <c:v>0</c:v>
                </c:pt>
                <c:pt idx="10951">
                  <c:v>0</c:v>
                </c:pt>
                <c:pt idx="10952">
                  <c:v>0</c:v>
                </c:pt>
                <c:pt idx="10953">
                  <c:v>0</c:v>
                </c:pt>
                <c:pt idx="10954">
                  <c:v>0</c:v>
                </c:pt>
                <c:pt idx="10955">
                  <c:v>0</c:v>
                </c:pt>
                <c:pt idx="10956">
                  <c:v>0</c:v>
                </c:pt>
                <c:pt idx="10957">
                  <c:v>0</c:v>
                </c:pt>
                <c:pt idx="10958">
                  <c:v>0</c:v>
                </c:pt>
                <c:pt idx="10959">
                  <c:v>0</c:v>
                </c:pt>
                <c:pt idx="10960">
                  <c:v>0</c:v>
                </c:pt>
                <c:pt idx="10961">
                  <c:v>0</c:v>
                </c:pt>
                <c:pt idx="10962">
                  <c:v>0</c:v>
                </c:pt>
                <c:pt idx="10963">
                  <c:v>0</c:v>
                </c:pt>
                <c:pt idx="10964">
                  <c:v>0</c:v>
                </c:pt>
                <c:pt idx="10965">
                  <c:v>0</c:v>
                </c:pt>
                <c:pt idx="10966">
                  <c:v>0</c:v>
                </c:pt>
                <c:pt idx="10967">
                  <c:v>0</c:v>
                </c:pt>
                <c:pt idx="10968">
                  <c:v>0</c:v>
                </c:pt>
                <c:pt idx="10969">
                  <c:v>0</c:v>
                </c:pt>
                <c:pt idx="10970">
                  <c:v>0</c:v>
                </c:pt>
                <c:pt idx="10971">
                  <c:v>0</c:v>
                </c:pt>
                <c:pt idx="10972">
                  <c:v>0</c:v>
                </c:pt>
                <c:pt idx="10973">
                  <c:v>0</c:v>
                </c:pt>
                <c:pt idx="10974">
                  <c:v>0</c:v>
                </c:pt>
                <c:pt idx="10975">
                  <c:v>0</c:v>
                </c:pt>
                <c:pt idx="10976">
                  <c:v>0</c:v>
                </c:pt>
                <c:pt idx="10977">
                  <c:v>0</c:v>
                </c:pt>
                <c:pt idx="10978">
                  <c:v>0</c:v>
                </c:pt>
                <c:pt idx="10979">
                  <c:v>0</c:v>
                </c:pt>
                <c:pt idx="10980">
                  <c:v>0</c:v>
                </c:pt>
                <c:pt idx="10981">
                  <c:v>0</c:v>
                </c:pt>
                <c:pt idx="10982">
                  <c:v>0</c:v>
                </c:pt>
                <c:pt idx="10983">
                  <c:v>0</c:v>
                </c:pt>
                <c:pt idx="10984">
                  <c:v>0</c:v>
                </c:pt>
                <c:pt idx="10985">
                  <c:v>0</c:v>
                </c:pt>
                <c:pt idx="10986">
                  <c:v>0</c:v>
                </c:pt>
                <c:pt idx="10987">
                  <c:v>0</c:v>
                </c:pt>
                <c:pt idx="10988">
                  <c:v>0</c:v>
                </c:pt>
                <c:pt idx="10989">
                  <c:v>0</c:v>
                </c:pt>
                <c:pt idx="10990">
                  <c:v>0</c:v>
                </c:pt>
                <c:pt idx="10991">
                  <c:v>0</c:v>
                </c:pt>
                <c:pt idx="10992">
                  <c:v>0</c:v>
                </c:pt>
                <c:pt idx="10993">
                  <c:v>0</c:v>
                </c:pt>
                <c:pt idx="10994">
                  <c:v>0</c:v>
                </c:pt>
                <c:pt idx="10995">
                  <c:v>0</c:v>
                </c:pt>
                <c:pt idx="10996">
                  <c:v>0</c:v>
                </c:pt>
                <c:pt idx="10997">
                  <c:v>0</c:v>
                </c:pt>
                <c:pt idx="10998">
                  <c:v>0</c:v>
                </c:pt>
                <c:pt idx="10999">
                  <c:v>0</c:v>
                </c:pt>
                <c:pt idx="11000">
                  <c:v>0</c:v>
                </c:pt>
                <c:pt idx="11001">
                  <c:v>0</c:v>
                </c:pt>
                <c:pt idx="11002">
                  <c:v>0</c:v>
                </c:pt>
                <c:pt idx="11003">
                  <c:v>0</c:v>
                </c:pt>
                <c:pt idx="11004">
                  <c:v>0</c:v>
                </c:pt>
                <c:pt idx="11005">
                  <c:v>0</c:v>
                </c:pt>
                <c:pt idx="11006">
                  <c:v>0</c:v>
                </c:pt>
                <c:pt idx="11007">
                  <c:v>0</c:v>
                </c:pt>
                <c:pt idx="11008">
                  <c:v>0</c:v>
                </c:pt>
                <c:pt idx="11009">
                  <c:v>0</c:v>
                </c:pt>
                <c:pt idx="11010">
                  <c:v>0</c:v>
                </c:pt>
                <c:pt idx="11011">
                  <c:v>0</c:v>
                </c:pt>
                <c:pt idx="11012">
                  <c:v>0</c:v>
                </c:pt>
                <c:pt idx="11013">
                  <c:v>0</c:v>
                </c:pt>
                <c:pt idx="11014">
                  <c:v>0</c:v>
                </c:pt>
                <c:pt idx="11015">
                  <c:v>0</c:v>
                </c:pt>
                <c:pt idx="11016">
                  <c:v>0</c:v>
                </c:pt>
                <c:pt idx="11017">
                  <c:v>0</c:v>
                </c:pt>
                <c:pt idx="11018">
                  <c:v>0</c:v>
                </c:pt>
                <c:pt idx="11019">
                  <c:v>0</c:v>
                </c:pt>
                <c:pt idx="11020">
                  <c:v>0</c:v>
                </c:pt>
                <c:pt idx="11021">
                  <c:v>0</c:v>
                </c:pt>
                <c:pt idx="11022">
                  <c:v>0</c:v>
                </c:pt>
                <c:pt idx="11023">
                  <c:v>0</c:v>
                </c:pt>
                <c:pt idx="11024">
                  <c:v>0</c:v>
                </c:pt>
                <c:pt idx="11025">
                  <c:v>0</c:v>
                </c:pt>
                <c:pt idx="11026">
                  <c:v>0</c:v>
                </c:pt>
                <c:pt idx="11027">
                  <c:v>0</c:v>
                </c:pt>
                <c:pt idx="11028">
                  <c:v>0</c:v>
                </c:pt>
                <c:pt idx="11029">
                  <c:v>0</c:v>
                </c:pt>
                <c:pt idx="11030">
                  <c:v>0</c:v>
                </c:pt>
                <c:pt idx="11031">
                  <c:v>0</c:v>
                </c:pt>
                <c:pt idx="11032">
                  <c:v>0</c:v>
                </c:pt>
                <c:pt idx="11033">
                  <c:v>0</c:v>
                </c:pt>
                <c:pt idx="11034">
                  <c:v>0</c:v>
                </c:pt>
                <c:pt idx="11035">
                  <c:v>0</c:v>
                </c:pt>
                <c:pt idx="11036">
                  <c:v>0</c:v>
                </c:pt>
                <c:pt idx="11037">
                  <c:v>0</c:v>
                </c:pt>
                <c:pt idx="11038">
                  <c:v>0</c:v>
                </c:pt>
                <c:pt idx="11039">
                  <c:v>0</c:v>
                </c:pt>
                <c:pt idx="11040">
                  <c:v>0</c:v>
                </c:pt>
                <c:pt idx="11041">
                  <c:v>0</c:v>
                </c:pt>
                <c:pt idx="11042">
                  <c:v>0</c:v>
                </c:pt>
                <c:pt idx="11043">
                  <c:v>0</c:v>
                </c:pt>
                <c:pt idx="11044">
                  <c:v>0</c:v>
                </c:pt>
                <c:pt idx="11045">
                  <c:v>0</c:v>
                </c:pt>
                <c:pt idx="11046">
                  <c:v>0</c:v>
                </c:pt>
                <c:pt idx="11047">
                  <c:v>0</c:v>
                </c:pt>
                <c:pt idx="11048">
                  <c:v>0</c:v>
                </c:pt>
                <c:pt idx="11049">
                  <c:v>0</c:v>
                </c:pt>
                <c:pt idx="11050">
                  <c:v>0</c:v>
                </c:pt>
                <c:pt idx="11051">
                  <c:v>0</c:v>
                </c:pt>
                <c:pt idx="11052">
                  <c:v>0</c:v>
                </c:pt>
                <c:pt idx="11053">
                  <c:v>0</c:v>
                </c:pt>
                <c:pt idx="11054">
                  <c:v>0</c:v>
                </c:pt>
                <c:pt idx="11055">
                  <c:v>0</c:v>
                </c:pt>
                <c:pt idx="11056">
                  <c:v>0</c:v>
                </c:pt>
                <c:pt idx="11057">
                  <c:v>0</c:v>
                </c:pt>
                <c:pt idx="11058">
                  <c:v>0</c:v>
                </c:pt>
                <c:pt idx="11059">
                  <c:v>0</c:v>
                </c:pt>
                <c:pt idx="11060">
                  <c:v>0</c:v>
                </c:pt>
                <c:pt idx="11061">
                  <c:v>0</c:v>
                </c:pt>
                <c:pt idx="11062">
                  <c:v>0</c:v>
                </c:pt>
                <c:pt idx="11063">
                  <c:v>0</c:v>
                </c:pt>
                <c:pt idx="11064">
                  <c:v>0</c:v>
                </c:pt>
                <c:pt idx="11065">
                  <c:v>0</c:v>
                </c:pt>
                <c:pt idx="11066">
                  <c:v>0</c:v>
                </c:pt>
                <c:pt idx="11067">
                  <c:v>0</c:v>
                </c:pt>
                <c:pt idx="11068">
                  <c:v>0</c:v>
                </c:pt>
                <c:pt idx="11069">
                  <c:v>0</c:v>
                </c:pt>
                <c:pt idx="11070">
                  <c:v>0</c:v>
                </c:pt>
                <c:pt idx="11071">
                  <c:v>0</c:v>
                </c:pt>
                <c:pt idx="11072">
                  <c:v>0</c:v>
                </c:pt>
                <c:pt idx="11073">
                  <c:v>0</c:v>
                </c:pt>
                <c:pt idx="11074">
                  <c:v>0</c:v>
                </c:pt>
                <c:pt idx="11075">
                  <c:v>0</c:v>
                </c:pt>
                <c:pt idx="11076">
                  <c:v>0</c:v>
                </c:pt>
                <c:pt idx="11077">
                  <c:v>0</c:v>
                </c:pt>
                <c:pt idx="11078">
                  <c:v>0</c:v>
                </c:pt>
                <c:pt idx="11079">
                  <c:v>0</c:v>
                </c:pt>
                <c:pt idx="11080">
                  <c:v>0</c:v>
                </c:pt>
                <c:pt idx="11081">
                  <c:v>0</c:v>
                </c:pt>
                <c:pt idx="11082">
                  <c:v>0</c:v>
                </c:pt>
                <c:pt idx="11083">
                  <c:v>0</c:v>
                </c:pt>
                <c:pt idx="11084">
                  <c:v>0</c:v>
                </c:pt>
                <c:pt idx="11085">
                  <c:v>0</c:v>
                </c:pt>
                <c:pt idx="11086">
                  <c:v>0</c:v>
                </c:pt>
                <c:pt idx="11087">
                  <c:v>0</c:v>
                </c:pt>
                <c:pt idx="11088">
                  <c:v>0</c:v>
                </c:pt>
                <c:pt idx="11089">
                  <c:v>0</c:v>
                </c:pt>
                <c:pt idx="11090">
                  <c:v>0</c:v>
                </c:pt>
                <c:pt idx="11091">
                  <c:v>0</c:v>
                </c:pt>
                <c:pt idx="11092">
                  <c:v>0</c:v>
                </c:pt>
                <c:pt idx="11093">
                  <c:v>0</c:v>
                </c:pt>
                <c:pt idx="11094">
                  <c:v>0</c:v>
                </c:pt>
                <c:pt idx="11095">
                  <c:v>0</c:v>
                </c:pt>
                <c:pt idx="11096">
                  <c:v>0</c:v>
                </c:pt>
                <c:pt idx="11097">
                  <c:v>0</c:v>
                </c:pt>
                <c:pt idx="11098">
                  <c:v>0</c:v>
                </c:pt>
                <c:pt idx="11099">
                  <c:v>0</c:v>
                </c:pt>
                <c:pt idx="11100">
                  <c:v>0</c:v>
                </c:pt>
                <c:pt idx="11101">
                  <c:v>0</c:v>
                </c:pt>
                <c:pt idx="11102">
                  <c:v>0</c:v>
                </c:pt>
                <c:pt idx="11103">
                  <c:v>0</c:v>
                </c:pt>
                <c:pt idx="11104">
                  <c:v>0</c:v>
                </c:pt>
                <c:pt idx="11105">
                  <c:v>0</c:v>
                </c:pt>
                <c:pt idx="11106">
                  <c:v>0</c:v>
                </c:pt>
                <c:pt idx="11107">
                  <c:v>0</c:v>
                </c:pt>
                <c:pt idx="11108">
                  <c:v>0</c:v>
                </c:pt>
                <c:pt idx="11109">
                  <c:v>0</c:v>
                </c:pt>
                <c:pt idx="11110">
                  <c:v>0</c:v>
                </c:pt>
                <c:pt idx="11111">
                  <c:v>0</c:v>
                </c:pt>
                <c:pt idx="11112">
                  <c:v>0</c:v>
                </c:pt>
                <c:pt idx="11113">
                  <c:v>0</c:v>
                </c:pt>
                <c:pt idx="11114">
                  <c:v>0</c:v>
                </c:pt>
                <c:pt idx="11115">
                  <c:v>0</c:v>
                </c:pt>
                <c:pt idx="11116">
                  <c:v>0</c:v>
                </c:pt>
                <c:pt idx="11117">
                  <c:v>0</c:v>
                </c:pt>
                <c:pt idx="11118">
                  <c:v>0</c:v>
                </c:pt>
                <c:pt idx="11119">
                  <c:v>0</c:v>
                </c:pt>
                <c:pt idx="11120">
                  <c:v>0</c:v>
                </c:pt>
                <c:pt idx="11121">
                  <c:v>0</c:v>
                </c:pt>
                <c:pt idx="11122">
                  <c:v>0</c:v>
                </c:pt>
                <c:pt idx="11123">
                  <c:v>0</c:v>
                </c:pt>
                <c:pt idx="11124">
                  <c:v>0</c:v>
                </c:pt>
                <c:pt idx="11125">
                  <c:v>0</c:v>
                </c:pt>
                <c:pt idx="11126">
                  <c:v>0</c:v>
                </c:pt>
                <c:pt idx="11127">
                  <c:v>0</c:v>
                </c:pt>
                <c:pt idx="11128">
                  <c:v>0</c:v>
                </c:pt>
                <c:pt idx="11129">
                  <c:v>0</c:v>
                </c:pt>
                <c:pt idx="11130">
                  <c:v>0</c:v>
                </c:pt>
                <c:pt idx="11131">
                  <c:v>0</c:v>
                </c:pt>
                <c:pt idx="11132">
                  <c:v>0</c:v>
                </c:pt>
                <c:pt idx="11133">
                  <c:v>0</c:v>
                </c:pt>
                <c:pt idx="11134">
                  <c:v>0</c:v>
                </c:pt>
                <c:pt idx="11135">
                  <c:v>0</c:v>
                </c:pt>
                <c:pt idx="11136">
                  <c:v>0</c:v>
                </c:pt>
                <c:pt idx="11137">
                  <c:v>0</c:v>
                </c:pt>
                <c:pt idx="11138">
                  <c:v>0</c:v>
                </c:pt>
                <c:pt idx="11139">
                  <c:v>0</c:v>
                </c:pt>
                <c:pt idx="11140">
                  <c:v>0</c:v>
                </c:pt>
                <c:pt idx="11141">
                  <c:v>0</c:v>
                </c:pt>
                <c:pt idx="11142">
                  <c:v>0</c:v>
                </c:pt>
                <c:pt idx="11143">
                  <c:v>0</c:v>
                </c:pt>
                <c:pt idx="11144">
                  <c:v>0</c:v>
                </c:pt>
                <c:pt idx="11145">
                  <c:v>0</c:v>
                </c:pt>
                <c:pt idx="11146">
                  <c:v>0</c:v>
                </c:pt>
                <c:pt idx="11147">
                  <c:v>0</c:v>
                </c:pt>
                <c:pt idx="11148">
                  <c:v>0</c:v>
                </c:pt>
                <c:pt idx="11149">
                  <c:v>0</c:v>
                </c:pt>
                <c:pt idx="11150">
                  <c:v>0</c:v>
                </c:pt>
                <c:pt idx="11151">
                  <c:v>0</c:v>
                </c:pt>
                <c:pt idx="11152">
                  <c:v>0</c:v>
                </c:pt>
                <c:pt idx="11153">
                  <c:v>0</c:v>
                </c:pt>
                <c:pt idx="11154">
                  <c:v>0</c:v>
                </c:pt>
                <c:pt idx="11155">
                  <c:v>0</c:v>
                </c:pt>
                <c:pt idx="11156">
                  <c:v>0</c:v>
                </c:pt>
                <c:pt idx="11157">
                  <c:v>0</c:v>
                </c:pt>
                <c:pt idx="11158">
                  <c:v>0</c:v>
                </c:pt>
                <c:pt idx="11159">
                  <c:v>0</c:v>
                </c:pt>
                <c:pt idx="11160">
                  <c:v>0</c:v>
                </c:pt>
                <c:pt idx="11161">
                  <c:v>0</c:v>
                </c:pt>
                <c:pt idx="11162">
                  <c:v>0</c:v>
                </c:pt>
                <c:pt idx="11163">
                  <c:v>0</c:v>
                </c:pt>
                <c:pt idx="11164">
                  <c:v>0</c:v>
                </c:pt>
                <c:pt idx="11165">
                  <c:v>0</c:v>
                </c:pt>
                <c:pt idx="11166">
                  <c:v>0</c:v>
                </c:pt>
                <c:pt idx="11167">
                  <c:v>0</c:v>
                </c:pt>
                <c:pt idx="11168">
                  <c:v>0</c:v>
                </c:pt>
                <c:pt idx="11169">
                  <c:v>0</c:v>
                </c:pt>
                <c:pt idx="11170">
                  <c:v>0</c:v>
                </c:pt>
                <c:pt idx="11171">
                  <c:v>0</c:v>
                </c:pt>
                <c:pt idx="11172">
                  <c:v>0</c:v>
                </c:pt>
                <c:pt idx="11173">
                  <c:v>0</c:v>
                </c:pt>
                <c:pt idx="11174">
                  <c:v>0</c:v>
                </c:pt>
                <c:pt idx="11175">
                  <c:v>0</c:v>
                </c:pt>
                <c:pt idx="11176">
                  <c:v>0</c:v>
                </c:pt>
                <c:pt idx="11177">
                  <c:v>0</c:v>
                </c:pt>
                <c:pt idx="11178">
                  <c:v>0</c:v>
                </c:pt>
                <c:pt idx="11179">
                  <c:v>0</c:v>
                </c:pt>
                <c:pt idx="11180">
                  <c:v>0</c:v>
                </c:pt>
                <c:pt idx="11181">
                  <c:v>0</c:v>
                </c:pt>
                <c:pt idx="11182">
                  <c:v>0</c:v>
                </c:pt>
                <c:pt idx="11183">
                  <c:v>0</c:v>
                </c:pt>
                <c:pt idx="11184">
                  <c:v>0</c:v>
                </c:pt>
                <c:pt idx="11185">
                  <c:v>0</c:v>
                </c:pt>
                <c:pt idx="11186">
                  <c:v>0</c:v>
                </c:pt>
                <c:pt idx="11187">
                  <c:v>0</c:v>
                </c:pt>
                <c:pt idx="11188">
                  <c:v>0</c:v>
                </c:pt>
                <c:pt idx="11189">
                  <c:v>0</c:v>
                </c:pt>
                <c:pt idx="11190">
                  <c:v>0</c:v>
                </c:pt>
                <c:pt idx="11191">
                  <c:v>0</c:v>
                </c:pt>
                <c:pt idx="11192">
                  <c:v>0</c:v>
                </c:pt>
                <c:pt idx="11193">
                  <c:v>0</c:v>
                </c:pt>
                <c:pt idx="11194">
                  <c:v>0</c:v>
                </c:pt>
                <c:pt idx="11195">
                  <c:v>0</c:v>
                </c:pt>
                <c:pt idx="11196">
                  <c:v>0</c:v>
                </c:pt>
                <c:pt idx="11197">
                  <c:v>0</c:v>
                </c:pt>
                <c:pt idx="11198">
                  <c:v>0</c:v>
                </c:pt>
                <c:pt idx="11199">
                  <c:v>0</c:v>
                </c:pt>
                <c:pt idx="11200">
                  <c:v>0</c:v>
                </c:pt>
                <c:pt idx="11201">
                  <c:v>0</c:v>
                </c:pt>
                <c:pt idx="11202">
                  <c:v>0</c:v>
                </c:pt>
                <c:pt idx="11203">
                  <c:v>0</c:v>
                </c:pt>
                <c:pt idx="11204">
                  <c:v>0</c:v>
                </c:pt>
                <c:pt idx="11205">
                  <c:v>0</c:v>
                </c:pt>
                <c:pt idx="11206">
                  <c:v>0</c:v>
                </c:pt>
                <c:pt idx="11207">
                  <c:v>0</c:v>
                </c:pt>
                <c:pt idx="11208">
                  <c:v>0</c:v>
                </c:pt>
                <c:pt idx="11209">
                  <c:v>0</c:v>
                </c:pt>
                <c:pt idx="11210">
                  <c:v>0</c:v>
                </c:pt>
                <c:pt idx="11211">
                  <c:v>0</c:v>
                </c:pt>
                <c:pt idx="11212">
                  <c:v>0</c:v>
                </c:pt>
                <c:pt idx="11213">
                  <c:v>0</c:v>
                </c:pt>
                <c:pt idx="11214">
                  <c:v>0</c:v>
                </c:pt>
                <c:pt idx="11215">
                  <c:v>0</c:v>
                </c:pt>
                <c:pt idx="11216">
                  <c:v>0</c:v>
                </c:pt>
                <c:pt idx="11217">
                  <c:v>0</c:v>
                </c:pt>
                <c:pt idx="11218">
                  <c:v>0</c:v>
                </c:pt>
                <c:pt idx="11219">
                  <c:v>0</c:v>
                </c:pt>
                <c:pt idx="11220">
                  <c:v>0</c:v>
                </c:pt>
                <c:pt idx="11221">
                  <c:v>0</c:v>
                </c:pt>
                <c:pt idx="11222">
                  <c:v>0</c:v>
                </c:pt>
                <c:pt idx="11223">
                  <c:v>0</c:v>
                </c:pt>
                <c:pt idx="11224">
                  <c:v>0</c:v>
                </c:pt>
                <c:pt idx="11225">
                  <c:v>0</c:v>
                </c:pt>
                <c:pt idx="11226">
                  <c:v>0</c:v>
                </c:pt>
                <c:pt idx="11227">
                  <c:v>0</c:v>
                </c:pt>
                <c:pt idx="11228">
                  <c:v>0</c:v>
                </c:pt>
                <c:pt idx="11229">
                  <c:v>0</c:v>
                </c:pt>
                <c:pt idx="11230">
                  <c:v>0</c:v>
                </c:pt>
                <c:pt idx="11231">
                  <c:v>0</c:v>
                </c:pt>
                <c:pt idx="11232">
                  <c:v>0</c:v>
                </c:pt>
                <c:pt idx="11233">
                  <c:v>0</c:v>
                </c:pt>
                <c:pt idx="11234">
                  <c:v>0</c:v>
                </c:pt>
                <c:pt idx="11235">
                  <c:v>0</c:v>
                </c:pt>
                <c:pt idx="11236">
                  <c:v>0</c:v>
                </c:pt>
                <c:pt idx="11237">
                  <c:v>0</c:v>
                </c:pt>
                <c:pt idx="11238">
                  <c:v>0</c:v>
                </c:pt>
                <c:pt idx="11239">
                  <c:v>0</c:v>
                </c:pt>
                <c:pt idx="11240">
                  <c:v>0</c:v>
                </c:pt>
                <c:pt idx="11241">
                  <c:v>0</c:v>
                </c:pt>
                <c:pt idx="11242">
                  <c:v>0</c:v>
                </c:pt>
                <c:pt idx="11243">
                  <c:v>0</c:v>
                </c:pt>
                <c:pt idx="11244">
                  <c:v>0</c:v>
                </c:pt>
                <c:pt idx="11245">
                  <c:v>0</c:v>
                </c:pt>
                <c:pt idx="11246">
                  <c:v>0</c:v>
                </c:pt>
                <c:pt idx="11247">
                  <c:v>0</c:v>
                </c:pt>
                <c:pt idx="11248">
                  <c:v>0</c:v>
                </c:pt>
                <c:pt idx="11249">
                  <c:v>0</c:v>
                </c:pt>
                <c:pt idx="11250">
                  <c:v>0</c:v>
                </c:pt>
                <c:pt idx="11251">
                  <c:v>0</c:v>
                </c:pt>
                <c:pt idx="11252">
                  <c:v>0</c:v>
                </c:pt>
                <c:pt idx="11253">
                  <c:v>0</c:v>
                </c:pt>
                <c:pt idx="11254">
                  <c:v>0</c:v>
                </c:pt>
                <c:pt idx="11255">
                  <c:v>0</c:v>
                </c:pt>
                <c:pt idx="11256">
                  <c:v>0</c:v>
                </c:pt>
                <c:pt idx="11257">
                  <c:v>0</c:v>
                </c:pt>
                <c:pt idx="11258">
                  <c:v>0</c:v>
                </c:pt>
                <c:pt idx="11259">
                  <c:v>0</c:v>
                </c:pt>
                <c:pt idx="11260">
                  <c:v>0</c:v>
                </c:pt>
                <c:pt idx="11261">
                  <c:v>0</c:v>
                </c:pt>
                <c:pt idx="11262">
                  <c:v>0</c:v>
                </c:pt>
                <c:pt idx="11263">
                  <c:v>0</c:v>
                </c:pt>
                <c:pt idx="11264">
                  <c:v>0</c:v>
                </c:pt>
                <c:pt idx="11265">
                  <c:v>0</c:v>
                </c:pt>
                <c:pt idx="11266">
                  <c:v>0</c:v>
                </c:pt>
                <c:pt idx="11267">
                  <c:v>0</c:v>
                </c:pt>
                <c:pt idx="11268">
                  <c:v>0</c:v>
                </c:pt>
                <c:pt idx="11269">
                  <c:v>0</c:v>
                </c:pt>
                <c:pt idx="11270">
                  <c:v>0</c:v>
                </c:pt>
                <c:pt idx="11271">
                  <c:v>0</c:v>
                </c:pt>
                <c:pt idx="11272">
                  <c:v>0</c:v>
                </c:pt>
                <c:pt idx="11273">
                  <c:v>0</c:v>
                </c:pt>
                <c:pt idx="11274">
                  <c:v>0</c:v>
                </c:pt>
                <c:pt idx="11275">
                  <c:v>0</c:v>
                </c:pt>
                <c:pt idx="11276">
                  <c:v>0</c:v>
                </c:pt>
                <c:pt idx="11277">
                  <c:v>0</c:v>
                </c:pt>
                <c:pt idx="11278">
                  <c:v>0</c:v>
                </c:pt>
                <c:pt idx="11279">
                  <c:v>0</c:v>
                </c:pt>
                <c:pt idx="11280">
                  <c:v>0</c:v>
                </c:pt>
                <c:pt idx="11281">
                  <c:v>0</c:v>
                </c:pt>
                <c:pt idx="11282">
                  <c:v>0</c:v>
                </c:pt>
                <c:pt idx="11283">
                  <c:v>0</c:v>
                </c:pt>
                <c:pt idx="11284">
                  <c:v>0</c:v>
                </c:pt>
                <c:pt idx="11285">
                  <c:v>0</c:v>
                </c:pt>
                <c:pt idx="11286">
                  <c:v>0</c:v>
                </c:pt>
                <c:pt idx="11287">
                  <c:v>0</c:v>
                </c:pt>
                <c:pt idx="11288">
                  <c:v>0</c:v>
                </c:pt>
                <c:pt idx="11289">
                  <c:v>0</c:v>
                </c:pt>
                <c:pt idx="11290">
                  <c:v>0</c:v>
                </c:pt>
                <c:pt idx="11291">
                  <c:v>0</c:v>
                </c:pt>
                <c:pt idx="11292">
                  <c:v>0</c:v>
                </c:pt>
                <c:pt idx="11293">
                  <c:v>0</c:v>
                </c:pt>
                <c:pt idx="11294">
                  <c:v>0</c:v>
                </c:pt>
                <c:pt idx="11295">
                  <c:v>0</c:v>
                </c:pt>
                <c:pt idx="11296">
                  <c:v>0</c:v>
                </c:pt>
                <c:pt idx="11297">
                  <c:v>0</c:v>
                </c:pt>
                <c:pt idx="11298">
                  <c:v>0</c:v>
                </c:pt>
                <c:pt idx="11299">
                  <c:v>0</c:v>
                </c:pt>
                <c:pt idx="11300">
                  <c:v>0</c:v>
                </c:pt>
                <c:pt idx="11301">
                  <c:v>0</c:v>
                </c:pt>
                <c:pt idx="11302">
                  <c:v>0</c:v>
                </c:pt>
                <c:pt idx="11303">
                  <c:v>0</c:v>
                </c:pt>
                <c:pt idx="11304">
                  <c:v>0</c:v>
                </c:pt>
                <c:pt idx="11305">
                  <c:v>0</c:v>
                </c:pt>
                <c:pt idx="11306">
                  <c:v>0</c:v>
                </c:pt>
                <c:pt idx="11307">
                  <c:v>0</c:v>
                </c:pt>
                <c:pt idx="11308">
                  <c:v>0</c:v>
                </c:pt>
                <c:pt idx="11309">
                  <c:v>0</c:v>
                </c:pt>
                <c:pt idx="11310">
                  <c:v>0</c:v>
                </c:pt>
                <c:pt idx="11311">
                  <c:v>0</c:v>
                </c:pt>
                <c:pt idx="11312">
                  <c:v>0</c:v>
                </c:pt>
                <c:pt idx="11313">
                  <c:v>0</c:v>
                </c:pt>
                <c:pt idx="11314">
                  <c:v>0</c:v>
                </c:pt>
                <c:pt idx="11315">
                  <c:v>0</c:v>
                </c:pt>
                <c:pt idx="11316">
                  <c:v>0</c:v>
                </c:pt>
                <c:pt idx="11317">
                  <c:v>0</c:v>
                </c:pt>
                <c:pt idx="11318">
                  <c:v>0</c:v>
                </c:pt>
                <c:pt idx="11319">
                  <c:v>0</c:v>
                </c:pt>
                <c:pt idx="11320">
                  <c:v>0</c:v>
                </c:pt>
                <c:pt idx="11321">
                  <c:v>0</c:v>
                </c:pt>
                <c:pt idx="11322">
                  <c:v>0</c:v>
                </c:pt>
                <c:pt idx="11323">
                  <c:v>0</c:v>
                </c:pt>
                <c:pt idx="11324">
                  <c:v>0</c:v>
                </c:pt>
                <c:pt idx="11325">
                  <c:v>0</c:v>
                </c:pt>
                <c:pt idx="11326">
                  <c:v>0</c:v>
                </c:pt>
                <c:pt idx="11327">
                  <c:v>0</c:v>
                </c:pt>
                <c:pt idx="11328">
                  <c:v>0</c:v>
                </c:pt>
                <c:pt idx="11329">
                  <c:v>0</c:v>
                </c:pt>
                <c:pt idx="11330">
                  <c:v>0</c:v>
                </c:pt>
                <c:pt idx="11331">
                  <c:v>0</c:v>
                </c:pt>
                <c:pt idx="11332">
                  <c:v>0</c:v>
                </c:pt>
                <c:pt idx="11333">
                  <c:v>0</c:v>
                </c:pt>
                <c:pt idx="11334">
                  <c:v>0</c:v>
                </c:pt>
                <c:pt idx="11335">
                  <c:v>0</c:v>
                </c:pt>
                <c:pt idx="11336">
                  <c:v>0</c:v>
                </c:pt>
                <c:pt idx="11337">
                  <c:v>0</c:v>
                </c:pt>
                <c:pt idx="11338">
                  <c:v>0</c:v>
                </c:pt>
                <c:pt idx="11339">
                  <c:v>0</c:v>
                </c:pt>
                <c:pt idx="11340">
                  <c:v>0</c:v>
                </c:pt>
                <c:pt idx="11341">
                  <c:v>0</c:v>
                </c:pt>
                <c:pt idx="11342">
                  <c:v>0</c:v>
                </c:pt>
                <c:pt idx="11343">
                  <c:v>0</c:v>
                </c:pt>
                <c:pt idx="11344">
                  <c:v>0</c:v>
                </c:pt>
                <c:pt idx="11345">
                  <c:v>0</c:v>
                </c:pt>
                <c:pt idx="11346">
                  <c:v>0</c:v>
                </c:pt>
                <c:pt idx="11347">
                  <c:v>0</c:v>
                </c:pt>
                <c:pt idx="11348">
                  <c:v>0</c:v>
                </c:pt>
                <c:pt idx="11349">
                  <c:v>0</c:v>
                </c:pt>
                <c:pt idx="11350">
                  <c:v>0</c:v>
                </c:pt>
                <c:pt idx="11351">
                  <c:v>0</c:v>
                </c:pt>
                <c:pt idx="11352">
                  <c:v>0</c:v>
                </c:pt>
                <c:pt idx="11353">
                  <c:v>0</c:v>
                </c:pt>
                <c:pt idx="11354">
                  <c:v>0</c:v>
                </c:pt>
                <c:pt idx="11355">
                  <c:v>0</c:v>
                </c:pt>
                <c:pt idx="11356">
                  <c:v>0</c:v>
                </c:pt>
                <c:pt idx="11357">
                  <c:v>0</c:v>
                </c:pt>
                <c:pt idx="11358">
                  <c:v>0</c:v>
                </c:pt>
                <c:pt idx="11359">
                  <c:v>0</c:v>
                </c:pt>
                <c:pt idx="11360">
                  <c:v>0</c:v>
                </c:pt>
                <c:pt idx="11361">
                  <c:v>0</c:v>
                </c:pt>
                <c:pt idx="11362">
                  <c:v>0</c:v>
                </c:pt>
                <c:pt idx="11363">
                  <c:v>0</c:v>
                </c:pt>
                <c:pt idx="11364">
                  <c:v>0</c:v>
                </c:pt>
                <c:pt idx="11365">
                  <c:v>0</c:v>
                </c:pt>
                <c:pt idx="11366">
                  <c:v>0</c:v>
                </c:pt>
                <c:pt idx="11367">
                  <c:v>0</c:v>
                </c:pt>
                <c:pt idx="11368">
                  <c:v>0</c:v>
                </c:pt>
                <c:pt idx="11369">
                  <c:v>0</c:v>
                </c:pt>
                <c:pt idx="11370">
                  <c:v>0</c:v>
                </c:pt>
                <c:pt idx="11371">
                  <c:v>0</c:v>
                </c:pt>
                <c:pt idx="11372">
                  <c:v>5.3E-3</c:v>
                </c:pt>
                <c:pt idx="11373">
                  <c:v>2.7000000000000001E-3</c:v>
                </c:pt>
                <c:pt idx="11374">
                  <c:v>5.1800000000000006E-2</c:v>
                </c:pt>
                <c:pt idx="11375">
                  <c:v>5.7099999999999998E-2</c:v>
                </c:pt>
                <c:pt idx="11376">
                  <c:v>0.1288</c:v>
                </c:pt>
                <c:pt idx="11377">
                  <c:v>9.6100000000000005E-2</c:v>
                </c:pt>
                <c:pt idx="11378">
                  <c:v>0.1043</c:v>
                </c:pt>
                <c:pt idx="11379">
                  <c:v>8.8900000000000007E-2</c:v>
                </c:pt>
                <c:pt idx="11380">
                  <c:v>6.88E-2</c:v>
                </c:pt>
                <c:pt idx="11381">
                  <c:v>0.12520000000000001</c:v>
                </c:pt>
                <c:pt idx="11382">
                  <c:v>8.1900000000000001E-2</c:v>
                </c:pt>
                <c:pt idx="11383">
                  <c:v>7.3999999999999996E-2</c:v>
                </c:pt>
                <c:pt idx="11384">
                  <c:v>9.0400000000000008E-2</c:v>
                </c:pt>
                <c:pt idx="11385">
                  <c:v>0.14799999999999999</c:v>
                </c:pt>
                <c:pt idx="11386">
                  <c:v>0.13270000000000001</c:v>
                </c:pt>
                <c:pt idx="11387">
                  <c:v>0.14119999999999999</c:v>
                </c:pt>
                <c:pt idx="11388">
                  <c:v>9.3400000000000011E-2</c:v>
                </c:pt>
                <c:pt idx="11389">
                  <c:v>0.10400000000000001</c:v>
                </c:pt>
                <c:pt idx="11390">
                  <c:v>0.20800000000000002</c:v>
                </c:pt>
                <c:pt idx="11391">
                  <c:v>0.14630000000000001</c:v>
                </c:pt>
                <c:pt idx="11392">
                  <c:v>0.128</c:v>
                </c:pt>
                <c:pt idx="11393">
                  <c:v>9.4299999999999995E-2</c:v>
                </c:pt>
                <c:pt idx="11394">
                  <c:v>8.8900000000000007E-2</c:v>
                </c:pt>
                <c:pt idx="11395">
                  <c:v>0.1593</c:v>
                </c:pt>
                <c:pt idx="11396">
                  <c:v>0.12440000000000001</c:v>
                </c:pt>
                <c:pt idx="11397">
                  <c:v>0.13870000000000002</c:v>
                </c:pt>
                <c:pt idx="11398">
                  <c:v>0.18859999999999999</c:v>
                </c:pt>
                <c:pt idx="11399">
                  <c:v>0.14580000000000001</c:v>
                </c:pt>
                <c:pt idx="11400">
                  <c:v>0.16710000000000003</c:v>
                </c:pt>
                <c:pt idx="11401">
                  <c:v>0.17860000000000001</c:v>
                </c:pt>
                <c:pt idx="11402">
                  <c:v>0.12240000000000001</c:v>
                </c:pt>
                <c:pt idx="11403">
                  <c:v>0.10289999999999999</c:v>
                </c:pt>
                <c:pt idx="11404">
                  <c:v>0.11410000000000001</c:v>
                </c:pt>
                <c:pt idx="11405">
                  <c:v>0.1593</c:v>
                </c:pt>
                <c:pt idx="11406">
                  <c:v>0.19990000000000002</c:v>
                </c:pt>
                <c:pt idx="11407">
                  <c:v>0.15820000000000001</c:v>
                </c:pt>
                <c:pt idx="11408">
                  <c:v>0.13070000000000001</c:v>
                </c:pt>
                <c:pt idx="11409">
                  <c:v>0.13070000000000001</c:v>
                </c:pt>
                <c:pt idx="11410">
                  <c:v>0.15329999999999999</c:v>
                </c:pt>
                <c:pt idx="11411">
                  <c:v>0.19290000000000002</c:v>
                </c:pt>
                <c:pt idx="11412">
                  <c:v>0.21330000000000002</c:v>
                </c:pt>
                <c:pt idx="11413">
                  <c:v>0.17800000000000002</c:v>
                </c:pt>
                <c:pt idx="11414">
                  <c:v>0.12410000000000002</c:v>
                </c:pt>
                <c:pt idx="11415">
                  <c:v>0.12920000000000001</c:v>
                </c:pt>
                <c:pt idx="11416">
                  <c:v>0.1507</c:v>
                </c:pt>
                <c:pt idx="11417">
                  <c:v>0.19</c:v>
                </c:pt>
                <c:pt idx="11418">
                  <c:v>0.19290000000000002</c:v>
                </c:pt>
                <c:pt idx="11419">
                  <c:v>0.18280000000000002</c:v>
                </c:pt>
                <c:pt idx="11420">
                  <c:v>0.17090000000000002</c:v>
                </c:pt>
                <c:pt idx="11421">
                  <c:v>0.11730000000000002</c:v>
                </c:pt>
                <c:pt idx="11422">
                  <c:v>0.14330000000000001</c:v>
                </c:pt>
                <c:pt idx="11423">
                  <c:v>0.1077</c:v>
                </c:pt>
                <c:pt idx="11424">
                  <c:v>0.1736</c:v>
                </c:pt>
                <c:pt idx="11425">
                  <c:v>0.20610000000000001</c:v>
                </c:pt>
                <c:pt idx="11426">
                  <c:v>0.17980000000000002</c:v>
                </c:pt>
                <c:pt idx="11427">
                  <c:v>0.21629999999999999</c:v>
                </c:pt>
                <c:pt idx="11428">
                  <c:v>0.18110000000000001</c:v>
                </c:pt>
                <c:pt idx="11429">
                  <c:v>0.11670000000000001</c:v>
                </c:pt>
                <c:pt idx="11430">
                  <c:v>0.16980000000000001</c:v>
                </c:pt>
                <c:pt idx="11431">
                  <c:v>0.1515</c:v>
                </c:pt>
                <c:pt idx="11432">
                  <c:v>0.13320000000000001</c:v>
                </c:pt>
                <c:pt idx="11433">
                  <c:v>0.15000000000000002</c:v>
                </c:pt>
                <c:pt idx="11434">
                  <c:v>9.3300000000000008E-2</c:v>
                </c:pt>
                <c:pt idx="11435">
                  <c:v>9.4799999999999995E-2</c:v>
                </c:pt>
                <c:pt idx="11436">
                  <c:v>0.1033</c:v>
                </c:pt>
                <c:pt idx="11437">
                  <c:v>9.2100000000000015E-2</c:v>
                </c:pt>
                <c:pt idx="11438">
                  <c:v>0.1174</c:v>
                </c:pt>
                <c:pt idx="11439">
                  <c:v>0.14530000000000001</c:v>
                </c:pt>
                <c:pt idx="11440">
                  <c:v>0.13770000000000002</c:v>
                </c:pt>
                <c:pt idx="11441">
                  <c:v>0.1394</c:v>
                </c:pt>
                <c:pt idx="11442">
                  <c:v>0.13520000000000001</c:v>
                </c:pt>
                <c:pt idx="11443">
                  <c:v>0.1348</c:v>
                </c:pt>
                <c:pt idx="11444">
                  <c:v>0.10389999999999999</c:v>
                </c:pt>
                <c:pt idx="11445">
                  <c:v>9.4600000000000004E-2</c:v>
                </c:pt>
                <c:pt idx="11446">
                  <c:v>8.0000000000000016E-2</c:v>
                </c:pt>
                <c:pt idx="11447">
                  <c:v>0.10900000000000001</c:v>
                </c:pt>
                <c:pt idx="11448">
                  <c:v>8.3699999999999997E-2</c:v>
                </c:pt>
                <c:pt idx="11449">
                  <c:v>0.1028</c:v>
                </c:pt>
                <c:pt idx="11450">
                  <c:v>0.13830000000000001</c:v>
                </c:pt>
                <c:pt idx="11451">
                  <c:v>0.11240000000000001</c:v>
                </c:pt>
                <c:pt idx="11452">
                  <c:v>0.1341</c:v>
                </c:pt>
                <c:pt idx="11453">
                  <c:v>0.10720000000000002</c:v>
                </c:pt>
                <c:pt idx="11454">
                  <c:v>0.1031</c:v>
                </c:pt>
                <c:pt idx="11455">
                  <c:v>6.9599999999999995E-2</c:v>
                </c:pt>
                <c:pt idx="11456">
                  <c:v>3.7100000000000001E-2</c:v>
                </c:pt>
                <c:pt idx="11457">
                  <c:v>5.5500000000000008E-2</c:v>
                </c:pt>
                <c:pt idx="11458">
                  <c:v>5.0100000000000006E-2</c:v>
                </c:pt>
                <c:pt idx="11459">
                  <c:v>5.8400000000000001E-2</c:v>
                </c:pt>
                <c:pt idx="11460">
                  <c:v>8.43E-2</c:v>
                </c:pt>
                <c:pt idx="11461">
                  <c:v>8.5100000000000009E-2</c:v>
                </c:pt>
                <c:pt idx="11462">
                  <c:v>8.4900000000000003E-2</c:v>
                </c:pt>
                <c:pt idx="11463">
                  <c:v>9.3500000000000014E-2</c:v>
                </c:pt>
                <c:pt idx="11464">
                  <c:v>8.900000000000001E-2</c:v>
                </c:pt>
                <c:pt idx="11465">
                  <c:v>9.7799999999999998E-2</c:v>
                </c:pt>
                <c:pt idx="11466">
                  <c:v>7.6600000000000001E-2</c:v>
                </c:pt>
                <c:pt idx="11467">
                  <c:v>5.6899999999999999E-2</c:v>
                </c:pt>
                <c:pt idx="11468">
                  <c:v>3.2600000000000004E-2</c:v>
                </c:pt>
                <c:pt idx="11469">
                  <c:v>9.9700000000000011E-2</c:v>
                </c:pt>
                <c:pt idx="11470">
                  <c:v>0.11060000000000002</c:v>
                </c:pt>
                <c:pt idx="11471">
                  <c:v>0.10820000000000002</c:v>
                </c:pt>
                <c:pt idx="11472">
                  <c:v>8.43E-2</c:v>
                </c:pt>
                <c:pt idx="11473">
                  <c:v>8.0600000000000005E-2</c:v>
                </c:pt>
                <c:pt idx="11474">
                  <c:v>8.2199999999999995E-2</c:v>
                </c:pt>
                <c:pt idx="11475">
                  <c:v>0.11240000000000001</c:v>
                </c:pt>
                <c:pt idx="11476">
                  <c:v>0.1017</c:v>
                </c:pt>
                <c:pt idx="11477">
                  <c:v>9.7900000000000001E-2</c:v>
                </c:pt>
                <c:pt idx="11478">
                  <c:v>8.72E-2</c:v>
                </c:pt>
                <c:pt idx="11479">
                  <c:v>6.7400000000000002E-2</c:v>
                </c:pt>
                <c:pt idx="11480">
                  <c:v>9.3000000000000013E-2</c:v>
                </c:pt>
                <c:pt idx="11481">
                  <c:v>0.11030000000000001</c:v>
                </c:pt>
                <c:pt idx="11482">
                  <c:v>9.4299999999999995E-2</c:v>
                </c:pt>
                <c:pt idx="11483">
                  <c:v>8.950000000000001E-2</c:v>
                </c:pt>
                <c:pt idx="11484">
                  <c:v>6.9699999999999998E-2</c:v>
                </c:pt>
                <c:pt idx="11485">
                  <c:v>6.1400000000000003E-2</c:v>
                </c:pt>
                <c:pt idx="11486">
                  <c:v>4.1300000000000003E-2</c:v>
                </c:pt>
                <c:pt idx="11487">
                  <c:v>2.6600000000000002E-2</c:v>
                </c:pt>
                <c:pt idx="11488">
                  <c:v>7.8000000000000005E-3</c:v>
                </c:pt>
                <c:pt idx="11489">
                  <c:v>2.9000000000000002E-3</c:v>
                </c:pt>
                <c:pt idx="11490">
                  <c:v>7.7000000000000002E-3</c:v>
                </c:pt>
                <c:pt idx="11491">
                  <c:v>1E-3</c:v>
                </c:pt>
                <c:pt idx="11492">
                  <c:v>0</c:v>
                </c:pt>
                <c:pt idx="11493">
                  <c:v>0</c:v>
                </c:pt>
                <c:pt idx="11494">
                  <c:v>0</c:v>
                </c:pt>
                <c:pt idx="11495">
                  <c:v>0</c:v>
                </c:pt>
                <c:pt idx="11496">
                  <c:v>0</c:v>
                </c:pt>
                <c:pt idx="11497">
                  <c:v>0</c:v>
                </c:pt>
                <c:pt idx="11498">
                  <c:v>0</c:v>
                </c:pt>
                <c:pt idx="11499">
                  <c:v>0</c:v>
                </c:pt>
                <c:pt idx="11500">
                  <c:v>0</c:v>
                </c:pt>
                <c:pt idx="11501">
                  <c:v>0</c:v>
                </c:pt>
                <c:pt idx="11502">
                  <c:v>0</c:v>
                </c:pt>
                <c:pt idx="11503">
                  <c:v>0</c:v>
                </c:pt>
                <c:pt idx="11504">
                  <c:v>0</c:v>
                </c:pt>
                <c:pt idx="11505">
                  <c:v>0</c:v>
                </c:pt>
                <c:pt idx="11506">
                  <c:v>0</c:v>
                </c:pt>
                <c:pt idx="11507">
                  <c:v>0</c:v>
                </c:pt>
                <c:pt idx="11508">
                  <c:v>0</c:v>
                </c:pt>
                <c:pt idx="11509">
                  <c:v>0</c:v>
                </c:pt>
                <c:pt idx="11510">
                  <c:v>0</c:v>
                </c:pt>
                <c:pt idx="11511">
                  <c:v>0</c:v>
                </c:pt>
                <c:pt idx="11512">
                  <c:v>0</c:v>
                </c:pt>
                <c:pt idx="11513">
                  <c:v>0</c:v>
                </c:pt>
                <c:pt idx="11514">
                  <c:v>0</c:v>
                </c:pt>
                <c:pt idx="11515">
                  <c:v>0</c:v>
                </c:pt>
                <c:pt idx="11516">
                  <c:v>0</c:v>
                </c:pt>
                <c:pt idx="11517">
                  <c:v>0</c:v>
                </c:pt>
                <c:pt idx="11518">
                  <c:v>0</c:v>
                </c:pt>
                <c:pt idx="11519">
                  <c:v>0</c:v>
                </c:pt>
                <c:pt idx="11520">
                  <c:v>0</c:v>
                </c:pt>
                <c:pt idx="11521">
                  <c:v>0</c:v>
                </c:pt>
                <c:pt idx="11522">
                  <c:v>0</c:v>
                </c:pt>
                <c:pt idx="11523">
                  <c:v>0</c:v>
                </c:pt>
                <c:pt idx="11524">
                  <c:v>0</c:v>
                </c:pt>
                <c:pt idx="11525">
                  <c:v>0</c:v>
                </c:pt>
                <c:pt idx="11526">
                  <c:v>0</c:v>
                </c:pt>
                <c:pt idx="11527">
                  <c:v>0</c:v>
                </c:pt>
                <c:pt idx="11528">
                  <c:v>0</c:v>
                </c:pt>
                <c:pt idx="11529">
                  <c:v>0</c:v>
                </c:pt>
                <c:pt idx="11530">
                  <c:v>0</c:v>
                </c:pt>
                <c:pt idx="11531">
                  <c:v>0</c:v>
                </c:pt>
                <c:pt idx="11532">
                  <c:v>0</c:v>
                </c:pt>
                <c:pt idx="11533">
                  <c:v>0</c:v>
                </c:pt>
                <c:pt idx="11534">
                  <c:v>0</c:v>
                </c:pt>
                <c:pt idx="11535">
                  <c:v>0</c:v>
                </c:pt>
                <c:pt idx="11536">
                  <c:v>0</c:v>
                </c:pt>
                <c:pt idx="11537">
                  <c:v>0</c:v>
                </c:pt>
                <c:pt idx="11538">
                  <c:v>0</c:v>
                </c:pt>
                <c:pt idx="11539">
                  <c:v>0</c:v>
                </c:pt>
                <c:pt idx="11540">
                  <c:v>0</c:v>
                </c:pt>
                <c:pt idx="11541">
                  <c:v>0</c:v>
                </c:pt>
                <c:pt idx="11542">
                  <c:v>0</c:v>
                </c:pt>
                <c:pt idx="11543">
                  <c:v>0</c:v>
                </c:pt>
                <c:pt idx="11544">
                  <c:v>0</c:v>
                </c:pt>
                <c:pt idx="11545">
                  <c:v>0</c:v>
                </c:pt>
                <c:pt idx="11546">
                  <c:v>0</c:v>
                </c:pt>
                <c:pt idx="11547">
                  <c:v>0</c:v>
                </c:pt>
                <c:pt idx="11548">
                  <c:v>0</c:v>
                </c:pt>
                <c:pt idx="11549">
                  <c:v>0</c:v>
                </c:pt>
                <c:pt idx="11550">
                  <c:v>0</c:v>
                </c:pt>
                <c:pt idx="11551">
                  <c:v>0</c:v>
                </c:pt>
                <c:pt idx="11552">
                  <c:v>0</c:v>
                </c:pt>
                <c:pt idx="11553">
                  <c:v>0</c:v>
                </c:pt>
                <c:pt idx="11554">
                  <c:v>0</c:v>
                </c:pt>
                <c:pt idx="11555">
                  <c:v>0</c:v>
                </c:pt>
                <c:pt idx="11556">
                  <c:v>0</c:v>
                </c:pt>
                <c:pt idx="11557">
                  <c:v>0</c:v>
                </c:pt>
                <c:pt idx="11558">
                  <c:v>0</c:v>
                </c:pt>
                <c:pt idx="11559">
                  <c:v>0</c:v>
                </c:pt>
                <c:pt idx="11560">
                  <c:v>0</c:v>
                </c:pt>
                <c:pt idx="11561">
                  <c:v>0</c:v>
                </c:pt>
                <c:pt idx="11562">
                  <c:v>0</c:v>
                </c:pt>
                <c:pt idx="11563">
                  <c:v>0</c:v>
                </c:pt>
                <c:pt idx="11564">
                  <c:v>0</c:v>
                </c:pt>
                <c:pt idx="11565">
                  <c:v>0</c:v>
                </c:pt>
                <c:pt idx="11566">
                  <c:v>0</c:v>
                </c:pt>
                <c:pt idx="11567">
                  <c:v>0</c:v>
                </c:pt>
                <c:pt idx="11568">
                  <c:v>0</c:v>
                </c:pt>
                <c:pt idx="11569">
                  <c:v>0</c:v>
                </c:pt>
                <c:pt idx="11570">
                  <c:v>0</c:v>
                </c:pt>
                <c:pt idx="11571">
                  <c:v>0</c:v>
                </c:pt>
                <c:pt idx="11572">
                  <c:v>0</c:v>
                </c:pt>
                <c:pt idx="11573">
                  <c:v>0</c:v>
                </c:pt>
                <c:pt idx="11574">
                  <c:v>0</c:v>
                </c:pt>
                <c:pt idx="11575">
                  <c:v>0</c:v>
                </c:pt>
                <c:pt idx="11576">
                  <c:v>0</c:v>
                </c:pt>
                <c:pt idx="11577">
                  <c:v>0</c:v>
                </c:pt>
                <c:pt idx="11578">
                  <c:v>8.9999999999999998E-4</c:v>
                </c:pt>
                <c:pt idx="11579">
                  <c:v>0</c:v>
                </c:pt>
                <c:pt idx="11580">
                  <c:v>0</c:v>
                </c:pt>
                <c:pt idx="11581">
                  <c:v>0</c:v>
                </c:pt>
                <c:pt idx="11582">
                  <c:v>0</c:v>
                </c:pt>
                <c:pt idx="11583">
                  <c:v>0</c:v>
                </c:pt>
                <c:pt idx="11584">
                  <c:v>0</c:v>
                </c:pt>
                <c:pt idx="11585">
                  <c:v>0</c:v>
                </c:pt>
                <c:pt idx="11586">
                  <c:v>0</c:v>
                </c:pt>
                <c:pt idx="11587">
                  <c:v>0</c:v>
                </c:pt>
                <c:pt idx="11588">
                  <c:v>0</c:v>
                </c:pt>
                <c:pt idx="11589">
                  <c:v>0</c:v>
                </c:pt>
                <c:pt idx="11590">
                  <c:v>0</c:v>
                </c:pt>
                <c:pt idx="11591">
                  <c:v>0</c:v>
                </c:pt>
                <c:pt idx="11592">
                  <c:v>0</c:v>
                </c:pt>
                <c:pt idx="11593">
                  <c:v>8.9999999999999998E-4</c:v>
                </c:pt>
                <c:pt idx="11594">
                  <c:v>0</c:v>
                </c:pt>
                <c:pt idx="11595">
                  <c:v>0</c:v>
                </c:pt>
                <c:pt idx="11596">
                  <c:v>0</c:v>
                </c:pt>
                <c:pt idx="11597">
                  <c:v>0</c:v>
                </c:pt>
                <c:pt idx="11598">
                  <c:v>0</c:v>
                </c:pt>
                <c:pt idx="11599">
                  <c:v>0</c:v>
                </c:pt>
                <c:pt idx="11600">
                  <c:v>0</c:v>
                </c:pt>
                <c:pt idx="11601">
                  <c:v>0</c:v>
                </c:pt>
                <c:pt idx="11602">
                  <c:v>0</c:v>
                </c:pt>
                <c:pt idx="11603">
                  <c:v>0</c:v>
                </c:pt>
                <c:pt idx="11604">
                  <c:v>0</c:v>
                </c:pt>
                <c:pt idx="11605">
                  <c:v>0</c:v>
                </c:pt>
                <c:pt idx="11606">
                  <c:v>0</c:v>
                </c:pt>
                <c:pt idx="11607">
                  <c:v>0</c:v>
                </c:pt>
                <c:pt idx="11608">
                  <c:v>0</c:v>
                </c:pt>
                <c:pt idx="11609">
                  <c:v>0</c:v>
                </c:pt>
                <c:pt idx="11610">
                  <c:v>0</c:v>
                </c:pt>
                <c:pt idx="11611">
                  <c:v>0</c:v>
                </c:pt>
                <c:pt idx="11612">
                  <c:v>0</c:v>
                </c:pt>
                <c:pt idx="11613">
                  <c:v>0</c:v>
                </c:pt>
                <c:pt idx="11614">
                  <c:v>0</c:v>
                </c:pt>
                <c:pt idx="11615">
                  <c:v>0</c:v>
                </c:pt>
                <c:pt idx="11616">
                  <c:v>0</c:v>
                </c:pt>
                <c:pt idx="11617">
                  <c:v>0</c:v>
                </c:pt>
                <c:pt idx="11618">
                  <c:v>0</c:v>
                </c:pt>
                <c:pt idx="11619">
                  <c:v>0</c:v>
                </c:pt>
                <c:pt idx="11620">
                  <c:v>0</c:v>
                </c:pt>
                <c:pt idx="11621">
                  <c:v>0</c:v>
                </c:pt>
                <c:pt idx="11622">
                  <c:v>0</c:v>
                </c:pt>
                <c:pt idx="11623">
                  <c:v>0</c:v>
                </c:pt>
                <c:pt idx="11624">
                  <c:v>0</c:v>
                </c:pt>
                <c:pt idx="11625">
                  <c:v>0</c:v>
                </c:pt>
                <c:pt idx="11626">
                  <c:v>0</c:v>
                </c:pt>
                <c:pt idx="11627">
                  <c:v>0</c:v>
                </c:pt>
                <c:pt idx="11628">
                  <c:v>0</c:v>
                </c:pt>
                <c:pt idx="11629">
                  <c:v>0</c:v>
                </c:pt>
                <c:pt idx="11630">
                  <c:v>0</c:v>
                </c:pt>
                <c:pt idx="11631">
                  <c:v>0</c:v>
                </c:pt>
                <c:pt idx="11632">
                  <c:v>0</c:v>
                </c:pt>
                <c:pt idx="11633">
                  <c:v>0</c:v>
                </c:pt>
                <c:pt idx="11634">
                  <c:v>0</c:v>
                </c:pt>
                <c:pt idx="11635">
                  <c:v>0</c:v>
                </c:pt>
                <c:pt idx="11636">
                  <c:v>0</c:v>
                </c:pt>
                <c:pt idx="11637">
                  <c:v>0</c:v>
                </c:pt>
                <c:pt idx="11638">
                  <c:v>3.8E-3</c:v>
                </c:pt>
                <c:pt idx="11639">
                  <c:v>8.9999999999999998E-4</c:v>
                </c:pt>
                <c:pt idx="11640">
                  <c:v>0</c:v>
                </c:pt>
                <c:pt idx="11641">
                  <c:v>0</c:v>
                </c:pt>
                <c:pt idx="11642">
                  <c:v>0</c:v>
                </c:pt>
                <c:pt idx="11643">
                  <c:v>0</c:v>
                </c:pt>
                <c:pt idx="11644">
                  <c:v>1E-3</c:v>
                </c:pt>
                <c:pt idx="11645">
                  <c:v>3.9000000000000003E-3</c:v>
                </c:pt>
                <c:pt idx="11646">
                  <c:v>1E-3</c:v>
                </c:pt>
                <c:pt idx="11647">
                  <c:v>0</c:v>
                </c:pt>
                <c:pt idx="11648">
                  <c:v>0</c:v>
                </c:pt>
                <c:pt idx="11649">
                  <c:v>5.1999999999999998E-3</c:v>
                </c:pt>
                <c:pt idx="11650">
                  <c:v>2.93E-2</c:v>
                </c:pt>
                <c:pt idx="11651">
                  <c:v>2.2200000000000001E-2</c:v>
                </c:pt>
                <c:pt idx="11652">
                  <c:v>8.9100000000000013E-2</c:v>
                </c:pt>
                <c:pt idx="11653">
                  <c:v>7.4300000000000005E-2</c:v>
                </c:pt>
                <c:pt idx="11654">
                  <c:v>5.1100000000000007E-2</c:v>
                </c:pt>
                <c:pt idx="11655">
                  <c:v>2.7700000000000002E-2</c:v>
                </c:pt>
                <c:pt idx="11656">
                  <c:v>1.43E-2</c:v>
                </c:pt>
                <c:pt idx="11657">
                  <c:v>2.1000000000000003E-3</c:v>
                </c:pt>
                <c:pt idx="11658">
                  <c:v>1.1600000000000001E-2</c:v>
                </c:pt>
                <c:pt idx="11659">
                  <c:v>2.5500000000000002E-2</c:v>
                </c:pt>
                <c:pt idx="11660">
                  <c:v>8.5000000000000006E-2</c:v>
                </c:pt>
                <c:pt idx="11661">
                  <c:v>6.6200000000000009E-2</c:v>
                </c:pt>
                <c:pt idx="11662">
                  <c:v>8.7600000000000011E-2</c:v>
                </c:pt>
                <c:pt idx="11663">
                  <c:v>9.1900000000000009E-2</c:v>
                </c:pt>
                <c:pt idx="11664">
                  <c:v>0.10149999999999999</c:v>
                </c:pt>
                <c:pt idx="11665">
                  <c:v>7.9500000000000015E-2</c:v>
                </c:pt>
                <c:pt idx="11666">
                  <c:v>6.0400000000000002E-2</c:v>
                </c:pt>
                <c:pt idx="11667">
                  <c:v>7.6600000000000001E-2</c:v>
                </c:pt>
                <c:pt idx="11668">
                  <c:v>8.0800000000000011E-2</c:v>
                </c:pt>
                <c:pt idx="11669">
                  <c:v>0.1142</c:v>
                </c:pt>
                <c:pt idx="11670">
                  <c:v>0.10920000000000002</c:v>
                </c:pt>
                <c:pt idx="11671">
                  <c:v>0.11180000000000001</c:v>
                </c:pt>
                <c:pt idx="11672">
                  <c:v>7.640000000000001E-2</c:v>
                </c:pt>
                <c:pt idx="11673">
                  <c:v>5.460000000000001E-2</c:v>
                </c:pt>
                <c:pt idx="11674">
                  <c:v>3.8400000000000004E-2</c:v>
                </c:pt>
                <c:pt idx="11675">
                  <c:v>5.5000000000000005E-3</c:v>
                </c:pt>
                <c:pt idx="11676">
                  <c:v>4.4600000000000001E-2</c:v>
                </c:pt>
                <c:pt idx="11677">
                  <c:v>7.8200000000000006E-2</c:v>
                </c:pt>
                <c:pt idx="11678">
                  <c:v>6.2400000000000004E-2</c:v>
                </c:pt>
                <c:pt idx="11679">
                  <c:v>8.6400000000000005E-2</c:v>
                </c:pt>
                <c:pt idx="11680">
                  <c:v>5.8900000000000001E-2</c:v>
                </c:pt>
                <c:pt idx="11681">
                  <c:v>9.6799999999999997E-2</c:v>
                </c:pt>
                <c:pt idx="11682">
                  <c:v>0.128</c:v>
                </c:pt>
                <c:pt idx="11683">
                  <c:v>7.4900000000000008E-2</c:v>
                </c:pt>
                <c:pt idx="11684">
                  <c:v>1.2400000000000001E-2</c:v>
                </c:pt>
                <c:pt idx="11685">
                  <c:v>1.1000000000000001E-3</c:v>
                </c:pt>
                <c:pt idx="11686">
                  <c:v>0</c:v>
                </c:pt>
                <c:pt idx="11687">
                  <c:v>0</c:v>
                </c:pt>
                <c:pt idx="11688">
                  <c:v>7.7000000000000002E-3</c:v>
                </c:pt>
                <c:pt idx="11689">
                  <c:v>3.3000000000000004E-3</c:v>
                </c:pt>
                <c:pt idx="11690">
                  <c:v>0</c:v>
                </c:pt>
                <c:pt idx="11691">
                  <c:v>0</c:v>
                </c:pt>
                <c:pt idx="11692">
                  <c:v>0</c:v>
                </c:pt>
                <c:pt idx="11693">
                  <c:v>0</c:v>
                </c:pt>
                <c:pt idx="11694">
                  <c:v>0</c:v>
                </c:pt>
                <c:pt idx="11695">
                  <c:v>0</c:v>
                </c:pt>
                <c:pt idx="11696">
                  <c:v>0</c:v>
                </c:pt>
                <c:pt idx="11697">
                  <c:v>0</c:v>
                </c:pt>
                <c:pt idx="11698">
                  <c:v>0</c:v>
                </c:pt>
                <c:pt idx="11699">
                  <c:v>0</c:v>
                </c:pt>
                <c:pt idx="11700">
                  <c:v>0</c:v>
                </c:pt>
                <c:pt idx="11701">
                  <c:v>0</c:v>
                </c:pt>
                <c:pt idx="11702">
                  <c:v>0</c:v>
                </c:pt>
                <c:pt idx="11703">
                  <c:v>0</c:v>
                </c:pt>
                <c:pt idx="11704">
                  <c:v>0</c:v>
                </c:pt>
                <c:pt idx="11705">
                  <c:v>0</c:v>
                </c:pt>
                <c:pt idx="11706">
                  <c:v>0</c:v>
                </c:pt>
                <c:pt idx="11707">
                  <c:v>0</c:v>
                </c:pt>
                <c:pt idx="11708">
                  <c:v>0</c:v>
                </c:pt>
                <c:pt idx="11709">
                  <c:v>0</c:v>
                </c:pt>
                <c:pt idx="11710">
                  <c:v>4.24E-2</c:v>
                </c:pt>
                <c:pt idx="11711">
                  <c:v>4.5000000000000005E-2</c:v>
                </c:pt>
                <c:pt idx="11712">
                  <c:v>4.5999999999999999E-3</c:v>
                </c:pt>
                <c:pt idx="11713">
                  <c:v>4.4999999999999997E-3</c:v>
                </c:pt>
                <c:pt idx="11714">
                  <c:v>0</c:v>
                </c:pt>
                <c:pt idx="11715">
                  <c:v>0</c:v>
                </c:pt>
                <c:pt idx="11716">
                  <c:v>0</c:v>
                </c:pt>
                <c:pt idx="11717">
                  <c:v>0</c:v>
                </c:pt>
                <c:pt idx="11718">
                  <c:v>0</c:v>
                </c:pt>
                <c:pt idx="11719">
                  <c:v>0</c:v>
                </c:pt>
                <c:pt idx="11720">
                  <c:v>0</c:v>
                </c:pt>
                <c:pt idx="11721">
                  <c:v>0</c:v>
                </c:pt>
                <c:pt idx="11722">
                  <c:v>0</c:v>
                </c:pt>
                <c:pt idx="11723">
                  <c:v>0</c:v>
                </c:pt>
                <c:pt idx="11724">
                  <c:v>8.0000000000000002E-3</c:v>
                </c:pt>
                <c:pt idx="11725">
                  <c:v>9.1999999999999998E-3</c:v>
                </c:pt>
                <c:pt idx="11726">
                  <c:v>0</c:v>
                </c:pt>
                <c:pt idx="11727">
                  <c:v>0</c:v>
                </c:pt>
                <c:pt idx="11728">
                  <c:v>0</c:v>
                </c:pt>
                <c:pt idx="11729">
                  <c:v>0</c:v>
                </c:pt>
                <c:pt idx="11730">
                  <c:v>0</c:v>
                </c:pt>
                <c:pt idx="11731">
                  <c:v>0</c:v>
                </c:pt>
                <c:pt idx="11732">
                  <c:v>9.1999999999999998E-3</c:v>
                </c:pt>
                <c:pt idx="11733">
                  <c:v>3.0200000000000001E-2</c:v>
                </c:pt>
                <c:pt idx="11734">
                  <c:v>6.9000000000000008E-3</c:v>
                </c:pt>
                <c:pt idx="11735">
                  <c:v>0</c:v>
                </c:pt>
                <c:pt idx="11736">
                  <c:v>5.6000000000000008E-3</c:v>
                </c:pt>
                <c:pt idx="11737">
                  <c:v>1.1200000000000002E-2</c:v>
                </c:pt>
                <c:pt idx="11738">
                  <c:v>5.5000000000000005E-3</c:v>
                </c:pt>
                <c:pt idx="11739">
                  <c:v>0</c:v>
                </c:pt>
                <c:pt idx="11740">
                  <c:v>0</c:v>
                </c:pt>
                <c:pt idx="11741">
                  <c:v>0</c:v>
                </c:pt>
                <c:pt idx="11742">
                  <c:v>0</c:v>
                </c:pt>
                <c:pt idx="11743">
                  <c:v>0</c:v>
                </c:pt>
                <c:pt idx="11744">
                  <c:v>0</c:v>
                </c:pt>
                <c:pt idx="11745">
                  <c:v>0</c:v>
                </c:pt>
                <c:pt idx="11746">
                  <c:v>0</c:v>
                </c:pt>
                <c:pt idx="11747">
                  <c:v>0</c:v>
                </c:pt>
                <c:pt idx="11748">
                  <c:v>0</c:v>
                </c:pt>
                <c:pt idx="11749">
                  <c:v>0</c:v>
                </c:pt>
                <c:pt idx="11750">
                  <c:v>0</c:v>
                </c:pt>
                <c:pt idx="11751">
                  <c:v>0</c:v>
                </c:pt>
                <c:pt idx="11752">
                  <c:v>0</c:v>
                </c:pt>
                <c:pt idx="11753">
                  <c:v>0</c:v>
                </c:pt>
                <c:pt idx="11754">
                  <c:v>0</c:v>
                </c:pt>
                <c:pt idx="11755">
                  <c:v>0</c:v>
                </c:pt>
                <c:pt idx="11756">
                  <c:v>0</c:v>
                </c:pt>
                <c:pt idx="11757">
                  <c:v>0</c:v>
                </c:pt>
                <c:pt idx="11758">
                  <c:v>0</c:v>
                </c:pt>
                <c:pt idx="11759">
                  <c:v>0</c:v>
                </c:pt>
                <c:pt idx="11760">
                  <c:v>0</c:v>
                </c:pt>
                <c:pt idx="11761">
                  <c:v>0</c:v>
                </c:pt>
                <c:pt idx="11762">
                  <c:v>0</c:v>
                </c:pt>
                <c:pt idx="11763">
                  <c:v>0</c:v>
                </c:pt>
                <c:pt idx="11764">
                  <c:v>0</c:v>
                </c:pt>
                <c:pt idx="11765">
                  <c:v>0</c:v>
                </c:pt>
                <c:pt idx="11766">
                  <c:v>0</c:v>
                </c:pt>
                <c:pt idx="11767">
                  <c:v>0</c:v>
                </c:pt>
                <c:pt idx="11768">
                  <c:v>0</c:v>
                </c:pt>
                <c:pt idx="11769">
                  <c:v>0</c:v>
                </c:pt>
                <c:pt idx="11770">
                  <c:v>0</c:v>
                </c:pt>
                <c:pt idx="11771">
                  <c:v>0</c:v>
                </c:pt>
                <c:pt idx="11772">
                  <c:v>0</c:v>
                </c:pt>
                <c:pt idx="11773">
                  <c:v>0</c:v>
                </c:pt>
                <c:pt idx="11774">
                  <c:v>0</c:v>
                </c:pt>
                <c:pt idx="11775">
                  <c:v>0</c:v>
                </c:pt>
                <c:pt idx="11776">
                  <c:v>0</c:v>
                </c:pt>
                <c:pt idx="11777">
                  <c:v>0</c:v>
                </c:pt>
                <c:pt idx="11778">
                  <c:v>0</c:v>
                </c:pt>
                <c:pt idx="11779">
                  <c:v>0</c:v>
                </c:pt>
                <c:pt idx="11780">
                  <c:v>0</c:v>
                </c:pt>
                <c:pt idx="11781">
                  <c:v>0</c:v>
                </c:pt>
                <c:pt idx="11782">
                  <c:v>0</c:v>
                </c:pt>
                <c:pt idx="11783">
                  <c:v>0</c:v>
                </c:pt>
                <c:pt idx="11784">
                  <c:v>0</c:v>
                </c:pt>
                <c:pt idx="11785">
                  <c:v>0</c:v>
                </c:pt>
                <c:pt idx="11786">
                  <c:v>0</c:v>
                </c:pt>
                <c:pt idx="11787">
                  <c:v>0</c:v>
                </c:pt>
                <c:pt idx="11788">
                  <c:v>0</c:v>
                </c:pt>
                <c:pt idx="11789">
                  <c:v>0</c:v>
                </c:pt>
                <c:pt idx="11790">
                  <c:v>0</c:v>
                </c:pt>
                <c:pt idx="11791">
                  <c:v>0</c:v>
                </c:pt>
                <c:pt idx="11792">
                  <c:v>0</c:v>
                </c:pt>
                <c:pt idx="11793">
                  <c:v>0</c:v>
                </c:pt>
                <c:pt idx="11794">
                  <c:v>0</c:v>
                </c:pt>
                <c:pt idx="11795">
                  <c:v>0</c:v>
                </c:pt>
                <c:pt idx="11796">
                  <c:v>8.0000000000000004E-4</c:v>
                </c:pt>
                <c:pt idx="11797">
                  <c:v>0</c:v>
                </c:pt>
                <c:pt idx="11798">
                  <c:v>0</c:v>
                </c:pt>
                <c:pt idx="11799">
                  <c:v>8.0000000000000004E-4</c:v>
                </c:pt>
                <c:pt idx="11800">
                  <c:v>0</c:v>
                </c:pt>
                <c:pt idx="11801">
                  <c:v>0</c:v>
                </c:pt>
                <c:pt idx="11802">
                  <c:v>0</c:v>
                </c:pt>
                <c:pt idx="11803">
                  <c:v>0</c:v>
                </c:pt>
                <c:pt idx="11804">
                  <c:v>0</c:v>
                </c:pt>
                <c:pt idx="11805">
                  <c:v>7.000000000000001E-4</c:v>
                </c:pt>
                <c:pt idx="11806">
                  <c:v>0</c:v>
                </c:pt>
                <c:pt idx="11807">
                  <c:v>7.000000000000001E-4</c:v>
                </c:pt>
                <c:pt idx="11808">
                  <c:v>0</c:v>
                </c:pt>
                <c:pt idx="11809">
                  <c:v>0</c:v>
                </c:pt>
                <c:pt idx="11810">
                  <c:v>7.000000000000001E-4</c:v>
                </c:pt>
                <c:pt idx="11811">
                  <c:v>7.000000000000001E-4</c:v>
                </c:pt>
                <c:pt idx="11812">
                  <c:v>7.000000000000001E-4</c:v>
                </c:pt>
                <c:pt idx="11813">
                  <c:v>0</c:v>
                </c:pt>
                <c:pt idx="11814">
                  <c:v>7.000000000000001E-4</c:v>
                </c:pt>
                <c:pt idx="11815">
                  <c:v>7.000000000000001E-4</c:v>
                </c:pt>
                <c:pt idx="11816">
                  <c:v>0</c:v>
                </c:pt>
                <c:pt idx="11817">
                  <c:v>7.000000000000001E-4</c:v>
                </c:pt>
                <c:pt idx="11818">
                  <c:v>7.000000000000001E-4</c:v>
                </c:pt>
                <c:pt idx="11819">
                  <c:v>7.000000000000001E-4</c:v>
                </c:pt>
                <c:pt idx="11820">
                  <c:v>0</c:v>
                </c:pt>
                <c:pt idx="11821">
                  <c:v>7.000000000000001E-4</c:v>
                </c:pt>
                <c:pt idx="11822">
                  <c:v>7.000000000000001E-4</c:v>
                </c:pt>
                <c:pt idx="11823">
                  <c:v>0</c:v>
                </c:pt>
                <c:pt idx="11824">
                  <c:v>7.000000000000001E-4</c:v>
                </c:pt>
                <c:pt idx="11825">
                  <c:v>7.000000000000001E-4</c:v>
                </c:pt>
                <c:pt idx="11826">
                  <c:v>7.000000000000001E-4</c:v>
                </c:pt>
                <c:pt idx="11827">
                  <c:v>0</c:v>
                </c:pt>
                <c:pt idx="11828">
                  <c:v>7.000000000000001E-4</c:v>
                </c:pt>
                <c:pt idx="11829">
                  <c:v>7.000000000000001E-4</c:v>
                </c:pt>
                <c:pt idx="11830">
                  <c:v>0</c:v>
                </c:pt>
                <c:pt idx="11831">
                  <c:v>7.000000000000001E-4</c:v>
                </c:pt>
                <c:pt idx="11832">
                  <c:v>7.000000000000001E-4</c:v>
                </c:pt>
                <c:pt idx="11833">
                  <c:v>7.000000000000001E-4</c:v>
                </c:pt>
                <c:pt idx="11834">
                  <c:v>0</c:v>
                </c:pt>
                <c:pt idx="11835">
                  <c:v>7.000000000000001E-4</c:v>
                </c:pt>
                <c:pt idx="11836">
                  <c:v>7.000000000000001E-4</c:v>
                </c:pt>
                <c:pt idx="11837">
                  <c:v>0</c:v>
                </c:pt>
                <c:pt idx="11838">
                  <c:v>7.000000000000001E-4</c:v>
                </c:pt>
                <c:pt idx="11839">
                  <c:v>7.000000000000001E-4</c:v>
                </c:pt>
                <c:pt idx="11840">
                  <c:v>6.0000000000000006E-4</c:v>
                </c:pt>
                <c:pt idx="11841">
                  <c:v>6.0000000000000006E-4</c:v>
                </c:pt>
                <c:pt idx="11842">
                  <c:v>7.000000000000001E-4</c:v>
                </c:pt>
                <c:pt idx="11843">
                  <c:v>7.000000000000001E-4</c:v>
                </c:pt>
                <c:pt idx="11844">
                  <c:v>0</c:v>
                </c:pt>
                <c:pt idx="11845">
                  <c:v>6.0000000000000006E-4</c:v>
                </c:pt>
                <c:pt idx="11846">
                  <c:v>6.0000000000000006E-4</c:v>
                </c:pt>
                <c:pt idx="11847">
                  <c:v>6.0000000000000006E-4</c:v>
                </c:pt>
                <c:pt idx="11848">
                  <c:v>0</c:v>
                </c:pt>
                <c:pt idx="11849">
                  <c:v>6.0000000000000006E-4</c:v>
                </c:pt>
                <c:pt idx="11850">
                  <c:v>6.0000000000000006E-4</c:v>
                </c:pt>
                <c:pt idx="11851">
                  <c:v>0</c:v>
                </c:pt>
                <c:pt idx="11852">
                  <c:v>6.0000000000000006E-4</c:v>
                </c:pt>
                <c:pt idx="11853">
                  <c:v>6.0000000000000006E-4</c:v>
                </c:pt>
                <c:pt idx="11854">
                  <c:v>6.0000000000000006E-4</c:v>
                </c:pt>
                <c:pt idx="11855">
                  <c:v>0</c:v>
                </c:pt>
                <c:pt idx="11856">
                  <c:v>6.0000000000000006E-4</c:v>
                </c:pt>
                <c:pt idx="11857">
                  <c:v>6.0000000000000006E-4</c:v>
                </c:pt>
                <c:pt idx="11858">
                  <c:v>0</c:v>
                </c:pt>
                <c:pt idx="11859">
                  <c:v>6.0000000000000006E-4</c:v>
                </c:pt>
                <c:pt idx="11860">
                  <c:v>6.0000000000000006E-4</c:v>
                </c:pt>
                <c:pt idx="11861">
                  <c:v>6.0000000000000006E-4</c:v>
                </c:pt>
                <c:pt idx="11862">
                  <c:v>0</c:v>
                </c:pt>
                <c:pt idx="11863">
                  <c:v>6.0000000000000006E-4</c:v>
                </c:pt>
                <c:pt idx="11864">
                  <c:v>0</c:v>
                </c:pt>
                <c:pt idx="11865">
                  <c:v>6.0000000000000006E-4</c:v>
                </c:pt>
                <c:pt idx="11866">
                  <c:v>0</c:v>
                </c:pt>
                <c:pt idx="11867">
                  <c:v>6.0000000000000006E-4</c:v>
                </c:pt>
                <c:pt idx="11868">
                  <c:v>6.0000000000000006E-4</c:v>
                </c:pt>
                <c:pt idx="11869">
                  <c:v>0</c:v>
                </c:pt>
                <c:pt idx="11870">
                  <c:v>6.0000000000000006E-4</c:v>
                </c:pt>
                <c:pt idx="11871">
                  <c:v>6.0000000000000006E-4</c:v>
                </c:pt>
                <c:pt idx="11872">
                  <c:v>6.0000000000000006E-4</c:v>
                </c:pt>
                <c:pt idx="11873">
                  <c:v>0</c:v>
                </c:pt>
                <c:pt idx="11874">
                  <c:v>6.0000000000000006E-4</c:v>
                </c:pt>
                <c:pt idx="11875">
                  <c:v>6.0000000000000006E-4</c:v>
                </c:pt>
                <c:pt idx="11876">
                  <c:v>0</c:v>
                </c:pt>
                <c:pt idx="11877">
                  <c:v>0</c:v>
                </c:pt>
                <c:pt idx="11878">
                  <c:v>6.0000000000000006E-4</c:v>
                </c:pt>
                <c:pt idx="11879">
                  <c:v>6.0000000000000006E-4</c:v>
                </c:pt>
                <c:pt idx="11880">
                  <c:v>0</c:v>
                </c:pt>
                <c:pt idx="11881">
                  <c:v>6.0000000000000006E-4</c:v>
                </c:pt>
                <c:pt idx="11882">
                  <c:v>6.0000000000000006E-4</c:v>
                </c:pt>
                <c:pt idx="11883">
                  <c:v>6.0000000000000006E-4</c:v>
                </c:pt>
                <c:pt idx="11884">
                  <c:v>0</c:v>
                </c:pt>
                <c:pt idx="11885">
                  <c:v>6.0000000000000006E-4</c:v>
                </c:pt>
                <c:pt idx="11886">
                  <c:v>6.0000000000000006E-4</c:v>
                </c:pt>
                <c:pt idx="11887">
                  <c:v>0</c:v>
                </c:pt>
                <c:pt idx="11888">
                  <c:v>0</c:v>
                </c:pt>
                <c:pt idx="11889">
                  <c:v>6.0000000000000006E-4</c:v>
                </c:pt>
                <c:pt idx="11890">
                  <c:v>6.0000000000000006E-4</c:v>
                </c:pt>
                <c:pt idx="11891">
                  <c:v>0</c:v>
                </c:pt>
                <c:pt idx="11892">
                  <c:v>6.0000000000000006E-4</c:v>
                </c:pt>
                <c:pt idx="11893">
                  <c:v>6.0000000000000006E-4</c:v>
                </c:pt>
                <c:pt idx="11894">
                  <c:v>6.0000000000000006E-4</c:v>
                </c:pt>
                <c:pt idx="11895">
                  <c:v>0</c:v>
                </c:pt>
                <c:pt idx="11896">
                  <c:v>7.000000000000001E-4</c:v>
                </c:pt>
                <c:pt idx="11897">
                  <c:v>0</c:v>
                </c:pt>
                <c:pt idx="11898">
                  <c:v>0</c:v>
                </c:pt>
                <c:pt idx="11899">
                  <c:v>0</c:v>
                </c:pt>
                <c:pt idx="11900">
                  <c:v>7.000000000000001E-4</c:v>
                </c:pt>
                <c:pt idx="11901">
                  <c:v>7.000000000000001E-4</c:v>
                </c:pt>
                <c:pt idx="11902">
                  <c:v>0</c:v>
                </c:pt>
                <c:pt idx="11903">
                  <c:v>7.000000000000001E-4</c:v>
                </c:pt>
                <c:pt idx="11904">
                  <c:v>7.000000000000001E-4</c:v>
                </c:pt>
                <c:pt idx="11905">
                  <c:v>0</c:v>
                </c:pt>
                <c:pt idx="11906">
                  <c:v>7.000000000000001E-4</c:v>
                </c:pt>
                <c:pt idx="11907">
                  <c:v>8.0000000000000004E-4</c:v>
                </c:pt>
                <c:pt idx="11908">
                  <c:v>8.0000000000000004E-4</c:v>
                </c:pt>
                <c:pt idx="11909">
                  <c:v>0</c:v>
                </c:pt>
                <c:pt idx="11910">
                  <c:v>8.0000000000000004E-4</c:v>
                </c:pt>
                <c:pt idx="11911">
                  <c:v>0</c:v>
                </c:pt>
                <c:pt idx="11912">
                  <c:v>8.0000000000000004E-4</c:v>
                </c:pt>
                <c:pt idx="11913">
                  <c:v>8.0000000000000004E-4</c:v>
                </c:pt>
                <c:pt idx="11914">
                  <c:v>0</c:v>
                </c:pt>
                <c:pt idx="11915">
                  <c:v>0</c:v>
                </c:pt>
                <c:pt idx="11916">
                  <c:v>0</c:v>
                </c:pt>
                <c:pt idx="11917">
                  <c:v>8.9999999999999998E-4</c:v>
                </c:pt>
                <c:pt idx="11918">
                  <c:v>0</c:v>
                </c:pt>
                <c:pt idx="11919">
                  <c:v>8.9999999999999998E-4</c:v>
                </c:pt>
                <c:pt idx="11920">
                  <c:v>8.9999999999999998E-4</c:v>
                </c:pt>
                <c:pt idx="11921">
                  <c:v>0</c:v>
                </c:pt>
                <c:pt idx="11922">
                  <c:v>0</c:v>
                </c:pt>
                <c:pt idx="11923">
                  <c:v>0</c:v>
                </c:pt>
                <c:pt idx="11924">
                  <c:v>0</c:v>
                </c:pt>
                <c:pt idx="11925">
                  <c:v>0</c:v>
                </c:pt>
                <c:pt idx="11926">
                  <c:v>0</c:v>
                </c:pt>
                <c:pt idx="11927">
                  <c:v>0</c:v>
                </c:pt>
                <c:pt idx="11928">
                  <c:v>0</c:v>
                </c:pt>
                <c:pt idx="11929">
                  <c:v>0</c:v>
                </c:pt>
                <c:pt idx="11930">
                  <c:v>0</c:v>
                </c:pt>
                <c:pt idx="11931">
                  <c:v>0</c:v>
                </c:pt>
                <c:pt idx="11932">
                  <c:v>0</c:v>
                </c:pt>
                <c:pt idx="11933">
                  <c:v>0</c:v>
                </c:pt>
                <c:pt idx="11934">
                  <c:v>0</c:v>
                </c:pt>
                <c:pt idx="11935">
                  <c:v>1.3100000000000001E-2</c:v>
                </c:pt>
                <c:pt idx="11936">
                  <c:v>3.4300000000000004E-2</c:v>
                </c:pt>
                <c:pt idx="11937">
                  <c:v>2.1100000000000001E-2</c:v>
                </c:pt>
                <c:pt idx="11938">
                  <c:v>4.3000000000000003E-2</c:v>
                </c:pt>
                <c:pt idx="11939">
                  <c:v>0.1132</c:v>
                </c:pt>
                <c:pt idx="11940">
                  <c:v>0.1087</c:v>
                </c:pt>
                <c:pt idx="11941">
                  <c:v>7.1199999999999999E-2</c:v>
                </c:pt>
                <c:pt idx="11942">
                  <c:v>7.2300000000000003E-2</c:v>
                </c:pt>
                <c:pt idx="11943">
                  <c:v>0.1081</c:v>
                </c:pt>
                <c:pt idx="11944">
                  <c:v>0.16170000000000001</c:v>
                </c:pt>
                <c:pt idx="11945">
                  <c:v>0.1023</c:v>
                </c:pt>
                <c:pt idx="11946">
                  <c:v>7.640000000000001E-2</c:v>
                </c:pt>
                <c:pt idx="11947">
                  <c:v>0.13060000000000002</c:v>
                </c:pt>
                <c:pt idx="11948">
                  <c:v>0.13780000000000001</c:v>
                </c:pt>
                <c:pt idx="11949">
                  <c:v>0.37530000000000002</c:v>
                </c:pt>
                <c:pt idx="11950">
                  <c:v>0.51590000000000003</c:v>
                </c:pt>
                <c:pt idx="11951">
                  <c:v>0.4758</c:v>
                </c:pt>
                <c:pt idx="11952">
                  <c:v>0.438</c:v>
                </c:pt>
                <c:pt idx="11953">
                  <c:v>0.58200000000000007</c:v>
                </c:pt>
                <c:pt idx="11954">
                  <c:v>0.65610000000000002</c:v>
                </c:pt>
                <c:pt idx="11955">
                  <c:v>0.55349999999999999</c:v>
                </c:pt>
                <c:pt idx="11956">
                  <c:v>0.57210000000000005</c:v>
                </c:pt>
                <c:pt idx="11957">
                  <c:v>0.64840000000000009</c:v>
                </c:pt>
                <c:pt idx="11958">
                  <c:v>0.46460000000000001</c:v>
                </c:pt>
                <c:pt idx="11959">
                  <c:v>0.44330000000000003</c:v>
                </c:pt>
                <c:pt idx="11960">
                  <c:v>0.40039999999999998</c:v>
                </c:pt>
                <c:pt idx="11961">
                  <c:v>0.53</c:v>
                </c:pt>
                <c:pt idx="11962">
                  <c:v>0.625</c:v>
                </c:pt>
                <c:pt idx="11963">
                  <c:v>0.72430000000000005</c:v>
                </c:pt>
                <c:pt idx="11964">
                  <c:v>0.7400000000000001</c:v>
                </c:pt>
                <c:pt idx="11965">
                  <c:v>0.64539999999999997</c:v>
                </c:pt>
                <c:pt idx="11966">
                  <c:v>0.69440000000000002</c:v>
                </c:pt>
                <c:pt idx="11967">
                  <c:v>0.67169999999999996</c:v>
                </c:pt>
                <c:pt idx="11968">
                  <c:v>0.60610000000000008</c:v>
                </c:pt>
                <c:pt idx="11969">
                  <c:v>0.65129999999999999</c:v>
                </c:pt>
                <c:pt idx="11970">
                  <c:v>0.78980000000000006</c:v>
                </c:pt>
                <c:pt idx="11971">
                  <c:v>0.8166000000000001</c:v>
                </c:pt>
                <c:pt idx="11972">
                  <c:v>0.68959999999999999</c:v>
                </c:pt>
                <c:pt idx="11973">
                  <c:v>0.62020000000000008</c:v>
                </c:pt>
                <c:pt idx="11974">
                  <c:v>0.47619999999999996</c:v>
                </c:pt>
                <c:pt idx="11975">
                  <c:v>0.50549999999999995</c:v>
                </c:pt>
                <c:pt idx="11976">
                  <c:v>0.52729999999999999</c:v>
                </c:pt>
                <c:pt idx="11977">
                  <c:v>0.56059999999999999</c:v>
                </c:pt>
                <c:pt idx="11978">
                  <c:v>0.73510000000000009</c:v>
                </c:pt>
                <c:pt idx="11979">
                  <c:v>0.627</c:v>
                </c:pt>
                <c:pt idx="11980">
                  <c:v>0.37400000000000005</c:v>
                </c:pt>
                <c:pt idx="11981">
                  <c:v>0.51139999999999997</c:v>
                </c:pt>
                <c:pt idx="11982">
                  <c:v>0.76270000000000004</c:v>
                </c:pt>
                <c:pt idx="11983">
                  <c:v>0.70389999999999997</c:v>
                </c:pt>
                <c:pt idx="11984">
                  <c:v>0.4975</c:v>
                </c:pt>
                <c:pt idx="11985">
                  <c:v>0.58560000000000001</c:v>
                </c:pt>
                <c:pt idx="11986">
                  <c:v>0.5161</c:v>
                </c:pt>
                <c:pt idx="11987">
                  <c:v>0.55620000000000003</c:v>
                </c:pt>
                <c:pt idx="11988">
                  <c:v>0.48040000000000005</c:v>
                </c:pt>
                <c:pt idx="11989">
                  <c:v>0.48410000000000003</c:v>
                </c:pt>
                <c:pt idx="11990">
                  <c:v>0.42870000000000003</c:v>
                </c:pt>
                <c:pt idx="11991">
                  <c:v>0.45960000000000001</c:v>
                </c:pt>
                <c:pt idx="11992">
                  <c:v>0.40540000000000004</c:v>
                </c:pt>
                <c:pt idx="11993">
                  <c:v>0.45690000000000003</c:v>
                </c:pt>
                <c:pt idx="11994">
                  <c:v>0.45150000000000001</c:v>
                </c:pt>
                <c:pt idx="11995">
                  <c:v>0.44040000000000001</c:v>
                </c:pt>
                <c:pt idx="11996">
                  <c:v>0.40890000000000004</c:v>
                </c:pt>
                <c:pt idx="11997">
                  <c:v>0.39400000000000002</c:v>
                </c:pt>
                <c:pt idx="11998">
                  <c:v>0.36960000000000004</c:v>
                </c:pt>
                <c:pt idx="11999">
                  <c:v>0.3649</c:v>
                </c:pt>
                <c:pt idx="12000">
                  <c:v>0.39810000000000001</c:v>
                </c:pt>
                <c:pt idx="12001">
                  <c:v>0.30499999999999999</c:v>
                </c:pt>
                <c:pt idx="12002">
                  <c:v>0.31850000000000001</c:v>
                </c:pt>
                <c:pt idx="12003">
                  <c:v>0.29330000000000001</c:v>
                </c:pt>
                <c:pt idx="12004">
                  <c:v>0.28589999999999999</c:v>
                </c:pt>
                <c:pt idx="12005">
                  <c:v>0.3251</c:v>
                </c:pt>
                <c:pt idx="12006">
                  <c:v>0.24840000000000001</c:v>
                </c:pt>
                <c:pt idx="12007">
                  <c:v>0.24630000000000002</c:v>
                </c:pt>
                <c:pt idx="12008">
                  <c:v>0.24390000000000001</c:v>
                </c:pt>
                <c:pt idx="12009">
                  <c:v>0.22140000000000001</c:v>
                </c:pt>
                <c:pt idx="12010">
                  <c:v>0.18970000000000001</c:v>
                </c:pt>
                <c:pt idx="12011">
                  <c:v>0.18230000000000002</c:v>
                </c:pt>
                <c:pt idx="12012">
                  <c:v>0.11699999999999999</c:v>
                </c:pt>
                <c:pt idx="12013">
                  <c:v>0.11359999999999999</c:v>
                </c:pt>
                <c:pt idx="12014">
                  <c:v>0.1038</c:v>
                </c:pt>
                <c:pt idx="12015">
                  <c:v>8.7000000000000008E-2</c:v>
                </c:pt>
                <c:pt idx="12016">
                  <c:v>7.3599999999999999E-2</c:v>
                </c:pt>
                <c:pt idx="12017">
                  <c:v>6.6600000000000006E-2</c:v>
                </c:pt>
                <c:pt idx="12018">
                  <c:v>5.5200000000000006E-2</c:v>
                </c:pt>
                <c:pt idx="12019">
                  <c:v>4.8500000000000001E-2</c:v>
                </c:pt>
                <c:pt idx="12020">
                  <c:v>4.19E-2</c:v>
                </c:pt>
                <c:pt idx="12021">
                  <c:v>3.8500000000000006E-2</c:v>
                </c:pt>
                <c:pt idx="12022">
                  <c:v>3.4999999999999996E-2</c:v>
                </c:pt>
                <c:pt idx="12023">
                  <c:v>3.0499999999999999E-2</c:v>
                </c:pt>
                <c:pt idx="12024">
                  <c:v>2.5700000000000001E-2</c:v>
                </c:pt>
                <c:pt idx="12025">
                  <c:v>2.4199999999999999E-2</c:v>
                </c:pt>
                <c:pt idx="12026">
                  <c:v>1.9800000000000002E-2</c:v>
                </c:pt>
                <c:pt idx="12027">
                  <c:v>1.26E-2</c:v>
                </c:pt>
                <c:pt idx="12028">
                  <c:v>9.8000000000000014E-3</c:v>
                </c:pt>
                <c:pt idx="12029">
                  <c:v>1.2500000000000001E-2</c:v>
                </c:pt>
                <c:pt idx="12030">
                  <c:v>6.9000000000000008E-3</c:v>
                </c:pt>
                <c:pt idx="12031">
                  <c:v>4.1000000000000003E-3</c:v>
                </c:pt>
                <c:pt idx="12032">
                  <c:v>0</c:v>
                </c:pt>
                <c:pt idx="12033">
                  <c:v>0</c:v>
                </c:pt>
                <c:pt idx="12034">
                  <c:v>0</c:v>
                </c:pt>
                <c:pt idx="12035">
                  <c:v>0</c:v>
                </c:pt>
                <c:pt idx="12036">
                  <c:v>0</c:v>
                </c:pt>
                <c:pt idx="12037">
                  <c:v>0</c:v>
                </c:pt>
                <c:pt idx="12038">
                  <c:v>0</c:v>
                </c:pt>
                <c:pt idx="12039">
                  <c:v>0</c:v>
                </c:pt>
                <c:pt idx="12040">
                  <c:v>0</c:v>
                </c:pt>
                <c:pt idx="12041">
                  <c:v>0</c:v>
                </c:pt>
                <c:pt idx="12042">
                  <c:v>0</c:v>
                </c:pt>
                <c:pt idx="12043">
                  <c:v>0</c:v>
                </c:pt>
                <c:pt idx="12044">
                  <c:v>0</c:v>
                </c:pt>
                <c:pt idx="12045">
                  <c:v>0</c:v>
                </c:pt>
                <c:pt idx="12046">
                  <c:v>0</c:v>
                </c:pt>
                <c:pt idx="12047">
                  <c:v>0</c:v>
                </c:pt>
                <c:pt idx="12048">
                  <c:v>0</c:v>
                </c:pt>
                <c:pt idx="12049">
                  <c:v>0</c:v>
                </c:pt>
                <c:pt idx="12050">
                  <c:v>1.2000000000000001E-3</c:v>
                </c:pt>
                <c:pt idx="12051">
                  <c:v>3.5000000000000005E-3</c:v>
                </c:pt>
                <c:pt idx="12052">
                  <c:v>1.2000000000000001E-3</c:v>
                </c:pt>
                <c:pt idx="12053">
                  <c:v>2.3E-3</c:v>
                </c:pt>
                <c:pt idx="12054">
                  <c:v>4.4999999999999997E-3</c:v>
                </c:pt>
                <c:pt idx="12055">
                  <c:v>0</c:v>
                </c:pt>
                <c:pt idx="12056">
                  <c:v>0</c:v>
                </c:pt>
                <c:pt idx="12057">
                  <c:v>0</c:v>
                </c:pt>
                <c:pt idx="12058">
                  <c:v>0</c:v>
                </c:pt>
                <c:pt idx="12059">
                  <c:v>0</c:v>
                </c:pt>
                <c:pt idx="12060">
                  <c:v>0</c:v>
                </c:pt>
                <c:pt idx="12061">
                  <c:v>5.3E-3</c:v>
                </c:pt>
                <c:pt idx="12062">
                  <c:v>3.2000000000000002E-3</c:v>
                </c:pt>
                <c:pt idx="12063">
                  <c:v>0</c:v>
                </c:pt>
                <c:pt idx="12064">
                  <c:v>1E-3</c:v>
                </c:pt>
                <c:pt idx="12065">
                  <c:v>0</c:v>
                </c:pt>
                <c:pt idx="12066">
                  <c:v>0</c:v>
                </c:pt>
                <c:pt idx="12067">
                  <c:v>0</c:v>
                </c:pt>
                <c:pt idx="12068">
                  <c:v>2E-3</c:v>
                </c:pt>
                <c:pt idx="12069">
                  <c:v>1E-3</c:v>
                </c:pt>
                <c:pt idx="12070">
                  <c:v>0</c:v>
                </c:pt>
                <c:pt idx="12071">
                  <c:v>0</c:v>
                </c:pt>
                <c:pt idx="12072">
                  <c:v>0</c:v>
                </c:pt>
                <c:pt idx="12073">
                  <c:v>0</c:v>
                </c:pt>
                <c:pt idx="12074">
                  <c:v>0</c:v>
                </c:pt>
                <c:pt idx="12075">
                  <c:v>0</c:v>
                </c:pt>
                <c:pt idx="12076">
                  <c:v>0</c:v>
                </c:pt>
                <c:pt idx="12077">
                  <c:v>1E-3</c:v>
                </c:pt>
                <c:pt idx="12078">
                  <c:v>1.9E-3</c:v>
                </c:pt>
                <c:pt idx="12079">
                  <c:v>1.9E-3</c:v>
                </c:pt>
                <c:pt idx="12080">
                  <c:v>2.8000000000000004E-3</c:v>
                </c:pt>
                <c:pt idx="12081">
                  <c:v>0</c:v>
                </c:pt>
                <c:pt idx="12082">
                  <c:v>0</c:v>
                </c:pt>
                <c:pt idx="12083">
                  <c:v>0</c:v>
                </c:pt>
                <c:pt idx="12084">
                  <c:v>0</c:v>
                </c:pt>
                <c:pt idx="12085">
                  <c:v>0</c:v>
                </c:pt>
                <c:pt idx="12086">
                  <c:v>0</c:v>
                </c:pt>
                <c:pt idx="12087">
                  <c:v>0</c:v>
                </c:pt>
                <c:pt idx="12088">
                  <c:v>0</c:v>
                </c:pt>
                <c:pt idx="12089">
                  <c:v>0</c:v>
                </c:pt>
                <c:pt idx="12090">
                  <c:v>0</c:v>
                </c:pt>
                <c:pt idx="12091">
                  <c:v>0</c:v>
                </c:pt>
                <c:pt idx="12092">
                  <c:v>0</c:v>
                </c:pt>
                <c:pt idx="12093">
                  <c:v>0</c:v>
                </c:pt>
                <c:pt idx="12094">
                  <c:v>0</c:v>
                </c:pt>
                <c:pt idx="12095">
                  <c:v>0</c:v>
                </c:pt>
                <c:pt idx="12096">
                  <c:v>0</c:v>
                </c:pt>
                <c:pt idx="12097">
                  <c:v>0</c:v>
                </c:pt>
                <c:pt idx="12098">
                  <c:v>0</c:v>
                </c:pt>
                <c:pt idx="12099">
                  <c:v>0</c:v>
                </c:pt>
                <c:pt idx="12100">
                  <c:v>0</c:v>
                </c:pt>
                <c:pt idx="12101">
                  <c:v>0</c:v>
                </c:pt>
                <c:pt idx="12102">
                  <c:v>0</c:v>
                </c:pt>
                <c:pt idx="12103">
                  <c:v>0</c:v>
                </c:pt>
                <c:pt idx="12104">
                  <c:v>0</c:v>
                </c:pt>
                <c:pt idx="12105">
                  <c:v>0</c:v>
                </c:pt>
                <c:pt idx="12106">
                  <c:v>0</c:v>
                </c:pt>
                <c:pt idx="12107">
                  <c:v>0</c:v>
                </c:pt>
                <c:pt idx="12108">
                  <c:v>0</c:v>
                </c:pt>
                <c:pt idx="12109">
                  <c:v>0</c:v>
                </c:pt>
                <c:pt idx="12110">
                  <c:v>0</c:v>
                </c:pt>
                <c:pt idx="12111">
                  <c:v>0</c:v>
                </c:pt>
                <c:pt idx="12112">
                  <c:v>0</c:v>
                </c:pt>
                <c:pt idx="12113">
                  <c:v>0</c:v>
                </c:pt>
                <c:pt idx="12114">
                  <c:v>0</c:v>
                </c:pt>
                <c:pt idx="12115">
                  <c:v>0</c:v>
                </c:pt>
                <c:pt idx="12116">
                  <c:v>0</c:v>
                </c:pt>
                <c:pt idx="12117">
                  <c:v>0</c:v>
                </c:pt>
                <c:pt idx="12118">
                  <c:v>0</c:v>
                </c:pt>
                <c:pt idx="12119">
                  <c:v>0</c:v>
                </c:pt>
                <c:pt idx="12120">
                  <c:v>0</c:v>
                </c:pt>
                <c:pt idx="12121">
                  <c:v>0</c:v>
                </c:pt>
                <c:pt idx="12122">
                  <c:v>0</c:v>
                </c:pt>
                <c:pt idx="12123">
                  <c:v>8.0000000000000004E-4</c:v>
                </c:pt>
                <c:pt idx="12124">
                  <c:v>0</c:v>
                </c:pt>
                <c:pt idx="12125">
                  <c:v>0</c:v>
                </c:pt>
                <c:pt idx="12126">
                  <c:v>0</c:v>
                </c:pt>
                <c:pt idx="12127">
                  <c:v>0</c:v>
                </c:pt>
                <c:pt idx="12128">
                  <c:v>0</c:v>
                </c:pt>
                <c:pt idx="12129">
                  <c:v>0</c:v>
                </c:pt>
                <c:pt idx="12130">
                  <c:v>0</c:v>
                </c:pt>
                <c:pt idx="12131">
                  <c:v>0</c:v>
                </c:pt>
                <c:pt idx="12132">
                  <c:v>8.0000000000000004E-4</c:v>
                </c:pt>
                <c:pt idx="12133">
                  <c:v>0</c:v>
                </c:pt>
                <c:pt idx="12134">
                  <c:v>0</c:v>
                </c:pt>
                <c:pt idx="12135">
                  <c:v>8.0000000000000004E-4</c:v>
                </c:pt>
                <c:pt idx="12136">
                  <c:v>0</c:v>
                </c:pt>
                <c:pt idx="12137">
                  <c:v>0</c:v>
                </c:pt>
                <c:pt idx="12138">
                  <c:v>8.0000000000000004E-4</c:v>
                </c:pt>
                <c:pt idx="12139">
                  <c:v>0</c:v>
                </c:pt>
                <c:pt idx="12140">
                  <c:v>0</c:v>
                </c:pt>
                <c:pt idx="12141">
                  <c:v>8.0000000000000004E-4</c:v>
                </c:pt>
                <c:pt idx="12142">
                  <c:v>0</c:v>
                </c:pt>
                <c:pt idx="12143">
                  <c:v>0</c:v>
                </c:pt>
                <c:pt idx="12144">
                  <c:v>8.0000000000000004E-4</c:v>
                </c:pt>
                <c:pt idx="12145">
                  <c:v>7.000000000000001E-4</c:v>
                </c:pt>
                <c:pt idx="12146">
                  <c:v>0</c:v>
                </c:pt>
                <c:pt idx="12147">
                  <c:v>0</c:v>
                </c:pt>
                <c:pt idx="12148">
                  <c:v>7.000000000000001E-4</c:v>
                </c:pt>
                <c:pt idx="12149">
                  <c:v>7.000000000000001E-4</c:v>
                </c:pt>
                <c:pt idx="12150">
                  <c:v>0</c:v>
                </c:pt>
                <c:pt idx="12151">
                  <c:v>0</c:v>
                </c:pt>
                <c:pt idx="12152">
                  <c:v>7.000000000000001E-4</c:v>
                </c:pt>
                <c:pt idx="12153">
                  <c:v>7.000000000000001E-4</c:v>
                </c:pt>
                <c:pt idx="12154">
                  <c:v>0</c:v>
                </c:pt>
                <c:pt idx="12155">
                  <c:v>0</c:v>
                </c:pt>
                <c:pt idx="12156">
                  <c:v>7.000000000000001E-4</c:v>
                </c:pt>
                <c:pt idx="12157">
                  <c:v>7.000000000000001E-4</c:v>
                </c:pt>
                <c:pt idx="12158">
                  <c:v>0</c:v>
                </c:pt>
                <c:pt idx="12159">
                  <c:v>7.000000000000001E-4</c:v>
                </c:pt>
                <c:pt idx="12160">
                  <c:v>7.000000000000001E-4</c:v>
                </c:pt>
                <c:pt idx="12161">
                  <c:v>7.000000000000001E-4</c:v>
                </c:pt>
                <c:pt idx="12162">
                  <c:v>0</c:v>
                </c:pt>
                <c:pt idx="12163">
                  <c:v>7.000000000000001E-4</c:v>
                </c:pt>
                <c:pt idx="12164">
                  <c:v>7.000000000000001E-4</c:v>
                </c:pt>
                <c:pt idx="12165">
                  <c:v>0</c:v>
                </c:pt>
                <c:pt idx="12166">
                  <c:v>7.000000000000001E-4</c:v>
                </c:pt>
                <c:pt idx="12167">
                  <c:v>7.000000000000001E-4</c:v>
                </c:pt>
                <c:pt idx="12168">
                  <c:v>7.000000000000001E-4</c:v>
                </c:pt>
                <c:pt idx="12169">
                  <c:v>7.000000000000001E-4</c:v>
                </c:pt>
                <c:pt idx="12170">
                  <c:v>7.000000000000001E-4</c:v>
                </c:pt>
                <c:pt idx="12171">
                  <c:v>0</c:v>
                </c:pt>
                <c:pt idx="12172">
                  <c:v>0</c:v>
                </c:pt>
                <c:pt idx="12173">
                  <c:v>7.000000000000001E-4</c:v>
                </c:pt>
                <c:pt idx="12174">
                  <c:v>7.000000000000001E-4</c:v>
                </c:pt>
                <c:pt idx="12175">
                  <c:v>7.000000000000001E-4</c:v>
                </c:pt>
                <c:pt idx="12176">
                  <c:v>7.000000000000001E-4</c:v>
                </c:pt>
                <c:pt idx="12177">
                  <c:v>7.000000000000001E-4</c:v>
                </c:pt>
                <c:pt idx="12178">
                  <c:v>7.000000000000001E-4</c:v>
                </c:pt>
                <c:pt idx="12179">
                  <c:v>8.0000000000000004E-4</c:v>
                </c:pt>
                <c:pt idx="12180">
                  <c:v>8.0000000000000004E-4</c:v>
                </c:pt>
                <c:pt idx="12181">
                  <c:v>8.0000000000000004E-4</c:v>
                </c:pt>
                <c:pt idx="12182">
                  <c:v>0</c:v>
                </c:pt>
                <c:pt idx="12183">
                  <c:v>0</c:v>
                </c:pt>
                <c:pt idx="12184">
                  <c:v>8.0000000000000004E-4</c:v>
                </c:pt>
                <c:pt idx="12185">
                  <c:v>8.0000000000000004E-4</c:v>
                </c:pt>
                <c:pt idx="12186">
                  <c:v>8.0000000000000004E-4</c:v>
                </c:pt>
                <c:pt idx="12187">
                  <c:v>8.0000000000000004E-4</c:v>
                </c:pt>
                <c:pt idx="12188">
                  <c:v>0</c:v>
                </c:pt>
                <c:pt idx="12189">
                  <c:v>8.0000000000000004E-4</c:v>
                </c:pt>
                <c:pt idx="12190">
                  <c:v>8.0000000000000004E-4</c:v>
                </c:pt>
                <c:pt idx="12191">
                  <c:v>0</c:v>
                </c:pt>
                <c:pt idx="12192">
                  <c:v>8.0000000000000004E-4</c:v>
                </c:pt>
                <c:pt idx="12193">
                  <c:v>0</c:v>
                </c:pt>
                <c:pt idx="12194">
                  <c:v>8.9999999999999998E-4</c:v>
                </c:pt>
                <c:pt idx="12195">
                  <c:v>0</c:v>
                </c:pt>
                <c:pt idx="12196">
                  <c:v>0</c:v>
                </c:pt>
                <c:pt idx="12197">
                  <c:v>8.9999999999999998E-4</c:v>
                </c:pt>
                <c:pt idx="12198">
                  <c:v>0</c:v>
                </c:pt>
                <c:pt idx="12199">
                  <c:v>0</c:v>
                </c:pt>
                <c:pt idx="12200">
                  <c:v>0</c:v>
                </c:pt>
                <c:pt idx="12201">
                  <c:v>0</c:v>
                </c:pt>
                <c:pt idx="12202">
                  <c:v>0</c:v>
                </c:pt>
                <c:pt idx="12203">
                  <c:v>0</c:v>
                </c:pt>
                <c:pt idx="12204">
                  <c:v>0</c:v>
                </c:pt>
                <c:pt idx="12205">
                  <c:v>0</c:v>
                </c:pt>
                <c:pt idx="12206">
                  <c:v>0</c:v>
                </c:pt>
                <c:pt idx="12207">
                  <c:v>0</c:v>
                </c:pt>
                <c:pt idx="12208">
                  <c:v>4.4999999999999997E-3</c:v>
                </c:pt>
                <c:pt idx="12209">
                  <c:v>1.1500000000000002E-2</c:v>
                </c:pt>
                <c:pt idx="12210">
                  <c:v>2.12E-2</c:v>
                </c:pt>
                <c:pt idx="12211">
                  <c:v>3.2300000000000002E-2</c:v>
                </c:pt>
                <c:pt idx="12212">
                  <c:v>4.3099999999999999E-2</c:v>
                </c:pt>
                <c:pt idx="12213">
                  <c:v>5.1500000000000004E-2</c:v>
                </c:pt>
                <c:pt idx="12214">
                  <c:v>5.6499999999999995E-2</c:v>
                </c:pt>
                <c:pt idx="12215">
                  <c:v>5.8700000000000002E-2</c:v>
                </c:pt>
                <c:pt idx="12216">
                  <c:v>5.9400000000000001E-2</c:v>
                </c:pt>
                <c:pt idx="12217">
                  <c:v>6.9900000000000004E-2</c:v>
                </c:pt>
                <c:pt idx="12218">
                  <c:v>8.3500000000000005E-2</c:v>
                </c:pt>
                <c:pt idx="12219">
                  <c:v>9.3100000000000016E-2</c:v>
                </c:pt>
                <c:pt idx="12220">
                  <c:v>0.11699999999999999</c:v>
                </c:pt>
                <c:pt idx="12221">
                  <c:v>0.13140000000000002</c:v>
                </c:pt>
                <c:pt idx="12222">
                  <c:v>0.1416</c:v>
                </c:pt>
                <c:pt idx="12223">
                  <c:v>0.14130000000000001</c:v>
                </c:pt>
                <c:pt idx="12224">
                  <c:v>0.16770000000000002</c:v>
                </c:pt>
                <c:pt idx="12225">
                  <c:v>0.19270000000000001</c:v>
                </c:pt>
                <c:pt idx="12226">
                  <c:v>0.23470000000000002</c:v>
                </c:pt>
                <c:pt idx="12227">
                  <c:v>0.2631</c:v>
                </c:pt>
                <c:pt idx="12228">
                  <c:v>0.26640000000000003</c:v>
                </c:pt>
                <c:pt idx="12229">
                  <c:v>0.28050000000000003</c:v>
                </c:pt>
                <c:pt idx="12230">
                  <c:v>0.2782</c:v>
                </c:pt>
                <c:pt idx="12231">
                  <c:v>0.2742</c:v>
                </c:pt>
                <c:pt idx="12232">
                  <c:v>0.29760000000000003</c:v>
                </c:pt>
                <c:pt idx="12233">
                  <c:v>0.30780000000000002</c:v>
                </c:pt>
                <c:pt idx="12234">
                  <c:v>0.32590000000000002</c:v>
                </c:pt>
                <c:pt idx="12235">
                  <c:v>0.31130000000000002</c:v>
                </c:pt>
                <c:pt idx="12236">
                  <c:v>0.33240000000000003</c:v>
                </c:pt>
                <c:pt idx="12237">
                  <c:v>0.3614</c:v>
                </c:pt>
                <c:pt idx="12238">
                  <c:v>0.35160000000000002</c:v>
                </c:pt>
                <c:pt idx="12239">
                  <c:v>0.40570000000000006</c:v>
                </c:pt>
                <c:pt idx="12240">
                  <c:v>0.62580000000000002</c:v>
                </c:pt>
                <c:pt idx="12241">
                  <c:v>0.85719999999999996</c:v>
                </c:pt>
                <c:pt idx="12242">
                  <c:v>0.60099999999999998</c:v>
                </c:pt>
                <c:pt idx="12243">
                  <c:v>0.56420000000000003</c:v>
                </c:pt>
                <c:pt idx="12244">
                  <c:v>0.6392000000000001</c:v>
                </c:pt>
                <c:pt idx="12245">
                  <c:v>0.53179999999999994</c:v>
                </c:pt>
                <c:pt idx="12246">
                  <c:v>0.51300000000000001</c:v>
                </c:pt>
                <c:pt idx="12247">
                  <c:v>0.5615</c:v>
                </c:pt>
                <c:pt idx="12248">
                  <c:v>0.95750000000000002</c:v>
                </c:pt>
                <c:pt idx="12249">
                  <c:v>1.3078000000000001</c:v>
                </c:pt>
                <c:pt idx="12250">
                  <c:v>0.7924000000000001</c:v>
                </c:pt>
                <c:pt idx="12251">
                  <c:v>0.78580000000000005</c:v>
                </c:pt>
                <c:pt idx="12252">
                  <c:v>0.86070000000000002</c:v>
                </c:pt>
                <c:pt idx="12253">
                  <c:v>1.0483</c:v>
                </c:pt>
                <c:pt idx="12254">
                  <c:v>0.85109999999999997</c:v>
                </c:pt>
                <c:pt idx="12255">
                  <c:v>0.99040000000000006</c:v>
                </c:pt>
                <c:pt idx="12256">
                  <c:v>1.2927</c:v>
                </c:pt>
                <c:pt idx="12257">
                  <c:v>1.2489000000000001</c:v>
                </c:pt>
                <c:pt idx="12258">
                  <c:v>1.0116000000000001</c:v>
                </c:pt>
                <c:pt idx="12259">
                  <c:v>1.1413</c:v>
                </c:pt>
                <c:pt idx="12260">
                  <c:v>1.1754</c:v>
                </c:pt>
                <c:pt idx="12261">
                  <c:v>0.84970000000000001</c:v>
                </c:pt>
                <c:pt idx="12262">
                  <c:v>0.70910000000000006</c:v>
                </c:pt>
                <c:pt idx="12263">
                  <c:v>0.9336000000000001</c:v>
                </c:pt>
                <c:pt idx="12264">
                  <c:v>0.87449999999999994</c:v>
                </c:pt>
                <c:pt idx="12265">
                  <c:v>0.88750000000000007</c:v>
                </c:pt>
                <c:pt idx="12266">
                  <c:v>0.96120000000000005</c:v>
                </c:pt>
                <c:pt idx="12267">
                  <c:v>0.96870000000000001</c:v>
                </c:pt>
                <c:pt idx="12268">
                  <c:v>0.82820000000000005</c:v>
                </c:pt>
                <c:pt idx="12269">
                  <c:v>0.94309999999999994</c:v>
                </c:pt>
                <c:pt idx="12270">
                  <c:v>0.93510000000000015</c:v>
                </c:pt>
                <c:pt idx="12271">
                  <c:v>0.9093</c:v>
                </c:pt>
                <c:pt idx="12272">
                  <c:v>0.78210000000000002</c:v>
                </c:pt>
                <c:pt idx="12273">
                  <c:v>0.90839999999999999</c:v>
                </c:pt>
                <c:pt idx="12274">
                  <c:v>0.73530000000000006</c:v>
                </c:pt>
                <c:pt idx="12275">
                  <c:v>0.6221000000000001</c:v>
                </c:pt>
                <c:pt idx="12276">
                  <c:v>0.68820000000000003</c:v>
                </c:pt>
                <c:pt idx="12277">
                  <c:v>0.56730000000000003</c:v>
                </c:pt>
                <c:pt idx="12278">
                  <c:v>0.61160000000000003</c:v>
                </c:pt>
                <c:pt idx="12279">
                  <c:v>0.51139999999999997</c:v>
                </c:pt>
                <c:pt idx="12280">
                  <c:v>0.48600000000000004</c:v>
                </c:pt>
                <c:pt idx="12281">
                  <c:v>0.50860000000000005</c:v>
                </c:pt>
                <c:pt idx="12282">
                  <c:v>0.49290000000000006</c:v>
                </c:pt>
                <c:pt idx="12283">
                  <c:v>0.44540000000000002</c:v>
                </c:pt>
                <c:pt idx="12284">
                  <c:v>0.48330000000000006</c:v>
                </c:pt>
                <c:pt idx="12285">
                  <c:v>0.42750000000000005</c:v>
                </c:pt>
                <c:pt idx="12286">
                  <c:v>0.46779999999999999</c:v>
                </c:pt>
                <c:pt idx="12287">
                  <c:v>0.50330000000000008</c:v>
                </c:pt>
                <c:pt idx="12288">
                  <c:v>0.67890000000000006</c:v>
                </c:pt>
                <c:pt idx="12289">
                  <c:v>0.60119999999999996</c:v>
                </c:pt>
                <c:pt idx="12290">
                  <c:v>0.5575</c:v>
                </c:pt>
                <c:pt idx="12291">
                  <c:v>0.49990000000000001</c:v>
                </c:pt>
                <c:pt idx="12292">
                  <c:v>0.45350000000000001</c:v>
                </c:pt>
                <c:pt idx="12293">
                  <c:v>0.40129999999999999</c:v>
                </c:pt>
                <c:pt idx="12294">
                  <c:v>0.45110000000000006</c:v>
                </c:pt>
                <c:pt idx="12295">
                  <c:v>0.3871</c:v>
                </c:pt>
                <c:pt idx="12296">
                  <c:v>0.32669999999999999</c:v>
                </c:pt>
                <c:pt idx="12297">
                  <c:v>0.3473</c:v>
                </c:pt>
                <c:pt idx="12298">
                  <c:v>0.30560000000000004</c:v>
                </c:pt>
                <c:pt idx="12299">
                  <c:v>0.33700000000000002</c:v>
                </c:pt>
                <c:pt idx="12300">
                  <c:v>0.27639999999999998</c:v>
                </c:pt>
                <c:pt idx="12301">
                  <c:v>0.26230000000000003</c:v>
                </c:pt>
                <c:pt idx="12302">
                  <c:v>0.26769999999999999</c:v>
                </c:pt>
                <c:pt idx="12303">
                  <c:v>0.23940000000000003</c:v>
                </c:pt>
                <c:pt idx="12304">
                  <c:v>0.23060000000000003</c:v>
                </c:pt>
                <c:pt idx="12305">
                  <c:v>0.21099999999999999</c:v>
                </c:pt>
                <c:pt idx="12306">
                  <c:v>0.2137</c:v>
                </c:pt>
                <c:pt idx="12307">
                  <c:v>0.19910000000000003</c:v>
                </c:pt>
                <c:pt idx="12308">
                  <c:v>0.17680000000000001</c:v>
                </c:pt>
                <c:pt idx="12309">
                  <c:v>0.1663</c:v>
                </c:pt>
                <c:pt idx="12310">
                  <c:v>0.15980000000000003</c:v>
                </c:pt>
                <c:pt idx="12311">
                  <c:v>0.1459</c:v>
                </c:pt>
                <c:pt idx="12312">
                  <c:v>0.12560000000000002</c:v>
                </c:pt>
                <c:pt idx="12313">
                  <c:v>0.10900000000000001</c:v>
                </c:pt>
                <c:pt idx="12314">
                  <c:v>0.11180000000000001</c:v>
                </c:pt>
                <c:pt idx="12315">
                  <c:v>0.10200000000000001</c:v>
                </c:pt>
                <c:pt idx="12316">
                  <c:v>9.5899999999999999E-2</c:v>
                </c:pt>
                <c:pt idx="12317">
                  <c:v>9.5000000000000001E-2</c:v>
                </c:pt>
                <c:pt idx="12318">
                  <c:v>9.0300000000000005E-2</c:v>
                </c:pt>
                <c:pt idx="12319">
                  <c:v>8.7900000000000006E-2</c:v>
                </c:pt>
                <c:pt idx="12320">
                  <c:v>7.7300000000000008E-2</c:v>
                </c:pt>
                <c:pt idx="12321">
                  <c:v>7.4200000000000002E-2</c:v>
                </c:pt>
                <c:pt idx="12322">
                  <c:v>7.3200000000000001E-2</c:v>
                </c:pt>
                <c:pt idx="12323">
                  <c:v>7.1300000000000002E-2</c:v>
                </c:pt>
                <c:pt idx="12324">
                  <c:v>9.0100000000000013E-2</c:v>
                </c:pt>
                <c:pt idx="12325">
                  <c:v>0.1142</c:v>
                </c:pt>
                <c:pt idx="12326">
                  <c:v>0.12430000000000002</c:v>
                </c:pt>
                <c:pt idx="12327">
                  <c:v>0.13600000000000001</c:v>
                </c:pt>
                <c:pt idx="12328">
                  <c:v>0.12509999999999999</c:v>
                </c:pt>
                <c:pt idx="12329">
                  <c:v>0.14450000000000002</c:v>
                </c:pt>
                <c:pt idx="12330">
                  <c:v>0.12740000000000001</c:v>
                </c:pt>
                <c:pt idx="12331">
                  <c:v>0.10880000000000001</c:v>
                </c:pt>
                <c:pt idx="12332">
                  <c:v>9.9000000000000005E-2</c:v>
                </c:pt>
                <c:pt idx="12333">
                  <c:v>9.5299999999999996E-2</c:v>
                </c:pt>
                <c:pt idx="12334">
                  <c:v>9.7500000000000003E-2</c:v>
                </c:pt>
                <c:pt idx="12335">
                  <c:v>8.7800000000000003E-2</c:v>
                </c:pt>
                <c:pt idx="12336">
                  <c:v>8.2600000000000007E-2</c:v>
                </c:pt>
                <c:pt idx="12337">
                  <c:v>7.6300000000000007E-2</c:v>
                </c:pt>
                <c:pt idx="12338">
                  <c:v>6.430000000000001E-2</c:v>
                </c:pt>
                <c:pt idx="12339">
                  <c:v>7.3499999999999996E-2</c:v>
                </c:pt>
                <c:pt idx="12340">
                  <c:v>6.7500000000000004E-2</c:v>
                </c:pt>
                <c:pt idx="12341">
                  <c:v>6.2700000000000006E-2</c:v>
                </c:pt>
                <c:pt idx="12342">
                  <c:v>5.9400000000000001E-2</c:v>
                </c:pt>
                <c:pt idx="12343">
                  <c:v>6.1400000000000003E-2</c:v>
                </c:pt>
                <c:pt idx="12344">
                  <c:v>6.720000000000001E-2</c:v>
                </c:pt>
                <c:pt idx="12345">
                  <c:v>7.0599999999999996E-2</c:v>
                </c:pt>
                <c:pt idx="12346">
                  <c:v>6.9199999999999998E-2</c:v>
                </c:pt>
                <c:pt idx="12347">
                  <c:v>6.08E-2</c:v>
                </c:pt>
                <c:pt idx="12348">
                  <c:v>0.05</c:v>
                </c:pt>
                <c:pt idx="12349">
                  <c:v>4.5800000000000007E-2</c:v>
                </c:pt>
                <c:pt idx="12350">
                  <c:v>4.5300000000000007E-2</c:v>
                </c:pt>
                <c:pt idx="12351">
                  <c:v>5.6100000000000011E-2</c:v>
                </c:pt>
                <c:pt idx="12352">
                  <c:v>6.8100000000000008E-2</c:v>
                </c:pt>
                <c:pt idx="12353">
                  <c:v>4.5600000000000002E-2</c:v>
                </c:pt>
                <c:pt idx="12354">
                  <c:v>4.7300000000000002E-2</c:v>
                </c:pt>
                <c:pt idx="12355">
                  <c:v>4.8300000000000003E-2</c:v>
                </c:pt>
                <c:pt idx="12356">
                  <c:v>5.5400000000000005E-2</c:v>
                </c:pt>
                <c:pt idx="12357">
                  <c:v>4.1800000000000004E-2</c:v>
                </c:pt>
                <c:pt idx="12358">
                  <c:v>4.1399999999999999E-2</c:v>
                </c:pt>
                <c:pt idx="12359">
                  <c:v>6.2200000000000005E-2</c:v>
                </c:pt>
                <c:pt idx="12360">
                  <c:v>4.5700000000000005E-2</c:v>
                </c:pt>
                <c:pt idx="12361">
                  <c:v>4.2900000000000001E-2</c:v>
                </c:pt>
                <c:pt idx="12362">
                  <c:v>4.8500000000000001E-2</c:v>
                </c:pt>
                <c:pt idx="12363">
                  <c:v>7.7200000000000005E-2</c:v>
                </c:pt>
                <c:pt idx="12364">
                  <c:v>6.7800000000000013E-2</c:v>
                </c:pt>
                <c:pt idx="12365">
                  <c:v>5.8200000000000002E-2</c:v>
                </c:pt>
                <c:pt idx="12366">
                  <c:v>4.4000000000000004E-2</c:v>
                </c:pt>
                <c:pt idx="12367">
                  <c:v>3.8000000000000006E-2</c:v>
                </c:pt>
                <c:pt idx="12368">
                  <c:v>3.5400000000000001E-2</c:v>
                </c:pt>
                <c:pt idx="12369">
                  <c:v>3.5299999999999998E-2</c:v>
                </c:pt>
                <c:pt idx="12370">
                  <c:v>2.9700000000000001E-2</c:v>
                </c:pt>
                <c:pt idx="12371">
                  <c:v>4.1500000000000002E-2</c:v>
                </c:pt>
                <c:pt idx="12372">
                  <c:v>4.7899999999999998E-2</c:v>
                </c:pt>
                <c:pt idx="12373">
                  <c:v>4.24E-2</c:v>
                </c:pt>
                <c:pt idx="12374">
                  <c:v>5.4100000000000009E-2</c:v>
                </c:pt>
                <c:pt idx="12375">
                  <c:v>4.9399999999999999E-2</c:v>
                </c:pt>
                <c:pt idx="12376">
                  <c:v>4.0600000000000004E-2</c:v>
                </c:pt>
                <c:pt idx="12377">
                  <c:v>3.1800000000000002E-2</c:v>
                </c:pt>
                <c:pt idx="12378">
                  <c:v>3.5900000000000001E-2</c:v>
                </c:pt>
                <c:pt idx="12379">
                  <c:v>4.1000000000000002E-2</c:v>
                </c:pt>
                <c:pt idx="12380">
                  <c:v>3.2400000000000005E-2</c:v>
                </c:pt>
                <c:pt idx="12381">
                  <c:v>3.6600000000000001E-2</c:v>
                </c:pt>
                <c:pt idx="12382">
                  <c:v>4.0500000000000008E-2</c:v>
                </c:pt>
                <c:pt idx="12383">
                  <c:v>4.5700000000000005E-2</c:v>
                </c:pt>
                <c:pt idx="12384">
                  <c:v>4.8800000000000003E-2</c:v>
                </c:pt>
                <c:pt idx="12385">
                  <c:v>3.7100000000000001E-2</c:v>
                </c:pt>
                <c:pt idx="12386">
                  <c:v>3.7900000000000003E-2</c:v>
                </c:pt>
                <c:pt idx="12387">
                  <c:v>3.3700000000000001E-2</c:v>
                </c:pt>
                <c:pt idx="12388">
                  <c:v>3.5499999999999997E-2</c:v>
                </c:pt>
                <c:pt idx="12389">
                  <c:v>3.5200000000000002E-2</c:v>
                </c:pt>
                <c:pt idx="12390">
                  <c:v>3.2000000000000001E-2</c:v>
                </c:pt>
                <c:pt idx="12391">
                  <c:v>2.2900000000000004E-2</c:v>
                </c:pt>
                <c:pt idx="12392">
                  <c:v>2.6700000000000002E-2</c:v>
                </c:pt>
                <c:pt idx="12393">
                  <c:v>2.1600000000000001E-2</c:v>
                </c:pt>
                <c:pt idx="12394">
                  <c:v>1.47E-2</c:v>
                </c:pt>
                <c:pt idx="12395">
                  <c:v>1.46E-2</c:v>
                </c:pt>
                <c:pt idx="12396">
                  <c:v>1.7499999999999998E-2</c:v>
                </c:pt>
                <c:pt idx="12397">
                  <c:v>1.6400000000000001E-2</c:v>
                </c:pt>
                <c:pt idx="12398">
                  <c:v>2.12E-2</c:v>
                </c:pt>
                <c:pt idx="12399">
                  <c:v>2.2200000000000001E-2</c:v>
                </c:pt>
                <c:pt idx="12400">
                  <c:v>1.7299999999999999E-2</c:v>
                </c:pt>
                <c:pt idx="12401">
                  <c:v>2.0000000000000004E-2</c:v>
                </c:pt>
                <c:pt idx="12402">
                  <c:v>1.4199999999999999E-2</c:v>
                </c:pt>
                <c:pt idx="12403">
                  <c:v>1.6E-2</c:v>
                </c:pt>
                <c:pt idx="12404">
                  <c:v>1.3100000000000001E-2</c:v>
                </c:pt>
                <c:pt idx="12405">
                  <c:v>1.3000000000000001E-2</c:v>
                </c:pt>
                <c:pt idx="12406">
                  <c:v>9.300000000000001E-3</c:v>
                </c:pt>
                <c:pt idx="12407">
                  <c:v>8.3000000000000001E-3</c:v>
                </c:pt>
                <c:pt idx="12408">
                  <c:v>8.3000000000000001E-3</c:v>
                </c:pt>
                <c:pt idx="12409">
                  <c:v>5.5000000000000005E-3</c:v>
                </c:pt>
                <c:pt idx="12410">
                  <c:v>6.4000000000000003E-3</c:v>
                </c:pt>
                <c:pt idx="12411">
                  <c:v>6.4000000000000003E-3</c:v>
                </c:pt>
                <c:pt idx="12412">
                  <c:v>2.7000000000000001E-3</c:v>
                </c:pt>
                <c:pt idx="12413">
                  <c:v>2.7000000000000001E-3</c:v>
                </c:pt>
                <c:pt idx="12414">
                  <c:v>2.7000000000000001E-3</c:v>
                </c:pt>
                <c:pt idx="12415">
                  <c:v>1.8E-3</c:v>
                </c:pt>
                <c:pt idx="12416">
                  <c:v>8.9999999999999998E-4</c:v>
                </c:pt>
                <c:pt idx="12417">
                  <c:v>8.9999999999999998E-4</c:v>
                </c:pt>
                <c:pt idx="12418">
                  <c:v>8.9999999999999998E-4</c:v>
                </c:pt>
                <c:pt idx="12419">
                  <c:v>8.9999999999999998E-4</c:v>
                </c:pt>
                <c:pt idx="12420">
                  <c:v>0</c:v>
                </c:pt>
                <c:pt idx="12421">
                  <c:v>0</c:v>
                </c:pt>
                <c:pt idx="12422">
                  <c:v>0</c:v>
                </c:pt>
                <c:pt idx="12423">
                  <c:v>0</c:v>
                </c:pt>
                <c:pt idx="12424">
                  <c:v>0</c:v>
                </c:pt>
                <c:pt idx="12425">
                  <c:v>0</c:v>
                </c:pt>
                <c:pt idx="12426">
                  <c:v>0</c:v>
                </c:pt>
                <c:pt idx="12427">
                  <c:v>0</c:v>
                </c:pt>
                <c:pt idx="12428">
                  <c:v>0</c:v>
                </c:pt>
                <c:pt idx="12429">
                  <c:v>0</c:v>
                </c:pt>
                <c:pt idx="12430">
                  <c:v>0</c:v>
                </c:pt>
                <c:pt idx="12431">
                  <c:v>0</c:v>
                </c:pt>
                <c:pt idx="12432">
                  <c:v>0</c:v>
                </c:pt>
                <c:pt idx="12433">
                  <c:v>0</c:v>
                </c:pt>
                <c:pt idx="12434">
                  <c:v>0</c:v>
                </c:pt>
                <c:pt idx="12435">
                  <c:v>0</c:v>
                </c:pt>
                <c:pt idx="12436">
                  <c:v>0</c:v>
                </c:pt>
                <c:pt idx="12437">
                  <c:v>0</c:v>
                </c:pt>
                <c:pt idx="12438">
                  <c:v>0</c:v>
                </c:pt>
                <c:pt idx="12439">
                  <c:v>0</c:v>
                </c:pt>
                <c:pt idx="12440">
                  <c:v>0</c:v>
                </c:pt>
                <c:pt idx="12441">
                  <c:v>0</c:v>
                </c:pt>
                <c:pt idx="12442">
                  <c:v>0</c:v>
                </c:pt>
                <c:pt idx="12443">
                  <c:v>0</c:v>
                </c:pt>
                <c:pt idx="12444">
                  <c:v>0</c:v>
                </c:pt>
                <c:pt idx="12445">
                  <c:v>0</c:v>
                </c:pt>
                <c:pt idx="12446">
                  <c:v>0</c:v>
                </c:pt>
                <c:pt idx="12447">
                  <c:v>0</c:v>
                </c:pt>
                <c:pt idx="12448">
                  <c:v>0</c:v>
                </c:pt>
                <c:pt idx="12449">
                  <c:v>0</c:v>
                </c:pt>
                <c:pt idx="12450">
                  <c:v>0</c:v>
                </c:pt>
                <c:pt idx="12451">
                  <c:v>0</c:v>
                </c:pt>
                <c:pt idx="12452">
                  <c:v>0</c:v>
                </c:pt>
                <c:pt idx="12453">
                  <c:v>0</c:v>
                </c:pt>
                <c:pt idx="12454">
                  <c:v>0</c:v>
                </c:pt>
                <c:pt idx="12455">
                  <c:v>0</c:v>
                </c:pt>
                <c:pt idx="12456">
                  <c:v>0</c:v>
                </c:pt>
                <c:pt idx="12457">
                  <c:v>0</c:v>
                </c:pt>
                <c:pt idx="12458">
                  <c:v>0</c:v>
                </c:pt>
                <c:pt idx="12459">
                  <c:v>0</c:v>
                </c:pt>
                <c:pt idx="12460">
                  <c:v>0</c:v>
                </c:pt>
                <c:pt idx="12461">
                  <c:v>0</c:v>
                </c:pt>
                <c:pt idx="12462">
                  <c:v>0</c:v>
                </c:pt>
                <c:pt idx="12463">
                  <c:v>0</c:v>
                </c:pt>
                <c:pt idx="12464">
                  <c:v>0</c:v>
                </c:pt>
                <c:pt idx="12465">
                  <c:v>0</c:v>
                </c:pt>
                <c:pt idx="12466">
                  <c:v>8.0000000000000004E-4</c:v>
                </c:pt>
                <c:pt idx="12467">
                  <c:v>0</c:v>
                </c:pt>
                <c:pt idx="12468">
                  <c:v>0</c:v>
                </c:pt>
                <c:pt idx="12469">
                  <c:v>8.0000000000000004E-4</c:v>
                </c:pt>
                <c:pt idx="12470">
                  <c:v>8.9999999999999998E-4</c:v>
                </c:pt>
                <c:pt idx="12471">
                  <c:v>0</c:v>
                </c:pt>
                <c:pt idx="12472">
                  <c:v>0</c:v>
                </c:pt>
                <c:pt idx="12473">
                  <c:v>0</c:v>
                </c:pt>
                <c:pt idx="12474">
                  <c:v>0</c:v>
                </c:pt>
                <c:pt idx="12475">
                  <c:v>0</c:v>
                </c:pt>
                <c:pt idx="12476">
                  <c:v>0</c:v>
                </c:pt>
                <c:pt idx="12477">
                  <c:v>0</c:v>
                </c:pt>
                <c:pt idx="12478">
                  <c:v>0</c:v>
                </c:pt>
                <c:pt idx="12479">
                  <c:v>0</c:v>
                </c:pt>
                <c:pt idx="12480">
                  <c:v>8.9999999999999998E-4</c:v>
                </c:pt>
                <c:pt idx="12481">
                  <c:v>0</c:v>
                </c:pt>
                <c:pt idx="12482">
                  <c:v>0</c:v>
                </c:pt>
                <c:pt idx="12483">
                  <c:v>0</c:v>
                </c:pt>
                <c:pt idx="12484">
                  <c:v>2E-3</c:v>
                </c:pt>
                <c:pt idx="12485">
                  <c:v>4.1000000000000003E-3</c:v>
                </c:pt>
                <c:pt idx="12486">
                  <c:v>8.5000000000000006E-3</c:v>
                </c:pt>
                <c:pt idx="12487">
                  <c:v>8.6E-3</c:v>
                </c:pt>
                <c:pt idx="12488">
                  <c:v>7.8000000000000005E-3</c:v>
                </c:pt>
                <c:pt idx="12489">
                  <c:v>1.6E-2</c:v>
                </c:pt>
                <c:pt idx="12490">
                  <c:v>1.4000000000000002E-2</c:v>
                </c:pt>
                <c:pt idx="12491">
                  <c:v>1.54E-2</c:v>
                </c:pt>
                <c:pt idx="12492">
                  <c:v>2.18E-2</c:v>
                </c:pt>
                <c:pt idx="12493">
                  <c:v>2.5900000000000003E-2</c:v>
                </c:pt>
                <c:pt idx="12494">
                  <c:v>3.1400000000000004E-2</c:v>
                </c:pt>
                <c:pt idx="12495">
                  <c:v>3.7100000000000001E-2</c:v>
                </c:pt>
                <c:pt idx="12496">
                  <c:v>5.2100000000000007E-2</c:v>
                </c:pt>
                <c:pt idx="12497">
                  <c:v>5.1500000000000004E-2</c:v>
                </c:pt>
                <c:pt idx="12498">
                  <c:v>6.0600000000000001E-2</c:v>
                </c:pt>
                <c:pt idx="12499">
                  <c:v>7.2900000000000006E-2</c:v>
                </c:pt>
                <c:pt idx="12500">
                  <c:v>8.5800000000000001E-2</c:v>
                </c:pt>
                <c:pt idx="12501">
                  <c:v>9.1500000000000012E-2</c:v>
                </c:pt>
                <c:pt idx="12502">
                  <c:v>0.10460000000000001</c:v>
                </c:pt>
                <c:pt idx="12503">
                  <c:v>0.1255</c:v>
                </c:pt>
                <c:pt idx="12504">
                  <c:v>0.11799999999999999</c:v>
                </c:pt>
                <c:pt idx="12505">
                  <c:v>0.12370000000000002</c:v>
                </c:pt>
                <c:pt idx="12506">
                  <c:v>0.13689999999999999</c:v>
                </c:pt>
                <c:pt idx="12507">
                  <c:v>0.1502</c:v>
                </c:pt>
                <c:pt idx="12508">
                  <c:v>0.15640000000000001</c:v>
                </c:pt>
                <c:pt idx="12509">
                  <c:v>0.19170000000000001</c:v>
                </c:pt>
                <c:pt idx="12510">
                  <c:v>0.29020000000000001</c:v>
                </c:pt>
                <c:pt idx="12511">
                  <c:v>0.31720000000000004</c:v>
                </c:pt>
                <c:pt idx="12512">
                  <c:v>0.2969</c:v>
                </c:pt>
                <c:pt idx="12513">
                  <c:v>0.26219999999999999</c:v>
                </c:pt>
                <c:pt idx="12514">
                  <c:v>0.26179999999999998</c:v>
                </c:pt>
                <c:pt idx="12515">
                  <c:v>0.29350000000000004</c:v>
                </c:pt>
                <c:pt idx="12516">
                  <c:v>0.31840000000000002</c:v>
                </c:pt>
                <c:pt idx="12517">
                  <c:v>0.35620000000000002</c:v>
                </c:pt>
                <c:pt idx="12518">
                  <c:v>0.40610000000000002</c:v>
                </c:pt>
                <c:pt idx="12519">
                  <c:v>0.53590000000000004</c:v>
                </c:pt>
                <c:pt idx="12520">
                  <c:v>0.58110000000000006</c:v>
                </c:pt>
                <c:pt idx="12521">
                  <c:v>0.42560000000000003</c:v>
                </c:pt>
                <c:pt idx="12522">
                  <c:v>0.57130000000000003</c:v>
                </c:pt>
                <c:pt idx="12523">
                  <c:v>0.63270000000000004</c:v>
                </c:pt>
                <c:pt idx="12524">
                  <c:v>0.48520000000000008</c:v>
                </c:pt>
                <c:pt idx="12525">
                  <c:v>0.63480000000000003</c:v>
                </c:pt>
                <c:pt idx="12526">
                  <c:v>0.69390000000000007</c:v>
                </c:pt>
                <c:pt idx="12527">
                  <c:v>0.78570000000000007</c:v>
                </c:pt>
                <c:pt idx="12528">
                  <c:v>1.0006999999999999</c:v>
                </c:pt>
                <c:pt idx="12529">
                  <c:v>0.84260000000000002</c:v>
                </c:pt>
                <c:pt idx="12530">
                  <c:v>0.8237000000000001</c:v>
                </c:pt>
                <c:pt idx="12531">
                  <c:v>0.84480000000000011</c:v>
                </c:pt>
                <c:pt idx="12532">
                  <c:v>1.1389</c:v>
                </c:pt>
                <c:pt idx="12533">
                  <c:v>1.2155</c:v>
                </c:pt>
                <c:pt idx="12534">
                  <c:v>1.1497999999999999</c:v>
                </c:pt>
                <c:pt idx="12535">
                  <c:v>0.94390000000000007</c:v>
                </c:pt>
                <c:pt idx="12536">
                  <c:v>0.97660000000000002</c:v>
                </c:pt>
                <c:pt idx="12537">
                  <c:v>1.0067000000000002</c:v>
                </c:pt>
                <c:pt idx="12538">
                  <c:v>0.96470000000000011</c:v>
                </c:pt>
                <c:pt idx="12539">
                  <c:v>0.86229999999999996</c:v>
                </c:pt>
                <c:pt idx="12540">
                  <c:v>0.90090000000000003</c:v>
                </c:pt>
                <c:pt idx="12541">
                  <c:v>0.9526</c:v>
                </c:pt>
                <c:pt idx="12542">
                  <c:v>0.97089999999999999</c:v>
                </c:pt>
                <c:pt idx="12543">
                  <c:v>1.1691</c:v>
                </c:pt>
                <c:pt idx="12544">
                  <c:v>1.9274000000000002</c:v>
                </c:pt>
                <c:pt idx="12545">
                  <c:v>2.0530000000000004</c:v>
                </c:pt>
                <c:pt idx="12546">
                  <c:v>1.6004000000000003</c:v>
                </c:pt>
                <c:pt idx="12547">
                  <c:v>1.3236000000000001</c:v>
                </c:pt>
                <c:pt idx="12548">
                  <c:v>1.6545000000000003</c:v>
                </c:pt>
                <c:pt idx="12549">
                  <c:v>1.3130000000000002</c:v>
                </c:pt>
                <c:pt idx="12550">
                  <c:v>1.7782</c:v>
                </c:pt>
                <c:pt idx="12551">
                  <c:v>1.3332000000000002</c:v>
                </c:pt>
                <c:pt idx="12552">
                  <c:v>1.5811000000000002</c:v>
                </c:pt>
                <c:pt idx="12553">
                  <c:v>1.7777000000000003</c:v>
                </c:pt>
                <c:pt idx="12554">
                  <c:v>2.0630000000000002</c:v>
                </c:pt>
                <c:pt idx="12555">
                  <c:v>2.1806000000000001</c:v>
                </c:pt>
                <c:pt idx="12556">
                  <c:v>1.7728999999999999</c:v>
                </c:pt>
                <c:pt idx="12557">
                  <c:v>1.361</c:v>
                </c:pt>
                <c:pt idx="12558">
                  <c:v>1.3709</c:v>
                </c:pt>
                <c:pt idx="12559">
                  <c:v>1.3255000000000001</c:v>
                </c:pt>
                <c:pt idx="12560">
                  <c:v>1.7709000000000001</c:v>
                </c:pt>
                <c:pt idx="12561">
                  <c:v>1.5485</c:v>
                </c:pt>
                <c:pt idx="12562">
                  <c:v>1.4175000000000002</c:v>
                </c:pt>
                <c:pt idx="12563">
                  <c:v>1.2631000000000001</c:v>
                </c:pt>
                <c:pt idx="12564">
                  <c:v>1.2291000000000001</c:v>
                </c:pt>
                <c:pt idx="12565">
                  <c:v>1.2617000000000003</c:v>
                </c:pt>
                <c:pt idx="12566">
                  <c:v>1.2239000000000002</c:v>
                </c:pt>
                <c:pt idx="12567">
                  <c:v>1.2813000000000001</c:v>
                </c:pt>
                <c:pt idx="12568">
                  <c:v>1.1205000000000001</c:v>
                </c:pt>
                <c:pt idx="12569">
                  <c:v>1.0250999999999999</c:v>
                </c:pt>
                <c:pt idx="12570">
                  <c:v>1.2163000000000002</c:v>
                </c:pt>
                <c:pt idx="12571">
                  <c:v>1.1923000000000001</c:v>
                </c:pt>
                <c:pt idx="12572">
                  <c:v>1.1273</c:v>
                </c:pt>
                <c:pt idx="12573">
                  <c:v>1.1148</c:v>
                </c:pt>
                <c:pt idx="12574">
                  <c:v>1.0386</c:v>
                </c:pt>
                <c:pt idx="12575">
                  <c:v>1.0894000000000001</c:v>
                </c:pt>
                <c:pt idx="12576">
                  <c:v>1.0071000000000001</c:v>
                </c:pt>
                <c:pt idx="12577">
                  <c:v>1.069</c:v>
                </c:pt>
                <c:pt idx="12578">
                  <c:v>1.0803</c:v>
                </c:pt>
                <c:pt idx="12579">
                  <c:v>1.0385</c:v>
                </c:pt>
                <c:pt idx="12580">
                  <c:v>1.056</c:v>
                </c:pt>
                <c:pt idx="12581">
                  <c:v>0.99540000000000006</c:v>
                </c:pt>
                <c:pt idx="12582">
                  <c:v>1.0678000000000001</c:v>
                </c:pt>
                <c:pt idx="12583">
                  <c:v>1.0554000000000001</c:v>
                </c:pt>
                <c:pt idx="12584">
                  <c:v>0.95700000000000007</c:v>
                </c:pt>
                <c:pt idx="12585">
                  <c:v>0.93590000000000007</c:v>
                </c:pt>
                <c:pt idx="12586">
                  <c:v>0.91880000000000006</c:v>
                </c:pt>
                <c:pt idx="12587">
                  <c:v>0.92910000000000004</c:v>
                </c:pt>
                <c:pt idx="12588">
                  <c:v>0.82650000000000012</c:v>
                </c:pt>
                <c:pt idx="12589">
                  <c:v>0.80730000000000013</c:v>
                </c:pt>
                <c:pt idx="12590">
                  <c:v>0.74720000000000009</c:v>
                </c:pt>
                <c:pt idx="12591">
                  <c:v>0.69569999999999999</c:v>
                </c:pt>
                <c:pt idx="12592">
                  <c:v>0.69210000000000005</c:v>
                </c:pt>
                <c:pt idx="12593">
                  <c:v>0.63360000000000005</c:v>
                </c:pt>
                <c:pt idx="12594">
                  <c:v>0.5585</c:v>
                </c:pt>
                <c:pt idx="12595">
                  <c:v>0.52900000000000003</c:v>
                </c:pt>
                <c:pt idx="12596">
                  <c:v>0.47820000000000001</c:v>
                </c:pt>
                <c:pt idx="12597">
                  <c:v>0.43830000000000002</c:v>
                </c:pt>
                <c:pt idx="12598">
                  <c:v>0.40710000000000002</c:v>
                </c:pt>
                <c:pt idx="12599">
                  <c:v>0.37959999999999999</c:v>
                </c:pt>
                <c:pt idx="12600">
                  <c:v>0.35539999999999999</c:v>
                </c:pt>
                <c:pt idx="12601">
                  <c:v>0.32430000000000003</c:v>
                </c:pt>
                <c:pt idx="12602">
                  <c:v>0.29700000000000004</c:v>
                </c:pt>
                <c:pt idx="12603">
                  <c:v>0.27710000000000001</c:v>
                </c:pt>
                <c:pt idx="12604">
                  <c:v>0.26389999999999997</c:v>
                </c:pt>
                <c:pt idx="12605">
                  <c:v>0.25459999999999999</c:v>
                </c:pt>
                <c:pt idx="12606">
                  <c:v>0.23670000000000002</c:v>
                </c:pt>
                <c:pt idx="12607">
                  <c:v>0.22440000000000004</c:v>
                </c:pt>
                <c:pt idx="12608">
                  <c:v>0.21629999999999999</c:v>
                </c:pt>
                <c:pt idx="12609">
                  <c:v>0.21179999999999999</c:v>
                </c:pt>
                <c:pt idx="12610">
                  <c:v>0.2054</c:v>
                </c:pt>
                <c:pt idx="12611">
                  <c:v>0.19980000000000001</c:v>
                </c:pt>
                <c:pt idx="12612">
                  <c:v>0.17900000000000002</c:v>
                </c:pt>
                <c:pt idx="12613">
                  <c:v>0.1827</c:v>
                </c:pt>
                <c:pt idx="12614">
                  <c:v>0.17450000000000002</c:v>
                </c:pt>
                <c:pt idx="12615">
                  <c:v>0.16520000000000001</c:v>
                </c:pt>
                <c:pt idx="12616">
                  <c:v>0.15460000000000002</c:v>
                </c:pt>
                <c:pt idx="12617">
                  <c:v>0.16190000000000002</c:v>
                </c:pt>
                <c:pt idx="12618">
                  <c:v>0.17050000000000001</c:v>
                </c:pt>
                <c:pt idx="12619">
                  <c:v>0.14970000000000003</c:v>
                </c:pt>
                <c:pt idx="12620">
                  <c:v>0.14810000000000001</c:v>
                </c:pt>
                <c:pt idx="12621">
                  <c:v>0.16290000000000002</c:v>
                </c:pt>
                <c:pt idx="12622">
                  <c:v>0.13250000000000001</c:v>
                </c:pt>
                <c:pt idx="12623">
                  <c:v>0.15310000000000001</c:v>
                </c:pt>
                <c:pt idx="12624">
                  <c:v>0.1583</c:v>
                </c:pt>
                <c:pt idx="12625">
                  <c:v>0.14870000000000003</c:v>
                </c:pt>
                <c:pt idx="12626">
                  <c:v>0.15500000000000003</c:v>
                </c:pt>
                <c:pt idx="12627">
                  <c:v>0.11799999999999999</c:v>
                </c:pt>
                <c:pt idx="12628">
                  <c:v>0.11990000000000001</c:v>
                </c:pt>
                <c:pt idx="12629">
                  <c:v>0.11990000000000001</c:v>
                </c:pt>
                <c:pt idx="12630">
                  <c:v>0.1048</c:v>
                </c:pt>
                <c:pt idx="12631">
                  <c:v>0.12410000000000002</c:v>
                </c:pt>
                <c:pt idx="12632">
                  <c:v>0.12</c:v>
                </c:pt>
                <c:pt idx="12633">
                  <c:v>0.1216</c:v>
                </c:pt>
                <c:pt idx="12634">
                  <c:v>0.1341</c:v>
                </c:pt>
                <c:pt idx="12635">
                  <c:v>0.10970000000000001</c:v>
                </c:pt>
                <c:pt idx="12636">
                  <c:v>0.12040000000000001</c:v>
                </c:pt>
                <c:pt idx="12637">
                  <c:v>0.12250000000000001</c:v>
                </c:pt>
                <c:pt idx="12638">
                  <c:v>0.13150000000000001</c:v>
                </c:pt>
                <c:pt idx="12639">
                  <c:v>0.1135</c:v>
                </c:pt>
                <c:pt idx="12640">
                  <c:v>0.14470000000000002</c:v>
                </c:pt>
                <c:pt idx="12641">
                  <c:v>0.13870000000000002</c:v>
                </c:pt>
                <c:pt idx="12642">
                  <c:v>0.13600000000000001</c:v>
                </c:pt>
                <c:pt idx="12643">
                  <c:v>0.11200000000000002</c:v>
                </c:pt>
                <c:pt idx="12644">
                  <c:v>0.12410000000000002</c:v>
                </c:pt>
                <c:pt idx="12645">
                  <c:v>0.1275</c:v>
                </c:pt>
                <c:pt idx="12646">
                  <c:v>0.1132</c:v>
                </c:pt>
                <c:pt idx="12647">
                  <c:v>0.12370000000000002</c:v>
                </c:pt>
                <c:pt idx="12648">
                  <c:v>0.1041</c:v>
                </c:pt>
                <c:pt idx="12649">
                  <c:v>9.74E-2</c:v>
                </c:pt>
                <c:pt idx="12650">
                  <c:v>0.10249999999999999</c:v>
                </c:pt>
                <c:pt idx="12651">
                  <c:v>0.11040000000000001</c:v>
                </c:pt>
                <c:pt idx="12652">
                  <c:v>0.10840000000000001</c:v>
                </c:pt>
                <c:pt idx="12653">
                  <c:v>9.7700000000000009E-2</c:v>
                </c:pt>
                <c:pt idx="12654">
                  <c:v>0.1014</c:v>
                </c:pt>
                <c:pt idx="12655">
                  <c:v>0.1003</c:v>
                </c:pt>
                <c:pt idx="12656">
                  <c:v>9.9100000000000008E-2</c:v>
                </c:pt>
                <c:pt idx="12657">
                  <c:v>8.4500000000000006E-2</c:v>
                </c:pt>
                <c:pt idx="12658">
                  <c:v>9.5700000000000007E-2</c:v>
                </c:pt>
                <c:pt idx="12659">
                  <c:v>8.9300000000000004E-2</c:v>
                </c:pt>
                <c:pt idx="12660">
                  <c:v>9.1200000000000003E-2</c:v>
                </c:pt>
                <c:pt idx="12661">
                  <c:v>8.8700000000000001E-2</c:v>
                </c:pt>
                <c:pt idx="12662">
                  <c:v>7.7200000000000005E-2</c:v>
                </c:pt>
                <c:pt idx="12663">
                  <c:v>8.4400000000000003E-2</c:v>
                </c:pt>
                <c:pt idx="12664">
                  <c:v>7.2900000000000006E-2</c:v>
                </c:pt>
                <c:pt idx="12665">
                  <c:v>7.4700000000000003E-2</c:v>
                </c:pt>
                <c:pt idx="12666">
                  <c:v>6.8100000000000008E-2</c:v>
                </c:pt>
                <c:pt idx="12667">
                  <c:v>7.8500000000000014E-2</c:v>
                </c:pt>
                <c:pt idx="12668">
                  <c:v>7.1499999999999994E-2</c:v>
                </c:pt>
                <c:pt idx="12669">
                  <c:v>6.8100000000000008E-2</c:v>
                </c:pt>
                <c:pt idx="12670">
                  <c:v>6.5300000000000011E-2</c:v>
                </c:pt>
                <c:pt idx="12671">
                  <c:v>6.8500000000000005E-2</c:v>
                </c:pt>
                <c:pt idx="12672">
                  <c:v>6.0999999999999999E-2</c:v>
                </c:pt>
                <c:pt idx="12673">
                  <c:v>6.8000000000000005E-2</c:v>
                </c:pt>
                <c:pt idx="12674">
                  <c:v>6.1400000000000003E-2</c:v>
                </c:pt>
                <c:pt idx="12675">
                  <c:v>6.8400000000000002E-2</c:v>
                </c:pt>
                <c:pt idx="12676">
                  <c:v>5.8900000000000001E-2</c:v>
                </c:pt>
                <c:pt idx="12677">
                  <c:v>5.4300000000000008E-2</c:v>
                </c:pt>
                <c:pt idx="12678">
                  <c:v>4.4800000000000006E-2</c:v>
                </c:pt>
                <c:pt idx="12679">
                  <c:v>4.2599999999999999E-2</c:v>
                </c:pt>
                <c:pt idx="12680">
                  <c:v>4.8500000000000001E-2</c:v>
                </c:pt>
                <c:pt idx="12681">
                  <c:v>4.8300000000000003E-2</c:v>
                </c:pt>
                <c:pt idx="12682">
                  <c:v>5.5300000000000009E-2</c:v>
                </c:pt>
                <c:pt idx="12683">
                  <c:v>5.2200000000000003E-2</c:v>
                </c:pt>
                <c:pt idx="12684">
                  <c:v>4.99E-2</c:v>
                </c:pt>
                <c:pt idx="12685">
                  <c:v>4.9600000000000005E-2</c:v>
                </c:pt>
                <c:pt idx="12686">
                  <c:v>4.9399999999999999E-2</c:v>
                </c:pt>
                <c:pt idx="12687">
                  <c:v>3.9400000000000004E-2</c:v>
                </c:pt>
                <c:pt idx="12688">
                  <c:v>3.9100000000000003E-2</c:v>
                </c:pt>
                <c:pt idx="12689">
                  <c:v>4.6800000000000008E-2</c:v>
                </c:pt>
                <c:pt idx="12690">
                  <c:v>4.3800000000000006E-2</c:v>
                </c:pt>
                <c:pt idx="12691">
                  <c:v>3.8700000000000005E-2</c:v>
                </c:pt>
                <c:pt idx="12692">
                  <c:v>3.3800000000000004E-2</c:v>
                </c:pt>
                <c:pt idx="12693">
                  <c:v>3.8600000000000002E-2</c:v>
                </c:pt>
                <c:pt idx="12694">
                  <c:v>4.0200000000000007E-2</c:v>
                </c:pt>
                <c:pt idx="12695">
                  <c:v>3.9100000000000003E-2</c:v>
                </c:pt>
                <c:pt idx="12696">
                  <c:v>3.5099999999999999E-2</c:v>
                </c:pt>
                <c:pt idx="12697">
                  <c:v>3.4100000000000005E-2</c:v>
                </c:pt>
                <c:pt idx="12698">
                  <c:v>3.5900000000000001E-2</c:v>
                </c:pt>
                <c:pt idx="12699">
                  <c:v>3.4799999999999998E-2</c:v>
                </c:pt>
                <c:pt idx="12700">
                  <c:v>3.5700000000000003E-2</c:v>
                </c:pt>
                <c:pt idx="12701">
                  <c:v>2.9899999999999999E-2</c:v>
                </c:pt>
                <c:pt idx="12702">
                  <c:v>2.7900000000000005E-2</c:v>
                </c:pt>
                <c:pt idx="12703">
                  <c:v>2.7900000000000005E-2</c:v>
                </c:pt>
                <c:pt idx="12704">
                  <c:v>2.87E-2</c:v>
                </c:pt>
                <c:pt idx="12705">
                  <c:v>3.0499999999999999E-2</c:v>
                </c:pt>
                <c:pt idx="12706">
                  <c:v>2.7600000000000003E-2</c:v>
                </c:pt>
                <c:pt idx="12707">
                  <c:v>2.5800000000000003E-2</c:v>
                </c:pt>
                <c:pt idx="12708">
                  <c:v>2.7500000000000004E-2</c:v>
                </c:pt>
                <c:pt idx="12709">
                  <c:v>2.8299999999999999E-2</c:v>
                </c:pt>
                <c:pt idx="12710">
                  <c:v>2.5500000000000002E-2</c:v>
                </c:pt>
                <c:pt idx="12711">
                  <c:v>2.3599999999999999E-2</c:v>
                </c:pt>
                <c:pt idx="12712">
                  <c:v>2.2600000000000002E-2</c:v>
                </c:pt>
                <c:pt idx="12713">
                  <c:v>1.9800000000000002E-2</c:v>
                </c:pt>
                <c:pt idx="12714">
                  <c:v>2.0799999999999999E-2</c:v>
                </c:pt>
                <c:pt idx="12715">
                  <c:v>1.9800000000000002E-2</c:v>
                </c:pt>
                <c:pt idx="12716">
                  <c:v>2.07E-2</c:v>
                </c:pt>
                <c:pt idx="12717">
                  <c:v>2.1600000000000001E-2</c:v>
                </c:pt>
                <c:pt idx="12718">
                  <c:v>1.9700000000000002E-2</c:v>
                </c:pt>
                <c:pt idx="12719">
                  <c:v>1.8700000000000001E-2</c:v>
                </c:pt>
                <c:pt idx="12720">
                  <c:v>1.7000000000000001E-2</c:v>
                </c:pt>
                <c:pt idx="12721">
                  <c:v>1.6900000000000002E-2</c:v>
                </c:pt>
                <c:pt idx="12722">
                  <c:v>1.5100000000000001E-2</c:v>
                </c:pt>
                <c:pt idx="12723">
                  <c:v>1.3300000000000001E-2</c:v>
                </c:pt>
                <c:pt idx="12724">
                  <c:v>1.49E-2</c:v>
                </c:pt>
                <c:pt idx="12725">
                  <c:v>1.3200000000000002E-2</c:v>
                </c:pt>
                <c:pt idx="12726">
                  <c:v>1.4000000000000002E-2</c:v>
                </c:pt>
                <c:pt idx="12727">
                  <c:v>1.4000000000000002E-2</c:v>
                </c:pt>
                <c:pt idx="12728">
                  <c:v>1.1300000000000001E-2</c:v>
                </c:pt>
                <c:pt idx="12729">
                  <c:v>1.04E-2</c:v>
                </c:pt>
                <c:pt idx="12730">
                  <c:v>1.04E-2</c:v>
                </c:pt>
                <c:pt idx="12731">
                  <c:v>1.04E-2</c:v>
                </c:pt>
                <c:pt idx="12732">
                  <c:v>1.04E-2</c:v>
                </c:pt>
                <c:pt idx="12733">
                  <c:v>9.5000000000000015E-3</c:v>
                </c:pt>
                <c:pt idx="12734">
                  <c:v>8.6E-3</c:v>
                </c:pt>
                <c:pt idx="12735">
                  <c:v>7.8000000000000005E-3</c:v>
                </c:pt>
                <c:pt idx="12736">
                  <c:v>7.8000000000000005E-3</c:v>
                </c:pt>
                <c:pt idx="12737">
                  <c:v>6.9000000000000008E-3</c:v>
                </c:pt>
                <c:pt idx="12738">
                  <c:v>6.9000000000000008E-3</c:v>
                </c:pt>
                <c:pt idx="12739">
                  <c:v>7.8000000000000005E-3</c:v>
                </c:pt>
                <c:pt idx="12740">
                  <c:v>6.9000000000000008E-3</c:v>
                </c:pt>
                <c:pt idx="12741">
                  <c:v>6.1000000000000004E-3</c:v>
                </c:pt>
                <c:pt idx="12742">
                  <c:v>6.1000000000000004E-3</c:v>
                </c:pt>
                <c:pt idx="12743">
                  <c:v>6.1000000000000004E-3</c:v>
                </c:pt>
                <c:pt idx="12744">
                  <c:v>6.1000000000000004E-3</c:v>
                </c:pt>
                <c:pt idx="12745">
                  <c:v>6.1000000000000004E-3</c:v>
                </c:pt>
                <c:pt idx="12746">
                  <c:v>5.1999999999999998E-3</c:v>
                </c:pt>
                <c:pt idx="12747">
                  <c:v>5.1999999999999998E-3</c:v>
                </c:pt>
                <c:pt idx="12748">
                  <c:v>5.1999999999999998E-3</c:v>
                </c:pt>
                <c:pt idx="12749">
                  <c:v>6.1000000000000004E-3</c:v>
                </c:pt>
                <c:pt idx="12750">
                  <c:v>5.1999999999999998E-3</c:v>
                </c:pt>
                <c:pt idx="12751">
                  <c:v>3.5000000000000005E-3</c:v>
                </c:pt>
                <c:pt idx="12752">
                  <c:v>3.5000000000000005E-3</c:v>
                </c:pt>
                <c:pt idx="12753">
                  <c:v>2.5999999999999999E-3</c:v>
                </c:pt>
                <c:pt idx="12754">
                  <c:v>2.7000000000000001E-3</c:v>
                </c:pt>
                <c:pt idx="12755">
                  <c:v>2.7000000000000001E-3</c:v>
                </c:pt>
                <c:pt idx="12756">
                  <c:v>3.5999999999999999E-3</c:v>
                </c:pt>
                <c:pt idx="12757">
                  <c:v>2.7000000000000001E-3</c:v>
                </c:pt>
                <c:pt idx="12758">
                  <c:v>4.4999999999999997E-3</c:v>
                </c:pt>
                <c:pt idx="12759">
                  <c:v>4.5999999999999999E-3</c:v>
                </c:pt>
                <c:pt idx="12760">
                  <c:v>4.5999999999999999E-3</c:v>
                </c:pt>
                <c:pt idx="12761">
                  <c:v>4.5999999999999999E-3</c:v>
                </c:pt>
                <c:pt idx="12762">
                  <c:v>7.4999999999999997E-3</c:v>
                </c:pt>
                <c:pt idx="12763">
                  <c:v>7.4999999999999997E-3</c:v>
                </c:pt>
                <c:pt idx="12764">
                  <c:v>9.6000000000000009E-3</c:v>
                </c:pt>
                <c:pt idx="12765">
                  <c:v>8.8000000000000005E-3</c:v>
                </c:pt>
                <c:pt idx="12766">
                  <c:v>1.3900000000000003E-2</c:v>
                </c:pt>
                <c:pt idx="12767">
                  <c:v>1.7100000000000001E-2</c:v>
                </c:pt>
                <c:pt idx="12768">
                  <c:v>1.9400000000000001E-2</c:v>
                </c:pt>
                <c:pt idx="12769">
                  <c:v>2.3900000000000001E-2</c:v>
                </c:pt>
                <c:pt idx="12770">
                  <c:v>2.9700000000000001E-2</c:v>
                </c:pt>
                <c:pt idx="12771">
                  <c:v>2.8199999999999999E-2</c:v>
                </c:pt>
                <c:pt idx="12772">
                  <c:v>3.32E-2</c:v>
                </c:pt>
                <c:pt idx="12773">
                  <c:v>3.4000000000000002E-2</c:v>
                </c:pt>
                <c:pt idx="12774">
                  <c:v>4.4000000000000004E-2</c:v>
                </c:pt>
                <c:pt idx="12775">
                  <c:v>4.4800000000000006E-2</c:v>
                </c:pt>
                <c:pt idx="12776">
                  <c:v>4.9600000000000005E-2</c:v>
                </c:pt>
                <c:pt idx="12777">
                  <c:v>5.3200000000000004E-2</c:v>
                </c:pt>
                <c:pt idx="12778">
                  <c:v>5.460000000000001E-2</c:v>
                </c:pt>
                <c:pt idx="12779">
                  <c:v>5.8499999999999996E-2</c:v>
                </c:pt>
                <c:pt idx="12780">
                  <c:v>7.0900000000000005E-2</c:v>
                </c:pt>
                <c:pt idx="12781">
                  <c:v>8.030000000000001E-2</c:v>
                </c:pt>
                <c:pt idx="12782">
                  <c:v>8.0500000000000016E-2</c:v>
                </c:pt>
                <c:pt idx="12783">
                  <c:v>9.3899999999999997E-2</c:v>
                </c:pt>
                <c:pt idx="12784">
                  <c:v>0.1048</c:v>
                </c:pt>
                <c:pt idx="12785">
                  <c:v>0.12340000000000001</c:v>
                </c:pt>
                <c:pt idx="12786">
                  <c:v>0.1724</c:v>
                </c:pt>
                <c:pt idx="12787">
                  <c:v>0.1817</c:v>
                </c:pt>
                <c:pt idx="12788">
                  <c:v>0.21060000000000001</c:v>
                </c:pt>
                <c:pt idx="12789">
                  <c:v>0.26169999999999999</c:v>
                </c:pt>
                <c:pt idx="12790">
                  <c:v>0.2838</c:v>
                </c:pt>
                <c:pt idx="12791">
                  <c:v>0.3211</c:v>
                </c:pt>
                <c:pt idx="12792">
                  <c:v>0.34889999999999999</c:v>
                </c:pt>
                <c:pt idx="12793">
                  <c:v>0.36800000000000005</c:v>
                </c:pt>
                <c:pt idx="12794">
                  <c:v>0.40359999999999996</c:v>
                </c:pt>
                <c:pt idx="12795">
                  <c:v>0.41510000000000002</c:v>
                </c:pt>
                <c:pt idx="12796">
                  <c:v>0.4733</c:v>
                </c:pt>
                <c:pt idx="12797">
                  <c:v>0.48680000000000007</c:v>
                </c:pt>
                <c:pt idx="12798">
                  <c:v>0.52850000000000008</c:v>
                </c:pt>
                <c:pt idx="12799">
                  <c:v>0.52890000000000004</c:v>
                </c:pt>
                <c:pt idx="12800">
                  <c:v>0.6069</c:v>
                </c:pt>
                <c:pt idx="12801">
                  <c:v>0.6401</c:v>
                </c:pt>
                <c:pt idx="12802">
                  <c:v>0.66300000000000003</c:v>
                </c:pt>
                <c:pt idx="12803">
                  <c:v>0.75810000000000011</c:v>
                </c:pt>
                <c:pt idx="12804">
                  <c:v>0.81359999999999999</c:v>
                </c:pt>
                <c:pt idx="12805">
                  <c:v>0.85709999999999997</c:v>
                </c:pt>
                <c:pt idx="12806">
                  <c:v>0.87159999999999993</c:v>
                </c:pt>
                <c:pt idx="12807">
                  <c:v>0.91839999999999999</c:v>
                </c:pt>
                <c:pt idx="12808">
                  <c:v>0.98670000000000013</c:v>
                </c:pt>
                <c:pt idx="12809">
                  <c:v>1.0075000000000001</c:v>
                </c:pt>
                <c:pt idx="12810">
                  <c:v>1.0429999999999999</c:v>
                </c:pt>
                <c:pt idx="12811">
                  <c:v>1.0167999999999999</c:v>
                </c:pt>
                <c:pt idx="12812">
                  <c:v>1.1000000000000001</c:v>
                </c:pt>
                <c:pt idx="12813">
                  <c:v>1.1283000000000001</c:v>
                </c:pt>
                <c:pt idx="12814">
                  <c:v>1.1926000000000001</c:v>
                </c:pt>
                <c:pt idx="12815">
                  <c:v>1.2397</c:v>
                </c:pt>
                <c:pt idx="12816">
                  <c:v>1.2552000000000001</c:v>
                </c:pt>
                <c:pt idx="12817">
                  <c:v>1.2506000000000002</c:v>
                </c:pt>
                <c:pt idx="12818">
                  <c:v>1.3409000000000002</c:v>
                </c:pt>
                <c:pt idx="12819">
                  <c:v>1.1944000000000001</c:v>
                </c:pt>
                <c:pt idx="12820">
                  <c:v>1.2019000000000002</c:v>
                </c:pt>
                <c:pt idx="12821">
                  <c:v>1.2771000000000001</c:v>
                </c:pt>
                <c:pt idx="12822">
                  <c:v>1.5775000000000001</c:v>
                </c:pt>
                <c:pt idx="12823">
                  <c:v>1.3773</c:v>
                </c:pt>
                <c:pt idx="12824">
                  <c:v>1.5218</c:v>
                </c:pt>
                <c:pt idx="12825">
                  <c:v>1.5730000000000002</c:v>
                </c:pt>
                <c:pt idx="12826">
                  <c:v>1.5377000000000001</c:v>
                </c:pt>
                <c:pt idx="12827">
                  <c:v>1.7756000000000001</c:v>
                </c:pt>
                <c:pt idx="12828">
                  <c:v>2.5445000000000002</c:v>
                </c:pt>
                <c:pt idx="12829">
                  <c:v>2.0771000000000002</c:v>
                </c:pt>
                <c:pt idx="12830">
                  <c:v>1.7008000000000001</c:v>
                </c:pt>
                <c:pt idx="12831">
                  <c:v>1.7194</c:v>
                </c:pt>
                <c:pt idx="12832">
                  <c:v>1.7645</c:v>
                </c:pt>
                <c:pt idx="12833">
                  <c:v>1.6364999999999998</c:v>
                </c:pt>
                <c:pt idx="12834">
                  <c:v>1.8716999999999999</c:v>
                </c:pt>
                <c:pt idx="12835">
                  <c:v>2.7949000000000002</c:v>
                </c:pt>
                <c:pt idx="12836">
                  <c:v>3.3973999999999998</c:v>
                </c:pt>
                <c:pt idx="12837">
                  <c:v>2.9395000000000002</c:v>
                </c:pt>
                <c:pt idx="12838">
                  <c:v>3.4826999999999999</c:v>
                </c:pt>
                <c:pt idx="12839">
                  <c:v>2.1192000000000002</c:v>
                </c:pt>
                <c:pt idx="12840">
                  <c:v>1.9288000000000001</c:v>
                </c:pt>
                <c:pt idx="12841">
                  <c:v>2.2428000000000003</c:v>
                </c:pt>
                <c:pt idx="12842">
                  <c:v>2.1114999999999999</c:v>
                </c:pt>
                <c:pt idx="12843">
                  <c:v>2.3148</c:v>
                </c:pt>
                <c:pt idx="12844">
                  <c:v>2.3649</c:v>
                </c:pt>
                <c:pt idx="12845">
                  <c:v>2.1359000000000004</c:v>
                </c:pt>
                <c:pt idx="12846">
                  <c:v>1.9413</c:v>
                </c:pt>
                <c:pt idx="12847">
                  <c:v>2.0312000000000001</c:v>
                </c:pt>
                <c:pt idx="12848">
                  <c:v>1.7295000000000003</c:v>
                </c:pt>
                <c:pt idx="12849">
                  <c:v>1.5923</c:v>
                </c:pt>
                <c:pt idx="12850">
                  <c:v>1.5363</c:v>
                </c:pt>
                <c:pt idx="12851">
                  <c:v>1.4807000000000001</c:v>
                </c:pt>
                <c:pt idx="12852">
                  <c:v>1.4415</c:v>
                </c:pt>
                <c:pt idx="12853">
                  <c:v>1.4327000000000001</c:v>
                </c:pt>
                <c:pt idx="12854">
                  <c:v>1.5045000000000002</c:v>
                </c:pt>
                <c:pt idx="12855">
                  <c:v>1.4992000000000001</c:v>
                </c:pt>
                <c:pt idx="12856">
                  <c:v>1.4058999999999999</c:v>
                </c:pt>
                <c:pt idx="12857">
                  <c:v>1.4080000000000001</c:v>
                </c:pt>
                <c:pt idx="12858">
                  <c:v>1.2089000000000001</c:v>
                </c:pt>
                <c:pt idx="12859">
                  <c:v>1.3295000000000001</c:v>
                </c:pt>
                <c:pt idx="12860">
                  <c:v>1.3287000000000002</c:v>
                </c:pt>
                <c:pt idx="12861">
                  <c:v>1.2223000000000002</c:v>
                </c:pt>
                <c:pt idx="12862">
                  <c:v>1.2661</c:v>
                </c:pt>
                <c:pt idx="12863">
                  <c:v>1.2271000000000001</c:v>
                </c:pt>
                <c:pt idx="12864">
                  <c:v>1.2292000000000001</c:v>
                </c:pt>
                <c:pt idx="12865">
                  <c:v>1.2305999999999999</c:v>
                </c:pt>
                <c:pt idx="12866">
                  <c:v>1.1813</c:v>
                </c:pt>
                <c:pt idx="12867">
                  <c:v>1.2576000000000001</c:v>
                </c:pt>
                <c:pt idx="12868">
                  <c:v>1.1182000000000001</c:v>
                </c:pt>
                <c:pt idx="12869">
                  <c:v>1.2000000000000002</c:v>
                </c:pt>
                <c:pt idx="12870">
                  <c:v>1.0883</c:v>
                </c:pt>
                <c:pt idx="12871">
                  <c:v>1.0524</c:v>
                </c:pt>
                <c:pt idx="12872">
                  <c:v>1.0573000000000001</c:v>
                </c:pt>
                <c:pt idx="12873">
                  <c:v>0.98629999999999995</c:v>
                </c:pt>
                <c:pt idx="12874">
                  <c:v>0.9889</c:v>
                </c:pt>
                <c:pt idx="12875">
                  <c:v>0.95540000000000003</c:v>
                </c:pt>
                <c:pt idx="12876">
                  <c:v>0.89410000000000012</c:v>
                </c:pt>
                <c:pt idx="12877">
                  <c:v>0.89000000000000012</c:v>
                </c:pt>
                <c:pt idx="12878">
                  <c:v>0.83490000000000009</c:v>
                </c:pt>
                <c:pt idx="12879">
                  <c:v>0.84650000000000003</c:v>
                </c:pt>
                <c:pt idx="12880">
                  <c:v>0.73450000000000004</c:v>
                </c:pt>
                <c:pt idx="12881">
                  <c:v>0.64550000000000007</c:v>
                </c:pt>
                <c:pt idx="12882">
                  <c:v>0.69680000000000009</c:v>
                </c:pt>
                <c:pt idx="12883">
                  <c:v>0.63770000000000004</c:v>
                </c:pt>
                <c:pt idx="12884">
                  <c:v>0.52600000000000002</c:v>
                </c:pt>
                <c:pt idx="12885">
                  <c:v>0.50570000000000004</c:v>
                </c:pt>
                <c:pt idx="12886">
                  <c:v>0.49740000000000006</c:v>
                </c:pt>
                <c:pt idx="12887">
                  <c:v>0.4491</c:v>
                </c:pt>
                <c:pt idx="12888">
                  <c:v>0.41239999999999999</c:v>
                </c:pt>
                <c:pt idx="12889">
                  <c:v>0.38260000000000005</c:v>
                </c:pt>
                <c:pt idx="12890">
                  <c:v>0.37810000000000005</c:v>
                </c:pt>
                <c:pt idx="12891">
                  <c:v>0.34750000000000003</c:v>
                </c:pt>
                <c:pt idx="12892">
                  <c:v>0.32810000000000006</c:v>
                </c:pt>
                <c:pt idx="12893">
                  <c:v>0.31630000000000003</c:v>
                </c:pt>
                <c:pt idx="12894">
                  <c:v>0.30870000000000003</c:v>
                </c:pt>
                <c:pt idx="12895">
                  <c:v>0.29430000000000001</c:v>
                </c:pt>
                <c:pt idx="12896">
                  <c:v>0.27999999999999997</c:v>
                </c:pt>
                <c:pt idx="12897">
                  <c:v>0.28720000000000001</c:v>
                </c:pt>
                <c:pt idx="12898">
                  <c:v>0.28039999999999998</c:v>
                </c:pt>
                <c:pt idx="12899">
                  <c:v>0.26869999999999999</c:v>
                </c:pt>
                <c:pt idx="12900">
                  <c:v>0.27290000000000003</c:v>
                </c:pt>
                <c:pt idx="12901">
                  <c:v>0.25659999999999999</c:v>
                </c:pt>
                <c:pt idx="12902">
                  <c:v>0.26469999999999999</c:v>
                </c:pt>
                <c:pt idx="12903">
                  <c:v>0.26379999999999998</c:v>
                </c:pt>
                <c:pt idx="12904">
                  <c:v>0.26440000000000002</c:v>
                </c:pt>
                <c:pt idx="12905">
                  <c:v>0.26019999999999999</c:v>
                </c:pt>
                <c:pt idx="12906">
                  <c:v>0.2636</c:v>
                </c:pt>
                <c:pt idx="12907">
                  <c:v>0.26629999999999998</c:v>
                </c:pt>
                <c:pt idx="12908">
                  <c:v>0.26200000000000001</c:v>
                </c:pt>
                <c:pt idx="12909">
                  <c:v>0.23119999999999999</c:v>
                </c:pt>
                <c:pt idx="12910">
                  <c:v>0.24049999999999999</c:v>
                </c:pt>
                <c:pt idx="12911">
                  <c:v>0.22540000000000002</c:v>
                </c:pt>
                <c:pt idx="12912">
                  <c:v>0.22850000000000004</c:v>
                </c:pt>
                <c:pt idx="12913">
                  <c:v>0.2155</c:v>
                </c:pt>
                <c:pt idx="12914">
                  <c:v>0.19930000000000003</c:v>
                </c:pt>
                <c:pt idx="12915">
                  <c:v>0.18690000000000001</c:v>
                </c:pt>
                <c:pt idx="12916">
                  <c:v>0.21200000000000002</c:v>
                </c:pt>
                <c:pt idx="12917">
                  <c:v>0.1825</c:v>
                </c:pt>
                <c:pt idx="12918">
                  <c:v>0.17900000000000002</c:v>
                </c:pt>
                <c:pt idx="12919">
                  <c:v>0.17610000000000001</c:v>
                </c:pt>
                <c:pt idx="12920">
                  <c:v>0.18910000000000002</c:v>
                </c:pt>
                <c:pt idx="12921">
                  <c:v>0.1658</c:v>
                </c:pt>
                <c:pt idx="12922">
                  <c:v>0.18590000000000001</c:v>
                </c:pt>
                <c:pt idx="12923">
                  <c:v>0.19950000000000001</c:v>
                </c:pt>
                <c:pt idx="12924">
                  <c:v>0.17810000000000001</c:v>
                </c:pt>
                <c:pt idx="12925">
                  <c:v>0.18640000000000001</c:v>
                </c:pt>
                <c:pt idx="12926">
                  <c:v>0.17400000000000002</c:v>
                </c:pt>
                <c:pt idx="12927">
                  <c:v>0.16810000000000003</c:v>
                </c:pt>
                <c:pt idx="12928">
                  <c:v>0.16350000000000001</c:v>
                </c:pt>
                <c:pt idx="12929">
                  <c:v>0.17280000000000001</c:v>
                </c:pt>
                <c:pt idx="12930">
                  <c:v>0.16650000000000001</c:v>
                </c:pt>
                <c:pt idx="12931">
                  <c:v>0.1734</c:v>
                </c:pt>
                <c:pt idx="12932">
                  <c:v>0.17420000000000002</c:v>
                </c:pt>
                <c:pt idx="12933">
                  <c:v>0.17549999999999999</c:v>
                </c:pt>
                <c:pt idx="12934">
                  <c:v>0.17110000000000003</c:v>
                </c:pt>
                <c:pt idx="12935">
                  <c:v>0.15800000000000003</c:v>
                </c:pt>
                <c:pt idx="12936">
                  <c:v>0.1552</c:v>
                </c:pt>
                <c:pt idx="12937">
                  <c:v>0.15740000000000001</c:v>
                </c:pt>
                <c:pt idx="12938">
                  <c:v>0.16890000000000002</c:v>
                </c:pt>
                <c:pt idx="12939">
                  <c:v>0.16650000000000001</c:v>
                </c:pt>
                <c:pt idx="12940">
                  <c:v>0.1565</c:v>
                </c:pt>
                <c:pt idx="12941">
                  <c:v>0.1522</c:v>
                </c:pt>
                <c:pt idx="12942">
                  <c:v>0.15400000000000003</c:v>
                </c:pt>
                <c:pt idx="12943">
                  <c:v>0.15700000000000003</c:v>
                </c:pt>
                <c:pt idx="12944">
                  <c:v>0.15710000000000002</c:v>
                </c:pt>
                <c:pt idx="12945">
                  <c:v>0.1757</c:v>
                </c:pt>
                <c:pt idx="12946">
                  <c:v>0.16350000000000001</c:v>
                </c:pt>
                <c:pt idx="12947">
                  <c:v>0.14699999999999999</c:v>
                </c:pt>
                <c:pt idx="12948">
                  <c:v>0.15480000000000002</c:v>
                </c:pt>
                <c:pt idx="12949">
                  <c:v>0.16180000000000003</c:v>
                </c:pt>
                <c:pt idx="12950">
                  <c:v>0.1474</c:v>
                </c:pt>
                <c:pt idx="12951">
                  <c:v>0.14799999999999999</c:v>
                </c:pt>
                <c:pt idx="12952">
                  <c:v>0.13730000000000001</c:v>
                </c:pt>
                <c:pt idx="12953">
                  <c:v>0.13500000000000001</c:v>
                </c:pt>
                <c:pt idx="12954">
                  <c:v>0.13240000000000002</c:v>
                </c:pt>
                <c:pt idx="12955">
                  <c:v>0.1348</c:v>
                </c:pt>
                <c:pt idx="12956">
                  <c:v>0.13070000000000001</c:v>
                </c:pt>
                <c:pt idx="12957">
                  <c:v>0.12560000000000002</c:v>
                </c:pt>
                <c:pt idx="12958">
                  <c:v>0.10930000000000001</c:v>
                </c:pt>
                <c:pt idx="12959">
                  <c:v>0.1004</c:v>
                </c:pt>
                <c:pt idx="12960">
                  <c:v>9.9900000000000003E-2</c:v>
                </c:pt>
                <c:pt idx="12961">
                  <c:v>0.10930000000000001</c:v>
                </c:pt>
                <c:pt idx="12962">
                  <c:v>0.11330000000000001</c:v>
                </c:pt>
                <c:pt idx="12963">
                  <c:v>0.1263</c:v>
                </c:pt>
                <c:pt idx="12964">
                  <c:v>0.11610000000000001</c:v>
                </c:pt>
                <c:pt idx="12965">
                  <c:v>0.10320000000000001</c:v>
                </c:pt>
                <c:pt idx="12966">
                  <c:v>0.10720000000000002</c:v>
                </c:pt>
                <c:pt idx="12967">
                  <c:v>0.1024</c:v>
                </c:pt>
                <c:pt idx="12968">
                  <c:v>0.10580000000000001</c:v>
                </c:pt>
                <c:pt idx="12969">
                  <c:v>0.10540000000000001</c:v>
                </c:pt>
                <c:pt idx="12970">
                  <c:v>0.1027</c:v>
                </c:pt>
                <c:pt idx="12971">
                  <c:v>9.8000000000000004E-2</c:v>
                </c:pt>
                <c:pt idx="12972">
                  <c:v>8.9300000000000004E-2</c:v>
                </c:pt>
                <c:pt idx="12973">
                  <c:v>8.2199999999999995E-2</c:v>
                </c:pt>
                <c:pt idx="12974">
                  <c:v>8.7500000000000008E-2</c:v>
                </c:pt>
                <c:pt idx="12975">
                  <c:v>9.240000000000001E-2</c:v>
                </c:pt>
                <c:pt idx="12976">
                  <c:v>9.5200000000000007E-2</c:v>
                </c:pt>
                <c:pt idx="12977">
                  <c:v>9.290000000000001E-2</c:v>
                </c:pt>
                <c:pt idx="12978">
                  <c:v>8.9400000000000007E-2</c:v>
                </c:pt>
                <c:pt idx="12979">
                  <c:v>8.5600000000000009E-2</c:v>
                </c:pt>
                <c:pt idx="12980">
                  <c:v>7.8400000000000011E-2</c:v>
                </c:pt>
                <c:pt idx="12981">
                  <c:v>6.5200000000000008E-2</c:v>
                </c:pt>
                <c:pt idx="12982">
                  <c:v>6.2600000000000003E-2</c:v>
                </c:pt>
                <c:pt idx="12983">
                  <c:v>6.1100000000000002E-2</c:v>
                </c:pt>
                <c:pt idx="12984">
                  <c:v>6.7500000000000004E-2</c:v>
                </c:pt>
                <c:pt idx="12985">
                  <c:v>6.8100000000000008E-2</c:v>
                </c:pt>
                <c:pt idx="12986">
                  <c:v>6.7900000000000002E-2</c:v>
                </c:pt>
                <c:pt idx="12987">
                  <c:v>6.2400000000000004E-2</c:v>
                </c:pt>
                <c:pt idx="12988">
                  <c:v>6.3300000000000009E-2</c:v>
                </c:pt>
                <c:pt idx="12989">
                  <c:v>6.59E-2</c:v>
                </c:pt>
                <c:pt idx="12990">
                  <c:v>5.9299999999999999E-2</c:v>
                </c:pt>
                <c:pt idx="12991">
                  <c:v>5.91E-2</c:v>
                </c:pt>
                <c:pt idx="12992">
                  <c:v>6.2899999999999998E-2</c:v>
                </c:pt>
                <c:pt idx="12993">
                  <c:v>0.06</c:v>
                </c:pt>
                <c:pt idx="12994">
                  <c:v>5.04E-2</c:v>
                </c:pt>
                <c:pt idx="12995">
                  <c:v>5.0100000000000006E-2</c:v>
                </c:pt>
                <c:pt idx="12996">
                  <c:v>5.0900000000000001E-2</c:v>
                </c:pt>
                <c:pt idx="12997">
                  <c:v>5.1800000000000006E-2</c:v>
                </c:pt>
                <c:pt idx="12998">
                  <c:v>4.4700000000000004E-2</c:v>
                </c:pt>
                <c:pt idx="12999">
                  <c:v>4.4300000000000006E-2</c:v>
                </c:pt>
                <c:pt idx="13000">
                  <c:v>4.6300000000000008E-2</c:v>
                </c:pt>
                <c:pt idx="13001">
                  <c:v>4.8100000000000004E-2</c:v>
                </c:pt>
                <c:pt idx="13002">
                  <c:v>4.7699999999999999E-2</c:v>
                </c:pt>
                <c:pt idx="13003">
                  <c:v>4.5500000000000006E-2</c:v>
                </c:pt>
                <c:pt idx="13004">
                  <c:v>4.3400000000000001E-2</c:v>
                </c:pt>
                <c:pt idx="13005">
                  <c:v>4.2300000000000004E-2</c:v>
                </c:pt>
                <c:pt idx="13006">
                  <c:v>4.2200000000000001E-2</c:v>
                </c:pt>
                <c:pt idx="13007">
                  <c:v>3.7100000000000001E-2</c:v>
                </c:pt>
                <c:pt idx="13008">
                  <c:v>3.8000000000000006E-2</c:v>
                </c:pt>
                <c:pt idx="13009">
                  <c:v>3.8200000000000005E-2</c:v>
                </c:pt>
                <c:pt idx="13010">
                  <c:v>3.3100000000000004E-2</c:v>
                </c:pt>
                <c:pt idx="13011">
                  <c:v>3.49E-2</c:v>
                </c:pt>
                <c:pt idx="13012">
                  <c:v>3.2800000000000003E-2</c:v>
                </c:pt>
                <c:pt idx="13013">
                  <c:v>3.1699999999999999E-2</c:v>
                </c:pt>
                <c:pt idx="13014">
                  <c:v>2.7800000000000005E-2</c:v>
                </c:pt>
                <c:pt idx="13015">
                  <c:v>2.5600000000000001E-2</c:v>
                </c:pt>
                <c:pt idx="13016">
                  <c:v>2.9499999999999998E-2</c:v>
                </c:pt>
                <c:pt idx="13017">
                  <c:v>2.7500000000000004E-2</c:v>
                </c:pt>
                <c:pt idx="13018">
                  <c:v>2.8399999999999998E-2</c:v>
                </c:pt>
                <c:pt idx="13019">
                  <c:v>2.7300000000000005E-2</c:v>
                </c:pt>
                <c:pt idx="13020">
                  <c:v>2.7200000000000002E-2</c:v>
                </c:pt>
                <c:pt idx="13021">
                  <c:v>2.5100000000000001E-2</c:v>
                </c:pt>
                <c:pt idx="13022">
                  <c:v>2.41E-2</c:v>
                </c:pt>
                <c:pt idx="13023">
                  <c:v>2.3200000000000002E-2</c:v>
                </c:pt>
                <c:pt idx="13024">
                  <c:v>2.3000000000000003E-2</c:v>
                </c:pt>
                <c:pt idx="13025">
                  <c:v>2.1100000000000001E-2</c:v>
                </c:pt>
                <c:pt idx="13026">
                  <c:v>2.3000000000000003E-2</c:v>
                </c:pt>
                <c:pt idx="13027">
                  <c:v>2.1100000000000001E-2</c:v>
                </c:pt>
                <c:pt idx="13028">
                  <c:v>2.1100000000000001E-2</c:v>
                </c:pt>
                <c:pt idx="13029">
                  <c:v>1.9200000000000002E-2</c:v>
                </c:pt>
                <c:pt idx="13030">
                  <c:v>2.1000000000000001E-2</c:v>
                </c:pt>
                <c:pt idx="13031">
                  <c:v>2.0900000000000002E-2</c:v>
                </c:pt>
                <c:pt idx="13032">
                  <c:v>1.8200000000000001E-2</c:v>
                </c:pt>
                <c:pt idx="13033">
                  <c:v>1.8200000000000001E-2</c:v>
                </c:pt>
                <c:pt idx="13034">
                  <c:v>1.7299999999999999E-2</c:v>
                </c:pt>
                <c:pt idx="13035">
                  <c:v>1.54E-2</c:v>
                </c:pt>
                <c:pt idx="13036">
                  <c:v>1.54E-2</c:v>
                </c:pt>
                <c:pt idx="13037">
                  <c:v>1.54E-2</c:v>
                </c:pt>
                <c:pt idx="13038">
                  <c:v>1.5300000000000001E-2</c:v>
                </c:pt>
                <c:pt idx="13039">
                  <c:v>1.54E-2</c:v>
                </c:pt>
                <c:pt idx="13040">
                  <c:v>1.4499999999999999E-2</c:v>
                </c:pt>
                <c:pt idx="13041">
                  <c:v>1.54E-2</c:v>
                </c:pt>
                <c:pt idx="13042">
                  <c:v>1.6400000000000001E-2</c:v>
                </c:pt>
                <c:pt idx="13043">
                  <c:v>1.3600000000000001E-2</c:v>
                </c:pt>
                <c:pt idx="13044">
                  <c:v>1.66E-2</c:v>
                </c:pt>
                <c:pt idx="13045">
                  <c:v>1.7600000000000001E-2</c:v>
                </c:pt>
                <c:pt idx="13046">
                  <c:v>1.8800000000000001E-2</c:v>
                </c:pt>
                <c:pt idx="13047">
                  <c:v>1.9000000000000003E-2</c:v>
                </c:pt>
                <c:pt idx="13048">
                  <c:v>2.2100000000000002E-2</c:v>
                </c:pt>
                <c:pt idx="13049">
                  <c:v>2.6400000000000003E-2</c:v>
                </c:pt>
                <c:pt idx="13050">
                  <c:v>2.87E-2</c:v>
                </c:pt>
                <c:pt idx="13051">
                  <c:v>0.03</c:v>
                </c:pt>
                <c:pt idx="13052">
                  <c:v>3.2300000000000002E-2</c:v>
                </c:pt>
                <c:pt idx="13053">
                  <c:v>3.3800000000000004E-2</c:v>
                </c:pt>
                <c:pt idx="13054">
                  <c:v>3.8700000000000005E-2</c:v>
                </c:pt>
                <c:pt idx="13055">
                  <c:v>4.36E-2</c:v>
                </c:pt>
                <c:pt idx="13056">
                  <c:v>4.6700000000000005E-2</c:v>
                </c:pt>
                <c:pt idx="13057">
                  <c:v>4.8899999999999999E-2</c:v>
                </c:pt>
                <c:pt idx="13058">
                  <c:v>5.67E-2</c:v>
                </c:pt>
                <c:pt idx="13059">
                  <c:v>6.3700000000000007E-2</c:v>
                </c:pt>
                <c:pt idx="13060">
                  <c:v>6.8500000000000005E-2</c:v>
                </c:pt>
                <c:pt idx="13061">
                  <c:v>7.0099999999999996E-2</c:v>
                </c:pt>
                <c:pt idx="13062">
                  <c:v>7.1800000000000003E-2</c:v>
                </c:pt>
                <c:pt idx="13063">
                  <c:v>8.2900000000000001E-2</c:v>
                </c:pt>
                <c:pt idx="13064">
                  <c:v>8.7600000000000011E-2</c:v>
                </c:pt>
                <c:pt idx="13065">
                  <c:v>8.3900000000000002E-2</c:v>
                </c:pt>
                <c:pt idx="13066">
                  <c:v>8.5300000000000001E-2</c:v>
                </c:pt>
                <c:pt idx="13067">
                  <c:v>8.9900000000000008E-2</c:v>
                </c:pt>
                <c:pt idx="13068">
                  <c:v>0.10020000000000001</c:v>
                </c:pt>
                <c:pt idx="13069">
                  <c:v>0.11510000000000001</c:v>
                </c:pt>
                <c:pt idx="13070">
                  <c:v>0.13240000000000002</c:v>
                </c:pt>
                <c:pt idx="13071">
                  <c:v>0.14770000000000003</c:v>
                </c:pt>
                <c:pt idx="13072">
                  <c:v>0.15180000000000002</c:v>
                </c:pt>
                <c:pt idx="13073">
                  <c:v>0.1668</c:v>
                </c:pt>
                <c:pt idx="13074">
                  <c:v>0.18010000000000001</c:v>
                </c:pt>
                <c:pt idx="13075">
                  <c:v>0.19550000000000001</c:v>
                </c:pt>
                <c:pt idx="13076">
                  <c:v>0.19740000000000002</c:v>
                </c:pt>
                <c:pt idx="13077">
                  <c:v>0.2162</c:v>
                </c:pt>
                <c:pt idx="13078">
                  <c:v>0.23470000000000002</c:v>
                </c:pt>
                <c:pt idx="13079">
                  <c:v>0.25120000000000003</c:v>
                </c:pt>
                <c:pt idx="13080">
                  <c:v>0.26779999999999998</c:v>
                </c:pt>
                <c:pt idx="13081">
                  <c:v>0.28260000000000002</c:v>
                </c:pt>
                <c:pt idx="13082">
                  <c:v>0.33460000000000001</c:v>
                </c:pt>
                <c:pt idx="13083">
                  <c:v>0.36699999999999999</c:v>
                </c:pt>
                <c:pt idx="13084">
                  <c:v>0.37130000000000002</c:v>
                </c:pt>
                <c:pt idx="13085">
                  <c:v>0.4204</c:v>
                </c:pt>
                <c:pt idx="13086">
                  <c:v>0.44090000000000001</c:v>
                </c:pt>
                <c:pt idx="13087">
                  <c:v>0.44140000000000001</c:v>
                </c:pt>
                <c:pt idx="13088">
                  <c:v>0.54910000000000003</c:v>
                </c:pt>
                <c:pt idx="13089">
                  <c:v>0.68040000000000012</c:v>
                </c:pt>
                <c:pt idx="13090">
                  <c:v>0.53539999999999999</c:v>
                </c:pt>
                <c:pt idx="13091">
                  <c:v>0.55469999999999997</c:v>
                </c:pt>
                <c:pt idx="13092">
                  <c:v>0.63470000000000004</c:v>
                </c:pt>
                <c:pt idx="13093">
                  <c:v>0.7016</c:v>
                </c:pt>
                <c:pt idx="13094">
                  <c:v>0.78490000000000004</c:v>
                </c:pt>
                <c:pt idx="13095">
                  <c:v>0.77280000000000004</c:v>
                </c:pt>
                <c:pt idx="13096">
                  <c:v>0.87080000000000002</c:v>
                </c:pt>
                <c:pt idx="13097">
                  <c:v>0.90359999999999996</c:v>
                </c:pt>
                <c:pt idx="13098">
                  <c:v>1.1008</c:v>
                </c:pt>
                <c:pt idx="13099">
                  <c:v>1.3154000000000001</c:v>
                </c:pt>
                <c:pt idx="13100">
                  <c:v>1.4613</c:v>
                </c:pt>
                <c:pt idx="13101">
                  <c:v>1.5114000000000001</c:v>
                </c:pt>
                <c:pt idx="13102">
                  <c:v>1.34</c:v>
                </c:pt>
                <c:pt idx="13103">
                  <c:v>1.3664000000000001</c:v>
                </c:pt>
                <c:pt idx="13104">
                  <c:v>1.7158000000000002</c:v>
                </c:pt>
                <c:pt idx="13105">
                  <c:v>1.8761000000000001</c:v>
                </c:pt>
                <c:pt idx="13106">
                  <c:v>1.8925000000000001</c:v>
                </c:pt>
                <c:pt idx="13107">
                  <c:v>1.7911999999999999</c:v>
                </c:pt>
                <c:pt idx="13108">
                  <c:v>2.0406</c:v>
                </c:pt>
                <c:pt idx="13109">
                  <c:v>2.1774</c:v>
                </c:pt>
                <c:pt idx="13110">
                  <c:v>2.0912000000000002</c:v>
                </c:pt>
                <c:pt idx="13111">
                  <c:v>2.2210000000000001</c:v>
                </c:pt>
                <c:pt idx="13112">
                  <c:v>2.2149000000000001</c:v>
                </c:pt>
                <c:pt idx="13113">
                  <c:v>2.2048000000000001</c:v>
                </c:pt>
                <c:pt idx="13114">
                  <c:v>2.1949999999999998</c:v>
                </c:pt>
                <c:pt idx="13115">
                  <c:v>2.2519</c:v>
                </c:pt>
                <c:pt idx="13116">
                  <c:v>2.1747000000000001</c:v>
                </c:pt>
                <c:pt idx="13117">
                  <c:v>1.8381000000000001</c:v>
                </c:pt>
                <c:pt idx="13118">
                  <c:v>2.2106000000000003</c:v>
                </c:pt>
                <c:pt idx="13119">
                  <c:v>2.3287</c:v>
                </c:pt>
                <c:pt idx="13120">
                  <c:v>2.3508</c:v>
                </c:pt>
                <c:pt idx="13121">
                  <c:v>2.3908</c:v>
                </c:pt>
                <c:pt idx="13122">
                  <c:v>1.9655000000000002</c:v>
                </c:pt>
                <c:pt idx="13123">
                  <c:v>2.0987</c:v>
                </c:pt>
                <c:pt idx="13124">
                  <c:v>2.2953000000000001</c:v>
                </c:pt>
                <c:pt idx="13125">
                  <c:v>2.2109000000000001</c:v>
                </c:pt>
                <c:pt idx="13126">
                  <c:v>2.2839</c:v>
                </c:pt>
                <c:pt idx="13127">
                  <c:v>2.2167000000000003</c:v>
                </c:pt>
                <c:pt idx="13128">
                  <c:v>2.5024000000000002</c:v>
                </c:pt>
                <c:pt idx="13129">
                  <c:v>2.4211</c:v>
                </c:pt>
                <c:pt idx="13130">
                  <c:v>2.3559999999999999</c:v>
                </c:pt>
                <c:pt idx="13131">
                  <c:v>2.3229000000000002</c:v>
                </c:pt>
                <c:pt idx="13132">
                  <c:v>2.1537000000000002</c:v>
                </c:pt>
                <c:pt idx="13133">
                  <c:v>1.9242999999999999</c:v>
                </c:pt>
                <c:pt idx="13134">
                  <c:v>2.2864999999999998</c:v>
                </c:pt>
                <c:pt idx="13135">
                  <c:v>2.1614999999999998</c:v>
                </c:pt>
                <c:pt idx="13136">
                  <c:v>2.0973000000000002</c:v>
                </c:pt>
                <c:pt idx="13137">
                  <c:v>2.3344</c:v>
                </c:pt>
                <c:pt idx="13138">
                  <c:v>2.0797000000000003</c:v>
                </c:pt>
                <c:pt idx="13139">
                  <c:v>1.9972000000000003</c:v>
                </c:pt>
                <c:pt idx="13140">
                  <c:v>2.3888000000000003</c:v>
                </c:pt>
                <c:pt idx="13141">
                  <c:v>2.4117999999999999</c:v>
                </c:pt>
                <c:pt idx="13142">
                  <c:v>2.1878000000000002</c:v>
                </c:pt>
                <c:pt idx="13143">
                  <c:v>2.274</c:v>
                </c:pt>
                <c:pt idx="13144">
                  <c:v>1.8041</c:v>
                </c:pt>
                <c:pt idx="13145">
                  <c:v>1.8337000000000001</c:v>
                </c:pt>
                <c:pt idx="13146">
                  <c:v>1.8433000000000002</c:v>
                </c:pt>
                <c:pt idx="13147">
                  <c:v>1.7297000000000002</c:v>
                </c:pt>
                <c:pt idx="13148">
                  <c:v>1.6856000000000002</c:v>
                </c:pt>
                <c:pt idx="13149">
                  <c:v>1.8258000000000001</c:v>
                </c:pt>
                <c:pt idx="13150">
                  <c:v>1.6239999999999999</c:v>
                </c:pt>
                <c:pt idx="13151">
                  <c:v>1.7044000000000001</c:v>
                </c:pt>
                <c:pt idx="13152">
                  <c:v>1.6165</c:v>
                </c:pt>
                <c:pt idx="13153">
                  <c:v>1.6361000000000001</c:v>
                </c:pt>
                <c:pt idx="13154">
                  <c:v>1.4333</c:v>
                </c:pt>
                <c:pt idx="13155">
                  <c:v>1.4634</c:v>
                </c:pt>
                <c:pt idx="13156">
                  <c:v>1.3316000000000001</c:v>
                </c:pt>
                <c:pt idx="13157">
                  <c:v>1.2724000000000002</c:v>
                </c:pt>
                <c:pt idx="13158">
                  <c:v>1.2384000000000002</c:v>
                </c:pt>
                <c:pt idx="13159">
                  <c:v>1.3635999999999999</c:v>
                </c:pt>
                <c:pt idx="13160">
                  <c:v>1.2575000000000001</c:v>
                </c:pt>
                <c:pt idx="13161">
                  <c:v>1.2807000000000002</c:v>
                </c:pt>
                <c:pt idx="13162">
                  <c:v>1.1359000000000001</c:v>
                </c:pt>
                <c:pt idx="13163">
                  <c:v>1.2181</c:v>
                </c:pt>
                <c:pt idx="13164">
                  <c:v>1.2423999999999999</c:v>
                </c:pt>
                <c:pt idx="13165">
                  <c:v>1.0673000000000001</c:v>
                </c:pt>
                <c:pt idx="13166">
                  <c:v>0.94380000000000008</c:v>
                </c:pt>
                <c:pt idx="13167">
                  <c:v>0.97850000000000004</c:v>
                </c:pt>
                <c:pt idx="13168">
                  <c:v>1.0166999999999999</c:v>
                </c:pt>
                <c:pt idx="13169">
                  <c:v>0.90440000000000009</c:v>
                </c:pt>
                <c:pt idx="13170">
                  <c:v>0.86220000000000008</c:v>
                </c:pt>
                <c:pt idx="13171">
                  <c:v>0.65439999999999998</c:v>
                </c:pt>
                <c:pt idx="13172">
                  <c:v>0.62430000000000008</c:v>
                </c:pt>
                <c:pt idx="13173">
                  <c:v>0.629</c:v>
                </c:pt>
                <c:pt idx="13174">
                  <c:v>0.61030000000000006</c:v>
                </c:pt>
                <c:pt idx="13175">
                  <c:v>0.61310000000000009</c:v>
                </c:pt>
                <c:pt idx="13176">
                  <c:v>0.52800000000000002</c:v>
                </c:pt>
                <c:pt idx="13177">
                  <c:v>0.51769999999999994</c:v>
                </c:pt>
                <c:pt idx="13178">
                  <c:v>0.4914</c:v>
                </c:pt>
                <c:pt idx="13179">
                  <c:v>0.50339999999999996</c:v>
                </c:pt>
                <c:pt idx="13180">
                  <c:v>0.46100000000000008</c:v>
                </c:pt>
                <c:pt idx="13181">
                  <c:v>0.43700000000000006</c:v>
                </c:pt>
                <c:pt idx="13182">
                  <c:v>0.48200000000000004</c:v>
                </c:pt>
                <c:pt idx="13183">
                  <c:v>0.42520000000000002</c:v>
                </c:pt>
                <c:pt idx="13184">
                  <c:v>0.42380000000000007</c:v>
                </c:pt>
                <c:pt idx="13185">
                  <c:v>0.39500000000000002</c:v>
                </c:pt>
                <c:pt idx="13186">
                  <c:v>0.373</c:v>
                </c:pt>
                <c:pt idx="13187">
                  <c:v>0.37759999999999999</c:v>
                </c:pt>
                <c:pt idx="13188">
                  <c:v>0.39950000000000002</c:v>
                </c:pt>
                <c:pt idx="13189">
                  <c:v>0.33279999999999998</c:v>
                </c:pt>
                <c:pt idx="13190">
                  <c:v>0.34089999999999998</c:v>
                </c:pt>
                <c:pt idx="13191">
                  <c:v>0.33260000000000001</c:v>
                </c:pt>
                <c:pt idx="13192">
                  <c:v>0.30870000000000003</c:v>
                </c:pt>
                <c:pt idx="13193">
                  <c:v>0.309</c:v>
                </c:pt>
                <c:pt idx="13194">
                  <c:v>0.32420000000000004</c:v>
                </c:pt>
                <c:pt idx="13195">
                  <c:v>0.27229999999999999</c:v>
                </c:pt>
                <c:pt idx="13196">
                  <c:v>0.25369999999999998</c:v>
                </c:pt>
                <c:pt idx="13197">
                  <c:v>0.25270000000000004</c:v>
                </c:pt>
                <c:pt idx="13198">
                  <c:v>0.23849999999999999</c:v>
                </c:pt>
                <c:pt idx="13199">
                  <c:v>0.24970000000000001</c:v>
                </c:pt>
                <c:pt idx="13200">
                  <c:v>0.24110000000000001</c:v>
                </c:pt>
                <c:pt idx="13201">
                  <c:v>0.246</c:v>
                </c:pt>
                <c:pt idx="13202">
                  <c:v>0.23540000000000003</c:v>
                </c:pt>
                <c:pt idx="13203">
                  <c:v>0.22480000000000003</c:v>
                </c:pt>
                <c:pt idx="13204">
                  <c:v>0.23780000000000001</c:v>
                </c:pt>
                <c:pt idx="13205">
                  <c:v>0.21309999999999998</c:v>
                </c:pt>
                <c:pt idx="13206">
                  <c:v>0.2379</c:v>
                </c:pt>
                <c:pt idx="13207">
                  <c:v>0.21890000000000001</c:v>
                </c:pt>
                <c:pt idx="13208">
                  <c:v>0.2215</c:v>
                </c:pt>
                <c:pt idx="13209">
                  <c:v>0.23050000000000004</c:v>
                </c:pt>
                <c:pt idx="13210">
                  <c:v>0.26740000000000003</c:v>
                </c:pt>
                <c:pt idx="13211">
                  <c:v>0.22060000000000002</c:v>
                </c:pt>
                <c:pt idx="13212">
                  <c:v>0.21110000000000004</c:v>
                </c:pt>
                <c:pt idx="13213">
                  <c:v>0.21820000000000001</c:v>
                </c:pt>
                <c:pt idx="13214">
                  <c:v>0.21779999999999999</c:v>
                </c:pt>
                <c:pt idx="13215">
                  <c:v>0.20330000000000001</c:v>
                </c:pt>
                <c:pt idx="13216">
                  <c:v>0.19870000000000002</c:v>
                </c:pt>
                <c:pt idx="13217">
                  <c:v>0.17549999999999999</c:v>
                </c:pt>
                <c:pt idx="13218">
                  <c:v>0.1827</c:v>
                </c:pt>
                <c:pt idx="13219">
                  <c:v>0.18500000000000003</c:v>
                </c:pt>
                <c:pt idx="13220">
                  <c:v>0.18480000000000002</c:v>
                </c:pt>
                <c:pt idx="13221">
                  <c:v>0.18680000000000002</c:v>
                </c:pt>
                <c:pt idx="13222">
                  <c:v>0.17680000000000001</c:v>
                </c:pt>
                <c:pt idx="13223">
                  <c:v>0.17580000000000001</c:v>
                </c:pt>
                <c:pt idx="13224">
                  <c:v>0.16880000000000001</c:v>
                </c:pt>
                <c:pt idx="13225">
                  <c:v>0.1779</c:v>
                </c:pt>
                <c:pt idx="13226">
                  <c:v>0.1867</c:v>
                </c:pt>
                <c:pt idx="13227">
                  <c:v>0.21429999999999999</c:v>
                </c:pt>
                <c:pt idx="13228">
                  <c:v>0.1668</c:v>
                </c:pt>
                <c:pt idx="13229">
                  <c:v>0.20619999999999999</c:v>
                </c:pt>
                <c:pt idx="13230">
                  <c:v>0.18890000000000001</c:v>
                </c:pt>
                <c:pt idx="13231">
                  <c:v>0.17420000000000002</c:v>
                </c:pt>
                <c:pt idx="13232">
                  <c:v>0.22280000000000003</c:v>
                </c:pt>
                <c:pt idx="13233">
                  <c:v>0.2001</c:v>
                </c:pt>
                <c:pt idx="13234">
                  <c:v>0.17420000000000002</c:v>
                </c:pt>
                <c:pt idx="13235">
                  <c:v>0.13420000000000001</c:v>
                </c:pt>
                <c:pt idx="13236">
                  <c:v>0.1565</c:v>
                </c:pt>
                <c:pt idx="13237">
                  <c:v>0.17610000000000001</c:v>
                </c:pt>
                <c:pt idx="13238">
                  <c:v>0.18200000000000002</c:v>
                </c:pt>
                <c:pt idx="13239">
                  <c:v>0.14899999999999999</c:v>
                </c:pt>
                <c:pt idx="13240">
                  <c:v>0.1734</c:v>
                </c:pt>
                <c:pt idx="13241">
                  <c:v>0.16060000000000002</c:v>
                </c:pt>
                <c:pt idx="13242">
                  <c:v>0.1537</c:v>
                </c:pt>
                <c:pt idx="13243">
                  <c:v>0.1351</c:v>
                </c:pt>
                <c:pt idx="13244">
                  <c:v>0.13830000000000001</c:v>
                </c:pt>
                <c:pt idx="13245">
                  <c:v>0.14650000000000002</c:v>
                </c:pt>
                <c:pt idx="13246">
                  <c:v>0.1265</c:v>
                </c:pt>
                <c:pt idx="13247">
                  <c:v>0.14450000000000002</c:v>
                </c:pt>
                <c:pt idx="13248">
                  <c:v>0.14580000000000001</c:v>
                </c:pt>
                <c:pt idx="13249">
                  <c:v>0.1293</c:v>
                </c:pt>
                <c:pt idx="13250">
                  <c:v>0.12820000000000001</c:v>
                </c:pt>
                <c:pt idx="13251">
                  <c:v>0.124</c:v>
                </c:pt>
                <c:pt idx="13252">
                  <c:v>0.12909999999999999</c:v>
                </c:pt>
                <c:pt idx="13253">
                  <c:v>0.1305</c:v>
                </c:pt>
                <c:pt idx="13254">
                  <c:v>0.12770000000000001</c:v>
                </c:pt>
                <c:pt idx="13255">
                  <c:v>0.11470000000000001</c:v>
                </c:pt>
                <c:pt idx="13256">
                  <c:v>0.11180000000000001</c:v>
                </c:pt>
                <c:pt idx="13257">
                  <c:v>0.10660000000000001</c:v>
                </c:pt>
                <c:pt idx="13258">
                  <c:v>0.11120000000000002</c:v>
                </c:pt>
                <c:pt idx="13259">
                  <c:v>0.1055</c:v>
                </c:pt>
                <c:pt idx="13260">
                  <c:v>0.1142</c:v>
                </c:pt>
                <c:pt idx="13261">
                  <c:v>0.11160000000000002</c:v>
                </c:pt>
                <c:pt idx="13262">
                  <c:v>0.10360000000000001</c:v>
                </c:pt>
                <c:pt idx="13263">
                  <c:v>9.820000000000001E-2</c:v>
                </c:pt>
                <c:pt idx="13264">
                  <c:v>0.10149999999999999</c:v>
                </c:pt>
                <c:pt idx="13265">
                  <c:v>0.1013</c:v>
                </c:pt>
                <c:pt idx="13266">
                  <c:v>0.1028</c:v>
                </c:pt>
                <c:pt idx="13267">
                  <c:v>9.6600000000000005E-2</c:v>
                </c:pt>
                <c:pt idx="13268">
                  <c:v>9.6000000000000002E-2</c:v>
                </c:pt>
                <c:pt idx="13269">
                  <c:v>9.4100000000000003E-2</c:v>
                </c:pt>
                <c:pt idx="13270">
                  <c:v>8.8600000000000012E-2</c:v>
                </c:pt>
                <c:pt idx="13271">
                  <c:v>9.0100000000000013E-2</c:v>
                </c:pt>
                <c:pt idx="13272">
                  <c:v>8.9600000000000013E-2</c:v>
                </c:pt>
                <c:pt idx="13273">
                  <c:v>8.3299999999999999E-2</c:v>
                </c:pt>
                <c:pt idx="13274">
                  <c:v>7.980000000000001E-2</c:v>
                </c:pt>
                <c:pt idx="13275">
                  <c:v>7.9300000000000009E-2</c:v>
                </c:pt>
                <c:pt idx="13276">
                  <c:v>7.5200000000000003E-2</c:v>
                </c:pt>
                <c:pt idx="13277">
                  <c:v>7.5800000000000006E-2</c:v>
                </c:pt>
                <c:pt idx="13278">
                  <c:v>7.8600000000000003E-2</c:v>
                </c:pt>
                <c:pt idx="13279">
                  <c:v>7.5200000000000003E-2</c:v>
                </c:pt>
                <c:pt idx="13280">
                  <c:v>7.1300000000000002E-2</c:v>
                </c:pt>
                <c:pt idx="13281">
                  <c:v>7.8300000000000008E-2</c:v>
                </c:pt>
                <c:pt idx="13282">
                  <c:v>7.2300000000000003E-2</c:v>
                </c:pt>
                <c:pt idx="13283">
                  <c:v>7.3800000000000004E-2</c:v>
                </c:pt>
                <c:pt idx="13284">
                  <c:v>7.9600000000000004E-2</c:v>
                </c:pt>
                <c:pt idx="13285">
                  <c:v>7.8500000000000014E-2</c:v>
                </c:pt>
                <c:pt idx="13286">
                  <c:v>7.1800000000000003E-2</c:v>
                </c:pt>
                <c:pt idx="13287">
                  <c:v>7.0599999999999996E-2</c:v>
                </c:pt>
                <c:pt idx="13288">
                  <c:v>6.8100000000000008E-2</c:v>
                </c:pt>
                <c:pt idx="13289">
                  <c:v>6.8100000000000008E-2</c:v>
                </c:pt>
                <c:pt idx="13290">
                  <c:v>6.7800000000000013E-2</c:v>
                </c:pt>
                <c:pt idx="13291">
                  <c:v>6.5000000000000002E-2</c:v>
                </c:pt>
                <c:pt idx="13292">
                  <c:v>6.2200000000000005E-2</c:v>
                </c:pt>
                <c:pt idx="13293">
                  <c:v>6.3300000000000009E-2</c:v>
                </c:pt>
                <c:pt idx="13294">
                  <c:v>6.2100000000000002E-2</c:v>
                </c:pt>
                <c:pt idx="13295">
                  <c:v>6.3500000000000001E-2</c:v>
                </c:pt>
                <c:pt idx="13296">
                  <c:v>5.8200000000000002E-2</c:v>
                </c:pt>
                <c:pt idx="13297">
                  <c:v>6.2600000000000003E-2</c:v>
                </c:pt>
                <c:pt idx="13298">
                  <c:v>6.4100000000000004E-2</c:v>
                </c:pt>
                <c:pt idx="13299">
                  <c:v>5.5300000000000009E-2</c:v>
                </c:pt>
                <c:pt idx="13300">
                  <c:v>5.4100000000000009E-2</c:v>
                </c:pt>
                <c:pt idx="13301">
                  <c:v>5.3700000000000005E-2</c:v>
                </c:pt>
                <c:pt idx="13302">
                  <c:v>5.2400000000000002E-2</c:v>
                </c:pt>
                <c:pt idx="13303">
                  <c:v>5.1600000000000007E-2</c:v>
                </c:pt>
                <c:pt idx="13304">
                  <c:v>5.4700000000000006E-2</c:v>
                </c:pt>
                <c:pt idx="13305">
                  <c:v>4.8600000000000004E-2</c:v>
                </c:pt>
                <c:pt idx="13306">
                  <c:v>5.1000000000000004E-2</c:v>
                </c:pt>
                <c:pt idx="13307">
                  <c:v>4.9200000000000001E-2</c:v>
                </c:pt>
                <c:pt idx="13308">
                  <c:v>4.8800000000000003E-2</c:v>
                </c:pt>
                <c:pt idx="13309">
                  <c:v>5.0600000000000006E-2</c:v>
                </c:pt>
                <c:pt idx="13310">
                  <c:v>4.7199999999999999E-2</c:v>
                </c:pt>
                <c:pt idx="13311">
                  <c:v>4.5200000000000004E-2</c:v>
                </c:pt>
                <c:pt idx="13312">
                  <c:v>4.1000000000000002E-2</c:v>
                </c:pt>
                <c:pt idx="13313">
                  <c:v>4.0800000000000003E-2</c:v>
                </c:pt>
                <c:pt idx="13314">
                  <c:v>3.9900000000000005E-2</c:v>
                </c:pt>
                <c:pt idx="13315">
                  <c:v>3.8200000000000005E-2</c:v>
                </c:pt>
                <c:pt idx="13316">
                  <c:v>4.0500000000000008E-2</c:v>
                </c:pt>
                <c:pt idx="13317">
                  <c:v>3.9800000000000002E-2</c:v>
                </c:pt>
                <c:pt idx="13318">
                  <c:v>3.9800000000000002E-2</c:v>
                </c:pt>
                <c:pt idx="13319">
                  <c:v>4.4200000000000003E-2</c:v>
                </c:pt>
                <c:pt idx="13320">
                  <c:v>4.6800000000000008E-2</c:v>
                </c:pt>
                <c:pt idx="13321">
                  <c:v>3.7500000000000006E-2</c:v>
                </c:pt>
                <c:pt idx="13322">
                  <c:v>4.5100000000000001E-2</c:v>
                </c:pt>
                <c:pt idx="13323">
                  <c:v>4.7699999999999999E-2</c:v>
                </c:pt>
                <c:pt idx="13324">
                  <c:v>4.6200000000000005E-2</c:v>
                </c:pt>
                <c:pt idx="13325">
                  <c:v>4.36E-2</c:v>
                </c:pt>
                <c:pt idx="13326">
                  <c:v>3.8700000000000005E-2</c:v>
                </c:pt>
                <c:pt idx="13327">
                  <c:v>4.4700000000000004E-2</c:v>
                </c:pt>
                <c:pt idx="13328">
                  <c:v>4.0000000000000008E-2</c:v>
                </c:pt>
                <c:pt idx="13329">
                  <c:v>4.3700000000000003E-2</c:v>
                </c:pt>
                <c:pt idx="13330">
                  <c:v>4.9399999999999999E-2</c:v>
                </c:pt>
                <c:pt idx="13331">
                  <c:v>4.5700000000000005E-2</c:v>
                </c:pt>
                <c:pt idx="13332">
                  <c:v>4.7800000000000002E-2</c:v>
                </c:pt>
                <c:pt idx="13333">
                  <c:v>5.5700000000000006E-2</c:v>
                </c:pt>
                <c:pt idx="13334">
                  <c:v>6.2E-2</c:v>
                </c:pt>
                <c:pt idx="13335">
                  <c:v>6.2899999999999998E-2</c:v>
                </c:pt>
                <c:pt idx="13336">
                  <c:v>6.08E-2</c:v>
                </c:pt>
                <c:pt idx="13337">
                  <c:v>6.4500000000000002E-2</c:v>
                </c:pt>
                <c:pt idx="13338">
                  <c:v>6.6300000000000012E-2</c:v>
                </c:pt>
                <c:pt idx="13339">
                  <c:v>7.3200000000000001E-2</c:v>
                </c:pt>
                <c:pt idx="13340">
                  <c:v>8.2199999999999995E-2</c:v>
                </c:pt>
                <c:pt idx="13341">
                  <c:v>8.0100000000000005E-2</c:v>
                </c:pt>
                <c:pt idx="13342">
                  <c:v>8.6800000000000002E-2</c:v>
                </c:pt>
                <c:pt idx="13343">
                  <c:v>8.9800000000000005E-2</c:v>
                </c:pt>
                <c:pt idx="13344">
                  <c:v>8.7800000000000003E-2</c:v>
                </c:pt>
                <c:pt idx="13345">
                  <c:v>8.9100000000000013E-2</c:v>
                </c:pt>
                <c:pt idx="13346">
                  <c:v>9.6299999999999997E-2</c:v>
                </c:pt>
                <c:pt idx="13347">
                  <c:v>0.1053</c:v>
                </c:pt>
                <c:pt idx="13348">
                  <c:v>0.11130000000000001</c:v>
                </c:pt>
                <c:pt idx="13349">
                  <c:v>0.1242</c:v>
                </c:pt>
                <c:pt idx="13350">
                  <c:v>0.12589999999999998</c:v>
                </c:pt>
                <c:pt idx="13351">
                  <c:v>0.11950000000000001</c:v>
                </c:pt>
                <c:pt idx="13352">
                  <c:v>0.13830000000000001</c:v>
                </c:pt>
                <c:pt idx="13353">
                  <c:v>0.14630000000000001</c:v>
                </c:pt>
                <c:pt idx="13354">
                  <c:v>0.15080000000000002</c:v>
                </c:pt>
                <c:pt idx="13355">
                  <c:v>0.14170000000000002</c:v>
                </c:pt>
                <c:pt idx="13356">
                  <c:v>0.16590000000000002</c:v>
                </c:pt>
                <c:pt idx="13357">
                  <c:v>0.17400000000000002</c:v>
                </c:pt>
                <c:pt idx="13358">
                  <c:v>0.18230000000000002</c:v>
                </c:pt>
                <c:pt idx="13359">
                  <c:v>0.19810000000000003</c:v>
                </c:pt>
                <c:pt idx="13360">
                  <c:v>0.21099999999999999</c:v>
                </c:pt>
                <c:pt idx="13361">
                  <c:v>0.2432</c:v>
                </c:pt>
                <c:pt idx="13362">
                  <c:v>0.28839999999999999</c:v>
                </c:pt>
                <c:pt idx="13363">
                  <c:v>0.27389999999999998</c:v>
                </c:pt>
                <c:pt idx="13364">
                  <c:v>0.32140000000000002</c:v>
                </c:pt>
                <c:pt idx="13365">
                  <c:v>0.35200000000000004</c:v>
                </c:pt>
                <c:pt idx="13366">
                  <c:v>0.41139999999999999</c:v>
                </c:pt>
                <c:pt idx="13367">
                  <c:v>0.50220000000000009</c:v>
                </c:pt>
                <c:pt idx="13368">
                  <c:v>0.4824</c:v>
                </c:pt>
                <c:pt idx="13369">
                  <c:v>0.51340000000000008</c:v>
                </c:pt>
                <c:pt idx="13370">
                  <c:v>0.53700000000000003</c:v>
                </c:pt>
                <c:pt idx="13371">
                  <c:v>0.64990000000000003</c:v>
                </c:pt>
                <c:pt idx="13372">
                  <c:v>0.66670000000000007</c:v>
                </c:pt>
                <c:pt idx="13373">
                  <c:v>0.66570000000000007</c:v>
                </c:pt>
                <c:pt idx="13374">
                  <c:v>0.65580000000000005</c:v>
                </c:pt>
                <c:pt idx="13375">
                  <c:v>0.68100000000000005</c:v>
                </c:pt>
                <c:pt idx="13376">
                  <c:v>0.68990000000000007</c:v>
                </c:pt>
                <c:pt idx="13377">
                  <c:v>0.74909999999999999</c:v>
                </c:pt>
                <c:pt idx="13378">
                  <c:v>0.75090000000000012</c:v>
                </c:pt>
                <c:pt idx="13379">
                  <c:v>0.69600000000000006</c:v>
                </c:pt>
                <c:pt idx="13380">
                  <c:v>0.74320000000000008</c:v>
                </c:pt>
                <c:pt idx="13381">
                  <c:v>0.74130000000000007</c:v>
                </c:pt>
                <c:pt idx="13382">
                  <c:v>0.73220000000000007</c:v>
                </c:pt>
                <c:pt idx="13383">
                  <c:v>0.74240000000000006</c:v>
                </c:pt>
                <c:pt idx="13384">
                  <c:v>0.68700000000000006</c:v>
                </c:pt>
                <c:pt idx="13385">
                  <c:v>0.76760000000000006</c:v>
                </c:pt>
                <c:pt idx="13386">
                  <c:v>0.80679999999999996</c:v>
                </c:pt>
                <c:pt idx="13387">
                  <c:v>0.82319999999999993</c:v>
                </c:pt>
                <c:pt idx="13388">
                  <c:v>0.8145</c:v>
                </c:pt>
                <c:pt idx="13389">
                  <c:v>0.84000000000000008</c:v>
                </c:pt>
                <c:pt idx="13390">
                  <c:v>0.7400000000000001</c:v>
                </c:pt>
                <c:pt idx="13391">
                  <c:v>0.67920000000000003</c:v>
                </c:pt>
                <c:pt idx="13392">
                  <c:v>0.6452</c:v>
                </c:pt>
                <c:pt idx="13393">
                  <c:v>0.62329999999999997</c:v>
                </c:pt>
                <c:pt idx="13394">
                  <c:v>0.6391</c:v>
                </c:pt>
                <c:pt idx="13395">
                  <c:v>0.66900000000000004</c:v>
                </c:pt>
                <c:pt idx="13396">
                  <c:v>0.72660000000000002</c:v>
                </c:pt>
                <c:pt idx="13397">
                  <c:v>0.71130000000000004</c:v>
                </c:pt>
                <c:pt idx="13398">
                  <c:v>0.72960000000000003</c:v>
                </c:pt>
                <c:pt idx="13399">
                  <c:v>0.77280000000000004</c:v>
                </c:pt>
                <c:pt idx="13400">
                  <c:v>0.8096000000000001</c:v>
                </c:pt>
                <c:pt idx="13401">
                  <c:v>0.8207000000000001</c:v>
                </c:pt>
                <c:pt idx="13402">
                  <c:v>0.85230000000000006</c:v>
                </c:pt>
                <c:pt idx="13403">
                  <c:v>0.85570000000000013</c:v>
                </c:pt>
                <c:pt idx="13404">
                  <c:v>0.8146000000000001</c:v>
                </c:pt>
                <c:pt idx="13405">
                  <c:v>0.86920000000000008</c:v>
                </c:pt>
                <c:pt idx="13406">
                  <c:v>0.8911</c:v>
                </c:pt>
                <c:pt idx="13407">
                  <c:v>0.85130000000000006</c:v>
                </c:pt>
                <c:pt idx="13408">
                  <c:v>0.82899999999999996</c:v>
                </c:pt>
                <c:pt idx="13409">
                  <c:v>0.80990000000000006</c:v>
                </c:pt>
                <c:pt idx="13410">
                  <c:v>0.82189999999999996</c:v>
                </c:pt>
                <c:pt idx="13411">
                  <c:v>0.82400000000000007</c:v>
                </c:pt>
                <c:pt idx="13412">
                  <c:v>0.80540000000000012</c:v>
                </c:pt>
                <c:pt idx="13413">
                  <c:v>0.77740000000000009</c:v>
                </c:pt>
                <c:pt idx="13414">
                  <c:v>0.72409999999999997</c:v>
                </c:pt>
                <c:pt idx="13415">
                  <c:v>0.73370000000000002</c:v>
                </c:pt>
                <c:pt idx="13416">
                  <c:v>0.70610000000000006</c:v>
                </c:pt>
                <c:pt idx="13417">
                  <c:v>0.69370000000000009</c:v>
                </c:pt>
                <c:pt idx="13418">
                  <c:v>0.72660000000000002</c:v>
                </c:pt>
                <c:pt idx="13419">
                  <c:v>0.7269000000000001</c:v>
                </c:pt>
                <c:pt idx="13420">
                  <c:v>0.69890000000000008</c:v>
                </c:pt>
                <c:pt idx="13421">
                  <c:v>0.72400000000000009</c:v>
                </c:pt>
                <c:pt idx="13422">
                  <c:v>0.71460000000000001</c:v>
                </c:pt>
                <c:pt idx="13423">
                  <c:v>0.70199999999999996</c:v>
                </c:pt>
                <c:pt idx="13424">
                  <c:v>0.70369999999999999</c:v>
                </c:pt>
                <c:pt idx="13425">
                  <c:v>0.69660000000000011</c:v>
                </c:pt>
                <c:pt idx="13426">
                  <c:v>0.7077</c:v>
                </c:pt>
                <c:pt idx="13427">
                  <c:v>0.68880000000000008</c:v>
                </c:pt>
                <c:pt idx="13428">
                  <c:v>0.67610000000000003</c:v>
                </c:pt>
                <c:pt idx="13429">
                  <c:v>0.65510000000000002</c:v>
                </c:pt>
                <c:pt idx="13430">
                  <c:v>0.65830000000000011</c:v>
                </c:pt>
                <c:pt idx="13431">
                  <c:v>0.6120000000000001</c:v>
                </c:pt>
                <c:pt idx="13432">
                  <c:v>0.59599999999999997</c:v>
                </c:pt>
                <c:pt idx="13433">
                  <c:v>0.60899999999999999</c:v>
                </c:pt>
                <c:pt idx="13434">
                  <c:v>0.56120000000000003</c:v>
                </c:pt>
                <c:pt idx="13435">
                  <c:v>0.55579999999999996</c:v>
                </c:pt>
                <c:pt idx="13436">
                  <c:v>0.55730000000000002</c:v>
                </c:pt>
                <c:pt idx="13437">
                  <c:v>0.53150000000000008</c:v>
                </c:pt>
                <c:pt idx="13438">
                  <c:v>0.52629999999999999</c:v>
                </c:pt>
                <c:pt idx="13439">
                  <c:v>0.50880000000000003</c:v>
                </c:pt>
                <c:pt idx="13440">
                  <c:v>0.49409999999999998</c:v>
                </c:pt>
                <c:pt idx="13441">
                  <c:v>0.51040000000000008</c:v>
                </c:pt>
                <c:pt idx="13442">
                  <c:v>0.49280000000000002</c:v>
                </c:pt>
                <c:pt idx="13443">
                  <c:v>0.47800000000000004</c:v>
                </c:pt>
                <c:pt idx="13444">
                  <c:v>0.502</c:v>
                </c:pt>
                <c:pt idx="13445">
                  <c:v>0.49370000000000003</c:v>
                </c:pt>
                <c:pt idx="13446">
                  <c:v>0.49909999999999999</c:v>
                </c:pt>
                <c:pt idx="13447">
                  <c:v>0.47530000000000006</c:v>
                </c:pt>
                <c:pt idx="13448">
                  <c:v>0.47939999999999999</c:v>
                </c:pt>
                <c:pt idx="13449">
                  <c:v>0.46580000000000005</c:v>
                </c:pt>
                <c:pt idx="13450">
                  <c:v>0.45190000000000002</c:v>
                </c:pt>
                <c:pt idx="13451">
                  <c:v>0.44500000000000006</c:v>
                </c:pt>
                <c:pt idx="13452">
                  <c:v>0.43680000000000008</c:v>
                </c:pt>
                <c:pt idx="13453">
                  <c:v>0.42580000000000001</c:v>
                </c:pt>
                <c:pt idx="13454">
                  <c:v>0.38630000000000003</c:v>
                </c:pt>
                <c:pt idx="13455">
                  <c:v>0.33710000000000001</c:v>
                </c:pt>
                <c:pt idx="13456">
                  <c:v>0.36170000000000002</c:v>
                </c:pt>
                <c:pt idx="13457">
                  <c:v>0.3659</c:v>
                </c:pt>
                <c:pt idx="13458">
                  <c:v>0.38480000000000003</c:v>
                </c:pt>
                <c:pt idx="13459">
                  <c:v>0.40160000000000001</c:v>
                </c:pt>
                <c:pt idx="13460">
                  <c:v>0.37060000000000004</c:v>
                </c:pt>
                <c:pt idx="13461">
                  <c:v>0.32030000000000003</c:v>
                </c:pt>
                <c:pt idx="13462">
                  <c:v>0.2782</c:v>
                </c:pt>
                <c:pt idx="13463">
                  <c:v>0.25600000000000001</c:v>
                </c:pt>
                <c:pt idx="13464">
                  <c:v>0.25019999999999998</c:v>
                </c:pt>
                <c:pt idx="13465">
                  <c:v>0.2666</c:v>
                </c:pt>
                <c:pt idx="13466">
                  <c:v>0.27679999999999999</c:v>
                </c:pt>
                <c:pt idx="13467">
                  <c:v>0.29520000000000002</c:v>
                </c:pt>
                <c:pt idx="13468">
                  <c:v>0.28900000000000003</c:v>
                </c:pt>
                <c:pt idx="13469">
                  <c:v>0.26869999999999999</c:v>
                </c:pt>
                <c:pt idx="13470">
                  <c:v>0.27979999999999999</c:v>
                </c:pt>
                <c:pt idx="13471">
                  <c:v>0.2505</c:v>
                </c:pt>
                <c:pt idx="13472">
                  <c:v>0.24220000000000003</c:v>
                </c:pt>
                <c:pt idx="13473">
                  <c:v>0.21909999999999999</c:v>
                </c:pt>
                <c:pt idx="13474">
                  <c:v>0.25830000000000003</c:v>
                </c:pt>
                <c:pt idx="13475">
                  <c:v>0.31800000000000006</c:v>
                </c:pt>
                <c:pt idx="13476">
                  <c:v>0.30049999999999999</c:v>
                </c:pt>
                <c:pt idx="13477">
                  <c:v>0.28700000000000003</c:v>
                </c:pt>
                <c:pt idx="13478">
                  <c:v>0.28220000000000001</c:v>
                </c:pt>
                <c:pt idx="13479">
                  <c:v>0.26690000000000003</c:v>
                </c:pt>
                <c:pt idx="13480">
                  <c:v>0.25310000000000005</c:v>
                </c:pt>
                <c:pt idx="13481">
                  <c:v>0.2397</c:v>
                </c:pt>
                <c:pt idx="13482">
                  <c:v>0.22509999999999999</c:v>
                </c:pt>
                <c:pt idx="13483">
                  <c:v>0.21309999999999998</c:v>
                </c:pt>
                <c:pt idx="13484">
                  <c:v>0.19890000000000002</c:v>
                </c:pt>
                <c:pt idx="13485">
                  <c:v>0.18790000000000001</c:v>
                </c:pt>
                <c:pt idx="13486">
                  <c:v>0.17760000000000001</c:v>
                </c:pt>
                <c:pt idx="13487">
                  <c:v>0.17630000000000001</c:v>
                </c:pt>
                <c:pt idx="13488">
                  <c:v>0.1663</c:v>
                </c:pt>
                <c:pt idx="13489">
                  <c:v>0.15310000000000001</c:v>
                </c:pt>
                <c:pt idx="13490">
                  <c:v>0.14599999999999999</c:v>
                </c:pt>
                <c:pt idx="13491">
                  <c:v>0.14430000000000001</c:v>
                </c:pt>
                <c:pt idx="13492">
                  <c:v>0.13650000000000001</c:v>
                </c:pt>
                <c:pt idx="13493">
                  <c:v>0.1389</c:v>
                </c:pt>
                <c:pt idx="13494">
                  <c:v>0.14099999999999999</c:v>
                </c:pt>
                <c:pt idx="13495">
                  <c:v>0.13720000000000002</c:v>
                </c:pt>
                <c:pt idx="13496">
                  <c:v>0.13689999999999999</c:v>
                </c:pt>
                <c:pt idx="13497">
                  <c:v>0.12860000000000002</c:v>
                </c:pt>
                <c:pt idx="13498">
                  <c:v>0.1242</c:v>
                </c:pt>
                <c:pt idx="13499">
                  <c:v>0.12030000000000002</c:v>
                </c:pt>
                <c:pt idx="13500">
                  <c:v>0.1172</c:v>
                </c:pt>
                <c:pt idx="13501">
                  <c:v>0.1145</c:v>
                </c:pt>
                <c:pt idx="13502">
                  <c:v>0.11710000000000001</c:v>
                </c:pt>
                <c:pt idx="13503">
                  <c:v>0.11699999999999999</c:v>
                </c:pt>
                <c:pt idx="13504">
                  <c:v>0.12280000000000001</c:v>
                </c:pt>
                <c:pt idx="13505">
                  <c:v>0.1152</c:v>
                </c:pt>
                <c:pt idx="13506">
                  <c:v>0.10700000000000001</c:v>
                </c:pt>
                <c:pt idx="13507">
                  <c:v>0.10160000000000001</c:v>
                </c:pt>
                <c:pt idx="13508">
                  <c:v>0.1043</c:v>
                </c:pt>
                <c:pt idx="13509">
                  <c:v>0.1043</c:v>
                </c:pt>
                <c:pt idx="13510">
                  <c:v>9.8100000000000007E-2</c:v>
                </c:pt>
                <c:pt idx="13511">
                  <c:v>0.10009999999999999</c:v>
                </c:pt>
                <c:pt idx="13512">
                  <c:v>0.1363</c:v>
                </c:pt>
                <c:pt idx="13513">
                  <c:v>0.1414</c:v>
                </c:pt>
                <c:pt idx="13514">
                  <c:v>0.15080000000000002</c:v>
                </c:pt>
                <c:pt idx="13515">
                  <c:v>0.16790000000000002</c:v>
                </c:pt>
                <c:pt idx="13516">
                  <c:v>0.1847</c:v>
                </c:pt>
                <c:pt idx="13517">
                  <c:v>0.20400000000000001</c:v>
                </c:pt>
                <c:pt idx="13518">
                  <c:v>0.16070000000000001</c:v>
                </c:pt>
                <c:pt idx="13519">
                  <c:v>0.15880000000000002</c:v>
                </c:pt>
                <c:pt idx="13520">
                  <c:v>0.192</c:v>
                </c:pt>
                <c:pt idx="13521">
                  <c:v>0.22500000000000001</c:v>
                </c:pt>
                <c:pt idx="13522">
                  <c:v>0.23090000000000002</c:v>
                </c:pt>
                <c:pt idx="13523">
                  <c:v>0.19790000000000002</c:v>
                </c:pt>
                <c:pt idx="13524">
                  <c:v>0.1966</c:v>
                </c:pt>
                <c:pt idx="13525">
                  <c:v>0.18490000000000001</c:v>
                </c:pt>
                <c:pt idx="13526">
                  <c:v>0.17630000000000001</c:v>
                </c:pt>
                <c:pt idx="13527">
                  <c:v>0.19140000000000001</c:v>
                </c:pt>
                <c:pt idx="13528">
                  <c:v>0.18700000000000003</c:v>
                </c:pt>
                <c:pt idx="13529">
                  <c:v>0.16320000000000001</c:v>
                </c:pt>
                <c:pt idx="13530">
                  <c:v>0.1696</c:v>
                </c:pt>
                <c:pt idx="13531">
                  <c:v>0.14699999999999999</c:v>
                </c:pt>
                <c:pt idx="13532">
                  <c:v>0.1434</c:v>
                </c:pt>
                <c:pt idx="13533">
                  <c:v>0.16200000000000003</c:v>
                </c:pt>
                <c:pt idx="13534">
                  <c:v>0.16100000000000003</c:v>
                </c:pt>
                <c:pt idx="13535">
                  <c:v>0.16140000000000002</c:v>
                </c:pt>
                <c:pt idx="13536">
                  <c:v>0.1517</c:v>
                </c:pt>
                <c:pt idx="13537">
                  <c:v>0.1527</c:v>
                </c:pt>
                <c:pt idx="13538">
                  <c:v>0.15329999999999999</c:v>
                </c:pt>
                <c:pt idx="13539">
                  <c:v>0.14870000000000003</c:v>
                </c:pt>
                <c:pt idx="13540">
                  <c:v>0.14610000000000001</c:v>
                </c:pt>
                <c:pt idx="13541">
                  <c:v>0.13689999999999999</c:v>
                </c:pt>
                <c:pt idx="13542">
                  <c:v>0.13970000000000002</c:v>
                </c:pt>
                <c:pt idx="13543">
                  <c:v>0.11299999999999999</c:v>
                </c:pt>
                <c:pt idx="13544">
                  <c:v>0.12380000000000001</c:v>
                </c:pt>
                <c:pt idx="13545">
                  <c:v>0.12570000000000001</c:v>
                </c:pt>
                <c:pt idx="13546">
                  <c:v>0.1353</c:v>
                </c:pt>
                <c:pt idx="13547">
                  <c:v>0.1305</c:v>
                </c:pt>
                <c:pt idx="13548">
                  <c:v>0.10940000000000001</c:v>
                </c:pt>
                <c:pt idx="13549">
                  <c:v>0.1087</c:v>
                </c:pt>
                <c:pt idx="13550">
                  <c:v>0.13089999999999999</c:v>
                </c:pt>
                <c:pt idx="13551">
                  <c:v>0.13550000000000001</c:v>
                </c:pt>
                <c:pt idx="13552">
                  <c:v>0.12150000000000001</c:v>
                </c:pt>
                <c:pt idx="13553">
                  <c:v>0.12909999999999999</c:v>
                </c:pt>
                <c:pt idx="13554">
                  <c:v>0.1285</c:v>
                </c:pt>
                <c:pt idx="13555">
                  <c:v>0.123</c:v>
                </c:pt>
                <c:pt idx="13556">
                  <c:v>0.1206</c:v>
                </c:pt>
                <c:pt idx="13557">
                  <c:v>0.1206</c:v>
                </c:pt>
                <c:pt idx="13558">
                  <c:v>0.12589999999999998</c:v>
                </c:pt>
                <c:pt idx="13559">
                  <c:v>0.10020000000000001</c:v>
                </c:pt>
                <c:pt idx="13560">
                  <c:v>0.1</c:v>
                </c:pt>
                <c:pt idx="13561">
                  <c:v>0.11299999999999999</c:v>
                </c:pt>
                <c:pt idx="13562">
                  <c:v>0.11430000000000001</c:v>
                </c:pt>
                <c:pt idx="13563">
                  <c:v>0.1186</c:v>
                </c:pt>
                <c:pt idx="13564">
                  <c:v>0.12250000000000001</c:v>
                </c:pt>
                <c:pt idx="13565">
                  <c:v>0.12040000000000001</c:v>
                </c:pt>
                <c:pt idx="13566">
                  <c:v>8.9300000000000004E-2</c:v>
                </c:pt>
                <c:pt idx="13567">
                  <c:v>9.7900000000000001E-2</c:v>
                </c:pt>
                <c:pt idx="13568">
                  <c:v>0.11160000000000002</c:v>
                </c:pt>
                <c:pt idx="13569">
                  <c:v>0.11180000000000001</c:v>
                </c:pt>
                <c:pt idx="13570">
                  <c:v>0.1095</c:v>
                </c:pt>
                <c:pt idx="13571">
                  <c:v>0.10930000000000001</c:v>
                </c:pt>
                <c:pt idx="13572">
                  <c:v>0.1095</c:v>
                </c:pt>
                <c:pt idx="13573">
                  <c:v>0.10460000000000001</c:v>
                </c:pt>
                <c:pt idx="13574">
                  <c:v>9.8100000000000007E-2</c:v>
                </c:pt>
                <c:pt idx="13575">
                  <c:v>0.1</c:v>
                </c:pt>
                <c:pt idx="13576">
                  <c:v>9.5899999999999999E-2</c:v>
                </c:pt>
                <c:pt idx="13577">
                  <c:v>9.2500000000000013E-2</c:v>
                </c:pt>
                <c:pt idx="13578">
                  <c:v>9.98E-2</c:v>
                </c:pt>
                <c:pt idx="13579">
                  <c:v>9.3400000000000011E-2</c:v>
                </c:pt>
                <c:pt idx="13580">
                  <c:v>8.3500000000000005E-2</c:v>
                </c:pt>
                <c:pt idx="13581">
                  <c:v>8.4500000000000006E-2</c:v>
                </c:pt>
                <c:pt idx="13582">
                  <c:v>9.290000000000001E-2</c:v>
                </c:pt>
                <c:pt idx="13583">
                  <c:v>8.900000000000001E-2</c:v>
                </c:pt>
                <c:pt idx="13584">
                  <c:v>8.5800000000000001E-2</c:v>
                </c:pt>
                <c:pt idx="13585">
                  <c:v>8.5900000000000004E-2</c:v>
                </c:pt>
                <c:pt idx="13586">
                  <c:v>8.5800000000000001E-2</c:v>
                </c:pt>
                <c:pt idx="13587">
                  <c:v>8.9900000000000008E-2</c:v>
                </c:pt>
                <c:pt idx="13588">
                  <c:v>8.5400000000000004E-2</c:v>
                </c:pt>
                <c:pt idx="13589">
                  <c:v>7.4700000000000003E-2</c:v>
                </c:pt>
                <c:pt idx="13590">
                  <c:v>7.7500000000000013E-2</c:v>
                </c:pt>
                <c:pt idx="13591">
                  <c:v>8.950000000000001E-2</c:v>
                </c:pt>
                <c:pt idx="13592">
                  <c:v>9.6299999999999997E-2</c:v>
                </c:pt>
                <c:pt idx="13593">
                  <c:v>9.2100000000000015E-2</c:v>
                </c:pt>
                <c:pt idx="13594">
                  <c:v>8.2500000000000004E-2</c:v>
                </c:pt>
                <c:pt idx="13595">
                  <c:v>8.3500000000000005E-2</c:v>
                </c:pt>
                <c:pt idx="13596">
                  <c:v>8.3199999999999996E-2</c:v>
                </c:pt>
                <c:pt idx="13597">
                  <c:v>7.3800000000000004E-2</c:v>
                </c:pt>
                <c:pt idx="13598">
                  <c:v>6.8400000000000002E-2</c:v>
                </c:pt>
                <c:pt idx="13599">
                  <c:v>7.2900000000000006E-2</c:v>
                </c:pt>
                <c:pt idx="13600">
                  <c:v>7.4499999999999997E-2</c:v>
                </c:pt>
                <c:pt idx="13601">
                  <c:v>7.1499999999999994E-2</c:v>
                </c:pt>
                <c:pt idx="13602">
                  <c:v>7.0499999999999993E-2</c:v>
                </c:pt>
                <c:pt idx="13603">
                  <c:v>7.6800000000000007E-2</c:v>
                </c:pt>
                <c:pt idx="13604">
                  <c:v>7.0300000000000001E-2</c:v>
                </c:pt>
                <c:pt idx="13605">
                  <c:v>6.5000000000000002E-2</c:v>
                </c:pt>
                <c:pt idx="13606">
                  <c:v>6.8100000000000008E-2</c:v>
                </c:pt>
                <c:pt idx="13607">
                  <c:v>7.0400000000000004E-2</c:v>
                </c:pt>
                <c:pt idx="13608">
                  <c:v>6.8200000000000011E-2</c:v>
                </c:pt>
                <c:pt idx="13609">
                  <c:v>6.9199999999999998E-2</c:v>
                </c:pt>
                <c:pt idx="13610">
                  <c:v>6.0700000000000004E-2</c:v>
                </c:pt>
                <c:pt idx="13611">
                  <c:v>6.0700000000000004E-2</c:v>
                </c:pt>
                <c:pt idx="13612">
                  <c:v>6.6400000000000001E-2</c:v>
                </c:pt>
                <c:pt idx="13613">
                  <c:v>6.4200000000000007E-2</c:v>
                </c:pt>
                <c:pt idx="13614">
                  <c:v>6.6300000000000012E-2</c:v>
                </c:pt>
                <c:pt idx="13615">
                  <c:v>6.8600000000000008E-2</c:v>
                </c:pt>
                <c:pt idx="13616">
                  <c:v>6.8500000000000005E-2</c:v>
                </c:pt>
                <c:pt idx="13617">
                  <c:v>6.3500000000000001E-2</c:v>
                </c:pt>
                <c:pt idx="13618">
                  <c:v>6.5500000000000003E-2</c:v>
                </c:pt>
                <c:pt idx="13619">
                  <c:v>8.1900000000000001E-2</c:v>
                </c:pt>
                <c:pt idx="13620">
                  <c:v>0.1031</c:v>
                </c:pt>
                <c:pt idx="13621">
                  <c:v>0.10120000000000001</c:v>
                </c:pt>
                <c:pt idx="13622">
                  <c:v>9.3700000000000006E-2</c:v>
                </c:pt>
                <c:pt idx="13623">
                  <c:v>0.10149999999999999</c:v>
                </c:pt>
                <c:pt idx="13624">
                  <c:v>9.6700000000000008E-2</c:v>
                </c:pt>
                <c:pt idx="13625">
                  <c:v>8.6300000000000002E-2</c:v>
                </c:pt>
                <c:pt idx="13626">
                  <c:v>0.11330000000000001</c:v>
                </c:pt>
                <c:pt idx="13627">
                  <c:v>0.12280000000000001</c:v>
                </c:pt>
                <c:pt idx="13628">
                  <c:v>0.12909999999999999</c:v>
                </c:pt>
                <c:pt idx="13629">
                  <c:v>0.1358</c:v>
                </c:pt>
                <c:pt idx="13630">
                  <c:v>0.13640000000000002</c:v>
                </c:pt>
                <c:pt idx="13631">
                  <c:v>0.13109999999999999</c:v>
                </c:pt>
                <c:pt idx="13632">
                  <c:v>0.15000000000000002</c:v>
                </c:pt>
                <c:pt idx="13633">
                  <c:v>0.15049999999999999</c:v>
                </c:pt>
                <c:pt idx="13634">
                  <c:v>0.13240000000000002</c:v>
                </c:pt>
                <c:pt idx="13635">
                  <c:v>0.1328</c:v>
                </c:pt>
                <c:pt idx="13636">
                  <c:v>0.16270000000000001</c:v>
                </c:pt>
                <c:pt idx="13637">
                  <c:v>0.17120000000000002</c:v>
                </c:pt>
                <c:pt idx="13638">
                  <c:v>0.15210000000000001</c:v>
                </c:pt>
                <c:pt idx="13639">
                  <c:v>0.16450000000000001</c:v>
                </c:pt>
                <c:pt idx="13640">
                  <c:v>0.1938</c:v>
                </c:pt>
                <c:pt idx="13641">
                  <c:v>0.20230000000000004</c:v>
                </c:pt>
                <c:pt idx="13642">
                  <c:v>0.18990000000000001</c:v>
                </c:pt>
                <c:pt idx="13643">
                  <c:v>0.19670000000000001</c:v>
                </c:pt>
                <c:pt idx="13644">
                  <c:v>0.19210000000000002</c:v>
                </c:pt>
                <c:pt idx="13645">
                  <c:v>0.20710000000000003</c:v>
                </c:pt>
                <c:pt idx="13646">
                  <c:v>0.19030000000000002</c:v>
                </c:pt>
                <c:pt idx="13647">
                  <c:v>0.19890000000000002</c:v>
                </c:pt>
                <c:pt idx="13648">
                  <c:v>0.26930000000000004</c:v>
                </c:pt>
                <c:pt idx="13649">
                  <c:v>0.26829999999999998</c:v>
                </c:pt>
                <c:pt idx="13650">
                  <c:v>0.26769999999999999</c:v>
                </c:pt>
                <c:pt idx="13651">
                  <c:v>0.25910000000000005</c:v>
                </c:pt>
                <c:pt idx="13652">
                  <c:v>0.26219999999999999</c:v>
                </c:pt>
                <c:pt idx="13653">
                  <c:v>0.26720000000000005</c:v>
                </c:pt>
                <c:pt idx="13654">
                  <c:v>0.31210000000000004</c:v>
                </c:pt>
                <c:pt idx="13655">
                  <c:v>0.28900000000000003</c:v>
                </c:pt>
                <c:pt idx="13656">
                  <c:v>0.29980000000000007</c:v>
                </c:pt>
                <c:pt idx="13657">
                  <c:v>0.27160000000000001</c:v>
                </c:pt>
                <c:pt idx="13658">
                  <c:v>0.32240000000000002</c:v>
                </c:pt>
                <c:pt idx="13659">
                  <c:v>0.31990000000000002</c:v>
                </c:pt>
                <c:pt idx="13660">
                  <c:v>0.36040000000000005</c:v>
                </c:pt>
                <c:pt idx="13661">
                  <c:v>0.35570000000000002</c:v>
                </c:pt>
                <c:pt idx="13662">
                  <c:v>0.37160000000000004</c:v>
                </c:pt>
                <c:pt idx="13663">
                  <c:v>0.36309999999999998</c:v>
                </c:pt>
                <c:pt idx="13664">
                  <c:v>0.39680000000000004</c:v>
                </c:pt>
                <c:pt idx="13665">
                  <c:v>0.40660000000000002</c:v>
                </c:pt>
                <c:pt idx="13666">
                  <c:v>0.41239999999999999</c:v>
                </c:pt>
                <c:pt idx="13667">
                  <c:v>0.42409999999999998</c:v>
                </c:pt>
                <c:pt idx="13668">
                  <c:v>0.39830000000000004</c:v>
                </c:pt>
                <c:pt idx="13669">
                  <c:v>0.36580000000000001</c:v>
                </c:pt>
                <c:pt idx="13670">
                  <c:v>0.33900000000000002</c:v>
                </c:pt>
                <c:pt idx="13671">
                  <c:v>0.3327</c:v>
                </c:pt>
                <c:pt idx="13672">
                  <c:v>0.36480000000000001</c:v>
                </c:pt>
                <c:pt idx="13673">
                  <c:v>0.36770000000000003</c:v>
                </c:pt>
                <c:pt idx="13674">
                  <c:v>0.40730000000000005</c:v>
                </c:pt>
                <c:pt idx="13675">
                  <c:v>0.42920000000000003</c:v>
                </c:pt>
                <c:pt idx="13676">
                  <c:v>0.44160000000000005</c:v>
                </c:pt>
                <c:pt idx="13677">
                  <c:v>0.45800000000000002</c:v>
                </c:pt>
                <c:pt idx="13678">
                  <c:v>0.44680000000000003</c:v>
                </c:pt>
                <c:pt idx="13679">
                  <c:v>0.44130000000000003</c:v>
                </c:pt>
                <c:pt idx="13680">
                  <c:v>0.4768</c:v>
                </c:pt>
                <c:pt idx="13681">
                  <c:v>0.48810000000000003</c:v>
                </c:pt>
                <c:pt idx="13682">
                  <c:v>0.50019999999999998</c:v>
                </c:pt>
                <c:pt idx="13683">
                  <c:v>0.50839999999999996</c:v>
                </c:pt>
                <c:pt idx="13684">
                  <c:v>0.52510000000000001</c:v>
                </c:pt>
                <c:pt idx="13685">
                  <c:v>0.50359999999999994</c:v>
                </c:pt>
                <c:pt idx="13686">
                  <c:v>0.51639999999999997</c:v>
                </c:pt>
                <c:pt idx="13687">
                  <c:v>0.48910000000000003</c:v>
                </c:pt>
                <c:pt idx="13688">
                  <c:v>0.53010000000000002</c:v>
                </c:pt>
                <c:pt idx="13689">
                  <c:v>0.49690000000000006</c:v>
                </c:pt>
                <c:pt idx="13690">
                  <c:v>0.52670000000000006</c:v>
                </c:pt>
                <c:pt idx="13691">
                  <c:v>0.52850000000000008</c:v>
                </c:pt>
                <c:pt idx="13692">
                  <c:v>0.54220000000000002</c:v>
                </c:pt>
                <c:pt idx="13693">
                  <c:v>0.55449999999999999</c:v>
                </c:pt>
                <c:pt idx="13694">
                  <c:v>0.58410000000000006</c:v>
                </c:pt>
                <c:pt idx="13695">
                  <c:v>0.55769999999999997</c:v>
                </c:pt>
                <c:pt idx="13696">
                  <c:v>0.51429999999999998</c:v>
                </c:pt>
                <c:pt idx="13697">
                  <c:v>0.46510000000000001</c:v>
                </c:pt>
                <c:pt idx="13698">
                  <c:v>0.48780000000000001</c:v>
                </c:pt>
                <c:pt idx="13699">
                  <c:v>0.4864</c:v>
                </c:pt>
                <c:pt idx="13700">
                  <c:v>0.48510000000000003</c:v>
                </c:pt>
                <c:pt idx="13701">
                  <c:v>0.47100000000000003</c:v>
                </c:pt>
                <c:pt idx="13702">
                  <c:v>0.45519999999999999</c:v>
                </c:pt>
                <c:pt idx="13703">
                  <c:v>0.46399999999999997</c:v>
                </c:pt>
                <c:pt idx="13704">
                  <c:v>0.46700000000000003</c:v>
                </c:pt>
                <c:pt idx="13705">
                  <c:v>0.44540000000000002</c:v>
                </c:pt>
                <c:pt idx="13706">
                  <c:v>0.41559999999999997</c:v>
                </c:pt>
                <c:pt idx="13707">
                  <c:v>0.43510000000000004</c:v>
                </c:pt>
                <c:pt idx="13708">
                  <c:v>0.44400000000000006</c:v>
                </c:pt>
                <c:pt idx="13709">
                  <c:v>0.48550000000000004</c:v>
                </c:pt>
                <c:pt idx="13710">
                  <c:v>0.4425</c:v>
                </c:pt>
                <c:pt idx="13711">
                  <c:v>0.41840000000000005</c:v>
                </c:pt>
                <c:pt idx="13712">
                  <c:v>0.48170000000000002</c:v>
                </c:pt>
                <c:pt idx="13713">
                  <c:v>0.44080000000000008</c:v>
                </c:pt>
                <c:pt idx="13714">
                  <c:v>0.42149999999999999</c:v>
                </c:pt>
                <c:pt idx="13715">
                  <c:v>0.38730000000000003</c:v>
                </c:pt>
                <c:pt idx="13716">
                  <c:v>0.36650000000000005</c:v>
                </c:pt>
                <c:pt idx="13717">
                  <c:v>0.4284</c:v>
                </c:pt>
                <c:pt idx="13718">
                  <c:v>0.41970000000000002</c:v>
                </c:pt>
                <c:pt idx="13719">
                  <c:v>0.41250000000000003</c:v>
                </c:pt>
                <c:pt idx="13720">
                  <c:v>0.47150000000000003</c:v>
                </c:pt>
                <c:pt idx="13721">
                  <c:v>0.4042</c:v>
                </c:pt>
                <c:pt idx="13722">
                  <c:v>0.36560000000000004</c:v>
                </c:pt>
                <c:pt idx="13723">
                  <c:v>0.33090000000000003</c:v>
                </c:pt>
                <c:pt idx="13724">
                  <c:v>0.3639</c:v>
                </c:pt>
                <c:pt idx="13725">
                  <c:v>0.3473</c:v>
                </c:pt>
                <c:pt idx="13726">
                  <c:v>0.33370000000000005</c:v>
                </c:pt>
                <c:pt idx="13727">
                  <c:v>0.38969999999999999</c:v>
                </c:pt>
                <c:pt idx="13728">
                  <c:v>0.47760000000000002</c:v>
                </c:pt>
                <c:pt idx="13729">
                  <c:v>0.40560000000000002</c:v>
                </c:pt>
                <c:pt idx="13730">
                  <c:v>0.34540000000000004</c:v>
                </c:pt>
                <c:pt idx="13731">
                  <c:v>0.34050000000000002</c:v>
                </c:pt>
                <c:pt idx="13732">
                  <c:v>0.37410000000000004</c:v>
                </c:pt>
                <c:pt idx="13733">
                  <c:v>0.35060000000000002</c:v>
                </c:pt>
                <c:pt idx="13734">
                  <c:v>0.29630000000000001</c:v>
                </c:pt>
                <c:pt idx="13735">
                  <c:v>0.25940000000000002</c:v>
                </c:pt>
                <c:pt idx="13736">
                  <c:v>0.22789999999999999</c:v>
                </c:pt>
                <c:pt idx="13737">
                  <c:v>0.25640000000000002</c:v>
                </c:pt>
                <c:pt idx="13738">
                  <c:v>0.25569999999999998</c:v>
                </c:pt>
                <c:pt idx="13739">
                  <c:v>0.24890000000000001</c:v>
                </c:pt>
                <c:pt idx="13740">
                  <c:v>0.254</c:v>
                </c:pt>
                <c:pt idx="13741">
                  <c:v>0.24960000000000002</c:v>
                </c:pt>
                <c:pt idx="13742">
                  <c:v>0.23319999999999999</c:v>
                </c:pt>
                <c:pt idx="13743">
                  <c:v>0.23470000000000002</c:v>
                </c:pt>
                <c:pt idx="13744">
                  <c:v>0.21880000000000002</c:v>
                </c:pt>
                <c:pt idx="13745">
                  <c:v>0.1966</c:v>
                </c:pt>
                <c:pt idx="13746">
                  <c:v>0.15480000000000002</c:v>
                </c:pt>
                <c:pt idx="13747">
                  <c:v>0.1358</c:v>
                </c:pt>
                <c:pt idx="13748">
                  <c:v>0.11699999999999999</c:v>
                </c:pt>
                <c:pt idx="13749">
                  <c:v>0.1014</c:v>
                </c:pt>
                <c:pt idx="13750">
                  <c:v>0.1024</c:v>
                </c:pt>
                <c:pt idx="13751">
                  <c:v>9.2700000000000005E-2</c:v>
                </c:pt>
                <c:pt idx="13752">
                  <c:v>7.8700000000000006E-2</c:v>
                </c:pt>
                <c:pt idx="13753">
                  <c:v>8.3199999999999996E-2</c:v>
                </c:pt>
                <c:pt idx="13754">
                  <c:v>7.9500000000000015E-2</c:v>
                </c:pt>
                <c:pt idx="13755">
                  <c:v>7.9000000000000015E-2</c:v>
                </c:pt>
                <c:pt idx="13756">
                  <c:v>6.2600000000000003E-2</c:v>
                </c:pt>
                <c:pt idx="13757">
                  <c:v>4.2099999999999999E-2</c:v>
                </c:pt>
                <c:pt idx="13758">
                  <c:v>3.2900000000000006E-2</c:v>
                </c:pt>
                <c:pt idx="13759">
                  <c:v>2.18E-2</c:v>
                </c:pt>
                <c:pt idx="13760">
                  <c:v>1.52E-2</c:v>
                </c:pt>
                <c:pt idx="13761">
                  <c:v>9.7000000000000003E-3</c:v>
                </c:pt>
                <c:pt idx="13762">
                  <c:v>7.4999999999999997E-3</c:v>
                </c:pt>
                <c:pt idx="13763">
                  <c:v>4.3E-3</c:v>
                </c:pt>
                <c:pt idx="13764">
                  <c:v>5.4000000000000003E-3</c:v>
                </c:pt>
                <c:pt idx="13765">
                  <c:v>3.2000000000000002E-3</c:v>
                </c:pt>
                <c:pt idx="13766">
                  <c:v>3.2000000000000002E-3</c:v>
                </c:pt>
                <c:pt idx="13767">
                  <c:v>2.1000000000000003E-3</c:v>
                </c:pt>
                <c:pt idx="13768">
                  <c:v>0</c:v>
                </c:pt>
                <c:pt idx="13769">
                  <c:v>2.1000000000000003E-3</c:v>
                </c:pt>
                <c:pt idx="13770">
                  <c:v>0</c:v>
                </c:pt>
                <c:pt idx="13771">
                  <c:v>0</c:v>
                </c:pt>
                <c:pt idx="13772">
                  <c:v>0</c:v>
                </c:pt>
                <c:pt idx="13773">
                  <c:v>0</c:v>
                </c:pt>
                <c:pt idx="13774">
                  <c:v>0</c:v>
                </c:pt>
                <c:pt idx="13775">
                  <c:v>0</c:v>
                </c:pt>
                <c:pt idx="13776">
                  <c:v>0</c:v>
                </c:pt>
                <c:pt idx="13777">
                  <c:v>0</c:v>
                </c:pt>
                <c:pt idx="13778">
                  <c:v>0</c:v>
                </c:pt>
                <c:pt idx="13779">
                  <c:v>0</c:v>
                </c:pt>
                <c:pt idx="13780">
                  <c:v>0</c:v>
                </c:pt>
                <c:pt idx="13781">
                  <c:v>0</c:v>
                </c:pt>
                <c:pt idx="13782">
                  <c:v>0</c:v>
                </c:pt>
                <c:pt idx="13783">
                  <c:v>0</c:v>
                </c:pt>
                <c:pt idx="13784">
                  <c:v>0</c:v>
                </c:pt>
                <c:pt idx="13785">
                  <c:v>0</c:v>
                </c:pt>
                <c:pt idx="13786">
                  <c:v>0</c:v>
                </c:pt>
                <c:pt idx="13787">
                  <c:v>0</c:v>
                </c:pt>
                <c:pt idx="13788">
                  <c:v>0</c:v>
                </c:pt>
                <c:pt idx="13789">
                  <c:v>0</c:v>
                </c:pt>
                <c:pt idx="13790">
                  <c:v>0</c:v>
                </c:pt>
                <c:pt idx="13791">
                  <c:v>0</c:v>
                </c:pt>
                <c:pt idx="13792">
                  <c:v>0</c:v>
                </c:pt>
                <c:pt idx="13793">
                  <c:v>0</c:v>
                </c:pt>
                <c:pt idx="13794">
                  <c:v>0</c:v>
                </c:pt>
                <c:pt idx="13795">
                  <c:v>0</c:v>
                </c:pt>
                <c:pt idx="13796">
                  <c:v>0</c:v>
                </c:pt>
                <c:pt idx="13797">
                  <c:v>0</c:v>
                </c:pt>
                <c:pt idx="13798">
                  <c:v>0</c:v>
                </c:pt>
                <c:pt idx="13799">
                  <c:v>0</c:v>
                </c:pt>
                <c:pt idx="13800">
                  <c:v>0</c:v>
                </c:pt>
                <c:pt idx="13801">
                  <c:v>0</c:v>
                </c:pt>
                <c:pt idx="13802">
                  <c:v>0</c:v>
                </c:pt>
                <c:pt idx="13803">
                  <c:v>0</c:v>
                </c:pt>
                <c:pt idx="13804">
                  <c:v>0</c:v>
                </c:pt>
                <c:pt idx="13805">
                  <c:v>0</c:v>
                </c:pt>
                <c:pt idx="13806">
                  <c:v>0</c:v>
                </c:pt>
                <c:pt idx="13807">
                  <c:v>0</c:v>
                </c:pt>
                <c:pt idx="13808">
                  <c:v>0</c:v>
                </c:pt>
                <c:pt idx="13809">
                  <c:v>0</c:v>
                </c:pt>
                <c:pt idx="13810">
                  <c:v>0</c:v>
                </c:pt>
                <c:pt idx="13811">
                  <c:v>0</c:v>
                </c:pt>
                <c:pt idx="13812">
                  <c:v>0</c:v>
                </c:pt>
                <c:pt idx="13813">
                  <c:v>0</c:v>
                </c:pt>
                <c:pt idx="13814">
                  <c:v>0</c:v>
                </c:pt>
                <c:pt idx="13815">
                  <c:v>0</c:v>
                </c:pt>
                <c:pt idx="13816">
                  <c:v>0</c:v>
                </c:pt>
                <c:pt idx="13817">
                  <c:v>0</c:v>
                </c:pt>
                <c:pt idx="13818">
                  <c:v>0</c:v>
                </c:pt>
                <c:pt idx="13819">
                  <c:v>0</c:v>
                </c:pt>
                <c:pt idx="13820">
                  <c:v>0</c:v>
                </c:pt>
                <c:pt idx="13821">
                  <c:v>0</c:v>
                </c:pt>
                <c:pt idx="13822">
                  <c:v>0</c:v>
                </c:pt>
                <c:pt idx="13823">
                  <c:v>0</c:v>
                </c:pt>
                <c:pt idx="13824">
                  <c:v>0</c:v>
                </c:pt>
                <c:pt idx="13825">
                  <c:v>0</c:v>
                </c:pt>
                <c:pt idx="13826">
                  <c:v>0</c:v>
                </c:pt>
                <c:pt idx="13827">
                  <c:v>0</c:v>
                </c:pt>
                <c:pt idx="13828">
                  <c:v>0</c:v>
                </c:pt>
                <c:pt idx="13829">
                  <c:v>0</c:v>
                </c:pt>
                <c:pt idx="13830">
                  <c:v>0</c:v>
                </c:pt>
                <c:pt idx="13831">
                  <c:v>0</c:v>
                </c:pt>
                <c:pt idx="13832">
                  <c:v>0</c:v>
                </c:pt>
                <c:pt idx="13833">
                  <c:v>0</c:v>
                </c:pt>
                <c:pt idx="13834">
                  <c:v>0</c:v>
                </c:pt>
                <c:pt idx="13835">
                  <c:v>0</c:v>
                </c:pt>
                <c:pt idx="13836">
                  <c:v>0</c:v>
                </c:pt>
                <c:pt idx="13837">
                  <c:v>0</c:v>
                </c:pt>
                <c:pt idx="13838">
                  <c:v>0</c:v>
                </c:pt>
                <c:pt idx="13839">
                  <c:v>0</c:v>
                </c:pt>
                <c:pt idx="13840">
                  <c:v>0</c:v>
                </c:pt>
                <c:pt idx="13841">
                  <c:v>0</c:v>
                </c:pt>
                <c:pt idx="13842">
                  <c:v>0</c:v>
                </c:pt>
                <c:pt idx="13843">
                  <c:v>0</c:v>
                </c:pt>
                <c:pt idx="13844">
                  <c:v>0</c:v>
                </c:pt>
                <c:pt idx="13845">
                  <c:v>0</c:v>
                </c:pt>
                <c:pt idx="13846">
                  <c:v>0</c:v>
                </c:pt>
                <c:pt idx="13847">
                  <c:v>0</c:v>
                </c:pt>
                <c:pt idx="13848">
                  <c:v>0</c:v>
                </c:pt>
                <c:pt idx="13849">
                  <c:v>0</c:v>
                </c:pt>
                <c:pt idx="13850">
                  <c:v>0</c:v>
                </c:pt>
                <c:pt idx="13851">
                  <c:v>0</c:v>
                </c:pt>
                <c:pt idx="13852">
                  <c:v>0</c:v>
                </c:pt>
                <c:pt idx="13853">
                  <c:v>0</c:v>
                </c:pt>
                <c:pt idx="13854">
                  <c:v>0</c:v>
                </c:pt>
                <c:pt idx="13855">
                  <c:v>0</c:v>
                </c:pt>
                <c:pt idx="13856">
                  <c:v>0</c:v>
                </c:pt>
                <c:pt idx="13857">
                  <c:v>0</c:v>
                </c:pt>
                <c:pt idx="13858">
                  <c:v>0</c:v>
                </c:pt>
                <c:pt idx="13859">
                  <c:v>0</c:v>
                </c:pt>
                <c:pt idx="13860">
                  <c:v>0</c:v>
                </c:pt>
                <c:pt idx="13861">
                  <c:v>0</c:v>
                </c:pt>
                <c:pt idx="13862">
                  <c:v>0</c:v>
                </c:pt>
                <c:pt idx="13863">
                  <c:v>0</c:v>
                </c:pt>
                <c:pt idx="13864">
                  <c:v>0</c:v>
                </c:pt>
                <c:pt idx="13865">
                  <c:v>0</c:v>
                </c:pt>
                <c:pt idx="13866">
                  <c:v>0</c:v>
                </c:pt>
                <c:pt idx="13867">
                  <c:v>0</c:v>
                </c:pt>
                <c:pt idx="13868">
                  <c:v>0</c:v>
                </c:pt>
                <c:pt idx="13869">
                  <c:v>0</c:v>
                </c:pt>
                <c:pt idx="13870">
                  <c:v>0</c:v>
                </c:pt>
                <c:pt idx="13871">
                  <c:v>0</c:v>
                </c:pt>
                <c:pt idx="13872">
                  <c:v>0</c:v>
                </c:pt>
                <c:pt idx="13873">
                  <c:v>0</c:v>
                </c:pt>
                <c:pt idx="13874">
                  <c:v>0</c:v>
                </c:pt>
                <c:pt idx="13875">
                  <c:v>0</c:v>
                </c:pt>
                <c:pt idx="13876">
                  <c:v>0</c:v>
                </c:pt>
                <c:pt idx="13877">
                  <c:v>0</c:v>
                </c:pt>
                <c:pt idx="13878">
                  <c:v>0</c:v>
                </c:pt>
                <c:pt idx="13879">
                  <c:v>0</c:v>
                </c:pt>
                <c:pt idx="13880">
                  <c:v>0</c:v>
                </c:pt>
                <c:pt idx="13881">
                  <c:v>0</c:v>
                </c:pt>
                <c:pt idx="13882">
                  <c:v>0</c:v>
                </c:pt>
                <c:pt idx="13883">
                  <c:v>0</c:v>
                </c:pt>
                <c:pt idx="13884">
                  <c:v>0</c:v>
                </c:pt>
                <c:pt idx="13885">
                  <c:v>0</c:v>
                </c:pt>
                <c:pt idx="13886">
                  <c:v>0</c:v>
                </c:pt>
                <c:pt idx="13887">
                  <c:v>0</c:v>
                </c:pt>
                <c:pt idx="13888">
                  <c:v>0</c:v>
                </c:pt>
                <c:pt idx="13889">
                  <c:v>0</c:v>
                </c:pt>
                <c:pt idx="13890">
                  <c:v>0</c:v>
                </c:pt>
                <c:pt idx="13891">
                  <c:v>0</c:v>
                </c:pt>
                <c:pt idx="13892">
                  <c:v>0</c:v>
                </c:pt>
                <c:pt idx="13893">
                  <c:v>0</c:v>
                </c:pt>
                <c:pt idx="13894">
                  <c:v>0</c:v>
                </c:pt>
                <c:pt idx="13895">
                  <c:v>0</c:v>
                </c:pt>
                <c:pt idx="13896">
                  <c:v>0</c:v>
                </c:pt>
                <c:pt idx="13897">
                  <c:v>0</c:v>
                </c:pt>
                <c:pt idx="13898">
                  <c:v>0</c:v>
                </c:pt>
                <c:pt idx="13899">
                  <c:v>0</c:v>
                </c:pt>
                <c:pt idx="13900">
                  <c:v>0</c:v>
                </c:pt>
                <c:pt idx="13901">
                  <c:v>0</c:v>
                </c:pt>
                <c:pt idx="13902">
                  <c:v>0</c:v>
                </c:pt>
                <c:pt idx="13903">
                  <c:v>0</c:v>
                </c:pt>
                <c:pt idx="13904">
                  <c:v>0</c:v>
                </c:pt>
                <c:pt idx="13905">
                  <c:v>0</c:v>
                </c:pt>
                <c:pt idx="13906">
                  <c:v>0</c:v>
                </c:pt>
                <c:pt idx="13907">
                  <c:v>0</c:v>
                </c:pt>
                <c:pt idx="13908">
                  <c:v>0</c:v>
                </c:pt>
                <c:pt idx="13909">
                  <c:v>0</c:v>
                </c:pt>
                <c:pt idx="13910">
                  <c:v>0</c:v>
                </c:pt>
                <c:pt idx="13911">
                  <c:v>0</c:v>
                </c:pt>
                <c:pt idx="13912">
                  <c:v>0</c:v>
                </c:pt>
                <c:pt idx="13913">
                  <c:v>0</c:v>
                </c:pt>
                <c:pt idx="13914">
                  <c:v>0</c:v>
                </c:pt>
                <c:pt idx="13915">
                  <c:v>0</c:v>
                </c:pt>
                <c:pt idx="13916">
                  <c:v>0</c:v>
                </c:pt>
                <c:pt idx="13917">
                  <c:v>0</c:v>
                </c:pt>
                <c:pt idx="13918">
                  <c:v>0</c:v>
                </c:pt>
                <c:pt idx="13919">
                  <c:v>0</c:v>
                </c:pt>
                <c:pt idx="13920">
                  <c:v>4.2000000000000006E-3</c:v>
                </c:pt>
                <c:pt idx="13921">
                  <c:v>1.5700000000000002E-2</c:v>
                </c:pt>
                <c:pt idx="13922">
                  <c:v>1.7899999999999999E-2</c:v>
                </c:pt>
                <c:pt idx="13923">
                  <c:v>2.7400000000000004E-2</c:v>
                </c:pt>
                <c:pt idx="13924">
                  <c:v>3.0800000000000001E-2</c:v>
                </c:pt>
                <c:pt idx="13925">
                  <c:v>3.0100000000000002E-2</c:v>
                </c:pt>
                <c:pt idx="13926">
                  <c:v>3.5999999999999997E-2</c:v>
                </c:pt>
                <c:pt idx="13927">
                  <c:v>5.04E-2</c:v>
                </c:pt>
                <c:pt idx="13928">
                  <c:v>5.2000000000000005E-2</c:v>
                </c:pt>
                <c:pt idx="13929">
                  <c:v>6.8999999999999992E-2</c:v>
                </c:pt>
                <c:pt idx="13930">
                  <c:v>6.6900000000000001E-2</c:v>
                </c:pt>
                <c:pt idx="13931">
                  <c:v>6.93E-2</c:v>
                </c:pt>
                <c:pt idx="13932">
                  <c:v>7.7100000000000002E-2</c:v>
                </c:pt>
                <c:pt idx="13933">
                  <c:v>8.3799999999999999E-2</c:v>
                </c:pt>
                <c:pt idx="13934">
                  <c:v>8.5100000000000009E-2</c:v>
                </c:pt>
                <c:pt idx="13935">
                  <c:v>9.0100000000000013E-2</c:v>
                </c:pt>
                <c:pt idx="13936">
                  <c:v>8.5600000000000009E-2</c:v>
                </c:pt>
                <c:pt idx="13937">
                  <c:v>8.3799999999999999E-2</c:v>
                </c:pt>
                <c:pt idx="13938">
                  <c:v>9.8600000000000007E-2</c:v>
                </c:pt>
                <c:pt idx="13939">
                  <c:v>0.13830000000000001</c:v>
                </c:pt>
                <c:pt idx="13940">
                  <c:v>0.1166</c:v>
                </c:pt>
                <c:pt idx="13941">
                  <c:v>0.10289999999999999</c:v>
                </c:pt>
                <c:pt idx="13942">
                  <c:v>0.13450000000000001</c:v>
                </c:pt>
                <c:pt idx="13943">
                  <c:v>0.1321</c:v>
                </c:pt>
                <c:pt idx="13944">
                  <c:v>0.13880000000000001</c:v>
                </c:pt>
                <c:pt idx="13945">
                  <c:v>0.1573</c:v>
                </c:pt>
                <c:pt idx="13946">
                  <c:v>0.1694</c:v>
                </c:pt>
                <c:pt idx="13947">
                  <c:v>0.21260000000000001</c:v>
                </c:pt>
                <c:pt idx="13948">
                  <c:v>0.23780000000000001</c:v>
                </c:pt>
                <c:pt idx="13949">
                  <c:v>0.2162</c:v>
                </c:pt>
                <c:pt idx="13950">
                  <c:v>0.26110000000000005</c:v>
                </c:pt>
                <c:pt idx="13951">
                  <c:v>0.27320000000000005</c:v>
                </c:pt>
                <c:pt idx="13952">
                  <c:v>0.2802</c:v>
                </c:pt>
                <c:pt idx="13953">
                  <c:v>0.31200000000000006</c:v>
                </c:pt>
                <c:pt idx="13954">
                  <c:v>0.32700000000000001</c:v>
                </c:pt>
                <c:pt idx="13955">
                  <c:v>0.37450000000000006</c:v>
                </c:pt>
                <c:pt idx="13956">
                  <c:v>0.38620000000000004</c:v>
                </c:pt>
                <c:pt idx="13957">
                  <c:v>0.39800000000000002</c:v>
                </c:pt>
                <c:pt idx="13958">
                  <c:v>0.40820000000000001</c:v>
                </c:pt>
                <c:pt idx="13959">
                  <c:v>0.4284</c:v>
                </c:pt>
                <c:pt idx="13960">
                  <c:v>0.43760000000000004</c:v>
                </c:pt>
                <c:pt idx="13961">
                  <c:v>0.42549999999999999</c:v>
                </c:pt>
                <c:pt idx="13962">
                  <c:v>0.44260000000000005</c:v>
                </c:pt>
                <c:pt idx="13963">
                  <c:v>0.43970000000000004</c:v>
                </c:pt>
                <c:pt idx="13964">
                  <c:v>0.44400000000000006</c:v>
                </c:pt>
                <c:pt idx="13965">
                  <c:v>0.45090000000000008</c:v>
                </c:pt>
                <c:pt idx="13966">
                  <c:v>0.47050000000000003</c:v>
                </c:pt>
                <c:pt idx="13967">
                  <c:v>0.4667</c:v>
                </c:pt>
                <c:pt idx="13968">
                  <c:v>0.49809999999999999</c:v>
                </c:pt>
                <c:pt idx="13969">
                  <c:v>0.51690000000000003</c:v>
                </c:pt>
                <c:pt idx="13970">
                  <c:v>0.54500000000000004</c:v>
                </c:pt>
                <c:pt idx="13971">
                  <c:v>0.53979999999999995</c:v>
                </c:pt>
                <c:pt idx="13972">
                  <c:v>0.54420000000000002</c:v>
                </c:pt>
                <c:pt idx="13973">
                  <c:v>0.5666000000000001</c:v>
                </c:pt>
                <c:pt idx="13974">
                  <c:v>0.59160000000000001</c:v>
                </c:pt>
                <c:pt idx="13975">
                  <c:v>0.57450000000000001</c:v>
                </c:pt>
                <c:pt idx="13976">
                  <c:v>0.57380000000000009</c:v>
                </c:pt>
                <c:pt idx="13977">
                  <c:v>0.58779999999999999</c:v>
                </c:pt>
                <c:pt idx="13978">
                  <c:v>0.59619999999999995</c:v>
                </c:pt>
                <c:pt idx="13979">
                  <c:v>0.58640000000000003</c:v>
                </c:pt>
                <c:pt idx="13980">
                  <c:v>0.58810000000000007</c:v>
                </c:pt>
                <c:pt idx="13981">
                  <c:v>0.61270000000000002</c:v>
                </c:pt>
                <c:pt idx="13982">
                  <c:v>0.63560000000000005</c:v>
                </c:pt>
                <c:pt idx="13983">
                  <c:v>0.59530000000000005</c:v>
                </c:pt>
                <c:pt idx="13984">
                  <c:v>0.60720000000000007</c:v>
                </c:pt>
                <c:pt idx="13985">
                  <c:v>0.62009999999999998</c:v>
                </c:pt>
                <c:pt idx="13986">
                  <c:v>0.63260000000000005</c:v>
                </c:pt>
                <c:pt idx="13987">
                  <c:v>0.64829999999999999</c:v>
                </c:pt>
                <c:pt idx="13988">
                  <c:v>0.63400000000000001</c:v>
                </c:pt>
                <c:pt idx="13989">
                  <c:v>0.64470000000000005</c:v>
                </c:pt>
                <c:pt idx="13990">
                  <c:v>0.65700000000000003</c:v>
                </c:pt>
                <c:pt idx="13991">
                  <c:v>0.65490000000000004</c:v>
                </c:pt>
                <c:pt idx="13992">
                  <c:v>0.66320000000000001</c:v>
                </c:pt>
                <c:pt idx="13993">
                  <c:v>0.65739999999999998</c:v>
                </c:pt>
                <c:pt idx="13994">
                  <c:v>0.67330000000000001</c:v>
                </c:pt>
                <c:pt idx="13995">
                  <c:v>0.70990000000000009</c:v>
                </c:pt>
                <c:pt idx="13996">
                  <c:v>0.71140000000000003</c:v>
                </c:pt>
                <c:pt idx="13997">
                  <c:v>0.72840000000000005</c:v>
                </c:pt>
                <c:pt idx="13998">
                  <c:v>0.73019999999999996</c:v>
                </c:pt>
                <c:pt idx="13999">
                  <c:v>0.7278</c:v>
                </c:pt>
                <c:pt idx="14000">
                  <c:v>0.74320000000000008</c:v>
                </c:pt>
                <c:pt idx="14001">
                  <c:v>0.74429999999999996</c:v>
                </c:pt>
                <c:pt idx="14002">
                  <c:v>0.76140000000000008</c:v>
                </c:pt>
                <c:pt idx="14003">
                  <c:v>0.7541000000000001</c:v>
                </c:pt>
                <c:pt idx="14004">
                  <c:v>0.7651</c:v>
                </c:pt>
                <c:pt idx="14005">
                  <c:v>0.77200000000000002</c:v>
                </c:pt>
                <c:pt idx="14006">
                  <c:v>0.75450000000000006</c:v>
                </c:pt>
                <c:pt idx="14007">
                  <c:v>0.75560000000000005</c:v>
                </c:pt>
                <c:pt idx="14008">
                  <c:v>0.75930000000000009</c:v>
                </c:pt>
                <c:pt idx="14009">
                  <c:v>0.74290000000000012</c:v>
                </c:pt>
                <c:pt idx="14010">
                  <c:v>0.77200000000000002</c:v>
                </c:pt>
                <c:pt idx="14011">
                  <c:v>0.77300000000000013</c:v>
                </c:pt>
                <c:pt idx="14012">
                  <c:v>0.7713000000000001</c:v>
                </c:pt>
                <c:pt idx="14013">
                  <c:v>0.77890000000000004</c:v>
                </c:pt>
                <c:pt idx="14014">
                  <c:v>0.73680000000000012</c:v>
                </c:pt>
                <c:pt idx="14015">
                  <c:v>0.67320000000000002</c:v>
                </c:pt>
                <c:pt idx="14016">
                  <c:v>0.62950000000000006</c:v>
                </c:pt>
                <c:pt idx="14017">
                  <c:v>0.54759999999999998</c:v>
                </c:pt>
                <c:pt idx="14018">
                  <c:v>0.59350000000000003</c:v>
                </c:pt>
                <c:pt idx="14019">
                  <c:v>0.55640000000000001</c:v>
                </c:pt>
                <c:pt idx="14020">
                  <c:v>0.52260000000000006</c:v>
                </c:pt>
                <c:pt idx="14021">
                  <c:v>0.48920000000000008</c:v>
                </c:pt>
                <c:pt idx="14022">
                  <c:v>0.51580000000000004</c:v>
                </c:pt>
                <c:pt idx="14023">
                  <c:v>0.53190000000000004</c:v>
                </c:pt>
                <c:pt idx="14024">
                  <c:v>0.49070000000000003</c:v>
                </c:pt>
                <c:pt idx="14025">
                  <c:v>0.49420000000000003</c:v>
                </c:pt>
                <c:pt idx="14026">
                  <c:v>0.46180000000000004</c:v>
                </c:pt>
                <c:pt idx="14027">
                  <c:v>0.46429999999999999</c:v>
                </c:pt>
                <c:pt idx="14028">
                  <c:v>0.48980000000000001</c:v>
                </c:pt>
                <c:pt idx="14029">
                  <c:v>0.51690000000000003</c:v>
                </c:pt>
                <c:pt idx="14030">
                  <c:v>0.48060000000000003</c:v>
                </c:pt>
                <c:pt idx="14031">
                  <c:v>0.53700000000000003</c:v>
                </c:pt>
                <c:pt idx="14032">
                  <c:v>0.50549999999999995</c:v>
                </c:pt>
                <c:pt idx="14033">
                  <c:v>0.46070000000000005</c:v>
                </c:pt>
                <c:pt idx="14034">
                  <c:v>0.46760000000000002</c:v>
                </c:pt>
                <c:pt idx="14035">
                  <c:v>0.43080000000000002</c:v>
                </c:pt>
                <c:pt idx="14036">
                  <c:v>0.43640000000000001</c:v>
                </c:pt>
                <c:pt idx="14037">
                  <c:v>0.36810000000000004</c:v>
                </c:pt>
                <c:pt idx="14038">
                  <c:v>0.39240000000000003</c:v>
                </c:pt>
                <c:pt idx="14039">
                  <c:v>0.37390000000000001</c:v>
                </c:pt>
                <c:pt idx="14040">
                  <c:v>0.35289999999999999</c:v>
                </c:pt>
                <c:pt idx="14041">
                  <c:v>0.32840000000000003</c:v>
                </c:pt>
                <c:pt idx="14042">
                  <c:v>0.31140000000000001</c:v>
                </c:pt>
                <c:pt idx="14043">
                  <c:v>0.307</c:v>
                </c:pt>
                <c:pt idx="14044">
                  <c:v>0.25930000000000003</c:v>
                </c:pt>
                <c:pt idx="14045">
                  <c:v>0.23150000000000001</c:v>
                </c:pt>
                <c:pt idx="14046">
                  <c:v>0.21810000000000002</c:v>
                </c:pt>
                <c:pt idx="14047">
                  <c:v>0.20790000000000003</c:v>
                </c:pt>
                <c:pt idx="14048">
                  <c:v>0.22189999999999999</c:v>
                </c:pt>
                <c:pt idx="14049">
                  <c:v>0.23960000000000001</c:v>
                </c:pt>
                <c:pt idx="14050">
                  <c:v>0.20050000000000001</c:v>
                </c:pt>
                <c:pt idx="14051">
                  <c:v>0.18380000000000002</c:v>
                </c:pt>
                <c:pt idx="14052">
                  <c:v>0.18770000000000001</c:v>
                </c:pt>
                <c:pt idx="14053">
                  <c:v>0.16080000000000003</c:v>
                </c:pt>
                <c:pt idx="14054">
                  <c:v>0.15620000000000001</c:v>
                </c:pt>
                <c:pt idx="14055">
                  <c:v>0.1399</c:v>
                </c:pt>
                <c:pt idx="14056">
                  <c:v>0.15060000000000001</c:v>
                </c:pt>
                <c:pt idx="14057">
                  <c:v>0.14099999999999999</c:v>
                </c:pt>
                <c:pt idx="14058">
                  <c:v>0.12380000000000001</c:v>
                </c:pt>
                <c:pt idx="14059">
                  <c:v>0.11670000000000001</c:v>
                </c:pt>
                <c:pt idx="14060">
                  <c:v>0.11130000000000001</c:v>
                </c:pt>
                <c:pt idx="14061">
                  <c:v>9.920000000000001E-2</c:v>
                </c:pt>
                <c:pt idx="14062">
                  <c:v>9.3899999999999997E-2</c:v>
                </c:pt>
                <c:pt idx="14063">
                  <c:v>8.900000000000001E-2</c:v>
                </c:pt>
                <c:pt idx="14064">
                  <c:v>8.1699999999999995E-2</c:v>
                </c:pt>
                <c:pt idx="14065">
                  <c:v>7.8700000000000006E-2</c:v>
                </c:pt>
                <c:pt idx="14066">
                  <c:v>7.4400000000000008E-2</c:v>
                </c:pt>
                <c:pt idx="14067">
                  <c:v>6.59E-2</c:v>
                </c:pt>
                <c:pt idx="14068">
                  <c:v>6.1800000000000001E-2</c:v>
                </c:pt>
                <c:pt idx="14069">
                  <c:v>5.7700000000000001E-2</c:v>
                </c:pt>
                <c:pt idx="14070">
                  <c:v>6.2300000000000001E-2</c:v>
                </c:pt>
                <c:pt idx="14071">
                  <c:v>5.2000000000000005E-2</c:v>
                </c:pt>
                <c:pt idx="14072">
                  <c:v>4.6899999999999997E-2</c:v>
                </c:pt>
                <c:pt idx="14073">
                  <c:v>5.1700000000000003E-2</c:v>
                </c:pt>
                <c:pt idx="14074">
                  <c:v>4.6500000000000007E-2</c:v>
                </c:pt>
                <c:pt idx="14075">
                  <c:v>4.2599999999999999E-2</c:v>
                </c:pt>
                <c:pt idx="14076">
                  <c:v>4.0000000000000008E-2</c:v>
                </c:pt>
                <c:pt idx="14077">
                  <c:v>4.36E-2</c:v>
                </c:pt>
                <c:pt idx="14078">
                  <c:v>4.3300000000000005E-2</c:v>
                </c:pt>
                <c:pt idx="14079">
                  <c:v>4.2099999999999999E-2</c:v>
                </c:pt>
                <c:pt idx="14080">
                  <c:v>3.9700000000000006E-2</c:v>
                </c:pt>
                <c:pt idx="14081">
                  <c:v>3.8500000000000006E-2</c:v>
                </c:pt>
                <c:pt idx="14082">
                  <c:v>4.5300000000000007E-2</c:v>
                </c:pt>
                <c:pt idx="14083">
                  <c:v>3.9300000000000002E-2</c:v>
                </c:pt>
                <c:pt idx="14084">
                  <c:v>3.8300000000000001E-2</c:v>
                </c:pt>
                <c:pt idx="14085">
                  <c:v>3.8200000000000005E-2</c:v>
                </c:pt>
                <c:pt idx="14086">
                  <c:v>4.0600000000000004E-2</c:v>
                </c:pt>
                <c:pt idx="14087">
                  <c:v>4.2900000000000001E-2</c:v>
                </c:pt>
                <c:pt idx="14088">
                  <c:v>4.2700000000000002E-2</c:v>
                </c:pt>
                <c:pt idx="14089">
                  <c:v>4.5000000000000005E-2</c:v>
                </c:pt>
                <c:pt idx="14090">
                  <c:v>4.24E-2</c:v>
                </c:pt>
                <c:pt idx="14091">
                  <c:v>4.2200000000000001E-2</c:v>
                </c:pt>
                <c:pt idx="14092">
                  <c:v>4.19E-2</c:v>
                </c:pt>
                <c:pt idx="14093">
                  <c:v>3.8100000000000002E-2</c:v>
                </c:pt>
                <c:pt idx="14094">
                  <c:v>3.6999999999999998E-2</c:v>
                </c:pt>
                <c:pt idx="14095">
                  <c:v>3.7900000000000003E-2</c:v>
                </c:pt>
                <c:pt idx="14096">
                  <c:v>3.5499999999999997E-2</c:v>
                </c:pt>
                <c:pt idx="14097">
                  <c:v>3.44E-2</c:v>
                </c:pt>
                <c:pt idx="14098">
                  <c:v>3.3500000000000002E-2</c:v>
                </c:pt>
                <c:pt idx="14099">
                  <c:v>3.7100000000000001E-2</c:v>
                </c:pt>
                <c:pt idx="14100">
                  <c:v>3.5900000000000001E-2</c:v>
                </c:pt>
                <c:pt idx="14101">
                  <c:v>3.9400000000000004E-2</c:v>
                </c:pt>
                <c:pt idx="14102">
                  <c:v>3.9500000000000007E-2</c:v>
                </c:pt>
                <c:pt idx="14103">
                  <c:v>4.0600000000000004E-2</c:v>
                </c:pt>
                <c:pt idx="14104">
                  <c:v>3.9600000000000003E-2</c:v>
                </c:pt>
                <c:pt idx="14105">
                  <c:v>4.9000000000000002E-2</c:v>
                </c:pt>
                <c:pt idx="14106">
                  <c:v>4.7899999999999998E-2</c:v>
                </c:pt>
                <c:pt idx="14107">
                  <c:v>4.6800000000000008E-2</c:v>
                </c:pt>
                <c:pt idx="14108">
                  <c:v>5.1300000000000005E-2</c:v>
                </c:pt>
                <c:pt idx="14109">
                  <c:v>4.2800000000000005E-2</c:v>
                </c:pt>
                <c:pt idx="14110">
                  <c:v>4.5200000000000004E-2</c:v>
                </c:pt>
                <c:pt idx="14111">
                  <c:v>4.5400000000000003E-2</c:v>
                </c:pt>
                <c:pt idx="14112">
                  <c:v>4.5400000000000003E-2</c:v>
                </c:pt>
                <c:pt idx="14113">
                  <c:v>4.19E-2</c:v>
                </c:pt>
                <c:pt idx="14114">
                  <c:v>4.19E-2</c:v>
                </c:pt>
                <c:pt idx="14115">
                  <c:v>5.2500000000000005E-2</c:v>
                </c:pt>
                <c:pt idx="14116">
                  <c:v>5.1400000000000001E-2</c:v>
                </c:pt>
                <c:pt idx="14117">
                  <c:v>4.2900000000000001E-2</c:v>
                </c:pt>
                <c:pt idx="14118">
                  <c:v>4.8899999999999999E-2</c:v>
                </c:pt>
                <c:pt idx="14119">
                  <c:v>5.0300000000000004E-2</c:v>
                </c:pt>
                <c:pt idx="14120">
                  <c:v>4.4200000000000003E-2</c:v>
                </c:pt>
                <c:pt idx="14121">
                  <c:v>4.07E-2</c:v>
                </c:pt>
                <c:pt idx="14122">
                  <c:v>3.9500000000000007E-2</c:v>
                </c:pt>
                <c:pt idx="14123">
                  <c:v>4.3000000000000003E-2</c:v>
                </c:pt>
                <c:pt idx="14124">
                  <c:v>3.9400000000000004E-2</c:v>
                </c:pt>
                <c:pt idx="14125">
                  <c:v>3.9400000000000004E-2</c:v>
                </c:pt>
                <c:pt idx="14126">
                  <c:v>3.9500000000000007E-2</c:v>
                </c:pt>
                <c:pt idx="14127">
                  <c:v>4.5500000000000006E-2</c:v>
                </c:pt>
                <c:pt idx="14128">
                  <c:v>4.3000000000000003E-2</c:v>
                </c:pt>
                <c:pt idx="14129">
                  <c:v>3.9300000000000002E-2</c:v>
                </c:pt>
                <c:pt idx="14130">
                  <c:v>3.8100000000000002E-2</c:v>
                </c:pt>
                <c:pt idx="14131">
                  <c:v>3.4700000000000002E-2</c:v>
                </c:pt>
                <c:pt idx="14132">
                  <c:v>4.8800000000000003E-2</c:v>
                </c:pt>
                <c:pt idx="14133">
                  <c:v>3.9400000000000004E-2</c:v>
                </c:pt>
                <c:pt idx="14134">
                  <c:v>3.8100000000000002E-2</c:v>
                </c:pt>
                <c:pt idx="14135">
                  <c:v>3.9300000000000002E-2</c:v>
                </c:pt>
                <c:pt idx="14136">
                  <c:v>5.1100000000000007E-2</c:v>
                </c:pt>
                <c:pt idx="14137">
                  <c:v>4.41E-2</c:v>
                </c:pt>
                <c:pt idx="14138">
                  <c:v>3.6900000000000002E-2</c:v>
                </c:pt>
                <c:pt idx="14139">
                  <c:v>3.6900000000000002E-2</c:v>
                </c:pt>
                <c:pt idx="14140">
                  <c:v>3.9200000000000006E-2</c:v>
                </c:pt>
                <c:pt idx="14141">
                  <c:v>3.9200000000000006E-2</c:v>
                </c:pt>
                <c:pt idx="14142">
                  <c:v>3.4599999999999999E-2</c:v>
                </c:pt>
                <c:pt idx="14143">
                  <c:v>3.1100000000000003E-2</c:v>
                </c:pt>
                <c:pt idx="14144">
                  <c:v>4.0400000000000005E-2</c:v>
                </c:pt>
                <c:pt idx="14145">
                  <c:v>3.9300000000000002E-2</c:v>
                </c:pt>
                <c:pt idx="14146">
                  <c:v>3.4499999999999996E-2</c:v>
                </c:pt>
                <c:pt idx="14147">
                  <c:v>3.6799999999999999E-2</c:v>
                </c:pt>
                <c:pt idx="14148">
                  <c:v>3.7900000000000003E-2</c:v>
                </c:pt>
                <c:pt idx="14149">
                  <c:v>3.2100000000000004E-2</c:v>
                </c:pt>
                <c:pt idx="14150">
                  <c:v>3.2000000000000001E-2</c:v>
                </c:pt>
                <c:pt idx="14151">
                  <c:v>3.8000000000000006E-2</c:v>
                </c:pt>
                <c:pt idx="14152">
                  <c:v>3.5299999999999998E-2</c:v>
                </c:pt>
                <c:pt idx="14153">
                  <c:v>3.1800000000000002E-2</c:v>
                </c:pt>
                <c:pt idx="14154">
                  <c:v>3.5400000000000001E-2</c:v>
                </c:pt>
                <c:pt idx="14155">
                  <c:v>3.5400000000000001E-2</c:v>
                </c:pt>
                <c:pt idx="14156">
                  <c:v>3.0700000000000002E-2</c:v>
                </c:pt>
                <c:pt idx="14157">
                  <c:v>3.6400000000000002E-2</c:v>
                </c:pt>
                <c:pt idx="14158">
                  <c:v>3.1800000000000002E-2</c:v>
                </c:pt>
                <c:pt idx="14159">
                  <c:v>2.9499999999999998E-2</c:v>
                </c:pt>
                <c:pt idx="14160">
                  <c:v>3.6299999999999999E-2</c:v>
                </c:pt>
                <c:pt idx="14161">
                  <c:v>2.7200000000000002E-2</c:v>
                </c:pt>
                <c:pt idx="14162">
                  <c:v>2.5900000000000003E-2</c:v>
                </c:pt>
                <c:pt idx="14163">
                  <c:v>2.7100000000000003E-2</c:v>
                </c:pt>
                <c:pt idx="14164">
                  <c:v>3.7200000000000004E-2</c:v>
                </c:pt>
                <c:pt idx="14165">
                  <c:v>2.9100000000000001E-2</c:v>
                </c:pt>
                <c:pt idx="14166">
                  <c:v>3.0300000000000001E-2</c:v>
                </c:pt>
                <c:pt idx="14167">
                  <c:v>3.8300000000000001E-2</c:v>
                </c:pt>
                <c:pt idx="14168">
                  <c:v>2.8100000000000003E-2</c:v>
                </c:pt>
                <c:pt idx="14169">
                  <c:v>3.0300000000000001E-2</c:v>
                </c:pt>
                <c:pt idx="14170">
                  <c:v>2.6800000000000004E-2</c:v>
                </c:pt>
                <c:pt idx="14171">
                  <c:v>3.1400000000000004E-2</c:v>
                </c:pt>
                <c:pt idx="14172">
                  <c:v>2.9100000000000001E-2</c:v>
                </c:pt>
                <c:pt idx="14173">
                  <c:v>2.6700000000000002E-2</c:v>
                </c:pt>
                <c:pt idx="14174">
                  <c:v>3.3500000000000002E-2</c:v>
                </c:pt>
                <c:pt idx="14175">
                  <c:v>3.5700000000000003E-2</c:v>
                </c:pt>
                <c:pt idx="14176">
                  <c:v>2.5500000000000002E-2</c:v>
                </c:pt>
                <c:pt idx="14177">
                  <c:v>2.7800000000000005E-2</c:v>
                </c:pt>
                <c:pt idx="14178">
                  <c:v>3.6700000000000003E-2</c:v>
                </c:pt>
                <c:pt idx="14179">
                  <c:v>2.8799999999999999E-2</c:v>
                </c:pt>
                <c:pt idx="14180">
                  <c:v>2.4300000000000002E-2</c:v>
                </c:pt>
                <c:pt idx="14181">
                  <c:v>2.4500000000000001E-2</c:v>
                </c:pt>
                <c:pt idx="14182">
                  <c:v>2.5700000000000001E-2</c:v>
                </c:pt>
                <c:pt idx="14183">
                  <c:v>2.6700000000000002E-2</c:v>
                </c:pt>
                <c:pt idx="14184">
                  <c:v>2.7900000000000005E-2</c:v>
                </c:pt>
                <c:pt idx="14185">
                  <c:v>2.6800000000000004E-2</c:v>
                </c:pt>
                <c:pt idx="14186">
                  <c:v>2.4500000000000001E-2</c:v>
                </c:pt>
                <c:pt idx="14187">
                  <c:v>2.5700000000000001E-2</c:v>
                </c:pt>
                <c:pt idx="14188">
                  <c:v>2.7000000000000003E-2</c:v>
                </c:pt>
                <c:pt idx="14189">
                  <c:v>2.8199999999999999E-2</c:v>
                </c:pt>
                <c:pt idx="14190">
                  <c:v>2.8399999999999998E-2</c:v>
                </c:pt>
                <c:pt idx="14191">
                  <c:v>3.0800000000000001E-2</c:v>
                </c:pt>
                <c:pt idx="14192">
                  <c:v>2.9600000000000001E-2</c:v>
                </c:pt>
                <c:pt idx="14193">
                  <c:v>3.0800000000000001E-2</c:v>
                </c:pt>
                <c:pt idx="14194">
                  <c:v>3.2100000000000004E-2</c:v>
                </c:pt>
                <c:pt idx="14195">
                  <c:v>3.4700000000000002E-2</c:v>
                </c:pt>
                <c:pt idx="14196">
                  <c:v>4.0899999999999999E-2</c:v>
                </c:pt>
                <c:pt idx="14197">
                  <c:v>3.8700000000000005E-2</c:v>
                </c:pt>
                <c:pt idx="14198">
                  <c:v>4.0000000000000008E-2</c:v>
                </c:pt>
                <c:pt idx="14199">
                  <c:v>4.3900000000000002E-2</c:v>
                </c:pt>
                <c:pt idx="14200">
                  <c:v>4.6600000000000003E-2</c:v>
                </c:pt>
                <c:pt idx="14201">
                  <c:v>4.7E-2</c:v>
                </c:pt>
                <c:pt idx="14202">
                  <c:v>4.8399999999999999E-2</c:v>
                </c:pt>
                <c:pt idx="14203">
                  <c:v>4.9800000000000004E-2</c:v>
                </c:pt>
                <c:pt idx="14204">
                  <c:v>5.5300000000000009E-2</c:v>
                </c:pt>
                <c:pt idx="14205">
                  <c:v>6.5700000000000008E-2</c:v>
                </c:pt>
                <c:pt idx="14206">
                  <c:v>7.7500000000000013E-2</c:v>
                </c:pt>
                <c:pt idx="14207">
                  <c:v>8.7100000000000011E-2</c:v>
                </c:pt>
                <c:pt idx="14208">
                  <c:v>9.2800000000000007E-2</c:v>
                </c:pt>
                <c:pt idx="14209">
                  <c:v>0.10149999999999999</c:v>
                </c:pt>
                <c:pt idx="14210">
                  <c:v>0.1115</c:v>
                </c:pt>
                <c:pt idx="14211">
                  <c:v>0.1331</c:v>
                </c:pt>
                <c:pt idx="14212">
                  <c:v>0.13109999999999999</c:v>
                </c:pt>
                <c:pt idx="14213">
                  <c:v>0.14760000000000001</c:v>
                </c:pt>
                <c:pt idx="14214">
                  <c:v>0.16690000000000002</c:v>
                </c:pt>
                <c:pt idx="14215">
                  <c:v>0.1492</c:v>
                </c:pt>
                <c:pt idx="14216">
                  <c:v>0.1525</c:v>
                </c:pt>
                <c:pt idx="14217">
                  <c:v>0.16120000000000001</c:v>
                </c:pt>
                <c:pt idx="14218">
                  <c:v>0.215</c:v>
                </c:pt>
                <c:pt idx="14219">
                  <c:v>0.22320000000000004</c:v>
                </c:pt>
                <c:pt idx="14220">
                  <c:v>0.23860000000000003</c:v>
                </c:pt>
                <c:pt idx="14221">
                  <c:v>0.1867</c:v>
                </c:pt>
                <c:pt idx="14222">
                  <c:v>0.20860000000000001</c:v>
                </c:pt>
                <c:pt idx="14223">
                  <c:v>0.25940000000000002</c:v>
                </c:pt>
                <c:pt idx="14224">
                  <c:v>0.27540000000000003</c:v>
                </c:pt>
                <c:pt idx="14225">
                  <c:v>0.29970000000000002</c:v>
                </c:pt>
                <c:pt idx="14226">
                  <c:v>0.34720000000000001</c:v>
                </c:pt>
                <c:pt idx="14227">
                  <c:v>0.37010000000000004</c:v>
                </c:pt>
                <c:pt idx="14228">
                  <c:v>0.38100000000000001</c:v>
                </c:pt>
                <c:pt idx="14229">
                  <c:v>0.39180000000000004</c:v>
                </c:pt>
                <c:pt idx="14230">
                  <c:v>0.39</c:v>
                </c:pt>
                <c:pt idx="14231">
                  <c:v>0.44610000000000005</c:v>
                </c:pt>
                <c:pt idx="14232">
                  <c:v>0.47260000000000002</c:v>
                </c:pt>
                <c:pt idx="14233">
                  <c:v>0.49400000000000005</c:v>
                </c:pt>
                <c:pt idx="14234">
                  <c:v>0.49580000000000002</c:v>
                </c:pt>
                <c:pt idx="14235">
                  <c:v>0.51300000000000001</c:v>
                </c:pt>
                <c:pt idx="14236">
                  <c:v>0.51700000000000002</c:v>
                </c:pt>
                <c:pt idx="14237">
                  <c:v>0.51849999999999996</c:v>
                </c:pt>
                <c:pt idx="14238">
                  <c:v>0.53300000000000003</c:v>
                </c:pt>
                <c:pt idx="14239">
                  <c:v>0.51890000000000003</c:v>
                </c:pt>
                <c:pt idx="14240">
                  <c:v>0.56689999999999996</c:v>
                </c:pt>
                <c:pt idx="14241">
                  <c:v>0.57369999999999999</c:v>
                </c:pt>
                <c:pt idx="14242">
                  <c:v>0.58200000000000007</c:v>
                </c:pt>
                <c:pt idx="14243">
                  <c:v>0.62070000000000003</c:v>
                </c:pt>
                <c:pt idx="14244">
                  <c:v>0.62070000000000003</c:v>
                </c:pt>
                <c:pt idx="14245">
                  <c:v>0.65640000000000009</c:v>
                </c:pt>
                <c:pt idx="14246">
                  <c:v>0.67790000000000006</c:v>
                </c:pt>
                <c:pt idx="14247">
                  <c:v>0.6644000000000001</c:v>
                </c:pt>
                <c:pt idx="14248">
                  <c:v>0.68240000000000001</c:v>
                </c:pt>
                <c:pt idx="14249">
                  <c:v>0.71399999999999997</c:v>
                </c:pt>
                <c:pt idx="14250">
                  <c:v>0.71510000000000007</c:v>
                </c:pt>
                <c:pt idx="14251">
                  <c:v>0.7551000000000001</c:v>
                </c:pt>
                <c:pt idx="14252">
                  <c:v>0.74960000000000004</c:v>
                </c:pt>
                <c:pt idx="14253">
                  <c:v>0.76190000000000002</c:v>
                </c:pt>
                <c:pt idx="14254">
                  <c:v>0.7642000000000001</c:v>
                </c:pt>
                <c:pt idx="14255">
                  <c:v>0.79800000000000004</c:v>
                </c:pt>
                <c:pt idx="14256">
                  <c:v>0.77160000000000006</c:v>
                </c:pt>
                <c:pt idx="14257">
                  <c:v>0.7681</c:v>
                </c:pt>
                <c:pt idx="14258">
                  <c:v>0.80580000000000007</c:v>
                </c:pt>
                <c:pt idx="14259">
                  <c:v>0.7955000000000001</c:v>
                </c:pt>
                <c:pt idx="14260">
                  <c:v>0.82630000000000003</c:v>
                </c:pt>
                <c:pt idx="14261">
                  <c:v>0.85619999999999996</c:v>
                </c:pt>
                <c:pt idx="14262">
                  <c:v>0.85399999999999998</c:v>
                </c:pt>
                <c:pt idx="14263">
                  <c:v>0.85310000000000008</c:v>
                </c:pt>
                <c:pt idx="14264">
                  <c:v>0.88650000000000007</c:v>
                </c:pt>
                <c:pt idx="14265">
                  <c:v>0.88170000000000004</c:v>
                </c:pt>
                <c:pt idx="14266">
                  <c:v>0.89870000000000005</c:v>
                </c:pt>
                <c:pt idx="14267">
                  <c:v>0.86920000000000008</c:v>
                </c:pt>
                <c:pt idx="14268">
                  <c:v>0.86410000000000009</c:v>
                </c:pt>
                <c:pt idx="14269">
                  <c:v>0.81840000000000002</c:v>
                </c:pt>
                <c:pt idx="14270">
                  <c:v>0.78639999999999999</c:v>
                </c:pt>
                <c:pt idx="14271">
                  <c:v>0.70410000000000006</c:v>
                </c:pt>
                <c:pt idx="14272">
                  <c:v>0.66570000000000007</c:v>
                </c:pt>
                <c:pt idx="14273">
                  <c:v>0.65210000000000001</c:v>
                </c:pt>
                <c:pt idx="14274">
                  <c:v>0.64890000000000003</c:v>
                </c:pt>
                <c:pt idx="14275">
                  <c:v>0.64119999999999999</c:v>
                </c:pt>
                <c:pt idx="14276">
                  <c:v>0.65720000000000001</c:v>
                </c:pt>
                <c:pt idx="14277">
                  <c:v>0.65380000000000005</c:v>
                </c:pt>
                <c:pt idx="14278">
                  <c:v>0.64610000000000012</c:v>
                </c:pt>
                <c:pt idx="14279">
                  <c:v>0.65540000000000009</c:v>
                </c:pt>
                <c:pt idx="14280">
                  <c:v>0.66090000000000004</c:v>
                </c:pt>
                <c:pt idx="14281">
                  <c:v>0.66460000000000008</c:v>
                </c:pt>
                <c:pt idx="14282">
                  <c:v>0.66010000000000002</c:v>
                </c:pt>
                <c:pt idx="14283">
                  <c:v>0.65610000000000002</c:v>
                </c:pt>
                <c:pt idx="14284">
                  <c:v>0.68380000000000007</c:v>
                </c:pt>
                <c:pt idx="14285">
                  <c:v>0.72880000000000011</c:v>
                </c:pt>
                <c:pt idx="14286">
                  <c:v>0.74500000000000011</c:v>
                </c:pt>
                <c:pt idx="14287">
                  <c:v>0.68369999999999997</c:v>
                </c:pt>
                <c:pt idx="14288">
                  <c:v>0.66100000000000003</c:v>
                </c:pt>
                <c:pt idx="14289">
                  <c:v>0.6431</c:v>
                </c:pt>
                <c:pt idx="14290">
                  <c:v>0.65949999999999998</c:v>
                </c:pt>
                <c:pt idx="14291">
                  <c:v>0.66670000000000007</c:v>
                </c:pt>
                <c:pt idx="14292">
                  <c:v>0.66990000000000005</c:v>
                </c:pt>
                <c:pt idx="14293">
                  <c:v>0.62430000000000008</c:v>
                </c:pt>
                <c:pt idx="14294">
                  <c:v>0.66320000000000001</c:v>
                </c:pt>
                <c:pt idx="14295">
                  <c:v>0.66910000000000003</c:v>
                </c:pt>
                <c:pt idx="14296">
                  <c:v>0.71720000000000006</c:v>
                </c:pt>
                <c:pt idx="14297">
                  <c:v>0.67120000000000002</c:v>
                </c:pt>
                <c:pt idx="14298">
                  <c:v>0.69300000000000006</c:v>
                </c:pt>
                <c:pt idx="14299">
                  <c:v>0.68480000000000008</c:v>
                </c:pt>
                <c:pt idx="14300">
                  <c:v>0.72470000000000001</c:v>
                </c:pt>
                <c:pt idx="14301">
                  <c:v>0.69620000000000004</c:v>
                </c:pt>
                <c:pt idx="14302">
                  <c:v>0.70430000000000004</c:v>
                </c:pt>
                <c:pt idx="14303">
                  <c:v>0.71150000000000002</c:v>
                </c:pt>
                <c:pt idx="14304">
                  <c:v>0.73330000000000006</c:v>
                </c:pt>
                <c:pt idx="14305">
                  <c:v>0.68170000000000008</c:v>
                </c:pt>
                <c:pt idx="14306">
                  <c:v>0.66660000000000008</c:v>
                </c:pt>
                <c:pt idx="14307">
                  <c:v>0.62329999999999997</c:v>
                </c:pt>
                <c:pt idx="14308">
                  <c:v>0.67490000000000006</c:v>
                </c:pt>
                <c:pt idx="14309">
                  <c:v>0.73180000000000001</c:v>
                </c:pt>
                <c:pt idx="14310">
                  <c:v>0.68320000000000003</c:v>
                </c:pt>
                <c:pt idx="14311">
                  <c:v>0.62190000000000012</c:v>
                </c:pt>
                <c:pt idx="14312">
                  <c:v>0.58079999999999998</c:v>
                </c:pt>
                <c:pt idx="14313">
                  <c:v>0.55259999999999998</c:v>
                </c:pt>
                <c:pt idx="14314">
                  <c:v>0.45240000000000002</c:v>
                </c:pt>
                <c:pt idx="14315">
                  <c:v>0.42690000000000006</c:v>
                </c:pt>
                <c:pt idx="14316">
                  <c:v>0.39550000000000002</c:v>
                </c:pt>
                <c:pt idx="14317">
                  <c:v>0.33679999999999999</c:v>
                </c:pt>
                <c:pt idx="14318">
                  <c:v>0.29990000000000006</c:v>
                </c:pt>
                <c:pt idx="14319">
                  <c:v>0.3044</c:v>
                </c:pt>
                <c:pt idx="14320">
                  <c:v>0.28520000000000001</c:v>
                </c:pt>
                <c:pt idx="14321">
                  <c:v>0.29120000000000001</c:v>
                </c:pt>
                <c:pt idx="14322">
                  <c:v>0.2913</c:v>
                </c:pt>
                <c:pt idx="14323">
                  <c:v>0.32679999999999998</c:v>
                </c:pt>
                <c:pt idx="14324">
                  <c:v>0.31440000000000001</c:v>
                </c:pt>
                <c:pt idx="14325">
                  <c:v>0.30610000000000004</c:v>
                </c:pt>
                <c:pt idx="14326">
                  <c:v>0.30000000000000004</c:v>
                </c:pt>
                <c:pt idx="14327">
                  <c:v>0.28670000000000001</c:v>
                </c:pt>
                <c:pt idx="14328">
                  <c:v>0.25990000000000002</c:v>
                </c:pt>
                <c:pt idx="14329">
                  <c:v>0.25750000000000001</c:v>
                </c:pt>
                <c:pt idx="14330">
                  <c:v>0.26650000000000001</c:v>
                </c:pt>
                <c:pt idx="14331">
                  <c:v>0.2432</c:v>
                </c:pt>
                <c:pt idx="14332">
                  <c:v>0.22420000000000001</c:v>
                </c:pt>
                <c:pt idx="14333">
                  <c:v>0.22940000000000002</c:v>
                </c:pt>
                <c:pt idx="14334">
                  <c:v>0.29420000000000002</c:v>
                </c:pt>
                <c:pt idx="14335">
                  <c:v>0.29049999999999998</c:v>
                </c:pt>
                <c:pt idx="14336">
                  <c:v>0.2291</c:v>
                </c:pt>
                <c:pt idx="14337">
                  <c:v>0.20610000000000001</c:v>
                </c:pt>
                <c:pt idx="14338">
                  <c:v>0.20200000000000001</c:v>
                </c:pt>
                <c:pt idx="14339">
                  <c:v>0.17070000000000002</c:v>
                </c:pt>
                <c:pt idx="14340">
                  <c:v>0.1696</c:v>
                </c:pt>
                <c:pt idx="14341">
                  <c:v>0.15690000000000001</c:v>
                </c:pt>
                <c:pt idx="14342">
                  <c:v>0.1552</c:v>
                </c:pt>
                <c:pt idx="14343">
                  <c:v>0.18910000000000002</c:v>
                </c:pt>
                <c:pt idx="14344">
                  <c:v>0.1643</c:v>
                </c:pt>
                <c:pt idx="14345">
                  <c:v>0.14710000000000001</c:v>
                </c:pt>
                <c:pt idx="14346">
                  <c:v>0.13220000000000001</c:v>
                </c:pt>
                <c:pt idx="14347">
                  <c:v>0.1593</c:v>
                </c:pt>
                <c:pt idx="14348">
                  <c:v>0.15780000000000002</c:v>
                </c:pt>
                <c:pt idx="14349">
                  <c:v>0.13460000000000003</c:v>
                </c:pt>
                <c:pt idx="14350">
                  <c:v>0.11870000000000001</c:v>
                </c:pt>
                <c:pt idx="14351">
                  <c:v>0.1069</c:v>
                </c:pt>
                <c:pt idx="14352">
                  <c:v>0.10760000000000002</c:v>
                </c:pt>
                <c:pt idx="14353">
                  <c:v>0.10440000000000001</c:v>
                </c:pt>
                <c:pt idx="14354">
                  <c:v>0.10589999999999999</c:v>
                </c:pt>
                <c:pt idx="14355">
                  <c:v>0.1018</c:v>
                </c:pt>
                <c:pt idx="14356">
                  <c:v>9.1600000000000015E-2</c:v>
                </c:pt>
                <c:pt idx="14357">
                  <c:v>0.11230000000000001</c:v>
                </c:pt>
                <c:pt idx="14358">
                  <c:v>0.1313</c:v>
                </c:pt>
                <c:pt idx="14359">
                  <c:v>0.1368</c:v>
                </c:pt>
                <c:pt idx="14360">
                  <c:v>0.12809999999999999</c:v>
                </c:pt>
                <c:pt idx="14361">
                  <c:v>0.12290000000000001</c:v>
                </c:pt>
                <c:pt idx="14362">
                  <c:v>0.12280000000000001</c:v>
                </c:pt>
                <c:pt idx="14363">
                  <c:v>0.14650000000000002</c:v>
                </c:pt>
                <c:pt idx="14364">
                  <c:v>0.14910000000000001</c:v>
                </c:pt>
                <c:pt idx="14365">
                  <c:v>0.14299999999999999</c:v>
                </c:pt>
                <c:pt idx="14366">
                  <c:v>0.1164</c:v>
                </c:pt>
                <c:pt idx="14367">
                  <c:v>0.10400000000000001</c:v>
                </c:pt>
                <c:pt idx="14368">
                  <c:v>0.1065</c:v>
                </c:pt>
                <c:pt idx="14369">
                  <c:v>0.10120000000000001</c:v>
                </c:pt>
                <c:pt idx="14370">
                  <c:v>9.1900000000000009E-2</c:v>
                </c:pt>
                <c:pt idx="14371">
                  <c:v>8.4199999999999997E-2</c:v>
                </c:pt>
                <c:pt idx="14372">
                  <c:v>8.1299999999999997E-2</c:v>
                </c:pt>
                <c:pt idx="14373">
                  <c:v>8.3199999999999996E-2</c:v>
                </c:pt>
                <c:pt idx="14374">
                  <c:v>7.3499999999999996E-2</c:v>
                </c:pt>
                <c:pt idx="14375">
                  <c:v>6.770000000000001E-2</c:v>
                </c:pt>
                <c:pt idx="14376">
                  <c:v>6.1900000000000004E-2</c:v>
                </c:pt>
                <c:pt idx="14377">
                  <c:v>5.6399999999999999E-2</c:v>
                </c:pt>
                <c:pt idx="14378">
                  <c:v>5.5000000000000007E-2</c:v>
                </c:pt>
                <c:pt idx="14379">
                  <c:v>5.460000000000001E-2</c:v>
                </c:pt>
                <c:pt idx="14380">
                  <c:v>4.9300000000000004E-2</c:v>
                </c:pt>
                <c:pt idx="14381">
                  <c:v>4.8000000000000001E-2</c:v>
                </c:pt>
                <c:pt idx="14382">
                  <c:v>4.5500000000000006E-2</c:v>
                </c:pt>
                <c:pt idx="14383">
                  <c:v>4.36E-2</c:v>
                </c:pt>
                <c:pt idx="14384">
                  <c:v>3.61E-2</c:v>
                </c:pt>
                <c:pt idx="14385">
                  <c:v>3.7200000000000004E-2</c:v>
                </c:pt>
                <c:pt idx="14386">
                  <c:v>3.5900000000000001E-2</c:v>
                </c:pt>
                <c:pt idx="14387">
                  <c:v>3.32E-2</c:v>
                </c:pt>
                <c:pt idx="14388">
                  <c:v>3.32E-2</c:v>
                </c:pt>
                <c:pt idx="14389">
                  <c:v>3.32E-2</c:v>
                </c:pt>
                <c:pt idx="14390">
                  <c:v>3.4200000000000001E-2</c:v>
                </c:pt>
                <c:pt idx="14391">
                  <c:v>3.4200000000000001E-2</c:v>
                </c:pt>
                <c:pt idx="14392">
                  <c:v>4.0300000000000002E-2</c:v>
                </c:pt>
                <c:pt idx="14393">
                  <c:v>4.3700000000000003E-2</c:v>
                </c:pt>
                <c:pt idx="14394">
                  <c:v>4.8399999999999999E-2</c:v>
                </c:pt>
                <c:pt idx="14395">
                  <c:v>5.0800000000000005E-2</c:v>
                </c:pt>
                <c:pt idx="14396">
                  <c:v>5.4300000000000008E-2</c:v>
                </c:pt>
                <c:pt idx="14397">
                  <c:v>5.79E-2</c:v>
                </c:pt>
                <c:pt idx="14398">
                  <c:v>5.8799999999999998E-2</c:v>
                </c:pt>
                <c:pt idx="14399">
                  <c:v>6.3700000000000007E-2</c:v>
                </c:pt>
                <c:pt idx="14400">
                  <c:v>7.0999999999999994E-2</c:v>
                </c:pt>
                <c:pt idx="14401">
                  <c:v>7.22E-2</c:v>
                </c:pt>
                <c:pt idx="14402">
                  <c:v>6.8900000000000003E-2</c:v>
                </c:pt>
                <c:pt idx="14403">
                  <c:v>6.8999999999999992E-2</c:v>
                </c:pt>
                <c:pt idx="14404">
                  <c:v>6.5100000000000005E-2</c:v>
                </c:pt>
                <c:pt idx="14405">
                  <c:v>6.25E-2</c:v>
                </c:pt>
                <c:pt idx="14406">
                  <c:v>6.5100000000000005E-2</c:v>
                </c:pt>
                <c:pt idx="14407">
                  <c:v>6.2700000000000006E-2</c:v>
                </c:pt>
                <c:pt idx="14408">
                  <c:v>6.0200000000000004E-2</c:v>
                </c:pt>
                <c:pt idx="14409">
                  <c:v>6.7000000000000004E-2</c:v>
                </c:pt>
                <c:pt idx="14410">
                  <c:v>7.0300000000000001E-2</c:v>
                </c:pt>
                <c:pt idx="14411">
                  <c:v>6.8200000000000011E-2</c:v>
                </c:pt>
                <c:pt idx="14412">
                  <c:v>7.2800000000000004E-2</c:v>
                </c:pt>
                <c:pt idx="14413">
                  <c:v>7.7500000000000013E-2</c:v>
                </c:pt>
                <c:pt idx="14414">
                  <c:v>6.9099999999999995E-2</c:v>
                </c:pt>
                <c:pt idx="14415">
                  <c:v>6.6600000000000006E-2</c:v>
                </c:pt>
                <c:pt idx="14416">
                  <c:v>7.2800000000000004E-2</c:v>
                </c:pt>
                <c:pt idx="14417">
                  <c:v>6.8000000000000005E-2</c:v>
                </c:pt>
                <c:pt idx="14418">
                  <c:v>5.9900000000000002E-2</c:v>
                </c:pt>
                <c:pt idx="14419">
                  <c:v>6.8300000000000013E-2</c:v>
                </c:pt>
                <c:pt idx="14420">
                  <c:v>7.0800000000000002E-2</c:v>
                </c:pt>
                <c:pt idx="14421">
                  <c:v>6.3399999999999998E-2</c:v>
                </c:pt>
                <c:pt idx="14422">
                  <c:v>6.08E-2</c:v>
                </c:pt>
                <c:pt idx="14423">
                  <c:v>5.74E-2</c:v>
                </c:pt>
                <c:pt idx="14424">
                  <c:v>6.08E-2</c:v>
                </c:pt>
                <c:pt idx="14425">
                  <c:v>5.5400000000000005E-2</c:v>
                </c:pt>
                <c:pt idx="14426">
                  <c:v>5.7599999999999998E-2</c:v>
                </c:pt>
                <c:pt idx="14427">
                  <c:v>6.1200000000000004E-2</c:v>
                </c:pt>
                <c:pt idx="14428">
                  <c:v>6.9699999999999998E-2</c:v>
                </c:pt>
                <c:pt idx="14429">
                  <c:v>6.2300000000000001E-2</c:v>
                </c:pt>
                <c:pt idx="14430">
                  <c:v>5.7200000000000001E-2</c:v>
                </c:pt>
                <c:pt idx="14431">
                  <c:v>5.9700000000000003E-2</c:v>
                </c:pt>
                <c:pt idx="14432">
                  <c:v>6.4500000000000002E-2</c:v>
                </c:pt>
                <c:pt idx="14433">
                  <c:v>6.2200000000000005E-2</c:v>
                </c:pt>
                <c:pt idx="14434">
                  <c:v>5.6999999999999995E-2</c:v>
                </c:pt>
                <c:pt idx="14435">
                  <c:v>5.1200000000000002E-2</c:v>
                </c:pt>
                <c:pt idx="14436">
                  <c:v>6.3399999999999998E-2</c:v>
                </c:pt>
                <c:pt idx="14437">
                  <c:v>5.8200000000000002E-2</c:v>
                </c:pt>
                <c:pt idx="14438">
                  <c:v>5.2300000000000006E-2</c:v>
                </c:pt>
                <c:pt idx="14439">
                  <c:v>5.1300000000000005E-2</c:v>
                </c:pt>
                <c:pt idx="14440">
                  <c:v>5.1400000000000001E-2</c:v>
                </c:pt>
                <c:pt idx="14441">
                  <c:v>5.6100000000000011E-2</c:v>
                </c:pt>
                <c:pt idx="14442">
                  <c:v>5.6000000000000008E-2</c:v>
                </c:pt>
                <c:pt idx="14443">
                  <c:v>5.1100000000000007E-2</c:v>
                </c:pt>
                <c:pt idx="14444">
                  <c:v>5.2600000000000008E-2</c:v>
                </c:pt>
                <c:pt idx="14445">
                  <c:v>5.7499999999999996E-2</c:v>
                </c:pt>
                <c:pt idx="14446">
                  <c:v>5.1600000000000007E-2</c:v>
                </c:pt>
                <c:pt idx="14447">
                  <c:v>5.6399999999999999E-2</c:v>
                </c:pt>
                <c:pt idx="14448">
                  <c:v>5.6499999999999995E-2</c:v>
                </c:pt>
                <c:pt idx="14449">
                  <c:v>4.8899999999999999E-2</c:v>
                </c:pt>
                <c:pt idx="14450">
                  <c:v>4.6899999999999997E-2</c:v>
                </c:pt>
                <c:pt idx="14451">
                  <c:v>5.1500000000000004E-2</c:v>
                </c:pt>
                <c:pt idx="14452">
                  <c:v>4.4200000000000003E-2</c:v>
                </c:pt>
                <c:pt idx="14453">
                  <c:v>4.3200000000000002E-2</c:v>
                </c:pt>
                <c:pt idx="14454">
                  <c:v>4.8000000000000001E-2</c:v>
                </c:pt>
                <c:pt idx="14455">
                  <c:v>5.510000000000001E-2</c:v>
                </c:pt>
                <c:pt idx="14456">
                  <c:v>4.8000000000000001E-2</c:v>
                </c:pt>
                <c:pt idx="14457">
                  <c:v>4.4200000000000003E-2</c:v>
                </c:pt>
                <c:pt idx="14458">
                  <c:v>4.4500000000000005E-2</c:v>
                </c:pt>
                <c:pt idx="14459">
                  <c:v>4.9100000000000005E-2</c:v>
                </c:pt>
                <c:pt idx="14460">
                  <c:v>4.82E-2</c:v>
                </c:pt>
                <c:pt idx="14461">
                  <c:v>4.6800000000000008E-2</c:v>
                </c:pt>
                <c:pt idx="14462">
                  <c:v>4.1800000000000004E-2</c:v>
                </c:pt>
                <c:pt idx="14463">
                  <c:v>4.07E-2</c:v>
                </c:pt>
                <c:pt idx="14464">
                  <c:v>4.2000000000000003E-2</c:v>
                </c:pt>
                <c:pt idx="14465">
                  <c:v>4.1800000000000004E-2</c:v>
                </c:pt>
                <c:pt idx="14466">
                  <c:v>3.8100000000000002E-2</c:v>
                </c:pt>
                <c:pt idx="14467">
                  <c:v>3.5900000000000001E-2</c:v>
                </c:pt>
                <c:pt idx="14468">
                  <c:v>3.8100000000000002E-2</c:v>
                </c:pt>
                <c:pt idx="14469">
                  <c:v>3.9200000000000006E-2</c:v>
                </c:pt>
                <c:pt idx="14470">
                  <c:v>3.9300000000000002E-2</c:v>
                </c:pt>
                <c:pt idx="14471">
                  <c:v>4.0600000000000004E-2</c:v>
                </c:pt>
                <c:pt idx="14472">
                  <c:v>4.0600000000000004E-2</c:v>
                </c:pt>
                <c:pt idx="14473">
                  <c:v>3.5900000000000001E-2</c:v>
                </c:pt>
                <c:pt idx="14474">
                  <c:v>3.2300000000000002E-2</c:v>
                </c:pt>
                <c:pt idx="14475">
                  <c:v>3.2199999999999999E-2</c:v>
                </c:pt>
                <c:pt idx="14476">
                  <c:v>3.3300000000000003E-2</c:v>
                </c:pt>
                <c:pt idx="14477">
                  <c:v>3.2199999999999999E-2</c:v>
                </c:pt>
                <c:pt idx="14478">
                  <c:v>3.3300000000000003E-2</c:v>
                </c:pt>
                <c:pt idx="14479">
                  <c:v>2.9899999999999999E-2</c:v>
                </c:pt>
                <c:pt idx="14480">
                  <c:v>3.56E-2</c:v>
                </c:pt>
                <c:pt idx="14481">
                  <c:v>3.9300000000000002E-2</c:v>
                </c:pt>
                <c:pt idx="14482">
                  <c:v>3.3400000000000006E-2</c:v>
                </c:pt>
                <c:pt idx="14483">
                  <c:v>2.41E-2</c:v>
                </c:pt>
                <c:pt idx="14484">
                  <c:v>1.03E-2</c:v>
                </c:pt>
                <c:pt idx="14485">
                  <c:v>3.4000000000000002E-3</c:v>
                </c:pt>
                <c:pt idx="14486">
                  <c:v>0</c:v>
                </c:pt>
                <c:pt idx="14487">
                  <c:v>0</c:v>
                </c:pt>
                <c:pt idx="14488">
                  <c:v>0</c:v>
                </c:pt>
                <c:pt idx="14489">
                  <c:v>0</c:v>
                </c:pt>
                <c:pt idx="14490">
                  <c:v>0</c:v>
                </c:pt>
                <c:pt idx="14491">
                  <c:v>0</c:v>
                </c:pt>
                <c:pt idx="14492">
                  <c:v>0</c:v>
                </c:pt>
                <c:pt idx="14493">
                  <c:v>0</c:v>
                </c:pt>
                <c:pt idx="14494">
                  <c:v>0</c:v>
                </c:pt>
                <c:pt idx="14495">
                  <c:v>0</c:v>
                </c:pt>
                <c:pt idx="14496">
                  <c:v>0</c:v>
                </c:pt>
                <c:pt idx="14497">
                  <c:v>0</c:v>
                </c:pt>
                <c:pt idx="14498">
                  <c:v>0</c:v>
                </c:pt>
                <c:pt idx="14499">
                  <c:v>0</c:v>
                </c:pt>
                <c:pt idx="14500">
                  <c:v>0</c:v>
                </c:pt>
                <c:pt idx="14501">
                  <c:v>0</c:v>
                </c:pt>
                <c:pt idx="14502">
                  <c:v>0</c:v>
                </c:pt>
                <c:pt idx="14503">
                  <c:v>0</c:v>
                </c:pt>
                <c:pt idx="14504">
                  <c:v>0</c:v>
                </c:pt>
                <c:pt idx="14505">
                  <c:v>0</c:v>
                </c:pt>
                <c:pt idx="14506">
                  <c:v>0</c:v>
                </c:pt>
                <c:pt idx="14507">
                  <c:v>0</c:v>
                </c:pt>
                <c:pt idx="14508">
                  <c:v>0</c:v>
                </c:pt>
                <c:pt idx="14509">
                  <c:v>0</c:v>
                </c:pt>
                <c:pt idx="14510">
                  <c:v>0</c:v>
                </c:pt>
                <c:pt idx="14511">
                  <c:v>0</c:v>
                </c:pt>
                <c:pt idx="14512">
                  <c:v>0</c:v>
                </c:pt>
                <c:pt idx="14513">
                  <c:v>0</c:v>
                </c:pt>
                <c:pt idx="14514">
                  <c:v>0</c:v>
                </c:pt>
                <c:pt idx="14515">
                  <c:v>0</c:v>
                </c:pt>
                <c:pt idx="14516">
                  <c:v>0</c:v>
                </c:pt>
                <c:pt idx="14517">
                  <c:v>0</c:v>
                </c:pt>
                <c:pt idx="14518">
                  <c:v>0</c:v>
                </c:pt>
                <c:pt idx="14519">
                  <c:v>0</c:v>
                </c:pt>
                <c:pt idx="14520">
                  <c:v>0</c:v>
                </c:pt>
                <c:pt idx="14521">
                  <c:v>0</c:v>
                </c:pt>
                <c:pt idx="14522">
                  <c:v>0</c:v>
                </c:pt>
                <c:pt idx="14523">
                  <c:v>0</c:v>
                </c:pt>
                <c:pt idx="14524">
                  <c:v>0</c:v>
                </c:pt>
                <c:pt idx="14525">
                  <c:v>0</c:v>
                </c:pt>
                <c:pt idx="14526">
                  <c:v>0</c:v>
                </c:pt>
                <c:pt idx="14527">
                  <c:v>0</c:v>
                </c:pt>
                <c:pt idx="14528">
                  <c:v>0</c:v>
                </c:pt>
                <c:pt idx="14529">
                  <c:v>0</c:v>
                </c:pt>
                <c:pt idx="14530">
                  <c:v>0</c:v>
                </c:pt>
                <c:pt idx="14531">
                  <c:v>0</c:v>
                </c:pt>
                <c:pt idx="14532">
                  <c:v>0</c:v>
                </c:pt>
                <c:pt idx="14533">
                  <c:v>0</c:v>
                </c:pt>
                <c:pt idx="14534">
                  <c:v>0</c:v>
                </c:pt>
                <c:pt idx="14535">
                  <c:v>0</c:v>
                </c:pt>
                <c:pt idx="14536">
                  <c:v>0</c:v>
                </c:pt>
                <c:pt idx="14537">
                  <c:v>0</c:v>
                </c:pt>
                <c:pt idx="14538">
                  <c:v>0</c:v>
                </c:pt>
                <c:pt idx="14539">
                  <c:v>0</c:v>
                </c:pt>
                <c:pt idx="14540">
                  <c:v>0</c:v>
                </c:pt>
                <c:pt idx="14541">
                  <c:v>0</c:v>
                </c:pt>
                <c:pt idx="14542">
                  <c:v>0</c:v>
                </c:pt>
                <c:pt idx="14543">
                  <c:v>0</c:v>
                </c:pt>
                <c:pt idx="14544">
                  <c:v>0</c:v>
                </c:pt>
                <c:pt idx="14545">
                  <c:v>0</c:v>
                </c:pt>
                <c:pt idx="14546">
                  <c:v>0</c:v>
                </c:pt>
                <c:pt idx="14547">
                  <c:v>0</c:v>
                </c:pt>
                <c:pt idx="14548">
                  <c:v>0</c:v>
                </c:pt>
                <c:pt idx="14549">
                  <c:v>0</c:v>
                </c:pt>
                <c:pt idx="14550">
                  <c:v>0</c:v>
                </c:pt>
                <c:pt idx="14551">
                  <c:v>0</c:v>
                </c:pt>
                <c:pt idx="14552">
                  <c:v>0</c:v>
                </c:pt>
                <c:pt idx="14553">
                  <c:v>0</c:v>
                </c:pt>
                <c:pt idx="14554">
                  <c:v>0</c:v>
                </c:pt>
                <c:pt idx="14555">
                  <c:v>0</c:v>
                </c:pt>
                <c:pt idx="14556">
                  <c:v>0</c:v>
                </c:pt>
                <c:pt idx="14557">
                  <c:v>3.5000000000000005E-3</c:v>
                </c:pt>
                <c:pt idx="14558">
                  <c:v>5.8000000000000005E-3</c:v>
                </c:pt>
                <c:pt idx="14559">
                  <c:v>3.5000000000000005E-3</c:v>
                </c:pt>
                <c:pt idx="14560">
                  <c:v>2.3E-3</c:v>
                </c:pt>
                <c:pt idx="14561">
                  <c:v>0</c:v>
                </c:pt>
                <c:pt idx="14562">
                  <c:v>0</c:v>
                </c:pt>
                <c:pt idx="14563">
                  <c:v>0</c:v>
                </c:pt>
                <c:pt idx="14564">
                  <c:v>4.7000000000000002E-3</c:v>
                </c:pt>
                <c:pt idx="14565">
                  <c:v>4.7000000000000002E-3</c:v>
                </c:pt>
                <c:pt idx="14566">
                  <c:v>0</c:v>
                </c:pt>
                <c:pt idx="14567">
                  <c:v>0</c:v>
                </c:pt>
                <c:pt idx="14568">
                  <c:v>0</c:v>
                </c:pt>
                <c:pt idx="14569">
                  <c:v>2.4000000000000002E-3</c:v>
                </c:pt>
                <c:pt idx="14570">
                  <c:v>2.4000000000000002E-3</c:v>
                </c:pt>
                <c:pt idx="14571">
                  <c:v>7.3000000000000001E-3</c:v>
                </c:pt>
                <c:pt idx="14572">
                  <c:v>1.3500000000000002E-2</c:v>
                </c:pt>
                <c:pt idx="14573">
                  <c:v>1.83E-2</c:v>
                </c:pt>
                <c:pt idx="14574">
                  <c:v>8.6E-3</c:v>
                </c:pt>
                <c:pt idx="14575">
                  <c:v>2.4900000000000002E-2</c:v>
                </c:pt>
                <c:pt idx="14576">
                  <c:v>2.9899999999999999E-2</c:v>
                </c:pt>
                <c:pt idx="14577">
                  <c:v>3.5799999999999998E-2</c:v>
                </c:pt>
                <c:pt idx="14578">
                  <c:v>3.3000000000000002E-2</c:v>
                </c:pt>
                <c:pt idx="14579">
                  <c:v>6.1000000000000004E-3</c:v>
                </c:pt>
                <c:pt idx="14580">
                  <c:v>2.4000000000000002E-3</c:v>
                </c:pt>
                <c:pt idx="14581">
                  <c:v>4.8000000000000004E-3</c:v>
                </c:pt>
                <c:pt idx="14582">
                  <c:v>1.3300000000000001E-2</c:v>
                </c:pt>
                <c:pt idx="14583">
                  <c:v>3.5999999999999999E-3</c:v>
                </c:pt>
                <c:pt idx="14584">
                  <c:v>0</c:v>
                </c:pt>
                <c:pt idx="14585">
                  <c:v>0</c:v>
                </c:pt>
                <c:pt idx="14586">
                  <c:v>0</c:v>
                </c:pt>
                <c:pt idx="14587">
                  <c:v>1.2000000000000001E-3</c:v>
                </c:pt>
                <c:pt idx="14588">
                  <c:v>2.5000000000000005E-3</c:v>
                </c:pt>
                <c:pt idx="14589">
                  <c:v>0</c:v>
                </c:pt>
                <c:pt idx="14590">
                  <c:v>0</c:v>
                </c:pt>
                <c:pt idx="14591">
                  <c:v>0</c:v>
                </c:pt>
                <c:pt idx="14592">
                  <c:v>0</c:v>
                </c:pt>
                <c:pt idx="14593">
                  <c:v>0</c:v>
                </c:pt>
                <c:pt idx="14594">
                  <c:v>0</c:v>
                </c:pt>
                <c:pt idx="14595">
                  <c:v>0</c:v>
                </c:pt>
                <c:pt idx="14596">
                  <c:v>0</c:v>
                </c:pt>
                <c:pt idx="14597">
                  <c:v>0</c:v>
                </c:pt>
                <c:pt idx="14598">
                  <c:v>0</c:v>
                </c:pt>
                <c:pt idx="14599">
                  <c:v>0</c:v>
                </c:pt>
                <c:pt idx="14600">
                  <c:v>0</c:v>
                </c:pt>
                <c:pt idx="14601">
                  <c:v>0</c:v>
                </c:pt>
                <c:pt idx="14602">
                  <c:v>0</c:v>
                </c:pt>
                <c:pt idx="14603">
                  <c:v>0</c:v>
                </c:pt>
                <c:pt idx="14604">
                  <c:v>0</c:v>
                </c:pt>
                <c:pt idx="14605">
                  <c:v>0</c:v>
                </c:pt>
                <c:pt idx="14606">
                  <c:v>0</c:v>
                </c:pt>
                <c:pt idx="14607">
                  <c:v>0</c:v>
                </c:pt>
                <c:pt idx="14608">
                  <c:v>0</c:v>
                </c:pt>
                <c:pt idx="14609">
                  <c:v>0</c:v>
                </c:pt>
                <c:pt idx="14610">
                  <c:v>0</c:v>
                </c:pt>
                <c:pt idx="14611">
                  <c:v>0</c:v>
                </c:pt>
                <c:pt idx="14612">
                  <c:v>0</c:v>
                </c:pt>
                <c:pt idx="14613">
                  <c:v>0</c:v>
                </c:pt>
                <c:pt idx="14614">
                  <c:v>0</c:v>
                </c:pt>
                <c:pt idx="14615">
                  <c:v>0</c:v>
                </c:pt>
                <c:pt idx="14616">
                  <c:v>0</c:v>
                </c:pt>
                <c:pt idx="14617">
                  <c:v>0</c:v>
                </c:pt>
                <c:pt idx="14618">
                  <c:v>0</c:v>
                </c:pt>
                <c:pt idx="14619">
                  <c:v>0</c:v>
                </c:pt>
                <c:pt idx="14620">
                  <c:v>0</c:v>
                </c:pt>
                <c:pt idx="14621">
                  <c:v>0</c:v>
                </c:pt>
                <c:pt idx="14622">
                  <c:v>0</c:v>
                </c:pt>
                <c:pt idx="14623">
                  <c:v>0</c:v>
                </c:pt>
                <c:pt idx="14624">
                  <c:v>0</c:v>
                </c:pt>
                <c:pt idx="14625">
                  <c:v>0</c:v>
                </c:pt>
                <c:pt idx="14626">
                  <c:v>0</c:v>
                </c:pt>
                <c:pt idx="14627">
                  <c:v>0</c:v>
                </c:pt>
                <c:pt idx="14628">
                  <c:v>0</c:v>
                </c:pt>
                <c:pt idx="14629">
                  <c:v>0</c:v>
                </c:pt>
                <c:pt idx="14630">
                  <c:v>0</c:v>
                </c:pt>
                <c:pt idx="14631">
                  <c:v>0</c:v>
                </c:pt>
                <c:pt idx="14632">
                  <c:v>0</c:v>
                </c:pt>
                <c:pt idx="14633">
                  <c:v>0</c:v>
                </c:pt>
                <c:pt idx="14634">
                  <c:v>0</c:v>
                </c:pt>
                <c:pt idx="14635">
                  <c:v>0</c:v>
                </c:pt>
                <c:pt idx="14636">
                  <c:v>0</c:v>
                </c:pt>
                <c:pt idx="14637">
                  <c:v>0</c:v>
                </c:pt>
                <c:pt idx="14638">
                  <c:v>0</c:v>
                </c:pt>
                <c:pt idx="14639">
                  <c:v>0</c:v>
                </c:pt>
                <c:pt idx="14640">
                  <c:v>0</c:v>
                </c:pt>
                <c:pt idx="14641">
                  <c:v>0</c:v>
                </c:pt>
                <c:pt idx="14642">
                  <c:v>0</c:v>
                </c:pt>
                <c:pt idx="14643">
                  <c:v>0</c:v>
                </c:pt>
                <c:pt idx="14644">
                  <c:v>0</c:v>
                </c:pt>
                <c:pt idx="14645">
                  <c:v>0</c:v>
                </c:pt>
                <c:pt idx="14646">
                  <c:v>0</c:v>
                </c:pt>
                <c:pt idx="14647">
                  <c:v>0</c:v>
                </c:pt>
                <c:pt idx="14648">
                  <c:v>0</c:v>
                </c:pt>
                <c:pt idx="14649">
                  <c:v>0</c:v>
                </c:pt>
                <c:pt idx="14650">
                  <c:v>0</c:v>
                </c:pt>
                <c:pt idx="14651">
                  <c:v>0</c:v>
                </c:pt>
                <c:pt idx="14652">
                  <c:v>0</c:v>
                </c:pt>
                <c:pt idx="14653">
                  <c:v>0</c:v>
                </c:pt>
                <c:pt idx="14654">
                  <c:v>0</c:v>
                </c:pt>
                <c:pt idx="14655">
                  <c:v>0</c:v>
                </c:pt>
                <c:pt idx="14656">
                  <c:v>0</c:v>
                </c:pt>
                <c:pt idx="14657">
                  <c:v>0</c:v>
                </c:pt>
                <c:pt idx="14658">
                  <c:v>0</c:v>
                </c:pt>
                <c:pt idx="14659">
                  <c:v>0</c:v>
                </c:pt>
                <c:pt idx="14660">
                  <c:v>0</c:v>
                </c:pt>
                <c:pt idx="14661">
                  <c:v>0</c:v>
                </c:pt>
                <c:pt idx="14662">
                  <c:v>0</c:v>
                </c:pt>
                <c:pt idx="14663">
                  <c:v>0</c:v>
                </c:pt>
                <c:pt idx="14664">
                  <c:v>0</c:v>
                </c:pt>
                <c:pt idx="14665">
                  <c:v>0</c:v>
                </c:pt>
                <c:pt idx="14666">
                  <c:v>0</c:v>
                </c:pt>
                <c:pt idx="14667">
                  <c:v>0</c:v>
                </c:pt>
                <c:pt idx="14668">
                  <c:v>0</c:v>
                </c:pt>
                <c:pt idx="14669">
                  <c:v>0</c:v>
                </c:pt>
                <c:pt idx="14670">
                  <c:v>0</c:v>
                </c:pt>
                <c:pt idx="14671">
                  <c:v>0</c:v>
                </c:pt>
                <c:pt idx="14672">
                  <c:v>0</c:v>
                </c:pt>
                <c:pt idx="14673">
                  <c:v>0</c:v>
                </c:pt>
                <c:pt idx="14674">
                  <c:v>0</c:v>
                </c:pt>
                <c:pt idx="14675">
                  <c:v>0</c:v>
                </c:pt>
                <c:pt idx="14676">
                  <c:v>0</c:v>
                </c:pt>
                <c:pt idx="14677">
                  <c:v>0</c:v>
                </c:pt>
                <c:pt idx="14678">
                  <c:v>0</c:v>
                </c:pt>
                <c:pt idx="14679">
                  <c:v>0</c:v>
                </c:pt>
                <c:pt idx="14680">
                  <c:v>0</c:v>
                </c:pt>
                <c:pt idx="14681">
                  <c:v>0</c:v>
                </c:pt>
                <c:pt idx="14682">
                  <c:v>0</c:v>
                </c:pt>
                <c:pt idx="14683">
                  <c:v>0</c:v>
                </c:pt>
                <c:pt idx="14684">
                  <c:v>0</c:v>
                </c:pt>
                <c:pt idx="14685">
                  <c:v>0</c:v>
                </c:pt>
                <c:pt idx="14686">
                  <c:v>0</c:v>
                </c:pt>
                <c:pt idx="14687">
                  <c:v>1.1000000000000001E-3</c:v>
                </c:pt>
                <c:pt idx="14688">
                  <c:v>4.2000000000000006E-3</c:v>
                </c:pt>
                <c:pt idx="14689">
                  <c:v>8.4000000000000012E-3</c:v>
                </c:pt>
                <c:pt idx="14690">
                  <c:v>6.3E-3</c:v>
                </c:pt>
                <c:pt idx="14691">
                  <c:v>2.1000000000000003E-3</c:v>
                </c:pt>
                <c:pt idx="14692">
                  <c:v>2.1000000000000003E-3</c:v>
                </c:pt>
                <c:pt idx="14693">
                  <c:v>0</c:v>
                </c:pt>
                <c:pt idx="14694">
                  <c:v>0</c:v>
                </c:pt>
                <c:pt idx="14695">
                  <c:v>0</c:v>
                </c:pt>
                <c:pt idx="14696">
                  <c:v>0</c:v>
                </c:pt>
                <c:pt idx="14697">
                  <c:v>0</c:v>
                </c:pt>
                <c:pt idx="14698">
                  <c:v>0</c:v>
                </c:pt>
                <c:pt idx="14699">
                  <c:v>0</c:v>
                </c:pt>
                <c:pt idx="14700">
                  <c:v>0</c:v>
                </c:pt>
                <c:pt idx="14701">
                  <c:v>0</c:v>
                </c:pt>
                <c:pt idx="14702">
                  <c:v>0</c:v>
                </c:pt>
                <c:pt idx="14703">
                  <c:v>0</c:v>
                </c:pt>
                <c:pt idx="14704">
                  <c:v>0</c:v>
                </c:pt>
                <c:pt idx="14705">
                  <c:v>0</c:v>
                </c:pt>
                <c:pt idx="14706">
                  <c:v>0</c:v>
                </c:pt>
                <c:pt idx="14707">
                  <c:v>0</c:v>
                </c:pt>
                <c:pt idx="14708">
                  <c:v>0</c:v>
                </c:pt>
                <c:pt idx="14709">
                  <c:v>0</c:v>
                </c:pt>
                <c:pt idx="14710">
                  <c:v>0</c:v>
                </c:pt>
                <c:pt idx="14711">
                  <c:v>0</c:v>
                </c:pt>
                <c:pt idx="14712">
                  <c:v>0</c:v>
                </c:pt>
                <c:pt idx="14713">
                  <c:v>0</c:v>
                </c:pt>
                <c:pt idx="14714">
                  <c:v>0</c:v>
                </c:pt>
                <c:pt idx="14715">
                  <c:v>0</c:v>
                </c:pt>
                <c:pt idx="14716">
                  <c:v>0</c:v>
                </c:pt>
                <c:pt idx="14717">
                  <c:v>0</c:v>
                </c:pt>
                <c:pt idx="14718">
                  <c:v>0</c:v>
                </c:pt>
                <c:pt idx="14719">
                  <c:v>0</c:v>
                </c:pt>
                <c:pt idx="14720">
                  <c:v>0</c:v>
                </c:pt>
                <c:pt idx="14721">
                  <c:v>0</c:v>
                </c:pt>
                <c:pt idx="14722">
                  <c:v>0</c:v>
                </c:pt>
                <c:pt idx="14723">
                  <c:v>0</c:v>
                </c:pt>
                <c:pt idx="14724">
                  <c:v>0</c:v>
                </c:pt>
                <c:pt idx="14725">
                  <c:v>0</c:v>
                </c:pt>
                <c:pt idx="14726">
                  <c:v>0</c:v>
                </c:pt>
                <c:pt idx="14727">
                  <c:v>0</c:v>
                </c:pt>
                <c:pt idx="14728">
                  <c:v>0</c:v>
                </c:pt>
                <c:pt idx="14729">
                  <c:v>0</c:v>
                </c:pt>
                <c:pt idx="14730">
                  <c:v>0</c:v>
                </c:pt>
                <c:pt idx="14731">
                  <c:v>0</c:v>
                </c:pt>
                <c:pt idx="14732">
                  <c:v>0</c:v>
                </c:pt>
                <c:pt idx="14733">
                  <c:v>0</c:v>
                </c:pt>
                <c:pt idx="14734">
                  <c:v>0</c:v>
                </c:pt>
                <c:pt idx="14735">
                  <c:v>0</c:v>
                </c:pt>
                <c:pt idx="14736">
                  <c:v>0</c:v>
                </c:pt>
                <c:pt idx="14737">
                  <c:v>0</c:v>
                </c:pt>
                <c:pt idx="14738">
                  <c:v>0</c:v>
                </c:pt>
                <c:pt idx="14739">
                  <c:v>0</c:v>
                </c:pt>
                <c:pt idx="14740">
                  <c:v>0</c:v>
                </c:pt>
                <c:pt idx="14741">
                  <c:v>0</c:v>
                </c:pt>
                <c:pt idx="14742">
                  <c:v>0</c:v>
                </c:pt>
                <c:pt idx="14743">
                  <c:v>0</c:v>
                </c:pt>
                <c:pt idx="14744">
                  <c:v>0</c:v>
                </c:pt>
                <c:pt idx="14745">
                  <c:v>0</c:v>
                </c:pt>
                <c:pt idx="14746">
                  <c:v>0</c:v>
                </c:pt>
                <c:pt idx="14747">
                  <c:v>0</c:v>
                </c:pt>
                <c:pt idx="14748">
                  <c:v>0</c:v>
                </c:pt>
                <c:pt idx="14749">
                  <c:v>0</c:v>
                </c:pt>
                <c:pt idx="14750">
                  <c:v>0</c:v>
                </c:pt>
                <c:pt idx="14751">
                  <c:v>0</c:v>
                </c:pt>
                <c:pt idx="14752">
                  <c:v>0</c:v>
                </c:pt>
                <c:pt idx="14753">
                  <c:v>0</c:v>
                </c:pt>
                <c:pt idx="14754">
                  <c:v>0</c:v>
                </c:pt>
                <c:pt idx="14755">
                  <c:v>0</c:v>
                </c:pt>
                <c:pt idx="14756">
                  <c:v>0</c:v>
                </c:pt>
                <c:pt idx="14757">
                  <c:v>0</c:v>
                </c:pt>
                <c:pt idx="14758">
                  <c:v>0</c:v>
                </c:pt>
                <c:pt idx="14759">
                  <c:v>0</c:v>
                </c:pt>
                <c:pt idx="14760">
                  <c:v>0</c:v>
                </c:pt>
                <c:pt idx="14761">
                  <c:v>0</c:v>
                </c:pt>
                <c:pt idx="14762">
                  <c:v>0</c:v>
                </c:pt>
                <c:pt idx="14763">
                  <c:v>0</c:v>
                </c:pt>
                <c:pt idx="14764">
                  <c:v>0</c:v>
                </c:pt>
                <c:pt idx="14765">
                  <c:v>0</c:v>
                </c:pt>
                <c:pt idx="14766">
                  <c:v>0</c:v>
                </c:pt>
                <c:pt idx="14767">
                  <c:v>0</c:v>
                </c:pt>
                <c:pt idx="14768">
                  <c:v>0</c:v>
                </c:pt>
                <c:pt idx="14769">
                  <c:v>0</c:v>
                </c:pt>
                <c:pt idx="14770">
                  <c:v>0</c:v>
                </c:pt>
                <c:pt idx="14771">
                  <c:v>2E-3</c:v>
                </c:pt>
                <c:pt idx="14772">
                  <c:v>8.8999999999999999E-3</c:v>
                </c:pt>
                <c:pt idx="14773">
                  <c:v>1.2E-2</c:v>
                </c:pt>
                <c:pt idx="14774">
                  <c:v>1.41E-2</c:v>
                </c:pt>
                <c:pt idx="14775">
                  <c:v>1.11E-2</c:v>
                </c:pt>
                <c:pt idx="14776">
                  <c:v>1.0100000000000001E-2</c:v>
                </c:pt>
                <c:pt idx="14777">
                  <c:v>2.0100000000000003E-2</c:v>
                </c:pt>
                <c:pt idx="14778">
                  <c:v>1.21E-2</c:v>
                </c:pt>
                <c:pt idx="14779">
                  <c:v>2.12E-2</c:v>
                </c:pt>
                <c:pt idx="14780">
                  <c:v>2.1299999999999999E-2</c:v>
                </c:pt>
                <c:pt idx="14781">
                  <c:v>2.0300000000000002E-2</c:v>
                </c:pt>
                <c:pt idx="14782">
                  <c:v>2.0300000000000002E-2</c:v>
                </c:pt>
                <c:pt idx="14783">
                  <c:v>1.83E-2</c:v>
                </c:pt>
                <c:pt idx="14784">
                  <c:v>4.5100000000000001E-2</c:v>
                </c:pt>
                <c:pt idx="14785">
                  <c:v>7.0900000000000005E-2</c:v>
                </c:pt>
                <c:pt idx="14786">
                  <c:v>6.9099999999999995E-2</c:v>
                </c:pt>
                <c:pt idx="14787">
                  <c:v>7.7100000000000002E-2</c:v>
                </c:pt>
                <c:pt idx="14788">
                  <c:v>5.96E-2</c:v>
                </c:pt>
                <c:pt idx="14789">
                  <c:v>5.9799999999999999E-2</c:v>
                </c:pt>
                <c:pt idx="14790">
                  <c:v>8.0800000000000011E-2</c:v>
                </c:pt>
                <c:pt idx="14791">
                  <c:v>0.1007</c:v>
                </c:pt>
                <c:pt idx="14792">
                  <c:v>8.7300000000000003E-2</c:v>
                </c:pt>
                <c:pt idx="14793">
                  <c:v>5.6299999999999996E-2</c:v>
                </c:pt>
                <c:pt idx="14794">
                  <c:v>8.4199999999999997E-2</c:v>
                </c:pt>
                <c:pt idx="14795">
                  <c:v>0.10940000000000001</c:v>
                </c:pt>
                <c:pt idx="14796">
                  <c:v>0.1449</c:v>
                </c:pt>
                <c:pt idx="14797">
                  <c:v>0.12290000000000001</c:v>
                </c:pt>
                <c:pt idx="14798">
                  <c:v>0.1246</c:v>
                </c:pt>
                <c:pt idx="14799">
                  <c:v>0.12130000000000002</c:v>
                </c:pt>
                <c:pt idx="14800">
                  <c:v>9.9600000000000008E-2</c:v>
                </c:pt>
                <c:pt idx="14801">
                  <c:v>9.7100000000000006E-2</c:v>
                </c:pt>
                <c:pt idx="14802">
                  <c:v>9.240000000000001E-2</c:v>
                </c:pt>
                <c:pt idx="14803">
                  <c:v>8.4400000000000003E-2</c:v>
                </c:pt>
                <c:pt idx="14804">
                  <c:v>7.640000000000001E-2</c:v>
                </c:pt>
                <c:pt idx="14805">
                  <c:v>7.8100000000000003E-2</c:v>
                </c:pt>
                <c:pt idx="14806">
                  <c:v>6.0900000000000003E-2</c:v>
                </c:pt>
                <c:pt idx="14807">
                  <c:v>6.7600000000000007E-2</c:v>
                </c:pt>
                <c:pt idx="14808">
                  <c:v>8.14E-2</c:v>
                </c:pt>
                <c:pt idx="14809">
                  <c:v>7.0699999999999999E-2</c:v>
                </c:pt>
                <c:pt idx="14810">
                  <c:v>6.5700000000000008E-2</c:v>
                </c:pt>
                <c:pt idx="14811">
                  <c:v>6.2100000000000002E-2</c:v>
                </c:pt>
                <c:pt idx="14812">
                  <c:v>4.1300000000000003E-2</c:v>
                </c:pt>
                <c:pt idx="14813">
                  <c:v>6.2800000000000009E-2</c:v>
                </c:pt>
                <c:pt idx="14814">
                  <c:v>4.1300000000000003E-2</c:v>
                </c:pt>
                <c:pt idx="14815">
                  <c:v>5.460000000000001E-2</c:v>
                </c:pt>
                <c:pt idx="14816">
                  <c:v>5.5600000000000011E-2</c:v>
                </c:pt>
                <c:pt idx="14817">
                  <c:v>4.1800000000000004E-2</c:v>
                </c:pt>
                <c:pt idx="14818">
                  <c:v>9.1400000000000009E-2</c:v>
                </c:pt>
                <c:pt idx="14819">
                  <c:v>9.0300000000000005E-2</c:v>
                </c:pt>
                <c:pt idx="14820">
                  <c:v>0.13999999999999999</c:v>
                </c:pt>
                <c:pt idx="14821">
                  <c:v>0.15010000000000001</c:v>
                </c:pt>
                <c:pt idx="14822">
                  <c:v>0.1176</c:v>
                </c:pt>
                <c:pt idx="14823">
                  <c:v>6.0600000000000001E-2</c:v>
                </c:pt>
                <c:pt idx="14824">
                  <c:v>7.4900000000000008E-2</c:v>
                </c:pt>
                <c:pt idx="14825">
                  <c:v>9.8299999999999998E-2</c:v>
                </c:pt>
                <c:pt idx="14826">
                  <c:v>0.15980000000000003</c:v>
                </c:pt>
                <c:pt idx="14827">
                  <c:v>0.17880000000000001</c:v>
                </c:pt>
                <c:pt idx="14828">
                  <c:v>0.20499999999999999</c:v>
                </c:pt>
                <c:pt idx="14829">
                  <c:v>0.12720000000000001</c:v>
                </c:pt>
                <c:pt idx="14830">
                  <c:v>0.21530000000000002</c:v>
                </c:pt>
                <c:pt idx="14831">
                  <c:v>0.23599999999999999</c:v>
                </c:pt>
                <c:pt idx="14832">
                  <c:v>0.17150000000000001</c:v>
                </c:pt>
                <c:pt idx="14833">
                  <c:v>0.17830000000000001</c:v>
                </c:pt>
                <c:pt idx="14834">
                  <c:v>0.2278</c:v>
                </c:pt>
                <c:pt idx="14835">
                  <c:v>0.2034</c:v>
                </c:pt>
                <c:pt idx="14836">
                  <c:v>0.17500000000000002</c:v>
                </c:pt>
                <c:pt idx="14837">
                  <c:v>0.17800000000000002</c:v>
                </c:pt>
                <c:pt idx="14838">
                  <c:v>0.16930000000000001</c:v>
                </c:pt>
                <c:pt idx="14839">
                  <c:v>0.1734</c:v>
                </c:pt>
                <c:pt idx="14840">
                  <c:v>0.15890000000000001</c:v>
                </c:pt>
                <c:pt idx="14841">
                  <c:v>0.1646</c:v>
                </c:pt>
                <c:pt idx="14842">
                  <c:v>0.1484</c:v>
                </c:pt>
                <c:pt idx="14843">
                  <c:v>0.13270000000000001</c:v>
                </c:pt>
                <c:pt idx="14844">
                  <c:v>0.11310000000000001</c:v>
                </c:pt>
                <c:pt idx="14845">
                  <c:v>0.16639999999999999</c:v>
                </c:pt>
                <c:pt idx="14846">
                  <c:v>0.16570000000000001</c:v>
                </c:pt>
                <c:pt idx="14847">
                  <c:v>6.3300000000000009E-2</c:v>
                </c:pt>
                <c:pt idx="14848">
                  <c:v>4.7600000000000003E-2</c:v>
                </c:pt>
                <c:pt idx="14849">
                  <c:v>5.8799999999999998E-2</c:v>
                </c:pt>
                <c:pt idx="14850">
                  <c:v>9.0100000000000013E-2</c:v>
                </c:pt>
                <c:pt idx="14851">
                  <c:v>0.17390000000000003</c:v>
                </c:pt>
                <c:pt idx="14852">
                  <c:v>0.22850000000000004</c:v>
                </c:pt>
                <c:pt idx="14853">
                  <c:v>0.24310000000000001</c:v>
                </c:pt>
                <c:pt idx="14854">
                  <c:v>0.25830000000000003</c:v>
                </c:pt>
                <c:pt idx="14855">
                  <c:v>0.1978</c:v>
                </c:pt>
                <c:pt idx="14856">
                  <c:v>0.19400000000000001</c:v>
                </c:pt>
                <c:pt idx="14857">
                  <c:v>0.21600000000000003</c:v>
                </c:pt>
                <c:pt idx="14858">
                  <c:v>0.27710000000000001</c:v>
                </c:pt>
                <c:pt idx="14859">
                  <c:v>0.31200000000000006</c:v>
                </c:pt>
                <c:pt idx="14860">
                  <c:v>0.29340000000000005</c:v>
                </c:pt>
                <c:pt idx="14861">
                  <c:v>0.24820000000000003</c:v>
                </c:pt>
                <c:pt idx="14862">
                  <c:v>0.27900000000000003</c:v>
                </c:pt>
                <c:pt idx="14863">
                  <c:v>0.27650000000000002</c:v>
                </c:pt>
                <c:pt idx="14864">
                  <c:v>0.30520000000000003</c:v>
                </c:pt>
                <c:pt idx="14865">
                  <c:v>0.33050000000000002</c:v>
                </c:pt>
                <c:pt idx="14866">
                  <c:v>0.26720000000000005</c:v>
                </c:pt>
                <c:pt idx="14867">
                  <c:v>0.2828</c:v>
                </c:pt>
                <c:pt idx="14868">
                  <c:v>0.20720000000000002</c:v>
                </c:pt>
                <c:pt idx="14869">
                  <c:v>0.16240000000000002</c:v>
                </c:pt>
                <c:pt idx="14870">
                  <c:v>0.18700000000000003</c:v>
                </c:pt>
                <c:pt idx="14871">
                  <c:v>0.17949999999999999</c:v>
                </c:pt>
                <c:pt idx="14872">
                  <c:v>0.20110000000000003</c:v>
                </c:pt>
                <c:pt idx="14873">
                  <c:v>0.20630000000000004</c:v>
                </c:pt>
                <c:pt idx="14874">
                  <c:v>0.18640000000000001</c:v>
                </c:pt>
                <c:pt idx="14875">
                  <c:v>8.6400000000000005E-2</c:v>
                </c:pt>
                <c:pt idx="14876">
                  <c:v>9.5100000000000004E-2</c:v>
                </c:pt>
                <c:pt idx="14877">
                  <c:v>9.3700000000000006E-2</c:v>
                </c:pt>
                <c:pt idx="14878">
                  <c:v>9.7700000000000009E-2</c:v>
                </c:pt>
                <c:pt idx="14879">
                  <c:v>9.820000000000001E-2</c:v>
                </c:pt>
                <c:pt idx="14880">
                  <c:v>0.1004</c:v>
                </c:pt>
                <c:pt idx="14881">
                  <c:v>0.1024</c:v>
                </c:pt>
                <c:pt idx="14882">
                  <c:v>0.1069</c:v>
                </c:pt>
                <c:pt idx="14883">
                  <c:v>0.1429</c:v>
                </c:pt>
                <c:pt idx="14884">
                  <c:v>0.15190000000000001</c:v>
                </c:pt>
                <c:pt idx="14885">
                  <c:v>0.1087</c:v>
                </c:pt>
                <c:pt idx="14886">
                  <c:v>8.6199999999999999E-2</c:v>
                </c:pt>
                <c:pt idx="14887">
                  <c:v>9.0200000000000002E-2</c:v>
                </c:pt>
                <c:pt idx="14888">
                  <c:v>8.1600000000000006E-2</c:v>
                </c:pt>
                <c:pt idx="14889">
                  <c:v>7.3700000000000002E-2</c:v>
                </c:pt>
                <c:pt idx="14890">
                  <c:v>7.51E-2</c:v>
                </c:pt>
                <c:pt idx="14891">
                  <c:v>5.9799999999999999E-2</c:v>
                </c:pt>
                <c:pt idx="14892">
                  <c:v>7.1099999999999997E-2</c:v>
                </c:pt>
                <c:pt idx="14893">
                  <c:v>0.11550000000000001</c:v>
                </c:pt>
                <c:pt idx="14894">
                  <c:v>0.10920000000000002</c:v>
                </c:pt>
                <c:pt idx="14895">
                  <c:v>9.6100000000000005E-2</c:v>
                </c:pt>
                <c:pt idx="14896">
                  <c:v>9.0600000000000014E-2</c:v>
                </c:pt>
                <c:pt idx="14897">
                  <c:v>7.6300000000000007E-2</c:v>
                </c:pt>
                <c:pt idx="14898">
                  <c:v>6.0999999999999999E-2</c:v>
                </c:pt>
                <c:pt idx="14899">
                  <c:v>6.6100000000000006E-2</c:v>
                </c:pt>
                <c:pt idx="14900">
                  <c:v>3.7200000000000004E-2</c:v>
                </c:pt>
                <c:pt idx="14901">
                  <c:v>3.3400000000000006E-2</c:v>
                </c:pt>
                <c:pt idx="14902">
                  <c:v>2.8499999999999998E-2</c:v>
                </c:pt>
                <c:pt idx="14903">
                  <c:v>3.3100000000000004E-2</c:v>
                </c:pt>
                <c:pt idx="14904">
                  <c:v>4.1700000000000001E-2</c:v>
                </c:pt>
                <c:pt idx="14905">
                  <c:v>5.510000000000001E-2</c:v>
                </c:pt>
                <c:pt idx="14906">
                  <c:v>3.8200000000000005E-2</c:v>
                </c:pt>
                <c:pt idx="14907">
                  <c:v>2.8199999999999999E-2</c:v>
                </c:pt>
                <c:pt idx="14908">
                  <c:v>1.9500000000000003E-2</c:v>
                </c:pt>
                <c:pt idx="14909">
                  <c:v>2.6900000000000004E-2</c:v>
                </c:pt>
                <c:pt idx="14910">
                  <c:v>2.06E-2</c:v>
                </c:pt>
                <c:pt idx="14911">
                  <c:v>2.1900000000000003E-2</c:v>
                </c:pt>
                <c:pt idx="14912">
                  <c:v>1.3300000000000001E-2</c:v>
                </c:pt>
                <c:pt idx="14913">
                  <c:v>1.6900000000000002E-2</c:v>
                </c:pt>
                <c:pt idx="14914">
                  <c:v>1.3300000000000001E-2</c:v>
                </c:pt>
                <c:pt idx="14915">
                  <c:v>1.3200000000000002E-2</c:v>
                </c:pt>
                <c:pt idx="14916">
                  <c:v>1.6800000000000002E-2</c:v>
                </c:pt>
                <c:pt idx="14917">
                  <c:v>1.43E-2</c:v>
                </c:pt>
                <c:pt idx="14918">
                  <c:v>1.3100000000000001E-2</c:v>
                </c:pt>
                <c:pt idx="14919">
                  <c:v>7.1999999999999998E-3</c:v>
                </c:pt>
                <c:pt idx="14920">
                  <c:v>9.5000000000000015E-3</c:v>
                </c:pt>
                <c:pt idx="14921">
                  <c:v>1.66E-2</c:v>
                </c:pt>
                <c:pt idx="14922">
                  <c:v>1.3000000000000001E-2</c:v>
                </c:pt>
                <c:pt idx="14923">
                  <c:v>4.7000000000000002E-3</c:v>
                </c:pt>
                <c:pt idx="14924">
                  <c:v>2.3E-3</c:v>
                </c:pt>
                <c:pt idx="14925">
                  <c:v>1.2000000000000001E-3</c:v>
                </c:pt>
                <c:pt idx="14926">
                  <c:v>3.5000000000000005E-3</c:v>
                </c:pt>
                <c:pt idx="14927">
                  <c:v>0</c:v>
                </c:pt>
                <c:pt idx="14928">
                  <c:v>0</c:v>
                </c:pt>
                <c:pt idx="14929">
                  <c:v>0</c:v>
                </c:pt>
                <c:pt idx="14930">
                  <c:v>0</c:v>
                </c:pt>
                <c:pt idx="14931">
                  <c:v>3.5000000000000005E-3</c:v>
                </c:pt>
                <c:pt idx="14932">
                  <c:v>1.2000000000000001E-3</c:v>
                </c:pt>
                <c:pt idx="14933">
                  <c:v>0</c:v>
                </c:pt>
                <c:pt idx="14934">
                  <c:v>0</c:v>
                </c:pt>
                <c:pt idx="14935">
                  <c:v>3.5000000000000005E-3</c:v>
                </c:pt>
                <c:pt idx="14936">
                  <c:v>0</c:v>
                </c:pt>
                <c:pt idx="14937">
                  <c:v>0</c:v>
                </c:pt>
                <c:pt idx="14938">
                  <c:v>0</c:v>
                </c:pt>
                <c:pt idx="14939">
                  <c:v>0</c:v>
                </c:pt>
                <c:pt idx="14940">
                  <c:v>0</c:v>
                </c:pt>
                <c:pt idx="14941">
                  <c:v>0</c:v>
                </c:pt>
                <c:pt idx="14942">
                  <c:v>0</c:v>
                </c:pt>
                <c:pt idx="14943">
                  <c:v>0</c:v>
                </c:pt>
                <c:pt idx="14944">
                  <c:v>0</c:v>
                </c:pt>
                <c:pt idx="14945">
                  <c:v>0</c:v>
                </c:pt>
                <c:pt idx="14946">
                  <c:v>0</c:v>
                </c:pt>
                <c:pt idx="14947">
                  <c:v>0</c:v>
                </c:pt>
                <c:pt idx="14948">
                  <c:v>0</c:v>
                </c:pt>
                <c:pt idx="14949">
                  <c:v>0</c:v>
                </c:pt>
                <c:pt idx="14950">
                  <c:v>0</c:v>
                </c:pt>
                <c:pt idx="14951">
                  <c:v>0</c:v>
                </c:pt>
                <c:pt idx="14952">
                  <c:v>2.2000000000000001E-3</c:v>
                </c:pt>
                <c:pt idx="14953">
                  <c:v>2.2000000000000001E-3</c:v>
                </c:pt>
                <c:pt idx="14954">
                  <c:v>1.1000000000000001E-3</c:v>
                </c:pt>
                <c:pt idx="14955">
                  <c:v>0</c:v>
                </c:pt>
                <c:pt idx="14956">
                  <c:v>1.1000000000000001E-3</c:v>
                </c:pt>
                <c:pt idx="14957">
                  <c:v>1.1000000000000001E-3</c:v>
                </c:pt>
                <c:pt idx="14958">
                  <c:v>0</c:v>
                </c:pt>
                <c:pt idx="14959">
                  <c:v>0</c:v>
                </c:pt>
                <c:pt idx="14960">
                  <c:v>0</c:v>
                </c:pt>
                <c:pt idx="14961">
                  <c:v>0</c:v>
                </c:pt>
                <c:pt idx="14962">
                  <c:v>0</c:v>
                </c:pt>
                <c:pt idx="14963">
                  <c:v>0</c:v>
                </c:pt>
                <c:pt idx="14964">
                  <c:v>0</c:v>
                </c:pt>
                <c:pt idx="14965">
                  <c:v>0</c:v>
                </c:pt>
                <c:pt idx="14966">
                  <c:v>0</c:v>
                </c:pt>
                <c:pt idx="14967">
                  <c:v>0</c:v>
                </c:pt>
                <c:pt idx="14968">
                  <c:v>0</c:v>
                </c:pt>
                <c:pt idx="14969">
                  <c:v>0</c:v>
                </c:pt>
                <c:pt idx="14970">
                  <c:v>0</c:v>
                </c:pt>
                <c:pt idx="14971">
                  <c:v>0</c:v>
                </c:pt>
                <c:pt idx="14972">
                  <c:v>0</c:v>
                </c:pt>
                <c:pt idx="14973">
                  <c:v>0</c:v>
                </c:pt>
                <c:pt idx="14974">
                  <c:v>0</c:v>
                </c:pt>
                <c:pt idx="14975">
                  <c:v>0</c:v>
                </c:pt>
                <c:pt idx="14976">
                  <c:v>0</c:v>
                </c:pt>
                <c:pt idx="14977">
                  <c:v>0</c:v>
                </c:pt>
                <c:pt idx="14978">
                  <c:v>0</c:v>
                </c:pt>
                <c:pt idx="14979">
                  <c:v>0</c:v>
                </c:pt>
                <c:pt idx="14980">
                  <c:v>0</c:v>
                </c:pt>
                <c:pt idx="14981">
                  <c:v>0</c:v>
                </c:pt>
                <c:pt idx="14982">
                  <c:v>0</c:v>
                </c:pt>
                <c:pt idx="14983">
                  <c:v>0</c:v>
                </c:pt>
                <c:pt idx="14984">
                  <c:v>0</c:v>
                </c:pt>
                <c:pt idx="14985">
                  <c:v>0</c:v>
                </c:pt>
                <c:pt idx="14986">
                  <c:v>0</c:v>
                </c:pt>
                <c:pt idx="14987">
                  <c:v>0</c:v>
                </c:pt>
                <c:pt idx="14988">
                  <c:v>0</c:v>
                </c:pt>
                <c:pt idx="14989">
                  <c:v>0</c:v>
                </c:pt>
                <c:pt idx="14990">
                  <c:v>0</c:v>
                </c:pt>
                <c:pt idx="14991">
                  <c:v>0</c:v>
                </c:pt>
                <c:pt idx="14992">
                  <c:v>0</c:v>
                </c:pt>
                <c:pt idx="14993">
                  <c:v>0</c:v>
                </c:pt>
                <c:pt idx="14994">
                  <c:v>0</c:v>
                </c:pt>
                <c:pt idx="14995">
                  <c:v>0</c:v>
                </c:pt>
                <c:pt idx="14996">
                  <c:v>0</c:v>
                </c:pt>
                <c:pt idx="14997">
                  <c:v>0</c:v>
                </c:pt>
                <c:pt idx="14998">
                  <c:v>0</c:v>
                </c:pt>
                <c:pt idx="14999">
                  <c:v>0</c:v>
                </c:pt>
                <c:pt idx="15000">
                  <c:v>0</c:v>
                </c:pt>
                <c:pt idx="15001">
                  <c:v>0</c:v>
                </c:pt>
                <c:pt idx="15002">
                  <c:v>0</c:v>
                </c:pt>
                <c:pt idx="15003">
                  <c:v>0</c:v>
                </c:pt>
                <c:pt idx="15004">
                  <c:v>0</c:v>
                </c:pt>
                <c:pt idx="15005">
                  <c:v>0</c:v>
                </c:pt>
                <c:pt idx="15006">
                  <c:v>0</c:v>
                </c:pt>
                <c:pt idx="15007">
                  <c:v>0</c:v>
                </c:pt>
                <c:pt idx="15008">
                  <c:v>0</c:v>
                </c:pt>
                <c:pt idx="15009">
                  <c:v>0</c:v>
                </c:pt>
                <c:pt idx="15010">
                  <c:v>0</c:v>
                </c:pt>
                <c:pt idx="15011">
                  <c:v>0</c:v>
                </c:pt>
                <c:pt idx="15012">
                  <c:v>0</c:v>
                </c:pt>
                <c:pt idx="15013">
                  <c:v>0</c:v>
                </c:pt>
                <c:pt idx="15014">
                  <c:v>0</c:v>
                </c:pt>
                <c:pt idx="15015">
                  <c:v>0</c:v>
                </c:pt>
                <c:pt idx="15016">
                  <c:v>0</c:v>
                </c:pt>
                <c:pt idx="15017">
                  <c:v>0</c:v>
                </c:pt>
                <c:pt idx="15018">
                  <c:v>0</c:v>
                </c:pt>
                <c:pt idx="15019">
                  <c:v>0</c:v>
                </c:pt>
                <c:pt idx="15020">
                  <c:v>0</c:v>
                </c:pt>
                <c:pt idx="15021">
                  <c:v>0</c:v>
                </c:pt>
                <c:pt idx="15022">
                  <c:v>0</c:v>
                </c:pt>
                <c:pt idx="15023">
                  <c:v>0</c:v>
                </c:pt>
                <c:pt idx="15024">
                  <c:v>0</c:v>
                </c:pt>
                <c:pt idx="15025">
                  <c:v>0</c:v>
                </c:pt>
                <c:pt idx="15026">
                  <c:v>0</c:v>
                </c:pt>
                <c:pt idx="15027">
                  <c:v>0</c:v>
                </c:pt>
                <c:pt idx="15028">
                  <c:v>0</c:v>
                </c:pt>
                <c:pt idx="15029">
                  <c:v>0</c:v>
                </c:pt>
                <c:pt idx="15030">
                  <c:v>0</c:v>
                </c:pt>
                <c:pt idx="15031">
                  <c:v>0</c:v>
                </c:pt>
                <c:pt idx="15032">
                  <c:v>0</c:v>
                </c:pt>
                <c:pt idx="15033">
                  <c:v>0</c:v>
                </c:pt>
                <c:pt idx="15034">
                  <c:v>0</c:v>
                </c:pt>
                <c:pt idx="15035">
                  <c:v>0</c:v>
                </c:pt>
                <c:pt idx="15036">
                  <c:v>0</c:v>
                </c:pt>
                <c:pt idx="15037">
                  <c:v>0</c:v>
                </c:pt>
                <c:pt idx="15038">
                  <c:v>0</c:v>
                </c:pt>
                <c:pt idx="15039">
                  <c:v>0</c:v>
                </c:pt>
                <c:pt idx="15040">
                  <c:v>0</c:v>
                </c:pt>
                <c:pt idx="15041">
                  <c:v>0</c:v>
                </c:pt>
                <c:pt idx="15042">
                  <c:v>0</c:v>
                </c:pt>
                <c:pt idx="15043">
                  <c:v>0</c:v>
                </c:pt>
                <c:pt idx="15044">
                  <c:v>0</c:v>
                </c:pt>
                <c:pt idx="15045">
                  <c:v>0</c:v>
                </c:pt>
                <c:pt idx="15046">
                  <c:v>0</c:v>
                </c:pt>
                <c:pt idx="15047">
                  <c:v>0</c:v>
                </c:pt>
                <c:pt idx="15048">
                  <c:v>0</c:v>
                </c:pt>
                <c:pt idx="15049">
                  <c:v>0</c:v>
                </c:pt>
                <c:pt idx="15050">
                  <c:v>0</c:v>
                </c:pt>
                <c:pt idx="15051">
                  <c:v>0</c:v>
                </c:pt>
                <c:pt idx="15052">
                  <c:v>0</c:v>
                </c:pt>
                <c:pt idx="15053">
                  <c:v>0</c:v>
                </c:pt>
                <c:pt idx="15054">
                  <c:v>0</c:v>
                </c:pt>
                <c:pt idx="15055">
                  <c:v>0</c:v>
                </c:pt>
                <c:pt idx="15056">
                  <c:v>0</c:v>
                </c:pt>
                <c:pt idx="15057">
                  <c:v>0</c:v>
                </c:pt>
                <c:pt idx="15058">
                  <c:v>0</c:v>
                </c:pt>
                <c:pt idx="15059">
                  <c:v>0</c:v>
                </c:pt>
                <c:pt idx="15060">
                  <c:v>0</c:v>
                </c:pt>
                <c:pt idx="15061">
                  <c:v>0</c:v>
                </c:pt>
                <c:pt idx="15062">
                  <c:v>0</c:v>
                </c:pt>
                <c:pt idx="15063">
                  <c:v>0</c:v>
                </c:pt>
                <c:pt idx="15064">
                  <c:v>0</c:v>
                </c:pt>
                <c:pt idx="15065">
                  <c:v>0</c:v>
                </c:pt>
                <c:pt idx="15066">
                  <c:v>0</c:v>
                </c:pt>
                <c:pt idx="15067">
                  <c:v>0</c:v>
                </c:pt>
                <c:pt idx="15068">
                  <c:v>0</c:v>
                </c:pt>
                <c:pt idx="15069">
                  <c:v>0</c:v>
                </c:pt>
                <c:pt idx="15070">
                  <c:v>0</c:v>
                </c:pt>
                <c:pt idx="15071">
                  <c:v>0</c:v>
                </c:pt>
                <c:pt idx="15072">
                  <c:v>0</c:v>
                </c:pt>
                <c:pt idx="15073">
                  <c:v>0</c:v>
                </c:pt>
                <c:pt idx="15074">
                  <c:v>0</c:v>
                </c:pt>
                <c:pt idx="15075">
                  <c:v>0</c:v>
                </c:pt>
                <c:pt idx="15076">
                  <c:v>0</c:v>
                </c:pt>
                <c:pt idx="15077">
                  <c:v>0</c:v>
                </c:pt>
                <c:pt idx="15078">
                  <c:v>0</c:v>
                </c:pt>
                <c:pt idx="15079">
                  <c:v>0</c:v>
                </c:pt>
                <c:pt idx="15080">
                  <c:v>0</c:v>
                </c:pt>
                <c:pt idx="15081">
                  <c:v>0</c:v>
                </c:pt>
                <c:pt idx="15082">
                  <c:v>0</c:v>
                </c:pt>
                <c:pt idx="15083">
                  <c:v>0</c:v>
                </c:pt>
                <c:pt idx="15084">
                  <c:v>0</c:v>
                </c:pt>
                <c:pt idx="15085">
                  <c:v>0</c:v>
                </c:pt>
                <c:pt idx="15086">
                  <c:v>0</c:v>
                </c:pt>
                <c:pt idx="15087">
                  <c:v>0</c:v>
                </c:pt>
                <c:pt idx="15088">
                  <c:v>1.1000000000000001E-3</c:v>
                </c:pt>
                <c:pt idx="15089">
                  <c:v>6.9000000000000008E-3</c:v>
                </c:pt>
                <c:pt idx="15090">
                  <c:v>4.5999999999999999E-3</c:v>
                </c:pt>
                <c:pt idx="15091">
                  <c:v>3.0600000000000002E-2</c:v>
                </c:pt>
                <c:pt idx="15092">
                  <c:v>1.7299999999999999E-2</c:v>
                </c:pt>
                <c:pt idx="15093">
                  <c:v>1.2900000000000002E-2</c:v>
                </c:pt>
                <c:pt idx="15094">
                  <c:v>5.4300000000000008E-2</c:v>
                </c:pt>
                <c:pt idx="15095">
                  <c:v>0.1139</c:v>
                </c:pt>
                <c:pt idx="15096">
                  <c:v>0.11259999999999999</c:v>
                </c:pt>
                <c:pt idx="15097">
                  <c:v>9.0800000000000006E-2</c:v>
                </c:pt>
                <c:pt idx="15098">
                  <c:v>7.6600000000000001E-2</c:v>
                </c:pt>
                <c:pt idx="15099">
                  <c:v>6.0499999999999998E-2</c:v>
                </c:pt>
                <c:pt idx="15100">
                  <c:v>7.0900000000000005E-2</c:v>
                </c:pt>
                <c:pt idx="15101">
                  <c:v>9.2700000000000005E-2</c:v>
                </c:pt>
                <c:pt idx="15102">
                  <c:v>9.5000000000000001E-2</c:v>
                </c:pt>
                <c:pt idx="15103">
                  <c:v>8.3199999999999996E-2</c:v>
                </c:pt>
                <c:pt idx="15104">
                  <c:v>7.3599999999999999E-2</c:v>
                </c:pt>
                <c:pt idx="15105">
                  <c:v>8.3199999999999996E-2</c:v>
                </c:pt>
                <c:pt idx="15106">
                  <c:v>0.12250000000000001</c:v>
                </c:pt>
                <c:pt idx="15107">
                  <c:v>0.15960000000000002</c:v>
                </c:pt>
                <c:pt idx="15108">
                  <c:v>0.17880000000000001</c:v>
                </c:pt>
                <c:pt idx="15109">
                  <c:v>0.19850000000000001</c:v>
                </c:pt>
                <c:pt idx="15110">
                  <c:v>0.19970000000000002</c:v>
                </c:pt>
                <c:pt idx="15111">
                  <c:v>0.20440000000000003</c:v>
                </c:pt>
                <c:pt idx="15112">
                  <c:v>0.1298</c:v>
                </c:pt>
                <c:pt idx="15113">
                  <c:v>0.1394</c:v>
                </c:pt>
                <c:pt idx="15114">
                  <c:v>0.12030000000000002</c:v>
                </c:pt>
                <c:pt idx="15115">
                  <c:v>9.5700000000000007E-2</c:v>
                </c:pt>
                <c:pt idx="15116">
                  <c:v>9.3000000000000013E-2</c:v>
                </c:pt>
                <c:pt idx="15117">
                  <c:v>0.23960000000000001</c:v>
                </c:pt>
                <c:pt idx="15118">
                  <c:v>0.16770000000000002</c:v>
                </c:pt>
                <c:pt idx="15119">
                  <c:v>0.21260000000000001</c:v>
                </c:pt>
                <c:pt idx="15120">
                  <c:v>0.18360000000000001</c:v>
                </c:pt>
                <c:pt idx="15121">
                  <c:v>0.23250000000000004</c:v>
                </c:pt>
                <c:pt idx="15122">
                  <c:v>0.2157</c:v>
                </c:pt>
                <c:pt idx="15123">
                  <c:v>0.22970000000000002</c:v>
                </c:pt>
                <c:pt idx="15124">
                  <c:v>0.21450000000000002</c:v>
                </c:pt>
                <c:pt idx="15125">
                  <c:v>0.17050000000000001</c:v>
                </c:pt>
                <c:pt idx="15126">
                  <c:v>0.17800000000000002</c:v>
                </c:pt>
                <c:pt idx="15127">
                  <c:v>0.27330000000000004</c:v>
                </c:pt>
                <c:pt idx="15128">
                  <c:v>0.35070000000000001</c:v>
                </c:pt>
                <c:pt idx="15129">
                  <c:v>0.35790000000000005</c:v>
                </c:pt>
                <c:pt idx="15130">
                  <c:v>0.30049999999999999</c:v>
                </c:pt>
                <c:pt idx="15131">
                  <c:v>0.26090000000000002</c:v>
                </c:pt>
                <c:pt idx="15132">
                  <c:v>0.29870000000000002</c:v>
                </c:pt>
                <c:pt idx="15133">
                  <c:v>0.32700000000000001</c:v>
                </c:pt>
                <c:pt idx="15134">
                  <c:v>0.26150000000000001</c:v>
                </c:pt>
                <c:pt idx="15135">
                  <c:v>0.26320000000000005</c:v>
                </c:pt>
                <c:pt idx="15136">
                  <c:v>0.25219999999999998</c:v>
                </c:pt>
                <c:pt idx="15137">
                  <c:v>0.26490000000000002</c:v>
                </c:pt>
                <c:pt idx="15138">
                  <c:v>0.29220000000000002</c:v>
                </c:pt>
                <c:pt idx="15139">
                  <c:v>0.30350000000000005</c:v>
                </c:pt>
                <c:pt idx="15140">
                  <c:v>0.28520000000000001</c:v>
                </c:pt>
                <c:pt idx="15141">
                  <c:v>0.24950000000000003</c:v>
                </c:pt>
                <c:pt idx="15142">
                  <c:v>0.33550000000000002</c:v>
                </c:pt>
                <c:pt idx="15143">
                  <c:v>0.34600000000000003</c:v>
                </c:pt>
                <c:pt idx="15144">
                  <c:v>0.31150000000000005</c:v>
                </c:pt>
                <c:pt idx="15145">
                  <c:v>0.32580000000000003</c:v>
                </c:pt>
                <c:pt idx="15146">
                  <c:v>0.28639999999999999</c:v>
                </c:pt>
                <c:pt idx="15147">
                  <c:v>0.23880000000000001</c:v>
                </c:pt>
                <c:pt idx="15148">
                  <c:v>0.24430000000000002</c:v>
                </c:pt>
                <c:pt idx="15149">
                  <c:v>0.23010000000000003</c:v>
                </c:pt>
                <c:pt idx="15150">
                  <c:v>0.28050000000000003</c:v>
                </c:pt>
                <c:pt idx="15151">
                  <c:v>0.2707</c:v>
                </c:pt>
                <c:pt idx="15152">
                  <c:v>0.22050000000000003</c:v>
                </c:pt>
                <c:pt idx="15153">
                  <c:v>0.21150000000000002</c:v>
                </c:pt>
                <c:pt idx="15154">
                  <c:v>0.20369999999999999</c:v>
                </c:pt>
                <c:pt idx="15155">
                  <c:v>0.21160000000000001</c:v>
                </c:pt>
                <c:pt idx="15156">
                  <c:v>0.15870000000000001</c:v>
                </c:pt>
                <c:pt idx="15157">
                  <c:v>0.13689999999999999</c:v>
                </c:pt>
                <c:pt idx="15158">
                  <c:v>0.11370000000000001</c:v>
                </c:pt>
                <c:pt idx="15159">
                  <c:v>0.10020000000000001</c:v>
                </c:pt>
                <c:pt idx="15160">
                  <c:v>7.740000000000001E-2</c:v>
                </c:pt>
                <c:pt idx="15161">
                  <c:v>4.6600000000000003E-2</c:v>
                </c:pt>
                <c:pt idx="15162">
                  <c:v>9.0200000000000002E-2</c:v>
                </c:pt>
                <c:pt idx="15163">
                  <c:v>6.8500000000000005E-2</c:v>
                </c:pt>
                <c:pt idx="15164">
                  <c:v>4.5300000000000007E-2</c:v>
                </c:pt>
                <c:pt idx="15165">
                  <c:v>2.41E-2</c:v>
                </c:pt>
                <c:pt idx="15166">
                  <c:v>1.26E-2</c:v>
                </c:pt>
                <c:pt idx="15167">
                  <c:v>1.14E-2</c:v>
                </c:pt>
                <c:pt idx="15168">
                  <c:v>5.7000000000000002E-3</c:v>
                </c:pt>
                <c:pt idx="15169">
                  <c:v>1.1000000000000001E-3</c:v>
                </c:pt>
                <c:pt idx="15170">
                  <c:v>0</c:v>
                </c:pt>
                <c:pt idx="15171">
                  <c:v>0</c:v>
                </c:pt>
                <c:pt idx="15172">
                  <c:v>0</c:v>
                </c:pt>
                <c:pt idx="15173">
                  <c:v>0</c:v>
                </c:pt>
                <c:pt idx="15174">
                  <c:v>0</c:v>
                </c:pt>
                <c:pt idx="15175">
                  <c:v>0</c:v>
                </c:pt>
                <c:pt idx="15176">
                  <c:v>0</c:v>
                </c:pt>
                <c:pt idx="15177">
                  <c:v>0</c:v>
                </c:pt>
                <c:pt idx="15178">
                  <c:v>0</c:v>
                </c:pt>
                <c:pt idx="15179">
                  <c:v>0</c:v>
                </c:pt>
                <c:pt idx="15180">
                  <c:v>0</c:v>
                </c:pt>
                <c:pt idx="15181">
                  <c:v>0</c:v>
                </c:pt>
                <c:pt idx="15182">
                  <c:v>0</c:v>
                </c:pt>
                <c:pt idx="15183">
                  <c:v>0</c:v>
                </c:pt>
                <c:pt idx="15184">
                  <c:v>0</c:v>
                </c:pt>
                <c:pt idx="15185">
                  <c:v>0</c:v>
                </c:pt>
                <c:pt idx="15186">
                  <c:v>0</c:v>
                </c:pt>
                <c:pt idx="15187">
                  <c:v>0</c:v>
                </c:pt>
                <c:pt idx="15188">
                  <c:v>0</c:v>
                </c:pt>
                <c:pt idx="15189">
                  <c:v>0</c:v>
                </c:pt>
                <c:pt idx="15190">
                  <c:v>0</c:v>
                </c:pt>
                <c:pt idx="15191">
                  <c:v>0</c:v>
                </c:pt>
                <c:pt idx="15192">
                  <c:v>0</c:v>
                </c:pt>
                <c:pt idx="15193">
                  <c:v>0</c:v>
                </c:pt>
                <c:pt idx="15194">
                  <c:v>0</c:v>
                </c:pt>
                <c:pt idx="15195">
                  <c:v>0</c:v>
                </c:pt>
                <c:pt idx="15196">
                  <c:v>0</c:v>
                </c:pt>
                <c:pt idx="15197">
                  <c:v>0</c:v>
                </c:pt>
                <c:pt idx="15198">
                  <c:v>0</c:v>
                </c:pt>
                <c:pt idx="15199">
                  <c:v>0</c:v>
                </c:pt>
                <c:pt idx="15200">
                  <c:v>0</c:v>
                </c:pt>
                <c:pt idx="15201">
                  <c:v>0</c:v>
                </c:pt>
                <c:pt idx="15202">
                  <c:v>0</c:v>
                </c:pt>
                <c:pt idx="15203">
                  <c:v>0</c:v>
                </c:pt>
                <c:pt idx="15204">
                  <c:v>0</c:v>
                </c:pt>
                <c:pt idx="15205">
                  <c:v>0</c:v>
                </c:pt>
                <c:pt idx="15206">
                  <c:v>0</c:v>
                </c:pt>
                <c:pt idx="15207">
                  <c:v>0</c:v>
                </c:pt>
                <c:pt idx="15208">
                  <c:v>0</c:v>
                </c:pt>
                <c:pt idx="15209">
                  <c:v>0</c:v>
                </c:pt>
                <c:pt idx="15210">
                  <c:v>0</c:v>
                </c:pt>
                <c:pt idx="15211">
                  <c:v>0</c:v>
                </c:pt>
                <c:pt idx="15212">
                  <c:v>0</c:v>
                </c:pt>
                <c:pt idx="15213">
                  <c:v>0</c:v>
                </c:pt>
                <c:pt idx="15214">
                  <c:v>0</c:v>
                </c:pt>
                <c:pt idx="15215">
                  <c:v>0</c:v>
                </c:pt>
                <c:pt idx="15216">
                  <c:v>0</c:v>
                </c:pt>
                <c:pt idx="15217">
                  <c:v>0</c:v>
                </c:pt>
                <c:pt idx="15218">
                  <c:v>0</c:v>
                </c:pt>
                <c:pt idx="15219">
                  <c:v>0</c:v>
                </c:pt>
                <c:pt idx="15220">
                  <c:v>0</c:v>
                </c:pt>
                <c:pt idx="15221">
                  <c:v>0</c:v>
                </c:pt>
                <c:pt idx="15222">
                  <c:v>0</c:v>
                </c:pt>
                <c:pt idx="15223">
                  <c:v>0</c:v>
                </c:pt>
                <c:pt idx="15224">
                  <c:v>0</c:v>
                </c:pt>
                <c:pt idx="15225">
                  <c:v>0</c:v>
                </c:pt>
                <c:pt idx="15226">
                  <c:v>0</c:v>
                </c:pt>
                <c:pt idx="15227">
                  <c:v>0</c:v>
                </c:pt>
                <c:pt idx="15228">
                  <c:v>0</c:v>
                </c:pt>
                <c:pt idx="15229">
                  <c:v>0</c:v>
                </c:pt>
                <c:pt idx="15230">
                  <c:v>0</c:v>
                </c:pt>
                <c:pt idx="15231">
                  <c:v>0</c:v>
                </c:pt>
                <c:pt idx="15232">
                  <c:v>0</c:v>
                </c:pt>
                <c:pt idx="15233">
                  <c:v>0</c:v>
                </c:pt>
                <c:pt idx="15234">
                  <c:v>0</c:v>
                </c:pt>
                <c:pt idx="15235">
                  <c:v>0</c:v>
                </c:pt>
                <c:pt idx="15236">
                  <c:v>0</c:v>
                </c:pt>
                <c:pt idx="15237">
                  <c:v>0</c:v>
                </c:pt>
                <c:pt idx="15238">
                  <c:v>0</c:v>
                </c:pt>
                <c:pt idx="15239">
                  <c:v>0</c:v>
                </c:pt>
                <c:pt idx="15240">
                  <c:v>0</c:v>
                </c:pt>
                <c:pt idx="15241">
                  <c:v>0</c:v>
                </c:pt>
                <c:pt idx="15242">
                  <c:v>0</c:v>
                </c:pt>
                <c:pt idx="15243">
                  <c:v>0</c:v>
                </c:pt>
                <c:pt idx="15244">
                  <c:v>0</c:v>
                </c:pt>
                <c:pt idx="15245">
                  <c:v>0</c:v>
                </c:pt>
                <c:pt idx="15246">
                  <c:v>0</c:v>
                </c:pt>
                <c:pt idx="15247">
                  <c:v>0</c:v>
                </c:pt>
                <c:pt idx="15248">
                  <c:v>0</c:v>
                </c:pt>
                <c:pt idx="15249">
                  <c:v>0</c:v>
                </c:pt>
                <c:pt idx="15250">
                  <c:v>0</c:v>
                </c:pt>
                <c:pt idx="15251">
                  <c:v>0</c:v>
                </c:pt>
                <c:pt idx="15252">
                  <c:v>0</c:v>
                </c:pt>
                <c:pt idx="15253">
                  <c:v>0</c:v>
                </c:pt>
                <c:pt idx="15254">
                  <c:v>0</c:v>
                </c:pt>
                <c:pt idx="15255">
                  <c:v>0</c:v>
                </c:pt>
                <c:pt idx="15256">
                  <c:v>0</c:v>
                </c:pt>
                <c:pt idx="15257">
                  <c:v>0</c:v>
                </c:pt>
                <c:pt idx="15258">
                  <c:v>0</c:v>
                </c:pt>
                <c:pt idx="15259">
                  <c:v>0</c:v>
                </c:pt>
                <c:pt idx="15260">
                  <c:v>0</c:v>
                </c:pt>
                <c:pt idx="15261">
                  <c:v>0</c:v>
                </c:pt>
                <c:pt idx="15262">
                  <c:v>0</c:v>
                </c:pt>
                <c:pt idx="15263">
                  <c:v>0</c:v>
                </c:pt>
                <c:pt idx="15264">
                  <c:v>0</c:v>
                </c:pt>
                <c:pt idx="15265">
                  <c:v>0</c:v>
                </c:pt>
                <c:pt idx="15266">
                  <c:v>0</c:v>
                </c:pt>
                <c:pt idx="15267">
                  <c:v>0</c:v>
                </c:pt>
                <c:pt idx="15268">
                  <c:v>0</c:v>
                </c:pt>
                <c:pt idx="15269">
                  <c:v>0</c:v>
                </c:pt>
                <c:pt idx="15270">
                  <c:v>0</c:v>
                </c:pt>
                <c:pt idx="15271">
                  <c:v>0</c:v>
                </c:pt>
                <c:pt idx="15272">
                  <c:v>0</c:v>
                </c:pt>
                <c:pt idx="15273">
                  <c:v>0</c:v>
                </c:pt>
                <c:pt idx="15274">
                  <c:v>0</c:v>
                </c:pt>
                <c:pt idx="15275">
                  <c:v>0</c:v>
                </c:pt>
                <c:pt idx="15276">
                  <c:v>0</c:v>
                </c:pt>
                <c:pt idx="15277">
                  <c:v>0</c:v>
                </c:pt>
                <c:pt idx="15278">
                  <c:v>0</c:v>
                </c:pt>
                <c:pt idx="15279">
                  <c:v>0</c:v>
                </c:pt>
                <c:pt idx="15280">
                  <c:v>0</c:v>
                </c:pt>
                <c:pt idx="15281">
                  <c:v>0</c:v>
                </c:pt>
                <c:pt idx="15282">
                  <c:v>0</c:v>
                </c:pt>
                <c:pt idx="15283">
                  <c:v>0</c:v>
                </c:pt>
                <c:pt idx="15284">
                  <c:v>0</c:v>
                </c:pt>
                <c:pt idx="15285">
                  <c:v>0</c:v>
                </c:pt>
                <c:pt idx="15286">
                  <c:v>0</c:v>
                </c:pt>
                <c:pt idx="15287">
                  <c:v>0</c:v>
                </c:pt>
                <c:pt idx="15288">
                  <c:v>0</c:v>
                </c:pt>
                <c:pt idx="15289">
                  <c:v>0</c:v>
                </c:pt>
                <c:pt idx="15290">
                  <c:v>0</c:v>
                </c:pt>
                <c:pt idx="15291">
                  <c:v>0</c:v>
                </c:pt>
                <c:pt idx="15292">
                  <c:v>0</c:v>
                </c:pt>
                <c:pt idx="15293">
                  <c:v>0</c:v>
                </c:pt>
                <c:pt idx="15294">
                  <c:v>0</c:v>
                </c:pt>
                <c:pt idx="15295">
                  <c:v>0</c:v>
                </c:pt>
                <c:pt idx="15296">
                  <c:v>0</c:v>
                </c:pt>
                <c:pt idx="15297">
                  <c:v>0</c:v>
                </c:pt>
                <c:pt idx="15298">
                  <c:v>0</c:v>
                </c:pt>
                <c:pt idx="15299">
                  <c:v>0</c:v>
                </c:pt>
                <c:pt idx="15300">
                  <c:v>0</c:v>
                </c:pt>
                <c:pt idx="15301">
                  <c:v>0</c:v>
                </c:pt>
                <c:pt idx="15302">
                  <c:v>0</c:v>
                </c:pt>
                <c:pt idx="15303">
                  <c:v>0</c:v>
                </c:pt>
                <c:pt idx="15304">
                  <c:v>0</c:v>
                </c:pt>
                <c:pt idx="15305">
                  <c:v>0</c:v>
                </c:pt>
                <c:pt idx="15306">
                  <c:v>0</c:v>
                </c:pt>
                <c:pt idx="15307">
                  <c:v>0</c:v>
                </c:pt>
                <c:pt idx="15308">
                  <c:v>0</c:v>
                </c:pt>
                <c:pt idx="15309">
                  <c:v>0</c:v>
                </c:pt>
                <c:pt idx="15310">
                  <c:v>8.9999999999999998E-4</c:v>
                </c:pt>
                <c:pt idx="15311">
                  <c:v>0</c:v>
                </c:pt>
                <c:pt idx="15312">
                  <c:v>0</c:v>
                </c:pt>
                <c:pt idx="15313">
                  <c:v>0</c:v>
                </c:pt>
                <c:pt idx="15314">
                  <c:v>0</c:v>
                </c:pt>
                <c:pt idx="15315">
                  <c:v>0</c:v>
                </c:pt>
                <c:pt idx="15316">
                  <c:v>0</c:v>
                </c:pt>
                <c:pt idx="15317">
                  <c:v>0</c:v>
                </c:pt>
                <c:pt idx="15318">
                  <c:v>0</c:v>
                </c:pt>
                <c:pt idx="15319">
                  <c:v>0</c:v>
                </c:pt>
                <c:pt idx="15320">
                  <c:v>0</c:v>
                </c:pt>
                <c:pt idx="15321">
                  <c:v>0</c:v>
                </c:pt>
                <c:pt idx="15322">
                  <c:v>0</c:v>
                </c:pt>
                <c:pt idx="15323">
                  <c:v>0</c:v>
                </c:pt>
                <c:pt idx="15324">
                  <c:v>0</c:v>
                </c:pt>
                <c:pt idx="15325">
                  <c:v>0</c:v>
                </c:pt>
                <c:pt idx="15326">
                  <c:v>0</c:v>
                </c:pt>
                <c:pt idx="15327">
                  <c:v>0</c:v>
                </c:pt>
                <c:pt idx="15328">
                  <c:v>0</c:v>
                </c:pt>
                <c:pt idx="15329">
                  <c:v>0</c:v>
                </c:pt>
                <c:pt idx="15330">
                  <c:v>0</c:v>
                </c:pt>
                <c:pt idx="15331">
                  <c:v>0</c:v>
                </c:pt>
                <c:pt idx="15332">
                  <c:v>0</c:v>
                </c:pt>
                <c:pt idx="15333">
                  <c:v>0</c:v>
                </c:pt>
                <c:pt idx="15334">
                  <c:v>0</c:v>
                </c:pt>
                <c:pt idx="15335">
                  <c:v>0</c:v>
                </c:pt>
                <c:pt idx="15336">
                  <c:v>0</c:v>
                </c:pt>
                <c:pt idx="15337">
                  <c:v>0</c:v>
                </c:pt>
                <c:pt idx="15338">
                  <c:v>0</c:v>
                </c:pt>
                <c:pt idx="15339">
                  <c:v>0</c:v>
                </c:pt>
                <c:pt idx="15340">
                  <c:v>0</c:v>
                </c:pt>
                <c:pt idx="15341">
                  <c:v>0</c:v>
                </c:pt>
                <c:pt idx="15342">
                  <c:v>0</c:v>
                </c:pt>
                <c:pt idx="15343">
                  <c:v>0</c:v>
                </c:pt>
                <c:pt idx="15344">
                  <c:v>0</c:v>
                </c:pt>
                <c:pt idx="15345">
                  <c:v>0</c:v>
                </c:pt>
                <c:pt idx="15346">
                  <c:v>0</c:v>
                </c:pt>
                <c:pt idx="15347">
                  <c:v>0</c:v>
                </c:pt>
                <c:pt idx="15348">
                  <c:v>0</c:v>
                </c:pt>
                <c:pt idx="15349">
                  <c:v>0</c:v>
                </c:pt>
                <c:pt idx="15350">
                  <c:v>0</c:v>
                </c:pt>
                <c:pt idx="15351">
                  <c:v>0</c:v>
                </c:pt>
                <c:pt idx="15352">
                  <c:v>8.9999999999999998E-4</c:v>
                </c:pt>
                <c:pt idx="15353">
                  <c:v>0</c:v>
                </c:pt>
                <c:pt idx="15354">
                  <c:v>0</c:v>
                </c:pt>
                <c:pt idx="15355">
                  <c:v>0</c:v>
                </c:pt>
                <c:pt idx="15356">
                  <c:v>0</c:v>
                </c:pt>
                <c:pt idx="15357">
                  <c:v>0</c:v>
                </c:pt>
                <c:pt idx="15358">
                  <c:v>0</c:v>
                </c:pt>
                <c:pt idx="15359">
                  <c:v>0</c:v>
                </c:pt>
                <c:pt idx="15360">
                  <c:v>0</c:v>
                </c:pt>
                <c:pt idx="15361">
                  <c:v>0</c:v>
                </c:pt>
                <c:pt idx="15362">
                  <c:v>0</c:v>
                </c:pt>
                <c:pt idx="15363">
                  <c:v>0</c:v>
                </c:pt>
                <c:pt idx="15364">
                  <c:v>0</c:v>
                </c:pt>
                <c:pt idx="15365">
                  <c:v>0</c:v>
                </c:pt>
                <c:pt idx="15366">
                  <c:v>0</c:v>
                </c:pt>
                <c:pt idx="15367">
                  <c:v>0</c:v>
                </c:pt>
                <c:pt idx="15368">
                  <c:v>0</c:v>
                </c:pt>
                <c:pt idx="15369">
                  <c:v>0</c:v>
                </c:pt>
                <c:pt idx="15370">
                  <c:v>0</c:v>
                </c:pt>
                <c:pt idx="15371">
                  <c:v>0</c:v>
                </c:pt>
                <c:pt idx="15372">
                  <c:v>0</c:v>
                </c:pt>
                <c:pt idx="15373">
                  <c:v>0</c:v>
                </c:pt>
                <c:pt idx="15374">
                  <c:v>0</c:v>
                </c:pt>
                <c:pt idx="15375">
                  <c:v>0</c:v>
                </c:pt>
                <c:pt idx="15376">
                  <c:v>0</c:v>
                </c:pt>
                <c:pt idx="15377">
                  <c:v>0</c:v>
                </c:pt>
                <c:pt idx="15378">
                  <c:v>0</c:v>
                </c:pt>
                <c:pt idx="15379">
                  <c:v>0</c:v>
                </c:pt>
                <c:pt idx="15380">
                  <c:v>0</c:v>
                </c:pt>
                <c:pt idx="15381">
                  <c:v>0</c:v>
                </c:pt>
                <c:pt idx="15382">
                  <c:v>0</c:v>
                </c:pt>
                <c:pt idx="15383">
                  <c:v>0</c:v>
                </c:pt>
                <c:pt idx="15384">
                  <c:v>0</c:v>
                </c:pt>
                <c:pt idx="15385">
                  <c:v>0</c:v>
                </c:pt>
                <c:pt idx="15386">
                  <c:v>0</c:v>
                </c:pt>
                <c:pt idx="15387">
                  <c:v>0</c:v>
                </c:pt>
                <c:pt idx="15388">
                  <c:v>0</c:v>
                </c:pt>
                <c:pt idx="15389">
                  <c:v>0</c:v>
                </c:pt>
                <c:pt idx="15390">
                  <c:v>0</c:v>
                </c:pt>
                <c:pt idx="15391">
                  <c:v>0</c:v>
                </c:pt>
                <c:pt idx="15392">
                  <c:v>2.1700000000000001E-2</c:v>
                </c:pt>
                <c:pt idx="15393">
                  <c:v>7.6000000000000012E-2</c:v>
                </c:pt>
                <c:pt idx="15394">
                  <c:v>0.14680000000000001</c:v>
                </c:pt>
                <c:pt idx="15395">
                  <c:v>0.1908</c:v>
                </c:pt>
                <c:pt idx="15396">
                  <c:v>0.20680000000000001</c:v>
                </c:pt>
                <c:pt idx="15397">
                  <c:v>9.1700000000000004E-2</c:v>
                </c:pt>
                <c:pt idx="15398">
                  <c:v>0.10300000000000001</c:v>
                </c:pt>
                <c:pt idx="15399">
                  <c:v>5.5500000000000008E-2</c:v>
                </c:pt>
                <c:pt idx="15400">
                  <c:v>4.3900000000000002E-2</c:v>
                </c:pt>
                <c:pt idx="15401">
                  <c:v>0.28239999999999998</c:v>
                </c:pt>
                <c:pt idx="15402">
                  <c:v>0.1976</c:v>
                </c:pt>
                <c:pt idx="15403">
                  <c:v>0.27210000000000001</c:v>
                </c:pt>
                <c:pt idx="15404">
                  <c:v>0.24580000000000002</c:v>
                </c:pt>
                <c:pt idx="15405">
                  <c:v>0.34600000000000003</c:v>
                </c:pt>
                <c:pt idx="15406">
                  <c:v>0.40060000000000007</c:v>
                </c:pt>
                <c:pt idx="15407">
                  <c:v>0.35710000000000003</c:v>
                </c:pt>
                <c:pt idx="15408">
                  <c:v>0.36250000000000004</c:v>
                </c:pt>
                <c:pt idx="15409">
                  <c:v>0.33079999999999998</c:v>
                </c:pt>
                <c:pt idx="15410">
                  <c:v>0.29980000000000007</c:v>
                </c:pt>
                <c:pt idx="15411">
                  <c:v>0.4919</c:v>
                </c:pt>
                <c:pt idx="15412">
                  <c:v>0.45490000000000008</c:v>
                </c:pt>
                <c:pt idx="15413">
                  <c:v>0.53639999999999999</c:v>
                </c:pt>
                <c:pt idx="15414">
                  <c:v>0.61270000000000002</c:v>
                </c:pt>
                <c:pt idx="15415">
                  <c:v>0.41440000000000005</c:v>
                </c:pt>
                <c:pt idx="15416">
                  <c:v>0.32970000000000005</c:v>
                </c:pt>
                <c:pt idx="15417">
                  <c:v>0.46440000000000003</c:v>
                </c:pt>
                <c:pt idx="15418">
                  <c:v>0.53789999999999993</c:v>
                </c:pt>
                <c:pt idx="15419">
                  <c:v>0.35840000000000005</c:v>
                </c:pt>
                <c:pt idx="15420">
                  <c:v>0.23530000000000004</c:v>
                </c:pt>
                <c:pt idx="15421">
                  <c:v>0.18680000000000002</c:v>
                </c:pt>
                <c:pt idx="15422">
                  <c:v>0.15770000000000001</c:v>
                </c:pt>
                <c:pt idx="15423">
                  <c:v>0.18720000000000003</c:v>
                </c:pt>
                <c:pt idx="15424">
                  <c:v>0.2984</c:v>
                </c:pt>
                <c:pt idx="15425">
                  <c:v>0.77580000000000005</c:v>
                </c:pt>
                <c:pt idx="15426">
                  <c:v>0.69779999999999998</c:v>
                </c:pt>
                <c:pt idx="15427">
                  <c:v>0.80800000000000005</c:v>
                </c:pt>
                <c:pt idx="15428">
                  <c:v>0.84290000000000009</c:v>
                </c:pt>
                <c:pt idx="15429">
                  <c:v>0.72380000000000011</c:v>
                </c:pt>
                <c:pt idx="15430">
                  <c:v>0.67949999999999999</c:v>
                </c:pt>
                <c:pt idx="15431">
                  <c:v>0.73480000000000001</c:v>
                </c:pt>
                <c:pt idx="15432">
                  <c:v>0.55400000000000005</c:v>
                </c:pt>
                <c:pt idx="15433">
                  <c:v>0.4042</c:v>
                </c:pt>
                <c:pt idx="15434">
                  <c:v>0.45500000000000002</c:v>
                </c:pt>
                <c:pt idx="15435">
                  <c:v>0.67590000000000006</c:v>
                </c:pt>
                <c:pt idx="15436">
                  <c:v>0.7713000000000001</c:v>
                </c:pt>
                <c:pt idx="15437">
                  <c:v>0.79400000000000004</c:v>
                </c:pt>
                <c:pt idx="15438">
                  <c:v>0.81340000000000012</c:v>
                </c:pt>
                <c:pt idx="15439">
                  <c:v>0.80380000000000007</c:v>
                </c:pt>
                <c:pt idx="15440">
                  <c:v>0.70990000000000009</c:v>
                </c:pt>
                <c:pt idx="15441">
                  <c:v>0.71890000000000009</c:v>
                </c:pt>
                <c:pt idx="15442">
                  <c:v>0.76570000000000005</c:v>
                </c:pt>
                <c:pt idx="15443">
                  <c:v>0.73740000000000006</c:v>
                </c:pt>
                <c:pt idx="15444">
                  <c:v>0.70290000000000008</c:v>
                </c:pt>
                <c:pt idx="15445">
                  <c:v>0.76050000000000006</c:v>
                </c:pt>
                <c:pt idx="15446">
                  <c:v>0.76460000000000006</c:v>
                </c:pt>
                <c:pt idx="15447">
                  <c:v>0.68820000000000003</c:v>
                </c:pt>
                <c:pt idx="15448">
                  <c:v>0.61250000000000004</c:v>
                </c:pt>
                <c:pt idx="15449">
                  <c:v>0.63600000000000012</c:v>
                </c:pt>
                <c:pt idx="15450">
                  <c:v>0.66830000000000001</c:v>
                </c:pt>
                <c:pt idx="15451">
                  <c:v>0.58479999999999999</c:v>
                </c:pt>
                <c:pt idx="15452">
                  <c:v>0.63330000000000009</c:v>
                </c:pt>
                <c:pt idx="15453">
                  <c:v>0.61050000000000004</c:v>
                </c:pt>
                <c:pt idx="15454">
                  <c:v>0.71550000000000002</c:v>
                </c:pt>
                <c:pt idx="15455">
                  <c:v>0.62270000000000003</c:v>
                </c:pt>
                <c:pt idx="15456">
                  <c:v>0.49230000000000002</c:v>
                </c:pt>
                <c:pt idx="15457">
                  <c:v>0.53400000000000003</c:v>
                </c:pt>
                <c:pt idx="15458">
                  <c:v>0.63170000000000004</c:v>
                </c:pt>
                <c:pt idx="15459">
                  <c:v>0.60940000000000005</c:v>
                </c:pt>
                <c:pt idx="15460">
                  <c:v>0.59619999999999995</c:v>
                </c:pt>
                <c:pt idx="15461">
                  <c:v>0.61529999999999996</c:v>
                </c:pt>
                <c:pt idx="15462">
                  <c:v>0.56100000000000005</c:v>
                </c:pt>
                <c:pt idx="15463">
                  <c:v>0.52629999999999999</c:v>
                </c:pt>
                <c:pt idx="15464">
                  <c:v>0.40460000000000007</c:v>
                </c:pt>
                <c:pt idx="15465">
                  <c:v>0.36600000000000005</c:v>
                </c:pt>
                <c:pt idx="15466">
                  <c:v>0.38550000000000001</c:v>
                </c:pt>
                <c:pt idx="15467">
                  <c:v>0.37519999999999998</c:v>
                </c:pt>
                <c:pt idx="15468">
                  <c:v>0.30459999999999998</c:v>
                </c:pt>
                <c:pt idx="15469">
                  <c:v>0.2918</c:v>
                </c:pt>
                <c:pt idx="15470">
                  <c:v>0.15820000000000001</c:v>
                </c:pt>
                <c:pt idx="15471">
                  <c:v>0.12310000000000001</c:v>
                </c:pt>
                <c:pt idx="15472">
                  <c:v>0.13870000000000002</c:v>
                </c:pt>
                <c:pt idx="15473">
                  <c:v>0.1216</c:v>
                </c:pt>
                <c:pt idx="15474">
                  <c:v>0.23450000000000004</c:v>
                </c:pt>
                <c:pt idx="15475">
                  <c:v>0.19230000000000003</c:v>
                </c:pt>
                <c:pt idx="15476">
                  <c:v>0.13300000000000001</c:v>
                </c:pt>
                <c:pt idx="15477">
                  <c:v>0.14680000000000001</c:v>
                </c:pt>
                <c:pt idx="15478">
                  <c:v>0.11890000000000001</c:v>
                </c:pt>
                <c:pt idx="15479">
                  <c:v>0.17910000000000001</c:v>
                </c:pt>
                <c:pt idx="15480">
                  <c:v>0.1714</c:v>
                </c:pt>
                <c:pt idx="15481">
                  <c:v>0.19600000000000001</c:v>
                </c:pt>
                <c:pt idx="15482">
                  <c:v>0.26950000000000002</c:v>
                </c:pt>
                <c:pt idx="15483">
                  <c:v>0.19090000000000001</c:v>
                </c:pt>
                <c:pt idx="15484">
                  <c:v>0.12230000000000002</c:v>
                </c:pt>
                <c:pt idx="15485">
                  <c:v>0.1071</c:v>
                </c:pt>
                <c:pt idx="15486">
                  <c:v>7.5000000000000011E-2</c:v>
                </c:pt>
                <c:pt idx="15487">
                  <c:v>6.9599999999999995E-2</c:v>
                </c:pt>
                <c:pt idx="15488">
                  <c:v>6.6500000000000004E-2</c:v>
                </c:pt>
                <c:pt idx="15489">
                  <c:v>7.9600000000000004E-2</c:v>
                </c:pt>
                <c:pt idx="15490">
                  <c:v>7.4300000000000005E-2</c:v>
                </c:pt>
                <c:pt idx="15491">
                  <c:v>7.3400000000000007E-2</c:v>
                </c:pt>
                <c:pt idx="15492">
                  <c:v>6.4600000000000005E-2</c:v>
                </c:pt>
                <c:pt idx="15493">
                  <c:v>4.36E-2</c:v>
                </c:pt>
                <c:pt idx="15494">
                  <c:v>4.5700000000000005E-2</c:v>
                </c:pt>
                <c:pt idx="15495">
                  <c:v>4.1700000000000001E-2</c:v>
                </c:pt>
                <c:pt idx="15496">
                  <c:v>5.2000000000000005E-2</c:v>
                </c:pt>
                <c:pt idx="15497">
                  <c:v>5.0300000000000004E-2</c:v>
                </c:pt>
                <c:pt idx="15498">
                  <c:v>5.7999999999999996E-2</c:v>
                </c:pt>
                <c:pt idx="15499">
                  <c:v>6.0999999999999999E-2</c:v>
                </c:pt>
                <c:pt idx="15500">
                  <c:v>6.2700000000000006E-2</c:v>
                </c:pt>
                <c:pt idx="15501">
                  <c:v>8.5800000000000001E-2</c:v>
                </c:pt>
                <c:pt idx="15502">
                  <c:v>6.93E-2</c:v>
                </c:pt>
                <c:pt idx="15503">
                  <c:v>7.5500000000000012E-2</c:v>
                </c:pt>
                <c:pt idx="15504">
                  <c:v>6.430000000000001E-2</c:v>
                </c:pt>
                <c:pt idx="15505">
                  <c:v>6.4600000000000005E-2</c:v>
                </c:pt>
                <c:pt idx="15506">
                  <c:v>6.6300000000000012E-2</c:v>
                </c:pt>
                <c:pt idx="15507">
                  <c:v>5.5000000000000007E-2</c:v>
                </c:pt>
                <c:pt idx="15508">
                  <c:v>5.5500000000000008E-2</c:v>
                </c:pt>
                <c:pt idx="15509">
                  <c:v>5.2800000000000007E-2</c:v>
                </c:pt>
                <c:pt idx="15510">
                  <c:v>3.3700000000000001E-2</c:v>
                </c:pt>
                <c:pt idx="15511">
                  <c:v>3.8600000000000002E-2</c:v>
                </c:pt>
                <c:pt idx="15512">
                  <c:v>3.1100000000000003E-2</c:v>
                </c:pt>
                <c:pt idx="15513">
                  <c:v>3.1900000000000005E-2</c:v>
                </c:pt>
                <c:pt idx="15514">
                  <c:v>2.87E-2</c:v>
                </c:pt>
                <c:pt idx="15515">
                  <c:v>2.4400000000000002E-2</c:v>
                </c:pt>
                <c:pt idx="15516">
                  <c:v>2.5100000000000001E-2</c:v>
                </c:pt>
                <c:pt idx="15517">
                  <c:v>2.1000000000000001E-2</c:v>
                </c:pt>
                <c:pt idx="15518">
                  <c:v>2.18E-2</c:v>
                </c:pt>
                <c:pt idx="15519">
                  <c:v>1.6900000000000002E-2</c:v>
                </c:pt>
                <c:pt idx="15520">
                  <c:v>1.8800000000000001E-2</c:v>
                </c:pt>
                <c:pt idx="15521">
                  <c:v>2.2500000000000003E-2</c:v>
                </c:pt>
                <c:pt idx="15522">
                  <c:v>1.9400000000000001E-2</c:v>
                </c:pt>
                <c:pt idx="15523">
                  <c:v>1.6400000000000001E-2</c:v>
                </c:pt>
                <c:pt idx="15524">
                  <c:v>1.44E-2</c:v>
                </c:pt>
                <c:pt idx="15525">
                  <c:v>1.14E-2</c:v>
                </c:pt>
                <c:pt idx="15526">
                  <c:v>1.04E-2</c:v>
                </c:pt>
                <c:pt idx="15527">
                  <c:v>6.6000000000000008E-3</c:v>
                </c:pt>
                <c:pt idx="15528">
                  <c:v>5.6000000000000008E-3</c:v>
                </c:pt>
                <c:pt idx="15529">
                  <c:v>6.6000000000000008E-3</c:v>
                </c:pt>
                <c:pt idx="15530">
                  <c:v>5.6000000000000008E-3</c:v>
                </c:pt>
                <c:pt idx="15531">
                  <c:v>7.4000000000000003E-3</c:v>
                </c:pt>
                <c:pt idx="15532">
                  <c:v>5.6000000000000008E-3</c:v>
                </c:pt>
                <c:pt idx="15533">
                  <c:v>6.5000000000000006E-3</c:v>
                </c:pt>
                <c:pt idx="15534">
                  <c:v>5.5000000000000005E-3</c:v>
                </c:pt>
                <c:pt idx="15535">
                  <c:v>4.5999999999999999E-3</c:v>
                </c:pt>
                <c:pt idx="15536">
                  <c:v>4.5999999999999999E-3</c:v>
                </c:pt>
                <c:pt idx="15537">
                  <c:v>4.5999999999999999E-3</c:v>
                </c:pt>
                <c:pt idx="15538">
                  <c:v>7.3000000000000001E-3</c:v>
                </c:pt>
                <c:pt idx="15539">
                  <c:v>5.5000000000000005E-3</c:v>
                </c:pt>
                <c:pt idx="15540">
                  <c:v>8.2000000000000007E-3</c:v>
                </c:pt>
                <c:pt idx="15541">
                  <c:v>4.5999999999999999E-3</c:v>
                </c:pt>
                <c:pt idx="15542">
                  <c:v>5.5000000000000005E-3</c:v>
                </c:pt>
                <c:pt idx="15543">
                  <c:v>5.4000000000000003E-3</c:v>
                </c:pt>
                <c:pt idx="15544">
                  <c:v>5.4000000000000003E-3</c:v>
                </c:pt>
                <c:pt idx="15545">
                  <c:v>6.3E-3</c:v>
                </c:pt>
                <c:pt idx="15546">
                  <c:v>7.1999999999999998E-3</c:v>
                </c:pt>
                <c:pt idx="15547">
                  <c:v>6.3E-3</c:v>
                </c:pt>
                <c:pt idx="15548">
                  <c:v>7.0999999999999995E-3</c:v>
                </c:pt>
                <c:pt idx="15549">
                  <c:v>8.0000000000000002E-3</c:v>
                </c:pt>
                <c:pt idx="15550">
                  <c:v>6.3E-3</c:v>
                </c:pt>
                <c:pt idx="15551">
                  <c:v>4.4999999999999997E-3</c:v>
                </c:pt>
                <c:pt idx="15552">
                  <c:v>3.5999999999999999E-3</c:v>
                </c:pt>
                <c:pt idx="15553">
                  <c:v>3.5999999999999999E-3</c:v>
                </c:pt>
                <c:pt idx="15554">
                  <c:v>9.8000000000000014E-3</c:v>
                </c:pt>
                <c:pt idx="15555">
                  <c:v>8.1000000000000013E-3</c:v>
                </c:pt>
                <c:pt idx="15556">
                  <c:v>8.1000000000000013E-3</c:v>
                </c:pt>
                <c:pt idx="15557">
                  <c:v>1.0800000000000001E-2</c:v>
                </c:pt>
                <c:pt idx="15558">
                  <c:v>1.2500000000000001E-2</c:v>
                </c:pt>
                <c:pt idx="15559">
                  <c:v>9.8000000000000014E-3</c:v>
                </c:pt>
                <c:pt idx="15560">
                  <c:v>9.9000000000000008E-3</c:v>
                </c:pt>
                <c:pt idx="15561">
                  <c:v>1.2500000000000001E-2</c:v>
                </c:pt>
                <c:pt idx="15562">
                  <c:v>1.1600000000000001E-2</c:v>
                </c:pt>
                <c:pt idx="15563">
                  <c:v>1.2500000000000001E-2</c:v>
                </c:pt>
                <c:pt idx="15564">
                  <c:v>1.1600000000000001E-2</c:v>
                </c:pt>
                <c:pt idx="15565">
                  <c:v>9.8000000000000014E-3</c:v>
                </c:pt>
                <c:pt idx="15566">
                  <c:v>8.8999999999999999E-3</c:v>
                </c:pt>
                <c:pt idx="15567">
                  <c:v>1.0700000000000001E-2</c:v>
                </c:pt>
                <c:pt idx="15568">
                  <c:v>9.8000000000000014E-3</c:v>
                </c:pt>
                <c:pt idx="15569">
                  <c:v>1.0700000000000001E-2</c:v>
                </c:pt>
                <c:pt idx="15570">
                  <c:v>1.1600000000000001E-2</c:v>
                </c:pt>
                <c:pt idx="15571">
                  <c:v>1.3400000000000002E-2</c:v>
                </c:pt>
                <c:pt idx="15572">
                  <c:v>7.1999999999999998E-3</c:v>
                </c:pt>
                <c:pt idx="15573">
                  <c:v>7.0999999999999995E-3</c:v>
                </c:pt>
                <c:pt idx="15574">
                  <c:v>1.1600000000000001E-2</c:v>
                </c:pt>
                <c:pt idx="15575">
                  <c:v>8.8999999999999999E-3</c:v>
                </c:pt>
                <c:pt idx="15576">
                  <c:v>8.0000000000000002E-3</c:v>
                </c:pt>
                <c:pt idx="15577">
                  <c:v>6.3E-3</c:v>
                </c:pt>
                <c:pt idx="15578">
                  <c:v>6.3E-3</c:v>
                </c:pt>
                <c:pt idx="15579">
                  <c:v>8.0000000000000002E-3</c:v>
                </c:pt>
                <c:pt idx="15580">
                  <c:v>6.3E-3</c:v>
                </c:pt>
                <c:pt idx="15581">
                  <c:v>9.8000000000000014E-3</c:v>
                </c:pt>
                <c:pt idx="15582">
                  <c:v>1.0700000000000001E-2</c:v>
                </c:pt>
                <c:pt idx="15583">
                  <c:v>1.3400000000000002E-2</c:v>
                </c:pt>
                <c:pt idx="15584">
                  <c:v>1.43E-2</c:v>
                </c:pt>
                <c:pt idx="15585">
                  <c:v>1.2400000000000001E-2</c:v>
                </c:pt>
                <c:pt idx="15586">
                  <c:v>1.0700000000000001E-2</c:v>
                </c:pt>
                <c:pt idx="15587">
                  <c:v>7.0999999999999995E-3</c:v>
                </c:pt>
                <c:pt idx="15588">
                  <c:v>5.3E-3</c:v>
                </c:pt>
                <c:pt idx="15589">
                  <c:v>6.2000000000000006E-3</c:v>
                </c:pt>
                <c:pt idx="15590">
                  <c:v>7.9000000000000008E-3</c:v>
                </c:pt>
                <c:pt idx="15591">
                  <c:v>5.3E-3</c:v>
                </c:pt>
                <c:pt idx="15592">
                  <c:v>4.4000000000000003E-3</c:v>
                </c:pt>
                <c:pt idx="15593">
                  <c:v>2.7000000000000001E-3</c:v>
                </c:pt>
                <c:pt idx="15594">
                  <c:v>3.5000000000000005E-3</c:v>
                </c:pt>
                <c:pt idx="15595">
                  <c:v>2.7000000000000001E-3</c:v>
                </c:pt>
                <c:pt idx="15596">
                  <c:v>3.5000000000000005E-3</c:v>
                </c:pt>
                <c:pt idx="15597">
                  <c:v>1.8E-3</c:v>
                </c:pt>
                <c:pt idx="15598">
                  <c:v>1.8E-3</c:v>
                </c:pt>
                <c:pt idx="15599">
                  <c:v>8.9999999999999998E-4</c:v>
                </c:pt>
                <c:pt idx="15600">
                  <c:v>8.9999999999999998E-4</c:v>
                </c:pt>
                <c:pt idx="15601">
                  <c:v>8.9999999999999998E-4</c:v>
                </c:pt>
                <c:pt idx="15602">
                  <c:v>8.9999999999999998E-4</c:v>
                </c:pt>
                <c:pt idx="15603">
                  <c:v>1.8E-3</c:v>
                </c:pt>
                <c:pt idx="15604">
                  <c:v>8.9999999999999998E-4</c:v>
                </c:pt>
                <c:pt idx="15605">
                  <c:v>0</c:v>
                </c:pt>
                <c:pt idx="15606">
                  <c:v>0</c:v>
                </c:pt>
                <c:pt idx="15607">
                  <c:v>0</c:v>
                </c:pt>
                <c:pt idx="15608">
                  <c:v>0</c:v>
                </c:pt>
                <c:pt idx="15609">
                  <c:v>0</c:v>
                </c:pt>
                <c:pt idx="15610">
                  <c:v>0</c:v>
                </c:pt>
                <c:pt idx="15611">
                  <c:v>8.9999999999999998E-4</c:v>
                </c:pt>
                <c:pt idx="15612">
                  <c:v>0</c:v>
                </c:pt>
                <c:pt idx="15613">
                  <c:v>0</c:v>
                </c:pt>
                <c:pt idx="15614">
                  <c:v>0</c:v>
                </c:pt>
                <c:pt idx="15615">
                  <c:v>0</c:v>
                </c:pt>
                <c:pt idx="15616">
                  <c:v>8.9999999999999998E-4</c:v>
                </c:pt>
                <c:pt idx="15617">
                  <c:v>0</c:v>
                </c:pt>
                <c:pt idx="15618">
                  <c:v>0</c:v>
                </c:pt>
                <c:pt idx="15619">
                  <c:v>0</c:v>
                </c:pt>
                <c:pt idx="15620">
                  <c:v>0</c:v>
                </c:pt>
                <c:pt idx="15621">
                  <c:v>8.9999999999999998E-4</c:v>
                </c:pt>
                <c:pt idx="15622">
                  <c:v>0</c:v>
                </c:pt>
                <c:pt idx="15623">
                  <c:v>0</c:v>
                </c:pt>
                <c:pt idx="15624">
                  <c:v>0</c:v>
                </c:pt>
                <c:pt idx="15625">
                  <c:v>0</c:v>
                </c:pt>
                <c:pt idx="15626">
                  <c:v>0</c:v>
                </c:pt>
                <c:pt idx="15627">
                  <c:v>0</c:v>
                </c:pt>
                <c:pt idx="15628">
                  <c:v>0</c:v>
                </c:pt>
                <c:pt idx="15629">
                  <c:v>0</c:v>
                </c:pt>
                <c:pt idx="15630">
                  <c:v>0</c:v>
                </c:pt>
                <c:pt idx="15631">
                  <c:v>0</c:v>
                </c:pt>
                <c:pt idx="15632">
                  <c:v>0</c:v>
                </c:pt>
                <c:pt idx="15633">
                  <c:v>0</c:v>
                </c:pt>
                <c:pt idx="15634">
                  <c:v>0</c:v>
                </c:pt>
                <c:pt idx="15635">
                  <c:v>0</c:v>
                </c:pt>
                <c:pt idx="15636">
                  <c:v>0</c:v>
                </c:pt>
                <c:pt idx="15637">
                  <c:v>0</c:v>
                </c:pt>
                <c:pt idx="15638">
                  <c:v>0</c:v>
                </c:pt>
                <c:pt idx="15639">
                  <c:v>0</c:v>
                </c:pt>
                <c:pt idx="15640">
                  <c:v>0</c:v>
                </c:pt>
                <c:pt idx="15641">
                  <c:v>0</c:v>
                </c:pt>
                <c:pt idx="15642">
                  <c:v>0</c:v>
                </c:pt>
                <c:pt idx="15643">
                  <c:v>0</c:v>
                </c:pt>
                <c:pt idx="15644">
                  <c:v>0</c:v>
                </c:pt>
                <c:pt idx="15645">
                  <c:v>0</c:v>
                </c:pt>
                <c:pt idx="15646">
                  <c:v>0</c:v>
                </c:pt>
                <c:pt idx="15647">
                  <c:v>0</c:v>
                </c:pt>
                <c:pt idx="15648">
                  <c:v>0</c:v>
                </c:pt>
                <c:pt idx="15649">
                  <c:v>0</c:v>
                </c:pt>
                <c:pt idx="15650">
                  <c:v>0</c:v>
                </c:pt>
                <c:pt idx="15651">
                  <c:v>0</c:v>
                </c:pt>
                <c:pt idx="15652">
                  <c:v>0</c:v>
                </c:pt>
                <c:pt idx="15653">
                  <c:v>0</c:v>
                </c:pt>
                <c:pt idx="15654">
                  <c:v>0</c:v>
                </c:pt>
                <c:pt idx="15655">
                  <c:v>0</c:v>
                </c:pt>
                <c:pt idx="15656">
                  <c:v>0</c:v>
                </c:pt>
                <c:pt idx="15657">
                  <c:v>0</c:v>
                </c:pt>
                <c:pt idx="15658">
                  <c:v>2.1000000000000003E-3</c:v>
                </c:pt>
                <c:pt idx="15659">
                  <c:v>5.1999999999999998E-3</c:v>
                </c:pt>
                <c:pt idx="15660">
                  <c:v>1.2400000000000001E-2</c:v>
                </c:pt>
                <c:pt idx="15661">
                  <c:v>1.9500000000000003E-2</c:v>
                </c:pt>
                <c:pt idx="15662">
                  <c:v>2.3400000000000004E-2</c:v>
                </c:pt>
                <c:pt idx="15663">
                  <c:v>2.0200000000000003E-2</c:v>
                </c:pt>
                <c:pt idx="15664">
                  <c:v>1.9200000000000002E-2</c:v>
                </c:pt>
                <c:pt idx="15665">
                  <c:v>4.0400000000000005E-2</c:v>
                </c:pt>
                <c:pt idx="15666">
                  <c:v>2.93E-2</c:v>
                </c:pt>
                <c:pt idx="15667">
                  <c:v>1.3100000000000001E-2</c:v>
                </c:pt>
                <c:pt idx="15668">
                  <c:v>1.5100000000000001E-2</c:v>
                </c:pt>
                <c:pt idx="15669">
                  <c:v>1.3100000000000001E-2</c:v>
                </c:pt>
                <c:pt idx="15670">
                  <c:v>2.2200000000000001E-2</c:v>
                </c:pt>
                <c:pt idx="15671">
                  <c:v>1.7299999999999999E-2</c:v>
                </c:pt>
                <c:pt idx="15672">
                  <c:v>1.5300000000000001E-2</c:v>
                </c:pt>
                <c:pt idx="15673">
                  <c:v>2.9399999999999999E-2</c:v>
                </c:pt>
                <c:pt idx="15674">
                  <c:v>2.8399999999999998E-2</c:v>
                </c:pt>
                <c:pt idx="15675">
                  <c:v>2.93E-2</c:v>
                </c:pt>
                <c:pt idx="15676">
                  <c:v>2.52E-2</c:v>
                </c:pt>
                <c:pt idx="15677">
                  <c:v>3.2500000000000001E-2</c:v>
                </c:pt>
                <c:pt idx="15678">
                  <c:v>3.3400000000000006E-2</c:v>
                </c:pt>
                <c:pt idx="15679">
                  <c:v>2.6500000000000003E-2</c:v>
                </c:pt>
                <c:pt idx="15680">
                  <c:v>2.35E-2</c:v>
                </c:pt>
                <c:pt idx="15681">
                  <c:v>3.2600000000000004E-2</c:v>
                </c:pt>
                <c:pt idx="15682">
                  <c:v>4.0800000000000003E-2</c:v>
                </c:pt>
                <c:pt idx="15683">
                  <c:v>3.1800000000000002E-2</c:v>
                </c:pt>
                <c:pt idx="15684">
                  <c:v>3.61E-2</c:v>
                </c:pt>
                <c:pt idx="15685">
                  <c:v>3.7400000000000003E-2</c:v>
                </c:pt>
                <c:pt idx="15686">
                  <c:v>3.6600000000000001E-2</c:v>
                </c:pt>
                <c:pt idx="15687">
                  <c:v>3.2800000000000003E-2</c:v>
                </c:pt>
                <c:pt idx="15688">
                  <c:v>5.8400000000000001E-2</c:v>
                </c:pt>
                <c:pt idx="15689">
                  <c:v>5.6899999999999999E-2</c:v>
                </c:pt>
                <c:pt idx="15690">
                  <c:v>5.9700000000000003E-2</c:v>
                </c:pt>
                <c:pt idx="15691">
                  <c:v>7.3099999999999998E-2</c:v>
                </c:pt>
                <c:pt idx="15692">
                  <c:v>7.3099999999999998E-2</c:v>
                </c:pt>
                <c:pt idx="15693">
                  <c:v>8.3400000000000002E-2</c:v>
                </c:pt>
                <c:pt idx="15694">
                  <c:v>7.5900000000000009E-2</c:v>
                </c:pt>
                <c:pt idx="15695">
                  <c:v>9.3100000000000016E-2</c:v>
                </c:pt>
                <c:pt idx="15696">
                  <c:v>8.5600000000000009E-2</c:v>
                </c:pt>
                <c:pt idx="15697">
                  <c:v>7.6500000000000012E-2</c:v>
                </c:pt>
                <c:pt idx="15698">
                  <c:v>8.5500000000000007E-2</c:v>
                </c:pt>
                <c:pt idx="15699">
                  <c:v>8.3500000000000005E-2</c:v>
                </c:pt>
                <c:pt idx="15700">
                  <c:v>7.0999999999999994E-2</c:v>
                </c:pt>
                <c:pt idx="15701">
                  <c:v>9.4500000000000001E-2</c:v>
                </c:pt>
                <c:pt idx="15702">
                  <c:v>0.10249999999999999</c:v>
                </c:pt>
                <c:pt idx="15703">
                  <c:v>8.6000000000000007E-2</c:v>
                </c:pt>
                <c:pt idx="15704">
                  <c:v>0.11020000000000002</c:v>
                </c:pt>
                <c:pt idx="15705">
                  <c:v>9.6100000000000005E-2</c:v>
                </c:pt>
                <c:pt idx="15706">
                  <c:v>9.8900000000000002E-2</c:v>
                </c:pt>
                <c:pt idx="15707">
                  <c:v>0.10020000000000001</c:v>
                </c:pt>
                <c:pt idx="15708">
                  <c:v>0.10160000000000001</c:v>
                </c:pt>
                <c:pt idx="15709">
                  <c:v>9.8400000000000001E-2</c:v>
                </c:pt>
                <c:pt idx="15710">
                  <c:v>0.1145</c:v>
                </c:pt>
                <c:pt idx="15711">
                  <c:v>0.1111</c:v>
                </c:pt>
                <c:pt idx="15712">
                  <c:v>0.13070000000000001</c:v>
                </c:pt>
                <c:pt idx="15713">
                  <c:v>0.12130000000000002</c:v>
                </c:pt>
                <c:pt idx="15714">
                  <c:v>0.1111</c:v>
                </c:pt>
                <c:pt idx="15715">
                  <c:v>0.1384</c:v>
                </c:pt>
                <c:pt idx="15716">
                  <c:v>0.13370000000000001</c:v>
                </c:pt>
                <c:pt idx="15717">
                  <c:v>0.1386</c:v>
                </c:pt>
                <c:pt idx="15718">
                  <c:v>0.13730000000000001</c:v>
                </c:pt>
                <c:pt idx="15719">
                  <c:v>0.15190000000000001</c:v>
                </c:pt>
                <c:pt idx="15720">
                  <c:v>0.15200000000000002</c:v>
                </c:pt>
                <c:pt idx="15721">
                  <c:v>0.12809999999999999</c:v>
                </c:pt>
                <c:pt idx="15722">
                  <c:v>0.1053</c:v>
                </c:pt>
                <c:pt idx="15723">
                  <c:v>9.6600000000000005E-2</c:v>
                </c:pt>
                <c:pt idx="15724">
                  <c:v>0.11030000000000001</c:v>
                </c:pt>
                <c:pt idx="15725">
                  <c:v>0.12640000000000001</c:v>
                </c:pt>
                <c:pt idx="15726">
                  <c:v>0.1196</c:v>
                </c:pt>
                <c:pt idx="15727">
                  <c:v>0.1449</c:v>
                </c:pt>
                <c:pt idx="15728">
                  <c:v>0.14810000000000001</c:v>
                </c:pt>
                <c:pt idx="15729">
                  <c:v>0.1469</c:v>
                </c:pt>
                <c:pt idx="15730">
                  <c:v>0.1285</c:v>
                </c:pt>
                <c:pt idx="15731">
                  <c:v>0.1013</c:v>
                </c:pt>
                <c:pt idx="15732">
                  <c:v>8.2500000000000004E-2</c:v>
                </c:pt>
                <c:pt idx="15733">
                  <c:v>6.8600000000000008E-2</c:v>
                </c:pt>
                <c:pt idx="15734">
                  <c:v>6.770000000000001E-2</c:v>
                </c:pt>
                <c:pt idx="15735">
                  <c:v>7.6500000000000012E-2</c:v>
                </c:pt>
                <c:pt idx="15736">
                  <c:v>6.8500000000000005E-2</c:v>
                </c:pt>
                <c:pt idx="15737">
                  <c:v>6.3100000000000003E-2</c:v>
                </c:pt>
                <c:pt idx="15738">
                  <c:v>7.2800000000000004E-2</c:v>
                </c:pt>
                <c:pt idx="15739">
                  <c:v>7.2900000000000006E-2</c:v>
                </c:pt>
                <c:pt idx="15740">
                  <c:v>6.5200000000000008E-2</c:v>
                </c:pt>
                <c:pt idx="15741">
                  <c:v>6.1900000000000004E-2</c:v>
                </c:pt>
                <c:pt idx="15742">
                  <c:v>5.8700000000000002E-2</c:v>
                </c:pt>
                <c:pt idx="15743">
                  <c:v>6.54E-2</c:v>
                </c:pt>
                <c:pt idx="15744">
                  <c:v>7.5200000000000003E-2</c:v>
                </c:pt>
                <c:pt idx="15745">
                  <c:v>6.8900000000000003E-2</c:v>
                </c:pt>
                <c:pt idx="15746">
                  <c:v>7.0099999999999996E-2</c:v>
                </c:pt>
                <c:pt idx="15747">
                  <c:v>7.3400000000000007E-2</c:v>
                </c:pt>
                <c:pt idx="15748">
                  <c:v>7.1599999999999997E-2</c:v>
                </c:pt>
                <c:pt idx="15749">
                  <c:v>0.1003</c:v>
                </c:pt>
                <c:pt idx="15750">
                  <c:v>0.10400000000000001</c:v>
                </c:pt>
                <c:pt idx="15751">
                  <c:v>9.98E-2</c:v>
                </c:pt>
                <c:pt idx="15752">
                  <c:v>0.1013</c:v>
                </c:pt>
                <c:pt idx="15753">
                  <c:v>0.1091</c:v>
                </c:pt>
                <c:pt idx="15754">
                  <c:v>0.10020000000000001</c:v>
                </c:pt>
                <c:pt idx="15755">
                  <c:v>9.6799999999999997E-2</c:v>
                </c:pt>
                <c:pt idx="15756">
                  <c:v>0.11230000000000001</c:v>
                </c:pt>
                <c:pt idx="15757">
                  <c:v>0.10540000000000001</c:v>
                </c:pt>
                <c:pt idx="15758">
                  <c:v>9.9900000000000003E-2</c:v>
                </c:pt>
                <c:pt idx="15759">
                  <c:v>0.1119</c:v>
                </c:pt>
                <c:pt idx="15760">
                  <c:v>0.1149</c:v>
                </c:pt>
                <c:pt idx="15761">
                  <c:v>0.1065</c:v>
                </c:pt>
                <c:pt idx="15762">
                  <c:v>8.6300000000000002E-2</c:v>
                </c:pt>
                <c:pt idx="15763">
                  <c:v>8.7300000000000003E-2</c:v>
                </c:pt>
                <c:pt idx="15764">
                  <c:v>8.3600000000000008E-2</c:v>
                </c:pt>
                <c:pt idx="15765">
                  <c:v>8.2000000000000003E-2</c:v>
                </c:pt>
                <c:pt idx="15766">
                  <c:v>7.6300000000000007E-2</c:v>
                </c:pt>
                <c:pt idx="15767">
                  <c:v>7.8700000000000006E-2</c:v>
                </c:pt>
                <c:pt idx="15768">
                  <c:v>6.770000000000001E-2</c:v>
                </c:pt>
                <c:pt idx="15769">
                  <c:v>4.82E-2</c:v>
                </c:pt>
                <c:pt idx="15770">
                  <c:v>4.82E-2</c:v>
                </c:pt>
                <c:pt idx="15771">
                  <c:v>5.2300000000000006E-2</c:v>
                </c:pt>
                <c:pt idx="15772">
                  <c:v>5.5600000000000011E-2</c:v>
                </c:pt>
                <c:pt idx="15773">
                  <c:v>4.4900000000000002E-2</c:v>
                </c:pt>
                <c:pt idx="15774">
                  <c:v>4.5900000000000003E-2</c:v>
                </c:pt>
                <c:pt idx="15775">
                  <c:v>6.3E-2</c:v>
                </c:pt>
                <c:pt idx="15776">
                  <c:v>7.2599999999999998E-2</c:v>
                </c:pt>
                <c:pt idx="15777">
                  <c:v>6.430000000000001E-2</c:v>
                </c:pt>
                <c:pt idx="15778">
                  <c:v>6.8300000000000013E-2</c:v>
                </c:pt>
                <c:pt idx="15779">
                  <c:v>5.9499999999999997E-2</c:v>
                </c:pt>
                <c:pt idx="15780">
                  <c:v>6.9499999999999992E-2</c:v>
                </c:pt>
                <c:pt idx="15781">
                  <c:v>6.59E-2</c:v>
                </c:pt>
                <c:pt idx="15782">
                  <c:v>7.5800000000000006E-2</c:v>
                </c:pt>
                <c:pt idx="15783">
                  <c:v>6.9199999999999998E-2</c:v>
                </c:pt>
                <c:pt idx="15784">
                  <c:v>6.1700000000000005E-2</c:v>
                </c:pt>
                <c:pt idx="15785">
                  <c:v>5.7299999999999997E-2</c:v>
                </c:pt>
                <c:pt idx="15786">
                  <c:v>4.8600000000000004E-2</c:v>
                </c:pt>
                <c:pt idx="15787">
                  <c:v>3.9200000000000006E-2</c:v>
                </c:pt>
                <c:pt idx="15788">
                  <c:v>3.0499999999999999E-2</c:v>
                </c:pt>
                <c:pt idx="15789">
                  <c:v>3.15E-2</c:v>
                </c:pt>
                <c:pt idx="15790">
                  <c:v>3.1300000000000001E-2</c:v>
                </c:pt>
                <c:pt idx="15791">
                  <c:v>3.6799999999999999E-2</c:v>
                </c:pt>
                <c:pt idx="15792">
                  <c:v>3.4499999999999996E-2</c:v>
                </c:pt>
                <c:pt idx="15793">
                  <c:v>4.4000000000000004E-2</c:v>
                </c:pt>
                <c:pt idx="15794">
                  <c:v>4.7300000000000002E-2</c:v>
                </c:pt>
                <c:pt idx="15795">
                  <c:v>2.5100000000000001E-2</c:v>
                </c:pt>
                <c:pt idx="15796">
                  <c:v>3.2199999999999999E-2</c:v>
                </c:pt>
                <c:pt idx="15797">
                  <c:v>1.8700000000000001E-2</c:v>
                </c:pt>
                <c:pt idx="15798">
                  <c:v>8.3000000000000001E-3</c:v>
                </c:pt>
                <c:pt idx="15799">
                  <c:v>1.8700000000000001E-2</c:v>
                </c:pt>
                <c:pt idx="15800">
                  <c:v>1.8700000000000001E-2</c:v>
                </c:pt>
                <c:pt idx="15801">
                  <c:v>9.300000000000001E-3</c:v>
                </c:pt>
                <c:pt idx="15802">
                  <c:v>5.1999999999999998E-3</c:v>
                </c:pt>
                <c:pt idx="15803">
                  <c:v>5.1000000000000004E-3</c:v>
                </c:pt>
                <c:pt idx="15804">
                  <c:v>4.1000000000000003E-3</c:v>
                </c:pt>
                <c:pt idx="15805">
                  <c:v>3.1000000000000003E-3</c:v>
                </c:pt>
                <c:pt idx="15806">
                  <c:v>8.2000000000000007E-3</c:v>
                </c:pt>
                <c:pt idx="15807">
                  <c:v>4.1000000000000003E-3</c:v>
                </c:pt>
                <c:pt idx="15808">
                  <c:v>3.1000000000000003E-3</c:v>
                </c:pt>
                <c:pt idx="15809">
                  <c:v>1E-3</c:v>
                </c:pt>
                <c:pt idx="15810">
                  <c:v>0</c:v>
                </c:pt>
                <c:pt idx="15811">
                  <c:v>0</c:v>
                </c:pt>
                <c:pt idx="15812">
                  <c:v>0</c:v>
                </c:pt>
                <c:pt idx="15813">
                  <c:v>0</c:v>
                </c:pt>
                <c:pt idx="15814">
                  <c:v>0</c:v>
                </c:pt>
                <c:pt idx="15815">
                  <c:v>0</c:v>
                </c:pt>
                <c:pt idx="15816">
                  <c:v>0</c:v>
                </c:pt>
                <c:pt idx="15817">
                  <c:v>0</c:v>
                </c:pt>
                <c:pt idx="15818">
                  <c:v>0</c:v>
                </c:pt>
                <c:pt idx="15819">
                  <c:v>0</c:v>
                </c:pt>
                <c:pt idx="15820">
                  <c:v>0</c:v>
                </c:pt>
                <c:pt idx="15821">
                  <c:v>0</c:v>
                </c:pt>
                <c:pt idx="15822">
                  <c:v>0</c:v>
                </c:pt>
                <c:pt idx="15823">
                  <c:v>0</c:v>
                </c:pt>
                <c:pt idx="15824">
                  <c:v>0</c:v>
                </c:pt>
                <c:pt idx="15825">
                  <c:v>0</c:v>
                </c:pt>
                <c:pt idx="15826">
                  <c:v>0</c:v>
                </c:pt>
                <c:pt idx="15827">
                  <c:v>0</c:v>
                </c:pt>
                <c:pt idx="15828">
                  <c:v>0</c:v>
                </c:pt>
                <c:pt idx="15829">
                  <c:v>0</c:v>
                </c:pt>
                <c:pt idx="15830">
                  <c:v>0</c:v>
                </c:pt>
                <c:pt idx="15831">
                  <c:v>0</c:v>
                </c:pt>
                <c:pt idx="15832">
                  <c:v>0</c:v>
                </c:pt>
                <c:pt idx="15833">
                  <c:v>0</c:v>
                </c:pt>
                <c:pt idx="15834">
                  <c:v>0</c:v>
                </c:pt>
                <c:pt idx="15835">
                  <c:v>0</c:v>
                </c:pt>
                <c:pt idx="15836">
                  <c:v>0</c:v>
                </c:pt>
                <c:pt idx="15837">
                  <c:v>0</c:v>
                </c:pt>
                <c:pt idx="15838">
                  <c:v>0</c:v>
                </c:pt>
                <c:pt idx="15839">
                  <c:v>0</c:v>
                </c:pt>
                <c:pt idx="15840">
                  <c:v>0</c:v>
                </c:pt>
                <c:pt idx="15841">
                  <c:v>0</c:v>
                </c:pt>
                <c:pt idx="15842">
                  <c:v>0</c:v>
                </c:pt>
                <c:pt idx="15843">
                  <c:v>0</c:v>
                </c:pt>
                <c:pt idx="15844">
                  <c:v>0</c:v>
                </c:pt>
                <c:pt idx="15845">
                  <c:v>0</c:v>
                </c:pt>
                <c:pt idx="15846">
                  <c:v>0</c:v>
                </c:pt>
                <c:pt idx="15847">
                  <c:v>0</c:v>
                </c:pt>
                <c:pt idx="15848">
                  <c:v>0</c:v>
                </c:pt>
                <c:pt idx="15849">
                  <c:v>0</c:v>
                </c:pt>
                <c:pt idx="15850">
                  <c:v>0</c:v>
                </c:pt>
                <c:pt idx="15851">
                  <c:v>0</c:v>
                </c:pt>
                <c:pt idx="15852">
                  <c:v>0</c:v>
                </c:pt>
                <c:pt idx="15853">
                  <c:v>0</c:v>
                </c:pt>
                <c:pt idx="15854">
                  <c:v>0</c:v>
                </c:pt>
                <c:pt idx="15855">
                  <c:v>0</c:v>
                </c:pt>
                <c:pt idx="15856">
                  <c:v>0</c:v>
                </c:pt>
                <c:pt idx="15857">
                  <c:v>0</c:v>
                </c:pt>
                <c:pt idx="15858">
                  <c:v>0</c:v>
                </c:pt>
                <c:pt idx="15859">
                  <c:v>0</c:v>
                </c:pt>
                <c:pt idx="15860">
                  <c:v>0</c:v>
                </c:pt>
                <c:pt idx="15861">
                  <c:v>0</c:v>
                </c:pt>
                <c:pt idx="15862">
                  <c:v>0</c:v>
                </c:pt>
                <c:pt idx="15863">
                  <c:v>0</c:v>
                </c:pt>
                <c:pt idx="15864">
                  <c:v>0</c:v>
                </c:pt>
                <c:pt idx="15865">
                  <c:v>0</c:v>
                </c:pt>
                <c:pt idx="15866">
                  <c:v>0</c:v>
                </c:pt>
                <c:pt idx="15867">
                  <c:v>0</c:v>
                </c:pt>
                <c:pt idx="15868">
                  <c:v>0</c:v>
                </c:pt>
                <c:pt idx="15869">
                  <c:v>0</c:v>
                </c:pt>
                <c:pt idx="15870">
                  <c:v>0</c:v>
                </c:pt>
                <c:pt idx="15871">
                  <c:v>0</c:v>
                </c:pt>
                <c:pt idx="15872">
                  <c:v>0</c:v>
                </c:pt>
                <c:pt idx="15873">
                  <c:v>0</c:v>
                </c:pt>
                <c:pt idx="15874">
                  <c:v>0</c:v>
                </c:pt>
                <c:pt idx="15875">
                  <c:v>0</c:v>
                </c:pt>
                <c:pt idx="15876">
                  <c:v>0</c:v>
                </c:pt>
                <c:pt idx="15877">
                  <c:v>0</c:v>
                </c:pt>
                <c:pt idx="15878">
                  <c:v>0</c:v>
                </c:pt>
                <c:pt idx="15879">
                  <c:v>0</c:v>
                </c:pt>
                <c:pt idx="15880">
                  <c:v>0</c:v>
                </c:pt>
                <c:pt idx="15881">
                  <c:v>0</c:v>
                </c:pt>
                <c:pt idx="15882">
                  <c:v>0</c:v>
                </c:pt>
                <c:pt idx="15883">
                  <c:v>0</c:v>
                </c:pt>
                <c:pt idx="15884">
                  <c:v>0</c:v>
                </c:pt>
                <c:pt idx="15885">
                  <c:v>0</c:v>
                </c:pt>
                <c:pt idx="15886">
                  <c:v>0</c:v>
                </c:pt>
                <c:pt idx="15887">
                  <c:v>0</c:v>
                </c:pt>
                <c:pt idx="15888">
                  <c:v>0</c:v>
                </c:pt>
                <c:pt idx="15889">
                  <c:v>0</c:v>
                </c:pt>
                <c:pt idx="15890">
                  <c:v>0</c:v>
                </c:pt>
                <c:pt idx="15891">
                  <c:v>0</c:v>
                </c:pt>
                <c:pt idx="15892">
                  <c:v>0</c:v>
                </c:pt>
                <c:pt idx="15893">
                  <c:v>0</c:v>
                </c:pt>
                <c:pt idx="15894">
                  <c:v>0</c:v>
                </c:pt>
                <c:pt idx="15895">
                  <c:v>0</c:v>
                </c:pt>
                <c:pt idx="15896">
                  <c:v>0</c:v>
                </c:pt>
                <c:pt idx="15897">
                  <c:v>0</c:v>
                </c:pt>
                <c:pt idx="15898">
                  <c:v>0</c:v>
                </c:pt>
                <c:pt idx="15899">
                  <c:v>0</c:v>
                </c:pt>
                <c:pt idx="15900">
                  <c:v>0</c:v>
                </c:pt>
                <c:pt idx="15901">
                  <c:v>0</c:v>
                </c:pt>
                <c:pt idx="15902">
                  <c:v>0</c:v>
                </c:pt>
                <c:pt idx="15903">
                  <c:v>0</c:v>
                </c:pt>
                <c:pt idx="15904">
                  <c:v>0</c:v>
                </c:pt>
                <c:pt idx="15905">
                  <c:v>0</c:v>
                </c:pt>
                <c:pt idx="15906">
                  <c:v>0</c:v>
                </c:pt>
                <c:pt idx="15907">
                  <c:v>0</c:v>
                </c:pt>
                <c:pt idx="15908">
                  <c:v>0</c:v>
                </c:pt>
                <c:pt idx="15909">
                  <c:v>0</c:v>
                </c:pt>
                <c:pt idx="15910">
                  <c:v>0</c:v>
                </c:pt>
                <c:pt idx="15911">
                  <c:v>0</c:v>
                </c:pt>
                <c:pt idx="15912">
                  <c:v>0</c:v>
                </c:pt>
                <c:pt idx="15913">
                  <c:v>0</c:v>
                </c:pt>
                <c:pt idx="15914">
                  <c:v>0</c:v>
                </c:pt>
                <c:pt idx="15915">
                  <c:v>0</c:v>
                </c:pt>
                <c:pt idx="15916">
                  <c:v>0</c:v>
                </c:pt>
                <c:pt idx="15917">
                  <c:v>0</c:v>
                </c:pt>
                <c:pt idx="15918">
                  <c:v>0</c:v>
                </c:pt>
                <c:pt idx="15919">
                  <c:v>0</c:v>
                </c:pt>
                <c:pt idx="15920">
                  <c:v>0</c:v>
                </c:pt>
                <c:pt idx="15921">
                  <c:v>0</c:v>
                </c:pt>
                <c:pt idx="15922">
                  <c:v>0</c:v>
                </c:pt>
                <c:pt idx="15923">
                  <c:v>0</c:v>
                </c:pt>
                <c:pt idx="15924">
                  <c:v>0</c:v>
                </c:pt>
                <c:pt idx="15925">
                  <c:v>0</c:v>
                </c:pt>
                <c:pt idx="15926">
                  <c:v>0</c:v>
                </c:pt>
                <c:pt idx="15927">
                  <c:v>0</c:v>
                </c:pt>
                <c:pt idx="15928">
                  <c:v>0</c:v>
                </c:pt>
                <c:pt idx="15929">
                  <c:v>0</c:v>
                </c:pt>
                <c:pt idx="15930">
                  <c:v>0</c:v>
                </c:pt>
                <c:pt idx="15931">
                  <c:v>0</c:v>
                </c:pt>
                <c:pt idx="15932">
                  <c:v>5.1999999999999998E-3</c:v>
                </c:pt>
                <c:pt idx="15933">
                  <c:v>5.5700000000000006E-2</c:v>
                </c:pt>
                <c:pt idx="15934">
                  <c:v>4.9500000000000002E-2</c:v>
                </c:pt>
                <c:pt idx="15935">
                  <c:v>4.2300000000000004E-2</c:v>
                </c:pt>
                <c:pt idx="15936">
                  <c:v>4.1399999999999999E-2</c:v>
                </c:pt>
                <c:pt idx="15937">
                  <c:v>0.03</c:v>
                </c:pt>
                <c:pt idx="15938">
                  <c:v>1.3000000000000001E-2</c:v>
                </c:pt>
                <c:pt idx="15939">
                  <c:v>5.4800000000000008E-2</c:v>
                </c:pt>
                <c:pt idx="15940">
                  <c:v>6.2E-2</c:v>
                </c:pt>
                <c:pt idx="15941">
                  <c:v>0.12270000000000002</c:v>
                </c:pt>
                <c:pt idx="15942">
                  <c:v>8.8200000000000001E-2</c:v>
                </c:pt>
                <c:pt idx="15943">
                  <c:v>5.460000000000001E-2</c:v>
                </c:pt>
                <c:pt idx="15944">
                  <c:v>6.6700000000000009E-2</c:v>
                </c:pt>
                <c:pt idx="15945">
                  <c:v>8.6199999999999999E-2</c:v>
                </c:pt>
                <c:pt idx="15946">
                  <c:v>5.0300000000000004E-2</c:v>
                </c:pt>
                <c:pt idx="15947">
                  <c:v>5.2400000000000002E-2</c:v>
                </c:pt>
                <c:pt idx="15948">
                  <c:v>5.2600000000000008E-2</c:v>
                </c:pt>
                <c:pt idx="15949">
                  <c:v>6.7300000000000013E-2</c:v>
                </c:pt>
                <c:pt idx="15950">
                  <c:v>5.7299999999999997E-2</c:v>
                </c:pt>
                <c:pt idx="15951">
                  <c:v>5.1800000000000006E-2</c:v>
                </c:pt>
                <c:pt idx="15952">
                  <c:v>4.9700000000000001E-2</c:v>
                </c:pt>
                <c:pt idx="15953">
                  <c:v>5.3700000000000005E-2</c:v>
                </c:pt>
                <c:pt idx="15954">
                  <c:v>5.5900000000000005E-2</c:v>
                </c:pt>
                <c:pt idx="15955">
                  <c:v>7.8100000000000003E-2</c:v>
                </c:pt>
                <c:pt idx="15956">
                  <c:v>0.1744</c:v>
                </c:pt>
                <c:pt idx="15957">
                  <c:v>0.1484</c:v>
                </c:pt>
                <c:pt idx="15958">
                  <c:v>0.1172</c:v>
                </c:pt>
                <c:pt idx="15959">
                  <c:v>0.17</c:v>
                </c:pt>
                <c:pt idx="15960">
                  <c:v>0.1176</c:v>
                </c:pt>
                <c:pt idx="15961">
                  <c:v>0.16350000000000001</c:v>
                </c:pt>
                <c:pt idx="15962">
                  <c:v>0.13870000000000002</c:v>
                </c:pt>
                <c:pt idx="15963">
                  <c:v>0.17310000000000003</c:v>
                </c:pt>
                <c:pt idx="15964">
                  <c:v>0.29009999999999997</c:v>
                </c:pt>
                <c:pt idx="15965">
                  <c:v>0.23769999999999999</c:v>
                </c:pt>
                <c:pt idx="15966">
                  <c:v>0.2026</c:v>
                </c:pt>
                <c:pt idx="15967">
                  <c:v>0.29360000000000003</c:v>
                </c:pt>
                <c:pt idx="15968">
                  <c:v>0.37340000000000001</c:v>
                </c:pt>
                <c:pt idx="15969">
                  <c:v>0.35420000000000001</c:v>
                </c:pt>
                <c:pt idx="15970">
                  <c:v>0.38140000000000002</c:v>
                </c:pt>
                <c:pt idx="15971">
                  <c:v>0.2969</c:v>
                </c:pt>
                <c:pt idx="15972">
                  <c:v>0.52779999999999994</c:v>
                </c:pt>
                <c:pt idx="15973">
                  <c:v>0.54310000000000003</c:v>
                </c:pt>
                <c:pt idx="15974">
                  <c:v>0.5796</c:v>
                </c:pt>
                <c:pt idx="15975">
                  <c:v>0.52240000000000009</c:v>
                </c:pt>
                <c:pt idx="15976">
                  <c:v>0.55170000000000008</c:v>
                </c:pt>
                <c:pt idx="15977">
                  <c:v>0.62809999999999999</c:v>
                </c:pt>
                <c:pt idx="15978">
                  <c:v>0.54810000000000003</c:v>
                </c:pt>
                <c:pt idx="15979">
                  <c:v>0.48760000000000003</c:v>
                </c:pt>
                <c:pt idx="15980">
                  <c:v>0.59860000000000002</c:v>
                </c:pt>
                <c:pt idx="15981">
                  <c:v>0.6502</c:v>
                </c:pt>
                <c:pt idx="15982">
                  <c:v>0.6745000000000001</c:v>
                </c:pt>
                <c:pt idx="15983">
                  <c:v>0.65590000000000004</c:v>
                </c:pt>
                <c:pt idx="15984">
                  <c:v>0.6784</c:v>
                </c:pt>
                <c:pt idx="15985">
                  <c:v>0.69490000000000007</c:v>
                </c:pt>
                <c:pt idx="15986">
                  <c:v>0.64829999999999999</c:v>
                </c:pt>
                <c:pt idx="15987">
                  <c:v>0.66840000000000011</c:v>
                </c:pt>
                <c:pt idx="15988">
                  <c:v>0.64690000000000003</c:v>
                </c:pt>
                <c:pt idx="15989">
                  <c:v>0.70840000000000003</c:v>
                </c:pt>
                <c:pt idx="15990">
                  <c:v>0.65900000000000003</c:v>
                </c:pt>
                <c:pt idx="15991">
                  <c:v>0.6493000000000001</c:v>
                </c:pt>
                <c:pt idx="15992">
                  <c:v>0.63230000000000008</c:v>
                </c:pt>
                <c:pt idx="15993">
                  <c:v>0.79260000000000008</c:v>
                </c:pt>
                <c:pt idx="15994">
                  <c:v>0.75519999999999998</c:v>
                </c:pt>
                <c:pt idx="15995">
                  <c:v>0.77550000000000008</c:v>
                </c:pt>
                <c:pt idx="15996">
                  <c:v>0.49990000000000001</c:v>
                </c:pt>
                <c:pt idx="15997">
                  <c:v>0.4516</c:v>
                </c:pt>
                <c:pt idx="15998">
                  <c:v>0.48869999999999997</c:v>
                </c:pt>
                <c:pt idx="15999">
                  <c:v>0.59460000000000002</c:v>
                </c:pt>
                <c:pt idx="16000">
                  <c:v>0.69800000000000006</c:v>
                </c:pt>
                <c:pt idx="16001">
                  <c:v>0.65850000000000009</c:v>
                </c:pt>
                <c:pt idx="16002">
                  <c:v>0.72160000000000002</c:v>
                </c:pt>
                <c:pt idx="16003">
                  <c:v>0.72430000000000005</c:v>
                </c:pt>
                <c:pt idx="16004">
                  <c:v>0.79780000000000006</c:v>
                </c:pt>
                <c:pt idx="16005">
                  <c:v>0.83340000000000003</c:v>
                </c:pt>
                <c:pt idx="16006">
                  <c:v>0.85260000000000002</c:v>
                </c:pt>
                <c:pt idx="16007">
                  <c:v>0.76829999999999998</c:v>
                </c:pt>
                <c:pt idx="16008">
                  <c:v>0.74230000000000007</c:v>
                </c:pt>
                <c:pt idx="16009">
                  <c:v>0.79760000000000009</c:v>
                </c:pt>
                <c:pt idx="16010">
                  <c:v>0.74180000000000001</c:v>
                </c:pt>
                <c:pt idx="16011">
                  <c:v>0.61810000000000009</c:v>
                </c:pt>
                <c:pt idx="16012">
                  <c:v>0.5897</c:v>
                </c:pt>
                <c:pt idx="16013">
                  <c:v>0.76390000000000002</c:v>
                </c:pt>
                <c:pt idx="16014">
                  <c:v>0.85230000000000006</c:v>
                </c:pt>
                <c:pt idx="16015">
                  <c:v>0.81270000000000009</c:v>
                </c:pt>
                <c:pt idx="16016">
                  <c:v>0.5696</c:v>
                </c:pt>
                <c:pt idx="16017">
                  <c:v>0.49420000000000003</c:v>
                </c:pt>
                <c:pt idx="16018">
                  <c:v>0.43550000000000005</c:v>
                </c:pt>
                <c:pt idx="16019">
                  <c:v>0.41700000000000004</c:v>
                </c:pt>
                <c:pt idx="16020">
                  <c:v>0.47640000000000005</c:v>
                </c:pt>
                <c:pt idx="16021">
                  <c:v>0.64040000000000008</c:v>
                </c:pt>
                <c:pt idx="16022">
                  <c:v>0.70240000000000002</c:v>
                </c:pt>
                <c:pt idx="16023">
                  <c:v>0.81500000000000006</c:v>
                </c:pt>
                <c:pt idx="16024">
                  <c:v>0.84209999999999996</c:v>
                </c:pt>
                <c:pt idx="16025">
                  <c:v>0.85850000000000015</c:v>
                </c:pt>
                <c:pt idx="16026">
                  <c:v>0.91620000000000013</c:v>
                </c:pt>
                <c:pt idx="16027">
                  <c:v>0.76790000000000003</c:v>
                </c:pt>
                <c:pt idx="16028">
                  <c:v>0.71500000000000008</c:v>
                </c:pt>
                <c:pt idx="16029">
                  <c:v>0.77550000000000008</c:v>
                </c:pt>
                <c:pt idx="16030">
                  <c:v>0.90470000000000006</c:v>
                </c:pt>
                <c:pt idx="16031">
                  <c:v>0.92710000000000015</c:v>
                </c:pt>
                <c:pt idx="16032">
                  <c:v>0.86680000000000001</c:v>
                </c:pt>
                <c:pt idx="16033">
                  <c:v>0.8891</c:v>
                </c:pt>
                <c:pt idx="16034">
                  <c:v>0.89890000000000014</c:v>
                </c:pt>
                <c:pt idx="16035">
                  <c:v>0.86590000000000011</c:v>
                </c:pt>
                <c:pt idx="16036">
                  <c:v>0.7681</c:v>
                </c:pt>
                <c:pt idx="16037">
                  <c:v>0.5243000000000001</c:v>
                </c:pt>
                <c:pt idx="16038">
                  <c:v>0.44580000000000003</c:v>
                </c:pt>
                <c:pt idx="16039">
                  <c:v>0.37940000000000002</c:v>
                </c:pt>
                <c:pt idx="16040">
                  <c:v>0.32380000000000003</c:v>
                </c:pt>
                <c:pt idx="16041">
                  <c:v>0.2747</c:v>
                </c:pt>
                <c:pt idx="16042">
                  <c:v>0.23809999999999998</c:v>
                </c:pt>
                <c:pt idx="16043">
                  <c:v>0.22210000000000002</c:v>
                </c:pt>
                <c:pt idx="16044">
                  <c:v>0.18620000000000003</c:v>
                </c:pt>
                <c:pt idx="16045">
                  <c:v>0.18770000000000001</c:v>
                </c:pt>
                <c:pt idx="16046">
                  <c:v>0.1807</c:v>
                </c:pt>
                <c:pt idx="16047">
                  <c:v>0.16700000000000001</c:v>
                </c:pt>
                <c:pt idx="16048">
                  <c:v>0.20800000000000002</c:v>
                </c:pt>
                <c:pt idx="16049">
                  <c:v>0.23430000000000001</c:v>
                </c:pt>
                <c:pt idx="16050">
                  <c:v>0.24950000000000003</c:v>
                </c:pt>
                <c:pt idx="16051">
                  <c:v>0.1797</c:v>
                </c:pt>
                <c:pt idx="16052">
                  <c:v>0.23820000000000002</c:v>
                </c:pt>
                <c:pt idx="16053">
                  <c:v>0.24490000000000001</c:v>
                </c:pt>
                <c:pt idx="16054">
                  <c:v>0.24049999999999999</c:v>
                </c:pt>
                <c:pt idx="16055">
                  <c:v>0.2077</c:v>
                </c:pt>
                <c:pt idx="16056">
                  <c:v>0.17430000000000001</c:v>
                </c:pt>
                <c:pt idx="16057">
                  <c:v>0.17180000000000001</c:v>
                </c:pt>
                <c:pt idx="16058">
                  <c:v>0.16820000000000002</c:v>
                </c:pt>
                <c:pt idx="16059">
                  <c:v>0.17080000000000001</c:v>
                </c:pt>
                <c:pt idx="16060">
                  <c:v>0.14660000000000001</c:v>
                </c:pt>
                <c:pt idx="16061">
                  <c:v>0.15810000000000002</c:v>
                </c:pt>
                <c:pt idx="16062">
                  <c:v>0.16020000000000001</c:v>
                </c:pt>
                <c:pt idx="16063">
                  <c:v>0.16650000000000001</c:v>
                </c:pt>
                <c:pt idx="16064">
                  <c:v>0.1583</c:v>
                </c:pt>
                <c:pt idx="16065">
                  <c:v>0.12440000000000001</c:v>
                </c:pt>
                <c:pt idx="16066">
                  <c:v>0.11870000000000001</c:v>
                </c:pt>
                <c:pt idx="16067">
                  <c:v>0.1119</c:v>
                </c:pt>
                <c:pt idx="16068">
                  <c:v>9.8100000000000007E-2</c:v>
                </c:pt>
                <c:pt idx="16069">
                  <c:v>0.1182</c:v>
                </c:pt>
                <c:pt idx="16070">
                  <c:v>0.1077</c:v>
                </c:pt>
                <c:pt idx="16071">
                  <c:v>0.124</c:v>
                </c:pt>
                <c:pt idx="16072">
                  <c:v>0.10020000000000001</c:v>
                </c:pt>
                <c:pt idx="16073">
                  <c:v>9.0100000000000013E-2</c:v>
                </c:pt>
                <c:pt idx="16074">
                  <c:v>8.3400000000000002E-2</c:v>
                </c:pt>
                <c:pt idx="16075">
                  <c:v>9.6000000000000002E-2</c:v>
                </c:pt>
                <c:pt idx="16076">
                  <c:v>8.9300000000000004E-2</c:v>
                </c:pt>
                <c:pt idx="16077">
                  <c:v>7.5900000000000009E-2</c:v>
                </c:pt>
                <c:pt idx="16078">
                  <c:v>7.1999999999999995E-2</c:v>
                </c:pt>
                <c:pt idx="16079">
                  <c:v>7.4700000000000003E-2</c:v>
                </c:pt>
                <c:pt idx="16080">
                  <c:v>7.2400000000000006E-2</c:v>
                </c:pt>
                <c:pt idx="16081">
                  <c:v>6.8500000000000005E-2</c:v>
                </c:pt>
                <c:pt idx="16082">
                  <c:v>6.4100000000000004E-2</c:v>
                </c:pt>
                <c:pt idx="16083">
                  <c:v>6.8000000000000005E-2</c:v>
                </c:pt>
                <c:pt idx="16084">
                  <c:v>6.4700000000000008E-2</c:v>
                </c:pt>
                <c:pt idx="16085">
                  <c:v>6.0600000000000001E-2</c:v>
                </c:pt>
                <c:pt idx="16086">
                  <c:v>5.67E-2</c:v>
                </c:pt>
                <c:pt idx="16087">
                  <c:v>5.1800000000000006E-2</c:v>
                </c:pt>
                <c:pt idx="16088">
                  <c:v>5.3100000000000008E-2</c:v>
                </c:pt>
                <c:pt idx="16089">
                  <c:v>4.5700000000000005E-2</c:v>
                </c:pt>
                <c:pt idx="16090">
                  <c:v>4.1700000000000001E-2</c:v>
                </c:pt>
                <c:pt idx="16091">
                  <c:v>3.6799999999999999E-2</c:v>
                </c:pt>
                <c:pt idx="16092">
                  <c:v>3.4200000000000001E-2</c:v>
                </c:pt>
                <c:pt idx="16093">
                  <c:v>3.0300000000000001E-2</c:v>
                </c:pt>
                <c:pt idx="16094">
                  <c:v>2.6600000000000002E-2</c:v>
                </c:pt>
                <c:pt idx="16095">
                  <c:v>1.9300000000000001E-2</c:v>
                </c:pt>
                <c:pt idx="16096">
                  <c:v>1.6800000000000002E-2</c:v>
                </c:pt>
                <c:pt idx="16097">
                  <c:v>1.3200000000000002E-2</c:v>
                </c:pt>
                <c:pt idx="16098">
                  <c:v>1.7999999999999999E-2</c:v>
                </c:pt>
                <c:pt idx="16099">
                  <c:v>1.6700000000000003E-2</c:v>
                </c:pt>
                <c:pt idx="16100">
                  <c:v>1.1900000000000001E-2</c:v>
                </c:pt>
                <c:pt idx="16101">
                  <c:v>9.5000000000000015E-3</c:v>
                </c:pt>
                <c:pt idx="16102">
                  <c:v>1.3100000000000001E-2</c:v>
                </c:pt>
                <c:pt idx="16103">
                  <c:v>1.1900000000000001E-2</c:v>
                </c:pt>
                <c:pt idx="16104">
                  <c:v>1.1900000000000001E-2</c:v>
                </c:pt>
                <c:pt idx="16105">
                  <c:v>1.18E-2</c:v>
                </c:pt>
                <c:pt idx="16106">
                  <c:v>7.0999999999999995E-3</c:v>
                </c:pt>
                <c:pt idx="16107">
                  <c:v>5.8999999999999999E-3</c:v>
                </c:pt>
                <c:pt idx="16108">
                  <c:v>8.2000000000000007E-3</c:v>
                </c:pt>
                <c:pt idx="16109">
                  <c:v>1.0500000000000001E-2</c:v>
                </c:pt>
                <c:pt idx="16110">
                  <c:v>8.2000000000000007E-3</c:v>
                </c:pt>
                <c:pt idx="16111">
                  <c:v>8.1000000000000013E-3</c:v>
                </c:pt>
                <c:pt idx="16112">
                  <c:v>5.7000000000000002E-3</c:v>
                </c:pt>
                <c:pt idx="16113">
                  <c:v>4.4999999999999997E-3</c:v>
                </c:pt>
                <c:pt idx="16114">
                  <c:v>2.3E-3</c:v>
                </c:pt>
                <c:pt idx="16115">
                  <c:v>1.1000000000000001E-3</c:v>
                </c:pt>
                <c:pt idx="16116">
                  <c:v>1.1000000000000001E-3</c:v>
                </c:pt>
                <c:pt idx="16117">
                  <c:v>0</c:v>
                </c:pt>
                <c:pt idx="16118">
                  <c:v>0</c:v>
                </c:pt>
                <c:pt idx="16119">
                  <c:v>0</c:v>
                </c:pt>
                <c:pt idx="16120">
                  <c:v>0</c:v>
                </c:pt>
                <c:pt idx="16121">
                  <c:v>0</c:v>
                </c:pt>
                <c:pt idx="16122">
                  <c:v>0</c:v>
                </c:pt>
                <c:pt idx="16123">
                  <c:v>0</c:v>
                </c:pt>
                <c:pt idx="16124">
                  <c:v>0</c:v>
                </c:pt>
                <c:pt idx="16125">
                  <c:v>0</c:v>
                </c:pt>
                <c:pt idx="16126">
                  <c:v>0</c:v>
                </c:pt>
                <c:pt idx="16127">
                  <c:v>0</c:v>
                </c:pt>
                <c:pt idx="16128">
                  <c:v>0</c:v>
                </c:pt>
                <c:pt idx="16129">
                  <c:v>0</c:v>
                </c:pt>
                <c:pt idx="16130">
                  <c:v>0</c:v>
                </c:pt>
                <c:pt idx="16131">
                  <c:v>0</c:v>
                </c:pt>
                <c:pt idx="16132">
                  <c:v>0</c:v>
                </c:pt>
                <c:pt idx="16133">
                  <c:v>0</c:v>
                </c:pt>
                <c:pt idx="16134">
                  <c:v>0</c:v>
                </c:pt>
                <c:pt idx="16135">
                  <c:v>0</c:v>
                </c:pt>
                <c:pt idx="16136">
                  <c:v>0</c:v>
                </c:pt>
                <c:pt idx="16137">
                  <c:v>0</c:v>
                </c:pt>
                <c:pt idx="16138">
                  <c:v>0</c:v>
                </c:pt>
                <c:pt idx="16139">
                  <c:v>0</c:v>
                </c:pt>
                <c:pt idx="16140">
                  <c:v>0</c:v>
                </c:pt>
                <c:pt idx="16141">
                  <c:v>0</c:v>
                </c:pt>
                <c:pt idx="16142">
                  <c:v>0</c:v>
                </c:pt>
                <c:pt idx="16143">
                  <c:v>0</c:v>
                </c:pt>
                <c:pt idx="16144">
                  <c:v>0</c:v>
                </c:pt>
                <c:pt idx="16145">
                  <c:v>0</c:v>
                </c:pt>
                <c:pt idx="16146">
                  <c:v>0</c:v>
                </c:pt>
                <c:pt idx="16147">
                  <c:v>0</c:v>
                </c:pt>
                <c:pt idx="16148">
                  <c:v>0</c:v>
                </c:pt>
                <c:pt idx="16149">
                  <c:v>0</c:v>
                </c:pt>
                <c:pt idx="16150">
                  <c:v>0</c:v>
                </c:pt>
                <c:pt idx="16151">
                  <c:v>0</c:v>
                </c:pt>
                <c:pt idx="16152">
                  <c:v>0</c:v>
                </c:pt>
                <c:pt idx="16153">
                  <c:v>0</c:v>
                </c:pt>
                <c:pt idx="16154">
                  <c:v>0</c:v>
                </c:pt>
                <c:pt idx="16155">
                  <c:v>0</c:v>
                </c:pt>
                <c:pt idx="16156">
                  <c:v>0</c:v>
                </c:pt>
                <c:pt idx="16157">
                  <c:v>0</c:v>
                </c:pt>
                <c:pt idx="16158">
                  <c:v>0</c:v>
                </c:pt>
                <c:pt idx="16159">
                  <c:v>0</c:v>
                </c:pt>
                <c:pt idx="16160">
                  <c:v>0</c:v>
                </c:pt>
                <c:pt idx="16161">
                  <c:v>0</c:v>
                </c:pt>
                <c:pt idx="16162">
                  <c:v>0</c:v>
                </c:pt>
                <c:pt idx="16163">
                  <c:v>0</c:v>
                </c:pt>
                <c:pt idx="16164">
                  <c:v>0</c:v>
                </c:pt>
                <c:pt idx="16165">
                  <c:v>0</c:v>
                </c:pt>
                <c:pt idx="16166">
                  <c:v>0</c:v>
                </c:pt>
                <c:pt idx="16167">
                  <c:v>0</c:v>
                </c:pt>
                <c:pt idx="16168">
                  <c:v>0</c:v>
                </c:pt>
                <c:pt idx="16169">
                  <c:v>0</c:v>
                </c:pt>
                <c:pt idx="16170">
                  <c:v>0</c:v>
                </c:pt>
                <c:pt idx="16171">
                  <c:v>0</c:v>
                </c:pt>
                <c:pt idx="16172">
                  <c:v>0</c:v>
                </c:pt>
                <c:pt idx="16173">
                  <c:v>0</c:v>
                </c:pt>
                <c:pt idx="16174">
                  <c:v>0</c:v>
                </c:pt>
                <c:pt idx="16175">
                  <c:v>0</c:v>
                </c:pt>
                <c:pt idx="16176">
                  <c:v>0</c:v>
                </c:pt>
                <c:pt idx="16177">
                  <c:v>0</c:v>
                </c:pt>
                <c:pt idx="16178">
                  <c:v>0</c:v>
                </c:pt>
                <c:pt idx="16179">
                  <c:v>0</c:v>
                </c:pt>
                <c:pt idx="16180">
                  <c:v>0</c:v>
                </c:pt>
                <c:pt idx="16181">
                  <c:v>0</c:v>
                </c:pt>
                <c:pt idx="16182">
                  <c:v>8.0000000000000004E-4</c:v>
                </c:pt>
                <c:pt idx="16183">
                  <c:v>0</c:v>
                </c:pt>
                <c:pt idx="16184">
                  <c:v>0</c:v>
                </c:pt>
                <c:pt idx="16185">
                  <c:v>8.0000000000000004E-4</c:v>
                </c:pt>
                <c:pt idx="16186">
                  <c:v>0</c:v>
                </c:pt>
                <c:pt idx="16187">
                  <c:v>0</c:v>
                </c:pt>
                <c:pt idx="16188">
                  <c:v>0</c:v>
                </c:pt>
                <c:pt idx="16189">
                  <c:v>8.0000000000000004E-4</c:v>
                </c:pt>
                <c:pt idx="16190">
                  <c:v>8.0000000000000004E-4</c:v>
                </c:pt>
                <c:pt idx="16191">
                  <c:v>0</c:v>
                </c:pt>
                <c:pt idx="16192">
                  <c:v>8.0000000000000004E-4</c:v>
                </c:pt>
                <c:pt idx="16193">
                  <c:v>0</c:v>
                </c:pt>
                <c:pt idx="16194">
                  <c:v>0</c:v>
                </c:pt>
                <c:pt idx="16195">
                  <c:v>8.0000000000000004E-4</c:v>
                </c:pt>
                <c:pt idx="16196">
                  <c:v>8.0000000000000004E-4</c:v>
                </c:pt>
                <c:pt idx="16197">
                  <c:v>0</c:v>
                </c:pt>
                <c:pt idx="16198">
                  <c:v>0</c:v>
                </c:pt>
                <c:pt idx="16199">
                  <c:v>8.0000000000000004E-4</c:v>
                </c:pt>
                <c:pt idx="16200">
                  <c:v>8.0000000000000004E-4</c:v>
                </c:pt>
                <c:pt idx="16201">
                  <c:v>0</c:v>
                </c:pt>
                <c:pt idx="16202">
                  <c:v>8.0000000000000004E-4</c:v>
                </c:pt>
                <c:pt idx="16203">
                  <c:v>8.0000000000000004E-4</c:v>
                </c:pt>
                <c:pt idx="16204">
                  <c:v>0</c:v>
                </c:pt>
                <c:pt idx="16205">
                  <c:v>8.0000000000000004E-4</c:v>
                </c:pt>
                <c:pt idx="16206">
                  <c:v>0</c:v>
                </c:pt>
                <c:pt idx="16207">
                  <c:v>0</c:v>
                </c:pt>
                <c:pt idx="16208">
                  <c:v>8.0000000000000004E-4</c:v>
                </c:pt>
                <c:pt idx="16209">
                  <c:v>0</c:v>
                </c:pt>
                <c:pt idx="16210">
                  <c:v>0</c:v>
                </c:pt>
                <c:pt idx="16211">
                  <c:v>8.0000000000000004E-4</c:v>
                </c:pt>
                <c:pt idx="16212">
                  <c:v>8.0000000000000004E-4</c:v>
                </c:pt>
                <c:pt idx="16213">
                  <c:v>8.0000000000000004E-4</c:v>
                </c:pt>
                <c:pt idx="16214">
                  <c:v>0</c:v>
                </c:pt>
                <c:pt idx="16215">
                  <c:v>8.0000000000000004E-4</c:v>
                </c:pt>
                <c:pt idx="16216">
                  <c:v>8.0000000000000004E-4</c:v>
                </c:pt>
                <c:pt idx="16217">
                  <c:v>0</c:v>
                </c:pt>
                <c:pt idx="16218">
                  <c:v>8.9999999999999998E-4</c:v>
                </c:pt>
                <c:pt idx="16219">
                  <c:v>0</c:v>
                </c:pt>
                <c:pt idx="16220">
                  <c:v>0</c:v>
                </c:pt>
                <c:pt idx="16221">
                  <c:v>0</c:v>
                </c:pt>
                <c:pt idx="16222">
                  <c:v>0</c:v>
                </c:pt>
                <c:pt idx="16223">
                  <c:v>0</c:v>
                </c:pt>
                <c:pt idx="16224">
                  <c:v>0</c:v>
                </c:pt>
                <c:pt idx="16225">
                  <c:v>0</c:v>
                </c:pt>
                <c:pt idx="16226">
                  <c:v>0</c:v>
                </c:pt>
                <c:pt idx="16227">
                  <c:v>0</c:v>
                </c:pt>
                <c:pt idx="16228">
                  <c:v>3.1000000000000003E-3</c:v>
                </c:pt>
                <c:pt idx="16229">
                  <c:v>5.1999999999999998E-3</c:v>
                </c:pt>
                <c:pt idx="16230">
                  <c:v>7.4999999999999997E-3</c:v>
                </c:pt>
                <c:pt idx="16231">
                  <c:v>1.1900000000000001E-2</c:v>
                </c:pt>
                <c:pt idx="16232">
                  <c:v>1.6500000000000001E-2</c:v>
                </c:pt>
                <c:pt idx="16233">
                  <c:v>2.0100000000000003E-2</c:v>
                </c:pt>
                <c:pt idx="16234">
                  <c:v>2.6000000000000002E-2</c:v>
                </c:pt>
                <c:pt idx="16235">
                  <c:v>3.3300000000000003E-2</c:v>
                </c:pt>
                <c:pt idx="16236">
                  <c:v>4.9100000000000005E-2</c:v>
                </c:pt>
                <c:pt idx="16237">
                  <c:v>4.9000000000000002E-2</c:v>
                </c:pt>
                <c:pt idx="16238">
                  <c:v>5.3500000000000006E-2</c:v>
                </c:pt>
                <c:pt idx="16239">
                  <c:v>6.6400000000000001E-2</c:v>
                </c:pt>
                <c:pt idx="16240">
                  <c:v>7.2800000000000004E-2</c:v>
                </c:pt>
                <c:pt idx="16241">
                  <c:v>8.4400000000000003E-2</c:v>
                </c:pt>
                <c:pt idx="16242">
                  <c:v>9.4200000000000006E-2</c:v>
                </c:pt>
                <c:pt idx="16243">
                  <c:v>0.10660000000000001</c:v>
                </c:pt>
                <c:pt idx="16244">
                  <c:v>0.15200000000000002</c:v>
                </c:pt>
                <c:pt idx="16245">
                  <c:v>0.17780000000000001</c:v>
                </c:pt>
                <c:pt idx="16246">
                  <c:v>0.16439999999999999</c:v>
                </c:pt>
                <c:pt idx="16247">
                  <c:v>0.23630000000000001</c:v>
                </c:pt>
                <c:pt idx="16248">
                  <c:v>0.25140000000000001</c:v>
                </c:pt>
                <c:pt idx="16249">
                  <c:v>0.27140000000000003</c:v>
                </c:pt>
                <c:pt idx="16250">
                  <c:v>0.40410000000000007</c:v>
                </c:pt>
                <c:pt idx="16251">
                  <c:v>0.58189999999999997</c:v>
                </c:pt>
                <c:pt idx="16252">
                  <c:v>0.68290000000000006</c:v>
                </c:pt>
                <c:pt idx="16253">
                  <c:v>0.65190000000000003</c:v>
                </c:pt>
                <c:pt idx="16254">
                  <c:v>0.68620000000000003</c:v>
                </c:pt>
                <c:pt idx="16255">
                  <c:v>0.71340000000000003</c:v>
                </c:pt>
                <c:pt idx="16256">
                  <c:v>0.79590000000000005</c:v>
                </c:pt>
                <c:pt idx="16257">
                  <c:v>0.71710000000000007</c:v>
                </c:pt>
                <c:pt idx="16258">
                  <c:v>0.84240000000000004</c:v>
                </c:pt>
                <c:pt idx="16259">
                  <c:v>0.85040000000000004</c:v>
                </c:pt>
                <c:pt idx="16260">
                  <c:v>0.86620000000000008</c:v>
                </c:pt>
                <c:pt idx="16261">
                  <c:v>0.79080000000000006</c:v>
                </c:pt>
                <c:pt idx="16262">
                  <c:v>1.0223000000000002</c:v>
                </c:pt>
                <c:pt idx="16263">
                  <c:v>1.0841000000000001</c:v>
                </c:pt>
                <c:pt idx="16264">
                  <c:v>1.1367</c:v>
                </c:pt>
                <c:pt idx="16265">
                  <c:v>0.98430000000000006</c:v>
                </c:pt>
                <c:pt idx="16266">
                  <c:v>0.96519999999999995</c:v>
                </c:pt>
                <c:pt idx="16267">
                  <c:v>0.78449999999999998</c:v>
                </c:pt>
                <c:pt idx="16268">
                  <c:v>0.85790000000000011</c:v>
                </c:pt>
                <c:pt idx="16269">
                  <c:v>0.83520000000000005</c:v>
                </c:pt>
                <c:pt idx="16270">
                  <c:v>0.99780000000000002</c:v>
                </c:pt>
                <c:pt idx="16271">
                  <c:v>1.0311999999999999</c:v>
                </c:pt>
                <c:pt idx="16272">
                  <c:v>0.94840000000000002</c:v>
                </c:pt>
                <c:pt idx="16273">
                  <c:v>0.72130000000000005</c:v>
                </c:pt>
                <c:pt idx="16274">
                  <c:v>0.53700000000000003</c:v>
                </c:pt>
                <c:pt idx="16275">
                  <c:v>0.50250000000000006</c:v>
                </c:pt>
                <c:pt idx="16276">
                  <c:v>0.48099999999999998</c:v>
                </c:pt>
                <c:pt idx="16277">
                  <c:v>0.47839999999999999</c:v>
                </c:pt>
                <c:pt idx="16278">
                  <c:v>0.4451</c:v>
                </c:pt>
                <c:pt idx="16279">
                  <c:v>0.30160000000000003</c:v>
                </c:pt>
                <c:pt idx="16280">
                  <c:v>0.27330000000000004</c:v>
                </c:pt>
                <c:pt idx="16281">
                  <c:v>0.1132</c:v>
                </c:pt>
                <c:pt idx="16282">
                  <c:v>4.4500000000000005E-2</c:v>
                </c:pt>
                <c:pt idx="16283">
                  <c:v>2.7900000000000005E-2</c:v>
                </c:pt>
                <c:pt idx="16284">
                  <c:v>5.4000000000000003E-3</c:v>
                </c:pt>
                <c:pt idx="16285">
                  <c:v>0</c:v>
                </c:pt>
                <c:pt idx="16286">
                  <c:v>0</c:v>
                </c:pt>
                <c:pt idx="16287">
                  <c:v>0</c:v>
                </c:pt>
                <c:pt idx="16288">
                  <c:v>0</c:v>
                </c:pt>
                <c:pt idx="16289">
                  <c:v>0</c:v>
                </c:pt>
                <c:pt idx="16290">
                  <c:v>0</c:v>
                </c:pt>
                <c:pt idx="16291">
                  <c:v>0</c:v>
                </c:pt>
                <c:pt idx="16292">
                  <c:v>0</c:v>
                </c:pt>
                <c:pt idx="16293">
                  <c:v>0</c:v>
                </c:pt>
                <c:pt idx="16294">
                  <c:v>0</c:v>
                </c:pt>
                <c:pt idx="16295">
                  <c:v>0</c:v>
                </c:pt>
                <c:pt idx="16296">
                  <c:v>0</c:v>
                </c:pt>
                <c:pt idx="16297">
                  <c:v>0</c:v>
                </c:pt>
                <c:pt idx="16298">
                  <c:v>0</c:v>
                </c:pt>
                <c:pt idx="16299">
                  <c:v>0</c:v>
                </c:pt>
                <c:pt idx="16300">
                  <c:v>0</c:v>
                </c:pt>
                <c:pt idx="16301">
                  <c:v>0</c:v>
                </c:pt>
                <c:pt idx="16302">
                  <c:v>0</c:v>
                </c:pt>
                <c:pt idx="16303">
                  <c:v>0</c:v>
                </c:pt>
                <c:pt idx="16304">
                  <c:v>0</c:v>
                </c:pt>
                <c:pt idx="16305">
                  <c:v>0</c:v>
                </c:pt>
                <c:pt idx="16306">
                  <c:v>0</c:v>
                </c:pt>
                <c:pt idx="16307">
                  <c:v>0</c:v>
                </c:pt>
                <c:pt idx="16308">
                  <c:v>0</c:v>
                </c:pt>
                <c:pt idx="16309">
                  <c:v>0</c:v>
                </c:pt>
                <c:pt idx="16310">
                  <c:v>0</c:v>
                </c:pt>
                <c:pt idx="16311">
                  <c:v>0</c:v>
                </c:pt>
                <c:pt idx="16312">
                  <c:v>0</c:v>
                </c:pt>
                <c:pt idx="16313">
                  <c:v>0</c:v>
                </c:pt>
                <c:pt idx="16314">
                  <c:v>0</c:v>
                </c:pt>
                <c:pt idx="16315">
                  <c:v>0</c:v>
                </c:pt>
                <c:pt idx="16316">
                  <c:v>0</c:v>
                </c:pt>
                <c:pt idx="16317">
                  <c:v>0</c:v>
                </c:pt>
                <c:pt idx="16318">
                  <c:v>0</c:v>
                </c:pt>
                <c:pt idx="16319">
                  <c:v>0</c:v>
                </c:pt>
                <c:pt idx="16320">
                  <c:v>0</c:v>
                </c:pt>
                <c:pt idx="16321">
                  <c:v>0</c:v>
                </c:pt>
                <c:pt idx="16322">
                  <c:v>0</c:v>
                </c:pt>
                <c:pt idx="16323">
                  <c:v>0</c:v>
                </c:pt>
                <c:pt idx="16324">
                  <c:v>0</c:v>
                </c:pt>
                <c:pt idx="16325">
                  <c:v>0</c:v>
                </c:pt>
                <c:pt idx="16326">
                  <c:v>0</c:v>
                </c:pt>
                <c:pt idx="16327">
                  <c:v>1.4000000000000002E-3</c:v>
                </c:pt>
                <c:pt idx="16328">
                  <c:v>2.8000000000000004E-3</c:v>
                </c:pt>
                <c:pt idx="16329">
                  <c:v>0</c:v>
                </c:pt>
                <c:pt idx="16330">
                  <c:v>0</c:v>
                </c:pt>
                <c:pt idx="16331">
                  <c:v>1.5100000000000001E-2</c:v>
                </c:pt>
                <c:pt idx="16332">
                  <c:v>6.8000000000000005E-3</c:v>
                </c:pt>
                <c:pt idx="16333">
                  <c:v>0</c:v>
                </c:pt>
                <c:pt idx="16334">
                  <c:v>1.4000000000000002E-3</c:v>
                </c:pt>
                <c:pt idx="16335">
                  <c:v>0</c:v>
                </c:pt>
                <c:pt idx="16336">
                  <c:v>0</c:v>
                </c:pt>
                <c:pt idx="16337">
                  <c:v>0</c:v>
                </c:pt>
                <c:pt idx="16338">
                  <c:v>0</c:v>
                </c:pt>
                <c:pt idx="16339">
                  <c:v>0</c:v>
                </c:pt>
                <c:pt idx="16340">
                  <c:v>0</c:v>
                </c:pt>
                <c:pt idx="16341">
                  <c:v>0</c:v>
                </c:pt>
                <c:pt idx="16342">
                  <c:v>0</c:v>
                </c:pt>
                <c:pt idx="16343">
                  <c:v>0</c:v>
                </c:pt>
                <c:pt idx="16344">
                  <c:v>0</c:v>
                </c:pt>
                <c:pt idx="16345">
                  <c:v>0</c:v>
                </c:pt>
                <c:pt idx="16346">
                  <c:v>0</c:v>
                </c:pt>
                <c:pt idx="16347">
                  <c:v>0</c:v>
                </c:pt>
                <c:pt idx="16348">
                  <c:v>0</c:v>
                </c:pt>
                <c:pt idx="16349">
                  <c:v>0</c:v>
                </c:pt>
                <c:pt idx="16350">
                  <c:v>0</c:v>
                </c:pt>
                <c:pt idx="16351">
                  <c:v>0</c:v>
                </c:pt>
                <c:pt idx="16352">
                  <c:v>0</c:v>
                </c:pt>
                <c:pt idx="16353">
                  <c:v>0</c:v>
                </c:pt>
                <c:pt idx="16354">
                  <c:v>0</c:v>
                </c:pt>
                <c:pt idx="16355">
                  <c:v>0</c:v>
                </c:pt>
                <c:pt idx="16356">
                  <c:v>0</c:v>
                </c:pt>
                <c:pt idx="16357">
                  <c:v>0</c:v>
                </c:pt>
                <c:pt idx="16358">
                  <c:v>0</c:v>
                </c:pt>
                <c:pt idx="16359">
                  <c:v>0</c:v>
                </c:pt>
                <c:pt idx="16360">
                  <c:v>0</c:v>
                </c:pt>
                <c:pt idx="16361">
                  <c:v>0</c:v>
                </c:pt>
                <c:pt idx="16362">
                  <c:v>0</c:v>
                </c:pt>
                <c:pt idx="16363">
                  <c:v>0</c:v>
                </c:pt>
                <c:pt idx="16364">
                  <c:v>0</c:v>
                </c:pt>
                <c:pt idx="16365">
                  <c:v>0</c:v>
                </c:pt>
                <c:pt idx="16366">
                  <c:v>0</c:v>
                </c:pt>
                <c:pt idx="16367">
                  <c:v>0</c:v>
                </c:pt>
                <c:pt idx="16368">
                  <c:v>0</c:v>
                </c:pt>
                <c:pt idx="16369">
                  <c:v>0</c:v>
                </c:pt>
                <c:pt idx="16370">
                  <c:v>0</c:v>
                </c:pt>
                <c:pt idx="16371">
                  <c:v>0</c:v>
                </c:pt>
                <c:pt idx="16372">
                  <c:v>0</c:v>
                </c:pt>
                <c:pt idx="16373">
                  <c:v>0</c:v>
                </c:pt>
                <c:pt idx="16374">
                  <c:v>0</c:v>
                </c:pt>
                <c:pt idx="16375">
                  <c:v>0</c:v>
                </c:pt>
                <c:pt idx="16376">
                  <c:v>0</c:v>
                </c:pt>
                <c:pt idx="16377">
                  <c:v>0</c:v>
                </c:pt>
                <c:pt idx="16378">
                  <c:v>0</c:v>
                </c:pt>
                <c:pt idx="16379">
                  <c:v>0</c:v>
                </c:pt>
                <c:pt idx="16380">
                  <c:v>0</c:v>
                </c:pt>
                <c:pt idx="16381">
                  <c:v>0</c:v>
                </c:pt>
                <c:pt idx="16382">
                  <c:v>0</c:v>
                </c:pt>
                <c:pt idx="16383">
                  <c:v>0</c:v>
                </c:pt>
                <c:pt idx="16384">
                  <c:v>0</c:v>
                </c:pt>
                <c:pt idx="16385">
                  <c:v>0</c:v>
                </c:pt>
                <c:pt idx="16386">
                  <c:v>0</c:v>
                </c:pt>
                <c:pt idx="16387">
                  <c:v>0</c:v>
                </c:pt>
                <c:pt idx="16388">
                  <c:v>0</c:v>
                </c:pt>
                <c:pt idx="16389">
                  <c:v>0</c:v>
                </c:pt>
                <c:pt idx="16390">
                  <c:v>0</c:v>
                </c:pt>
                <c:pt idx="16391">
                  <c:v>0</c:v>
                </c:pt>
                <c:pt idx="16392">
                  <c:v>0</c:v>
                </c:pt>
                <c:pt idx="16393">
                  <c:v>0</c:v>
                </c:pt>
                <c:pt idx="16394">
                  <c:v>0</c:v>
                </c:pt>
                <c:pt idx="16395">
                  <c:v>0</c:v>
                </c:pt>
                <c:pt idx="16396">
                  <c:v>0</c:v>
                </c:pt>
                <c:pt idx="16397">
                  <c:v>0</c:v>
                </c:pt>
                <c:pt idx="16398">
                  <c:v>0</c:v>
                </c:pt>
                <c:pt idx="16399">
                  <c:v>0</c:v>
                </c:pt>
                <c:pt idx="16400">
                  <c:v>0</c:v>
                </c:pt>
                <c:pt idx="16401">
                  <c:v>0</c:v>
                </c:pt>
                <c:pt idx="16402">
                  <c:v>0</c:v>
                </c:pt>
                <c:pt idx="16403">
                  <c:v>0</c:v>
                </c:pt>
                <c:pt idx="16404">
                  <c:v>0</c:v>
                </c:pt>
                <c:pt idx="16405">
                  <c:v>0</c:v>
                </c:pt>
                <c:pt idx="16406">
                  <c:v>0</c:v>
                </c:pt>
                <c:pt idx="16407">
                  <c:v>0</c:v>
                </c:pt>
                <c:pt idx="16408">
                  <c:v>0</c:v>
                </c:pt>
                <c:pt idx="16409">
                  <c:v>0</c:v>
                </c:pt>
                <c:pt idx="16410">
                  <c:v>0</c:v>
                </c:pt>
                <c:pt idx="16411">
                  <c:v>0</c:v>
                </c:pt>
                <c:pt idx="16412">
                  <c:v>0</c:v>
                </c:pt>
                <c:pt idx="16413">
                  <c:v>0</c:v>
                </c:pt>
                <c:pt idx="16414">
                  <c:v>0</c:v>
                </c:pt>
                <c:pt idx="16415">
                  <c:v>0</c:v>
                </c:pt>
                <c:pt idx="16416">
                  <c:v>0</c:v>
                </c:pt>
                <c:pt idx="16417">
                  <c:v>0</c:v>
                </c:pt>
                <c:pt idx="16418">
                  <c:v>0</c:v>
                </c:pt>
                <c:pt idx="16419">
                  <c:v>0</c:v>
                </c:pt>
                <c:pt idx="16420">
                  <c:v>0</c:v>
                </c:pt>
                <c:pt idx="16421">
                  <c:v>0</c:v>
                </c:pt>
                <c:pt idx="16422">
                  <c:v>0</c:v>
                </c:pt>
                <c:pt idx="16423">
                  <c:v>0</c:v>
                </c:pt>
                <c:pt idx="16424">
                  <c:v>0</c:v>
                </c:pt>
                <c:pt idx="16425">
                  <c:v>0</c:v>
                </c:pt>
                <c:pt idx="16426">
                  <c:v>0</c:v>
                </c:pt>
                <c:pt idx="16427">
                  <c:v>0</c:v>
                </c:pt>
                <c:pt idx="16428">
                  <c:v>0</c:v>
                </c:pt>
                <c:pt idx="16429">
                  <c:v>0</c:v>
                </c:pt>
                <c:pt idx="16430">
                  <c:v>0</c:v>
                </c:pt>
                <c:pt idx="16431">
                  <c:v>0</c:v>
                </c:pt>
                <c:pt idx="16432">
                  <c:v>0</c:v>
                </c:pt>
                <c:pt idx="16433">
                  <c:v>0</c:v>
                </c:pt>
                <c:pt idx="16434">
                  <c:v>0</c:v>
                </c:pt>
                <c:pt idx="16435">
                  <c:v>0</c:v>
                </c:pt>
                <c:pt idx="16436">
                  <c:v>0</c:v>
                </c:pt>
                <c:pt idx="16437">
                  <c:v>0</c:v>
                </c:pt>
                <c:pt idx="16438">
                  <c:v>0</c:v>
                </c:pt>
                <c:pt idx="16439">
                  <c:v>0</c:v>
                </c:pt>
                <c:pt idx="16440">
                  <c:v>0</c:v>
                </c:pt>
                <c:pt idx="16441">
                  <c:v>0</c:v>
                </c:pt>
                <c:pt idx="16442">
                  <c:v>0</c:v>
                </c:pt>
                <c:pt idx="16443">
                  <c:v>0</c:v>
                </c:pt>
                <c:pt idx="16444">
                  <c:v>0</c:v>
                </c:pt>
                <c:pt idx="16445">
                  <c:v>0</c:v>
                </c:pt>
                <c:pt idx="16446">
                  <c:v>0</c:v>
                </c:pt>
                <c:pt idx="16447">
                  <c:v>0</c:v>
                </c:pt>
                <c:pt idx="16448">
                  <c:v>0</c:v>
                </c:pt>
                <c:pt idx="16449">
                  <c:v>0</c:v>
                </c:pt>
                <c:pt idx="16450">
                  <c:v>0</c:v>
                </c:pt>
                <c:pt idx="16451">
                  <c:v>0</c:v>
                </c:pt>
                <c:pt idx="16452">
                  <c:v>0</c:v>
                </c:pt>
                <c:pt idx="16453">
                  <c:v>0</c:v>
                </c:pt>
                <c:pt idx="16454">
                  <c:v>0</c:v>
                </c:pt>
                <c:pt idx="16455">
                  <c:v>0</c:v>
                </c:pt>
                <c:pt idx="16456">
                  <c:v>0</c:v>
                </c:pt>
                <c:pt idx="16457">
                  <c:v>0</c:v>
                </c:pt>
                <c:pt idx="16458">
                  <c:v>0</c:v>
                </c:pt>
                <c:pt idx="16459">
                  <c:v>0</c:v>
                </c:pt>
                <c:pt idx="16460">
                  <c:v>0</c:v>
                </c:pt>
                <c:pt idx="16461">
                  <c:v>0</c:v>
                </c:pt>
                <c:pt idx="16462">
                  <c:v>0</c:v>
                </c:pt>
                <c:pt idx="16463">
                  <c:v>0</c:v>
                </c:pt>
                <c:pt idx="16464">
                  <c:v>0</c:v>
                </c:pt>
                <c:pt idx="16465">
                  <c:v>0</c:v>
                </c:pt>
                <c:pt idx="16466">
                  <c:v>0</c:v>
                </c:pt>
                <c:pt idx="16467">
                  <c:v>0</c:v>
                </c:pt>
                <c:pt idx="16468">
                  <c:v>0</c:v>
                </c:pt>
                <c:pt idx="16469">
                  <c:v>0</c:v>
                </c:pt>
                <c:pt idx="16470">
                  <c:v>0</c:v>
                </c:pt>
                <c:pt idx="16471">
                  <c:v>0</c:v>
                </c:pt>
                <c:pt idx="16472">
                  <c:v>0</c:v>
                </c:pt>
                <c:pt idx="16473">
                  <c:v>0</c:v>
                </c:pt>
                <c:pt idx="16474">
                  <c:v>0</c:v>
                </c:pt>
                <c:pt idx="16475">
                  <c:v>0</c:v>
                </c:pt>
                <c:pt idx="16476">
                  <c:v>0</c:v>
                </c:pt>
                <c:pt idx="16477">
                  <c:v>0</c:v>
                </c:pt>
                <c:pt idx="16478">
                  <c:v>0</c:v>
                </c:pt>
                <c:pt idx="16479">
                  <c:v>0</c:v>
                </c:pt>
                <c:pt idx="16480">
                  <c:v>0</c:v>
                </c:pt>
                <c:pt idx="16481">
                  <c:v>0</c:v>
                </c:pt>
                <c:pt idx="16482">
                  <c:v>0</c:v>
                </c:pt>
                <c:pt idx="16483">
                  <c:v>0</c:v>
                </c:pt>
                <c:pt idx="16484">
                  <c:v>0</c:v>
                </c:pt>
                <c:pt idx="16485">
                  <c:v>0</c:v>
                </c:pt>
                <c:pt idx="16486">
                  <c:v>0</c:v>
                </c:pt>
                <c:pt idx="16487">
                  <c:v>0</c:v>
                </c:pt>
                <c:pt idx="16488">
                  <c:v>0</c:v>
                </c:pt>
                <c:pt idx="16489">
                  <c:v>0</c:v>
                </c:pt>
                <c:pt idx="16490">
                  <c:v>0</c:v>
                </c:pt>
                <c:pt idx="16491">
                  <c:v>0</c:v>
                </c:pt>
                <c:pt idx="16492">
                  <c:v>0</c:v>
                </c:pt>
                <c:pt idx="16493">
                  <c:v>0</c:v>
                </c:pt>
                <c:pt idx="16494">
                  <c:v>0</c:v>
                </c:pt>
                <c:pt idx="16495">
                  <c:v>0</c:v>
                </c:pt>
                <c:pt idx="16496">
                  <c:v>0</c:v>
                </c:pt>
                <c:pt idx="16497">
                  <c:v>0</c:v>
                </c:pt>
                <c:pt idx="16498">
                  <c:v>0</c:v>
                </c:pt>
                <c:pt idx="16499">
                  <c:v>0</c:v>
                </c:pt>
                <c:pt idx="16500">
                  <c:v>0</c:v>
                </c:pt>
                <c:pt idx="16501">
                  <c:v>0</c:v>
                </c:pt>
                <c:pt idx="16502">
                  <c:v>0</c:v>
                </c:pt>
                <c:pt idx="16503">
                  <c:v>0</c:v>
                </c:pt>
                <c:pt idx="16504">
                  <c:v>0</c:v>
                </c:pt>
                <c:pt idx="16505">
                  <c:v>0</c:v>
                </c:pt>
                <c:pt idx="16506">
                  <c:v>0</c:v>
                </c:pt>
                <c:pt idx="16507">
                  <c:v>0</c:v>
                </c:pt>
                <c:pt idx="16508">
                  <c:v>0</c:v>
                </c:pt>
                <c:pt idx="16509">
                  <c:v>0</c:v>
                </c:pt>
                <c:pt idx="16510">
                  <c:v>0</c:v>
                </c:pt>
                <c:pt idx="16511">
                  <c:v>0</c:v>
                </c:pt>
                <c:pt idx="16512">
                  <c:v>0</c:v>
                </c:pt>
                <c:pt idx="16513">
                  <c:v>0</c:v>
                </c:pt>
                <c:pt idx="16514">
                  <c:v>0</c:v>
                </c:pt>
                <c:pt idx="16515">
                  <c:v>0</c:v>
                </c:pt>
                <c:pt idx="16516">
                  <c:v>0</c:v>
                </c:pt>
                <c:pt idx="16517">
                  <c:v>0</c:v>
                </c:pt>
                <c:pt idx="16518">
                  <c:v>0</c:v>
                </c:pt>
                <c:pt idx="16519">
                  <c:v>0</c:v>
                </c:pt>
                <c:pt idx="16520">
                  <c:v>0</c:v>
                </c:pt>
                <c:pt idx="16521">
                  <c:v>0</c:v>
                </c:pt>
                <c:pt idx="16522">
                  <c:v>0</c:v>
                </c:pt>
                <c:pt idx="16523">
                  <c:v>0</c:v>
                </c:pt>
                <c:pt idx="16524">
                  <c:v>0</c:v>
                </c:pt>
                <c:pt idx="16525">
                  <c:v>0</c:v>
                </c:pt>
                <c:pt idx="16526">
                  <c:v>0</c:v>
                </c:pt>
                <c:pt idx="16527">
                  <c:v>0</c:v>
                </c:pt>
                <c:pt idx="16528">
                  <c:v>0</c:v>
                </c:pt>
                <c:pt idx="16529">
                  <c:v>0</c:v>
                </c:pt>
                <c:pt idx="16530">
                  <c:v>0</c:v>
                </c:pt>
                <c:pt idx="16531">
                  <c:v>0</c:v>
                </c:pt>
                <c:pt idx="16532">
                  <c:v>2.9000000000000002E-3</c:v>
                </c:pt>
                <c:pt idx="16533">
                  <c:v>1.47E-2</c:v>
                </c:pt>
                <c:pt idx="16534">
                  <c:v>2.8199999999999999E-2</c:v>
                </c:pt>
                <c:pt idx="16535">
                  <c:v>5.1900000000000002E-2</c:v>
                </c:pt>
                <c:pt idx="16536">
                  <c:v>0.1188</c:v>
                </c:pt>
                <c:pt idx="16537">
                  <c:v>0.11370000000000001</c:v>
                </c:pt>
                <c:pt idx="16538">
                  <c:v>0.16000000000000003</c:v>
                </c:pt>
                <c:pt idx="16539">
                  <c:v>0.22160000000000002</c:v>
                </c:pt>
                <c:pt idx="16540">
                  <c:v>0.19790000000000002</c:v>
                </c:pt>
                <c:pt idx="16541">
                  <c:v>0.25340000000000001</c:v>
                </c:pt>
                <c:pt idx="16542">
                  <c:v>0.19210000000000002</c:v>
                </c:pt>
                <c:pt idx="16543">
                  <c:v>0.18390000000000001</c:v>
                </c:pt>
                <c:pt idx="16544">
                  <c:v>0.47210000000000002</c:v>
                </c:pt>
                <c:pt idx="16545">
                  <c:v>0.34129999999999999</c:v>
                </c:pt>
                <c:pt idx="16546">
                  <c:v>0.29260000000000003</c:v>
                </c:pt>
                <c:pt idx="16547">
                  <c:v>0.33279999999999998</c:v>
                </c:pt>
                <c:pt idx="16548">
                  <c:v>0.34720000000000001</c:v>
                </c:pt>
                <c:pt idx="16549">
                  <c:v>0.40149999999999997</c:v>
                </c:pt>
                <c:pt idx="16550">
                  <c:v>0.78970000000000007</c:v>
                </c:pt>
                <c:pt idx="16551">
                  <c:v>0.88510000000000011</c:v>
                </c:pt>
                <c:pt idx="16552">
                  <c:v>0.88109999999999999</c:v>
                </c:pt>
                <c:pt idx="16553">
                  <c:v>0.7177</c:v>
                </c:pt>
                <c:pt idx="16554">
                  <c:v>0.53220000000000001</c:v>
                </c:pt>
                <c:pt idx="16555">
                  <c:v>0.46870000000000006</c:v>
                </c:pt>
                <c:pt idx="16556">
                  <c:v>0.65110000000000001</c:v>
                </c:pt>
                <c:pt idx="16557">
                  <c:v>0.83889999999999998</c:v>
                </c:pt>
                <c:pt idx="16558">
                  <c:v>0.85060000000000002</c:v>
                </c:pt>
                <c:pt idx="16559">
                  <c:v>0.87180000000000002</c:v>
                </c:pt>
                <c:pt idx="16560">
                  <c:v>0.85210000000000008</c:v>
                </c:pt>
                <c:pt idx="16561">
                  <c:v>0.91250000000000009</c:v>
                </c:pt>
                <c:pt idx="16562">
                  <c:v>0.94720000000000004</c:v>
                </c:pt>
                <c:pt idx="16563">
                  <c:v>0.99180000000000001</c:v>
                </c:pt>
                <c:pt idx="16564">
                  <c:v>1.008</c:v>
                </c:pt>
                <c:pt idx="16565">
                  <c:v>1.0753000000000001</c:v>
                </c:pt>
                <c:pt idx="16566">
                  <c:v>1.1084000000000001</c:v>
                </c:pt>
                <c:pt idx="16567">
                  <c:v>1.2038000000000002</c:v>
                </c:pt>
                <c:pt idx="16568">
                  <c:v>1.1485000000000001</c:v>
                </c:pt>
                <c:pt idx="16569">
                  <c:v>1.0789</c:v>
                </c:pt>
                <c:pt idx="16570">
                  <c:v>1.1518000000000002</c:v>
                </c:pt>
                <c:pt idx="16571">
                  <c:v>1.1087</c:v>
                </c:pt>
                <c:pt idx="16572">
                  <c:v>1.1343000000000001</c:v>
                </c:pt>
                <c:pt idx="16573">
                  <c:v>1.3144</c:v>
                </c:pt>
                <c:pt idx="16574">
                  <c:v>1.1446000000000001</c:v>
                </c:pt>
                <c:pt idx="16575">
                  <c:v>1.151</c:v>
                </c:pt>
                <c:pt idx="16576">
                  <c:v>1.3344</c:v>
                </c:pt>
                <c:pt idx="16577">
                  <c:v>1.2101000000000002</c:v>
                </c:pt>
                <c:pt idx="16578">
                  <c:v>1.2227000000000001</c:v>
                </c:pt>
                <c:pt idx="16579">
                  <c:v>1.2396000000000003</c:v>
                </c:pt>
                <c:pt idx="16580">
                  <c:v>1.2044000000000001</c:v>
                </c:pt>
                <c:pt idx="16581">
                  <c:v>1.2227000000000001</c:v>
                </c:pt>
                <c:pt idx="16582">
                  <c:v>1.2888000000000002</c:v>
                </c:pt>
                <c:pt idx="16583">
                  <c:v>1.4075</c:v>
                </c:pt>
                <c:pt idx="16584">
                  <c:v>1.3572</c:v>
                </c:pt>
                <c:pt idx="16585">
                  <c:v>1.4727000000000001</c:v>
                </c:pt>
                <c:pt idx="16586">
                  <c:v>1.3499000000000001</c:v>
                </c:pt>
                <c:pt idx="16587">
                  <c:v>1.2461000000000002</c:v>
                </c:pt>
                <c:pt idx="16588">
                  <c:v>1.1074999999999999</c:v>
                </c:pt>
                <c:pt idx="16589">
                  <c:v>0.9971000000000001</c:v>
                </c:pt>
                <c:pt idx="16590">
                  <c:v>0.69300000000000006</c:v>
                </c:pt>
                <c:pt idx="16591">
                  <c:v>0.625</c:v>
                </c:pt>
                <c:pt idx="16592">
                  <c:v>0.51939999999999997</c:v>
                </c:pt>
                <c:pt idx="16593">
                  <c:v>0.49020000000000002</c:v>
                </c:pt>
                <c:pt idx="16594">
                  <c:v>0.42980000000000002</c:v>
                </c:pt>
                <c:pt idx="16595">
                  <c:v>0.439</c:v>
                </c:pt>
                <c:pt idx="16596">
                  <c:v>0.35040000000000004</c:v>
                </c:pt>
                <c:pt idx="16597">
                  <c:v>0.31400000000000006</c:v>
                </c:pt>
                <c:pt idx="16598">
                  <c:v>0.31420000000000003</c:v>
                </c:pt>
                <c:pt idx="16599">
                  <c:v>0.2989</c:v>
                </c:pt>
                <c:pt idx="16600">
                  <c:v>0.29140000000000005</c:v>
                </c:pt>
                <c:pt idx="16601">
                  <c:v>0.2762</c:v>
                </c:pt>
                <c:pt idx="16602">
                  <c:v>0.26579999999999998</c:v>
                </c:pt>
                <c:pt idx="16603">
                  <c:v>0.2303</c:v>
                </c:pt>
                <c:pt idx="16604">
                  <c:v>0.24270000000000003</c:v>
                </c:pt>
                <c:pt idx="16605">
                  <c:v>0.25310000000000005</c:v>
                </c:pt>
                <c:pt idx="16606">
                  <c:v>0.26840000000000003</c:v>
                </c:pt>
                <c:pt idx="16607">
                  <c:v>0.2631</c:v>
                </c:pt>
                <c:pt idx="16608">
                  <c:v>0.26600000000000001</c:v>
                </c:pt>
                <c:pt idx="16609">
                  <c:v>0.22320000000000004</c:v>
                </c:pt>
                <c:pt idx="16610">
                  <c:v>0.25030000000000002</c:v>
                </c:pt>
                <c:pt idx="16611">
                  <c:v>0.24329999999999999</c:v>
                </c:pt>
                <c:pt idx="16612">
                  <c:v>0.2109</c:v>
                </c:pt>
                <c:pt idx="16613">
                  <c:v>0.21810000000000002</c:v>
                </c:pt>
                <c:pt idx="16614">
                  <c:v>0.19290000000000002</c:v>
                </c:pt>
                <c:pt idx="16615">
                  <c:v>0.1948</c:v>
                </c:pt>
                <c:pt idx="16616">
                  <c:v>0.20680000000000001</c:v>
                </c:pt>
                <c:pt idx="16617">
                  <c:v>0.1996</c:v>
                </c:pt>
                <c:pt idx="16618">
                  <c:v>0.19410000000000002</c:v>
                </c:pt>
                <c:pt idx="16619">
                  <c:v>0.19700000000000001</c:v>
                </c:pt>
                <c:pt idx="16620">
                  <c:v>0.20979999999999999</c:v>
                </c:pt>
                <c:pt idx="16621">
                  <c:v>0.19259999999999999</c:v>
                </c:pt>
                <c:pt idx="16622">
                  <c:v>0.1643</c:v>
                </c:pt>
                <c:pt idx="16623">
                  <c:v>0.14860000000000001</c:v>
                </c:pt>
                <c:pt idx="16624">
                  <c:v>0.1434</c:v>
                </c:pt>
                <c:pt idx="16625">
                  <c:v>0.1492</c:v>
                </c:pt>
                <c:pt idx="16626">
                  <c:v>0.15620000000000001</c:v>
                </c:pt>
                <c:pt idx="16627">
                  <c:v>0.1636</c:v>
                </c:pt>
                <c:pt idx="16628">
                  <c:v>0.14910000000000001</c:v>
                </c:pt>
                <c:pt idx="16629">
                  <c:v>0.13919999999999999</c:v>
                </c:pt>
                <c:pt idx="16630">
                  <c:v>0.13450000000000001</c:v>
                </c:pt>
                <c:pt idx="16631">
                  <c:v>0.1517</c:v>
                </c:pt>
                <c:pt idx="16632">
                  <c:v>0.13489999999999999</c:v>
                </c:pt>
                <c:pt idx="16633">
                  <c:v>0.15440000000000001</c:v>
                </c:pt>
                <c:pt idx="16634">
                  <c:v>0.1454</c:v>
                </c:pt>
                <c:pt idx="16635">
                  <c:v>0.12689999999999999</c:v>
                </c:pt>
                <c:pt idx="16636">
                  <c:v>0.12270000000000002</c:v>
                </c:pt>
                <c:pt idx="16637">
                  <c:v>0.12620000000000001</c:v>
                </c:pt>
                <c:pt idx="16638">
                  <c:v>0.12030000000000002</c:v>
                </c:pt>
                <c:pt idx="16639">
                  <c:v>0.1166</c:v>
                </c:pt>
                <c:pt idx="16640">
                  <c:v>0.10700000000000001</c:v>
                </c:pt>
                <c:pt idx="16641">
                  <c:v>9.1800000000000007E-2</c:v>
                </c:pt>
                <c:pt idx="16642">
                  <c:v>9.1500000000000012E-2</c:v>
                </c:pt>
                <c:pt idx="16643">
                  <c:v>8.2500000000000004E-2</c:v>
                </c:pt>
                <c:pt idx="16644">
                  <c:v>7.4700000000000003E-2</c:v>
                </c:pt>
                <c:pt idx="16645">
                  <c:v>7.2300000000000003E-2</c:v>
                </c:pt>
                <c:pt idx="16646">
                  <c:v>6.8700000000000011E-2</c:v>
                </c:pt>
                <c:pt idx="16647">
                  <c:v>6.4700000000000008E-2</c:v>
                </c:pt>
                <c:pt idx="16648">
                  <c:v>5.79E-2</c:v>
                </c:pt>
                <c:pt idx="16649">
                  <c:v>5.2300000000000006E-2</c:v>
                </c:pt>
                <c:pt idx="16650">
                  <c:v>5.1900000000000002E-2</c:v>
                </c:pt>
                <c:pt idx="16651">
                  <c:v>5.1600000000000007E-2</c:v>
                </c:pt>
                <c:pt idx="16652">
                  <c:v>4.4800000000000006E-2</c:v>
                </c:pt>
                <c:pt idx="16653">
                  <c:v>3.8200000000000005E-2</c:v>
                </c:pt>
                <c:pt idx="16654">
                  <c:v>3.8000000000000006E-2</c:v>
                </c:pt>
                <c:pt idx="16655">
                  <c:v>3.4599999999999999E-2</c:v>
                </c:pt>
                <c:pt idx="16656">
                  <c:v>3.1300000000000001E-2</c:v>
                </c:pt>
                <c:pt idx="16657">
                  <c:v>3.2500000000000001E-2</c:v>
                </c:pt>
                <c:pt idx="16658">
                  <c:v>3.0800000000000001E-2</c:v>
                </c:pt>
                <c:pt idx="16659">
                  <c:v>2.6000000000000002E-2</c:v>
                </c:pt>
                <c:pt idx="16660">
                  <c:v>2.7300000000000005E-2</c:v>
                </c:pt>
                <c:pt idx="16661">
                  <c:v>2.4199999999999999E-2</c:v>
                </c:pt>
                <c:pt idx="16662">
                  <c:v>2.2600000000000002E-2</c:v>
                </c:pt>
                <c:pt idx="16663">
                  <c:v>2.2400000000000003E-2</c:v>
                </c:pt>
                <c:pt idx="16664">
                  <c:v>3.1400000000000004E-2</c:v>
                </c:pt>
                <c:pt idx="16665">
                  <c:v>3.1200000000000002E-2</c:v>
                </c:pt>
                <c:pt idx="16666">
                  <c:v>2.07E-2</c:v>
                </c:pt>
                <c:pt idx="16667">
                  <c:v>1.7600000000000001E-2</c:v>
                </c:pt>
                <c:pt idx="16668">
                  <c:v>1.7499999999999998E-2</c:v>
                </c:pt>
                <c:pt idx="16669">
                  <c:v>1.5900000000000001E-2</c:v>
                </c:pt>
                <c:pt idx="16670">
                  <c:v>1.5800000000000002E-2</c:v>
                </c:pt>
                <c:pt idx="16671">
                  <c:v>2.1500000000000002E-2</c:v>
                </c:pt>
                <c:pt idx="16672">
                  <c:v>1.5600000000000001E-2</c:v>
                </c:pt>
                <c:pt idx="16673">
                  <c:v>1.41E-2</c:v>
                </c:pt>
                <c:pt idx="16674">
                  <c:v>1.26E-2</c:v>
                </c:pt>
                <c:pt idx="16675">
                  <c:v>1.26E-2</c:v>
                </c:pt>
                <c:pt idx="16676">
                  <c:v>1.52E-2</c:v>
                </c:pt>
                <c:pt idx="16677">
                  <c:v>2.6200000000000001E-2</c:v>
                </c:pt>
                <c:pt idx="16678">
                  <c:v>1.7899999999999999E-2</c:v>
                </c:pt>
                <c:pt idx="16679">
                  <c:v>1.3600000000000001E-2</c:v>
                </c:pt>
                <c:pt idx="16680">
                  <c:v>1.89E-2</c:v>
                </c:pt>
                <c:pt idx="16681">
                  <c:v>2.2900000000000004E-2</c:v>
                </c:pt>
                <c:pt idx="16682">
                  <c:v>2.4199999999999999E-2</c:v>
                </c:pt>
                <c:pt idx="16683">
                  <c:v>1.9900000000000001E-2</c:v>
                </c:pt>
                <c:pt idx="16684">
                  <c:v>1.9900000000000001E-2</c:v>
                </c:pt>
                <c:pt idx="16685">
                  <c:v>1.4499999999999999E-2</c:v>
                </c:pt>
                <c:pt idx="16686">
                  <c:v>1.44E-2</c:v>
                </c:pt>
                <c:pt idx="16687">
                  <c:v>1.6900000000000002E-2</c:v>
                </c:pt>
                <c:pt idx="16688">
                  <c:v>1.6700000000000003E-2</c:v>
                </c:pt>
                <c:pt idx="16689">
                  <c:v>1.2800000000000001E-2</c:v>
                </c:pt>
                <c:pt idx="16690">
                  <c:v>1.14E-2</c:v>
                </c:pt>
                <c:pt idx="16691">
                  <c:v>1.26E-2</c:v>
                </c:pt>
                <c:pt idx="16692">
                  <c:v>1.2500000000000001E-2</c:v>
                </c:pt>
                <c:pt idx="16693">
                  <c:v>7.4999999999999997E-3</c:v>
                </c:pt>
                <c:pt idx="16694">
                  <c:v>4.9000000000000007E-3</c:v>
                </c:pt>
                <c:pt idx="16695">
                  <c:v>4.9000000000000007E-3</c:v>
                </c:pt>
                <c:pt idx="16696">
                  <c:v>4.9000000000000007E-3</c:v>
                </c:pt>
                <c:pt idx="16697">
                  <c:v>9.8000000000000014E-3</c:v>
                </c:pt>
                <c:pt idx="16698">
                  <c:v>9.7000000000000003E-3</c:v>
                </c:pt>
                <c:pt idx="16699">
                  <c:v>1.2E-2</c:v>
                </c:pt>
                <c:pt idx="16700">
                  <c:v>1.0800000000000001E-2</c:v>
                </c:pt>
                <c:pt idx="16701">
                  <c:v>1.0800000000000001E-2</c:v>
                </c:pt>
                <c:pt idx="16702">
                  <c:v>1.0700000000000001E-2</c:v>
                </c:pt>
                <c:pt idx="16703">
                  <c:v>1.1900000000000001E-2</c:v>
                </c:pt>
                <c:pt idx="16704">
                  <c:v>9.4000000000000004E-3</c:v>
                </c:pt>
                <c:pt idx="16705">
                  <c:v>8.2000000000000007E-3</c:v>
                </c:pt>
                <c:pt idx="16706">
                  <c:v>4.7000000000000002E-3</c:v>
                </c:pt>
                <c:pt idx="16707">
                  <c:v>3.5000000000000005E-3</c:v>
                </c:pt>
                <c:pt idx="16708">
                  <c:v>4.5999999999999999E-3</c:v>
                </c:pt>
                <c:pt idx="16709">
                  <c:v>5.8000000000000005E-3</c:v>
                </c:pt>
                <c:pt idx="16710">
                  <c:v>5.7000000000000002E-3</c:v>
                </c:pt>
                <c:pt idx="16711">
                  <c:v>2.3E-3</c:v>
                </c:pt>
                <c:pt idx="16712">
                  <c:v>2.3E-3</c:v>
                </c:pt>
                <c:pt idx="16713">
                  <c:v>1.1000000000000001E-3</c:v>
                </c:pt>
                <c:pt idx="16714">
                  <c:v>2.3E-3</c:v>
                </c:pt>
                <c:pt idx="16715">
                  <c:v>4.4999999999999997E-3</c:v>
                </c:pt>
                <c:pt idx="16716">
                  <c:v>1.1000000000000001E-3</c:v>
                </c:pt>
                <c:pt idx="16717">
                  <c:v>2.2000000000000001E-3</c:v>
                </c:pt>
                <c:pt idx="16718">
                  <c:v>1.1000000000000001E-3</c:v>
                </c:pt>
                <c:pt idx="16719">
                  <c:v>1.1000000000000001E-3</c:v>
                </c:pt>
                <c:pt idx="16720">
                  <c:v>0</c:v>
                </c:pt>
                <c:pt idx="16721">
                  <c:v>0</c:v>
                </c:pt>
                <c:pt idx="16722">
                  <c:v>0</c:v>
                </c:pt>
                <c:pt idx="16723">
                  <c:v>0</c:v>
                </c:pt>
                <c:pt idx="16724">
                  <c:v>0</c:v>
                </c:pt>
                <c:pt idx="16725">
                  <c:v>0</c:v>
                </c:pt>
                <c:pt idx="16726">
                  <c:v>0</c:v>
                </c:pt>
                <c:pt idx="16727">
                  <c:v>0</c:v>
                </c:pt>
                <c:pt idx="16728">
                  <c:v>0</c:v>
                </c:pt>
                <c:pt idx="16729">
                  <c:v>0</c:v>
                </c:pt>
                <c:pt idx="16730">
                  <c:v>0</c:v>
                </c:pt>
                <c:pt idx="16731">
                  <c:v>0</c:v>
                </c:pt>
                <c:pt idx="16732">
                  <c:v>0</c:v>
                </c:pt>
                <c:pt idx="16733">
                  <c:v>0</c:v>
                </c:pt>
                <c:pt idx="16734">
                  <c:v>0</c:v>
                </c:pt>
                <c:pt idx="16735">
                  <c:v>0</c:v>
                </c:pt>
                <c:pt idx="16736">
                  <c:v>0</c:v>
                </c:pt>
                <c:pt idx="16737">
                  <c:v>0</c:v>
                </c:pt>
                <c:pt idx="16738">
                  <c:v>0</c:v>
                </c:pt>
                <c:pt idx="16739">
                  <c:v>0</c:v>
                </c:pt>
                <c:pt idx="16740">
                  <c:v>0</c:v>
                </c:pt>
                <c:pt idx="16741">
                  <c:v>0</c:v>
                </c:pt>
                <c:pt idx="16742">
                  <c:v>0</c:v>
                </c:pt>
                <c:pt idx="16743">
                  <c:v>0</c:v>
                </c:pt>
                <c:pt idx="16744">
                  <c:v>0</c:v>
                </c:pt>
                <c:pt idx="16745">
                  <c:v>0</c:v>
                </c:pt>
                <c:pt idx="16746">
                  <c:v>0</c:v>
                </c:pt>
                <c:pt idx="16747">
                  <c:v>0</c:v>
                </c:pt>
                <c:pt idx="16748">
                  <c:v>0</c:v>
                </c:pt>
                <c:pt idx="16749">
                  <c:v>0</c:v>
                </c:pt>
                <c:pt idx="16750">
                  <c:v>0</c:v>
                </c:pt>
                <c:pt idx="16751">
                  <c:v>0</c:v>
                </c:pt>
                <c:pt idx="16752">
                  <c:v>0</c:v>
                </c:pt>
                <c:pt idx="16753">
                  <c:v>0</c:v>
                </c:pt>
                <c:pt idx="16754">
                  <c:v>0</c:v>
                </c:pt>
                <c:pt idx="16755">
                  <c:v>0</c:v>
                </c:pt>
                <c:pt idx="16756">
                  <c:v>0</c:v>
                </c:pt>
                <c:pt idx="16757">
                  <c:v>0</c:v>
                </c:pt>
                <c:pt idx="16758">
                  <c:v>0</c:v>
                </c:pt>
                <c:pt idx="16759">
                  <c:v>0</c:v>
                </c:pt>
                <c:pt idx="16760">
                  <c:v>0</c:v>
                </c:pt>
                <c:pt idx="16761">
                  <c:v>0</c:v>
                </c:pt>
                <c:pt idx="16762">
                  <c:v>0</c:v>
                </c:pt>
                <c:pt idx="16763">
                  <c:v>0</c:v>
                </c:pt>
                <c:pt idx="16764">
                  <c:v>0</c:v>
                </c:pt>
                <c:pt idx="16765">
                  <c:v>0</c:v>
                </c:pt>
                <c:pt idx="16766">
                  <c:v>0</c:v>
                </c:pt>
                <c:pt idx="16767">
                  <c:v>0</c:v>
                </c:pt>
                <c:pt idx="16768">
                  <c:v>0</c:v>
                </c:pt>
                <c:pt idx="16769">
                  <c:v>0</c:v>
                </c:pt>
                <c:pt idx="16770">
                  <c:v>0</c:v>
                </c:pt>
                <c:pt idx="16771">
                  <c:v>0</c:v>
                </c:pt>
                <c:pt idx="16772">
                  <c:v>0</c:v>
                </c:pt>
                <c:pt idx="16773">
                  <c:v>0</c:v>
                </c:pt>
                <c:pt idx="16774">
                  <c:v>0</c:v>
                </c:pt>
                <c:pt idx="16775">
                  <c:v>0</c:v>
                </c:pt>
                <c:pt idx="16776">
                  <c:v>0</c:v>
                </c:pt>
                <c:pt idx="16777">
                  <c:v>0</c:v>
                </c:pt>
                <c:pt idx="16778">
                  <c:v>0</c:v>
                </c:pt>
                <c:pt idx="16779">
                  <c:v>0</c:v>
                </c:pt>
                <c:pt idx="16780">
                  <c:v>0</c:v>
                </c:pt>
                <c:pt idx="16781">
                  <c:v>0</c:v>
                </c:pt>
                <c:pt idx="16782">
                  <c:v>0</c:v>
                </c:pt>
                <c:pt idx="16783">
                  <c:v>0</c:v>
                </c:pt>
                <c:pt idx="16784">
                  <c:v>0</c:v>
                </c:pt>
                <c:pt idx="16785">
                  <c:v>0</c:v>
                </c:pt>
                <c:pt idx="16786">
                  <c:v>0</c:v>
                </c:pt>
                <c:pt idx="16787">
                  <c:v>0</c:v>
                </c:pt>
                <c:pt idx="16788">
                  <c:v>0</c:v>
                </c:pt>
                <c:pt idx="16789">
                  <c:v>0</c:v>
                </c:pt>
                <c:pt idx="16790">
                  <c:v>0</c:v>
                </c:pt>
                <c:pt idx="16791">
                  <c:v>0</c:v>
                </c:pt>
                <c:pt idx="16792">
                  <c:v>0</c:v>
                </c:pt>
                <c:pt idx="16793">
                  <c:v>0</c:v>
                </c:pt>
                <c:pt idx="16794">
                  <c:v>0</c:v>
                </c:pt>
                <c:pt idx="16795">
                  <c:v>0</c:v>
                </c:pt>
                <c:pt idx="16796">
                  <c:v>0</c:v>
                </c:pt>
                <c:pt idx="16797">
                  <c:v>0</c:v>
                </c:pt>
                <c:pt idx="16798">
                  <c:v>1.1000000000000001E-3</c:v>
                </c:pt>
                <c:pt idx="16799">
                  <c:v>2.3E-3</c:v>
                </c:pt>
                <c:pt idx="16800">
                  <c:v>4.5999999999999999E-3</c:v>
                </c:pt>
                <c:pt idx="16801">
                  <c:v>5.8999999999999999E-3</c:v>
                </c:pt>
                <c:pt idx="16802">
                  <c:v>6.0000000000000001E-3</c:v>
                </c:pt>
                <c:pt idx="16803">
                  <c:v>7.4000000000000003E-3</c:v>
                </c:pt>
                <c:pt idx="16804">
                  <c:v>1.14E-2</c:v>
                </c:pt>
                <c:pt idx="16805">
                  <c:v>1.55E-2</c:v>
                </c:pt>
                <c:pt idx="16806">
                  <c:v>1.84E-2</c:v>
                </c:pt>
                <c:pt idx="16807">
                  <c:v>1.8700000000000001E-2</c:v>
                </c:pt>
                <c:pt idx="16808">
                  <c:v>2.4500000000000001E-2</c:v>
                </c:pt>
                <c:pt idx="16809">
                  <c:v>3.04E-2</c:v>
                </c:pt>
                <c:pt idx="16810">
                  <c:v>3.8100000000000002E-2</c:v>
                </c:pt>
                <c:pt idx="16811">
                  <c:v>4.7199999999999999E-2</c:v>
                </c:pt>
                <c:pt idx="16812">
                  <c:v>5.5300000000000009E-2</c:v>
                </c:pt>
                <c:pt idx="16813">
                  <c:v>7.7500000000000013E-2</c:v>
                </c:pt>
                <c:pt idx="16814">
                  <c:v>9.4E-2</c:v>
                </c:pt>
                <c:pt idx="16815">
                  <c:v>0.10320000000000001</c:v>
                </c:pt>
                <c:pt idx="16816">
                  <c:v>0.1176</c:v>
                </c:pt>
                <c:pt idx="16817">
                  <c:v>0.13980000000000001</c:v>
                </c:pt>
                <c:pt idx="16818">
                  <c:v>0.16240000000000002</c:v>
                </c:pt>
                <c:pt idx="16819">
                  <c:v>0.1847</c:v>
                </c:pt>
                <c:pt idx="16820">
                  <c:v>0.19620000000000001</c:v>
                </c:pt>
                <c:pt idx="16821">
                  <c:v>0.2102</c:v>
                </c:pt>
                <c:pt idx="16822">
                  <c:v>0.23290000000000002</c:v>
                </c:pt>
                <c:pt idx="16823">
                  <c:v>0.25680000000000003</c:v>
                </c:pt>
                <c:pt idx="16824">
                  <c:v>0.26290000000000002</c:v>
                </c:pt>
                <c:pt idx="16825">
                  <c:v>0.2858</c:v>
                </c:pt>
                <c:pt idx="16826">
                  <c:v>0.31669999999999998</c:v>
                </c:pt>
                <c:pt idx="16827">
                  <c:v>0.30000000000000004</c:v>
                </c:pt>
                <c:pt idx="16828">
                  <c:v>0.34780000000000005</c:v>
                </c:pt>
                <c:pt idx="16829">
                  <c:v>0.35970000000000002</c:v>
                </c:pt>
                <c:pt idx="16830">
                  <c:v>0.38640000000000002</c:v>
                </c:pt>
                <c:pt idx="16831">
                  <c:v>0.41050000000000009</c:v>
                </c:pt>
                <c:pt idx="16832">
                  <c:v>0.41260000000000008</c:v>
                </c:pt>
                <c:pt idx="16833">
                  <c:v>0.50609999999999999</c:v>
                </c:pt>
                <c:pt idx="16834">
                  <c:v>0.59730000000000005</c:v>
                </c:pt>
                <c:pt idx="16835">
                  <c:v>0.66260000000000008</c:v>
                </c:pt>
                <c:pt idx="16836">
                  <c:v>0.74829999999999997</c:v>
                </c:pt>
                <c:pt idx="16837">
                  <c:v>0.79380000000000006</c:v>
                </c:pt>
                <c:pt idx="16838">
                  <c:v>0.81720000000000015</c:v>
                </c:pt>
                <c:pt idx="16839">
                  <c:v>0.90830000000000011</c:v>
                </c:pt>
                <c:pt idx="16840">
                  <c:v>0.92189999999999994</c:v>
                </c:pt>
                <c:pt idx="16841">
                  <c:v>1.0395000000000001</c:v>
                </c:pt>
                <c:pt idx="16842">
                  <c:v>1.1154999999999999</c:v>
                </c:pt>
                <c:pt idx="16843">
                  <c:v>1.2701000000000002</c:v>
                </c:pt>
                <c:pt idx="16844">
                  <c:v>1.7821000000000002</c:v>
                </c:pt>
                <c:pt idx="16845">
                  <c:v>1.6760000000000002</c:v>
                </c:pt>
                <c:pt idx="16846">
                  <c:v>1.8726</c:v>
                </c:pt>
                <c:pt idx="16847">
                  <c:v>1.6981000000000002</c:v>
                </c:pt>
                <c:pt idx="16848">
                  <c:v>1.6808000000000001</c:v>
                </c:pt>
                <c:pt idx="16849">
                  <c:v>1.6651</c:v>
                </c:pt>
                <c:pt idx="16850">
                  <c:v>2.1796000000000002</c:v>
                </c:pt>
                <c:pt idx="16851">
                  <c:v>1.9401000000000002</c:v>
                </c:pt>
                <c:pt idx="16852">
                  <c:v>2.0175999999999998</c:v>
                </c:pt>
                <c:pt idx="16853">
                  <c:v>2.0161000000000002</c:v>
                </c:pt>
                <c:pt idx="16854">
                  <c:v>2.2039000000000004</c:v>
                </c:pt>
                <c:pt idx="16855">
                  <c:v>1.9788000000000001</c:v>
                </c:pt>
                <c:pt idx="16856">
                  <c:v>2.1385999999999998</c:v>
                </c:pt>
                <c:pt idx="16857">
                  <c:v>2.2158000000000002</c:v>
                </c:pt>
                <c:pt idx="16858">
                  <c:v>2.2932999999999999</c:v>
                </c:pt>
                <c:pt idx="16859">
                  <c:v>2.1720999999999999</c:v>
                </c:pt>
                <c:pt idx="16860">
                  <c:v>2.4327000000000005</c:v>
                </c:pt>
                <c:pt idx="16861">
                  <c:v>2.2543000000000002</c:v>
                </c:pt>
                <c:pt idx="16862">
                  <c:v>2.2332999999999998</c:v>
                </c:pt>
                <c:pt idx="16863">
                  <c:v>2.2505000000000002</c:v>
                </c:pt>
                <c:pt idx="16864">
                  <c:v>2.2383000000000002</c:v>
                </c:pt>
                <c:pt idx="16865">
                  <c:v>2.1616</c:v>
                </c:pt>
                <c:pt idx="16866">
                  <c:v>2.3845000000000001</c:v>
                </c:pt>
                <c:pt idx="16867">
                  <c:v>2.0013999999999998</c:v>
                </c:pt>
                <c:pt idx="16868">
                  <c:v>2.0150999999999999</c:v>
                </c:pt>
                <c:pt idx="16869">
                  <c:v>2.0706000000000002</c:v>
                </c:pt>
                <c:pt idx="16870">
                  <c:v>2.0681000000000003</c:v>
                </c:pt>
                <c:pt idx="16871">
                  <c:v>2.1808000000000001</c:v>
                </c:pt>
                <c:pt idx="16872">
                  <c:v>2.2943000000000002</c:v>
                </c:pt>
                <c:pt idx="16873">
                  <c:v>2.5272000000000001</c:v>
                </c:pt>
                <c:pt idx="16874">
                  <c:v>2.6112000000000002</c:v>
                </c:pt>
                <c:pt idx="16875">
                  <c:v>2.1520000000000001</c:v>
                </c:pt>
                <c:pt idx="16876">
                  <c:v>2.3594000000000004</c:v>
                </c:pt>
                <c:pt idx="16877">
                  <c:v>2.4244000000000003</c:v>
                </c:pt>
                <c:pt idx="16878">
                  <c:v>2.3407</c:v>
                </c:pt>
                <c:pt idx="16879">
                  <c:v>2.2812999999999999</c:v>
                </c:pt>
                <c:pt idx="16880">
                  <c:v>2.4018000000000002</c:v>
                </c:pt>
                <c:pt idx="16881">
                  <c:v>2.4725999999999999</c:v>
                </c:pt>
                <c:pt idx="16882">
                  <c:v>2.3717000000000001</c:v>
                </c:pt>
                <c:pt idx="16883">
                  <c:v>2.2977000000000003</c:v>
                </c:pt>
                <c:pt idx="16884">
                  <c:v>2.3397999999999999</c:v>
                </c:pt>
                <c:pt idx="16885">
                  <c:v>1.8372000000000002</c:v>
                </c:pt>
                <c:pt idx="16886">
                  <c:v>1.6851</c:v>
                </c:pt>
                <c:pt idx="16887">
                  <c:v>1.5377000000000001</c:v>
                </c:pt>
                <c:pt idx="16888">
                  <c:v>1.8125</c:v>
                </c:pt>
                <c:pt idx="16889">
                  <c:v>2.0941000000000001</c:v>
                </c:pt>
                <c:pt idx="16890">
                  <c:v>1.7385999999999999</c:v>
                </c:pt>
                <c:pt idx="16891">
                  <c:v>1.706</c:v>
                </c:pt>
                <c:pt idx="16892">
                  <c:v>1.7164999999999999</c:v>
                </c:pt>
                <c:pt idx="16893">
                  <c:v>1.4748000000000001</c:v>
                </c:pt>
                <c:pt idx="16894">
                  <c:v>1.4581</c:v>
                </c:pt>
                <c:pt idx="16895">
                  <c:v>1.5429000000000002</c:v>
                </c:pt>
                <c:pt idx="16896">
                  <c:v>1.5418000000000001</c:v>
                </c:pt>
                <c:pt idx="16897">
                  <c:v>1.3782000000000001</c:v>
                </c:pt>
                <c:pt idx="16898">
                  <c:v>1.5141</c:v>
                </c:pt>
                <c:pt idx="16899">
                  <c:v>1.4921</c:v>
                </c:pt>
                <c:pt idx="16900">
                  <c:v>1.3477000000000001</c:v>
                </c:pt>
                <c:pt idx="16901">
                  <c:v>1.3057000000000001</c:v>
                </c:pt>
                <c:pt idx="16902">
                  <c:v>1.3572</c:v>
                </c:pt>
                <c:pt idx="16903">
                  <c:v>1.3161</c:v>
                </c:pt>
                <c:pt idx="16904">
                  <c:v>1.3311000000000002</c:v>
                </c:pt>
                <c:pt idx="16905">
                  <c:v>1.3211000000000002</c:v>
                </c:pt>
                <c:pt idx="16906">
                  <c:v>1.2057000000000002</c:v>
                </c:pt>
                <c:pt idx="16907">
                  <c:v>1.2859</c:v>
                </c:pt>
                <c:pt idx="16908">
                  <c:v>1.1979</c:v>
                </c:pt>
                <c:pt idx="16909">
                  <c:v>1.1516999999999999</c:v>
                </c:pt>
                <c:pt idx="16910">
                  <c:v>1.1942999999999999</c:v>
                </c:pt>
                <c:pt idx="16911">
                  <c:v>1.2509000000000001</c:v>
                </c:pt>
                <c:pt idx="16912">
                  <c:v>1.2755000000000001</c:v>
                </c:pt>
                <c:pt idx="16913">
                  <c:v>1.2192000000000001</c:v>
                </c:pt>
                <c:pt idx="16914">
                  <c:v>1.2059</c:v>
                </c:pt>
                <c:pt idx="16915">
                  <c:v>1.1281000000000001</c:v>
                </c:pt>
                <c:pt idx="16916">
                  <c:v>1.0438000000000001</c:v>
                </c:pt>
                <c:pt idx="16917">
                  <c:v>1.0395000000000001</c:v>
                </c:pt>
                <c:pt idx="16918">
                  <c:v>0.88750000000000007</c:v>
                </c:pt>
                <c:pt idx="16919">
                  <c:v>0.9265000000000001</c:v>
                </c:pt>
                <c:pt idx="16920">
                  <c:v>0.79330000000000001</c:v>
                </c:pt>
                <c:pt idx="16921">
                  <c:v>0.71790000000000009</c:v>
                </c:pt>
                <c:pt idx="16922">
                  <c:v>0.69650000000000001</c:v>
                </c:pt>
                <c:pt idx="16923">
                  <c:v>0.62090000000000001</c:v>
                </c:pt>
                <c:pt idx="16924">
                  <c:v>0.63090000000000002</c:v>
                </c:pt>
                <c:pt idx="16925">
                  <c:v>0.57290000000000008</c:v>
                </c:pt>
                <c:pt idx="16926">
                  <c:v>0.54330000000000001</c:v>
                </c:pt>
                <c:pt idx="16927">
                  <c:v>0.53239999999999998</c:v>
                </c:pt>
                <c:pt idx="16928">
                  <c:v>0.49280000000000002</c:v>
                </c:pt>
                <c:pt idx="16929">
                  <c:v>0.47470000000000001</c:v>
                </c:pt>
                <c:pt idx="16930">
                  <c:v>0.45950000000000002</c:v>
                </c:pt>
                <c:pt idx="16931">
                  <c:v>0.42720000000000002</c:v>
                </c:pt>
                <c:pt idx="16932">
                  <c:v>0.41870000000000007</c:v>
                </c:pt>
                <c:pt idx="16933">
                  <c:v>0.39220000000000005</c:v>
                </c:pt>
                <c:pt idx="16934">
                  <c:v>0.37400000000000005</c:v>
                </c:pt>
                <c:pt idx="16935">
                  <c:v>0.3548</c:v>
                </c:pt>
                <c:pt idx="16936">
                  <c:v>0.34700000000000003</c:v>
                </c:pt>
                <c:pt idx="16937">
                  <c:v>0.34100000000000003</c:v>
                </c:pt>
                <c:pt idx="16938">
                  <c:v>0.33130000000000004</c:v>
                </c:pt>
                <c:pt idx="16939">
                  <c:v>0.33250000000000002</c:v>
                </c:pt>
                <c:pt idx="16940">
                  <c:v>0.30680000000000002</c:v>
                </c:pt>
                <c:pt idx="16941">
                  <c:v>0.30740000000000001</c:v>
                </c:pt>
                <c:pt idx="16942">
                  <c:v>0.28720000000000001</c:v>
                </c:pt>
                <c:pt idx="16943">
                  <c:v>0.28799999999999998</c:v>
                </c:pt>
                <c:pt idx="16944">
                  <c:v>0.2651</c:v>
                </c:pt>
                <c:pt idx="16945">
                  <c:v>0.26340000000000002</c:v>
                </c:pt>
                <c:pt idx="16946">
                  <c:v>0.24620000000000003</c:v>
                </c:pt>
                <c:pt idx="16947">
                  <c:v>0.25330000000000003</c:v>
                </c:pt>
                <c:pt idx="16948">
                  <c:v>0.24780000000000002</c:v>
                </c:pt>
                <c:pt idx="16949">
                  <c:v>0.21829999999999999</c:v>
                </c:pt>
                <c:pt idx="16950">
                  <c:v>0.21070000000000003</c:v>
                </c:pt>
                <c:pt idx="16951">
                  <c:v>0.20880000000000001</c:v>
                </c:pt>
                <c:pt idx="16952">
                  <c:v>0.2034</c:v>
                </c:pt>
                <c:pt idx="16953">
                  <c:v>0.20579999999999998</c:v>
                </c:pt>
                <c:pt idx="16954">
                  <c:v>0.2049</c:v>
                </c:pt>
                <c:pt idx="16955">
                  <c:v>0.21610000000000001</c:v>
                </c:pt>
                <c:pt idx="16956">
                  <c:v>0.21320000000000003</c:v>
                </c:pt>
                <c:pt idx="16957">
                  <c:v>0.20130000000000001</c:v>
                </c:pt>
                <c:pt idx="16958">
                  <c:v>0.18420000000000003</c:v>
                </c:pt>
                <c:pt idx="16959">
                  <c:v>0.19870000000000002</c:v>
                </c:pt>
                <c:pt idx="16960">
                  <c:v>0.18400000000000002</c:v>
                </c:pt>
                <c:pt idx="16961">
                  <c:v>0.1804</c:v>
                </c:pt>
                <c:pt idx="16962">
                  <c:v>0.20130000000000001</c:v>
                </c:pt>
                <c:pt idx="16963">
                  <c:v>0.18130000000000002</c:v>
                </c:pt>
                <c:pt idx="16964">
                  <c:v>0.18710000000000002</c:v>
                </c:pt>
                <c:pt idx="16965">
                  <c:v>0.17030000000000001</c:v>
                </c:pt>
                <c:pt idx="16966">
                  <c:v>0.18149999999999999</c:v>
                </c:pt>
                <c:pt idx="16967">
                  <c:v>0.17710000000000001</c:v>
                </c:pt>
                <c:pt idx="16968">
                  <c:v>0.1938</c:v>
                </c:pt>
                <c:pt idx="16969">
                  <c:v>0.1764</c:v>
                </c:pt>
                <c:pt idx="16970">
                  <c:v>0.17350000000000002</c:v>
                </c:pt>
                <c:pt idx="16971">
                  <c:v>0.18810000000000002</c:v>
                </c:pt>
                <c:pt idx="16972">
                  <c:v>0.17090000000000002</c:v>
                </c:pt>
                <c:pt idx="16973">
                  <c:v>0.16200000000000003</c:v>
                </c:pt>
                <c:pt idx="16974">
                  <c:v>0.1764</c:v>
                </c:pt>
                <c:pt idx="16975">
                  <c:v>0.14610000000000001</c:v>
                </c:pt>
                <c:pt idx="16976">
                  <c:v>0.15380000000000002</c:v>
                </c:pt>
                <c:pt idx="16977">
                  <c:v>0.14030000000000001</c:v>
                </c:pt>
                <c:pt idx="16978">
                  <c:v>0.13789999999999999</c:v>
                </c:pt>
                <c:pt idx="16979">
                  <c:v>0.13870000000000002</c:v>
                </c:pt>
                <c:pt idx="16980">
                  <c:v>0.13460000000000003</c:v>
                </c:pt>
                <c:pt idx="16981">
                  <c:v>0.1404</c:v>
                </c:pt>
                <c:pt idx="16982">
                  <c:v>0.13620000000000002</c:v>
                </c:pt>
                <c:pt idx="16983">
                  <c:v>0.1363</c:v>
                </c:pt>
                <c:pt idx="16984">
                  <c:v>0.13500000000000001</c:v>
                </c:pt>
                <c:pt idx="16985">
                  <c:v>0.13470000000000001</c:v>
                </c:pt>
                <c:pt idx="16986">
                  <c:v>0.1452</c:v>
                </c:pt>
                <c:pt idx="16987">
                  <c:v>0.13950000000000001</c:v>
                </c:pt>
                <c:pt idx="16988">
                  <c:v>0.12840000000000001</c:v>
                </c:pt>
                <c:pt idx="16989">
                  <c:v>0.12570000000000001</c:v>
                </c:pt>
                <c:pt idx="16990">
                  <c:v>0.1159</c:v>
                </c:pt>
                <c:pt idx="16991">
                  <c:v>0.1134</c:v>
                </c:pt>
                <c:pt idx="16992">
                  <c:v>0.11890000000000001</c:v>
                </c:pt>
                <c:pt idx="16993">
                  <c:v>0.11670000000000001</c:v>
                </c:pt>
                <c:pt idx="16994">
                  <c:v>0.12670000000000001</c:v>
                </c:pt>
                <c:pt idx="16995">
                  <c:v>0.1331</c:v>
                </c:pt>
                <c:pt idx="16996">
                  <c:v>0.11410000000000001</c:v>
                </c:pt>
                <c:pt idx="16997">
                  <c:v>0.11510000000000001</c:v>
                </c:pt>
                <c:pt idx="16998">
                  <c:v>0.1125</c:v>
                </c:pt>
                <c:pt idx="16999">
                  <c:v>0.11220000000000002</c:v>
                </c:pt>
                <c:pt idx="17000">
                  <c:v>0.11699999999999999</c:v>
                </c:pt>
                <c:pt idx="17001">
                  <c:v>0.1028</c:v>
                </c:pt>
                <c:pt idx="17002">
                  <c:v>0.10730000000000001</c:v>
                </c:pt>
                <c:pt idx="17003">
                  <c:v>0.1067</c:v>
                </c:pt>
                <c:pt idx="17004">
                  <c:v>9.6500000000000002E-2</c:v>
                </c:pt>
                <c:pt idx="17005">
                  <c:v>0.1045</c:v>
                </c:pt>
                <c:pt idx="17006">
                  <c:v>9.9600000000000008E-2</c:v>
                </c:pt>
                <c:pt idx="17007">
                  <c:v>8.5100000000000009E-2</c:v>
                </c:pt>
                <c:pt idx="17008">
                  <c:v>9.3400000000000011E-2</c:v>
                </c:pt>
                <c:pt idx="17009">
                  <c:v>9.3000000000000013E-2</c:v>
                </c:pt>
                <c:pt idx="17010">
                  <c:v>8.0700000000000008E-2</c:v>
                </c:pt>
                <c:pt idx="17011">
                  <c:v>7.5400000000000009E-2</c:v>
                </c:pt>
                <c:pt idx="17012">
                  <c:v>8.1200000000000008E-2</c:v>
                </c:pt>
                <c:pt idx="17013">
                  <c:v>7.4900000000000008E-2</c:v>
                </c:pt>
                <c:pt idx="17014">
                  <c:v>7.5700000000000003E-2</c:v>
                </c:pt>
                <c:pt idx="17015">
                  <c:v>7.4300000000000005E-2</c:v>
                </c:pt>
                <c:pt idx="17016">
                  <c:v>7.3999999999999996E-2</c:v>
                </c:pt>
                <c:pt idx="17017">
                  <c:v>7.0300000000000001E-2</c:v>
                </c:pt>
                <c:pt idx="17018">
                  <c:v>6.6400000000000001E-2</c:v>
                </c:pt>
                <c:pt idx="17019">
                  <c:v>6.9599999999999995E-2</c:v>
                </c:pt>
                <c:pt idx="17020">
                  <c:v>7.1800000000000003E-2</c:v>
                </c:pt>
                <c:pt idx="17021">
                  <c:v>7.1400000000000005E-2</c:v>
                </c:pt>
                <c:pt idx="17022">
                  <c:v>6.770000000000001E-2</c:v>
                </c:pt>
                <c:pt idx="17023">
                  <c:v>6.9800000000000001E-2</c:v>
                </c:pt>
                <c:pt idx="17024">
                  <c:v>6.3899999999999998E-2</c:v>
                </c:pt>
                <c:pt idx="17025">
                  <c:v>6.0100000000000001E-2</c:v>
                </c:pt>
                <c:pt idx="17026">
                  <c:v>6.2400000000000004E-2</c:v>
                </c:pt>
                <c:pt idx="17027">
                  <c:v>5.1700000000000003E-2</c:v>
                </c:pt>
                <c:pt idx="17028">
                  <c:v>5.4900000000000004E-2</c:v>
                </c:pt>
                <c:pt idx="17029">
                  <c:v>5.2600000000000008E-2</c:v>
                </c:pt>
                <c:pt idx="17030">
                  <c:v>5.3400000000000003E-2</c:v>
                </c:pt>
                <c:pt idx="17031">
                  <c:v>5.5600000000000011E-2</c:v>
                </c:pt>
                <c:pt idx="17032">
                  <c:v>5.4400000000000004E-2</c:v>
                </c:pt>
                <c:pt idx="17033">
                  <c:v>5.6200000000000007E-2</c:v>
                </c:pt>
                <c:pt idx="17034">
                  <c:v>5.1700000000000003E-2</c:v>
                </c:pt>
                <c:pt idx="17035">
                  <c:v>5.1400000000000001E-2</c:v>
                </c:pt>
                <c:pt idx="17036">
                  <c:v>4.7E-2</c:v>
                </c:pt>
                <c:pt idx="17037">
                  <c:v>4.7600000000000003E-2</c:v>
                </c:pt>
                <c:pt idx="17038">
                  <c:v>4.8500000000000001E-2</c:v>
                </c:pt>
                <c:pt idx="17039">
                  <c:v>4.6300000000000008E-2</c:v>
                </c:pt>
                <c:pt idx="17040">
                  <c:v>4.2900000000000001E-2</c:v>
                </c:pt>
                <c:pt idx="17041">
                  <c:v>4.1700000000000001E-2</c:v>
                </c:pt>
                <c:pt idx="17042">
                  <c:v>4.36E-2</c:v>
                </c:pt>
                <c:pt idx="17043">
                  <c:v>4.4500000000000005E-2</c:v>
                </c:pt>
                <c:pt idx="17044">
                  <c:v>4.1200000000000001E-2</c:v>
                </c:pt>
                <c:pt idx="17045">
                  <c:v>4.4300000000000006E-2</c:v>
                </c:pt>
                <c:pt idx="17046">
                  <c:v>4.4200000000000003E-2</c:v>
                </c:pt>
                <c:pt idx="17047">
                  <c:v>4.0800000000000003E-2</c:v>
                </c:pt>
                <c:pt idx="17048">
                  <c:v>3.9600000000000003E-2</c:v>
                </c:pt>
                <c:pt idx="17049">
                  <c:v>3.8500000000000006E-2</c:v>
                </c:pt>
                <c:pt idx="17050">
                  <c:v>3.7200000000000004E-2</c:v>
                </c:pt>
                <c:pt idx="17051">
                  <c:v>3.8200000000000005E-2</c:v>
                </c:pt>
                <c:pt idx="17052">
                  <c:v>3.49E-2</c:v>
                </c:pt>
                <c:pt idx="17053">
                  <c:v>3.49E-2</c:v>
                </c:pt>
                <c:pt idx="17054">
                  <c:v>3.6799999999999999E-2</c:v>
                </c:pt>
                <c:pt idx="17055">
                  <c:v>3.5700000000000003E-2</c:v>
                </c:pt>
                <c:pt idx="17056">
                  <c:v>3.3600000000000005E-2</c:v>
                </c:pt>
                <c:pt idx="17057">
                  <c:v>3.4599999999999999E-2</c:v>
                </c:pt>
                <c:pt idx="17058">
                  <c:v>3.4599999999999999E-2</c:v>
                </c:pt>
                <c:pt idx="17059">
                  <c:v>3.3500000000000002E-2</c:v>
                </c:pt>
                <c:pt idx="17060">
                  <c:v>3.4700000000000002E-2</c:v>
                </c:pt>
                <c:pt idx="17061">
                  <c:v>3.2400000000000005E-2</c:v>
                </c:pt>
                <c:pt idx="17062">
                  <c:v>3.0300000000000001E-2</c:v>
                </c:pt>
                <c:pt idx="17063">
                  <c:v>2.9399999999999999E-2</c:v>
                </c:pt>
                <c:pt idx="17064">
                  <c:v>2.8299999999999999E-2</c:v>
                </c:pt>
                <c:pt idx="17065">
                  <c:v>2.7200000000000002E-2</c:v>
                </c:pt>
                <c:pt idx="17066">
                  <c:v>2.7300000000000005E-2</c:v>
                </c:pt>
                <c:pt idx="17067">
                  <c:v>2.6200000000000001E-2</c:v>
                </c:pt>
                <c:pt idx="17068">
                  <c:v>2.6300000000000004E-2</c:v>
                </c:pt>
                <c:pt idx="17069">
                  <c:v>2.6400000000000003E-2</c:v>
                </c:pt>
                <c:pt idx="17070">
                  <c:v>2.7500000000000004E-2</c:v>
                </c:pt>
                <c:pt idx="17071">
                  <c:v>2.5500000000000002E-2</c:v>
                </c:pt>
                <c:pt idx="17072">
                  <c:v>2.6600000000000002E-2</c:v>
                </c:pt>
                <c:pt idx="17073">
                  <c:v>2.5700000000000001E-2</c:v>
                </c:pt>
                <c:pt idx="17074">
                  <c:v>2.6800000000000004E-2</c:v>
                </c:pt>
                <c:pt idx="17075">
                  <c:v>2.8100000000000003E-2</c:v>
                </c:pt>
                <c:pt idx="17076">
                  <c:v>3.15E-2</c:v>
                </c:pt>
                <c:pt idx="17077">
                  <c:v>3.2800000000000003E-2</c:v>
                </c:pt>
                <c:pt idx="17078">
                  <c:v>3.3100000000000004E-2</c:v>
                </c:pt>
                <c:pt idx="17079">
                  <c:v>3.6799999999999999E-2</c:v>
                </c:pt>
                <c:pt idx="17080">
                  <c:v>3.9500000000000007E-2</c:v>
                </c:pt>
                <c:pt idx="17081">
                  <c:v>3.9900000000000005E-2</c:v>
                </c:pt>
                <c:pt idx="17082">
                  <c:v>4.5400000000000003E-2</c:v>
                </c:pt>
                <c:pt idx="17083">
                  <c:v>5.0600000000000006E-2</c:v>
                </c:pt>
                <c:pt idx="17084">
                  <c:v>5.2500000000000005E-2</c:v>
                </c:pt>
                <c:pt idx="17085">
                  <c:v>5.2200000000000003E-2</c:v>
                </c:pt>
                <c:pt idx="17086">
                  <c:v>5.9499999999999997E-2</c:v>
                </c:pt>
                <c:pt idx="17087">
                  <c:v>6.0499999999999998E-2</c:v>
                </c:pt>
                <c:pt idx="17088">
                  <c:v>6.6900000000000001E-2</c:v>
                </c:pt>
                <c:pt idx="17089">
                  <c:v>7.22E-2</c:v>
                </c:pt>
                <c:pt idx="17090">
                  <c:v>7.7900000000000011E-2</c:v>
                </c:pt>
                <c:pt idx="17091">
                  <c:v>8.9200000000000002E-2</c:v>
                </c:pt>
                <c:pt idx="17092">
                  <c:v>9.6500000000000002E-2</c:v>
                </c:pt>
                <c:pt idx="17093">
                  <c:v>0.1047</c:v>
                </c:pt>
                <c:pt idx="17094">
                  <c:v>0.1168</c:v>
                </c:pt>
                <c:pt idx="17095">
                  <c:v>0.13109999999999999</c:v>
                </c:pt>
                <c:pt idx="17096">
                  <c:v>0.15260000000000001</c:v>
                </c:pt>
                <c:pt idx="17097">
                  <c:v>0.1777</c:v>
                </c:pt>
                <c:pt idx="17098">
                  <c:v>0.20870000000000002</c:v>
                </c:pt>
                <c:pt idx="17099">
                  <c:v>0.22519999999999998</c:v>
                </c:pt>
                <c:pt idx="17100">
                  <c:v>0.22040000000000004</c:v>
                </c:pt>
                <c:pt idx="17101">
                  <c:v>0.26569999999999999</c:v>
                </c:pt>
                <c:pt idx="17102">
                  <c:v>0.33</c:v>
                </c:pt>
                <c:pt idx="17103">
                  <c:v>0.33119999999999999</c:v>
                </c:pt>
                <c:pt idx="17104">
                  <c:v>0.36000000000000004</c:v>
                </c:pt>
                <c:pt idx="17105">
                  <c:v>0.38530000000000003</c:v>
                </c:pt>
                <c:pt idx="17106">
                  <c:v>0.38060000000000005</c:v>
                </c:pt>
                <c:pt idx="17107">
                  <c:v>0.38340000000000002</c:v>
                </c:pt>
                <c:pt idx="17108">
                  <c:v>0.42450000000000004</c:v>
                </c:pt>
                <c:pt idx="17109">
                  <c:v>0.4879</c:v>
                </c:pt>
                <c:pt idx="17110">
                  <c:v>0.63260000000000005</c:v>
                </c:pt>
                <c:pt idx="17111">
                  <c:v>0.70279999999999998</c:v>
                </c:pt>
                <c:pt idx="17112">
                  <c:v>0.80020000000000013</c:v>
                </c:pt>
                <c:pt idx="17113">
                  <c:v>0.87729999999999997</c:v>
                </c:pt>
                <c:pt idx="17114">
                  <c:v>1.159</c:v>
                </c:pt>
                <c:pt idx="17115">
                  <c:v>1.1246</c:v>
                </c:pt>
                <c:pt idx="17116">
                  <c:v>1.4758</c:v>
                </c:pt>
                <c:pt idx="17117">
                  <c:v>1.5891000000000002</c:v>
                </c:pt>
                <c:pt idx="17118">
                  <c:v>1.6338000000000001</c:v>
                </c:pt>
                <c:pt idx="17119">
                  <c:v>1.7872000000000001</c:v>
                </c:pt>
                <c:pt idx="17120">
                  <c:v>1.8566</c:v>
                </c:pt>
                <c:pt idx="17121">
                  <c:v>2.2152000000000003</c:v>
                </c:pt>
                <c:pt idx="17122">
                  <c:v>2.4282000000000004</c:v>
                </c:pt>
                <c:pt idx="17123">
                  <c:v>2.5954999999999999</c:v>
                </c:pt>
                <c:pt idx="17124">
                  <c:v>2.4138000000000002</c:v>
                </c:pt>
                <c:pt idx="17125">
                  <c:v>2.1350000000000002</c:v>
                </c:pt>
                <c:pt idx="17126">
                  <c:v>2.3789000000000002</c:v>
                </c:pt>
                <c:pt idx="17127">
                  <c:v>2.4336000000000002</c:v>
                </c:pt>
                <c:pt idx="17128">
                  <c:v>2.4668000000000001</c:v>
                </c:pt>
                <c:pt idx="17129">
                  <c:v>2.4267000000000003</c:v>
                </c:pt>
                <c:pt idx="17130">
                  <c:v>2.5997000000000003</c:v>
                </c:pt>
                <c:pt idx="17131">
                  <c:v>2.6914000000000002</c:v>
                </c:pt>
                <c:pt idx="17132">
                  <c:v>2.6611000000000002</c:v>
                </c:pt>
                <c:pt idx="17133">
                  <c:v>2.6606000000000005</c:v>
                </c:pt>
                <c:pt idx="17134">
                  <c:v>2.6812000000000005</c:v>
                </c:pt>
                <c:pt idx="17135">
                  <c:v>2.7843</c:v>
                </c:pt>
                <c:pt idx="17136">
                  <c:v>2.7789000000000001</c:v>
                </c:pt>
                <c:pt idx="17137">
                  <c:v>2.7684000000000002</c:v>
                </c:pt>
                <c:pt idx="17138">
                  <c:v>2.7763000000000004</c:v>
                </c:pt>
                <c:pt idx="17139">
                  <c:v>2.911</c:v>
                </c:pt>
                <c:pt idx="17140">
                  <c:v>2.8846000000000003</c:v>
                </c:pt>
                <c:pt idx="17141">
                  <c:v>2.7323000000000004</c:v>
                </c:pt>
                <c:pt idx="17142">
                  <c:v>2.8443000000000005</c:v>
                </c:pt>
                <c:pt idx="17143">
                  <c:v>2.7997000000000001</c:v>
                </c:pt>
                <c:pt idx="17144">
                  <c:v>2.8161000000000005</c:v>
                </c:pt>
                <c:pt idx="17145">
                  <c:v>2.8109000000000002</c:v>
                </c:pt>
                <c:pt idx="17146">
                  <c:v>2.8703000000000003</c:v>
                </c:pt>
                <c:pt idx="17147">
                  <c:v>2.8944000000000001</c:v>
                </c:pt>
                <c:pt idx="17148">
                  <c:v>2.9289000000000005</c:v>
                </c:pt>
                <c:pt idx="17149">
                  <c:v>2.9298000000000002</c:v>
                </c:pt>
                <c:pt idx="17150">
                  <c:v>2.8906000000000001</c:v>
                </c:pt>
                <c:pt idx="17151">
                  <c:v>2.9236000000000004</c:v>
                </c:pt>
                <c:pt idx="17152">
                  <c:v>2.8424</c:v>
                </c:pt>
                <c:pt idx="17153">
                  <c:v>2.8346</c:v>
                </c:pt>
                <c:pt idx="17154">
                  <c:v>2.7894000000000001</c:v>
                </c:pt>
                <c:pt idx="17155">
                  <c:v>2.7505000000000002</c:v>
                </c:pt>
                <c:pt idx="17156">
                  <c:v>2.9412000000000003</c:v>
                </c:pt>
                <c:pt idx="17157">
                  <c:v>3.0381</c:v>
                </c:pt>
                <c:pt idx="17158">
                  <c:v>2.9123999999999999</c:v>
                </c:pt>
                <c:pt idx="17159">
                  <c:v>2.9023000000000003</c:v>
                </c:pt>
                <c:pt idx="17160">
                  <c:v>2.8746</c:v>
                </c:pt>
                <c:pt idx="17161">
                  <c:v>3.0090000000000003</c:v>
                </c:pt>
                <c:pt idx="17162">
                  <c:v>2.8410000000000002</c:v>
                </c:pt>
                <c:pt idx="17163">
                  <c:v>2.8061000000000003</c:v>
                </c:pt>
                <c:pt idx="17164">
                  <c:v>2.6645000000000003</c:v>
                </c:pt>
                <c:pt idx="17165">
                  <c:v>2.9306000000000001</c:v>
                </c:pt>
                <c:pt idx="17166">
                  <c:v>2.9892000000000003</c:v>
                </c:pt>
                <c:pt idx="17167">
                  <c:v>2.8634000000000004</c:v>
                </c:pt>
                <c:pt idx="17168">
                  <c:v>2.6674000000000002</c:v>
                </c:pt>
                <c:pt idx="17169">
                  <c:v>2.6829000000000001</c:v>
                </c:pt>
                <c:pt idx="17170">
                  <c:v>2.8513999999999999</c:v>
                </c:pt>
                <c:pt idx="17171">
                  <c:v>2.7299000000000002</c:v>
                </c:pt>
                <c:pt idx="17172">
                  <c:v>2.7722000000000002</c:v>
                </c:pt>
                <c:pt idx="17173">
                  <c:v>2.6292000000000004</c:v>
                </c:pt>
                <c:pt idx="17174">
                  <c:v>2.7167000000000003</c:v>
                </c:pt>
                <c:pt idx="17175">
                  <c:v>2.9295000000000004</c:v>
                </c:pt>
                <c:pt idx="17176">
                  <c:v>2.8818000000000001</c:v>
                </c:pt>
                <c:pt idx="17177">
                  <c:v>2.5916000000000001</c:v>
                </c:pt>
                <c:pt idx="17178">
                  <c:v>2.3033000000000001</c:v>
                </c:pt>
                <c:pt idx="17179">
                  <c:v>2.3359999999999999</c:v>
                </c:pt>
                <c:pt idx="17180">
                  <c:v>2.6840000000000002</c:v>
                </c:pt>
                <c:pt idx="17181">
                  <c:v>2.6562000000000001</c:v>
                </c:pt>
                <c:pt idx="17182">
                  <c:v>2.6480000000000001</c:v>
                </c:pt>
                <c:pt idx="17183">
                  <c:v>2.3937000000000004</c:v>
                </c:pt>
                <c:pt idx="17184">
                  <c:v>2.0460000000000003</c:v>
                </c:pt>
                <c:pt idx="17185">
                  <c:v>1.9188000000000001</c:v>
                </c:pt>
                <c:pt idx="17186">
                  <c:v>1.8551</c:v>
                </c:pt>
                <c:pt idx="17187">
                  <c:v>1.9601</c:v>
                </c:pt>
                <c:pt idx="17188">
                  <c:v>1.8233000000000001</c:v>
                </c:pt>
                <c:pt idx="17189">
                  <c:v>1.7522</c:v>
                </c:pt>
                <c:pt idx="17190">
                  <c:v>1.6353000000000002</c:v>
                </c:pt>
                <c:pt idx="17191">
                  <c:v>1.6681000000000001</c:v>
                </c:pt>
                <c:pt idx="17192">
                  <c:v>1.5819000000000001</c:v>
                </c:pt>
                <c:pt idx="17193">
                  <c:v>1.5498000000000001</c:v>
                </c:pt>
                <c:pt idx="17194">
                  <c:v>1.5906000000000002</c:v>
                </c:pt>
                <c:pt idx="17195">
                  <c:v>1.5211000000000001</c:v>
                </c:pt>
                <c:pt idx="17196">
                  <c:v>1.4154</c:v>
                </c:pt>
                <c:pt idx="17197">
                  <c:v>1.4749000000000001</c:v>
                </c:pt>
                <c:pt idx="17198">
                  <c:v>1.4681</c:v>
                </c:pt>
                <c:pt idx="17199">
                  <c:v>1.4593</c:v>
                </c:pt>
                <c:pt idx="17200">
                  <c:v>1.3760000000000001</c:v>
                </c:pt>
                <c:pt idx="17201">
                  <c:v>1.3572</c:v>
                </c:pt>
                <c:pt idx="17202">
                  <c:v>1.3566000000000003</c:v>
                </c:pt>
                <c:pt idx="17203">
                  <c:v>1.2726000000000002</c:v>
                </c:pt>
                <c:pt idx="17204">
                  <c:v>1.2803000000000002</c:v>
                </c:pt>
                <c:pt idx="17205">
                  <c:v>1.2959000000000001</c:v>
                </c:pt>
                <c:pt idx="17206">
                  <c:v>1.3480000000000001</c:v>
                </c:pt>
                <c:pt idx="17207">
                  <c:v>1.3516000000000001</c:v>
                </c:pt>
                <c:pt idx="17208">
                  <c:v>1.3565</c:v>
                </c:pt>
                <c:pt idx="17209">
                  <c:v>1.3420000000000001</c:v>
                </c:pt>
                <c:pt idx="17210">
                  <c:v>1.2796000000000001</c:v>
                </c:pt>
                <c:pt idx="17211">
                  <c:v>1.2418</c:v>
                </c:pt>
                <c:pt idx="17212">
                  <c:v>1.3336000000000001</c:v>
                </c:pt>
                <c:pt idx="17213">
                  <c:v>1.1378999999999999</c:v>
                </c:pt>
                <c:pt idx="17214">
                  <c:v>1.1222000000000001</c:v>
                </c:pt>
                <c:pt idx="17215">
                  <c:v>1.0900000000000001</c:v>
                </c:pt>
                <c:pt idx="17216">
                  <c:v>1.0862000000000001</c:v>
                </c:pt>
                <c:pt idx="17217">
                  <c:v>1.0150000000000001</c:v>
                </c:pt>
                <c:pt idx="17218">
                  <c:v>0.93940000000000001</c:v>
                </c:pt>
                <c:pt idx="17219">
                  <c:v>0.90269999999999995</c:v>
                </c:pt>
                <c:pt idx="17220">
                  <c:v>0.87129999999999996</c:v>
                </c:pt>
                <c:pt idx="17221">
                  <c:v>0.82799999999999996</c:v>
                </c:pt>
                <c:pt idx="17222">
                  <c:v>0.76870000000000005</c:v>
                </c:pt>
                <c:pt idx="17223">
                  <c:v>0.75940000000000007</c:v>
                </c:pt>
                <c:pt idx="17224">
                  <c:v>0.72720000000000007</c:v>
                </c:pt>
                <c:pt idx="17225">
                  <c:v>0.77110000000000012</c:v>
                </c:pt>
                <c:pt idx="17226">
                  <c:v>0.71250000000000002</c:v>
                </c:pt>
                <c:pt idx="17227">
                  <c:v>0.68120000000000003</c:v>
                </c:pt>
                <c:pt idx="17228">
                  <c:v>0.68290000000000006</c:v>
                </c:pt>
                <c:pt idx="17229">
                  <c:v>0.63630000000000009</c:v>
                </c:pt>
                <c:pt idx="17230">
                  <c:v>0.64800000000000013</c:v>
                </c:pt>
                <c:pt idx="17231">
                  <c:v>0.60340000000000005</c:v>
                </c:pt>
                <c:pt idx="17232">
                  <c:v>0.56530000000000002</c:v>
                </c:pt>
                <c:pt idx="17233">
                  <c:v>0.52529999999999999</c:v>
                </c:pt>
                <c:pt idx="17234">
                  <c:v>0.56500000000000006</c:v>
                </c:pt>
                <c:pt idx="17235">
                  <c:v>0.51080000000000003</c:v>
                </c:pt>
                <c:pt idx="17236">
                  <c:v>0.51270000000000004</c:v>
                </c:pt>
                <c:pt idx="17237">
                  <c:v>0.49380000000000002</c:v>
                </c:pt>
                <c:pt idx="17238">
                  <c:v>0.51550000000000007</c:v>
                </c:pt>
                <c:pt idx="17239">
                  <c:v>0.47220000000000006</c:v>
                </c:pt>
                <c:pt idx="17240">
                  <c:v>0.46350000000000002</c:v>
                </c:pt>
                <c:pt idx="17241">
                  <c:v>0.46440000000000003</c:v>
                </c:pt>
                <c:pt idx="17242">
                  <c:v>0.4385</c:v>
                </c:pt>
                <c:pt idx="17243">
                  <c:v>0.45780000000000004</c:v>
                </c:pt>
                <c:pt idx="17244">
                  <c:v>0.4239</c:v>
                </c:pt>
                <c:pt idx="17245">
                  <c:v>0.41470000000000007</c:v>
                </c:pt>
                <c:pt idx="17246">
                  <c:v>0.40679999999999999</c:v>
                </c:pt>
                <c:pt idx="17247">
                  <c:v>0.39369999999999999</c:v>
                </c:pt>
                <c:pt idx="17248">
                  <c:v>0.4002</c:v>
                </c:pt>
                <c:pt idx="17249">
                  <c:v>0.45050000000000001</c:v>
                </c:pt>
                <c:pt idx="17250">
                  <c:v>0.40890000000000004</c:v>
                </c:pt>
                <c:pt idx="17251">
                  <c:v>0.3896</c:v>
                </c:pt>
                <c:pt idx="17252">
                  <c:v>0.37420000000000003</c:v>
                </c:pt>
                <c:pt idx="17253">
                  <c:v>0.39620000000000005</c:v>
                </c:pt>
                <c:pt idx="17254">
                  <c:v>0.37480000000000002</c:v>
                </c:pt>
                <c:pt idx="17255">
                  <c:v>0.35410000000000003</c:v>
                </c:pt>
                <c:pt idx="17256">
                  <c:v>0.35990000000000005</c:v>
                </c:pt>
                <c:pt idx="17257">
                  <c:v>0.3533</c:v>
                </c:pt>
                <c:pt idx="17258">
                  <c:v>0.33170000000000005</c:v>
                </c:pt>
                <c:pt idx="17259">
                  <c:v>0.35450000000000004</c:v>
                </c:pt>
                <c:pt idx="17260">
                  <c:v>0.33879999999999999</c:v>
                </c:pt>
                <c:pt idx="17261">
                  <c:v>0.36610000000000004</c:v>
                </c:pt>
                <c:pt idx="17262">
                  <c:v>0.34540000000000004</c:v>
                </c:pt>
                <c:pt idx="17263">
                  <c:v>0.37230000000000002</c:v>
                </c:pt>
                <c:pt idx="17264">
                  <c:v>0.33830000000000005</c:v>
                </c:pt>
                <c:pt idx="17265">
                  <c:v>0.33430000000000004</c:v>
                </c:pt>
                <c:pt idx="17266">
                  <c:v>0.32800000000000001</c:v>
                </c:pt>
                <c:pt idx="17267">
                  <c:v>0.30710000000000004</c:v>
                </c:pt>
                <c:pt idx="17268">
                  <c:v>0.31800000000000006</c:v>
                </c:pt>
                <c:pt idx="17269">
                  <c:v>0.30270000000000002</c:v>
                </c:pt>
                <c:pt idx="17270">
                  <c:v>0.2823</c:v>
                </c:pt>
                <c:pt idx="17271">
                  <c:v>0.28889999999999999</c:v>
                </c:pt>
                <c:pt idx="17272">
                  <c:v>0.29730000000000001</c:v>
                </c:pt>
                <c:pt idx="17273">
                  <c:v>0.27560000000000001</c:v>
                </c:pt>
                <c:pt idx="17274">
                  <c:v>0.25690000000000002</c:v>
                </c:pt>
                <c:pt idx="17275">
                  <c:v>0.25870000000000004</c:v>
                </c:pt>
                <c:pt idx="17276">
                  <c:v>0.2545</c:v>
                </c:pt>
                <c:pt idx="17277">
                  <c:v>0.25320000000000004</c:v>
                </c:pt>
                <c:pt idx="17278">
                  <c:v>0.24990000000000001</c:v>
                </c:pt>
                <c:pt idx="17279">
                  <c:v>0.24300000000000002</c:v>
                </c:pt>
                <c:pt idx="17280">
                  <c:v>0.24209999999999998</c:v>
                </c:pt>
                <c:pt idx="17281">
                  <c:v>0.24350000000000002</c:v>
                </c:pt>
                <c:pt idx="17282">
                  <c:v>0.2384</c:v>
                </c:pt>
                <c:pt idx="17283">
                  <c:v>0.24980000000000002</c:v>
                </c:pt>
                <c:pt idx="17284">
                  <c:v>0.23870000000000002</c:v>
                </c:pt>
                <c:pt idx="17285">
                  <c:v>0.22559999999999999</c:v>
                </c:pt>
                <c:pt idx="17286">
                  <c:v>0.2316</c:v>
                </c:pt>
                <c:pt idx="17287">
                  <c:v>0.22140000000000001</c:v>
                </c:pt>
                <c:pt idx="17288">
                  <c:v>0.23270000000000002</c:v>
                </c:pt>
                <c:pt idx="17289">
                  <c:v>0.23550000000000001</c:v>
                </c:pt>
                <c:pt idx="17290">
                  <c:v>0.22970000000000002</c:v>
                </c:pt>
                <c:pt idx="17291">
                  <c:v>0.22639999999999999</c:v>
                </c:pt>
                <c:pt idx="17292">
                  <c:v>0.22109999999999999</c:v>
                </c:pt>
                <c:pt idx="17293">
                  <c:v>0.21040000000000003</c:v>
                </c:pt>
                <c:pt idx="17294">
                  <c:v>0.20070000000000002</c:v>
                </c:pt>
                <c:pt idx="17295">
                  <c:v>0.19990000000000002</c:v>
                </c:pt>
                <c:pt idx="17296">
                  <c:v>0.20120000000000002</c:v>
                </c:pt>
                <c:pt idx="17297">
                  <c:v>0.2006</c:v>
                </c:pt>
                <c:pt idx="17298">
                  <c:v>0.19140000000000001</c:v>
                </c:pt>
                <c:pt idx="17299">
                  <c:v>0.1928</c:v>
                </c:pt>
                <c:pt idx="17300">
                  <c:v>0.19</c:v>
                </c:pt>
                <c:pt idx="17301">
                  <c:v>0.1817</c:v>
                </c:pt>
                <c:pt idx="17302">
                  <c:v>0.17849999999999999</c:v>
                </c:pt>
                <c:pt idx="17303">
                  <c:v>0.17700000000000002</c:v>
                </c:pt>
                <c:pt idx="17304">
                  <c:v>0.17190000000000003</c:v>
                </c:pt>
                <c:pt idx="17305">
                  <c:v>0.16790000000000002</c:v>
                </c:pt>
                <c:pt idx="17306">
                  <c:v>0.16650000000000001</c:v>
                </c:pt>
                <c:pt idx="17307">
                  <c:v>0.16100000000000003</c:v>
                </c:pt>
                <c:pt idx="17308">
                  <c:v>0.16200000000000003</c:v>
                </c:pt>
                <c:pt idx="17309">
                  <c:v>0.16500000000000001</c:v>
                </c:pt>
                <c:pt idx="17310">
                  <c:v>0.15710000000000002</c:v>
                </c:pt>
                <c:pt idx="17311">
                  <c:v>0.15480000000000002</c:v>
                </c:pt>
                <c:pt idx="17312">
                  <c:v>0.15260000000000001</c:v>
                </c:pt>
                <c:pt idx="17313">
                  <c:v>0.1454</c:v>
                </c:pt>
                <c:pt idx="17314">
                  <c:v>0.1421</c:v>
                </c:pt>
                <c:pt idx="17315">
                  <c:v>0.13350000000000001</c:v>
                </c:pt>
                <c:pt idx="17316">
                  <c:v>0.1371</c:v>
                </c:pt>
                <c:pt idx="17317">
                  <c:v>0.13489999999999999</c:v>
                </c:pt>
                <c:pt idx="17318">
                  <c:v>0.1384</c:v>
                </c:pt>
                <c:pt idx="17319">
                  <c:v>0.12989999999999999</c:v>
                </c:pt>
                <c:pt idx="17320">
                  <c:v>0.13240000000000002</c:v>
                </c:pt>
                <c:pt idx="17321">
                  <c:v>0.1295</c:v>
                </c:pt>
                <c:pt idx="17322">
                  <c:v>0.12410000000000002</c:v>
                </c:pt>
                <c:pt idx="17323">
                  <c:v>0.1179</c:v>
                </c:pt>
                <c:pt idx="17324">
                  <c:v>0.11850000000000001</c:v>
                </c:pt>
                <c:pt idx="17325">
                  <c:v>0.1176</c:v>
                </c:pt>
                <c:pt idx="17326">
                  <c:v>0.11770000000000001</c:v>
                </c:pt>
                <c:pt idx="17327">
                  <c:v>0.11990000000000001</c:v>
                </c:pt>
                <c:pt idx="17328">
                  <c:v>0.11840000000000001</c:v>
                </c:pt>
                <c:pt idx="17329">
                  <c:v>0.11070000000000001</c:v>
                </c:pt>
                <c:pt idx="17330">
                  <c:v>0.1075</c:v>
                </c:pt>
                <c:pt idx="17331">
                  <c:v>0.10740000000000001</c:v>
                </c:pt>
                <c:pt idx="17332">
                  <c:v>0.10520000000000002</c:v>
                </c:pt>
                <c:pt idx="17333">
                  <c:v>0.10200000000000001</c:v>
                </c:pt>
                <c:pt idx="17334">
                  <c:v>9.7000000000000003E-2</c:v>
                </c:pt>
                <c:pt idx="17335">
                  <c:v>9.820000000000001E-2</c:v>
                </c:pt>
                <c:pt idx="17336">
                  <c:v>9.8000000000000004E-2</c:v>
                </c:pt>
                <c:pt idx="17337">
                  <c:v>9.6299999999999997E-2</c:v>
                </c:pt>
                <c:pt idx="17338">
                  <c:v>9.6500000000000002E-2</c:v>
                </c:pt>
                <c:pt idx="17339">
                  <c:v>9.3899999999999997E-2</c:v>
                </c:pt>
                <c:pt idx="17340">
                  <c:v>8.5300000000000001E-2</c:v>
                </c:pt>
                <c:pt idx="17341">
                  <c:v>8.5100000000000009E-2</c:v>
                </c:pt>
                <c:pt idx="17342">
                  <c:v>8.8300000000000003E-2</c:v>
                </c:pt>
                <c:pt idx="17343">
                  <c:v>8.7100000000000011E-2</c:v>
                </c:pt>
                <c:pt idx="17344">
                  <c:v>8.2299999999999998E-2</c:v>
                </c:pt>
                <c:pt idx="17345">
                  <c:v>8.6900000000000005E-2</c:v>
                </c:pt>
                <c:pt idx="17346">
                  <c:v>8.7900000000000006E-2</c:v>
                </c:pt>
                <c:pt idx="17347">
                  <c:v>8.5699999999999998E-2</c:v>
                </c:pt>
                <c:pt idx="17348">
                  <c:v>8.2100000000000006E-2</c:v>
                </c:pt>
                <c:pt idx="17349">
                  <c:v>7.9700000000000007E-2</c:v>
                </c:pt>
                <c:pt idx="17350">
                  <c:v>7.8600000000000003E-2</c:v>
                </c:pt>
                <c:pt idx="17351">
                  <c:v>7.7000000000000013E-2</c:v>
                </c:pt>
                <c:pt idx="17352">
                  <c:v>7.8300000000000008E-2</c:v>
                </c:pt>
                <c:pt idx="17353">
                  <c:v>7.3599999999999999E-2</c:v>
                </c:pt>
                <c:pt idx="17354">
                  <c:v>7.3400000000000007E-2</c:v>
                </c:pt>
                <c:pt idx="17355">
                  <c:v>7.3099999999999998E-2</c:v>
                </c:pt>
                <c:pt idx="17356">
                  <c:v>6.9999999999999993E-2</c:v>
                </c:pt>
                <c:pt idx="17357">
                  <c:v>7.0099999999999996E-2</c:v>
                </c:pt>
                <c:pt idx="17358">
                  <c:v>7.1400000000000005E-2</c:v>
                </c:pt>
                <c:pt idx="17359">
                  <c:v>7.17E-2</c:v>
                </c:pt>
                <c:pt idx="17360">
                  <c:v>7.17E-2</c:v>
                </c:pt>
                <c:pt idx="17361">
                  <c:v>7.3300000000000004E-2</c:v>
                </c:pt>
                <c:pt idx="17362">
                  <c:v>7.2599999999999998E-2</c:v>
                </c:pt>
                <c:pt idx="17363">
                  <c:v>7.5200000000000003E-2</c:v>
                </c:pt>
                <c:pt idx="17364">
                  <c:v>7.5700000000000003E-2</c:v>
                </c:pt>
                <c:pt idx="17365">
                  <c:v>7.5200000000000003E-2</c:v>
                </c:pt>
                <c:pt idx="17366">
                  <c:v>8.0000000000000016E-2</c:v>
                </c:pt>
                <c:pt idx="17367">
                  <c:v>8.3199999999999996E-2</c:v>
                </c:pt>
                <c:pt idx="17368">
                  <c:v>8.5500000000000007E-2</c:v>
                </c:pt>
                <c:pt idx="17369">
                  <c:v>9.1400000000000009E-2</c:v>
                </c:pt>
                <c:pt idx="17370">
                  <c:v>9.2700000000000005E-2</c:v>
                </c:pt>
                <c:pt idx="17371">
                  <c:v>9.7200000000000009E-2</c:v>
                </c:pt>
                <c:pt idx="17372">
                  <c:v>0.1057</c:v>
                </c:pt>
                <c:pt idx="17373">
                  <c:v>0.11180000000000001</c:v>
                </c:pt>
                <c:pt idx="17374">
                  <c:v>0.11060000000000002</c:v>
                </c:pt>
                <c:pt idx="17375">
                  <c:v>0.11410000000000001</c:v>
                </c:pt>
                <c:pt idx="17376">
                  <c:v>0.12689999999999999</c:v>
                </c:pt>
                <c:pt idx="17377">
                  <c:v>0.1333</c:v>
                </c:pt>
                <c:pt idx="17378">
                  <c:v>0.14660000000000001</c:v>
                </c:pt>
                <c:pt idx="17379">
                  <c:v>0.1575</c:v>
                </c:pt>
                <c:pt idx="17380">
                  <c:v>0.16910000000000003</c:v>
                </c:pt>
                <c:pt idx="17381">
                  <c:v>0.19600000000000001</c:v>
                </c:pt>
                <c:pt idx="17382">
                  <c:v>0.20450000000000002</c:v>
                </c:pt>
                <c:pt idx="17383">
                  <c:v>0.21989999999999998</c:v>
                </c:pt>
                <c:pt idx="17384">
                  <c:v>0.25070000000000003</c:v>
                </c:pt>
                <c:pt idx="17385">
                  <c:v>0.29170000000000001</c:v>
                </c:pt>
                <c:pt idx="17386">
                  <c:v>0.31130000000000002</c:v>
                </c:pt>
                <c:pt idx="17387">
                  <c:v>0.33030000000000004</c:v>
                </c:pt>
                <c:pt idx="17388">
                  <c:v>0.35810000000000003</c:v>
                </c:pt>
                <c:pt idx="17389">
                  <c:v>0.40140000000000003</c:v>
                </c:pt>
                <c:pt idx="17390">
                  <c:v>0.43990000000000001</c:v>
                </c:pt>
                <c:pt idx="17391">
                  <c:v>0.57069999999999999</c:v>
                </c:pt>
                <c:pt idx="17392">
                  <c:v>0.58789999999999998</c:v>
                </c:pt>
                <c:pt idx="17393">
                  <c:v>0.62309999999999999</c:v>
                </c:pt>
                <c:pt idx="17394">
                  <c:v>0.68659999999999999</c:v>
                </c:pt>
                <c:pt idx="17395">
                  <c:v>0.7702</c:v>
                </c:pt>
                <c:pt idx="17396">
                  <c:v>0.83970000000000011</c:v>
                </c:pt>
                <c:pt idx="17397">
                  <c:v>0.93120000000000003</c:v>
                </c:pt>
                <c:pt idx="17398">
                  <c:v>1.101</c:v>
                </c:pt>
                <c:pt idx="17399">
                  <c:v>1.1975</c:v>
                </c:pt>
                <c:pt idx="17400">
                  <c:v>1.419</c:v>
                </c:pt>
                <c:pt idx="17401">
                  <c:v>1.3501000000000001</c:v>
                </c:pt>
                <c:pt idx="17402">
                  <c:v>1.4326000000000001</c:v>
                </c:pt>
                <c:pt idx="17403">
                  <c:v>1.5566000000000002</c:v>
                </c:pt>
                <c:pt idx="17404">
                  <c:v>1.7574000000000003</c:v>
                </c:pt>
                <c:pt idx="17405">
                  <c:v>1.8662000000000001</c:v>
                </c:pt>
                <c:pt idx="17406">
                  <c:v>1.8617999999999999</c:v>
                </c:pt>
                <c:pt idx="17407">
                  <c:v>2.0728000000000004</c:v>
                </c:pt>
                <c:pt idx="17408">
                  <c:v>2.1571000000000002</c:v>
                </c:pt>
                <c:pt idx="17409">
                  <c:v>2.0404</c:v>
                </c:pt>
                <c:pt idx="17410">
                  <c:v>2.0842000000000001</c:v>
                </c:pt>
                <c:pt idx="17411">
                  <c:v>2.0149000000000004</c:v>
                </c:pt>
                <c:pt idx="17412">
                  <c:v>2.1911999999999998</c:v>
                </c:pt>
                <c:pt idx="17413">
                  <c:v>2.1411000000000002</c:v>
                </c:pt>
                <c:pt idx="17414">
                  <c:v>2.2591999999999999</c:v>
                </c:pt>
                <c:pt idx="17415">
                  <c:v>2.2518000000000002</c:v>
                </c:pt>
                <c:pt idx="17416">
                  <c:v>2.3242000000000003</c:v>
                </c:pt>
                <c:pt idx="17417">
                  <c:v>2.3153999999999999</c:v>
                </c:pt>
                <c:pt idx="17418">
                  <c:v>2.3643000000000001</c:v>
                </c:pt>
                <c:pt idx="17419">
                  <c:v>2.4369000000000001</c:v>
                </c:pt>
                <c:pt idx="17420">
                  <c:v>2.4276</c:v>
                </c:pt>
                <c:pt idx="17421">
                  <c:v>2.4768000000000003</c:v>
                </c:pt>
                <c:pt idx="17422">
                  <c:v>2.5451000000000001</c:v>
                </c:pt>
                <c:pt idx="17423">
                  <c:v>2.5411000000000001</c:v>
                </c:pt>
                <c:pt idx="17424">
                  <c:v>2.5156000000000001</c:v>
                </c:pt>
                <c:pt idx="17425">
                  <c:v>2.6005000000000003</c:v>
                </c:pt>
                <c:pt idx="17426">
                  <c:v>2.5382000000000002</c:v>
                </c:pt>
                <c:pt idx="17427">
                  <c:v>2.5060000000000002</c:v>
                </c:pt>
                <c:pt idx="17428">
                  <c:v>2.5030999999999999</c:v>
                </c:pt>
                <c:pt idx="17429">
                  <c:v>2.6234000000000002</c:v>
                </c:pt>
                <c:pt idx="17430">
                  <c:v>2.6234999999999999</c:v>
                </c:pt>
                <c:pt idx="17431">
                  <c:v>2.6278000000000001</c:v>
                </c:pt>
                <c:pt idx="17432">
                  <c:v>2.5403000000000002</c:v>
                </c:pt>
                <c:pt idx="17433">
                  <c:v>2.6393000000000004</c:v>
                </c:pt>
                <c:pt idx="17434">
                  <c:v>2.7321000000000004</c:v>
                </c:pt>
                <c:pt idx="17435">
                  <c:v>2.7671000000000001</c:v>
                </c:pt>
                <c:pt idx="17436">
                  <c:v>2.7626000000000004</c:v>
                </c:pt>
                <c:pt idx="17437">
                  <c:v>2.7366000000000001</c:v>
                </c:pt>
                <c:pt idx="17438">
                  <c:v>2.8325</c:v>
                </c:pt>
                <c:pt idx="17439">
                  <c:v>2.6374</c:v>
                </c:pt>
                <c:pt idx="17440">
                  <c:v>2.5918000000000001</c:v>
                </c:pt>
                <c:pt idx="17441">
                  <c:v>2.6550000000000002</c:v>
                </c:pt>
                <c:pt idx="17442">
                  <c:v>2.8451000000000004</c:v>
                </c:pt>
                <c:pt idx="17443">
                  <c:v>2.7191000000000001</c:v>
                </c:pt>
                <c:pt idx="17444">
                  <c:v>2.8779000000000003</c:v>
                </c:pt>
                <c:pt idx="17445">
                  <c:v>2.8556000000000004</c:v>
                </c:pt>
                <c:pt idx="17446">
                  <c:v>2.7925000000000004</c:v>
                </c:pt>
                <c:pt idx="17447">
                  <c:v>2.7088000000000001</c:v>
                </c:pt>
                <c:pt idx="17448">
                  <c:v>2.5821000000000005</c:v>
                </c:pt>
                <c:pt idx="17449">
                  <c:v>2.4622000000000002</c:v>
                </c:pt>
                <c:pt idx="17450">
                  <c:v>2.1491000000000002</c:v>
                </c:pt>
                <c:pt idx="17451">
                  <c:v>2.1992000000000003</c:v>
                </c:pt>
                <c:pt idx="17452">
                  <c:v>2.1329000000000002</c:v>
                </c:pt>
                <c:pt idx="17453">
                  <c:v>1.9573</c:v>
                </c:pt>
                <c:pt idx="17454">
                  <c:v>2.004</c:v>
                </c:pt>
                <c:pt idx="17455">
                  <c:v>2.0539000000000001</c:v>
                </c:pt>
                <c:pt idx="17456">
                  <c:v>2.2555000000000001</c:v>
                </c:pt>
                <c:pt idx="17457">
                  <c:v>2.0522</c:v>
                </c:pt>
                <c:pt idx="17458">
                  <c:v>1.9896000000000003</c:v>
                </c:pt>
                <c:pt idx="17459">
                  <c:v>2.3236000000000003</c:v>
                </c:pt>
                <c:pt idx="17460">
                  <c:v>2.3794</c:v>
                </c:pt>
                <c:pt idx="17461">
                  <c:v>2.4556000000000004</c:v>
                </c:pt>
                <c:pt idx="17462">
                  <c:v>2.5951000000000004</c:v>
                </c:pt>
                <c:pt idx="17463">
                  <c:v>2.4035000000000002</c:v>
                </c:pt>
                <c:pt idx="17464">
                  <c:v>2.4426000000000001</c:v>
                </c:pt>
                <c:pt idx="17465">
                  <c:v>2.5041000000000002</c:v>
                </c:pt>
                <c:pt idx="17466">
                  <c:v>2.3931999999999998</c:v>
                </c:pt>
                <c:pt idx="17467">
                  <c:v>2.3370000000000002</c:v>
                </c:pt>
                <c:pt idx="17468">
                  <c:v>2.1739999999999999</c:v>
                </c:pt>
                <c:pt idx="17469">
                  <c:v>2.0362</c:v>
                </c:pt>
                <c:pt idx="17470">
                  <c:v>2.1015999999999999</c:v>
                </c:pt>
                <c:pt idx="17471">
                  <c:v>2.0303999999999998</c:v>
                </c:pt>
                <c:pt idx="17472">
                  <c:v>2.3826000000000001</c:v>
                </c:pt>
                <c:pt idx="17473">
                  <c:v>2.2271000000000001</c:v>
                </c:pt>
                <c:pt idx="17474">
                  <c:v>2.2360000000000002</c:v>
                </c:pt>
                <c:pt idx="17475">
                  <c:v>2.6394000000000002</c:v>
                </c:pt>
                <c:pt idx="17476">
                  <c:v>2.12</c:v>
                </c:pt>
                <c:pt idx="17477">
                  <c:v>1.9042000000000003</c:v>
                </c:pt>
                <c:pt idx="17478">
                  <c:v>2.1926999999999999</c:v>
                </c:pt>
                <c:pt idx="17479">
                  <c:v>2.1869000000000001</c:v>
                </c:pt>
                <c:pt idx="17480">
                  <c:v>2.1986000000000003</c:v>
                </c:pt>
                <c:pt idx="17481">
                  <c:v>2.1951000000000001</c:v>
                </c:pt>
                <c:pt idx="17482">
                  <c:v>2.0594999999999999</c:v>
                </c:pt>
                <c:pt idx="17483">
                  <c:v>1.8311000000000002</c:v>
                </c:pt>
                <c:pt idx="17484">
                  <c:v>1.8364000000000003</c:v>
                </c:pt>
                <c:pt idx="17485">
                  <c:v>1.8041</c:v>
                </c:pt>
                <c:pt idx="17486">
                  <c:v>1.9620000000000002</c:v>
                </c:pt>
                <c:pt idx="17487">
                  <c:v>1.8328</c:v>
                </c:pt>
                <c:pt idx="17488">
                  <c:v>1.7480000000000002</c:v>
                </c:pt>
                <c:pt idx="17489">
                  <c:v>1.9117999999999999</c:v>
                </c:pt>
                <c:pt idx="17490">
                  <c:v>2.3867000000000003</c:v>
                </c:pt>
                <c:pt idx="17491">
                  <c:v>2.1678999999999999</c:v>
                </c:pt>
                <c:pt idx="17492">
                  <c:v>1.9853000000000003</c:v>
                </c:pt>
                <c:pt idx="17493">
                  <c:v>1.7856000000000003</c:v>
                </c:pt>
                <c:pt idx="17494">
                  <c:v>1.7674000000000001</c:v>
                </c:pt>
                <c:pt idx="17495">
                  <c:v>1.6476</c:v>
                </c:pt>
                <c:pt idx="17496">
                  <c:v>1.6013999999999999</c:v>
                </c:pt>
                <c:pt idx="17497">
                  <c:v>1.5664</c:v>
                </c:pt>
                <c:pt idx="17498">
                  <c:v>1.5354000000000001</c:v>
                </c:pt>
                <c:pt idx="17499">
                  <c:v>1.5621</c:v>
                </c:pt>
                <c:pt idx="17500">
                  <c:v>1.2722</c:v>
                </c:pt>
                <c:pt idx="17501">
                  <c:v>1.2518000000000002</c:v>
                </c:pt>
                <c:pt idx="17502">
                  <c:v>1.3323</c:v>
                </c:pt>
                <c:pt idx="17503">
                  <c:v>1.367</c:v>
                </c:pt>
                <c:pt idx="17504">
                  <c:v>1.3090000000000002</c:v>
                </c:pt>
                <c:pt idx="17505">
                  <c:v>1.1965000000000001</c:v>
                </c:pt>
                <c:pt idx="17506">
                  <c:v>1.1027</c:v>
                </c:pt>
                <c:pt idx="17507">
                  <c:v>0.98819999999999997</c:v>
                </c:pt>
                <c:pt idx="17508">
                  <c:v>0.95420000000000005</c:v>
                </c:pt>
                <c:pt idx="17509">
                  <c:v>0.8911</c:v>
                </c:pt>
                <c:pt idx="17510">
                  <c:v>0.85429999999999995</c:v>
                </c:pt>
                <c:pt idx="17511">
                  <c:v>0.81270000000000009</c:v>
                </c:pt>
                <c:pt idx="17512">
                  <c:v>0.75880000000000003</c:v>
                </c:pt>
                <c:pt idx="17513">
                  <c:v>0.71810000000000007</c:v>
                </c:pt>
                <c:pt idx="17514">
                  <c:v>0.69750000000000001</c:v>
                </c:pt>
                <c:pt idx="17515">
                  <c:v>0.66010000000000002</c:v>
                </c:pt>
                <c:pt idx="17516">
                  <c:v>0.627</c:v>
                </c:pt>
                <c:pt idx="17517">
                  <c:v>0.62250000000000005</c:v>
                </c:pt>
                <c:pt idx="17518">
                  <c:v>0.61750000000000005</c:v>
                </c:pt>
                <c:pt idx="17519">
                  <c:v>0.58589999999999998</c:v>
                </c:pt>
                <c:pt idx="17520">
                  <c:v>0.57840000000000003</c:v>
                </c:pt>
                <c:pt idx="17521">
                  <c:v>0.55170000000000008</c:v>
                </c:pt>
                <c:pt idx="17522">
                  <c:v>0.54059999999999997</c:v>
                </c:pt>
                <c:pt idx="17523">
                  <c:v>0.52400000000000002</c:v>
                </c:pt>
                <c:pt idx="17524">
                  <c:v>0.52210000000000001</c:v>
                </c:pt>
                <c:pt idx="17525">
                  <c:v>0.52680000000000005</c:v>
                </c:pt>
                <c:pt idx="17526">
                  <c:v>0.4909</c:v>
                </c:pt>
                <c:pt idx="17527">
                  <c:v>0.47050000000000003</c:v>
                </c:pt>
                <c:pt idx="17528">
                  <c:v>0.46449999999999997</c:v>
                </c:pt>
                <c:pt idx="17529">
                  <c:v>0.45990000000000003</c:v>
                </c:pt>
                <c:pt idx="17530">
                  <c:v>0.44840000000000002</c:v>
                </c:pt>
                <c:pt idx="17531">
                  <c:v>0.43730000000000002</c:v>
                </c:pt>
                <c:pt idx="17532">
                  <c:v>0.43609999999999999</c:v>
                </c:pt>
                <c:pt idx="17533">
                  <c:v>0.44240000000000007</c:v>
                </c:pt>
                <c:pt idx="17534">
                  <c:v>0.41559999999999997</c:v>
                </c:pt>
                <c:pt idx="17535">
                  <c:v>0.41320000000000001</c:v>
                </c:pt>
                <c:pt idx="17536">
                  <c:v>0.4234</c:v>
                </c:pt>
                <c:pt idx="17537">
                  <c:v>0.39670000000000005</c:v>
                </c:pt>
                <c:pt idx="17538">
                  <c:v>0.41620000000000001</c:v>
                </c:pt>
                <c:pt idx="17539">
                  <c:v>0.41589999999999999</c:v>
                </c:pt>
                <c:pt idx="17540">
                  <c:v>0.3896</c:v>
                </c:pt>
                <c:pt idx="17541">
                  <c:v>0.39540000000000003</c:v>
                </c:pt>
                <c:pt idx="17542">
                  <c:v>0.39980000000000004</c:v>
                </c:pt>
                <c:pt idx="17543">
                  <c:v>0.37160000000000004</c:v>
                </c:pt>
                <c:pt idx="17544">
                  <c:v>0.3614</c:v>
                </c:pt>
                <c:pt idx="17545">
                  <c:v>0.37420000000000003</c:v>
                </c:pt>
                <c:pt idx="17546">
                  <c:v>0.3488</c:v>
                </c:pt>
                <c:pt idx="17547">
                  <c:v>0.33850000000000002</c:v>
                </c:pt>
                <c:pt idx="17548">
                  <c:v>0.34220000000000006</c:v>
                </c:pt>
                <c:pt idx="17549">
                  <c:v>0.32240000000000002</c:v>
                </c:pt>
                <c:pt idx="17550">
                  <c:v>0.33850000000000002</c:v>
                </c:pt>
                <c:pt idx="17551">
                  <c:v>0.3135</c:v>
                </c:pt>
                <c:pt idx="17552">
                  <c:v>0.33230000000000004</c:v>
                </c:pt>
                <c:pt idx="17553">
                  <c:v>0.3145</c:v>
                </c:pt>
                <c:pt idx="17554">
                  <c:v>0.29940000000000005</c:v>
                </c:pt>
                <c:pt idx="17555">
                  <c:v>0.31930000000000003</c:v>
                </c:pt>
                <c:pt idx="17556">
                  <c:v>0.30780000000000002</c:v>
                </c:pt>
                <c:pt idx="17557">
                  <c:v>0.28789999999999999</c:v>
                </c:pt>
                <c:pt idx="17558">
                  <c:v>0.30480000000000002</c:v>
                </c:pt>
                <c:pt idx="17559">
                  <c:v>0.29710000000000003</c:v>
                </c:pt>
                <c:pt idx="17560">
                  <c:v>0.2762</c:v>
                </c:pt>
                <c:pt idx="17561">
                  <c:v>0.26819999999999999</c:v>
                </c:pt>
                <c:pt idx="17562">
                  <c:v>0.26960000000000001</c:v>
                </c:pt>
                <c:pt idx="17563">
                  <c:v>0.26910000000000001</c:v>
                </c:pt>
                <c:pt idx="17564">
                  <c:v>0.2666</c:v>
                </c:pt>
                <c:pt idx="17565">
                  <c:v>0.27760000000000001</c:v>
                </c:pt>
                <c:pt idx="17566">
                  <c:v>0.2722</c:v>
                </c:pt>
                <c:pt idx="17567">
                  <c:v>0.24150000000000002</c:v>
                </c:pt>
                <c:pt idx="17568">
                  <c:v>0.24729999999999999</c:v>
                </c:pt>
                <c:pt idx="17569">
                  <c:v>0.25840000000000002</c:v>
                </c:pt>
                <c:pt idx="17570">
                  <c:v>0.24080000000000001</c:v>
                </c:pt>
                <c:pt idx="17571">
                  <c:v>0.23860000000000003</c:v>
                </c:pt>
                <c:pt idx="17572">
                  <c:v>0.24209999999999998</c:v>
                </c:pt>
                <c:pt idx="17573">
                  <c:v>0.2263</c:v>
                </c:pt>
                <c:pt idx="17574">
                  <c:v>0.22670000000000001</c:v>
                </c:pt>
                <c:pt idx="17575">
                  <c:v>0.2291</c:v>
                </c:pt>
                <c:pt idx="17576">
                  <c:v>0.2198</c:v>
                </c:pt>
                <c:pt idx="17577">
                  <c:v>0.21299999999999999</c:v>
                </c:pt>
                <c:pt idx="17578">
                  <c:v>0.2147</c:v>
                </c:pt>
                <c:pt idx="17579">
                  <c:v>0.20650000000000002</c:v>
                </c:pt>
                <c:pt idx="17580">
                  <c:v>0.21680000000000002</c:v>
                </c:pt>
                <c:pt idx="17581">
                  <c:v>0.20030000000000003</c:v>
                </c:pt>
                <c:pt idx="17582">
                  <c:v>0.19710000000000003</c:v>
                </c:pt>
                <c:pt idx="17583">
                  <c:v>0.19650000000000001</c:v>
                </c:pt>
                <c:pt idx="17584">
                  <c:v>0.20169999999999999</c:v>
                </c:pt>
                <c:pt idx="17585">
                  <c:v>0.2082</c:v>
                </c:pt>
                <c:pt idx="17586">
                  <c:v>0.20400000000000001</c:v>
                </c:pt>
                <c:pt idx="17587">
                  <c:v>0.19790000000000002</c:v>
                </c:pt>
                <c:pt idx="17588">
                  <c:v>0.18220000000000003</c:v>
                </c:pt>
                <c:pt idx="17589">
                  <c:v>0.17430000000000001</c:v>
                </c:pt>
                <c:pt idx="17590">
                  <c:v>0.1726</c:v>
                </c:pt>
                <c:pt idx="17591">
                  <c:v>0.16970000000000002</c:v>
                </c:pt>
                <c:pt idx="17592">
                  <c:v>0.17210000000000003</c:v>
                </c:pt>
                <c:pt idx="17593">
                  <c:v>0.17050000000000001</c:v>
                </c:pt>
                <c:pt idx="17594">
                  <c:v>0.16290000000000002</c:v>
                </c:pt>
                <c:pt idx="17595">
                  <c:v>0.16100000000000003</c:v>
                </c:pt>
                <c:pt idx="17596">
                  <c:v>0.16220000000000001</c:v>
                </c:pt>
                <c:pt idx="17597">
                  <c:v>0.15480000000000002</c:v>
                </c:pt>
                <c:pt idx="17598">
                  <c:v>0.15860000000000002</c:v>
                </c:pt>
                <c:pt idx="17599">
                  <c:v>0.15310000000000001</c:v>
                </c:pt>
                <c:pt idx="17600">
                  <c:v>0.14710000000000001</c:v>
                </c:pt>
                <c:pt idx="17601">
                  <c:v>0.14970000000000003</c:v>
                </c:pt>
                <c:pt idx="17602">
                  <c:v>0.14319999999999999</c:v>
                </c:pt>
                <c:pt idx="17603">
                  <c:v>0.13420000000000001</c:v>
                </c:pt>
                <c:pt idx="17604">
                  <c:v>0.13420000000000001</c:v>
                </c:pt>
                <c:pt idx="17605">
                  <c:v>0.1328</c:v>
                </c:pt>
                <c:pt idx="17606">
                  <c:v>0.13260000000000002</c:v>
                </c:pt>
                <c:pt idx="17607">
                  <c:v>0.12920000000000001</c:v>
                </c:pt>
                <c:pt idx="17608">
                  <c:v>0.13060000000000002</c:v>
                </c:pt>
                <c:pt idx="17609">
                  <c:v>0.1258</c:v>
                </c:pt>
                <c:pt idx="17610">
                  <c:v>0.1258</c:v>
                </c:pt>
                <c:pt idx="17611">
                  <c:v>0.1144</c:v>
                </c:pt>
                <c:pt idx="17612">
                  <c:v>0.1212</c:v>
                </c:pt>
                <c:pt idx="17613">
                  <c:v>0.124</c:v>
                </c:pt>
                <c:pt idx="17614">
                  <c:v>0.1172</c:v>
                </c:pt>
                <c:pt idx="17615">
                  <c:v>0.11210000000000001</c:v>
                </c:pt>
                <c:pt idx="17616">
                  <c:v>0.1148</c:v>
                </c:pt>
                <c:pt idx="17617">
                  <c:v>0.1172</c:v>
                </c:pt>
                <c:pt idx="17618">
                  <c:v>0.1061</c:v>
                </c:pt>
                <c:pt idx="17619">
                  <c:v>0.1081</c:v>
                </c:pt>
                <c:pt idx="17620">
                  <c:v>0.10440000000000001</c:v>
                </c:pt>
                <c:pt idx="17621">
                  <c:v>0.1028</c:v>
                </c:pt>
                <c:pt idx="17622">
                  <c:v>0.1008</c:v>
                </c:pt>
                <c:pt idx="17623">
                  <c:v>9.4799999999999995E-2</c:v>
                </c:pt>
                <c:pt idx="17624">
                  <c:v>9.4500000000000001E-2</c:v>
                </c:pt>
                <c:pt idx="17625">
                  <c:v>9.8299999999999998E-2</c:v>
                </c:pt>
                <c:pt idx="17626">
                  <c:v>9.3000000000000013E-2</c:v>
                </c:pt>
                <c:pt idx="17627">
                  <c:v>9.1400000000000009E-2</c:v>
                </c:pt>
                <c:pt idx="17628">
                  <c:v>9.290000000000001E-2</c:v>
                </c:pt>
                <c:pt idx="17629">
                  <c:v>9.5600000000000004E-2</c:v>
                </c:pt>
                <c:pt idx="17630">
                  <c:v>9.5000000000000001E-2</c:v>
                </c:pt>
                <c:pt idx="17631">
                  <c:v>9.3600000000000017E-2</c:v>
                </c:pt>
                <c:pt idx="17632">
                  <c:v>8.8700000000000001E-2</c:v>
                </c:pt>
                <c:pt idx="17633">
                  <c:v>8.8200000000000001E-2</c:v>
                </c:pt>
                <c:pt idx="17634">
                  <c:v>8.4400000000000003E-2</c:v>
                </c:pt>
                <c:pt idx="17635">
                  <c:v>8.3799999999999999E-2</c:v>
                </c:pt>
                <c:pt idx="17636">
                  <c:v>8.5600000000000009E-2</c:v>
                </c:pt>
                <c:pt idx="17637">
                  <c:v>8.4100000000000008E-2</c:v>
                </c:pt>
                <c:pt idx="17638">
                  <c:v>8.2500000000000004E-2</c:v>
                </c:pt>
                <c:pt idx="17639">
                  <c:v>8.0500000000000016E-2</c:v>
                </c:pt>
                <c:pt idx="17640">
                  <c:v>8.1600000000000006E-2</c:v>
                </c:pt>
                <c:pt idx="17641">
                  <c:v>7.6600000000000001E-2</c:v>
                </c:pt>
                <c:pt idx="17642">
                  <c:v>7.5600000000000001E-2</c:v>
                </c:pt>
                <c:pt idx="17643">
                  <c:v>7.4200000000000002E-2</c:v>
                </c:pt>
                <c:pt idx="17644">
                  <c:v>7.3200000000000001E-2</c:v>
                </c:pt>
                <c:pt idx="17645">
                  <c:v>7.3400000000000007E-2</c:v>
                </c:pt>
                <c:pt idx="17646">
                  <c:v>7.46E-2</c:v>
                </c:pt>
                <c:pt idx="17647">
                  <c:v>7.6000000000000012E-2</c:v>
                </c:pt>
                <c:pt idx="17648">
                  <c:v>7.3999999999999996E-2</c:v>
                </c:pt>
                <c:pt idx="17649">
                  <c:v>7.7100000000000002E-2</c:v>
                </c:pt>
                <c:pt idx="17650">
                  <c:v>8.3600000000000008E-2</c:v>
                </c:pt>
                <c:pt idx="17651">
                  <c:v>8.8200000000000001E-2</c:v>
                </c:pt>
                <c:pt idx="17652">
                  <c:v>9.5600000000000004E-2</c:v>
                </c:pt>
                <c:pt idx="17653">
                  <c:v>9.8100000000000007E-2</c:v>
                </c:pt>
                <c:pt idx="17654">
                  <c:v>0.10160000000000001</c:v>
                </c:pt>
                <c:pt idx="17655">
                  <c:v>0.1053</c:v>
                </c:pt>
                <c:pt idx="17656">
                  <c:v>0.10620000000000002</c:v>
                </c:pt>
                <c:pt idx="17657">
                  <c:v>0.1075</c:v>
                </c:pt>
                <c:pt idx="17658">
                  <c:v>0.10620000000000002</c:v>
                </c:pt>
                <c:pt idx="17659">
                  <c:v>0.1071</c:v>
                </c:pt>
                <c:pt idx="17660">
                  <c:v>0.12140000000000001</c:v>
                </c:pt>
                <c:pt idx="17661">
                  <c:v>0.13289999999999999</c:v>
                </c:pt>
                <c:pt idx="17662">
                  <c:v>0.13689999999999999</c:v>
                </c:pt>
                <c:pt idx="17663">
                  <c:v>0.15570000000000001</c:v>
                </c:pt>
                <c:pt idx="17664">
                  <c:v>0.16100000000000003</c:v>
                </c:pt>
                <c:pt idx="17665">
                  <c:v>0.16570000000000001</c:v>
                </c:pt>
                <c:pt idx="17666">
                  <c:v>0.1734</c:v>
                </c:pt>
                <c:pt idx="17667">
                  <c:v>0.1885</c:v>
                </c:pt>
                <c:pt idx="17668">
                  <c:v>0.20619999999999999</c:v>
                </c:pt>
                <c:pt idx="17669">
                  <c:v>0.21450000000000002</c:v>
                </c:pt>
                <c:pt idx="17670">
                  <c:v>0.22639999999999999</c:v>
                </c:pt>
                <c:pt idx="17671">
                  <c:v>0.22870000000000001</c:v>
                </c:pt>
                <c:pt idx="17672">
                  <c:v>0.252</c:v>
                </c:pt>
                <c:pt idx="17673">
                  <c:v>0.26880000000000004</c:v>
                </c:pt>
                <c:pt idx="17674">
                  <c:v>0.29100000000000004</c:v>
                </c:pt>
                <c:pt idx="17675">
                  <c:v>0.32210000000000005</c:v>
                </c:pt>
                <c:pt idx="17676">
                  <c:v>0.34450000000000003</c:v>
                </c:pt>
                <c:pt idx="17677">
                  <c:v>0.35880000000000001</c:v>
                </c:pt>
                <c:pt idx="17678">
                  <c:v>0.40400000000000003</c:v>
                </c:pt>
                <c:pt idx="17679">
                  <c:v>0.39840000000000003</c:v>
                </c:pt>
                <c:pt idx="17680">
                  <c:v>0.39830000000000004</c:v>
                </c:pt>
                <c:pt idx="17681">
                  <c:v>0.42809999999999998</c:v>
                </c:pt>
                <c:pt idx="17682">
                  <c:v>0.43959999999999999</c:v>
                </c:pt>
                <c:pt idx="17683">
                  <c:v>0.42480000000000007</c:v>
                </c:pt>
                <c:pt idx="17684">
                  <c:v>0.3896</c:v>
                </c:pt>
                <c:pt idx="17685">
                  <c:v>0.43360000000000004</c:v>
                </c:pt>
                <c:pt idx="17686">
                  <c:v>0.44520000000000004</c:v>
                </c:pt>
                <c:pt idx="17687">
                  <c:v>0.44240000000000007</c:v>
                </c:pt>
                <c:pt idx="17688">
                  <c:v>0.46580000000000005</c:v>
                </c:pt>
                <c:pt idx="17689">
                  <c:v>0.51329999999999998</c:v>
                </c:pt>
                <c:pt idx="17690">
                  <c:v>0.50090000000000001</c:v>
                </c:pt>
                <c:pt idx="17691">
                  <c:v>0.52990000000000004</c:v>
                </c:pt>
                <c:pt idx="17692">
                  <c:v>0.53120000000000001</c:v>
                </c:pt>
                <c:pt idx="17693">
                  <c:v>0.53710000000000002</c:v>
                </c:pt>
                <c:pt idx="17694">
                  <c:v>0.54600000000000004</c:v>
                </c:pt>
                <c:pt idx="17695">
                  <c:v>0.55940000000000001</c:v>
                </c:pt>
                <c:pt idx="17696">
                  <c:v>0.55999999999999994</c:v>
                </c:pt>
                <c:pt idx="17697">
                  <c:v>0.58169999999999999</c:v>
                </c:pt>
                <c:pt idx="17698">
                  <c:v>0.60820000000000007</c:v>
                </c:pt>
                <c:pt idx="17699">
                  <c:v>0.6261000000000001</c:v>
                </c:pt>
                <c:pt idx="17700">
                  <c:v>0.63890000000000002</c:v>
                </c:pt>
                <c:pt idx="17701">
                  <c:v>0.6532</c:v>
                </c:pt>
                <c:pt idx="17702">
                  <c:v>0.6533000000000001</c:v>
                </c:pt>
                <c:pt idx="17703">
                  <c:v>0.67649999999999999</c:v>
                </c:pt>
                <c:pt idx="17704">
                  <c:v>0.68330000000000002</c:v>
                </c:pt>
                <c:pt idx="17705">
                  <c:v>0.6633</c:v>
                </c:pt>
                <c:pt idx="17706">
                  <c:v>0.67790000000000006</c:v>
                </c:pt>
                <c:pt idx="17707">
                  <c:v>0.63370000000000004</c:v>
                </c:pt>
                <c:pt idx="17708">
                  <c:v>0.78980000000000006</c:v>
                </c:pt>
                <c:pt idx="17709">
                  <c:v>0.80160000000000009</c:v>
                </c:pt>
                <c:pt idx="17710">
                  <c:v>0.81590000000000007</c:v>
                </c:pt>
                <c:pt idx="17711">
                  <c:v>0.84350000000000014</c:v>
                </c:pt>
                <c:pt idx="17712">
                  <c:v>0.74909999999999999</c:v>
                </c:pt>
                <c:pt idx="17713">
                  <c:v>0.93179999999999996</c:v>
                </c:pt>
                <c:pt idx="17714">
                  <c:v>1.0585000000000002</c:v>
                </c:pt>
                <c:pt idx="17715">
                  <c:v>1.1805000000000001</c:v>
                </c:pt>
                <c:pt idx="17716">
                  <c:v>1.3136000000000001</c:v>
                </c:pt>
                <c:pt idx="17717">
                  <c:v>1.7890000000000001</c:v>
                </c:pt>
                <c:pt idx="17718">
                  <c:v>1.9191</c:v>
                </c:pt>
                <c:pt idx="17719">
                  <c:v>1.6800999999999999</c:v>
                </c:pt>
                <c:pt idx="17720">
                  <c:v>1.4822</c:v>
                </c:pt>
                <c:pt idx="17721">
                  <c:v>1.5945</c:v>
                </c:pt>
                <c:pt idx="17722">
                  <c:v>1.6402999999999999</c:v>
                </c:pt>
                <c:pt idx="17723">
                  <c:v>1.7254000000000003</c:v>
                </c:pt>
                <c:pt idx="17724">
                  <c:v>1.9469000000000003</c:v>
                </c:pt>
                <c:pt idx="17725">
                  <c:v>2.0879000000000003</c:v>
                </c:pt>
                <c:pt idx="17726">
                  <c:v>2.105</c:v>
                </c:pt>
                <c:pt idx="17727">
                  <c:v>1.6573000000000002</c:v>
                </c:pt>
                <c:pt idx="17728">
                  <c:v>1.7357</c:v>
                </c:pt>
                <c:pt idx="17729">
                  <c:v>2.0608</c:v>
                </c:pt>
                <c:pt idx="17730">
                  <c:v>2.1789000000000001</c:v>
                </c:pt>
                <c:pt idx="17731">
                  <c:v>1.9255</c:v>
                </c:pt>
                <c:pt idx="17732">
                  <c:v>1.7783000000000002</c:v>
                </c:pt>
                <c:pt idx="17733">
                  <c:v>1.7920000000000003</c:v>
                </c:pt>
                <c:pt idx="17734">
                  <c:v>1.9724000000000002</c:v>
                </c:pt>
                <c:pt idx="17735">
                  <c:v>2.2124999999999999</c:v>
                </c:pt>
                <c:pt idx="17736">
                  <c:v>2.1074999999999999</c:v>
                </c:pt>
                <c:pt idx="17737">
                  <c:v>1.9786000000000001</c:v>
                </c:pt>
                <c:pt idx="17738">
                  <c:v>1.8835999999999999</c:v>
                </c:pt>
                <c:pt idx="17739">
                  <c:v>2.0150999999999999</c:v>
                </c:pt>
                <c:pt idx="17740">
                  <c:v>2.0815999999999999</c:v>
                </c:pt>
                <c:pt idx="17741">
                  <c:v>2.1047000000000002</c:v>
                </c:pt>
                <c:pt idx="17742">
                  <c:v>2.1429</c:v>
                </c:pt>
                <c:pt idx="17743">
                  <c:v>2.2108000000000003</c:v>
                </c:pt>
                <c:pt idx="17744">
                  <c:v>1.9962</c:v>
                </c:pt>
                <c:pt idx="17745">
                  <c:v>1.8259000000000001</c:v>
                </c:pt>
                <c:pt idx="17746">
                  <c:v>1.8251000000000002</c:v>
                </c:pt>
                <c:pt idx="17747">
                  <c:v>1.9973000000000001</c:v>
                </c:pt>
                <c:pt idx="17748">
                  <c:v>1.847</c:v>
                </c:pt>
                <c:pt idx="17749">
                  <c:v>1.8893000000000002</c:v>
                </c:pt>
                <c:pt idx="17750">
                  <c:v>1.9271000000000003</c:v>
                </c:pt>
                <c:pt idx="17751">
                  <c:v>2.0960999999999999</c:v>
                </c:pt>
                <c:pt idx="17752">
                  <c:v>2.2042000000000002</c:v>
                </c:pt>
                <c:pt idx="17753">
                  <c:v>2.2473000000000001</c:v>
                </c:pt>
                <c:pt idx="17754">
                  <c:v>2.2040999999999999</c:v>
                </c:pt>
                <c:pt idx="17755">
                  <c:v>2.1006</c:v>
                </c:pt>
                <c:pt idx="17756">
                  <c:v>2.1611000000000002</c:v>
                </c:pt>
                <c:pt idx="17757">
                  <c:v>1.9954999999999998</c:v>
                </c:pt>
                <c:pt idx="17758">
                  <c:v>1.9579000000000002</c:v>
                </c:pt>
                <c:pt idx="17759">
                  <c:v>1.8655999999999999</c:v>
                </c:pt>
                <c:pt idx="17760">
                  <c:v>2.0327999999999999</c:v>
                </c:pt>
                <c:pt idx="17761">
                  <c:v>2.0219999999999998</c:v>
                </c:pt>
                <c:pt idx="17762">
                  <c:v>2.1774</c:v>
                </c:pt>
                <c:pt idx="17763">
                  <c:v>1.9556000000000002</c:v>
                </c:pt>
                <c:pt idx="17764">
                  <c:v>1.8010000000000002</c:v>
                </c:pt>
                <c:pt idx="17765">
                  <c:v>1.9386000000000001</c:v>
                </c:pt>
                <c:pt idx="17766">
                  <c:v>2.0818000000000003</c:v>
                </c:pt>
                <c:pt idx="17767">
                  <c:v>1.9573</c:v>
                </c:pt>
                <c:pt idx="17768">
                  <c:v>1.9571000000000003</c:v>
                </c:pt>
                <c:pt idx="17769">
                  <c:v>1.9550999999999998</c:v>
                </c:pt>
                <c:pt idx="17770">
                  <c:v>1.6724000000000001</c:v>
                </c:pt>
                <c:pt idx="17771">
                  <c:v>1.5374000000000001</c:v>
                </c:pt>
                <c:pt idx="17772">
                  <c:v>1.5056</c:v>
                </c:pt>
                <c:pt idx="17773">
                  <c:v>1.4018000000000002</c:v>
                </c:pt>
                <c:pt idx="17774">
                  <c:v>1.3643000000000001</c:v>
                </c:pt>
                <c:pt idx="17775">
                  <c:v>1.4590000000000001</c:v>
                </c:pt>
                <c:pt idx="17776">
                  <c:v>1.4008</c:v>
                </c:pt>
                <c:pt idx="17777">
                  <c:v>1.3626</c:v>
                </c:pt>
                <c:pt idx="17778">
                  <c:v>1.2808000000000002</c:v>
                </c:pt>
                <c:pt idx="17779">
                  <c:v>1.3888</c:v>
                </c:pt>
                <c:pt idx="17780">
                  <c:v>1.3203</c:v>
                </c:pt>
                <c:pt idx="17781">
                  <c:v>1.1509</c:v>
                </c:pt>
                <c:pt idx="17782">
                  <c:v>1.1698999999999999</c:v>
                </c:pt>
                <c:pt idx="17783">
                  <c:v>1.0612999999999999</c:v>
                </c:pt>
                <c:pt idx="17784">
                  <c:v>1.0256000000000001</c:v>
                </c:pt>
                <c:pt idx="17785">
                  <c:v>0.96090000000000009</c:v>
                </c:pt>
                <c:pt idx="17786">
                  <c:v>0.9547000000000001</c:v>
                </c:pt>
                <c:pt idx="17787">
                  <c:v>0.94819999999999993</c:v>
                </c:pt>
                <c:pt idx="17788">
                  <c:v>0.89390000000000003</c:v>
                </c:pt>
                <c:pt idx="17789">
                  <c:v>0.86199999999999999</c:v>
                </c:pt>
                <c:pt idx="17790">
                  <c:v>0.83290000000000008</c:v>
                </c:pt>
                <c:pt idx="17791">
                  <c:v>0.82089999999999996</c:v>
                </c:pt>
                <c:pt idx="17792">
                  <c:v>0.83650000000000002</c:v>
                </c:pt>
                <c:pt idx="17793">
                  <c:v>0.74429999999999996</c:v>
                </c:pt>
                <c:pt idx="17794">
                  <c:v>0.72110000000000007</c:v>
                </c:pt>
                <c:pt idx="17795">
                  <c:v>0.73209999999999997</c:v>
                </c:pt>
                <c:pt idx="17796">
                  <c:v>0.68720000000000003</c:v>
                </c:pt>
                <c:pt idx="17797">
                  <c:v>0.70700000000000007</c:v>
                </c:pt>
                <c:pt idx="17798">
                  <c:v>0.64570000000000005</c:v>
                </c:pt>
                <c:pt idx="17799">
                  <c:v>0.62180000000000002</c:v>
                </c:pt>
                <c:pt idx="17800">
                  <c:v>0.60610000000000008</c:v>
                </c:pt>
                <c:pt idx="17801">
                  <c:v>0.58460000000000001</c:v>
                </c:pt>
                <c:pt idx="17802">
                  <c:v>0.55890000000000006</c:v>
                </c:pt>
                <c:pt idx="17803">
                  <c:v>0.53480000000000005</c:v>
                </c:pt>
                <c:pt idx="17804">
                  <c:v>0.53280000000000005</c:v>
                </c:pt>
                <c:pt idx="17805">
                  <c:v>0.51210000000000011</c:v>
                </c:pt>
                <c:pt idx="17806">
                  <c:v>0.49400000000000005</c:v>
                </c:pt>
                <c:pt idx="17807">
                  <c:v>0.4798</c:v>
                </c:pt>
                <c:pt idx="17808">
                  <c:v>0.46510000000000001</c:v>
                </c:pt>
                <c:pt idx="17809">
                  <c:v>0.4803</c:v>
                </c:pt>
                <c:pt idx="17810">
                  <c:v>0.44640000000000007</c:v>
                </c:pt>
                <c:pt idx="17811">
                  <c:v>0.45570000000000005</c:v>
                </c:pt>
                <c:pt idx="17812">
                  <c:v>0.41720000000000002</c:v>
                </c:pt>
                <c:pt idx="17813">
                  <c:v>0.41710000000000003</c:v>
                </c:pt>
                <c:pt idx="17814">
                  <c:v>0.40380000000000005</c:v>
                </c:pt>
                <c:pt idx="17815">
                  <c:v>0.38969999999999999</c:v>
                </c:pt>
                <c:pt idx="17816">
                  <c:v>0.37640000000000001</c:v>
                </c:pt>
                <c:pt idx="17817">
                  <c:v>0.36240000000000006</c:v>
                </c:pt>
                <c:pt idx="17818">
                  <c:v>0.36120000000000002</c:v>
                </c:pt>
                <c:pt idx="17819">
                  <c:v>0.34800000000000003</c:v>
                </c:pt>
                <c:pt idx="17820">
                  <c:v>0.35120000000000001</c:v>
                </c:pt>
                <c:pt idx="17821">
                  <c:v>0.3427</c:v>
                </c:pt>
                <c:pt idx="17822">
                  <c:v>0.32280000000000003</c:v>
                </c:pt>
                <c:pt idx="17823">
                  <c:v>0.31330000000000002</c:v>
                </c:pt>
                <c:pt idx="17824">
                  <c:v>0.2893</c:v>
                </c:pt>
                <c:pt idx="17825">
                  <c:v>0.29830000000000001</c:v>
                </c:pt>
                <c:pt idx="17826">
                  <c:v>0.2843</c:v>
                </c:pt>
                <c:pt idx="17827">
                  <c:v>0.29150000000000004</c:v>
                </c:pt>
                <c:pt idx="17828">
                  <c:v>0.28320000000000001</c:v>
                </c:pt>
                <c:pt idx="17829">
                  <c:v>0.28330000000000005</c:v>
                </c:pt>
                <c:pt idx="17830">
                  <c:v>0.29199999999999998</c:v>
                </c:pt>
                <c:pt idx="17831">
                  <c:v>0.26640000000000003</c:v>
                </c:pt>
                <c:pt idx="17832">
                  <c:v>0.25670000000000004</c:v>
                </c:pt>
                <c:pt idx="17833">
                  <c:v>0.25600000000000001</c:v>
                </c:pt>
                <c:pt idx="17834">
                  <c:v>0.24280000000000002</c:v>
                </c:pt>
                <c:pt idx="17835">
                  <c:v>0.23950000000000002</c:v>
                </c:pt>
                <c:pt idx="17836">
                  <c:v>0.24180000000000001</c:v>
                </c:pt>
                <c:pt idx="17837">
                  <c:v>0.22740000000000002</c:v>
                </c:pt>
                <c:pt idx="17838">
                  <c:v>0.25240000000000001</c:v>
                </c:pt>
                <c:pt idx="17839">
                  <c:v>0.22500000000000001</c:v>
                </c:pt>
                <c:pt idx="17840">
                  <c:v>0.22280000000000003</c:v>
                </c:pt>
                <c:pt idx="17841">
                  <c:v>0.24060000000000004</c:v>
                </c:pt>
                <c:pt idx="17842">
                  <c:v>0.21690000000000001</c:v>
                </c:pt>
                <c:pt idx="17843">
                  <c:v>0.20710000000000003</c:v>
                </c:pt>
                <c:pt idx="17844">
                  <c:v>0.22000000000000003</c:v>
                </c:pt>
                <c:pt idx="17845">
                  <c:v>0.20779999999999998</c:v>
                </c:pt>
                <c:pt idx="17846">
                  <c:v>0.21429999999999999</c:v>
                </c:pt>
                <c:pt idx="17847">
                  <c:v>0.21820000000000001</c:v>
                </c:pt>
                <c:pt idx="17848">
                  <c:v>0.19630000000000003</c:v>
                </c:pt>
                <c:pt idx="17849">
                  <c:v>0.21160000000000001</c:v>
                </c:pt>
                <c:pt idx="17850">
                  <c:v>0.19830000000000003</c:v>
                </c:pt>
                <c:pt idx="17851">
                  <c:v>0.18640000000000001</c:v>
                </c:pt>
                <c:pt idx="17852">
                  <c:v>0.1988</c:v>
                </c:pt>
                <c:pt idx="17853">
                  <c:v>0.18049999999999999</c:v>
                </c:pt>
                <c:pt idx="17854">
                  <c:v>0.17730000000000001</c:v>
                </c:pt>
                <c:pt idx="17855">
                  <c:v>0.1736</c:v>
                </c:pt>
                <c:pt idx="17856">
                  <c:v>0.17210000000000003</c:v>
                </c:pt>
                <c:pt idx="17857">
                  <c:v>0.1694</c:v>
                </c:pt>
                <c:pt idx="17858">
                  <c:v>0.16800000000000001</c:v>
                </c:pt>
                <c:pt idx="17859">
                  <c:v>0.17020000000000002</c:v>
                </c:pt>
                <c:pt idx="17860">
                  <c:v>0.21920000000000003</c:v>
                </c:pt>
                <c:pt idx="17861">
                  <c:v>0.1736</c:v>
                </c:pt>
                <c:pt idx="17862">
                  <c:v>0.15880000000000002</c:v>
                </c:pt>
                <c:pt idx="17863">
                  <c:v>0.16570000000000001</c:v>
                </c:pt>
                <c:pt idx="17864">
                  <c:v>0.15640000000000001</c:v>
                </c:pt>
                <c:pt idx="17865">
                  <c:v>0.15620000000000001</c:v>
                </c:pt>
                <c:pt idx="17866">
                  <c:v>0.1636</c:v>
                </c:pt>
                <c:pt idx="17867">
                  <c:v>0.1537</c:v>
                </c:pt>
                <c:pt idx="17868">
                  <c:v>0.13899999999999998</c:v>
                </c:pt>
                <c:pt idx="17869">
                  <c:v>0.14250000000000002</c:v>
                </c:pt>
                <c:pt idx="17870">
                  <c:v>0.14380000000000001</c:v>
                </c:pt>
                <c:pt idx="17871">
                  <c:v>0.13850000000000001</c:v>
                </c:pt>
                <c:pt idx="17872">
                  <c:v>0.13670000000000002</c:v>
                </c:pt>
                <c:pt idx="17873">
                  <c:v>0.1411</c:v>
                </c:pt>
                <c:pt idx="17874">
                  <c:v>0.1464</c:v>
                </c:pt>
                <c:pt idx="17875">
                  <c:v>0.1459</c:v>
                </c:pt>
                <c:pt idx="17876">
                  <c:v>0.12709999999999999</c:v>
                </c:pt>
                <c:pt idx="17877">
                  <c:v>0.1293</c:v>
                </c:pt>
                <c:pt idx="17878">
                  <c:v>0.1515</c:v>
                </c:pt>
                <c:pt idx="17879">
                  <c:v>0.13570000000000002</c:v>
                </c:pt>
                <c:pt idx="17880">
                  <c:v>0.1305</c:v>
                </c:pt>
                <c:pt idx="17881">
                  <c:v>0.127</c:v>
                </c:pt>
                <c:pt idx="17882">
                  <c:v>0.1139</c:v>
                </c:pt>
                <c:pt idx="17883">
                  <c:v>0.1119</c:v>
                </c:pt>
                <c:pt idx="17884">
                  <c:v>0.1071</c:v>
                </c:pt>
                <c:pt idx="17885">
                  <c:v>0.11299999999999999</c:v>
                </c:pt>
                <c:pt idx="17886">
                  <c:v>0.10700000000000001</c:v>
                </c:pt>
                <c:pt idx="17887">
                  <c:v>0.1024</c:v>
                </c:pt>
                <c:pt idx="17888">
                  <c:v>9.7900000000000001E-2</c:v>
                </c:pt>
                <c:pt idx="17889">
                  <c:v>0.10020000000000001</c:v>
                </c:pt>
                <c:pt idx="17890">
                  <c:v>0.10540000000000001</c:v>
                </c:pt>
                <c:pt idx="17891">
                  <c:v>0.10220000000000001</c:v>
                </c:pt>
                <c:pt idx="17892">
                  <c:v>9.8100000000000007E-2</c:v>
                </c:pt>
                <c:pt idx="17893">
                  <c:v>9.8799999999999999E-2</c:v>
                </c:pt>
                <c:pt idx="17894">
                  <c:v>9.4700000000000006E-2</c:v>
                </c:pt>
                <c:pt idx="17895">
                  <c:v>9.2100000000000015E-2</c:v>
                </c:pt>
                <c:pt idx="17896">
                  <c:v>9.290000000000001E-2</c:v>
                </c:pt>
                <c:pt idx="17897">
                  <c:v>9.0000000000000011E-2</c:v>
                </c:pt>
                <c:pt idx="17898">
                  <c:v>8.8000000000000009E-2</c:v>
                </c:pt>
                <c:pt idx="17899">
                  <c:v>8.3500000000000005E-2</c:v>
                </c:pt>
                <c:pt idx="17900">
                  <c:v>7.9700000000000007E-2</c:v>
                </c:pt>
                <c:pt idx="17901">
                  <c:v>8.0000000000000016E-2</c:v>
                </c:pt>
                <c:pt idx="17902">
                  <c:v>7.8800000000000009E-2</c:v>
                </c:pt>
                <c:pt idx="17903">
                  <c:v>7.1199999999999999E-2</c:v>
                </c:pt>
                <c:pt idx="17904">
                  <c:v>7.2700000000000001E-2</c:v>
                </c:pt>
                <c:pt idx="17905">
                  <c:v>7.2400000000000006E-2</c:v>
                </c:pt>
                <c:pt idx="17906">
                  <c:v>7.4700000000000003E-2</c:v>
                </c:pt>
                <c:pt idx="17907">
                  <c:v>7.17E-2</c:v>
                </c:pt>
                <c:pt idx="17908">
                  <c:v>6.6600000000000006E-2</c:v>
                </c:pt>
                <c:pt idx="17909">
                  <c:v>6.7400000000000002E-2</c:v>
                </c:pt>
                <c:pt idx="17910">
                  <c:v>6.3600000000000004E-2</c:v>
                </c:pt>
                <c:pt idx="17911">
                  <c:v>6.1100000000000002E-2</c:v>
                </c:pt>
                <c:pt idx="17912">
                  <c:v>6.6100000000000006E-2</c:v>
                </c:pt>
                <c:pt idx="17913">
                  <c:v>6.6100000000000006E-2</c:v>
                </c:pt>
                <c:pt idx="17914">
                  <c:v>6.1700000000000005E-2</c:v>
                </c:pt>
                <c:pt idx="17915">
                  <c:v>5.6499999999999995E-2</c:v>
                </c:pt>
                <c:pt idx="17916">
                  <c:v>5.5500000000000008E-2</c:v>
                </c:pt>
                <c:pt idx="17917">
                  <c:v>5.4200000000000005E-2</c:v>
                </c:pt>
                <c:pt idx="17918">
                  <c:v>5.5400000000000005E-2</c:v>
                </c:pt>
                <c:pt idx="17919">
                  <c:v>5.1900000000000002E-2</c:v>
                </c:pt>
                <c:pt idx="17920">
                  <c:v>5.1900000000000002E-2</c:v>
                </c:pt>
                <c:pt idx="17921">
                  <c:v>5.1900000000000002E-2</c:v>
                </c:pt>
                <c:pt idx="17922">
                  <c:v>5.1800000000000006E-2</c:v>
                </c:pt>
                <c:pt idx="17923">
                  <c:v>5.1700000000000003E-2</c:v>
                </c:pt>
                <c:pt idx="17924">
                  <c:v>4.9200000000000001E-2</c:v>
                </c:pt>
                <c:pt idx="17925">
                  <c:v>4.9399999999999999E-2</c:v>
                </c:pt>
                <c:pt idx="17926">
                  <c:v>4.9200000000000001E-2</c:v>
                </c:pt>
                <c:pt idx="17927">
                  <c:v>5.0300000000000004E-2</c:v>
                </c:pt>
                <c:pt idx="17928">
                  <c:v>4.6600000000000003E-2</c:v>
                </c:pt>
                <c:pt idx="17929">
                  <c:v>4.5700000000000005E-2</c:v>
                </c:pt>
                <c:pt idx="17930">
                  <c:v>4.8100000000000004E-2</c:v>
                </c:pt>
                <c:pt idx="17931">
                  <c:v>4.5800000000000007E-2</c:v>
                </c:pt>
                <c:pt idx="17932">
                  <c:v>4.9399999999999999E-2</c:v>
                </c:pt>
                <c:pt idx="17933">
                  <c:v>4.9800000000000004E-2</c:v>
                </c:pt>
                <c:pt idx="17934">
                  <c:v>5.0300000000000004E-2</c:v>
                </c:pt>
                <c:pt idx="17935">
                  <c:v>5.1300000000000005E-2</c:v>
                </c:pt>
                <c:pt idx="17936">
                  <c:v>5.2700000000000004E-2</c:v>
                </c:pt>
                <c:pt idx="17937">
                  <c:v>5.4400000000000004E-2</c:v>
                </c:pt>
                <c:pt idx="17938">
                  <c:v>5.6000000000000008E-2</c:v>
                </c:pt>
                <c:pt idx="17939">
                  <c:v>6.0299999999999999E-2</c:v>
                </c:pt>
                <c:pt idx="17940">
                  <c:v>6.2200000000000005E-2</c:v>
                </c:pt>
                <c:pt idx="17941">
                  <c:v>6.4100000000000004E-2</c:v>
                </c:pt>
                <c:pt idx="17942">
                  <c:v>6.59E-2</c:v>
                </c:pt>
                <c:pt idx="17943">
                  <c:v>6.5200000000000008E-2</c:v>
                </c:pt>
                <c:pt idx="17944">
                  <c:v>6.4700000000000008E-2</c:v>
                </c:pt>
                <c:pt idx="17945">
                  <c:v>6.6600000000000006E-2</c:v>
                </c:pt>
                <c:pt idx="17946">
                  <c:v>6.6000000000000003E-2</c:v>
                </c:pt>
                <c:pt idx="17947">
                  <c:v>6.720000000000001E-2</c:v>
                </c:pt>
                <c:pt idx="17948">
                  <c:v>6.9199999999999998E-2</c:v>
                </c:pt>
                <c:pt idx="17949">
                  <c:v>6.7500000000000004E-2</c:v>
                </c:pt>
                <c:pt idx="17950">
                  <c:v>7.1999999999999995E-2</c:v>
                </c:pt>
                <c:pt idx="17951">
                  <c:v>8.0900000000000014E-2</c:v>
                </c:pt>
                <c:pt idx="17952">
                  <c:v>8.9700000000000002E-2</c:v>
                </c:pt>
                <c:pt idx="17953">
                  <c:v>9.9100000000000008E-2</c:v>
                </c:pt>
                <c:pt idx="17954">
                  <c:v>0.1164</c:v>
                </c:pt>
                <c:pt idx="17955">
                  <c:v>0.12920000000000001</c:v>
                </c:pt>
                <c:pt idx="17956">
                  <c:v>0.1351</c:v>
                </c:pt>
                <c:pt idx="17957">
                  <c:v>0.15380000000000002</c:v>
                </c:pt>
                <c:pt idx="17958">
                  <c:v>0.15990000000000001</c:v>
                </c:pt>
                <c:pt idx="17959">
                  <c:v>0.16620000000000001</c:v>
                </c:pt>
                <c:pt idx="17960">
                  <c:v>0.18290000000000001</c:v>
                </c:pt>
                <c:pt idx="17961">
                  <c:v>0.20150000000000001</c:v>
                </c:pt>
                <c:pt idx="17962">
                  <c:v>0.2142</c:v>
                </c:pt>
                <c:pt idx="17963">
                  <c:v>0.25059999999999999</c:v>
                </c:pt>
                <c:pt idx="17964">
                  <c:v>0.29320000000000002</c:v>
                </c:pt>
                <c:pt idx="17965">
                  <c:v>0.31690000000000002</c:v>
                </c:pt>
                <c:pt idx="17966">
                  <c:v>0.33760000000000001</c:v>
                </c:pt>
                <c:pt idx="17967">
                  <c:v>0.32620000000000005</c:v>
                </c:pt>
                <c:pt idx="17968">
                  <c:v>0.375</c:v>
                </c:pt>
                <c:pt idx="17969">
                  <c:v>0.45990000000000003</c:v>
                </c:pt>
                <c:pt idx="17970">
                  <c:v>0.52400000000000002</c:v>
                </c:pt>
                <c:pt idx="17971">
                  <c:v>0.62850000000000006</c:v>
                </c:pt>
                <c:pt idx="17972">
                  <c:v>0.68020000000000003</c:v>
                </c:pt>
                <c:pt idx="17973">
                  <c:v>0.70350000000000001</c:v>
                </c:pt>
                <c:pt idx="17974">
                  <c:v>0.75309999999999999</c:v>
                </c:pt>
                <c:pt idx="17975">
                  <c:v>0.84470000000000001</c:v>
                </c:pt>
                <c:pt idx="17976">
                  <c:v>0.88460000000000005</c:v>
                </c:pt>
                <c:pt idx="17977">
                  <c:v>1.0010000000000001</c:v>
                </c:pt>
                <c:pt idx="17978">
                  <c:v>1.0791000000000002</c:v>
                </c:pt>
                <c:pt idx="17979">
                  <c:v>1.2355</c:v>
                </c:pt>
                <c:pt idx="17980">
                  <c:v>1.3127000000000002</c:v>
                </c:pt>
                <c:pt idx="17981">
                  <c:v>1.4811000000000001</c:v>
                </c:pt>
                <c:pt idx="17982">
                  <c:v>1.4111000000000002</c:v>
                </c:pt>
                <c:pt idx="17983">
                  <c:v>1.5632999999999999</c:v>
                </c:pt>
                <c:pt idx="17984">
                  <c:v>1.4584000000000001</c:v>
                </c:pt>
                <c:pt idx="17985">
                  <c:v>1.6178000000000001</c:v>
                </c:pt>
                <c:pt idx="17986">
                  <c:v>1.6010000000000002</c:v>
                </c:pt>
                <c:pt idx="17987">
                  <c:v>1.7462</c:v>
                </c:pt>
                <c:pt idx="17988">
                  <c:v>1.9221000000000001</c:v>
                </c:pt>
                <c:pt idx="17989">
                  <c:v>1.9742000000000002</c:v>
                </c:pt>
                <c:pt idx="17990">
                  <c:v>2.0047999999999999</c:v>
                </c:pt>
                <c:pt idx="17991">
                  <c:v>2.0354000000000001</c:v>
                </c:pt>
                <c:pt idx="17992">
                  <c:v>2.1006</c:v>
                </c:pt>
                <c:pt idx="17993">
                  <c:v>2.1332</c:v>
                </c:pt>
                <c:pt idx="17994">
                  <c:v>2.1905000000000001</c:v>
                </c:pt>
                <c:pt idx="17995">
                  <c:v>2.1975000000000002</c:v>
                </c:pt>
                <c:pt idx="17996">
                  <c:v>2.1850000000000001</c:v>
                </c:pt>
                <c:pt idx="17997">
                  <c:v>2.1831</c:v>
                </c:pt>
                <c:pt idx="17998">
                  <c:v>2.4142000000000001</c:v>
                </c:pt>
                <c:pt idx="17999">
                  <c:v>2.4038000000000004</c:v>
                </c:pt>
                <c:pt idx="18000">
                  <c:v>2.4623000000000004</c:v>
                </c:pt>
                <c:pt idx="18001">
                  <c:v>2.4334000000000002</c:v>
                </c:pt>
                <c:pt idx="18002">
                  <c:v>2.3359999999999999</c:v>
                </c:pt>
                <c:pt idx="18003">
                  <c:v>2.3816999999999999</c:v>
                </c:pt>
                <c:pt idx="18004">
                  <c:v>2.4493</c:v>
                </c:pt>
                <c:pt idx="18005">
                  <c:v>2.3935</c:v>
                </c:pt>
                <c:pt idx="18006">
                  <c:v>2.5068999999999999</c:v>
                </c:pt>
                <c:pt idx="18007">
                  <c:v>2.5488</c:v>
                </c:pt>
                <c:pt idx="18008">
                  <c:v>2.5834000000000001</c:v>
                </c:pt>
                <c:pt idx="18009">
                  <c:v>2.4910000000000001</c:v>
                </c:pt>
                <c:pt idx="18010">
                  <c:v>2.5628000000000002</c:v>
                </c:pt>
                <c:pt idx="18011">
                  <c:v>2.5881000000000003</c:v>
                </c:pt>
                <c:pt idx="18012">
                  <c:v>2.6076000000000001</c:v>
                </c:pt>
                <c:pt idx="18013">
                  <c:v>2.5664000000000002</c:v>
                </c:pt>
                <c:pt idx="18014">
                  <c:v>2.5085999999999999</c:v>
                </c:pt>
                <c:pt idx="18015">
                  <c:v>2.5427</c:v>
                </c:pt>
                <c:pt idx="18016">
                  <c:v>2.4824999999999999</c:v>
                </c:pt>
                <c:pt idx="18017">
                  <c:v>2.3954999999999997</c:v>
                </c:pt>
                <c:pt idx="18018">
                  <c:v>2.4077999999999999</c:v>
                </c:pt>
                <c:pt idx="18019">
                  <c:v>2.4378000000000002</c:v>
                </c:pt>
                <c:pt idx="18020">
                  <c:v>2.4588000000000001</c:v>
                </c:pt>
                <c:pt idx="18021">
                  <c:v>2.4287000000000001</c:v>
                </c:pt>
                <c:pt idx="18022">
                  <c:v>2.0958999999999999</c:v>
                </c:pt>
                <c:pt idx="18023">
                  <c:v>1.8543000000000001</c:v>
                </c:pt>
                <c:pt idx="18024">
                  <c:v>1.8947000000000001</c:v>
                </c:pt>
                <c:pt idx="18025">
                  <c:v>1.6718000000000002</c:v>
                </c:pt>
                <c:pt idx="18026">
                  <c:v>0.72910000000000008</c:v>
                </c:pt>
                <c:pt idx="18027">
                  <c:v>0.1179</c:v>
                </c:pt>
                <c:pt idx="18028">
                  <c:v>2.52E-2</c:v>
                </c:pt>
                <c:pt idx="18029">
                  <c:v>0</c:v>
                </c:pt>
                <c:pt idx="18030">
                  <c:v>0</c:v>
                </c:pt>
                <c:pt idx="18031">
                  <c:v>0</c:v>
                </c:pt>
                <c:pt idx="18032">
                  <c:v>0</c:v>
                </c:pt>
                <c:pt idx="18033">
                  <c:v>0</c:v>
                </c:pt>
                <c:pt idx="18034">
                  <c:v>0</c:v>
                </c:pt>
                <c:pt idx="18035">
                  <c:v>0</c:v>
                </c:pt>
                <c:pt idx="18036">
                  <c:v>0</c:v>
                </c:pt>
                <c:pt idx="18037">
                  <c:v>0</c:v>
                </c:pt>
                <c:pt idx="18038">
                  <c:v>0</c:v>
                </c:pt>
                <c:pt idx="18039">
                  <c:v>0</c:v>
                </c:pt>
                <c:pt idx="18040">
                  <c:v>0</c:v>
                </c:pt>
                <c:pt idx="18041">
                  <c:v>0</c:v>
                </c:pt>
                <c:pt idx="18042">
                  <c:v>0</c:v>
                </c:pt>
                <c:pt idx="18043">
                  <c:v>0</c:v>
                </c:pt>
                <c:pt idx="18044">
                  <c:v>0</c:v>
                </c:pt>
                <c:pt idx="18045">
                  <c:v>0</c:v>
                </c:pt>
                <c:pt idx="18046">
                  <c:v>0</c:v>
                </c:pt>
                <c:pt idx="18047">
                  <c:v>0</c:v>
                </c:pt>
                <c:pt idx="18048">
                  <c:v>0</c:v>
                </c:pt>
                <c:pt idx="18049">
                  <c:v>0</c:v>
                </c:pt>
                <c:pt idx="18050">
                  <c:v>0</c:v>
                </c:pt>
                <c:pt idx="18051">
                  <c:v>0</c:v>
                </c:pt>
                <c:pt idx="18052">
                  <c:v>0</c:v>
                </c:pt>
                <c:pt idx="18053">
                  <c:v>0</c:v>
                </c:pt>
                <c:pt idx="18054">
                  <c:v>0</c:v>
                </c:pt>
                <c:pt idx="18055">
                  <c:v>0</c:v>
                </c:pt>
                <c:pt idx="18056">
                  <c:v>0</c:v>
                </c:pt>
                <c:pt idx="18057">
                  <c:v>0</c:v>
                </c:pt>
                <c:pt idx="18058">
                  <c:v>0</c:v>
                </c:pt>
                <c:pt idx="18059">
                  <c:v>0</c:v>
                </c:pt>
                <c:pt idx="18060">
                  <c:v>0</c:v>
                </c:pt>
                <c:pt idx="18061">
                  <c:v>0</c:v>
                </c:pt>
                <c:pt idx="18062">
                  <c:v>0</c:v>
                </c:pt>
                <c:pt idx="18063">
                  <c:v>0</c:v>
                </c:pt>
                <c:pt idx="18064">
                  <c:v>0</c:v>
                </c:pt>
                <c:pt idx="18065">
                  <c:v>0</c:v>
                </c:pt>
                <c:pt idx="18066">
                  <c:v>0</c:v>
                </c:pt>
                <c:pt idx="18067">
                  <c:v>0</c:v>
                </c:pt>
                <c:pt idx="18068">
                  <c:v>0</c:v>
                </c:pt>
                <c:pt idx="18069">
                  <c:v>0</c:v>
                </c:pt>
                <c:pt idx="18070">
                  <c:v>0</c:v>
                </c:pt>
                <c:pt idx="18071">
                  <c:v>0</c:v>
                </c:pt>
                <c:pt idx="18072">
                  <c:v>0</c:v>
                </c:pt>
                <c:pt idx="18073">
                  <c:v>0</c:v>
                </c:pt>
                <c:pt idx="18074">
                  <c:v>0</c:v>
                </c:pt>
                <c:pt idx="18075">
                  <c:v>0</c:v>
                </c:pt>
                <c:pt idx="18076">
                  <c:v>0</c:v>
                </c:pt>
                <c:pt idx="18077">
                  <c:v>0</c:v>
                </c:pt>
                <c:pt idx="18078">
                  <c:v>0</c:v>
                </c:pt>
                <c:pt idx="18079">
                  <c:v>0</c:v>
                </c:pt>
                <c:pt idx="18080">
                  <c:v>0</c:v>
                </c:pt>
                <c:pt idx="18081">
                  <c:v>0</c:v>
                </c:pt>
                <c:pt idx="18082">
                  <c:v>0</c:v>
                </c:pt>
                <c:pt idx="18083">
                  <c:v>0</c:v>
                </c:pt>
                <c:pt idx="18084">
                  <c:v>0</c:v>
                </c:pt>
                <c:pt idx="18085">
                  <c:v>0</c:v>
                </c:pt>
                <c:pt idx="18086">
                  <c:v>0</c:v>
                </c:pt>
                <c:pt idx="18087">
                  <c:v>0</c:v>
                </c:pt>
                <c:pt idx="18088">
                  <c:v>0</c:v>
                </c:pt>
                <c:pt idx="18089">
                  <c:v>0</c:v>
                </c:pt>
                <c:pt idx="18090">
                  <c:v>0</c:v>
                </c:pt>
                <c:pt idx="18091">
                  <c:v>0</c:v>
                </c:pt>
                <c:pt idx="18092">
                  <c:v>0</c:v>
                </c:pt>
                <c:pt idx="18093">
                  <c:v>0</c:v>
                </c:pt>
                <c:pt idx="18094">
                  <c:v>0</c:v>
                </c:pt>
                <c:pt idx="18095">
                  <c:v>0</c:v>
                </c:pt>
                <c:pt idx="18096">
                  <c:v>0</c:v>
                </c:pt>
                <c:pt idx="18097">
                  <c:v>0</c:v>
                </c:pt>
                <c:pt idx="18098">
                  <c:v>0</c:v>
                </c:pt>
                <c:pt idx="18099">
                  <c:v>0</c:v>
                </c:pt>
                <c:pt idx="18100">
                  <c:v>0</c:v>
                </c:pt>
                <c:pt idx="18101">
                  <c:v>0</c:v>
                </c:pt>
                <c:pt idx="18102">
                  <c:v>0</c:v>
                </c:pt>
                <c:pt idx="18103">
                  <c:v>0</c:v>
                </c:pt>
                <c:pt idx="18104">
                  <c:v>0</c:v>
                </c:pt>
                <c:pt idx="18105">
                  <c:v>0</c:v>
                </c:pt>
                <c:pt idx="18106">
                  <c:v>0</c:v>
                </c:pt>
                <c:pt idx="18107">
                  <c:v>0</c:v>
                </c:pt>
                <c:pt idx="18108">
                  <c:v>0</c:v>
                </c:pt>
                <c:pt idx="18109">
                  <c:v>0</c:v>
                </c:pt>
                <c:pt idx="18110">
                  <c:v>0</c:v>
                </c:pt>
                <c:pt idx="18111">
                  <c:v>0</c:v>
                </c:pt>
                <c:pt idx="18112">
                  <c:v>0</c:v>
                </c:pt>
                <c:pt idx="18113">
                  <c:v>0</c:v>
                </c:pt>
                <c:pt idx="18114">
                  <c:v>0</c:v>
                </c:pt>
                <c:pt idx="18115">
                  <c:v>0</c:v>
                </c:pt>
                <c:pt idx="18116">
                  <c:v>0</c:v>
                </c:pt>
                <c:pt idx="18117">
                  <c:v>0</c:v>
                </c:pt>
                <c:pt idx="18118">
                  <c:v>0</c:v>
                </c:pt>
                <c:pt idx="18119">
                  <c:v>0</c:v>
                </c:pt>
                <c:pt idx="18120">
                  <c:v>0</c:v>
                </c:pt>
                <c:pt idx="18121">
                  <c:v>0</c:v>
                </c:pt>
                <c:pt idx="18122">
                  <c:v>0</c:v>
                </c:pt>
                <c:pt idx="18123">
                  <c:v>0</c:v>
                </c:pt>
                <c:pt idx="18124">
                  <c:v>0</c:v>
                </c:pt>
                <c:pt idx="18125">
                  <c:v>0</c:v>
                </c:pt>
                <c:pt idx="18126">
                  <c:v>0</c:v>
                </c:pt>
                <c:pt idx="18127">
                  <c:v>0</c:v>
                </c:pt>
                <c:pt idx="18128">
                  <c:v>0</c:v>
                </c:pt>
                <c:pt idx="18129">
                  <c:v>0</c:v>
                </c:pt>
                <c:pt idx="18130">
                  <c:v>0</c:v>
                </c:pt>
                <c:pt idx="18131">
                  <c:v>0</c:v>
                </c:pt>
                <c:pt idx="18132">
                  <c:v>0</c:v>
                </c:pt>
                <c:pt idx="18133">
                  <c:v>0</c:v>
                </c:pt>
                <c:pt idx="18134">
                  <c:v>0</c:v>
                </c:pt>
                <c:pt idx="18135">
                  <c:v>0</c:v>
                </c:pt>
                <c:pt idx="18136">
                  <c:v>0</c:v>
                </c:pt>
                <c:pt idx="18137">
                  <c:v>0</c:v>
                </c:pt>
                <c:pt idx="18138">
                  <c:v>0</c:v>
                </c:pt>
                <c:pt idx="18139">
                  <c:v>0</c:v>
                </c:pt>
                <c:pt idx="18140">
                  <c:v>0</c:v>
                </c:pt>
                <c:pt idx="18141">
                  <c:v>0</c:v>
                </c:pt>
                <c:pt idx="18142">
                  <c:v>0</c:v>
                </c:pt>
                <c:pt idx="18143">
                  <c:v>0</c:v>
                </c:pt>
                <c:pt idx="18144">
                  <c:v>0</c:v>
                </c:pt>
                <c:pt idx="18145">
                  <c:v>0</c:v>
                </c:pt>
                <c:pt idx="18146">
                  <c:v>0</c:v>
                </c:pt>
                <c:pt idx="18147">
                  <c:v>0</c:v>
                </c:pt>
                <c:pt idx="18148">
                  <c:v>0</c:v>
                </c:pt>
                <c:pt idx="18149">
                  <c:v>0</c:v>
                </c:pt>
                <c:pt idx="18150">
                  <c:v>0</c:v>
                </c:pt>
                <c:pt idx="18151">
                  <c:v>0</c:v>
                </c:pt>
                <c:pt idx="18152">
                  <c:v>0</c:v>
                </c:pt>
                <c:pt idx="18153">
                  <c:v>0</c:v>
                </c:pt>
                <c:pt idx="18154">
                  <c:v>0</c:v>
                </c:pt>
                <c:pt idx="18155">
                  <c:v>0</c:v>
                </c:pt>
                <c:pt idx="18156">
                  <c:v>0</c:v>
                </c:pt>
                <c:pt idx="18157">
                  <c:v>0</c:v>
                </c:pt>
                <c:pt idx="18158">
                  <c:v>0</c:v>
                </c:pt>
                <c:pt idx="18159">
                  <c:v>0</c:v>
                </c:pt>
                <c:pt idx="18160">
                  <c:v>0</c:v>
                </c:pt>
                <c:pt idx="18161">
                  <c:v>0</c:v>
                </c:pt>
                <c:pt idx="18162">
                  <c:v>0</c:v>
                </c:pt>
                <c:pt idx="18163">
                  <c:v>0</c:v>
                </c:pt>
                <c:pt idx="18164">
                  <c:v>0</c:v>
                </c:pt>
                <c:pt idx="18165">
                  <c:v>0</c:v>
                </c:pt>
                <c:pt idx="18166">
                  <c:v>0</c:v>
                </c:pt>
                <c:pt idx="18167">
                  <c:v>0</c:v>
                </c:pt>
                <c:pt idx="18168">
                  <c:v>0</c:v>
                </c:pt>
                <c:pt idx="18169">
                  <c:v>0</c:v>
                </c:pt>
                <c:pt idx="18170">
                  <c:v>0</c:v>
                </c:pt>
                <c:pt idx="18171">
                  <c:v>0</c:v>
                </c:pt>
                <c:pt idx="18172">
                  <c:v>0</c:v>
                </c:pt>
                <c:pt idx="18173">
                  <c:v>0</c:v>
                </c:pt>
                <c:pt idx="18174">
                  <c:v>0</c:v>
                </c:pt>
                <c:pt idx="18175">
                  <c:v>0</c:v>
                </c:pt>
                <c:pt idx="18176">
                  <c:v>0</c:v>
                </c:pt>
                <c:pt idx="18177">
                  <c:v>0</c:v>
                </c:pt>
                <c:pt idx="18178">
                  <c:v>0</c:v>
                </c:pt>
                <c:pt idx="18179">
                  <c:v>0</c:v>
                </c:pt>
                <c:pt idx="18180">
                  <c:v>0</c:v>
                </c:pt>
                <c:pt idx="18181">
                  <c:v>0</c:v>
                </c:pt>
                <c:pt idx="18182">
                  <c:v>0</c:v>
                </c:pt>
                <c:pt idx="18183">
                  <c:v>0</c:v>
                </c:pt>
                <c:pt idx="18184">
                  <c:v>0</c:v>
                </c:pt>
                <c:pt idx="18185">
                  <c:v>0</c:v>
                </c:pt>
                <c:pt idx="18186">
                  <c:v>0</c:v>
                </c:pt>
                <c:pt idx="18187">
                  <c:v>0</c:v>
                </c:pt>
                <c:pt idx="18188">
                  <c:v>0</c:v>
                </c:pt>
                <c:pt idx="18189">
                  <c:v>0</c:v>
                </c:pt>
                <c:pt idx="18190">
                  <c:v>0</c:v>
                </c:pt>
                <c:pt idx="18191">
                  <c:v>0</c:v>
                </c:pt>
                <c:pt idx="18192">
                  <c:v>0</c:v>
                </c:pt>
                <c:pt idx="18193">
                  <c:v>0</c:v>
                </c:pt>
                <c:pt idx="18194">
                  <c:v>0</c:v>
                </c:pt>
                <c:pt idx="18195">
                  <c:v>0</c:v>
                </c:pt>
                <c:pt idx="18196">
                  <c:v>0</c:v>
                </c:pt>
                <c:pt idx="18197">
                  <c:v>0</c:v>
                </c:pt>
                <c:pt idx="18198">
                  <c:v>0</c:v>
                </c:pt>
                <c:pt idx="18199">
                  <c:v>0</c:v>
                </c:pt>
                <c:pt idx="18200">
                  <c:v>0</c:v>
                </c:pt>
                <c:pt idx="18201">
                  <c:v>0</c:v>
                </c:pt>
                <c:pt idx="18202">
                  <c:v>0</c:v>
                </c:pt>
                <c:pt idx="18203">
                  <c:v>0</c:v>
                </c:pt>
                <c:pt idx="18204">
                  <c:v>0</c:v>
                </c:pt>
                <c:pt idx="18205">
                  <c:v>0</c:v>
                </c:pt>
                <c:pt idx="18206">
                  <c:v>0</c:v>
                </c:pt>
                <c:pt idx="18207">
                  <c:v>0</c:v>
                </c:pt>
                <c:pt idx="18208">
                  <c:v>0</c:v>
                </c:pt>
                <c:pt idx="18209">
                  <c:v>0</c:v>
                </c:pt>
                <c:pt idx="18210">
                  <c:v>0</c:v>
                </c:pt>
                <c:pt idx="18211">
                  <c:v>0</c:v>
                </c:pt>
                <c:pt idx="18212">
                  <c:v>0</c:v>
                </c:pt>
                <c:pt idx="18213">
                  <c:v>0</c:v>
                </c:pt>
                <c:pt idx="18214">
                  <c:v>0</c:v>
                </c:pt>
                <c:pt idx="18215">
                  <c:v>0</c:v>
                </c:pt>
                <c:pt idx="18216">
                  <c:v>0</c:v>
                </c:pt>
                <c:pt idx="18217">
                  <c:v>0</c:v>
                </c:pt>
                <c:pt idx="18218">
                  <c:v>0</c:v>
                </c:pt>
                <c:pt idx="18219">
                  <c:v>0</c:v>
                </c:pt>
                <c:pt idx="18220">
                  <c:v>0</c:v>
                </c:pt>
                <c:pt idx="18221">
                  <c:v>0</c:v>
                </c:pt>
                <c:pt idx="18222">
                  <c:v>0</c:v>
                </c:pt>
                <c:pt idx="18223">
                  <c:v>0</c:v>
                </c:pt>
                <c:pt idx="18224">
                  <c:v>0</c:v>
                </c:pt>
                <c:pt idx="18225">
                  <c:v>0</c:v>
                </c:pt>
                <c:pt idx="18226">
                  <c:v>0</c:v>
                </c:pt>
                <c:pt idx="18227">
                  <c:v>0</c:v>
                </c:pt>
                <c:pt idx="18228">
                  <c:v>0</c:v>
                </c:pt>
                <c:pt idx="18229">
                  <c:v>0</c:v>
                </c:pt>
                <c:pt idx="18230">
                  <c:v>0</c:v>
                </c:pt>
                <c:pt idx="18231">
                  <c:v>0</c:v>
                </c:pt>
                <c:pt idx="18232">
                  <c:v>0</c:v>
                </c:pt>
                <c:pt idx="18233">
                  <c:v>0</c:v>
                </c:pt>
                <c:pt idx="18234">
                  <c:v>0</c:v>
                </c:pt>
                <c:pt idx="18235">
                  <c:v>0</c:v>
                </c:pt>
                <c:pt idx="18236">
                  <c:v>0</c:v>
                </c:pt>
                <c:pt idx="18237">
                  <c:v>0</c:v>
                </c:pt>
                <c:pt idx="18238">
                  <c:v>0</c:v>
                </c:pt>
                <c:pt idx="18239">
                  <c:v>0</c:v>
                </c:pt>
                <c:pt idx="18240">
                  <c:v>0</c:v>
                </c:pt>
                <c:pt idx="18241">
                  <c:v>0</c:v>
                </c:pt>
                <c:pt idx="18242">
                  <c:v>0</c:v>
                </c:pt>
                <c:pt idx="18243">
                  <c:v>0</c:v>
                </c:pt>
                <c:pt idx="18244">
                  <c:v>0</c:v>
                </c:pt>
                <c:pt idx="18245">
                  <c:v>0</c:v>
                </c:pt>
                <c:pt idx="18246">
                  <c:v>0</c:v>
                </c:pt>
                <c:pt idx="18247">
                  <c:v>0</c:v>
                </c:pt>
                <c:pt idx="18248">
                  <c:v>0</c:v>
                </c:pt>
                <c:pt idx="18249">
                  <c:v>0</c:v>
                </c:pt>
                <c:pt idx="18250">
                  <c:v>0</c:v>
                </c:pt>
                <c:pt idx="18251">
                  <c:v>0</c:v>
                </c:pt>
                <c:pt idx="18252">
                  <c:v>0</c:v>
                </c:pt>
                <c:pt idx="18253">
                  <c:v>0</c:v>
                </c:pt>
                <c:pt idx="18254">
                  <c:v>0</c:v>
                </c:pt>
                <c:pt idx="18255">
                  <c:v>0</c:v>
                </c:pt>
                <c:pt idx="18256">
                  <c:v>0</c:v>
                </c:pt>
                <c:pt idx="18257">
                  <c:v>0</c:v>
                </c:pt>
                <c:pt idx="18258">
                  <c:v>0</c:v>
                </c:pt>
                <c:pt idx="18259">
                  <c:v>0</c:v>
                </c:pt>
                <c:pt idx="18260">
                  <c:v>0</c:v>
                </c:pt>
                <c:pt idx="18261">
                  <c:v>0</c:v>
                </c:pt>
                <c:pt idx="18262">
                  <c:v>0</c:v>
                </c:pt>
                <c:pt idx="18263">
                  <c:v>0</c:v>
                </c:pt>
                <c:pt idx="18264">
                  <c:v>0</c:v>
                </c:pt>
                <c:pt idx="18265">
                  <c:v>0</c:v>
                </c:pt>
                <c:pt idx="18266">
                  <c:v>0</c:v>
                </c:pt>
                <c:pt idx="18267">
                  <c:v>0</c:v>
                </c:pt>
                <c:pt idx="18268">
                  <c:v>0</c:v>
                </c:pt>
                <c:pt idx="18269">
                  <c:v>0</c:v>
                </c:pt>
                <c:pt idx="18270">
                  <c:v>0</c:v>
                </c:pt>
                <c:pt idx="18271">
                  <c:v>0</c:v>
                </c:pt>
                <c:pt idx="18272">
                  <c:v>0</c:v>
                </c:pt>
                <c:pt idx="18273">
                  <c:v>0</c:v>
                </c:pt>
                <c:pt idx="18274">
                  <c:v>0</c:v>
                </c:pt>
                <c:pt idx="18275">
                  <c:v>0</c:v>
                </c:pt>
                <c:pt idx="18276">
                  <c:v>0</c:v>
                </c:pt>
                <c:pt idx="18277">
                  <c:v>0</c:v>
                </c:pt>
                <c:pt idx="18278">
                  <c:v>0</c:v>
                </c:pt>
                <c:pt idx="18279">
                  <c:v>0</c:v>
                </c:pt>
                <c:pt idx="18280">
                  <c:v>0</c:v>
                </c:pt>
                <c:pt idx="18281">
                  <c:v>0</c:v>
                </c:pt>
                <c:pt idx="18282">
                  <c:v>2.4000000000000002E-3</c:v>
                </c:pt>
                <c:pt idx="18283">
                  <c:v>7.3000000000000001E-3</c:v>
                </c:pt>
                <c:pt idx="18284">
                  <c:v>2.4500000000000001E-2</c:v>
                </c:pt>
                <c:pt idx="18285">
                  <c:v>3.9400000000000004E-2</c:v>
                </c:pt>
                <c:pt idx="18286">
                  <c:v>3.4700000000000002E-2</c:v>
                </c:pt>
                <c:pt idx="18287">
                  <c:v>3.7200000000000004E-2</c:v>
                </c:pt>
                <c:pt idx="18288">
                  <c:v>6.2E-2</c:v>
                </c:pt>
                <c:pt idx="18289">
                  <c:v>8.0200000000000007E-2</c:v>
                </c:pt>
                <c:pt idx="18290">
                  <c:v>7.6300000000000007E-2</c:v>
                </c:pt>
                <c:pt idx="18291">
                  <c:v>9.0200000000000002E-2</c:v>
                </c:pt>
                <c:pt idx="18292">
                  <c:v>8.1299999999999997E-2</c:v>
                </c:pt>
                <c:pt idx="18293">
                  <c:v>7.9300000000000009E-2</c:v>
                </c:pt>
                <c:pt idx="18294">
                  <c:v>0.1275</c:v>
                </c:pt>
                <c:pt idx="18295">
                  <c:v>0.16160000000000002</c:v>
                </c:pt>
                <c:pt idx="18296">
                  <c:v>0.17530000000000001</c:v>
                </c:pt>
                <c:pt idx="18297">
                  <c:v>0.2122</c:v>
                </c:pt>
                <c:pt idx="18298">
                  <c:v>0.20070000000000002</c:v>
                </c:pt>
                <c:pt idx="18299">
                  <c:v>0.22160000000000002</c:v>
                </c:pt>
                <c:pt idx="18300">
                  <c:v>0.22999999999999998</c:v>
                </c:pt>
                <c:pt idx="18301">
                  <c:v>0.30330000000000001</c:v>
                </c:pt>
                <c:pt idx="18302">
                  <c:v>0.33370000000000005</c:v>
                </c:pt>
                <c:pt idx="18303">
                  <c:v>0.44070000000000004</c:v>
                </c:pt>
                <c:pt idx="18304">
                  <c:v>0.41930000000000001</c:v>
                </c:pt>
                <c:pt idx="18305">
                  <c:v>0.51939999999999997</c:v>
                </c:pt>
                <c:pt idx="18306">
                  <c:v>0.54569999999999996</c:v>
                </c:pt>
                <c:pt idx="18307">
                  <c:v>0.59989999999999999</c:v>
                </c:pt>
                <c:pt idx="18308">
                  <c:v>0.4718</c:v>
                </c:pt>
                <c:pt idx="18309">
                  <c:v>0.40590000000000004</c:v>
                </c:pt>
                <c:pt idx="18310">
                  <c:v>0.42380000000000007</c:v>
                </c:pt>
                <c:pt idx="18311">
                  <c:v>0.51180000000000003</c:v>
                </c:pt>
                <c:pt idx="18312">
                  <c:v>0.39740000000000003</c:v>
                </c:pt>
                <c:pt idx="18313">
                  <c:v>0.3286</c:v>
                </c:pt>
                <c:pt idx="18314">
                  <c:v>0.46379999999999999</c:v>
                </c:pt>
                <c:pt idx="18315">
                  <c:v>0.31459999999999999</c:v>
                </c:pt>
                <c:pt idx="18316">
                  <c:v>0.27410000000000001</c:v>
                </c:pt>
                <c:pt idx="18317">
                  <c:v>0.31190000000000007</c:v>
                </c:pt>
                <c:pt idx="18318">
                  <c:v>0.51580000000000004</c:v>
                </c:pt>
                <c:pt idx="18319">
                  <c:v>0.50140000000000007</c:v>
                </c:pt>
                <c:pt idx="18320">
                  <c:v>0.61260000000000003</c:v>
                </c:pt>
                <c:pt idx="18321">
                  <c:v>0.69480000000000008</c:v>
                </c:pt>
                <c:pt idx="18322">
                  <c:v>0.67730000000000001</c:v>
                </c:pt>
                <c:pt idx="18323">
                  <c:v>0.59889999999999999</c:v>
                </c:pt>
                <c:pt idx="18324">
                  <c:v>0.61990000000000001</c:v>
                </c:pt>
                <c:pt idx="18325">
                  <c:v>0.60060000000000002</c:v>
                </c:pt>
                <c:pt idx="18326">
                  <c:v>0.96060000000000001</c:v>
                </c:pt>
                <c:pt idx="18327">
                  <c:v>0.8</c:v>
                </c:pt>
                <c:pt idx="18328">
                  <c:v>0.81389999999999996</c:v>
                </c:pt>
                <c:pt idx="18329">
                  <c:v>0.6744</c:v>
                </c:pt>
                <c:pt idx="18330">
                  <c:v>0.64050000000000007</c:v>
                </c:pt>
                <c:pt idx="18331">
                  <c:v>0.62470000000000003</c:v>
                </c:pt>
                <c:pt idx="18332">
                  <c:v>0.62329999999999997</c:v>
                </c:pt>
                <c:pt idx="18333">
                  <c:v>0.66120000000000001</c:v>
                </c:pt>
                <c:pt idx="18334">
                  <c:v>0.57910000000000006</c:v>
                </c:pt>
                <c:pt idx="18335">
                  <c:v>0.62400000000000011</c:v>
                </c:pt>
                <c:pt idx="18336">
                  <c:v>0.55020000000000002</c:v>
                </c:pt>
                <c:pt idx="18337">
                  <c:v>0.61170000000000002</c:v>
                </c:pt>
                <c:pt idx="18338">
                  <c:v>0.52060000000000006</c:v>
                </c:pt>
                <c:pt idx="18339">
                  <c:v>0.57440000000000002</c:v>
                </c:pt>
                <c:pt idx="18340">
                  <c:v>0.56180000000000008</c:v>
                </c:pt>
                <c:pt idx="18341">
                  <c:v>0.57569999999999999</c:v>
                </c:pt>
                <c:pt idx="18342">
                  <c:v>0.59279999999999999</c:v>
                </c:pt>
                <c:pt idx="18343">
                  <c:v>0.57240000000000002</c:v>
                </c:pt>
                <c:pt idx="18344">
                  <c:v>0.61360000000000003</c:v>
                </c:pt>
                <c:pt idx="18345">
                  <c:v>0.69100000000000006</c:v>
                </c:pt>
                <c:pt idx="18346">
                  <c:v>0.59089999999999998</c:v>
                </c:pt>
                <c:pt idx="18347">
                  <c:v>0.56169999999999998</c:v>
                </c:pt>
                <c:pt idx="18348">
                  <c:v>0.58490000000000009</c:v>
                </c:pt>
                <c:pt idx="18349">
                  <c:v>0.56609999999999994</c:v>
                </c:pt>
                <c:pt idx="18350">
                  <c:v>0.66270000000000007</c:v>
                </c:pt>
                <c:pt idx="18351">
                  <c:v>0.5504</c:v>
                </c:pt>
                <c:pt idx="18352">
                  <c:v>0.56850000000000001</c:v>
                </c:pt>
                <c:pt idx="18353">
                  <c:v>0.52629999999999999</c:v>
                </c:pt>
                <c:pt idx="18354">
                  <c:v>0.51060000000000005</c:v>
                </c:pt>
                <c:pt idx="18355">
                  <c:v>0.50980000000000003</c:v>
                </c:pt>
                <c:pt idx="18356">
                  <c:v>0.4627</c:v>
                </c:pt>
                <c:pt idx="18357">
                  <c:v>0.42400000000000004</c:v>
                </c:pt>
                <c:pt idx="18358">
                  <c:v>0.36880000000000002</c:v>
                </c:pt>
                <c:pt idx="18359">
                  <c:v>0.32970000000000005</c:v>
                </c:pt>
                <c:pt idx="18360">
                  <c:v>0.3054</c:v>
                </c:pt>
                <c:pt idx="18361">
                  <c:v>0.2868</c:v>
                </c:pt>
                <c:pt idx="18362">
                  <c:v>0.2636</c:v>
                </c:pt>
                <c:pt idx="18363">
                  <c:v>0.25019999999999998</c:v>
                </c:pt>
                <c:pt idx="18364">
                  <c:v>0.2351</c:v>
                </c:pt>
                <c:pt idx="18365">
                  <c:v>0.1938</c:v>
                </c:pt>
                <c:pt idx="18366">
                  <c:v>0.17250000000000001</c:v>
                </c:pt>
                <c:pt idx="18367">
                  <c:v>0.15900000000000003</c:v>
                </c:pt>
                <c:pt idx="18368">
                  <c:v>0.1515</c:v>
                </c:pt>
                <c:pt idx="18369">
                  <c:v>0.15280000000000002</c:v>
                </c:pt>
                <c:pt idx="18370">
                  <c:v>0.13799999999999998</c:v>
                </c:pt>
                <c:pt idx="18371">
                  <c:v>0.1278</c:v>
                </c:pt>
                <c:pt idx="18372">
                  <c:v>0.11899999999999999</c:v>
                </c:pt>
                <c:pt idx="18373">
                  <c:v>0.10160000000000001</c:v>
                </c:pt>
                <c:pt idx="18374">
                  <c:v>0.1149</c:v>
                </c:pt>
                <c:pt idx="18375">
                  <c:v>0.1077</c:v>
                </c:pt>
                <c:pt idx="18376">
                  <c:v>0.10400000000000001</c:v>
                </c:pt>
                <c:pt idx="18377">
                  <c:v>9.0900000000000009E-2</c:v>
                </c:pt>
                <c:pt idx="18378">
                  <c:v>9.0000000000000011E-2</c:v>
                </c:pt>
                <c:pt idx="18379">
                  <c:v>7.3999999999999996E-2</c:v>
                </c:pt>
                <c:pt idx="18380">
                  <c:v>8.0900000000000014E-2</c:v>
                </c:pt>
                <c:pt idx="18381">
                  <c:v>8.2799999999999999E-2</c:v>
                </c:pt>
                <c:pt idx="18382">
                  <c:v>6.4700000000000008E-2</c:v>
                </c:pt>
                <c:pt idx="18383">
                  <c:v>6.430000000000001E-2</c:v>
                </c:pt>
                <c:pt idx="18384">
                  <c:v>5.6399999999999999E-2</c:v>
                </c:pt>
                <c:pt idx="18385">
                  <c:v>6.3200000000000006E-2</c:v>
                </c:pt>
                <c:pt idx="18386">
                  <c:v>7.2400000000000006E-2</c:v>
                </c:pt>
                <c:pt idx="18387">
                  <c:v>7.4099999999999999E-2</c:v>
                </c:pt>
                <c:pt idx="18388">
                  <c:v>6.25E-2</c:v>
                </c:pt>
                <c:pt idx="18389">
                  <c:v>6.5700000000000008E-2</c:v>
                </c:pt>
                <c:pt idx="18390">
                  <c:v>5.8200000000000002E-2</c:v>
                </c:pt>
                <c:pt idx="18391">
                  <c:v>6.1499999999999999E-2</c:v>
                </c:pt>
                <c:pt idx="18392">
                  <c:v>5.7599999999999998E-2</c:v>
                </c:pt>
                <c:pt idx="18393">
                  <c:v>4.8300000000000003E-2</c:v>
                </c:pt>
                <c:pt idx="18394">
                  <c:v>6.0600000000000001E-2</c:v>
                </c:pt>
                <c:pt idx="18395">
                  <c:v>6.2300000000000001E-2</c:v>
                </c:pt>
                <c:pt idx="18396">
                  <c:v>5.8200000000000002E-2</c:v>
                </c:pt>
                <c:pt idx="18397">
                  <c:v>4.4000000000000004E-2</c:v>
                </c:pt>
                <c:pt idx="18398">
                  <c:v>4.5300000000000007E-2</c:v>
                </c:pt>
                <c:pt idx="18399">
                  <c:v>5.0500000000000003E-2</c:v>
                </c:pt>
                <c:pt idx="18400">
                  <c:v>5.04E-2</c:v>
                </c:pt>
                <c:pt idx="18401">
                  <c:v>4.6800000000000008E-2</c:v>
                </c:pt>
                <c:pt idx="18402">
                  <c:v>3.78E-2</c:v>
                </c:pt>
                <c:pt idx="18403">
                  <c:v>3.9500000000000007E-2</c:v>
                </c:pt>
                <c:pt idx="18404">
                  <c:v>3.7400000000000003E-2</c:v>
                </c:pt>
                <c:pt idx="18405">
                  <c:v>3.7200000000000004E-2</c:v>
                </c:pt>
                <c:pt idx="18406">
                  <c:v>3.5400000000000001E-2</c:v>
                </c:pt>
                <c:pt idx="18407">
                  <c:v>3.3500000000000002E-2</c:v>
                </c:pt>
                <c:pt idx="18408">
                  <c:v>2.6600000000000002E-2</c:v>
                </c:pt>
                <c:pt idx="18409">
                  <c:v>2.8299999999999999E-2</c:v>
                </c:pt>
                <c:pt idx="18410">
                  <c:v>2.4800000000000003E-2</c:v>
                </c:pt>
                <c:pt idx="18411">
                  <c:v>2.9600000000000001E-2</c:v>
                </c:pt>
                <c:pt idx="18412">
                  <c:v>2.9499999999999998E-2</c:v>
                </c:pt>
                <c:pt idx="18413">
                  <c:v>2.6200000000000001E-2</c:v>
                </c:pt>
                <c:pt idx="18414">
                  <c:v>2.7800000000000005E-2</c:v>
                </c:pt>
                <c:pt idx="18415">
                  <c:v>2.2700000000000001E-2</c:v>
                </c:pt>
                <c:pt idx="18416">
                  <c:v>1.77E-2</c:v>
                </c:pt>
                <c:pt idx="18417">
                  <c:v>1.9300000000000001E-2</c:v>
                </c:pt>
                <c:pt idx="18418">
                  <c:v>1.6E-2</c:v>
                </c:pt>
                <c:pt idx="18419">
                  <c:v>1.44E-2</c:v>
                </c:pt>
                <c:pt idx="18420">
                  <c:v>1.2700000000000001E-2</c:v>
                </c:pt>
                <c:pt idx="18421">
                  <c:v>1.43E-2</c:v>
                </c:pt>
                <c:pt idx="18422">
                  <c:v>1.7399999999999999E-2</c:v>
                </c:pt>
                <c:pt idx="18423">
                  <c:v>1.26E-2</c:v>
                </c:pt>
                <c:pt idx="18424">
                  <c:v>1.1000000000000001E-2</c:v>
                </c:pt>
                <c:pt idx="18425">
                  <c:v>1.41E-2</c:v>
                </c:pt>
                <c:pt idx="18426">
                  <c:v>1.2400000000000001E-2</c:v>
                </c:pt>
                <c:pt idx="18427">
                  <c:v>9.1999999999999998E-3</c:v>
                </c:pt>
                <c:pt idx="18428">
                  <c:v>6.1000000000000004E-3</c:v>
                </c:pt>
                <c:pt idx="18429">
                  <c:v>4.5999999999999999E-3</c:v>
                </c:pt>
                <c:pt idx="18430">
                  <c:v>4.5999999999999999E-3</c:v>
                </c:pt>
                <c:pt idx="18431">
                  <c:v>6.1000000000000004E-3</c:v>
                </c:pt>
                <c:pt idx="18432">
                  <c:v>4.4999999999999997E-3</c:v>
                </c:pt>
                <c:pt idx="18433">
                  <c:v>6.0000000000000001E-3</c:v>
                </c:pt>
                <c:pt idx="18434">
                  <c:v>1.0500000000000001E-2</c:v>
                </c:pt>
                <c:pt idx="18435">
                  <c:v>1.3500000000000002E-2</c:v>
                </c:pt>
                <c:pt idx="18436">
                  <c:v>7.4000000000000003E-3</c:v>
                </c:pt>
                <c:pt idx="18437">
                  <c:v>8.8000000000000005E-3</c:v>
                </c:pt>
                <c:pt idx="18438">
                  <c:v>1.3300000000000001E-2</c:v>
                </c:pt>
                <c:pt idx="18439">
                  <c:v>1.03E-2</c:v>
                </c:pt>
                <c:pt idx="18440">
                  <c:v>5.8999999999999999E-3</c:v>
                </c:pt>
                <c:pt idx="18441">
                  <c:v>2.9000000000000002E-3</c:v>
                </c:pt>
                <c:pt idx="18442">
                  <c:v>1.5E-3</c:v>
                </c:pt>
                <c:pt idx="18443">
                  <c:v>2.9000000000000002E-3</c:v>
                </c:pt>
                <c:pt idx="18444">
                  <c:v>1.4000000000000002E-3</c:v>
                </c:pt>
                <c:pt idx="18445">
                  <c:v>4.3E-3</c:v>
                </c:pt>
                <c:pt idx="18446">
                  <c:v>2.9000000000000002E-3</c:v>
                </c:pt>
                <c:pt idx="18447">
                  <c:v>1.4000000000000002E-3</c:v>
                </c:pt>
                <c:pt idx="18448">
                  <c:v>0</c:v>
                </c:pt>
                <c:pt idx="18449">
                  <c:v>0</c:v>
                </c:pt>
                <c:pt idx="18450">
                  <c:v>0</c:v>
                </c:pt>
                <c:pt idx="18451">
                  <c:v>0</c:v>
                </c:pt>
                <c:pt idx="18452">
                  <c:v>0</c:v>
                </c:pt>
                <c:pt idx="18453">
                  <c:v>0</c:v>
                </c:pt>
                <c:pt idx="18454">
                  <c:v>0</c:v>
                </c:pt>
                <c:pt idx="18455">
                  <c:v>0</c:v>
                </c:pt>
                <c:pt idx="18456">
                  <c:v>0</c:v>
                </c:pt>
                <c:pt idx="18457">
                  <c:v>0</c:v>
                </c:pt>
                <c:pt idx="18458">
                  <c:v>0</c:v>
                </c:pt>
                <c:pt idx="18459">
                  <c:v>0</c:v>
                </c:pt>
                <c:pt idx="18460">
                  <c:v>0</c:v>
                </c:pt>
                <c:pt idx="18461">
                  <c:v>0</c:v>
                </c:pt>
                <c:pt idx="18462">
                  <c:v>0</c:v>
                </c:pt>
                <c:pt idx="18463">
                  <c:v>0</c:v>
                </c:pt>
                <c:pt idx="18464">
                  <c:v>0</c:v>
                </c:pt>
                <c:pt idx="18465">
                  <c:v>0</c:v>
                </c:pt>
                <c:pt idx="18466">
                  <c:v>0</c:v>
                </c:pt>
                <c:pt idx="18467">
                  <c:v>0</c:v>
                </c:pt>
                <c:pt idx="18468">
                  <c:v>0</c:v>
                </c:pt>
                <c:pt idx="18469">
                  <c:v>0</c:v>
                </c:pt>
                <c:pt idx="18470">
                  <c:v>0</c:v>
                </c:pt>
                <c:pt idx="18471">
                  <c:v>0</c:v>
                </c:pt>
                <c:pt idx="18472">
                  <c:v>0</c:v>
                </c:pt>
                <c:pt idx="18473">
                  <c:v>0</c:v>
                </c:pt>
                <c:pt idx="18474">
                  <c:v>0</c:v>
                </c:pt>
                <c:pt idx="18475">
                  <c:v>0</c:v>
                </c:pt>
                <c:pt idx="18476">
                  <c:v>0</c:v>
                </c:pt>
                <c:pt idx="18477">
                  <c:v>0</c:v>
                </c:pt>
                <c:pt idx="18478">
                  <c:v>0</c:v>
                </c:pt>
                <c:pt idx="18479">
                  <c:v>0</c:v>
                </c:pt>
                <c:pt idx="18480">
                  <c:v>0</c:v>
                </c:pt>
                <c:pt idx="18481">
                  <c:v>0</c:v>
                </c:pt>
                <c:pt idx="18482">
                  <c:v>0</c:v>
                </c:pt>
                <c:pt idx="18483">
                  <c:v>0</c:v>
                </c:pt>
                <c:pt idx="18484">
                  <c:v>0</c:v>
                </c:pt>
                <c:pt idx="18485">
                  <c:v>0</c:v>
                </c:pt>
                <c:pt idx="18486">
                  <c:v>0</c:v>
                </c:pt>
                <c:pt idx="18487">
                  <c:v>0</c:v>
                </c:pt>
                <c:pt idx="18488">
                  <c:v>0</c:v>
                </c:pt>
                <c:pt idx="18489">
                  <c:v>0</c:v>
                </c:pt>
                <c:pt idx="18490">
                  <c:v>0</c:v>
                </c:pt>
                <c:pt idx="18491">
                  <c:v>0</c:v>
                </c:pt>
                <c:pt idx="18492">
                  <c:v>0</c:v>
                </c:pt>
                <c:pt idx="18493">
                  <c:v>0</c:v>
                </c:pt>
                <c:pt idx="18494">
                  <c:v>0</c:v>
                </c:pt>
                <c:pt idx="18495">
                  <c:v>0</c:v>
                </c:pt>
                <c:pt idx="18496">
                  <c:v>0</c:v>
                </c:pt>
                <c:pt idx="18497">
                  <c:v>0</c:v>
                </c:pt>
                <c:pt idx="18498">
                  <c:v>0</c:v>
                </c:pt>
                <c:pt idx="18499">
                  <c:v>0</c:v>
                </c:pt>
                <c:pt idx="18500">
                  <c:v>0</c:v>
                </c:pt>
                <c:pt idx="18501">
                  <c:v>0</c:v>
                </c:pt>
                <c:pt idx="18502">
                  <c:v>0</c:v>
                </c:pt>
                <c:pt idx="18503">
                  <c:v>0</c:v>
                </c:pt>
                <c:pt idx="18504">
                  <c:v>0</c:v>
                </c:pt>
                <c:pt idx="18505">
                  <c:v>0</c:v>
                </c:pt>
                <c:pt idx="18506">
                  <c:v>0</c:v>
                </c:pt>
                <c:pt idx="18507">
                  <c:v>0</c:v>
                </c:pt>
                <c:pt idx="18508">
                  <c:v>0</c:v>
                </c:pt>
                <c:pt idx="18509">
                  <c:v>0</c:v>
                </c:pt>
                <c:pt idx="18510">
                  <c:v>0</c:v>
                </c:pt>
                <c:pt idx="18511">
                  <c:v>0</c:v>
                </c:pt>
                <c:pt idx="18512">
                  <c:v>0</c:v>
                </c:pt>
                <c:pt idx="18513">
                  <c:v>0</c:v>
                </c:pt>
                <c:pt idx="18514">
                  <c:v>0</c:v>
                </c:pt>
                <c:pt idx="18515">
                  <c:v>0</c:v>
                </c:pt>
                <c:pt idx="18516">
                  <c:v>0</c:v>
                </c:pt>
                <c:pt idx="18517">
                  <c:v>0</c:v>
                </c:pt>
                <c:pt idx="18518">
                  <c:v>0</c:v>
                </c:pt>
                <c:pt idx="18519">
                  <c:v>0</c:v>
                </c:pt>
                <c:pt idx="18520">
                  <c:v>0</c:v>
                </c:pt>
                <c:pt idx="18521">
                  <c:v>0</c:v>
                </c:pt>
                <c:pt idx="18522">
                  <c:v>0</c:v>
                </c:pt>
                <c:pt idx="18523">
                  <c:v>0</c:v>
                </c:pt>
                <c:pt idx="18524">
                  <c:v>0</c:v>
                </c:pt>
                <c:pt idx="18525">
                  <c:v>0</c:v>
                </c:pt>
                <c:pt idx="18526">
                  <c:v>0</c:v>
                </c:pt>
                <c:pt idx="18527">
                  <c:v>0</c:v>
                </c:pt>
                <c:pt idx="18528">
                  <c:v>3.1000000000000003E-3</c:v>
                </c:pt>
                <c:pt idx="18529">
                  <c:v>7.8000000000000005E-3</c:v>
                </c:pt>
                <c:pt idx="18530">
                  <c:v>1.5900000000000001E-2</c:v>
                </c:pt>
                <c:pt idx="18531">
                  <c:v>2.7400000000000004E-2</c:v>
                </c:pt>
                <c:pt idx="18532">
                  <c:v>3.27E-2</c:v>
                </c:pt>
                <c:pt idx="18533">
                  <c:v>4.3300000000000005E-2</c:v>
                </c:pt>
                <c:pt idx="18534">
                  <c:v>4.9000000000000002E-2</c:v>
                </c:pt>
                <c:pt idx="18535">
                  <c:v>5.6499999999999995E-2</c:v>
                </c:pt>
                <c:pt idx="18536">
                  <c:v>6.0600000000000001E-2</c:v>
                </c:pt>
                <c:pt idx="18537">
                  <c:v>7.5500000000000012E-2</c:v>
                </c:pt>
                <c:pt idx="18538">
                  <c:v>9.0600000000000014E-2</c:v>
                </c:pt>
                <c:pt idx="18539">
                  <c:v>0.11030000000000001</c:v>
                </c:pt>
                <c:pt idx="18540">
                  <c:v>0.11030000000000001</c:v>
                </c:pt>
                <c:pt idx="18541">
                  <c:v>0.11610000000000001</c:v>
                </c:pt>
                <c:pt idx="18542">
                  <c:v>0.14660000000000001</c:v>
                </c:pt>
                <c:pt idx="18543">
                  <c:v>0.1898</c:v>
                </c:pt>
                <c:pt idx="18544">
                  <c:v>0.19810000000000003</c:v>
                </c:pt>
                <c:pt idx="18545">
                  <c:v>0.25080000000000002</c:v>
                </c:pt>
                <c:pt idx="18546">
                  <c:v>0.21299999999999999</c:v>
                </c:pt>
                <c:pt idx="18547">
                  <c:v>0.29089999999999999</c:v>
                </c:pt>
                <c:pt idx="18548">
                  <c:v>0.2828</c:v>
                </c:pt>
                <c:pt idx="18549">
                  <c:v>0.30820000000000003</c:v>
                </c:pt>
                <c:pt idx="18550">
                  <c:v>0.40750000000000003</c:v>
                </c:pt>
                <c:pt idx="18551">
                  <c:v>0.46989999999999998</c:v>
                </c:pt>
                <c:pt idx="18552">
                  <c:v>0.44779999999999998</c:v>
                </c:pt>
                <c:pt idx="18553">
                  <c:v>0.55170000000000008</c:v>
                </c:pt>
                <c:pt idx="18554">
                  <c:v>0.59320000000000006</c:v>
                </c:pt>
                <c:pt idx="18555">
                  <c:v>1.0098</c:v>
                </c:pt>
                <c:pt idx="18556">
                  <c:v>1.0811999999999999</c:v>
                </c:pt>
                <c:pt idx="18557">
                  <c:v>1.2761</c:v>
                </c:pt>
                <c:pt idx="18558">
                  <c:v>1.2099000000000002</c:v>
                </c:pt>
                <c:pt idx="18559">
                  <c:v>1.1831</c:v>
                </c:pt>
                <c:pt idx="18560">
                  <c:v>1.2305999999999999</c:v>
                </c:pt>
                <c:pt idx="18561">
                  <c:v>1.3911</c:v>
                </c:pt>
                <c:pt idx="18562">
                  <c:v>1.2789000000000001</c:v>
                </c:pt>
                <c:pt idx="18563">
                  <c:v>1.1393000000000002</c:v>
                </c:pt>
                <c:pt idx="18564">
                  <c:v>1.3454000000000002</c:v>
                </c:pt>
                <c:pt idx="18565">
                  <c:v>1.2042999999999999</c:v>
                </c:pt>
                <c:pt idx="18566">
                  <c:v>1.4423000000000001</c:v>
                </c:pt>
                <c:pt idx="18567">
                  <c:v>1.4373</c:v>
                </c:pt>
                <c:pt idx="18568">
                  <c:v>1.5028000000000001</c:v>
                </c:pt>
                <c:pt idx="18569">
                  <c:v>1.5510000000000002</c:v>
                </c:pt>
                <c:pt idx="18570">
                  <c:v>1.5598000000000001</c:v>
                </c:pt>
                <c:pt idx="18571">
                  <c:v>1.5820000000000001</c:v>
                </c:pt>
                <c:pt idx="18572">
                  <c:v>1.5314000000000001</c:v>
                </c:pt>
                <c:pt idx="18573">
                  <c:v>1.5667</c:v>
                </c:pt>
                <c:pt idx="18574">
                  <c:v>1.6155999999999999</c:v>
                </c:pt>
                <c:pt idx="18575">
                  <c:v>1.5889</c:v>
                </c:pt>
                <c:pt idx="18576">
                  <c:v>1.5609000000000002</c:v>
                </c:pt>
                <c:pt idx="18577">
                  <c:v>1.6402999999999999</c:v>
                </c:pt>
                <c:pt idx="18578">
                  <c:v>1.6035000000000001</c:v>
                </c:pt>
                <c:pt idx="18579">
                  <c:v>1.6686000000000001</c:v>
                </c:pt>
                <c:pt idx="18580">
                  <c:v>1.6533000000000002</c:v>
                </c:pt>
                <c:pt idx="18581">
                  <c:v>1.7402000000000002</c:v>
                </c:pt>
                <c:pt idx="18582">
                  <c:v>1.7919</c:v>
                </c:pt>
                <c:pt idx="18583">
                  <c:v>1.7852000000000001</c:v>
                </c:pt>
                <c:pt idx="18584">
                  <c:v>1.8254999999999999</c:v>
                </c:pt>
                <c:pt idx="18585">
                  <c:v>1.7331000000000001</c:v>
                </c:pt>
                <c:pt idx="18586">
                  <c:v>1.8164000000000002</c:v>
                </c:pt>
                <c:pt idx="18587">
                  <c:v>1.8319000000000001</c:v>
                </c:pt>
                <c:pt idx="18588">
                  <c:v>1.7925000000000002</c:v>
                </c:pt>
                <c:pt idx="18589">
                  <c:v>1.8195000000000001</c:v>
                </c:pt>
                <c:pt idx="18590">
                  <c:v>1.8715000000000002</c:v>
                </c:pt>
                <c:pt idx="18591">
                  <c:v>1.8702000000000003</c:v>
                </c:pt>
                <c:pt idx="18592">
                  <c:v>1.8460999999999999</c:v>
                </c:pt>
                <c:pt idx="18593">
                  <c:v>1.8436000000000001</c:v>
                </c:pt>
                <c:pt idx="18594">
                  <c:v>1.8460999999999999</c:v>
                </c:pt>
                <c:pt idx="18595">
                  <c:v>1.9187000000000003</c:v>
                </c:pt>
                <c:pt idx="18596">
                  <c:v>1.8312000000000002</c:v>
                </c:pt>
                <c:pt idx="18597">
                  <c:v>1.8184000000000002</c:v>
                </c:pt>
                <c:pt idx="18598">
                  <c:v>1.8652000000000002</c:v>
                </c:pt>
                <c:pt idx="18599">
                  <c:v>1.9193000000000002</c:v>
                </c:pt>
                <c:pt idx="18600">
                  <c:v>1.9034</c:v>
                </c:pt>
                <c:pt idx="18601">
                  <c:v>1.8703000000000001</c:v>
                </c:pt>
                <c:pt idx="18602">
                  <c:v>1.8875000000000002</c:v>
                </c:pt>
                <c:pt idx="18603">
                  <c:v>1.9415</c:v>
                </c:pt>
                <c:pt idx="18604">
                  <c:v>1.9436</c:v>
                </c:pt>
                <c:pt idx="18605">
                  <c:v>1.9069</c:v>
                </c:pt>
                <c:pt idx="18606">
                  <c:v>1.9481000000000002</c:v>
                </c:pt>
                <c:pt idx="18607">
                  <c:v>1.9331</c:v>
                </c:pt>
                <c:pt idx="18608">
                  <c:v>1.9846000000000001</c:v>
                </c:pt>
                <c:pt idx="18609">
                  <c:v>1.9514</c:v>
                </c:pt>
                <c:pt idx="18610">
                  <c:v>1.958</c:v>
                </c:pt>
                <c:pt idx="18611">
                  <c:v>2.0216000000000003</c:v>
                </c:pt>
                <c:pt idx="18612">
                  <c:v>1.9849000000000001</c:v>
                </c:pt>
                <c:pt idx="18613">
                  <c:v>1.9800000000000002</c:v>
                </c:pt>
                <c:pt idx="18614">
                  <c:v>1.9842</c:v>
                </c:pt>
                <c:pt idx="18615">
                  <c:v>1.9619</c:v>
                </c:pt>
                <c:pt idx="18616">
                  <c:v>2.0126000000000004</c:v>
                </c:pt>
                <c:pt idx="18617">
                  <c:v>1.9940000000000002</c:v>
                </c:pt>
                <c:pt idx="18618">
                  <c:v>1.9712000000000001</c:v>
                </c:pt>
                <c:pt idx="18619">
                  <c:v>1.9974000000000001</c:v>
                </c:pt>
                <c:pt idx="18620">
                  <c:v>2.0264000000000002</c:v>
                </c:pt>
                <c:pt idx="18621">
                  <c:v>1.9481999999999999</c:v>
                </c:pt>
                <c:pt idx="18622">
                  <c:v>1.8591000000000002</c:v>
                </c:pt>
                <c:pt idx="18623">
                  <c:v>1.8197000000000001</c:v>
                </c:pt>
                <c:pt idx="18624">
                  <c:v>1.4811000000000001</c:v>
                </c:pt>
                <c:pt idx="18625">
                  <c:v>1.3663000000000001</c:v>
                </c:pt>
                <c:pt idx="18626">
                  <c:v>1.5376000000000001</c:v>
                </c:pt>
                <c:pt idx="18627">
                  <c:v>1.4163000000000001</c:v>
                </c:pt>
                <c:pt idx="18628">
                  <c:v>1.4464000000000001</c:v>
                </c:pt>
                <c:pt idx="18629">
                  <c:v>1.3348000000000002</c:v>
                </c:pt>
                <c:pt idx="18630">
                  <c:v>1.3176000000000001</c:v>
                </c:pt>
                <c:pt idx="18631">
                  <c:v>1.1836</c:v>
                </c:pt>
                <c:pt idx="18632">
                  <c:v>1.1433</c:v>
                </c:pt>
                <c:pt idx="18633">
                  <c:v>1.1488</c:v>
                </c:pt>
                <c:pt idx="18634">
                  <c:v>1.22</c:v>
                </c:pt>
                <c:pt idx="18635">
                  <c:v>1.1073000000000002</c:v>
                </c:pt>
                <c:pt idx="18636">
                  <c:v>1.1608000000000001</c:v>
                </c:pt>
                <c:pt idx="18637">
                  <c:v>1.1061000000000001</c:v>
                </c:pt>
                <c:pt idx="18638">
                  <c:v>1.1125</c:v>
                </c:pt>
                <c:pt idx="18639">
                  <c:v>1.1101000000000001</c:v>
                </c:pt>
                <c:pt idx="18640">
                  <c:v>1.0785</c:v>
                </c:pt>
                <c:pt idx="18641">
                  <c:v>1.012</c:v>
                </c:pt>
                <c:pt idx="18642">
                  <c:v>1.0958000000000001</c:v>
                </c:pt>
                <c:pt idx="18643">
                  <c:v>1.1523999999999999</c:v>
                </c:pt>
                <c:pt idx="18644">
                  <c:v>0.95299999999999996</c:v>
                </c:pt>
                <c:pt idx="18645">
                  <c:v>0.87330000000000008</c:v>
                </c:pt>
                <c:pt idx="18646">
                  <c:v>0.89640000000000009</c:v>
                </c:pt>
                <c:pt idx="18647">
                  <c:v>0.66449999999999998</c:v>
                </c:pt>
                <c:pt idx="18648">
                  <c:v>0.57330000000000003</c:v>
                </c:pt>
                <c:pt idx="18649">
                  <c:v>0.56090000000000007</c:v>
                </c:pt>
                <c:pt idx="18650">
                  <c:v>0.5423</c:v>
                </c:pt>
                <c:pt idx="18651">
                  <c:v>0.49150000000000005</c:v>
                </c:pt>
                <c:pt idx="18652">
                  <c:v>0.46950000000000003</c:v>
                </c:pt>
                <c:pt idx="18653">
                  <c:v>0.45810000000000006</c:v>
                </c:pt>
                <c:pt idx="18654">
                  <c:v>0.46460000000000001</c:v>
                </c:pt>
                <c:pt idx="18655">
                  <c:v>0.4627</c:v>
                </c:pt>
                <c:pt idx="18656">
                  <c:v>0.43780000000000002</c:v>
                </c:pt>
                <c:pt idx="18657">
                  <c:v>0.44280000000000003</c:v>
                </c:pt>
                <c:pt idx="18658">
                  <c:v>0.40920000000000001</c:v>
                </c:pt>
                <c:pt idx="18659">
                  <c:v>0.40039999999999998</c:v>
                </c:pt>
                <c:pt idx="18660">
                  <c:v>0.37590000000000001</c:v>
                </c:pt>
                <c:pt idx="18661">
                  <c:v>0.36349999999999999</c:v>
                </c:pt>
                <c:pt idx="18662">
                  <c:v>0.32530000000000003</c:v>
                </c:pt>
                <c:pt idx="18663">
                  <c:v>0.36020000000000002</c:v>
                </c:pt>
                <c:pt idx="18664">
                  <c:v>0.33690000000000003</c:v>
                </c:pt>
                <c:pt idx="18665">
                  <c:v>0.31240000000000001</c:v>
                </c:pt>
                <c:pt idx="18666">
                  <c:v>0.30550000000000005</c:v>
                </c:pt>
                <c:pt idx="18667">
                  <c:v>0.28710000000000002</c:v>
                </c:pt>
                <c:pt idx="18668">
                  <c:v>0.29620000000000002</c:v>
                </c:pt>
                <c:pt idx="18669">
                  <c:v>0.27410000000000001</c:v>
                </c:pt>
                <c:pt idx="18670">
                  <c:v>0.26779999999999998</c:v>
                </c:pt>
                <c:pt idx="18671">
                  <c:v>0.2389</c:v>
                </c:pt>
                <c:pt idx="18672">
                  <c:v>0.22930000000000003</c:v>
                </c:pt>
                <c:pt idx="18673">
                  <c:v>0.22120000000000004</c:v>
                </c:pt>
                <c:pt idx="18674">
                  <c:v>0.20850000000000002</c:v>
                </c:pt>
                <c:pt idx="18675">
                  <c:v>0.21320000000000003</c:v>
                </c:pt>
                <c:pt idx="18676">
                  <c:v>0.21099999999999999</c:v>
                </c:pt>
                <c:pt idx="18677">
                  <c:v>0.19720000000000001</c:v>
                </c:pt>
                <c:pt idx="18678">
                  <c:v>0.19740000000000002</c:v>
                </c:pt>
                <c:pt idx="18679">
                  <c:v>0.19320000000000001</c:v>
                </c:pt>
                <c:pt idx="18680">
                  <c:v>0.18790000000000001</c:v>
                </c:pt>
                <c:pt idx="18681">
                  <c:v>0.17680000000000001</c:v>
                </c:pt>
                <c:pt idx="18682">
                  <c:v>0.18230000000000002</c:v>
                </c:pt>
                <c:pt idx="18683">
                  <c:v>0.16170000000000001</c:v>
                </c:pt>
                <c:pt idx="18684">
                  <c:v>0.1658</c:v>
                </c:pt>
                <c:pt idx="18685">
                  <c:v>0.17170000000000002</c:v>
                </c:pt>
                <c:pt idx="18686">
                  <c:v>0.15740000000000001</c:v>
                </c:pt>
                <c:pt idx="18687">
                  <c:v>0.1573</c:v>
                </c:pt>
                <c:pt idx="18688">
                  <c:v>0.14860000000000001</c:v>
                </c:pt>
                <c:pt idx="18689">
                  <c:v>0.13880000000000001</c:v>
                </c:pt>
                <c:pt idx="18690">
                  <c:v>0.1368</c:v>
                </c:pt>
                <c:pt idx="18691">
                  <c:v>0.14230000000000001</c:v>
                </c:pt>
                <c:pt idx="18692">
                  <c:v>0.1404</c:v>
                </c:pt>
                <c:pt idx="18693">
                  <c:v>0.1255</c:v>
                </c:pt>
                <c:pt idx="18694">
                  <c:v>0.1333</c:v>
                </c:pt>
                <c:pt idx="18695">
                  <c:v>0.12989999999999999</c:v>
                </c:pt>
                <c:pt idx="18696">
                  <c:v>0.12110000000000001</c:v>
                </c:pt>
                <c:pt idx="18697">
                  <c:v>0.12870000000000001</c:v>
                </c:pt>
                <c:pt idx="18698">
                  <c:v>0.12529999999999999</c:v>
                </c:pt>
                <c:pt idx="18699">
                  <c:v>0.11840000000000001</c:v>
                </c:pt>
                <c:pt idx="18700">
                  <c:v>0.12609999999999999</c:v>
                </c:pt>
                <c:pt idx="18701">
                  <c:v>0.13540000000000002</c:v>
                </c:pt>
                <c:pt idx="18702">
                  <c:v>0.11000000000000001</c:v>
                </c:pt>
                <c:pt idx="18703">
                  <c:v>0.1031</c:v>
                </c:pt>
                <c:pt idx="18704">
                  <c:v>0.1075</c:v>
                </c:pt>
                <c:pt idx="18705">
                  <c:v>0.10730000000000001</c:v>
                </c:pt>
                <c:pt idx="18706">
                  <c:v>0.10940000000000001</c:v>
                </c:pt>
                <c:pt idx="18707">
                  <c:v>9.9500000000000005E-2</c:v>
                </c:pt>
                <c:pt idx="18708">
                  <c:v>0.10120000000000001</c:v>
                </c:pt>
                <c:pt idx="18709">
                  <c:v>8.9600000000000013E-2</c:v>
                </c:pt>
                <c:pt idx="18710">
                  <c:v>8.9700000000000002E-2</c:v>
                </c:pt>
                <c:pt idx="18711">
                  <c:v>9.1500000000000012E-2</c:v>
                </c:pt>
                <c:pt idx="18712">
                  <c:v>9.0700000000000003E-2</c:v>
                </c:pt>
                <c:pt idx="18713">
                  <c:v>9.8000000000000004E-2</c:v>
                </c:pt>
                <c:pt idx="18714">
                  <c:v>9.74E-2</c:v>
                </c:pt>
                <c:pt idx="18715">
                  <c:v>8.8600000000000012E-2</c:v>
                </c:pt>
                <c:pt idx="18716">
                  <c:v>7.8100000000000003E-2</c:v>
                </c:pt>
                <c:pt idx="18717">
                  <c:v>8.77E-2</c:v>
                </c:pt>
                <c:pt idx="18718">
                  <c:v>7.3800000000000004E-2</c:v>
                </c:pt>
                <c:pt idx="18719">
                  <c:v>7.3700000000000002E-2</c:v>
                </c:pt>
                <c:pt idx="18720">
                  <c:v>7.2099999999999997E-2</c:v>
                </c:pt>
                <c:pt idx="18721">
                  <c:v>7.0699999999999999E-2</c:v>
                </c:pt>
                <c:pt idx="18722">
                  <c:v>6.8900000000000003E-2</c:v>
                </c:pt>
                <c:pt idx="18723">
                  <c:v>6.7800000000000013E-2</c:v>
                </c:pt>
                <c:pt idx="18724">
                  <c:v>6.6900000000000001E-2</c:v>
                </c:pt>
                <c:pt idx="18725">
                  <c:v>6.2200000000000005E-2</c:v>
                </c:pt>
                <c:pt idx="18726">
                  <c:v>6.6900000000000001E-2</c:v>
                </c:pt>
                <c:pt idx="18727">
                  <c:v>6.4600000000000005E-2</c:v>
                </c:pt>
                <c:pt idx="18728">
                  <c:v>6.4700000000000008E-2</c:v>
                </c:pt>
                <c:pt idx="18729">
                  <c:v>6.7900000000000002E-2</c:v>
                </c:pt>
                <c:pt idx="18730">
                  <c:v>6.1400000000000003E-2</c:v>
                </c:pt>
                <c:pt idx="18731">
                  <c:v>5.9400000000000001E-2</c:v>
                </c:pt>
                <c:pt idx="18732">
                  <c:v>6.2600000000000003E-2</c:v>
                </c:pt>
                <c:pt idx="18733">
                  <c:v>5.1600000000000007E-2</c:v>
                </c:pt>
                <c:pt idx="18734">
                  <c:v>5.4200000000000005E-2</c:v>
                </c:pt>
                <c:pt idx="18735">
                  <c:v>5.3900000000000003E-2</c:v>
                </c:pt>
                <c:pt idx="18736">
                  <c:v>4.9000000000000002E-2</c:v>
                </c:pt>
                <c:pt idx="18737">
                  <c:v>4.9000000000000002E-2</c:v>
                </c:pt>
                <c:pt idx="18738">
                  <c:v>0.06</c:v>
                </c:pt>
                <c:pt idx="18739">
                  <c:v>5.0100000000000006E-2</c:v>
                </c:pt>
                <c:pt idx="18740">
                  <c:v>4.2300000000000004E-2</c:v>
                </c:pt>
                <c:pt idx="18741">
                  <c:v>4.3700000000000003E-2</c:v>
                </c:pt>
                <c:pt idx="18742">
                  <c:v>4.8300000000000003E-2</c:v>
                </c:pt>
                <c:pt idx="18743">
                  <c:v>5.2800000000000007E-2</c:v>
                </c:pt>
                <c:pt idx="18744">
                  <c:v>4.6600000000000003E-2</c:v>
                </c:pt>
                <c:pt idx="18745">
                  <c:v>5.5400000000000005E-2</c:v>
                </c:pt>
                <c:pt idx="18746">
                  <c:v>4.3099999999999999E-2</c:v>
                </c:pt>
                <c:pt idx="18747">
                  <c:v>3.8300000000000001E-2</c:v>
                </c:pt>
                <c:pt idx="18748">
                  <c:v>3.5099999999999999E-2</c:v>
                </c:pt>
                <c:pt idx="18749">
                  <c:v>3.2199999999999999E-2</c:v>
                </c:pt>
                <c:pt idx="18750">
                  <c:v>3.3700000000000001E-2</c:v>
                </c:pt>
                <c:pt idx="18751">
                  <c:v>3.3600000000000005E-2</c:v>
                </c:pt>
                <c:pt idx="18752">
                  <c:v>3.4999999999999996E-2</c:v>
                </c:pt>
                <c:pt idx="18753">
                  <c:v>3.1900000000000005E-2</c:v>
                </c:pt>
                <c:pt idx="18754">
                  <c:v>3.3400000000000006E-2</c:v>
                </c:pt>
                <c:pt idx="18755">
                  <c:v>3.1900000000000005E-2</c:v>
                </c:pt>
                <c:pt idx="18756">
                  <c:v>3.1699999999999999E-2</c:v>
                </c:pt>
                <c:pt idx="18757">
                  <c:v>3.1699999999999999E-2</c:v>
                </c:pt>
                <c:pt idx="18758">
                  <c:v>3.0100000000000002E-2</c:v>
                </c:pt>
                <c:pt idx="18759">
                  <c:v>3.0100000000000002E-2</c:v>
                </c:pt>
                <c:pt idx="18760">
                  <c:v>2.7100000000000003E-2</c:v>
                </c:pt>
                <c:pt idx="18761">
                  <c:v>2.5500000000000002E-2</c:v>
                </c:pt>
                <c:pt idx="18762">
                  <c:v>2.5300000000000003E-2</c:v>
                </c:pt>
                <c:pt idx="18763">
                  <c:v>2.2500000000000003E-2</c:v>
                </c:pt>
                <c:pt idx="18764">
                  <c:v>2.1000000000000001E-2</c:v>
                </c:pt>
                <c:pt idx="18765">
                  <c:v>2.1000000000000001E-2</c:v>
                </c:pt>
                <c:pt idx="18766">
                  <c:v>1.9500000000000003E-2</c:v>
                </c:pt>
                <c:pt idx="18767">
                  <c:v>1.8200000000000001E-2</c:v>
                </c:pt>
                <c:pt idx="18768">
                  <c:v>2.1000000000000001E-2</c:v>
                </c:pt>
                <c:pt idx="18769">
                  <c:v>2.2200000000000001E-2</c:v>
                </c:pt>
                <c:pt idx="18770">
                  <c:v>1.8100000000000002E-2</c:v>
                </c:pt>
                <c:pt idx="18771">
                  <c:v>1.7999999999999999E-2</c:v>
                </c:pt>
                <c:pt idx="18772">
                  <c:v>1.6500000000000001E-2</c:v>
                </c:pt>
                <c:pt idx="18773">
                  <c:v>1.5100000000000001E-2</c:v>
                </c:pt>
                <c:pt idx="18774">
                  <c:v>1.3700000000000002E-2</c:v>
                </c:pt>
                <c:pt idx="18775">
                  <c:v>1.3700000000000002E-2</c:v>
                </c:pt>
                <c:pt idx="18776">
                  <c:v>1.3700000000000002E-2</c:v>
                </c:pt>
                <c:pt idx="18777">
                  <c:v>1.4999999999999999E-2</c:v>
                </c:pt>
                <c:pt idx="18778">
                  <c:v>1.23E-2</c:v>
                </c:pt>
                <c:pt idx="18779">
                  <c:v>1.2200000000000001E-2</c:v>
                </c:pt>
                <c:pt idx="18780">
                  <c:v>9.5000000000000015E-3</c:v>
                </c:pt>
                <c:pt idx="18781">
                  <c:v>1.3600000000000001E-2</c:v>
                </c:pt>
                <c:pt idx="18782">
                  <c:v>1.3500000000000002E-2</c:v>
                </c:pt>
                <c:pt idx="18783">
                  <c:v>9.5000000000000015E-3</c:v>
                </c:pt>
                <c:pt idx="18784">
                  <c:v>8.1000000000000013E-3</c:v>
                </c:pt>
                <c:pt idx="18785">
                  <c:v>8.1000000000000013E-3</c:v>
                </c:pt>
                <c:pt idx="18786">
                  <c:v>1.0800000000000001E-2</c:v>
                </c:pt>
                <c:pt idx="18787">
                  <c:v>1.09E-2</c:v>
                </c:pt>
                <c:pt idx="18788">
                  <c:v>1.3600000000000001E-2</c:v>
                </c:pt>
                <c:pt idx="18789">
                  <c:v>1.3500000000000002E-2</c:v>
                </c:pt>
                <c:pt idx="18790">
                  <c:v>1.3600000000000001E-2</c:v>
                </c:pt>
                <c:pt idx="18791">
                  <c:v>1.3500000000000002E-2</c:v>
                </c:pt>
                <c:pt idx="18792">
                  <c:v>1.0800000000000001E-2</c:v>
                </c:pt>
                <c:pt idx="18793">
                  <c:v>8.1000000000000013E-3</c:v>
                </c:pt>
                <c:pt idx="18794">
                  <c:v>1.0800000000000001E-2</c:v>
                </c:pt>
                <c:pt idx="18795">
                  <c:v>1.09E-2</c:v>
                </c:pt>
                <c:pt idx="18796">
                  <c:v>9.5000000000000015E-3</c:v>
                </c:pt>
                <c:pt idx="18797">
                  <c:v>1.09E-2</c:v>
                </c:pt>
                <c:pt idx="18798">
                  <c:v>9.6000000000000009E-3</c:v>
                </c:pt>
                <c:pt idx="18799">
                  <c:v>1.1000000000000001E-2</c:v>
                </c:pt>
                <c:pt idx="18800">
                  <c:v>1.1000000000000001E-2</c:v>
                </c:pt>
                <c:pt idx="18801">
                  <c:v>1.11E-2</c:v>
                </c:pt>
                <c:pt idx="18802">
                  <c:v>1.3900000000000003E-2</c:v>
                </c:pt>
                <c:pt idx="18803">
                  <c:v>1.4000000000000002E-2</c:v>
                </c:pt>
                <c:pt idx="18804">
                  <c:v>1.6900000000000002E-2</c:v>
                </c:pt>
                <c:pt idx="18805">
                  <c:v>1.5600000000000001E-2</c:v>
                </c:pt>
                <c:pt idx="18806">
                  <c:v>2.0000000000000004E-2</c:v>
                </c:pt>
                <c:pt idx="18807">
                  <c:v>1.8800000000000001E-2</c:v>
                </c:pt>
                <c:pt idx="18808">
                  <c:v>1.89E-2</c:v>
                </c:pt>
                <c:pt idx="18809">
                  <c:v>2.2100000000000002E-2</c:v>
                </c:pt>
                <c:pt idx="18810">
                  <c:v>1.7899999999999999E-2</c:v>
                </c:pt>
                <c:pt idx="18811">
                  <c:v>2.12E-2</c:v>
                </c:pt>
                <c:pt idx="18812">
                  <c:v>2.47E-2</c:v>
                </c:pt>
                <c:pt idx="18813">
                  <c:v>2.6600000000000002E-2</c:v>
                </c:pt>
                <c:pt idx="18814">
                  <c:v>3.0300000000000001E-2</c:v>
                </c:pt>
                <c:pt idx="18815">
                  <c:v>3.9100000000000003E-2</c:v>
                </c:pt>
                <c:pt idx="18816">
                  <c:v>4.7899999999999998E-2</c:v>
                </c:pt>
                <c:pt idx="18817">
                  <c:v>6.2100000000000002E-2</c:v>
                </c:pt>
                <c:pt idx="18818">
                  <c:v>7.9900000000000013E-2</c:v>
                </c:pt>
                <c:pt idx="18819">
                  <c:v>8.6300000000000002E-2</c:v>
                </c:pt>
                <c:pt idx="18820">
                  <c:v>7.7200000000000005E-2</c:v>
                </c:pt>
                <c:pt idx="18821">
                  <c:v>9.0600000000000014E-2</c:v>
                </c:pt>
                <c:pt idx="18822">
                  <c:v>9.3400000000000011E-2</c:v>
                </c:pt>
                <c:pt idx="18823">
                  <c:v>0.1038</c:v>
                </c:pt>
                <c:pt idx="18824">
                  <c:v>0.11100000000000002</c:v>
                </c:pt>
                <c:pt idx="18825">
                  <c:v>0.1258</c:v>
                </c:pt>
                <c:pt idx="18826">
                  <c:v>0.1351</c:v>
                </c:pt>
                <c:pt idx="18827">
                  <c:v>0.1406</c:v>
                </c:pt>
                <c:pt idx="18828">
                  <c:v>0.18420000000000003</c:v>
                </c:pt>
                <c:pt idx="18829">
                  <c:v>0.2288</c:v>
                </c:pt>
                <c:pt idx="18830">
                  <c:v>0.25640000000000002</c:v>
                </c:pt>
                <c:pt idx="18831">
                  <c:v>0.28620000000000001</c:v>
                </c:pt>
                <c:pt idx="18832">
                  <c:v>0.34590000000000004</c:v>
                </c:pt>
                <c:pt idx="18833">
                  <c:v>0.46920000000000006</c:v>
                </c:pt>
                <c:pt idx="18834">
                  <c:v>0.45930000000000004</c:v>
                </c:pt>
                <c:pt idx="18835">
                  <c:v>0.60150000000000003</c:v>
                </c:pt>
                <c:pt idx="18836">
                  <c:v>0.53190000000000004</c:v>
                </c:pt>
                <c:pt idx="18837">
                  <c:v>0.57340000000000002</c:v>
                </c:pt>
                <c:pt idx="18838">
                  <c:v>0.67320000000000002</c:v>
                </c:pt>
                <c:pt idx="18839">
                  <c:v>0.79330000000000001</c:v>
                </c:pt>
                <c:pt idx="18840">
                  <c:v>0.83050000000000002</c:v>
                </c:pt>
                <c:pt idx="18841">
                  <c:v>0.98160000000000014</c:v>
                </c:pt>
                <c:pt idx="18842">
                  <c:v>1.0501</c:v>
                </c:pt>
                <c:pt idx="18843">
                  <c:v>1.0407999999999999</c:v>
                </c:pt>
                <c:pt idx="18844">
                  <c:v>1.0846</c:v>
                </c:pt>
                <c:pt idx="18845">
                  <c:v>1.0311000000000001</c:v>
                </c:pt>
                <c:pt idx="18846">
                  <c:v>1.0376000000000001</c:v>
                </c:pt>
                <c:pt idx="18847">
                  <c:v>1.0851000000000002</c:v>
                </c:pt>
                <c:pt idx="18848">
                  <c:v>1.2315</c:v>
                </c:pt>
                <c:pt idx="18849">
                  <c:v>1.2305000000000001</c:v>
                </c:pt>
                <c:pt idx="18850">
                  <c:v>1.2711000000000001</c:v>
                </c:pt>
                <c:pt idx="18851">
                  <c:v>1.2622</c:v>
                </c:pt>
                <c:pt idx="18852">
                  <c:v>1.3411</c:v>
                </c:pt>
                <c:pt idx="18853">
                  <c:v>1.3993000000000002</c:v>
                </c:pt>
                <c:pt idx="18854">
                  <c:v>1.3673999999999999</c:v>
                </c:pt>
                <c:pt idx="18855">
                  <c:v>1.3696000000000002</c:v>
                </c:pt>
                <c:pt idx="18856">
                  <c:v>1.4320000000000002</c:v>
                </c:pt>
                <c:pt idx="18857">
                  <c:v>1.4387000000000001</c:v>
                </c:pt>
                <c:pt idx="18858">
                  <c:v>1.4983000000000002</c:v>
                </c:pt>
                <c:pt idx="18859">
                  <c:v>1.4508000000000001</c:v>
                </c:pt>
                <c:pt idx="18860">
                  <c:v>1.5223000000000002</c:v>
                </c:pt>
                <c:pt idx="18861">
                  <c:v>1.5624000000000002</c:v>
                </c:pt>
                <c:pt idx="18862">
                  <c:v>1.5859000000000001</c:v>
                </c:pt>
                <c:pt idx="18863">
                  <c:v>1.6137000000000001</c:v>
                </c:pt>
                <c:pt idx="18864">
                  <c:v>1.6100000000000003</c:v>
                </c:pt>
                <c:pt idx="18865">
                  <c:v>1.5754000000000001</c:v>
                </c:pt>
                <c:pt idx="18866">
                  <c:v>1.6381000000000001</c:v>
                </c:pt>
                <c:pt idx="18867">
                  <c:v>1.6678000000000002</c:v>
                </c:pt>
                <c:pt idx="18868">
                  <c:v>1.7194</c:v>
                </c:pt>
                <c:pt idx="18869">
                  <c:v>1.7323000000000002</c:v>
                </c:pt>
                <c:pt idx="18870">
                  <c:v>1.7762000000000002</c:v>
                </c:pt>
                <c:pt idx="18871">
                  <c:v>1.7187999999999999</c:v>
                </c:pt>
                <c:pt idx="18872">
                  <c:v>1.7475000000000003</c:v>
                </c:pt>
                <c:pt idx="18873">
                  <c:v>1.7741</c:v>
                </c:pt>
                <c:pt idx="18874">
                  <c:v>1.7681000000000002</c:v>
                </c:pt>
                <c:pt idx="18875">
                  <c:v>1.7899000000000003</c:v>
                </c:pt>
                <c:pt idx="18876">
                  <c:v>1.8315999999999999</c:v>
                </c:pt>
                <c:pt idx="18877">
                  <c:v>1.8764000000000001</c:v>
                </c:pt>
                <c:pt idx="18878">
                  <c:v>1.8919000000000001</c:v>
                </c:pt>
                <c:pt idx="18879">
                  <c:v>1.8341000000000003</c:v>
                </c:pt>
                <c:pt idx="18880">
                  <c:v>1.8860000000000001</c:v>
                </c:pt>
                <c:pt idx="18881">
                  <c:v>1.8544</c:v>
                </c:pt>
                <c:pt idx="18882">
                  <c:v>1.9049</c:v>
                </c:pt>
                <c:pt idx="18883">
                  <c:v>1.8838000000000001</c:v>
                </c:pt>
                <c:pt idx="18884">
                  <c:v>1.8709</c:v>
                </c:pt>
                <c:pt idx="18885">
                  <c:v>1.8691</c:v>
                </c:pt>
                <c:pt idx="18886">
                  <c:v>1.8535000000000001</c:v>
                </c:pt>
                <c:pt idx="18887">
                  <c:v>1.9422000000000001</c:v>
                </c:pt>
                <c:pt idx="18888">
                  <c:v>1.9158999999999999</c:v>
                </c:pt>
                <c:pt idx="18889">
                  <c:v>1.8719000000000001</c:v>
                </c:pt>
                <c:pt idx="18890">
                  <c:v>1.9077000000000002</c:v>
                </c:pt>
                <c:pt idx="18891">
                  <c:v>1.8323</c:v>
                </c:pt>
                <c:pt idx="18892">
                  <c:v>1.8687000000000002</c:v>
                </c:pt>
                <c:pt idx="18893">
                  <c:v>1.8277999999999999</c:v>
                </c:pt>
                <c:pt idx="18894">
                  <c:v>1.8582999999999998</c:v>
                </c:pt>
                <c:pt idx="18895">
                  <c:v>1.8875000000000002</c:v>
                </c:pt>
                <c:pt idx="18896">
                  <c:v>1.8828</c:v>
                </c:pt>
                <c:pt idx="18897">
                  <c:v>1.8352000000000002</c:v>
                </c:pt>
                <c:pt idx="18898">
                  <c:v>1.8383</c:v>
                </c:pt>
                <c:pt idx="18899">
                  <c:v>1.8117999999999999</c:v>
                </c:pt>
                <c:pt idx="18900">
                  <c:v>1.7822</c:v>
                </c:pt>
                <c:pt idx="18901">
                  <c:v>1.8186</c:v>
                </c:pt>
                <c:pt idx="18902">
                  <c:v>1.7536000000000003</c:v>
                </c:pt>
                <c:pt idx="18903">
                  <c:v>1.8328</c:v>
                </c:pt>
                <c:pt idx="18904">
                  <c:v>1.8028</c:v>
                </c:pt>
                <c:pt idx="18905">
                  <c:v>1.7420000000000002</c:v>
                </c:pt>
                <c:pt idx="18906">
                  <c:v>1.7474000000000001</c:v>
                </c:pt>
                <c:pt idx="18907">
                  <c:v>1.7335000000000003</c:v>
                </c:pt>
                <c:pt idx="18908">
                  <c:v>1.7049000000000001</c:v>
                </c:pt>
                <c:pt idx="18909">
                  <c:v>1.6460000000000001</c:v>
                </c:pt>
                <c:pt idx="18910">
                  <c:v>1.6556000000000002</c:v>
                </c:pt>
                <c:pt idx="18911">
                  <c:v>1.6325000000000001</c:v>
                </c:pt>
                <c:pt idx="18912">
                  <c:v>1.5807000000000002</c:v>
                </c:pt>
                <c:pt idx="18913">
                  <c:v>1.5624000000000002</c:v>
                </c:pt>
                <c:pt idx="18914">
                  <c:v>1.4675000000000002</c:v>
                </c:pt>
                <c:pt idx="18915">
                  <c:v>1.6480000000000001</c:v>
                </c:pt>
                <c:pt idx="18916">
                  <c:v>1.5163000000000002</c:v>
                </c:pt>
                <c:pt idx="18917">
                  <c:v>1.6495000000000002</c:v>
                </c:pt>
                <c:pt idx="18918">
                  <c:v>1.6101000000000001</c:v>
                </c:pt>
                <c:pt idx="18919">
                  <c:v>1.6052</c:v>
                </c:pt>
                <c:pt idx="18920">
                  <c:v>1.5202</c:v>
                </c:pt>
                <c:pt idx="18921">
                  <c:v>1.532</c:v>
                </c:pt>
                <c:pt idx="18922">
                  <c:v>1.5627000000000002</c:v>
                </c:pt>
                <c:pt idx="18923">
                  <c:v>1.2194000000000003</c:v>
                </c:pt>
                <c:pt idx="18924">
                  <c:v>1.2021000000000002</c:v>
                </c:pt>
                <c:pt idx="18925">
                  <c:v>1.1477000000000002</c:v>
                </c:pt>
                <c:pt idx="18926">
                  <c:v>1.1762000000000001</c:v>
                </c:pt>
                <c:pt idx="18927">
                  <c:v>1.0704</c:v>
                </c:pt>
                <c:pt idx="18928">
                  <c:v>1.1176999999999999</c:v>
                </c:pt>
                <c:pt idx="18929">
                  <c:v>1.0611000000000002</c:v>
                </c:pt>
                <c:pt idx="18930">
                  <c:v>1.0210000000000001</c:v>
                </c:pt>
                <c:pt idx="18931">
                  <c:v>0.95600000000000007</c:v>
                </c:pt>
                <c:pt idx="18932">
                  <c:v>1.0940000000000001</c:v>
                </c:pt>
                <c:pt idx="18933">
                  <c:v>0.95269999999999999</c:v>
                </c:pt>
                <c:pt idx="18934">
                  <c:v>0.95650000000000002</c:v>
                </c:pt>
                <c:pt idx="18935">
                  <c:v>0.92910000000000004</c:v>
                </c:pt>
                <c:pt idx="18936">
                  <c:v>0.95280000000000009</c:v>
                </c:pt>
                <c:pt idx="18937">
                  <c:v>1.0705</c:v>
                </c:pt>
                <c:pt idx="18938">
                  <c:v>0.92010000000000014</c:v>
                </c:pt>
                <c:pt idx="18939">
                  <c:v>0.9446</c:v>
                </c:pt>
                <c:pt idx="18940">
                  <c:v>0.89890000000000014</c:v>
                </c:pt>
                <c:pt idx="18941">
                  <c:v>0.87530000000000008</c:v>
                </c:pt>
                <c:pt idx="18942">
                  <c:v>0.8852000000000001</c:v>
                </c:pt>
                <c:pt idx="18943">
                  <c:v>0.85270000000000001</c:v>
                </c:pt>
                <c:pt idx="18944">
                  <c:v>0.77039999999999997</c:v>
                </c:pt>
                <c:pt idx="18945">
                  <c:v>0.70010000000000006</c:v>
                </c:pt>
                <c:pt idx="18946">
                  <c:v>0.63350000000000006</c:v>
                </c:pt>
                <c:pt idx="18947">
                  <c:v>0.66820000000000013</c:v>
                </c:pt>
                <c:pt idx="18948">
                  <c:v>0.59809999999999997</c:v>
                </c:pt>
                <c:pt idx="18949">
                  <c:v>0.5333</c:v>
                </c:pt>
                <c:pt idx="18950">
                  <c:v>0.51980000000000004</c:v>
                </c:pt>
                <c:pt idx="18951">
                  <c:v>0.47760000000000002</c:v>
                </c:pt>
                <c:pt idx="18952">
                  <c:v>0.43620000000000003</c:v>
                </c:pt>
                <c:pt idx="18953">
                  <c:v>0.43819999999999998</c:v>
                </c:pt>
                <c:pt idx="18954">
                  <c:v>0.41460000000000002</c:v>
                </c:pt>
                <c:pt idx="18955">
                  <c:v>0.39329999999999998</c:v>
                </c:pt>
                <c:pt idx="18956">
                  <c:v>0.37540000000000001</c:v>
                </c:pt>
                <c:pt idx="18957">
                  <c:v>0.35710000000000003</c:v>
                </c:pt>
                <c:pt idx="18958">
                  <c:v>0.3372</c:v>
                </c:pt>
                <c:pt idx="18959">
                  <c:v>0.32390000000000002</c:v>
                </c:pt>
                <c:pt idx="18960">
                  <c:v>0.3135</c:v>
                </c:pt>
                <c:pt idx="18961">
                  <c:v>0.31269999999999998</c:v>
                </c:pt>
                <c:pt idx="18962">
                  <c:v>0.29799999999999999</c:v>
                </c:pt>
                <c:pt idx="18963">
                  <c:v>0.3014</c:v>
                </c:pt>
                <c:pt idx="18964">
                  <c:v>0.30470000000000003</c:v>
                </c:pt>
                <c:pt idx="18965">
                  <c:v>0.29140000000000005</c:v>
                </c:pt>
                <c:pt idx="18966">
                  <c:v>0.28189999999999998</c:v>
                </c:pt>
                <c:pt idx="18967">
                  <c:v>0.30180000000000001</c:v>
                </c:pt>
                <c:pt idx="18968">
                  <c:v>0.26419999999999999</c:v>
                </c:pt>
                <c:pt idx="18969">
                  <c:v>0.25</c:v>
                </c:pt>
                <c:pt idx="18970">
                  <c:v>0.24430000000000002</c:v>
                </c:pt>
                <c:pt idx="18971">
                  <c:v>0.23670000000000002</c:v>
                </c:pt>
                <c:pt idx="18972">
                  <c:v>0.22839999999999999</c:v>
                </c:pt>
                <c:pt idx="18973">
                  <c:v>0.21560000000000001</c:v>
                </c:pt>
                <c:pt idx="18974">
                  <c:v>0.21200000000000002</c:v>
                </c:pt>
                <c:pt idx="18975">
                  <c:v>0.21789999999999998</c:v>
                </c:pt>
                <c:pt idx="18976">
                  <c:v>0.21040000000000003</c:v>
                </c:pt>
                <c:pt idx="18977">
                  <c:v>0.19870000000000002</c:v>
                </c:pt>
                <c:pt idx="18978">
                  <c:v>0.2009</c:v>
                </c:pt>
                <c:pt idx="18979">
                  <c:v>0.18460000000000001</c:v>
                </c:pt>
                <c:pt idx="18980">
                  <c:v>0.17610000000000001</c:v>
                </c:pt>
                <c:pt idx="18981">
                  <c:v>0.17900000000000002</c:v>
                </c:pt>
                <c:pt idx="18982">
                  <c:v>0.17949999999999999</c:v>
                </c:pt>
                <c:pt idx="18983">
                  <c:v>0.17490000000000003</c:v>
                </c:pt>
                <c:pt idx="18984">
                  <c:v>0.16970000000000002</c:v>
                </c:pt>
                <c:pt idx="18985">
                  <c:v>0.16410000000000002</c:v>
                </c:pt>
                <c:pt idx="18986">
                  <c:v>0.15400000000000003</c:v>
                </c:pt>
                <c:pt idx="18987">
                  <c:v>0.1502</c:v>
                </c:pt>
                <c:pt idx="18988">
                  <c:v>0.1678</c:v>
                </c:pt>
                <c:pt idx="18989">
                  <c:v>0.14680000000000001</c:v>
                </c:pt>
                <c:pt idx="18990">
                  <c:v>0.15060000000000001</c:v>
                </c:pt>
                <c:pt idx="18991">
                  <c:v>0.1371</c:v>
                </c:pt>
                <c:pt idx="18992">
                  <c:v>0.1333</c:v>
                </c:pt>
                <c:pt idx="18993">
                  <c:v>0.1303</c:v>
                </c:pt>
                <c:pt idx="18994">
                  <c:v>0.1236</c:v>
                </c:pt>
                <c:pt idx="18995">
                  <c:v>0.11950000000000001</c:v>
                </c:pt>
                <c:pt idx="18996">
                  <c:v>0.1176</c:v>
                </c:pt>
                <c:pt idx="18997">
                  <c:v>0.11630000000000001</c:v>
                </c:pt>
                <c:pt idx="18998">
                  <c:v>0.11220000000000002</c:v>
                </c:pt>
                <c:pt idx="18999">
                  <c:v>0.1043</c:v>
                </c:pt>
                <c:pt idx="19000">
                  <c:v>0.1085</c:v>
                </c:pt>
                <c:pt idx="19001">
                  <c:v>0.1091</c:v>
                </c:pt>
                <c:pt idx="19002">
                  <c:v>0.1053</c:v>
                </c:pt>
                <c:pt idx="19003">
                  <c:v>9.8799999999999999E-2</c:v>
                </c:pt>
                <c:pt idx="19004">
                  <c:v>9.4600000000000004E-2</c:v>
                </c:pt>
                <c:pt idx="19005">
                  <c:v>9.3100000000000016E-2</c:v>
                </c:pt>
                <c:pt idx="19006">
                  <c:v>0.10420000000000001</c:v>
                </c:pt>
                <c:pt idx="19007">
                  <c:v>9.1800000000000007E-2</c:v>
                </c:pt>
                <c:pt idx="19008">
                  <c:v>8.8000000000000009E-2</c:v>
                </c:pt>
                <c:pt idx="19009">
                  <c:v>9.1500000000000012E-2</c:v>
                </c:pt>
                <c:pt idx="19010">
                  <c:v>8.1600000000000006E-2</c:v>
                </c:pt>
                <c:pt idx="19011">
                  <c:v>7.9500000000000015E-2</c:v>
                </c:pt>
                <c:pt idx="19012">
                  <c:v>7.9600000000000004E-2</c:v>
                </c:pt>
                <c:pt idx="19013">
                  <c:v>8.1100000000000005E-2</c:v>
                </c:pt>
                <c:pt idx="19014">
                  <c:v>7.5000000000000011E-2</c:v>
                </c:pt>
                <c:pt idx="19015">
                  <c:v>6.9699999999999998E-2</c:v>
                </c:pt>
                <c:pt idx="19016">
                  <c:v>7.1300000000000002E-2</c:v>
                </c:pt>
                <c:pt idx="19017">
                  <c:v>7.5000000000000011E-2</c:v>
                </c:pt>
                <c:pt idx="19018">
                  <c:v>8.1799999999999998E-2</c:v>
                </c:pt>
                <c:pt idx="19019">
                  <c:v>7.7600000000000002E-2</c:v>
                </c:pt>
                <c:pt idx="19020">
                  <c:v>6.8200000000000011E-2</c:v>
                </c:pt>
                <c:pt idx="19021">
                  <c:v>6.6200000000000009E-2</c:v>
                </c:pt>
                <c:pt idx="19022">
                  <c:v>6.2200000000000005E-2</c:v>
                </c:pt>
                <c:pt idx="19023">
                  <c:v>5.67E-2</c:v>
                </c:pt>
                <c:pt idx="19024">
                  <c:v>5.67E-2</c:v>
                </c:pt>
                <c:pt idx="19025">
                  <c:v>5.9799999999999999E-2</c:v>
                </c:pt>
                <c:pt idx="19026">
                  <c:v>5.6399999999999999E-2</c:v>
                </c:pt>
                <c:pt idx="19027">
                  <c:v>5.5900000000000005E-2</c:v>
                </c:pt>
                <c:pt idx="19028">
                  <c:v>5.0600000000000006E-2</c:v>
                </c:pt>
                <c:pt idx="19029">
                  <c:v>4.8800000000000003E-2</c:v>
                </c:pt>
                <c:pt idx="19030">
                  <c:v>5.0200000000000002E-2</c:v>
                </c:pt>
                <c:pt idx="19031">
                  <c:v>4.5300000000000007E-2</c:v>
                </c:pt>
                <c:pt idx="19032">
                  <c:v>5.3500000000000006E-2</c:v>
                </c:pt>
                <c:pt idx="19033">
                  <c:v>4.8100000000000004E-2</c:v>
                </c:pt>
                <c:pt idx="19034">
                  <c:v>4.6500000000000007E-2</c:v>
                </c:pt>
                <c:pt idx="19035">
                  <c:v>5.1200000000000002E-2</c:v>
                </c:pt>
                <c:pt idx="19036">
                  <c:v>4.9200000000000001E-2</c:v>
                </c:pt>
                <c:pt idx="19037">
                  <c:v>4.24E-2</c:v>
                </c:pt>
                <c:pt idx="19038">
                  <c:v>4.5600000000000002E-2</c:v>
                </c:pt>
                <c:pt idx="19039">
                  <c:v>4.3900000000000002E-2</c:v>
                </c:pt>
                <c:pt idx="19040">
                  <c:v>4.3400000000000001E-2</c:v>
                </c:pt>
                <c:pt idx="19041">
                  <c:v>3.6999999999999998E-2</c:v>
                </c:pt>
                <c:pt idx="19042">
                  <c:v>4.0000000000000008E-2</c:v>
                </c:pt>
                <c:pt idx="19043">
                  <c:v>3.49E-2</c:v>
                </c:pt>
                <c:pt idx="19044">
                  <c:v>3.3400000000000006E-2</c:v>
                </c:pt>
                <c:pt idx="19045">
                  <c:v>3.49E-2</c:v>
                </c:pt>
                <c:pt idx="19046">
                  <c:v>3.9500000000000007E-2</c:v>
                </c:pt>
                <c:pt idx="19047">
                  <c:v>3.4499999999999996E-2</c:v>
                </c:pt>
                <c:pt idx="19048">
                  <c:v>2.9700000000000001E-2</c:v>
                </c:pt>
                <c:pt idx="19049">
                  <c:v>2.9700000000000001E-2</c:v>
                </c:pt>
                <c:pt idx="19050">
                  <c:v>3.1100000000000003E-2</c:v>
                </c:pt>
                <c:pt idx="19051">
                  <c:v>2.9499999999999998E-2</c:v>
                </c:pt>
                <c:pt idx="19052">
                  <c:v>2.92E-2</c:v>
                </c:pt>
                <c:pt idx="19053">
                  <c:v>2.6200000000000001E-2</c:v>
                </c:pt>
                <c:pt idx="19054">
                  <c:v>2.6100000000000002E-2</c:v>
                </c:pt>
                <c:pt idx="19055">
                  <c:v>2.7500000000000004E-2</c:v>
                </c:pt>
                <c:pt idx="19056">
                  <c:v>2.4400000000000002E-2</c:v>
                </c:pt>
                <c:pt idx="19057">
                  <c:v>2.4199999999999999E-2</c:v>
                </c:pt>
                <c:pt idx="19058">
                  <c:v>2.2700000000000001E-2</c:v>
                </c:pt>
                <c:pt idx="19059">
                  <c:v>2.2600000000000002E-2</c:v>
                </c:pt>
                <c:pt idx="19060">
                  <c:v>2.2500000000000003E-2</c:v>
                </c:pt>
                <c:pt idx="19061">
                  <c:v>2.2500000000000003E-2</c:v>
                </c:pt>
                <c:pt idx="19062">
                  <c:v>2.5400000000000002E-2</c:v>
                </c:pt>
                <c:pt idx="19063">
                  <c:v>2.3699999999999999E-2</c:v>
                </c:pt>
                <c:pt idx="19064">
                  <c:v>1.77E-2</c:v>
                </c:pt>
                <c:pt idx="19065">
                  <c:v>1.9200000000000002E-2</c:v>
                </c:pt>
                <c:pt idx="19066">
                  <c:v>1.6200000000000003E-2</c:v>
                </c:pt>
                <c:pt idx="19067">
                  <c:v>1.6200000000000003E-2</c:v>
                </c:pt>
                <c:pt idx="19068">
                  <c:v>2.06E-2</c:v>
                </c:pt>
                <c:pt idx="19069">
                  <c:v>1.9100000000000002E-2</c:v>
                </c:pt>
                <c:pt idx="19070">
                  <c:v>1.6200000000000003E-2</c:v>
                </c:pt>
                <c:pt idx="19071">
                  <c:v>1.9100000000000002E-2</c:v>
                </c:pt>
                <c:pt idx="19072">
                  <c:v>1.9200000000000002E-2</c:v>
                </c:pt>
                <c:pt idx="19073">
                  <c:v>1.9200000000000002E-2</c:v>
                </c:pt>
                <c:pt idx="19074">
                  <c:v>2.23E-2</c:v>
                </c:pt>
                <c:pt idx="19075">
                  <c:v>2.5300000000000003E-2</c:v>
                </c:pt>
                <c:pt idx="19076">
                  <c:v>2.23E-2</c:v>
                </c:pt>
                <c:pt idx="19077">
                  <c:v>2.3900000000000001E-2</c:v>
                </c:pt>
                <c:pt idx="19078">
                  <c:v>2.5600000000000001E-2</c:v>
                </c:pt>
                <c:pt idx="19079">
                  <c:v>3.0200000000000001E-2</c:v>
                </c:pt>
                <c:pt idx="19080">
                  <c:v>3.3600000000000005E-2</c:v>
                </c:pt>
                <c:pt idx="19081">
                  <c:v>4.4800000000000006E-2</c:v>
                </c:pt>
                <c:pt idx="19082">
                  <c:v>4.99E-2</c:v>
                </c:pt>
                <c:pt idx="19083">
                  <c:v>5.1600000000000007E-2</c:v>
                </c:pt>
                <c:pt idx="19084">
                  <c:v>4.87E-2</c:v>
                </c:pt>
                <c:pt idx="19085">
                  <c:v>5.0500000000000003E-2</c:v>
                </c:pt>
                <c:pt idx="19086">
                  <c:v>5.2500000000000005E-2</c:v>
                </c:pt>
                <c:pt idx="19087">
                  <c:v>5.2900000000000003E-2</c:v>
                </c:pt>
                <c:pt idx="19088">
                  <c:v>5.3400000000000003E-2</c:v>
                </c:pt>
                <c:pt idx="19089">
                  <c:v>6.9900000000000004E-2</c:v>
                </c:pt>
                <c:pt idx="19090">
                  <c:v>6.88E-2</c:v>
                </c:pt>
                <c:pt idx="19091">
                  <c:v>6.6100000000000006E-2</c:v>
                </c:pt>
                <c:pt idx="19092">
                  <c:v>7.4700000000000003E-2</c:v>
                </c:pt>
                <c:pt idx="19093">
                  <c:v>8.2199999999999995E-2</c:v>
                </c:pt>
                <c:pt idx="19094">
                  <c:v>7.4400000000000008E-2</c:v>
                </c:pt>
                <c:pt idx="19095">
                  <c:v>0.10840000000000001</c:v>
                </c:pt>
                <c:pt idx="19096">
                  <c:v>0.1095</c:v>
                </c:pt>
                <c:pt idx="19097">
                  <c:v>0.1067</c:v>
                </c:pt>
                <c:pt idx="19098">
                  <c:v>9.5600000000000004E-2</c:v>
                </c:pt>
                <c:pt idx="19099">
                  <c:v>0.1288</c:v>
                </c:pt>
                <c:pt idx="19100">
                  <c:v>0.15640000000000001</c:v>
                </c:pt>
                <c:pt idx="19101">
                  <c:v>0.17350000000000002</c:v>
                </c:pt>
                <c:pt idx="19102">
                  <c:v>0.2155</c:v>
                </c:pt>
                <c:pt idx="19103">
                  <c:v>0.18730000000000002</c:v>
                </c:pt>
                <c:pt idx="19104">
                  <c:v>0.18210000000000001</c:v>
                </c:pt>
                <c:pt idx="19105">
                  <c:v>0.16970000000000002</c:v>
                </c:pt>
                <c:pt idx="19106">
                  <c:v>0.1794</c:v>
                </c:pt>
                <c:pt idx="19107">
                  <c:v>0.17310000000000003</c:v>
                </c:pt>
                <c:pt idx="19108">
                  <c:v>0.20720000000000002</c:v>
                </c:pt>
                <c:pt idx="19109">
                  <c:v>0.30920000000000003</c:v>
                </c:pt>
                <c:pt idx="19110">
                  <c:v>0.30120000000000002</c:v>
                </c:pt>
                <c:pt idx="19111">
                  <c:v>0.28860000000000002</c:v>
                </c:pt>
                <c:pt idx="19112">
                  <c:v>0.31890000000000002</c:v>
                </c:pt>
                <c:pt idx="19113">
                  <c:v>0.37980000000000003</c:v>
                </c:pt>
                <c:pt idx="19114">
                  <c:v>0.41890000000000005</c:v>
                </c:pt>
                <c:pt idx="19115">
                  <c:v>0.45090000000000008</c:v>
                </c:pt>
                <c:pt idx="19116">
                  <c:v>0.47610000000000002</c:v>
                </c:pt>
                <c:pt idx="19117">
                  <c:v>0.48110000000000003</c:v>
                </c:pt>
                <c:pt idx="19118">
                  <c:v>0.5413</c:v>
                </c:pt>
                <c:pt idx="19119">
                  <c:v>0.53310000000000002</c:v>
                </c:pt>
                <c:pt idx="19120">
                  <c:v>0.56569999999999998</c:v>
                </c:pt>
                <c:pt idx="19121">
                  <c:v>0.57779999999999998</c:v>
                </c:pt>
                <c:pt idx="19122">
                  <c:v>0.58879999999999999</c:v>
                </c:pt>
                <c:pt idx="19123">
                  <c:v>0.58609999999999995</c:v>
                </c:pt>
                <c:pt idx="19124">
                  <c:v>0.62320000000000009</c:v>
                </c:pt>
                <c:pt idx="19125">
                  <c:v>0.60410000000000008</c:v>
                </c:pt>
                <c:pt idx="19126">
                  <c:v>0.63090000000000002</c:v>
                </c:pt>
                <c:pt idx="19127">
                  <c:v>0.64370000000000005</c:v>
                </c:pt>
                <c:pt idx="19128">
                  <c:v>0.70590000000000008</c:v>
                </c:pt>
                <c:pt idx="19129">
                  <c:v>0.7087</c:v>
                </c:pt>
                <c:pt idx="19130">
                  <c:v>0.70500000000000007</c:v>
                </c:pt>
                <c:pt idx="19131">
                  <c:v>0.73260000000000003</c:v>
                </c:pt>
                <c:pt idx="19132">
                  <c:v>0.72599999999999998</c:v>
                </c:pt>
                <c:pt idx="19133">
                  <c:v>0.76700000000000002</c:v>
                </c:pt>
                <c:pt idx="19134">
                  <c:v>0.78200000000000003</c:v>
                </c:pt>
                <c:pt idx="19135">
                  <c:v>0.78310000000000013</c:v>
                </c:pt>
                <c:pt idx="19136">
                  <c:v>0.80670000000000008</c:v>
                </c:pt>
                <c:pt idx="19137">
                  <c:v>0.81359999999999999</c:v>
                </c:pt>
                <c:pt idx="19138">
                  <c:v>0.84860000000000013</c:v>
                </c:pt>
                <c:pt idx="19139">
                  <c:v>0.89139999999999997</c:v>
                </c:pt>
                <c:pt idx="19140">
                  <c:v>0.89490000000000003</c:v>
                </c:pt>
                <c:pt idx="19141">
                  <c:v>0.90779999999999994</c:v>
                </c:pt>
                <c:pt idx="19142">
                  <c:v>0.89400000000000002</c:v>
                </c:pt>
                <c:pt idx="19143">
                  <c:v>0.9385</c:v>
                </c:pt>
                <c:pt idx="19144">
                  <c:v>0.93400000000000005</c:v>
                </c:pt>
                <c:pt idx="19145">
                  <c:v>0.98249999999999993</c:v>
                </c:pt>
                <c:pt idx="19146">
                  <c:v>1.0137</c:v>
                </c:pt>
                <c:pt idx="19147">
                  <c:v>1.0551000000000001</c:v>
                </c:pt>
                <c:pt idx="19148">
                  <c:v>1.0250000000000001</c:v>
                </c:pt>
                <c:pt idx="19149">
                  <c:v>1.0463</c:v>
                </c:pt>
                <c:pt idx="19150">
                  <c:v>1.0844</c:v>
                </c:pt>
                <c:pt idx="19151">
                  <c:v>1.0842000000000001</c:v>
                </c:pt>
                <c:pt idx="19152">
                  <c:v>1.1118000000000001</c:v>
                </c:pt>
                <c:pt idx="19153">
                  <c:v>1.107</c:v>
                </c:pt>
                <c:pt idx="19154">
                  <c:v>1.1268</c:v>
                </c:pt>
                <c:pt idx="19155">
                  <c:v>1.1718</c:v>
                </c:pt>
                <c:pt idx="19156">
                  <c:v>1.2051000000000001</c:v>
                </c:pt>
                <c:pt idx="19157">
                  <c:v>1.1933</c:v>
                </c:pt>
                <c:pt idx="19158">
                  <c:v>1.2178000000000002</c:v>
                </c:pt>
                <c:pt idx="19159">
                  <c:v>1.2258</c:v>
                </c:pt>
                <c:pt idx="19160">
                  <c:v>1.2411000000000001</c:v>
                </c:pt>
                <c:pt idx="19161">
                  <c:v>1.2558</c:v>
                </c:pt>
                <c:pt idx="19162">
                  <c:v>1.2665</c:v>
                </c:pt>
                <c:pt idx="19163">
                  <c:v>1.2967000000000002</c:v>
                </c:pt>
                <c:pt idx="19164">
                  <c:v>1.2817000000000001</c:v>
                </c:pt>
                <c:pt idx="19165">
                  <c:v>1.2906000000000002</c:v>
                </c:pt>
                <c:pt idx="19166">
                  <c:v>1.3258000000000001</c:v>
                </c:pt>
                <c:pt idx="19167">
                  <c:v>1.3380000000000001</c:v>
                </c:pt>
                <c:pt idx="19168">
                  <c:v>1.3444000000000003</c:v>
                </c:pt>
                <c:pt idx="19169">
                  <c:v>1.3482000000000001</c:v>
                </c:pt>
                <c:pt idx="19170">
                  <c:v>1.3634000000000002</c:v>
                </c:pt>
                <c:pt idx="19171">
                  <c:v>1.3855000000000002</c:v>
                </c:pt>
                <c:pt idx="19172">
                  <c:v>1.379</c:v>
                </c:pt>
                <c:pt idx="19173">
                  <c:v>1.4007000000000001</c:v>
                </c:pt>
                <c:pt idx="19174">
                  <c:v>1.3713</c:v>
                </c:pt>
                <c:pt idx="19175">
                  <c:v>1.3223000000000003</c:v>
                </c:pt>
                <c:pt idx="19176">
                  <c:v>1.3721000000000001</c:v>
                </c:pt>
                <c:pt idx="19177">
                  <c:v>1.4198000000000002</c:v>
                </c:pt>
                <c:pt idx="19178">
                  <c:v>1.4359000000000002</c:v>
                </c:pt>
                <c:pt idx="19179">
                  <c:v>1.4089</c:v>
                </c:pt>
                <c:pt idx="19180">
                  <c:v>1.3916000000000002</c:v>
                </c:pt>
                <c:pt idx="19181">
                  <c:v>1.4374000000000002</c:v>
                </c:pt>
                <c:pt idx="19182">
                  <c:v>1.4385000000000001</c:v>
                </c:pt>
                <c:pt idx="19183">
                  <c:v>1.4339000000000002</c:v>
                </c:pt>
                <c:pt idx="19184">
                  <c:v>1.3949</c:v>
                </c:pt>
                <c:pt idx="19185">
                  <c:v>1.4234</c:v>
                </c:pt>
                <c:pt idx="19186">
                  <c:v>1.4203000000000001</c:v>
                </c:pt>
                <c:pt idx="19187">
                  <c:v>1.4286000000000001</c:v>
                </c:pt>
                <c:pt idx="19188">
                  <c:v>1.3951000000000002</c:v>
                </c:pt>
                <c:pt idx="19189">
                  <c:v>1.3329000000000002</c:v>
                </c:pt>
                <c:pt idx="19190">
                  <c:v>1.3714000000000002</c:v>
                </c:pt>
                <c:pt idx="19191">
                  <c:v>1.3733000000000002</c:v>
                </c:pt>
                <c:pt idx="19192">
                  <c:v>1.3613</c:v>
                </c:pt>
                <c:pt idx="19193">
                  <c:v>1.3437000000000001</c:v>
                </c:pt>
                <c:pt idx="19194">
                  <c:v>1.4439000000000002</c:v>
                </c:pt>
                <c:pt idx="19195">
                  <c:v>1.4401000000000002</c:v>
                </c:pt>
                <c:pt idx="19196">
                  <c:v>1.3504</c:v>
                </c:pt>
                <c:pt idx="19197">
                  <c:v>1.3478000000000001</c:v>
                </c:pt>
                <c:pt idx="19198">
                  <c:v>1.4517</c:v>
                </c:pt>
                <c:pt idx="19199">
                  <c:v>1.3362000000000001</c:v>
                </c:pt>
                <c:pt idx="19200">
                  <c:v>1.3661000000000001</c:v>
                </c:pt>
                <c:pt idx="19201">
                  <c:v>1.3941000000000001</c:v>
                </c:pt>
                <c:pt idx="19202">
                  <c:v>1.2080000000000002</c:v>
                </c:pt>
                <c:pt idx="19203">
                  <c:v>1.1003000000000001</c:v>
                </c:pt>
                <c:pt idx="19204">
                  <c:v>1.0641</c:v>
                </c:pt>
                <c:pt idx="19205">
                  <c:v>1.1027</c:v>
                </c:pt>
                <c:pt idx="19206">
                  <c:v>1.0905</c:v>
                </c:pt>
                <c:pt idx="19207">
                  <c:v>1.0452999999999999</c:v>
                </c:pt>
                <c:pt idx="19208">
                  <c:v>0.96489999999999998</c:v>
                </c:pt>
                <c:pt idx="19209">
                  <c:v>0.98249999999999993</c:v>
                </c:pt>
                <c:pt idx="19210">
                  <c:v>1.1105</c:v>
                </c:pt>
                <c:pt idx="19211">
                  <c:v>1.1199999999999999</c:v>
                </c:pt>
                <c:pt idx="19212">
                  <c:v>1.1640000000000001</c:v>
                </c:pt>
                <c:pt idx="19213">
                  <c:v>1.1167</c:v>
                </c:pt>
                <c:pt idx="19214">
                  <c:v>0.95069999999999999</c:v>
                </c:pt>
                <c:pt idx="19215">
                  <c:v>1.0184</c:v>
                </c:pt>
                <c:pt idx="19216">
                  <c:v>0.95650000000000002</c:v>
                </c:pt>
                <c:pt idx="19217">
                  <c:v>0.84050000000000002</c:v>
                </c:pt>
                <c:pt idx="19218">
                  <c:v>0.77729999999999999</c:v>
                </c:pt>
                <c:pt idx="19219">
                  <c:v>0.85299999999999998</c:v>
                </c:pt>
                <c:pt idx="19220">
                  <c:v>0.75930000000000009</c:v>
                </c:pt>
                <c:pt idx="19221">
                  <c:v>0.75390000000000001</c:v>
                </c:pt>
                <c:pt idx="19222">
                  <c:v>0.76200000000000001</c:v>
                </c:pt>
                <c:pt idx="19223">
                  <c:v>0.7319</c:v>
                </c:pt>
                <c:pt idx="19224">
                  <c:v>0.62430000000000008</c:v>
                </c:pt>
                <c:pt idx="19225">
                  <c:v>0.62919999999999998</c:v>
                </c:pt>
                <c:pt idx="19226">
                  <c:v>0.58689999999999998</c:v>
                </c:pt>
                <c:pt idx="19227">
                  <c:v>0.59520000000000006</c:v>
                </c:pt>
                <c:pt idx="19228">
                  <c:v>0.59279999999999999</c:v>
                </c:pt>
                <c:pt idx="19229">
                  <c:v>0.57900000000000007</c:v>
                </c:pt>
                <c:pt idx="19230">
                  <c:v>0.60420000000000007</c:v>
                </c:pt>
                <c:pt idx="19231">
                  <c:v>0.5111</c:v>
                </c:pt>
                <c:pt idx="19232">
                  <c:v>0.4627</c:v>
                </c:pt>
                <c:pt idx="19233">
                  <c:v>0.56010000000000004</c:v>
                </c:pt>
                <c:pt idx="19234">
                  <c:v>0.48170000000000002</c:v>
                </c:pt>
                <c:pt idx="19235">
                  <c:v>0.50880000000000003</c:v>
                </c:pt>
                <c:pt idx="19236">
                  <c:v>0.52280000000000004</c:v>
                </c:pt>
                <c:pt idx="19237">
                  <c:v>0.47570000000000001</c:v>
                </c:pt>
                <c:pt idx="19238">
                  <c:v>0.47300000000000009</c:v>
                </c:pt>
                <c:pt idx="19239">
                  <c:v>0.41620000000000001</c:v>
                </c:pt>
                <c:pt idx="19240">
                  <c:v>0.37719999999999998</c:v>
                </c:pt>
                <c:pt idx="19241">
                  <c:v>0.37890000000000001</c:v>
                </c:pt>
                <c:pt idx="19242">
                  <c:v>0.34300000000000003</c:v>
                </c:pt>
                <c:pt idx="19243">
                  <c:v>0.3629</c:v>
                </c:pt>
                <c:pt idx="19244">
                  <c:v>0.33240000000000003</c:v>
                </c:pt>
                <c:pt idx="19245">
                  <c:v>0.33180000000000004</c:v>
                </c:pt>
                <c:pt idx="19246">
                  <c:v>0.30560000000000004</c:v>
                </c:pt>
                <c:pt idx="19247">
                  <c:v>0.29630000000000001</c:v>
                </c:pt>
                <c:pt idx="19248">
                  <c:v>0.29330000000000001</c:v>
                </c:pt>
                <c:pt idx="19249">
                  <c:v>0.28989999999999999</c:v>
                </c:pt>
                <c:pt idx="19250">
                  <c:v>0.2722</c:v>
                </c:pt>
                <c:pt idx="19251">
                  <c:v>0.26540000000000002</c:v>
                </c:pt>
                <c:pt idx="19252">
                  <c:v>0.251</c:v>
                </c:pt>
                <c:pt idx="19253">
                  <c:v>0.24780000000000002</c:v>
                </c:pt>
                <c:pt idx="19254">
                  <c:v>0.25159999999999999</c:v>
                </c:pt>
                <c:pt idx="19255">
                  <c:v>0.24729999999999999</c:v>
                </c:pt>
                <c:pt idx="19256">
                  <c:v>0.24990000000000001</c:v>
                </c:pt>
                <c:pt idx="19257">
                  <c:v>0.2445</c:v>
                </c:pt>
                <c:pt idx="19258">
                  <c:v>0.24180000000000001</c:v>
                </c:pt>
                <c:pt idx="19259">
                  <c:v>0.25130000000000002</c:v>
                </c:pt>
                <c:pt idx="19260">
                  <c:v>0.23980000000000001</c:v>
                </c:pt>
                <c:pt idx="19261">
                  <c:v>0.24580000000000002</c:v>
                </c:pt>
                <c:pt idx="19262">
                  <c:v>0.23910000000000001</c:v>
                </c:pt>
                <c:pt idx="19263">
                  <c:v>0.24420000000000003</c:v>
                </c:pt>
                <c:pt idx="19264">
                  <c:v>0.24080000000000001</c:v>
                </c:pt>
                <c:pt idx="19265">
                  <c:v>0.2316</c:v>
                </c:pt>
                <c:pt idx="19266">
                  <c:v>0.23230000000000001</c:v>
                </c:pt>
                <c:pt idx="19267">
                  <c:v>0.22309999999999999</c:v>
                </c:pt>
                <c:pt idx="19268">
                  <c:v>0.23070000000000002</c:v>
                </c:pt>
                <c:pt idx="19269">
                  <c:v>0.22050000000000003</c:v>
                </c:pt>
                <c:pt idx="19270">
                  <c:v>0.22410000000000002</c:v>
                </c:pt>
                <c:pt idx="19271">
                  <c:v>0.2177</c:v>
                </c:pt>
                <c:pt idx="19272">
                  <c:v>0.21640000000000004</c:v>
                </c:pt>
                <c:pt idx="19273">
                  <c:v>0.21810000000000002</c:v>
                </c:pt>
                <c:pt idx="19274">
                  <c:v>0.20840000000000003</c:v>
                </c:pt>
                <c:pt idx="19275">
                  <c:v>0.20419999999999999</c:v>
                </c:pt>
                <c:pt idx="19276">
                  <c:v>0.19910000000000003</c:v>
                </c:pt>
                <c:pt idx="19277">
                  <c:v>0.19190000000000002</c:v>
                </c:pt>
                <c:pt idx="19278">
                  <c:v>0.1895</c:v>
                </c:pt>
                <c:pt idx="19279">
                  <c:v>0.19240000000000002</c:v>
                </c:pt>
                <c:pt idx="19280">
                  <c:v>0.2026</c:v>
                </c:pt>
                <c:pt idx="19281">
                  <c:v>0.20800000000000002</c:v>
                </c:pt>
                <c:pt idx="19282">
                  <c:v>0.19610000000000002</c:v>
                </c:pt>
                <c:pt idx="19283">
                  <c:v>0.19340000000000002</c:v>
                </c:pt>
                <c:pt idx="19284">
                  <c:v>0.1966</c:v>
                </c:pt>
                <c:pt idx="19285">
                  <c:v>0.1835</c:v>
                </c:pt>
                <c:pt idx="19286">
                  <c:v>0.18870000000000001</c:v>
                </c:pt>
                <c:pt idx="19287">
                  <c:v>0.19720000000000001</c:v>
                </c:pt>
                <c:pt idx="19288">
                  <c:v>0.2</c:v>
                </c:pt>
                <c:pt idx="19289">
                  <c:v>0.21560000000000001</c:v>
                </c:pt>
                <c:pt idx="19290">
                  <c:v>0.22060000000000002</c:v>
                </c:pt>
                <c:pt idx="19291">
                  <c:v>0.24640000000000001</c:v>
                </c:pt>
                <c:pt idx="19292">
                  <c:v>0.35230000000000006</c:v>
                </c:pt>
                <c:pt idx="19293">
                  <c:v>0.54880000000000007</c:v>
                </c:pt>
                <c:pt idx="19294">
                  <c:v>0.55380000000000007</c:v>
                </c:pt>
                <c:pt idx="19295">
                  <c:v>0.58609999999999995</c:v>
                </c:pt>
                <c:pt idx="19296">
                  <c:v>0.62640000000000007</c:v>
                </c:pt>
                <c:pt idx="19297">
                  <c:v>0.59520000000000006</c:v>
                </c:pt>
                <c:pt idx="19298">
                  <c:v>0.48090000000000005</c:v>
                </c:pt>
                <c:pt idx="19299">
                  <c:v>0.46070000000000005</c:v>
                </c:pt>
                <c:pt idx="19300">
                  <c:v>0.51700000000000002</c:v>
                </c:pt>
                <c:pt idx="19301">
                  <c:v>0.52969999999999995</c:v>
                </c:pt>
                <c:pt idx="19302">
                  <c:v>0.5444</c:v>
                </c:pt>
                <c:pt idx="19303">
                  <c:v>0.60510000000000008</c:v>
                </c:pt>
                <c:pt idx="19304">
                  <c:v>0.56600000000000006</c:v>
                </c:pt>
                <c:pt idx="19305">
                  <c:v>0.53420000000000001</c:v>
                </c:pt>
                <c:pt idx="19306">
                  <c:v>0.47889999999999999</c:v>
                </c:pt>
                <c:pt idx="19307">
                  <c:v>0.57150000000000001</c:v>
                </c:pt>
                <c:pt idx="19308">
                  <c:v>0.55759999999999998</c:v>
                </c:pt>
                <c:pt idx="19309">
                  <c:v>0.53259999999999996</c:v>
                </c:pt>
                <c:pt idx="19310">
                  <c:v>0.51349999999999996</c:v>
                </c:pt>
                <c:pt idx="19311">
                  <c:v>0.54059999999999997</c:v>
                </c:pt>
                <c:pt idx="19312">
                  <c:v>0.53410000000000002</c:v>
                </c:pt>
                <c:pt idx="19313">
                  <c:v>0.53129999999999999</c:v>
                </c:pt>
                <c:pt idx="19314">
                  <c:v>0.46900000000000008</c:v>
                </c:pt>
                <c:pt idx="19315">
                  <c:v>0.45320000000000005</c:v>
                </c:pt>
                <c:pt idx="19316">
                  <c:v>0.48830000000000001</c:v>
                </c:pt>
                <c:pt idx="19317">
                  <c:v>0.47880000000000006</c:v>
                </c:pt>
                <c:pt idx="19318">
                  <c:v>0.45780000000000004</c:v>
                </c:pt>
                <c:pt idx="19319">
                  <c:v>0.48899999999999999</c:v>
                </c:pt>
                <c:pt idx="19320">
                  <c:v>0.49500000000000005</c:v>
                </c:pt>
                <c:pt idx="19321">
                  <c:v>0.51550000000000007</c:v>
                </c:pt>
                <c:pt idx="19322">
                  <c:v>0.49210000000000004</c:v>
                </c:pt>
                <c:pt idx="19323">
                  <c:v>0.47500000000000003</c:v>
                </c:pt>
                <c:pt idx="19324">
                  <c:v>0.46280000000000004</c:v>
                </c:pt>
                <c:pt idx="19325">
                  <c:v>0.46449999999999997</c:v>
                </c:pt>
                <c:pt idx="19326">
                  <c:v>0.46900000000000008</c:v>
                </c:pt>
                <c:pt idx="19327">
                  <c:v>0.46399999999999997</c:v>
                </c:pt>
                <c:pt idx="19328">
                  <c:v>0.45090000000000008</c:v>
                </c:pt>
                <c:pt idx="19329">
                  <c:v>0.4667</c:v>
                </c:pt>
                <c:pt idx="19330">
                  <c:v>0.46160000000000001</c:v>
                </c:pt>
                <c:pt idx="19331">
                  <c:v>0.42680000000000001</c:v>
                </c:pt>
                <c:pt idx="19332">
                  <c:v>0.44040000000000001</c:v>
                </c:pt>
                <c:pt idx="19333">
                  <c:v>0.40410000000000007</c:v>
                </c:pt>
                <c:pt idx="19334">
                  <c:v>0.40050000000000002</c:v>
                </c:pt>
                <c:pt idx="19335">
                  <c:v>0.45460000000000006</c:v>
                </c:pt>
                <c:pt idx="19336">
                  <c:v>0.43940000000000001</c:v>
                </c:pt>
                <c:pt idx="19337">
                  <c:v>0.45340000000000003</c:v>
                </c:pt>
                <c:pt idx="19338">
                  <c:v>0.43620000000000003</c:v>
                </c:pt>
                <c:pt idx="19339">
                  <c:v>0.46479999999999999</c:v>
                </c:pt>
                <c:pt idx="19340">
                  <c:v>0.43019999999999997</c:v>
                </c:pt>
                <c:pt idx="19341">
                  <c:v>0.42900000000000005</c:v>
                </c:pt>
                <c:pt idx="19342">
                  <c:v>0.41100000000000003</c:v>
                </c:pt>
                <c:pt idx="19343">
                  <c:v>0.41559999999999997</c:v>
                </c:pt>
                <c:pt idx="19344">
                  <c:v>0.40800000000000003</c:v>
                </c:pt>
                <c:pt idx="19345">
                  <c:v>0.42730000000000001</c:v>
                </c:pt>
                <c:pt idx="19346">
                  <c:v>0.42030000000000006</c:v>
                </c:pt>
                <c:pt idx="19347">
                  <c:v>0.41399999999999998</c:v>
                </c:pt>
                <c:pt idx="19348">
                  <c:v>0.41760000000000003</c:v>
                </c:pt>
                <c:pt idx="19349">
                  <c:v>0.39690000000000003</c:v>
                </c:pt>
                <c:pt idx="19350">
                  <c:v>0.39020000000000005</c:v>
                </c:pt>
                <c:pt idx="19351">
                  <c:v>0.37640000000000001</c:v>
                </c:pt>
                <c:pt idx="19352">
                  <c:v>0.39030000000000004</c:v>
                </c:pt>
                <c:pt idx="19353">
                  <c:v>0.38200000000000001</c:v>
                </c:pt>
                <c:pt idx="19354">
                  <c:v>0.3931</c:v>
                </c:pt>
                <c:pt idx="19355">
                  <c:v>0.38929999999999998</c:v>
                </c:pt>
                <c:pt idx="19356">
                  <c:v>0.3755</c:v>
                </c:pt>
                <c:pt idx="19357">
                  <c:v>0.3659</c:v>
                </c:pt>
                <c:pt idx="19358">
                  <c:v>0.36060000000000003</c:v>
                </c:pt>
                <c:pt idx="19359">
                  <c:v>0.35240000000000005</c:v>
                </c:pt>
                <c:pt idx="19360">
                  <c:v>0.33230000000000004</c:v>
                </c:pt>
                <c:pt idx="19361">
                  <c:v>0.33350000000000002</c:v>
                </c:pt>
                <c:pt idx="19362">
                  <c:v>0.31869999999999998</c:v>
                </c:pt>
                <c:pt idx="19363">
                  <c:v>0.32650000000000001</c:v>
                </c:pt>
                <c:pt idx="19364">
                  <c:v>0.33550000000000002</c:v>
                </c:pt>
                <c:pt idx="19365">
                  <c:v>0.32330000000000003</c:v>
                </c:pt>
                <c:pt idx="19366">
                  <c:v>0.31880000000000003</c:v>
                </c:pt>
                <c:pt idx="19367">
                  <c:v>0.30530000000000002</c:v>
                </c:pt>
                <c:pt idx="19368">
                  <c:v>0.32500000000000001</c:v>
                </c:pt>
                <c:pt idx="19369">
                  <c:v>0.32210000000000005</c:v>
                </c:pt>
                <c:pt idx="19370">
                  <c:v>0.31469999999999998</c:v>
                </c:pt>
                <c:pt idx="19371">
                  <c:v>0.31669999999999998</c:v>
                </c:pt>
                <c:pt idx="19372">
                  <c:v>0.33330000000000004</c:v>
                </c:pt>
                <c:pt idx="19373">
                  <c:v>0.32540000000000002</c:v>
                </c:pt>
                <c:pt idx="19374">
                  <c:v>0.29340000000000005</c:v>
                </c:pt>
                <c:pt idx="19375">
                  <c:v>0.30580000000000002</c:v>
                </c:pt>
                <c:pt idx="19376">
                  <c:v>0.2903</c:v>
                </c:pt>
                <c:pt idx="19377">
                  <c:v>0.29170000000000001</c:v>
                </c:pt>
                <c:pt idx="19378">
                  <c:v>0.2782</c:v>
                </c:pt>
                <c:pt idx="19379">
                  <c:v>0.30990000000000006</c:v>
                </c:pt>
                <c:pt idx="19380">
                  <c:v>0.32640000000000002</c:v>
                </c:pt>
                <c:pt idx="19381">
                  <c:v>0.31610000000000005</c:v>
                </c:pt>
                <c:pt idx="19382">
                  <c:v>0.31309999999999999</c:v>
                </c:pt>
                <c:pt idx="19383">
                  <c:v>0.2918</c:v>
                </c:pt>
                <c:pt idx="19384">
                  <c:v>0.2903</c:v>
                </c:pt>
                <c:pt idx="19385">
                  <c:v>0.30970000000000003</c:v>
                </c:pt>
                <c:pt idx="19386">
                  <c:v>0.30530000000000002</c:v>
                </c:pt>
                <c:pt idx="19387">
                  <c:v>0.28079999999999999</c:v>
                </c:pt>
                <c:pt idx="19388">
                  <c:v>0.28789999999999999</c:v>
                </c:pt>
                <c:pt idx="19389">
                  <c:v>0.27930000000000005</c:v>
                </c:pt>
                <c:pt idx="19390">
                  <c:v>0.26900000000000002</c:v>
                </c:pt>
                <c:pt idx="19391">
                  <c:v>0.28110000000000002</c:v>
                </c:pt>
                <c:pt idx="19392">
                  <c:v>0.27799999999999997</c:v>
                </c:pt>
                <c:pt idx="19393">
                  <c:v>0.27330000000000004</c:v>
                </c:pt>
                <c:pt idx="19394">
                  <c:v>0.28029999999999999</c:v>
                </c:pt>
                <c:pt idx="19395">
                  <c:v>0.27400000000000002</c:v>
                </c:pt>
                <c:pt idx="19396">
                  <c:v>0.26480000000000004</c:v>
                </c:pt>
                <c:pt idx="19397">
                  <c:v>0.27350000000000002</c:v>
                </c:pt>
                <c:pt idx="19398">
                  <c:v>0.2606</c:v>
                </c:pt>
                <c:pt idx="19399">
                  <c:v>0.25030000000000002</c:v>
                </c:pt>
                <c:pt idx="19400">
                  <c:v>0.24740000000000004</c:v>
                </c:pt>
                <c:pt idx="19401">
                  <c:v>0.25510000000000005</c:v>
                </c:pt>
                <c:pt idx="19402">
                  <c:v>0.24260000000000004</c:v>
                </c:pt>
                <c:pt idx="19403">
                  <c:v>0.24630000000000002</c:v>
                </c:pt>
                <c:pt idx="19404">
                  <c:v>0.24100000000000002</c:v>
                </c:pt>
                <c:pt idx="19405">
                  <c:v>0.24729999999999999</c:v>
                </c:pt>
                <c:pt idx="19406">
                  <c:v>0.24049999999999999</c:v>
                </c:pt>
                <c:pt idx="19407">
                  <c:v>0.22719999999999999</c:v>
                </c:pt>
                <c:pt idx="19408">
                  <c:v>0.22639999999999999</c:v>
                </c:pt>
                <c:pt idx="19409">
                  <c:v>0.23010000000000003</c:v>
                </c:pt>
                <c:pt idx="19410">
                  <c:v>0.22470000000000001</c:v>
                </c:pt>
                <c:pt idx="19411">
                  <c:v>0.23780000000000001</c:v>
                </c:pt>
                <c:pt idx="19412">
                  <c:v>0.24990000000000001</c:v>
                </c:pt>
                <c:pt idx="19413">
                  <c:v>0.25090000000000001</c:v>
                </c:pt>
                <c:pt idx="19414">
                  <c:v>0.2802</c:v>
                </c:pt>
                <c:pt idx="19415">
                  <c:v>0.30249999999999999</c:v>
                </c:pt>
                <c:pt idx="19416">
                  <c:v>0.31070000000000003</c:v>
                </c:pt>
                <c:pt idx="19417">
                  <c:v>0.31070000000000003</c:v>
                </c:pt>
                <c:pt idx="19418">
                  <c:v>0.3029</c:v>
                </c:pt>
                <c:pt idx="19419">
                  <c:v>0.30870000000000003</c:v>
                </c:pt>
                <c:pt idx="19420">
                  <c:v>0.34600000000000003</c:v>
                </c:pt>
                <c:pt idx="19421">
                  <c:v>0.37709999999999999</c:v>
                </c:pt>
                <c:pt idx="19422">
                  <c:v>0.37309999999999999</c:v>
                </c:pt>
                <c:pt idx="19423">
                  <c:v>0.39540000000000003</c:v>
                </c:pt>
                <c:pt idx="19424">
                  <c:v>0.40270000000000006</c:v>
                </c:pt>
                <c:pt idx="19425">
                  <c:v>0.44779999999999998</c:v>
                </c:pt>
                <c:pt idx="19426">
                  <c:v>0.44960000000000006</c:v>
                </c:pt>
                <c:pt idx="19427">
                  <c:v>0.45460000000000006</c:v>
                </c:pt>
                <c:pt idx="19428">
                  <c:v>0.42120000000000002</c:v>
                </c:pt>
                <c:pt idx="19429">
                  <c:v>0.43179999999999996</c:v>
                </c:pt>
                <c:pt idx="19430">
                  <c:v>0.45410000000000006</c:v>
                </c:pt>
                <c:pt idx="19431">
                  <c:v>0.45789999999999997</c:v>
                </c:pt>
                <c:pt idx="19432">
                  <c:v>0.45880000000000004</c:v>
                </c:pt>
                <c:pt idx="19433">
                  <c:v>0.4622</c:v>
                </c:pt>
                <c:pt idx="19434">
                  <c:v>0.4632</c:v>
                </c:pt>
                <c:pt idx="19435">
                  <c:v>0.47839999999999999</c:v>
                </c:pt>
                <c:pt idx="19436">
                  <c:v>0.48770000000000002</c:v>
                </c:pt>
                <c:pt idx="19437">
                  <c:v>0.46600000000000003</c:v>
                </c:pt>
                <c:pt idx="19438">
                  <c:v>0.46399999999999997</c:v>
                </c:pt>
                <c:pt idx="19439">
                  <c:v>0.47870000000000001</c:v>
                </c:pt>
                <c:pt idx="19440">
                  <c:v>0.4859</c:v>
                </c:pt>
                <c:pt idx="19441">
                  <c:v>0.49980000000000002</c:v>
                </c:pt>
                <c:pt idx="19442">
                  <c:v>0.50309999999999999</c:v>
                </c:pt>
                <c:pt idx="19443">
                  <c:v>0.47770000000000001</c:v>
                </c:pt>
                <c:pt idx="19444">
                  <c:v>0.48160000000000003</c:v>
                </c:pt>
                <c:pt idx="19445">
                  <c:v>0.50129999999999997</c:v>
                </c:pt>
                <c:pt idx="19446">
                  <c:v>0.48980000000000001</c:v>
                </c:pt>
                <c:pt idx="19447">
                  <c:v>0.49420000000000003</c:v>
                </c:pt>
                <c:pt idx="19448">
                  <c:v>0.50819999999999999</c:v>
                </c:pt>
                <c:pt idx="19449">
                  <c:v>0.52060000000000006</c:v>
                </c:pt>
                <c:pt idx="19450">
                  <c:v>0.55270000000000008</c:v>
                </c:pt>
                <c:pt idx="19451">
                  <c:v>0.56850000000000001</c:v>
                </c:pt>
                <c:pt idx="19452">
                  <c:v>0.56320000000000003</c:v>
                </c:pt>
                <c:pt idx="19453">
                  <c:v>0.60750000000000004</c:v>
                </c:pt>
                <c:pt idx="19454">
                  <c:v>0.61770000000000003</c:v>
                </c:pt>
                <c:pt idx="19455">
                  <c:v>0.59880000000000011</c:v>
                </c:pt>
                <c:pt idx="19456">
                  <c:v>0.58330000000000004</c:v>
                </c:pt>
                <c:pt idx="19457">
                  <c:v>0.63170000000000004</c:v>
                </c:pt>
                <c:pt idx="19458">
                  <c:v>0.6432000000000001</c:v>
                </c:pt>
                <c:pt idx="19459">
                  <c:v>0.65210000000000001</c:v>
                </c:pt>
                <c:pt idx="19460">
                  <c:v>0.65890000000000004</c:v>
                </c:pt>
                <c:pt idx="19461">
                  <c:v>0.67460000000000009</c:v>
                </c:pt>
                <c:pt idx="19462">
                  <c:v>0.67530000000000001</c:v>
                </c:pt>
                <c:pt idx="19463">
                  <c:v>0.66410000000000002</c:v>
                </c:pt>
                <c:pt idx="19464">
                  <c:v>0.62760000000000005</c:v>
                </c:pt>
                <c:pt idx="19465">
                  <c:v>0.60970000000000013</c:v>
                </c:pt>
                <c:pt idx="19466">
                  <c:v>0.58700000000000008</c:v>
                </c:pt>
                <c:pt idx="19467">
                  <c:v>0.62150000000000005</c:v>
                </c:pt>
                <c:pt idx="19468">
                  <c:v>0.58140000000000003</c:v>
                </c:pt>
                <c:pt idx="19469">
                  <c:v>0.62570000000000003</c:v>
                </c:pt>
                <c:pt idx="19470">
                  <c:v>0.64600000000000002</c:v>
                </c:pt>
                <c:pt idx="19471">
                  <c:v>0.6634000000000001</c:v>
                </c:pt>
                <c:pt idx="19472">
                  <c:v>0.61399999999999999</c:v>
                </c:pt>
                <c:pt idx="19473">
                  <c:v>0.64390000000000003</c:v>
                </c:pt>
                <c:pt idx="19474">
                  <c:v>0.68190000000000006</c:v>
                </c:pt>
                <c:pt idx="19475">
                  <c:v>0.73870000000000002</c:v>
                </c:pt>
                <c:pt idx="19476">
                  <c:v>0.7572000000000001</c:v>
                </c:pt>
                <c:pt idx="19477">
                  <c:v>0.83040000000000003</c:v>
                </c:pt>
                <c:pt idx="19478">
                  <c:v>0.79820000000000002</c:v>
                </c:pt>
                <c:pt idx="19479">
                  <c:v>0.83689999999999998</c:v>
                </c:pt>
                <c:pt idx="19480">
                  <c:v>0.84760000000000013</c:v>
                </c:pt>
                <c:pt idx="19481">
                  <c:v>0.83320000000000016</c:v>
                </c:pt>
                <c:pt idx="19482">
                  <c:v>0.81510000000000005</c:v>
                </c:pt>
                <c:pt idx="19483">
                  <c:v>0.79560000000000008</c:v>
                </c:pt>
                <c:pt idx="19484">
                  <c:v>0.79960000000000009</c:v>
                </c:pt>
                <c:pt idx="19485">
                  <c:v>0.77080000000000004</c:v>
                </c:pt>
                <c:pt idx="19486">
                  <c:v>0.71650000000000003</c:v>
                </c:pt>
                <c:pt idx="19487">
                  <c:v>0.68530000000000002</c:v>
                </c:pt>
                <c:pt idx="19488">
                  <c:v>0.67620000000000002</c:v>
                </c:pt>
                <c:pt idx="19489">
                  <c:v>0.66349999999999998</c:v>
                </c:pt>
                <c:pt idx="19490">
                  <c:v>0.64910000000000001</c:v>
                </c:pt>
                <c:pt idx="19491">
                  <c:v>0.6594000000000001</c:v>
                </c:pt>
                <c:pt idx="19492">
                  <c:v>0.65039999999999998</c:v>
                </c:pt>
                <c:pt idx="19493">
                  <c:v>0.66110000000000002</c:v>
                </c:pt>
                <c:pt idx="19494">
                  <c:v>0.63840000000000008</c:v>
                </c:pt>
                <c:pt idx="19495">
                  <c:v>0.72619999999999996</c:v>
                </c:pt>
                <c:pt idx="19496">
                  <c:v>0.76140000000000008</c:v>
                </c:pt>
                <c:pt idx="19497">
                  <c:v>0.72330000000000005</c:v>
                </c:pt>
                <c:pt idx="19498">
                  <c:v>0.69589999999999996</c:v>
                </c:pt>
                <c:pt idx="19499">
                  <c:v>0.68270000000000008</c:v>
                </c:pt>
                <c:pt idx="19500">
                  <c:v>0.62670000000000003</c:v>
                </c:pt>
                <c:pt idx="19501">
                  <c:v>0.62270000000000003</c:v>
                </c:pt>
                <c:pt idx="19502">
                  <c:v>0.62780000000000002</c:v>
                </c:pt>
                <c:pt idx="19503">
                  <c:v>0.58189999999999997</c:v>
                </c:pt>
                <c:pt idx="19504">
                  <c:v>0.55349999999999999</c:v>
                </c:pt>
                <c:pt idx="19505">
                  <c:v>0.64150000000000007</c:v>
                </c:pt>
                <c:pt idx="19506">
                  <c:v>0.57080000000000009</c:v>
                </c:pt>
                <c:pt idx="19507">
                  <c:v>0.59989999999999999</c:v>
                </c:pt>
                <c:pt idx="19508">
                  <c:v>0.56230000000000002</c:v>
                </c:pt>
                <c:pt idx="19509">
                  <c:v>0.57540000000000002</c:v>
                </c:pt>
                <c:pt idx="19510">
                  <c:v>0.54900000000000004</c:v>
                </c:pt>
                <c:pt idx="19511">
                  <c:v>0.52460000000000007</c:v>
                </c:pt>
                <c:pt idx="19512">
                  <c:v>0.51329999999999998</c:v>
                </c:pt>
                <c:pt idx="19513">
                  <c:v>0.54920000000000002</c:v>
                </c:pt>
                <c:pt idx="19514">
                  <c:v>0.56430000000000002</c:v>
                </c:pt>
                <c:pt idx="19515">
                  <c:v>0.54759999999999998</c:v>
                </c:pt>
                <c:pt idx="19516">
                  <c:v>0.54870000000000008</c:v>
                </c:pt>
                <c:pt idx="19517">
                  <c:v>0.53470000000000006</c:v>
                </c:pt>
                <c:pt idx="19518">
                  <c:v>0.53680000000000005</c:v>
                </c:pt>
                <c:pt idx="19519">
                  <c:v>0.55599999999999994</c:v>
                </c:pt>
                <c:pt idx="19520">
                  <c:v>0.52480000000000004</c:v>
                </c:pt>
                <c:pt idx="19521">
                  <c:v>0.48090000000000005</c:v>
                </c:pt>
                <c:pt idx="19522">
                  <c:v>0.45750000000000002</c:v>
                </c:pt>
                <c:pt idx="19523">
                  <c:v>0.45640000000000003</c:v>
                </c:pt>
                <c:pt idx="19524">
                  <c:v>0.48099999999999998</c:v>
                </c:pt>
                <c:pt idx="19525">
                  <c:v>0.46989999999999998</c:v>
                </c:pt>
                <c:pt idx="19526">
                  <c:v>0.43530000000000002</c:v>
                </c:pt>
                <c:pt idx="19527">
                  <c:v>0.41139999999999999</c:v>
                </c:pt>
                <c:pt idx="19528">
                  <c:v>0.40789999999999998</c:v>
                </c:pt>
                <c:pt idx="19529">
                  <c:v>0.3896</c:v>
                </c:pt>
                <c:pt idx="19530">
                  <c:v>0.40260000000000001</c:v>
                </c:pt>
                <c:pt idx="19531">
                  <c:v>0.3659</c:v>
                </c:pt>
                <c:pt idx="19532">
                  <c:v>0.3695</c:v>
                </c:pt>
                <c:pt idx="19533">
                  <c:v>0.33610000000000007</c:v>
                </c:pt>
                <c:pt idx="19534">
                  <c:v>0.36870000000000003</c:v>
                </c:pt>
                <c:pt idx="19535">
                  <c:v>0.36760000000000004</c:v>
                </c:pt>
                <c:pt idx="19536">
                  <c:v>0.34630000000000005</c:v>
                </c:pt>
                <c:pt idx="19537">
                  <c:v>0.2787</c:v>
                </c:pt>
                <c:pt idx="19538">
                  <c:v>0.27740000000000004</c:v>
                </c:pt>
                <c:pt idx="19539">
                  <c:v>0.28260000000000002</c:v>
                </c:pt>
                <c:pt idx="19540">
                  <c:v>0.25019999999999998</c:v>
                </c:pt>
                <c:pt idx="19541">
                  <c:v>0.25190000000000001</c:v>
                </c:pt>
                <c:pt idx="19542">
                  <c:v>0.2417</c:v>
                </c:pt>
                <c:pt idx="19543">
                  <c:v>0.25779999999999997</c:v>
                </c:pt>
                <c:pt idx="19544">
                  <c:v>0.25209999999999999</c:v>
                </c:pt>
                <c:pt idx="19545">
                  <c:v>0.24390000000000001</c:v>
                </c:pt>
                <c:pt idx="19546">
                  <c:v>0.23500000000000001</c:v>
                </c:pt>
                <c:pt idx="19547">
                  <c:v>0.21960000000000002</c:v>
                </c:pt>
                <c:pt idx="19548">
                  <c:v>0.21820000000000001</c:v>
                </c:pt>
                <c:pt idx="19549">
                  <c:v>0.21629999999999999</c:v>
                </c:pt>
                <c:pt idx="19550">
                  <c:v>0.2195</c:v>
                </c:pt>
                <c:pt idx="19551">
                  <c:v>0.22410000000000002</c:v>
                </c:pt>
                <c:pt idx="19552">
                  <c:v>0.23140000000000002</c:v>
                </c:pt>
                <c:pt idx="19553">
                  <c:v>0.22870000000000001</c:v>
                </c:pt>
                <c:pt idx="19554">
                  <c:v>0.2392</c:v>
                </c:pt>
                <c:pt idx="19555">
                  <c:v>0.37380000000000002</c:v>
                </c:pt>
                <c:pt idx="19556">
                  <c:v>0.31770000000000004</c:v>
                </c:pt>
                <c:pt idx="19557">
                  <c:v>0.32040000000000002</c:v>
                </c:pt>
                <c:pt idx="19558">
                  <c:v>0.31580000000000003</c:v>
                </c:pt>
                <c:pt idx="19559">
                  <c:v>0.31130000000000002</c:v>
                </c:pt>
                <c:pt idx="19560">
                  <c:v>0.2863</c:v>
                </c:pt>
                <c:pt idx="19561">
                  <c:v>0.24260000000000004</c:v>
                </c:pt>
                <c:pt idx="19562">
                  <c:v>0.22519999999999998</c:v>
                </c:pt>
                <c:pt idx="19563">
                  <c:v>0.2135</c:v>
                </c:pt>
                <c:pt idx="19564">
                  <c:v>0.21160000000000001</c:v>
                </c:pt>
                <c:pt idx="19565">
                  <c:v>0.19950000000000001</c:v>
                </c:pt>
                <c:pt idx="19566">
                  <c:v>0.18690000000000001</c:v>
                </c:pt>
                <c:pt idx="19567">
                  <c:v>0.18930000000000002</c:v>
                </c:pt>
                <c:pt idx="19568">
                  <c:v>0.17710000000000001</c:v>
                </c:pt>
                <c:pt idx="19569">
                  <c:v>0.2069</c:v>
                </c:pt>
                <c:pt idx="19570">
                  <c:v>0.18540000000000001</c:v>
                </c:pt>
                <c:pt idx="19571">
                  <c:v>0.17230000000000001</c:v>
                </c:pt>
                <c:pt idx="19572">
                  <c:v>0.16810000000000003</c:v>
                </c:pt>
                <c:pt idx="19573">
                  <c:v>0.19220000000000001</c:v>
                </c:pt>
                <c:pt idx="19574">
                  <c:v>0.1767</c:v>
                </c:pt>
                <c:pt idx="19575">
                  <c:v>0.19230000000000003</c:v>
                </c:pt>
                <c:pt idx="19576">
                  <c:v>0.19400000000000001</c:v>
                </c:pt>
                <c:pt idx="19577">
                  <c:v>0.17470000000000002</c:v>
                </c:pt>
                <c:pt idx="19578">
                  <c:v>0.16400000000000001</c:v>
                </c:pt>
                <c:pt idx="19579">
                  <c:v>0.16390000000000002</c:v>
                </c:pt>
                <c:pt idx="19580">
                  <c:v>0.1575</c:v>
                </c:pt>
                <c:pt idx="19581">
                  <c:v>0.16220000000000001</c:v>
                </c:pt>
                <c:pt idx="19582">
                  <c:v>0.15000000000000002</c:v>
                </c:pt>
                <c:pt idx="19583">
                  <c:v>0.15300000000000002</c:v>
                </c:pt>
                <c:pt idx="19584">
                  <c:v>0.15870000000000001</c:v>
                </c:pt>
                <c:pt idx="19585">
                  <c:v>0.15010000000000001</c:v>
                </c:pt>
                <c:pt idx="19586">
                  <c:v>0.16250000000000001</c:v>
                </c:pt>
                <c:pt idx="19587">
                  <c:v>0.15840000000000001</c:v>
                </c:pt>
                <c:pt idx="19588">
                  <c:v>0.1444</c:v>
                </c:pt>
                <c:pt idx="19589">
                  <c:v>0.1459</c:v>
                </c:pt>
                <c:pt idx="19590">
                  <c:v>0.14980000000000002</c:v>
                </c:pt>
                <c:pt idx="19591">
                  <c:v>0.1439</c:v>
                </c:pt>
                <c:pt idx="19592">
                  <c:v>0.14860000000000001</c:v>
                </c:pt>
                <c:pt idx="19593">
                  <c:v>0.15090000000000001</c:v>
                </c:pt>
                <c:pt idx="19594">
                  <c:v>0.14270000000000002</c:v>
                </c:pt>
                <c:pt idx="19595">
                  <c:v>0.14170000000000002</c:v>
                </c:pt>
                <c:pt idx="19596">
                  <c:v>0.14810000000000001</c:v>
                </c:pt>
                <c:pt idx="19597">
                  <c:v>0.1479</c:v>
                </c:pt>
                <c:pt idx="19598">
                  <c:v>0.1399</c:v>
                </c:pt>
                <c:pt idx="19599">
                  <c:v>0.13919999999999999</c:v>
                </c:pt>
                <c:pt idx="19600">
                  <c:v>0.1258</c:v>
                </c:pt>
                <c:pt idx="19601">
                  <c:v>0.12210000000000001</c:v>
                </c:pt>
                <c:pt idx="19602">
                  <c:v>0.13120000000000001</c:v>
                </c:pt>
                <c:pt idx="19603">
                  <c:v>0.13100000000000001</c:v>
                </c:pt>
                <c:pt idx="19604">
                  <c:v>0.1285</c:v>
                </c:pt>
                <c:pt idx="19605">
                  <c:v>0.12270000000000002</c:v>
                </c:pt>
                <c:pt idx="19606">
                  <c:v>0.127</c:v>
                </c:pt>
                <c:pt idx="19607">
                  <c:v>0.124</c:v>
                </c:pt>
                <c:pt idx="19608">
                  <c:v>0.12660000000000002</c:v>
                </c:pt>
                <c:pt idx="19609">
                  <c:v>0.12760000000000002</c:v>
                </c:pt>
                <c:pt idx="19610">
                  <c:v>0.12040000000000001</c:v>
                </c:pt>
                <c:pt idx="19611">
                  <c:v>0.11850000000000001</c:v>
                </c:pt>
                <c:pt idx="19612">
                  <c:v>0.12</c:v>
                </c:pt>
                <c:pt idx="19613">
                  <c:v>0.11020000000000002</c:v>
                </c:pt>
                <c:pt idx="19614">
                  <c:v>0.1105</c:v>
                </c:pt>
                <c:pt idx="19615">
                  <c:v>0.11459999999999999</c:v>
                </c:pt>
                <c:pt idx="19616">
                  <c:v>0.1142</c:v>
                </c:pt>
                <c:pt idx="19617">
                  <c:v>0.10730000000000001</c:v>
                </c:pt>
                <c:pt idx="19618">
                  <c:v>0.10930000000000001</c:v>
                </c:pt>
                <c:pt idx="19619">
                  <c:v>0.1158</c:v>
                </c:pt>
                <c:pt idx="19620">
                  <c:v>0.1101</c:v>
                </c:pt>
                <c:pt idx="19621">
                  <c:v>0.11430000000000001</c:v>
                </c:pt>
                <c:pt idx="19622">
                  <c:v>0.1081</c:v>
                </c:pt>
                <c:pt idx="19623">
                  <c:v>0.1033</c:v>
                </c:pt>
                <c:pt idx="19624">
                  <c:v>0.1038</c:v>
                </c:pt>
                <c:pt idx="19625">
                  <c:v>9.3899999999999997E-2</c:v>
                </c:pt>
                <c:pt idx="19626">
                  <c:v>8.77E-2</c:v>
                </c:pt>
                <c:pt idx="19627">
                  <c:v>8.6300000000000002E-2</c:v>
                </c:pt>
                <c:pt idx="19628">
                  <c:v>8.1100000000000005E-2</c:v>
                </c:pt>
                <c:pt idx="19629">
                  <c:v>7.5700000000000003E-2</c:v>
                </c:pt>
                <c:pt idx="19630">
                  <c:v>6.9599999999999995E-2</c:v>
                </c:pt>
                <c:pt idx="19631">
                  <c:v>6.93E-2</c:v>
                </c:pt>
                <c:pt idx="19632">
                  <c:v>6.6700000000000009E-2</c:v>
                </c:pt>
                <c:pt idx="19633">
                  <c:v>6.5100000000000005E-2</c:v>
                </c:pt>
                <c:pt idx="19634">
                  <c:v>6.4600000000000005E-2</c:v>
                </c:pt>
                <c:pt idx="19635">
                  <c:v>5.9200000000000003E-2</c:v>
                </c:pt>
                <c:pt idx="19636">
                  <c:v>5.5400000000000005E-2</c:v>
                </c:pt>
                <c:pt idx="19637">
                  <c:v>5.3200000000000004E-2</c:v>
                </c:pt>
                <c:pt idx="19638">
                  <c:v>5.3800000000000008E-2</c:v>
                </c:pt>
                <c:pt idx="19639">
                  <c:v>5.04E-2</c:v>
                </c:pt>
                <c:pt idx="19640">
                  <c:v>4.8100000000000004E-2</c:v>
                </c:pt>
                <c:pt idx="19641">
                  <c:v>4.7E-2</c:v>
                </c:pt>
                <c:pt idx="19642">
                  <c:v>4.5600000000000002E-2</c:v>
                </c:pt>
                <c:pt idx="19643">
                  <c:v>4.0200000000000007E-2</c:v>
                </c:pt>
                <c:pt idx="19644">
                  <c:v>3.9100000000000003E-2</c:v>
                </c:pt>
                <c:pt idx="19645">
                  <c:v>3.5799999999999998E-2</c:v>
                </c:pt>
                <c:pt idx="19646">
                  <c:v>3.5700000000000003E-2</c:v>
                </c:pt>
                <c:pt idx="19647">
                  <c:v>3.4700000000000002E-2</c:v>
                </c:pt>
                <c:pt idx="19648">
                  <c:v>3.4700000000000002E-2</c:v>
                </c:pt>
                <c:pt idx="19649">
                  <c:v>3.56E-2</c:v>
                </c:pt>
                <c:pt idx="19650">
                  <c:v>3.4499999999999996E-2</c:v>
                </c:pt>
                <c:pt idx="19651">
                  <c:v>3.5400000000000001E-2</c:v>
                </c:pt>
                <c:pt idx="19652">
                  <c:v>3.2500000000000001E-2</c:v>
                </c:pt>
                <c:pt idx="19653">
                  <c:v>3.5700000000000003E-2</c:v>
                </c:pt>
                <c:pt idx="19654">
                  <c:v>4.07E-2</c:v>
                </c:pt>
                <c:pt idx="19655">
                  <c:v>3.9800000000000002E-2</c:v>
                </c:pt>
                <c:pt idx="19656">
                  <c:v>4.41E-2</c:v>
                </c:pt>
                <c:pt idx="19657">
                  <c:v>4.4200000000000003E-2</c:v>
                </c:pt>
                <c:pt idx="19658">
                  <c:v>4.4400000000000002E-2</c:v>
                </c:pt>
                <c:pt idx="19659">
                  <c:v>4.8899999999999999E-2</c:v>
                </c:pt>
                <c:pt idx="19660">
                  <c:v>5.5400000000000005E-2</c:v>
                </c:pt>
                <c:pt idx="19661">
                  <c:v>5.67E-2</c:v>
                </c:pt>
                <c:pt idx="19662">
                  <c:v>6.0400000000000002E-2</c:v>
                </c:pt>
                <c:pt idx="19663">
                  <c:v>5.9400000000000001E-2</c:v>
                </c:pt>
                <c:pt idx="19664">
                  <c:v>7.0900000000000005E-2</c:v>
                </c:pt>
                <c:pt idx="19665">
                  <c:v>7.9900000000000013E-2</c:v>
                </c:pt>
                <c:pt idx="19666">
                  <c:v>9.0000000000000011E-2</c:v>
                </c:pt>
                <c:pt idx="19667">
                  <c:v>9.4600000000000004E-2</c:v>
                </c:pt>
                <c:pt idx="19668">
                  <c:v>9.290000000000001E-2</c:v>
                </c:pt>
                <c:pt idx="19669">
                  <c:v>0.11940000000000001</c:v>
                </c:pt>
                <c:pt idx="19670">
                  <c:v>0.13150000000000001</c:v>
                </c:pt>
                <c:pt idx="19671">
                  <c:v>0.1484</c:v>
                </c:pt>
                <c:pt idx="19672">
                  <c:v>0.17220000000000002</c:v>
                </c:pt>
                <c:pt idx="19673">
                  <c:v>0.16339999999999999</c:v>
                </c:pt>
                <c:pt idx="19674">
                  <c:v>0.16810000000000003</c:v>
                </c:pt>
                <c:pt idx="19675">
                  <c:v>0.17980000000000002</c:v>
                </c:pt>
                <c:pt idx="19676">
                  <c:v>0.2717</c:v>
                </c:pt>
                <c:pt idx="19677">
                  <c:v>0.36320000000000002</c:v>
                </c:pt>
                <c:pt idx="19678">
                  <c:v>0.32190000000000002</c:v>
                </c:pt>
                <c:pt idx="19679">
                  <c:v>0.33020000000000005</c:v>
                </c:pt>
                <c:pt idx="19680">
                  <c:v>0.39500000000000002</c:v>
                </c:pt>
                <c:pt idx="19681">
                  <c:v>0.34020000000000006</c:v>
                </c:pt>
                <c:pt idx="19682">
                  <c:v>0.39300000000000002</c:v>
                </c:pt>
                <c:pt idx="19683">
                  <c:v>0.4914</c:v>
                </c:pt>
                <c:pt idx="19684">
                  <c:v>0.47990000000000005</c:v>
                </c:pt>
                <c:pt idx="19685">
                  <c:v>0.42020000000000002</c:v>
                </c:pt>
                <c:pt idx="19686">
                  <c:v>0.45350000000000001</c:v>
                </c:pt>
                <c:pt idx="19687">
                  <c:v>0.43640000000000001</c:v>
                </c:pt>
                <c:pt idx="19688">
                  <c:v>0.3916</c:v>
                </c:pt>
                <c:pt idx="19689">
                  <c:v>0.48120000000000007</c:v>
                </c:pt>
                <c:pt idx="19690">
                  <c:v>0.47439999999999999</c:v>
                </c:pt>
                <c:pt idx="19691">
                  <c:v>0.55369999999999997</c:v>
                </c:pt>
                <c:pt idx="19692">
                  <c:v>0.58530000000000004</c:v>
                </c:pt>
                <c:pt idx="19693">
                  <c:v>0.56240000000000001</c:v>
                </c:pt>
                <c:pt idx="19694">
                  <c:v>0.57540000000000002</c:v>
                </c:pt>
                <c:pt idx="19695">
                  <c:v>0.59120000000000006</c:v>
                </c:pt>
                <c:pt idx="19696">
                  <c:v>0.63700000000000001</c:v>
                </c:pt>
                <c:pt idx="19697">
                  <c:v>0.61330000000000007</c:v>
                </c:pt>
                <c:pt idx="19698">
                  <c:v>0.62300000000000011</c:v>
                </c:pt>
                <c:pt idx="19699">
                  <c:v>0.62300000000000011</c:v>
                </c:pt>
                <c:pt idx="19700">
                  <c:v>0.69710000000000005</c:v>
                </c:pt>
                <c:pt idx="19701">
                  <c:v>0.69520000000000004</c:v>
                </c:pt>
                <c:pt idx="19702">
                  <c:v>0.7168000000000001</c:v>
                </c:pt>
                <c:pt idx="19703">
                  <c:v>0.72960000000000003</c:v>
                </c:pt>
                <c:pt idx="19704">
                  <c:v>0.69500000000000006</c:v>
                </c:pt>
                <c:pt idx="19705">
                  <c:v>0.7127</c:v>
                </c:pt>
                <c:pt idx="19706">
                  <c:v>0.75790000000000002</c:v>
                </c:pt>
                <c:pt idx="19707">
                  <c:v>0.73980000000000001</c:v>
                </c:pt>
                <c:pt idx="19708">
                  <c:v>0.67800000000000005</c:v>
                </c:pt>
                <c:pt idx="19709">
                  <c:v>0.73510000000000009</c:v>
                </c:pt>
                <c:pt idx="19710">
                  <c:v>0.72140000000000004</c:v>
                </c:pt>
                <c:pt idx="19711">
                  <c:v>0.71430000000000005</c:v>
                </c:pt>
                <c:pt idx="19712">
                  <c:v>0.78040000000000009</c:v>
                </c:pt>
                <c:pt idx="19713">
                  <c:v>0.77060000000000006</c:v>
                </c:pt>
                <c:pt idx="19714">
                  <c:v>0.83699999999999997</c:v>
                </c:pt>
                <c:pt idx="19715">
                  <c:v>0.81720000000000015</c:v>
                </c:pt>
                <c:pt idx="19716">
                  <c:v>0.80380000000000007</c:v>
                </c:pt>
                <c:pt idx="19717">
                  <c:v>0.78869999999999996</c:v>
                </c:pt>
                <c:pt idx="19718">
                  <c:v>0.87620000000000009</c:v>
                </c:pt>
                <c:pt idx="19719">
                  <c:v>0.90150000000000008</c:v>
                </c:pt>
                <c:pt idx="19720">
                  <c:v>0.95440000000000014</c:v>
                </c:pt>
                <c:pt idx="19721">
                  <c:v>0.92180000000000006</c:v>
                </c:pt>
                <c:pt idx="19722">
                  <c:v>0.94300000000000006</c:v>
                </c:pt>
                <c:pt idx="19723">
                  <c:v>0.92020000000000002</c:v>
                </c:pt>
                <c:pt idx="19724">
                  <c:v>0.95239999999999991</c:v>
                </c:pt>
                <c:pt idx="19725">
                  <c:v>0.93900000000000006</c:v>
                </c:pt>
                <c:pt idx="19726">
                  <c:v>0.91199999999999992</c:v>
                </c:pt>
                <c:pt idx="19727">
                  <c:v>0.90139999999999998</c:v>
                </c:pt>
                <c:pt idx="19728">
                  <c:v>0.91250000000000009</c:v>
                </c:pt>
                <c:pt idx="19729">
                  <c:v>0.92159999999999997</c:v>
                </c:pt>
                <c:pt idx="19730">
                  <c:v>0.8852000000000001</c:v>
                </c:pt>
                <c:pt idx="19731">
                  <c:v>0.93910000000000005</c:v>
                </c:pt>
                <c:pt idx="19732">
                  <c:v>0.90459999999999996</c:v>
                </c:pt>
                <c:pt idx="19733">
                  <c:v>0.89260000000000006</c:v>
                </c:pt>
                <c:pt idx="19734">
                  <c:v>0.93500000000000005</c:v>
                </c:pt>
                <c:pt idx="19735">
                  <c:v>0.90870000000000006</c:v>
                </c:pt>
                <c:pt idx="19736">
                  <c:v>0.92110000000000003</c:v>
                </c:pt>
                <c:pt idx="19737">
                  <c:v>0.94010000000000005</c:v>
                </c:pt>
                <c:pt idx="19738">
                  <c:v>0.96300000000000008</c:v>
                </c:pt>
                <c:pt idx="19739">
                  <c:v>0.95930000000000004</c:v>
                </c:pt>
                <c:pt idx="19740">
                  <c:v>0.97670000000000001</c:v>
                </c:pt>
                <c:pt idx="19741">
                  <c:v>0.96130000000000004</c:v>
                </c:pt>
                <c:pt idx="19742">
                  <c:v>0.93680000000000008</c:v>
                </c:pt>
                <c:pt idx="19743">
                  <c:v>0.93149999999999999</c:v>
                </c:pt>
                <c:pt idx="19744">
                  <c:v>0.94269999999999998</c:v>
                </c:pt>
                <c:pt idx="19745">
                  <c:v>0.95940000000000003</c:v>
                </c:pt>
                <c:pt idx="19746">
                  <c:v>0.97060000000000002</c:v>
                </c:pt>
                <c:pt idx="19747">
                  <c:v>0.96039999999999992</c:v>
                </c:pt>
                <c:pt idx="19748">
                  <c:v>0.90820000000000012</c:v>
                </c:pt>
                <c:pt idx="19749">
                  <c:v>0.95140000000000002</c:v>
                </c:pt>
                <c:pt idx="19750">
                  <c:v>0.9798</c:v>
                </c:pt>
                <c:pt idx="19751">
                  <c:v>0.97950000000000004</c:v>
                </c:pt>
                <c:pt idx="19752">
                  <c:v>0.98550000000000004</c:v>
                </c:pt>
                <c:pt idx="19753">
                  <c:v>0.94629999999999992</c:v>
                </c:pt>
                <c:pt idx="19754">
                  <c:v>0.98190000000000011</c:v>
                </c:pt>
                <c:pt idx="19755">
                  <c:v>0.96430000000000016</c:v>
                </c:pt>
                <c:pt idx="19756">
                  <c:v>0.94640000000000013</c:v>
                </c:pt>
                <c:pt idx="19757">
                  <c:v>0.93940000000000001</c:v>
                </c:pt>
                <c:pt idx="19758">
                  <c:v>0.95800000000000007</c:v>
                </c:pt>
                <c:pt idx="19759">
                  <c:v>0.96640000000000004</c:v>
                </c:pt>
                <c:pt idx="19760">
                  <c:v>0.9526</c:v>
                </c:pt>
                <c:pt idx="19761">
                  <c:v>0.95690000000000008</c:v>
                </c:pt>
                <c:pt idx="19762">
                  <c:v>0.96590000000000009</c:v>
                </c:pt>
                <c:pt idx="19763">
                  <c:v>0.97970000000000013</c:v>
                </c:pt>
                <c:pt idx="19764">
                  <c:v>0.95719999999999994</c:v>
                </c:pt>
                <c:pt idx="19765">
                  <c:v>0.90870000000000006</c:v>
                </c:pt>
                <c:pt idx="19766">
                  <c:v>0.92660000000000009</c:v>
                </c:pt>
                <c:pt idx="19767">
                  <c:v>0.90200000000000002</c:v>
                </c:pt>
                <c:pt idx="19768">
                  <c:v>0.88059999999999994</c:v>
                </c:pt>
                <c:pt idx="19769">
                  <c:v>0.91700000000000004</c:v>
                </c:pt>
                <c:pt idx="19770">
                  <c:v>0.92820000000000003</c:v>
                </c:pt>
                <c:pt idx="19771">
                  <c:v>0.91210000000000013</c:v>
                </c:pt>
                <c:pt idx="19772">
                  <c:v>0.89270000000000005</c:v>
                </c:pt>
                <c:pt idx="19773">
                  <c:v>0.90749999999999997</c:v>
                </c:pt>
                <c:pt idx="19774">
                  <c:v>0.91710000000000003</c:v>
                </c:pt>
                <c:pt idx="19775">
                  <c:v>0.87040000000000006</c:v>
                </c:pt>
                <c:pt idx="19776">
                  <c:v>0.87050000000000005</c:v>
                </c:pt>
                <c:pt idx="19777">
                  <c:v>0.90589999999999993</c:v>
                </c:pt>
                <c:pt idx="19778">
                  <c:v>0.91750000000000009</c:v>
                </c:pt>
                <c:pt idx="19779">
                  <c:v>0.95930000000000004</c:v>
                </c:pt>
                <c:pt idx="19780">
                  <c:v>0.90939999999999999</c:v>
                </c:pt>
                <c:pt idx="19781">
                  <c:v>0.86419999999999997</c:v>
                </c:pt>
                <c:pt idx="19782">
                  <c:v>0.87490000000000012</c:v>
                </c:pt>
                <c:pt idx="19783">
                  <c:v>0.88840000000000008</c:v>
                </c:pt>
                <c:pt idx="19784">
                  <c:v>0.81440000000000001</c:v>
                </c:pt>
                <c:pt idx="19785">
                  <c:v>0.80630000000000013</c:v>
                </c:pt>
                <c:pt idx="19786">
                  <c:v>0.89700000000000013</c:v>
                </c:pt>
                <c:pt idx="19787">
                  <c:v>0.88970000000000005</c:v>
                </c:pt>
                <c:pt idx="19788">
                  <c:v>0.83379999999999999</c:v>
                </c:pt>
                <c:pt idx="19789">
                  <c:v>0.79280000000000006</c:v>
                </c:pt>
                <c:pt idx="19790">
                  <c:v>0.72150000000000003</c:v>
                </c:pt>
                <c:pt idx="19791">
                  <c:v>0.72080000000000011</c:v>
                </c:pt>
                <c:pt idx="19792">
                  <c:v>0.77450000000000008</c:v>
                </c:pt>
                <c:pt idx="19793">
                  <c:v>0.75860000000000005</c:v>
                </c:pt>
                <c:pt idx="19794">
                  <c:v>0.71010000000000006</c:v>
                </c:pt>
                <c:pt idx="19795">
                  <c:v>0.68090000000000006</c:v>
                </c:pt>
                <c:pt idx="19796">
                  <c:v>0.66110000000000002</c:v>
                </c:pt>
                <c:pt idx="19797">
                  <c:v>0.68330000000000002</c:v>
                </c:pt>
                <c:pt idx="19798">
                  <c:v>0.70750000000000002</c:v>
                </c:pt>
                <c:pt idx="19799">
                  <c:v>0.68510000000000004</c:v>
                </c:pt>
                <c:pt idx="19800">
                  <c:v>0.6322000000000001</c:v>
                </c:pt>
                <c:pt idx="19801">
                  <c:v>0.64829999999999999</c:v>
                </c:pt>
                <c:pt idx="19802">
                  <c:v>0.6361</c:v>
                </c:pt>
                <c:pt idx="19803">
                  <c:v>0.61280000000000001</c:v>
                </c:pt>
                <c:pt idx="19804">
                  <c:v>0.55210000000000004</c:v>
                </c:pt>
                <c:pt idx="19805">
                  <c:v>0.5655</c:v>
                </c:pt>
                <c:pt idx="19806">
                  <c:v>0.53170000000000006</c:v>
                </c:pt>
                <c:pt idx="19807">
                  <c:v>0.52870000000000006</c:v>
                </c:pt>
                <c:pt idx="19808">
                  <c:v>0.48780000000000001</c:v>
                </c:pt>
                <c:pt idx="19809">
                  <c:v>0.45960000000000001</c:v>
                </c:pt>
                <c:pt idx="19810">
                  <c:v>0.45480000000000004</c:v>
                </c:pt>
                <c:pt idx="19811">
                  <c:v>0.44490000000000002</c:v>
                </c:pt>
                <c:pt idx="19812">
                  <c:v>0.41710000000000003</c:v>
                </c:pt>
                <c:pt idx="19813">
                  <c:v>0.3997</c:v>
                </c:pt>
                <c:pt idx="19814">
                  <c:v>0.38880000000000003</c:v>
                </c:pt>
                <c:pt idx="19815">
                  <c:v>0.38769999999999999</c:v>
                </c:pt>
                <c:pt idx="19816">
                  <c:v>0.36160000000000003</c:v>
                </c:pt>
                <c:pt idx="19817">
                  <c:v>0.36330000000000001</c:v>
                </c:pt>
                <c:pt idx="19818">
                  <c:v>0.35190000000000005</c:v>
                </c:pt>
                <c:pt idx="19819">
                  <c:v>0.34300000000000003</c:v>
                </c:pt>
                <c:pt idx="19820">
                  <c:v>0.30720000000000003</c:v>
                </c:pt>
                <c:pt idx="19821">
                  <c:v>0.32050000000000001</c:v>
                </c:pt>
                <c:pt idx="19822">
                  <c:v>0.30800000000000005</c:v>
                </c:pt>
                <c:pt idx="19823">
                  <c:v>0.29609999999999997</c:v>
                </c:pt>
                <c:pt idx="19824">
                  <c:v>0.28310000000000002</c:v>
                </c:pt>
                <c:pt idx="19825">
                  <c:v>0.27940000000000004</c:v>
                </c:pt>
                <c:pt idx="19826">
                  <c:v>0.27</c:v>
                </c:pt>
                <c:pt idx="19827">
                  <c:v>0.25700000000000001</c:v>
                </c:pt>
                <c:pt idx="19828">
                  <c:v>0.25080000000000002</c:v>
                </c:pt>
                <c:pt idx="19829">
                  <c:v>0.23780000000000001</c:v>
                </c:pt>
                <c:pt idx="19830">
                  <c:v>0.2331</c:v>
                </c:pt>
                <c:pt idx="19831">
                  <c:v>0.2271</c:v>
                </c:pt>
                <c:pt idx="19832">
                  <c:v>0.21520000000000003</c:v>
                </c:pt>
                <c:pt idx="19833">
                  <c:v>0.21010000000000001</c:v>
                </c:pt>
                <c:pt idx="19834">
                  <c:v>0.20350000000000001</c:v>
                </c:pt>
                <c:pt idx="19835">
                  <c:v>0.20250000000000001</c:v>
                </c:pt>
                <c:pt idx="19836">
                  <c:v>0.19740000000000002</c:v>
                </c:pt>
                <c:pt idx="19837">
                  <c:v>0.19450000000000001</c:v>
                </c:pt>
                <c:pt idx="19838">
                  <c:v>0.18870000000000001</c:v>
                </c:pt>
                <c:pt idx="19839">
                  <c:v>0.18590000000000001</c:v>
                </c:pt>
                <c:pt idx="19840">
                  <c:v>0.17620000000000002</c:v>
                </c:pt>
                <c:pt idx="19841">
                  <c:v>0.1764</c:v>
                </c:pt>
                <c:pt idx="19842">
                  <c:v>0.1736</c:v>
                </c:pt>
                <c:pt idx="19843">
                  <c:v>0.16320000000000001</c:v>
                </c:pt>
                <c:pt idx="19844">
                  <c:v>0.16420000000000001</c:v>
                </c:pt>
                <c:pt idx="19845">
                  <c:v>0.15629999999999999</c:v>
                </c:pt>
                <c:pt idx="19846">
                  <c:v>0.15240000000000001</c:v>
                </c:pt>
                <c:pt idx="19847">
                  <c:v>0.15160000000000001</c:v>
                </c:pt>
                <c:pt idx="19848">
                  <c:v>0.14699999999999999</c:v>
                </c:pt>
                <c:pt idx="19849">
                  <c:v>0.14470000000000002</c:v>
                </c:pt>
                <c:pt idx="19850">
                  <c:v>0.14070000000000002</c:v>
                </c:pt>
                <c:pt idx="19851">
                  <c:v>0.13770000000000002</c:v>
                </c:pt>
                <c:pt idx="19852">
                  <c:v>0.13700000000000001</c:v>
                </c:pt>
                <c:pt idx="19853">
                  <c:v>0.13660000000000003</c:v>
                </c:pt>
                <c:pt idx="19854">
                  <c:v>0.1338</c:v>
                </c:pt>
                <c:pt idx="19855">
                  <c:v>0.1321</c:v>
                </c:pt>
                <c:pt idx="19856">
                  <c:v>0.13660000000000003</c:v>
                </c:pt>
                <c:pt idx="19857">
                  <c:v>0.13289999999999999</c:v>
                </c:pt>
                <c:pt idx="19858">
                  <c:v>0.1298</c:v>
                </c:pt>
                <c:pt idx="19859">
                  <c:v>0.12050000000000001</c:v>
                </c:pt>
                <c:pt idx="19860">
                  <c:v>0.11530000000000001</c:v>
                </c:pt>
                <c:pt idx="19861">
                  <c:v>0.10970000000000001</c:v>
                </c:pt>
                <c:pt idx="19862">
                  <c:v>0.1048</c:v>
                </c:pt>
                <c:pt idx="19863">
                  <c:v>9.7000000000000003E-2</c:v>
                </c:pt>
                <c:pt idx="19864">
                  <c:v>9.5600000000000004E-2</c:v>
                </c:pt>
                <c:pt idx="19865">
                  <c:v>9.3400000000000011E-2</c:v>
                </c:pt>
                <c:pt idx="19866">
                  <c:v>8.950000000000001E-2</c:v>
                </c:pt>
                <c:pt idx="19867">
                  <c:v>8.610000000000001E-2</c:v>
                </c:pt>
                <c:pt idx="19868">
                  <c:v>8.5300000000000001E-2</c:v>
                </c:pt>
                <c:pt idx="19869">
                  <c:v>8.4900000000000003E-2</c:v>
                </c:pt>
                <c:pt idx="19870">
                  <c:v>8.2400000000000001E-2</c:v>
                </c:pt>
                <c:pt idx="19871">
                  <c:v>8.3299999999999999E-2</c:v>
                </c:pt>
                <c:pt idx="19872">
                  <c:v>8.3000000000000004E-2</c:v>
                </c:pt>
                <c:pt idx="19873">
                  <c:v>8.0200000000000007E-2</c:v>
                </c:pt>
                <c:pt idx="19874">
                  <c:v>7.6000000000000012E-2</c:v>
                </c:pt>
                <c:pt idx="19875">
                  <c:v>7.5200000000000003E-2</c:v>
                </c:pt>
                <c:pt idx="19876">
                  <c:v>7.640000000000001E-2</c:v>
                </c:pt>
                <c:pt idx="19877">
                  <c:v>7.0400000000000004E-2</c:v>
                </c:pt>
                <c:pt idx="19878">
                  <c:v>6.8000000000000005E-2</c:v>
                </c:pt>
                <c:pt idx="19879">
                  <c:v>6.4500000000000002E-2</c:v>
                </c:pt>
                <c:pt idx="19880">
                  <c:v>6.1600000000000002E-2</c:v>
                </c:pt>
                <c:pt idx="19881">
                  <c:v>5.8799999999999998E-2</c:v>
                </c:pt>
                <c:pt idx="19882">
                  <c:v>5.8499999999999996E-2</c:v>
                </c:pt>
                <c:pt idx="19883">
                  <c:v>5.6999999999999995E-2</c:v>
                </c:pt>
                <c:pt idx="19884">
                  <c:v>5.5900000000000005E-2</c:v>
                </c:pt>
                <c:pt idx="19885">
                  <c:v>5.3000000000000005E-2</c:v>
                </c:pt>
                <c:pt idx="19886">
                  <c:v>4.9200000000000001E-2</c:v>
                </c:pt>
                <c:pt idx="19887">
                  <c:v>5.0100000000000006E-2</c:v>
                </c:pt>
                <c:pt idx="19888">
                  <c:v>5.0700000000000002E-2</c:v>
                </c:pt>
                <c:pt idx="19889">
                  <c:v>4.6000000000000006E-2</c:v>
                </c:pt>
                <c:pt idx="19890">
                  <c:v>4.41E-2</c:v>
                </c:pt>
                <c:pt idx="19891">
                  <c:v>4.4000000000000004E-2</c:v>
                </c:pt>
                <c:pt idx="19892">
                  <c:v>4.0300000000000002E-2</c:v>
                </c:pt>
                <c:pt idx="19893">
                  <c:v>3.9500000000000007E-2</c:v>
                </c:pt>
                <c:pt idx="19894">
                  <c:v>3.9400000000000004E-2</c:v>
                </c:pt>
                <c:pt idx="19895">
                  <c:v>3.7600000000000001E-2</c:v>
                </c:pt>
                <c:pt idx="19896">
                  <c:v>4.0899999999999999E-2</c:v>
                </c:pt>
                <c:pt idx="19897">
                  <c:v>3.9900000000000005E-2</c:v>
                </c:pt>
                <c:pt idx="19898">
                  <c:v>3.6299999999999999E-2</c:v>
                </c:pt>
                <c:pt idx="19899">
                  <c:v>3.5299999999999998E-2</c:v>
                </c:pt>
                <c:pt idx="19900">
                  <c:v>3.44E-2</c:v>
                </c:pt>
                <c:pt idx="19901">
                  <c:v>3.2500000000000001E-2</c:v>
                </c:pt>
                <c:pt idx="19902">
                  <c:v>3.2400000000000005E-2</c:v>
                </c:pt>
                <c:pt idx="19903">
                  <c:v>3.2300000000000002E-2</c:v>
                </c:pt>
                <c:pt idx="19904">
                  <c:v>3.04E-2</c:v>
                </c:pt>
                <c:pt idx="19905">
                  <c:v>2.7700000000000002E-2</c:v>
                </c:pt>
                <c:pt idx="19906">
                  <c:v>2.9499999999999998E-2</c:v>
                </c:pt>
                <c:pt idx="19907">
                  <c:v>2.92E-2</c:v>
                </c:pt>
                <c:pt idx="19908">
                  <c:v>2.8399999999999998E-2</c:v>
                </c:pt>
                <c:pt idx="19909">
                  <c:v>2.7400000000000004E-2</c:v>
                </c:pt>
                <c:pt idx="19910">
                  <c:v>2.4199999999999999E-2</c:v>
                </c:pt>
                <c:pt idx="19911">
                  <c:v>2.93E-2</c:v>
                </c:pt>
                <c:pt idx="19912">
                  <c:v>2.9100000000000001E-2</c:v>
                </c:pt>
                <c:pt idx="19913">
                  <c:v>2.7400000000000004E-2</c:v>
                </c:pt>
                <c:pt idx="19914">
                  <c:v>2.8999999999999998E-2</c:v>
                </c:pt>
                <c:pt idx="19915">
                  <c:v>2.7300000000000005E-2</c:v>
                </c:pt>
                <c:pt idx="19916">
                  <c:v>2.7100000000000003E-2</c:v>
                </c:pt>
                <c:pt idx="19917">
                  <c:v>2.6100000000000002E-2</c:v>
                </c:pt>
                <c:pt idx="19918">
                  <c:v>2.2800000000000001E-2</c:v>
                </c:pt>
                <c:pt idx="19919">
                  <c:v>2.4300000000000002E-2</c:v>
                </c:pt>
                <c:pt idx="19920">
                  <c:v>2.35E-2</c:v>
                </c:pt>
                <c:pt idx="19921">
                  <c:v>2.0200000000000003E-2</c:v>
                </c:pt>
                <c:pt idx="19922">
                  <c:v>2.1000000000000001E-2</c:v>
                </c:pt>
                <c:pt idx="19923">
                  <c:v>2.18E-2</c:v>
                </c:pt>
                <c:pt idx="19924">
                  <c:v>2.1100000000000001E-2</c:v>
                </c:pt>
                <c:pt idx="19925">
                  <c:v>2.2900000000000004E-2</c:v>
                </c:pt>
                <c:pt idx="19926">
                  <c:v>2.6100000000000002E-2</c:v>
                </c:pt>
                <c:pt idx="19927">
                  <c:v>2.5500000000000002E-2</c:v>
                </c:pt>
                <c:pt idx="19928">
                  <c:v>3.0700000000000002E-2</c:v>
                </c:pt>
                <c:pt idx="19929">
                  <c:v>3.3300000000000003E-2</c:v>
                </c:pt>
                <c:pt idx="19930">
                  <c:v>3.4300000000000004E-2</c:v>
                </c:pt>
                <c:pt idx="19931">
                  <c:v>3.7900000000000003E-2</c:v>
                </c:pt>
                <c:pt idx="19932">
                  <c:v>3.8100000000000002E-2</c:v>
                </c:pt>
                <c:pt idx="19933">
                  <c:v>3.8300000000000001E-2</c:v>
                </c:pt>
                <c:pt idx="19934">
                  <c:v>4.3000000000000003E-2</c:v>
                </c:pt>
                <c:pt idx="19935">
                  <c:v>4.5600000000000002E-2</c:v>
                </c:pt>
                <c:pt idx="19936">
                  <c:v>4.6600000000000003E-2</c:v>
                </c:pt>
                <c:pt idx="19937">
                  <c:v>4.8600000000000004E-2</c:v>
                </c:pt>
                <c:pt idx="19938">
                  <c:v>5.0700000000000002E-2</c:v>
                </c:pt>
                <c:pt idx="19939">
                  <c:v>5.3800000000000008E-2</c:v>
                </c:pt>
                <c:pt idx="19940">
                  <c:v>5.8400000000000001E-2</c:v>
                </c:pt>
                <c:pt idx="19941">
                  <c:v>6.2400000000000004E-2</c:v>
                </c:pt>
                <c:pt idx="19942">
                  <c:v>6.1400000000000003E-2</c:v>
                </c:pt>
                <c:pt idx="19943">
                  <c:v>6.4500000000000002E-2</c:v>
                </c:pt>
                <c:pt idx="19944">
                  <c:v>6.6700000000000009E-2</c:v>
                </c:pt>
                <c:pt idx="19945">
                  <c:v>6.9099999999999995E-2</c:v>
                </c:pt>
                <c:pt idx="19946">
                  <c:v>6.770000000000001E-2</c:v>
                </c:pt>
                <c:pt idx="19947">
                  <c:v>7.5200000000000003E-2</c:v>
                </c:pt>
                <c:pt idx="19948">
                  <c:v>8.0600000000000005E-2</c:v>
                </c:pt>
                <c:pt idx="19949">
                  <c:v>8.0800000000000011E-2</c:v>
                </c:pt>
                <c:pt idx="19950">
                  <c:v>8.7300000000000003E-2</c:v>
                </c:pt>
                <c:pt idx="19951">
                  <c:v>9.4299999999999995E-2</c:v>
                </c:pt>
                <c:pt idx="19952">
                  <c:v>0.10289999999999999</c:v>
                </c:pt>
                <c:pt idx="19953">
                  <c:v>0.1055</c:v>
                </c:pt>
                <c:pt idx="19954">
                  <c:v>0.10930000000000001</c:v>
                </c:pt>
                <c:pt idx="19955">
                  <c:v>0.10840000000000001</c:v>
                </c:pt>
                <c:pt idx="19956">
                  <c:v>0.1139</c:v>
                </c:pt>
                <c:pt idx="19957">
                  <c:v>0.1273</c:v>
                </c:pt>
                <c:pt idx="19958">
                  <c:v>0.1192</c:v>
                </c:pt>
                <c:pt idx="19959">
                  <c:v>0.13930000000000001</c:v>
                </c:pt>
                <c:pt idx="19960">
                  <c:v>0.14499999999999999</c:v>
                </c:pt>
                <c:pt idx="19961">
                  <c:v>0.1399</c:v>
                </c:pt>
                <c:pt idx="19962">
                  <c:v>0.13720000000000002</c:v>
                </c:pt>
                <c:pt idx="19963">
                  <c:v>0.1469</c:v>
                </c:pt>
                <c:pt idx="19964">
                  <c:v>0.15490000000000001</c:v>
                </c:pt>
                <c:pt idx="19965">
                  <c:v>0.16970000000000002</c:v>
                </c:pt>
                <c:pt idx="19966">
                  <c:v>0.18160000000000001</c:v>
                </c:pt>
                <c:pt idx="19967">
                  <c:v>0.17580000000000001</c:v>
                </c:pt>
                <c:pt idx="19968">
                  <c:v>0.17390000000000003</c:v>
                </c:pt>
                <c:pt idx="19969">
                  <c:v>0.17660000000000001</c:v>
                </c:pt>
                <c:pt idx="19970">
                  <c:v>0.18620000000000003</c:v>
                </c:pt>
                <c:pt idx="19971">
                  <c:v>0.19310000000000002</c:v>
                </c:pt>
                <c:pt idx="19972">
                  <c:v>0.21709999999999999</c:v>
                </c:pt>
                <c:pt idx="19973">
                  <c:v>0.2089</c:v>
                </c:pt>
                <c:pt idx="19974">
                  <c:v>0.21379999999999999</c:v>
                </c:pt>
                <c:pt idx="19975">
                  <c:v>0.25680000000000003</c:v>
                </c:pt>
                <c:pt idx="19976">
                  <c:v>0.24</c:v>
                </c:pt>
                <c:pt idx="19977">
                  <c:v>0.29089999999999999</c:v>
                </c:pt>
                <c:pt idx="19978">
                  <c:v>0.28450000000000003</c:v>
                </c:pt>
                <c:pt idx="19979">
                  <c:v>0.35630000000000006</c:v>
                </c:pt>
                <c:pt idx="19980">
                  <c:v>0.33580000000000004</c:v>
                </c:pt>
                <c:pt idx="19981">
                  <c:v>0.40590000000000004</c:v>
                </c:pt>
                <c:pt idx="19982">
                  <c:v>0.37309999999999999</c:v>
                </c:pt>
                <c:pt idx="19983">
                  <c:v>0.41900000000000004</c:v>
                </c:pt>
                <c:pt idx="19984">
                  <c:v>0.39750000000000002</c:v>
                </c:pt>
                <c:pt idx="19985">
                  <c:v>0.40560000000000002</c:v>
                </c:pt>
                <c:pt idx="19986">
                  <c:v>0.42670000000000008</c:v>
                </c:pt>
                <c:pt idx="19987">
                  <c:v>0.43620000000000003</c:v>
                </c:pt>
                <c:pt idx="19988">
                  <c:v>0.42859999999999998</c:v>
                </c:pt>
                <c:pt idx="19989">
                  <c:v>0.41470000000000007</c:v>
                </c:pt>
                <c:pt idx="19990">
                  <c:v>0.41520000000000001</c:v>
                </c:pt>
                <c:pt idx="19991">
                  <c:v>0.4582</c:v>
                </c:pt>
                <c:pt idx="19992">
                  <c:v>0.54090000000000005</c:v>
                </c:pt>
                <c:pt idx="19993">
                  <c:v>0.58819999999999995</c:v>
                </c:pt>
                <c:pt idx="19994">
                  <c:v>0.57279999999999998</c:v>
                </c:pt>
                <c:pt idx="19995">
                  <c:v>0.57240000000000002</c:v>
                </c:pt>
                <c:pt idx="19996">
                  <c:v>0.60730000000000006</c:v>
                </c:pt>
                <c:pt idx="19997">
                  <c:v>0.63450000000000006</c:v>
                </c:pt>
                <c:pt idx="19998">
                  <c:v>0.62240000000000006</c:v>
                </c:pt>
                <c:pt idx="19999">
                  <c:v>0.63500000000000001</c:v>
                </c:pt>
                <c:pt idx="20000">
                  <c:v>0.64640000000000009</c:v>
                </c:pt>
                <c:pt idx="20001">
                  <c:v>0.67210000000000003</c:v>
                </c:pt>
                <c:pt idx="20002">
                  <c:v>0.68550000000000011</c:v>
                </c:pt>
                <c:pt idx="20003">
                  <c:v>0.70970000000000011</c:v>
                </c:pt>
                <c:pt idx="20004">
                  <c:v>0.72530000000000006</c:v>
                </c:pt>
                <c:pt idx="20005">
                  <c:v>0.71379999999999999</c:v>
                </c:pt>
                <c:pt idx="20006">
                  <c:v>0.70130000000000003</c:v>
                </c:pt>
                <c:pt idx="20007">
                  <c:v>0.73340000000000005</c:v>
                </c:pt>
                <c:pt idx="20008">
                  <c:v>0.77590000000000003</c:v>
                </c:pt>
                <c:pt idx="20009">
                  <c:v>0.79300000000000004</c:v>
                </c:pt>
                <c:pt idx="20010">
                  <c:v>0.80800000000000005</c:v>
                </c:pt>
                <c:pt idx="20011">
                  <c:v>0.80010000000000003</c:v>
                </c:pt>
                <c:pt idx="20012">
                  <c:v>0.82820000000000005</c:v>
                </c:pt>
                <c:pt idx="20013">
                  <c:v>0.83770000000000011</c:v>
                </c:pt>
                <c:pt idx="20014">
                  <c:v>0.877</c:v>
                </c:pt>
                <c:pt idx="20015">
                  <c:v>0.87490000000000012</c:v>
                </c:pt>
                <c:pt idx="20016">
                  <c:v>0.90510000000000002</c:v>
                </c:pt>
                <c:pt idx="20017">
                  <c:v>0.91359999999999997</c:v>
                </c:pt>
                <c:pt idx="20018">
                  <c:v>0.93130000000000013</c:v>
                </c:pt>
                <c:pt idx="20019">
                  <c:v>0.92270000000000008</c:v>
                </c:pt>
                <c:pt idx="20020">
                  <c:v>0.93840000000000012</c:v>
                </c:pt>
                <c:pt idx="20021">
                  <c:v>0.96370000000000011</c:v>
                </c:pt>
                <c:pt idx="20022">
                  <c:v>0.97350000000000003</c:v>
                </c:pt>
                <c:pt idx="20023">
                  <c:v>0.97230000000000016</c:v>
                </c:pt>
                <c:pt idx="20024">
                  <c:v>0.94399999999999995</c:v>
                </c:pt>
                <c:pt idx="20025">
                  <c:v>0.97080000000000011</c:v>
                </c:pt>
                <c:pt idx="20026">
                  <c:v>0.97609999999999997</c:v>
                </c:pt>
                <c:pt idx="20027">
                  <c:v>1.0174000000000001</c:v>
                </c:pt>
                <c:pt idx="20028">
                  <c:v>1.0253000000000001</c:v>
                </c:pt>
                <c:pt idx="20029">
                  <c:v>1.0333000000000001</c:v>
                </c:pt>
                <c:pt idx="20030">
                  <c:v>1.0276000000000001</c:v>
                </c:pt>
                <c:pt idx="20031">
                  <c:v>1.0504</c:v>
                </c:pt>
                <c:pt idx="20032">
                  <c:v>1.0496000000000001</c:v>
                </c:pt>
                <c:pt idx="20033">
                  <c:v>1.0563</c:v>
                </c:pt>
                <c:pt idx="20034">
                  <c:v>1.0706</c:v>
                </c:pt>
                <c:pt idx="20035">
                  <c:v>1.083</c:v>
                </c:pt>
                <c:pt idx="20036">
                  <c:v>1.0966</c:v>
                </c:pt>
                <c:pt idx="20037">
                  <c:v>1.1194000000000002</c:v>
                </c:pt>
                <c:pt idx="20038">
                  <c:v>1.1156000000000001</c:v>
                </c:pt>
                <c:pt idx="20039">
                  <c:v>1.125</c:v>
                </c:pt>
                <c:pt idx="20040">
                  <c:v>1.1146</c:v>
                </c:pt>
                <c:pt idx="20041">
                  <c:v>1.1175000000000002</c:v>
                </c:pt>
                <c:pt idx="20042">
                  <c:v>1.1469</c:v>
                </c:pt>
                <c:pt idx="20043">
                  <c:v>1.1329</c:v>
                </c:pt>
                <c:pt idx="20044">
                  <c:v>1.1683999999999999</c:v>
                </c:pt>
                <c:pt idx="20045">
                  <c:v>1.1523000000000001</c:v>
                </c:pt>
                <c:pt idx="20046">
                  <c:v>1.1677</c:v>
                </c:pt>
                <c:pt idx="20047">
                  <c:v>1.1557000000000002</c:v>
                </c:pt>
                <c:pt idx="20048">
                  <c:v>1.1618999999999999</c:v>
                </c:pt>
                <c:pt idx="20049">
                  <c:v>1.1439000000000001</c:v>
                </c:pt>
                <c:pt idx="20050">
                  <c:v>1.1631</c:v>
                </c:pt>
                <c:pt idx="20051">
                  <c:v>1.1833</c:v>
                </c:pt>
                <c:pt idx="20052">
                  <c:v>1.1721000000000001</c:v>
                </c:pt>
                <c:pt idx="20053">
                  <c:v>1.1856</c:v>
                </c:pt>
                <c:pt idx="20054">
                  <c:v>1.1594</c:v>
                </c:pt>
                <c:pt idx="20055">
                  <c:v>1.1694000000000002</c:v>
                </c:pt>
                <c:pt idx="20056">
                  <c:v>1.1753</c:v>
                </c:pt>
                <c:pt idx="20057">
                  <c:v>1.1574</c:v>
                </c:pt>
                <c:pt idx="20058">
                  <c:v>1.1928000000000001</c:v>
                </c:pt>
                <c:pt idx="20059">
                  <c:v>1.1926000000000001</c:v>
                </c:pt>
                <c:pt idx="20060">
                  <c:v>1.1820999999999999</c:v>
                </c:pt>
                <c:pt idx="20061">
                  <c:v>1.1769000000000001</c:v>
                </c:pt>
                <c:pt idx="20062">
                  <c:v>1.1624000000000001</c:v>
                </c:pt>
                <c:pt idx="20063">
                  <c:v>1.1366000000000001</c:v>
                </c:pt>
                <c:pt idx="20064">
                  <c:v>1.1957000000000002</c:v>
                </c:pt>
                <c:pt idx="20065">
                  <c:v>1.1544000000000001</c:v>
                </c:pt>
                <c:pt idx="20066">
                  <c:v>1.1138000000000001</c:v>
                </c:pt>
                <c:pt idx="20067">
                  <c:v>0.99320000000000008</c:v>
                </c:pt>
                <c:pt idx="20068">
                  <c:v>0.93670000000000009</c:v>
                </c:pt>
                <c:pt idx="20069">
                  <c:v>0.9718</c:v>
                </c:pt>
                <c:pt idx="20070">
                  <c:v>0.92710000000000015</c:v>
                </c:pt>
                <c:pt idx="20071">
                  <c:v>0.87309999999999999</c:v>
                </c:pt>
                <c:pt idx="20072">
                  <c:v>0.85320000000000007</c:v>
                </c:pt>
                <c:pt idx="20073">
                  <c:v>0.81040000000000001</c:v>
                </c:pt>
                <c:pt idx="20074">
                  <c:v>0.85540000000000005</c:v>
                </c:pt>
                <c:pt idx="20075">
                  <c:v>0.90210000000000012</c:v>
                </c:pt>
                <c:pt idx="20076">
                  <c:v>0.875</c:v>
                </c:pt>
                <c:pt idx="20077">
                  <c:v>0.76260000000000006</c:v>
                </c:pt>
                <c:pt idx="20078">
                  <c:v>0.75050000000000006</c:v>
                </c:pt>
                <c:pt idx="20079">
                  <c:v>0.70330000000000004</c:v>
                </c:pt>
                <c:pt idx="20080">
                  <c:v>0.69490000000000007</c:v>
                </c:pt>
                <c:pt idx="20081">
                  <c:v>0.69969999999999999</c:v>
                </c:pt>
                <c:pt idx="20082">
                  <c:v>0.70389999999999997</c:v>
                </c:pt>
                <c:pt idx="20083">
                  <c:v>0.66239999999999999</c:v>
                </c:pt>
                <c:pt idx="20084">
                  <c:v>0.64240000000000008</c:v>
                </c:pt>
                <c:pt idx="20085">
                  <c:v>0.60660000000000003</c:v>
                </c:pt>
                <c:pt idx="20086">
                  <c:v>0.66460000000000008</c:v>
                </c:pt>
                <c:pt idx="20087">
                  <c:v>0.61620000000000008</c:v>
                </c:pt>
                <c:pt idx="20088">
                  <c:v>0.60110000000000008</c:v>
                </c:pt>
                <c:pt idx="20089">
                  <c:v>0.65300000000000002</c:v>
                </c:pt>
                <c:pt idx="20090">
                  <c:v>0.61740000000000006</c:v>
                </c:pt>
                <c:pt idx="20091">
                  <c:v>0.61980000000000013</c:v>
                </c:pt>
                <c:pt idx="20092">
                  <c:v>0.5625</c:v>
                </c:pt>
                <c:pt idx="20093">
                  <c:v>0.50380000000000003</c:v>
                </c:pt>
                <c:pt idx="20094">
                  <c:v>0.46829999999999999</c:v>
                </c:pt>
                <c:pt idx="20095">
                  <c:v>0.46460000000000001</c:v>
                </c:pt>
                <c:pt idx="20096">
                  <c:v>0.45069999999999999</c:v>
                </c:pt>
                <c:pt idx="20097">
                  <c:v>0.47520000000000001</c:v>
                </c:pt>
                <c:pt idx="20098">
                  <c:v>0.42330000000000001</c:v>
                </c:pt>
                <c:pt idx="20099">
                  <c:v>0.44500000000000006</c:v>
                </c:pt>
                <c:pt idx="20100">
                  <c:v>0.41420000000000007</c:v>
                </c:pt>
                <c:pt idx="20101">
                  <c:v>0.41689999999999999</c:v>
                </c:pt>
                <c:pt idx="20102">
                  <c:v>0.39810000000000001</c:v>
                </c:pt>
                <c:pt idx="20103">
                  <c:v>0.38370000000000004</c:v>
                </c:pt>
                <c:pt idx="20104">
                  <c:v>0.37270000000000003</c:v>
                </c:pt>
                <c:pt idx="20105">
                  <c:v>0.35339999999999999</c:v>
                </c:pt>
                <c:pt idx="20106">
                  <c:v>0.35640000000000005</c:v>
                </c:pt>
                <c:pt idx="20107">
                  <c:v>0.35489999999999999</c:v>
                </c:pt>
                <c:pt idx="20108">
                  <c:v>0.31410000000000005</c:v>
                </c:pt>
                <c:pt idx="20109">
                  <c:v>0.31900000000000001</c:v>
                </c:pt>
                <c:pt idx="20110">
                  <c:v>0.32719999999999999</c:v>
                </c:pt>
                <c:pt idx="20111">
                  <c:v>0.29930000000000001</c:v>
                </c:pt>
                <c:pt idx="20112">
                  <c:v>0.30459999999999998</c:v>
                </c:pt>
                <c:pt idx="20113">
                  <c:v>0.30970000000000003</c:v>
                </c:pt>
                <c:pt idx="20114">
                  <c:v>0.30940000000000001</c:v>
                </c:pt>
                <c:pt idx="20115">
                  <c:v>0.2888</c:v>
                </c:pt>
                <c:pt idx="20116">
                  <c:v>0.28889999999999999</c:v>
                </c:pt>
                <c:pt idx="20117">
                  <c:v>0.26720000000000005</c:v>
                </c:pt>
                <c:pt idx="20118">
                  <c:v>0.26800000000000002</c:v>
                </c:pt>
                <c:pt idx="20119">
                  <c:v>0.2631</c:v>
                </c:pt>
                <c:pt idx="20120">
                  <c:v>0.25140000000000001</c:v>
                </c:pt>
                <c:pt idx="20121">
                  <c:v>0.2477</c:v>
                </c:pt>
                <c:pt idx="20122">
                  <c:v>0.23599999999999999</c:v>
                </c:pt>
                <c:pt idx="20123">
                  <c:v>0.22490000000000002</c:v>
                </c:pt>
                <c:pt idx="20124">
                  <c:v>0.22220000000000001</c:v>
                </c:pt>
                <c:pt idx="20125">
                  <c:v>0.21120000000000003</c:v>
                </c:pt>
                <c:pt idx="20126">
                  <c:v>0.20450000000000002</c:v>
                </c:pt>
                <c:pt idx="20127">
                  <c:v>0.19730000000000003</c:v>
                </c:pt>
                <c:pt idx="20128">
                  <c:v>0.19290000000000002</c:v>
                </c:pt>
                <c:pt idx="20129">
                  <c:v>0.19700000000000001</c:v>
                </c:pt>
                <c:pt idx="20130">
                  <c:v>0.18970000000000001</c:v>
                </c:pt>
                <c:pt idx="20131">
                  <c:v>0.18140000000000001</c:v>
                </c:pt>
                <c:pt idx="20132">
                  <c:v>0.17290000000000003</c:v>
                </c:pt>
                <c:pt idx="20133">
                  <c:v>0.1653</c:v>
                </c:pt>
                <c:pt idx="20134">
                  <c:v>0.1633</c:v>
                </c:pt>
                <c:pt idx="20135">
                  <c:v>0.16200000000000003</c:v>
                </c:pt>
                <c:pt idx="20136">
                  <c:v>0.15680000000000002</c:v>
                </c:pt>
                <c:pt idx="20137">
                  <c:v>0.15240000000000001</c:v>
                </c:pt>
                <c:pt idx="20138">
                  <c:v>0.15060000000000001</c:v>
                </c:pt>
                <c:pt idx="20139">
                  <c:v>0.14410000000000001</c:v>
                </c:pt>
                <c:pt idx="20140">
                  <c:v>0.14380000000000001</c:v>
                </c:pt>
                <c:pt idx="20141">
                  <c:v>0.1399</c:v>
                </c:pt>
                <c:pt idx="20142">
                  <c:v>0.13289999999999999</c:v>
                </c:pt>
                <c:pt idx="20143">
                  <c:v>0.13100000000000001</c:v>
                </c:pt>
                <c:pt idx="20144">
                  <c:v>0.1305</c:v>
                </c:pt>
                <c:pt idx="20145">
                  <c:v>0.1258</c:v>
                </c:pt>
                <c:pt idx="20146">
                  <c:v>0.12350000000000001</c:v>
                </c:pt>
                <c:pt idx="20147">
                  <c:v>0.11870000000000001</c:v>
                </c:pt>
                <c:pt idx="20148">
                  <c:v>0.11310000000000001</c:v>
                </c:pt>
                <c:pt idx="20149">
                  <c:v>0.10760000000000002</c:v>
                </c:pt>
                <c:pt idx="20150">
                  <c:v>0.10589999999999999</c:v>
                </c:pt>
                <c:pt idx="20151">
                  <c:v>0.1043</c:v>
                </c:pt>
                <c:pt idx="20152">
                  <c:v>0.10009999999999999</c:v>
                </c:pt>
                <c:pt idx="20153">
                  <c:v>9.8600000000000007E-2</c:v>
                </c:pt>
                <c:pt idx="20154">
                  <c:v>9.8600000000000007E-2</c:v>
                </c:pt>
                <c:pt idx="20155">
                  <c:v>9.820000000000001E-2</c:v>
                </c:pt>
                <c:pt idx="20156">
                  <c:v>9.6799999999999997E-2</c:v>
                </c:pt>
                <c:pt idx="20157">
                  <c:v>9.4299999999999995E-2</c:v>
                </c:pt>
                <c:pt idx="20158">
                  <c:v>8.900000000000001E-2</c:v>
                </c:pt>
                <c:pt idx="20159">
                  <c:v>8.5500000000000007E-2</c:v>
                </c:pt>
                <c:pt idx="20160">
                  <c:v>8.1600000000000006E-2</c:v>
                </c:pt>
                <c:pt idx="20161">
                  <c:v>7.4499999999999997E-2</c:v>
                </c:pt>
                <c:pt idx="20162">
                  <c:v>7.4800000000000005E-2</c:v>
                </c:pt>
                <c:pt idx="20163">
                  <c:v>8.0100000000000005E-2</c:v>
                </c:pt>
                <c:pt idx="20164">
                  <c:v>7.6500000000000012E-2</c:v>
                </c:pt>
                <c:pt idx="20165">
                  <c:v>6.88E-2</c:v>
                </c:pt>
                <c:pt idx="20166">
                  <c:v>6.9599999999999995E-2</c:v>
                </c:pt>
                <c:pt idx="20167">
                  <c:v>6.8300000000000013E-2</c:v>
                </c:pt>
                <c:pt idx="20168">
                  <c:v>6.5300000000000011E-2</c:v>
                </c:pt>
                <c:pt idx="20169">
                  <c:v>6.3100000000000003E-2</c:v>
                </c:pt>
                <c:pt idx="20170">
                  <c:v>6.4700000000000008E-2</c:v>
                </c:pt>
                <c:pt idx="20171">
                  <c:v>6.1700000000000005E-2</c:v>
                </c:pt>
                <c:pt idx="20172">
                  <c:v>6.0600000000000001E-2</c:v>
                </c:pt>
                <c:pt idx="20173">
                  <c:v>5.96E-2</c:v>
                </c:pt>
                <c:pt idx="20174">
                  <c:v>5.7299999999999997E-2</c:v>
                </c:pt>
                <c:pt idx="20175">
                  <c:v>5.5500000000000008E-2</c:v>
                </c:pt>
                <c:pt idx="20176">
                  <c:v>5.1600000000000007E-2</c:v>
                </c:pt>
                <c:pt idx="20177">
                  <c:v>5.0600000000000006E-2</c:v>
                </c:pt>
                <c:pt idx="20178">
                  <c:v>4.9700000000000001E-2</c:v>
                </c:pt>
                <c:pt idx="20179">
                  <c:v>5.1300000000000005E-2</c:v>
                </c:pt>
                <c:pt idx="20180">
                  <c:v>5.3800000000000008E-2</c:v>
                </c:pt>
                <c:pt idx="20181">
                  <c:v>4.99E-2</c:v>
                </c:pt>
                <c:pt idx="20182">
                  <c:v>4.82E-2</c:v>
                </c:pt>
                <c:pt idx="20183">
                  <c:v>4.5500000000000006E-2</c:v>
                </c:pt>
                <c:pt idx="20184">
                  <c:v>4.6200000000000005E-2</c:v>
                </c:pt>
                <c:pt idx="20185">
                  <c:v>4.3400000000000001E-2</c:v>
                </c:pt>
                <c:pt idx="20186">
                  <c:v>4.3099999999999999E-2</c:v>
                </c:pt>
                <c:pt idx="20187">
                  <c:v>4.2099999999999999E-2</c:v>
                </c:pt>
                <c:pt idx="20188">
                  <c:v>3.6700000000000003E-2</c:v>
                </c:pt>
                <c:pt idx="20189">
                  <c:v>3.5799999999999998E-2</c:v>
                </c:pt>
                <c:pt idx="20190">
                  <c:v>3.6600000000000001E-2</c:v>
                </c:pt>
                <c:pt idx="20191">
                  <c:v>3.7400000000000003E-2</c:v>
                </c:pt>
                <c:pt idx="20192">
                  <c:v>3.6200000000000003E-2</c:v>
                </c:pt>
                <c:pt idx="20193">
                  <c:v>3.1699999999999999E-2</c:v>
                </c:pt>
                <c:pt idx="20194">
                  <c:v>3.09E-2</c:v>
                </c:pt>
                <c:pt idx="20195">
                  <c:v>2.9100000000000001E-2</c:v>
                </c:pt>
                <c:pt idx="20196">
                  <c:v>0.03</c:v>
                </c:pt>
                <c:pt idx="20197">
                  <c:v>2.8100000000000003E-2</c:v>
                </c:pt>
                <c:pt idx="20198">
                  <c:v>2.8199999999999999E-2</c:v>
                </c:pt>
                <c:pt idx="20199">
                  <c:v>2.8999999999999998E-2</c:v>
                </c:pt>
                <c:pt idx="20200">
                  <c:v>2.8799999999999999E-2</c:v>
                </c:pt>
                <c:pt idx="20201">
                  <c:v>2.6300000000000004E-2</c:v>
                </c:pt>
                <c:pt idx="20202">
                  <c:v>2.4500000000000001E-2</c:v>
                </c:pt>
                <c:pt idx="20203">
                  <c:v>2.52E-2</c:v>
                </c:pt>
                <c:pt idx="20204">
                  <c:v>2.5300000000000003E-2</c:v>
                </c:pt>
                <c:pt idx="20205">
                  <c:v>2.52E-2</c:v>
                </c:pt>
                <c:pt idx="20206">
                  <c:v>2.4199999999999999E-2</c:v>
                </c:pt>
                <c:pt idx="20207">
                  <c:v>2.1700000000000001E-2</c:v>
                </c:pt>
                <c:pt idx="20208">
                  <c:v>2.1700000000000001E-2</c:v>
                </c:pt>
                <c:pt idx="20209">
                  <c:v>2.4E-2</c:v>
                </c:pt>
                <c:pt idx="20210">
                  <c:v>2.0799999999999999E-2</c:v>
                </c:pt>
                <c:pt idx="20211">
                  <c:v>2.07E-2</c:v>
                </c:pt>
                <c:pt idx="20212">
                  <c:v>1.83E-2</c:v>
                </c:pt>
                <c:pt idx="20213">
                  <c:v>2.07E-2</c:v>
                </c:pt>
                <c:pt idx="20214">
                  <c:v>2.06E-2</c:v>
                </c:pt>
                <c:pt idx="20215">
                  <c:v>1.9700000000000002E-2</c:v>
                </c:pt>
                <c:pt idx="20216">
                  <c:v>1.9700000000000002E-2</c:v>
                </c:pt>
                <c:pt idx="20217">
                  <c:v>1.8100000000000002E-2</c:v>
                </c:pt>
                <c:pt idx="20218">
                  <c:v>1.6400000000000001E-2</c:v>
                </c:pt>
                <c:pt idx="20219">
                  <c:v>1.6500000000000001E-2</c:v>
                </c:pt>
                <c:pt idx="20220">
                  <c:v>1.6500000000000001E-2</c:v>
                </c:pt>
                <c:pt idx="20221">
                  <c:v>1.89E-2</c:v>
                </c:pt>
                <c:pt idx="20222">
                  <c:v>1.9800000000000002E-2</c:v>
                </c:pt>
                <c:pt idx="20223">
                  <c:v>2.12E-2</c:v>
                </c:pt>
                <c:pt idx="20224">
                  <c:v>1.9600000000000003E-2</c:v>
                </c:pt>
                <c:pt idx="20225">
                  <c:v>1.8100000000000002E-2</c:v>
                </c:pt>
                <c:pt idx="20226">
                  <c:v>1.8800000000000001E-2</c:v>
                </c:pt>
                <c:pt idx="20227">
                  <c:v>1.7299999999999999E-2</c:v>
                </c:pt>
                <c:pt idx="20228">
                  <c:v>1.8100000000000002E-2</c:v>
                </c:pt>
                <c:pt idx="20229">
                  <c:v>2.0500000000000001E-2</c:v>
                </c:pt>
                <c:pt idx="20230">
                  <c:v>2.1400000000000002E-2</c:v>
                </c:pt>
                <c:pt idx="20231">
                  <c:v>2.06E-2</c:v>
                </c:pt>
                <c:pt idx="20232">
                  <c:v>2.2500000000000003E-2</c:v>
                </c:pt>
                <c:pt idx="20233">
                  <c:v>2.8199999999999999E-2</c:v>
                </c:pt>
                <c:pt idx="20234">
                  <c:v>2.93E-2</c:v>
                </c:pt>
                <c:pt idx="20235">
                  <c:v>3.0200000000000001E-2</c:v>
                </c:pt>
                <c:pt idx="20236">
                  <c:v>2.7900000000000005E-2</c:v>
                </c:pt>
                <c:pt idx="20237">
                  <c:v>2.98E-2</c:v>
                </c:pt>
                <c:pt idx="20238">
                  <c:v>3.09E-2</c:v>
                </c:pt>
                <c:pt idx="20239">
                  <c:v>3.2000000000000001E-2</c:v>
                </c:pt>
                <c:pt idx="20240">
                  <c:v>3.2900000000000006E-2</c:v>
                </c:pt>
                <c:pt idx="20241">
                  <c:v>3.3300000000000003E-2</c:v>
                </c:pt>
                <c:pt idx="20242">
                  <c:v>3.5999999999999997E-2</c:v>
                </c:pt>
                <c:pt idx="20243">
                  <c:v>3.5499999999999997E-2</c:v>
                </c:pt>
                <c:pt idx="20244">
                  <c:v>3.6799999999999999E-2</c:v>
                </c:pt>
                <c:pt idx="20245">
                  <c:v>4.1500000000000002E-2</c:v>
                </c:pt>
                <c:pt idx="20246">
                  <c:v>4.3900000000000002E-2</c:v>
                </c:pt>
                <c:pt idx="20247">
                  <c:v>4.7199999999999999E-2</c:v>
                </c:pt>
                <c:pt idx="20248">
                  <c:v>4.7699999999999999E-2</c:v>
                </c:pt>
                <c:pt idx="20249">
                  <c:v>4.87E-2</c:v>
                </c:pt>
                <c:pt idx="20250">
                  <c:v>6.0100000000000001E-2</c:v>
                </c:pt>
                <c:pt idx="20251">
                  <c:v>6.25E-2</c:v>
                </c:pt>
                <c:pt idx="20252">
                  <c:v>6.4600000000000005E-2</c:v>
                </c:pt>
                <c:pt idx="20253">
                  <c:v>6.7900000000000002E-2</c:v>
                </c:pt>
                <c:pt idx="20254">
                  <c:v>7.8100000000000003E-2</c:v>
                </c:pt>
                <c:pt idx="20255">
                  <c:v>8.2299999999999998E-2</c:v>
                </c:pt>
                <c:pt idx="20256">
                  <c:v>8.5600000000000009E-2</c:v>
                </c:pt>
                <c:pt idx="20257">
                  <c:v>9.1500000000000012E-2</c:v>
                </c:pt>
                <c:pt idx="20258">
                  <c:v>9.6000000000000002E-2</c:v>
                </c:pt>
                <c:pt idx="20259">
                  <c:v>0.10630000000000001</c:v>
                </c:pt>
                <c:pt idx="20260">
                  <c:v>0.1139</c:v>
                </c:pt>
                <c:pt idx="20261">
                  <c:v>0.1318</c:v>
                </c:pt>
                <c:pt idx="20262">
                  <c:v>0.1507</c:v>
                </c:pt>
                <c:pt idx="20263">
                  <c:v>0.15840000000000001</c:v>
                </c:pt>
                <c:pt idx="20264">
                  <c:v>0.17100000000000001</c:v>
                </c:pt>
                <c:pt idx="20265">
                  <c:v>0.1787</c:v>
                </c:pt>
                <c:pt idx="20266">
                  <c:v>0.22309999999999999</c:v>
                </c:pt>
                <c:pt idx="20267">
                  <c:v>0.27189999999999998</c:v>
                </c:pt>
                <c:pt idx="20268">
                  <c:v>0.35230000000000006</c:v>
                </c:pt>
                <c:pt idx="20269">
                  <c:v>0.45979999999999999</c:v>
                </c:pt>
                <c:pt idx="20270">
                  <c:v>0.51180000000000003</c:v>
                </c:pt>
                <c:pt idx="20271">
                  <c:v>0.48780000000000001</c:v>
                </c:pt>
                <c:pt idx="20272">
                  <c:v>0.5101</c:v>
                </c:pt>
                <c:pt idx="20273">
                  <c:v>0.51329999999999998</c:v>
                </c:pt>
                <c:pt idx="20274">
                  <c:v>0.4521</c:v>
                </c:pt>
                <c:pt idx="20275">
                  <c:v>0.52200000000000002</c:v>
                </c:pt>
                <c:pt idx="20276">
                  <c:v>0.56730000000000003</c:v>
                </c:pt>
                <c:pt idx="20277">
                  <c:v>0.59809999999999997</c:v>
                </c:pt>
                <c:pt idx="20278">
                  <c:v>0.64939999999999998</c:v>
                </c:pt>
                <c:pt idx="20279">
                  <c:v>0.62420000000000009</c:v>
                </c:pt>
                <c:pt idx="20280">
                  <c:v>0.69540000000000002</c:v>
                </c:pt>
                <c:pt idx="20281">
                  <c:v>0.73920000000000008</c:v>
                </c:pt>
                <c:pt idx="20282">
                  <c:v>0.76150000000000007</c:v>
                </c:pt>
                <c:pt idx="20283">
                  <c:v>0.78500000000000003</c:v>
                </c:pt>
                <c:pt idx="20284">
                  <c:v>0.7854000000000001</c:v>
                </c:pt>
                <c:pt idx="20285">
                  <c:v>0.751</c:v>
                </c:pt>
                <c:pt idx="20286">
                  <c:v>0.75180000000000002</c:v>
                </c:pt>
                <c:pt idx="20287">
                  <c:v>0.81489999999999996</c:v>
                </c:pt>
                <c:pt idx="20288">
                  <c:v>0.8832000000000001</c:v>
                </c:pt>
                <c:pt idx="20289">
                  <c:v>0.91300000000000014</c:v>
                </c:pt>
                <c:pt idx="20290">
                  <c:v>0.95429999999999993</c:v>
                </c:pt>
                <c:pt idx="20291">
                  <c:v>0.95579999999999998</c:v>
                </c:pt>
                <c:pt idx="20292">
                  <c:v>1.0024</c:v>
                </c:pt>
                <c:pt idx="20293">
                  <c:v>1.0048000000000001</c:v>
                </c:pt>
                <c:pt idx="20294">
                  <c:v>1.0227999999999999</c:v>
                </c:pt>
                <c:pt idx="20295">
                  <c:v>1.0279</c:v>
                </c:pt>
                <c:pt idx="20296">
                  <c:v>1.0582</c:v>
                </c:pt>
                <c:pt idx="20297">
                  <c:v>1.0692000000000002</c:v>
                </c:pt>
                <c:pt idx="20298">
                  <c:v>1.1408</c:v>
                </c:pt>
                <c:pt idx="20299">
                  <c:v>1.1351000000000002</c:v>
                </c:pt>
                <c:pt idx="20300">
                  <c:v>1.1332000000000002</c:v>
                </c:pt>
                <c:pt idx="20301">
                  <c:v>1.0993999999999999</c:v>
                </c:pt>
                <c:pt idx="20302">
                  <c:v>1.1698000000000002</c:v>
                </c:pt>
                <c:pt idx="20303">
                  <c:v>1.2202000000000002</c:v>
                </c:pt>
                <c:pt idx="20304">
                  <c:v>1.2150000000000001</c:v>
                </c:pt>
                <c:pt idx="20305">
                  <c:v>1.2343999999999999</c:v>
                </c:pt>
                <c:pt idx="20306">
                  <c:v>1.2627000000000002</c:v>
                </c:pt>
                <c:pt idx="20307">
                  <c:v>1.2684</c:v>
                </c:pt>
                <c:pt idx="20308">
                  <c:v>1.2883</c:v>
                </c:pt>
                <c:pt idx="20309">
                  <c:v>1.3405</c:v>
                </c:pt>
                <c:pt idx="20310">
                  <c:v>1.3428000000000002</c:v>
                </c:pt>
                <c:pt idx="20311">
                  <c:v>1.3459000000000001</c:v>
                </c:pt>
                <c:pt idx="20312">
                  <c:v>1.3861000000000001</c:v>
                </c:pt>
                <c:pt idx="20313">
                  <c:v>1.3372000000000002</c:v>
                </c:pt>
                <c:pt idx="20314">
                  <c:v>1.3523000000000001</c:v>
                </c:pt>
                <c:pt idx="20315">
                  <c:v>1.3829000000000002</c:v>
                </c:pt>
                <c:pt idx="20316">
                  <c:v>1.3634000000000002</c:v>
                </c:pt>
                <c:pt idx="20317">
                  <c:v>1.3925000000000001</c:v>
                </c:pt>
                <c:pt idx="20318">
                  <c:v>1.3914</c:v>
                </c:pt>
                <c:pt idx="20319">
                  <c:v>1.3787000000000003</c:v>
                </c:pt>
                <c:pt idx="20320">
                  <c:v>1.4121000000000001</c:v>
                </c:pt>
                <c:pt idx="20321">
                  <c:v>1.4016999999999999</c:v>
                </c:pt>
                <c:pt idx="20322">
                  <c:v>1.4401999999999999</c:v>
                </c:pt>
                <c:pt idx="20323">
                  <c:v>1.4412000000000003</c:v>
                </c:pt>
                <c:pt idx="20324">
                  <c:v>1.4508000000000001</c:v>
                </c:pt>
                <c:pt idx="20325">
                  <c:v>1.4417</c:v>
                </c:pt>
                <c:pt idx="20326">
                  <c:v>1.3846000000000001</c:v>
                </c:pt>
                <c:pt idx="20327">
                  <c:v>1.4003000000000001</c:v>
                </c:pt>
                <c:pt idx="20328">
                  <c:v>1.4411</c:v>
                </c:pt>
                <c:pt idx="20329">
                  <c:v>1.4480000000000002</c:v>
                </c:pt>
                <c:pt idx="20330">
                  <c:v>1.4711000000000001</c:v>
                </c:pt>
                <c:pt idx="20331">
                  <c:v>1.4847000000000001</c:v>
                </c:pt>
                <c:pt idx="20332">
                  <c:v>1.4317000000000002</c:v>
                </c:pt>
                <c:pt idx="20333">
                  <c:v>1.4500999999999999</c:v>
                </c:pt>
                <c:pt idx="20334">
                  <c:v>1.4934000000000001</c:v>
                </c:pt>
                <c:pt idx="20335">
                  <c:v>1.4279999999999999</c:v>
                </c:pt>
                <c:pt idx="20336">
                  <c:v>1.4275000000000002</c:v>
                </c:pt>
                <c:pt idx="20337">
                  <c:v>1.4534000000000002</c:v>
                </c:pt>
                <c:pt idx="20338">
                  <c:v>1.3660000000000001</c:v>
                </c:pt>
                <c:pt idx="20339">
                  <c:v>1.4203000000000001</c:v>
                </c:pt>
                <c:pt idx="20340">
                  <c:v>1.4256000000000002</c:v>
                </c:pt>
                <c:pt idx="20341">
                  <c:v>1.3877000000000002</c:v>
                </c:pt>
                <c:pt idx="20342">
                  <c:v>1.3123</c:v>
                </c:pt>
                <c:pt idx="20343">
                  <c:v>1.3869</c:v>
                </c:pt>
                <c:pt idx="20344">
                  <c:v>1.4109</c:v>
                </c:pt>
                <c:pt idx="20345">
                  <c:v>1.3695000000000002</c:v>
                </c:pt>
                <c:pt idx="20346">
                  <c:v>1.3372999999999999</c:v>
                </c:pt>
                <c:pt idx="20347">
                  <c:v>1.3874000000000002</c:v>
                </c:pt>
                <c:pt idx="20348">
                  <c:v>1.4203000000000001</c:v>
                </c:pt>
                <c:pt idx="20349">
                  <c:v>1.3878000000000001</c:v>
                </c:pt>
                <c:pt idx="20350">
                  <c:v>1.3738000000000001</c:v>
                </c:pt>
                <c:pt idx="20351">
                  <c:v>1.2852000000000001</c:v>
                </c:pt>
                <c:pt idx="20352">
                  <c:v>1.2452000000000001</c:v>
                </c:pt>
                <c:pt idx="20353">
                  <c:v>1.1545000000000001</c:v>
                </c:pt>
                <c:pt idx="20354">
                  <c:v>1.0722</c:v>
                </c:pt>
                <c:pt idx="20355">
                  <c:v>1.1726000000000001</c:v>
                </c:pt>
                <c:pt idx="20356">
                  <c:v>1.0156000000000001</c:v>
                </c:pt>
                <c:pt idx="20357">
                  <c:v>0.98000000000000009</c:v>
                </c:pt>
                <c:pt idx="20358">
                  <c:v>0.96519999999999995</c:v>
                </c:pt>
                <c:pt idx="20359">
                  <c:v>0.92270000000000008</c:v>
                </c:pt>
                <c:pt idx="20360">
                  <c:v>0.90220000000000011</c:v>
                </c:pt>
                <c:pt idx="20361">
                  <c:v>0.91150000000000009</c:v>
                </c:pt>
                <c:pt idx="20362">
                  <c:v>0.88940000000000008</c:v>
                </c:pt>
                <c:pt idx="20363">
                  <c:v>0.85020000000000007</c:v>
                </c:pt>
                <c:pt idx="20364">
                  <c:v>0.82620000000000005</c:v>
                </c:pt>
                <c:pt idx="20365">
                  <c:v>0.82940000000000014</c:v>
                </c:pt>
                <c:pt idx="20366">
                  <c:v>0.84830000000000005</c:v>
                </c:pt>
                <c:pt idx="20367">
                  <c:v>0.8337</c:v>
                </c:pt>
                <c:pt idx="20368">
                  <c:v>0.83260000000000012</c:v>
                </c:pt>
                <c:pt idx="20369">
                  <c:v>0.79510000000000003</c:v>
                </c:pt>
                <c:pt idx="20370">
                  <c:v>0.74870000000000003</c:v>
                </c:pt>
                <c:pt idx="20371">
                  <c:v>0.7370000000000001</c:v>
                </c:pt>
                <c:pt idx="20372">
                  <c:v>0.7128000000000001</c:v>
                </c:pt>
                <c:pt idx="20373">
                  <c:v>0.78720000000000001</c:v>
                </c:pt>
                <c:pt idx="20374">
                  <c:v>0.73230000000000006</c:v>
                </c:pt>
                <c:pt idx="20375">
                  <c:v>0.62409999999999999</c:v>
                </c:pt>
                <c:pt idx="20376">
                  <c:v>0.65870000000000006</c:v>
                </c:pt>
                <c:pt idx="20377">
                  <c:v>0.63670000000000004</c:v>
                </c:pt>
                <c:pt idx="20378">
                  <c:v>0.61860000000000004</c:v>
                </c:pt>
                <c:pt idx="20379">
                  <c:v>0.62640000000000007</c:v>
                </c:pt>
                <c:pt idx="20380">
                  <c:v>0.55090000000000006</c:v>
                </c:pt>
                <c:pt idx="20381">
                  <c:v>0.48049999999999998</c:v>
                </c:pt>
                <c:pt idx="20382">
                  <c:v>0.47510000000000008</c:v>
                </c:pt>
                <c:pt idx="20383">
                  <c:v>0.48880000000000001</c:v>
                </c:pt>
                <c:pt idx="20384">
                  <c:v>0.51729999999999998</c:v>
                </c:pt>
                <c:pt idx="20385">
                  <c:v>0.47570000000000001</c:v>
                </c:pt>
                <c:pt idx="20386">
                  <c:v>0.4798</c:v>
                </c:pt>
                <c:pt idx="20387">
                  <c:v>0.44980000000000003</c:v>
                </c:pt>
                <c:pt idx="20388">
                  <c:v>0.41769999999999996</c:v>
                </c:pt>
                <c:pt idx="20389">
                  <c:v>0.44829999999999998</c:v>
                </c:pt>
                <c:pt idx="20390">
                  <c:v>0.40590000000000004</c:v>
                </c:pt>
                <c:pt idx="20391">
                  <c:v>0.38470000000000004</c:v>
                </c:pt>
                <c:pt idx="20392">
                  <c:v>0.41959999999999997</c:v>
                </c:pt>
                <c:pt idx="20393">
                  <c:v>0.40430000000000005</c:v>
                </c:pt>
                <c:pt idx="20394">
                  <c:v>0.39</c:v>
                </c:pt>
                <c:pt idx="20395">
                  <c:v>0.4042</c:v>
                </c:pt>
                <c:pt idx="20396">
                  <c:v>0.3649</c:v>
                </c:pt>
                <c:pt idx="20397">
                  <c:v>0.36099999999999999</c:v>
                </c:pt>
                <c:pt idx="20398">
                  <c:v>0.37840000000000001</c:v>
                </c:pt>
                <c:pt idx="20399">
                  <c:v>0.34970000000000001</c:v>
                </c:pt>
                <c:pt idx="20400">
                  <c:v>0.3246</c:v>
                </c:pt>
                <c:pt idx="20401">
                  <c:v>0.34230000000000005</c:v>
                </c:pt>
                <c:pt idx="20402">
                  <c:v>0.31600000000000006</c:v>
                </c:pt>
                <c:pt idx="20403">
                  <c:v>0.32620000000000005</c:v>
                </c:pt>
                <c:pt idx="20404">
                  <c:v>0.33370000000000005</c:v>
                </c:pt>
                <c:pt idx="20405">
                  <c:v>0.28989999999999999</c:v>
                </c:pt>
                <c:pt idx="20406">
                  <c:v>0.27810000000000001</c:v>
                </c:pt>
                <c:pt idx="20407">
                  <c:v>0.2742</c:v>
                </c:pt>
                <c:pt idx="20408">
                  <c:v>0.29289999999999999</c:v>
                </c:pt>
                <c:pt idx="20409">
                  <c:v>0.26179999999999998</c:v>
                </c:pt>
                <c:pt idx="20410">
                  <c:v>0.25969999999999999</c:v>
                </c:pt>
                <c:pt idx="20411">
                  <c:v>0.27090000000000003</c:v>
                </c:pt>
                <c:pt idx="20412">
                  <c:v>0.2472</c:v>
                </c:pt>
                <c:pt idx="20413">
                  <c:v>0.24480000000000002</c:v>
                </c:pt>
                <c:pt idx="20414">
                  <c:v>0.23799999999999999</c:v>
                </c:pt>
                <c:pt idx="20415">
                  <c:v>0.2445</c:v>
                </c:pt>
                <c:pt idx="20416">
                  <c:v>0.23530000000000004</c:v>
                </c:pt>
                <c:pt idx="20417">
                  <c:v>0.22770000000000001</c:v>
                </c:pt>
                <c:pt idx="20418">
                  <c:v>0.21060000000000001</c:v>
                </c:pt>
                <c:pt idx="20419">
                  <c:v>0.2074</c:v>
                </c:pt>
                <c:pt idx="20420">
                  <c:v>0.2077</c:v>
                </c:pt>
                <c:pt idx="20421">
                  <c:v>0.2074</c:v>
                </c:pt>
                <c:pt idx="20422">
                  <c:v>0.18030000000000002</c:v>
                </c:pt>
                <c:pt idx="20423">
                  <c:v>0.18320000000000003</c:v>
                </c:pt>
                <c:pt idx="20424">
                  <c:v>0.1714</c:v>
                </c:pt>
                <c:pt idx="20425">
                  <c:v>0.17310000000000003</c:v>
                </c:pt>
                <c:pt idx="20426">
                  <c:v>0.16090000000000002</c:v>
                </c:pt>
                <c:pt idx="20427">
                  <c:v>0.1678</c:v>
                </c:pt>
                <c:pt idx="20428">
                  <c:v>0.16300000000000001</c:v>
                </c:pt>
                <c:pt idx="20429">
                  <c:v>0.15940000000000001</c:v>
                </c:pt>
                <c:pt idx="20430">
                  <c:v>0.14990000000000003</c:v>
                </c:pt>
                <c:pt idx="20431">
                  <c:v>0.14799999999999999</c:v>
                </c:pt>
                <c:pt idx="20432">
                  <c:v>0.14990000000000003</c:v>
                </c:pt>
                <c:pt idx="20433">
                  <c:v>0.1426</c:v>
                </c:pt>
                <c:pt idx="20434">
                  <c:v>0.14319999999999999</c:v>
                </c:pt>
                <c:pt idx="20435">
                  <c:v>0.14150000000000001</c:v>
                </c:pt>
                <c:pt idx="20436">
                  <c:v>0.1391</c:v>
                </c:pt>
                <c:pt idx="20437">
                  <c:v>0.13120000000000001</c:v>
                </c:pt>
                <c:pt idx="20438">
                  <c:v>0.1255</c:v>
                </c:pt>
                <c:pt idx="20439">
                  <c:v>0.12010000000000001</c:v>
                </c:pt>
                <c:pt idx="20440">
                  <c:v>0.12070000000000002</c:v>
                </c:pt>
                <c:pt idx="20441">
                  <c:v>0.12010000000000001</c:v>
                </c:pt>
                <c:pt idx="20442">
                  <c:v>0.1172</c:v>
                </c:pt>
                <c:pt idx="20443">
                  <c:v>0.1179</c:v>
                </c:pt>
                <c:pt idx="20444">
                  <c:v>0.11130000000000001</c:v>
                </c:pt>
                <c:pt idx="20445">
                  <c:v>0.1105</c:v>
                </c:pt>
                <c:pt idx="20446">
                  <c:v>0.10249999999999999</c:v>
                </c:pt>
                <c:pt idx="20447">
                  <c:v>9.9500000000000005E-2</c:v>
                </c:pt>
                <c:pt idx="20448">
                  <c:v>9.9299999999999999E-2</c:v>
                </c:pt>
                <c:pt idx="20449">
                  <c:v>9.7700000000000009E-2</c:v>
                </c:pt>
                <c:pt idx="20450">
                  <c:v>9.3700000000000006E-2</c:v>
                </c:pt>
                <c:pt idx="20451">
                  <c:v>8.8200000000000001E-2</c:v>
                </c:pt>
                <c:pt idx="20452">
                  <c:v>8.660000000000001E-2</c:v>
                </c:pt>
                <c:pt idx="20453">
                  <c:v>8.4900000000000003E-2</c:v>
                </c:pt>
                <c:pt idx="20454">
                  <c:v>8.4600000000000009E-2</c:v>
                </c:pt>
                <c:pt idx="20455">
                  <c:v>8.2199999999999995E-2</c:v>
                </c:pt>
                <c:pt idx="20456">
                  <c:v>8.1900000000000001E-2</c:v>
                </c:pt>
                <c:pt idx="20457">
                  <c:v>7.9000000000000015E-2</c:v>
                </c:pt>
                <c:pt idx="20458">
                  <c:v>7.51E-2</c:v>
                </c:pt>
                <c:pt idx="20459">
                  <c:v>7.0800000000000002E-2</c:v>
                </c:pt>
                <c:pt idx="20460">
                  <c:v>6.8400000000000002E-2</c:v>
                </c:pt>
                <c:pt idx="20461">
                  <c:v>6.7000000000000004E-2</c:v>
                </c:pt>
                <c:pt idx="20462">
                  <c:v>6.3300000000000009E-2</c:v>
                </c:pt>
                <c:pt idx="20463">
                  <c:v>6.1800000000000001E-2</c:v>
                </c:pt>
                <c:pt idx="20464">
                  <c:v>6.2E-2</c:v>
                </c:pt>
                <c:pt idx="20465">
                  <c:v>6.430000000000001E-2</c:v>
                </c:pt>
                <c:pt idx="20466">
                  <c:v>6.5100000000000005E-2</c:v>
                </c:pt>
                <c:pt idx="20467">
                  <c:v>6.1600000000000002E-2</c:v>
                </c:pt>
                <c:pt idx="20468">
                  <c:v>6.4700000000000008E-2</c:v>
                </c:pt>
                <c:pt idx="20469">
                  <c:v>5.8499999999999996E-2</c:v>
                </c:pt>
                <c:pt idx="20470">
                  <c:v>5.2700000000000004E-2</c:v>
                </c:pt>
                <c:pt idx="20471">
                  <c:v>5.1500000000000004E-2</c:v>
                </c:pt>
                <c:pt idx="20472">
                  <c:v>5.0100000000000006E-2</c:v>
                </c:pt>
                <c:pt idx="20473">
                  <c:v>5.3500000000000006E-2</c:v>
                </c:pt>
                <c:pt idx="20474">
                  <c:v>4.99E-2</c:v>
                </c:pt>
                <c:pt idx="20475">
                  <c:v>4.9600000000000005E-2</c:v>
                </c:pt>
                <c:pt idx="20476">
                  <c:v>4.7199999999999999E-2</c:v>
                </c:pt>
                <c:pt idx="20477">
                  <c:v>4.1500000000000002E-2</c:v>
                </c:pt>
                <c:pt idx="20478">
                  <c:v>4.0400000000000005E-2</c:v>
                </c:pt>
                <c:pt idx="20479">
                  <c:v>4.0300000000000002E-2</c:v>
                </c:pt>
                <c:pt idx="20480">
                  <c:v>3.8100000000000002E-2</c:v>
                </c:pt>
                <c:pt idx="20481">
                  <c:v>3.8000000000000006E-2</c:v>
                </c:pt>
                <c:pt idx="20482">
                  <c:v>3.5700000000000003E-2</c:v>
                </c:pt>
                <c:pt idx="20483">
                  <c:v>3.4599999999999999E-2</c:v>
                </c:pt>
                <c:pt idx="20484">
                  <c:v>3.4499999999999996E-2</c:v>
                </c:pt>
                <c:pt idx="20485">
                  <c:v>3.1300000000000001E-2</c:v>
                </c:pt>
                <c:pt idx="20486">
                  <c:v>3.56E-2</c:v>
                </c:pt>
                <c:pt idx="20487">
                  <c:v>3.4300000000000004E-2</c:v>
                </c:pt>
                <c:pt idx="20488">
                  <c:v>3.2100000000000004E-2</c:v>
                </c:pt>
                <c:pt idx="20489">
                  <c:v>3.09E-2</c:v>
                </c:pt>
                <c:pt idx="20490">
                  <c:v>3.09E-2</c:v>
                </c:pt>
                <c:pt idx="20491">
                  <c:v>3.0700000000000002E-2</c:v>
                </c:pt>
                <c:pt idx="20492">
                  <c:v>2.5500000000000002E-2</c:v>
                </c:pt>
                <c:pt idx="20493">
                  <c:v>2.7500000000000004E-2</c:v>
                </c:pt>
                <c:pt idx="20494">
                  <c:v>2.4300000000000002E-2</c:v>
                </c:pt>
                <c:pt idx="20495">
                  <c:v>2.4199999999999999E-2</c:v>
                </c:pt>
                <c:pt idx="20496">
                  <c:v>2.1100000000000001E-2</c:v>
                </c:pt>
                <c:pt idx="20497">
                  <c:v>2.0100000000000003E-2</c:v>
                </c:pt>
                <c:pt idx="20498">
                  <c:v>2.8199999999999999E-2</c:v>
                </c:pt>
                <c:pt idx="20499">
                  <c:v>2.4900000000000002E-2</c:v>
                </c:pt>
                <c:pt idx="20500">
                  <c:v>2.2000000000000002E-2</c:v>
                </c:pt>
                <c:pt idx="20501">
                  <c:v>2.2900000000000004E-2</c:v>
                </c:pt>
                <c:pt idx="20502">
                  <c:v>2.2900000000000004E-2</c:v>
                </c:pt>
                <c:pt idx="20503">
                  <c:v>2.2800000000000001E-2</c:v>
                </c:pt>
                <c:pt idx="20504">
                  <c:v>2.18E-2</c:v>
                </c:pt>
                <c:pt idx="20505">
                  <c:v>2.2700000000000001E-2</c:v>
                </c:pt>
                <c:pt idx="20506">
                  <c:v>1.9600000000000003E-2</c:v>
                </c:pt>
                <c:pt idx="20507">
                  <c:v>2.06E-2</c:v>
                </c:pt>
                <c:pt idx="20508">
                  <c:v>1.7499999999999998E-2</c:v>
                </c:pt>
                <c:pt idx="20509">
                  <c:v>1.8600000000000002E-2</c:v>
                </c:pt>
                <c:pt idx="20510">
                  <c:v>2.0500000000000001E-2</c:v>
                </c:pt>
                <c:pt idx="20511">
                  <c:v>1.8499999999999999E-2</c:v>
                </c:pt>
                <c:pt idx="20512">
                  <c:v>1.8499999999999999E-2</c:v>
                </c:pt>
                <c:pt idx="20513">
                  <c:v>1.7499999999999998E-2</c:v>
                </c:pt>
                <c:pt idx="20514">
                  <c:v>1.7499999999999998E-2</c:v>
                </c:pt>
                <c:pt idx="20515">
                  <c:v>1.66E-2</c:v>
                </c:pt>
                <c:pt idx="20516">
                  <c:v>1.7600000000000001E-2</c:v>
                </c:pt>
                <c:pt idx="20517">
                  <c:v>1.9700000000000002E-2</c:v>
                </c:pt>
                <c:pt idx="20518">
                  <c:v>2.18E-2</c:v>
                </c:pt>
                <c:pt idx="20519">
                  <c:v>2.5800000000000003E-2</c:v>
                </c:pt>
                <c:pt idx="20520">
                  <c:v>2.6800000000000004E-2</c:v>
                </c:pt>
                <c:pt idx="20521">
                  <c:v>2.6900000000000004E-2</c:v>
                </c:pt>
                <c:pt idx="20522">
                  <c:v>2.7900000000000005E-2</c:v>
                </c:pt>
                <c:pt idx="20523">
                  <c:v>0.03</c:v>
                </c:pt>
                <c:pt idx="20524">
                  <c:v>2.8100000000000003E-2</c:v>
                </c:pt>
                <c:pt idx="20525">
                  <c:v>2.7200000000000002E-2</c:v>
                </c:pt>
                <c:pt idx="20526">
                  <c:v>2.9399999999999999E-2</c:v>
                </c:pt>
                <c:pt idx="20527">
                  <c:v>2.9600000000000001E-2</c:v>
                </c:pt>
                <c:pt idx="20528">
                  <c:v>3.0800000000000001E-2</c:v>
                </c:pt>
                <c:pt idx="20529">
                  <c:v>3.1900000000000005E-2</c:v>
                </c:pt>
                <c:pt idx="20530">
                  <c:v>3.1E-2</c:v>
                </c:pt>
                <c:pt idx="20531">
                  <c:v>3.1300000000000001E-2</c:v>
                </c:pt>
                <c:pt idx="20532">
                  <c:v>3.1600000000000003E-2</c:v>
                </c:pt>
                <c:pt idx="20533">
                  <c:v>3.3800000000000004E-2</c:v>
                </c:pt>
                <c:pt idx="20534">
                  <c:v>3.32E-2</c:v>
                </c:pt>
                <c:pt idx="20535">
                  <c:v>3.4700000000000002E-2</c:v>
                </c:pt>
                <c:pt idx="20536">
                  <c:v>3.5099999999999999E-2</c:v>
                </c:pt>
                <c:pt idx="20537">
                  <c:v>3.56E-2</c:v>
                </c:pt>
                <c:pt idx="20538">
                  <c:v>3.6200000000000003E-2</c:v>
                </c:pt>
                <c:pt idx="20539">
                  <c:v>3.9000000000000007E-2</c:v>
                </c:pt>
                <c:pt idx="20540">
                  <c:v>4.2099999999999999E-2</c:v>
                </c:pt>
                <c:pt idx="20541">
                  <c:v>0.05</c:v>
                </c:pt>
                <c:pt idx="20542">
                  <c:v>5.5700000000000006E-2</c:v>
                </c:pt>
                <c:pt idx="20543">
                  <c:v>6.6600000000000006E-2</c:v>
                </c:pt>
                <c:pt idx="20544">
                  <c:v>7.8100000000000003E-2</c:v>
                </c:pt>
                <c:pt idx="20545">
                  <c:v>8.4600000000000009E-2</c:v>
                </c:pt>
                <c:pt idx="20546">
                  <c:v>9.6700000000000008E-2</c:v>
                </c:pt>
                <c:pt idx="20547">
                  <c:v>0.1119</c:v>
                </c:pt>
                <c:pt idx="20548">
                  <c:v>0.12040000000000001</c:v>
                </c:pt>
                <c:pt idx="20549">
                  <c:v>0.12480000000000001</c:v>
                </c:pt>
                <c:pt idx="20550">
                  <c:v>0.1401</c:v>
                </c:pt>
                <c:pt idx="20551">
                  <c:v>0.14219999999999999</c:v>
                </c:pt>
                <c:pt idx="20552">
                  <c:v>0.1595</c:v>
                </c:pt>
                <c:pt idx="20553">
                  <c:v>0.17560000000000001</c:v>
                </c:pt>
                <c:pt idx="20554">
                  <c:v>0.20530000000000001</c:v>
                </c:pt>
                <c:pt idx="20555">
                  <c:v>0.21870000000000001</c:v>
                </c:pt>
                <c:pt idx="20556">
                  <c:v>0.254</c:v>
                </c:pt>
                <c:pt idx="20557">
                  <c:v>0.2772</c:v>
                </c:pt>
                <c:pt idx="20558">
                  <c:v>0.25890000000000002</c:v>
                </c:pt>
                <c:pt idx="20559">
                  <c:v>0.28860000000000002</c:v>
                </c:pt>
                <c:pt idx="20560">
                  <c:v>0.30170000000000002</c:v>
                </c:pt>
                <c:pt idx="20561">
                  <c:v>0.33290000000000003</c:v>
                </c:pt>
                <c:pt idx="20562">
                  <c:v>0.4153</c:v>
                </c:pt>
                <c:pt idx="20563">
                  <c:v>0.47649999999999998</c:v>
                </c:pt>
                <c:pt idx="20564">
                  <c:v>0.58520000000000005</c:v>
                </c:pt>
                <c:pt idx="20565">
                  <c:v>0.60840000000000005</c:v>
                </c:pt>
                <c:pt idx="20566">
                  <c:v>0.60309999999999997</c:v>
                </c:pt>
                <c:pt idx="20567">
                  <c:v>0.84130000000000005</c:v>
                </c:pt>
                <c:pt idx="20568">
                  <c:v>0.79970000000000008</c:v>
                </c:pt>
                <c:pt idx="20569">
                  <c:v>0.89910000000000001</c:v>
                </c:pt>
                <c:pt idx="20570">
                  <c:v>0.91410000000000002</c:v>
                </c:pt>
                <c:pt idx="20571">
                  <c:v>1.1137000000000001</c:v>
                </c:pt>
                <c:pt idx="20572">
                  <c:v>1.2539</c:v>
                </c:pt>
                <c:pt idx="20573">
                  <c:v>1.1915</c:v>
                </c:pt>
                <c:pt idx="20574">
                  <c:v>1.2518000000000002</c:v>
                </c:pt>
                <c:pt idx="20575">
                  <c:v>1.4634</c:v>
                </c:pt>
                <c:pt idx="20576">
                  <c:v>1.4904000000000002</c:v>
                </c:pt>
                <c:pt idx="20577">
                  <c:v>1.5455000000000001</c:v>
                </c:pt>
                <c:pt idx="20578">
                  <c:v>1.6287</c:v>
                </c:pt>
                <c:pt idx="20579">
                  <c:v>1.5590999999999999</c:v>
                </c:pt>
                <c:pt idx="20580">
                  <c:v>1.5665</c:v>
                </c:pt>
                <c:pt idx="20581">
                  <c:v>1.5249000000000001</c:v>
                </c:pt>
                <c:pt idx="20582">
                  <c:v>1.6513000000000002</c:v>
                </c:pt>
                <c:pt idx="20583">
                  <c:v>1.7088000000000001</c:v>
                </c:pt>
                <c:pt idx="20584">
                  <c:v>1.7839</c:v>
                </c:pt>
                <c:pt idx="20585">
                  <c:v>1.8022</c:v>
                </c:pt>
                <c:pt idx="20586">
                  <c:v>1.8925000000000001</c:v>
                </c:pt>
                <c:pt idx="20587">
                  <c:v>1.9289000000000003</c:v>
                </c:pt>
                <c:pt idx="20588">
                  <c:v>1.9184000000000001</c:v>
                </c:pt>
                <c:pt idx="20589">
                  <c:v>1.9565000000000001</c:v>
                </c:pt>
                <c:pt idx="20590">
                  <c:v>1.9989999999999999</c:v>
                </c:pt>
                <c:pt idx="20591">
                  <c:v>1.9165000000000001</c:v>
                </c:pt>
                <c:pt idx="20592">
                  <c:v>1.9199000000000002</c:v>
                </c:pt>
                <c:pt idx="20593">
                  <c:v>1.8259000000000001</c:v>
                </c:pt>
                <c:pt idx="20594">
                  <c:v>1.7428999999999999</c:v>
                </c:pt>
                <c:pt idx="20595">
                  <c:v>1.7349000000000001</c:v>
                </c:pt>
                <c:pt idx="20596">
                  <c:v>1.9163000000000001</c:v>
                </c:pt>
                <c:pt idx="20597">
                  <c:v>1.9371</c:v>
                </c:pt>
                <c:pt idx="20598">
                  <c:v>1.9709000000000001</c:v>
                </c:pt>
                <c:pt idx="20599">
                  <c:v>1.9943000000000002</c:v>
                </c:pt>
                <c:pt idx="20600">
                  <c:v>2.0378000000000003</c:v>
                </c:pt>
                <c:pt idx="20601">
                  <c:v>2.0088000000000004</c:v>
                </c:pt>
                <c:pt idx="20602">
                  <c:v>1.9042000000000003</c:v>
                </c:pt>
                <c:pt idx="20603">
                  <c:v>1.9738</c:v>
                </c:pt>
                <c:pt idx="20604">
                  <c:v>2.0396999999999998</c:v>
                </c:pt>
                <c:pt idx="20605">
                  <c:v>1.9587000000000001</c:v>
                </c:pt>
                <c:pt idx="20606">
                  <c:v>1.9438</c:v>
                </c:pt>
                <c:pt idx="20607">
                  <c:v>1.9303000000000001</c:v>
                </c:pt>
                <c:pt idx="20608">
                  <c:v>1.8443000000000003</c:v>
                </c:pt>
                <c:pt idx="20609">
                  <c:v>1.6778</c:v>
                </c:pt>
                <c:pt idx="20610">
                  <c:v>1.5645</c:v>
                </c:pt>
                <c:pt idx="20611">
                  <c:v>1.462</c:v>
                </c:pt>
                <c:pt idx="20612">
                  <c:v>1.4897</c:v>
                </c:pt>
                <c:pt idx="20613">
                  <c:v>1.4622999999999999</c:v>
                </c:pt>
                <c:pt idx="20614">
                  <c:v>1.4867000000000001</c:v>
                </c:pt>
                <c:pt idx="20615">
                  <c:v>1.5597000000000001</c:v>
                </c:pt>
                <c:pt idx="20616">
                  <c:v>1.4425000000000001</c:v>
                </c:pt>
                <c:pt idx="20617">
                  <c:v>1.7545999999999999</c:v>
                </c:pt>
                <c:pt idx="20618">
                  <c:v>1.7655000000000003</c:v>
                </c:pt>
                <c:pt idx="20619">
                  <c:v>1.6914000000000002</c:v>
                </c:pt>
                <c:pt idx="20620">
                  <c:v>1.8260000000000003</c:v>
                </c:pt>
                <c:pt idx="20621">
                  <c:v>1.7780000000000002</c:v>
                </c:pt>
                <c:pt idx="20622">
                  <c:v>1.5294000000000001</c:v>
                </c:pt>
                <c:pt idx="20623">
                  <c:v>1.4622999999999999</c:v>
                </c:pt>
                <c:pt idx="20624">
                  <c:v>1.6061000000000001</c:v>
                </c:pt>
                <c:pt idx="20625">
                  <c:v>1.6739999999999999</c:v>
                </c:pt>
                <c:pt idx="20626">
                  <c:v>1.6163000000000001</c:v>
                </c:pt>
                <c:pt idx="20627">
                  <c:v>1.6626000000000003</c:v>
                </c:pt>
                <c:pt idx="20628">
                  <c:v>1.7158000000000002</c:v>
                </c:pt>
                <c:pt idx="20629">
                  <c:v>1.6722000000000001</c:v>
                </c:pt>
                <c:pt idx="20630">
                  <c:v>1.6120999999999999</c:v>
                </c:pt>
                <c:pt idx="20631">
                  <c:v>1.6033999999999999</c:v>
                </c:pt>
                <c:pt idx="20632">
                  <c:v>1.6693000000000002</c:v>
                </c:pt>
                <c:pt idx="20633">
                  <c:v>1.7140000000000002</c:v>
                </c:pt>
                <c:pt idx="20634">
                  <c:v>1.7942</c:v>
                </c:pt>
                <c:pt idx="20635">
                  <c:v>1.7046000000000001</c:v>
                </c:pt>
                <c:pt idx="20636">
                  <c:v>1.5983000000000001</c:v>
                </c:pt>
                <c:pt idx="20637">
                  <c:v>1.708</c:v>
                </c:pt>
                <c:pt idx="20638">
                  <c:v>1.7039000000000002</c:v>
                </c:pt>
                <c:pt idx="20639">
                  <c:v>1.7457000000000003</c:v>
                </c:pt>
                <c:pt idx="20640">
                  <c:v>1.6607000000000001</c:v>
                </c:pt>
                <c:pt idx="20641">
                  <c:v>1.6646999999999998</c:v>
                </c:pt>
                <c:pt idx="20642">
                  <c:v>1.7178000000000002</c:v>
                </c:pt>
                <c:pt idx="20643">
                  <c:v>1.4104000000000001</c:v>
                </c:pt>
                <c:pt idx="20644">
                  <c:v>1.4263000000000001</c:v>
                </c:pt>
                <c:pt idx="20645">
                  <c:v>1.5756000000000001</c:v>
                </c:pt>
                <c:pt idx="20646">
                  <c:v>1.5274000000000001</c:v>
                </c:pt>
                <c:pt idx="20647">
                  <c:v>1.3612000000000002</c:v>
                </c:pt>
                <c:pt idx="20648">
                  <c:v>1.2359</c:v>
                </c:pt>
                <c:pt idx="20649">
                  <c:v>1.1548</c:v>
                </c:pt>
                <c:pt idx="20650">
                  <c:v>1.0882000000000001</c:v>
                </c:pt>
                <c:pt idx="20651">
                  <c:v>1.117</c:v>
                </c:pt>
                <c:pt idx="20652">
                  <c:v>1.0246000000000002</c:v>
                </c:pt>
                <c:pt idx="20653">
                  <c:v>1.0584</c:v>
                </c:pt>
                <c:pt idx="20654">
                  <c:v>1.0105999999999999</c:v>
                </c:pt>
                <c:pt idx="20655">
                  <c:v>0.99840000000000007</c:v>
                </c:pt>
                <c:pt idx="20656">
                  <c:v>1.0005000000000002</c:v>
                </c:pt>
                <c:pt idx="20657">
                  <c:v>0.99410000000000009</c:v>
                </c:pt>
                <c:pt idx="20658">
                  <c:v>0.91690000000000005</c:v>
                </c:pt>
                <c:pt idx="20659">
                  <c:v>1.0034000000000001</c:v>
                </c:pt>
                <c:pt idx="20660">
                  <c:v>0.93520000000000003</c:v>
                </c:pt>
                <c:pt idx="20661">
                  <c:v>0.98190000000000011</c:v>
                </c:pt>
                <c:pt idx="20662">
                  <c:v>0.95230000000000004</c:v>
                </c:pt>
                <c:pt idx="20663">
                  <c:v>0.92609999999999992</c:v>
                </c:pt>
                <c:pt idx="20664">
                  <c:v>0.9032</c:v>
                </c:pt>
                <c:pt idx="20665">
                  <c:v>0.90120000000000011</c:v>
                </c:pt>
                <c:pt idx="20666">
                  <c:v>0.84420000000000006</c:v>
                </c:pt>
                <c:pt idx="20667">
                  <c:v>0.86270000000000013</c:v>
                </c:pt>
                <c:pt idx="20668">
                  <c:v>0.84380000000000011</c:v>
                </c:pt>
                <c:pt idx="20669">
                  <c:v>0.84550000000000003</c:v>
                </c:pt>
                <c:pt idx="20670">
                  <c:v>0.7370000000000001</c:v>
                </c:pt>
                <c:pt idx="20671">
                  <c:v>0.6704</c:v>
                </c:pt>
                <c:pt idx="20672">
                  <c:v>0.66390000000000005</c:v>
                </c:pt>
                <c:pt idx="20673">
                  <c:v>0.63739999999999997</c:v>
                </c:pt>
                <c:pt idx="20674">
                  <c:v>0.6109</c:v>
                </c:pt>
                <c:pt idx="20675">
                  <c:v>0.59330000000000005</c:v>
                </c:pt>
                <c:pt idx="20676">
                  <c:v>0.58120000000000005</c:v>
                </c:pt>
                <c:pt idx="20677">
                  <c:v>0.57030000000000003</c:v>
                </c:pt>
                <c:pt idx="20678">
                  <c:v>0.5454</c:v>
                </c:pt>
                <c:pt idx="20679">
                  <c:v>0.54779999999999995</c:v>
                </c:pt>
                <c:pt idx="20680">
                  <c:v>0.52629999999999999</c:v>
                </c:pt>
                <c:pt idx="20681">
                  <c:v>0.49480000000000007</c:v>
                </c:pt>
                <c:pt idx="20682">
                  <c:v>0.49429999999999996</c:v>
                </c:pt>
                <c:pt idx="20683">
                  <c:v>0.49170000000000003</c:v>
                </c:pt>
                <c:pt idx="20684">
                  <c:v>0.50190000000000001</c:v>
                </c:pt>
                <c:pt idx="20685">
                  <c:v>0.4879</c:v>
                </c:pt>
                <c:pt idx="20686">
                  <c:v>0.44400000000000006</c:v>
                </c:pt>
                <c:pt idx="20687">
                  <c:v>0.46410000000000001</c:v>
                </c:pt>
                <c:pt idx="20688">
                  <c:v>0.45050000000000001</c:v>
                </c:pt>
                <c:pt idx="20689">
                  <c:v>0.42949999999999999</c:v>
                </c:pt>
                <c:pt idx="20690">
                  <c:v>0.42070000000000002</c:v>
                </c:pt>
                <c:pt idx="20691">
                  <c:v>0.40880000000000005</c:v>
                </c:pt>
                <c:pt idx="20692">
                  <c:v>0.39500000000000002</c:v>
                </c:pt>
                <c:pt idx="20693">
                  <c:v>0.38850000000000001</c:v>
                </c:pt>
                <c:pt idx="20694">
                  <c:v>0.37690000000000001</c:v>
                </c:pt>
                <c:pt idx="20695">
                  <c:v>0.3831</c:v>
                </c:pt>
                <c:pt idx="20696">
                  <c:v>0.37730000000000002</c:v>
                </c:pt>
                <c:pt idx="20697">
                  <c:v>0.36920000000000003</c:v>
                </c:pt>
                <c:pt idx="20698">
                  <c:v>0.371</c:v>
                </c:pt>
                <c:pt idx="20699">
                  <c:v>0.35800000000000004</c:v>
                </c:pt>
                <c:pt idx="20700">
                  <c:v>0.34590000000000004</c:v>
                </c:pt>
                <c:pt idx="20701">
                  <c:v>0.34129999999999999</c:v>
                </c:pt>
                <c:pt idx="20702">
                  <c:v>0.34520000000000001</c:v>
                </c:pt>
                <c:pt idx="20703">
                  <c:v>0.32380000000000003</c:v>
                </c:pt>
                <c:pt idx="20704">
                  <c:v>0.31850000000000001</c:v>
                </c:pt>
                <c:pt idx="20705">
                  <c:v>0.31990000000000002</c:v>
                </c:pt>
                <c:pt idx="20706">
                  <c:v>0.31210000000000004</c:v>
                </c:pt>
                <c:pt idx="20707">
                  <c:v>0.30859999999999999</c:v>
                </c:pt>
                <c:pt idx="20708">
                  <c:v>0.28999999999999998</c:v>
                </c:pt>
                <c:pt idx="20709">
                  <c:v>0.28290000000000004</c:v>
                </c:pt>
                <c:pt idx="20710">
                  <c:v>0.27690000000000003</c:v>
                </c:pt>
                <c:pt idx="20711">
                  <c:v>0.28039999999999998</c:v>
                </c:pt>
                <c:pt idx="20712">
                  <c:v>0.26490000000000002</c:v>
                </c:pt>
                <c:pt idx="20713">
                  <c:v>0.25290000000000001</c:v>
                </c:pt>
                <c:pt idx="20714">
                  <c:v>0.25009999999999999</c:v>
                </c:pt>
                <c:pt idx="20715">
                  <c:v>0.25900000000000001</c:v>
                </c:pt>
                <c:pt idx="20716">
                  <c:v>0.24230000000000002</c:v>
                </c:pt>
                <c:pt idx="20717">
                  <c:v>0.25190000000000001</c:v>
                </c:pt>
                <c:pt idx="20718">
                  <c:v>0.23540000000000003</c:v>
                </c:pt>
                <c:pt idx="20719">
                  <c:v>0.2344</c:v>
                </c:pt>
                <c:pt idx="20720">
                  <c:v>0.2235</c:v>
                </c:pt>
                <c:pt idx="20721">
                  <c:v>0.22210000000000002</c:v>
                </c:pt>
                <c:pt idx="20722">
                  <c:v>0.23050000000000004</c:v>
                </c:pt>
                <c:pt idx="20723">
                  <c:v>0.21030000000000004</c:v>
                </c:pt>
                <c:pt idx="20724">
                  <c:v>0.21099999999999999</c:v>
                </c:pt>
                <c:pt idx="20725">
                  <c:v>0.21480000000000002</c:v>
                </c:pt>
                <c:pt idx="20726">
                  <c:v>0.21789999999999998</c:v>
                </c:pt>
                <c:pt idx="20727">
                  <c:v>0.1958</c:v>
                </c:pt>
                <c:pt idx="20728">
                  <c:v>0.18990000000000001</c:v>
                </c:pt>
                <c:pt idx="20729">
                  <c:v>0.1895</c:v>
                </c:pt>
                <c:pt idx="20730">
                  <c:v>0.18890000000000001</c:v>
                </c:pt>
                <c:pt idx="20731">
                  <c:v>0.18440000000000001</c:v>
                </c:pt>
                <c:pt idx="20732">
                  <c:v>0.1847</c:v>
                </c:pt>
                <c:pt idx="20733">
                  <c:v>0.18400000000000002</c:v>
                </c:pt>
                <c:pt idx="20734">
                  <c:v>0.1794</c:v>
                </c:pt>
                <c:pt idx="20735">
                  <c:v>0.17410000000000003</c:v>
                </c:pt>
                <c:pt idx="20736">
                  <c:v>0.16950000000000001</c:v>
                </c:pt>
                <c:pt idx="20737">
                  <c:v>0.17300000000000001</c:v>
                </c:pt>
                <c:pt idx="20738">
                  <c:v>0.1547</c:v>
                </c:pt>
                <c:pt idx="20739">
                  <c:v>0.15560000000000002</c:v>
                </c:pt>
                <c:pt idx="20740">
                  <c:v>0.15110000000000001</c:v>
                </c:pt>
                <c:pt idx="20741">
                  <c:v>0.13980000000000001</c:v>
                </c:pt>
                <c:pt idx="20742">
                  <c:v>0.1469</c:v>
                </c:pt>
                <c:pt idx="20743">
                  <c:v>0.1338</c:v>
                </c:pt>
                <c:pt idx="20744">
                  <c:v>0.13560000000000003</c:v>
                </c:pt>
                <c:pt idx="20745">
                  <c:v>0.13270000000000001</c:v>
                </c:pt>
                <c:pt idx="20746">
                  <c:v>0.13340000000000002</c:v>
                </c:pt>
                <c:pt idx="20747">
                  <c:v>0.1361</c:v>
                </c:pt>
                <c:pt idx="20748">
                  <c:v>0.13160000000000002</c:v>
                </c:pt>
                <c:pt idx="20749">
                  <c:v>0.1288</c:v>
                </c:pt>
                <c:pt idx="20750">
                  <c:v>0.12809999999999999</c:v>
                </c:pt>
                <c:pt idx="20751">
                  <c:v>0.12340000000000001</c:v>
                </c:pt>
                <c:pt idx="20752">
                  <c:v>0.12050000000000001</c:v>
                </c:pt>
                <c:pt idx="20753">
                  <c:v>0.11910000000000001</c:v>
                </c:pt>
                <c:pt idx="20754">
                  <c:v>0.11930000000000002</c:v>
                </c:pt>
                <c:pt idx="20755">
                  <c:v>0.11470000000000001</c:v>
                </c:pt>
                <c:pt idx="20756">
                  <c:v>0.11310000000000001</c:v>
                </c:pt>
                <c:pt idx="20757">
                  <c:v>0.10930000000000001</c:v>
                </c:pt>
                <c:pt idx="20758">
                  <c:v>0.1085</c:v>
                </c:pt>
                <c:pt idx="20759">
                  <c:v>0.1024</c:v>
                </c:pt>
                <c:pt idx="20760">
                  <c:v>9.98E-2</c:v>
                </c:pt>
                <c:pt idx="20761">
                  <c:v>0.10200000000000001</c:v>
                </c:pt>
                <c:pt idx="20762">
                  <c:v>9.5399999999999999E-2</c:v>
                </c:pt>
                <c:pt idx="20763">
                  <c:v>9.4E-2</c:v>
                </c:pt>
                <c:pt idx="20764">
                  <c:v>8.8600000000000012E-2</c:v>
                </c:pt>
                <c:pt idx="20765">
                  <c:v>9.5500000000000002E-2</c:v>
                </c:pt>
                <c:pt idx="20766">
                  <c:v>9.0400000000000008E-2</c:v>
                </c:pt>
                <c:pt idx="20767">
                  <c:v>8.14E-2</c:v>
                </c:pt>
                <c:pt idx="20768">
                  <c:v>8.7000000000000008E-2</c:v>
                </c:pt>
                <c:pt idx="20769">
                  <c:v>8.3199999999999996E-2</c:v>
                </c:pt>
                <c:pt idx="20770">
                  <c:v>8.3100000000000007E-2</c:v>
                </c:pt>
                <c:pt idx="20771">
                  <c:v>8.3699999999999997E-2</c:v>
                </c:pt>
                <c:pt idx="20772">
                  <c:v>8.2199999999999995E-2</c:v>
                </c:pt>
                <c:pt idx="20773">
                  <c:v>7.8100000000000003E-2</c:v>
                </c:pt>
                <c:pt idx="20774">
                  <c:v>7.5400000000000009E-2</c:v>
                </c:pt>
                <c:pt idx="20775">
                  <c:v>7.7500000000000013E-2</c:v>
                </c:pt>
                <c:pt idx="20776">
                  <c:v>7.6000000000000012E-2</c:v>
                </c:pt>
                <c:pt idx="20777">
                  <c:v>7.46E-2</c:v>
                </c:pt>
                <c:pt idx="20778">
                  <c:v>7.3400000000000007E-2</c:v>
                </c:pt>
                <c:pt idx="20779">
                  <c:v>7.1900000000000006E-2</c:v>
                </c:pt>
                <c:pt idx="20780">
                  <c:v>7.2800000000000004E-2</c:v>
                </c:pt>
                <c:pt idx="20781">
                  <c:v>6.6600000000000006E-2</c:v>
                </c:pt>
                <c:pt idx="20782">
                  <c:v>6.7500000000000004E-2</c:v>
                </c:pt>
                <c:pt idx="20783">
                  <c:v>6.4000000000000001E-2</c:v>
                </c:pt>
                <c:pt idx="20784">
                  <c:v>6.480000000000001E-2</c:v>
                </c:pt>
                <c:pt idx="20785">
                  <c:v>6.3700000000000007E-2</c:v>
                </c:pt>
                <c:pt idx="20786">
                  <c:v>6.2400000000000004E-2</c:v>
                </c:pt>
                <c:pt idx="20787">
                  <c:v>6.3399999999999998E-2</c:v>
                </c:pt>
                <c:pt idx="20788">
                  <c:v>6.0700000000000004E-2</c:v>
                </c:pt>
                <c:pt idx="20789">
                  <c:v>5.74E-2</c:v>
                </c:pt>
                <c:pt idx="20790">
                  <c:v>5.9200000000000003E-2</c:v>
                </c:pt>
                <c:pt idx="20791">
                  <c:v>5.5500000000000008E-2</c:v>
                </c:pt>
                <c:pt idx="20792">
                  <c:v>5.1900000000000002E-2</c:v>
                </c:pt>
                <c:pt idx="20793">
                  <c:v>5.1800000000000006E-2</c:v>
                </c:pt>
                <c:pt idx="20794">
                  <c:v>4.9399999999999999E-2</c:v>
                </c:pt>
                <c:pt idx="20795">
                  <c:v>5.0700000000000002E-2</c:v>
                </c:pt>
                <c:pt idx="20796">
                  <c:v>4.9399999999999999E-2</c:v>
                </c:pt>
                <c:pt idx="20797">
                  <c:v>4.8300000000000003E-2</c:v>
                </c:pt>
                <c:pt idx="20798">
                  <c:v>5.04E-2</c:v>
                </c:pt>
                <c:pt idx="20799">
                  <c:v>4.8300000000000003E-2</c:v>
                </c:pt>
                <c:pt idx="20800">
                  <c:v>5.1600000000000007E-2</c:v>
                </c:pt>
                <c:pt idx="20801">
                  <c:v>5.0600000000000006E-2</c:v>
                </c:pt>
                <c:pt idx="20802">
                  <c:v>5.1600000000000007E-2</c:v>
                </c:pt>
                <c:pt idx="20803">
                  <c:v>5.2700000000000004E-2</c:v>
                </c:pt>
                <c:pt idx="20804">
                  <c:v>5.1800000000000006E-2</c:v>
                </c:pt>
                <c:pt idx="20805">
                  <c:v>5.0300000000000004E-2</c:v>
                </c:pt>
                <c:pt idx="20806">
                  <c:v>4.9200000000000001E-2</c:v>
                </c:pt>
                <c:pt idx="20807">
                  <c:v>5.0500000000000003E-2</c:v>
                </c:pt>
                <c:pt idx="20808">
                  <c:v>4.9300000000000004E-2</c:v>
                </c:pt>
                <c:pt idx="20809">
                  <c:v>4.9600000000000005E-2</c:v>
                </c:pt>
                <c:pt idx="20810">
                  <c:v>5.2100000000000007E-2</c:v>
                </c:pt>
                <c:pt idx="20811">
                  <c:v>5.2200000000000003E-2</c:v>
                </c:pt>
                <c:pt idx="20812">
                  <c:v>5.0300000000000004E-2</c:v>
                </c:pt>
                <c:pt idx="20813">
                  <c:v>5.2900000000000003E-2</c:v>
                </c:pt>
                <c:pt idx="20814">
                  <c:v>5.1900000000000002E-2</c:v>
                </c:pt>
                <c:pt idx="20815">
                  <c:v>5.4200000000000005E-2</c:v>
                </c:pt>
                <c:pt idx="20816">
                  <c:v>5.3400000000000003E-2</c:v>
                </c:pt>
                <c:pt idx="20817">
                  <c:v>5.4700000000000006E-2</c:v>
                </c:pt>
                <c:pt idx="20818">
                  <c:v>5.4000000000000006E-2</c:v>
                </c:pt>
                <c:pt idx="20819">
                  <c:v>5.5600000000000011E-2</c:v>
                </c:pt>
                <c:pt idx="20820">
                  <c:v>5.6999999999999995E-2</c:v>
                </c:pt>
                <c:pt idx="20821">
                  <c:v>5.7700000000000001E-2</c:v>
                </c:pt>
                <c:pt idx="20822">
                  <c:v>6.0700000000000004E-2</c:v>
                </c:pt>
                <c:pt idx="20823">
                  <c:v>6.1200000000000004E-2</c:v>
                </c:pt>
                <c:pt idx="20824">
                  <c:v>6.3100000000000003E-2</c:v>
                </c:pt>
                <c:pt idx="20825">
                  <c:v>6.4000000000000001E-2</c:v>
                </c:pt>
                <c:pt idx="20826">
                  <c:v>6.480000000000001E-2</c:v>
                </c:pt>
                <c:pt idx="20827">
                  <c:v>6.8400000000000002E-2</c:v>
                </c:pt>
                <c:pt idx="20828">
                  <c:v>7.9900000000000013E-2</c:v>
                </c:pt>
                <c:pt idx="20829">
                  <c:v>9.1700000000000004E-2</c:v>
                </c:pt>
                <c:pt idx="20830">
                  <c:v>0.1013</c:v>
                </c:pt>
                <c:pt idx="20831">
                  <c:v>0.1111</c:v>
                </c:pt>
                <c:pt idx="20832">
                  <c:v>0.12889999999999999</c:v>
                </c:pt>
                <c:pt idx="20833">
                  <c:v>0.14970000000000003</c:v>
                </c:pt>
                <c:pt idx="20834">
                  <c:v>0.16259999999999999</c:v>
                </c:pt>
                <c:pt idx="20835">
                  <c:v>0.18200000000000002</c:v>
                </c:pt>
                <c:pt idx="20836">
                  <c:v>0.19610000000000002</c:v>
                </c:pt>
                <c:pt idx="20837">
                  <c:v>0.21280000000000002</c:v>
                </c:pt>
                <c:pt idx="20838">
                  <c:v>0.221</c:v>
                </c:pt>
                <c:pt idx="20839">
                  <c:v>0.22789999999999999</c:v>
                </c:pt>
                <c:pt idx="20840">
                  <c:v>0.23799999999999999</c:v>
                </c:pt>
                <c:pt idx="20841">
                  <c:v>0.25690000000000002</c:v>
                </c:pt>
                <c:pt idx="20842">
                  <c:v>0.3165</c:v>
                </c:pt>
                <c:pt idx="20843">
                  <c:v>0.33760000000000001</c:v>
                </c:pt>
                <c:pt idx="20844">
                  <c:v>0.33790000000000003</c:v>
                </c:pt>
                <c:pt idx="20845">
                  <c:v>0.3276</c:v>
                </c:pt>
                <c:pt idx="20846">
                  <c:v>0.34600000000000003</c:v>
                </c:pt>
                <c:pt idx="20847">
                  <c:v>0.4143</c:v>
                </c:pt>
                <c:pt idx="20848">
                  <c:v>0.5</c:v>
                </c:pt>
                <c:pt idx="20849">
                  <c:v>0.48890000000000006</c:v>
                </c:pt>
                <c:pt idx="20850">
                  <c:v>0.59029999999999994</c:v>
                </c:pt>
                <c:pt idx="20851">
                  <c:v>0.64139999999999997</c:v>
                </c:pt>
                <c:pt idx="20852">
                  <c:v>0.65270000000000006</c:v>
                </c:pt>
                <c:pt idx="20853">
                  <c:v>0.68440000000000012</c:v>
                </c:pt>
                <c:pt idx="20854">
                  <c:v>0.71940000000000004</c:v>
                </c:pt>
                <c:pt idx="20855">
                  <c:v>0.95399999999999996</c:v>
                </c:pt>
                <c:pt idx="20856">
                  <c:v>0.98320000000000007</c:v>
                </c:pt>
                <c:pt idx="20857">
                  <c:v>1.2125000000000001</c:v>
                </c:pt>
                <c:pt idx="20858">
                  <c:v>1.4454000000000002</c:v>
                </c:pt>
                <c:pt idx="20859">
                  <c:v>1.4637000000000002</c:v>
                </c:pt>
                <c:pt idx="20860">
                  <c:v>1.4273</c:v>
                </c:pt>
                <c:pt idx="20861">
                  <c:v>1.4393000000000002</c:v>
                </c:pt>
                <c:pt idx="20862">
                  <c:v>1.4376</c:v>
                </c:pt>
                <c:pt idx="20863">
                  <c:v>1.4046000000000001</c:v>
                </c:pt>
                <c:pt idx="20864">
                  <c:v>1.3620000000000001</c:v>
                </c:pt>
                <c:pt idx="20865">
                  <c:v>1.6826000000000001</c:v>
                </c:pt>
                <c:pt idx="20866">
                  <c:v>1.4019000000000001</c:v>
                </c:pt>
                <c:pt idx="20867">
                  <c:v>1.3797000000000001</c:v>
                </c:pt>
                <c:pt idx="20868">
                  <c:v>1.2255000000000003</c:v>
                </c:pt>
                <c:pt idx="20869">
                  <c:v>1.1077000000000001</c:v>
                </c:pt>
                <c:pt idx="20870">
                  <c:v>1.1809000000000001</c:v>
                </c:pt>
                <c:pt idx="20871">
                  <c:v>1.2181</c:v>
                </c:pt>
                <c:pt idx="20872">
                  <c:v>1.5224000000000002</c:v>
                </c:pt>
                <c:pt idx="20873">
                  <c:v>1.9197</c:v>
                </c:pt>
                <c:pt idx="20874">
                  <c:v>1.8356000000000003</c:v>
                </c:pt>
                <c:pt idx="20875">
                  <c:v>1.6873000000000002</c:v>
                </c:pt>
                <c:pt idx="20876">
                  <c:v>1.5144000000000002</c:v>
                </c:pt>
                <c:pt idx="20877">
                  <c:v>1.4218000000000002</c:v>
                </c:pt>
                <c:pt idx="20878">
                  <c:v>1.2739000000000003</c:v>
                </c:pt>
                <c:pt idx="20879">
                  <c:v>1.3069000000000002</c:v>
                </c:pt>
                <c:pt idx="20880">
                  <c:v>1.5871000000000002</c:v>
                </c:pt>
                <c:pt idx="20881">
                  <c:v>1.9321000000000002</c:v>
                </c:pt>
                <c:pt idx="20882">
                  <c:v>1.8719999999999999</c:v>
                </c:pt>
                <c:pt idx="20883">
                  <c:v>2.0009000000000001</c:v>
                </c:pt>
                <c:pt idx="20884">
                  <c:v>2.0909</c:v>
                </c:pt>
                <c:pt idx="20885">
                  <c:v>2.0068999999999999</c:v>
                </c:pt>
                <c:pt idx="20886">
                  <c:v>2.0078</c:v>
                </c:pt>
                <c:pt idx="20887">
                  <c:v>1.8762000000000001</c:v>
                </c:pt>
                <c:pt idx="20888">
                  <c:v>1.7563</c:v>
                </c:pt>
                <c:pt idx="20889">
                  <c:v>1.8159000000000001</c:v>
                </c:pt>
                <c:pt idx="20890">
                  <c:v>1.7903</c:v>
                </c:pt>
                <c:pt idx="20891">
                  <c:v>1.5867000000000002</c:v>
                </c:pt>
                <c:pt idx="20892">
                  <c:v>1.3964000000000001</c:v>
                </c:pt>
                <c:pt idx="20893">
                  <c:v>1.2367000000000001</c:v>
                </c:pt>
                <c:pt idx="20894">
                  <c:v>1.1222000000000001</c:v>
                </c:pt>
                <c:pt idx="20895">
                  <c:v>1.111</c:v>
                </c:pt>
                <c:pt idx="20896">
                  <c:v>0.98829999999999996</c:v>
                </c:pt>
                <c:pt idx="20897">
                  <c:v>1.0170999999999999</c:v>
                </c:pt>
                <c:pt idx="20898">
                  <c:v>1.0325</c:v>
                </c:pt>
                <c:pt idx="20899">
                  <c:v>1.1128</c:v>
                </c:pt>
                <c:pt idx="20900">
                  <c:v>1.0645</c:v>
                </c:pt>
                <c:pt idx="20901">
                  <c:v>0.92660000000000009</c:v>
                </c:pt>
                <c:pt idx="20902">
                  <c:v>0.92759999999999998</c:v>
                </c:pt>
                <c:pt idx="20903">
                  <c:v>0.83050000000000002</c:v>
                </c:pt>
                <c:pt idx="20904">
                  <c:v>0.7742</c:v>
                </c:pt>
                <c:pt idx="20905">
                  <c:v>0.75629999999999997</c:v>
                </c:pt>
                <c:pt idx="20906">
                  <c:v>0.87509999999999999</c:v>
                </c:pt>
                <c:pt idx="20907">
                  <c:v>0.97739999999999994</c:v>
                </c:pt>
                <c:pt idx="20908">
                  <c:v>1.0569000000000002</c:v>
                </c:pt>
                <c:pt idx="20909">
                  <c:v>1.0835000000000001</c:v>
                </c:pt>
                <c:pt idx="20910">
                  <c:v>1.1369</c:v>
                </c:pt>
                <c:pt idx="20911">
                  <c:v>1.2868000000000002</c:v>
                </c:pt>
                <c:pt idx="20912">
                  <c:v>1.2526000000000002</c:v>
                </c:pt>
                <c:pt idx="20913">
                  <c:v>1.0670999999999999</c:v>
                </c:pt>
                <c:pt idx="20914">
                  <c:v>1.1785000000000001</c:v>
                </c:pt>
                <c:pt idx="20915">
                  <c:v>1.0667</c:v>
                </c:pt>
                <c:pt idx="20916">
                  <c:v>1.0957000000000001</c:v>
                </c:pt>
                <c:pt idx="20917">
                  <c:v>1.0284000000000002</c:v>
                </c:pt>
                <c:pt idx="20918">
                  <c:v>1.04</c:v>
                </c:pt>
                <c:pt idx="20919">
                  <c:v>1.2730000000000001</c:v>
                </c:pt>
                <c:pt idx="20920">
                  <c:v>1.3005000000000002</c:v>
                </c:pt>
                <c:pt idx="20921">
                  <c:v>1.2516</c:v>
                </c:pt>
                <c:pt idx="20922">
                  <c:v>1.2612000000000001</c:v>
                </c:pt>
                <c:pt idx="20923">
                  <c:v>1.2590000000000001</c:v>
                </c:pt>
                <c:pt idx="20924">
                  <c:v>1.3351000000000002</c:v>
                </c:pt>
                <c:pt idx="20925">
                  <c:v>1.5362</c:v>
                </c:pt>
                <c:pt idx="20926">
                  <c:v>1.4908000000000001</c:v>
                </c:pt>
                <c:pt idx="20927">
                  <c:v>1.4376</c:v>
                </c:pt>
                <c:pt idx="20928">
                  <c:v>1.3022</c:v>
                </c:pt>
                <c:pt idx="20929">
                  <c:v>1.3643000000000001</c:v>
                </c:pt>
                <c:pt idx="20930">
                  <c:v>1.3307000000000002</c:v>
                </c:pt>
                <c:pt idx="20931">
                  <c:v>1.4870000000000001</c:v>
                </c:pt>
                <c:pt idx="20932">
                  <c:v>1.2887000000000002</c:v>
                </c:pt>
                <c:pt idx="20933">
                  <c:v>1.2963</c:v>
                </c:pt>
                <c:pt idx="20934">
                  <c:v>1.3342000000000001</c:v>
                </c:pt>
                <c:pt idx="20935">
                  <c:v>1.3197000000000001</c:v>
                </c:pt>
                <c:pt idx="20936">
                  <c:v>1.1242000000000001</c:v>
                </c:pt>
                <c:pt idx="20937">
                  <c:v>1.1292</c:v>
                </c:pt>
                <c:pt idx="20938">
                  <c:v>1.1333</c:v>
                </c:pt>
                <c:pt idx="20939">
                  <c:v>1.0414000000000001</c:v>
                </c:pt>
                <c:pt idx="20940">
                  <c:v>1.0413000000000001</c:v>
                </c:pt>
                <c:pt idx="20941">
                  <c:v>1.0607</c:v>
                </c:pt>
                <c:pt idx="20942">
                  <c:v>1.0242000000000002</c:v>
                </c:pt>
                <c:pt idx="20943">
                  <c:v>1.0603</c:v>
                </c:pt>
                <c:pt idx="20944">
                  <c:v>1.0381</c:v>
                </c:pt>
                <c:pt idx="20945">
                  <c:v>1.0383</c:v>
                </c:pt>
                <c:pt idx="20946">
                  <c:v>1.0359</c:v>
                </c:pt>
                <c:pt idx="20947">
                  <c:v>1.1371</c:v>
                </c:pt>
                <c:pt idx="20948">
                  <c:v>1.0327</c:v>
                </c:pt>
                <c:pt idx="20949">
                  <c:v>1.0407999999999999</c:v>
                </c:pt>
                <c:pt idx="20950">
                  <c:v>0.92420000000000013</c:v>
                </c:pt>
                <c:pt idx="20951">
                  <c:v>0.91679999999999995</c:v>
                </c:pt>
                <c:pt idx="20952">
                  <c:v>0.84290000000000009</c:v>
                </c:pt>
                <c:pt idx="20953">
                  <c:v>0.76449999999999996</c:v>
                </c:pt>
                <c:pt idx="20954">
                  <c:v>0.73870000000000002</c:v>
                </c:pt>
                <c:pt idx="20955">
                  <c:v>0.71189999999999998</c:v>
                </c:pt>
                <c:pt idx="20956">
                  <c:v>0.67640000000000011</c:v>
                </c:pt>
                <c:pt idx="20957">
                  <c:v>0.64560000000000006</c:v>
                </c:pt>
                <c:pt idx="20958">
                  <c:v>0.62720000000000009</c:v>
                </c:pt>
                <c:pt idx="20959">
                  <c:v>0.66630000000000011</c:v>
                </c:pt>
                <c:pt idx="20960">
                  <c:v>0.6110000000000001</c:v>
                </c:pt>
                <c:pt idx="20961">
                  <c:v>0.58940000000000003</c:v>
                </c:pt>
                <c:pt idx="20962">
                  <c:v>0.5927</c:v>
                </c:pt>
                <c:pt idx="20963">
                  <c:v>0.55000000000000004</c:v>
                </c:pt>
                <c:pt idx="20964">
                  <c:v>0.5384000000000001</c:v>
                </c:pt>
                <c:pt idx="20965">
                  <c:v>0.51550000000000007</c:v>
                </c:pt>
                <c:pt idx="20966">
                  <c:v>0.52070000000000005</c:v>
                </c:pt>
                <c:pt idx="20967">
                  <c:v>0.49540000000000001</c:v>
                </c:pt>
                <c:pt idx="20968">
                  <c:v>0.49590000000000001</c:v>
                </c:pt>
                <c:pt idx="20969">
                  <c:v>0.49170000000000003</c:v>
                </c:pt>
                <c:pt idx="20970">
                  <c:v>0.46700000000000003</c:v>
                </c:pt>
                <c:pt idx="20971">
                  <c:v>0.45860000000000006</c:v>
                </c:pt>
                <c:pt idx="20972">
                  <c:v>0.43440000000000006</c:v>
                </c:pt>
                <c:pt idx="20973">
                  <c:v>0.4531</c:v>
                </c:pt>
                <c:pt idx="20974">
                  <c:v>0.43250000000000005</c:v>
                </c:pt>
                <c:pt idx="20975">
                  <c:v>0.4345</c:v>
                </c:pt>
                <c:pt idx="20976">
                  <c:v>0.41820000000000007</c:v>
                </c:pt>
                <c:pt idx="20977">
                  <c:v>0.42359999999999998</c:v>
                </c:pt>
                <c:pt idx="20978">
                  <c:v>0.41920000000000002</c:v>
                </c:pt>
                <c:pt idx="20979">
                  <c:v>0.39329999999999998</c:v>
                </c:pt>
                <c:pt idx="20980">
                  <c:v>0.38250000000000006</c:v>
                </c:pt>
                <c:pt idx="20981">
                  <c:v>0.39600000000000002</c:v>
                </c:pt>
                <c:pt idx="20982">
                  <c:v>0.3755</c:v>
                </c:pt>
                <c:pt idx="20983">
                  <c:v>0.36560000000000004</c:v>
                </c:pt>
                <c:pt idx="20984">
                  <c:v>0.36220000000000002</c:v>
                </c:pt>
                <c:pt idx="20985">
                  <c:v>0.35200000000000004</c:v>
                </c:pt>
                <c:pt idx="20986">
                  <c:v>0.34850000000000003</c:v>
                </c:pt>
                <c:pt idx="20987">
                  <c:v>0.3387</c:v>
                </c:pt>
                <c:pt idx="20988">
                  <c:v>0.32869999999999999</c:v>
                </c:pt>
                <c:pt idx="20989">
                  <c:v>0.33400000000000002</c:v>
                </c:pt>
                <c:pt idx="20990">
                  <c:v>0.32500000000000001</c:v>
                </c:pt>
                <c:pt idx="20991">
                  <c:v>0.34089999999999998</c:v>
                </c:pt>
                <c:pt idx="20992">
                  <c:v>0.3231</c:v>
                </c:pt>
                <c:pt idx="20993">
                  <c:v>0.31740000000000002</c:v>
                </c:pt>
                <c:pt idx="20994">
                  <c:v>0.30970000000000003</c:v>
                </c:pt>
                <c:pt idx="20995">
                  <c:v>0.29360000000000003</c:v>
                </c:pt>
                <c:pt idx="20996">
                  <c:v>0.30070000000000002</c:v>
                </c:pt>
                <c:pt idx="20997">
                  <c:v>0.28420000000000001</c:v>
                </c:pt>
                <c:pt idx="20998">
                  <c:v>0.28340000000000004</c:v>
                </c:pt>
                <c:pt idx="20999">
                  <c:v>0.26490000000000002</c:v>
                </c:pt>
                <c:pt idx="21000">
                  <c:v>0.25800000000000001</c:v>
                </c:pt>
                <c:pt idx="21001">
                  <c:v>0.25609999999999999</c:v>
                </c:pt>
                <c:pt idx="21002">
                  <c:v>0.254</c:v>
                </c:pt>
                <c:pt idx="21003">
                  <c:v>0.2505</c:v>
                </c:pt>
                <c:pt idx="21004">
                  <c:v>0.24160000000000001</c:v>
                </c:pt>
                <c:pt idx="21005">
                  <c:v>0.23630000000000001</c:v>
                </c:pt>
                <c:pt idx="21006">
                  <c:v>0.22950000000000001</c:v>
                </c:pt>
                <c:pt idx="21007">
                  <c:v>0.22480000000000003</c:v>
                </c:pt>
                <c:pt idx="21008">
                  <c:v>0.22060000000000002</c:v>
                </c:pt>
                <c:pt idx="21009">
                  <c:v>0.21820000000000001</c:v>
                </c:pt>
                <c:pt idx="21010">
                  <c:v>0.21680000000000002</c:v>
                </c:pt>
                <c:pt idx="21011">
                  <c:v>0.20590000000000003</c:v>
                </c:pt>
                <c:pt idx="21012">
                  <c:v>0.20400000000000001</c:v>
                </c:pt>
                <c:pt idx="21013">
                  <c:v>0.19910000000000003</c:v>
                </c:pt>
                <c:pt idx="21014">
                  <c:v>0.19259999999999999</c:v>
                </c:pt>
                <c:pt idx="21015">
                  <c:v>0.189</c:v>
                </c:pt>
                <c:pt idx="21016">
                  <c:v>0.18859999999999999</c:v>
                </c:pt>
                <c:pt idx="21017">
                  <c:v>0.1857</c:v>
                </c:pt>
                <c:pt idx="21018">
                  <c:v>0.1799</c:v>
                </c:pt>
                <c:pt idx="21019">
                  <c:v>0.1764</c:v>
                </c:pt>
                <c:pt idx="21020">
                  <c:v>0.17520000000000002</c:v>
                </c:pt>
                <c:pt idx="21021">
                  <c:v>0.1736</c:v>
                </c:pt>
                <c:pt idx="21022">
                  <c:v>0.16839999999999999</c:v>
                </c:pt>
                <c:pt idx="21023">
                  <c:v>0.1678</c:v>
                </c:pt>
                <c:pt idx="21024">
                  <c:v>0.16110000000000002</c:v>
                </c:pt>
                <c:pt idx="21025">
                  <c:v>0.1527</c:v>
                </c:pt>
                <c:pt idx="21026">
                  <c:v>0.15390000000000001</c:v>
                </c:pt>
                <c:pt idx="21027">
                  <c:v>0.1472</c:v>
                </c:pt>
                <c:pt idx="21028">
                  <c:v>0.1439</c:v>
                </c:pt>
                <c:pt idx="21029">
                  <c:v>0.13899999999999998</c:v>
                </c:pt>
                <c:pt idx="21030">
                  <c:v>0.1381</c:v>
                </c:pt>
                <c:pt idx="21031">
                  <c:v>0.13320000000000001</c:v>
                </c:pt>
                <c:pt idx="21032">
                  <c:v>0.13289999999999999</c:v>
                </c:pt>
                <c:pt idx="21033">
                  <c:v>0.1293</c:v>
                </c:pt>
                <c:pt idx="21034">
                  <c:v>0.1263</c:v>
                </c:pt>
                <c:pt idx="21035">
                  <c:v>0.1246</c:v>
                </c:pt>
                <c:pt idx="21036">
                  <c:v>0.12870000000000001</c:v>
                </c:pt>
                <c:pt idx="21037">
                  <c:v>0.12529999999999999</c:v>
                </c:pt>
                <c:pt idx="21038">
                  <c:v>0.12490000000000001</c:v>
                </c:pt>
                <c:pt idx="21039">
                  <c:v>0.11899999999999999</c:v>
                </c:pt>
                <c:pt idx="21040">
                  <c:v>0.11230000000000001</c:v>
                </c:pt>
                <c:pt idx="21041">
                  <c:v>0.10900000000000001</c:v>
                </c:pt>
                <c:pt idx="21042">
                  <c:v>0.11210000000000001</c:v>
                </c:pt>
                <c:pt idx="21043">
                  <c:v>0.1037</c:v>
                </c:pt>
                <c:pt idx="21044">
                  <c:v>0.1024</c:v>
                </c:pt>
                <c:pt idx="21045">
                  <c:v>0.10089999999999999</c:v>
                </c:pt>
                <c:pt idx="21046">
                  <c:v>9.7700000000000009E-2</c:v>
                </c:pt>
                <c:pt idx="21047">
                  <c:v>9.7600000000000006E-2</c:v>
                </c:pt>
                <c:pt idx="21048">
                  <c:v>9.74E-2</c:v>
                </c:pt>
                <c:pt idx="21049">
                  <c:v>9.5799999999999996E-2</c:v>
                </c:pt>
                <c:pt idx="21050">
                  <c:v>9.2800000000000007E-2</c:v>
                </c:pt>
                <c:pt idx="21051">
                  <c:v>8.9200000000000002E-2</c:v>
                </c:pt>
                <c:pt idx="21052">
                  <c:v>8.3400000000000002E-2</c:v>
                </c:pt>
                <c:pt idx="21053">
                  <c:v>8.2299999999999998E-2</c:v>
                </c:pt>
                <c:pt idx="21054">
                  <c:v>8.3199999999999996E-2</c:v>
                </c:pt>
                <c:pt idx="21055">
                  <c:v>8.1699999999999995E-2</c:v>
                </c:pt>
                <c:pt idx="21056">
                  <c:v>8.1699999999999995E-2</c:v>
                </c:pt>
                <c:pt idx="21057">
                  <c:v>8.1900000000000001E-2</c:v>
                </c:pt>
                <c:pt idx="21058">
                  <c:v>7.8800000000000009E-2</c:v>
                </c:pt>
                <c:pt idx="21059">
                  <c:v>8.030000000000001E-2</c:v>
                </c:pt>
                <c:pt idx="21060">
                  <c:v>7.8700000000000006E-2</c:v>
                </c:pt>
                <c:pt idx="21061">
                  <c:v>7.5700000000000003E-2</c:v>
                </c:pt>
                <c:pt idx="21062">
                  <c:v>7.5700000000000003E-2</c:v>
                </c:pt>
                <c:pt idx="21063">
                  <c:v>7.3099999999999998E-2</c:v>
                </c:pt>
                <c:pt idx="21064">
                  <c:v>7.3099999999999998E-2</c:v>
                </c:pt>
                <c:pt idx="21065">
                  <c:v>7.5900000000000009E-2</c:v>
                </c:pt>
                <c:pt idx="21066">
                  <c:v>7.740000000000001E-2</c:v>
                </c:pt>
                <c:pt idx="21067">
                  <c:v>7.5800000000000006E-2</c:v>
                </c:pt>
                <c:pt idx="21068">
                  <c:v>7.4300000000000005E-2</c:v>
                </c:pt>
                <c:pt idx="21069">
                  <c:v>7.6800000000000007E-2</c:v>
                </c:pt>
                <c:pt idx="21070">
                  <c:v>7.5400000000000009E-2</c:v>
                </c:pt>
                <c:pt idx="21071">
                  <c:v>7.5600000000000001E-2</c:v>
                </c:pt>
                <c:pt idx="21072">
                  <c:v>7.2900000000000006E-2</c:v>
                </c:pt>
                <c:pt idx="21073">
                  <c:v>7.3999999999999996E-2</c:v>
                </c:pt>
                <c:pt idx="21074">
                  <c:v>7.2700000000000001E-2</c:v>
                </c:pt>
                <c:pt idx="21075">
                  <c:v>7.1300000000000002E-2</c:v>
                </c:pt>
                <c:pt idx="21076">
                  <c:v>6.9800000000000001E-2</c:v>
                </c:pt>
                <c:pt idx="21077">
                  <c:v>6.9800000000000001E-2</c:v>
                </c:pt>
                <c:pt idx="21078">
                  <c:v>7.1300000000000002E-2</c:v>
                </c:pt>
                <c:pt idx="21079">
                  <c:v>6.9800000000000001E-2</c:v>
                </c:pt>
                <c:pt idx="21080">
                  <c:v>6.6000000000000003E-2</c:v>
                </c:pt>
                <c:pt idx="21081">
                  <c:v>6.6100000000000006E-2</c:v>
                </c:pt>
                <c:pt idx="21082">
                  <c:v>6.8600000000000008E-2</c:v>
                </c:pt>
                <c:pt idx="21083">
                  <c:v>6.8500000000000005E-2</c:v>
                </c:pt>
                <c:pt idx="21084">
                  <c:v>6.430000000000001E-2</c:v>
                </c:pt>
                <c:pt idx="21085">
                  <c:v>6.2800000000000009E-2</c:v>
                </c:pt>
                <c:pt idx="21086">
                  <c:v>6.4399999999999999E-2</c:v>
                </c:pt>
                <c:pt idx="21087">
                  <c:v>6.7000000000000004E-2</c:v>
                </c:pt>
                <c:pt idx="21088">
                  <c:v>6.7000000000000004E-2</c:v>
                </c:pt>
                <c:pt idx="21089">
                  <c:v>6.1900000000000004E-2</c:v>
                </c:pt>
                <c:pt idx="21090">
                  <c:v>6.3399999999999998E-2</c:v>
                </c:pt>
                <c:pt idx="21091">
                  <c:v>6.3399999999999998E-2</c:v>
                </c:pt>
                <c:pt idx="21092">
                  <c:v>6.3800000000000009E-2</c:v>
                </c:pt>
                <c:pt idx="21093">
                  <c:v>7.0499999999999993E-2</c:v>
                </c:pt>
                <c:pt idx="21094">
                  <c:v>7.4900000000000008E-2</c:v>
                </c:pt>
                <c:pt idx="21095">
                  <c:v>7.3900000000000007E-2</c:v>
                </c:pt>
                <c:pt idx="21096">
                  <c:v>7.6700000000000004E-2</c:v>
                </c:pt>
                <c:pt idx="21097">
                  <c:v>8.4000000000000005E-2</c:v>
                </c:pt>
                <c:pt idx="21098">
                  <c:v>8.7300000000000003E-2</c:v>
                </c:pt>
                <c:pt idx="21099">
                  <c:v>9.0700000000000003E-2</c:v>
                </c:pt>
                <c:pt idx="21100">
                  <c:v>9.6700000000000008E-2</c:v>
                </c:pt>
                <c:pt idx="21101">
                  <c:v>9.8900000000000002E-2</c:v>
                </c:pt>
                <c:pt idx="21102">
                  <c:v>9.9700000000000011E-2</c:v>
                </c:pt>
                <c:pt idx="21103">
                  <c:v>0.10560000000000001</c:v>
                </c:pt>
                <c:pt idx="21104">
                  <c:v>0.10720000000000002</c:v>
                </c:pt>
                <c:pt idx="21105">
                  <c:v>0.10660000000000001</c:v>
                </c:pt>
                <c:pt idx="21106">
                  <c:v>0.11730000000000002</c:v>
                </c:pt>
                <c:pt idx="21107">
                  <c:v>0.1401</c:v>
                </c:pt>
                <c:pt idx="21108">
                  <c:v>0.2001</c:v>
                </c:pt>
                <c:pt idx="21109">
                  <c:v>0.24480000000000002</c:v>
                </c:pt>
                <c:pt idx="21110">
                  <c:v>0.26389999999999997</c:v>
                </c:pt>
                <c:pt idx="21111">
                  <c:v>0.26490000000000002</c:v>
                </c:pt>
                <c:pt idx="21112">
                  <c:v>0.25979999999999998</c:v>
                </c:pt>
                <c:pt idx="21113">
                  <c:v>0.2772</c:v>
                </c:pt>
                <c:pt idx="21114">
                  <c:v>0.29060000000000002</c:v>
                </c:pt>
                <c:pt idx="21115">
                  <c:v>0.28889999999999999</c:v>
                </c:pt>
                <c:pt idx="21116">
                  <c:v>0.28310000000000002</c:v>
                </c:pt>
                <c:pt idx="21117">
                  <c:v>0.26869999999999999</c:v>
                </c:pt>
                <c:pt idx="21118">
                  <c:v>0.27029999999999998</c:v>
                </c:pt>
                <c:pt idx="21119">
                  <c:v>0.26680000000000004</c:v>
                </c:pt>
                <c:pt idx="21120">
                  <c:v>0.30190000000000006</c:v>
                </c:pt>
                <c:pt idx="21121">
                  <c:v>0.31780000000000003</c:v>
                </c:pt>
                <c:pt idx="21122">
                  <c:v>0.31840000000000002</c:v>
                </c:pt>
                <c:pt idx="21123">
                  <c:v>0.33300000000000002</c:v>
                </c:pt>
                <c:pt idx="21124">
                  <c:v>0.34810000000000002</c:v>
                </c:pt>
                <c:pt idx="21125">
                  <c:v>0.35510000000000003</c:v>
                </c:pt>
                <c:pt idx="21126">
                  <c:v>0.38690000000000002</c:v>
                </c:pt>
                <c:pt idx="21127">
                  <c:v>0.38240000000000002</c:v>
                </c:pt>
                <c:pt idx="21128">
                  <c:v>0.3911</c:v>
                </c:pt>
                <c:pt idx="21129">
                  <c:v>0.39840000000000003</c:v>
                </c:pt>
                <c:pt idx="21130">
                  <c:v>0.42510000000000003</c:v>
                </c:pt>
                <c:pt idx="21131">
                  <c:v>0.435</c:v>
                </c:pt>
                <c:pt idx="21132">
                  <c:v>0.44210000000000005</c:v>
                </c:pt>
                <c:pt idx="21133">
                  <c:v>0.43860000000000005</c:v>
                </c:pt>
                <c:pt idx="21134">
                  <c:v>0.45369999999999999</c:v>
                </c:pt>
                <c:pt idx="21135">
                  <c:v>0.48659999999999998</c:v>
                </c:pt>
                <c:pt idx="21136">
                  <c:v>0.51190000000000002</c:v>
                </c:pt>
                <c:pt idx="21137">
                  <c:v>0.52710000000000001</c:v>
                </c:pt>
                <c:pt idx="21138">
                  <c:v>0.56669999999999998</c:v>
                </c:pt>
                <c:pt idx="21139">
                  <c:v>0.58490000000000009</c:v>
                </c:pt>
                <c:pt idx="21140">
                  <c:v>0.59720000000000006</c:v>
                </c:pt>
                <c:pt idx="21141">
                  <c:v>0.59530000000000005</c:v>
                </c:pt>
                <c:pt idx="21142">
                  <c:v>0.57009999999999994</c:v>
                </c:pt>
                <c:pt idx="21143">
                  <c:v>0.59800000000000009</c:v>
                </c:pt>
                <c:pt idx="21144">
                  <c:v>0.63170000000000004</c:v>
                </c:pt>
                <c:pt idx="21145">
                  <c:v>0.69440000000000002</c:v>
                </c:pt>
                <c:pt idx="21146">
                  <c:v>0.76070000000000004</c:v>
                </c:pt>
                <c:pt idx="21147">
                  <c:v>0.79490000000000005</c:v>
                </c:pt>
                <c:pt idx="21148">
                  <c:v>0.7601</c:v>
                </c:pt>
                <c:pt idx="21149">
                  <c:v>0.81440000000000001</c:v>
                </c:pt>
                <c:pt idx="21150">
                  <c:v>0.82769999999999999</c:v>
                </c:pt>
                <c:pt idx="21151">
                  <c:v>0.73530000000000006</c:v>
                </c:pt>
                <c:pt idx="21152">
                  <c:v>0.74540000000000006</c:v>
                </c:pt>
                <c:pt idx="21153">
                  <c:v>0.73650000000000004</c:v>
                </c:pt>
                <c:pt idx="21154">
                  <c:v>0.71150000000000002</c:v>
                </c:pt>
                <c:pt idx="21155">
                  <c:v>0.74450000000000005</c:v>
                </c:pt>
                <c:pt idx="21156">
                  <c:v>0.76550000000000007</c:v>
                </c:pt>
                <c:pt idx="21157">
                  <c:v>0.73499999999999999</c:v>
                </c:pt>
                <c:pt idx="21158">
                  <c:v>0.75650000000000006</c:v>
                </c:pt>
                <c:pt idx="21159">
                  <c:v>0.76180000000000003</c:v>
                </c:pt>
                <c:pt idx="21160">
                  <c:v>0.7682000000000001</c:v>
                </c:pt>
                <c:pt idx="21161">
                  <c:v>0.81230000000000002</c:v>
                </c:pt>
                <c:pt idx="21162">
                  <c:v>0.83309999999999995</c:v>
                </c:pt>
                <c:pt idx="21163">
                  <c:v>0.90340000000000009</c:v>
                </c:pt>
                <c:pt idx="21164">
                  <c:v>0.93210000000000004</c:v>
                </c:pt>
                <c:pt idx="21165">
                  <c:v>0.95120000000000005</c:v>
                </c:pt>
                <c:pt idx="21166">
                  <c:v>0.95290000000000008</c:v>
                </c:pt>
                <c:pt idx="21167">
                  <c:v>0.95820000000000016</c:v>
                </c:pt>
                <c:pt idx="21168">
                  <c:v>0.91809999999999992</c:v>
                </c:pt>
                <c:pt idx="21169">
                  <c:v>0.92590000000000006</c:v>
                </c:pt>
                <c:pt idx="21170">
                  <c:v>0.95269999999999999</c:v>
                </c:pt>
                <c:pt idx="21171">
                  <c:v>0.95050000000000012</c:v>
                </c:pt>
                <c:pt idx="21172">
                  <c:v>0.95250000000000012</c:v>
                </c:pt>
                <c:pt idx="21173">
                  <c:v>0.96690000000000009</c:v>
                </c:pt>
                <c:pt idx="21174">
                  <c:v>0.9667</c:v>
                </c:pt>
                <c:pt idx="21175">
                  <c:v>0.97300000000000009</c:v>
                </c:pt>
                <c:pt idx="21176">
                  <c:v>1.0252000000000001</c:v>
                </c:pt>
                <c:pt idx="21177">
                  <c:v>1.0382</c:v>
                </c:pt>
                <c:pt idx="21178">
                  <c:v>1.0225</c:v>
                </c:pt>
                <c:pt idx="21179">
                  <c:v>1.0184</c:v>
                </c:pt>
                <c:pt idx="21180">
                  <c:v>1.0507</c:v>
                </c:pt>
                <c:pt idx="21181">
                  <c:v>1.0769</c:v>
                </c:pt>
                <c:pt idx="21182">
                  <c:v>1.0555999999999999</c:v>
                </c:pt>
                <c:pt idx="21183">
                  <c:v>1.0005000000000002</c:v>
                </c:pt>
                <c:pt idx="21184">
                  <c:v>0.98810000000000009</c:v>
                </c:pt>
                <c:pt idx="21185">
                  <c:v>1.0118</c:v>
                </c:pt>
                <c:pt idx="21186">
                  <c:v>1.0501</c:v>
                </c:pt>
                <c:pt idx="21187">
                  <c:v>1.1066</c:v>
                </c:pt>
                <c:pt idx="21188">
                  <c:v>1.1232</c:v>
                </c:pt>
                <c:pt idx="21189">
                  <c:v>1.0986</c:v>
                </c:pt>
                <c:pt idx="21190">
                  <c:v>1.1083000000000001</c:v>
                </c:pt>
                <c:pt idx="21191">
                  <c:v>1.0632999999999999</c:v>
                </c:pt>
                <c:pt idx="21192">
                  <c:v>1.0286</c:v>
                </c:pt>
                <c:pt idx="21193">
                  <c:v>0.95489999999999997</c:v>
                </c:pt>
                <c:pt idx="21194">
                  <c:v>1.0128000000000001</c:v>
                </c:pt>
                <c:pt idx="21195">
                  <c:v>1.0317000000000001</c:v>
                </c:pt>
                <c:pt idx="21196">
                  <c:v>1.1976000000000002</c:v>
                </c:pt>
                <c:pt idx="21197">
                  <c:v>1.1679999999999999</c:v>
                </c:pt>
                <c:pt idx="21198">
                  <c:v>1.1618000000000002</c:v>
                </c:pt>
                <c:pt idx="21199">
                  <c:v>1.1427</c:v>
                </c:pt>
                <c:pt idx="21200">
                  <c:v>1.1541000000000001</c:v>
                </c:pt>
                <c:pt idx="21201">
                  <c:v>1.2699</c:v>
                </c:pt>
                <c:pt idx="21202">
                  <c:v>1.2818000000000001</c:v>
                </c:pt>
                <c:pt idx="21203">
                  <c:v>1.2732000000000001</c:v>
                </c:pt>
                <c:pt idx="21204">
                  <c:v>1.2867000000000002</c:v>
                </c:pt>
                <c:pt idx="21205">
                  <c:v>1.2652000000000001</c:v>
                </c:pt>
                <c:pt idx="21206">
                  <c:v>1.3083</c:v>
                </c:pt>
                <c:pt idx="21207">
                  <c:v>1.2269000000000001</c:v>
                </c:pt>
                <c:pt idx="21208">
                  <c:v>1.2079000000000002</c:v>
                </c:pt>
                <c:pt idx="21209">
                  <c:v>1.2255000000000003</c:v>
                </c:pt>
                <c:pt idx="21210">
                  <c:v>1.3194000000000001</c:v>
                </c:pt>
                <c:pt idx="21211">
                  <c:v>1.2930000000000001</c:v>
                </c:pt>
                <c:pt idx="21212">
                  <c:v>1.1165</c:v>
                </c:pt>
                <c:pt idx="21213">
                  <c:v>1.2833000000000001</c:v>
                </c:pt>
                <c:pt idx="21214">
                  <c:v>1.3228</c:v>
                </c:pt>
                <c:pt idx="21215">
                  <c:v>1.2791000000000001</c:v>
                </c:pt>
                <c:pt idx="21216">
                  <c:v>1.2116</c:v>
                </c:pt>
                <c:pt idx="21217">
                  <c:v>1.0822000000000001</c:v>
                </c:pt>
                <c:pt idx="21218">
                  <c:v>1.2704000000000002</c:v>
                </c:pt>
                <c:pt idx="21219">
                  <c:v>1.1380000000000001</c:v>
                </c:pt>
                <c:pt idx="21220">
                  <c:v>1.1457000000000002</c:v>
                </c:pt>
                <c:pt idx="21221">
                  <c:v>1.2606000000000002</c:v>
                </c:pt>
                <c:pt idx="21222">
                  <c:v>1.2574000000000001</c:v>
                </c:pt>
                <c:pt idx="21223">
                  <c:v>1.2063000000000001</c:v>
                </c:pt>
                <c:pt idx="21224">
                  <c:v>1.0814000000000001</c:v>
                </c:pt>
                <c:pt idx="21225">
                  <c:v>1.1226</c:v>
                </c:pt>
                <c:pt idx="21226">
                  <c:v>1.1760999999999999</c:v>
                </c:pt>
                <c:pt idx="21227">
                  <c:v>1.1034000000000002</c:v>
                </c:pt>
                <c:pt idx="21228">
                  <c:v>1.0894000000000001</c:v>
                </c:pt>
                <c:pt idx="21229">
                  <c:v>1.0343</c:v>
                </c:pt>
                <c:pt idx="21230">
                  <c:v>0.96050000000000013</c:v>
                </c:pt>
                <c:pt idx="21231">
                  <c:v>0.98520000000000008</c:v>
                </c:pt>
                <c:pt idx="21232">
                  <c:v>0.92530000000000001</c:v>
                </c:pt>
                <c:pt idx="21233">
                  <c:v>0.875</c:v>
                </c:pt>
                <c:pt idx="21234">
                  <c:v>0.86760000000000004</c:v>
                </c:pt>
                <c:pt idx="21235">
                  <c:v>0.85510000000000008</c:v>
                </c:pt>
                <c:pt idx="21236">
                  <c:v>0.82220000000000004</c:v>
                </c:pt>
                <c:pt idx="21237">
                  <c:v>0.85109999999999997</c:v>
                </c:pt>
                <c:pt idx="21238">
                  <c:v>0.86980000000000013</c:v>
                </c:pt>
                <c:pt idx="21239">
                  <c:v>0.82089999999999996</c:v>
                </c:pt>
                <c:pt idx="21240">
                  <c:v>0.751</c:v>
                </c:pt>
                <c:pt idx="21241">
                  <c:v>0.76040000000000008</c:v>
                </c:pt>
                <c:pt idx="21242">
                  <c:v>0.72030000000000005</c:v>
                </c:pt>
                <c:pt idx="21243">
                  <c:v>0.68020000000000003</c:v>
                </c:pt>
                <c:pt idx="21244">
                  <c:v>0.64380000000000004</c:v>
                </c:pt>
                <c:pt idx="21245">
                  <c:v>0.58300000000000007</c:v>
                </c:pt>
                <c:pt idx="21246">
                  <c:v>0.62420000000000009</c:v>
                </c:pt>
                <c:pt idx="21247">
                  <c:v>0.56769999999999998</c:v>
                </c:pt>
                <c:pt idx="21248">
                  <c:v>0.5494</c:v>
                </c:pt>
                <c:pt idx="21249">
                  <c:v>0.51990000000000003</c:v>
                </c:pt>
                <c:pt idx="21250">
                  <c:v>0.51800000000000002</c:v>
                </c:pt>
                <c:pt idx="21251">
                  <c:v>0.51849999999999996</c:v>
                </c:pt>
                <c:pt idx="21252">
                  <c:v>0.51639999999999997</c:v>
                </c:pt>
                <c:pt idx="21253">
                  <c:v>0.49070000000000003</c:v>
                </c:pt>
                <c:pt idx="21254">
                  <c:v>0.48019999999999996</c:v>
                </c:pt>
                <c:pt idx="21255">
                  <c:v>0.49420000000000003</c:v>
                </c:pt>
                <c:pt idx="21256">
                  <c:v>0.44660000000000005</c:v>
                </c:pt>
                <c:pt idx="21257">
                  <c:v>0.41200000000000003</c:v>
                </c:pt>
                <c:pt idx="21258">
                  <c:v>0.43530000000000002</c:v>
                </c:pt>
                <c:pt idx="21259">
                  <c:v>0.40640000000000004</c:v>
                </c:pt>
                <c:pt idx="21260">
                  <c:v>0.39340000000000003</c:v>
                </c:pt>
                <c:pt idx="21261">
                  <c:v>0.37580000000000002</c:v>
                </c:pt>
                <c:pt idx="21262">
                  <c:v>0.37460000000000004</c:v>
                </c:pt>
                <c:pt idx="21263">
                  <c:v>0.38250000000000006</c:v>
                </c:pt>
                <c:pt idx="21264">
                  <c:v>0.37959999999999999</c:v>
                </c:pt>
                <c:pt idx="21265">
                  <c:v>0.36110000000000003</c:v>
                </c:pt>
                <c:pt idx="21266">
                  <c:v>0.34089999999999998</c:v>
                </c:pt>
                <c:pt idx="21267">
                  <c:v>0.32370000000000004</c:v>
                </c:pt>
                <c:pt idx="21268">
                  <c:v>0.33210000000000006</c:v>
                </c:pt>
                <c:pt idx="21269">
                  <c:v>0.32440000000000002</c:v>
                </c:pt>
                <c:pt idx="21270">
                  <c:v>0.3085</c:v>
                </c:pt>
                <c:pt idx="21271">
                  <c:v>0.30330000000000001</c:v>
                </c:pt>
                <c:pt idx="21272">
                  <c:v>0.2984</c:v>
                </c:pt>
                <c:pt idx="21273">
                  <c:v>0.29700000000000004</c:v>
                </c:pt>
                <c:pt idx="21274">
                  <c:v>0.28420000000000001</c:v>
                </c:pt>
                <c:pt idx="21275">
                  <c:v>0.2787</c:v>
                </c:pt>
                <c:pt idx="21276">
                  <c:v>0.2787</c:v>
                </c:pt>
                <c:pt idx="21277">
                  <c:v>0.27240000000000003</c:v>
                </c:pt>
                <c:pt idx="21278">
                  <c:v>0.26090000000000002</c:v>
                </c:pt>
                <c:pt idx="21279">
                  <c:v>0.27150000000000002</c:v>
                </c:pt>
                <c:pt idx="21280">
                  <c:v>0.25470000000000004</c:v>
                </c:pt>
                <c:pt idx="21281">
                  <c:v>0.24420000000000003</c:v>
                </c:pt>
                <c:pt idx="21282">
                  <c:v>0.25700000000000001</c:v>
                </c:pt>
                <c:pt idx="21283">
                  <c:v>0.24950000000000003</c:v>
                </c:pt>
                <c:pt idx="21284">
                  <c:v>0.2419</c:v>
                </c:pt>
                <c:pt idx="21285">
                  <c:v>0.23290000000000002</c:v>
                </c:pt>
                <c:pt idx="21286">
                  <c:v>0.2223</c:v>
                </c:pt>
                <c:pt idx="21287">
                  <c:v>0.21589999999999998</c:v>
                </c:pt>
                <c:pt idx="21288">
                  <c:v>0.20830000000000004</c:v>
                </c:pt>
                <c:pt idx="21289">
                  <c:v>0.20419999999999999</c:v>
                </c:pt>
                <c:pt idx="21290">
                  <c:v>0.18930000000000002</c:v>
                </c:pt>
                <c:pt idx="21291">
                  <c:v>0.18830000000000002</c:v>
                </c:pt>
                <c:pt idx="21292">
                  <c:v>0.18590000000000001</c:v>
                </c:pt>
                <c:pt idx="21293">
                  <c:v>0.18390000000000001</c:v>
                </c:pt>
                <c:pt idx="21294">
                  <c:v>0.18000000000000002</c:v>
                </c:pt>
                <c:pt idx="21295">
                  <c:v>0.16930000000000001</c:v>
                </c:pt>
                <c:pt idx="21296">
                  <c:v>0.17410000000000003</c:v>
                </c:pt>
                <c:pt idx="21297">
                  <c:v>0.16700000000000001</c:v>
                </c:pt>
                <c:pt idx="21298">
                  <c:v>0.15680000000000002</c:v>
                </c:pt>
                <c:pt idx="21299">
                  <c:v>0.16800000000000001</c:v>
                </c:pt>
                <c:pt idx="21300">
                  <c:v>0.1628</c:v>
                </c:pt>
                <c:pt idx="21301">
                  <c:v>0.14799999999999999</c:v>
                </c:pt>
                <c:pt idx="21302">
                  <c:v>0.14730000000000001</c:v>
                </c:pt>
                <c:pt idx="21303">
                  <c:v>0.14910000000000001</c:v>
                </c:pt>
                <c:pt idx="21304">
                  <c:v>0.13700000000000001</c:v>
                </c:pt>
                <c:pt idx="21305">
                  <c:v>0.1341</c:v>
                </c:pt>
                <c:pt idx="21306">
                  <c:v>0.13789999999999999</c:v>
                </c:pt>
                <c:pt idx="21307">
                  <c:v>0.12660000000000002</c:v>
                </c:pt>
                <c:pt idx="21308">
                  <c:v>0.13150000000000001</c:v>
                </c:pt>
                <c:pt idx="21309">
                  <c:v>0.12290000000000001</c:v>
                </c:pt>
                <c:pt idx="21310">
                  <c:v>0.12280000000000001</c:v>
                </c:pt>
                <c:pt idx="21311">
                  <c:v>0.12110000000000001</c:v>
                </c:pt>
                <c:pt idx="21312">
                  <c:v>0.1192</c:v>
                </c:pt>
                <c:pt idx="21313">
                  <c:v>0.1172</c:v>
                </c:pt>
                <c:pt idx="21314">
                  <c:v>0.1142</c:v>
                </c:pt>
                <c:pt idx="21315">
                  <c:v>0.11100000000000002</c:v>
                </c:pt>
                <c:pt idx="21316">
                  <c:v>0.1061</c:v>
                </c:pt>
                <c:pt idx="21317">
                  <c:v>0.1043</c:v>
                </c:pt>
                <c:pt idx="21318">
                  <c:v>9.9700000000000011E-2</c:v>
                </c:pt>
                <c:pt idx="21319">
                  <c:v>9.8000000000000004E-2</c:v>
                </c:pt>
                <c:pt idx="21320">
                  <c:v>9.7500000000000003E-2</c:v>
                </c:pt>
                <c:pt idx="21321">
                  <c:v>9.3100000000000016E-2</c:v>
                </c:pt>
                <c:pt idx="21322">
                  <c:v>9.1300000000000006E-2</c:v>
                </c:pt>
                <c:pt idx="21323">
                  <c:v>8.8600000000000012E-2</c:v>
                </c:pt>
                <c:pt idx="21324">
                  <c:v>8.8300000000000003E-2</c:v>
                </c:pt>
                <c:pt idx="21325">
                  <c:v>8.5000000000000006E-2</c:v>
                </c:pt>
                <c:pt idx="21326">
                  <c:v>8.0800000000000011E-2</c:v>
                </c:pt>
                <c:pt idx="21327">
                  <c:v>7.8100000000000003E-2</c:v>
                </c:pt>
                <c:pt idx="21328">
                  <c:v>7.6200000000000004E-2</c:v>
                </c:pt>
                <c:pt idx="21329">
                  <c:v>7.2999999999999995E-2</c:v>
                </c:pt>
                <c:pt idx="21330">
                  <c:v>7.4200000000000002E-2</c:v>
                </c:pt>
                <c:pt idx="21331">
                  <c:v>6.7300000000000013E-2</c:v>
                </c:pt>
                <c:pt idx="21332">
                  <c:v>6.5800000000000011E-2</c:v>
                </c:pt>
                <c:pt idx="21333">
                  <c:v>6.5800000000000011E-2</c:v>
                </c:pt>
                <c:pt idx="21334">
                  <c:v>6.1400000000000003E-2</c:v>
                </c:pt>
                <c:pt idx="21335">
                  <c:v>5.8799999999999998E-2</c:v>
                </c:pt>
                <c:pt idx="21336">
                  <c:v>5.7499999999999996E-2</c:v>
                </c:pt>
                <c:pt idx="21337">
                  <c:v>5.74E-2</c:v>
                </c:pt>
                <c:pt idx="21338">
                  <c:v>5.5700000000000006E-2</c:v>
                </c:pt>
                <c:pt idx="21339">
                  <c:v>5.2000000000000005E-2</c:v>
                </c:pt>
                <c:pt idx="21340">
                  <c:v>4.9100000000000005E-2</c:v>
                </c:pt>
                <c:pt idx="21341">
                  <c:v>4.7699999999999999E-2</c:v>
                </c:pt>
                <c:pt idx="21342">
                  <c:v>4.5200000000000004E-2</c:v>
                </c:pt>
                <c:pt idx="21343">
                  <c:v>4.2300000000000004E-2</c:v>
                </c:pt>
                <c:pt idx="21344">
                  <c:v>4.24E-2</c:v>
                </c:pt>
                <c:pt idx="21345">
                  <c:v>4.3700000000000003E-2</c:v>
                </c:pt>
                <c:pt idx="21346">
                  <c:v>4.0899999999999999E-2</c:v>
                </c:pt>
                <c:pt idx="21347">
                  <c:v>3.9700000000000006E-2</c:v>
                </c:pt>
                <c:pt idx="21348">
                  <c:v>3.8200000000000005E-2</c:v>
                </c:pt>
                <c:pt idx="21349">
                  <c:v>3.44E-2</c:v>
                </c:pt>
                <c:pt idx="21350">
                  <c:v>3.56E-2</c:v>
                </c:pt>
                <c:pt idx="21351">
                  <c:v>3.6799999999999999E-2</c:v>
                </c:pt>
                <c:pt idx="21352">
                  <c:v>3.6600000000000001E-2</c:v>
                </c:pt>
                <c:pt idx="21353">
                  <c:v>3.1800000000000002E-2</c:v>
                </c:pt>
                <c:pt idx="21354">
                  <c:v>3.5400000000000001E-2</c:v>
                </c:pt>
                <c:pt idx="21355">
                  <c:v>3.4000000000000002E-2</c:v>
                </c:pt>
                <c:pt idx="21356">
                  <c:v>3.1600000000000003E-2</c:v>
                </c:pt>
                <c:pt idx="21357">
                  <c:v>2.9100000000000001E-2</c:v>
                </c:pt>
                <c:pt idx="21358">
                  <c:v>2.7700000000000002E-2</c:v>
                </c:pt>
                <c:pt idx="21359">
                  <c:v>2.7600000000000003E-2</c:v>
                </c:pt>
                <c:pt idx="21360">
                  <c:v>2.52E-2</c:v>
                </c:pt>
                <c:pt idx="21361">
                  <c:v>2.6300000000000004E-2</c:v>
                </c:pt>
                <c:pt idx="21362">
                  <c:v>2.5100000000000001E-2</c:v>
                </c:pt>
                <c:pt idx="21363">
                  <c:v>2.3900000000000001E-2</c:v>
                </c:pt>
                <c:pt idx="21364">
                  <c:v>2.3900000000000001E-2</c:v>
                </c:pt>
                <c:pt idx="21365">
                  <c:v>2.2600000000000002E-2</c:v>
                </c:pt>
                <c:pt idx="21366">
                  <c:v>2.2600000000000002E-2</c:v>
                </c:pt>
                <c:pt idx="21367">
                  <c:v>2.3800000000000002E-2</c:v>
                </c:pt>
                <c:pt idx="21368">
                  <c:v>2.3699999999999999E-2</c:v>
                </c:pt>
                <c:pt idx="21369">
                  <c:v>2.6100000000000002E-2</c:v>
                </c:pt>
                <c:pt idx="21370">
                  <c:v>2.6300000000000004E-2</c:v>
                </c:pt>
                <c:pt idx="21371">
                  <c:v>2.98E-2</c:v>
                </c:pt>
                <c:pt idx="21372">
                  <c:v>3.2300000000000002E-2</c:v>
                </c:pt>
                <c:pt idx="21373">
                  <c:v>3.3600000000000005E-2</c:v>
                </c:pt>
                <c:pt idx="21374">
                  <c:v>3.6200000000000003E-2</c:v>
                </c:pt>
                <c:pt idx="21375">
                  <c:v>4.2099999999999999E-2</c:v>
                </c:pt>
                <c:pt idx="21376">
                  <c:v>4.24E-2</c:v>
                </c:pt>
                <c:pt idx="21377">
                  <c:v>4.2500000000000003E-2</c:v>
                </c:pt>
                <c:pt idx="21378">
                  <c:v>4.6200000000000005E-2</c:v>
                </c:pt>
                <c:pt idx="21379">
                  <c:v>4.7699999999999999E-2</c:v>
                </c:pt>
                <c:pt idx="21380">
                  <c:v>5.1600000000000007E-2</c:v>
                </c:pt>
                <c:pt idx="21381">
                  <c:v>5.4300000000000008E-2</c:v>
                </c:pt>
                <c:pt idx="21382">
                  <c:v>5.4700000000000006E-2</c:v>
                </c:pt>
                <c:pt idx="21383">
                  <c:v>6.3600000000000004E-2</c:v>
                </c:pt>
                <c:pt idx="21384">
                  <c:v>7.0499999999999993E-2</c:v>
                </c:pt>
                <c:pt idx="21385">
                  <c:v>7.2599999999999998E-2</c:v>
                </c:pt>
                <c:pt idx="21386">
                  <c:v>7.6600000000000001E-2</c:v>
                </c:pt>
                <c:pt idx="21387">
                  <c:v>7.9700000000000007E-2</c:v>
                </c:pt>
                <c:pt idx="21388">
                  <c:v>8.3000000000000004E-2</c:v>
                </c:pt>
                <c:pt idx="21389">
                  <c:v>8.48E-2</c:v>
                </c:pt>
                <c:pt idx="21390">
                  <c:v>8.6900000000000005E-2</c:v>
                </c:pt>
                <c:pt idx="21391">
                  <c:v>8.4000000000000005E-2</c:v>
                </c:pt>
                <c:pt idx="21392">
                  <c:v>0.1004</c:v>
                </c:pt>
                <c:pt idx="21393">
                  <c:v>9.4399999999999998E-2</c:v>
                </c:pt>
                <c:pt idx="21394">
                  <c:v>9.2500000000000013E-2</c:v>
                </c:pt>
                <c:pt idx="21395">
                  <c:v>9.8799999999999999E-2</c:v>
                </c:pt>
                <c:pt idx="21396">
                  <c:v>0.10220000000000001</c:v>
                </c:pt>
                <c:pt idx="21397">
                  <c:v>0.10880000000000001</c:v>
                </c:pt>
                <c:pt idx="21398">
                  <c:v>0.12130000000000002</c:v>
                </c:pt>
                <c:pt idx="21399">
                  <c:v>0.1275</c:v>
                </c:pt>
                <c:pt idx="21400">
                  <c:v>0.13320000000000001</c:v>
                </c:pt>
                <c:pt idx="21401">
                  <c:v>0.13850000000000001</c:v>
                </c:pt>
                <c:pt idx="21402">
                  <c:v>0.13999999999999999</c:v>
                </c:pt>
                <c:pt idx="21403">
                  <c:v>0.15080000000000002</c:v>
                </c:pt>
                <c:pt idx="21404">
                  <c:v>0.15510000000000002</c:v>
                </c:pt>
                <c:pt idx="21405">
                  <c:v>0.14050000000000001</c:v>
                </c:pt>
                <c:pt idx="21406">
                  <c:v>0.14170000000000002</c:v>
                </c:pt>
                <c:pt idx="21407">
                  <c:v>0.14560000000000001</c:v>
                </c:pt>
                <c:pt idx="21408">
                  <c:v>0.14510000000000001</c:v>
                </c:pt>
                <c:pt idx="21409">
                  <c:v>0.15890000000000001</c:v>
                </c:pt>
                <c:pt idx="21410">
                  <c:v>0.14699999999999999</c:v>
                </c:pt>
                <c:pt idx="21411">
                  <c:v>0.15460000000000002</c:v>
                </c:pt>
                <c:pt idx="21412">
                  <c:v>0.17030000000000001</c:v>
                </c:pt>
                <c:pt idx="21413">
                  <c:v>0.18820000000000001</c:v>
                </c:pt>
                <c:pt idx="21414">
                  <c:v>0.21650000000000003</c:v>
                </c:pt>
                <c:pt idx="21415">
                  <c:v>0.28079999999999999</c:v>
                </c:pt>
                <c:pt idx="21416">
                  <c:v>0.2959</c:v>
                </c:pt>
                <c:pt idx="21417">
                  <c:v>0.36520000000000002</c:v>
                </c:pt>
                <c:pt idx="21418">
                  <c:v>0.44950000000000001</c:v>
                </c:pt>
                <c:pt idx="21419">
                  <c:v>0.50090000000000001</c:v>
                </c:pt>
                <c:pt idx="21420">
                  <c:v>0.47210000000000002</c:v>
                </c:pt>
                <c:pt idx="21421">
                  <c:v>0.51490000000000002</c:v>
                </c:pt>
                <c:pt idx="21422">
                  <c:v>0.53170000000000006</c:v>
                </c:pt>
                <c:pt idx="21423">
                  <c:v>0.56210000000000004</c:v>
                </c:pt>
                <c:pt idx="21424">
                  <c:v>0.60309999999999997</c:v>
                </c:pt>
                <c:pt idx="21425">
                  <c:v>0.62630000000000008</c:v>
                </c:pt>
                <c:pt idx="21426">
                  <c:v>0.65980000000000005</c:v>
                </c:pt>
                <c:pt idx="21427">
                  <c:v>0.6976</c:v>
                </c:pt>
                <c:pt idx="21428">
                  <c:v>0.75900000000000001</c:v>
                </c:pt>
                <c:pt idx="21429">
                  <c:v>0.75950000000000006</c:v>
                </c:pt>
                <c:pt idx="21430">
                  <c:v>0.80180000000000007</c:v>
                </c:pt>
                <c:pt idx="21431">
                  <c:v>0.82650000000000012</c:v>
                </c:pt>
                <c:pt idx="21432">
                  <c:v>0.88660000000000005</c:v>
                </c:pt>
                <c:pt idx="21433">
                  <c:v>0.90870000000000006</c:v>
                </c:pt>
                <c:pt idx="21434">
                  <c:v>0.94209999999999994</c:v>
                </c:pt>
                <c:pt idx="21435">
                  <c:v>0.93070000000000008</c:v>
                </c:pt>
                <c:pt idx="21436">
                  <c:v>0.9598000000000001</c:v>
                </c:pt>
                <c:pt idx="21437">
                  <c:v>0.98040000000000005</c:v>
                </c:pt>
                <c:pt idx="21438">
                  <c:v>1.0817000000000001</c:v>
                </c:pt>
                <c:pt idx="21439">
                  <c:v>1.0827</c:v>
                </c:pt>
                <c:pt idx="21440">
                  <c:v>1.1248</c:v>
                </c:pt>
                <c:pt idx="21441">
                  <c:v>1.1843999999999999</c:v>
                </c:pt>
                <c:pt idx="21442">
                  <c:v>1.2102000000000002</c:v>
                </c:pt>
                <c:pt idx="21443">
                  <c:v>1.2549000000000001</c:v>
                </c:pt>
                <c:pt idx="21444">
                  <c:v>1.2728999999999999</c:v>
                </c:pt>
                <c:pt idx="21445">
                  <c:v>1.3125</c:v>
                </c:pt>
                <c:pt idx="21446">
                  <c:v>1.2773000000000001</c:v>
                </c:pt>
                <c:pt idx="21447">
                  <c:v>1.2943</c:v>
                </c:pt>
                <c:pt idx="21448">
                  <c:v>1.3058000000000001</c:v>
                </c:pt>
                <c:pt idx="21449">
                  <c:v>1.3278000000000001</c:v>
                </c:pt>
                <c:pt idx="21450">
                  <c:v>1.3693</c:v>
                </c:pt>
                <c:pt idx="21451">
                  <c:v>1.4125000000000001</c:v>
                </c:pt>
                <c:pt idx="21452">
                  <c:v>1.4363000000000001</c:v>
                </c:pt>
                <c:pt idx="21453">
                  <c:v>1.4415</c:v>
                </c:pt>
                <c:pt idx="21454">
                  <c:v>1.4611000000000001</c:v>
                </c:pt>
                <c:pt idx="21455">
                  <c:v>1.4688000000000001</c:v>
                </c:pt>
                <c:pt idx="21456">
                  <c:v>1.4930000000000001</c:v>
                </c:pt>
                <c:pt idx="21457">
                  <c:v>1.5452000000000001</c:v>
                </c:pt>
                <c:pt idx="21458">
                  <c:v>1.6120999999999999</c:v>
                </c:pt>
                <c:pt idx="21459">
                  <c:v>1.5904</c:v>
                </c:pt>
                <c:pt idx="21460">
                  <c:v>1.6274000000000002</c:v>
                </c:pt>
                <c:pt idx="21461">
                  <c:v>1.6466000000000003</c:v>
                </c:pt>
                <c:pt idx="21462">
                  <c:v>1.6663000000000001</c:v>
                </c:pt>
                <c:pt idx="21463">
                  <c:v>1.6496</c:v>
                </c:pt>
                <c:pt idx="21464">
                  <c:v>1.6755</c:v>
                </c:pt>
                <c:pt idx="21465">
                  <c:v>1.6792000000000002</c:v>
                </c:pt>
                <c:pt idx="21466">
                  <c:v>1.7031000000000001</c:v>
                </c:pt>
                <c:pt idx="21467">
                  <c:v>1.7433000000000001</c:v>
                </c:pt>
                <c:pt idx="21468">
                  <c:v>1.7649999999999999</c:v>
                </c:pt>
                <c:pt idx="21469">
                  <c:v>1.7679</c:v>
                </c:pt>
                <c:pt idx="21470">
                  <c:v>1.7692000000000001</c:v>
                </c:pt>
                <c:pt idx="21471">
                  <c:v>1.7651000000000001</c:v>
                </c:pt>
                <c:pt idx="21472">
                  <c:v>1.8079000000000001</c:v>
                </c:pt>
                <c:pt idx="21473">
                  <c:v>1.7839</c:v>
                </c:pt>
                <c:pt idx="21474">
                  <c:v>1.8075000000000001</c:v>
                </c:pt>
                <c:pt idx="21475">
                  <c:v>1.8385000000000002</c:v>
                </c:pt>
                <c:pt idx="21476">
                  <c:v>1.8282</c:v>
                </c:pt>
                <c:pt idx="21477">
                  <c:v>1.8760000000000003</c:v>
                </c:pt>
                <c:pt idx="21478">
                  <c:v>1.8949000000000003</c:v>
                </c:pt>
                <c:pt idx="21479">
                  <c:v>1.9393000000000002</c:v>
                </c:pt>
                <c:pt idx="21480">
                  <c:v>1.8889</c:v>
                </c:pt>
                <c:pt idx="21481">
                  <c:v>1.8828</c:v>
                </c:pt>
                <c:pt idx="21482">
                  <c:v>1.8992000000000002</c:v>
                </c:pt>
                <c:pt idx="21483">
                  <c:v>1.8561000000000001</c:v>
                </c:pt>
                <c:pt idx="21484">
                  <c:v>1.8331</c:v>
                </c:pt>
                <c:pt idx="21485">
                  <c:v>1.8896000000000002</c:v>
                </c:pt>
                <c:pt idx="21486">
                  <c:v>1.8175000000000001</c:v>
                </c:pt>
                <c:pt idx="21487">
                  <c:v>1.8645</c:v>
                </c:pt>
                <c:pt idx="21488">
                  <c:v>1.911</c:v>
                </c:pt>
                <c:pt idx="21489">
                  <c:v>1.9036999999999999</c:v>
                </c:pt>
                <c:pt idx="21490">
                  <c:v>1.8696999999999999</c:v>
                </c:pt>
                <c:pt idx="21491">
                  <c:v>1.7736000000000001</c:v>
                </c:pt>
                <c:pt idx="21492">
                  <c:v>1.7972999999999999</c:v>
                </c:pt>
                <c:pt idx="21493">
                  <c:v>1.7539000000000002</c:v>
                </c:pt>
                <c:pt idx="21494">
                  <c:v>1.8102</c:v>
                </c:pt>
                <c:pt idx="21495">
                  <c:v>1.6638999999999999</c:v>
                </c:pt>
                <c:pt idx="21496">
                  <c:v>1.6317000000000002</c:v>
                </c:pt>
                <c:pt idx="21497">
                  <c:v>1.5877000000000001</c:v>
                </c:pt>
                <c:pt idx="21498">
                  <c:v>1.6483000000000001</c:v>
                </c:pt>
                <c:pt idx="21499">
                  <c:v>1.5808</c:v>
                </c:pt>
                <c:pt idx="21500">
                  <c:v>1.6401000000000001</c:v>
                </c:pt>
                <c:pt idx="21501">
                  <c:v>1.7088999999999999</c:v>
                </c:pt>
                <c:pt idx="21502">
                  <c:v>1.6162000000000001</c:v>
                </c:pt>
                <c:pt idx="21503">
                  <c:v>1.7015000000000002</c:v>
                </c:pt>
                <c:pt idx="21504">
                  <c:v>1.5625</c:v>
                </c:pt>
                <c:pt idx="21505">
                  <c:v>1.4444000000000001</c:v>
                </c:pt>
                <c:pt idx="21506">
                  <c:v>1.4122000000000001</c:v>
                </c:pt>
                <c:pt idx="21507">
                  <c:v>1.3351000000000002</c:v>
                </c:pt>
                <c:pt idx="21508">
                  <c:v>1.5622</c:v>
                </c:pt>
                <c:pt idx="21509">
                  <c:v>1.6295000000000002</c:v>
                </c:pt>
                <c:pt idx="21510">
                  <c:v>1.4814000000000001</c:v>
                </c:pt>
                <c:pt idx="21511">
                  <c:v>1.4154</c:v>
                </c:pt>
                <c:pt idx="21512">
                  <c:v>1.2004000000000001</c:v>
                </c:pt>
                <c:pt idx="21513">
                  <c:v>1.1944000000000001</c:v>
                </c:pt>
                <c:pt idx="21514">
                  <c:v>1.2330000000000001</c:v>
                </c:pt>
                <c:pt idx="21515">
                  <c:v>1.2722</c:v>
                </c:pt>
                <c:pt idx="21516">
                  <c:v>1.2526999999999999</c:v>
                </c:pt>
                <c:pt idx="21517">
                  <c:v>1.1877000000000002</c:v>
                </c:pt>
                <c:pt idx="21518">
                  <c:v>1.2096</c:v>
                </c:pt>
                <c:pt idx="21519">
                  <c:v>1.1691</c:v>
                </c:pt>
                <c:pt idx="21520">
                  <c:v>1.1726000000000001</c:v>
                </c:pt>
                <c:pt idx="21521">
                  <c:v>1.2064000000000001</c:v>
                </c:pt>
                <c:pt idx="21522">
                  <c:v>1.0606</c:v>
                </c:pt>
                <c:pt idx="21523">
                  <c:v>1.0339</c:v>
                </c:pt>
                <c:pt idx="21524">
                  <c:v>0.99019999999999997</c:v>
                </c:pt>
                <c:pt idx="21525">
                  <c:v>1.0602</c:v>
                </c:pt>
                <c:pt idx="21526">
                  <c:v>1.0484</c:v>
                </c:pt>
                <c:pt idx="21527">
                  <c:v>1.0057</c:v>
                </c:pt>
                <c:pt idx="21528">
                  <c:v>0.96189999999999998</c:v>
                </c:pt>
                <c:pt idx="21529">
                  <c:v>0.96130000000000004</c:v>
                </c:pt>
                <c:pt idx="21530">
                  <c:v>0.8337</c:v>
                </c:pt>
                <c:pt idx="21531">
                  <c:v>0.82710000000000017</c:v>
                </c:pt>
                <c:pt idx="21532">
                  <c:v>0.82780000000000009</c:v>
                </c:pt>
                <c:pt idx="21533">
                  <c:v>0.74170000000000003</c:v>
                </c:pt>
                <c:pt idx="21534">
                  <c:v>0.75930000000000009</c:v>
                </c:pt>
                <c:pt idx="21535">
                  <c:v>0.77890000000000004</c:v>
                </c:pt>
                <c:pt idx="21536">
                  <c:v>0.70420000000000005</c:v>
                </c:pt>
                <c:pt idx="21537">
                  <c:v>0.6846000000000001</c:v>
                </c:pt>
                <c:pt idx="21538">
                  <c:v>0.62180000000000002</c:v>
                </c:pt>
                <c:pt idx="21539">
                  <c:v>0.63160000000000005</c:v>
                </c:pt>
                <c:pt idx="21540">
                  <c:v>0.62440000000000007</c:v>
                </c:pt>
                <c:pt idx="21541">
                  <c:v>0.59500000000000008</c:v>
                </c:pt>
                <c:pt idx="21542">
                  <c:v>0.58579999999999999</c:v>
                </c:pt>
                <c:pt idx="21543">
                  <c:v>0.57940000000000003</c:v>
                </c:pt>
                <c:pt idx="21544">
                  <c:v>0.59179999999999999</c:v>
                </c:pt>
                <c:pt idx="21545">
                  <c:v>0.57389999999999997</c:v>
                </c:pt>
                <c:pt idx="21546">
                  <c:v>0.55979999999999996</c:v>
                </c:pt>
                <c:pt idx="21547">
                  <c:v>0.54500000000000004</c:v>
                </c:pt>
                <c:pt idx="21548">
                  <c:v>0.49299999999999999</c:v>
                </c:pt>
                <c:pt idx="21549">
                  <c:v>0.53539999999999999</c:v>
                </c:pt>
                <c:pt idx="21550">
                  <c:v>0.48620000000000002</c:v>
                </c:pt>
                <c:pt idx="21551">
                  <c:v>0.49249999999999999</c:v>
                </c:pt>
                <c:pt idx="21552">
                  <c:v>0.48049999999999998</c:v>
                </c:pt>
                <c:pt idx="21553">
                  <c:v>0.45789999999999997</c:v>
                </c:pt>
                <c:pt idx="21554">
                  <c:v>0.48930000000000001</c:v>
                </c:pt>
                <c:pt idx="21555">
                  <c:v>0.44130000000000003</c:v>
                </c:pt>
                <c:pt idx="21556">
                  <c:v>0.4476</c:v>
                </c:pt>
                <c:pt idx="21557">
                  <c:v>0.43200000000000005</c:v>
                </c:pt>
                <c:pt idx="21558">
                  <c:v>0.40080000000000005</c:v>
                </c:pt>
                <c:pt idx="21559">
                  <c:v>0.43540000000000001</c:v>
                </c:pt>
                <c:pt idx="21560">
                  <c:v>0.38990000000000002</c:v>
                </c:pt>
                <c:pt idx="21561">
                  <c:v>0.38719999999999999</c:v>
                </c:pt>
                <c:pt idx="21562">
                  <c:v>0.40490000000000004</c:v>
                </c:pt>
                <c:pt idx="21563">
                  <c:v>0.36070000000000002</c:v>
                </c:pt>
                <c:pt idx="21564">
                  <c:v>0.35470000000000002</c:v>
                </c:pt>
                <c:pt idx="21565">
                  <c:v>0.35840000000000005</c:v>
                </c:pt>
                <c:pt idx="21566">
                  <c:v>0.36200000000000004</c:v>
                </c:pt>
                <c:pt idx="21567">
                  <c:v>0.31950000000000001</c:v>
                </c:pt>
                <c:pt idx="21568">
                  <c:v>0.33479999999999999</c:v>
                </c:pt>
                <c:pt idx="21569">
                  <c:v>0.3014</c:v>
                </c:pt>
                <c:pt idx="21570">
                  <c:v>0.2969</c:v>
                </c:pt>
                <c:pt idx="21571">
                  <c:v>0.3049</c:v>
                </c:pt>
                <c:pt idx="21572">
                  <c:v>0.31420000000000003</c:v>
                </c:pt>
                <c:pt idx="21573">
                  <c:v>0.30080000000000001</c:v>
                </c:pt>
                <c:pt idx="21574">
                  <c:v>0.29710000000000003</c:v>
                </c:pt>
                <c:pt idx="21575">
                  <c:v>0.27429999999999999</c:v>
                </c:pt>
                <c:pt idx="21576">
                  <c:v>0.28989999999999999</c:v>
                </c:pt>
                <c:pt idx="21577">
                  <c:v>0.27389999999999998</c:v>
                </c:pt>
                <c:pt idx="21578">
                  <c:v>0.25340000000000001</c:v>
                </c:pt>
                <c:pt idx="21579">
                  <c:v>0.26569999999999999</c:v>
                </c:pt>
                <c:pt idx="21580">
                  <c:v>0.26369999999999999</c:v>
                </c:pt>
                <c:pt idx="21581">
                  <c:v>0.23080000000000001</c:v>
                </c:pt>
                <c:pt idx="21582">
                  <c:v>0.25</c:v>
                </c:pt>
                <c:pt idx="21583">
                  <c:v>0.24080000000000001</c:v>
                </c:pt>
                <c:pt idx="21584">
                  <c:v>0.22810000000000002</c:v>
                </c:pt>
                <c:pt idx="21585">
                  <c:v>0.22999999999999998</c:v>
                </c:pt>
                <c:pt idx="21586">
                  <c:v>0.23150000000000001</c:v>
                </c:pt>
                <c:pt idx="21587">
                  <c:v>0.22160000000000002</c:v>
                </c:pt>
                <c:pt idx="21588">
                  <c:v>0.22070000000000001</c:v>
                </c:pt>
                <c:pt idx="21589">
                  <c:v>0.21690000000000001</c:v>
                </c:pt>
                <c:pt idx="21590">
                  <c:v>0.20779999999999998</c:v>
                </c:pt>
                <c:pt idx="21591">
                  <c:v>0.20350000000000001</c:v>
                </c:pt>
                <c:pt idx="21592">
                  <c:v>0.2016</c:v>
                </c:pt>
                <c:pt idx="21593">
                  <c:v>0.1988</c:v>
                </c:pt>
                <c:pt idx="21594">
                  <c:v>0.18660000000000002</c:v>
                </c:pt>
                <c:pt idx="21595">
                  <c:v>0.1918</c:v>
                </c:pt>
                <c:pt idx="21596">
                  <c:v>0.1827</c:v>
                </c:pt>
                <c:pt idx="21597">
                  <c:v>0.17230000000000001</c:v>
                </c:pt>
                <c:pt idx="21598">
                  <c:v>0.17270000000000002</c:v>
                </c:pt>
                <c:pt idx="21599">
                  <c:v>0.1547</c:v>
                </c:pt>
                <c:pt idx="21600">
                  <c:v>0.16410000000000002</c:v>
                </c:pt>
                <c:pt idx="21601">
                  <c:v>0.1575</c:v>
                </c:pt>
                <c:pt idx="21602">
                  <c:v>0.15110000000000001</c:v>
                </c:pt>
                <c:pt idx="21603">
                  <c:v>0.14870000000000003</c:v>
                </c:pt>
                <c:pt idx="21604">
                  <c:v>0.1429</c:v>
                </c:pt>
                <c:pt idx="21605">
                  <c:v>0.14530000000000001</c:v>
                </c:pt>
                <c:pt idx="21606">
                  <c:v>0.13730000000000001</c:v>
                </c:pt>
                <c:pt idx="21607">
                  <c:v>0.13350000000000001</c:v>
                </c:pt>
                <c:pt idx="21608">
                  <c:v>0.13540000000000002</c:v>
                </c:pt>
                <c:pt idx="21609">
                  <c:v>0.1295</c:v>
                </c:pt>
                <c:pt idx="21610">
                  <c:v>0.12689999999999999</c:v>
                </c:pt>
                <c:pt idx="21611">
                  <c:v>0.126</c:v>
                </c:pt>
                <c:pt idx="21612">
                  <c:v>0.12</c:v>
                </c:pt>
                <c:pt idx="21613">
                  <c:v>0.1182</c:v>
                </c:pt>
                <c:pt idx="21614">
                  <c:v>0.11270000000000001</c:v>
                </c:pt>
                <c:pt idx="21615">
                  <c:v>0.1111</c:v>
                </c:pt>
                <c:pt idx="21616">
                  <c:v>0.1081</c:v>
                </c:pt>
                <c:pt idx="21617">
                  <c:v>0.10740000000000001</c:v>
                </c:pt>
                <c:pt idx="21618">
                  <c:v>0.10160000000000001</c:v>
                </c:pt>
                <c:pt idx="21619">
                  <c:v>0.1003</c:v>
                </c:pt>
                <c:pt idx="21620">
                  <c:v>9.8799999999999999E-2</c:v>
                </c:pt>
                <c:pt idx="21621">
                  <c:v>9.4399999999999998E-2</c:v>
                </c:pt>
                <c:pt idx="21622">
                  <c:v>9.1500000000000012E-2</c:v>
                </c:pt>
                <c:pt idx="21623">
                  <c:v>9.2100000000000015E-2</c:v>
                </c:pt>
                <c:pt idx="21624">
                  <c:v>9.3799999999999994E-2</c:v>
                </c:pt>
                <c:pt idx="21625">
                  <c:v>9.1100000000000014E-2</c:v>
                </c:pt>
                <c:pt idx="21626">
                  <c:v>8.9800000000000005E-2</c:v>
                </c:pt>
                <c:pt idx="21627">
                  <c:v>8.8000000000000009E-2</c:v>
                </c:pt>
                <c:pt idx="21628">
                  <c:v>8.4699999999999998E-2</c:v>
                </c:pt>
                <c:pt idx="21629">
                  <c:v>7.8600000000000003E-2</c:v>
                </c:pt>
                <c:pt idx="21630">
                  <c:v>7.7200000000000005E-2</c:v>
                </c:pt>
                <c:pt idx="21631">
                  <c:v>8.0600000000000005E-2</c:v>
                </c:pt>
                <c:pt idx="21632">
                  <c:v>7.3099999999999998E-2</c:v>
                </c:pt>
                <c:pt idx="21633">
                  <c:v>7.0400000000000004E-2</c:v>
                </c:pt>
                <c:pt idx="21634">
                  <c:v>7.0099999999999996E-2</c:v>
                </c:pt>
                <c:pt idx="21635">
                  <c:v>6.4100000000000004E-2</c:v>
                </c:pt>
                <c:pt idx="21636">
                  <c:v>6.6200000000000009E-2</c:v>
                </c:pt>
                <c:pt idx="21637">
                  <c:v>6.59E-2</c:v>
                </c:pt>
                <c:pt idx="21638">
                  <c:v>6.2E-2</c:v>
                </c:pt>
                <c:pt idx="21639">
                  <c:v>5.8599999999999999E-2</c:v>
                </c:pt>
                <c:pt idx="21640">
                  <c:v>5.5900000000000005E-2</c:v>
                </c:pt>
                <c:pt idx="21641">
                  <c:v>5.1000000000000004E-2</c:v>
                </c:pt>
                <c:pt idx="21642">
                  <c:v>5.3400000000000003E-2</c:v>
                </c:pt>
                <c:pt idx="21643">
                  <c:v>5.3200000000000004E-2</c:v>
                </c:pt>
                <c:pt idx="21644">
                  <c:v>4.9700000000000001E-2</c:v>
                </c:pt>
                <c:pt idx="21645">
                  <c:v>5.0500000000000003E-2</c:v>
                </c:pt>
                <c:pt idx="21646">
                  <c:v>4.6000000000000006E-2</c:v>
                </c:pt>
                <c:pt idx="21647">
                  <c:v>4.4800000000000006E-2</c:v>
                </c:pt>
                <c:pt idx="21648">
                  <c:v>4.5700000000000005E-2</c:v>
                </c:pt>
                <c:pt idx="21649">
                  <c:v>4.6899999999999997E-2</c:v>
                </c:pt>
                <c:pt idx="21650">
                  <c:v>4.5400000000000003E-2</c:v>
                </c:pt>
                <c:pt idx="21651">
                  <c:v>4.2099999999999999E-2</c:v>
                </c:pt>
                <c:pt idx="21652">
                  <c:v>4.19E-2</c:v>
                </c:pt>
                <c:pt idx="21653">
                  <c:v>4.1800000000000004E-2</c:v>
                </c:pt>
                <c:pt idx="21654">
                  <c:v>3.9500000000000007E-2</c:v>
                </c:pt>
                <c:pt idx="21655">
                  <c:v>4.0400000000000005E-2</c:v>
                </c:pt>
                <c:pt idx="21656">
                  <c:v>3.9100000000000003E-2</c:v>
                </c:pt>
                <c:pt idx="21657">
                  <c:v>3.6999999999999998E-2</c:v>
                </c:pt>
                <c:pt idx="21658">
                  <c:v>3.4799999999999998E-2</c:v>
                </c:pt>
                <c:pt idx="21659">
                  <c:v>3.4700000000000002E-2</c:v>
                </c:pt>
                <c:pt idx="21660">
                  <c:v>3.4599999999999999E-2</c:v>
                </c:pt>
                <c:pt idx="21661">
                  <c:v>3.3600000000000005E-2</c:v>
                </c:pt>
                <c:pt idx="21662">
                  <c:v>3.3500000000000002E-2</c:v>
                </c:pt>
                <c:pt idx="21663">
                  <c:v>3.2500000000000001E-2</c:v>
                </c:pt>
                <c:pt idx="21664">
                  <c:v>3.6799999999999999E-2</c:v>
                </c:pt>
                <c:pt idx="21665">
                  <c:v>3.56E-2</c:v>
                </c:pt>
                <c:pt idx="21666">
                  <c:v>3.4599999999999999E-2</c:v>
                </c:pt>
                <c:pt idx="21667">
                  <c:v>3.4499999999999996E-2</c:v>
                </c:pt>
                <c:pt idx="21668">
                  <c:v>3.3400000000000006E-2</c:v>
                </c:pt>
                <c:pt idx="21669">
                  <c:v>3.7700000000000004E-2</c:v>
                </c:pt>
                <c:pt idx="21670">
                  <c:v>3.6600000000000001E-2</c:v>
                </c:pt>
                <c:pt idx="21671">
                  <c:v>3.7700000000000004E-2</c:v>
                </c:pt>
                <c:pt idx="21672">
                  <c:v>3.6900000000000002E-2</c:v>
                </c:pt>
                <c:pt idx="21673">
                  <c:v>4.0200000000000007E-2</c:v>
                </c:pt>
                <c:pt idx="21674">
                  <c:v>3.9300000000000002E-2</c:v>
                </c:pt>
                <c:pt idx="21675">
                  <c:v>4.5000000000000005E-2</c:v>
                </c:pt>
                <c:pt idx="21676">
                  <c:v>4.6100000000000002E-2</c:v>
                </c:pt>
                <c:pt idx="21677">
                  <c:v>4.4300000000000006E-2</c:v>
                </c:pt>
                <c:pt idx="21678">
                  <c:v>4.7899999999999998E-2</c:v>
                </c:pt>
                <c:pt idx="21679">
                  <c:v>4.6899999999999997E-2</c:v>
                </c:pt>
                <c:pt idx="21680">
                  <c:v>5.0500000000000003E-2</c:v>
                </c:pt>
                <c:pt idx="21681">
                  <c:v>4.9500000000000002E-2</c:v>
                </c:pt>
                <c:pt idx="21682">
                  <c:v>4.8800000000000003E-2</c:v>
                </c:pt>
                <c:pt idx="21683">
                  <c:v>5.04E-2</c:v>
                </c:pt>
                <c:pt idx="21684">
                  <c:v>5.0900000000000001E-2</c:v>
                </c:pt>
                <c:pt idx="21685">
                  <c:v>5.2500000000000005E-2</c:v>
                </c:pt>
                <c:pt idx="21686">
                  <c:v>5.5300000000000009E-2</c:v>
                </c:pt>
                <c:pt idx="21687">
                  <c:v>5.6000000000000008E-2</c:v>
                </c:pt>
                <c:pt idx="21688">
                  <c:v>6.0100000000000001E-2</c:v>
                </c:pt>
                <c:pt idx="21689">
                  <c:v>6.4399999999999999E-2</c:v>
                </c:pt>
                <c:pt idx="21690">
                  <c:v>6.7600000000000007E-2</c:v>
                </c:pt>
                <c:pt idx="21691">
                  <c:v>7.2300000000000003E-2</c:v>
                </c:pt>
                <c:pt idx="21692">
                  <c:v>7.8300000000000008E-2</c:v>
                </c:pt>
                <c:pt idx="21693">
                  <c:v>9.2600000000000016E-2</c:v>
                </c:pt>
                <c:pt idx="21694">
                  <c:v>0.1038</c:v>
                </c:pt>
                <c:pt idx="21695">
                  <c:v>0.1159</c:v>
                </c:pt>
                <c:pt idx="21696">
                  <c:v>0.13270000000000001</c:v>
                </c:pt>
                <c:pt idx="21697">
                  <c:v>0.14760000000000001</c:v>
                </c:pt>
                <c:pt idx="21698">
                  <c:v>0.15700000000000003</c:v>
                </c:pt>
                <c:pt idx="21699">
                  <c:v>0.17200000000000001</c:v>
                </c:pt>
                <c:pt idx="21700">
                  <c:v>0.1827</c:v>
                </c:pt>
                <c:pt idx="21701">
                  <c:v>0.19470000000000001</c:v>
                </c:pt>
                <c:pt idx="21702">
                  <c:v>0.20070000000000002</c:v>
                </c:pt>
                <c:pt idx="21703">
                  <c:v>0.21680000000000002</c:v>
                </c:pt>
                <c:pt idx="21704">
                  <c:v>0.24729999999999999</c:v>
                </c:pt>
                <c:pt idx="21705">
                  <c:v>0.27210000000000001</c:v>
                </c:pt>
                <c:pt idx="21706">
                  <c:v>0.29049999999999998</c:v>
                </c:pt>
                <c:pt idx="21707">
                  <c:v>0.30350000000000005</c:v>
                </c:pt>
                <c:pt idx="21708">
                  <c:v>0.32550000000000001</c:v>
                </c:pt>
                <c:pt idx="21709">
                  <c:v>0.39760000000000001</c:v>
                </c:pt>
                <c:pt idx="21710">
                  <c:v>0.40570000000000006</c:v>
                </c:pt>
                <c:pt idx="21711">
                  <c:v>0.47199999999999998</c:v>
                </c:pt>
                <c:pt idx="21712">
                  <c:v>0.52710000000000001</c:v>
                </c:pt>
                <c:pt idx="21713">
                  <c:v>0.64780000000000004</c:v>
                </c:pt>
                <c:pt idx="21714">
                  <c:v>0.61109999999999998</c:v>
                </c:pt>
                <c:pt idx="21715">
                  <c:v>0.74130000000000007</c:v>
                </c:pt>
                <c:pt idx="21716">
                  <c:v>0.89410000000000012</c:v>
                </c:pt>
                <c:pt idx="21717">
                  <c:v>0.93620000000000003</c:v>
                </c:pt>
                <c:pt idx="21718">
                  <c:v>0.94269999999999998</c:v>
                </c:pt>
                <c:pt idx="21719">
                  <c:v>1.0548</c:v>
                </c:pt>
                <c:pt idx="21720">
                  <c:v>1.1347</c:v>
                </c:pt>
                <c:pt idx="21721">
                  <c:v>1.1768000000000001</c:v>
                </c:pt>
                <c:pt idx="21722">
                  <c:v>1.2143000000000002</c:v>
                </c:pt>
                <c:pt idx="21723">
                  <c:v>1.1950000000000001</c:v>
                </c:pt>
                <c:pt idx="21724">
                  <c:v>1.1368</c:v>
                </c:pt>
                <c:pt idx="21725">
                  <c:v>1.2417</c:v>
                </c:pt>
                <c:pt idx="21726">
                  <c:v>1.3351000000000002</c:v>
                </c:pt>
                <c:pt idx="21727">
                  <c:v>1.3578000000000001</c:v>
                </c:pt>
                <c:pt idx="21728">
                  <c:v>1.3699000000000001</c:v>
                </c:pt>
                <c:pt idx="21729">
                  <c:v>1.5036</c:v>
                </c:pt>
                <c:pt idx="21730">
                  <c:v>1.486</c:v>
                </c:pt>
                <c:pt idx="21731">
                  <c:v>1.5731000000000002</c:v>
                </c:pt>
                <c:pt idx="21732">
                  <c:v>1.6669</c:v>
                </c:pt>
                <c:pt idx="21733">
                  <c:v>1.6864000000000001</c:v>
                </c:pt>
                <c:pt idx="21734">
                  <c:v>1.7164999999999999</c:v>
                </c:pt>
                <c:pt idx="21735">
                  <c:v>1.7131000000000001</c:v>
                </c:pt>
                <c:pt idx="21736">
                  <c:v>1.7271999999999998</c:v>
                </c:pt>
                <c:pt idx="21737">
                  <c:v>1.7595000000000001</c:v>
                </c:pt>
                <c:pt idx="21738">
                  <c:v>1.7953000000000001</c:v>
                </c:pt>
                <c:pt idx="21739">
                  <c:v>1.8302</c:v>
                </c:pt>
                <c:pt idx="21740">
                  <c:v>1.9065000000000003</c:v>
                </c:pt>
                <c:pt idx="21741">
                  <c:v>1.8678000000000001</c:v>
                </c:pt>
                <c:pt idx="21742">
                  <c:v>1.9377</c:v>
                </c:pt>
                <c:pt idx="21743">
                  <c:v>1.9934000000000003</c:v>
                </c:pt>
                <c:pt idx="21744">
                  <c:v>1.9778</c:v>
                </c:pt>
                <c:pt idx="21745">
                  <c:v>2.0248000000000004</c:v>
                </c:pt>
                <c:pt idx="21746">
                  <c:v>2.0364999999999998</c:v>
                </c:pt>
                <c:pt idx="21747">
                  <c:v>2.0472999999999999</c:v>
                </c:pt>
                <c:pt idx="21748">
                  <c:v>2.1085000000000003</c:v>
                </c:pt>
                <c:pt idx="21749">
                  <c:v>2.1345000000000001</c:v>
                </c:pt>
                <c:pt idx="21750">
                  <c:v>2.1320000000000001</c:v>
                </c:pt>
                <c:pt idx="21751">
                  <c:v>2.17</c:v>
                </c:pt>
                <c:pt idx="21752">
                  <c:v>2.1558000000000002</c:v>
                </c:pt>
                <c:pt idx="21753">
                  <c:v>2.1742000000000004</c:v>
                </c:pt>
                <c:pt idx="21754">
                  <c:v>2.2274000000000003</c:v>
                </c:pt>
                <c:pt idx="21755">
                  <c:v>2.2542000000000004</c:v>
                </c:pt>
                <c:pt idx="21756">
                  <c:v>2.2629000000000001</c:v>
                </c:pt>
                <c:pt idx="21757">
                  <c:v>2.2690000000000001</c:v>
                </c:pt>
                <c:pt idx="21758">
                  <c:v>2.27</c:v>
                </c:pt>
                <c:pt idx="21759">
                  <c:v>2.2498999999999998</c:v>
                </c:pt>
                <c:pt idx="21760">
                  <c:v>2.234</c:v>
                </c:pt>
                <c:pt idx="21761">
                  <c:v>2.2248000000000001</c:v>
                </c:pt>
                <c:pt idx="21762">
                  <c:v>2.2398000000000002</c:v>
                </c:pt>
                <c:pt idx="21763">
                  <c:v>2.2498</c:v>
                </c:pt>
                <c:pt idx="21764">
                  <c:v>2.2486000000000002</c:v>
                </c:pt>
                <c:pt idx="21765">
                  <c:v>2.2378</c:v>
                </c:pt>
                <c:pt idx="21766">
                  <c:v>2.2385000000000002</c:v>
                </c:pt>
                <c:pt idx="21767">
                  <c:v>2.1953</c:v>
                </c:pt>
                <c:pt idx="21768">
                  <c:v>2.2068000000000003</c:v>
                </c:pt>
                <c:pt idx="21769">
                  <c:v>2.1627000000000001</c:v>
                </c:pt>
                <c:pt idx="21770">
                  <c:v>2.1806000000000001</c:v>
                </c:pt>
                <c:pt idx="21771">
                  <c:v>2.1841000000000004</c:v>
                </c:pt>
                <c:pt idx="21772">
                  <c:v>2.1699000000000002</c:v>
                </c:pt>
                <c:pt idx="21773">
                  <c:v>2.1727000000000003</c:v>
                </c:pt>
                <c:pt idx="21774">
                  <c:v>2.1966999999999999</c:v>
                </c:pt>
                <c:pt idx="21775">
                  <c:v>2.1756000000000002</c:v>
                </c:pt>
                <c:pt idx="21776">
                  <c:v>2.1123000000000003</c:v>
                </c:pt>
                <c:pt idx="21777">
                  <c:v>1.9085000000000001</c:v>
                </c:pt>
                <c:pt idx="21778">
                  <c:v>1.9115</c:v>
                </c:pt>
                <c:pt idx="21779">
                  <c:v>1.9864999999999999</c:v>
                </c:pt>
                <c:pt idx="21780">
                  <c:v>2.0165000000000002</c:v>
                </c:pt>
                <c:pt idx="21781">
                  <c:v>2.0024999999999999</c:v>
                </c:pt>
                <c:pt idx="21782">
                  <c:v>1.8754999999999999</c:v>
                </c:pt>
                <c:pt idx="21783">
                  <c:v>1.8597000000000001</c:v>
                </c:pt>
                <c:pt idx="21784">
                  <c:v>1.8730000000000002</c:v>
                </c:pt>
                <c:pt idx="21785">
                  <c:v>1.8759000000000001</c:v>
                </c:pt>
                <c:pt idx="21786">
                  <c:v>1.9457000000000002</c:v>
                </c:pt>
                <c:pt idx="21787">
                  <c:v>1.9100999999999999</c:v>
                </c:pt>
                <c:pt idx="21788">
                  <c:v>1.7949999999999999</c:v>
                </c:pt>
                <c:pt idx="21789">
                  <c:v>1.6727000000000001</c:v>
                </c:pt>
                <c:pt idx="21790">
                  <c:v>1.8527000000000002</c:v>
                </c:pt>
                <c:pt idx="21791">
                  <c:v>1.6898</c:v>
                </c:pt>
                <c:pt idx="21792">
                  <c:v>1.6783000000000001</c:v>
                </c:pt>
                <c:pt idx="21793">
                  <c:v>1.4751000000000001</c:v>
                </c:pt>
                <c:pt idx="21794">
                  <c:v>1.5004</c:v>
                </c:pt>
                <c:pt idx="21795">
                  <c:v>1.6189</c:v>
                </c:pt>
                <c:pt idx="21796">
                  <c:v>1.4161000000000001</c:v>
                </c:pt>
                <c:pt idx="21797">
                  <c:v>1.4696</c:v>
                </c:pt>
                <c:pt idx="21798">
                  <c:v>1.3980000000000001</c:v>
                </c:pt>
                <c:pt idx="21799">
                  <c:v>1.4103000000000001</c:v>
                </c:pt>
                <c:pt idx="21800">
                  <c:v>1.3473000000000002</c:v>
                </c:pt>
                <c:pt idx="21801">
                  <c:v>1.3329000000000002</c:v>
                </c:pt>
                <c:pt idx="21802">
                  <c:v>1.3158000000000001</c:v>
                </c:pt>
                <c:pt idx="21803">
                  <c:v>1.2419000000000002</c:v>
                </c:pt>
                <c:pt idx="21804">
                  <c:v>1.2525000000000002</c:v>
                </c:pt>
                <c:pt idx="21805">
                  <c:v>1.2983000000000002</c:v>
                </c:pt>
                <c:pt idx="21806">
                  <c:v>1.2407000000000001</c:v>
                </c:pt>
                <c:pt idx="21807">
                  <c:v>1.1907000000000001</c:v>
                </c:pt>
                <c:pt idx="21808">
                  <c:v>1.1881999999999999</c:v>
                </c:pt>
                <c:pt idx="21809">
                  <c:v>1.1854</c:v>
                </c:pt>
                <c:pt idx="21810">
                  <c:v>1.1381000000000001</c:v>
                </c:pt>
                <c:pt idx="21811">
                  <c:v>1.0925</c:v>
                </c:pt>
                <c:pt idx="21812">
                  <c:v>1.0499000000000001</c:v>
                </c:pt>
                <c:pt idx="21813">
                  <c:v>1.0524</c:v>
                </c:pt>
                <c:pt idx="21814">
                  <c:v>1.0407</c:v>
                </c:pt>
                <c:pt idx="21815">
                  <c:v>1.0289999999999999</c:v>
                </c:pt>
                <c:pt idx="21816">
                  <c:v>1.0537000000000001</c:v>
                </c:pt>
                <c:pt idx="21817">
                  <c:v>0.91080000000000005</c:v>
                </c:pt>
                <c:pt idx="21818">
                  <c:v>0.97350000000000003</c:v>
                </c:pt>
                <c:pt idx="21819">
                  <c:v>0.9677</c:v>
                </c:pt>
                <c:pt idx="21820">
                  <c:v>0.87340000000000007</c:v>
                </c:pt>
                <c:pt idx="21821">
                  <c:v>0.89780000000000004</c:v>
                </c:pt>
                <c:pt idx="21822">
                  <c:v>0.84580000000000011</c:v>
                </c:pt>
                <c:pt idx="21823">
                  <c:v>0.78639999999999999</c:v>
                </c:pt>
                <c:pt idx="21824">
                  <c:v>0.76780000000000004</c:v>
                </c:pt>
                <c:pt idx="21825">
                  <c:v>0.8166000000000001</c:v>
                </c:pt>
                <c:pt idx="21826">
                  <c:v>0.74299999999999999</c:v>
                </c:pt>
                <c:pt idx="21827">
                  <c:v>0.70890000000000009</c:v>
                </c:pt>
                <c:pt idx="21828">
                  <c:v>0.77300000000000013</c:v>
                </c:pt>
                <c:pt idx="21829">
                  <c:v>0.72360000000000002</c:v>
                </c:pt>
                <c:pt idx="21830">
                  <c:v>0.7137</c:v>
                </c:pt>
                <c:pt idx="21831">
                  <c:v>0.71890000000000009</c:v>
                </c:pt>
                <c:pt idx="21832">
                  <c:v>0.65600000000000003</c:v>
                </c:pt>
                <c:pt idx="21833">
                  <c:v>0.67359999999999998</c:v>
                </c:pt>
                <c:pt idx="21834">
                  <c:v>0.66159999999999997</c:v>
                </c:pt>
                <c:pt idx="21835">
                  <c:v>0.62119999999999997</c:v>
                </c:pt>
                <c:pt idx="21836">
                  <c:v>0.63280000000000003</c:v>
                </c:pt>
                <c:pt idx="21837">
                  <c:v>0.63719999999999999</c:v>
                </c:pt>
                <c:pt idx="21838">
                  <c:v>0.5877</c:v>
                </c:pt>
                <c:pt idx="21839">
                  <c:v>0.62690000000000001</c:v>
                </c:pt>
                <c:pt idx="21840">
                  <c:v>0.59610000000000007</c:v>
                </c:pt>
                <c:pt idx="21841">
                  <c:v>0.58079999999999998</c:v>
                </c:pt>
                <c:pt idx="21842">
                  <c:v>0.56420000000000003</c:v>
                </c:pt>
                <c:pt idx="21843">
                  <c:v>0.54790000000000005</c:v>
                </c:pt>
                <c:pt idx="21844">
                  <c:v>0.52990000000000004</c:v>
                </c:pt>
                <c:pt idx="21845">
                  <c:v>0.5413</c:v>
                </c:pt>
                <c:pt idx="21846">
                  <c:v>0.55359999999999998</c:v>
                </c:pt>
                <c:pt idx="21847">
                  <c:v>0.49029999999999996</c:v>
                </c:pt>
                <c:pt idx="21848">
                  <c:v>0.51590000000000003</c:v>
                </c:pt>
                <c:pt idx="21849">
                  <c:v>0.47870000000000001</c:v>
                </c:pt>
                <c:pt idx="21850">
                  <c:v>0.48940000000000006</c:v>
                </c:pt>
                <c:pt idx="21851">
                  <c:v>0.4718</c:v>
                </c:pt>
                <c:pt idx="21852">
                  <c:v>0.45510000000000006</c:v>
                </c:pt>
                <c:pt idx="21853">
                  <c:v>0.49330000000000002</c:v>
                </c:pt>
                <c:pt idx="21854">
                  <c:v>0.4148</c:v>
                </c:pt>
                <c:pt idx="21855">
                  <c:v>0.42140000000000005</c:v>
                </c:pt>
                <c:pt idx="21856">
                  <c:v>0.44320000000000004</c:v>
                </c:pt>
                <c:pt idx="21857">
                  <c:v>0.41440000000000005</c:v>
                </c:pt>
                <c:pt idx="21858">
                  <c:v>0.41270000000000001</c:v>
                </c:pt>
                <c:pt idx="21859">
                  <c:v>0.40940000000000004</c:v>
                </c:pt>
                <c:pt idx="21860">
                  <c:v>0.40279999999999999</c:v>
                </c:pt>
                <c:pt idx="21861">
                  <c:v>0.35810000000000003</c:v>
                </c:pt>
                <c:pt idx="21862">
                  <c:v>0.38100000000000001</c:v>
                </c:pt>
                <c:pt idx="21863">
                  <c:v>0.37030000000000002</c:v>
                </c:pt>
                <c:pt idx="21864">
                  <c:v>0.37709999999999999</c:v>
                </c:pt>
                <c:pt idx="21865">
                  <c:v>0.33860000000000001</c:v>
                </c:pt>
                <c:pt idx="21866">
                  <c:v>0.36420000000000002</c:v>
                </c:pt>
                <c:pt idx="21867">
                  <c:v>0.38380000000000003</c:v>
                </c:pt>
                <c:pt idx="21868">
                  <c:v>0.32810000000000006</c:v>
                </c:pt>
                <c:pt idx="21869">
                  <c:v>0.34370000000000001</c:v>
                </c:pt>
                <c:pt idx="21870">
                  <c:v>0.33950000000000002</c:v>
                </c:pt>
                <c:pt idx="21871">
                  <c:v>0.32690000000000002</c:v>
                </c:pt>
                <c:pt idx="21872">
                  <c:v>0.34230000000000005</c:v>
                </c:pt>
                <c:pt idx="21873">
                  <c:v>0.32610000000000006</c:v>
                </c:pt>
                <c:pt idx="21874">
                  <c:v>0.30760000000000004</c:v>
                </c:pt>
                <c:pt idx="21875">
                  <c:v>0.32600000000000001</c:v>
                </c:pt>
                <c:pt idx="21876">
                  <c:v>0.30920000000000003</c:v>
                </c:pt>
                <c:pt idx="21877">
                  <c:v>0.27799999999999997</c:v>
                </c:pt>
                <c:pt idx="21878">
                  <c:v>0.27979999999999999</c:v>
                </c:pt>
                <c:pt idx="21879">
                  <c:v>0.30160000000000003</c:v>
                </c:pt>
                <c:pt idx="21880">
                  <c:v>0.2656</c:v>
                </c:pt>
                <c:pt idx="21881">
                  <c:v>0.2828</c:v>
                </c:pt>
                <c:pt idx="21882">
                  <c:v>0.28760000000000002</c:v>
                </c:pt>
                <c:pt idx="21883">
                  <c:v>0.27900000000000003</c:v>
                </c:pt>
                <c:pt idx="21884">
                  <c:v>0.26979999999999998</c:v>
                </c:pt>
                <c:pt idx="21885">
                  <c:v>0.2651</c:v>
                </c:pt>
                <c:pt idx="21886">
                  <c:v>0.25609999999999999</c:v>
                </c:pt>
                <c:pt idx="21887">
                  <c:v>0.25430000000000003</c:v>
                </c:pt>
                <c:pt idx="21888">
                  <c:v>0.23430000000000001</c:v>
                </c:pt>
                <c:pt idx="21889">
                  <c:v>0.2412</c:v>
                </c:pt>
                <c:pt idx="21890">
                  <c:v>0.24100000000000002</c:v>
                </c:pt>
                <c:pt idx="21891">
                  <c:v>0.2384</c:v>
                </c:pt>
                <c:pt idx="21892">
                  <c:v>0.23180000000000001</c:v>
                </c:pt>
                <c:pt idx="21893">
                  <c:v>0.22740000000000002</c:v>
                </c:pt>
                <c:pt idx="21894">
                  <c:v>0.2243</c:v>
                </c:pt>
                <c:pt idx="21895">
                  <c:v>0.2167</c:v>
                </c:pt>
                <c:pt idx="21896">
                  <c:v>0.21709999999999999</c:v>
                </c:pt>
                <c:pt idx="21897">
                  <c:v>0.21260000000000001</c:v>
                </c:pt>
                <c:pt idx="21898">
                  <c:v>0.20840000000000003</c:v>
                </c:pt>
                <c:pt idx="21899">
                  <c:v>0.18870000000000001</c:v>
                </c:pt>
                <c:pt idx="21900">
                  <c:v>0.20179999999999998</c:v>
                </c:pt>
                <c:pt idx="21901">
                  <c:v>0.19690000000000002</c:v>
                </c:pt>
                <c:pt idx="21902">
                  <c:v>0.18959999999999999</c:v>
                </c:pt>
                <c:pt idx="21903">
                  <c:v>0.18500000000000003</c:v>
                </c:pt>
                <c:pt idx="21904">
                  <c:v>0.18640000000000001</c:v>
                </c:pt>
                <c:pt idx="21905">
                  <c:v>0.18530000000000002</c:v>
                </c:pt>
                <c:pt idx="21906">
                  <c:v>0.1774</c:v>
                </c:pt>
                <c:pt idx="21907">
                  <c:v>0.1724</c:v>
                </c:pt>
                <c:pt idx="21908">
                  <c:v>0.1694</c:v>
                </c:pt>
                <c:pt idx="21909">
                  <c:v>0.16739999999999999</c:v>
                </c:pt>
                <c:pt idx="21910">
                  <c:v>0.1615</c:v>
                </c:pt>
                <c:pt idx="21911">
                  <c:v>0.15529999999999999</c:v>
                </c:pt>
                <c:pt idx="21912">
                  <c:v>0.15200000000000002</c:v>
                </c:pt>
                <c:pt idx="21913">
                  <c:v>0.15360000000000001</c:v>
                </c:pt>
                <c:pt idx="21914">
                  <c:v>0.15300000000000002</c:v>
                </c:pt>
                <c:pt idx="21915">
                  <c:v>0.14770000000000003</c:v>
                </c:pt>
                <c:pt idx="21916">
                  <c:v>0.14580000000000001</c:v>
                </c:pt>
                <c:pt idx="21917">
                  <c:v>0.1431</c:v>
                </c:pt>
                <c:pt idx="21918">
                  <c:v>0.13700000000000001</c:v>
                </c:pt>
                <c:pt idx="21919">
                  <c:v>0.1391</c:v>
                </c:pt>
                <c:pt idx="21920">
                  <c:v>0.1293</c:v>
                </c:pt>
                <c:pt idx="21921">
                  <c:v>0.13160000000000002</c:v>
                </c:pt>
                <c:pt idx="21922">
                  <c:v>0.1308</c:v>
                </c:pt>
                <c:pt idx="21923">
                  <c:v>0.12660000000000002</c:v>
                </c:pt>
                <c:pt idx="21924">
                  <c:v>0.123</c:v>
                </c:pt>
                <c:pt idx="21925">
                  <c:v>0.1176</c:v>
                </c:pt>
                <c:pt idx="21926">
                  <c:v>0.1172</c:v>
                </c:pt>
                <c:pt idx="21927">
                  <c:v>0.11559999999999999</c:v>
                </c:pt>
                <c:pt idx="21928">
                  <c:v>0.1101</c:v>
                </c:pt>
                <c:pt idx="21929">
                  <c:v>0.10880000000000001</c:v>
                </c:pt>
                <c:pt idx="21930">
                  <c:v>0.1065</c:v>
                </c:pt>
                <c:pt idx="21931">
                  <c:v>0.1047</c:v>
                </c:pt>
                <c:pt idx="21932">
                  <c:v>0.1004</c:v>
                </c:pt>
                <c:pt idx="21933">
                  <c:v>0.10200000000000001</c:v>
                </c:pt>
                <c:pt idx="21934">
                  <c:v>9.7000000000000003E-2</c:v>
                </c:pt>
                <c:pt idx="21935">
                  <c:v>9.3100000000000016E-2</c:v>
                </c:pt>
                <c:pt idx="21936">
                  <c:v>9.1100000000000014E-2</c:v>
                </c:pt>
                <c:pt idx="21937">
                  <c:v>9.0700000000000003E-2</c:v>
                </c:pt>
                <c:pt idx="21938">
                  <c:v>8.8000000000000009E-2</c:v>
                </c:pt>
                <c:pt idx="21939">
                  <c:v>8.9200000000000002E-2</c:v>
                </c:pt>
                <c:pt idx="21940">
                  <c:v>8.8000000000000009E-2</c:v>
                </c:pt>
                <c:pt idx="21941">
                  <c:v>8.4500000000000006E-2</c:v>
                </c:pt>
                <c:pt idx="21942">
                  <c:v>7.7700000000000005E-2</c:v>
                </c:pt>
                <c:pt idx="21943">
                  <c:v>8.2199999999999995E-2</c:v>
                </c:pt>
                <c:pt idx="21944">
                  <c:v>8.1500000000000003E-2</c:v>
                </c:pt>
                <c:pt idx="21945">
                  <c:v>7.7900000000000011E-2</c:v>
                </c:pt>
                <c:pt idx="21946">
                  <c:v>7.3499999999999996E-2</c:v>
                </c:pt>
                <c:pt idx="21947">
                  <c:v>7.2300000000000003E-2</c:v>
                </c:pt>
                <c:pt idx="21948">
                  <c:v>7.1199999999999999E-2</c:v>
                </c:pt>
                <c:pt idx="21949">
                  <c:v>7.2300000000000003E-2</c:v>
                </c:pt>
                <c:pt idx="21950">
                  <c:v>7.3300000000000004E-2</c:v>
                </c:pt>
                <c:pt idx="21951">
                  <c:v>6.9999999999999993E-2</c:v>
                </c:pt>
                <c:pt idx="21952">
                  <c:v>6.88E-2</c:v>
                </c:pt>
                <c:pt idx="21953">
                  <c:v>6.7800000000000013E-2</c:v>
                </c:pt>
                <c:pt idx="21954">
                  <c:v>6.88E-2</c:v>
                </c:pt>
                <c:pt idx="21955">
                  <c:v>6.8000000000000005E-2</c:v>
                </c:pt>
                <c:pt idx="21956">
                  <c:v>7.1499999999999994E-2</c:v>
                </c:pt>
                <c:pt idx="21957">
                  <c:v>7.3900000000000007E-2</c:v>
                </c:pt>
                <c:pt idx="21958">
                  <c:v>7.7000000000000013E-2</c:v>
                </c:pt>
                <c:pt idx="21959">
                  <c:v>7.4200000000000002E-2</c:v>
                </c:pt>
                <c:pt idx="21960">
                  <c:v>7.6300000000000007E-2</c:v>
                </c:pt>
                <c:pt idx="21961">
                  <c:v>7.6500000000000012E-2</c:v>
                </c:pt>
                <c:pt idx="21962">
                  <c:v>7.7200000000000005E-2</c:v>
                </c:pt>
                <c:pt idx="21963">
                  <c:v>8.0400000000000013E-2</c:v>
                </c:pt>
                <c:pt idx="21964">
                  <c:v>7.5700000000000003E-2</c:v>
                </c:pt>
                <c:pt idx="21965">
                  <c:v>8.0400000000000013E-2</c:v>
                </c:pt>
                <c:pt idx="21966">
                  <c:v>8.4000000000000005E-2</c:v>
                </c:pt>
                <c:pt idx="21967">
                  <c:v>8.4199999999999997E-2</c:v>
                </c:pt>
                <c:pt idx="21968">
                  <c:v>8.4900000000000003E-2</c:v>
                </c:pt>
                <c:pt idx="21969">
                  <c:v>8.5400000000000004E-2</c:v>
                </c:pt>
                <c:pt idx="21970">
                  <c:v>8.8400000000000006E-2</c:v>
                </c:pt>
                <c:pt idx="21971">
                  <c:v>8.9400000000000007E-2</c:v>
                </c:pt>
                <c:pt idx="21972">
                  <c:v>9.8500000000000004E-2</c:v>
                </c:pt>
                <c:pt idx="21973">
                  <c:v>9.98E-2</c:v>
                </c:pt>
                <c:pt idx="21974">
                  <c:v>0.10589999999999999</c:v>
                </c:pt>
                <c:pt idx="21975">
                  <c:v>0.10930000000000001</c:v>
                </c:pt>
                <c:pt idx="21976">
                  <c:v>0.11299999999999999</c:v>
                </c:pt>
                <c:pt idx="21977">
                  <c:v>0.126</c:v>
                </c:pt>
                <c:pt idx="21978">
                  <c:v>0.13780000000000001</c:v>
                </c:pt>
                <c:pt idx="21979">
                  <c:v>0.1489</c:v>
                </c:pt>
                <c:pt idx="21980">
                  <c:v>0.1555</c:v>
                </c:pt>
                <c:pt idx="21981">
                  <c:v>0.16810000000000003</c:v>
                </c:pt>
                <c:pt idx="21982">
                  <c:v>0.1777</c:v>
                </c:pt>
                <c:pt idx="21983">
                  <c:v>0.1855</c:v>
                </c:pt>
                <c:pt idx="21984">
                  <c:v>0.2525</c:v>
                </c:pt>
                <c:pt idx="21985">
                  <c:v>0.21480000000000002</c:v>
                </c:pt>
                <c:pt idx="21986">
                  <c:v>0.22950000000000001</c:v>
                </c:pt>
                <c:pt idx="21987">
                  <c:v>0.32590000000000002</c:v>
                </c:pt>
                <c:pt idx="21988">
                  <c:v>0.39230000000000004</c:v>
                </c:pt>
                <c:pt idx="21989">
                  <c:v>0.38830000000000003</c:v>
                </c:pt>
                <c:pt idx="21990">
                  <c:v>0.38070000000000004</c:v>
                </c:pt>
                <c:pt idx="21991">
                  <c:v>0.40730000000000005</c:v>
                </c:pt>
                <c:pt idx="21992">
                  <c:v>0.38340000000000002</c:v>
                </c:pt>
                <c:pt idx="21993">
                  <c:v>0.4254</c:v>
                </c:pt>
                <c:pt idx="21994">
                  <c:v>0.44120000000000004</c:v>
                </c:pt>
                <c:pt idx="21995">
                  <c:v>0.434</c:v>
                </c:pt>
                <c:pt idx="21996">
                  <c:v>0.4677</c:v>
                </c:pt>
                <c:pt idx="21997">
                  <c:v>0.49619999999999997</c:v>
                </c:pt>
                <c:pt idx="21998">
                  <c:v>0.51280000000000003</c:v>
                </c:pt>
                <c:pt idx="21999">
                  <c:v>0.53250000000000008</c:v>
                </c:pt>
                <c:pt idx="22000">
                  <c:v>0.56399999999999995</c:v>
                </c:pt>
                <c:pt idx="22001">
                  <c:v>0.56689999999999996</c:v>
                </c:pt>
                <c:pt idx="22002">
                  <c:v>0.59619999999999995</c:v>
                </c:pt>
                <c:pt idx="22003">
                  <c:v>0.627</c:v>
                </c:pt>
                <c:pt idx="22004">
                  <c:v>0.66120000000000001</c:v>
                </c:pt>
                <c:pt idx="22005">
                  <c:v>0.69850000000000012</c:v>
                </c:pt>
                <c:pt idx="22006">
                  <c:v>0.70030000000000003</c:v>
                </c:pt>
                <c:pt idx="22007">
                  <c:v>0.72060000000000013</c:v>
                </c:pt>
                <c:pt idx="22008">
                  <c:v>0.74250000000000005</c:v>
                </c:pt>
                <c:pt idx="22009">
                  <c:v>0.78160000000000007</c:v>
                </c:pt>
                <c:pt idx="22010">
                  <c:v>0.77170000000000005</c:v>
                </c:pt>
                <c:pt idx="22011">
                  <c:v>0.80549999999999999</c:v>
                </c:pt>
                <c:pt idx="22012">
                  <c:v>0.83460000000000001</c:v>
                </c:pt>
                <c:pt idx="22013">
                  <c:v>0.83989999999999998</c:v>
                </c:pt>
                <c:pt idx="22014">
                  <c:v>0.85600000000000009</c:v>
                </c:pt>
                <c:pt idx="22015">
                  <c:v>0.85130000000000006</c:v>
                </c:pt>
                <c:pt idx="22016">
                  <c:v>0.86690000000000011</c:v>
                </c:pt>
                <c:pt idx="22017">
                  <c:v>0.86419999999999997</c:v>
                </c:pt>
                <c:pt idx="22018">
                  <c:v>0.91110000000000013</c:v>
                </c:pt>
                <c:pt idx="22019">
                  <c:v>0.97730000000000006</c:v>
                </c:pt>
                <c:pt idx="22020">
                  <c:v>0.98650000000000004</c:v>
                </c:pt>
                <c:pt idx="22021">
                  <c:v>0.9899</c:v>
                </c:pt>
                <c:pt idx="22022">
                  <c:v>0.99849999999999994</c:v>
                </c:pt>
                <c:pt idx="22023">
                  <c:v>1.0156000000000001</c:v>
                </c:pt>
                <c:pt idx="22024">
                  <c:v>1.0344</c:v>
                </c:pt>
                <c:pt idx="22025">
                  <c:v>1.0794000000000001</c:v>
                </c:pt>
                <c:pt idx="22026">
                  <c:v>1.0999000000000001</c:v>
                </c:pt>
                <c:pt idx="22027">
                  <c:v>1.1396000000000002</c:v>
                </c:pt>
                <c:pt idx="22028">
                  <c:v>1.1776</c:v>
                </c:pt>
                <c:pt idx="22029">
                  <c:v>1.1951000000000001</c:v>
                </c:pt>
                <c:pt idx="22030">
                  <c:v>1.2057000000000002</c:v>
                </c:pt>
                <c:pt idx="22031">
                  <c:v>1.2182000000000002</c:v>
                </c:pt>
                <c:pt idx="22032">
                  <c:v>1.2135</c:v>
                </c:pt>
                <c:pt idx="22033">
                  <c:v>1.2238</c:v>
                </c:pt>
                <c:pt idx="22034">
                  <c:v>1.2274</c:v>
                </c:pt>
                <c:pt idx="22035">
                  <c:v>1.2450000000000001</c:v>
                </c:pt>
                <c:pt idx="22036">
                  <c:v>1.2646000000000002</c:v>
                </c:pt>
                <c:pt idx="22037">
                  <c:v>1.2645</c:v>
                </c:pt>
                <c:pt idx="22038">
                  <c:v>1.2639</c:v>
                </c:pt>
                <c:pt idx="22039">
                  <c:v>1.2893000000000001</c:v>
                </c:pt>
                <c:pt idx="22040">
                  <c:v>1.2976000000000001</c:v>
                </c:pt>
                <c:pt idx="22041">
                  <c:v>1.2963</c:v>
                </c:pt>
                <c:pt idx="22042">
                  <c:v>1.2986000000000002</c:v>
                </c:pt>
                <c:pt idx="22043">
                  <c:v>1.3276000000000001</c:v>
                </c:pt>
                <c:pt idx="22044">
                  <c:v>1.3494999999999999</c:v>
                </c:pt>
                <c:pt idx="22045">
                  <c:v>1.3048000000000002</c:v>
                </c:pt>
                <c:pt idx="22046">
                  <c:v>1.278</c:v>
                </c:pt>
                <c:pt idx="22047">
                  <c:v>1.2715000000000001</c:v>
                </c:pt>
                <c:pt idx="22048">
                  <c:v>1.2676000000000001</c:v>
                </c:pt>
                <c:pt idx="22049">
                  <c:v>1.2349000000000001</c:v>
                </c:pt>
                <c:pt idx="22050">
                  <c:v>1.2377000000000002</c:v>
                </c:pt>
                <c:pt idx="22051">
                  <c:v>1.2438000000000002</c:v>
                </c:pt>
                <c:pt idx="22052">
                  <c:v>1.2401</c:v>
                </c:pt>
                <c:pt idx="22053">
                  <c:v>1.2554000000000001</c:v>
                </c:pt>
                <c:pt idx="22054">
                  <c:v>1.2462</c:v>
                </c:pt>
                <c:pt idx="22055">
                  <c:v>1.2490000000000001</c:v>
                </c:pt>
                <c:pt idx="22056">
                  <c:v>1.2482</c:v>
                </c:pt>
                <c:pt idx="22057">
                  <c:v>1.2334000000000001</c:v>
                </c:pt>
                <c:pt idx="22058">
                  <c:v>1.2314000000000001</c:v>
                </c:pt>
                <c:pt idx="22059">
                  <c:v>1.2479</c:v>
                </c:pt>
                <c:pt idx="22060">
                  <c:v>1.2288000000000001</c:v>
                </c:pt>
                <c:pt idx="22061">
                  <c:v>1.2284000000000002</c:v>
                </c:pt>
                <c:pt idx="22062">
                  <c:v>1.2329000000000001</c:v>
                </c:pt>
                <c:pt idx="22063">
                  <c:v>1.2214</c:v>
                </c:pt>
                <c:pt idx="22064">
                  <c:v>1.2056</c:v>
                </c:pt>
                <c:pt idx="22065">
                  <c:v>1.2076000000000002</c:v>
                </c:pt>
                <c:pt idx="22066">
                  <c:v>1.2224000000000002</c:v>
                </c:pt>
                <c:pt idx="22067">
                  <c:v>1.2079000000000002</c:v>
                </c:pt>
                <c:pt idx="22068">
                  <c:v>1.2316000000000003</c:v>
                </c:pt>
                <c:pt idx="22069">
                  <c:v>1.2337</c:v>
                </c:pt>
                <c:pt idx="22070">
                  <c:v>1.2348000000000001</c:v>
                </c:pt>
                <c:pt idx="22071">
                  <c:v>1.2282000000000002</c:v>
                </c:pt>
                <c:pt idx="22072">
                  <c:v>1.2534000000000001</c:v>
                </c:pt>
                <c:pt idx="22073">
                  <c:v>1.2308000000000001</c:v>
                </c:pt>
                <c:pt idx="22074">
                  <c:v>1.2190000000000001</c:v>
                </c:pt>
                <c:pt idx="22075">
                  <c:v>1.2048000000000001</c:v>
                </c:pt>
                <c:pt idx="22076">
                  <c:v>1.2136</c:v>
                </c:pt>
                <c:pt idx="22077">
                  <c:v>1.2073</c:v>
                </c:pt>
                <c:pt idx="22078">
                  <c:v>1.1298999999999999</c:v>
                </c:pt>
                <c:pt idx="22079">
                  <c:v>1.1157999999999999</c:v>
                </c:pt>
                <c:pt idx="22080">
                  <c:v>1.175</c:v>
                </c:pt>
                <c:pt idx="22081">
                  <c:v>1.2030000000000001</c:v>
                </c:pt>
                <c:pt idx="22082">
                  <c:v>1.1674</c:v>
                </c:pt>
                <c:pt idx="22083">
                  <c:v>1.0936999999999999</c:v>
                </c:pt>
                <c:pt idx="22084">
                  <c:v>1.0555999999999999</c:v>
                </c:pt>
                <c:pt idx="22085">
                  <c:v>1.0710000000000002</c:v>
                </c:pt>
                <c:pt idx="22086">
                  <c:v>1.0028000000000001</c:v>
                </c:pt>
                <c:pt idx="22087">
                  <c:v>0.99650000000000005</c:v>
                </c:pt>
                <c:pt idx="22088">
                  <c:v>0.93030000000000013</c:v>
                </c:pt>
                <c:pt idx="22089">
                  <c:v>0.9466</c:v>
                </c:pt>
                <c:pt idx="22090">
                  <c:v>0.94200000000000006</c:v>
                </c:pt>
                <c:pt idx="22091">
                  <c:v>0.93820000000000003</c:v>
                </c:pt>
                <c:pt idx="22092">
                  <c:v>0.90110000000000001</c:v>
                </c:pt>
                <c:pt idx="22093">
                  <c:v>0.84760000000000013</c:v>
                </c:pt>
                <c:pt idx="22094">
                  <c:v>0.82189999999999996</c:v>
                </c:pt>
                <c:pt idx="22095">
                  <c:v>0.84060000000000012</c:v>
                </c:pt>
                <c:pt idx="22096">
                  <c:v>0.86680000000000001</c:v>
                </c:pt>
                <c:pt idx="22097">
                  <c:v>0.88339999999999996</c:v>
                </c:pt>
                <c:pt idx="22098">
                  <c:v>0.96</c:v>
                </c:pt>
                <c:pt idx="22099">
                  <c:v>0.90640000000000009</c:v>
                </c:pt>
                <c:pt idx="22100">
                  <c:v>0.86099999999999999</c:v>
                </c:pt>
                <c:pt idx="22101">
                  <c:v>0.88900000000000012</c:v>
                </c:pt>
                <c:pt idx="22102">
                  <c:v>0.83440000000000003</c:v>
                </c:pt>
                <c:pt idx="22103">
                  <c:v>0.81210000000000004</c:v>
                </c:pt>
                <c:pt idx="22104">
                  <c:v>0.81310000000000004</c:v>
                </c:pt>
                <c:pt idx="22105">
                  <c:v>0.72550000000000003</c:v>
                </c:pt>
                <c:pt idx="22106">
                  <c:v>0.73780000000000001</c:v>
                </c:pt>
                <c:pt idx="22107">
                  <c:v>0.7219000000000001</c:v>
                </c:pt>
                <c:pt idx="22108">
                  <c:v>0.69189999999999996</c:v>
                </c:pt>
                <c:pt idx="22109">
                  <c:v>0.69300000000000006</c:v>
                </c:pt>
                <c:pt idx="22110">
                  <c:v>0.64840000000000009</c:v>
                </c:pt>
                <c:pt idx="22111">
                  <c:v>0.63450000000000006</c:v>
                </c:pt>
                <c:pt idx="22112">
                  <c:v>0.64349999999999996</c:v>
                </c:pt>
                <c:pt idx="22113">
                  <c:v>0.60020000000000007</c:v>
                </c:pt>
                <c:pt idx="22114">
                  <c:v>0.62220000000000009</c:v>
                </c:pt>
                <c:pt idx="22115">
                  <c:v>0.62560000000000004</c:v>
                </c:pt>
                <c:pt idx="22116">
                  <c:v>0.60870000000000002</c:v>
                </c:pt>
                <c:pt idx="22117">
                  <c:v>0.62270000000000003</c:v>
                </c:pt>
                <c:pt idx="22118">
                  <c:v>0.5867</c:v>
                </c:pt>
                <c:pt idx="22119">
                  <c:v>0.62970000000000004</c:v>
                </c:pt>
                <c:pt idx="22120">
                  <c:v>0.62180000000000002</c:v>
                </c:pt>
                <c:pt idx="22121">
                  <c:v>0.57150000000000001</c:v>
                </c:pt>
                <c:pt idx="22122">
                  <c:v>0.59109999999999996</c:v>
                </c:pt>
                <c:pt idx="22123">
                  <c:v>0.54290000000000005</c:v>
                </c:pt>
                <c:pt idx="22124">
                  <c:v>0.47560000000000002</c:v>
                </c:pt>
                <c:pt idx="22125">
                  <c:v>0.51</c:v>
                </c:pt>
                <c:pt idx="22126">
                  <c:v>0.45999999999999996</c:v>
                </c:pt>
                <c:pt idx="22127">
                  <c:v>0.48390000000000005</c:v>
                </c:pt>
                <c:pt idx="22128">
                  <c:v>0.43600000000000005</c:v>
                </c:pt>
                <c:pt idx="22129">
                  <c:v>0.40940000000000004</c:v>
                </c:pt>
                <c:pt idx="22130">
                  <c:v>0.41130000000000005</c:v>
                </c:pt>
                <c:pt idx="22131">
                  <c:v>0.4133</c:v>
                </c:pt>
                <c:pt idx="22132">
                  <c:v>0.4007</c:v>
                </c:pt>
                <c:pt idx="22133">
                  <c:v>0.38490000000000002</c:v>
                </c:pt>
                <c:pt idx="22134">
                  <c:v>0.37210000000000004</c:v>
                </c:pt>
                <c:pt idx="22135">
                  <c:v>0.35510000000000003</c:v>
                </c:pt>
                <c:pt idx="22136">
                  <c:v>0.34220000000000006</c:v>
                </c:pt>
                <c:pt idx="22137">
                  <c:v>0.33150000000000002</c:v>
                </c:pt>
                <c:pt idx="22138">
                  <c:v>0.32130000000000003</c:v>
                </c:pt>
                <c:pt idx="22139">
                  <c:v>0.30770000000000003</c:v>
                </c:pt>
                <c:pt idx="22140">
                  <c:v>0.30110000000000003</c:v>
                </c:pt>
                <c:pt idx="22141">
                  <c:v>0.29189999999999999</c:v>
                </c:pt>
                <c:pt idx="22142">
                  <c:v>0.28210000000000002</c:v>
                </c:pt>
                <c:pt idx="22143">
                  <c:v>0.2757</c:v>
                </c:pt>
                <c:pt idx="22144">
                  <c:v>0.26490000000000002</c:v>
                </c:pt>
                <c:pt idx="22145">
                  <c:v>0.25630000000000003</c:v>
                </c:pt>
                <c:pt idx="22146">
                  <c:v>0.25320000000000004</c:v>
                </c:pt>
                <c:pt idx="22147">
                  <c:v>0.2429</c:v>
                </c:pt>
                <c:pt idx="22148">
                  <c:v>0.2409</c:v>
                </c:pt>
                <c:pt idx="22149">
                  <c:v>0.23370000000000002</c:v>
                </c:pt>
                <c:pt idx="22150">
                  <c:v>0.22330000000000003</c:v>
                </c:pt>
                <c:pt idx="22151">
                  <c:v>0.21970000000000001</c:v>
                </c:pt>
                <c:pt idx="22152">
                  <c:v>0.21330000000000002</c:v>
                </c:pt>
                <c:pt idx="22153">
                  <c:v>0.2049</c:v>
                </c:pt>
                <c:pt idx="22154">
                  <c:v>0.19970000000000002</c:v>
                </c:pt>
                <c:pt idx="22155">
                  <c:v>0.1888</c:v>
                </c:pt>
                <c:pt idx="22156">
                  <c:v>0.18830000000000002</c:v>
                </c:pt>
                <c:pt idx="22157">
                  <c:v>0.18360000000000001</c:v>
                </c:pt>
                <c:pt idx="22158">
                  <c:v>0.17930000000000001</c:v>
                </c:pt>
                <c:pt idx="22159">
                  <c:v>0.17580000000000001</c:v>
                </c:pt>
                <c:pt idx="22160">
                  <c:v>0.17510000000000001</c:v>
                </c:pt>
                <c:pt idx="22161">
                  <c:v>0.16610000000000003</c:v>
                </c:pt>
                <c:pt idx="22162">
                  <c:v>0.16450000000000001</c:v>
                </c:pt>
                <c:pt idx="22163">
                  <c:v>0.1603</c:v>
                </c:pt>
                <c:pt idx="22164">
                  <c:v>0.15410000000000001</c:v>
                </c:pt>
                <c:pt idx="22165">
                  <c:v>0.14830000000000002</c:v>
                </c:pt>
                <c:pt idx="22166">
                  <c:v>0.14560000000000001</c:v>
                </c:pt>
                <c:pt idx="22167">
                  <c:v>0.1416</c:v>
                </c:pt>
                <c:pt idx="22168">
                  <c:v>0.14219999999999999</c:v>
                </c:pt>
                <c:pt idx="22169">
                  <c:v>0.13660000000000003</c:v>
                </c:pt>
                <c:pt idx="22170">
                  <c:v>0.13160000000000002</c:v>
                </c:pt>
                <c:pt idx="22171">
                  <c:v>0.1328</c:v>
                </c:pt>
                <c:pt idx="22172">
                  <c:v>0.12430000000000002</c:v>
                </c:pt>
                <c:pt idx="22173">
                  <c:v>0.123</c:v>
                </c:pt>
                <c:pt idx="22174">
                  <c:v>0.12250000000000001</c:v>
                </c:pt>
                <c:pt idx="22175">
                  <c:v>0.1172</c:v>
                </c:pt>
                <c:pt idx="22176">
                  <c:v>0.1164</c:v>
                </c:pt>
                <c:pt idx="22177">
                  <c:v>0.11599999999999999</c:v>
                </c:pt>
                <c:pt idx="22178">
                  <c:v>0.11100000000000002</c:v>
                </c:pt>
                <c:pt idx="22179">
                  <c:v>0.1071</c:v>
                </c:pt>
                <c:pt idx="22180">
                  <c:v>0.10349999999999999</c:v>
                </c:pt>
                <c:pt idx="22181">
                  <c:v>0.1008</c:v>
                </c:pt>
                <c:pt idx="22182">
                  <c:v>9.7900000000000001E-2</c:v>
                </c:pt>
                <c:pt idx="22183">
                  <c:v>9.0700000000000003E-2</c:v>
                </c:pt>
                <c:pt idx="22184">
                  <c:v>9.0300000000000005E-2</c:v>
                </c:pt>
                <c:pt idx="22185">
                  <c:v>8.6699999999999999E-2</c:v>
                </c:pt>
                <c:pt idx="22186">
                  <c:v>8.7800000000000003E-2</c:v>
                </c:pt>
                <c:pt idx="22187">
                  <c:v>8.5300000000000001E-2</c:v>
                </c:pt>
                <c:pt idx="22188">
                  <c:v>8.4100000000000008E-2</c:v>
                </c:pt>
                <c:pt idx="22189">
                  <c:v>8.2799999999999999E-2</c:v>
                </c:pt>
                <c:pt idx="22190">
                  <c:v>7.9100000000000004E-2</c:v>
                </c:pt>
                <c:pt idx="22191">
                  <c:v>7.4700000000000003E-2</c:v>
                </c:pt>
                <c:pt idx="22192">
                  <c:v>7.4700000000000003E-2</c:v>
                </c:pt>
                <c:pt idx="22193">
                  <c:v>7.4499999999999997E-2</c:v>
                </c:pt>
                <c:pt idx="22194">
                  <c:v>7.0599999999999996E-2</c:v>
                </c:pt>
                <c:pt idx="22195">
                  <c:v>6.3100000000000003E-2</c:v>
                </c:pt>
                <c:pt idx="22196">
                  <c:v>6.5100000000000005E-2</c:v>
                </c:pt>
                <c:pt idx="22197">
                  <c:v>6.4899999999999999E-2</c:v>
                </c:pt>
                <c:pt idx="22198">
                  <c:v>6.1700000000000005E-2</c:v>
                </c:pt>
                <c:pt idx="22199">
                  <c:v>6.3700000000000007E-2</c:v>
                </c:pt>
                <c:pt idx="22200">
                  <c:v>6.1100000000000002E-2</c:v>
                </c:pt>
                <c:pt idx="22201">
                  <c:v>5.5700000000000006E-2</c:v>
                </c:pt>
                <c:pt idx="22202">
                  <c:v>5.2700000000000004E-2</c:v>
                </c:pt>
                <c:pt idx="22203">
                  <c:v>5.3600000000000009E-2</c:v>
                </c:pt>
                <c:pt idx="22204">
                  <c:v>5.1600000000000007E-2</c:v>
                </c:pt>
                <c:pt idx="22205">
                  <c:v>5.2200000000000003E-2</c:v>
                </c:pt>
                <c:pt idx="22206">
                  <c:v>4.6100000000000002E-2</c:v>
                </c:pt>
                <c:pt idx="22207">
                  <c:v>4.6100000000000002E-2</c:v>
                </c:pt>
                <c:pt idx="22208">
                  <c:v>4.7899999999999998E-2</c:v>
                </c:pt>
                <c:pt idx="22209">
                  <c:v>4.4800000000000006E-2</c:v>
                </c:pt>
                <c:pt idx="22210">
                  <c:v>4.6700000000000005E-2</c:v>
                </c:pt>
                <c:pt idx="22211">
                  <c:v>4.4600000000000001E-2</c:v>
                </c:pt>
                <c:pt idx="22212">
                  <c:v>4.3300000000000005E-2</c:v>
                </c:pt>
                <c:pt idx="22213">
                  <c:v>3.9400000000000004E-2</c:v>
                </c:pt>
                <c:pt idx="22214">
                  <c:v>4.0300000000000002E-2</c:v>
                </c:pt>
                <c:pt idx="22215">
                  <c:v>3.9100000000000003E-2</c:v>
                </c:pt>
                <c:pt idx="22216">
                  <c:v>3.6400000000000002E-2</c:v>
                </c:pt>
                <c:pt idx="22217">
                  <c:v>3.8400000000000004E-2</c:v>
                </c:pt>
                <c:pt idx="22218">
                  <c:v>4.0300000000000002E-2</c:v>
                </c:pt>
                <c:pt idx="22219">
                  <c:v>4.2700000000000002E-2</c:v>
                </c:pt>
                <c:pt idx="22220">
                  <c:v>4.6400000000000004E-2</c:v>
                </c:pt>
                <c:pt idx="22221">
                  <c:v>4.8500000000000001E-2</c:v>
                </c:pt>
                <c:pt idx="22222">
                  <c:v>4.8500000000000001E-2</c:v>
                </c:pt>
                <c:pt idx="22223">
                  <c:v>4.9500000000000002E-2</c:v>
                </c:pt>
                <c:pt idx="22224">
                  <c:v>4.9800000000000004E-2</c:v>
                </c:pt>
                <c:pt idx="22225">
                  <c:v>5.4700000000000006E-2</c:v>
                </c:pt>
                <c:pt idx="22226">
                  <c:v>5.7799999999999997E-2</c:v>
                </c:pt>
                <c:pt idx="22227">
                  <c:v>5.79E-2</c:v>
                </c:pt>
                <c:pt idx="22228">
                  <c:v>5.8700000000000002E-2</c:v>
                </c:pt>
                <c:pt idx="22229">
                  <c:v>5.3800000000000008E-2</c:v>
                </c:pt>
                <c:pt idx="22230">
                  <c:v>5.4700000000000006E-2</c:v>
                </c:pt>
                <c:pt idx="22231">
                  <c:v>5.4900000000000004E-2</c:v>
                </c:pt>
                <c:pt idx="22232">
                  <c:v>5.5000000000000007E-2</c:v>
                </c:pt>
                <c:pt idx="22233">
                  <c:v>6.0299999999999999E-2</c:v>
                </c:pt>
                <c:pt idx="22234">
                  <c:v>6.3500000000000001E-2</c:v>
                </c:pt>
                <c:pt idx="22235">
                  <c:v>6.5800000000000011E-2</c:v>
                </c:pt>
                <c:pt idx="22236">
                  <c:v>6.8999999999999992E-2</c:v>
                </c:pt>
                <c:pt idx="22237">
                  <c:v>6.8100000000000008E-2</c:v>
                </c:pt>
                <c:pt idx="22238">
                  <c:v>7.0800000000000002E-2</c:v>
                </c:pt>
                <c:pt idx="22239">
                  <c:v>7.4200000000000002E-2</c:v>
                </c:pt>
                <c:pt idx="22240">
                  <c:v>7.7700000000000005E-2</c:v>
                </c:pt>
                <c:pt idx="22241">
                  <c:v>7.8000000000000014E-2</c:v>
                </c:pt>
                <c:pt idx="22242">
                  <c:v>7.9200000000000007E-2</c:v>
                </c:pt>
                <c:pt idx="22243">
                  <c:v>8.1699999999999995E-2</c:v>
                </c:pt>
                <c:pt idx="22244">
                  <c:v>8.6300000000000002E-2</c:v>
                </c:pt>
                <c:pt idx="22245">
                  <c:v>8.900000000000001E-2</c:v>
                </c:pt>
                <c:pt idx="22246">
                  <c:v>8.7600000000000011E-2</c:v>
                </c:pt>
                <c:pt idx="22247">
                  <c:v>8.9900000000000008E-2</c:v>
                </c:pt>
                <c:pt idx="22248">
                  <c:v>9.4100000000000003E-2</c:v>
                </c:pt>
                <c:pt idx="22249">
                  <c:v>9.7700000000000009E-2</c:v>
                </c:pt>
                <c:pt idx="22250">
                  <c:v>0.10149999999999999</c:v>
                </c:pt>
                <c:pt idx="22251">
                  <c:v>0.10560000000000001</c:v>
                </c:pt>
                <c:pt idx="22252">
                  <c:v>0.11240000000000001</c:v>
                </c:pt>
                <c:pt idx="22253">
                  <c:v>0.1188</c:v>
                </c:pt>
                <c:pt idx="22254">
                  <c:v>0.11870000000000001</c:v>
                </c:pt>
                <c:pt idx="22255">
                  <c:v>0.13520000000000001</c:v>
                </c:pt>
                <c:pt idx="22256">
                  <c:v>0.14070000000000002</c:v>
                </c:pt>
                <c:pt idx="22257">
                  <c:v>0.1358</c:v>
                </c:pt>
                <c:pt idx="22258">
                  <c:v>0.1348</c:v>
                </c:pt>
                <c:pt idx="22259">
                  <c:v>0.16690000000000002</c:v>
                </c:pt>
                <c:pt idx="22260">
                  <c:v>0.19830000000000003</c:v>
                </c:pt>
                <c:pt idx="22261">
                  <c:v>0.2034</c:v>
                </c:pt>
                <c:pt idx="22262">
                  <c:v>0.22260000000000002</c:v>
                </c:pt>
                <c:pt idx="22263">
                  <c:v>0.23350000000000001</c:v>
                </c:pt>
                <c:pt idx="22264">
                  <c:v>0.23300000000000001</c:v>
                </c:pt>
                <c:pt idx="22265">
                  <c:v>0.24409999999999998</c:v>
                </c:pt>
                <c:pt idx="22266">
                  <c:v>0.24609999999999999</c:v>
                </c:pt>
                <c:pt idx="22267">
                  <c:v>0.25470000000000004</c:v>
                </c:pt>
                <c:pt idx="22268">
                  <c:v>0.26860000000000001</c:v>
                </c:pt>
                <c:pt idx="22269">
                  <c:v>0.28789999999999999</c:v>
                </c:pt>
                <c:pt idx="22270">
                  <c:v>0.29389999999999999</c:v>
                </c:pt>
                <c:pt idx="22271">
                  <c:v>0.29220000000000002</c:v>
                </c:pt>
                <c:pt idx="22272">
                  <c:v>0.28960000000000002</c:v>
                </c:pt>
                <c:pt idx="22273">
                  <c:v>0.28760000000000002</c:v>
                </c:pt>
                <c:pt idx="22274">
                  <c:v>0.27710000000000001</c:v>
                </c:pt>
                <c:pt idx="22275">
                  <c:v>0.31509999999999999</c:v>
                </c:pt>
                <c:pt idx="22276">
                  <c:v>0.32750000000000001</c:v>
                </c:pt>
                <c:pt idx="22277">
                  <c:v>0.33410000000000006</c:v>
                </c:pt>
                <c:pt idx="22278">
                  <c:v>0.35560000000000003</c:v>
                </c:pt>
                <c:pt idx="22279">
                  <c:v>0.32160000000000005</c:v>
                </c:pt>
                <c:pt idx="22280">
                  <c:v>0.32200000000000006</c:v>
                </c:pt>
                <c:pt idx="22281">
                  <c:v>0.33150000000000002</c:v>
                </c:pt>
                <c:pt idx="22282">
                  <c:v>0.3352</c:v>
                </c:pt>
                <c:pt idx="22283">
                  <c:v>0.38030000000000003</c:v>
                </c:pt>
                <c:pt idx="22284">
                  <c:v>0.47439999999999999</c:v>
                </c:pt>
                <c:pt idx="22285">
                  <c:v>0.51060000000000005</c:v>
                </c:pt>
                <c:pt idx="22286">
                  <c:v>0.51890000000000003</c:v>
                </c:pt>
                <c:pt idx="22287">
                  <c:v>0.55090000000000006</c:v>
                </c:pt>
                <c:pt idx="22288">
                  <c:v>0.53520000000000001</c:v>
                </c:pt>
                <c:pt idx="22289">
                  <c:v>0.50540000000000007</c:v>
                </c:pt>
                <c:pt idx="22290">
                  <c:v>0.52939999999999998</c:v>
                </c:pt>
                <c:pt idx="22291">
                  <c:v>0.55700000000000005</c:v>
                </c:pt>
                <c:pt idx="22292">
                  <c:v>0.58630000000000004</c:v>
                </c:pt>
                <c:pt idx="22293">
                  <c:v>0.57369999999999999</c:v>
                </c:pt>
                <c:pt idx="22294">
                  <c:v>0.58930000000000005</c:v>
                </c:pt>
                <c:pt idx="22295">
                  <c:v>0.63419999999999999</c:v>
                </c:pt>
                <c:pt idx="22296">
                  <c:v>0.63680000000000003</c:v>
                </c:pt>
                <c:pt idx="22297">
                  <c:v>0.66990000000000005</c:v>
                </c:pt>
                <c:pt idx="22298">
                  <c:v>0.6502</c:v>
                </c:pt>
                <c:pt idx="22299">
                  <c:v>0.68550000000000011</c:v>
                </c:pt>
                <c:pt idx="22300">
                  <c:v>0.71920000000000006</c:v>
                </c:pt>
                <c:pt idx="22301">
                  <c:v>0.71790000000000009</c:v>
                </c:pt>
                <c:pt idx="22302">
                  <c:v>0.75150000000000006</c:v>
                </c:pt>
                <c:pt idx="22303">
                  <c:v>0.76920000000000011</c:v>
                </c:pt>
                <c:pt idx="22304">
                  <c:v>0.78670000000000007</c:v>
                </c:pt>
                <c:pt idx="22305">
                  <c:v>0.79970000000000008</c:v>
                </c:pt>
                <c:pt idx="22306">
                  <c:v>0.82150000000000001</c:v>
                </c:pt>
                <c:pt idx="22307">
                  <c:v>0.86380000000000001</c:v>
                </c:pt>
                <c:pt idx="22308">
                  <c:v>0.84090000000000009</c:v>
                </c:pt>
                <c:pt idx="22309">
                  <c:v>0.8570000000000001</c:v>
                </c:pt>
                <c:pt idx="22310">
                  <c:v>0.86380000000000001</c:v>
                </c:pt>
                <c:pt idx="22311">
                  <c:v>0.87550000000000017</c:v>
                </c:pt>
                <c:pt idx="22312">
                  <c:v>0.89680000000000004</c:v>
                </c:pt>
                <c:pt idx="22313">
                  <c:v>0.90490000000000004</c:v>
                </c:pt>
                <c:pt idx="22314">
                  <c:v>0.8922000000000001</c:v>
                </c:pt>
                <c:pt idx="22315">
                  <c:v>0.92630000000000001</c:v>
                </c:pt>
                <c:pt idx="22316">
                  <c:v>0.92630000000000001</c:v>
                </c:pt>
                <c:pt idx="22317">
                  <c:v>0.93230000000000013</c:v>
                </c:pt>
                <c:pt idx="22318">
                  <c:v>0.93219999999999992</c:v>
                </c:pt>
                <c:pt idx="22319">
                  <c:v>0.95020000000000016</c:v>
                </c:pt>
                <c:pt idx="22320">
                  <c:v>0.97260000000000013</c:v>
                </c:pt>
                <c:pt idx="22321">
                  <c:v>0.99849999999999994</c:v>
                </c:pt>
                <c:pt idx="22322">
                  <c:v>1.0033000000000001</c:v>
                </c:pt>
                <c:pt idx="22323">
                  <c:v>1.0001</c:v>
                </c:pt>
                <c:pt idx="22324">
                  <c:v>1.0157</c:v>
                </c:pt>
                <c:pt idx="22325">
                  <c:v>1.0078</c:v>
                </c:pt>
                <c:pt idx="22326">
                  <c:v>1.0365</c:v>
                </c:pt>
                <c:pt idx="22327">
                  <c:v>1.0367000000000002</c:v>
                </c:pt>
                <c:pt idx="22328">
                  <c:v>1.0631999999999999</c:v>
                </c:pt>
                <c:pt idx="22329">
                  <c:v>1.0330000000000001</c:v>
                </c:pt>
                <c:pt idx="22330">
                  <c:v>1.0543</c:v>
                </c:pt>
                <c:pt idx="22331">
                  <c:v>1.1113</c:v>
                </c:pt>
                <c:pt idx="22332">
                  <c:v>1.1072</c:v>
                </c:pt>
                <c:pt idx="22333">
                  <c:v>1.0977000000000001</c:v>
                </c:pt>
                <c:pt idx="22334">
                  <c:v>1.0669000000000002</c:v>
                </c:pt>
                <c:pt idx="22335">
                  <c:v>1.0545</c:v>
                </c:pt>
                <c:pt idx="22336">
                  <c:v>1.0978000000000001</c:v>
                </c:pt>
                <c:pt idx="22337">
                  <c:v>1.0394000000000001</c:v>
                </c:pt>
                <c:pt idx="22338">
                  <c:v>1.0579000000000001</c:v>
                </c:pt>
                <c:pt idx="22339">
                  <c:v>1.0253000000000001</c:v>
                </c:pt>
                <c:pt idx="22340">
                  <c:v>1.0649</c:v>
                </c:pt>
                <c:pt idx="22341">
                  <c:v>1.0691000000000002</c:v>
                </c:pt>
                <c:pt idx="22342">
                  <c:v>1.0871999999999999</c:v>
                </c:pt>
                <c:pt idx="22343">
                  <c:v>1.1062000000000001</c:v>
                </c:pt>
                <c:pt idx="22344">
                  <c:v>1.1227</c:v>
                </c:pt>
                <c:pt idx="22345">
                  <c:v>1.1518000000000002</c:v>
                </c:pt>
                <c:pt idx="22346">
                  <c:v>1.1484000000000001</c:v>
                </c:pt>
                <c:pt idx="22347">
                  <c:v>1.1535</c:v>
                </c:pt>
                <c:pt idx="22348">
                  <c:v>1.1336999999999999</c:v>
                </c:pt>
                <c:pt idx="22349">
                  <c:v>1.1474</c:v>
                </c:pt>
                <c:pt idx="22350">
                  <c:v>1.1264000000000001</c:v>
                </c:pt>
                <c:pt idx="22351">
                  <c:v>1.1327</c:v>
                </c:pt>
                <c:pt idx="22352">
                  <c:v>1.0997999999999999</c:v>
                </c:pt>
                <c:pt idx="22353">
                  <c:v>1.1340000000000001</c:v>
                </c:pt>
                <c:pt idx="22354">
                  <c:v>1.1646000000000001</c:v>
                </c:pt>
                <c:pt idx="22355">
                  <c:v>1.1471</c:v>
                </c:pt>
                <c:pt idx="22356">
                  <c:v>1.1698999999999999</c:v>
                </c:pt>
                <c:pt idx="22357">
                  <c:v>1.1984999999999999</c:v>
                </c:pt>
                <c:pt idx="22358">
                  <c:v>1.1641000000000001</c:v>
                </c:pt>
                <c:pt idx="22359">
                  <c:v>1.1748000000000001</c:v>
                </c:pt>
                <c:pt idx="22360">
                  <c:v>1.0638000000000001</c:v>
                </c:pt>
                <c:pt idx="22361">
                  <c:v>1.0709</c:v>
                </c:pt>
                <c:pt idx="22362">
                  <c:v>1.0781000000000001</c:v>
                </c:pt>
                <c:pt idx="22363">
                  <c:v>1.0375000000000001</c:v>
                </c:pt>
                <c:pt idx="22364">
                  <c:v>1.0686</c:v>
                </c:pt>
                <c:pt idx="22365">
                  <c:v>1.0677000000000001</c:v>
                </c:pt>
                <c:pt idx="22366">
                  <c:v>1.0184</c:v>
                </c:pt>
                <c:pt idx="22367">
                  <c:v>1.0664</c:v>
                </c:pt>
                <c:pt idx="22368">
                  <c:v>1.1012000000000002</c:v>
                </c:pt>
                <c:pt idx="22369">
                  <c:v>1.0378000000000001</c:v>
                </c:pt>
                <c:pt idx="22370">
                  <c:v>1.0927</c:v>
                </c:pt>
                <c:pt idx="22371">
                  <c:v>1.0359</c:v>
                </c:pt>
                <c:pt idx="22372">
                  <c:v>0.98439999999999994</c:v>
                </c:pt>
                <c:pt idx="22373">
                  <c:v>0.97070000000000012</c:v>
                </c:pt>
                <c:pt idx="22374">
                  <c:v>0.97219999999999995</c:v>
                </c:pt>
                <c:pt idx="22375">
                  <c:v>1.0704</c:v>
                </c:pt>
                <c:pt idx="22376">
                  <c:v>0.98810000000000009</c:v>
                </c:pt>
                <c:pt idx="22377">
                  <c:v>0.97319999999999995</c:v>
                </c:pt>
                <c:pt idx="22378">
                  <c:v>0.91480000000000006</c:v>
                </c:pt>
                <c:pt idx="22379">
                  <c:v>0.89420000000000011</c:v>
                </c:pt>
                <c:pt idx="22380">
                  <c:v>0.97210000000000008</c:v>
                </c:pt>
                <c:pt idx="22381">
                  <c:v>0.93940000000000001</c:v>
                </c:pt>
                <c:pt idx="22382">
                  <c:v>0.85050000000000014</c:v>
                </c:pt>
                <c:pt idx="22383">
                  <c:v>0.78110000000000002</c:v>
                </c:pt>
                <c:pt idx="22384">
                  <c:v>0.77260000000000006</c:v>
                </c:pt>
                <c:pt idx="22385">
                  <c:v>0.78140000000000009</c:v>
                </c:pt>
                <c:pt idx="22386">
                  <c:v>0.78060000000000007</c:v>
                </c:pt>
                <c:pt idx="22387">
                  <c:v>0.76719999999999999</c:v>
                </c:pt>
                <c:pt idx="22388">
                  <c:v>0.73670000000000002</c:v>
                </c:pt>
                <c:pt idx="22389">
                  <c:v>0.72930000000000006</c:v>
                </c:pt>
                <c:pt idx="22390">
                  <c:v>0.76280000000000003</c:v>
                </c:pt>
                <c:pt idx="22391">
                  <c:v>0.72970000000000002</c:v>
                </c:pt>
                <c:pt idx="22392">
                  <c:v>0.71540000000000004</c:v>
                </c:pt>
                <c:pt idx="22393">
                  <c:v>0.69400000000000006</c:v>
                </c:pt>
                <c:pt idx="22394">
                  <c:v>0.67660000000000009</c:v>
                </c:pt>
                <c:pt idx="22395">
                  <c:v>0.66690000000000005</c:v>
                </c:pt>
                <c:pt idx="22396">
                  <c:v>0.62519999999999998</c:v>
                </c:pt>
                <c:pt idx="22397">
                  <c:v>0.67359999999999998</c:v>
                </c:pt>
                <c:pt idx="22398">
                  <c:v>0.62830000000000008</c:v>
                </c:pt>
                <c:pt idx="22399">
                  <c:v>0.59599999999999997</c:v>
                </c:pt>
                <c:pt idx="22400">
                  <c:v>0.65190000000000003</c:v>
                </c:pt>
                <c:pt idx="22401">
                  <c:v>0.62619999999999998</c:v>
                </c:pt>
                <c:pt idx="22402">
                  <c:v>0.59370000000000001</c:v>
                </c:pt>
                <c:pt idx="22403">
                  <c:v>0.52050000000000007</c:v>
                </c:pt>
                <c:pt idx="22404">
                  <c:v>0.5625</c:v>
                </c:pt>
                <c:pt idx="22405">
                  <c:v>0.5484</c:v>
                </c:pt>
                <c:pt idx="22406">
                  <c:v>0.54890000000000005</c:v>
                </c:pt>
                <c:pt idx="22407">
                  <c:v>0.54580000000000006</c:v>
                </c:pt>
                <c:pt idx="22408">
                  <c:v>0.51829999999999998</c:v>
                </c:pt>
                <c:pt idx="22409">
                  <c:v>0.50960000000000005</c:v>
                </c:pt>
                <c:pt idx="22410">
                  <c:v>0.49940000000000001</c:v>
                </c:pt>
                <c:pt idx="22411">
                  <c:v>0.47039999999999998</c:v>
                </c:pt>
                <c:pt idx="22412">
                  <c:v>0.45700000000000007</c:v>
                </c:pt>
                <c:pt idx="22413">
                  <c:v>0.45430000000000004</c:v>
                </c:pt>
                <c:pt idx="22414">
                  <c:v>0.44120000000000004</c:v>
                </c:pt>
                <c:pt idx="22415">
                  <c:v>0.4239</c:v>
                </c:pt>
                <c:pt idx="22416">
                  <c:v>0.39660000000000006</c:v>
                </c:pt>
                <c:pt idx="22417">
                  <c:v>0.40039999999999998</c:v>
                </c:pt>
                <c:pt idx="22418">
                  <c:v>0.38250000000000006</c:v>
                </c:pt>
                <c:pt idx="22419">
                  <c:v>0.37109999999999999</c:v>
                </c:pt>
                <c:pt idx="22420">
                  <c:v>0.37160000000000004</c:v>
                </c:pt>
                <c:pt idx="22421">
                  <c:v>0.34710000000000002</c:v>
                </c:pt>
                <c:pt idx="22422">
                  <c:v>0.35060000000000002</c:v>
                </c:pt>
                <c:pt idx="22423">
                  <c:v>0.34160000000000001</c:v>
                </c:pt>
                <c:pt idx="22424">
                  <c:v>0.33020000000000005</c:v>
                </c:pt>
                <c:pt idx="22425">
                  <c:v>0.32630000000000003</c:v>
                </c:pt>
                <c:pt idx="22426">
                  <c:v>0.30859999999999999</c:v>
                </c:pt>
                <c:pt idx="22427">
                  <c:v>0.31540000000000001</c:v>
                </c:pt>
                <c:pt idx="22428">
                  <c:v>0.309</c:v>
                </c:pt>
                <c:pt idx="22429">
                  <c:v>0.3004</c:v>
                </c:pt>
                <c:pt idx="22430">
                  <c:v>0.28620000000000001</c:v>
                </c:pt>
                <c:pt idx="22431">
                  <c:v>0.27740000000000004</c:v>
                </c:pt>
                <c:pt idx="22432">
                  <c:v>0.26930000000000004</c:v>
                </c:pt>
                <c:pt idx="22433">
                  <c:v>0.2661</c:v>
                </c:pt>
                <c:pt idx="22434">
                  <c:v>0.25910000000000005</c:v>
                </c:pt>
                <c:pt idx="22435">
                  <c:v>0.25530000000000003</c:v>
                </c:pt>
                <c:pt idx="22436">
                  <c:v>0.25070000000000003</c:v>
                </c:pt>
                <c:pt idx="22437">
                  <c:v>0.2419</c:v>
                </c:pt>
                <c:pt idx="22438">
                  <c:v>0.23760000000000001</c:v>
                </c:pt>
                <c:pt idx="22439">
                  <c:v>0.23780000000000001</c:v>
                </c:pt>
                <c:pt idx="22440">
                  <c:v>0.23090000000000002</c:v>
                </c:pt>
                <c:pt idx="22441">
                  <c:v>0.22570000000000001</c:v>
                </c:pt>
                <c:pt idx="22442">
                  <c:v>0.21850000000000003</c:v>
                </c:pt>
                <c:pt idx="22443">
                  <c:v>0.21400000000000002</c:v>
                </c:pt>
                <c:pt idx="22444">
                  <c:v>0.21360000000000001</c:v>
                </c:pt>
                <c:pt idx="22445">
                  <c:v>0.20510000000000003</c:v>
                </c:pt>
                <c:pt idx="22446">
                  <c:v>0.20130000000000001</c:v>
                </c:pt>
                <c:pt idx="22447">
                  <c:v>0.19690000000000002</c:v>
                </c:pt>
                <c:pt idx="22448">
                  <c:v>0.19700000000000001</c:v>
                </c:pt>
                <c:pt idx="22449">
                  <c:v>0.19610000000000002</c:v>
                </c:pt>
                <c:pt idx="22450">
                  <c:v>0.1948</c:v>
                </c:pt>
                <c:pt idx="22451">
                  <c:v>0.191</c:v>
                </c:pt>
                <c:pt idx="22452">
                  <c:v>0.18740000000000001</c:v>
                </c:pt>
                <c:pt idx="22453">
                  <c:v>0.17800000000000002</c:v>
                </c:pt>
                <c:pt idx="22454">
                  <c:v>0.16810000000000003</c:v>
                </c:pt>
                <c:pt idx="22455">
                  <c:v>0.16090000000000002</c:v>
                </c:pt>
                <c:pt idx="22456">
                  <c:v>0.1573</c:v>
                </c:pt>
                <c:pt idx="22457">
                  <c:v>0.1542</c:v>
                </c:pt>
                <c:pt idx="22458">
                  <c:v>0.14880000000000002</c:v>
                </c:pt>
                <c:pt idx="22459">
                  <c:v>0.14710000000000001</c:v>
                </c:pt>
                <c:pt idx="22460">
                  <c:v>0.14319999999999999</c:v>
                </c:pt>
                <c:pt idx="22461">
                  <c:v>0.13750000000000001</c:v>
                </c:pt>
                <c:pt idx="22462">
                  <c:v>0.1341</c:v>
                </c:pt>
                <c:pt idx="22463">
                  <c:v>0.1308</c:v>
                </c:pt>
                <c:pt idx="22464">
                  <c:v>0.1321</c:v>
                </c:pt>
                <c:pt idx="22465">
                  <c:v>0.12909999999999999</c:v>
                </c:pt>
                <c:pt idx="22466">
                  <c:v>0.1216</c:v>
                </c:pt>
                <c:pt idx="22467">
                  <c:v>0.12290000000000001</c:v>
                </c:pt>
                <c:pt idx="22468">
                  <c:v>0.11930000000000002</c:v>
                </c:pt>
                <c:pt idx="22469">
                  <c:v>0.11330000000000001</c:v>
                </c:pt>
                <c:pt idx="22470">
                  <c:v>0.11310000000000001</c:v>
                </c:pt>
                <c:pt idx="22471">
                  <c:v>0.11130000000000001</c:v>
                </c:pt>
                <c:pt idx="22472">
                  <c:v>0.10960000000000002</c:v>
                </c:pt>
                <c:pt idx="22473">
                  <c:v>0.10260000000000001</c:v>
                </c:pt>
                <c:pt idx="22474">
                  <c:v>9.870000000000001E-2</c:v>
                </c:pt>
                <c:pt idx="22475">
                  <c:v>0.1011</c:v>
                </c:pt>
                <c:pt idx="22476">
                  <c:v>9.3799999999999994E-2</c:v>
                </c:pt>
                <c:pt idx="22477">
                  <c:v>9.0900000000000009E-2</c:v>
                </c:pt>
                <c:pt idx="22478">
                  <c:v>8.950000000000001E-2</c:v>
                </c:pt>
                <c:pt idx="22479">
                  <c:v>8.9200000000000002E-2</c:v>
                </c:pt>
                <c:pt idx="22480">
                  <c:v>8.7300000000000003E-2</c:v>
                </c:pt>
                <c:pt idx="22481">
                  <c:v>8.4199999999999997E-2</c:v>
                </c:pt>
                <c:pt idx="22482">
                  <c:v>8.2100000000000006E-2</c:v>
                </c:pt>
                <c:pt idx="22483">
                  <c:v>8.2100000000000006E-2</c:v>
                </c:pt>
                <c:pt idx="22484">
                  <c:v>8.2699999999999996E-2</c:v>
                </c:pt>
                <c:pt idx="22485">
                  <c:v>8.2100000000000006E-2</c:v>
                </c:pt>
                <c:pt idx="22486">
                  <c:v>7.6700000000000004E-2</c:v>
                </c:pt>
                <c:pt idx="22487">
                  <c:v>7.5800000000000006E-2</c:v>
                </c:pt>
                <c:pt idx="22488">
                  <c:v>6.9699999999999998E-2</c:v>
                </c:pt>
                <c:pt idx="22489">
                  <c:v>7.1599999999999997E-2</c:v>
                </c:pt>
                <c:pt idx="22490">
                  <c:v>7.1499999999999994E-2</c:v>
                </c:pt>
                <c:pt idx="22491">
                  <c:v>7.1400000000000005E-2</c:v>
                </c:pt>
                <c:pt idx="22492">
                  <c:v>7.0699999999999999E-2</c:v>
                </c:pt>
                <c:pt idx="22493">
                  <c:v>6.5000000000000002E-2</c:v>
                </c:pt>
                <c:pt idx="22494">
                  <c:v>6.4100000000000004E-2</c:v>
                </c:pt>
                <c:pt idx="22495">
                  <c:v>6.0600000000000001E-2</c:v>
                </c:pt>
                <c:pt idx="22496">
                  <c:v>5.8599999999999999E-2</c:v>
                </c:pt>
                <c:pt idx="22497">
                  <c:v>5.8599999999999999E-2</c:v>
                </c:pt>
                <c:pt idx="22498">
                  <c:v>5.8400000000000001E-2</c:v>
                </c:pt>
                <c:pt idx="22499">
                  <c:v>5.67E-2</c:v>
                </c:pt>
                <c:pt idx="22500">
                  <c:v>5.6399999999999999E-2</c:v>
                </c:pt>
                <c:pt idx="22501">
                  <c:v>5.4700000000000006E-2</c:v>
                </c:pt>
                <c:pt idx="22502">
                  <c:v>5.5200000000000006E-2</c:v>
                </c:pt>
                <c:pt idx="22503">
                  <c:v>5.2600000000000008E-2</c:v>
                </c:pt>
                <c:pt idx="22504">
                  <c:v>5.2700000000000004E-2</c:v>
                </c:pt>
                <c:pt idx="22505">
                  <c:v>5.1500000000000004E-2</c:v>
                </c:pt>
                <c:pt idx="22506">
                  <c:v>4.9000000000000002E-2</c:v>
                </c:pt>
                <c:pt idx="22507">
                  <c:v>5.0600000000000006E-2</c:v>
                </c:pt>
                <c:pt idx="22508">
                  <c:v>4.9700000000000001E-2</c:v>
                </c:pt>
                <c:pt idx="22509">
                  <c:v>5.1500000000000004E-2</c:v>
                </c:pt>
                <c:pt idx="22510">
                  <c:v>5.1900000000000002E-2</c:v>
                </c:pt>
                <c:pt idx="22511">
                  <c:v>4.6899999999999997E-2</c:v>
                </c:pt>
                <c:pt idx="22512">
                  <c:v>4.5000000000000005E-2</c:v>
                </c:pt>
                <c:pt idx="22513">
                  <c:v>4.4300000000000006E-2</c:v>
                </c:pt>
                <c:pt idx="22514">
                  <c:v>4.3400000000000001E-2</c:v>
                </c:pt>
                <c:pt idx="22515">
                  <c:v>4.3200000000000002E-2</c:v>
                </c:pt>
                <c:pt idx="22516">
                  <c:v>4.3300000000000005E-2</c:v>
                </c:pt>
                <c:pt idx="22517">
                  <c:v>4.2200000000000001E-2</c:v>
                </c:pt>
                <c:pt idx="22518">
                  <c:v>3.9700000000000006E-2</c:v>
                </c:pt>
                <c:pt idx="22519">
                  <c:v>3.9700000000000006E-2</c:v>
                </c:pt>
                <c:pt idx="22520">
                  <c:v>4.1200000000000001E-2</c:v>
                </c:pt>
                <c:pt idx="22521">
                  <c:v>3.78E-2</c:v>
                </c:pt>
                <c:pt idx="22522">
                  <c:v>3.5299999999999998E-2</c:v>
                </c:pt>
                <c:pt idx="22523">
                  <c:v>3.4599999999999999E-2</c:v>
                </c:pt>
                <c:pt idx="22524">
                  <c:v>3.4599999999999999E-2</c:v>
                </c:pt>
                <c:pt idx="22525">
                  <c:v>3.6900000000000002E-2</c:v>
                </c:pt>
                <c:pt idx="22526">
                  <c:v>3.5400000000000001E-2</c:v>
                </c:pt>
                <c:pt idx="22527">
                  <c:v>3.3000000000000002E-2</c:v>
                </c:pt>
                <c:pt idx="22528">
                  <c:v>3.3800000000000004E-2</c:v>
                </c:pt>
                <c:pt idx="22529">
                  <c:v>3.6200000000000003E-2</c:v>
                </c:pt>
                <c:pt idx="22530">
                  <c:v>3.5499999999999997E-2</c:v>
                </c:pt>
                <c:pt idx="22531">
                  <c:v>3.7400000000000003E-2</c:v>
                </c:pt>
                <c:pt idx="22532">
                  <c:v>4.0600000000000004E-2</c:v>
                </c:pt>
                <c:pt idx="22533">
                  <c:v>4.1300000000000003E-2</c:v>
                </c:pt>
                <c:pt idx="22534">
                  <c:v>4.1700000000000001E-2</c:v>
                </c:pt>
                <c:pt idx="22535">
                  <c:v>4.36E-2</c:v>
                </c:pt>
                <c:pt idx="22536">
                  <c:v>4.6200000000000005E-2</c:v>
                </c:pt>
                <c:pt idx="22537">
                  <c:v>4.9700000000000001E-2</c:v>
                </c:pt>
                <c:pt idx="22538">
                  <c:v>4.9000000000000002E-2</c:v>
                </c:pt>
                <c:pt idx="22539">
                  <c:v>5.0100000000000006E-2</c:v>
                </c:pt>
                <c:pt idx="22540">
                  <c:v>5.3700000000000005E-2</c:v>
                </c:pt>
                <c:pt idx="22541">
                  <c:v>5.2300000000000006E-2</c:v>
                </c:pt>
                <c:pt idx="22542">
                  <c:v>5.2700000000000004E-2</c:v>
                </c:pt>
                <c:pt idx="22543">
                  <c:v>5.5000000000000007E-2</c:v>
                </c:pt>
                <c:pt idx="22544">
                  <c:v>5.5300000000000009E-2</c:v>
                </c:pt>
                <c:pt idx="22545">
                  <c:v>5.91E-2</c:v>
                </c:pt>
                <c:pt idx="22546">
                  <c:v>5.8799999999999998E-2</c:v>
                </c:pt>
                <c:pt idx="22547">
                  <c:v>6.0900000000000003E-2</c:v>
                </c:pt>
                <c:pt idx="22548">
                  <c:v>6.1600000000000002E-2</c:v>
                </c:pt>
                <c:pt idx="22549">
                  <c:v>6.4000000000000001E-2</c:v>
                </c:pt>
                <c:pt idx="22550">
                  <c:v>6.7400000000000002E-2</c:v>
                </c:pt>
                <c:pt idx="22551">
                  <c:v>7.0099999999999996E-2</c:v>
                </c:pt>
                <c:pt idx="22552">
                  <c:v>7.6600000000000001E-2</c:v>
                </c:pt>
                <c:pt idx="22553">
                  <c:v>8.2400000000000001E-2</c:v>
                </c:pt>
                <c:pt idx="22554">
                  <c:v>8.4400000000000003E-2</c:v>
                </c:pt>
                <c:pt idx="22555">
                  <c:v>9.2500000000000013E-2</c:v>
                </c:pt>
                <c:pt idx="22556">
                  <c:v>9.920000000000001E-2</c:v>
                </c:pt>
                <c:pt idx="22557">
                  <c:v>0.10589999999999999</c:v>
                </c:pt>
                <c:pt idx="22558">
                  <c:v>0.11120000000000002</c:v>
                </c:pt>
                <c:pt idx="22559">
                  <c:v>0.11830000000000002</c:v>
                </c:pt>
                <c:pt idx="22560">
                  <c:v>0.13170000000000001</c:v>
                </c:pt>
                <c:pt idx="22561">
                  <c:v>0.14810000000000001</c:v>
                </c:pt>
                <c:pt idx="22562">
                  <c:v>0.16200000000000003</c:v>
                </c:pt>
                <c:pt idx="22563">
                  <c:v>0.17820000000000003</c:v>
                </c:pt>
                <c:pt idx="22564">
                  <c:v>0.20110000000000003</c:v>
                </c:pt>
                <c:pt idx="22565">
                  <c:v>0.21540000000000001</c:v>
                </c:pt>
                <c:pt idx="22566">
                  <c:v>0.2276</c:v>
                </c:pt>
                <c:pt idx="22567">
                  <c:v>0.27029999999999998</c:v>
                </c:pt>
                <c:pt idx="22568">
                  <c:v>0.2782</c:v>
                </c:pt>
                <c:pt idx="22569">
                  <c:v>0.32000000000000006</c:v>
                </c:pt>
                <c:pt idx="22570">
                  <c:v>0.36890000000000001</c:v>
                </c:pt>
                <c:pt idx="22571">
                  <c:v>0.37919999999999998</c:v>
                </c:pt>
                <c:pt idx="22572">
                  <c:v>0.37530000000000002</c:v>
                </c:pt>
                <c:pt idx="22573">
                  <c:v>0.44730000000000003</c:v>
                </c:pt>
                <c:pt idx="22574">
                  <c:v>0.53670000000000007</c:v>
                </c:pt>
                <c:pt idx="22575">
                  <c:v>0.51440000000000008</c:v>
                </c:pt>
                <c:pt idx="22576">
                  <c:v>0.55570000000000008</c:v>
                </c:pt>
                <c:pt idx="22577">
                  <c:v>0.54720000000000002</c:v>
                </c:pt>
                <c:pt idx="22578">
                  <c:v>0.56079999999999997</c:v>
                </c:pt>
                <c:pt idx="22579">
                  <c:v>0.61319999999999997</c:v>
                </c:pt>
                <c:pt idx="22580">
                  <c:v>0.66920000000000002</c:v>
                </c:pt>
                <c:pt idx="22581">
                  <c:v>0.68230000000000013</c:v>
                </c:pt>
                <c:pt idx="22582">
                  <c:v>0.68630000000000013</c:v>
                </c:pt>
                <c:pt idx="22583">
                  <c:v>0.71860000000000002</c:v>
                </c:pt>
                <c:pt idx="22584">
                  <c:v>0.75560000000000005</c:v>
                </c:pt>
                <c:pt idx="22585">
                  <c:v>0.77190000000000003</c:v>
                </c:pt>
                <c:pt idx="22586">
                  <c:v>0.77290000000000003</c:v>
                </c:pt>
                <c:pt idx="22587">
                  <c:v>0.80020000000000013</c:v>
                </c:pt>
                <c:pt idx="22588">
                  <c:v>0.82379999999999998</c:v>
                </c:pt>
                <c:pt idx="22589">
                  <c:v>0.82350000000000001</c:v>
                </c:pt>
                <c:pt idx="22590">
                  <c:v>0.87260000000000015</c:v>
                </c:pt>
                <c:pt idx="22591">
                  <c:v>0.87470000000000003</c:v>
                </c:pt>
                <c:pt idx="22592">
                  <c:v>0.88719999999999999</c:v>
                </c:pt>
                <c:pt idx="22593">
                  <c:v>0.89650000000000007</c:v>
                </c:pt>
                <c:pt idx="22594">
                  <c:v>0.93059999999999998</c:v>
                </c:pt>
                <c:pt idx="22595">
                  <c:v>0.96989999999999998</c:v>
                </c:pt>
                <c:pt idx="22596">
                  <c:v>0.97219999999999995</c:v>
                </c:pt>
                <c:pt idx="22597">
                  <c:v>1.0056</c:v>
                </c:pt>
                <c:pt idx="22598">
                  <c:v>1.0615000000000001</c:v>
                </c:pt>
                <c:pt idx="22599">
                  <c:v>1.0637000000000001</c:v>
                </c:pt>
                <c:pt idx="22600">
                  <c:v>1.1021000000000001</c:v>
                </c:pt>
                <c:pt idx="22601">
                  <c:v>1.1234</c:v>
                </c:pt>
                <c:pt idx="22602">
                  <c:v>1.0971</c:v>
                </c:pt>
                <c:pt idx="22603">
                  <c:v>1.1153999999999999</c:v>
                </c:pt>
                <c:pt idx="22604">
                  <c:v>1.1358000000000001</c:v>
                </c:pt>
                <c:pt idx="22605">
                  <c:v>1.1613</c:v>
                </c:pt>
                <c:pt idx="22606">
                  <c:v>1.1659000000000002</c:v>
                </c:pt>
                <c:pt idx="22607">
                  <c:v>1.1678000000000002</c:v>
                </c:pt>
                <c:pt idx="22608">
                  <c:v>1.155</c:v>
                </c:pt>
                <c:pt idx="22609">
                  <c:v>1.2065000000000001</c:v>
                </c:pt>
                <c:pt idx="22610">
                  <c:v>1.1865000000000001</c:v>
                </c:pt>
                <c:pt idx="22611">
                  <c:v>1.218</c:v>
                </c:pt>
                <c:pt idx="22612">
                  <c:v>1.2129000000000001</c:v>
                </c:pt>
                <c:pt idx="22613">
                  <c:v>1.2452000000000001</c:v>
                </c:pt>
                <c:pt idx="22614">
                  <c:v>1.2733000000000001</c:v>
                </c:pt>
                <c:pt idx="22615">
                  <c:v>1.2590000000000001</c:v>
                </c:pt>
                <c:pt idx="22616">
                  <c:v>1.2583000000000002</c:v>
                </c:pt>
                <c:pt idx="22617">
                  <c:v>1.2762000000000002</c:v>
                </c:pt>
                <c:pt idx="22618">
                  <c:v>1.2927</c:v>
                </c:pt>
                <c:pt idx="22619">
                  <c:v>1.3093000000000001</c:v>
                </c:pt>
                <c:pt idx="22620">
                  <c:v>1.3353999999999999</c:v>
                </c:pt>
                <c:pt idx="22621">
                  <c:v>1.3255000000000001</c:v>
                </c:pt>
                <c:pt idx="22622">
                  <c:v>1.3382000000000001</c:v>
                </c:pt>
                <c:pt idx="22623">
                  <c:v>1.3383</c:v>
                </c:pt>
                <c:pt idx="22624">
                  <c:v>1.3197000000000001</c:v>
                </c:pt>
                <c:pt idx="22625">
                  <c:v>1.3237000000000001</c:v>
                </c:pt>
                <c:pt idx="22626">
                  <c:v>1.3473000000000002</c:v>
                </c:pt>
                <c:pt idx="22627">
                  <c:v>1.3414000000000001</c:v>
                </c:pt>
                <c:pt idx="22628">
                  <c:v>1.3048999999999999</c:v>
                </c:pt>
                <c:pt idx="22629">
                  <c:v>1.3534000000000002</c:v>
                </c:pt>
                <c:pt idx="22630">
                  <c:v>1.35</c:v>
                </c:pt>
                <c:pt idx="22631">
                  <c:v>1.3227000000000002</c:v>
                </c:pt>
                <c:pt idx="22632">
                  <c:v>1.3403</c:v>
                </c:pt>
                <c:pt idx="22633">
                  <c:v>1.3460000000000001</c:v>
                </c:pt>
                <c:pt idx="22634">
                  <c:v>1.3617000000000001</c:v>
                </c:pt>
                <c:pt idx="22635">
                  <c:v>1.3368000000000002</c:v>
                </c:pt>
                <c:pt idx="22636">
                  <c:v>1.3451000000000002</c:v>
                </c:pt>
                <c:pt idx="22637">
                  <c:v>1.3267</c:v>
                </c:pt>
                <c:pt idx="22638">
                  <c:v>1.3616000000000001</c:v>
                </c:pt>
                <c:pt idx="22639">
                  <c:v>1.3525</c:v>
                </c:pt>
                <c:pt idx="22640">
                  <c:v>1.3752000000000002</c:v>
                </c:pt>
                <c:pt idx="22641">
                  <c:v>1.3706</c:v>
                </c:pt>
                <c:pt idx="22642">
                  <c:v>1.3673999999999999</c:v>
                </c:pt>
                <c:pt idx="22643">
                  <c:v>1.3714000000000002</c:v>
                </c:pt>
                <c:pt idx="22644">
                  <c:v>1.3471000000000002</c:v>
                </c:pt>
                <c:pt idx="22645">
                  <c:v>1.3273000000000001</c:v>
                </c:pt>
                <c:pt idx="22646">
                  <c:v>1.3458000000000001</c:v>
                </c:pt>
                <c:pt idx="22647">
                  <c:v>1.3353999999999999</c:v>
                </c:pt>
                <c:pt idx="22648">
                  <c:v>1.284</c:v>
                </c:pt>
                <c:pt idx="22649">
                  <c:v>1.2750000000000001</c:v>
                </c:pt>
                <c:pt idx="22650">
                  <c:v>1.3122</c:v>
                </c:pt>
                <c:pt idx="22651">
                  <c:v>1.3353999999999999</c:v>
                </c:pt>
                <c:pt idx="22652">
                  <c:v>1.2561</c:v>
                </c:pt>
                <c:pt idx="22653">
                  <c:v>1.3386</c:v>
                </c:pt>
                <c:pt idx="22654">
                  <c:v>1.2435</c:v>
                </c:pt>
                <c:pt idx="22655">
                  <c:v>1.1462999999999999</c:v>
                </c:pt>
                <c:pt idx="22656">
                  <c:v>1.2385000000000002</c:v>
                </c:pt>
                <c:pt idx="22657">
                  <c:v>1.2835000000000001</c:v>
                </c:pt>
                <c:pt idx="22658">
                  <c:v>1.2413000000000001</c:v>
                </c:pt>
                <c:pt idx="22659">
                  <c:v>1.2083000000000002</c:v>
                </c:pt>
                <c:pt idx="22660">
                  <c:v>1.1752</c:v>
                </c:pt>
                <c:pt idx="22661">
                  <c:v>1.1516</c:v>
                </c:pt>
                <c:pt idx="22662">
                  <c:v>1.0609</c:v>
                </c:pt>
                <c:pt idx="22663">
                  <c:v>1.1119000000000001</c:v>
                </c:pt>
                <c:pt idx="22664">
                  <c:v>1.0657000000000001</c:v>
                </c:pt>
                <c:pt idx="22665">
                  <c:v>0.94750000000000001</c:v>
                </c:pt>
                <c:pt idx="22666">
                  <c:v>1.0611000000000002</c:v>
                </c:pt>
                <c:pt idx="22667">
                  <c:v>1.1702000000000001</c:v>
                </c:pt>
                <c:pt idx="22668">
                  <c:v>1.1118000000000001</c:v>
                </c:pt>
                <c:pt idx="22669">
                  <c:v>0.94440000000000013</c:v>
                </c:pt>
                <c:pt idx="22670">
                  <c:v>0.879</c:v>
                </c:pt>
                <c:pt idx="22671">
                  <c:v>0.84949999999999992</c:v>
                </c:pt>
                <c:pt idx="22672">
                  <c:v>0.83400000000000007</c:v>
                </c:pt>
                <c:pt idx="22673">
                  <c:v>0.81800000000000006</c:v>
                </c:pt>
                <c:pt idx="22674">
                  <c:v>0.77560000000000007</c:v>
                </c:pt>
                <c:pt idx="22675">
                  <c:v>0.79130000000000011</c:v>
                </c:pt>
                <c:pt idx="22676">
                  <c:v>0.80559999999999998</c:v>
                </c:pt>
                <c:pt idx="22677">
                  <c:v>0.80900000000000005</c:v>
                </c:pt>
                <c:pt idx="22678">
                  <c:v>0.79260000000000008</c:v>
                </c:pt>
                <c:pt idx="22679">
                  <c:v>0.80060000000000009</c:v>
                </c:pt>
                <c:pt idx="22680">
                  <c:v>0.74740000000000006</c:v>
                </c:pt>
                <c:pt idx="22681">
                  <c:v>0.79330000000000001</c:v>
                </c:pt>
                <c:pt idx="22682">
                  <c:v>0.76340000000000008</c:v>
                </c:pt>
                <c:pt idx="22683">
                  <c:v>0.76770000000000005</c:v>
                </c:pt>
                <c:pt idx="22684">
                  <c:v>0.7299000000000001</c:v>
                </c:pt>
                <c:pt idx="22685">
                  <c:v>0.72450000000000003</c:v>
                </c:pt>
                <c:pt idx="22686">
                  <c:v>0.70220000000000005</c:v>
                </c:pt>
                <c:pt idx="22687">
                  <c:v>0.67100000000000004</c:v>
                </c:pt>
                <c:pt idx="22688">
                  <c:v>0.66790000000000005</c:v>
                </c:pt>
                <c:pt idx="22689">
                  <c:v>0.65850000000000009</c:v>
                </c:pt>
                <c:pt idx="22690">
                  <c:v>0.64720000000000011</c:v>
                </c:pt>
                <c:pt idx="22691">
                  <c:v>0.68220000000000003</c:v>
                </c:pt>
                <c:pt idx="22692">
                  <c:v>0.57740000000000002</c:v>
                </c:pt>
                <c:pt idx="22693">
                  <c:v>0.51929999999999998</c:v>
                </c:pt>
                <c:pt idx="22694">
                  <c:v>0.53539999999999999</c:v>
                </c:pt>
                <c:pt idx="22695">
                  <c:v>0.56020000000000003</c:v>
                </c:pt>
                <c:pt idx="22696">
                  <c:v>0.5</c:v>
                </c:pt>
                <c:pt idx="22697">
                  <c:v>0.49080000000000007</c:v>
                </c:pt>
                <c:pt idx="22698">
                  <c:v>0.48550000000000004</c:v>
                </c:pt>
                <c:pt idx="22699">
                  <c:v>0.45970000000000005</c:v>
                </c:pt>
                <c:pt idx="22700">
                  <c:v>0.45350000000000001</c:v>
                </c:pt>
                <c:pt idx="22701">
                  <c:v>0.46440000000000003</c:v>
                </c:pt>
                <c:pt idx="22702">
                  <c:v>0.45069999999999999</c:v>
                </c:pt>
                <c:pt idx="22703">
                  <c:v>0.46029999999999999</c:v>
                </c:pt>
                <c:pt idx="22704">
                  <c:v>0.4486</c:v>
                </c:pt>
                <c:pt idx="22705">
                  <c:v>0.42549999999999999</c:v>
                </c:pt>
                <c:pt idx="22706">
                  <c:v>0.42900000000000005</c:v>
                </c:pt>
                <c:pt idx="22707">
                  <c:v>0.37000000000000005</c:v>
                </c:pt>
                <c:pt idx="22708">
                  <c:v>0.37810000000000005</c:v>
                </c:pt>
                <c:pt idx="22709">
                  <c:v>0.36770000000000003</c:v>
                </c:pt>
                <c:pt idx="22710">
                  <c:v>0.35489999999999999</c:v>
                </c:pt>
                <c:pt idx="22711">
                  <c:v>0.35410000000000003</c:v>
                </c:pt>
                <c:pt idx="22712">
                  <c:v>0.3377</c:v>
                </c:pt>
                <c:pt idx="22713">
                  <c:v>0.33679999999999999</c:v>
                </c:pt>
                <c:pt idx="22714">
                  <c:v>0.34360000000000002</c:v>
                </c:pt>
                <c:pt idx="22715">
                  <c:v>0.33929999999999999</c:v>
                </c:pt>
                <c:pt idx="22716">
                  <c:v>0.34089999999999998</c:v>
                </c:pt>
                <c:pt idx="22717">
                  <c:v>0.32220000000000004</c:v>
                </c:pt>
                <c:pt idx="22718">
                  <c:v>0.31960000000000005</c:v>
                </c:pt>
                <c:pt idx="22719">
                  <c:v>0.31469999999999998</c:v>
                </c:pt>
                <c:pt idx="22720">
                  <c:v>0.30520000000000003</c:v>
                </c:pt>
                <c:pt idx="22721">
                  <c:v>0.30059999999999998</c:v>
                </c:pt>
                <c:pt idx="22722">
                  <c:v>0.2923</c:v>
                </c:pt>
                <c:pt idx="22723">
                  <c:v>0.28570000000000001</c:v>
                </c:pt>
                <c:pt idx="22724">
                  <c:v>0.27690000000000003</c:v>
                </c:pt>
                <c:pt idx="22725">
                  <c:v>0.25800000000000001</c:v>
                </c:pt>
                <c:pt idx="22726">
                  <c:v>0.26550000000000001</c:v>
                </c:pt>
                <c:pt idx="22727">
                  <c:v>0.2661</c:v>
                </c:pt>
                <c:pt idx="22728">
                  <c:v>0.25510000000000005</c:v>
                </c:pt>
                <c:pt idx="22729">
                  <c:v>0.25009999999999999</c:v>
                </c:pt>
                <c:pt idx="22730">
                  <c:v>0.24360000000000001</c:v>
                </c:pt>
                <c:pt idx="22731">
                  <c:v>0.2397</c:v>
                </c:pt>
                <c:pt idx="22732">
                  <c:v>0.23370000000000002</c:v>
                </c:pt>
                <c:pt idx="22733">
                  <c:v>0.2276</c:v>
                </c:pt>
                <c:pt idx="22734">
                  <c:v>0.22370000000000001</c:v>
                </c:pt>
                <c:pt idx="22735">
                  <c:v>0.21610000000000001</c:v>
                </c:pt>
                <c:pt idx="22736">
                  <c:v>0.20990000000000003</c:v>
                </c:pt>
                <c:pt idx="22737">
                  <c:v>0.20979999999999999</c:v>
                </c:pt>
                <c:pt idx="22738">
                  <c:v>0.20200000000000001</c:v>
                </c:pt>
                <c:pt idx="22739">
                  <c:v>0.19910000000000003</c:v>
                </c:pt>
                <c:pt idx="22740">
                  <c:v>0.19500000000000001</c:v>
                </c:pt>
                <c:pt idx="22741">
                  <c:v>0.1918</c:v>
                </c:pt>
                <c:pt idx="22742">
                  <c:v>0.18400000000000002</c:v>
                </c:pt>
                <c:pt idx="22743">
                  <c:v>0.17820000000000003</c:v>
                </c:pt>
                <c:pt idx="22744">
                  <c:v>0.17460000000000001</c:v>
                </c:pt>
                <c:pt idx="22745">
                  <c:v>0.1724</c:v>
                </c:pt>
                <c:pt idx="22746">
                  <c:v>0.16590000000000002</c:v>
                </c:pt>
                <c:pt idx="22747">
                  <c:v>0.1646</c:v>
                </c:pt>
                <c:pt idx="22748">
                  <c:v>0.1646</c:v>
                </c:pt>
                <c:pt idx="22749">
                  <c:v>0.15840000000000001</c:v>
                </c:pt>
                <c:pt idx="22750">
                  <c:v>0.15629999999999999</c:v>
                </c:pt>
                <c:pt idx="22751">
                  <c:v>0.15629999999999999</c:v>
                </c:pt>
                <c:pt idx="22752">
                  <c:v>0.15390000000000001</c:v>
                </c:pt>
                <c:pt idx="22753">
                  <c:v>0.14960000000000001</c:v>
                </c:pt>
                <c:pt idx="22754">
                  <c:v>0.1426</c:v>
                </c:pt>
                <c:pt idx="22755">
                  <c:v>0.1376</c:v>
                </c:pt>
                <c:pt idx="22756">
                  <c:v>0.1333</c:v>
                </c:pt>
                <c:pt idx="22757">
                  <c:v>0.1376</c:v>
                </c:pt>
                <c:pt idx="22758">
                  <c:v>0.13100000000000001</c:v>
                </c:pt>
                <c:pt idx="22759">
                  <c:v>0.12609999999999999</c:v>
                </c:pt>
                <c:pt idx="22760">
                  <c:v>0.1236</c:v>
                </c:pt>
                <c:pt idx="22761">
                  <c:v>0.12110000000000001</c:v>
                </c:pt>
                <c:pt idx="22762">
                  <c:v>0.11840000000000001</c:v>
                </c:pt>
                <c:pt idx="22763">
                  <c:v>0.11430000000000001</c:v>
                </c:pt>
                <c:pt idx="22764">
                  <c:v>0.1142</c:v>
                </c:pt>
                <c:pt idx="22765">
                  <c:v>0.11160000000000002</c:v>
                </c:pt>
                <c:pt idx="22766">
                  <c:v>0.10920000000000002</c:v>
                </c:pt>
                <c:pt idx="22767">
                  <c:v>0.10560000000000001</c:v>
                </c:pt>
                <c:pt idx="22768">
                  <c:v>0.1053</c:v>
                </c:pt>
                <c:pt idx="22769">
                  <c:v>0.1053</c:v>
                </c:pt>
                <c:pt idx="22770">
                  <c:v>0.1038</c:v>
                </c:pt>
                <c:pt idx="22771">
                  <c:v>0.1011</c:v>
                </c:pt>
                <c:pt idx="22772">
                  <c:v>9.3600000000000017E-2</c:v>
                </c:pt>
                <c:pt idx="22773">
                  <c:v>9.3700000000000006E-2</c:v>
                </c:pt>
                <c:pt idx="22774">
                  <c:v>9.64E-2</c:v>
                </c:pt>
                <c:pt idx="22775">
                  <c:v>9.5100000000000004E-2</c:v>
                </c:pt>
                <c:pt idx="22776">
                  <c:v>9.1300000000000006E-2</c:v>
                </c:pt>
                <c:pt idx="22777">
                  <c:v>8.7000000000000008E-2</c:v>
                </c:pt>
                <c:pt idx="22778">
                  <c:v>8.3000000000000004E-2</c:v>
                </c:pt>
                <c:pt idx="22779">
                  <c:v>8.1600000000000006E-2</c:v>
                </c:pt>
                <c:pt idx="22780">
                  <c:v>8.0200000000000007E-2</c:v>
                </c:pt>
                <c:pt idx="22781">
                  <c:v>7.690000000000001E-2</c:v>
                </c:pt>
                <c:pt idx="22782">
                  <c:v>7.5600000000000001E-2</c:v>
                </c:pt>
                <c:pt idx="22783">
                  <c:v>7.3200000000000001E-2</c:v>
                </c:pt>
                <c:pt idx="22784">
                  <c:v>6.8300000000000013E-2</c:v>
                </c:pt>
                <c:pt idx="22785">
                  <c:v>6.9099999999999995E-2</c:v>
                </c:pt>
                <c:pt idx="22786">
                  <c:v>7.0999999999999994E-2</c:v>
                </c:pt>
                <c:pt idx="22787">
                  <c:v>7.0999999999999994E-2</c:v>
                </c:pt>
                <c:pt idx="22788">
                  <c:v>6.8700000000000011E-2</c:v>
                </c:pt>
                <c:pt idx="22789">
                  <c:v>6.6300000000000012E-2</c:v>
                </c:pt>
                <c:pt idx="22790">
                  <c:v>6.3399999999999998E-2</c:v>
                </c:pt>
                <c:pt idx="22791">
                  <c:v>6.4200000000000007E-2</c:v>
                </c:pt>
                <c:pt idx="22792">
                  <c:v>6.3800000000000009E-2</c:v>
                </c:pt>
                <c:pt idx="22793">
                  <c:v>5.9700000000000003E-2</c:v>
                </c:pt>
                <c:pt idx="22794">
                  <c:v>5.6899999999999999E-2</c:v>
                </c:pt>
                <c:pt idx="22795">
                  <c:v>5.5800000000000009E-2</c:v>
                </c:pt>
                <c:pt idx="22796">
                  <c:v>5.7700000000000001E-2</c:v>
                </c:pt>
                <c:pt idx="22797">
                  <c:v>5.4800000000000008E-2</c:v>
                </c:pt>
                <c:pt idx="22798">
                  <c:v>5.3600000000000009E-2</c:v>
                </c:pt>
                <c:pt idx="22799">
                  <c:v>4.9800000000000004E-2</c:v>
                </c:pt>
                <c:pt idx="22800">
                  <c:v>5.0600000000000006E-2</c:v>
                </c:pt>
                <c:pt idx="22801">
                  <c:v>5.0500000000000003E-2</c:v>
                </c:pt>
                <c:pt idx="22802">
                  <c:v>4.8500000000000001E-2</c:v>
                </c:pt>
                <c:pt idx="22803">
                  <c:v>4.5600000000000002E-2</c:v>
                </c:pt>
                <c:pt idx="22804">
                  <c:v>4.3800000000000006E-2</c:v>
                </c:pt>
                <c:pt idx="22805">
                  <c:v>4.4600000000000001E-2</c:v>
                </c:pt>
                <c:pt idx="22806">
                  <c:v>4.3500000000000004E-2</c:v>
                </c:pt>
                <c:pt idx="22807">
                  <c:v>4.0800000000000003E-2</c:v>
                </c:pt>
                <c:pt idx="22808">
                  <c:v>4.2500000000000003E-2</c:v>
                </c:pt>
                <c:pt idx="22809">
                  <c:v>4.1300000000000003E-2</c:v>
                </c:pt>
                <c:pt idx="22810">
                  <c:v>3.8800000000000001E-2</c:v>
                </c:pt>
                <c:pt idx="22811">
                  <c:v>4.1300000000000003E-2</c:v>
                </c:pt>
                <c:pt idx="22812">
                  <c:v>4.1200000000000001E-2</c:v>
                </c:pt>
                <c:pt idx="22813">
                  <c:v>3.8700000000000005E-2</c:v>
                </c:pt>
                <c:pt idx="22814">
                  <c:v>4.0300000000000002E-2</c:v>
                </c:pt>
                <c:pt idx="22815">
                  <c:v>3.7700000000000004E-2</c:v>
                </c:pt>
                <c:pt idx="22816">
                  <c:v>3.9600000000000003E-2</c:v>
                </c:pt>
                <c:pt idx="22817">
                  <c:v>4.0300000000000002E-2</c:v>
                </c:pt>
                <c:pt idx="22818">
                  <c:v>3.7700000000000004E-2</c:v>
                </c:pt>
                <c:pt idx="22819">
                  <c:v>3.8800000000000001E-2</c:v>
                </c:pt>
                <c:pt idx="22820">
                  <c:v>4.1300000000000003E-2</c:v>
                </c:pt>
                <c:pt idx="22821">
                  <c:v>4.1399999999999999E-2</c:v>
                </c:pt>
                <c:pt idx="22822">
                  <c:v>4.3300000000000005E-2</c:v>
                </c:pt>
                <c:pt idx="22823">
                  <c:v>4.24E-2</c:v>
                </c:pt>
                <c:pt idx="22824">
                  <c:v>4.1000000000000002E-2</c:v>
                </c:pt>
                <c:pt idx="22825">
                  <c:v>4.5700000000000005E-2</c:v>
                </c:pt>
                <c:pt idx="22826">
                  <c:v>4.5800000000000007E-2</c:v>
                </c:pt>
                <c:pt idx="22827">
                  <c:v>4.8800000000000003E-2</c:v>
                </c:pt>
                <c:pt idx="22828">
                  <c:v>5.0800000000000005E-2</c:v>
                </c:pt>
                <c:pt idx="22829">
                  <c:v>5.1800000000000006E-2</c:v>
                </c:pt>
                <c:pt idx="22830">
                  <c:v>5.2200000000000003E-2</c:v>
                </c:pt>
                <c:pt idx="22831">
                  <c:v>5.4400000000000004E-2</c:v>
                </c:pt>
                <c:pt idx="22832">
                  <c:v>5.2000000000000005E-2</c:v>
                </c:pt>
                <c:pt idx="22833">
                  <c:v>5.4500000000000007E-2</c:v>
                </c:pt>
                <c:pt idx="22834">
                  <c:v>5.4000000000000006E-2</c:v>
                </c:pt>
                <c:pt idx="22835">
                  <c:v>5.2600000000000008E-2</c:v>
                </c:pt>
                <c:pt idx="22836">
                  <c:v>5.4200000000000005E-2</c:v>
                </c:pt>
                <c:pt idx="22837">
                  <c:v>5.8599999999999999E-2</c:v>
                </c:pt>
                <c:pt idx="22838">
                  <c:v>6.2200000000000005E-2</c:v>
                </c:pt>
                <c:pt idx="22839">
                  <c:v>6.3899999999999998E-2</c:v>
                </c:pt>
                <c:pt idx="22840">
                  <c:v>6.6800000000000012E-2</c:v>
                </c:pt>
                <c:pt idx="22841">
                  <c:v>7.0800000000000002E-2</c:v>
                </c:pt>
                <c:pt idx="22842">
                  <c:v>7.4800000000000005E-2</c:v>
                </c:pt>
                <c:pt idx="22843">
                  <c:v>8.0100000000000005E-2</c:v>
                </c:pt>
                <c:pt idx="22844">
                  <c:v>8.5800000000000001E-2</c:v>
                </c:pt>
                <c:pt idx="22845">
                  <c:v>9.5899999999999999E-2</c:v>
                </c:pt>
                <c:pt idx="22846">
                  <c:v>0.10560000000000001</c:v>
                </c:pt>
                <c:pt idx="22847">
                  <c:v>0.11710000000000001</c:v>
                </c:pt>
                <c:pt idx="22848">
                  <c:v>0.13040000000000002</c:v>
                </c:pt>
                <c:pt idx="22849">
                  <c:v>0.1472</c:v>
                </c:pt>
                <c:pt idx="22850">
                  <c:v>0.1527</c:v>
                </c:pt>
                <c:pt idx="22851">
                  <c:v>0.16839999999999999</c:v>
                </c:pt>
                <c:pt idx="22852">
                  <c:v>0.17880000000000001</c:v>
                </c:pt>
                <c:pt idx="22853">
                  <c:v>0.19159999999999999</c:v>
                </c:pt>
                <c:pt idx="22854">
                  <c:v>0.20550000000000002</c:v>
                </c:pt>
                <c:pt idx="22855">
                  <c:v>0.22370000000000001</c:v>
                </c:pt>
                <c:pt idx="22856">
                  <c:v>0.2928</c:v>
                </c:pt>
                <c:pt idx="22857">
                  <c:v>0.3352</c:v>
                </c:pt>
                <c:pt idx="22858">
                  <c:v>0.31980000000000003</c:v>
                </c:pt>
                <c:pt idx="22859">
                  <c:v>0.34340000000000004</c:v>
                </c:pt>
                <c:pt idx="22860">
                  <c:v>0.40970000000000006</c:v>
                </c:pt>
                <c:pt idx="22861">
                  <c:v>0.49120000000000003</c:v>
                </c:pt>
                <c:pt idx="22862">
                  <c:v>0.53920000000000001</c:v>
                </c:pt>
                <c:pt idx="22863">
                  <c:v>0.59880000000000011</c:v>
                </c:pt>
                <c:pt idx="22864">
                  <c:v>0.66460000000000008</c:v>
                </c:pt>
                <c:pt idx="22865">
                  <c:v>0.62290000000000001</c:v>
                </c:pt>
                <c:pt idx="22866">
                  <c:v>0.67130000000000001</c:v>
                </c:pt>
                <c:pt idx="22867">
                  <c:v>0.81899999999999995</c:v>
                </c:pt>
                <c:pt idx="22868">
                  <c:v>0.82080000000000009</c:v>
                </c:pt>
                <c:pt idx="22869">
                  <c:v>0.8378000000000001</c:v>
                </c:pt>
                <c:pt idx="22870">
                  <c:v>0.87950000000000006</c:v>
                </c:pt>
                <c:pt idx="22871">
                  <c:v>0.90039999999999998</c:v>
                </c:pt>
                <c:pt idx="22872">
                  <c:v>0.94010000000000005</c:v>
                </c:pt>
                <c:pt idx="22873">
                  <c:v>1.0125999999999999</c:v>
                </c:pt>
                <c:pt idx="22874">
                  <c:v>0.98930000000000007</c:v>
                </c:pt>
                <c:pt idx="22875">
                  <c:v>0.96360000000000001</c:v>
                </c:pt>
                <c:pt idx="22876">
                  <c:v>1.1100000000000001</c:v>
                </c:pt>
                <c:pt idx="22877">
                  <c:v>1.0833999999999999</c:v>
                </c:pt>
                <c:pt idx="22878">
                  <c:v>1.1551</c:v>
                </c:pt>
                <c:pt idx="22879">
                  <c:v>1.2575000000000001</c:v>
                </c:pt>
                <c:pt idx="22880">
                  <c:v>1.2606999999999999</c:v>
                </c:pt>
                <c:pt idx="22881">
                  <c:v>1.2864000000000002</c:v>
                </c:pt>
                <c:pt idx="22882">
                  <c:v>1.3334000000000001</c:v>
                </c:pt>
                <c:pt idx="22883">
                  <c:v>1.3541000000000001</c:v>
                </c:pt>
                <c:pt idx="22884">
                  <c:v>1.3571</c:v>
                </c:pt>
                <c:pt idx="22885">
                  <c:v>1.3659000000000001</c:v>
                </c:pt>
                <c:pt idx="22886">
                  <c:v>1.4352</c:v>
                </c:pt>
                <c:pt idx="22887">
                  <c:v>1.417</c:v>
                </c:pt>
                <c:pt idx="22888">
                  <c:v>1.4565000000000001</c:v>
                </c:pt>
                <c:pt idx="22889">
                  <c:v>1.4807000000000001</c:v>
                </c:pt>
                <c:pt idx="22890">
                  <c:v>1.5539000000000001</c:v>
                </c:pt>
                <c:pt idx="22891">
                  <c:v>1.5877000000000001</c:v>
                </c:pt>
                <c:pt idx="22892">
                  <c:v>1.6631</c:v>
                </c:pt>
                <c:pt idx="22893">
                  <c:v>1.7168000000000001</c:v>
                </c:pt>
                <c:pt idx="22894">
                  <c:v>1.7197</c:v>
                </c:pt>
                <c:pt idx="22895">
                  <c:v>1.7332999999999998</c:v>
                </c:pt>
                <c:pt idx="22896">
                  <c:v>1.7471000000000001</c:v>
                </c:pt>
                <c:pt idx="22897">
                  <c:v>1.8053999999999999</c:v>
                </c:pt>
                <c:pt idx="22898">
                  <c:v>1.8193999999999999</c:v>
                </c:pt>
                <c:pt idx="22899">
                  <c:v>1.8968</c:v>
                </c:pt>
                <c:pt idx="22900">
                  <c:v>1.9176</c:v>
                </c:pt>
                <c:pt idx="22901">
                  <c:v>1.9470000000000001</c:v>
                </c:pt>
                <c:pt idx="22902">
                  <c:v>1.9155000000000002</c:v>
                </c:pt>
                <c:pt idx="22903">
                  <c:v>1.8736999999999999</c:v>
                </c:pt>
                <c:pt idx="22904">
                  <c:v>1.8742999999999999</c:v>
                </c:pt>
                <c:pt idx="22905">
                  <c:v>1.8731000000000002</c:v>
                </c:pt>
                <c:pt idx="22906">
                  <c:v>1.9094000000000002</c:v>
                </c:pt>
                <c:pt idx="22907">
                  <c:v>1.9189000000000001</c:v>
                </c:pt>
                <c:pt idx="22908">
                  <c:v>1.9460000000000002</c:v>
                </c:pt>
                <c:pt idx="22909">
                  <c:v>1.9351</c:v>
                </c:pt>
                <c:pt idx="22910">
                  <c:v>1.9395</c:v>
                </c:pt>
                <c:pt idx="22911">
                  <c:v>1.9247000000000001</c:v>
                </c:pt>
                <c:pt idx="22912">
                  <c:v>1.9285000000000001</c:v>
                </c:pt>
                <c:pt idx="22913">
                  <c:v>1.9005000000000001</c:v>
                </c:pt>
                <c:pt idx="22914">
                  <c:v>1.9241000000000001</c:v>
                </c:pt>
                <c:pt idx="22915">
                  <c:v>1.925</c:v>
                </c:pt>
                <c:pt idx="22916">
                  <c:v>1.9577000000000002</c:v>
                </c:pt>
                <c:pt idx="22917">
                  <c:v>1.9986000000000002</c:v>
                </c:pt>
                <c:pt idx="22918">
                  <c:v>1.9757000000000002</c:v>
                </c:pt>
                <c:pt idx="22919">
                  <c:v>1.9573</c:v>
                </c:pt>
                <c:pt idx="22920">
                  <c:v>1.9742000000000002</c:v>
                </c:pt>
                <c:pt idx="22921">
                  <c:v>1.9327000000000003</c:v>
                </c:pt>
                <c:pt idx="22922">
                  <c:v>1.9401000000000002</c:v>
                </c:pt>
                <c:pt idx="22923">
                  <c:v>1.9424000000000001</c:v>
                </c:pt>
                <c:pt idx="22924">
                  <c:v>1.9318000000000002</c:v>
                </c:pt>
                <c:pt idx="22925">
                  <c:v>1.9248000000000003</c:v>
                </c:pt>
                <c:pt idx="22926">
                  <c:v>1.9157000000000002</c:v>
                </c:pt>
                <c:pt idx="22927">
                  <c:v>1.9410000000000001</c:v>
                </c:pt>
                <c:pt idx="22928">
                  <c:v>1.9107000000000001</c:v>
                </c:pt>
                <c:pt idx="22929">
                  <c:v>1.9436</c:v>
                </c:pt>
                <c:pt idx="22930">
                  <c:v>1.9562000000000002</c:v>
                </c:pt>
                <c:pt idx="22931">
                  <c:v>1.8944000000000001</c:v>
                </c:pt>
                <c:pt idx="22932">
                  <c:v>1.8734000000000002</c:v>
                </c:pt>
                <c:pt idx="22933">
                  <c:v>1.7988</c:v>
                </c:pt>
                <c:pt idx="22934">
                  <c:v>1.8306000000000002</c:v>
                </c:pt>
                <c:pt idx="22935">
                  <c:v>1.8077000000000003</c:v>
                </c:pt>
                <c:pt idx="22936">
                  <c:v>1.7492999999999999</c:v>
                </c:pt>
                <c:pt idx="22937">
                  <c:v>1.7757000000000003</c:v>
                </c:pt>
                <c:pt idx="22938">
                  <c:v>1.7494000000000001</c:v>
                </c:pt>
                <c:pt idx="22939">
                  <c:v>1.6573000000000002</c:v>
                </c:pt>
                <c:pt idx="22940">
                  <c:v>1.6283000000000003</c:v>
                </c:pt>
                <c:pt idx="22941">
                  <c:v>1.5129000000000001</c:v>
                </c:pt>
                <c:pt idx="22942">
                  <c:v>1.5016</c:v>
                </c:pt>
                <c:pt idx="22943">
                  <c:v>1.6051</c:v>
                </c:pt>
                <c:pt idx="22944">
                  <c:v>1.6204999999999998</c:v>
                </c:pt>
                <c:pt idx="22945">
                  <c:v>1.5590999999999999</c:v>
                </c:pt>
                <c:pt idx="22946">
                  <c:v>1.6020000000000001</c:v>
                </c:pt>
                <c:pt idx="22947">
                  <c:v>1.6104000000000001</c:v>
                </c:pt>
                <c:pt idx="22948">
                  <c:v>1.4909000000000001</c:v>
                </c:pt>
                <c:pt idx="22949">
                  <c:v>1.4514</c:v>
                </c:pt>
                <c:pt idx="22950">
                  <c:v>1.4119000000000002</c:v>
                </c:pt>
                <c:pt idx="22951">
                  <c:v>1.2991000000000001</c:v>
                </c:pt>
                <c:pt idx="22952">
                  <c:v>1.274</c:v>
                </c:pt>
                <c:pt idx="22953">
                  <c:v>1.2345000000000002</c:v>
                </c:pt>
                <c:pt idx="22954">
                  <c:v>1.2189000000000001</c:v>
                </c:pt>
                <c:pt idx="22955">
                  <c:v>1.2066000000000001</c:v>
                </c:pt>
                <c:pt idx="22956">
                  <c:v>1.2085000000000001</c:v>
                </c:pt>
                <c:pt idx="22957">
                  <c:v>1.2160000000000002</c:v>
                </c:pt>
                <c:pt idx="22958">
                  <c:v>1.1355999999999999</c:v>
                </c:pt>
                <c:pt idx="22959">
                  <c:v>1.125</c:v>
                </c:pt>
                <c:pt idx="22960">
                  <c:v>1.0982000000000001</c:v>
                </c:pt>
                <c:pt idx="22961">
                  <c:v>1.1462999999999999</c:v>
                </c:pt>
                <c:pt idx="22962">
                  <c:v>1.1336999999999999</c:v>
                </c:pt>
                <c:pt idx="22963">
                  <c:v>1.1679000000000002</c:v>
                </c:pt>
                <c:pt idx="22964">
                  <c:v>1.1352</c:v>
                </c:pt>
                <c:pt idx="22965">
                  <c:v>1.0992000000000002</c:v>
                </c:pt>
                <c:pt idx="22966">
                  <c:v>1.1606000000000001</c:v>
                </c:pt>
                <c:pt idx="22967">
                  <c:v>1.1398999999999999</c:v>
                </c:pt>
                <c:pt idx="22968">
                  <c:v>1.0206</c:v>
                </c:pt>
                <c:pt idx="22969">
                  <c:v>0.96289999999999998</c:v>
                </c:pt>
                <c:pt idx="22970">
                  <c:v>0.93290000000000006</c:v>
                </c:pt>
                <c:pt idx="22971">
                  <c:v>0.92530000000000001</c:v>
                </c:pt>
                <c:pt idx="22972">
                  <c:v>0.95489999999999997</c:v>
                </c:pt>
                <c:pt idx="22973">
                  <c:v>0.78800000000000003</c:v>
                </c:pt>
                <c:pt idx="22974">
                  <c:v>0.76210000000000011</c:v>
                </c:pt>
                <c:pt idx="22975">
                  <c:v>0.74960000000000004</c:v>
                </c:pt>
                <c:pt idx="22976">
                  <c:v>0.71260000000000012</c:v>
                </c:pt>
                <c:pt idx="22977">
                  <c:v>0.70830000000000004</c:v>
                </c:pt>
                <c:pt idx="22978">
                  <c:v>0.69840000000000002</c:v>
                </c:pt>
                <c:pt idx="22979">
                  <c:v>0.69180000000000008</c:v>
                </c:pt>
                <c:pt idx="22980">
                  <c:v>0.66849999999999998</c:v>
                </c:pt>
                <c:pt idx="22981">
                  <c:v>0.64080000000000004</c:v>
                </c:pt>
                <c:pt idx="22982">
                  <c:v>0.64680000000000004</c:v>
                </c:pt>
                <c:pt idx="22983">
                  <c:v>0.65070000000000006</c:v>
                </c:pt>
                <c:pt idx="22984">
                  <c:v>0.62260000000000004</c:v>
                </c:pt>
                <c:pt idx="22985">
                  <c:v>0.60899999999999999</c:v>
                </c:pt>
                <c:pt idx="22986">
                  <c:v>0.59320000000000006</c:v>
                </c:pt>
                <c:pt idx="22987">
                  <c:v>0.5969000000000001</c:v>
                </c:pt>
                <c:pt idx="22988">
                  <c:v>0.58490000000000009</c:v>
                </c:pt>
                <c:pt idx="22989">
                  <c:v>0.56220000000000003</c:v>
                </c:pt>
                <c:pt idx="22990">
                  <c:v>0.56320000000000003</c:v>
                </c:pt>
                <c:pt idx="22991">
                  <c:v>0.59420000000000006</c:v>
                </c:pt>
                <c:pt idx="22992">
                  <c:v>0.55080000000000007</c:v>
                </c:pt>
                <c:pt idx="22993">
                  <c:v>0.54980000000000007</c:v>
                </c:pt>
                <c:pt idx="22994">
                  <c:v>0.51250000000000007</c:v>
                </c:pt>
                <c:pt idx="22995">
                  <c:v>0.51829999999999998</c:v>
                </c:pt>
                <c:pt idx="22996">
                  <c:v>0.48060000000000003</c:v>
                </c:pt>
                <c:pt idx="22997">
                  <c:v>0.48499999999999999</c:v>
                </c:pt>
                <c:pt idx="22998">
                  <c:v>0.4864</c:v>
                </c:pt>
                <c:pt idx="22999">
                  <c:v>0.44900000000000007</c:v>
                </c:pt>
                <c:pt idx="23000">
                  <c:v>0.47070000000000001</c:v>
                </c:pt>
                <c:pt idx="23001">
                  <c:v>0.44600000000000001</c:v>
                </c:pt>
                <c:pt idx="23002">
                  <c:v>0.43179999999999996</c:v>
                </c:pt>
                <c:pt idx="23003">
                  <c:v>0.42660000000000003</c:v>
                </c:pt>
                <c:pt idx="23004">
                  <c:v>0.41580000000000006</c:v>
                </c:pt>
                <c:pt idx="23005">
                  <c:v>0.39670000000000005</c:v>
                </c:pt>
                <c:pt idx="23006">
                  <c:v>0.3952</c:v>
                </c:pt>
                <c:pt idx="23007">
                  <c:v>0.38159999999999999</c:v>
                </c:pt>
                <c:pt idx="23008">
                  <c:v>0.38430000000000003</c:v>
                </c:pt>
                <c:pt idx="23009">
                  <c:v>0.38100000000000001</c:v>
                </c:pt>
                <c:pt idx="23010">
                  <c:v>0.37580000000000002</c:v>
                </c:pt>
                <c:pt idx="23011">
                  <c:v>0.3755</c:v>
                </c:pt>
                <c:pt idx="23012">
                  <c:v>0.35960000000000003</c:v>
                </c:pt>
                <c:pt idx="23013">
                  <c:v>0.36160000000000003</c:v>
                </c:pt>
                <c:pt idx="23014">
                  <c:v>0.36190000000000005</c:v>
                </c:pt>
                <c:pt idx="23015">
                  <c:v>0.33180000000000004</c:v>
                </c:pt>
                <c:pt idx="23016">
                  <c:v>0.30640000000000001</c:v>
                </c:pt>
                <c:pt idx="23017">
                  <c:v>0.33069999999999999</c:v>
                </c:pt>
                <c:pt idx="23018">
                  <c:v>0.34970000000000001</c:v>
                </c:pt>
                <c:pt idx="23019">
                  <c:v>0.29860000000000003</c:v>
                </c:pt>
                <c:pt idx="23020">
                  <c:v>0.31059999999999999</c:v>
                </c:pt>
                <c:pt idx="23021">
                  <c:v>0.33850000000000002</c:v>
                </c:pt>
                <c:pt idx="23022">
                  <c:v>0.29160000000000003</c:v>
                </c:pt>
                <c:pt idx="23023">
                  <c:v>0.313</c:v>
                </c:pt>
                <c:pt idx="23024">
                  <c:v>0.29340000000000005</c:v>
                </c:pt>
                <c:pt idx="23025">
                  <c:v>0.30550000000000005</c:v>
                </c:pt>
                <c:pt idx="23026">
                  <c:v>0.30190000000000006</c:v>
                </c:pt>
                <c:pt idx="23027">
                  <c:v>0.29530000000000001</c:v>
                </c:pt>
                <c:pt idx="23028">
                  <c:v>0.28500000000000003</c:v>
                </c:pt>
                <c:pt idx="23029">
                  <c:v>0.27779999999999999</c:v>
                </c:pt>
                <c:pt idx="23030">
                  <c:v>0.28809999999999997</c:v>
                </c:pt>
                <c:pt idx="23031">
                  <c:v>0.28639999999999999</c:v>
                </c:pt>
                <c:pt idx="23032">
                  <c:v>0.27700000000000002</c:v>
                </c:pt>
                <c:pt idx="23033">
                  <c:v>0.27700000000000002</c:v>
                </c:pt>
                <c:pt idx="23034">
                  <c:v>0.26490000000000002</c:v>
                </c:pt>
                <c:pt idx="23035">
                  <c:v>0.2621</c:v>
                </c:pt>
                <c:pt idx="23036">
                  <c:v>0.2646</c:v>
                </c:pt>
                <c:pt idx="23037">
                  <c:v>0.2457</c:v>
                </c:pt>
                <c:pt idx="23038">
                  <c:v>0.23809999999999998</c:v>
                </c:pt>
                <c:pt idx="23039">
                  <c:v>0.23540000000000003</c:v>
                </c:pt>
                <c:pt idx="23040">
                  <c:v>0.23519999999999999</c:v>
                </c:pt>
                <c:pt idx="23041">
                  <c:v>0.22340000000000002</c:v>
                </c:pt>
                <c:pt idx="23042">
                  <c:v>0.21800000000000003</c:v>
                </c:pt>
                <c:pt idx="23043">
                  <c:v>0.21779999999999999</c:v>
                </c:pt>
                <c:pt idx="23044">
                  <c:v>0.21360000000000001</c:v>
                </c:pt>
                <c:pt idx="23045">
                  <c:v>0.20720000000000002</c:v>
                </c:pt>
                <c:pt idx="23046">
                  <c:v>0.2029</c:v>
                </c:pt>
                <c:pt idx="23047">
                  <c:v>0.2009</c:v>
                </c:pt>
                <c:pt idx="23048">
                  <c:v>0.1976</c:v>
                </c:pt>
                <c:pt idx="23049">
                  <c:v>0.1958</c:v>
                </c:pt>
                <c:pt idx="23050">
                  <c:v>0.19020000000000001</c:v>
                </c:pt>
                <c:pt idx="23051">
                  <c:v>0.18759999999999999</c:v>
                </c:pt>
                <c:pt idx="23052">
                  <c:v>0.18460000000000001</c:v>
                </c:pt>
                <c:pt idx="23053">
                  <c:v>0.18010000000000001</c:v>
                </c:pt>
                <c:pt idx="23054">
                  <c:v>0.1777</c:v>
                </c:pt>
                <c:pt idx="23055">
                  <c:v>0.1777</c:v>
                </c:pt>
                <c:pt idx="23056">
                  <c:v>0.17520000000000002</c:v>
                </c:pt>
                <c:pt idx="23057">
                  <c:v>0.16690000000000002</c:v>
                </c:pt>
                <c:pt idx="23058">
                  <c:v>0.16320000000000001</c:v>
                </c:pt>
                <c:pt idx="23059">
                  <c:v>0.15710000000000002</c:v>
                </c:pt>
                <c:pt idx="23060">
                  <c:v>0.15560000000000002</c:v>
                </c:pt>
                <c:pt idx="23061">
                  <c:v>0.1527</c:v>
                </c:pt>
                <c:pt idx="23062">
                  <c:v>0.15140000000000001</c:v>
                </c:pt>
                <c:pt idx="23063">
                  <c:v>0.14830000000000002</c:v>
                </c:pt>
                <c:pt idx="23064">
                  <c:v>0.14770000000000003</c:v>
                </c:pt>
                <c:pt idx="23065">
                  <c:v>0.1454</c:v>
                </c:pt>
                <c:pt idx="23066">
                  <c:v>0.13930000000000001</c:v>
                </c:pt>
                <c:pt idx="23067">
                  <c:v>0.1384</c:v>
                </c:pt>
                <c:pt idx="23068">
                  <c:v>0.1331</c:v>
                </c:pt>
                <c:pt idx="23069">
                  <c:v>0.1295</c:v>
                </c:pt>
                <c:pt idx="23070">
                  <c:v>0.12560000000000002</c:v>
                </c:pt>
                <c:pt idx="23071">
                  <c:v>0.12789999999999999</c:v>
                </c:pt>
                <c:pt idx="23072">
                  <c:v>0.12150000000000001</c:v>
                </c:pt>
                <c:pt idx="23073">
                  <c:v>0.1196</c:v>
                </c:pt>
                <c:pt idx="23074">
                  <c:v>0.1166</c:v>
                </c:pt>
                <c:pt idx="23075">
                  <c:v>0.1159</c:v>
                </c:pt>
                <c:pt idx="23076">
                  <c:v>0.11699999999999999</c:v>
                </c:pt>
                <c:pt idx="23077">
                  <c:v>0.11550000000000001</c:v>
                </c:pt>
                <c:pt idx="23078">
                  <c:v>0.1135</c:v>
                </c:pt>
                <c:pt idx="23079">
                  <c:v>0.1149</c:v>
                </c:pt>
                <c:pt idx="23080">
                  <c:v>0.1095</c:v>
                </c:pt>
                <c:pt idx="23081">
                  <c:v>0.10700000000000001</c:v>
                </c:pt>
                <c:pt idx="23082">
                  <c:v>0.1023</c:v>
                </c:pt>
                <c:pt idx="23083">
                  <c:v>0.10249999999999999</c:v>
                </c:pt>
                <c:pt idx="23084">
                  <c:v>0.1031</c:v>
                </c:pt>
                <c:pt idx="23085">
                  <c:v>9.9700000000000011E-2</c:v>
                </c:pt>
                <c:pt idx="23086">
                  <c:v>0.1007</c:v>
                </c:pt>
                <c:pt idx="23087">
                  <c:v>9.5399999999999999E-2</c:v>
                </c:pt>
                <c:pt idx="23088">
                  <c:v>9.5600000000000004E-2</c:v>
                </c:pt>
                <c:pt idx="23089">
                  <c:v>9.3400000000000011E-2</c:v>
                </c:pt>
                <c:pt idx="23090">
                  <c:v>9.1000000000000011E-2</c:v>
                </c:pt>
                <c:pt idx="23091">
                  <c:v>8.8700000000000001E-2</c:v>
                </c:pt>
                <c:pt idx="23092">
                  <c:v>8.5699999999999998E-2</c:v>
                </c:pt>
                <c:pt idx="23093">
                  <c:v>8.5300000000000001E-2</c:v>
                </c:pt>
                <c:pt idx="23094">
                  <c:v>8.2100000000000006E-2</c:v>
                </c:pt>
                <c:pt idx="23095">
                  <c:v>8.4199999999999997E-2</c:v>
                </c:pt>
                <c:pt idx="23096">
                  <c:v>8.1699999999999995E-2</c:v>
                </c:pt>
                <c:pt idx="23097">
                  <c:v>7.7600000000000002E-2</c:v>
                </c:pt>
                <c:pt idx="23098">
                  <c:v>7.9900000000000013E-2</c:v>
                </c:pt>
                <c:pt idx="23099">
                  <c:v>8.0400000000000013E-2</c:v>
                </c:pt>
                <c:pt idx="23100">
                  <c:v>7.9500000000000015E-2</c:v>
                </c:pt>
                <c:pt idx="23101">
                  <c:v>7.8600000000000003E-2</c:v>
                </c:pt>
                <c:pt idx="23102">
                  <c:v>7.8300000000000008E-2</c:v>
                </c:pt>
                <c:pt idx="23103">
                  <c:v>7.6300000000000007E-2</c:v>
                </c:pt>
                <c:pt idx="23104">
                  <c:v>7.6200000000000004E-2</c:v>
                </c:pt>
                <c:pt idx="23105">
                  <c:v>7.6300000000000007E-2</c:v>
                </c:pt>
                <c:pt idx="23106">
                  <c:v>7.6600000000000001E-2</c:v>
                </c:pt>
                <c:pt idx="23107">
                  <c:v>7.8500000000000014E-2</c:v>
                </c:pt>
                <c:pt idx="23108">
                  <c:v>7.8600000000000003E-2</c:v>
                </c:pt>
                <c:pt idx="23109">
                  <c:v>7.8800000000000009E-2</c:v>
                </c:pt>
                <c:pt idx="23110">
                  <c:v>8.2600000000000007E-2</c:v>
                </c:pt>
                <c:pt idx="23111">
                  <c:v>8.0200000000000007E-2</c:v>
                </c:pt>
                <c:pt idx="23112">
                  <c:v>8.0400000000000013E-2</c:v>
                </c:pt>
                <c:pt idx="23113">
                  <c:v>8.3799999999999999E-2</c:v>
                </c:pt>
                <c:pt idx="23114">
                  <c:v>8.3100000000000007E-2</c:v>
                </c:pt>
                <c:pt idx="23115">
                  <c:v>8.1500000000000003E-2</c:v>
                </c:pt>
                <c:pt idx="23116">
                  <c:v>8.3199999999999996E-2</c:v>
                </c:pt>
                <c:pt idx="23117">
                  <c:v>8.2699999999999996E-2</c:v>
                </c:pt>
                <c:pt idx="23118">
                  <c:v>8.4100000000000008E-2</c:v>
                </c:pt>
                <c:pt idx="23119">
                  <c:v>8.3400000000000002E-2</c:v>
                </c:pt>
                <c:pt idx="23120">
                  <c:v>8.1299999999999997E-2</c:v>
                </c:pt>
                <c:pt idx="23121">
                  <c:v>8.2699999999999996E-2</c:v>
                </c:pt>
                <c:pt idx="23122">
                  <c:v>8.4100000000000008E-2</c:v>
                </c:pt>
                <c:pt idx="23123">
                  <c:v>8.2000000000000003E-2</c:v>
                </c:pt>
                <c:pt idx="23124">
                  <c:v>8.3600000000000008E-2</c:v>
                </c:pt>
                <c:pt idx="23125">
                  <c:v>8.8500000000000009E-2</c:v>
                </c:pt>
                <c:pt idx="23126">
                  <c:v>9.0700000000000003E-2</c:v>
                </c:pt>
                <c:pt idx="23127">
                  <c:v>9.8299999999999998E-2</c:v>
                </c:pt>
                <c:pt idx="23128">
                  <c:v>0.10830000000000001</c:v>
                </c:pt>
                <c:pt idx="23129">
                  <c:v>0.11230000000000001</c:v>
                </c:pt>
                <c:pt idx="23130">
                  <c:v>0.1159</c:v>
                </c:pt>
                <c:pt idx="23131">
                  <c:v>0.12560000000000002</c:v>
                </c:pt>
                <c:pt idx="23132">
                  <c:v>0.13980000000000001</c:v>
                </c:pt>
                <c:pt idx="23133">
                  <c:v>0.14730000000000001</c:v>
                </c:pt>
                <c:pt idx="23134">
                  <c:v>0.16270000000000001</c:v>
                </c:pt>
                <c:pt idx="23135">
                  <c:v>0.17730000000000001</c:v>
                </c:pt>
                <c:pt idx="23136">
                  <c:v>0.19520000000000001</c:v>
                </c:pt>
                <c:pt idx="23137">
                  <c:v>0.21600000000000003</c:v>
                </c:pt>
                <c:pt idx="23138">
                  <c:v>0.2296</c:v>
                </c:pt>
                <c:pt idx="23139">
                  <c:v>0.2424</c:v>
                </c:pt>
                <c:pt idx="23140">
                  <c:v>0.25630000000000003</c:v>
                </c:pt>
                <c:pt idx="23141">
                  <c:v>0.28660000000000002</c:v>
                </c:pt>
                <c:pt idx="23142">
                  <c:v>0.30099999999999999</c:v>
                </c:pt>
                <c:pt idx="23143">
                  <c:v>0.29360000000000003</c:v>
                </c:pt>
                <c:pt idx="23144">
                  <c:v>0.34289999999999998</c:v>
                </c:pt>
                <c:pt idx="23145">
                  <c:v>0.40060000000000007</c:v>
                </c:pt>
                <c:pt idx="23146">
                  <c:v>0.40860000000000007</c:v>
                </c:pt>
                <c:pt idx="23147">
                  <c:v>0.4178</c:v>
                </c:pt>
                <c:pt idx="23148">
                  <c:v>0.51939999999999997</c:v>
                </c:pt>
                <c:pt idx="23149">
                  <c:v>0.53010000000000002</c:v>
                </c:pt>
                <c:pt idx="23150">
                  <c:v>0.53010000000000002</c:v>
                </c:pt>
                <c:pt idx="23151">
                  <c:v>0.55290000000000006</c:v>
                </c:pt>
                <c:pt idx="23152">
                  <c:v>0.66559999999999997</c:v>
                </c:pt>
                <c:pt idx="23153">
                  <c:v>0.86060000000000003</c:v>
                </c:pt>
                <c:pt idx="23154">
                  <c:v>0.89570000000000016</c:v>
                </c:pt>
                <c:pt idx="23155">
                  <c:v>0.87850000000000006</c:v>
                </c:pt>
                <c:pt idx="23156">
                  <c:v>0.97750000000000004</c:v>
                </c:pt>
                <c:pt idx="23157">
                  <c:v>1.0215000000000001</c:v>
                </c:pt>
                <c:pt idx="23158">
                  <c:v>1.0307000000000002</c:v>
                </c:pt>
                <c:pt idx="23159">
                  <c:v>1.1001000000000001</c:v>
                </c:pt>
                <c:pt idx="23160">
                  <c:v>1.1214999999999999</c:v>
                </c:pt>
                <c:pt idx="23161">
                  <c:v>1.1716</c:v>
                </c:pt>
                <c:pt idx="23162">
                  <c:v>1.1509</c:v>
                </c:pt>
                <c:pt idx="23163">
                  <c:v>1.1945000000000001</c:v>
                </c:pt>
                <c:pt idx="23164">
                  <c:v>1.2683</c:v>
                </c:pt>
                <c:pt idx="23165">
                  <c:v>1.3104</c:v>
                </c:pt>
                <c:pt idx="23166">
                  <c:v>1.3627000000000002</c:v>
                </c:pt>
                <c:pt idx="23167">
                  <c:v>1.3616000000000001</c:v>
                </c:pt>
                <c:pt idx="23168">
                  <c:v>1.4217000000000002</c:v>
                </c:pt>
                <c:pt idx="23169">
                  <c:v>1.4370000000000001</c:v>
                </c:pt>
                <c:pt idx="23170">
                  <c:v>1.4479</c:v>
                </c:pt>
                <c:pt idx="23171">
                  <c:v>1.4596</c:v>
                </c:pt>
                <c:pt idx="23172">
                  <c:v>1.5191000000000001</c:v>
                </c:pt>
                <c:pt idx="23173">
                  <c:v>1.5022000000000002</c:v>
                </c:pt>
                <c:pt idx="23174">
                  <c:v>1.534</c:v>
                </c:pt>
                <c:pt idx="23175">
                  <c:v>1.5938000000000001</c:v>
                </c:pt>
                <c:pt idx="23176">
                  <c:v>1.5896000000000001</c:v>
                </c:pt>
                <c:pt idx="23177">
                  <c:v>1.5855000000000001</c:v>
                </c:pt>
                <c:pt idx="23178">
                  <c:v>1.6256000000000002</c:v>
                </c:pt>
                <c:pt idx="23179">
                  <c:v>1.6652000000000002</c:v>
                </c:pt>
                <c:pt idx="23180">
                  <c:v>1.6951000000000001</c:v>
                </c:pt>
                <c:pt idx="23181">
                  <c:v>1.7314000000000001</c:v>
                </c:pt>
                <c:pt idx="23182">
                  <c:v>1.7703</c:v>
                </c:pt>
                <c:pt idx="23183">
                  <c:v>1.7486999999999999</c:v>
                </c:pt>
                <c:pt idx="23184">
                  <c:v>1.7977000000000001</c:v>
                </c:pt>
                <c:pt idx="23185">
                  <c:v>1.804</c:v>
                </c:pt>
                <c:pt idx="23186">
                  <c:v>1.7908999999999999</c:v>
                </c:pt>
                <c:pt idx="23187">
                  <c:v>1.8155000000000001</c:v>
                </c:pt>
                <c:pt idx="23188">
                  <c:v>1.829</c:v>
                </c:pt>
                <c:pt idx="23189">
                  <c:v>1.8783000000000003</c:v>
                </c:pt>
                <c:pt idx="23190">
                  <c:v>1.85</c:v>
                </c:pt>
                <c:pt idx="23191">
                  <c:v>1.8933</c:v>
                </c:pt>
                <c:pt idx="23192">
                  <c:v>1.9195000000000002</c:v>
                </c:pt>
                <c:pt idx="23193">
                  <c:v>1.9123999999999999</c:v>
                </c:pt>
                <c:pt idx="23194">
                  <c:v>1.9602000000000002</c:v>
                </c:pt>
                <c:pt idx="23195">
                  <c:v>1.9581</c:v>
                </c:pt>
                <c:pt idx="23196">
                  <c:v>1.9623999999999999</c:v>
                </c:pt>
                <c:pt idx="23197">
                  <c:v>1.9756</c:v>
                </c:pt>
                <c:pt idx="23198">
                  <c:v>1.9714</c:v>
                </c:pt>
                <c:pt idx="23199">
                  <c:v>1.9556000000000002</c:v>
                </c:pt>
                <c:pt idx="23200">
                  <c:v>1.9158000000000002</c:v>
                </c:pt>
                <c:pt idx="23201">
                  <c:v>1.9054</c:v>
                </c:pt>
                <c:pt idx="23202">
                  <c:v>1.988</c:v>
                </c:pt>
                <c:pt idx="23203">
                  <c:v>2.0071000000000003</c:v>
                </c:pt>
                <c:pt idx="23204">
                  <c:v>2.0103000000000004</c:v>
                </c:pt>
                <c:pt idx="23205">
                  <c:v>1.9824000000000002</c:v>
                </c:pt>
                <c:pt idx="23206">
                  <c:v>1.9949000000000003</c:v>
                </c:pt>
                <c:pt idx="23207">
                  <c:v>1.9718</c:v>
                </c:pt>
                <c:pt idx="23208">
                  <c:v>2.0266999999999999</c:v>
                </c:pt>
                <c:pt idx="23209">
                  <c:v>2.0678999999999998</c:v>
                </c:pt>
                <c:pt idx="23210">
                  <c:v>2.0266999999999999</c:v>
                </c:pt>
                <c:pt idx="23211">
                  <c:v>1.9945000000000002</c:v>
                </c:pt>
                <c:pt idx="23212">
                  <c:v>1.9768000000000001</c:v>
                </c:pt>
                <c:pt idx="23213">
                  <c:v>1.9783999999999999</c:v>
                </c:pt>
                <c:pt idx="23214">
                  <c:v>1.9998000000000002</c:v>
                </c:pt>
                <c:pt idx="23215">
                  <c:v>1.9661000000000002</c:v>
                </c:pt>
                <c:pt idx="23216">
                  <c:v>1.9869000000000001</c:v>
                </c:pt>
                <c:pt idx="23217">
                  <c:v>1.9948000000000001</c:v>
                </c:pt>
                <c:pt idx="23218">
                  <c:v>2.0210000000000004</c:v>
                </c:pt>
                <c:pt idx="23219">
                  <c:v>2.0049000000000001</c:v>
                </c:pt>
                <c:pt idx="23220">
                  <c:v>1.9832000000000001</c:v>
                </c:pt>
                <c:pt idx="23221">
                  <c:v>1.9678000000000002</c:v>
                </c:pt>
                <c:pt idx="23222">
                  <c:v>1.9611999999999998</c:v>
                </c:pt>
                <c:pt idx="23223">
                  <c:v>1.9392</c:v>
                </c:pt>
                <c:pt idx="23224">
                  <c:v>1.9398</c:v>
                </c:pt>
                <c:pt idx="23225">
                  <c:v>1.8803000000000001</c:v>
                </c:pt>
                <c:pt idx="23226">
                  <c:v>1.9210000000000003</c:v>
                </c:pt>
                <c:pt idx="23227">
                  <c:v>1.8788</c:v>
                </c:pt>
                <c:pt idx="23228">
                  <c:v>1.7928999999999999</c:v>
                </c:pt>
                <c:pt idx="23229">
                  <c:v>1.6528</c:v>
                </c:pt>
                <c:pt idx="23230">
                  <c:v>1.7559000000000002</c:v>
                </c:pt>
                <c:pt idx="23231">
                  <c:v>1.7076000000000002</c:v>
                </c:pt>
                <c:pt idx="23232">
                  <c:v>1.6351</c:v>
                </c:pt>
                <c:pt idx="23233">
                  <c:v>1.7541000000000002</c:v>
                </c:pt>
                <c:pt idx="23234">
                  <c:v>1.5557000000000001</c:v>
                </c:pt>
                <c:pt idx="23235">
                  <c:v>1.7324000000000002</c:v>
                </c:pt>
                <c:pt idx="23236">
                  <c:v>1.5523</c:v>
                </c:pt>
                <c:pt idx="23237">
                  <c:v>1.4480000000000002</c:v>
                </c:pt>
                <c:pt idx="23238">
                  <c:v>1.4063000000000001</c:v>
                </c:pt>
                <c:pt idx="23239">
                  <c:v>1.4016000000000002</c:v>
                </c:pt>
                <c:pt idx="23240">
                  <c:v>1.3715999999999999</c:v>
                </c:pt>
                <c:pt idx="23241">
                  <c:v>1.3566000000000003</c:v>
                </c:pt>
                <c:pt idx="23242">
                  <c:v>1.3241000000000001</c:v>
                </c:pt>
                <c:pt idx="23243">
                  <c:v>1.2657</c:v>
                </c:pt>
                <c:pt idx="23244">
                  <c:v>1.4296</c:v>
                </c:pt>
                <c:pt idx="23245">
                  <c:v>1.3895</c:v>
                </c:pt>
                <c:pt idx="23246">
                  <c:v>1.2692000000000001</c:v>
                </c:pt>
                <c:pt idx="23247">
                  <c:v>1.2008000000000001</c:v>
                </c:pt>
                <c:pt idx="23248">
                  <c:v>1.2689000000000001</c:v>
                </c:pt>
                <c:pt idx="23249">
                  <c:v>1.2444000000000002</c:v>
                </c:pt>
                <c:pt idx="23250">
                  <c:v>1.2042000000000002</c:v>
                </c:pt>
                <c:pt idx="23251">
                  <c:v>1.1941000000000002</c:v>
                </c:pt>
                <c:pt idx="23252">
                  <c:v>1.1361000000000001</c:v>
                </c:pt>
                <c:pt idx="23253">
                  <c:v>1.0891999999999999</c:v>
                </c:pt>
                <c:pt idx="23254">
                  <c:v>1.1267</c:v>
                </c:pt>
                <c:pt idx="23255">
                  <c:v>1.0717000000000001</c:v>
                </c:pt>
                <c:pt idx="23256">
                  <c:v>0.9961000000000001</c:v>
                </c:pt>
                <c:pt idx="23257">
                  <c:v>1.1085</c:v>
                </c:pt>
                <c:pt idx="23258">
                  <c:v>1.0885</c:v>
                </c:pt>
                <c:pt idx="23259">
                  <c:v>1.0177</c:v>
                </c:pt>
                <c:pt idx="23260">
                  <c:v>1.0089000000000001</c:v>
                </c:pt>
                <c:pt idx="23261">
                  <c:v>0.93930000000000013</c:v>
                </c:pt>
                <c:pt idx="23262">
                  <c:v>0.876</c:v>
                </c:pt>
                <c:pt idx="23263">
                  <c:v>0.82509999999999994</c:v>
                </c:pt>
                <c:pt idx="23264">
                  <c:v>0.751</c:v>
                </c:pt>
                <c:pt idx="23265">
                  <c:v>0.76070000000000004</c:v>
                </c:pt>
                <c:pt idx="23266">
                  <c:v>0.74790000000000001</c:v>
                </c:pt>
                <c:pt idx="23267">
                  <c:v>0.72670000000000012</c:v>
                </c:pt>
                <c:pt idx="23268">
                  <c:v>0.71289999999999998</c:v>
                </c:pt>
                <c:pt idx="23269">
                  <c:v>0.71440000000000003</c:v>
                </c:pt>
                <c:pt idx="23270">
                  <c:v>0.71940000000000004</c:v>
                </c:pt>
                <c:pt idx="23271">
                  <c:v>0.70890000000000009</c:v>
                </c:pt>
                <c:pt idx="23272">
                  <c:v>0.68500000000000005</c:v>
                </c:pt>
                <c:pt idx="23273">
                  <c:v>0.66970000000000007</c:v>
                </c:pt>
                <c:pt idx="23274">
                  <c:v>0.65890000000000004</c:v>
                </c:pt>
                <c:pt idx="23275">
                  <c:v>0.65160000000000007</c:v>
                </c:pt>
                <c:pt idx="23276">
                  <c:v>0.66930000000000001</c:v>
                </c:pt>
                <c:pt idx="23277">
                  <c:v>0.64680000000000004</c:v>
                </c:pt>
                <c:pt idx="23278">
                  <c:v>0.62519999999999998</c:v>
                </c:pt>
                <c:pt idx="23279">
                  <c:v>0.60530000000000006</c:v>
                </c:pt>
                <c:pt idx="23280">
                  <c:v>0.60220000000000007</c:v>
                </c:pt>
                <c:pt idx="23281">
                  <c:v>0.60350000000000004</c:v>
                </c:pt>
                <c:pt idx="23282">
                  <c:v>0.59650000000000003</c:v>
                </c:pt>
                <c:pt idx="23283">
                  <c:v>0.60640000000000005</c:v>
                </c:pt>
                <c:pt idx="23284">
                  <c:v>0.59800000000000009</c:v>
                </c:pt>
                <c:pt idx="23285">
                  <c:v>0.58579999999999999</c:v>
                </c:pt>
                <c:pt idx="23286">
                  <c:v>0.61630000000000007</c:v>
                </c:pt>
                <c:pt idx="23287">
                  <c:v>0.55620000000000003</c:v>
                </c:pt>
                <c:pt idx="23288">
                  <c:v>0.57730000000000004</c:v>
                </c:pt>
                <c:pt idx="23289">
                  <c:v>0.62770000000000004</c:v>
                </c:pt>
                <c:pt idx="23290">
                  <c:v>0.57469999999999999</c:v>
                </c:pt>
                <c:pt idx="23291">
                  <c:v>0.57889999999999997</c:v>
                </c:pt>
                <c:pt idx="23292">
                  <c:v>0.55659999999999998</c:v>
                </c:pt>
                <c:pt idx="23293">
                  <c:v>0.54620000000000002</c:v>
                </c:pt>
                <c:pt idx="23294">
                  <c:v>0.55500000000000005</c:v>
                </c:pt>
                <c:pt idx="23295">
                  <c:v>0.53860000000000008</c:v>
                </c:pt>
                <c:pt idx="23296">
                  <c:v>0.54649999999999999</c:v>
                </c:pt>
                <c:pt idx="23297">
                  <c:v>0.55400000000000005</c:v>
                </c:pt>
                <c:pt idx="23298">
                  <c:v>0.50900000000000001</c:v>
                </c:pt>
                <c:pt idx="23299">
                  <c:v>0.56070000000000009</c:v>
                </c:pt>
                <c:pt idx="23300">
                  <c:v>0.56420000000000003</c:v>
                </c:pt>
                <c:pt idx="23301">
                  <c:v>0.54920000000000002</c:v>
                </c:pt>
                <c:pt idx="23302">
                  <c:v>0.47970000000000002</c:v>
                </c:pt>
                <c:pt idx="23303">
                  <c:v>0.46799999999999997</c:v>
                </c:pt>
                <c:pt idx="23304">
                  <c:v>0.47880000000000006</c:v>
                </c:pt>
                <c:pt idx="23305">
                  <c:v>0.46090000000000003</c:v>
                </c:pt>
                <c:pt idx="23306">
                  <c:v>0.43099999999999999</c:v>
                </c:pt>
                <c:pt idx="23307">
                  <c:v>0.48869999999999997</c:v>
                </c:pt>
                <c:pt idx="23308">
                  <c:v>0.49900000000000005</c:v>
                </c:pt>
                <c:pt idx="23309">
                  <c:v>0.42220000000000008</c:v>
                </c:pt>
                <c:pt idx="23310">
                  <c:v>0.43740000000000001</c:v>
                </c:pt>
                <c:pt idx="23311">
                  <c:v>0.44779999999999998</c:v>
                </c:pt>
                <c:pt idx="23312">
                  <c:v>0.45270000000000005</c:v>
                </c:pt>
                <c:pt idx="23313">
                  <c:v>0.44500000000000006</c:v>
                </c:pt>
                <c:pt idx="23314">
                  <c:v>0.39910000000000001</c:v>
                </c:pt>
                <c:pt idx="23315">
                  <c:v>0.43030000000000002</c:v>
                </c:pt>
                <c:pt idx="23316">
                  <c:v>0.42060000000000008</c:v>
                </c:pt>
                <c:pt idx="23317">
                  <c:v>0.3921</c:v>
                </c:pt>
                <c:pt idx="23318">
                  <c:v>0.41070000000000007</c:v>
                </c:pt>
                <c:pt idx="23319">
                  <c:v>0.38610000000000005</c:v>
                </c:pt>
                <c:pt idx="23320">
                  <c:v>0.39820000000000005</c:v>
                </c:pt>
                <c:pt idx="23321">
                  <c:v>0.41120000000000001</c:v>
                </c:pt>
                <c:pt idx="23322">
                  <c:v>0.39119999999999999</c:v>
                </c:pt>
                <c:pt idx="23323">
                  <c:v>0.35550000000000004</c:v>
                </c:pt>
                <c:pt idx="23324">
                  <c:v>0.371</c:v>
                </c:pt>
                <c:pt idx="23325">
                  <c:v>0.3876</c:v>
                </c:pt>
                <c:pt idx="23326">
                  <c:v>0.39810000000000001</c:v>
                </c:pt>
                <c:pt idx="23327">
                  <c:v>0.39060000000000006</c:v>
                </c:pt>
                <c:pt idx="23328">
                  <c:v>0.34590000000000004</c:v>
                </c:pt>
                <c:pt idx="23329">
                  <c:v>0.3392</c:v>
                </c:pt>
                <c:pt idx="23330">
                  <c:v>0.34450000000000003</c:v>
                </c:pt>
                <c:pt idx="23331">
                  <c:v>0.35970000000000002</c:v>
                </c:pt>
                <c:pt idx="23332">
                  <c:v>0.31800000000000006</c:v>
                </c:pt>
                <c:pt idx="23333">
                  <c:v>0.32669999999999999</c:v>
                </c:pt>
                <c:pt idx="23334">
                  <c:v>0.30059999999999998</c:v>
                </c:pt>
                <c:pt idx="23335">
                  <c:v>0.32069999999999999</c:v>
                </c:pt>
                <c:pt idx="23336">
                  <c:v>0.33630000000000004</c:v>
                </c:pt>
                <c:pt idx="23337">
                  <c:v>0.2843</c:v>
                </c:pt>
                <c:pt idx="23338">
                  <c:v>0.27829999999999999</c:v>
                </c:pt>
                <c:pt idx="23339">
                  <c:v>0.26579999999999998</c:v>
                </c:pt>
                <c:pt idx="23340">
                  <c:v>0.29260000000000003</c:v>
                </c:pt>
                <c:pt idx="23341">
                  <c:v>0.26589999999999997</c:v>
                </c:pt>
                <c:pt idx="23342">
                  <c:v>0.26619999999999999</c:v>
                </c:pt>
                <c:pt idx="23343">
                  <c:v>0.28860000000000002</c:v>
                </c:pt>
                <c:pt idx="23344">
                  <c:v>0.27629999999999999</c:v>
                </c:pt>
                <c:pt idx="23345">
                  <c:v>0.23170000000000002</c:v>
                </c:pt>
                <c:pt idx="23346">
                  <c:v>0.25040000000000001</c:v>
                </c:pt>
                <c:pt idx="23347">
                  <c:v>0.26240000000000002</c:v>
                </c:pt>
                <c:pt idx="23348">
                  <c:v>0.23690000000000003</c:v>
                </c:pt>
                <c:pt idx="23349">
                  <c:v>0.2472</c:v>
                </c:pt>
                <c:pt idx="23350">
                  <c:v>0.25059999999999999</c:v>
                </c:pt>
                <c:pt idx="23351">
                  <c:v>0.24609999999999999</c:v>
                </c:pt>
                <c:pt idx="23352">
                  <c:v>0.22719999999999999</c:v>
                </c:pt>
                <c:pt idx="23353">
                  <c:v>0.22700000000000001</c:v>
                </c:pt>
                <c:pt idx="23354">
                  <c:v>0.215</c:v>
                </c:pt>
                <c:pt idx="23355">
                  <c:v>0.21920000000000003</c:v>
                </c:pt>
                <c:pt idx="23356">
                  <c:v>0.22660000000000002</c:v>
                </c:pt>
                <c:pt idx="23357">
                  <c:v>0.22040000000000004</c:v>
                </c:pt>
                <c:pt idx="23358">
                  <c:v>0.2147</c:v>
                </c:pt>
                <c:pt idx="23359">
                  <c:v>0.20169999999999999</c:v>
                </c:pt>
                <c:pt idx="23360">
                  <c:v>0.1966</c:v>
                </c:pt>
                <c:pt idx="23361">
                  <c:v>0.18530000000000002</c:v>
                </c:pt>
                <c:pt idx="23362">
                  <c:v>0.19290000000000002</c:v>
                </c:pt>
                <c:pt idx="23363">
                  <c:v>0.1925</c:v>
                </c:pt>
                <c:pt idx="23364">
                  <c:v>0.1855</c:v>
                </c:pt>
                <c:pt idx="23365">
                  <c:v>0.18090000000000001</c:v>
                </c:pt>
                <c:pt idx="23366">
                  <c:v>0.18120000000000003</c:v>
                </c:pt>
                <c:pt idx="23367">
                  <c:v>0.18010000000000001</c:v>
                </c:pt>
                <c:pt idx="23368">
                  <c:v>0.17730000000000001</c:v>
                </c:pt>
                <c:pt idx="23369">
                  <c:v>0.17880000000000001</c:v>
                </c:pt>
                <c:pt idx="23370">
                  <c:v>0.17930000000000001</c:v>
                </c:pt>
                <c:pt idx="23371">
                  <c:v>0.17420000000000002</c:v>
                </c:pt>
                <c:pt idx="23372">
                  <c:v>0.1706</c:v>
                </c:pt>
                <c:pt idx="23373">
                  <c:v>0.1764</c:v>
                </c:pt>
                <c:pt idx="23374">
                  <c:v>0.18010000000000001</c:v>
                </c:pt>
                <c:pt idx="23375">
                  <c:v>0.17710000000000001</c:v>
                </c:pt>
                <c:pt idx="23376">
                  <c:v>0.17530000000000001</c:v>
                </c:pt>
                <c:pt idx="23377">
                  <c:v>0.1736</c:v>
                </c:pt>
                <c:pt idx="23378">
                  <c:v>0.1663</c:v>
                </c:pt>
                <c:pt idx="23379">
                  <c:v>0.1593</c:v>
                </c:pt>
                <c:pt idx="23380">
                  <c:v>0.14880000000000002</c:v>
                </c:pt>
                <c:pt idx="23381">
                  <c:v>0.1605</c:v>
                </c:pt>
                <c:pt idx="23382">
                  <c:v>0.16170000000000001</c:v>
                </c:pt>
                <c:pt idx="23383">
                  <c:v>0.1595</c:v>
                </c:pt>
                <c:pt idx="23384">
                  <c:v>0.15510000000000002</c:v>
                </c:pt>
                <c:pt idx="23385">
                  <c:v>0.15500000000000003</c:v>
                </c:pt>
                <c:pt idx="23386">
                  <c:v>0.15510000000000002</c:v>
                </c:pt>
                <c:pt idx="23387">
                  <c:v>0.14530000000000001</c:v>
                </c:pt>
                <c:pt idx="23388">
                  <c:v>0.1527</c:v>
                </c:pt>
                <c:pt idx="23389">
                  <c:v>0.14780000000000001</c:v>
                </c:pt>
                <c:pt idx="23390">
                  <c:v>0.14799999999999999</c:v>
                </c:pt>
                <c:pt idx="23391">
                  <c:v>0.1462</c:v>
                </c:pt>
                <c:pt idx="23392">
                  <c:v>0.1537</c:v>
                </c:pt>
                <c:pt idx="23393">
                  <c:v>0.14760000000000001</c:v>
                </c:pt>
                <c:pt idx="23394">
                  <c:v>0.15570000000000001</c:v>
                </c:pt>
                <c:pt idx="23395">
                  <c:v>0.14799999999999999</c:v>
                </c:pt>
                <c:pt idx="23396">
                  <c:v>0.14510000000000001</c:v>
                </c:pt>
                <c:pt idx="23397">
                  <c:v>0.14660000000000001</c:v>
                </c:pt>
                <c:pt idx="23398">
                  <c:v>0.14070000000000002</c:v>
                </c:pt>
                <c:pt idx="23399">
                  <c:v>0.1323</c:v>
                </c:pt>
                <c:pt idx="23400">
                  <c:v>0.12889999999999999</c:v>
                </c:pt>
                <c:pt idx="23401">
                  <c:v>0.13689999999999999</c:v>
                </c:pt>
                <c:pt idx="23402">
                  <c:v>0.13750000000000001</c:v>
                </c:pt>
                <c:pt idx="23403">
                  <c:v>0.13250000000000001</c:v>
                </c:pt>
                <c:pt idx="23404">
                  <c:v>0.12740000000000001</c:v>
                </c:pt>
                <c:pt idx="23405">
                  <c:v>0.1313</c:v>
                </c:pt>
                <c:pt idx="23406">
                  <c:v>0.12870000000000001</c:v>
                </c:pt>
                <c:pt idx="23407">
                  <c:v>0.12920000000000001</c:v>
                </c:pt>
                <c:pt idx="23408">
                  <c:v>0.13360000000000002</c:v>
                </c:pt>
                <c:pt idx="23409">
                  <c:v>0.1338</c:v>
                </c:pt>
                <c:pt idx="23410">
                  <c:v>0.1384</c:v>
                </c:pt>
                <c:pt idx="23411">
                  <c:v>0.13819999999999999</c:v>
                </c:pt>
                <c:pt idx="23412">
                  <c:v>0.14270000000000002</c:v>
                </c:pt>
                <c:pt idx="23413">
                  <c:v>0.14530000000000001</c:v>
                </c:pt>
                <c:pt idx="23414">
                  <c:v>0.15090000000000001</c:v>
                </c:pt>
                <c:pt idx="23415">
                  <c:v>0.15629999999999999</c:v>
                </c:pt>
                <c:pt idx="23416">
                  <c:v>0.16200000000000003</c:v>
                </c:pt>
                <c:pt idx="23417">
                  <c:v>0.17390000000000003</c:v>
                </c:pt>
                <c:pt idx="23418">
                  <c:v>0.18440000000000001</c:v>
                </c:pt>
                <c:pt idx="23419">
                  <c:v>0.1925</c:v>
                </c:pt>
                <c:pt idx="23420">
                  <c:v>0.19870000000000002</c:v>
                </c:pt>
                <c:pt idx="23421">
                  <c:v>0.20350000000000001</c:v>
                </c:pt>
                <c:pt idx="23422">
                  <c:v>0.21600000000000003</c:v>
                </c:pt>
                <c:pt idx="23423">
                  <c:v>0.22860000000000003</c:v>
                </c:pt>
                <c:pt idx="23424">
                  <c:v>0.2457</c:v>
                </c:pt>
                <c:pt idx="23425">
                  <c:v>0.25790000000000002</c:v>
                </c:pt>
                <c:pt idx="23426">
                  <c:v>0.24760000000000001</c:v>
                </c:pt>
                <c:pt idx="23427">
                  <c:v>0.2722</c:v>
                </c:pt>
                <c:pt idx="23428">
                  <c:v>0.29860000000000003</c:v>
                </c:pt>
                <c:pt idx="23429">
                  <c:v>0.38830000000000003</c:v>
                </c:pt>
                <c:pt idx="23430">
                  <c:v>0.45340000000000003</c:v>
                </c:pt>
                <c:pt idx="23431">
                  <c:v>0.47699999999999998</c:v>
                </c:pt>
                <c:pt idx="23432">
                  <c:v>0.43680000000000008</c:v>
                </c:pt>
                <c:pt idx="23433">
                  <c:v>0.48380000000000001</c:v>
                </c:pt>
                <c:pt idx="23434">
                  <c:v>0.54960000000000009</c:v>
                </c:pt>
                <c:pt idx="23435">
                  <c:v>0.53939999999999999</c:v>
                </c:pt>
                <c:pt idx="23436">
                  <c:v>0.5786</c:v>
                </c:pt>
                <c:pt idx="23437">
                  <c:v>0.62000000000000011</c:v>
                </c:pt>
                <c:pt idx="23438">
                  <c:v>0.63290000000000002</c:v>
                </c:pt>
                <c:pt idx="23439">
                  <c:v>0.6402000000000001</c:v>
                </c:pt>
                <c:pt idx="23440">
                  <c:v>0.70310000000000006</c:v>
                </c:pt>
                <c:pt idx="23441">
                  <c:v>0.73720000000000008</c:v>
                </c:pt>
                <c:pt idx="23442">
                  <c:v>0.76140000000000008</c:v>
                </c:pt>
                <c:pt idx="23443">
                  <c:v>0.76770000000000005</c:v>
                </c:pt>
                <c:pt idx="23444">
                  <c:v>0.81410000000000005</c:v>
                </c:pt>
                <c:pt idx="23445">
                  <c:v>0.81320000000000003</c:v>
                </c:pt>
                <c:pt idx="23446">
                  <c:v>0.80869999999999997</c:v>
                </c:pt>
                <c:pt idx="23447">
                  <c:v>0.85420000000000007</c:v>
                </c:pt>
                <c:pt idx="23448">
                  <c:v>0.92370000000000008</c:v>
                </c:pt>
                <c:pt idx="23449">
                  <c:v>0.93580000000000008</c:v>
                </c:pt>
                <c:pt idx="23450">
                  <c:v>0.89780000000000004</c:v>
                </c:pt>
                <c:pt idx="23451">
                  <c:v>0.93200000000000005</c:v>
                </c:pt>
                <c:pt idx="23452">
                  <c:v>0.95250000000000012</c:v>
                </c:pt>
                <c:pt idx="23453">
                  <c:v>0.98019999999999996</c:v>
                </c:pt>
                <c:pt idx="23454">
                  <c:v>0.98770000000000013</c:v>
                </c:pt>
                <c:pt idx="23455">
                  <c:v>1.0307999999999999</c:v>
                </c:pt>
                <c:pt idx="23456">
                  <c:v>1.0236000000000001</c:v>
                </c:pt>
                <c:pt idx="23457">
                  <c:v>1.0589000000000002</c:v>
                </c:pt>
                <c:pt idx="23458">
                  <c:v>1.1006</c:v>
                </c:pt>
                <c:pt idx="23459">
                  <c:v>1.1015000000000001</c:v>
                </c:pt>
                <c:pt idx="23460">
                  <c:v>1.1091</c:v>
                </c:pt>
                <c:pt idx="23461">
                  <c:v>1.1494</c:v>
                </c:pt>
                <c:pt idx="23462">
                  <c:v>1.1664999999999999</c:v>
                </c:pt>
                <c:pt idx="23463">
                  <c:v>1.1675000000000002</c:v>
                </c:pt>
                <c:pt idx="23464">
                  <c:v>1.1585000000000001</c:v>
                </c:pt>
                <c:pt idx="23465">
                  <c:v>1.1565000000000001</c:v>
                </c:pt>
                <c:pt idx="23466">
                  <c:v>1.1881000000000002</c:v>
                </c:pt>
                <c:pt idx="23467">
                  <c:v>1.2130000000000001</c:v>
                </c:pt>
                <c:pt idx="23468">
                  <c:v>1.1685000000000001</c:v>
                </c:pt>
                <c:pt idx="23469">
                  <c:v>1.2220000000000002</c:v>
                </c:pt>
                <c:pt idx="23470">
                  <c:v>1.2709000000000001</c:v>
                </c:pt>
                <c:pt idx="23471">
                  <c:v>1.2708000000000002</c:v>
                </c:pt>
                <c:pt idx="23472">
                  <c:v>1.3094000000000001</c:v>
                </c:pt>
                <c:pt idx="23473">
                  <c:v>1.3325</c:v>
                </c:pt>
                <c:pt idx="23474">
                  <c:v>1.3727</c:v>
                </c:pt>
                <c:pt idx="23475">
                  <c:v>1.3744000000000001</c:v>
                </c:pt>
                <c:pt idx="23476">
                  <c:v>1.4066000000000001</c:v>
                </c:pt>
                <c:pt idx="23477">
                  <c:v>1.4358000000000002</c:v>
                </c:pt>
                <c:pt idx="23478">
                  <c:v>1.4372</c:v>
                </c:pt>
                <c:pt idx="23479">
                  <c:v>1.4340000000000002</c:v>
                </c:pt>
                <c:pt idx="23480">
                  <c:v>1.4390000000000001</c:v>
                </c:pt>
                <c:pt idx="23481">
                  <c:v>1.4240000000000002</c:v>
                </c:pt>
                <c:pt idx="23482">
                  <c:v>1.4445000000000001</c:v>
                </c:pt>
                <c:pt idx="23483">
                  <c:v>1.5158</c:v>
                </c:pt>
                <c:pt idx="23484">
                  <c:v>1.55</c:v>
                </c:pt>
                <c:pt idx="23485">
                  <c:v>1.5878000000000001</c:v>
                </c:pt>
                <c:pt idx="23486">
                  <c:v>1.5865</c:v>
                </c:pt>
                <c:pt idx="23487">
                  <c:v>1.5624000000000002</c:v>
                </c:pt>
                <c:pt idx="23488">
                  <c:v>1.5756000000000001</c:v>
                </c:pt>
                <c:pt idx="23489">
                  <c:v>1.5871000000000002</c:v>
                </c:pt>
                <c:pt idx="23490">
                  <c:v>1.5783</c:v>
                </c:pt>
                <c:pt idx="23491">
                  <c:v>1.5773999999999999</c:v>
                </c:pt>
                <c:pt idx="23492">
                  <c:v>1.5727000000000002</c:v>
                </c:pt>
                <c:pt idx="23493">
                  <c:v>1.6398000000000001</c:v>
                </c:pt>
                <c:pt idx="23494">
                  <c:v>1.6523000000000001</c:v>
                </c:pt>
                <c:pt idx="23495">
                  <c:v>1.5426000000000002</c:v>
                </c:pt>
                <c:pt idx="23496">
                  <c:v>1.5324</c:v>
                </c:pt>
                <c:pt idx="23497">
                  <c:v>1.6178999999999999</c:v>
                </c:pt>
                <c:pt idx="23498">
                  <c:v>1.5975000000000001</c:v>
                </c:pt>
                <c:pt idx="23499">
                  <c:v>1.6457999999999999</c:v>
                </c:pt>
                <c:pt idx="23500">
                  <c:v>1.6401000000000001</c:v>
                </c:pt>
                <c:pt idx="23501">
                  <c:v>1.6733000000000002</c:v>
                </c:pt>
                <c:pt idx="23502">
                  <c:v>1.6503000000000001</c:v>
                </c:pt>
                <c:pt idx="23503">
                  <c:v>1.6559000000000001</c:v>
                </c:pt>
                <c:pt idx="23504">
                  <c:v>1.7017</c:v>
                </c:pt>
                <c:pt idx="23505">
                  <c:v>1.6874</c:v>
                </c:pt>
                <c:pt idx="23506">
                  <c:v>1.6989000000000001</c:v>
                </c:pt>
                <c:pt idx="23507">
                  <c:v>1.6660000000000001</c:v>
                </c:pt>
                <c:pt idx="23508">
                  <c:v>1.6542000000000003</c:v>
                </c:pt>
                <c:pt idx="23509">
                  <c:v>1.6498999999999999</c:v>
                </c:pt>
                <c:pt idx="23510">
                  <c:v>1.6514</c:v>
                </c:pt>
                <c:pt idx="23511">
                  <c:v>1.6348</c:v>
                </c:pt>
                <c:pt idx="23512">
                  <c:v>1.6491</c:v>
                </c:pt>
                <c:pt idx="23513">
                  <c:v>1.6442000000000001</c:v>
                </c:pt>
                <c:pt idx="23514">
                  <c:v>1.6396999999999999</c:v>
                </c:pt>
                <c:pt idx="23515">
                  <c:v>1.6299000000000001</c:v>
                </c:pt>
                <c:pt idx="23516">
                  <c:v>1.6572</c:v>
                </c:pt>
                <c:pt idx="23517">
                  <c:v>1.6331</c:v>
                </c:pt>
                <c:pt idx="23518">
                  <c:v>1.6208</c:v>
                </c:pt>
                <c:pt idx="23519">
                  <c:v>1.6271000000000002</c:v>
                </c:pt>
                <c:pt idx="23520">
                  <c:v>1.6236000000000002</c:v>
                </c:pt>
                <c:pt idx="23521">
                  <c:v>1.6228000000000002</c:v>
                </c:pt>
                <c:pt idx="23522">
                  <c:v>1.6317000000000002</c:v>
                </c:pt>
                <c:pt idx="23523">
                  <c:v>1.6355000000000002</c:v>
                </c:pt>
                <c:pt idx="23524">
                  <c:v>1.631</c:v>
                </c:pt>
                <c:pt idx="23525">
                  <c:v>1.5869</c:v>
                </c:pt>
                <c:pt idx="23526">
                  <c:v>1.4209000000000001</c:v>
                </c:pt>
                <c:pt idx="23527">
                  <c:v>1.3862000000000001</c:v>
                </c:pt>
                <c:pt idx="23528">
                  <c:v>1.3766</c:v>
                </c:pt>
                <c:pt idx="23529">
                  <c:v>1.3438000000000001</c:v>
                </c:pt>
                <c:pt idx="23530">
                  <c:v>1.3604000000000001</c:v>
                </c:pt>
                <c:pt idx="23531">
                  <c:v>1.3260000000000001</c:v>
                </c:pt>
                <c:pt idx="23532">
                  <c:v>1.3497000000000001</c:v>
                </c:pt>
                <c:pt idx="23533">
                  <c:v>1.3611000000000002</c:v>
                </c:pt>
                <c:pt idx="23534">
                  <c:v>1.2825</c:v>
                </c:pt>
                <c:pt idx="23535">
                  <c:v>1.2469000000000001</c:v>
                </c:pt>
                <c:pt idx="23536">
                  <c:v>1.2139</c:v>
                </c:pt>
                <c:pt idx="23537">
                  <c:v>1.2030000000000001</c:v>
                </c:pt>
                <c:pt idx="23538">
                  <c:v>1.2053000000000003</c:v>
                </c:pt>
                <c:pt idx="23539">
                  <c:v>1.2233000000000001</c:v>
                </c:pt>
                <c:pt idx="23540">
                  <c:v>1.3193000000000001</c:v>
                </c:pt>
                <c:pt idx="23541">
                  <c:v>1.3401000000000001</c:v>
                </c:pt>
                <c:pt idx="23542">
                  <c:v>1.2933000000000001</c:v>
                </c:pt>
                <c:pt idx="23543">
                  <c:v>1.3386</c:v>
                </c:pt>
                <c:pt idx="23544">
                  <c:v>1.343</c:v>
                </c:pt>
                <c:pt idx="23545">
                  <c:v>1.3024</c:v>
                </c:pt>
                <c:pt idx="23546">
                  <c:v>1.1813</c:v>
                </c:pt>
                <c:pt idx="23547">
                  <c:v>1.0445</c:v>
                </c:pt>
                <c:pt idx="23548">
                  <c:v>0.97750000000000004</c:v>
                </c:pt>
                <c:pt idx="23549">
                  <c:v>0.92690000000000006</c:v>
                </c:pt>
                <c:pt idx="23550">
                  <c:v>0.83870000000000011</c:v>
                </c:pt>
                <c:pt idx="23551">
                  <c:v>0.81669999999999998</c:v>
                </c:pt>
                <c:pt idx="23552">
                  <c:v>0.78370000000000006</c:v>
                </c:pt>
                <c:pt idx="23553">
                  <c:v>0.77640000000000009</c:v>
                </c:pt>
                <c:pt idx="23554">
                  <c:v>0.7802</c:v>
                </c:pt>
                <c:pt idx="23555">
                  <c:v>0.7370000000000001</c:v>
                </c:pt>
                <c:pt idx="23556">
                  <c:v>0.73580000000000001</c:v>
                </c:pt>
                <c:pt idx="23557">
                  <c:v>0.78580000000000005</c:v>
                </c:pt>
                <c:pt idx="23558">
                  <c:v>0.72409999999999997</c:v>
                </c:pt>
                <c:pt idx="23559">
                  <c:v>0.69910000000000005</c:v>
                </c:pt>
                <c:pt idx="23560">
                  <c:v>0.67460000000000009</c:v>
                </c:pt>
                <c:pt idx="23561">
                  <c:v>0.66520000000000001</c:v>
                </c:pt>
                <c:pt idx="23562">
                  <c:v>0.6352000000000001</c:v>
                </c:pt>
                <c:pt idx="23563">
                  <c:v>0.62990000000000013</c:v>
                </c:pt>
                <c:pt idx="23564">
                  <c:v>0.6432000000000001</c:v>
                </c:pt>
                <c:pt idx="23565">
                  <c:v>0.58779999999999999</c:v>
                </c:pt>
                <c:pt idx="23566">
                  <c:v>0.57510000000000006</c:v>
                </c:pt>
                <c:pt idx="23567">
                  <c:v>0.56540000000000001</c:v>
                </c:pt>
                <c:pt idx="23568">
                  <c:v>0.57440000000000002</c:v>
                </c:pt>
                <c:pt idx="23569">
                  <c:v>0.58360000000000001</c:v>
                </c:pt>
                <c:pt idx="23570">
                  <c:v>0.51319999999999999</c:v>
                </c:pt>
                <c:pt idx="23571">
                  <c:v>0.50980000000000003</c:v>
                </c:pt>
                <c:pt idx="23572">
                  <c:v>0.54370000000000007</c:v>
                </c:pt>
                <c:pt idx="23573">
                  <c:v>0.49020000000000002</c:v>
                </c:pt>
                <c:pt idx="23574">
                  <c:v>0.4899</c:v>
                </c:pt>
                <c:pt idx="23575">
                  <c:v>0.48209999999999997</c:v>
                </c:pt>
                <c:pt idx="23576">
                  <c:v>0.504</c:v>
                </c:pt>
                <c:pt idx="23577">
                  <c:v>0.49260000000000004</c:v>
                </c:pt>
                <c:pt idx="23578">
                  <c:v>0.44040000000000001</c:v>
                </c:pt>
                <c:pt idx="23579">
                  <c:v>0.4415</c:v>
                </c:pt>
                <c:pt idx="23580">
                  <c:v>0.45670000000000005</c:v>
                </c:pt>
                <c:pt idx="23581">
                  <c:v>0.41369999999999996</c:v>
                </c:pt>
                <c:pt idx="23582">
                  <c:v>0.41020000000000006</c:v>
                </c:pt>
                <c:pt idx="23583">
                  <c:v>0.42120000000000002</c:v>
                </c:pt>
                <c:pt idx="23584">
                  <c:v>0.37570000000000003</c:v>
                </c:pt>
                <c:pt idx="23585">
                  <c:v>0.39329999999999998</c:v>
                </c:pt>
                <c:pt idx="23586">
                  <c:v>0.36640000000000006</c:v>
                </c:pt>
                <c:pt idx="23587">
                  <c:v>0.36420000000000002</c:v>
                </c:pt>
                <c:pt idx="23588">
                  <c:v>0.3735</c:v>
                </c:pt>
                <c:pt idx="23589">
                  <c:v>0.377</c:v>
                </c:pt>
                <c:pt idx="23590">
                  <c:v>0.36420000000000002</c:v>
                </c:pt>
                <c:pt idx="23591">
                  <c:v>0.35539999999999999</c:v>
                </c:pt>
                <c:pt idx="23592">
                  <c:v>0.36830000000000002</c:v>
                </c:pt>
                <c:pt idx="23593">
                  <c:v>0.3473</c:v>
                </c:pt>
                <c:pt idx="23594">
                  <c:v>0.3528</c:v>
                </c:pt>
                <c:pt idx="23595">
                  <c:v>0.36030000000000006</c:v>
                </c:pt>
                <c:pt idx="23596">
                  <c:v>0.3513</c:v>
                </c:pt>
                <c:pt idx="23597">
                  <c:v>0.35040000000000004</c:v>
                </c:pt>
                <c:pt idx="23598">
                  <c:v>0.35030000000000006</c:v>
                </c:pt>
                <c:pt idx="23599">
                  <c:v>0.34390000000000004</c:v>
                </c:pt>
                <c:pt idx="23600">
                  <c:v>0.30449999999999999</c:v>
                </c:pt>
                <c:pt idx="23601">
                  <c:v>0.29420000000000002</c:v>
                </c:pt>
                <c:pt idx="23602">
                  <c:v>0.2928</c:v>
                </c:pt>
                <c:pt idx="23603">
                  <c:v>0.28420000000000001</c:v>
                </c:pt>
                <c:pt idx="23604">
                  <c:v>0.28170000000000001</c:v>
                </c:pt>
                <c:pt idx="23605">
                  <c:v>0.28660000000000002</c:v>
                </c:pt>
                <c:pt idx="23606">
                  <c:v>0.28720000000000001</c:v>
                </c:pt>
                <c:pt idx="23607">
                  <c:v>0.28960000000000002</c:v>
                </c:pt>
                <c:pt idx="23608">
                  <c:v>0.29140000000000005</c:v>
                </c:pt>
                <c:pt idx="23609">
                  <c:v>0.2923</c:v>
                </c:pt>
                <c:pt idx="23610">
                  <c:v>0.28470000000000001</c:v>
                </c:pt>
                <c:pt idx="23611">
                  <c:v>0.27989999999999998</c:v>
                </c:pt>
                <c:pt idx="23612">
                  <c:v>0.27260000000000001</c:v>
                </c:pt>
                <c:pt idx="23613">
                  <c:v>0.27010000000000001</c:v>
                </c:pt>
                <c:pt idx="23614">
                  <c:v>0.26740000000000003</c:v>
                </c:pt>
                <c:pt idx="23615">
                  <c:v>0.26550000000000001</c:v>
                </c:pt>
                <c:pt idx="23616">
                  <c:v>0.25530000000000003</c:v>
                </c:pt>
                <c:pt idx="23617">
                  <c:v>0.26100000000000001</c:v>
                </c:pt>
                <c:pt idx="23618">
                  <c:v>0.25569999999999998</c:v>
                </c:pt>
                <c:pt idx="23619">
                  <c:v>0.23060000000000003</c:v>
                </c:pt>
                <c:pt idx="23620">
                  <c:v>0.23780000000000001</c:v>
                </c:pt>
                <c:pt idx="23621">
                  <c:v>0.2417</c:v>
                </c:pt>
                <c:pt idx="23622">
                  <c:v>0.23730000000000004</c:v>
                </c:pt>
                <c:pt idx="23623">
                  <c:v>0.22740000000000002</c:v>
                </c:pt>
                <c:pt idx="23624">
                  <c:v>0.2268</c:v>
                </c:pt>
                <c:pt idx="23625">
                  <c:v>0.2218</c:v>
                </c:pt>
                <c:pt idx="23626">
                  <c:v>0.19640000000000002</c:v>
                </c:pt>
                <c:pt idx="23627">
                  <c:v>0.2046</c:v>
                </c:pt>
                <c:pt idx="23628">
                  <c:v>0.20150000000000001</c:v>
                </c:pt>
                <c:pt idx="23629">
                  <c:v>0.19420000000000001</c:v>
                </c:pt>
                <c:pt idx="23630">
                  <c:v>0.19130000000000003</c:v>
                </c:pt>
                <c:pt idx="23631">
                  <c:v>0.18810000000000002</c:v>
                </c:pt>
                <c:pt idx="23632">
                  <c:v>0.1928</c:v>
                </c:pt>
                <c:pt idx="23633">
                  <c:v>0.18810000000000002</c:v>
                </c:pt>
                <c:pt idx="23634">
                  <c:v>0.18260000000000001</c:v>
                </c:pt>
                <c:pt idx="23635">
                  <c:v>0.18230000000000002</c:v>
                </c:pt>
                <c:pt idx="23636">
                  <c:v>0.17580000000000001</c:v>
                </c:pt>
                <c:pt idx="23637">
                  <c:v>0.17170000000000002</c:v>
                </c:pt>
                <c:pt idx="23638">
                  <c:v>0.17250000000000001</c:v>
                </c:pt>
                <c:pt idx="23639">
                  <c:v>0.16450000000000001</c:v>
                </c:pt>
                <c:pt idx="23640">
                  <c:v>0.16100000000000003</c:v>
                </c:pt>
                <c:pt idx="23641">
                  <c:v>0.1565</c:v>
                </c:pt>
                <c:pt idx="23642">
                  <c:v>0.15190000000000001</c:v>
                </c:pt>
                <c:pt idx="23643">
                  <c:v>0.15180000000000002</c:v>
                </c:pt>
                <c:pt idx="23644">
                  <c:v>0.15029999999999999</c:v>
                </c:pt>
                <c:pt idx="23645">
                  <c:v>0.1452</c:v>
                </c:pt>
                <c:pt idx="23646">
                  <c:v>0.1396</c:v>
                </c:pt>
                <c:pt idx="23647">
                  <c:v>0.13700000000000001</c:v>
                </c:pt>
                <c:pt idx="23648">
                  <c:v>0.13789999999999999</c:v>
                </c:pt>
                <c:pt idx="23649">
                  <c:v>0.1384</c:v>
                </c:pt>
                <c:pt idx="23650">
                  <c:v>0.13320000000000001</c:v>
                </c:pt>
                <c:pt idx="23651">
                  <c:v>0.13109999999999999</c:v>
                </c:pt>
                <c:pt idx="23652">
                  <c:v>0.13100000000000001</c:v>
                </c:pt>
                <c:pt idx="23653">
                  <c:v>0.12370000000000002</c:v>
                </c:pt>
                <c:pt idx="23654">
                  <c:v>0.127</c:v>
                </c:pt>
                <c:pt idx="23655">
                  <c:v>0.122</c:v>
                </c:pt>
                <c:pt idx="23656">
                  <c:v>0.11940000000000001</c:v>
                </c:pt>
                <c:pt idx="23657">
                  <c:v>0.1179</c:v>
                </c:pt>
                <c:pt idx="23658">
                  <c:v>0.11370000000000001</c:v>
                </c:pt>
                <c:pt idx="23659">
                  <c:v>0.1129</c:v>
                </c:pt>
                <c:pt idx="23660">
                  <c:v>0.11330000000000001</c:v>
                </c:pt>
                <c:pt idx="23661">
                  <c:v>0.1091</c:v>
                </c:pt>
                <c:pt idx="23662">
                  <c:v>0.10520000000000002</c:v>
                </c:pt>
                <c:pt idx="23663">
                  <c:v>0.10500000000000001</c:v>
                </c:pt>
                <c:pt idx="23664">
                  <c:v>0.1</c:v>
                </c:pt>
                <c:pt idx="23665">
                  <c:v>9.9900000000000003E-2</c:v>
                </c:pt>
                <c:pt idx="23666">
                  <c:v>9.9900000000000003E-2</c:v>
                </c:pt>
                <c:pt idx="23667">
                  <c:v>9.9600000000000008E-2</c:v>
                </c:pt>
                <c:pt idx="23668">
                  <c:v>0.1013</c:v>
                </c:pt>
                <c:pt idx="23669">
                  <c:v>0.10200000000000001</c:v>
                </c:pt>
                <c:pt idx="23670">
                  <c:v>9.9600000000000008E-2</c:v>
                </c:pt>
                <c:pt idx="23671">
                  <c:v>9.9299999999999999E-2</c:v>
                </c:pt>
                <c:pt idx="23672">
                  <c:v>9.5100000000000004E-2</c:v>
                </c:pt>
                <c:pt idx="23673">
                  <c:v>9.0100000000000013E-2</c:v>
                </c:pt>
                <c:pt idx="23674">
                  <c:v>9.1600000000000015E-2</c:v>
                </c:pt>
                <c:pt idx="23675">
                  <c:v>9.1300000000000006E-2</c:v>
                </c:pt>
                <c:pt idx="23676">
                  <c:v>9.0100000000000013E-2</c:v>
                </c:pt>
                <c:pt idx="23677">
                  <c:v>9.0100000000000013E-2</c:v>
                </c:pt>
                <c:pt idx="23678">
                  <c:v>8.77E-2</c:v>
                </c:pt>
                <c:pt idx="23679">
                  <c:v>8.660000000000001E-2</c:v>
                </c:pt>
                <c:pt idx="23680">
                  <c:v>8.9200000000000002E-2</c:v>
                </c:pt>
                <c:pt idx="23681">
                  <c:v>8.8300000000000003E-2</c:v>
                </c:pt>
                <c:pt idx="23682">
                  <c:v>9.0600000000000014E-2</c:v>
                </c:pt>
                <c:pt idx="23683">
                  <c:v>8.9600000000000013E-2</c:v>
                </c:pt>
                <c:pt idx="23684">
                  <c:v>9.1800000000000007E-2</c:v>
                </c:pt>
                <c:pt idx="23685">
                  <c:v>8.9600000000000013E-2</c:v>
                </c:pt>
                <c:pt idx="23686">
                  <c:v>8.9800000000000005E-2</c:v>
                </c:pt>
                <c:pt idx="23687">
                  <c:v>9.1700000000000004E-2</c:v>
                </c:pt>
                <c:pt idx="23688">
                  <c:v>8.8100000000000012E-2</c:v>
                </c:pt>
                <c:pt idx="23689">
                  <c:v>8.9400000000000007E-2</c:v>
                </c:pt>
                <c:pt idx="23690">
                  <c:v>8.9300000000000004E-2</c:v>
                </c:pt>
                <c:pt idx="23691">
                  <c:v>8.950000000000001E-2</c:v>
                </c:pt>
                <c:pt idx="23692">
                  <c:v>8.9700000000000002E-2</c:v>
                </c:pt>
                <c:pt idx="23693">
                  <c:v>9.1400000000000009E-2</c:v>
                </c:pt>
                <c:pt idx="23694">
                  <c:v>9.4399999999999998E-2</c:v>
                </c:pt>
                <c:pt idx="23695">
                  <c:v>9.4600000000000004E-2</c:v>
                </c:pt>
                <c:pt idx="23696">
                  <c:v>9.4899999999999998E-2</c:v>
                </c:pt>
                <c:pt idx="23697">
                  <c:v>9.6700000000000008E-2</c:v>
                </c:pt>
                <c:pt idx="23698">
                  <c:v>9.7100000000000006E-2</c:v>
                </c:pt>
                <c:pt idx="23699">
                  <c:v>0.10020000000000001</c:v>
                </c:pt>
                <c:pt idx="23700">
                  <c:v>0.10220000000000001</c:v>
                </c:pt>
                <c:pt idx="23701">
                  <c:v>0.10680000000000001</c:v>
                </c:pt>
                <c:pt idx="23702">
                  <c:v>0.1091</c:v>
                </c:pt>
                <c:pt idx="23703">
                  <c:v>0.11530000000000001</c:v>
                </c:pt>
                <c:pt idx="23704">
                  <c:v>0.1178</c:v>
                </c:pt>
                <c:pt idx="23705">
                  <c:v>0.12430000000000002</c:v>
                </c:pt>
                <c:pt idx="23706">
                  <c:v>0.1298</c:v>
                </c:pt>
                <c:pt idx="23707">
                  <c:v>0.1386</c:v>
                </c:pt>
                <c:pt idx="23708">
                  <c:v>0.14670000000000002</c:v>
                </c:pt>
                <c:pt idx="23709">
                  <c:v>0.15740000000000001</c:v>
                </c:pt>
                <c:pt idx="23710">
                  <c:v>0.16850000000000001</c:v>
                </c:pt>
                <c:pt idx="23711">
                  <c:v>0.18520000000000003</c:v>
                </c:pt>
                <c:pt idx="23712">
                  <c:v>0.20070000000000002</c:v>
                </c:pt>
                <c:pt idx="23713">
                  <c:v>0.21099999999999999</c:v>
                </c:pt>
                <c:pt idx="23714">
                  <c:v>0.23929999999999998</c:v>
                </c:pt>
                <c:pt idx="23715">
                  <c:v>0.26829999999999998</c:v>
                </c:pt>
                <c:pt idx="23716">
                  <c:v>0.28079999999999999</c:v>
                </c:pt>
                <c:pt idx="23717">
                  <c:v>0.2747</c:v>
                </c:pt>
                <c:pt idx="23718">
                  <c:v>0.2848</c:v>
                </c:pt>
                <c:pt idx="23719">
                  <c:v>0.30099999999999999</c:v>
                </c:pt>
                <c:pt idx="23720">
                  <c:v>0.3286</c:v>
                </c:pt>
                <c:pt idx="23721">
                  <c:v>0.33530000000000004</c:v>
                </c:pt>
                <c:pt idx="23722">
                  <c:v>0.35320000000000001</c:v>
                </c:pt>
                <c:pt idx="23723">
                  <c:v>0.38210000000000005</c:v>
                </c:pt>
                <c:pt idx="23724">
                  <c:v>0.41150000000000003</c:v>
                </c:pt>
                <c:pt idx="23725">
                  <c:v>0.43810000000000004</c:v>
                </c:pt>
                <c:pt idx="23726">
                  <c:v>0.47439999999999999</c:v>
                </c:pt>
                <c:pt idx="23727">
                  <c:v>0.54100000000000004</c:v>
                </c:pt>
                <c:pt idx="23728">
                  <c:v>0.61780000000000002</c:v>
                </c:pt>
                <c:pt idx="23729">
                  <c:v>0.7320000000000001</c:v>
                </c:pt>
                <c:pt idx="23730">
                  <c:v>0.70510000000000006</c:v>
                </c:pt>
                <c:pt idx="23731">
                  <c:v>0.79749999999999999</c:v>
                </c:pt>
                <c:pt idx="23732">
                  <c:v>0.83670000000000011</c:v>
                </c:pt>
                <c:pt idx="23733">
                  <c:v>0.87140000000000006</c:v>
                </c:pt>
                <c:pt idx="23734">
                  <c:v>0.92899999999999994</c:v>
                </c:pt>
                <c:pt idx="23735">
                  <c:v>1.0094000000000001</c:v>
                </c:pt>
                <c:pt idx="23736">
                  <c:v>1.1435000000000002</c:v>
                </c:pt>
                <c:pt idx="23737">
                  <c:v>1.2952000000000001</c:v>
                </c:pt>
                <c:pt idx="23738">
                  <c:v>1.3202</c:v>
                </c:pt>
                <c:pt idx="23739">
                  <c:v>1.4479</c:v>
                </c:pt>
                <c:pt idx="23740">
                  <c:v>1.4420000000000002</c:v>
                </c:pt>
                <c:pt idx="23741">
                  <c:v>1.5089000000000001</c:v>
                </c:pt>
                <c:pt idx="23742">
                  <c:v>1.5949</c:v>
                </c:pt>
                <c:pt idx="23743">
                  <c:v>1.6615</c:v>
                </c:pt>
                <c:pt idx="23744">
                  <c:v>1.7300000000000002</c:v>
                </c:pt>
                <c:pt idx="23745">
                  <c:v>1.7617000000000003</c:v>
                </c:pt>
                <c:pt idx="23746">
                  <c:v>1.8122</c:v>
                </c:pt>
                <c:pt idx="23747">
                  <c:v>1.8271999999999999</c:v>
                </c:pt>
                <c:pt idx="23748">
                  <c:v>1.8616000000000001</c:v>
                </c:pt>
                <c:pt idx="23749">
                  <c:v>1.8570000000000002</c:v>
                </c:pt>
                <c:pt idx="23750">
                  <c:v>1.8913000000000002</c:v>
                </c:pt>
                <c:pt idx="23751">
                  <c:v>1.9801</c:v>
                </c:pt>
                <c:pt idx="23752">
                  <c:v>1.9748000000000001</c:v>
                </c:pt>
                <c:pt idx="23753">
                  <c:v>1.9676</c:v>
                </c:pt>
                <c:pt idx="23754">
                  <c:v>1.9958</c:v>
                </c:pt>
                <c:pt idx="23755">
                  <c:v>2.0356000000000001</c:v>
                </c:pt>
                <c:pt idx="23756">
                  <c:v>2.0548999999999999</c:v>
                </c:pt>
                <c:pt idx="23757">
                  <c:v>2.0744000000000002</c:v>
                </c:pt>
                <c:pt idx="23758">
                  <c:v>2.1017000000000001</c:v>
                </c:pt>
                <c:pt idx="23759">
                  <c:v>2.1800999999999999</c:v>
                </c:pt>
                <c:pt idx="23760">
                  <c:v>2.1318000000000001</c:v>
                </c:pt>
                <c:pt idx="23761">
                  <c:v>2.1916000000000002</c:v>
                </c:pt>
                <c:pt idx="23762">
                  <c:v>2.2223000000000002</c:v>
                </c:pt>
                <c:pt idx="23763">
                  <c:v>2.2510000000000003</c:v>
                </c:pt>
                <c:pt idx="23764">
                  <c:v>2.2652000000000001</c:v>
                </c:pt>
                <c:pt idx="23765">
                  <c:v>2.2640000000000002</c:v>
                </c:pt>
                <c:pt idx="23766">
                  <c:v>2.3075000000000001</c:v>
                </c:pt>
                <c:pt idx="23767">
                  <c:v>2.3365</c:v>
                </c:pt>
                <c:pt idx="23768">
                  <c:v>2.3435000000000001</c:v>
                </c:pt>
                <c:pt idx="23769">
                  <c:v>2.3515000000000001</c:v>
                </c:pt>
                <c:pt idx="23770">
                  <c:v>2.3411000000000004</c:v>
                </c:pt>
                <c:pt idx="23771">
                  <c:v>2.4186000000000001</c:v>
                </c:pt>
                <c:pt idx="23772">
                  <c:v>2.4576000000000002</c:v>
                </c:pt>
                <c:pt idx="23773">
                  <c:v>2.5013000000000005</c:v>
                </c:pt>
                <c:pt idx="23774">
                  <c:v>2.4218000000000002</c:v>
                </c:pt>
                <c:pt idx="23775">
                  <c:v>2.4539000000000004</c:v>
                </c:pt>
                <c:pt idx="23776">
                  <c:v>2.5359000000000003</c:v>
                </c:pt>
                <c:pt idx="23777">
                  <c:v>2.4626999999999999</c:v>
                </c:pt>
                <c:pt idx="23778">
                  <c:v>2.5416000000000003</c:v>
                </c:pt>
                <c:pt idx="23779">
                  <c:v>2.5507000000000004</c:v>
                </c:pt>
                <c:pt idx="23780">
                  <c:v>2.6287000000000003</c:v>
                </c:pt>
                <c:pt idx="23781">
                  <c:v>2.6231000000000004</c:v>
                </c:pt>
                <c:pt idx="23782">
                  <c:v>2.5956000000000001</c:v>
                </c:pt>
                <c:pt idx="23783">
                  <c:v>2.6755</c:v>
                </c:pt>
                <c:pt idx="23784">
                  <c:v>2.6481000000000003</c:v>
                </c:pt>
                <c:pt idx="23785">
                  <c:v>2.7145000000000001</c:v>
                </c:pt>
                <c:pt idx="23786">
                  <c:v>2.7709000000000001</c:v>
                </c:pt>
                <c:pt idx="23787">
                  <c:v>2.6566000000000001</c:v>
                </c:pt>
                <c:pt idx="23788">
                  <c:v>2.6684000000000001</c:v>
                </c:pt>
                <c:pt idx="23789">
                  <c:v>2.7167000000000003</c:v>
                </c:pt>
                <c:pt idx="23790">
                  <c:v>2.7802000000000002</c:v>
                </c:pt>
                <c:pt idx="23791">
                  <c:v>2.8053000000000003</c:v>
                </c:pt>
                <c:pt idx="23792">
                  <c:v>2.6576000000000004</c:v>
                </c:pt>
                <c:pt idx="23793">
                  <c:v>2.6295000000000002</c:v>
                </c:pt>
                <c:pt idx="23794">
                  <c:v>2.6920000000000002</c:v>
                </c:pt>
                <c:pt idx="23795">
                  <c:v>2.7305000000000001</c:v>
                </c:pt>
                <c:pt idx="23796">
                  <c:v>2.7808000000000002</c:v>
                </c:pt>
                <c:pt idx="23797">
                  <c:v>2.6690000000000005</c:v>
                </c:pt>
                <c:pt idx="23798">
                  <c:v>2.6309000000000005</c:v>
                </c:pt>
                <c:pt idx="23799">
                  <c:v>2.7434000000000003</c:v>
                </c:pt>
                <c:pt idx="23800">
                  <c:v>2.8170999999999999</c:v>
                </c:pt>
                <c:pt idx="23801">
                  <c:v>2.8009000000000004</c:v>
                </c:pt>
                <c:pt idx="23802">
                  <c:v>2.6055000000000001</c:v>
                </c:pt>
                <c:pt idx="23803">
                  <c:v>2.5942000000000003</c:v>
                </c:pt>
                <c:pt idx="23804">
                  <c:v>2.4260000000000002</c:v>
                </c:pt>
                <c:pt idx="23805">
                  <c:v>2.4961000000000002</c:v>
                </c:pt>
                <c:pt idx="23806">
                  <c:v>2.4353000000000002</c:v>
                </c:pt>
                <c:pt idx="23807">
                  <c:v>2.2988</c:v>
                </c:pt>
                <c:pt idx="23808">
                  <c:v>2.2657000000000003</c:v>
                </c:pt>
                <c:pt idx="23809">
                  <c:v>2.2101000000000002</c:v>
                </c:pt>
                <c:pt idx="23810">
                  <c:v>2.2312000000000003</c:v>
                </c:pt>
                <c:pt idx="23811">
                  <c:v>2.2411000000000003</c:v>
                </c:pt>
                <c:pt idx="23812">
                  <c:v>2.2591000000000001</c:v>
                </c:pt>
                <c:pt idx="23813">
                  <c:v>2.1918000000000002</c:v>
                </c:pt>
                <c:pt idx="23814">
                  <c:v>2.2744</c:v>
                </c:pt>
                <c:pt idx="23815">
                  <c:v>2.2101000000000002</c:v>
                </c:pt>
                <c:pt idx="23816">
                  <c:v>2.2835000000000001</c:v>
                </c:pt>
                <c:pt idx="23817">
                  <c:v>2.4204000000000003</c:v>
                </c:pt>
                <c:pt idx="23818">
                  <c:v>2.5058000000000002</c:v>
                </c:pt>
                <c:pt idx="23819">
                  <c:v>2.5760000000000005</c:v>
                </c:pt>
                <c:pt idx="23820">
                  <c:v>2.4592000000000001</c:v>
                </c:pt>
                <c:pt idx="23821">
                  <c:v>2.1902000000000004</c:v>
                </c:pt>
                <c:pt idx="23822">
                  <c:v>2.077</c:v>
                </c:pt>
                <c:pt idx="23823">
                  <c:v>1.9544000000000001</c:v>
                </c:pt>
                <c:pt idx="23824">
                  <c:v>1.9170000000000003</c:v>
                </c:pt>
                <c:pt idx="23825">
                  <c:v>1.8579000000000001</c:v>
                </c:pt>
                <c:pt idx="23826">
                  <c:v>1.8871</c:v>
                </c:pt>
                <c:pt idx="23827">
                  <c:v>1.8207000000000002</c:v>
                </c:pt>
                <c:pt idx="23828">
                  <c:v>1.7893999999999999</c:v>
                </c:pt>
                <c:pt idx="23829">
                  <c:v>1.7016</c:v>
                </c:pt>
                <c:pt idx="23830">
                  <c:v>1.6748000000000003</c:v>
                </c:pt>
                <c:pt idx="23831">
                  <c:v>1.6838000000000002</c:v>
                </c:pt>
                <c:pt idx="23832">
                  <c:v>1.6984000000000004</c:v>
                </c:pt>
                <c:pt idx="23833">
                  <c:v>1.6172000000000002</c:v>
                </c:pt>
                <c:pt idx="23834">
                  <c:v>1.6844000000000001</c:v>
                </c:pt>
                <c:pt idx="23835">
                  <c:v>1.5780000000000001</c:v>
                </c:pt>
                <c:pt idx="23836">
                  <c:v>1.4784000000000002</c:v>
                </c:pt>
                <c:pt idx="23837">
                  <c:v>1.4052</c:v>
                </c:pt>
                <c:pt idx="23838">
                  <c:v>1.4357</c:v>
                </c:pt>
                <c:pt idx="23839">
                  <c:v>1.306</c:v>
                </c:pt>
                <c:pt idx="23840">
                  <c:v>1.3921000000000001</c:v>
                </c:pt>
                <c:pt idx="23841">
                  <c:v>1.1364000000000001</c:v>
                </c:pt>
                <c:pt idx="23842">
                  <c:v>1.0825</c:v>
                </c:pt>
                <c:pt idx="23843">
                  <c:v>1.1404000000000001</c:v>
                </c:pt>
                <c:pt idx="23844">
                  <c:v>1.0894999999999999</c:v>
                </c:pt>
                <c:pt idx="23845">
                  <c:v>1.2045000000000001</c:v>
                </c:pt>
                <c:pt idx="23846">
                  <c:v>1.0231999999999999</c:v>
                </c:pt>
                <c:pt idx="23847">
                  <c:v>0.98680000000000012</c:v>
                </c:pt>
                <c:pt idx="23848">
                  <c:v>0.9395</c:v>
                </c:pt>
                <c:pt idx="23849">
                  <c:v>0.91710000000000003</c:v>
                </c:pt>
                <c:pt idx="23850">
                  <c:v>0.88690000000000002</c:v>
                </c:pt>
                <c:pt idx="23851">
                  <c:v>0.88840000000000008</c:v>
                </c:pt>
                <c:pt idx="23852">
                  <c:v>0.90280000000000005</c:v>
                </c:pt>
                <c:pt idx="23853">
                  <c:v>0.83620000000000005</c:v>
                </c:pt>
                <c:pt idx="23854">
                  <c:v>0.84430000000000005</c:v>
                </c:pt>
                <c:pt idx="23855">
                  <c:v>0.84410000000000007</c:v>
                </c:pt>
                <c:pt idx="23856">
                  <c:v>0.85280000000000011</c:v>
                </c:pt>
                <c:pt idx="23857">
                  <c:v>0.84560000000000002</c:v>
                </c:pt>
                <c:pt idx="23858">
                  <c:v>0.82569999999999999</c:v>
                </c:pt>
                <c:pt idx="23859">
                  <c:v>0.81720000000000015</c:v>
                </c:pt>
                <c:pt idx="23860">
                  <c:v>0.77839999999999998</c:v>
                </c:pt>
                <c:pt idx="23861">
                  <c:v>0.78710000000000013</c:v>
                </c:pt>
                <c:pt idx="23862">
                  <c:v>0.77750000000000008</c:v>
                </c:pt>
                <c:pt idx="23863">
                  <c:v>0.72110000000000007</c:v>
                </c:pt>
                <c:pt idx="23864">
                  <c:v>0.71310000000000007</c:v>
                </c:pt>
                <c:pt idx="23865">
                  <c:v>0.7268</c:v>
                </c:pt>
                <c:pt idx="23866">
                  <c:v>0.73</c:v>
                </c:pt>
                <c:pt idx="23867">
                  <c:v>0.75030000000000008</c:v>
                </c:pt>
                <c:pt idx="23868">
                  <c:v>0.69620000000000004</c:v>
                </c:pt>
                <c:pt idx="23869">
                  <c:v>0.66490000000000005</c:v>
                </c:pt>
                <c:pt idx="23870">
                  <c:v>0.63090000000000002</c:v>
                </c:pt>
                <c:pt idx="23871">
                  <c:v>0.6452</c:v>
                </c:pt>
                <c:pt idx="23872">
                  <c:v>0.63470000000000004</c:v>
                </c:pt>
                <c:pt idx="23873">
                  <c:v>0.66559999999999997</c:v>
                </c:pt>
                <c:pt idx="23874">
                  <c:v>0.6593</c:v>
                </c:pt>
                <c:pt idx="23875">
                  <c:v>0.63460000000000005</c:v>
                </c:pt>
                <c:pt idx="23876">
                  <c:v>0.61770000000000003</c:v>
                </c:pt>
                <c:pt idx="23877">
                  <c:v>0.59840000000000004</c:v>
                </c:pt>
                <c:pt idx="23878">
                  <c:v>0.59860000000000002</c:v>
                </c:pt>
                <c:pt idx="23879">
                  <c:v>0.61030000000000006</c:v>
                </c:pt>
                <c:pt idx="23880">
                  <c:v>0.56410000000000005</c:v>
                </c:pt>
                <c:pt idx="23881">
                  <c:v>0.56559999999999999</c:v>
                </c:pt>
                <c:pt idx="23882">
                  <c:v>0.53070000000000006</c:v>
                </c:pt>
                <c:pt idx="23883">
                  <c:v>0.52140000000000009</c:v>
                </c:pt>
                <c:pt idx="23884">
                  <c:v>0.52290000000000003</c:v>
                </c:pt>
                <c:pt idx="23885">
                  <c:v>0.54100000000000004</c:v>
                </c:pt>
                <c:pt idx="23886">
                  <c:v>0.52580000000000005</c:v>
                </c:pt>
                <c:pt idx="23887">
                  <c:v>0.50119999999999998</c:v>
                </c:pt>
                <c:pt idx="23888">
                  <c:v>0.47500000000000003</c:v>
                </c:pt>
                <c:pt idx="23889">
                  <c:v>0.47970000000000002</c:v>
                </c:pt>
                <c:pt idx="23890">
                  <c:v>0.49770000000000003</c:v>
                </c:pt>
                <c:pt idx="23891">
                  <c:v>0.46189999999999998</c:v>
                </c:pt>
                <c:pt idx="23892">
                  <c:v>0.48110000000000003</c:v>
                </c:pt>
                <c:pt idx="23893">
                  <c:v>0.47880000000000006</c:v>
                </c:pt>
                <c:pt idx="23894">
                  <c:v>0.46650000000000003</c:v>
                </c:pt>
                <c:pt idx="23895">
                  <c:v>0.46950000000000003</c:v>
                </c:pt>
                <c:pt idx="23896">
                  <c:v>0.43190000000000001</c:v>
                </c:pt>
                <c:pt idx="23897">
                  <c:v>0.44440000000000002</c:v>
                </c:pt>
                <c:pt idx="23898">
                  <c:v>0.46680000000000005</c:v>
                </c:pt>
                <c:pt idx="23899">
                  <c:v>0.44700000000000001</c:v>
                </c:pt>
                <c:pt idx="23900">
                  <c:v>0.40890000000000004</c:v>
                </c:pt>
                <c:pt idx="23901">
                  <c:v>0.40640000000000004</c:v>
                </c:pt>
                <c:pt idx="23902">
                  <c:v>0.41550000000000004</c:v>
                </c:pt>
                <c:pt idx="23903">
                  <c:v>0.4194</c:v>
                </c:pt>
                <c:pt idx="23904">
                  <c:v>0.39470000000000005</c:v>
                </c:pt>
                <c:pt idx="23905">
                  <c:v>0.40129999999999999</c:v>
                </c:pt>
                <c:pt idx="23906">
                  <c:v>0.35099999999999998</c:v>
                </c:pt>
                <c:pt idx="23907">
                  <c:v>0.36010000000000003</c:v>
                </c:pt>
                <c:pt idx="23908">
                  <c:v>0.37780000000000002</c:v>
                </c:pt>
                <c:pt idx="23909">
                  <c:v>0.3831</c:v>
                </c:pt>
                <c:pt idx="23910">
                  <c:v>0.38380000000000003</c:v>
                </c:pt>
                <c:pt idx="23911">
                  <c:v>0.3372</c:v>
                </c:pt>
                <c:pt idx="23912">
                  <c:v>0.3488</c:v>
                </c:pt>
                <c:pt idx="23913">
                  <c:v>0.34660000000000002</c:v>
                </c:pt>
                <c:pt idx="23914">
                  <c:v>0.35020000000000001</c:v>
                </c:pt>
                <c:pt idx="23915">
                  <c:v>0.32810000000000006</c:v>
                </c:pt>
                <c:pt idx="23916">
                  <c:v>0.32410000000000005</c:v>
                </c:pt>
                <c:pt idx="23917">
                  <c:v>0.33850000000000002</c:v>
                </c:pt>
                <c:pt idx="23918">
                  <c:v>0.313</c:v>
                </c:pt>
                <c:pt idx="23919">
                  <c:v>0.32280000000000003</c:v>
                </c:pt>
                <c:pt idx="23920">
                  <c:v>0.31410000000000005</c:v>
                </c:pt>
                <c:pt idx="23921">
                  <c:v>0.31360000000000005</c:v>
                </c:pt>
                <c:pt idx="23922">
                  <c:v>0.31140000000000001</c:v>
                </c:pt>
                <c:pt idx="23923">
                  <c:v>0.31140000000000001</c:v>
                </c:pt>
                <c:pt idx="23924">
                  <c:v>0.30410000000000004</c:v>
                </c:pt>
                <c:pt idx="23925">
                  <c:v>0.29720000000000002</c:v>
                </c:pt>
                <c:pt idx="23926">
                  <c:v>0.28650000000000003</c:v>
                </c:pt>
                <c:pt idx="23927">
                  <c:v>0.28470000000000001</c:v>
                </c:pt>
                <c:pt idx="23928">
                  <c:v>0.28079999999999999</c:v>
                </c:pt>
                <c:pt idx="23929">
                  <c:v>0.28079999999999999</c:v>
                </c:pt>
                <c:pt idx="23930">
                  <c:v>0.28110000000000002</c:v>
                </c:pt>
                <c:pt idx="23931">
                  <c:v>0.27599999999999997</c:v>
                </c:pt>
                <c:pt idx="23932">
                  <c:v>0.2303</c:v>
                </c:pt>
                <c:pt idx="23933">
                  <c:v>0.23500000000000001</c:v>
                </c:pt>
                <c:pt idx="23934">
                  <c:v>0.23470000000000002</c:v>
                </c:pt>
                <c:pt idx="23935">
                  <c:v>0.25159999999999999</c:v>
                </c:pt>
                <c:pt idx="23936">
                  <c:v>0.2492</c:v>
                </c:pt>
                <c:pt idx="23937">
                  <c:v>0.2445</c:v>
                </c:pt>
                <c:pt idx="23938">
                  <c:v>0.23750000000000002</c:v>
                </c:pt>
                <c:pt idx="23939">
                  <c:v>0.23809999999999998</c:v>
                </c:pt>
                <c:pt idx="23940">
                  <c:v>0.23599999999999999</c:v>
                </c:pt>
                <c:pt idx="23941">
                  <c:v>0.2263</c:v>
                </c:pt>
                <c:pt idx="23942">
                  <c:v>0.22360000000000002</c:v>
                </c:pt>
                <c:pt idx="23943">
                  <c:v>0.22170000000000001</c:v>
                </c:pt>
                <c:pt idx="23944">
                  <c:v>0.22020000000000001</c:v>
                </c:pt>
                <c:pt idx="23945">
                  <c:v>0.21429999999999999</c:v>
                </c:pt>
                <c:pt idx="23946">
                  <c:v>0.2122</c:v>
                </c:pt>
                <c:pt idx="23947">
                  <c:v>0.2056</c:v>
                </c:pt>
                <c:pt idx="23948">
                  <c:v>0.2077</c:v>
                </c:pt>
                <c:pt idx="23949">
                  <c:v>0.20190000000000002</c:v>
                </c:pt>
                <c:pt idx="23950">
                  <c:v>0.20240000000000002</c:v>
                </c:pt>
                <c:pt idx="23951">
                  <c:v>0.19750000000000001</c:v>
                </c:pt>
                <c:pt idx="23952">
                  <c:v>0.19800000000000001</c:v>
                </c:pt>
                <c:pt idx="23953">
                  <c:v>0.19440000000000002</c:v>
                </c:pt>
                <c:pt idx="23954">
                  <c:v>0.1948</c:v>
                </c:pt>
                <c:pt idx="23955">
                  <c:v>0.19530000000000003</c:v>
                </c:pt>
                <c:pt idx="23956">
                  <c:v>0.18010000000000001</c:v>
                </c:pt>
                <c:pt idx="23957">
                  <c:v>0.17830000000000001</c:v>
                </c:pt>
                <c:pt idx="23958">
                  <c:v>0.18310000000000001</c:v>
                </c:pt>
                <c:pt idx="23959">
                  <c:v>0.18140000000000001</c:v>
                </c:pt>
                <c:pt idx="23960">
                  <c:v>0.18310000000000001</c:v>
                </c:pt>
                <c:pt idx="23961">
                  <c:v>0.18190000000000001</c:v>
                </c:pt>
                <c:pt idx="23962">
                  <c:v>0.17680000000000001</c:v>
                </c:pt>
                <c:pt idx="23963">
                  <c:v>0.17150000000000001</c:v>
                </c:pt>
                <c:pt idx="23964">
                  <c:v>0.16920000000000002</c:v>
                </c:pt>
                <c:pt idx="23965">
                  <c:v>0.17350000000000002</c:v>
                </c:pt>
                <c:pt idx="23966">
                  <c:v>0.17150000000000001</c:v>
                </c:pt>
                <c:pt idx="23967">
                  <c:v>0.17170000000000002</c:v>
                </c:pt>
                <c:pt idx="23968">
                  <c:v>0.17150000000000001</c:v>
                </c:pt>
                <c:pt idx="23969">
                  <c:v>0.1656</c:v>
                </c:pt>
                <c:pt idx="23970">
                  <c:v>0.1663</c:v>
                </c:pt>
                <c:pt idx="23971">
                  <c:v>0.16739999999999999</c:v>
                </c:pt>
                <c:pt idx="23972">
                  <c:v>0.16290000000000002</c:v>
                </c:pt>
                <c:pt idx="23973">
                  <c:v>0.1638</c:v>
                </c:pt>
                <c:pt idx="23974">
                  <c:v>0.1643</c:v>
                </c:pt>
                <c:pt idx="23975">
                  <c:v>0.1623</c:v>
                </c:pt>
                <c:pt idx="23976">
                  <c:v>0.16439999999999999</c:v>
                </c:pt>
                <c:pt idx="23977">
                  <c:v>0.16220000000000001</c:v>
                </c:pt>
                <c:pt idx="23978">
                  <c:v>0.16390000000000002</c:v>
                </c:pt>
                <c:pt idx="23979">
                  <c:v>0.16339999999999999</c:v>
                </c:pt>
                <c:pt idx="23980">
                  <c:v>0.1658</c:v>
                </c:pt>
                <c:pt idx="23981">
                  <c:v>0.16500000000000001</c:v>
                </c:pt>
                <c:pt idx="23982">
                  <c:v>0.16310000000000002</c:v>
                </c:pt>
                <c:pt idx="23983">
                  <c:v>0.16400000000000001</c:v>
                </c:pt>
                <c:pt idx="23984">
                  <c:v>0.16110000000000002</c:v>
                </c:pt>
                <c:pt idx="23985">
                  <c:v>0.16310000000000002</c:v>
                </c:pt>
                <c:pt idx="23986">
                  <c:v>0.1585</c:v>
                </c:pt>
                <c:pt idx="23987">
                  <c:v>0.1595</c:v>
                </c:pt>
                <c:pt idx="23988">
                  <c:v>0.1643</c:v>
                </c:pt>
                <c:pt idx="23989">
                  <c:v>0.1668</c:v>
                </c:pt>
                <c:pt idx="23990">
                  <c:v>0.17120000000000002</c:v>
                </c:pt>
                <c:pt idx="23991">
                  <c:v>0.17530000000000001</c:v>
                </c:pt>
                <c:pt idx="23992">
                  <c:v>0.1807</c:v>
                </c:pt>
                <c:pt idx="23993">
                  <c:v>0.18540000000000001</c:v>
                </c:pt>
                <c:pt idx="23994">
                  <c:v>0.19290000000000002</c:v>
                </c:pt>
                <c:pt idx="23995">
                  <c:v>0.19980000000000001</c:v>
                </c:pt>
                <c:pt idx="23996">
                  <c:v>0.20569999999999999</c:v>
                </c:pt>
                <c:pt idx="23997">
                  <c:v>0.22690000000000002</c:v>
                </c:pt>
                <c:pt idx="23998">
                  <c:v>0.24490000000000001</c:v>
                </c:pt>
                <c:pt idx="23999">
                  <c:v>0.26240000000000002</c:v>
                </c:pt>
                <c:pt idx="24000">
                  <c:v>0.28330000000000005</c:v>
                </c:pt>
                <c:pt idx="24001">
                  <c:v>0.29880000000000001</c:v>
                </c:pt>
                <c:pt idx="24002">
                  <c:v>0.31620000000000004</c:v>
                </c:pt>
                <c:pt idx="24003">
                  <c:v>0.32290000000000002</c:v>
                </c:pt>
                <c:pt idx="24004">
                  <c:v>0.35670000000000002</c:v>
                </c:pt>
                <c:pt idx="24005">
                  <c:v>0.36480000000000001</c:v>
                </c:pt>
                <c:pt idx="24006">
                  <c:v>0.36220000000000002</c:v>
                </c:pt>
                <c:pt idx="24007">
                  <c:v>0.41580000000000006</c:v>
                </c:pt>
                <c:pt idx="24008">
                  <c:v>0.42280000000000001</c:v>
                </c:pt>
                <c:pt idx="24009">
                  <c:v>0.43440000000000006</c:v>
                </c:pt>
                <c:pt idx="24010">
                  <c:v>0.46710000000000007</c:v>
                </c:pt>
                <c:pt idx="24011">
                  <c:v>0.49100000000000005</c:v>
                </c:pt>
                <c:pt idx="24012">
                  <c:v>0.50800000000000001</c:v>
                </c:pt>
                <c:pt idx="24013">
                  <c:v>0.54949999999999999</c:v>
                </c:pt>
                <c:pt idx="24014">
                  <c:v>0.63460000000000005</c:v>
                </c:pt>
                <c:pt idx="24015">
                  <c:v>0.68670000000000009</c:v>
                </c:pt>
                <c:pt idx="24016">
                  <c:v>0.81540000000000001</c:v>
                </c:pt>
                <c:pt idx="24017">
                  <c:v>0.87390000000000012</c:v>
                </c:pt>
                <c:pt idx="24018">
                  <c:v>0.90540000000000009</c:v>
                </c:pt>
                <c:pt idx="24019">
                  <c:v>0.84970000000000001</c:v>
                </c:pt>
                <c:pt idx="24020">
                  <c:v>0.89429999999999998</c:v>
                </c:pt>
                <c:pt idx="24021">
                  <c:v>1.0086999999999999</c:v>
                </c:pt>
                <c:pt idx="24022">
                  <c:v>1.032</c:v>
                </c:pt>
                <c:pt idx="24023">
                  <c:v>1.0731999999999999</c:v>
                </c:pt>
                <c:pt idx="24024">
                  <c:v>1.1194000000000002</c:v>
                </c:pt>
                <c:pt idx="24025">
                  <c:v>1.2404000000000002</c:v>
                </c:pt>
                <c:pt idx="24026">
                  <c:v>1.3537000000000001</c:v>
                </c:pt>
                <c:pt idx="24027">
                  <c:v>1.2645</c:v>
                </c:pt>
                <c:pt idx="24028">
                  <c:v>1.5039</c:v>
                </c:pt>
                <c:pt idx="24029">
                  <c:v>1.8134000000000001</c:v>
                </c:pt>
                <c:pt idx="24030">
                  <c:v>1.8788</c:v>
                </c:pt>
                <c:pt idx="24031">
                  <c:v>2.0051000000000001</c:v>
                </c:pt>
                <c:pt idx="24032">
                  <c:v>1.9809000000000001</c:v>
                </c:pt>
                <c:pt idx="24033">
                  <c:v>2.0272999999999999</c:v>
                </c:pt>
                <c:pt idx="24034">
                  <c:v>2.3121</c:v>
                </c:pt>
                <c:pt idx="24035">
                  <c:v>2.4725999999999999</c:v>
                </c:pt>
                <c:pt idx="24036">
                  <c:v>2.5754000000000001</c:v>
                </c:pt>
                <c:pt idx="24037">
                  <c:v>2.4483000000000001</c:v>
                </c:pt>
                <c:pt idx="24038">
                  <c:v>2.5998999999999999</c:v>
                </c:pt>
                <c:pt idx="24039">
                  <c:v>2.8839000000000001</c:v>
                </c:pt>
                <c:pt idx="24040">
                  <c:v>2.9422000000000001</c:v>
                </c:pt>
                <c:pt idx="24041">
                  <c:v>3.0376000000000003</c:v>
                </c:pt>
                <c:pt idx="24042">
                  <c:v>2.9498000000000002</c:v>
                </c:pt>
                <c:pt idx="24043">
                  <c:v>3.0385000000000004</c:v>
                </c:pt>
                <c:pt idx="24044">
                  <c:v>2.9172000000000002</c:v>
                </c:pt>
                <c:pt idx="24045">
                  <c:v>3.1672000000000002</c:v>
                </c:pt>
                <c:pt idx="24046">
                  <c:v>3.3001</c:v>
                </c:pt>
                <c:pt idx="24047">
                  <c:v>3.2243000000000004</c:v>
                </c:pt>
                <c:pt idx="24048">
                  <c:v>3.4191000000000003</c:v>
                </c:pt>
                <c:pt idx="24049">
                  <c:v>3.4424999999999999</c:v>
                </c:pt>
                <c:pt idx="24050">
                  <c:v>3.6242000000000001</c:v>
                </c:pt>
                <c:pt idx="24051">
                  <c:v>3.5451000000000001</c:v>
                </c:pt>
                <c:pt idx="24052">
                  <c:v>3.4572000000000003</c:v>
                </c:pt>
                <c:pt idx="24053">
                  <c:v>3.6771000000000003</c:v>
                </c:pt>
                <c:pt idx="24054">
                  <c:v>3.6850000000000005</c:v>
                </c:pt>
                <c:pt idx="24055">
                  <c:v>3.6978000000000004</c:v>
                </c:pt>
                <c:pt idx="24056">
                  <c:v>3.7729999999999997</c:v>
                </c:pt>
                <c:pt idx="24057">
                  <c:v>3.7662999999999998</c:v>
                </c:pt>
                <c:pt idx="24058">
                  <c:v>3.6760000000000002</c:v>
                </c:pt>
                <c:pt idx="24059">
                  <c:v>3.6288</c:v>
                </c:pt>
                <c:pt idx="24060">
                  <c:v>3.5709000000000004</c:v>
                </c:pt>
                <c:pt idx="24061">
                  <c:v>3.6826000000000003</c:v>
                </c:pt>
                <c:pt idx="24062">
                  <c:v>3.8031999999999999</c:v>
                </c:pt>
                <c:pt idx="24063">
                  <c:v>3.7652999999999999</c:v>
                </c:pt>
                <c:pt idx="24064">
                  <c:v>3.6319000000000004</c:v>
                </c:pt>
                <c:pt idx="24065">
                  <c:v>3.7517000000000005</c:v>
                </c:pt>
                <c:pt idx="24066">
                  <c:v>3.6537999999999999</c:v>
                </c:pt>
                <c:pt idx="24067">
                  <c:v>3.5665</c:v>
                </c:pt>
                <c:pt idx="24068">
                  <c:v>3.4607000000000001</c:v>
                </c:pt>
                <c:pt idx="24069">
                  <c:v>3.0570000000000004</c:v>
                </c:pt>
                <c:pt idx="24070">
                  <c:v>3.0342000000000002</c:v>
                </c:pt>
                <c:pt idx="24071">
                  <c:v>3.2454999999999998</c:v>
                </c:pt>
                <c:pt idx="24072">
                  <c:v>3.0399000000000003</c:v>
                </c:pt>
                <c:pt idx="24073">
                  <c:v>3.0893000000000002</c:v>
                </c:pt>
                <c:pt idx="24074">
                  <c:v>3.2158000000000002</c:v>
                </c:pt>
                <c:pt idx="24075">
                  <c:v>3.3606000000000003</c:v>
                </c:pt>
                <c:pt idx="24076">
                  <c:v>3.6944000000000004</c:v>
                </c:pt>
                <c:pt idx="24077">
                  <c:v>3.7143999999999999</c:v>
                </c:pt>
                <c:pt idx="24078">
                  <c:v>3.7086000000000001</c:v>
                </c:pt>
                <c:pt idx="24079">
                  <c:v>3.7151000000000005</c:v>
                </c:pt>
                <c:pt idx="24080">
                  <c:v>3.5188000000000006</c:v>
                </c:pt>
                <c:pt idx="24081">
                  <c:v>3.3624000000000005</c:v>
                </c:pt>
                <c:pt idx="24082">
                  <c:v>3.6146000000000003</c:v>
                </c:pt>
                <c:pt idx="24083">
                  <c:v>3.5268999999999999</c:v>
                </c:pt>
                <c:pt idx="24084">
                  <c:v>3.2468000000000004</c:v>
                </c:pt>
                <c:pt idx="24085">
                  <c:v>3.4460999999999999</c:v>
                </c:pt>
                <c:pt idx="24086">
                  <c:v>3.3027000000000002</c:v>
                </c:pt>
                <c:pt idx="24087">
                  <c:v>3.2772000000000001</c:v>
                </c:pt>
                <c:pt idx="24088">
                  <c:v>3.3232999999999997</c:v>
                </c:pt>
                <c:pt idx="24089">
                  <c:v>3.3567999999999998</c:v>
                </c:pt>
                <c:pt idx="24090">
                  <c:v>3.3988</c:v>
                </c:pt>
                <c:pt idx="24091">
                  <c:v>3.1593</c:v>
                </c:pt>
                <c:pt idx="24092">
                  <c:v>3.1343000000000001</c:v>
                </c:pt>
                <c:pt idx="24093">
                  <c:v>3.1755</c:v>
                </c:pt>
                <c:pt idx="24094">
                  <c:v>3.1549</c:v>
                </c:pt>
                <c:pt idx="24095">
                  <c:v>3.3313000000000006</c:v>
                </c:pt>
                <c:pt idx="24096">
                  <c:v>2.9799000000000002</c:v>
                </c:pt>
                <c:pt idx="24097">
                  <c:v>2.9051</c:v>
                </c:pt>
                <c:pt idx="24098">
                  <c:v>2.5788000000000002</c:v>
                </c:pt>
                <c:pt idx="24099">
                  <c:v>2.5161000000000002</c:v>
                </c:pt>
                <c:pt idx="24100">
                  <c:v>2.5387000000000004</c:v>
                </c:pt>
                <c:pt idx="24101">
                  <c:v>2.8936000000000002</c:v>
                </c:pt>
                <c:pt idx="24102">
                  <c:v>2.7336</c:v>
                </c:pt>
                <c:pt idx="24103">
                  <c:v>2.4535</c:v>
                </c:pt>
                <c:pt idx="24104">
                  <c:v>2.5488</c:v>
                </c:pt>
                <c:pt idx="24105">
                  <c:v>2.5198</c:v>
                </c:pt>
                <c:pt idx="24106">
                  <c:v>2.2947000000000002</c:v>
                </c:pt>
                <c:pt idx="24107">
                  <c:v>2.2050999999999998</c:v>
                </c:pt>
                <c:pt idx="24108">
                  <c:v>2.0402</c:v>
                </c:pt>
                <c:pt idx="24109">
                  <c:v>1.9855</c:v>
                </c:pt>
                <c:pt idx="24110">
                  <c:v>1.7908999999999999</c:v>
                </c:pt>
                <c:pt idx="24111">
                  <c:v>1.7109000000000003</c:v>
                </c:pt>
                <c:pt idx="24112">
                  <c:v>1.6279000000000001</c:v>
                </c:pt>
                <c:pt idx="24113">
                  <c:v>1.5853999999999999</c:v>
                </c:pt>
                <c:pt idx="24114">
                  <c:v>1.6774000000000002</c:v>
                </c:pt>
                <c:pt idx="24115">
                  <c:v>1.5276000000000001</c:v>
                </c:pt>
                <c:pt idx="24116">
                  <c:v>1.4820000000000002</c:v>
                </c:pt>
                <c:pt idx="24117">
                  <c:v>1.4420999999999999</c:v>
                </c:pt>
                <c:pt idx="24118">
                  <c:v>1.3477000000000001</c:v>
                </c:pt>
                <c:pt idx="24119">
                  <c:v>1.3230000000000002</c:v>
                </c:pt>
                <c:pt idx="24120">
                  <c:v>1.3102</c:v>
                </c:pt>
                <c:pt idx="24121">
                  <c:v>1.3098000000000001</c:v>
                </c:pt>
                <c:pt idx="24122">
                  <c:v>1.302</c:v>
                </c:pt>
                <c:pt idx="24123">
                  <c:v>1.2739000000000003</c:v>
                </c:pt>
                <c:pt idx="24124">
                  <c:v>1.2356</c:v>
                </c:pt>
                <c:pt idx="24125">
                  <c:v>1.2912000000000001</c:v>
                </c:pt>
                <c:pt idx="24126">
                  <c:v>1.1979</c:v>
                </c:pt>
                <c:pt idx="24127">
                  <c:v>1.1619999999999999</c:v>
                </c:pt>
                <c:pt idx="24128">
                  <c:v>1.1664000000000001</c:v>
                </c:pt>
                <c:pt idx="24129">
                  <c:v>1.1260000000000001</c:v>
                </c:pt>
                <c:pt idx="24130">
                  <c:v>1.0894000000000001</c:v>
                </c:pt>
                <c:pt idx="24131">
                  <c:v>1.0442</c:v>
                </c:pt>
                <c:pt idx="24132">
                  <c:v>1.0155000000000001</c:v>
                </c:pt>
                <c:pt idx="24133">
                  <c:v>1.0086999999999999</c:v>
                </c:pt>
                <c:pt idx="24134">
                  <c:v>0.99740000000000006</c:v>
                </c:pt>
                <c:pt idx="24135">
                  <c:v>0.94940000000000002</c:v>
                </c:pt>
                <c:pt idx="24136">
                  <c:v>0.92260000000000009</c:v>
                </c:pt>
                <c:pt idx="24137">
                  <c:v>0.89090000000000014</c:v>
                </c:pt>
                <c:pt idx="24138">
                  <c:v>0.85840000000000005</c:v>
                </c:pt>
                <c:pt idx="24139">
                  <c:v>0.84819999999999995</c:v>
                </c:pt>
                <c:pt idx="24140">
                  <c:v>0.81430000000000013</c:v>
                </c:pt>
                <c:pt idx="24141">
                  <c:v>0.81</c:v>
                </c:pt>
                <c:pt idx="24142">
                  <c:v>0.80220000000000002</c:v>
                </c:pt>
                <c:pt idx="24143">
                  <c:v>0.754</c:v>
                </c:pt>
                <c:pt idx="24144">
                  <c:v>0.76219999999999999</c:v>
                </c:pt>
                <c:pt idx="24145">
                  <c:v>0.73730000000000007</c:v>
                </c:pt>
                <c:pt idx="24146">
                  <c:v>0.72220000000000006</c:v>
                </c:pt>
                <c:pt idx="24147">
                  <c:v>0.71510000000000007</c:v>
                </c:pt>
                <c:pt idx="24148">
                  <c:v>0.69169999999999998</c:v>
                </c:pt>
                <c:pt idx="24149">
                  <c:v>0.68170000000000008</c:v>
                </c:pt>
                <c:pt idx="24150">
                  <c:v>0.67810000000000004</c:v>
                </c:pt>
                <c:pt idx="24151">
                  <c:v>0.66349999999999998</c:v>
                </c:pt>
                <c:pt idx="24152">
                  <c:v>0.65439999999999998</c:v>
                </c:pt>
                <c:pt idx="24153">
                  <c:v>0.62830000000000008</c:v>
                </c:pt>
                <c:pt idx="24154">
                  <c:v>0.627</c:v>
                </c:pt>
                <c:pt idx="24155">
                  <c:v>0.62480000000000002</c:v>
                </c:pt>
                <c:pt idx="24156">
                  <c:v>0.60670000000000002</c:v>
                </c:pt>
                <c:pt idx="24157">
                  <c:v>0.60499999999999998</c:v>
                </c:pt>
                <c:pt idx="24158">
                  <c:v>0.62990000000000013</c:v>
                </c:pt>
                <c:pt idx="24159">
                  <c:v>0.6009000000000001</c:v>
                </c:pt>
                <c:pt idx="24160">
                  <c:v>0.57330000000000003</c:v>
                </c:pt>
                <c:pt idx="24161">
                  <c:v>0.57520000000000004</c:v>
                </c:pt>
                <c:pt idx="24162">
                  <c:v>0.55599999999999994</c:v>
                </c:pt>
                <c:pt idx="24163">
                  <c:v>0.56580000000000008</c:v>
                </c:pt>
                <c:pt idx="24164">
                  <c:v>0.55690000000000006</c:v>
                </c:pt>
                <c:pt idx="24165">
                  <c:v>0.54300000000000004</c:v>
                </c:pt>
                <c:pt idx="24166">
                  <c:v>0.53200000000000003</c:v>
                </c:pt>
                <c:pt idx="24167">
                  <c:v>0.53659999999999997</c:v>
                </c:pt>
                <c:pt idx="24168">
                  <c:v>0.51729999999999998</c:v>
                </c:pt>
                <c:pt idx="24169">
                  <c:v>0.5142000000000001</c:v>
                </c:pt>
                <c:pt idx="24170">
                  <c:v>0.50690000000000002</c:v>
                </c:pt>
                <c:pt idx="24171">
                  <c:v>0.50780000000000003</c:v>
                </c:pt>
                <c:pt idx="24172">
                  <c:v>0.49450000000000005</c:v>
                </c:pt>
                <c:pt idx="24173">
                  <c:v>0.49330000000000002</c:v>
                </c:pt>
                <c:pt idx="24174">
                  <c:v>0.48650000000000004</c:v>
                </c:pt>
                <c:pt idx="24175">
                  <c:v>0.48550000000000004</c:v>
                </c:pt>
                <c:pt idx="24176">
                  <c:v>0.46330000000000005</c:v>
                </c:pt>
                <c:pt idx="24177">
                  <c:v>0.46730000000000005</c:v>
                </c:pt>
                <c:pt idx="24178">
                  <c:v>0.44440000000000002</c:v>
                </c:pt>
                <c:pt idx="24179">
                  <c:v>0.43</c:v>
                </c:pt>
                <c:pt idx="24180">
                  <c:v>0.42210000000000003</c:v>
                </c:pt>
                <c:pt idx="24181">
                  <c:v>0.43620000000000003</c:v>
                </c:pt>
                <c:pt idx="24182">
                  <c:v>0.44260000000000005</c:v>
                </c:pt>
                <c:pt idx="24183">
                  <c:v>0.40970000000000006</c:v>
                </c:pt>
                <c:pt idx="24184">
                  <c:v>0.45019999999999999</c:v>
                </c:pt>
                <c:pt idx="24185">
                  <c:v>0.39740000000000003</c:v>
                </c:pt>
                <c:pt idx="24186">
                  <c:v>0.38200000000000001</c:v>
                </c:pt>
                <c:pt idx="24187">
                  <c:v>0.41180000000000005</c:v>
                </c:pt>
                <c:pt idx="24188">
                  <c:v>0.39080000000000004</c:v>
                </c:pt>
                <c:pt idx="24189">
                  <c:v>0.36800000000000005</c:v>
                </c:pt>
                <c:pt idx="24190">
                  <c:v>0.36080000000000001</c:v>
                </c:pt>
                <c:pt idx="24191">
                  <c:v>0.35580000000000001</c:v>
                </c:pt>
                <c:pt idx="24192">
                  <c:v>0.37190000000000001</c:v>
                </c:pt>
                <c:pt idx="24193">
                  <c:v>0.36010000000000003</c:v>
                </c:pt>
                <c:pt idx="24194">
                  <c:v>0.35810000000000003</c:v>
                </c:pt>
                <c:pt idx="24195">
                  <c:v>0.37200000000000005</c:v>
                </c:pt>
                <c:pt idx="24196">
                  <c:v>0.32830000000000004</c:v>
                </c:pt>
                <c:pt idx="24197">
                  <c:v>0.3569</c:v>
                </c:pt>
                <c:pt idx="24198">
                  <c:v>0.33530000000000004</c:v>
                </c:pt>
                <c:pt idx="24199">
                  <c:v>0.34010000000000001</c:v>
                </c:pt>
                <c:pt idx="24200">
                  <c:v>0.31690000000000002</c:v>
                </c:pt>
                <c:pt idx="24201">
                  <c:v>0.32669999999999999</c:v>
                </c:pt>
                <c:pt idx="24202">
                  <c:v>0.31760000000000005</c:v>
                </c:pt>
                <c:pt idx="24203">
                  <c:v>0.30920000000000003</c:v>
                </c:pt>
                <c:pt idx="24204">
                  <c:v>0.31790000000000002</c:v>
                </c:pt>
                <c:pt idx="24205">
                  <c:v>0.31210000000000004</c:v>
                </c:pt>
                <c:pt idx="24206">
                  <c:v>0.31480000000000002</c:v>
                </c:pt>
                <c:pt idx="24207">
                  <c:v>0.30099999999999999</c:v>
                </c:pt>
                <c:pt idx="24208">
                  <c:v>0.29799999999999999</c:v>
                </c:pt>
                <c:pt idx="24209">
                  <c:v>0.30580000000000002</c:v>
                </c:pt>
                <c:pt idx="24210">
                  <c:v>0.29020000000000001</c:v>
                </c:pt>
                <c:pt idx="24211">
                  <c:v>0.26040000000000002</c:v>
                </c:pt>
                <c:pt idx="24212">
                  <c:v>0.27730000000000005</c:v>
                </c:pt>
                <c:pt idx="24213">
                  <c:v>0.25390000000000001</c:v>
                </c:pt>
                <c:pt idx="24214">
                  <c:v>0.2767</c:v>
                </c:pt>
                <c:pt idx="24215">
                  <c:v>0.27229999999999999</c:v>
                </c:pt>
                <c:pt idx="24216">
                  <c:v>0.25540000000000002</c:v>
                </c:pt>
                <c:pt idx="24217">
                  <c:v>0.26140000000000002</c:v>
                </c:pt>
                <c:pt idx="24218">
                  <c:v>0.26789999999999997</c:v>
                </c:pt>
                <c:pt idx="24219">
                  <c:v>0.26979999999999998</c:v>
                </c:pt>
                <c:pt idx="24220">
                  <c:v>0.25169999999999998</c:v>
                </c:pt>
                <c:pt idx="24221">
                  <c:v>0.25070000000000003</c:v>
                </c:pt>
                <c:pt idx="24222">
                  <c:v>0.25340000000000001</c:v>
                </c:pt>
                <c:pt idx="24223">
                  <c:v>0.2417</c:v>
                </c:pt>
                <c:pt idx="24224">
                  <c:v>0.25030000000000002</c:v>
                </c:pt>
                <c:pt idx="24225">
                  <c:v>0.22890000000000002</c:v>
                </c:pt>
                <c:pt idx="24226">
                  <c:v>0.21320000000000003</c:v>
                </c:pt>
                <c:pt idx="24227">
                  <c:v>0.2303</c:v>
                </c:pt>
                <c:pt idx="24228">
                  <c:v>0.21540000000000001</c:v>
                </c:pt>
                <c:pt idx="24229">
                  <c:v>0.21880000000000002</c:v>
                </c:pt>
                <c:pt idx="24230">
                  <c:v>0.23290000000000002</c:v>
                </c:pt>
                <c:pt idx="24231">
                  <c:v>0.2117</c:v>
                </c:pt>
                <c:pt idx="24232">
                  <c:v>0.20169999999999999</c:v>
                </c:pt>
                <c:pt idx="24233">
                  <c:v>0.20830000000000004</c:v>
                </c:pt>
                <c:pt idx="24234">
                  <c:v>0.20520000000000002</c:v>
                </c:pt>
                <c:pt idx="24235">
                  <c:v>0.19700000000000001</c:v>
                </c:pt>
                <c:pt idx="24236">
                  <c:v>0.20499999999999999</c:v>
                </c:pt>
                <c:pt idx="24237">
                  <c:v>0.20030000000000003</c:v>
                </c:pt>
                <c:pt idx="24238">
                  <c:v>0.18700000000000003</c:v>
                </c:pt>
                <c:pt idx="24239">
                  <c:v>0.19090000000000001</c:v>
                </c:pt>
                <c:pt idx="24240">
                  <c:v>0.18830000000000002</c:v>
                </c:pt>
                <c:pt idx="24241">
                  <c:v>0.18490000000000001</c:v>
                </c:pt>
                <c:pt idx="24242">
                  <c:v>0.18560000000000001</c:v>
                </c:pt>
                <c:pt idx="24243">
                  <c:v>0.18260000000000001</c:v>
                </c:pt>
                <c:pt idx="24244">
                  <c:v>0.18260000000000001</c:v>
                </c:pt>
                <c:pt idx="24245">
                  <c:v>0.18200000000000002</c:v>
                </c:pt>
                <c:pt idx="24246">
                  <c:v>0.16870000000000002</c:v>
                </c:pt>
                <c:pt idx="24247">
                  <c:v>0.15240000000000001</c:v>
                </c:pt>
                <c:pt idx="24248">
                  <c:v>0.14970000000000003</c:v>
                </c:pt>
                <c:pt idx="24249">
                  <c:v>0.16300000000000001</c:v>
                </c:pt>
                <c:pt idx="24250">
                  <c:v>0.16820000000000002</c:v>
                </c:pt>
                <c:pt idx="24251">
                  <c:v>0.16620000000000001</c:v>
                </c:pt>
                <c:pt idx="24252">
                  <c:v>0.15260000000000001</c:v>
                </c:pt>
                <c:pt idx="24253">
                  <c:v>0.15690000000000001</c:v>
                </c:pt>
                <c:pt idx="24254">
                  <c:v>0.15290000000000001</c:v>
                </c:pt>
                <c:pt idx="24255">
                  <c:v>0.1484</c:v>
                </c:pt>
                <c:pt idx="24256">
                  <c:v>0.16400000000000001</c:v>
                </c:pt>
                <c:pt idx="24257">
                  <c:v>0.1542</c:v>
                </c:pt>
                <c:pt idx="24258">
                  <c:v>0.14770000000000003</c:v>
                </c:pt>
                <c:pt idx="24259">
                  <c:v>0.15910000000000002</c:v>
                </c:pt>
                <c:pt idx="24260">
                  <c:v>0.1439</c:v>
                </c:pt>
                <c:pt idx="24261">
                  <c:v>0.15260000000000001</c:v>
                </c:pt>
                <c:pt idx="24262">
                  <c:v>0.1633</c:v>
                </c:pt>
                <c:pt idx="24263">
                  <c:v>0.15990000000000001</c:v>
                </c:pt>
                <c:pt idx="24264">
                  <c:v>0.1573</c:v>
                </c:pt>
                <c:pt idx="24265">
                  <c:v>0.17130000000000001</c:v>
                </c:pt>
                <c:pt idx="24266">
                  <c:v>0.1794</c:v>
                </c:pt>
                <c:pt idx="24267">
                  <c:v>0.18560000000000001</c:v>
                </c:pt>
                <c:pt idx="24268">
                  <c:v>0.189</c:v>
                </c:pt>
                <c:pt idx="24269">
                  <c:v>0.18720000000000003</c:v>
                </c:pt>
                <c:pt idx="24270">
                  <c:v>0.19220000000000001</c:v>
                </c:pt>
                <c:pt idx="24271">
                  <c:v>0.2014</c:v>
                </c:pt>
                <c:pt idx="24272">
                  <c:v>0.19270000000000001</c:v>
                </c:pt>
                <c:pt idx="24273">
                  <c:v>0.1767</c:v>
                </c:pt>
                <c:pt idx="24274">
                  <c:v>0.17849999999999999</c:v>
                </c:pt>
                <c:pt idx="24275">
                  <c:v>0.1804</c:v>
                </c:pt>
                <c:pt idx="24276">
                  <c:v>0.1865</c:v>
                </c:pt>
                <c:pt idx="24277">
                  <c:v>0.19059999999999999</c:v>
                </c:pt>
                <c:pt idx="24278">
                  <c:v>0.19170000000000001</c:v>
                </c:pt>
                <c:pt idx="24279">
                  <c:v>0.191</c:v>
                </c:pt>
                <c:pt idx="24280">
                  <c:v>0.19950000000000001</c:v>
                </c:pt>
                <c:pt idx="24281">
                  <c:v>0.20899999999999999</c:v>
                </c:pt>
                <c:pt idx="24282">
                  <c:v>0.22070000000000001</c:v>
                </c:pt>
                <c:pt idx="24283">
                  <c:v>0.22460000000000002</c:v>
                </c:pt>
                <c:pt idx="24284">
                  <c:v>0.24529999999999999</c:v>
                </c:pt>
                <c:pt idx="24285">
                  <c:v>0.25950000000000001</c:v>
                </c:pt>
                <c:pt idx="24286">
                  <c:v>0.25330000000000003</c:v>
                </c:pt>
                <c:pt idx="24287">
                  <c:v>0.31200000000000006</c:v>
                </c:pt>
                <c:pt idx="24288">
                  <c:v>0.31680000000000003</c:v>
                </c:pt>
                <c:pt idx="24289">
                  <c:v>0.3352</c:v>
                </c:pt>
                <c:pt idx="24290">
                  <c:v>0.2964</c:v>
                </c:pt>
                <c:pt idx="24291">
                  <c:v>0.307</c:v>
                </c:pt>
                <c:pt idx="24292">
                  <c:v>0.34910000000000002</c:v>
                </c:pt>
                <c:pt idx="24293">
                  <c:v>0.34390000000000004</c:v>
                </c:pt>
                <c:pt idx="24294">
                  <c:v>0.32719999999999999</c:v>
                </c:pt>
                <c:pt idx="24295">
                  <c:v>0.31540000000000001</c:v>
                </c:pt>
                <c:pt idx="24296">
                  <c:v>0.33250000000000002</c:v>
                </c:pt>
                <c:pt idx="24297">
                  <c:v>0.37490000000000001</c:v>
                </c:pt>
                <c:pt idx="24298">
                  <c:v>0.38840000000000002</c:v>
                </c:pt>
                <c:pt idx="24299">
                  <c:v>0.38060000000000005</c:v>
                </c:pt>
                <c:pt idx="24300">
                  <c:v>0.4289</c:v>
                </c:pt>
                <c:pt idx="24301">
                  <c:v>0.44009999999999999</c:v>
                </c:pt>
                <c:pt idx="24302">
                  <c:v>0.45250000000000007</c:v>
                </c:pt>
                <c:pt idx="24303">
                  <c:v>0.47320000000000007</c:v>
                </c:pt>
                <c:pt idx="24304">
                  <c:v>0.52649999999999997</c:v>
                </c:pt>
                <c:pt idx="24305">
                  <c:v>0.56470000000000009</c:v>
                </c:pt>
                <c:pt idx="24306">
                  <c:v>0.58720000000000006</c:v>
                </c:pt>
                <c:pt idx="24307">
                  <c:v>0.65610000000000002</c:v>
                </c:pt>
                <c:pt idx="24308">
                  <c:v>0.68559999999999999</c:v>
                </c:pt>
                <c:pt idx="24309">
                  <c:v>0.67420000000000002</c:v>
                </c:pt>
                <c:pt idx="24310">
                  <c:v>0.66420000000000012</c:v>
                </c:pt>
                <c:pt idx="24311">
                  <c:v>0.67880000000000007</c:v>
                </c:pt>
                <c:pt idx="24312">
                  <c:v>0.76130000000000009</c:v>
                </c:pt>
                <c:pt idx="24313">
                  <c:v>0.93089999999999995</c:v>
                </c:pt>
                <c:pt idx="24314">
                  <c:v>0.93569999999999998</c:v>
                </c:pt>
                <c:pt idx="24315">
                  <c:v>0.95660000000000012</c:v>
                </c:pt>
                <c:pt idx="24316">
                  <c:v>1.0201</c:v>
                </c:pt>
                <c:pt idx="24317">
                  <c:v>1.1035000000000001</c:v>
                </c:pt>
                <c:pt idx="24318">
                  <c:v>1.1306</c:v>
                </c:pt>
                <c:pt idx="24319">
                  <c:v>1.1846000000000001</c:v>
                </c:pt>
                <c:pt idx="24320">
                  <c:v>1.2750000000000001</c:v>
                </c:pt>
                <c:pt idx="24321">
                  <c:v>1.2993000000000001</c:v>
                </c:pt>
                <c:pt idx="24322">
                  <c:v>1.2659000000000002</c:v>
                </c:pt>
                <c:pt idx="24323">
                  <c:v>1.2987000000000002</c:v>
                </c:pt>
                <c:pt idx="24324">
                  <c:v>1.3604000000000001</c:v>
                </c:pt>
                <c:pt idx="24325">
                  <c:v>1.4481999999999999</c:v>
                </c:pt>
                <c:pt idx="24326">
                  <c:v>1.5148000000000001</c:v>
                </c:pt>
                <c:pt idx="24327">
                  <c:v>1.5856000000000001</c:v>
                </c:pt>
                <c:pt idx="24328">
                  <c:v>1.6495000000000002</c:v>
                </c:pt>
                <c:pt idx="24329">
                  <c:v>1.6567000000000001</c:v>
                </c:pt>
                <c:pt idx="24330">
                  <c:v>1.7279</c:v>
                </c:pt>
                <c:pt idx="24331">
                  <c:v>1.7918000000000001</c:v>
                </c:pt>
                <c:pt idx="24332">
                  <c:v>1.7477</c:v>
                </c:pt>
                <c:pt idx="24333">
                  <c:v>1.7408000000000001</c:v>
                </c:pt>
                <c:pt idx="24334">
                  <c:v>1.7353000000000003</c:v>
                </c:pt>
                <c:pt idx="24335">
                  <c:v>1.7362</c:v>
                </c:pt>
                <c:pt idx="24336">
                  <c:v>1.7758</c:v>
                </c:pt>
                <c:pt idx="24337">
                  <c:v>1.8303000000000003</c:v>
                </c:pt>
                <c:pt idx="24338">
                  <c:v>1.8547000000000002</c:v>
                </c:pt>
                <c:pt idx="24339">
                  <c:v>1.8868</c:v>
                </c:pt>
                <c:pt idx="24340">
                  <c:v>1.913</c:v>
                </c:pt>
                <c:pt idx="24341">
                  <c:v>1.8878000000000001</c:v>
                </c:pt>
                <c:pt idx="24342">
                  <c:v>1.9157000000000002</c:v>
                </c:pt>
                <c:pt idx="24343">
                  <c:v>1.9066000000000001</c:v>
                </c:pt>
                <c:pt idx="24344">
                  <c:v>1.9364000000000001</c:v>
                </c:pt>
                <c:pt idx="24345">
                  <c:v>1.9869000000000001</c:v>
                </c:pt>
                <c:pt idx="24346">
                  <c:v>1.9922000000000002</c:v>
                </c:pt>
                <c:pt idx="24347">
                  <c:v>2.0585</c:v>
                </c:pt>
                <c:pt idx="24348">
                  <c:v>2.0935999999999999</c:v>
                </c:pt>
                <c:pt idx="24349">
                  <c:v>2.1789999999999998</c:v>
                </c:pt>
                <c:pt idx="24350">
                  <c:v>2.2010999999999998</c:v>
                </c:pt>
                <c:pt idx="24351">
                  <c:v>2.1869000000000001</c:v>
                </c:pt>
                <c:pt idx="24352">
                  <c:v>2.1849000000000003</c:v>
                </c:pt>
                <c:pt idx="24353">
                  <c:v>2.1905000000000001</c:v>
                </c:pt>
                <c:pt idx="24354">
                  <c:v>2.2149000000000001</c:v>
                </c:pt>
                <c:pt idx="24355">
                  <c:v>2.2236000000000002</c:v>
                </c:pt>
                <c:pt idx="24356">
                  <c:v>2.2054</c:v>
                </c:pt>
                <c:pt idx="24357">
                  <c:v>2.2152000000000003</c:v>
                </c:pt>
                <c:pt idx="24358">
                  <c:v>2.2635000000000001</c:v>
                </c:pt>
                <c:pt idx="24359">
                  <c:v>2.2404000000000002</c:v>
                </c:pt>
                <c:pt idx="24360">
                  <c:v>2.2375000000000003</c:v>
                </c:pt>
                <c:pt idx="24361">
                  <c:v>2.2824000000000004</c:v>
                </c:pt>
                <c:pt idx="24362">
                  <c:v>2.2154000000000003</c:v>
                </c:pt>
                <c:pt idx="24363">
                  <c:v>2.2469999999999999</c:v>
                </c:pt>
                <c:pt idx="24364">
                  <c:v>2.3219000000000003</c:v>
                </c:pt>
                <c:pt idx="24365">
                  <c:v>2.2944</c:v>
                </c:pt>
                <c:pt idx="24366">
                  <c:v>2.2498</c:v>
                </c:pt>
                <c:pt idx="24367">
                  <c:v>2.2701000000000002</c:v>
                </c:pt>
                <c:pt idx="24368">
                  <c:v>2.2623000000000002</c:v>
                </c:pt>
                <c:pt idx="24369">
                  <c:v>2.2738</c:v>
                </c:pt>
                <c:pt idx="24370">
                  <c:v>2.2968000000000002</c:v>
                </c:pt>
                <c:pt idx="24371">
                  <c:v>2.2772000000000001</c:v>
                </c:pt>
                <c:pt idx="24372">
                  <c:v>2.2265000000000001</c:v>
                </c:pt>
                <c:pt idx="24373">
                  <c:v>2.2711000000000001</c:v>
                </c:pt>
                <c:pt idx="24374">
                  <c:v>2.2570000000000001</c:v>
                </c:pt>
                <c:pt idx="24375">
                  <c:v>2.2157</c:v>
                </c:pt>
                <c:pt idx="24376">
                  <c:v>2.1821000000000002</c:v>
                </c:pt>
                <c:pt idx="24377">
                  <c:v>2.1233</c:v>
                </c:pt>
                <c:pt idx="24378">
                  <c:v>2.0455000000000001</c:v>
                </c:pt>
                <c:pt idx="24379">
                  <c:v>2.0478999999999998</c:v>
                </c:pt>
                <c:pt idx="24380">
                  <c:v>1.9883</c:v>
                </c:pt>
                <c:pt idx="24381">
                  <c:v>2.0348000000000002</c:v>
                </c:pt>
                <c:pt idx="24382">
                  <c:v>1.9742000000000002</c:v>
                </c:pt>
                <c:pt idx="24383">
                  <c:v>1.9012000000000002</c:v>
                </c:pt>
                <c:pt idx="24384">
                  <c:v>1.9045000000000003</c:v>
                </c:pt>
                <c:pt idx="24385">
                  <c:v>1.8853000000000002</c:v>
                </c:pt>
                <c:pt idx="24386">
                  <c:v>2.0321000000000002</c:v>
                </c:pt>
                <c:pt idx="24387">
                  <c:v>2.0630000000000002</c:v>
                </c:pt>
                <c:pt idx="24388">
                  <c:v>1.986</c:v>
                </c:pt>
                <c:pt idx="24389">
                  <c:v>1.9654</c:v>
                </c:pt>
                <c:pt idx="24390">
                  <c:v>1.9578</c:v>
                </c:pt>
                <c:pt idx="24391">
                  <c:v>1.9371</c:v>
                </c:pt>
                <c:pt idx="24392">
                  <c:v>1.9096000000000002</c:v>
                </c:pt>
                <c:pt idx="24393">
                  <c:v>1.8617000000000001</c:v>
                </c:pt>
                <c:pt idx="24394">
                  <c:v>1.8024000000000002</c:v>
                </c:pt>
                <c:pt idx="24395">
                  <c:v>1.7261</c:v>
                </c:pt>
                <c:pt idx="24396">
                  <c:v>1.6279000000000001</c:v>
                </c:pt>
                <c:pt idx="24397">
                  <c:v>1.5695000000000001</c:v>
                </c:pt>
                <c:pt idx="24398">
                  <c:v>1.5775000000000001</c:v>
                </c:pt>
                <c:pt idx="24399">
                  <c:v>1.6407</c:v>
                </c:pt>
                <c:pt idx="24400">
                  <c:v>1.5917000000000001</c:v>
                </c:pt>
                <c:pt idx="24401">
                  <c:v>1.5636000000000001</c:v>
                </c:pt>
                <c:pt idx="24402">
                  <c:v>1.5384000000000002</c:v>
                </c:pt>
                <c:pt idx="24403">
                  <c:v>1.5819000000000001</c:v>
                </c:pt>
                <c:pt idx="24404">
                  <c:v>1.3410000000000002</c:v>
                </c:pt>
                <c:pt idx="24405">
                  <c:v>1.3389</c:v>
                </c:pt>
                <c:pt idx="24406">
                  <c:v>1.2881</c:v>
                </c:pt>
                <c:pt idx="24407">
                  <c:v>1.2096</c:v>
                </c:pt>
                <c:pt idx="24408">
                  <c:v>1.1141000000000001</c:v>
                </c:pt>
                <c:pt idx="24409">
                  <c:v>0.97750000000000004</c:v>
                </c:pt>
                <c:pt idx="24410">
                  <c:v>0.88850000000000007</c:v>
                </c:pt>
                <c:pt idx="24411">
                  <c:v>0.78949999999999998</c:v>
                </c:pt>
                <c:pt idx="24412">
                  <c:v>0.72800000000000009</c:v>
                </c:pt>
                <c:pt idx="24413">
                  <c:v>0.66139999999999999</c:v>
                </c:pt>
                <c:pt idx="24414">
                  <c:v>0.61270000000000002</c:v>
                </c:pt>
                <c:pt idx="24415">
                  <c:v>0.55970000000000009</c:v>
                </c:pt>
                <c:pt idx="24416">
                  <c:v>0.53290000000000004</c:v>
                </c:pt>
                <c:pt idx="24417">
                  <c:v>0.52590000000000003</c:v>
                </c:pt>
                <c:pt idx="24418">
                  <c:v>0.54710000000000003</c:v>
                </c:pt>
                <c:pt idx="24419">
                  <c:v>0.52949999999999997</c:v>
                </c:pt>
                <c:pt idx="24420">
                  <c:v>0.51150000000000007</c:v>
                </c:pt>
                <c:pt idx="24421">
                  <c:v>0.49280000000000002</c:v>
                </c:pt>
                <c:pt idx="24422">
                  <c:v>0.47170000000000001</c:v>
                </c:pt>
                <c:pt idx="24423">
                  <c:v>0.43330000000000002</c:v>
                </c:pt>
                <c:pt idx="24424">
                  <c:v>0.42599999999999999</c:v>
                </c:pt>
                <c:pt idx="24425">
                  <c:v>0.45190000000000002</c:v>
                </c:pt>
                <c:pt idx="24426">
                  <c:v>0.41539999999999999</c:v>
                </c:pt>
                <c:pt idx="24427">
                  <c:v>0.41880000000000001</c:v>
                </c:pt>
                <c:pt idx="24428">
                  <c:v>0.42100000000000004</c:v>
                </c:pt>
                <c:pt idx="24429">
                  <c:v>0.43090000000000006</c:v>
                </c:pt>
                <c:pt idx="24430">
                  <c:v>0.45830000000000004</c:v>
                </c:pt>
                <c:pt idx="24431">
                  <c:v>0.50810000000000011</c:v>
                </c:pt>
                <c:pt idx="24432">
                  <c:v>0.47500000000000003</c:v>
                </c:pt>
                <c:pt idx="24433">
                  <c:v>0.45860000000000006</c:v>
                </c:pt>
                <c:pt idx="24434">
                  <c:v>0.43530000000000002</c:v>
                </c:pt>
                <c:pt idx="24435">
                  <c:v>0.43430000000000002</c:v>
                </c:pt>
                <c:pt idx="24436">
                  <c:v>0.42080000000000006</c:v>
                </c:pt>
                <c:pt idx="24437">
                  <c:v>0.41710000000000003</c:v>
                </c:pt>
                <c:pt idx="24438">
                  <c:v>0.40339999999999998</c:v>
                </c:pt>
                <c:pt idx="24439">
                  <c:v>0.3876</c:v>
                </c:pt>
                <c:pt idx="24440">
                  <c:v>0.38410000000000005</c:v>
                </c:pt>
                <c:pt idx="24441">
                  <c:v>0.37080000000000002</c:v>
                </c:pt>
                <c:pt idx="24442">
                  <c:v>0.37190000000000001</c:v>
                </c:pt>
                <c:pt idx="24443">
                  <c:v>0.3569</c:v>
                </c:pt>
                <c:pt idx="24444">
                  <c:v>0.34489999999999998</c:v>
                </c:pt>
                <c:pt idx="24445">
                  <c:v>0.34350000000000003</c:v>
                </c:pt>
                <c:pt idx="24446">
                  <c:v>0.3488</c:v>
                </c:pt>
                <c:pt idx="24447">
                  <c:v>0.34460000000000002</c:v>
                </c:pt>
                <c:pt idx="24448">
                  <c:v>0.32690000000000002</c:v>
                </c:pt>
                <c:pt idx="24449">
                  <c:v>0.32650000000000001</c:v>
                </c:pt>
                <c:pt idx="24450">
                  <c:v>0.32430000000000003</c:v>
                </c:pt>
                <c:pt idx="24451">
                  <c:v>0.32630000000000003</c:v>
                </c:pt>
                <c:pt idx="24452">
                  <c:v>0.32090000000000002</c:v>
                </c:pt>
                <c:pt idx="24453">
                  <c:v>0.30590000000000006</c:v>
                </c:pt>
                <c:pt idx="24454">
                  <c:v>0.30980000000000002</c:v>
                </c:pt>
                <c:pt idx="24455">
                  <c:v>0.30810000000000004</c:v>
                </c:pt>
                <c:pt idx="24456">
                  <c:v>0.3054</c:v>
                </c:pt>
                <c:pt idx="24457">
                  <c:v>0.30459999999999998</c:v>
                </c:pt>
                <c:pt idx="24458">
                  <c:v>0.29780000000000001</c:v>
                </c:pt>
                <c:pt idx="24459">
                  <c:v>0.29480000000000001</c:v>
                </c:pt>
                <c:pt idx="24460">
                  <c:v>0.29710000000000003</c:v>
                </c:pt>
                <c:pt idx="24461">
                  <c:v>0.30110000000000003</c:v>
                </c:pt>
                <c:pt idx="24462">
                  <c:v>0.29880000000000001</c:v>
                </c:pt>
                <c:pt idx="24463">
                  <c:v>0.30360000000000004</c:v>
                </c:pt>
                <c:pt idx="24464">
                  <c:v>0.30649999999999999</c:v>
                </c:pt>
                <c:pt idx="24465">
                  <c:v>0.29120000000000001</c:v>
                </c:pt>
                <c:pt idx="24466">
                  <c:v>0.2792</c:v>
                </c:pt>
                <c:pt idx="24467">
                  <c:v>0.27490000000000003</c:v>
                </c:pt>
                <c:pt idx="24468">
                  <c:v>0.26979999999999998</c:v>
                </c:pt>
                <c:pt idx="24469">
                  <c:v>0.26690000000000003</c:v>
                </c:pt>
                <c:pt idx="24470">
                  <c:v>0.25569999999999998</c:v>
                </c:pt>
                <c:pt idx="24471">
                  <c:v>0.24609999999999999</c:v>
                </c:pt>
                <c:pt idx="24472">
                  <c:v>0.24060000000000004</c:v>
                </c:pt>
                <c:pt idx="24473">
                  <c:v>0.23740000000000003</c:v>
                </c:pt>
                <c:pt idx="24474">
                  <c:v>0.2316</c:v>
                </c:pt>
                <c:pt idx="24475">
                  <c:v>0.23090000000000002</c:v>
                </c:pt>
                <c:pt idx="24476">
                  <c:v>0.22389999999999999</c:v>
                </c:pt>
                <c:pt idx="24477">
                  <c:v>0.219</c:v>
                </c:pt>
                <c:pt idx="24478">
                  <c:v>0.2135</c:v>
                </c:pt>
                <c:pt idx="24479">
                  <c:v>0.20870000000000002</c:v>
                </c:pt>
                <c:pt idx="24480">
                  <c:v>0.20250000000000001</c:v>
                </c:pt>
                <c:pt idx="24481">
                  <c:v>0.19810000000000003</c:v>
                </c:pt>
                <c:pt idx="24482">
                  <c:v>0.19170000000000001</c:v>
                </c:pt>
                <c:pt idx="24483">
                  <c:v>0.18740000000000001</c:v>
                </c:pt>
                <c:pt idx="24484">
                  <c:v>0.1779</c:v>
                </c:pt>
                <c:pt idx="24485">
                  <c:v>0.17100000000000001</c:v>
                </c:pt>
                <c:pt idx="24486">
                  <c:v>0.16890000000000002</c:v>
                </c:pt>
                <c:pt idx="24487">
                  <c:v>0.16100000000000003</c:v>
                </c:pt>
                <c:pt idx="24488">
                  <c:v>0.15110000000000001</c:v>
                </c:pt>
                <c:pt idx="24489">
                  <c:v>0.15540000000000001</c:v>
                </c:pt>
                <c:pt idx="24490">
                  <c:v>0.14810000000000001</c:v>
                </c:pt>
                <c:pt idx="24491">
                  <c:v>0.1409</c:v>
                </c:pt>
                <c:pt idx="24492">
                  <c:v>0.13500000000000001</c:v>
                </c:pt>
                <c:pt idx="24493">
                  <c:v>0.13660000000000003</c:v>
                </c:pt>
                <c:pt idx="24494">
                  <c:v>0.13109999999999999</c:v>
                </c:pt>
                <c:pt idx="24495">
                  <c:v>0.13160000000000002</c:v>
                </c:pt>
                <c:pt idx="24496">
                  <c:v>0.12440000000000001</c:v>
                </c:pt>
                <c:pt idx="24497">
                  <c:v>0.12230000000000002</c:v>
                </c:pt>
                <c:pt idx="24498">
                  <c:v>0.1164</c:v>
                </c:pt>
                <c:pt idx="24499">
                  <c:v>0.1176</c:v>
                </c:pt>
                <c:pt idx="24500">
                  <c:v>0.10880000000000001</c:v>
                </c:pt>
                <c:pt idx="24501">
                  <c:v>0.1087</c:v>
                </c:pt>
                <c:pt idx="24502">
                  <c:v>0.10960000000000002</c:v>
                </c:pt>
                <c:pt idx="24503">
                  <c:v>0.11890000000000001</c:v>
                </c:pt>
                <c:pt idx="24504">
                  <c:v>0.1145</c:v>
                </c:pt>
                <c:pt idx="24505">
                  <c:v>0.11710000000000001</c:v>
                </c:pt>
                <c:pt idx="24506">
                  <c:v>0.11990000000000001</c:v>
                </c:pt>
                <c:pt idx="24507">
                  <c:v>0.1216</c:v>
                </c:pt>
                <c:pt idx="24508">
                  <c:v>0.12270000000000002</c:v>
                </c:pt>
                <c:pt idx="24509">
                  <c:v>0.15429999999999999</c:v>
                </c:pt>
                <c:pt idx="24510">
                  <c:v>0.15720000000000001</c:v>
                </c:pt>
                <c:pt idx="24511">
                  <c:v>0.19310000000000002</c:v>
                </c:pt>
                <c:pt idx="24512">
                  <c:v>0.17930000000000001</c:v>
                </c:pt>
                <c:pt idx="24513">
                  <c:v>0.16800000000000001</c:v>
                </c:pt>
                <c:pt idx="24514">
                  <c:v>0.15700000000000003</c:v>
                </c:pt>
                <c:pt idx="24515">
                  <c:v>0.15590000000000001</c:v>
                </c:pt>
                <c:pt idx="24516">
                  <c:v>0.1615</c:v>
                </c:pt>
                <c:pt idx="24517">
                  <c:v>0.15740000000000001</c:v>
                </c:pt>
                <c:pt idx="24518">
                  <c:v>0.16639999999999999</c:v>
                </c:pt>
                <c:pt idx="24519">
                  <c:v>0.18000000000000002</c:v>
                </c:pt>
                <c:pt idx="24520">
                  <c:v>0.18400000000000002</c:v>
                </c:pt>
                <c:pt idx="24521">
                  <c:v>0.1714</c:v>
                </c:pt>
                <c:pt idx="24522">
                  <c:v>0.17700000000000002</c:v>
                </c:pt>
                <c:pt idx="24523">
                  <c:v>0.16410000000000002</c:v>
                </c:pt>
                <c:pt idx="24524">
                  <c:v>0.1678</c:v>
                </c:pt>
                <c:pt idx="24525">
                  <c:v>0.16690000000000002</c:v>
                </c:pt>
                <c:pt idx="24526">
                  <c:v>0.13789999999999999</c:v>
                </c:pt>
                <c:pt idx="24527">
                  <c:v>0.14910000000000001</c:v>
                </c:pt>
                <c:pt idx="24528">
                  <c:v>0.16300000000000001</c:v>
                </c:pt>
                <c:pt idx="24529">
                  <c:v>0.17420000000000002</c:v>
                </c:pt>
                <c:pt idx="24530">
                  <c:v>0.17180000000000001</c:v>
                </c:pt>
                <c:pt idx="24531">
                  <c:v>0.17849999999999999</c:v>
                </c:pt>
                <c:pt idx="24532">
                  <c:v>0.17420000000000002</c:v>
                </c:pt>
                <c:pt idx="24533">
                  <c:v>0.17320000000000002</c:v>
                </c:pt>
                <c:pt idx="24534">
                  <c:v>0.17830000000000001</c:v>
                </c:pt>
                <c:pt idx="24535">
                  <c:v>0.18230000000000002</c:v>
                </c:pt>
                <c:pt idx="24536">
                  <c:v>0.1807</c:v>
                </c:pt>
                <c:pt idx="24537">
                  <c:v>0.1666</c:v>
                </c:pt>
                <c:pt idx="24538">
                  <c:v>0.15010000000000001</c:v>
                </c:pt>
                <c:pt idx="24539">
                  <c:v>0.16000000000000003</c:v>
                </c:pt>
                <c:pt idx="24540">
                  <c:v>0.1633</c:v>
                </c:pt>
                <c:pt idx="24541">
                  <c:v>0.15400000000000003</c:v>
                </c:pt>
                <c:pt idx="24542">
                  <c:v>0.1716</c:v>
                </c:pt>
                <c:pt idx="24543">
                  <c:v>0.15760000000000002</c:v>
                </c:pt>
                <c:pt idx="24544">
                  <c:v>0.15029999999999999</c:v>
                </c:pt>
                <c:pt idx="24545">
                  <c:v>0.16470000000000001</c:v>
                </c:pt>
                <c:pt idx="24546">
                  <c:v>0.16690000000000002</c:v>
                </c:pt>
                <c:pt idx="24547">
                  <c:v>0.17749999999999999</c:v>
                </c:pt>
                <c:pt idx="24548">
                  <c:v>0.16300000000000001</c:v>
                </c:pt>
                <c:pt idx="24549">
                  <c:v>0.18210000000000001</c:v>
                </c:pt>
                <c:pt idx="24550">
                  <c:v>0.2046</c:v>
                </c:pt>
                <c:pt idx="24551">
                  <c:v>0.19630000000000003</c:v>
                </c:pt>
                <c:pt idx="24552">
                  <c:v>0.21930000000000002</c:v>
                </c:pt>
                <c:pt idx="24553">
                  <c:v>0.24830000000000002</c:v>
                </c:pt>
                <c:pt idx="24554">
                  <c:v>0.2742</c:v>
                </c:pt>
                <c:pt idx="24555">
                  <c:v>0.28660000000000002</c:v>
                </c:pt>
                <c:pt idx="24556">
                  <c:v>0.29480000000000001</c:v>
                </c:pt>
                <c:pt idx="24557">
                  <c:v>0.3372</c:v>
                </c:pt>
                <c:pt idx="24558">
                  <c:v>0.34660000000000002</c:v>
                </c:pt>
                <c:pt idx="24559">
                  <c:v>0.34590000000000004</c:v>
                </c:pt>
                <c:pt idx="24560">
                  <c:v>0.3296</c:v>
                </c:pt>
                <c:pt idx="24561">
                  <c:v>0.33500000000000002</c:v>
                </c:pt>
                <c:pt idx="24562">
                  <c:v>0.35350000000000004</c:v>
                </c:pt>
                <c:pt idx="24563">
                  <c:v>0.34820000000000007</c:v>
                </c:pt>
                <c:pt idx="24564">
                  <c:v>0.32240000000000002</c:v>
                </c:pt>
                <c:pt idx="24565">
                  <c:v>0.3226</c:v>
                </c:pt>
                <c:pt idx="24566">
                  <c:v>0.33150000000000002</c:v>
                </c:pt>
                <c:pt idx="24567">
                  <c:v>0.31090000000000001</c:v>
                </c:pt>
                <c:pt idx="24568">
                  <c:v>0.3125</c:v>
                </c:pt>
                <c:pt idx="24569">
                  <c:v>0.36430000000000001</c:v>
                </c:pt>
                <c:pt idx="24570">
                  <c:v>0.36520000000000002</c:v>
                </c:pt>
                <c:pt idx="24571">
                  <c:v>0.38060000000000005</c:v>
                </c:pt>
                <c:pt idx="24572">
                  <c:v>0.38340000000000002</c:v>
                </c:pt>
                <c:pt idx="24573">
                  <c:v>0.36820000000000003</c:v>
                </c:pt>
                <c:pt idx="24574">
                  <c:v>0.37670000000000003</c:v>
                </c:pt>
                <c:pt idx="24575">
                  <c:v>0.38159999999999999</c:v>
                </c:pt>
                <c:pt idx="24576">
                  <c:v>0.35960000000000003</c:v>
                </c:pt>
                <c:pt idx="24577">
                  <c:v>0.36270000000000002</c:v>
                </c:pt>
                <c:pt idx="24578">
                  <c:v>0.38950000000000001</c:v>
                </c:pt>
                <c:pt idx="24579">
                  <c:v>0.40640000000000004</c:v>
                </c:pt>
                <c:pt idx="24580">
                  <c:v>0.40350000000000003</c:v>
                </c:pt>
                <c:pt idx="24581">
                  <c:v>0.40010000000000007</c:v>
                </c:pt>
                <c:pt idx="24582">
                  <c:v>0.40190000000000003</c:v>
                </c:pt>
                <c:pt idx="24583">
                  <c:v>0.41070000000000007</c:v>
                </c:pt>
                <c:pt idx="24584">
                  <c:v>0.42320000000000002</c:v>
                </c:pt>
                <c:pt idx="24585">
                  <c:v>0.44059999999999999</c:v>
                </c:pt>
                <c:pt idx="24586">
                  <c:v>0.4335</c:v>
                </c:pt>
                <c:pt idx="24587">
                  <c:v>0.43780000000000002</c:v>
                </c:pt>
                <c:pt idx="24588">
                  <c:v>0.44600000000000001</c:v>
                </c:pt>
                <c:pt idx="24589">
                  <c:v>0.4667</c:v>
                </c:pt>
                <c:pt idx="24590">
                  <c:v>0.49059999999999998</c:v>
                </c:pt>
                <c:pt idx="24591">
                  <c:v>0.46790000000000004</c:v>
                </c:pt>
                <c:pt idx="24592">
                  <c:v>0.47070000000000001</c:v>
                </c:pt>
                <c:pt idx="24593">
                  <c:v>0.47060000000000007</c:v>
                </c:pt>
                <c:pt idx="24594">
                  <c:v>0.47240000000000004</c:v>
                </c:pt>
                <c:pt idx="24595">
                  <c:v>0.50209999999999999</c:v>
                </c:pt>
                <c:pt idx="24596">
                  <c:v>0.50800000000000001</c:v>
                </c:pt>
                <c:pt idx="24597">
                  <c:v>0.5343</c:v>
                </c:pt>
                <c:pt idx="24598">
                  <c:v>0.5504</c:v>
                </c:pt>
                <c:pt idx="24599">
                  <c:v>0.56769999999999998</c:v>
                </c:pt>
                <c:pt idx="24600">
                  <c:v>0.57850000000000001</c:v>
                </c:pt>
                <c:pt idx="24601">
                  <c:v>0.62160000000000004</c:v>
                </c:pt>
                <c:pt idx="24602">
                  <c:v>0.64050000000000007</c:v>
                </c:pt>
                <c:pt idx="24603">
                  <c:v>0.6351</c:v>
                </c:pt>
                <c:pt idx="24604">
                  <c:v>0.63390000000000013</c:v>
                </c:pt>
                <c:pt idx="24605">
                  <c:v>0.64139999999999997</c:v>
                </c:pt>
                <c:pt idx="24606">
                  <c:v>0.70500000000000007</c:v>
                </c:pt>
                <c:pt idx="24607">
                  <c:v>0.73920000000000008</c:v>
                </c:pt>
                <c:pt idx="24608">
                  <c:v>0.7894000000000001</c:v>
                </c:pt>
                <c:pt idx="24609">
                  <c:v>0.83219999999999994</c:v>
                </c:pt>
                <c:pt idx="24610">
                  <c:v>0.84510000000000007</c:v>
                </c:pt>
                <c:pt idx="24611">
                  <c:v>0.8468</c:v>
                </c:pt>
                <c:pt idx="24612">
                  <c:v>0.85530000000000017</c:v>
                </c:pt>
                <c:pt idx="24613">
                  <c:v>0.86940000000000017</c:v>
                </c:pt>
                <c:pt idx="24614">
                  <c:v>0.88759999999999994</c:v>
                </c:pt>
                <c:pt idx="24615">
                  <c:v>0.9205000000000001</c:v>
                </c:pt>
                <c:pt idx="24616">
                  <c:v>0.93120000000000003</c:v>
                </c:pt>
                <c:pt idx="24617">
                  <c:v>0.92430000000000012</c:v>
                </c:pt>
                <c:pt idx="24618">
                  <c:v>0.91500000000000004</c:v>
                </c:pt>
                <c:pt idx="24619">
                  <c:v>0.87560000000000004</c:v>
                </c:pt>
                <c:pt idx="24620">
                  <c:v>0.89350000000000007</c:v>
                </c:pt>
                <c:pt idx="24621">
                  <c:v>0.86839999999999995</c:v>
                </c:pt>
                <c:pt idx="24622">
                  <c:v>0.87250000000000005</c:v>
                </c:pt>
                <c:pt idx="24623">
                  <c:v>0.8922000000000001</c:v>
                </c:pt>
                <c:pt idx="24624">
                  <c:v>0.8548</c:v>
                </c:pt>
                <c:pt idx="24625">
                  <c:v>0.91190000000000004</c:v>
                </c:pt>
                <c:pt idx="24626">
                  <c:v>0.92070000000000007</c:v>
                </c:pt>
                <c:pt idx="24627">
                  <c:v>0.91560000000000008</c:v>
                </c:pt>
                <c:pt idx="24628">
                  <c:v>0.89500000000000002</c:v>
                </c:pt>
                <c:pt idx="24629">
                  <c:v>0.93450000000000011</c:v>
                </c:pt>
                <c:pt idx="24630">
                  <c:v>1.0186999999999999</c:v>
                </c:pt>
                <c:pt idx="24631">
                  <c:v>1.0810000000000002</c:v>
                </c:pt>
                <c:pt idx="24632">
                  <c:v>1.0487</c:v>
                </c:pt>
                <c:pt idx="24633">
                  <c:v>1.0263</c:v>
                </c:pt>
                <c:pt idx="24634">
                  <c:v>1.0744</c:v>
                </c:pt>
                <c:pt idx="24635">
                  <c:v>1.2103000000000002</c:v>
                </c:pt>
                <c:pt idx="24636">
                  <c:v>1.1265000000000001</c:v>
                </c:pt>
                <c:pt idx="24637">
                  <c:v>1.2004000000000001</c:v>
                </c:pt>
                <c:pt idx="24638">
                  <c:v>1.244</c:v>
                </c:pt>
                <c:pt idx="24639">
                  <c:v>1.3351000000000002</c:v>
                </c:pt>
                <c:pt idx="24640">
                  <c:v>1.2638</c:v>
                </c:pt>
                <c:pt idx="24641">
                  <c:v>1.3253000000000001</c:v>
                </c:pt>
                <c:pt idx="24642">
                  <c:v>1.3592000000000002</c:v>
                </c:pt>
                <c:pt idx="24643">
                  <c:v>1.4137000000000002</c:v>
                </c:pt>
                <c:pt idx="24644">
                  <c:v>1.3374000000000001</c:v>
                </c:pt>
                <c:pt idx="24645">
                  <c:v>1.3377000000000001</c:v>
                </c:pt>
                <c:pt idx="24646">
                  <c:v>1.4042000000000001</c:v>
                </c:pt>
                <c:pt idx="24647">
                  <c:v>1.3909000000000002</c:v>
                </c:pt>
                <c:pt idx="24648">
                  <c:v>1.3297000000000001</c:v>
                </c:pt>
                <c:pt idx="24649">
                  <c:v>1.2978000000000001</c:v>
                </c:pt>
                <c:pt idx="24650">
                  <c:v>1.2973000000000001</c:v>
                </c:pt>
                <c:pt idx="24651">
                  <c:v>1.3146000000000002</c:v>
                </c:pt>
                <c:pt idx="24652">
                  <c:v>1.3027</c:v>
                </c:pt>
                <c:pt idx="24653">
                  <c:v>1.3247</c:v>
                </c:pt>
                <c:pt idx="24654">
                  <c:v>1.2524</c:v>
                </c:pt>
                <c:pt idx="24655">
                  <c:v>1.2693000000000001</c:v>
                </c:pt>
                <c:pt idx="24656">
                  <c:v>1.2836000000000001</c:v>
                </c:pt>
                <c:pt idx="24657">
                  <c:v>1.2590000000000001</c:v>
                </c:pt>
                <c:pt idx="24658">
                  <c:v>1.2653000000000001</c:v>
                </c:pt>
                <c:pt idx="24659">
                  <c:v>1.2387000000000001</c:v>
                </c:pt>
                <c:pt idx="24660">
                  <c:v>1.2284000000000002</c:v>
                </c:pt>
                <c:pt idx="24661">
                  <c:v>1.2730000000000001</c:v>
                </c:pt>
                <c:pt idx="24662">
                  <c:v>1.3216000000000001</c:v>
                </c:pt>
                <c:pt idx="24663">
                  <c:v>1.3351000000000002</c:v>
                </c:pt>
                <c:pt idx="24664">
                  <c:v>1.2807000000000002</c:v>
                </c:pt>
                <c:pt idx="24665">
                  <c:v>1.2875000000000001</c:v>
                </c:pt>
                <c:pt idx="24666">
                  <c:v>1.3571</c:v>
                </c:pt>
                <c:pt idx="24667">
                  <c:v>1.3616000000000001</c:v>
                </c:pt>
                <c:pt idx="24668">
                  <c:v>1.4354</c:v>
                </c:pt>
                <c:pt idx="24669">
                  <c:v>1.411</c:v>
                </c:pt>
                <c:pt idx="24670">
                  <c:v>1.4278000000000002</c:v>
                </c:pt>
                <c:pt idx="24671">
                  <c:v>1.4237000000000002</c:v>
                </c:pt>
                <c:pt idx="24672">
                  <c:v>1.4408000000000001</c:v>
                </c:pt>
                <c:pt idx="24673">
                  <c:v>1.4573</c:v>
                </c:pt>
                <c:pt idx="24674">
                  <c:v>1.4477000000000002</c:v>
                </c:pt>
                <c:pt idx="24675">
                  <c:v>1.4510000000000001</c:v>
                </c:pt>
                <c:pt idx="24676">
                  <c:v>1.423</c:v>
                </c:pt>
                <c:pt idx="24677">
                  <c:v>1.4495</c:v>
                </c:pt>
                <c:pt idx="24678">
                  <c:v>1.4321999999999999</c:v>
                </c:pt>
                <c:pt idx="24679">
                  <c:v>1.4382000000000001</c:v>
                </c:pt>
                <c:pt idx="24680">
                  <c:v>1.4144000000000001</c:v>
                </c:pt>
                <c:pt idx="24681">
                  <c:v>1.3856000000000002</c:v>
                </c:pt>
                <c:pt idx="24682">
                  <c:v>1.3736000000000002</c:v>
                </c:pt>
                <c:pt idx="24683">
                  <c:v>1.4296</c:v>
                </c:pt>
                <c:pt idx="24684">
                  <c:v>1.4444000000000001</c:v>
                </c:pt>
                <c:pt idx="24685">
                  <c:v>1.4567000000000001</c:v>
                </c:pt>
                <c:pt idx="24686">
                  <c:v>1.4277</c:v>
                </c:pt>
                <c:pt idx="24687">
                  <c:v>1.4343000000000001</c:v>
                </c:pt>
                <c:pt idx="24688">
                  <c:v>1.4904000000000002</c:v>
                </c:pt>
                <c:pt idx="24689">
                  <c:v>1.4234</c:v>
                </c:pt>
                <c:pt idx="24690">
                  <c:v>1.3515000000000001</c:v>
                </c:pt>
                <c:pt idx="24691">
                  <c:v>1.2867000000000002</c:v>
                </c:pt>
                <c:pt idx="24692">
                  <c:v>1.2869999999999999</c:v>
                </c:pt>
                <c:pt idx="24693">
                  <c:v>1.3314000000000001</c:v>
                </c:pt>
                <c:pt idx="24694">
                  <c:v>1.3318000000000001</c:v>
                </c:pt>
                <c:pt idx="24695">
                  <c:v>1.3044000000000002</c:v>
                </c:pt>
                <c:pt idx="24696">
                  <c:v>1.2569000000000001</c:v>
                </c:pt>
                <c:pt idx="24697">
                  <c:v>1.2387000000000001</c:v>
                </c:pt>
                <c:pt idx="24698">
                  <c:v>1.194</c:v>
                </c:pt>
                <c:pt idx="24699">
                  <c:v>1.1580999999999999</c:v>
                </c:pt>
                <c:pt idx="24700">
                  <c:v>1.0386</c:v>
                </c:pt>
                <c:pt idx="24701">
                  <c:v>0.97260000000000013</c:v>
                </c:pt>
                <c:pt idx="24702">
                  <c:v>0.97129999999999994</c:v>
                </c:pt>
                <c:pt idx="24703">
                  <c:v>0.9274</c:v>
                </c:pt>
                <c:pt idx="24704">
                  <c:v>0.94420000000000004</c:v>
                </c:pt>
                <c:pt idx="24705">
                  <c:v>0.89070000000000005</c:v>
                </c:pt>
                <c:pt idx="24706">
                  <c:v>0.83820000000000006</c:v>
                </c:pt>
                <c:pt idx="24707">
                  <c:v>0.87780000000000014</c:v>
                </c:pt>
                <c:pt idx="24708">
                  <c:v>0.82980000000000009</c:v>
                </c:pt>
                <c:pt idx="24709">
                  <c:v>0.80220000000000002</c:v>
                </c:pt>
                <c:pt idx="24710">
                  <c:v>0.76860000000000006</c:v>
                </c:pt>
                <c:pt idx="24711">
                  <c:v>0.76480000000000004</c:v>
                </c:pt>
                <c:pt idx="24712">
                  <c:v>0.69910000000000005</c:v>
                </c:pt>
                <c:pt idx="24713">
                  <c:v>0.6169</c:v>
                </c:pt>
                <c:pt idx="24714">
                  <c:v>0.64490000000000003</c:v>
                </c:pt>
                <c:pt idx="24715">
                  <c:v>0.6018</c:v>
                </c:pt>
                <c:pt idx="24716">
                  <c:v>0.6352000000000001</c:v>
                </c:pt>
                <c:pt idx="24717">
                  <c:v>0.57820000000000005</c:v>
                </c:pt>
                <c:pt idx="24718">
                  <c:v>0.60730000000000006</c:v>
                </c:pt>
                <c:pt idx="24719">
                  <c:v>0.57199999999999995</c:v>
                </c:pt>
                <c:pt idx="24720">
                  <c:v>0.58310000000000006</c:v>
                </c:pt>
                <c:pt idx="24721">
                  <c:v>0.57550000000000001</c:v>
                </c:pt>
                <c:pt idx="24722">
                  <c:v>0.56030000000000002</c:v>
                </c:pt>
                <c:pt idx="24723">
                  <c:v>0.55700000000000005</c:v>
                </c:pt>
                <c:pt idx="24724">
                  <c:v>0.55420000000000003</c:v>
                </c:pt>
                <c:pt idx="24725">
                  <c:v>0.55080000000000007</c:v>
                </c:pt>
                <c:pt idx="24726">
                  <c:v>0.51369999999999993</c:v>
                </c:pt>
                <c:pt idx="24727">
                  <c:v>0.51159999999999994</c:v>
                </c:pt>
                <c:pt idx="24728">
                  <c:v>0.51090000000000002</c:v>
                </c:pt>
                <c:pt idx="24729">
                  <c:v>0.49109999999999998</c:v>
                </c:pt>
                <c:pt idx="24730">
                  <c:v>0.49199999999999999</c:v>
                </c:pt>
                <c:pt idx="24731">
                  <c:v>0.46980000000000005</c:v>
                </c:pt>
                <c:pt idx="24732">
                  <c:v>0.46330000000000005</c:v>
                </c:pt>
                <c:pt idx="24733">
                  <c:v>0.46820000000000006</c:v>
                </c:pt>
                <c:pt idx="24734">
                  <c:v>0.47160000000000002</c:v>
                </c:pt>
                <c:pt idx="24735">
                  <c:v>0.45700000000000007</c:v>
                </c:pt>
                <c:pt idx="24736">
                  <c:v>0.45130000000000003</c:v>
                </c:pt>
                <c:pt idx="24737">
                  <c:v>0.44390000000000002</c:v>
                </c:pt>
                <c:pt idx="24738">
                  <c:v>0.43860000000000005</c:v>
                </c:pt>
                <c:pt idx="24739">
                  <c:v>0.43070000000000008</c:v>
                </c:pt>
                <c:pt idx="24740">
                  <c:v>0.42149999999999999</c:v>
                </c:pt>
                <c:pt idx="24741">
                  <c:v>0.41790000000000005</c:v>
                </c:pt>
                <c:pt idx="24742">
                  <c:v>0.42930000000000001</c:v>
                </c:pt>
                <c:pt idx="24743">
                  <c:v>0.42350000000000004</c:v>
                </c:pt>
                <c:pt idx="24744">
                  <c:v>0.41060000000000002</c:v>
                </c:pt>
                <c:pt idx="24745">
                  <c:v>0.39590000000000003</c:v>
                </c:pt>
                <c:pt idx="24746">
                  <c:v>0.3952</c:v>
                </c:pt>
                <c:pt idx="24747">
                  <c:v>0.39360000000000001</c:v>
                </c:pt>
                <c:pt idx="24748">
                  <c:v>0.39140000000000003</c:v>
                </c:pt>
                <c:pt idx="24749">
                  <c:v>0.38319999999999999</c:v>
                </c:pt>
                <c:pt idx="24750">
                  <c:v>0.39190000000000003</c:v>
                </c:pt>
                <c:pt idx="24751">
                  <c:v>0.3851</c:v>
                </c:pt>
                <c:pt idx="24752">
                  <c:v>0.39290000000000003</c:v>
                </c:pt>
                <c:pt idx="24753">
                  <c:v>0.39390000000000003</c:v>
                </c:pt>
                <c:pt idx="24754">
                  <c:v>0.38260000000000005</c:v>
                </c:pt>
                <c:pt idx="24755">
                  <c:v>0.38470000000000004</c:v>
                </c:pt>
                <c:pt idx="24756">
                  <c:v>0.35650000000000004</c:v>
                </c:pt>
                <c:pt idx="24757">
                  <c:v>0.38050000000000006</c:v>
                </c:pt>
                <c:pt idx="24758">
                  <c:v>0.376</c:v>
                </c:pt>
                <c:pt idx="24759">
                  <c:v>0.39020000000000005</c:v>
                </c:pt>
                <c:pt idx="24760">
                  <c:v>0.38060000000000005</c:v>
                </c:pt>
                <c:pt idx="24761">
                  <c:v>0.36210000000000003</c:v>
                </c:pt>
                <c:pt idx="24762">
                  <c:v>0.36909999999999998</c:v>
                </c:pt>
                <c:pt idx="24763">
                  <c:v>0.38119999999999998</c:v>
                </c:pt>
                <c:pt idx="24764">
                  <c:v>0.37590000000000001</c:v>
                </c:pt>
                <c:pt idx="24765">
                  <c:v>0.35630000000000006</c:v>
                </c:pt>
                <c:pt idx="24766">
                  <c:v>0.37590000000000001</c:v>
                </c:pt>
                <c:pt idx="24767">
                  <c:v>0.34960000000000002</c:v>
                </c:pt>
                <c:pt idx="24768">
                  <c:v>0.35610000000000003</c:v>
                </c:pt>
                <c:pt idx="24769">
                  <c:v>0.37730000000000002</c:v>
                </c:pt>
                <c:pt idx="24770">
                  <c:v>0.3271</c:v>
                </c:pt>
                <c:pt idx="24771">
                  <c:v>0.34089999999999998</c:v>
                </c:pt>
                <c:pt idx="24772">
                  <c:v>0.32600000000000001</c:v>
                </c:pt>
                <c:pt idx="24773">
                  <c:v>0.3387</c:v>
                </c:pt>
                <c:pt idx="24774">
                  <c:v>0.32370000000000004</c:v>
                </c:pt>
                <c:pt idx="24775">
                  <c:v>0.32970000000000005</c:v>
                </c:pt>
                <c:pt idx="24776">
                  <c:v>0.32770000000000005</c:v>
                </c:pt>
                <c:pt idx="24777">
                  <c:v>0.32630000000000003</c:v>
                </c:pt>
                <c:pt idx="24778">
                  <c:v>0.32700000000000001</c:v>
                </c:pt>
                <c:pt idx="24779">
                  <c:v>0.32280000000000003</c:v>
                </c:pt>
                <c:pt idx="24780">
                  <c:v>0.31290000000000001</c:v>
                </c:pt>
                <c:pt idx="24781">
                  <c:v>0.33940000000000003</c:v>
                </c:pt>
                <c:pt idx="24782">
                  <c:v>0.34840000000000004</c:v>
                </c:pt>
                <c:pt idx="24783">
                  <c:v>0.33900000000000002</c:v>
                </c:pt>
                <c:pt idx="24784">
                  <c:v>0.28730000000000006</c:v>
                </c:pt>
                <c:pt idx="24785">
                  <c:v>0.28189999999999998</c:v>
                </c:pt>
                <c:pt idx="24786">
                  <c:v>0.28079999999999999</c:v>
                </c:pt>
                <c:pt idx="24787">
                  <c:v>0.28060000000000002</c:v>
                </c:pt>
                <c:pt idx="24788">
                  <c:v>0.27789999999999998</c:v>
                </c:pt>
                <c:pt idx="24789">
                  <c:v>0.2792</c:v>
                </c:pt>
                <c:pt idx="24790">
                  <c:v>0.27210000000000001</c:v>
                </c:pt>
                <c:pt idx="24791">
                  <c:v>0.28439999999999999</c:v>
                </c:pt>
                <c:pt idx="24792">
                  <c:v>0.31290000000000001</c:v>
                </c:pt>
                <c:pt idx="24793">
                  <c:v>0.25740000000000002</c:v>
                </c:pt>
                <c:pt idx="24794">
                  <c:v>0.25969999999999999</c:v>
                </c:pt>
                <c:pt idx="24795">
                  <c:v>0.2676</c:v>
                </c:pt>
                <c:pt idx="24796">
                  <c:v>0.27650000000000002</c:v>
                </c:pt>
                <c:pt idx="24797">
                  <c:v>0.2656</c:v>
                </c:pt>
                <c:pt idx="24798">
                  <c:v>0.29049999999999998</c:v>
                </c:pt>
                <c:pt idx="24799">
                  <c:v>0.27930000000000005</c:v>
                </c:pt>
                <c:pt idx="24800">
                  <c:v>0.26169999999999999</c:v>
                </c:pt>
                <c:pt idx="24801">
                  <c:v>0.25769999999999998</c:v>
                </c:pt>
                <c:pt idx="24802">
                  <c:v>0.2586</c:v>
                </c:pt>
                <c:pt idx="24803">
                  <c:v>0.26090000000000002</c:v>
                </c:pt>
                <c:pt idx="24804">
                  <c:v>0.25640000000000002</c:v>
                </c:pt>
                <c:pt idx="24805">
                  <c:v>0.24729999999999999</c:v>
                </c:pt>
                <c:pt idx="24806">
                  <c:v>0.26169999999999999</c:v>
                </c:pt>
                <c:pt idx="24807">
                  <c:v>0.27029999999999998</c:v>
                </c:pt>
                <c:pt idx="24808">
                  <c:v>0.25710000000000005</c:v>
                </c:pt>
                <c:pt idx="24809">
                  <c:v>0.25819999999999999</c:v>
                </c:pt>
                <c:pt idx="24810">
                  <c:v>0.2631</c:v>
                </c:pt>
                <c:pt idx="24811">
                  <c:v>0.28450000000000003</c:v>
                </c:pt>
                <c:pt idx="24812">
                  <c:v>0.27679999999999999</c:v>
                </c:pt>
                <c:pt idx="24813">
                  <c:v>0.30410000000000004</c:v>
                </c:pt>
                <c:pt idx="24814">
                  <c:v>0.28450000000000003</c:v>
                </c:pt>
                <c:pt idx="24815">
                  <c:v>0.28140000000000004</c:v>
                </c:pt>
                <c:pt idx="24816">
                  <c:v>0.30659999999999998</c:v>
                </c:pt>
                <c:pt idx="24817">
                  <c:v>0.33570000000000005</c:v>
                </c:pt>
                <c:pt idx="24818">
                  <c:v>0.32640000000000002</c:v>
                </c:pt>
                <c:pt idx="24819">
                  <c:v>0.32030000000000003</c:v>
                </c:pt>
                <c:pt idx="24820">
                  <c:v>0.32190000000000002</c:v>
                </c:pt>
                <c:pt idx="24821">
                  <c:v>0.3246</c:v>
                </c:pt>
                <c:pt idx="24822">
                  <c:v>0.31269999999999998</c:v>
                </c:pt>
                <c:pt idx="24823">
                  <c:v>0.30870000000000003</c:v>
                </c:pt>
                <c:pt idx="24824">
                  <c:v>0.29570000000000002</c:v>
                </c:pt>
                <c:pt idx="24825">
                  <c:v>0.25440000000000002</c:v>
                </c:pt>
                <c:pt idx="24826">
                  <c:v>0.26490000000000002</c:v>
                </c:pt>
                <c:pt idx="24827">
                  <c:v>0.26030000000000003</c:v>
                </c:pt>
                <c:pt idx="24828">
                  <c:v>0.26930000000000004</c:v>
                </c:pt>
                <c:pt idx="24829">
                  <c:v>0.2465</c:v>
                </c:pt>
                <c:pt idx="24830">
                  <c:v>0.22750000000000001</c:v>
                </c:pt>
                <c:pt idx="24831">
                  <c:v>0.25700000000000001</c:v>
                </c:pt>
                <c:pt idx="24832">
                  <c:v>0.25230000000000002</c:v>
                </c:pt>
                <c:pt idx="24833">
                  <c:v>0.25040000000000001</c:v>
                </c:pt>
                <c:pt idx="24834">
                  <c:v>0.25140000000000001</c:v>
                </c:pt>
                <c:pt idx="24835">
                  <c:v>0.25390000000000001</c:v>
                </c:pt>
                <c:pt idx="24836">
                  <c:v>0.24910000000000002</c:v>
                </c:pt>
                <c:pt idx="24837">
                  <c:v>0.2359</c:v>
                </c:pt>
                <c:pt idx="24838">
                  <c:v>0.23260000000000003</c:v>
                </c:pt>
                <c:pt idx="24839">
                  <c:v>0.24529999999999999</c:v>
                </c:pt>
                <c:pt idx="24840">
                  <c:v>0.21560000000000001</c:v>
                </c:pt>
                <c:pt idx="24841">
                  <c:v>0.15900000000000003</c:v>
                </c:pt>
                <c:pt idx="24842">
                  <c:v>0.11000000000000001</c:v>
                </c:pt>
                <c:pt idx="24843">
                  <c:v>8.0000000000000016E-2</c:v>
                </c:pt>
                <c:pt idx="24844">
                  <c:v>6.1700000000000005E-2</c:v>
                </c:pt>
                <c:pt idx="24845">
                  <c:v>4.5300000000000007E-2</c:v>
                </c:pt>
                <c:pt idx="24846">
                  <c:v>4.36E-2</c:v>
                </c:pt>
                <c:pt idx="24847">
                  <c:v>4.36E-2</c:v>
                </c:pt>
                <c:pt idx="24848">
                  <c:v>3.6299999999999999E-2</c:v>
                </c:pt>
                <c:pt idx="24849">
                  <c:v>3.49E-2</c:v>
                </c:pt>
                <c:pt idx="24850">
                  <c:v>4.07E-2</c:v>
                </c:pt>
                <c:pt idx="24851">
                  <c:v>3.78E-2</c:v>
                </c:pt>
                <c:pt idx="24852">
                  <c:v>3.7700000000000004E-2</c:v>
                </c:pt>
                <c:pt idx="24853">
                  <c:v>3.6400000000000002E-2</c:v>
                </c:pt>
                <c:pt idx="24854">
                  <c:v>4.24E-2</c:v>
                </c:pt>
                <c:pt idx="24855">
                  <c:v>4.7100000000000003E-2</c:v>
                </c:pt>
                <c:pt idx="24856">
                  <c:v>6.0600000000000001E-2</c:v>
                </c:pt>
                <c:pt idx="24857">
                  <c:v>5.4700000000000006E-2</c:v>
                </c:pt>
                <c:pt idx="24858">
                  <c:v>6.08E-2</c:v>
                </c:pt>
                <c:pt idx="24859">
                  <c:v>5.0900000000000001E-2</c:v>
                </c:pt>
                <c:pt idx="24860">
                  <c:v>5.7099999999999998E-2</c:v>
                </c:pt>
                <c:pt idx="24861">
                  <c:v>7.0900000000000005E-2</c:v>
                </c:pt>
                <c:pt idx="24862">
                  <c:v>8.0500000000000016E-2</c:v>
                </c:pt>
                <c:pt idx="24863">
                  <c:v>8.8200000000000001E-2</c:v>
                </c:pt>
                <c:pt idx="24864">
                  <c:v>0.11710000000000001</c:v>
                </c:pt>
                <c:pt idx="24865">
                  <c:v>0.1142</c:v>
                </c:pt>
                <c:pt idx="24866">
                  <c:v>0.10560000000000001</c:v>
                </c:pt>
                <c:pt idx="24867">
                  <c:v>9.7000000000000003E-2</c:v>
                </c:pt>
                <c:pt idx="24868">
                  <c:v>0.1017</c:v>
                </c:pt>
                <c:pt idx="24869">
                  <c:v>0.12450000000000001</c:v>
                </c:pt>
                <c:pt idx="24870">
                  <c:v>0.12140000000000001</c:v>
                </c:pt>
                <c:pt idx="24871">
                  <c:v>0.11299999999999999</c:v>
                </c:pt>
                <c:pt idx="24872">
                  <c:v>0.12140000000000001</c:v>
                </c:pt>
                <c:pt idx="24873">
                  <c:v>0.12520000000000001</c:v>
                </c:pt>
                <c:pt idx="24874">
                  <c:v>0.1512</c:v>
                </c:pt>
                <c:pt idx="24875">
                  <c:v>0.1545</c:v>
                </c:pt>
                <c:pt idx="24876">
                  <c:v>0.14770000000000003</c:v>
                </c:pt>
                <c:pt idx="24877">
                  <c:v>0.15310000000000001</c:v>
                </c:pt>
                <c:pt idx="24878">
                  <c:v>0.20130000000000001</c:v>
                </c:pt>
                <c:pt idx="24879">
                  <c:v>0.22930000000000003</c:v>
                </c:pt>
                <c:pt idx="24880">
                  <c:v>0.23630000000000001</c:v>
                </c:pt>
                <c:pt idx="24881">
                  <c:v>0.23090000000000002</c:v>
                </c:pt>
                <c:pt idx="24882">
                  <c:v>0.28809999999999997</c:v>
                </c:pt>
                <c:pt idx="24883">
                  <c:v>0.2596</c:v>
                </c:pt>
                <c:pt idx="24884">
                  <c:v>0.25850000000000001</c:v>
                </c:pt>
                <c:pt idx="24885">
                  <c:v>0.2324</c:v>
                </c:pt>
                <c:pt idx="24886">
                  <c:v>0.20280000000000001</c:v>
                </c:pt>
                <c:pt idx="24887">
                  <c:v>0.26850000000000002</c:v>
                </c:pt>
                <c:pt idx="24888">
                  <c:v>0.26619999999999999</c:v>
                </c:pt>
                <c:pt idx="24889">
                  <c:v>0.27679999999999999</c:v>
                </c:pt>
                <c:pt idx="24890">
                  <c:v>0.2903</c:v>
                </c:pt>
                <c:pt idx="24891">
                  <c:v>0.42370000000000002</c:v>
                </c:pt>
                <c:pt idx="24892">
                  <c:v>0.32570000000000005</c:v>
                </c:pt>
                <c:pt idx="24893">
                  <c:v>0.32430000000000003</c:v>
                </c:pt>
                <c:pt idx="24894">
                  <c:v>0.36020000000000002</c:v>
                </c:pt>
                <c:pt idx="24895">
                  <c:v>0.37070000000000003</c:v>
                </c:pt>
                <c:pt idx="24896">
                  <c:v>0.41390000000000005</c:v>
                </c:pt>
                <c:pt idx="24897">
                  <c:v>0.39290000000000003</c:v>
                </c:pt>
                <c:pt idx="24898">
                  <c:v>0.39710000000000001</c:v>
                </c:pt>
                <c:pt idx="24899">
                  <c:v>0.43470000000000009</c:v>
                </c:pt>
                <c:pt idx="24900">
                  <c:v>0.41340000000000005</c:v>
                </c:pt>
                <c:pt idx="24901">
                  <c:v>0.4148</c:v>
                </c:pt>
                <c:pt idx="24902">
                  <c:v>0.42359999999999998</c:v>
                </c:pt>
                <c:pt idx="24903">
                  <c:v>0.42670000000000008</c:v>
                </c:pt>
                <c:pt idx="24904">
                  <c:v>0.4395</c:v>
                </c:pt>
                <c:pt idx="24905">
                  <c:v>0.43979999999999997</c:v>
                </c:pt>
                <c:pt idx="24906">
                  <c:v>0.44870000000000004</c:v>
                </c:pt>
                <c:pt idx="24907">
                  <c:v>0.4425</c:v>
                </c:pt>
                <c:pt idx="24908">
                  <c:v>0.44580000000000003</c:v>
                </c:pt>
                <c:pt idx="24909">
                  <c:v>0.47360000000000002</c:v>
                </c:pt>
                <c:pt idx="24910">
                  <c:v>0.49070000000000003</c:v>
                </c:pt>
                <c:pt idx="24911">
                  <c:v>0.54560000000000008</c:v>
                </c:pt>
                <c:pt idx="24912">
                  <c:v>0.55990000000000006</c:v>
                </c:pt>
                <c:pt idx="24913">
                  <c:v>0.58440000000000003</c:v>
                </c:pt>
                <c:pt idx="24914">
                  <c:v>0.62880000000000003</c:v>
                </c:pt>
                <c:pt idx="24915">
                  <c:v>0.65039999999999998</c:v>
                </c:pt>
                <c:pt idx="24916">
                  <c:v>0.63710000000000011</c:v>
                </c:pt>
                <c:pt idx="24917">
                  <c:v>0.67830000000000013</c:v>
                </c:pt>
                <c:pt idx="24918">
                  <c:v>0.70480000000000009</c:v>
                </c:pt>
                <c:pt idx="24919">
                  <c:v>0.74640000000000006</c:v>
                </c:pt>
                <c:pt idx="24920">
                  <c:v>0.78120000000000012</c:v>
                </c:pt>
                <c:pt idx="24921">
                  <c:v>0.85170000000000001</c:v>
                </c:pt>
                <c:pt idx="24922">
                  <c:v>0.85550000000000004</c:v>
                </c:pt>
                <c:pt idx="24923">
                  <c:v>0.84250000000000014</c:v>
                </c:pt>
                <c:pt idx="24924">
                  <c:v>0.85510000000000008</c:v>
                </c:pt>
                <c:pt idx="24925">
                  <c:v>0.93979999999999997</c:v>
                </c:pt>
                <c:pt idx="24926">
                  <c:v>0.97560000000000002</c:v>
                </c:pt>
                <c:pt idx="24927">
                  <c:v>1.008</c:v>
                </c:pt>
                <c:pt idx="24928">
                  <c:v>0.98439999999999994</c:v>
                </c:pt>
                <c:pt idx="24929">
                  <c:v>1.0218</c:v>
                </c:pt>
                <c:pt idx="24930">
                  <c:v>1.0284000000000002</c:v>
                </c:pt>
                <c:pt idx="24931">
                  <c:v>1.0776999999999999</c:v>
                </c:pt>
                <c:pt idx="24932">
                  <c:v>1.1115000000000002</c:v>
                </c:pt>
                <c:pt idx="24933">
                  <c:v>1.1453</c:v>
                </c:pt>
                <c:pt idx="24934">
                  <c:v>1.1603000000000001</c:v>
                </c:pt>
                <c:pt idx="24935">
                  <c:v>1.2077</c:v>
                </c:pt>
                <c:pt idx="24936">
                  <c:v>1.2110000000000001</c:v>
                </c:pt>
                <c:pt idx="24937">
                  <c:v>1.1331</c:v>
                </c:pt>
                <c:pt idx="24938">
                  <c:v>1.1831</c:v>
                </c:pt>
                <c:pt idx="24939">
                  <c:v>1.1189</c:v>
                </c:pt>
                <c:pt idx="24940">
                  <c:v>1.0921000000000001</c:v>
                </c:pt>
                <c:pt idx="24941">
                  <c:v>1.1777</c:v>
                </c:pt>
                <c:pt idx="24942">
                  <c:v>1.2141999999999999</c:v>
                </c:pt>
                <c:pt idx="24943">
                  <c:v>1.2663000000000002</c:v>
                </c:pt>
                <c:pt idx="24944">
                  <c:v>1.2506000000000002</c:v>
                </c:pt>
                <c:pt idx="24945">
                  <c:v>1.2721</c:v>
                </c:pt>
                <c:pt idx="24946">
                  <c:v>1.2788000000000002</c:v>
                </c:pt>
                <c:pt idx="24947">
                  <c:v>1.3367000000000002</c:v>
                </c:pt>
                <c:pt idx="24948">
                  <c:v>1.2746000000000002</c:v>
                </c:pt>
                <c:pt idx="24949">
                  <c:v>1.2393000000000001</c:v>
                </c:pt>
                <c:pt idx="24950">
                  <c:v>1.2938000000000001</c:v>
                </c:pt>
                <c:pt idx="24951">
                  <c:v>1.2597</c:v>
                </c:pt>
                <c:pt idx="24952">
                  <c:v>1.1970000000000001</c:v>
                </c:pt>
                <c:pt idx="24953">
                  <c:v>1.1409</c:v>
                </c:pt>
                <c:pt idx="24954">
                  <c:v>1.1076000000000001</c:v>
                </c:pt>
                <c:pt idx="24955">
                  <c:v>1.1500000000000001</c:v>
                </c:pt>
                <c:pt idx="24956">
                  <c:v>1.1358000000000001</c:v>
                </c:pt>
                <c:pt idx="24957">
                  <c:v>1.1641000000000001</c:v>
                </c:pt>
                <c:pt idx="24958">
                  <c:v>1.1488</c:v>
                </c:pt>
                <c:pt idx="24959">
                  <c:v>1.0680000000000001</c:v>
                </c:pt>
                <c:pt idx="24960">
                  <c:v>1.1452</c:v>
                </c:pt>
                <c:pt idx="24961">
                  <c:v>1.1395</c:v>
                </c:pt>
                <c:pt idx="24962">
                  <c:v>1.1594</c:v>
                </c:pt>
                <c:pt idx="24963">
                  <c:v>1.1736000000000002</c:v>
                </c:pt>
                <c:pt idx="24964">
                  <c:v>1.1195999999999999</c:v>
                </c:pt>
                <c:pt idx="24965">
                  <c:v>1.1121000000000001</c:v>
                </c:pt>
                <c:pt idx="24966">
                  <c:v>1.1074999999999999</c:v>
                </c:pt>
                <c:pt idx="24967">
                  <c:v>1.1214000000000002</c:v>
                </c:pt>
                <c:pt idx="24968">
                  <c:v>1.1134000000000002</c:v>
                </c:pt>
                <c:pt idx="24969">
                  <c:v>1.052</c:v>
                </c:pt>
                <c:pt idx="24970">
                  <c:v>1.0523</c:v>
                </c:pt>
                <c:pt idx="24971">
                  <c:v>1.0626</c:v>
                </c:pt>
                <c:pt idx="24972">
                  <c:v>0.99109999999999998</c:v>
                </c:pt>
                <c:pt idx="24973">
                  <c:v>1.0291000000000001</c:v>
                </c:pt>
                <c:pt idx="24974">
                  <c:v>1.0856000000000001</c:v>
                </c:pt>
                <c:pt idx="24975">
                  <c:v>1.0557000000000001</c:v>
                </c:pt>
                <c:pt idx="24976">
                  <c:v>1.0263</c:v>
                </c:pt>
                <c:pt idx="24977">
                  <c:v>1.0288000000000002</c:v>
                </c:pt>
                <c:pt idx="24978">
                  <c:v>0.98490000000000011</c:v>
                </c:pt>
                <c:pt idx="24979">
                  <c:v>0.97880000000000011</c:v>
                </c:pt>
                <c:pt idx="24980">
                  <c:v>0.93770000000000009</c:v>
                </c:pt>
                <c:pt idx="24981">
                  <c:v>0.91910000000000014</c:v>
                </c:pt>
                <c:pt idx="24982">
                  <c:v>0.91750000000000009</c:v>
                </c:pt>
                <c:pt idx="24983">
                  <c:v>0.88660000000000005</c:v>
                </c:pt>
                <c:pt idx="24984">
                  <c:v>0.87919999999999998</c:v>
                </c:pt>
                <c:pt idx="24985">
                  <c:v>0.86630000000000007</c:v>
                </c:pt>
                <c:pt idx="24986">
                  <c:v>0.86030000000000006</c:v>
                </c:pt>
                <c:pt idx="24987">
                  <c:v>0.77220000000000011</c:v>
                </c:pt>
                <c:pt idx="24988">
                  <c:v>0.78090000000000004</c:v>
                </c:pt>
                <c:pt idx="24989">
                  <c:v>0.72060000000000013</c:v>
                </c:pt>
                <c:pt idx="24990">
                  <c:v>0.63990000000000002</c:v>
                </c:pt>
                <c:pt idx="24991">
                  <c:v>0.63700000000000001</c:v>
                </c:pt>
                <c:pt idx="24992">
                  <c:v>0.58710000000000007</c:v>
                </c:pt>
                <c:pt idx="24993">
                  <c:v>0.56779999999999997</c:v>
                </c:pt>
                <c:pt idx="24994">
                  <c:v>0.56559999999999999</c:v>
                </c:pt>
                <c:pt idx="24995">
                  <c:v>0.53159999999999996</c:v>
                </c:pt>
                <c:pt idx="24996">
                  <c:v>0.49520000000000003</c:v>
                </c:pt>
                <c:pt idx="24997">
                  <c:v>0.46750000000000003</c:v>
                </c:pt>
                <c:pt idx="24998">
                  <c:v>0.503</c:v>
                </c:pt>
                <c:pt idx="24999">
                  <c:v>0.48410000000000003</c:v>
                </c:pt>
                <c:pt idx="25000">
                  <c:v>0.47830000000000006</c:v>
                </c:pt>
                <c:pt idx="25001">
                  <c:v>0.45540000000000003</c:v>
                </c:pt>
                <c:pt idx="25002">
                  <c:v>0.44409999999999999</c:v>
                </c:pt>
                <c:pt idx="25003">
                  <c:v>0.42850000000000005</c:v>
                </c:pt>
                <c:pt idx="25004">
                  <c:v>0.44829999999999998</c:v>
                </c:pt>
                <c:pt idx="25005">
                  <c:v>0.43840000000000007</c:v>
                </c:pt>
                <c:pt idx="25006">
                  <c:v>0.43230000000000007</c:v>
                </c:pt>
                <c:pt idx="25007">
                  <c:v>0.41180000000000005</c:v>
                </c:pt>
                <c:pt idx="25008">
                  <c:v>0.39150000000000001</c:v>
                </c:pt>
                <c:pt idx="25009">
                  <c:v>0.37780000000000002</c:v>
                </c:pt>
                <c:pt idx="25010">
                  <c:v>0.3674</c:v>
                </c:pt>
                <c:pt idx="25011">
                  <c:v>0.35499999999999998</c:v>
                </c:pt>
                <c:pt idx="25012">
                  <c:v>0.3453</c:v>
                </c:pt>
                <c:pt idx="25013">
                  <c:v>0.33550000000000002</c:v>
                </c:pt>
                <c:pt idx="25014">
                  <c:v>0.30740000000000001</c:v>
                </c:pt>
                <c:pt idx="25015">
                  <c:v>0.30620000000000003</c:v>
                </c:pt>
                <c:pt idx="25016">
                  <c:v>0.29120000000000001</c:v>
                </c:pt>
                <c:pt idx="25017">
                  <c:v>0.28730000000000006</c:v>
                </c:pt>
                <c:pt idx="25018">
                  <c:v>0.27599999999999997</c:v>
                </c:pt>
                <c:pt idx="25019">
                  <c:v>0.2601</c:v>
                </c:pt>
                <c:pt idx="25020">
                  <c:v>0.24700000000000003</c:v>
                </c:pt>
                <c:pt idx="25021">
                  <c:v>0.24080000000000001</c:v>
                </c:pt>
                <c:pt idx="25022">
                  <c:v>0.23039999999999999</c:v>
                </c:pt>
                <c:pt idx="25023">
                  <c:v>0.2215</c:v>
                </c:pt>
                <c:pt idx="25024">
                  <c:v>0.20850000000000002</c:v>
                </c:pt>
                <c:pt idx="25025">
                  <c:v>0.20630000000000004</c:v>
                </c:pt>
                <c:pt idx="25026">
                  <c:v>0.19420000000000001</c:v>
                </c:pt>
                <c:pt idx="25027">
                  <c:v>0.1867</c:v>
                </c:pt>
                <c:pt idx="25028">
                  <c:v>0.17980000000000002</c:v>
                </c:pt>
                <c:pt idx="25029">
                  <c:v>0.17400000000000002</c:v>
                </c:pt>
                <c:pt idx="25030">
                  <c:v>0.16820000000000002</c:v>
                </c:pt>
                <c:pt idx="25031">
                  <c:v>0.15790000000000001</c:v>
                </c:pt>
                <c:pt idx="25032">
                  <c:v>0.1522</c:v>
                </c:pt>
                <c:pt idx="25033">
                  <c:v>0.14850000000000002</c:v>
                </c:pt>
                <c:pt idx="25034">
                  <c:v>0.14330000000000001</c:v>
                </c:pt>
                <c:pt idx="25035">
                  <c:v>0.1358</c:v>
                </c:pt>
                <c:pt idx="25036">
                  <c:v>0.13260000000000002</c:v>
                </c:pt>
                <c:pt idx="25037">
                  <c:v>0.1275</c:v>
                </c:pt>
                <c:pt idx="25038">
                  <c:v>0.12540000000000001</c:v>
                </c:pt>
                <c:pt idx="25039">
                  <c:v>0.12689999999999999</c:v>
                </c:pt>
                <c:pt idx="25040">
                  <c:v>0.12170000000000002</c:v>
                </c:pt>
                <c:pt idx="25041">
                  <c:v>0.1158</c:v>
                </c:pt>
                <c:pt idx="25042">
                  <c:v>0.1061</c:v>
                </c:pt>
                <c:pt idx="25043">
                  <c:v>0.1047</c:v>
                </c:pt>
                <c:pt idx="25044">
                  <c:v>9.9299999999999999E-2</c:v>
                </c:pt>
                <c:pt idx="25045">
                  <c:v>9.9299999999999999E-2</c:v>
                </c:pt>
                <c:pt idx="25046">
                  <c:v>9.9299999999999999E-2</c:v>
                </c:pt>
                <c:pt idx="25047">
                  <c:v>0.1008</c:v>
                </c:pt>
                <c:pt idx="25048">
                  <c:v>0.1055</c:v>
                </c:pt>
                <c:pt idx="25049">
                  <c:v>0.1069</c:v>
                </c:pt>
                <c:pt idx="25050">
                  <c:v>0.11200000000000002</c:v>
                </c:pt>
                <c:pt idx="25051">
                  <c:v>0.1152</c:v>
                </c:pt>
                <c:pt idx="25052">
                  <c:v>0.11200000000000002</c:v>
                </c:pt>
                <c:pt idx="25053">
                  <c:v>0.12040000000000001</c:v>
                </c:pt>
                <c:pt idx="25054">
                  <c:v>0.1278</c:v>
                </c:pt>
                <c:pt idx="25055">
                  <c:v>0.12660000000000002</c:v>
                </c:pt>
                <c:pt idx="25056">
                  <c:v>0.12889999999999999</c:v>
                </c:pt>
                <c:pt idx="25057">
                  <c:v>0.1368</c:v>
                </c:pt>
                <c:pt idx="25058">
                  <c:v>0.13320000000000001</c:v>
                </c:pt>
                <c:pt idx="25059">
                  <c:v>0.13360000000000002</c:v>
                </c:pt>
                <c:pt idx="25060">
                  <c:v>0.13400000000000001</c:v>
                </c:pt>
                <c:pt idx="25061">
                  <c:v>0.13560000000000003</c:v>
                </c:pt>
                <c:pt idx="25062">
                  <c:v>0.13919999999999999</c:v>
                </c:pt>
                <c:pt idx="25063">
                  <c:v>0.13450000000000001</c:v>
                </c:pt>
                <c:pt idx="25064">
                  <c:v>0.13770000000000002</c:v>
                </c:pt>
                <c:pt idx="25065">
                  <c:v>0.14450000000000002</c:v>
                </c:pt>
                <c:pt idx="25066">
                  <c:v>0.14599999999999999</c:v>
                </c:pt>
                <c:pt idx="25067">
                  <c:v>0.13700000000000001</c:v>
                </c:pt>
                <c:pt idx="25068">
                  <c:v>0.1293</c:v>
                </c:pt>
                <c:pt idx="25069">
                  <c:v>0.14180000000000001</c:v>
                </c:pt>
                <c:pt idx="25070">
                  <c:v>0.14599999999999999</c:v>
                </c:pt>
                <c:pt idx="25071">
                  <c:v>0.13620000000000002</c:v>
                </c:pt>
                <c:pt idx="25072">
                  <c:v>0.12789999999999999</c:v>
                </c:pt>
                <c:pt idx="25073">
                  <c:v>0.1298</c:v>
                </c:pt>
                <c:pt idx="25074">
                  <c:v>0.1246</c:v>
                </c:pt>
                <c:pt idx="25075">
                  <c:v>0.12</c:v>
                </c:pt>
                <c:pt idx="25076">
                  <c:v>0.11840000000000001</c:v>
                </c:pt>
                <c:pt idx="25077">
                  <c:v>0.1154</c:v>
                </c:pt>
                <c:pt idx="25078">
                  <c:v>0.11259999999999999</c:v>
                </c:pt>
                <c:pt idx="25079">
                  <c:v>0.11890000000000001</c:v>
                </c:pt>
                <c:pt idx="25080">
                  <c:v>0.12620000000000001</c:v>
                </c:pt>
                <c:pt idx="25081">
                  <c:v>0.1236</c:v>
                </c:pt>
                <c:pt idx="25082">
                  <c:v>0.1174</c:v>
                </c:pt>
                <c:pt idx="25083">
                  <c:v>0.1208</c:v>
                </c:pt>
                <c:pt idx="25084">
                  <c:v>0.12410000000000002</c:v>
                </c:pt>
                <c:pt idx="25085">
                  <c:v>0.11940000000000001</c:v>
                </c:pt>
                <c:pt idx="25086">
                  <c:v>0.12210000000000001</c:v>
                </c:pt>
                <c:pt idx="25087">
                  <c:v>0.11899999999999999</c:v>
                </c:pt>
                <c:pt idx="25088">
                  <c:v>0.11599999999999999</c:v>
                </c:pt>
                <c:pt idx="25089">
                  <c:v>0.1142</c:v>
                </c:pt>
                <c:pt idx="25090">
                  <c:v>0.1168</c:v>
                </c:pt>
                <c:pt idx="25091">
                  <c:v>0.1142</c:v>
                </c:pt>
                <c:pt idx="25092">
                  <c:v>0.10800000000000001</c:v>
                </c:pt>
                <c:pt idx="25093">
                  <c:v>9.8799999999999999E-2</c:v>
                </c:pt>
                <c:pt idx="25094">
                  <c:v>9.7200000000000009E-2</c:v>
                </c:pt>
                <c:pt idx="25095">
                  <c:v>9.8500000000000004E-2</c:v>
                </c:pt>
                <c:pt idx="25096">
                  <c:v>9.6500000000000002E-2</c:v>
                </c:pt>
                <c:pt idx="25097">
                  <c:v>9.5000000000000001E-2</c:v>
                </c:pt>
                <c:pt idx="25098">
                  <c:v>9.3200000000000005E-2</c:v>
                </c:pt>
                <c:pt idx="25099">
                  <c:v>9.1300000000000006E-2</c:v>
                </c:pt>
                <c:pt idx="25100">
                  <c:v>8.9900000000000008E-2</c:v>
                </c:pt>
                <c:pt idx="25101">
                  <c:v>8.5000000000000006E-2</c:v>
                </c:pt>
                <c:pt idx="25102">
                  <c:v>8.4900000000000003E-2</c:v>
                </c:pt>
                <c:pt idx="25103">
                  <c:v>8.4900000000000003E-2</c:v>
                </c:pt>
                <c:pt idx="25104">
                  <c:v>8.1600000000000006E-2</c:v>
                </c:pt>
                <c:pt idx="25105">
                  <c:v>7.8600000000000003E-2</c:v>
                </c:pt>
                <c:pt idx="25106">
                  <c:v>8.0000000000000016E-2</c:v>
                </c:pt>
                <c:pt idx="25107">
                  <c:v>7.9900000000000013E-2</c:v>
                </c:pt>
                <c:pt idx="25108">
                  <c:v>8.0000000000000016E-2</c:v>
                </c:pt>
                <c:pt idx="25109">
                  <c:v>7.9900000000000013E-2</c:v>
                </c:pt>
                <c:pt idx="25110">
                  <c:v>8.1900000000000001E-2</c:v>
                </c:pt>
                <c:pt idx="25111">
                  <c:v>8.3199999999999996E-2</c:v>
                </c:pt>
                <c:pt idx="25112">
                  <c:v>8.6199999999999999E-2</c:v>
                </c:pt>
                <c:pt idx="25113">
                  <c:v>8.950000000000001E-2</c:v>
                </c:pt>
                <c:pt idx="25114">
                  <c:v>9.1100000000000014E-2</c:v>
                </c:pt>
                <c:pt idx="25115">
                  <c:v>9.1100000000000014E-2</c:v>
                </c:pt>
                <c:pt idx="25116">
                  <c:v>9.290000000000001E-2</c:v>
                </c:pt>
                <c:pt idx="25117">
                  <c:v>9.4299999999999995E-2</c:v>
                </c:pt>
                <c:pt idx="25118">
                  <c:v>9.290000000000001E-2</c:v>
                </c:pt>
                <c:pt idx="25119">
                  <c:v>9.3300000000000008E-2</c:v>
                </c:pt>
                <c:pt idx="25120">
                  <c:v>9.7500000000000003E-2</c:v>
                </c:pt>
                <c:pt idx="25121">
                  <c:v>0.10220000000000001</c:v>
                </c:pt>
                <c:pt idx="25122">
                  <c:v>0.10149999999999999</c:v>
                </c:pt>
                <c:pt idx="25123">
                  <c:v>9.5700000000000007E-2</c:v>
                </c:pt>
                <c:pt idx="25124">
                  <c:v>9.8900000000000002E-2</c:v>
                </c:pt>
                <c:pt idx="25125">
                  <c:v>0.10500000000000001</c:v>
                </c:pt>
                <c:pt idx="25126">
                  <c:v>0.1071</c:v>
                </c:pt>
                <c:pt idx="25127">
                  <c:v>0.1087</c:v>
                </c:pt>
                <c:pt idx="25128">
                  <c:v>0.11359999999999999</c:v>
                </c:pt>
                <c:pt idx="25129">
                  <c:v>0.11310000000000001</c:v>
                </c:pt>
                <c:pt idx="25130">
                  <c:v>0.1132</c:v>
                </c:pt>
                <c:pt idx="25131">
                  <c:v>0.11940000000000001</c:v>
                </c:pt>
                <c:pt idx="25132">
                  <c:v>0.12150000000000001</c:v>
                </c:pt>
                <c:pt idx="25133">
                  <c:v>0.1142</c:v>
                </c:pt>
                <c:pt idx="25134">
                  <c:v>0.1148</c:v>
                </c:pt>
                <c:pt idx="25135">
                  <c:v>0.11070000000000001</c:v>
                </c:pt>
                <c:pt idx="25136">
                  <c:v>0.11550000000000001</c:v>
                </c:pt>
                <c:pt idx="25137">
                  <c:v>0.12010000000000001</c:v>
                </c:pt>
                <c:pt idx="25138">
                  <c:v>0.12660000000000002</c:v>
                </c:pt>
                <c:pt idx="25139">
                  <c:v>0.13970000000000002</c:v>
                </c:pt>
                <c:pt idx="25140">
                  <c:v>0.13880000000000001</c:v>
                </c:pt>
                <c:pt idx="25141">
                  <c:v>0.1593</c:v>
                </c:pt>
                <c:pt idx="25142">
                  <c:v>0.1573</c:v>
                </c:pt>
                <c:pt idx="25143">
                  <c:v>0.14830000000000002</c:v>
                </c:pt>
                <c:pt idx="25144">
                  <c:v>0.1666</c:v>
                </c:pt>
                <c:pt idx="25145">
                  <c:v>0.16980000000000001</c:v>
                </c:pt>
                <c:pt idx="25146">
                  <c:v>0.17200000000000001</c:v>
                </c:pt>
                <c:pt idx="25147">
                  <c:v>0.2223</c:v>
                </c:pt>
                <c:pt idx="25148">
                  <c:v>0.22860000000000003</c:v>
                </c:pt>
                <c:pt idx="25149">
                  <c:v>0.22610000000000002</c:v>
                </c:pt>
                <c:pt idx="25150">
                  <c:v>0.25790000000000002</c:v>
                </c:pt>
                <c:pt idx="25151">
                  <c:v>0.2903</c:v>
                </c:pt>
                <c:pt idx="25152">
                  <c:v>0.25470000000000004</c:v>
                </c:pt>
                <c:pt idx="25153">
                  <c:v>0.24399999999999999</c:v>
                </c:pt>
                <c:pt idx="25154">
                  <c:v>0.24070000000000003</c:v>
                </c:pt>
                <c:pt idx="25155">
                  <c:v>0.24540000000000003</c:v>
                </c:pt>
                <c:pt idx="25156">
                  <c:v>0.23570000000000002</c:v>
                </c:pt>
                <c:pt idx="25157">
                  <c:v>0.24870000000000003</c:v>
                </c:pt>
                <c:pt idx="25158">
                  <c:v>0.24480000000000002</c:v>
                </c:pt>
                <c:pt idx="25159">
                  <c:v>0.25379999999999997</c:v>
                </c:pt>
                <c:pt idx="25160">
                  <c:v>0.3044</c:v>
                </c:pt>
                <c:pt idx="25161">
                  <c:v>0.38490000000000002</c:v>
                </c:pt>
                <c:pt idx="25162">
                  <c:v>0.37260000000000004</c:v>
                </c:pt>
                <c:pt idx="25163">
                  <c:v>0.40210000000000001</c:v>
                </c:pt>
                <c:pt idx="25164">
                  <c:v>0.47080000000000005</c:v>
                </c:pt>
                <c:pt idx="25165">
                  <c:v>0.49520000000000003</c:v>
                </c:pt>
                <c:pt idx="25166">
                  <c:v>0.5484</c:v>
                </c:pt>
                <c:pt idx="25167">
                  <c:v>0.59130000000000005</c:v>
                </c:pt>
                <c:pt idx="25168">
                  <c:v>0.62780000000000002</c:v>
                </c:pt>
                <c:pt idx="25169">
                  <c:v>0.63550000000000006</c:v>
                </c:pt>
                <c:pt idx="25170">
                  <c:v>0.67620000000000002</c:v>
                </c:pt>
                <c:pt idx="25171">
                  <c:v>0.7026</c:v>
                </c:pt>
                <c:pt idx="25172">
                  <c:v>0.69100000000000006</c:v>
                </c:pt>
                <c:pt idx="25173">
                  <c:v>0.72250000000000003</c:v>
                </c:pt>
                <c:pt idx="25174">
                  <c:v>0.7743000000000001</c:v>
                </c:pt>
                <c:pt idx="25175">
                  <c:v>0.78570000000000007</c:v>
                </c:pt>
                <c:pt idx="25176">
                  <c:v>0.8287000000000001</c:v>
                </c:pt>
                <c:pt idx="25177">
                  <c:v>0.83560000000000001</c:v>
                </c:pt>
                <c:pt idx="25178">
                  <c:v>0.84320000000000006</c:v>
                </c:pt>
                <c:pt idx="25179">
                  <c:v>0.86199999999999999</c:v>
                </c:pt>
                <c:pt idx="25180">
                  <c:v>0.89149999999999996</c:v>
                </c:pt>
                <c:pt idx="25181">
                  <c:v>0.91</c:v>
                </c:pt>
                <c:pt idx="25182">
                  <c:v>0.90860000000000007</c:v>
                </c:pt>
                <c:pt idx="25183">
                  <c:v>0.94330000000000003</c:v>
                </c:pt>
                <c:pt idx="25184">
                  <c:v>0.9657</c:v>
                </c:pt>
                <c:pt idx="25185">
                  <c:v>0.97630000000000006</c:v>
                </c:pt>
                <c:pt idx="25186">
                  <c:v>0.99990000000000012</c:v>
                </c:pt>
                <c:pt idx="25187">
                  <c:v>1.0158</c:v>
                </c:pt>
                <c:pt idx="25188">
                  <c:v>1.0603</c:v>
                </c:pt>
                <c:pt idx="25189">
                  <c:v>1.0878000000000001</c:v>
                </c:pt>
                <c:pt idx="25190">
                  <c:v>1.1210000000000002</c:v>
                </c:pt>
                <c:pt idx="25191">
                  <c:v>1.1405000000000001</c:v>
                </c:pt>
                <c:pt idx="25192">
                  <c:v>1.1768000000000001</c:v>
                </c:pt>
                <c:pt idx="25193">
                  <c:v>1.2137000000000002</c:v>
                </c:pt>
                <c:pt idx="25194">
                  <c:v>1.2383</c:v>
                </c:pt>
                <c:pt idx="25195">
                  <c:v>1.2764</c:v>
                </c:pt>
                <c:pt idx="25196">
                  <c:v>1.3189000000000002</c:v>
                </c:pt>
                <c:pt idx="25197">
                  <c:v>1.3258000000000001</c:v>
                </c:pt>
                <c:pt idx="25198">
                  <c:v>1.3481000000000001</c:v>
                </c:pt>
                <c:pt idx="25199">
                  <c:v>1.4007000000000001</c:v>
                </c:pt>
                <c:pt idx="25200">
                  <c:v>1.4288000000000001</c:v>
                </c:pt>
                <c:pt idx="25201">
                  <c:v>1.4320000000000002</c:v>
                </c:pt>
                <c:pt idx="25202">
                  <c:v>1.4584000000000001</c:v>
                </c:pt>
                <c:pt idx="25203">
                  <c:v>1.4775</c:v>
                </c:pt>
                <c:pt idx="25204">
                  <c:v>1.5064000000000002</c:v>
                </c:pt>
                <c:pt idx="25205">
                  <c:v>1.5283</c:v>
                </c:pt>
                <c:pt idx="25206">
                  <c:v>1.5478000000000001</c:v>
                </c:pt>
                <c:pt idx="25207">
                  <c:v>1.5984</c:v>
                </c:pt>
                <c:pt idx="25208">
                  <c:v>1.5849000000000002</c:v>
                </c:pt>
                <c:pt idx="25209">
                  <c:v>1.5937000000000001</c:v>
                </c:pt>
                <c:pt idx="25210">
                  <c:v>1.6142000000000001</c:v>
                </c:pt>
                <c:pt idx="25211">
                  <c:v>1.6817000000000002</c:v>
                </c:pt>
                <c:pt idx="25212">
                  <c:v>1.7123000000000002</c:v>
                </c:pt>
                <c:pt idx="25213">
                  <c:v>1.7216000000000002</c:v>
                </c:pt>
                <c:pt idx="25214">
                  <c:v>1.7073</c:v>
                </c:pt>
                <c:pt idx="25215">
                  <c:v>1.6912</c:v>
                </c:pt>
                <c:pt idx="25216">
                  <c:v>1.6902999999999999</c:v>
                </c:pt>
                <c:pt idx="25217">
                  <c:v>1.7196000000000002</c:v>
                </c:pt>
                <c:pt idx="25218">
                  <c:v>1.7181000000000002</c:v>
                </c:pt>
                <c:pt idx="25219">
                  <c:v>1.7332999999999998</c:v>
                </c:pt>
                <c:pt idx="25220">
                  <c:v>1.7788000000000002</c:v>
                </c:pt>
                <c:pt idx="25221">
                  <c:v>1.7671000000000001</c:v>
                </c:pt>
                <c:pt idx="25222">
                  <c:v>1.7359000000000002</c:v>
                </c:pt>
                <c:pt idx="25223">
                  <c:v>1.7058</c:v>
                </c:pt>
                <c:pt idx="25224">
                  <c:v>1.6760999999999999</c:v>
                </c:pt>
                <c:pt idx="25225">
                  <c:v>1.7019</c:v>
                </c:pt>
                <c:pt idx="25226">
                  <c:v>1.6905000000000001</c:v>
                </c:pt>
                <c:pt idx="25227">
                  <c:v>1.7113</c:v>
                </c:pt>
                <c:pt idx="25228">
                  <c:v>1.7377</c:v>
                </c:pt>
                <c:pt idx="25229">
                  <c:v>1.7440000000000002</c:v>
                </c:pt>
                <c:pt idx="25230">
                  <c:v>1.7562000000000002</c:v>
                </c:pt>
                <c:pt idx="25231">
                  <c:v>1.7075</c:v>
                </c:pt>
                <c:pt idx="25232">
                  <c:v>1.7101</c:v>
                </c:pt>
                <c:pt idx="25233">
                  <c:v>1.7788000000000002</c:v>
                </c:pt>
                <c:pt idx="25234">
                  <c:v>1.6839</c:v>
                </c:pt>
                <c:pt idx="25235">
                  <c:v>1.7765000000000002</c:v>
                </c:pt>
                <c:pt idx="25236">
                  <c:v>1.7464</c:v>
                </c:pt>
                <c:pt idx="25237">
                  <c:v>1.7189000000000001</c:v>
                </c:pt>
                <c:pt idx="25238">
                  <c:v>1.8449000000000002</c:v>
                </c:pt>
                <c:pt idx="25239">
                  <c:v>1.7621</c:v>
                </c:pt>
                <c:pt idx="25240">
                  <c:v>1.7974000000000001</c:v>
                </c:pt>
                <c:pt idx="25241">
                  <c:v>1.7403</c:v>
                </c:pt>
                <c:pt idx="25242">
                  <c:v>1.6474000000000002</c:v>
                </c:pt>
                <c:pt idx="25243">
                  <c:v>1.6352000000000002</c:v>
                </c:pt>
                <c:pt idx="25244">
                  <c:v>1.7245999999999999</c:v>
                </c:pt>
                <c:pt idx="25245">
                  <c:v>1.7143000000000002</c:v>
                </c:pt>
                <c:pt idx="25246">
                  <c:v>1.6824000000000003</c:v>
                </c:pt>
                <c:pt idx="25247">
                  <c:v>1.6972000000000003</c:v>
                </c:pt>
                <c:pt idx="25248">
                  <c:v>1.6152000000000002</c:v>
                </c:pt>
                <c:pt idx="25249">
                  <c:v>1.6467000000000001</c:v>
                </c:pt>
                <c:pt idx="25250">
                  <c:v>1.5595000000000001</c:v>
                </c:pt>
                <c:pt idx="25251">
                  <c:v>1.5494000000000001</c:v>
                </c:pt>
                <c:pt idx="25252">
                  <c:v>1.5346000000000002</c:v>
                </c:pt>
                <c:pt idx="25253">
                  <c:v>1.6486999999999998</c:v>
                </c:pt>
                <c:pt idx="25254">
                  <c:v>1.5766</c:v>
                </c:pt>
                <c:pt idx="25255">
                  <c:v>1.5344</c:v>
                </c:pt>
                <c:pt idx="25256">
                  <c:v>1.5375000000000001</c:v>
                </c:pt>
                <c:pt idx="25257">
                  <c:v>1.4990000000000001</c:v>
                </c:pt>
                <c:pt idx="25258">
                  <c:v>1.42</c:v>
                </c:pt>
                <c:pt idx="25259">
                  <c:v>1.2629000000000001</c:v>
                </c:pt>
                <c:pt idx="25260">
                  <c:v>1.2367000000000001</c:v>
                </c:pt>
                <c:pt idx="25261">
                  <c:v>1.2458</c:v>
                </c:pt>
                <c:pt idx="25262">
                  <c:v>1.3031000000000001</c:v>
                </c:pt>
                <c:pt idx="25263">
                  <c:v>1.2251000000000001</c:v>
                </c:pt>
                <c:pt idx="25264">
                  <c:v>1.1939</c:v>
                </c:pt>
                <c:pt idx="25265">
                  <c:v>1.1641999999999999</c:v>
                </c:pt>
                <c:pt idx="25266">
                  <c:v>1.1689000000000001</c:v>
                </c:pt>
                <c:pt idx="25267">
                  <c:v>1.1408</c:v>
                </c:pt>
                <c:pt idx="25268">
                  <c:v>1.1153000000000002</c:v>
                </c:pt>
                <c:pt idx="25269">
                  <c:v>1.0826</c:v>
                </c:pt>
                <c:pt idx="25270">
                  <c:v>1.0900000000000001</c:v>
                </c:pt>
                <c:pt idx="25271">
                  <c:v>1.0928000000000002</c:v>
                </c:pt>
                <c:pt idx="25272">
                  <c:v>1.0992000000000002</c:v>
                </c:pt>
                <c:pt idx="25273">
                  <c:v>1.0880000000000001</c:v>
                </c:pt>
                <c:pt idx="25274">
                  <c:v>0.98140000000000005</c:v>
                </c:pt>
                <c:pt idx="25275">
                  <c:v>0.97520000000000007</c:v>
                </c:pt>
                <c:pt idx="25276">
                  <c:v>1.0192000000000001</c:v>
                </c:pt>
                <c:pt idx="25277">
                  <c:v>0.96300000000000008</c:v>
                </c:pt>
                <c:pt idx="25278">
                  <c:v>0.88149999999999995</c:v>
                </c:pt>
                <c:pt idx="25279">
                  <c:v>0.85840000000000005</c:v>
                </c:pt>
                <c:pt idx="25280">
                  <c:v>0.8146000000000001</c:v>
                </c:pt>
                <c:pt idx="25281">
                  <c:v>0.81190000000000007</c:v>
                </c:pt>
                <c:pt idx="25282">
                  <c:v>0.77950000000000008</c:v>
                </c:pt>
                <c:pt idx="25283">
                  <c:v>0.75730000000000008</c:v>
                </c:pt>
                <c:pt idx="25284">
                  <c:v>0.71750000000000003</c:v>
                </c:pt>
                <c:pt idx="25285">
                  <c:v>0.72489999999999999</c:v>
                </c:pt>
                <c:pt idx="25286">
                  <c:v>0.71200000000000008</c:v>
                </c:pt>
                <c:pt idx="25287">
                  <c:v>0.68780000000000008</c:v>
                </c:pt>
                <c:pt idx="25288">
                  <c:v>0.67370000000000008</c:v>
                </c:pt>
                <c:pt idx="25289">
                  <c:v>0.64720000000000011</c:v>
                </c:pt>
                <c:pt idx="25290">
                  <c:v>0.65590000000000004</c:v>
                </c:pt>
                <c:pt idx="25291">
                  <c:v>0.63450000000000006</c:v>
                </c:pt>
                <c:pt idx="25292">
                  <c:v>0.64340000000000008</c:v>
                </c:pt>
                <c:pt idx="25293">
                  <c:v>0.62260000000000004</c:v>
                </c:pt>
                <c:pt idx="25294">
                  <c:v>0.61330000000000007</c:v>
                </c:pt>
                <c:pt idx="25295">
                  <c:v>0.58460000000000001</c:v>
                </c:pt>
                <c:pt idx="25296">
                  <c:v>0.64740000000000009</c:v>
                </c:pt>
                <c:pt idx="25297">
                  <c:v>0.62690000000000001</c:v>
                </c:pt>
                <c:pt idx="25298">
                  <c:v>0.56070000000000009</c:v>
                </c:pt>
                <c:pt idx="25299">
                  <c:v>0.60240000000000005</c:v>
                </c:pt>
                <c:pt idx="25300">
                  <c:v>0.57920000000000005</c:v>
                </c:pt>
                <c:pt idx="25301">
                  <c:v>0.57850000000000001</c:v>
                </c:pt>
                <c:pt idx="25302">
                  <c:v>0.5141</c:v>
                </c:pt>
                <c:pt idx="25303">
                  <c:v>0.54010000000000002</c:v>
                </c:pt>
                <c:pt idx="25304">
                  <c:v>0.50919999999999999</c:v>
                </c:pt>
                <c:pt idx="25305">
                  <c:v>0.53600000000000003</c:v>
                </c:pt>
                <c:pt idx="25306">
                  <c:v>0.47020000000000001</c:v>
                </c:pt>
                <c:pt idx="25307">
                  <c:v>0.46140000000000003</c:v>
                </c:pt>
                <c:pt idx="25308">
                  <c:v>0.49320000000000008</c:v>
                </c:pt>
                <c:pt idx="25309">
                  <c:v>0.50090000000000001</c:v>
                </c:pt>
                <c:pt idx="25310">
                  <c:v>0.44770000000000004</c:v>
                </c:pt>
                <c:pt idx="25311">
                  <c:v>0.44450000000000006</c:v>
                </c:pt>
                <c:pt idx="25312">
                  <c:v>0.46689999999999998</c:v>
                </c:pt>
                <c:pt idx="25313">
                  <c:v>0.43579999999999997</c:v>
                </c:pt>
                <c:pt idx="25314">
                  <c:v>0.41280000000000006</c:v>
                </c:pt>
                <c:pt idx="25315">
                  <c:v>0.43250000000000005</c:v>
                </c:pt>
                <c:pt idx="25316">
                  <c:v>0.42590000000000006</c:v>
                </c:pt>
                <c:pt idx="25317">
                  <c:v>0.42430000000000007</c:v>
                </c:pt>
                <c:pt idx="25318">
                  <c:v>0.37690000000000001</c:v>
                </c:pt>
                <c:pt idx="25319">
                  <c:v>0.37940000000000002</c:v>
                </c:pt>
                <c:pt idx="25320">
                  <c:v>0.38820000000000005</c:v>
                </c:pt>
                <c:pt idx="25321">
                  <c:v>0.33840000000000003</c:v>
                </c:pt>
                <c:pt idx="25322">
                  <c:v>0.3448</c:v>
                </c:pt>
                <c:pt idx="25323">
                  <c:v>0.35750000000000004</c:v>
                </c:pt>
                <c:pt idx="25324">
                  <c:v>0.35470000000000002</c:v>
                </c:pt>
                <c:pt idx="25325">
                  <c:v>0.32930000000000004</c:v>
                </c:pt>
                <c:pt idx="25326">
                  <c:v>0.34180000000000005</c:v>
                </c:pt>
                <c:pt idx="25327">
                  <c:v>0.31780000000000003</c:v>
                </c:pt>
                <c:pt idx="25328">
                  <c:v>0.31780000000000003</c:v>
                </c:pt>
                <c:pt idx="25329">
                  <c:v>0.32140000000000002</c:v>
                </c:pt>
                <c:pt idx="25330">
                  <c:v>0.30330000000000001</c:v>
                </c:pt>
                <c:pt idx="25331">
                  <c:v>0.31330000000000002</c:v>
                </c:pt>
                <c:pt idx="25332">
                  <c:v>0.30249999999999999</c:v>
                </c:pt>
                <c:pt idx="25333">
                  <c:v>0.3004</c:v>
                </c:pt>
                <c:pt idx="25334">
                  <c:v>0.29670000000000002</c:v>
                </c:pt>
                <c:pt idx="25335">
                  <c:v>0.29360000000000003</c:v>
                </c:pt>
                <c:pt idx="25336">
                  <c:v>0.28389999999999999</c:v>
                </c:pt>
                <c:pt idx="25337">
                  <c:v>0.25379999999999997</c:v>
                </c:pt>
                <c:pt idx="25338">
                  <c:v>0.25930000000000003</c:v>
                </c:pt>
                <c:pt idx="25339">
                  <c:v>0.27029999999999998</c:v>
                </c:pt>
                <c:pt idx="25340">
                  <c:v>0.2581</c:v>
                </c:pt>
                <c:pt idx="25341">
                  <c:v>0.25559999999999999</c:v>
                </c:pt>
                <c:pt idx="25342">
                  <c:v>0.25090000000000001</c:v>
                </c:pt>
                <c:pt idx="25343">
                  <c:v>0.2465</c:v>
                </c:pt>
                <c:pt idx="25344">
                  <c:v>0.2412</c:v>
                </c:pt>
                <c:pt idx="25345">
                  <c:v>0.23650000000000004</c:v>
                </c:pt>
                <c:pt idx="25346">
                  <c:v>0.23250000000000004</c:v>
                </c:pt>
                <c:pt idx="25347">
                  <c:v>0.22860000000000003</c:v>
                </c:pt>
                <c:pt idx="25348">
                  <c:v>0.22280000000000003</c:v>
                </c:pt>
                <c:pt idx="25349">
                  <c:v>0.2175</c:v>
                </c:pt>
                <c:pt idx="25350">
                  <c:v>0.2155</c:v>
                </c:pt>
                <c:pt idx="25351">
                  <c:v>0.21080000000000002</c:v>
                </c:pt>
                <c:pt idx="25352">
                  <c:v>0.20880000000000001</c:v>
                </c:pt>
                <c:pt idx="25353">
                  <c:v>0.2036</c:v>
                </c:pt>
                <c:pt idx="25354">
                  <c:v>0.19670000000000001</c:v>
                </c:pt>
                <c:pt idx="25355">
                  <c:v>0.19510000000000002</c:v>
                </c:pt>
                <c:pt idx="25356">
                  <c:v>0.19550000000000001</c:v>
                </c:pt>
                <c:pt idx="25357">
                  <c:v>0.19090000000000001</c:v>
                </c:pt>
                <c:pt idx="25358">
                  <c:v>0.1857</c:v>
                </c:pt>
                <c:pt idx="25359">
                  <c:v>0.1794</c:v>
                </c:pt>
                <c:pt idx="25360">
                  <c:v>0.17610000000000001</c:v>
                </c:pt>
                <c:pt idx="25361">
                  <c:v>0.17320000000000002</c:v>
                </c:pt>
                <c:pt idx="25362">
                  <c:v>0.17</c:v>
                </c:pt>
                <c:pt idx="25363">
                  <c:v>0.17220000000000002</c:v>
                </c:pt>
                <c:pt idx="25364">
                  <c:v>0.1678</c:v>
                </c:pt>
                <c:pt idx="25365">
                  <c:v>0.16240000000000002</c:v>
                </c:pt>
                <c:pt idx="25366">
                  <c:v>0.16620000000000001</c:v>
                </c:pt>
                <c:pt idx="25367">
                  <c:v>0.15910000000000002</c:v>
                </c:pt>
                <c:pt idx="25368">
                  <c:v>0.1537</c:v>
                </c:pt>
                <c:pt idx="25369">
                  <c:v>0.15000000000000002</c:v>
                </c:pt>
                <c:pt idx="25370">
                  <c:v>0.1454</c:v>
                </c:pt>
                <c:pt idx="25371">
                  <c:v>0.14399999999999999</c:v>
                </c:pt>
                <c:pt idx="25372">
                  <c:v>0.14360000000000001</c:v>
                </c:pt>
                <c:pt idx="25373">
                  <c:v>0.1434</c:v>
                </c:pt>
                <c:pt idx="25374">
                  <c:v>0.1389</c:v>
                </c:pt>
                <c:pt idx="25375">
                  <c:v>0.13170000000000001</c:v>
                </c:pt>
                <c:pt idx="25376">
                  <c:v>0.13540000000000002</c:v>
                </c:pt>
                <c:pt idx="25377">
                  <c:v>0.13060000000000002</c:v>
                </c:pt>
                <c:pt idx="25378">
                  <c:v>0.12889999999999999</c:v>
                </c:pt>
                <c:pt idx="25379">
                  <c:v>0.12609999999999999</c:v>
                </c:pt>
                <c:pt idx="25380">
                  <c:v>0.12540000000000001</c:v>
                </c:pt>
                <c:pt idx="25381">
                  <c:v>0.11810000000000001</c:v>
                </c:pt>
                <c:pt idx="25382">
                  <c:v>0.11810000000000001</c:v>
                </c:pt>
                <c:pt idx="25383">
                  <c:v>0.11910000000000001</c:v>
                </c:pt>
                <c:pt idx="25384">
                  <c:v>0.11870000000000001</c:v>
                </c:pt>
                <c:pt idx="25385">
                  <c:v>0.1128</c:v>
                </c:pt>
                <c:pt idx="25386">
                  <c:v>0.1085</c:v>
                </c:pt>
                <c:pt idx="25387">
                  <c:v>0.1057</c:v>
                </c:pt>
                <c:pt idx="25388">
                  <c:v>0.1043</c:v>
                </c:pt>
                <c:pt idx="25389">
                  <c:v>0.1024</c:v>
                </c:pt>
                <c:pt idx="25390">
                  <c:v>9.69E-2</c:v>
                </c:pt>
                <c:pt idx="25391">
                  <c:v>9.5799999999999996E-2</c:v>
                </c:pt>
                <c:pt idx="25392">
                  <c:v>9.8500000000000004E-2</c:v>
                </c:pt>
                <c:pt idx="25393">
                  <c:v>9.9700000000000011E-2</c:v>
                </c:pt>
                <c:pt idx="25394">
                  <c:v>9.7900000000000001E-2</c:v>
                </c:pt>
                <c:pt idx="25395">
                  <c:v>9.64E-2</c:v>
                </c:pt>
                <c:pt idx="25396">
                  <c:v>9.7700000000000009E-2</c:v>
                </c:pt>
                <c:pt idx="25397">
                  <c:v>9.6200000000000008E-2</c:v>
                </c:pt>
                <c:pt idx="25398">
                  <c:v>9.0600000000000014E-2</c:v>
                </c:pt>
                <c:pt idx="25399">
                  <c:v>9.0500000000000011E-2</c:v>
                </c:pt>
                <c:pt idx="25400">
                  <c:v>8.6400000000000005E-2</c:v>
                </c:pt>
                <c:pt idx="25401">
                  <c:v>8.3500000000000005E-2</c:v>
                </c:pt>
                <c:pt idx="25402">
                  <c:v>8.2199999999999995E-2</c:v>
                </c:pt>
                <c:pt idx="25403">
                  <c:v>8.1000000000000016E-2</c:v>
                </c:pt>
                <c:pt idx="25404">
                  <c:v>8.0800000000000011E-2</c:v>
                </c:pt>
                <c:pt idx="25405">
                  <c:v>7.7000000000000013E-2</c:v>
                </c:pt>
                <c:pt idx="25406">
                  <c:v>7.8400000000000011E-2</c:v>
                </c:pt>
                <c:pt idx="25407">
                  <c:v>7.8200000000000006E-2</c:v>
                </c:pt>
                <c:pt idx="25408">
                  <c:v>7.5800000000000006E-2</c:v>
                </c:pt>
                <c:pt idx="25409">
                  <c:v>8.2299999999999998E-2</c:v>
                </c:pt>
                <c:pt idx="25410">
                  <c:v>8.4500000000000006E-2</c:v>
                </c:pt>
                <c:pt idx="25411">
                  <c:v>8.0700000000000008E-2</c:v>
                </c:pt>
                <c:pt idx="25412">
                  <c:v>7.9500000000000015E-2</c:v>
                </c:pt>
                <c:pt idx="25413">
                  <c:v>7.9700000000000007E-2</c:v>
                </c:pt>
                <c:pt idx="25414">
                  <c:v>8.1100000000000005E-2</c:v>
                </c:pt>
                <c:pt idx="25415">
                  <c:v>8.2500000000000004E-2</c:v>
                </c:pt>
                <c:pt idx="25416">
                  <c:v>8.3799999999999999E-2</c:v>
                </c:pt>
                <c:pt idx="25417">
                  <c:v>8.2699999999999996E-2</c:v>
                </c:pt>
                <c:pt idx="25418">
                  <c:v>8.3199999999999996E-2</c:v>
                </c:pt>
                <c:pt idx="25419">
                  <c:v>8.4600000000000009E-2</c:v>
                </c:pt>
                <c:pt idx="25420">
                  <c:v>8.2400000000000001E-2</c:v>
                </c:pt>
                <c:pt idx="25421">
                  <c:v>8.43E-2</c:v>
                </c:pt>
                <c:pt idx="25422">
                  <c:v>8.5800000000000001E-2</c:v>
                </c:pt>
                <c:pt idx="25423">
                  <c:v>8.3699999999999997E-2</c:v>
                </c:pt>
                <c:pt idx="25424">
                  <c:v>8.5500000000000007E-2</c:v>
                </c:pt>
                <c:pt idx="25425">
                  <c:v>8.9700000000000002E-2</c:v>
                </c:pt>
                <c:pt idx="25426">
                  <c:v>9.0400000000000008E-2</c:v>
                </c:pt>
                <c:pt idx="25427">
                  <c:v>9.3700000000000006E-2</c:v>
                </c:pt>
                <c:pt idx="25428">
                  <c:v>9.5799999999999996E-2</c:v>
                </c:pt>
                <c:pt idx="25429">
                  <c:v>9.98E-2</c:v>
                </c:pt>
                <c:pt idx="25430">
                  <c:v>0.1023</c:v>
                </c:pt>
                <c:pt idx="25431">
                  <c:v>0.1077</c:v>
                </c:pt>
                <c:pt idx="25432">
                  <c:v>0.1144</c:v>
                </c:pt>
                <c:pt idx="25433">
                  <c:v>0.1186</c:v>
                </c:pt>
                <c:pt idx="25434">
                  <c:v>0.1333</c:v>
                </c:pt>
                <c:pt idx="25435">
                  <c:v>0.13660000000000003</c:v>
                </c:pt>
                <c:pt idx="25436">
                  <c:v>0.13770000000000002</c:v>
                </c:pt>
                <c:pt idx="25437">
                  <c:v>0.1459</c:v>
                </c:pt>
                <c:pt idx="25438">
                  <c:v>0.15670000000000001</c:v>
                </c:pt>
                <c:pt idx="25439">
                  <c:v>0.16610000000000003</c:v>
                </c:pt>
                <c:pt idx="25440">
                  <c:v>0.18000000000000002</c:v>
                </c:pt>
                <c:pt idx="25441">
                  <c:v>0.19520000000000001</c:v>
                </c:pt>
                <c:pt idx="25442">
                  <c:v>0.21800000000000003</c:v>
                </c:pt>
                <c:pt idx="25443">
                  <c:v>0.23010000000000003</c:v>
                </c:pt>
                <c:pt idx="25444">
                  <c:v>0.2412</c:v>
                </c:pt>
                <c:pt idx="25445">
                  <c:v>0.25540000000000002</c:v>
                </c:pt>
                <c:pt idx="25446">
                  <c:v>0.2596</c:v>
                </c:pt>
                <c:pt idx="25447">
                  <c:v>0.2823</c:v>
                </c:pt>
                <c:pt idx="25448">
                  <c:v>0.32820000000000005</c:v>
                </c:pt>
                <c:pt idx="25449">
                  <c:v>0.3654</c:v>
                </c:pt>
                <c:pt idx="25450">
                  <c:v>0.3851</c:v>
                </c:pt>
                <c:pt idx="25451">
                  <c:v>0.42310000000000003</c:v>
                </c:pt>
                <c:pt idx="25452">
                  <c:v>0.52710000000000001</c:v>
                </c:pt>
                <c:pt idx="25453">
                  <c:v>0.65490000000000004</c:v>
                </c:pt>
                <c:pt idx="25454">
                  <c:v>0.73910000000000009</c:v>
                </c:pt>
                <c:pt idx="25455">
                  <c:v>0.78739999999999999</c:v>
                </c:pt>
                <c:pt idx="25456">
                  <c:v>0.82250000000000001</c:v>
                </c:pt>
                <c:pt idx="25457">
                  <c:v>0.89890000000000014</c:v>
                </c:pt>
                <c:pt idx="25458">
                  <c:v>0.90960000000000008</c:v>
                </c:pt>
                <c:pt idx="25459">
                  <c:v>0.93690000000000007</c:v>
                </c:pt>
                <c:pt idx="25460">
                  <c:v>0.94730000000000014</c:v>
                </c:pt>
                <c:pt idx="25461">
                  <c:v>1.0223000000000002</c:v>
                </c:pt>
                <c:pt idx="25462">
                  <c:v>1.0555000000000001</c:v>
                </c:pt>
                <c:pt idx="25463">
                  <c:v>1.1292</c:v>
                </c:pt>
                <c:pt idx="25464">
                  <c:v>1.1213</c:v>
                </c:pt>
                <c:pt idx="25465">
                  <c:v>1.1609</c:v>
                </c:pt>
                <c:pt idx="25466">
                  <c:v>1.1889000000000001</c:v>
                </c:pt>
                <c:pt idx="25467">
                  <c:v>1.2408000000000001</c:v>
                </c:pt>
                <c:pt idx="25468">
                  <c:v>1.2633000000000001</c:v>
                </c:pt>
                <c:pt idx="25469">
                  <c:v>1.3340000000000001</c:v>
                </c:pt>
                <c:pt idx="25470">
                  <c:v>1.3177000000000001</c:v>
                </c:pt>
                <c:pt idx="25471">
                  <c:v>1.3793</c:v>
                </c:pt>
                <c:pt idx="25472">
                  <c:v>1.4147000000000001</c:v>
                </c:pt>
                <c:pt idx="25473">
                  <c:v>1.4438000000000002</c:v>
                </c:pt>
                <c:pt idx="25474">
                  <c:v>1.4748000000000001</c:v>
                </c:pt>
                <c:pt idx="25475">
                  <c:v>1.4899</c:v>
                </c:pt>
                <c:pt idx="25476">
                  <c:v>1.5680000000000001</c:v>
                </c:pt>
                <c:pt idx="25477">
                  <c:v>1.5767</c:v>
                </c:pt>
                <c:pt idx="25478">
                  <c:v>1.5809</c:v>
                </c:pt>
                <c:pt idx="25479">
                  <c:v>1.5919000000000001</c:v>
                </c:pt>
                <c:pt idx="25480">
                  <c:v>1.6592</c:v>
                </c:pt>
                <c:pt idx="25481">
                  <c:v>1.7052</c:v>
                </c:pt>
                <c:pt idx="25482">
                  <c:v>1.7771000000000001</c:v>
                </c:pt>
                <c:pt idx="25483">
                  <c:v>1.7514000000000001</c:v>
                </c:pt>
                <c:pt idx="25484">
                  <c:v>1.7882000000000002</c:v>
                </c:pt>
                <c:pt idx="25485">
                  <c:v>1.7978000000000003</c:v>
                </c:pt>
                <c:pt idx="25486">
                  <c:v>1.8371</c:v>
                </c:pt>
                <c:pt idx="25487">
                  <c:v>1.8949000000000003</c:v>
                </c:pt>
                <c:pt idx="25488">
                  <c:v>1.9084000000000001</c:v>
                </c:pt>
                <c:pt idx="25489">
                  <c:v>1.9093</c:v>
                </c:pt>
                <c:pt idx="25490">
                  <c:v>1.9295000000000002</c:v>
                </c:pt>
                <c:pt idx="25491">
                  <c:v>1.9128000000000001</c:v>
                </c:pt>
                <c:pt idx="25492">
                  <c:v>2.0110000000000001</c:v>
                </c:pt>
                <c:pt idx="25493">
                  <c:v>2.0119000000000002</c:v>
                </c:pt>
                <c:pt idx="25494">
                  <c:v>2.0007999999999999</c:v>
                </c:pt>
                <c:pt idx="25495">
                  <c:v>2.0170000000000003</c:v>
                </c:pt>
                <c:pt idx="25496">
                  <c:v>2.0681000000000003</c:v>
                </c:pt>
                <c:pt idx="25497">
                  <c:v>2.0428000000000002</c:v>
                </c:pt>
                <c:pt idx="25498">
                  <c:v>2.1315000000000004</c:v>
                </c:pt>
                <c:pt idx="25499">
                  <c:v>2.1703000000000001</c:v>
                </c:pt>
                <c:pt idx="25500">
                  <c:v>2.2533000000000003</c:v>
                </c:pt>
                <c:pt idx="25501">
                  <c:v>2.2404000000000002</c:v>
                </c:pt>
                <c:pt idx="25502">
                  <c:v>2.2342</c:v>
                </c:pt>
                <c:pt idx="25503">
                  <c:v>2.2265000000000001</c:v>
                </c:pt>
                <c:pt idx="25504">
                  <c:v>2.2370000000000001</c:v>
                </c:pt>
                <c:pt idx="25505">
                  <c:v>2.2443000000000004</c:v>
                </c:pt>
                <c:pt idx="25506">
                  <c:v>2.1955</c:v>
                </c:pt>
                <c:pt idx="25507">
                  <c:v>2.2052</c:v>
                </c:pt>
                <c:pt idx="25508">
                  <c:v>2.2389000000000001</c:v>
                </c:pt>
                <c:pt idx="25509">
                  <c:v>2.2766999999999999</c:v>
                </c:pt>
                <c:pt idx="25510">
                  <c:v>2.3075000000000001</c:v>
                </c:pt>
                <c:pt idx="25511">
                  <c:v>2.3146999999999998</c:v>
                </c:pt>
                <c:pt idx="25512">
                  <c:v>2.3279000000000001</c:v>
                </c:pt>
                <c:pt idx="25513">
                  <c:v>2.3485</c:v>
                </c:pt>
                <c:pt idx="25514">
                  <c:v>2.3812000000000002</c:v>
                </c:pt>
                <c:pt idx="25515">
                  <c:v>2.4370000000000003</c:v>
                </c:pt>
                <c:pt idx="25516">
                  <c:v>2.5015000000000001</c:v>
                </c:pt>
                <c:pt idx="25517">
                  <c:v>2.4095</c:v>
                </c:pt>
                <c:pt idx="25518">
                  <c:v>2.3045000000000004</c:v>
                </c:pt>
                <c:pt idx="25519">
                  <c:v>2.3175000000000003</c:v>
                </c:pt>
                <c:pt idx="25520">
                  <c:v>2.2673000000000001</c:v>
                </c:pt>
                <c:pt idx="25521">
                  <c:v>2.1949000000000001</c:v>
                </c:pt>
                <c:pt idx="25522">
                  <c:v>2.2744</c:v>
                </c:pt>
                <c:pt idx="25523">
                  <c:v>2.1352000000000002</c:v>
                </c:pt>
                <c:pt idx="25524">
                  <c:v>2.1952000000000003</c:v>
                </c:pt>
                <c:pt idx="25525">
                  <c:v>2.1675</c:v>
                </c:pt>
                <c:pt idx="25526">
                  <c:v>2.1916000000000002</c:v>
                </c:pt>
                <c:pt idx="25527">
                  <c:v>2.2947000000000002</c:v>
                </c:pt>
                <c:pt idx="25528">
                  <c:v>2.173</c:v>
                </c:pt>
                <c:pt idx="25529">
                  <c:v>2.1065</c:v>
                </c:pt>
                <c:pt idx="25530">
                  <c:v>2.1345000000000001</c:v>
                </c:pt>
                <c:pt idx="25531">
                  <c:v>2.2370999999999999</c:v>
                </c:pt>
                <c:pt idx="25532">
                  <c:v>2.3563000000000001</c:v>
                </c:pt>
                <c:pt idx="25533">
                  <c:v>2.2962000000000002</c:v>
                </c:pt>
                <c:pt idx="25534">
                  <c:v>2.2093000000000003</c:v>
                </c:pt>
                <c:pt idx="25535">
                  <c:v>2.0038</c:v>
                </c:pt>
                <c:pt idx="25536">
                  <c:v>2.1530999999999998</c:v>
                </c:pt>
                <c:pt idx="25537">
                  <c:v>2.1460000000000004</c:v>
                </c:pt>
                <c:pt idx="25538">
                  <c:v>1.9643000000000002</c:v>
                </c:pt>
                <c:pt idx="25539">
                  <c:v>1.9937000000000002</c:v>
                </c:pt>
                <c:pt idx="25540">
                  <c:v>2.0362</c:v>
                </c:pt>
                <c:pt idx="25541">
                  <c:v>1.9292000000000002</c:v>
                </c:pt>
                <c:pt idx="25542">
                  <c:v>2.04</c:v>
                </c:pt>
                <c:pt idx="25543">
                  <c:v>1.9053000000000002</c:v>
                </c:pt>
                <c:pt idx="25544">
                  <c:v>1.7636000000000001</c:v>
                </c:pt>
                <c:pt idx="25545">
                  <c:v>1.6368</c:v>
                </c:pt>
                <c:pt idx="25546">
                  <c:v>1.5637000000000001</c:v>
                </c:pt>
                <c:pt idx="25547">
                  <c:v>1.5544000000000002</c:v>
                </c:pt>
                <c:pt idx="25548">
                  <c:v>1.4728000000000001</c:v>
                </c:pt>
                <c:pt idx="25549">
                  <c:v>1.4799</c:v>
                </c:pt>
                <c:pt idx="25550">
                  <c:v>1.4576000000000002</c:v>
                </c:pt>
                <c:pt idx="25551">
                  <c:v>1.5468999999999999</c:v>
                </c:pt>
                <c:pt idx="25552">
                  <c:v>1.6554</c:v>
                </c:pt>
                <c:pt idx="25553">
                  <c:v>1.7221000000000002</c:v>
                </c:pt>
                <c:pt idx="25554">
                  <c:v>1.7344999999999999</c:v>
                </c:pt>
                <c:pt idx="25555">
                  <c:v>1.6248000000000002</c:v>
                </c:pt>
                <c:pt idx="25556">
                  <c:v>1.7119</c:v>
                </c:pt>
                <c:pt idx="25557">
                  <c:v>1.6067</c:v>
                </c:pt>
                <c:pt idx="25558">
                  <c:v>1.5310000000000001</c:v>
                </c:pt>
                <c:pt idx="25559">
                  <c:v>1.4188000000000001</c:v>
                </c:pt>
                <c:pt idx="25560">
                  <c:v>1.2727000000000002</c:v>
                </c:pt>
                <c:pt idx="25561">
                  <c:v>1.2150000000000001</c:v>
                </c:pt>
                <c:pt idx="25562">
                  <c:v>1.1455</c:v>
                </c:pt>
                <c:pt idx="25563">
                  <c:v>1.1284000000000001</c:v>
                </c:pt>
                <c:pt idx="25564">
                  <c:v>1.1229</c:v>
                </c:pt>
                <c:pt idx="25565">
                  <c:v>1.0538000000000001</c:v>
                </c:pt>
                <c:pt idx="25566">
                  <c:v>0.96250000000000002</c:v>
                </c:pt>
                <c:pt idx="25567">
                  <c:v>0.92660000000000009</c:v>
                </c:pt>
                <c:pt idx="25568">
                  <c:v>0.92360000000000009</c:v>
                </c:pt>
                <c:pt idx="25569">
                  <c:v>0.89990000000000014</c:v>
                </c:pt>
                <c:pt idx="25570">
                  <c:v>0.85950000000000015</c:v>
                </c:pt>
                <c:pt idx="25571">
                  <c:v>0.84450000000000003</c:v>
                </c:pt>
                <c:pt idx="25572">
                  <c:v>0.81270000000000009</c:v>
                </c:pt>
                <c:pt idx="25573">
                  <c:v>0.80299999999999994</c:v>
                </c:pt>
                <c:pt idx="25574">
                  <c:v>0.78630000000000011</c:v>
                </c:pt>
                <c:pt idx="25575">
                  <c:v>0.74880000000000013</c:v>
                </c:pt>
                <c:pt idx="25576">
                  <c:v>0.76619999999999999</c:v>
                </c:pt>
                <c:pt idx="25577">
                  <c:v>0.72420000000000007</c:v>
                </c:pt>
                <c:pt idx="25578">
                  <c:v>0.73870000000000002</c:v>
                </c:pt>
                <c:pt idx="25579">
                  <c:v>0.72009999999999996</c:v>
                </c:pt>
                <c:pt idx="25580">
                  <c:v>0.68410000000000004</c:v>
                </c:pt>
                <c:pt idx="25581">
                  <c:v>0.70279999999999998</c:v>
                </c:pt>
                <c:pt idx="25582">
                  <c:v>0.67220000000000013</c:v>
                </c:pt>
                <c:pt idx="25583">
                  <c:v>0.6734</c:v>
                </c:pt>
                <c:pt idx="25584">
                  <c:v>0.6411</c:v>
                </c:pt>
                <c:pt idx="25585">
                  <c:v>0.6301000000000001</c:v>
                </c:pt>
                <c:pt idx="25586">
                  <c:v>0.61220000000000008</c:v>
                </c:pt>
                <c:pt idx="25587">
                  <c:v>0.60850000000000004</c:v>
                </c:pt>
                <c:pt idx="25588">
                  <c:v>0.58010000000000006</c:v>
                </c:pt>
                <c:pt idx="25589">
                  <c:v>0.57369999999999999</c:v>
                </c:pt>
                <c:pt idx="25590">
                  <c:v>0.56379999999999997</c:v>
                </c:pt>
                <c:pt idx="25591">
                  <c:v>0.53680000000000005</c:v>
                </c:pt>
                <c:pt idx="25592">
                  <c:v>0.56769999999999998</c:v>
                </c:pt>
                <c:pt idx="25593">
                  <c:v>0.54610000000000003</c:v>
                </c:pt>
                <c:pt idx="25594">
                  <c:v>0.52660000000000007</c:v>
                </c:pt>
                <c:pt idx="25595">
                  <c:v>0.51190000000000002</c:v>
                </c:pt>
                <c:pt idx="25596">
                  <c:v>0.51700000000000002</c:v>
                </c:pt>
                <c:pt idx="25597">
                  <c:v>0.50529999999999997</c:v>
                </c:pt>
                <c:pt idx="25598">
                  <c:v>0.50609999999999999</c:v>
                </c:pt>
                <c:pt idx="25599">
                  <c:v>0.50050000000000006</c:v>
                </c:pt>
                <c:pt idx="25600">
                  <c:v>0.504</c:v>
                </c:pt>
                <c:pt idx="25601">
                  <c:v>0.46760000000000002</c:v>
                </c:pt>
                <c:pt idx="25602">
                  <c:v>0.45900000000000002</c:v>
                </c:pt>
                <c:pt idx="25603">
                  <c:v>0.45910000000000006</c:v>
                </c:pt>
                <c:pt idx="25604">
                  <c:v>0.44440000000000002</c:v>
                </c:pt>
                <c:pt idx="25605">
                  <c:v>0.45150000000000001</c:v>
                </c:pt>
                <c:pt idx="25606">
                  <c:v>0.4133</c:v>
                </c:pt>
                <c:pt idx="25607">
                  <c:v>0.41110000000000002</c:v>
                </c:pt>
                <c:pt idx="25608">
                  <c:v>0.43130000000000002</c:v>
                </c:pt>
                <c:pt idx="25609">
                  <c:v>0.4279</c:v>
                </c:pt>
                <c:pt idx="25610">
                  <c:v>0.3921</c:v>
                </c:pt>
                <c:pt idx="25611">
                  <c:v>0.38519999999999999</c:v>
                </c:pt>
                <c:pt idx="25612">
                  <c:v>0.37160000000000004</c:v>
                </c:pt>
                <c:pt idx="25613">
                  <c:v>0.3775</c:v>
                </c:pt>
                <c:pt idx="25614">
                  <c:v>0.37320000000000003</c:v>
                </c:pt>
                <c:pt idx="25615">
                  <c:v>0.37420000000000003</c:v>
                </c:pt>
                <c:pt idx="25616">
                  <c:v>0.36880000000000002</c:v>
                </c:pt>
                <c:pt idx="25617">
                  <c:v>0.3609</c:v>
                </c:pt>
                <c:pt idx="25618">
                  <c:v>0.34510000000000002</c:v>
                </c:pt>
                <c:pt idx="25619">
                  <c:v>0.3473</c:v>
                </c:pt>
                <c:pt idx="25620">
                  <c:v>0.33940000000000003</c:v>
                </c:pt>
                <c:pt idx="25621">
                  <c:v>0.33240000000000003</c:v>
                </c:pt>
                <c:pt idx="25622">
                  <c:v>0.33090000000000003</c:v>
                </c:pt>
                <c:pt idx="25623">
                  <c:v>0.33069999999999999</c:v>
                </c:pt>
                <c:pt idx="25624">
                  <c:v>0.31800000000000006</c:v>
                </c:pt>
                <c:pt idx="25625">
                  <c:v>0.30920000000000003</c:v>
                </c:pt>
                <c:pt idx="25626">
                  <c:v>0.31770000000000004</c:v>
                </c:pt>
                <c:pt idx="25627">
                  <c:v>0.30030000000000001</c:v>
                </c:pt>
                <c:pt idx="25628">
                  <c:v>0.27900000000000003</c:v>
                </c:pt>
                <c:pt idx="25629">
                  <c:v>0.28260000000000002</c:v>
                </c:pt>
                <c:pt idx="25630">
                  <c:v>0.2676</c:v>
                </c:pt>
                <c:pt idx="25631">
                  <c:v>0.27599999999999997</c:v>
                </c:pt>
                <c:pt idx="25632">
                  <c:v>0.27660000000000001</c:v>
                </c:pt>
                <c:pt idx="25633">
                  <c:v>0.26829999999999998</c:v>
                </c:pt>
                <c:pt idx="25634">
                  <c:v>0.26730000000000004</c:v>
                </c:pt>
                <c:pt idx="25635">
                  <c:v>0.26250000000000001</c:v>
                </c:pt>
                <c:pt idx="25636">
                  <c:v>0.25520000000000004</c:v>
                </c:pt>
                <c:pt idx="25637">
                  <c:v>0.2525</c:v>
                </c:pt>
                <c:pt idx="25638">
                  <c:v>0.24390000000000001</c:v>
                </c:pt>
                <c:pt idx="25639">
                  <c:v>0.2399</c:v>
                </c:pt>
                <c:pt idx="25640">
                  <c:v>0.23430000000000001</c:v>
                </c:pt>
                <c:pt idx="25641">
                  <c:v>0.23220000000000002</c:v>
                </c:pt>
                <c:pt idx="25642">
                  <c:v>0.23050000000000004</c:v>
                </c:pt>
                <c:pt idx="25643">
                  <c:v>0.22550000000000001</c:v>
                </c:pt>
                <c:pt idx="25644">
                  <c:v>0.21509999999999999</c:v>
                </c:pt>
                <c:pt idx="25645">
                  <c:v>0.21030000000000004</c:v>
                </c:pt>
                <c:pt idx="25646">
                  <c:v>0.21320000000000003</c:v>
                </c:pt>
                <c:pt idx="25647">
                  <c:v>0.21070000000000003</c:v>
                </c:pt>
                <c:pt idx="25648">
                  <c:v>0.2034</c:v>
                </c:pt>
                <c:pt idx="25649">
                  <c:v>0.20150000000000001</c:v>
                </c:pt>
                <c:pt idx="25650">
                  <c:v>0.19740000000000002</c:v>
                </c:pt>
                <c:pt idx="25651">
                  <c:v>0.19510000000000002</c:v>
                </c:pt>
                <c:pt idx="25652">
                  <c:v>0.18759999999999999</c:v>
                </c:pt>
                <c:pt idx="25653">
                  <c:v>0.18210000000000001</c:v>
                </c:pt>
                <c:pt idx="25654">
                  <c:v>0.17849999999999999</c:v>
                </c:pt>
                <c:pt idx="25655">
                  <c:v>0.1764</c:v>
                </c:pt>
                <c:pt idx="25656">
                  <c:v>0.17410000000000003</c:v>
                </c:pt>
                <c:pt idx="25657">
                  <c:v>0.16920000000000002</c:v>
                </c:pt>
                <c:pt idx="25658">
                  <c:v>0.16690000000000002</c:v>
                </c:pt>
                <c:pt idx="25659">
                  <c:v>0.16220000000000001</c:v>
                </c:pt>
                <c:pt idx="25660">
                  <c:v>0.1628</c:v>
                </c:pt>
                <c:pt idx="25661">
                  <c:v>0.15600000000000003</c:v>
                </c:pt>
                <c:pt idx="25662">
                  <c:v>0.15260000000000001</c:v>
                </c:pt>
                <c:pt idx="25663">
                  <c:v>0.15060000000000001</c:v>
                </c:pt>
                <c:pt idx="25664">
                  <c:v>0.1454</c:v>
                </c:pt>
                <c:pt idx="25665">
                  <c:v>0.14230000000000001</c:v>
                </c:pt>
                <c:pt idx="25666">
                  <c:v>0.13830000000000001</c:v>
                </c:pt>
                <c:pt idx="25667">
                  <c:v>0.13360000000000002</c:v>
                </c:pt>
                <c:pt idx="25668">
                  <c:v>0.13370000000000001</c:v>
                </c:pt>
                <c:pt idx="25669">
                  <c:v>0.13340000000000002</c:v>
                </c:pt>
                <c:pt idx="25670">
                  <c:v>0.13009999999999999</c:v>
                </c:pt>
                <c:pt idx="25671">
                  <c:v>0.1313</c:v>
                </c:pt>
                <c:pt idx="25672">
                  <c:v>0.12609999999999999</c:v>
                </c:pt>
                <c:pt idx="25673">
                  <c:v>0.11830000000000002</c:v>
                </c:pt>
                <c:pt idx="25674">
                  <c:v>0.1186</c:v>
                </c:pt>
                <c:pt idx="25675">
                  <c:v>0.1164</c:v>
                </c:pt>
                <c:pt idx="25676">
                  <c:v>0.1119</c:v>
                </c:pt>
                <c:pt idx="25677">
                  <c:v>0.1091</c:v>
                </c:pt>
                <c:pt idx="25678">
                  <c:v>0.10980000000000001</c:v>
                </c:pt>
                <c:pt idx="25679">
                  <c:v>0.11259999999999999</c:v>
                </c:pt>
                <c:pt idx="25680">
                  <c:v>0.10820000000000002</c:v>
                </c:pt>
                <c:pt idx="25681">
                  <c:v>0.1033</c:v>
                </c:pt>
                <c:pt idx="25682">
                  <c:v>9.5899999999999999E-2</c:v>
                </c:pt>
                <c:pt idx="25683">
                  <c:v>9.7600000000000006E-2</c:v>
                </c:pt>
                <c:pt idx="25684">
                  <c:v>0.1013</c:v>
                </c:pt>
                <c:pt idx="25685">
                  <c:v>9.6799999999999997E-2</c:v>
                </c:pt>
                <c:pt idx="25686">
                  <c:v>9.3700000000000006E-2</c:v>
                </c:pt>
                <c:pt idx="25687">
                  <c:v>9.3700000000000006E-2</c:v>
                </c:pt>
                <c:pt idx="25688">
                  <c:v>9.0600000000000014E-2</c:v>
                </c:pt>
                <c:pt idx="25689">
                  <c:v>8.48E-2</c:v>
                </c:pt>
                <c:pt idx="25690">
                  <c:v>8.0700000000000008E-2</c:v>
                </c:pt>
                <c:pt idx="25691">
                  <c:v>8.3199999999999996E-2</c:v>
                </c:pt>
                <c:pt idx="25692">
                  <c:v>8.6199999999999999E-2</c:v>
                </c:pt>
                <c:pt idx="25693">
                  <c:v>8.900000000000001E-2</c:v>
                </c:pt>
                <c:pt idx="25694">
                  <c:v>9.0300000000000005E-2</c:v>
                </c:pt>
                <c:pt idx="25695">
                  <c:v>9.0200000000000002E-2</c:v>
                </c:pt>
                <c:pt idx="25696">
                  <c:v>8.030000000000001E-2</c:v>
                </c:pt>
                <c:pt idx="25697">
                  <c:v>8.7400000000000005E-2</c:v>
                </c:pt>
                <c:pt idx="25698">
                  <c:v>8.7600000000000011E-2</c:v>
                </c:pt>
                <c:pt idx="25699">
                  <c:v>8.7500000000000008E-2</c:v>
                </c:pt>
                <c:pt idx="25700">
                  <c:v>8.4900000000000003E-2</c:v>
                </c:pt>
                <c:pt idx="25701">
                  <c:v>8.2100000000000006E-2</c:v>
                </c:pt>
                <c:pt idx="25702">
                  <c:v>8.48E-2</c:v>
                </c:pt>
                <c:pt idx="25703">
                  <c:v>8.3600000000000008E-2</c:v>
                </c:pt>
                <c:pt idx="25704">
                  <c:v>8.5300000000000001E-2</c:v>
                </c:pt>
                <c:pt idx="25705">
                  <c:v>8.3799999999999999E-2</c:v>
                </c:pt>
                <c:pt idx="25706">
                  <c:v>8.5600000000000009E-2</c:v>
                </c:pt>
                <c:pt idx="25707">
                  <c:v>8.8400000000000006E-2</c:v>
                </c:pt>
                <c:pt idx="25708">
                  <c:v>8.7500000000000008E-2</c:v>
                </c:pt>
                <c:pt idx="25709">
                  <c:v>9.0700000000000003E-2</c:v>
                </c:pt>
                <c:pt idx="25710">
                  <c:v>8.77E-2</c:v>
                </c:pt>
                <c:pt idx="25711">
                  <c:v>8.8300000000000003E-2</c:v>
                </c:pt>
                <c:pt idx="25712">
                  <c:v>9.0300000000000005E-2</c:v>
                </c:pt>
                <c:pt idx="25713">
                  <c:v>8.9200000000000002E-2</c:v>
                </c:pt>
                <c:pt idx="25714">
                  <c:v>8.9800000000000005E-2</c:v>
                </c:pt>
                <c:pt idx="25715">
                  <c:v>9.0400000000000008E-2</c:v>
                </c:pt>
                <c:pt idx="25716">
                  <c:v>9.1500000000000012E-2</c:v>
                </c:pt>
                <c:pt idx="25717">
                  <c:v>9.1000000000000011E-2</c:v>
                </c:pt>
                <c:pt idx="25718">
                  <c:v>9.6200000000000008E-2</c:v>
                </c:pt>
                <c:pt idx="25719">
                  <c:v>9.3000000000000013E-2</c:v>
                </c:pt>
                <c:pt idx="25720">
                  <c:v>9.3899999999999997E-2</c:v>
                </c:pt>
                <c:pt idx="25721">
                  <c:v>9.2000000000000012E-2</c:v>
                </c:pt>
                <c:pt idx="25722">
                  <c:v>9.5000000000000001E-2</c:v>
                </c:pt>
                <c:pt idx="25723">
                  <c:v>9.9000000000000005E-2</c:v>
                </c:pt>
                <c:pt idx="25724">
                  <c:v>0.10500000000000001</c:v>
                </c:pt>
                <c:pt idx="25725">
                  <c:v>0.11650000000000001</c:v>
                </c:pt>
                <c:pt idx="25726">
                  <c:v>0.1293</c:v>
                </c:pt>
                <c:pt idx="25727">
                  <c:v>0.1512</c:v>
                </c:pt>
                <c:pt idx="25728">
                  <c:v>0.16800000000000001</c:v>
                </c:pt>
                <c:pt idx="25729">
                  <c:v>0.18630000000000002</c:v>
                </c:pt>
                <c:pt idx="25730">
                  <c:v>0.20950000000000002</c:v>
                </c:pt>
                <c:pt idx="25731">
                  <c:v>0.2258</c:v>
                </c:pt>
                <c:pt idx="25732">
                  <c:v>0.23730000000000004</c:v>
                </c:pt>
                <c:pt idx="25733">
                  <c:v>0.2581</c:v>
                </c:pt>
                <c:pt idx="25734">
                  <c:v>0.27500000000000002</c:v>
                </c:pt>
                <c:pt idx="25735">
                  <c:v>0.30150000000000005</c:v>
                </c:pt>
                <c:pt idx="25736">
                  <c:v>0.31930000000000003</c:v>
                </c:pt>
                <c:pt idx="25737">
                  <c:v>0.41050000000000009</c:v>
                </c:pt>
                <c:pt idx="25738">
                  <c:v>0.39390000000000003</c:v>
                </c:pt>
                <c:pt idx="25739">
                  <c:v>0.44730000000000003</c:v>
                </c:pt>
                <c:pt idx="25740">
                  <c:v>0.49409999999999998</c:v>
                </c:pt>
                <c:pt idx="25741">
                  <c:v>0.65</c:v>
                </c:pt>
                <c:pt idx="25742">
                  <c:v>0.69960000000000011</c:v>
                </c:pt>
                <c:pt idx="25743">
                  <c:v>0.65510000000000002</c:v>
                </c:pt>
                <c:pt idx="25744">
                  <c:v>0.81930000000000003</c:v>
                </c:pt>
                <c:pt idx="25745">
                  <c:v>0.85780000000000001</c:v>
                </c:pt>
                <c:pt idx="25746">
                  <c:v>0.82040000000000013</c:v>
                </c:pt>
                <c:pt idx="25747">
                  <c:v>0.97060000000000002</c:v>
                </c:pt>
                <c:pt idx="25748">
                  <c:v>1.0722</c:v>
                </c:pt>
                <c:pt idx="25749">
                  <c:v>1.1032</c:v>
                </c:pt>
                <c:pt idx="25750">
                  <c:v>1.1529</c:v>
                </c:pt>
                <c:pt idx="25751">
                  <c:v>1.1675000000000002</c:v>
                </c:pt>
                <c:pt idx="25752">
                  <c:v>1.2234</c:v>
                </c:pt>
                <c:pt idx="25753">
                  <c:v>1.2702</c:v>
                </c:pt>
                <c:pt idx="25754">
                  <c:v>1.2190000000000001</c:v>
                </c:pt>
                <c:pt idx="25755">
                  <c:v>1.2537000000000003</c:v>
                </c:pt>
                <c:pt idx="25756">
                  <c:v>1.3416000000000001</c:v>
                </c:pt>
                <c:pt idx="25757">
                  <c:v>1.3999000000000001</c:v>
                </c:pt>
                <c:pt idx="25758">
                  <c:v>1.3957000000000002</c:v>
                </c:pt>
                <c:pt idx="25759">
                  <c:v>1.4075</c:v>
                </c:pt>
                <c:pt idx="25760">
                  <c:v>1.4165000000000001</c:v>
                </c:pt>
                <c:pt idx="25761">
                  <c:v>1.4813000000000001</c:v>
                </c:pt>
                <c:pt idx="25762">
                  <c:v>1.5026000000000002</c:v>
                </c:pt>
                <c:pt idx="25763">
                  <c:v>1.4904999999999999</c:v>
                </c:pt>
                <c:pt idx="25764">
                  <c:v>1.5775000000000001</c:v>
                </c:pt>
                <c:pt idx="25765">
                  <c:v>1.6359000000000004</c:v>
                </c:pt>
                <c:pt idx="25766">
                  <c:v>1.6478000000000002</c:v>
                </c:pt>
                <c:pt idx="25767">
                  <c:v>1.7361000000000002</c:v>
                </c:pt>
                <c:pt idx="25768">
                  <c:v>1.7506000000000002</c:v>
                </c:pt>
                <c:pt idx="25769">
                  <c:v>1.7488000000000001</c:v>
                </c:pt>
                <c:pt idx="25770">
                  <c:v>1.7765000000000002</c:v>
                </c:pt>
                <c:pt idx="25771">
                  <c:v>1.8578000000000001</c:v>
                </c:pt>
                <c:pt idx="25772">
                  <c:v>1.9051</c:v>
                </c:pt>
                <c:pt idx="25773">
                  <c:v>1.9043000000000001</c:v>
                </c:pt>
                <c:pt idx="25774">
                  <c:v>1.9242000000000001</c:v>
                </c:pt>
                <c:pt idx="25775">
                  <c:v>1.8951000000000002</c:v>
                </c:pt>
                <c:pt idx="25776">
                  <c:v>1.9552</c:v>
                </c:pt>
                <c:pt idx="25777">
                  <c:v>2.0024000000000002</c:v>
                </c:pt>
                <c:pt idx="25778">
                  <c:v>2.0003000000000002</c:v>
                </c:pt>
                <c:pt idx="25779">
                  <c:v>2.0096000000000003</c:v>
                </c:pt>
                <c:pt idx="25780">
                  <c:v>2.0470999999999999</c:v>
                </c:pt>
                <c:pt idx="25781">
                  <c:v>2.0628000000000002</c:v>
                </c:pt>
                <c:pt idx="25782">
                  <c:v>2.0872000000000002</c:v>
                </c:pt>
                <c:pt idx="25783">
                  <c:v>2.1392000000000002</c:v>
                </c:pt>
                <c:pt idx="25784">
                  <c:v>2.0914999999999999</c:v>
                </c:pt>
                <c:pt idx="25785">
                  <c:v>2.0818000000000003</c:v>
                </c:pt>
                <c:pt idx="25786">
                  <c:v>2.0885000000000002</c:v>
                </c:pt>
                <c:pt idx="25787">
                  <c:v>2.1803000000000003</c:v>
                </c:pt>
                <c:pt idx="25788">
                  <c:v>2.1707999999999998</c:v>
                </c:pt>
                <c:pt idx="25789">
                  <c:v>2.1750000000000003</c:v>
                </c:pt>
                <c:pt idx="25790">
                  <c:v>2.2536999999999998</c:v>
                </c:pt>
                <c:pt idx="25791">
                  <c:v>2.1987999999999999</c:v>
                </c:pt>
                <c:pt idx="25792">
                  <c:v>2.2650000000000001</c:v>
                </c:pt>
                <c:pt idx="25793">
                  <c:v>2.2859000000000003</c:v>
                </c:pt>
                <c:pt idx="25794">
                  <c:v>2.2082999999999999</c:v>
                </c:pt>
                <c:pt idx="25795">
                  <c:v>2.2099000000000002</c:v>
                </c:pt>
                <c:pt idx="25796">
                  <c:v>2.2075</c:v>
                </c:pt>
                <c:pt idx="25797">
                  <c:v>2.0588000000000002</c:v>
                </c:pt>
                <c:pt idx="25798">
                  <c:v>2.0500000000000003</c:v>
                </c:pt>
                <c:pt idx="25799">
                  <c:v>2.0524999999999998</c:v>
                </c:pt>
                <c:pt idx="25800">
                  <c:v>2.0992000000000002</c:v>
                </c:pt>
                <c:pt idx="25801">
                  <c:v>2.1173999999999999</c:v>
                </c:pt>
                <c:pt idx="25802">
                  <c:v>2.1041000000000003</c:v>
                </c:pt>
                <c:pt idx="25803">
                  <c:v>2.1361000000000003</c:v>
                </c:pt>
                <c:pt idx="25804">
                  <c:v>2.1902000000000004</c:v>
                </c:pt>
                <c:pt idx="25805">
                  <c:v>2.1145</c:v>
                </c:pt>
                <c:pt idx="25806">
                  <c:v>2.2239999999999998</c:v>
                </c:pt>
                <c:pt idx="25807">
                  <c:v>2.2263000000000002</c:v>
                </c:pt>
                <c:pt idx="25808">
                  <c:v>2.1694</c:v>
                </c:pt>
                <c:pt idx="25809">
                  <c:v>2.2632000000000003</c:v>
                </c:pt>
                <c:pt idx="25810">
                  <c:v>2.3146999999999998</c:v>
                </c:pt>
                <c:pt idx="25811">
                  <c:v>2.4087000000000001</c:v>
                </c:pt>
                <c:pt idx="25812">
                  <c:v>2.4396000000000004</c:v>
                </c:pt>
                <c:pt idx="25813">
                  <c:v>2.3184999999999998</c:v>
                </c:pt>
                <c:pt idx="25814">
                  <c:v>2.2291000000000003</c:v>
                </c:pt>
                <c:pt idx="25815">
                  <c:v>2.2475000000000001</c:v>
                </c:pt>
                <c:pt idx="25816">
                  <c:v>2.2867000000000002</c:v>
                </c:pt>
                <c:pt idx="25817">
                  <c:v>2.2678000000000003</c:v>
                </c:pt>
                <c:pt idx="25818">
                  <c:v>2.2164000000000001</c:v>
                </c:pt>
                <c:pt idx="25819">
                  <c:v>2.0969000000000002</c:v>
                </c:pt>
                <c:pt idx="25820">
                  <c:v>2.1204000000000001</c:v>
                </c:pt>
                <c:pt idx="25821">
                  <c:v>1.972</c:v>
                </c:pt>
                <c:pt idx="25822">
                  <c:v>2.0579000000000001</c:v>
                </c:pt>
                <c:pt idx="25823">
                  <c:v>2.0754999999999999</c:v>
                </c:pt>
                <c:pt idx="25824">
                  <c:v>2.0019</c:v>
                </c:pt>
                <c:pt idx="25825">
                  <c:v>1.8881000000000001</c:v>
                </c:pt>
                <c:pt idx="25826">
                  <c:v>1.8803000000000001</c:v>
                </c:pt>
                <c:pt idx="25827">
                  <c:v>1.8988</c:v>
                </c:pt>
                <c:pt idx="25828">
                  <c:v>2.0542000000000002</c:v>
                </c:pt>
                <c:pt idx="25829">
                  <c:v>1.952</c:v>
                </c:pt>
                <c:pt idx="25830">
                  <c:v>1.7379000000000002</c:v>
                </c:pt>
                <c:pt idx="25831">
                  <c:v>1.6314000000000002</c:v>
                </c:pt>
                <c:pt idx="25832">
                  <c:v>1.6244000000000001</c:v>
                </c:pt>
                <c:pt idx="25833">
                  <c:v>1.5918000000000001</c:v>
                </c:pt>
                <c:pt idx="25834">
                  <c:v>1.5613000000000001</c:v>
                </c:pt>
                <c:pt idx="25835">
                  <c:v>1.5495000000000001</c:v>
                </c:pt>
                <c:pt idx="25836">
                  <c:v>1.4724000000000002</c:v>
                </c:pt>
                <c:pt idx="25837">
                  <c:v>1.4278000000000002</c:v>
                </c:pt>
                <c:pt idx="25838">
                  <c:v>1.3855000000000002</c:v>
                </c:pt>
                <c:pt idx="25839">
                  <c:v>1.3089000000000002</c:v>
                </c:pt>
                <c:pt idx="25840">
                  <c:v>1.3098000000000001</c:v>
                </c:pt>
                <c:pt idx="25841">
                  <c:v>1.2677</c:v>
                </c:pt>
                <c:pt idx="25842">
                  <c:v>1.2528000000000001</c:v>
                </c:pt>
                <c:pt idx="25843">
                  <c:v>1.2152000000000001</c:v>
                </c:pt>
                <c:pt idx="25844">
                  <c:v>1.2221000000000002</c:v>
                </c:pt>
                <c:pt idx="25845">
                  <c:v>1.2185000000000001</c:v>
                </c:pt>
                <c:pt idx="25846">
                  <c:v>1.2664</c:v>
                </c:pt>
                <c:pt idx="25847">
                  <c:v>1.2507999999999999</c:v>
                </c:pt>
                <c:pt idx="25848">
                  <c:v>1.2037000000000002</c:v>
                </c:pt>
                <c:pt idx="25849">
                  <c:v>1.1455</c:v>
                </c:pt>
                <c:pt idx="25850">
                  <c:v>1.1378999999999999</c:v>
                </c:pt>
                <c:pt idx="25851">
                  <c:v>1.1052</c:v>
                </c:pt>
                <c:pt idx="25852">
                  <c:v>1.0145</c:v>
                </c:pt>
                <c:pt idx="25853">
                  <c:v>1.1058000000000001</c:v>
                </c:pt>
                <c:pt idx="25854">
                  <c:v>0.93510000000000015</c:v>
                </c:pt>
                <c:pt idx="25855">
                  <c:v>0.93290000000000006</c:v>
                </c:pt>
                <c:pt idx="25856">
                  <c:v>0.86799999999999999</c:v>
                </c:pt>
                <c:pt idx="25857">
                  <c:v>0.88240000000000007</c:v>
                </c:pt>
                <c:pt idx="25858">
                  <c:v>0.91999999999999993</c:v>
                </c:pt>
                <c:pt idx="25859">
                  <c:v>0.87639999999999996</c:v>
                </c:pt>
                <c:pt idx="25860">
                  <c:v>0.83970000000000011</c:v>
                </c:pt>
                <c:pt idx="25861">
                  <c:v>0.83320000000000016</c:v>
                </c:pt>
                <c:pt idx="25862">
                  <c:v>0.82400000000000007</c:v>
                </c:pt>
                <c:pt idx="25863">
                  <c:v>0.79870000000000008</c:v>
                </c:pt>
                <c:pt idx="25864">
                  <c:v>0.78100000000000003</c:v>
                </c:pt>
                <c:pt idx="25865">
                  <c:v>0.77460000000000007</c:v>
                </c:pt>
                <c:pt idx="25866">
                  <c:v>0.75450000000000006</c:v>
                </c:pt>
                <c:pt idx="25867">
                  <c:v>0.73019999999999996</c:v>
                </c:pt>
                <c:pt idx="25868">
                  <c:v>0.73399999999999999</c:v>
                </c:pt>
                <c:pt idx="25869">
                  <c:v>0.70550000000000002</c:v>
                </c:pt>
                <c:pt idx="25870">
                  <c:v>0.67190000000000005</c:v>
                </c:pt>
                <c:pt idx="25871">
                  <c:v>0.70050000000000001</c:v>
                </c:pt>
                <c:pt idx="25872">
                  <c:v>0.66090000000000004</c:v>
                </c:pt>
                <c:pt idx="25873">
                  <c:v>0.65080000000000005</c:v>
                </c:pt>
                <c:pt idx="25874">
                  <c:v>0.63410000000000011</c:v>
                </c:pt>
                <c:pt idx="25875">
                  <c:v>0.62009999999999998</c:v>
                </c:pt>
                <c:pt idx="25876">
                  <c:v>0.59670000000000001</c:v>
                </c:pt>
                <c:pt idx="25877">
                  <c:v>0.58760000000000001</c:v>
                </c:pt>
                <c:pt idx="25878">
                  <c:v>0.57710000000000006</c:v>
                </c:pt>
                <c:pt idx="25879">
                  <c:v>0.5736</c:v>
                </c:pt>
                <c:pt idx="25880">
                  <c:v>0.55420000000000003</c:v>
                </c:pt>
                <c:pt idx="25881">
                  <c:v>0.54930000000000001</c:v>
                </c:pt>
                <c:pt idx="25882">
                  <c:v>0.5424000000000001</c:v>
                </c:pt>
                <c:pt idx="25883">
                  <c:v>0.52229999999999999</c:v>
                </c:pt>
                <c:pt idx="25884">
                  <c:v>0.51680000000000004</c:v>
                </c:pt>
                <c:pt idx="25885">
                  <c:v>0.50460000000000005</c:v>
                </c:pt>
                <c:pt idx="25886">
                  <c:v>0.49240000000000006</c:v>
                </c:pt>
                <c:pt idx="25887">
                  <c:v>0.49710000000000004</c:v>
                </c:pt>
                <c:pt idx="25888">
                  <c:v>0.48560000000000003</c:v>
                </c:pt>
                <c:pt idx="25889">
                  <c:v>0.47619999999999996</c:v>
                </c:pt>
                <c:pt idx="25890">
                  <c:v>0.4773</c:v>
                </c:pt>
                <c:pt idx="25891">
                  <c:v>0.45760000000000001</c:v>
                </c:pt>
                <c:pt idx="25892">
                  <c:v>0.4536</c:v>
                </c:pt>
                <c:pt idx="25893">
                  <c:v>0.45810000000000006</c:v>
                </c:pt>
                <c:pt idx="25894">
                  <c:v>0.44490000000000002</c:v>
                </c:pt>
                <c:pt idx="25895">
                  <c:v>0.43010000000000004</c:v>
                </c:pt>
                <c:pt idx="25896">
                  <c:v>0.42060000000000008</c:v>
                </c:pt>
                <c:pt idx="25897">
                  <c:v>0.41559999999999997</c:v>
                </c:pt>
                <c:pt idx="25898">
                  <c:v>0.40510000000000002</c:v>
                </c:pt>
                <c:pt idx="25899">
                  <c:v>0.40229999999999999</c:v>
                </c:pt>
                <c:pt idx="25900">
                  <c:v>0.40050000000000002</c:v>
                </c:pt>
                <c:pt idx="25901">
                  <c:v>0.38820000000000005</c:v>
                </c:pt>
                <c:pt idx="25902">
                  <c:v>0.3896</c:v>
                </c:pt>
                <c:pt idx="25903">
                  <c:v>0.37759999999999999</c:v>
                </c:pt>
                <c:pt idx="25904">
                  <c:v>0.37590000000000001</c:v>
                </c:pt>
                <c:pt idx="25905">
                  <c:v>0.36610000000000004</c:v>
                </c:pt>
                <c:pt idx="25906">
                  <c:v>0.36050000000000004</c:v>
                </c:pt>
                <c:pt idx="25907">
                  <c:v>0.35510000000000003</c:v>
                </c:pt>
                <c:pt idx="25908">
                  <c:v>0.35840000000000005</c:v>
                </c:pt>
                <c:pt idx="25909">
                  <c:v>0.34150000000000003</c:v>
                </c:pt>
                <c:pt idx="25910">
                  <c:v>0.33780000000000004</c:v>
                </c:pt>
                <c:pt idx="25911">
                  <c:v>0.33240000000000003</c:v>
                </c:pt>
                <c:pt idx="25912">
                  <c:v>0.33650000000000002</c:v>
                </c:pt>
                <c:pt idx="25913">
                  <c:v>0.33410000000000006</c:v>
                </c:pt>
                <c:pt idx="25914">
                  <c:v>0.3165</c:v>
                </c:pt>
                <c:pt idx="25915">
                  <c:v>0.3024</c:v>
                </c:pt>
                <c:pt idx="25916">
                  <c:v>0.30170000000000002</c:v>
                </c:pt>
                <c:pt idx="25917">
                  <c:v>0.28920000000000001</c:v>
                </c:pt>
                <c:pt idx="25918">
                  <c:v>0.29399999999999998</c:v>
                </c:pt>
                <c:pt idx="25919">
                  <c:v>0.2878</c:v>
                </c:pt>
                <c:pt idx="25920">
                  <c:v>0.28520000000000001</c:v>
                </c:pt>
                <c:pt idx="25921">
                  <c:v>0.27629999999999999</c:v>
                </c:pt>
                <c:pt idx="25922">
                  <c:v>0.27940000000000004</c:v>
                </c:pt>
                <c:pt idx="25923">
                  <c:v>0.27460000000000001</c:v>
                </c:pt>
                <c:pt idx="25924">
                  <c:v>0.27200000000000002</c:v>
                </c:pt>
                <c:pt idx="25925">
                  <c:v>0.26910000000000001</c:v>
                </c:pt>
                <c:pt idx="25926">
                  <c:v>0.25979999999999998</c:v>
                </c:pt>
                <c:pt idx="25927">
                  <c:v>0.25740000000000002</c:v>
                </c:pt>
                <c:pt idx="25928">
                  <c:v>0.25930000000000003</c:v>
                </c:pt>
                <c:pt idx="25929">
                  <c:v>0.25290000000000001</c:v>
                </c:pt>
                <c:pt idx="25930">
                  <c:v>0.23910000000000001</c:v>
                </c:pt>
                <c:pt idx="25931">
                  <c:v>0.23450000000000004</c:v>
                </c:pt>
                <c:pt idx="25932">
                  <c:v>0.23550000000000001</c:v>
                </c:pt>
                <c:pt idx="25933">
                  <c:v>0.2288</c:v>
                </c:pt>
                <c:pt idx="25934">
                  <c:v>0.22320000000000004</c:v>
                </c:pt>
                <c:pt idx="25935">
                  <c:v>0.22450000000000003</c:v>
                </c:pt>
                <c:pt idx="25936">
                  <c:v>0.2162</c:v>
                </c:pt>
                <c:pt idx="25937">
                  <c:v>0.21379999999999999</c:v>
                </c:pt>
                <c:pt idx="25938">
                  <c:v>0.21099999999999999</c:v>
                </c:pt>
                <c:pt idx="25939">
                  <c:v>0.20880000000000001</c:v>
                </c:pt>
                <c:pt idx="25940">
                  <c:v>0.20520000000000002</c:v>
                </c:pt>
                <c:pt idx="25941">
                  <c:v>0.2036</c:v>
                </c:pt>
                <c:pt idx="25942">
                  <c:v>0.19159999999999999</c:v>
                </c:pt>
                <c:pt idx="25943">
                  <c:v>0.19090000000000001</c:v>
                </c:pt>
                <c:pt idx="25944">
                  <c:v>0.18160000000000001</c:v>
                </c:pt>
                <c:pt idx="25945">
                  <c:v>0.18300000000000002</c:v>
                </c:pt>
                <c:pt idx="25946">
                  <c:v>0.18200000000000002</c:v>
                </c:pt>
                <c:pt idx="25947">
                  <c:v>0.16880000000000001</c:v>
                </c:pt>
                <c:pt idx="25948">
                  <c:v>0.1686</c:v>
                </c:pt>
                <c:pt idx="25949">
                  <c:v>0.16980000000000001</c:v>
                </c:pt>
                <c:pt idx="25950">
                  <c:v>0.1646</c:v>
                </c:pt>
                <c:pt idx="25951">
                  <c:v>0.16020000000000001</c:v>
                </c:pt>
                <c:pt idx="25952">
                  <c:v>0.15790000000000001</c:v>
                </c:pt>
                <c:pt idx="25953">
                  <c:v>0.15640000000000001</c:v>
                </c:pt>
                <c:pt idx="25954">
                  <c:v>0.1532</c:v>
                </c:pt>
                <c:pt idx="25955">
                  <c:v>0.14760000000000001</c:v>
                </c:pt>
                <c:pt idx="25956">
                  <c:v>0.14580000000000001</c:v>
                </c:pt>
                <c:pt idx="25957">
                  <c:v>0.14360000000000001</c:v>
                </c:pt>
                <c:pt idx="25958">
                  <c:v>0.14119999999999999</c:v>
                </c:pt>
                <c:pt idx="25959">
                  <c:v>0.1343</c:v>
                </c:pt>
                <c:pt idx="25960">
                  <c:v>0.12860000000000002</c:v>
                </c:pt>
                <c:pt idx="25961">
                  <c:v>0.12820000000000001</c:v>
                </c:pt>
                <c:pt idx="25962">
                  <c:v>0.12330000000000002</c:v>
                </c:pt>
                <c:pt idx="25963">
                  <c:v>0.1212</c:v>
                </c:pt>
                <c:pt idx="25964">
                  <c:v>0.1275</c:v>
                </c:pt>
                <c:pt idx="25965">
                  <c:v>0.11750000000000001</c:v>
                </c:pt>
                <c:pt idx="25966">
                  <c:v>0.1152</c:v>
                </c:pt>
                <c:pt idx="25967">
                  <c:v>0.1111</c:v>
                </c:pt>
                <c:pt idx="25968">
                  <c:v>0.10630000000000001</c:v>
                </c:pt>
                <c:pt idx="25969">
                  <c:v>0.1047</c:v>
                </c:pt>
                <c:pt idx="25970">
                  <c:v>0.10580000000000001</c:v>
                </c:pt>
                <c:pt idx="25971">
                  <c:v>0.10260000000000001</c:v>
                </c:pt>
                <c:pt idx="25972">
                  <c:v>0.1007</c:v>
                </c:pt>
                <c:pt idx="25973">
                  <c:v>9.4E-2</c:v>
                </c:pt>
                <c:pt idx="25974">
                  <c:v>8.7300000000000003E-2</c:v>
                </c:pt>
                <c:pt idx="25975">
                  <c:v>9.0000000000000011E-2</c:v>
                </c:pt>
                <c:pt idx="25976">
                  <c:v>9.3400000000000011E-2</c:v>
                </c:pt>
                <c:pt idx="25977">
                  <c:v>9.1500000000000012E-2</c:v>
                </c:pt>
                <c:pt idx="25978">
                  <c:v>8.950000000000001E-2</c:v>
                </c:pt>
                <c:pt idx="25979">
                  <c:v>8.9700000000000002E-2</c:v>
                </c:pt>
                <c:pt idx="25980">
                  <c:v>8.0100000000000005E-2</c:v>
                </c:pt>
                <c:pt idx="25981">
                  <c:v>8.3199999999999996E-2</c:v>
                </c:pt>
                <c:pt idx="25982">
                  <c:v>8.9300000000000004E-2</c:v>
                </c:pt>
                <c:pt idx="25983">
                  <c:v>8.610000000000001E-2</c:v>
                </c:pt>
                <c:pt idx="25984">
                  <c:v>8.77E-2</c:v>
                </c:pt>
                <c:pt idx="25985">
                  <c:v>8.610000000000001E-2</c:v>
                </c:pt>
                <c:pt idx="25986">
                  <c:v>8.6400000000000005E-2</c:v>
                </c:pt>
                <c:pt idx="25987">
                  <c:v>8.77E-2</c:v>
                </c:pt>
                <c:pt idx="25988">
                  <c:v>8.2600000000000007E-2</c:v>
                </c:pt>
                <c:pt idx="25989">
                  <c:v>8.2900000000000001E-2</c:v>
                </c:pt>
                <c:pt idx="25990">
                  <c:v>8.1100000000000005E-2</c:v>
                </c:pt>
                <c:pt idx="25991">
                  <c:v>8.14E-2</c:v>
                </c:pt>
                <c:pt idx="25992">
                  <c:v>8.3199999999999996E-2</c:v>
                </c:pt>
                <c:pt idx="25993">
                  <c:v>8.3100000000000007E-2</c:v>
                </c:pt>
                <c:pt idx="25994">
                  <c:v>8.3299999999999999E-2</c:v>
                </c:pt>
                <c:pt idx="25995">
                  <c:v>8.2100000000000006E-2</c:v>
                </c:pt>
                <c:pt idx="25996">
                  <c:v>8.5300000000000001E-2</c:v>
                </c:pt>
                <c:pt idx="25997">
                  <c:v>8.5699999999999998E-2</c:v>
                </c:pt>
                <c:pt idx="25998">
                  <c:v>8.7400000000000005E-2</c:v>
                </c:pt>
                <c:pt idx="25999">
                  <c:v>8.9200000000000002E-2</c:v>
                </c:pt>
                <c:pt idx="26000">
                  <c:v>8.9700000000000002E-2</c:v>
                </c:pt>
                <c:pt idx="26001">
                  <c:v>9.1900000000000009E-2</c:v>
                </c:pt>
                <c:pt idx="26002">
                  <c:v>9.2700000000000005E-2</c:v>
                </c:pt>
                <c:pt idx="26003">
                  <c:v>9.64E-2</c:v>
                </c:pt>
                <c:pt idx="26004">
                  <c:v>0.1018</c:v>
                </c:pt>
                <c:pt idx="26005">
                  <c:v>0.10260000000000001</c:v>
                </c:pt>
                <c:pt idx="26006">
                  <c:v>0.10700000000000001</c:v>
                </c:pt>
                <c:pt idx="26007">
                  <c:v>0.1087</c:v>
                </c:pt>
                <c:pt idx="26008">
                  <c:v>0.11200000000000002</c:v>
                </c:pt>
                <c:pt idx="26009">
                  <c:v>0.11750000000000001</c:v>
                </c:pt>
                <c:pt idx="26010">
                  <c:v>0.1331</c:v>
                </c:pt>
                <c:pt idx="26011">
                  <c:v>0.14419999999999999</c:v>
                </c:pt>
                <c:pt idx="26012">
                  <c:v>0.1673</c:v>
                </c:pt>
                <c:pt idx="26013">
                  <c:v>0.19840000000000002</c:v>
                </c:pt>
                <c:pt idx="26014">
                  <c:v>0.24300000000000002</c:v>
                </c:pt>
                <c:pt idx="26015">
                  <c:v>0.20730000000000001</c:v>
                </c:pt>
                <c:pt idx="26016">
                  <c:v>0.23070000000000002</c:v>
                </c:pt>
                <c:pt idx="26017">
                  <c:v>0.25430000000000003</c:v>
                </c:pt>
                <c:pt idx="26018">
                  <c:v>0.2631</c:v>
                </c:pt>
                <c:pt idx="26019">
                  <c:v>0.29830000000000001</c:v>
                </c:pt>
                <c:pt idx="26020">
                  <c:v>0.34810000000000002</c:v>
                </c:pt>
                <c:pt idx="26021">
                  <c:v>0.29940000000000005</c:v>
                </c:pt>
                <c:pt idx="26022">
                  <c:v>0.30299999999999999</c:v>
                </c:pt>
                <c:pt idx="26023">
                  <c:v>0.35810000000000003</c:v>
                </c:pt>
                <c:pt idx="26024">
                  <c:v>0.47760000000000002</c:v>
                </c:pt>
                <c:pt idx="26025">
                  <c:v>0.4491</c:v>
                </c:pt>
                <c:pt idx="26026">
                  <c:v>0.48780000000000001</c:v>
                </c:pt>
                <c:pt idx="26027">
                  <c:v>0.61630000000000007</c:v>
                </c:pt>
                <c:pt idx="26028">
                  <c:v>0.59889999999999999</c:v>
                </c:pt>
                <c:pt idx="26029">
                  <c:v>0.76929999999999998</c:v>
                </c:pt>
                <c:pt idx="26030">
                  <c:v>0.70630000000000004</c:v>
                </c:pt>
                <c:pt idx="26031">
                  <c:v>0.68550000000000011</c:v>
                </c:pt>
                <c:pt idx="26032">
                  <c:v>0.84930000000000005</c:v>
                </c:pt>
                <c:pt idx="26033">
                  <c:v>0.88859999999999995</c:v>
                </c:pt>
                <c:pt idx="26034">
                  <c:v>0.91560000000000008</c:v>
                </c:pt>
                <c:pt idx="26035">
                  <c:v>0.90870000000000006</c:v>
                </c:pt>
                <c:pt idx="26036">
                  <c:v>0.96419999999999995</c:v>
                </c:pt>
                <c:pt idx="26037">
                  <c:v>0.99429999999999996</c:v>
                </c:pt>
                <c:pt idx="26038">
                  <c:v>1.0766</c:v>
                </c:pt>
                <c:pt idx="26039">
                  <c:v>1.0505000000000002</c:v>
                </c:pt>
                <c:pt idx="26040">
                  <c:v>1.133</c:v>
                </c:pt>
                <c:pt idx="26041">
                  <c:v>1.1111000000000002</c:v>
                </c:pt>
                <c:pt idx="26042">
                  <c:v>1.1041000000000001</c:v>
                </c:pt>
                <c:pt idx="26043">
                  <c:v>1.1061000000000001</c:v>
                </c:pt>
                <c:pt idx="26044">
                  <c:v>1.0413000000000001</c:v>
                </c:pt>
                <c:pt idx="26045">
                  <c:v>1.0887</c:v>
                </c:pt>
                <c:pt idx="26046">
                  <c:v>1.1420000000000001</c:v>
                </c:pt>
                <c:pt idx="26047">
                  <c:v>1.1183000000000001</c:v>
                </c:pt>
                <c:pt idx="26048">
                  <c:v>1.1644000000000001</c:v>
                </c:pt>
                <c:pt idx="26049">
                  <c:v>1.1994</c:v>
                </c:pt>
                <c:pt idx="26050">
                  <c:v>1.3051000000000001</c:v>
                </c:pt>
                <c:pt idx="26051">
                  <c:v>1.3141</c:v>
                </c:pt>
                <c:pt idx="26052">
                  <c:v>1.3794000000000002</c:v>
                </c:pt>
                <c:pt idx="26053">
                  <c:v>1.3826000000000001</c:v>
                </c:pt>
                <c:pt idx="26054">
                  <c:v>1.3885000000000001</c:v>
                </c:pt>
                <c:pt idx="26055">
                  <c:v>1.3683000000000001</c:v>
                </c:pt>
                <c:pt idx="26056">
                  <c:v>1.3159000000000001</c:v>
                </c:pt>
                <c:pt idx="26057">
                  <c:v>1.3635000000000002</c:v>
                </c:pt>
                <c:pt idx="26058">
                  <c:v>1.3681000000000001</c:v>
                </c:pt>
                <c:pt idx="26059">
                  <c:v>1.3314000000000001</c:v>
                </c:pt>
                <c:pt idx="26060">
                  <c:v>1.2707000000000002</c:v>
                </c:pt>
                <c:pt idx="26061">
                  <c:v>1.2948000000000002</c:v>
                </c:pt>
                <c:pt idx="26062">
                  <c:v>1.3036000000000001</c:v>
                </c:pt>
                <c:pt idx="26063">
                  <c:v>1.2835000000000001</c:v>
                </c:pt>
                <c:pt idx="26064">
                  <c:v>1.2934000000000001</c:v>
                </c:pt>
                <c:pt idx="26065">
                  <c:v>1.2219</c:v>
                </c:pt>
                <c:pt idx="26066">
                  <c:v>1.1852</c:v>
                </c:pt>
                <c:pt idx="26067">
                  <c:v>1.2058</c:v>
                </c:pt>
                <c:pt idx="26068">
                  <c:v>1.3374000000000001</c:v>
                </c:pt>
                <c:pt idx="26069">
                  <c:v>1.2925000000000002</c:v>
                </c:pt>
                <c:pt idx="26070">
                  <c:v>1.2963</c:v>
                </c:pt>
                <c:pt idx="26071">
                  <c:v>1.4714</c:v>
                </c:pt>
                <c:pt idx="26072">
                  <c:v>1.3539000000000001</c:v>
                </c:pt>
                <c:pt idx="26073">
                  <c:v>1.2353000000000001</c:v>
                </c:pt>
                <c:pt idx="26074">
                  <c:v>1.3111000000000002</c:v>
                </c:pt>
                <c:pt idx="26075">
                  <c:v>1.3202</c:v>
                </c:pt>
                <c:pt idx="26076">
                  <c:v>1.32</c:v>
                </c:pt>
                <c:pt idx="26077">
                  <c:v>1.3759000000000001</c:v>
                </c:pt>
                <c:pt idx="26078">
                  <c:v>1.4437</c:v>
                </c:pt>
                <c:pt idx="26079">
                  <c:v>1.4273</c:v>
                </c:pt>
                <c:pt idx="26080">
                  <c:v>1.4563000000000001</c:v>
                </c:pt>
                <c:pt idx="26081">
                  <c:v>1.5189000000000001</c:v>
                </c:pt>
                <c:pt idx="26082">
                  <c:v>1.5745</c:v>
                </c:pt>
                <c:pt idx="26083">
                  <c:v>1.4990000000000001</c:v>
                </c:pt>
                <c:pt idx="26084">
                  <c:v>1.4826000000000001</c:v>
                </c:pt>
                <c:pt idx="26085">
                  <c:v>1.57</c:v>
                </c:pt>
                <c:pt idx="26086">
                  <c:v>1.5536000000000001</c:v>
                </c:pt>
                <c:pt idx="26087">
                  <c:v>1.6139000000000001</c:v>
                </c:pt>
                <c:pt idx="26088">
                  <c:v>1.6228000000000002</c:v>
                </c:pt>
                <c:pt idx="26089">
                  <c:v>1.6012000000000002</c:v>
                </c:pt>
                <c:pt idx="26090">
                  <c:v>1.6532</c:v>
                </c:pt>
                <c:pt idx="26091">
                  <c:v>1.6795000000000002</c:v>
                </c:pt>
                <c:pt idx="26092">
                  <c:v>1.6617000000000002</c:v>
                </c:pt>
                <c:pt idx="26093">
                  <c:v>1.6553000000000002</c:v>
                </c:pt>
                <c:pt idx="26094">
                  <c:v>1.6629000000000003</c:v>
                </c:pt>
                <c:pt idx="26095">
                  <c:v>1.5501</c:v>
                </c:pt>
                <c:pt idx="26096">
                  <c:v>1.5554000000000001</c:v>
                </c:pt>
                <c:pt idx="26097">
                  <c:v>1.4906000000000001</c:v>
                </c:pt>
                <c:pt idx="26098">
                  <c:v>1.4900000000000002</c:v>
                </c:pt>
                <c:pt idx="26099">
                  <c:v>1.6186</c:v>
                </c:pt>
                <c:pt idx="26100">
                  <c:v>1.6516999999999999</c:v>
                </c:pt>
                <c:pt idx="26101">
                  <c:v>1.7137000000000002</c:v>
                </c:pt>
                <c:pt idx="26102">
                  <c:v>1.6876000000000002</c:v>
                </c:pt>
                <c:pt idx="26103">
                  <c:v>1.7293000000000001</c:v>
                </c:pt>
                <c:pt idx="26104">
                  <c:v>1.7578</c:v>
                </c:pt>
                <c:pt idx="26105">
                  <c:v>1.6680000000000001</c:v>
                </c:pt>
                <c:pt idx="26106">
                  <c:v>1.7430000000000001</c:v>
                </c:pt>
                <c:pt idx="26107">
                  <c:v>1.7318000000000002</c:v>
                </c:pt>
                <c:pt idx="26108">
                  <c:v>1.6744000000000001</c:v>
                </c:pt>
                <c:pt idx="26109">
                  <c:v>1.8190000000000002</c:v>
                </c:pt>
                <c:pt idx="26110">
                  <c:v>1.7689000000000001</c:v>
                </c:pt>
                <c:pt idx="26111">
                  <c:v>1.6672000000000002</c:v>
                </c:pt>
                <c:pt idx="26112">
                  <c:v>1.5884</c:v>
                </c:pt>
                <c:pt idx="26113">
                  <c:v>1.5385</c:v>
                </c:pt>
                <c:pt idx="26114">
                  <c:v>1.5495000000000001</c:v>
                </c:pt>
                <c:pt idx="26115">
                  <c:v>1.5727000000000002</c:v>
                </c:pt>
                <c:pt idx="26116">
                  <c:v>1.6496</c:v>
                </c:pt>
                <c:pt idx="26117">
                  <c:v>1.5210000000000001</c:v>
                </c:pt>
                <c:pt idx="26118">
                  <c:v>1.4465000000000001</c:v>
                </c:pt>
                <c:pt idx="26119">
                  <c:v>1.4949000000000001</c:v>
                </c:pt>
                <c:pt idx="26120">
                  <c:v>1.4458000000000002</c:v>
                </c:pt>
                <c:pt idx="26121">
                  <c:v>1.4870000000000001</c:v>
                </c:pt>
                <c:pt idx="26122">
                  <c:v>1.4659000000000002</c:v>
                </c:pt>
                <c:pt idx="26123">
                  <c:v>1.5449999999999999</c:v>
                </c:pt>
                <c:pt idx="26124">
                  <c:v>1.5117000000000003</c:v>
                </c:pt>
                <c:pt idx="26125">
                  <c:v>1.4718</c:v>
                </c:pt>
                <c:pt idx="26126">
                  <c:v>1.4238</c:v>
                </c:pt>
                <c:pt idx="26127">
                  <c:v>1.2957000000000001</c:v>
                </c:pt>
                <c:pt idx="26128">
                  <c:v>1.2071000000000001</c:v>
                </c:pt>
                <c:pt idx="26129">
                  <c:v>1.1561999999999999</c:v>
                </c:pt>
                <c:pt idx="26130">
                  <c:v>1.1332000000000002</c:v>
                </c:pt>
                <c:pt idx="26131">
                  <c:v>1.1109</c:v>
                </c:pt>
                <c:pt idx="26132">
                  <c:v>1.1126</c:v>
                </c:pt>
                <c:pt idx="26133">
                  <c:v>1.1229</c:v>
                </c:pt>
                <c:pt idx="26134">
                  <c:v>1.1536</c:v>
                </c:pt>
                <c:pt idx="26135">
                  <c:v>1.0504</c:v>
                </c:pt>
                <c:pt idx="26136">
                  <c:v>0.99719999999999998</c:v>
                </c:pt>
                <c:pt idx="26137">
                  <c:v>0.93970000000000009</c:v>
                </c:pt>
                <c:pt idx="26138">
                  <c:v>0.92730000000000001</c:v>
                </c:pt>
                <c:pt idx="26139">
                  <c:v>1.0116000000000001</c:v>
                </c:pt>
                <c:pt idx="26140">
                  <c:v>0.93130000000000013</c:v>
                </c:pt>
                <c:pt idx="26141">
                  <c:v>0.91359999999999997</c:v>
                </c:pt>
                <c:pt idx="26142">
                  <c:v>0.88439999999999996</c:v>
                </c:pt>
                <c:pt idx="26143">
                  <c:v>0.80299999999999994</c:v>
                </c:pt>
                <c:pt idx="26144">
                  <c:v>0.8972</c:v>
                </c:pt>
                <c:pt idx="26145">
                  <c:v>0.92530000000000001</c:v>
                </c:pt>
                <c:pt idx="26146">
                  <c:v>0.91800000000000004</c:v>
                </c:pt>
                <c:pt idx="26147">
                  <c:v>0.75990000000000002</c:v>
                </c:pt>
                <c:pt idx="26148">
                  <c:v>0.77110000000000012</c:v>
                </c:pt>
                <c:pt idx="26149">
                  <c:v>0.76639999999999997</c:v>
                </c:pt>
                <c:pt idx="26150">
                  <c:v>0.76239999999999997</c:v>
                </c:pt>
                <c:pt idx="26151">
                  <c:v>0.74990000000000001</c:v>
                </c:pt>
                <c:pt idx="26152">
                  <c:v>0.73780000000000001</c:v>
                </c:pt>
                <c:pt idx="26153">
                  <c:v>0.71420000000000006</c:v>
                </c:pt>
                <c:pt idx="26154">
                  <c:v>0.71070000000000011</c:v>
                </c:pt>
                <c:pt idx="26155">
                  <c:v>0.73110000000000008</c:v>
                </c:pt>
                <c:pt idx="26156">
                  <c:v>0.76929999999999998</c:v>
                </c:pt>
                <c:pt idx="26157">
                  <c:v>0.69520000000000004</c:v>
                </c:pt>
                <c:pt idx="26158">
                  <c:v>0.70850000000000002</c:v>
                </c:pt>
                <c:pt idx="26159">
                  <c:v>0.76500000000000012</c:v>
                </c:pt>
                <c:pt idx="26160">
                  <c:v>0.76500000000000012</c:v>
                </c:pt>
                <c:pt idx="26161">
                  <c:v>0.69169999999999998</c:v>
                </c:pt>
                <c:pt idx="26162">
                  <c:v>0.69010000000000005</c:v>
                </c:pt>
                <c:pt idx="26163">
                  <c:v>0.65680000000000005</c:v>
                </c:pt>
                <c:pt idx="26164">
                  <c:v>0.63770000000000004</c:v>
                </c:pt>
                <c:pt idx="26165">
                  <c:v>0.65210000000000001</c:v>
                </c:pt>
                <c:pt idx="26166">
                  <c:v>0.66890000000000005</c:v>
                </c:pt>
                <c:pt idx="26167">
                  <c:v>0.65129999999999999</c:v>
                </c:pt>
                <c:pt idx="26168">
                  <c:v>0.58630000000000004</c:v>
                </c:pt>
                <c:pt idx="26169">
                  <c:v>0.59260000000000002</c:v>
                </c:pt>
                <c:pt idx="26170">
                  <c:v>0.56070000000000009</c:v>
                </c:pt>
                <c:pt idx="26171">
                  <c:v>0.55270000000000008</c:v>
                </c:pt>
                <c:pt idx="26172">
                  <c:v>0.57089999999999996</c:v>
                </c:pt>
                <c:pt idx="26173">
                  <c:v>0.53500000000000003</c:v>
                </c:pt>
                <c:pt idx="26174">
                  <c:v>0.51119999999999999</c:v>
                </c:pt>
                <c:pt idx="26175">
                  <c:v>0.50109999999999999</c:v>
                </c:pt>
                <c:pt idx="26176">
                  <c:v>0.53349999999999997</c:v>
                </c:pt>
                <c:pt idx="26177">
                  <c:v>0.49710000000000004</c:v>
                </c:pt>
                <c:pt idx="26178">
                  <c:v>0.51190000000000002</c:v>
                </c:pt>
                <c:pt idx="26179">
                  <c:v>0.48540000000000005</c:v>
                </c:pt>
                <c:pt idx="26180">
                  <c:v>0.4733</c:v>
                </c:pt>
                <c:pt idx="26181">
                  <c:v>0.46090000000000003</c:v>
                </c:pt>
                <c:pt idx="26182">
                  <c:v>0.46940000000000004</c:v>
                </c:pt>
                <c:pt idx="26183">
                  <c:v>0.49619999999999997</c:v>
                </c:pt>
                <c:pt idx="26184">
                  <c:v>0.49520000000000003</c:v>
                </c:pt>
                <c:pt idx="26185">
                  <c:v>0.45430000000000004</c:v>
                </c:pt>
                <c:pt idx="26186">
                  <c:v>0.45039999999999997</c:v>
                </c:pt>
                <c:pt idx="26187">
                  <c:v>0.44779999999999998</c:v>
                </c:pt>
                <c:pt idx="26188">
                  <c:v>0.44260000000000005</c:v>
                </c:pt>
                <c:pt idx="26189">
                  <c:v>0.41870000000000007</c:v>
                </c:pt>
                <c:pt idx="26190">
                  <c:v>0.41120000000000001</c:v>
                </c:pt>
                <c:pt idx="26191">
                  <c:v>0.40500000000000003</c:v>
                </c:pt>
                <c:pt idx="26192">
                  <c:v>0.40610000000000002</c:v>
                </c:pt>
                <c:pt idx="26193">
                  <c:v>0.40290000000000004</c:v>
                </c:pt>
                <c:pt idx="26194">
                  <c:v>0.38870000000000005</c:v>
                </c:pt>
                <c:pt idx="26195">
                  <c:v>0.38929999999999998</c:v>
                </c:pt>
                <c:pt idx="26196">
                  <c:v>0.38300000000000001</c:v>
                </c:pt>
                <c:pt idx="26197">
                  <c:v>0.36830000000000002</c:v>
                </c:pt>
                <c:pt idx="26198">
                  <c:v>0.36099999999999999</c:v>
                </c:pt>
                <c:pt idx="26199">
                  <c:v>0.35370000000000001</c:v>
                </c:pt>
                <c:pt idx="26200">
                  <c:v>0.35360000000000003</c:v>
                </c:pt>
                <c:pt idx="26201">
                  <c:v>0.35020000000000001</c:v>
                </c:pt>
                <c:pt idx="26202">
                  <c:v>0.35560000000000003</c:v>
                </c:pt>
                <c:pt idx="26203">
                  <c:v>0.3427</c:v>
                </c:pt>
                <c:pt idx="26204">
                  <c:v>0.33069999999999999</c:v>
                </c:pt>
                <c:pt idx="26205">
                  <c:v>0.32269999999999999</c:v>
                </c:pt>
                <c:pt idx="26206">
                  <c:v>0.3165</c:v>
                </c:pt>
                <c:pt idx="26207">
                  <c:v>0.30750000000000005</c:v>
                </c:pt>
                <c:pt idx="26208">
                  <c:v>0.29630000000000001</c:v>
                </c:pt>
                <c:pt idx="26209">
                  <c:v>0.29380000000000001</c:v>
                </c:pt>
                <c:pt idx="26210">
                  <c:v>0.2863</c:v>
                </c:pt>
                <c:pt idx="26211">
                  <c:v>0.2762</c:v>
                </c:pt>
                <c:pt idx="26212">
                  <c:v>0.27</c:v>
                </c:pt>
                <c:pt idx="26213">
                  <c:v>0.26589999999999997</c:v>
                </c:pt>
                <c:pt idx="26214">
                  <c:v>0.25880000000000003</c:v>
                </c:pt>
                <c:pt idx="26215">
                  <c:v>0.24940000000000004</c:v>
                </c:pt>
                <c:pt idx="26216">
                  <c:v>0.24140000000000003</c:v>
                </c:pt>
                <c:pt idx="26217">
                  <c:v>0.2384</c:v>
                </c:pt>
                <c:pt idx="26218">
                  <c:v>0.23090000000000002</c:v>
                </c:pt>
                <c:pt idx="26219">
                  <c:v>0.22919999999999999</c:v>
                </c:pt>
                <c:pt idx="26220">
                  <c:v>0.22360000000000002</c:v>
                </c:pt>
                <c:pt idx="26221">
                  <c:v>0.21720000000000003</c:v>
                </c:pt>
                <c:pt idx="26222">
                  <c:v>0.21440000000000003</c:v>
                </c:pt>
                <c:pt idx="26223">
                  <c:v>0.21000000000000002</c:v>
                </c:pt>
                <c:pt idx="26224">
                  <c:v>0.20760000000000001</c:v>
                </c:pt>
                <c:pt idx="26225">
                  <c:v>0.20640000000000003</c:v>
                </c:pt>
                <c:pt idx="26226">
                  <c:v>0.19520000000000001</c:v>
                </c:pt>
                <c:pt idx="26227">
                  <c:v>0.191</c:v>
                </c:pt>
                <c:pt idx="26228">
                  <c:v>0.18590000000000001</c:v>
                </c:pt>
                <c:pt idx="26229">
                  <c:v>0.1827</c:v>
                </c:pt>
                <c:pt idx="26230">
                  <c:v>0.18100000000000002</c:v>
                </c:pt>
                <c:pt idx="26231">
                  <c:v>0.1779</c:v>
                </c:pt>
                <c:pt idx="26232">
                  <c:v>0.1744</c:v>
                </c:pt>
                <c:pt idx="26233">
                  <c:v>0.16930000000000001</c:v>
                </c:pt>
                <c:pt idx="26234">
                  <c:v>0.16520000000000001</c:v>
                </c:pt>
                <c:pt idx="26235">
                  <c:v>0.15870000000000001</c:v>
                </c:pt>
                <c:pt idx="26236">
                  <c:v>0.15600000000000003</c:v>
                </c:pt>
                <c:pt idx="26237">
                  <c:v>0.15290000000000001</c:v>
                </c:pt>
                <c:pt idx="26238">
                  <c:v>0.14960000000000001</c:v>
                </c:pt>
                <c:pt idx="26239">
                  <c:v>0.1482</c:v>
                </c:pt>
                <c:pt idx="26240">
                  <c:v>0.15090000000000001</c:v>
                </c:pt>
                <c:pt idx="26241">
                  <c:v>0.14680000000000001</c:v>
                </c:pt>
                <c:pt idx="26242">
                  <c:v>0.1426</c:v>
                </c:pt>
                <c:pt idx="26243">
                  <c:v>0.1401</c:v>
                </c:pt>
                <c:pt idx="26244">
                  <c:v>0.13930000000000001</c:v>
                </c:pt>
                <c:pt idx="26245">
                  <c:v>0.13420000000000001</c:v>
                </c:pt>
                <c:pt idx="26246">
                  <c:v>0.13170000000000001</c:v>
                </c:pt>
                <c:pt idx="26247">
                  <c:v>0.13120000000000001</c:v>
                </c:pt>
                <c:pt idx="26248">
                  <c:v>0.12960000000000002</c:v>
                </c:pt>
                <c:pt idx="26249">
                  <c:v>0.12589999999999998</c:v>
                </c:pt>
                <c:pt idx="26250">
                  <c:v>0.12150000000000001</c:v>
                </c:pt>
                <c:pt idx="26251">
                  <c:v>0.11870000000000001</c:v>
                </c:pt>
                <c:pt idx="26252">
                  <c:v>0.11000000000000001</c:v>
                </c:pt>
                <c:pt idx="26253">
                  <c:v>0.10960000000000002</c:v>
                </c:pt>
                <c:pt idx="26254">
                  <c:v>0.11330000000000001</c:v>
                </c:pt>
                <c:pt idx="26255">
                  <c:v>0.11220000000000002</c:v>
                </c:pt>
                <c:pt idx="26256">
                  <c:v>0.10520000000000002</c:v>
                </c:pt>
                <c:pt idx="26257">
                  <c:v>0.1011</c:v>
                </c:pt>
                <c:pt idx="26258">
                  <c:v>9.4E-2</c:v>
                </c:pt>
                <c:pt idx="26259">
                  <c:v>8.900000000000001E-2</c:v>
                </c:pt>
                <c:pt idx="26260">
                  <c:v>9.240000000000001E-2</c:v>
                </c:pt>
                <c:pt idx="26261">
                  <c:v>9.4799999999999995E-2</c:v>
                </c:pt>
                <c:pt idx="26262">
                  <c:v>9.2100000000000015E-2</c:v>
                </c:pt>
                <c:pt idx="26263">
                  <c:v>9.1900000000000009E-2</c:v>
                </c:pt>
                <c:pt idx="26264">
                  <c:v>9.3600000000000017E-2</c:v>
                </c:pt>
                <c:pt idx="26265">
                  <c:v>9.7200000000000009E-2</c:v>
                </c:pt>
                <c:pt idx="26266">
                  <c:v>0.1021</c:v>
                </c:pt>
                <c:pt idx="26267">
                  <c:v>0.10440000000000001</c:v>
                </c:pt>
                <c:pt idx="26268">
                  <c:v>0.10880000000000001</c:v>
                </c:pt>
                <c:pt idx="26269">
                  <c:v>0.1138</c:v>
                </c:pt>
                <c:pt idx="26270">
                  <c:v>0.12</c:v>
                </c:pt>
                <c:pt idx="26271">
                  <c:v>0.1255</c:v>
                </c:pt>
                <c:pt idx="26272">
                  <c:v>0.1305</c:v>
                </c:pt>
                <c:pt idx="26273">
                  <c:v>0.1353</c:v>
                </c:pt>
                <c:pt idx="26274">
                  <c:v>0.14119999999999999</c:v>
                </c:pt>
                <c:pt idx="26275">
                  <c:v>0.14730000000000001</c:v>
                </c:pt>
                <c:pt idx="26276">
                  <c:v>0.1431</c:v>
                </c:pt>
                <c:pt idx="26277">
                  <c:v>0.1439</c:v>
                </c:pt>
                <c:pt idx="26278">
                  <c:v>0.14319999999999999</c:v>
                </c:pt>
                <c:pt idx="26279">
                  <c:v>0.15010000000000001</c:v>
                </c:pt>
                <c:pt idx="26280">
                  <c:v>0.14760000000000001</c:v>
                </c:pt>
                <c:pt idx="26281">
                  <c:v>0.15410000000000001</c:v>
                </c:pt>
                <c:pt idx="26282">
                  <c:v>0.15290000000000001</c:v>
                </c:pt>
                <c:pt idx="26283">
                  <c:v>0.15110000000000001</c:v>
                </c:pt>
                <c:pt idx="26284">
                  <c:v>0.14980000000000002</c:v>
                </c:pt>
                <c:pt idx="26285">
                  <c:v>0.15429999999999999</c:v>
                </c:pt>
                <c:pt idx="26286">
                  <c:v>0.15500000000000003</c:v>
                </c:pt>
                <c:pt idx="26287">
                  <c:v>0.15600000000000003</c:v>
                </c:pt>
                <c:pt idx="26288">
                  <c:v>0.15260000000000001</c:v>
                </c:pt>
                <c:pt idx="26289">
                  <c:v>0.15160000000000001</c:v>
                </c:pt>
                <c:pt idx="26290">
                  <c:v>0.15620000000000001</c:v>
                </c:pt>
                <c:pt idx="26291">
                  <c:v>0.16600000000000001</c:v>
                </c:pt>
                <c:pt idx="26292">
                  <c:v>0.17070000000000002</c:v>
                </c:pt>
                <c:pt idx="26293">
                  <c:v>0.16720000000000002</c:v>
                </c:pt>
                <c:pt idx="26294">
                  <c:v>0.17300000000000001</c:v>
                </c:pt>
                <c:pt idx="26295">
                  <c:v>0.21509999999999999</c:v>
                </c:pt>
                <c:pt idx="26296">
                  <c:v>0.19620000000000001</c:v>
                </c:pt>
                <c:pt idx="26297">
                  <c:v>0.23080000000000001</c:v>
                </c:pt>
                <c:pt idx="26298">
                  <c:v>0.23580000000000001</c:v>
                </c:pt>
                <c:pt idx="26299">
                  <c:v>0.26190000000000002</c:v>
                </c:pt>
                <c:pt idx="26300">
                  <c:v>0.30730000000000002</c:v>
                </c:pt>
                <c:pt idx="26301">
                  <c:v>0.3669</c:v>
                </c:pt>
                <c:pt idx="26302">
                  <c:v>0.36380000000000001</c:v>
                </c:pt>
                <c:pt idx="26303">
                  <c:v>0.35360000000000003</c:v>
                </c:pt>
                <c:pt idx="26304">
                  <c:v>0.36680000000000001</c:v>
                </c:pt>
                <c:pt idx="26305">
                  <c:v>0.43810000000000004</c:v>
                </c:pt>
                <c:pt idx="26306">
                  <c:v>0.44219999999999998</c:v>
                </c:pt>
                <c:pt idx="26307">
                  <c:v>0.45690000000000003</c:v>
                </c:pt>
                <c:pt idx="26308">
                  <c:v>0.44390000000000002</c:v>
                </c:pt>
                <c:pt idx="26309">
                  <c:v>0.47350000000000003</c:v>
                </c:pt>
                <c:pt idx="26310">
                  <c:v>0.47460000000000008</c:v>
                </c:pt>
                <c:pt idx="26311">
                  <c:v>0.49320000000000008</c:v>
                </c:pt>
                <c:pt idx="26312">
                  <c:v>0.50229999999999997</c:v>
                </c:pt>
                <c:pt idx="26313">
                  <c:v>0.52090000000000003</c:v>
                </c:pt>
                <c:pt idx="26314">
                  <c:v>0.53610000000000002</c:v>
                </c:pt>
                <c:pt idx="26315">
                  <c:v>0.54949999999999999</c:v>
                </c:pt>
                <c:pt idx="26316">
                  <c:v>0.55290000000000006</c:v>
                </c:pt>
                <c:pt idx="26317">
                  <c:v>0.57279999999999998</c:v>
                </c:pt>
                <c:pt idx="26318">
                  <c:v>0.61050000000000004</c:v>
                </c:pt>
                <c:pt idx="26319">
                  <c:v>0.62140000000000006</c:v>
                </c:pt>
                <c:pt idx="26320">
                  <c:v>0.65200000000000002</c:v>
                </c:pt>
                <c:pt idx="26321">
                  <c:v>0.64650000000000007</c:v>
                </c:pt>
                <c:pt idx="26322">
                  <c:v>0.69790000000000008</c:v>
                </c:pt>
                <c:pt idx="26323">
                  <c:v>0.70150000000000001</c:v>
                </c:pt>
                <c:pt idx="26324">
                  <c:v>0.70940000000000003</c:v>
                </c:pt>
                <c:pt idx="26325">
                  <c:v>0.71630000000000005</c:v>
                </c:pt>
                <c:pt idx="26326">
                  <c:v>0.76480000000000004</c:v>
                </c:pt>
                <c:pt idx="26327">
                  <c:v>0.77300000000000013</c:v>
                </c:pt>
                <c:pt idx="26328">
                  <c:v>0.81130000000000002</c:v>
                </c:pt>
                <c:pt idx="26329">
                  <c:v>0.7893</c:v>
                </c:pt>
                <c:pt idx="26330">
                  <c:v>0.80280000000000007</c:v>
                </c:pt>
                <c:pt idx="26331">
                  <c:v>0.83610000000000007</c:v>
                </c:pt>
                <c:pt idx="26332">
                  <c:v>0.84830000000000005</c:v>
                </c:pt>
                <c:pt idx="26333">
                  <c:v>0.83200000000000007</c:v>
                </c:pt>
                <c:pt idx="26334">
                  <c:v>0.84130000000000005</c:v>
                </c:pt>
                <c:pt idx="26335">
                  <c:v>0.9093</c:v>
                </c:pt>
                <c:pt idx="26336">
                  <c:v>0.89160000000000006</c:v>
                </c:pt>
                <c:pt idx="26337">
                  <c:v>0.92980000000000007</c:v>
                </c:pt>
                <c:pt idx="26338">
                  <c:v>0.93010000000000004</c:v>
                </c:pt>
                <c:pt idx="26339">
                  <c:v>0.96530000000000005</c:v>
                </c:pt>
                <c:pt idx="26340">
                  <c:v>0.9667</c:v>
                </c:pt>
                <c:pt idx="26341">
                  <c:v>0.97420000000000018</c:v>
                </c:pt>
                <c:pt idx="26342">
                  <c:v>0.98980000000000001</c:v>
                </c:pt>
                <c:pt idx="26343">
                  <c:v>1.0179</c:v>
                </c:pt>
                <c:pt idx="26344">
                  <c:v>1.0548999999999999</c:v>
                </c:pt>
                <c:pt idx="26345">
                  <c:v>1.0397000000000001</c:v>
                </c:pt>
                <c:pt idx="26346">
                  <c:v>1.0853999999999999</c:v>
                </c:pt>
                <c:pt idx="26347">
                  <c:v>1.1004</c:v>
                </c:pt>
                <c:pt idx="26348">
                  <c:v>1.1032999999999999</c:v>
                </c:pt>
                <c:pt idx="26349">
                  <c:v>1.1160000000000001</c:v>
                </c:pt>
                <c:pt idx="26350">
                  <c:v>1.1272</c:v>
                </c:pt>
                <c:pt idx="26351">
                  <c:v>1.1451</c:v>
                </c:pt>
                <c:pt idx="26352">
                  <c:v>1.1541000000000001</c:v>
                </c:pt>
                <c:pt idx="26353">
                  <c:v>1.1486000000000001</c:v>
                </c:pt>
                <c:pt idx="26354">
                  <c:v>1.2193000000000001</c:v>
                </c:pt>
                <c:pt idx="26355">
                  <c:v>1.2401</c:v>
                </c:pt>
                <c:pt idx="26356">
                  <c:v>1.2397</c:v>
                </c:pt>
                <c:pt idx="26357">
                  <c:v>1.2723000000000002</c:v>
                </c:pt>
                <c:pt idx="26358">
                  <c:v>1.3185000000000002</c:v>
                </c:pt>
                <c:pt idx="26359">
                  <c:v>1.3220000000000001</c:v>
                </c:pt>
                <c:pt idx="26360">
                  <c:v>1.3487</c:v>
                </c:pt>
                <c:pt idx="26361">
                  <c:v>1.3222</c:v>
                </c:pt>
                <c:pt idx="26362">
                  <c:v>1.3391999999999999</c:v>
                </c:pt>
                <c:pt idx="26363">
                  <c:v>1.2923</c:v>
                </c:pt>
                <c:pt idx="26364">
                  <c:v>1.2894000000000001</c:v>
                </c:pt>
                <c:pt idx="26365">
                  <c:v>1.3554000000000002</c:v>
                </c:pt>
                <c:pt idx="26366">
                  <c:v>1.3731</c:v>
                </c:pt>
                <c:pt idx="26367">
                  <c:v>1.3698000000000001</c:v>
                </c:pt>
                <c:pt idx="26368">
                  <c:v>1.3829000000000002</c:v>
                </c:pt>
                <c:pt idx="26369">
                  <c:v>1.3504</c:v>
                </c:pt>
                <c:pt idx="26370">
                  <c:v>1.3245</c:v>
                </c:pt>
                <c:pt idx="26371">
                  <c:v>1.3629</c:v>
                </c:pt>
                <c:pt idx="26372">
                  <c:v>1.3725000000000001</c:v>
                </c:pt>
                <c:pt idx="26373">
                  <c:v>1.4154</c:v>
                </c:pt>
                <c:pt idx="26374">
                  <c:v>1.3805000000000001</c:v>
                </c:pt>
                <c:pt idx="26375">
                  <c:v>1.4260000000000002</c:v>
                </c:pt>
                <c:pt idx="26376">
                  <c:v>1.4382999999999999</c:v>
                </c:pt>
                <c:pt idx="26377">
                  <c:v>1.3971</c:v>
                </c:pt>
                <c:pt idx="26378">
                  <c:v>1.3845000000000001</c:v>
                </c:pt>
                <c:pt idx="26379">
                  <c:v>1.3552</c:v>
                </c:pt>
                <c:pt idx="26380">
                  <c:v>1.3460000000000001</c:v>
                </c:pt>
                <c:pt idx="26381">
                  <c:v>1.3211000000000002</c:v>
                </c:pt>
                <c:pt idx="26382">
                  <c:v>1.3048999999999999</c:v>
                </c:pt>
                <c:pt idx="26383">
                  <c:v>1.2876000000000001</c:v>
                </c:pt>
                <c:pt idx="26384">
                  <c:v>1.3140000000000001</c:v>
                </c:pt>
                <c:pt idx="26385">
                  <c:v>1.284</c:v>
                </c:pt>
                <c:pt idx="26386">
                  <c:v>1.2495000000000001</c:v>
                </c:pt>
                <c:pt idx="26387">
                  <c:v>1.2872000000000001</c:v>
                </c:pt>
                <c:pt idx="26388">
                  <c:v>1.252</c:v>
                </c:pt>
                <c:pt idx="26389">
                  <c:v>1.2477</c:v>
                </c:pt>
                <c:pt idx="26390">
                  <c:v>1.2516</c:v>
                </c:pt>
                <c:pt idx="26391">
                  <c:v>1.2290000000000001</c:v>
                </c:pt>
                <c:pt idx="26392">
                  <c:v>1.2519</c:v>
                </c:pt>
                <c:pt idx="26393">
                  <c:v>1.2195</c:v>
                </c:pt>
                <c:pt idx="26394">
                  <c:v>1.2124000000000001</c:v>
                </c:pt>
                <c:pt idx="26395">
                  <c:v>1.1687000000000001</c:v>
                </c:pt>
                <c:pt idx="26396">
                  <c:v>1.1698999999999999</c:v>
                </c:pt>
                <c:pt idx="26397">
                  <c:v>1.2054</c:v>
                </c:pt>
                <c:pt idx="26398">
                  <c:v>1.1709000000000001</c:v>
                </c:pt>
                <c:pt idx="26399">
                  <c:v>1.1990000000000001</c:v>
                </c:pt>
                <c:pt idx="26400">
                  <c:v>1.1608000000000001</c:v>
                </c:pt>
                <c:pt idx="26401">
                  <c:v>1.1798999999999999</c:v>
                </c:pt>
                <c:pt idx="26402">
                  <c:v>1.1928000000000001</c:v>
                </c:pt>
                <c:pt idx="26403">
                  <c:v>1.1615</c:v>
                </c:pt>
                <c:pt idx="26404">
                  <c:v>1.1678000000000002</c:v>
                </c:pt>
                <c:pt idx="26405">
                  <c:v>1.1603999999999999</c:v>
                </c:pt>
                <c:pt idx="26406">
                  <c:v>1.2007000000000001</c:v>
                </c:pt>
                <c:pt idx="26407">
                  <c:v>1.1577</c:v>
                </c:pt>
                <c:pt idx="26408">
                  <c:v>1.1328</c:v>
                </c:pt>
                <c:pt idx="26409">
                  <c:v>1.1444000000000001</c:v>
                </c:pt>
                <c:pt idx="26410">
                  <c:v>1.1428</c:v>
                </c:pt>
                <c:pt idx="26411">
                  <c:v>1.0955999999999999</c:v>
                </c:pt>
                <c:pt idx="26412">
                  <c:v>1.0541</c:v>
                </c:pt>
                <c:pt idx="26413">
                  <c:v>1.1248</c:v>
                </c:pt>
                <c:pt idx="26414">
                  <c:v>1.0625</c:v>
                </c:pt>
                <c:pt idx="26415">
                  <c:v>1.0588</c:v>
                </c:pt>
                <c:pt idx="26416">
                  <c:v>0.95109999999999995</c:v>
                </c:pt>
                <c:pt idx="26417">
                  <c:v>0.92479999999999996</c:v>
                </c:pt>
                <c:pt idx="26418">
                  <c:v>0.88880000000000003</c:v>
                </c:pt>
                <c:pt idx="26419">
                  <c:v>0.87670000000000003</c:v>
                </c:pt>
                <c:pt idx="26420">
                  <c:v>0.84470000000000001</c:v>
                </c:pt>
                <c:pt idx="26421">
                  <c:v>0.84320000000000006</c:v>
                </c:pt>
                <c:pt idx="26422">
                  <c:v>0.87360000000000015</c:v>
                </c:pt>
                <c:pt idx="26423">
                  <c:v>0.85030000000000006</c:v>
                </c:pt>
                <c:pt idx="26424">
                  <c:v>0.84650000000000003</c:v>
                </c:pt>
                <c:pt idx="26425">
                  <c:v>0.8237000000000001</c:v>
                </c:pt>
                <c:pt idx="26426">
                  <c:v>0.81570000000000009</c:v>
                </c:pt>
                <c:pt idx="26427">
                  <c:v>0.79620000000000002</c:v>
                </c:pt>
                <c:pt idx="26428">
                  <c:v>0.77180000000000004</c:v>
                </c:pt>
                <c:pt idx="26429">
                  <c:v>0.78700000000000003</c:v>
                </c:pt>
                <c:pt idx="26430">
                  <c:v>0.76270000000000004</c:v>
                </c:pt>
                <c:pt idx="26431">
                  <c:v>0.73490000000000011</c:v>
                </c:pt>
                <c:pt idx="26432">
                  <c:v>0.74540000000000006</c:v>
                </c:pt>
                <c:pt idx="26433">
                  <c:v>0.70340000000000003</c:v>
                </c:pt>
                <c:pt idx="26434">
                  <c:v>0.6876000000000001</c:v>
                </c:pt>
                <c:pt idx="26435">
                  <c:v>0.65720000000000001</c:v>
                </c:pt>
                <c:pt idx="26436">
                  <c:v>0.6916000000000001</c:v>
                </c:pt>
                <c:pt idx="26437">
                  <c:v>0.64450000000000007</c:v>
                </c:pt>
                <c:pt idx="26438">
                  <c:v>0.60960000000000003</c:v>
                </c:pt>
                <c:pt idx="26439">
                  <c:v>0.60740000000000005</c:v>
                </c:pt>
                <c:pt idx="26440">
                  <c:v>0.6110000000000001</c:v>
                </c:pt>
                <c:pt idx="26441">
                  <c:v>0.60470000000000002</c:v>
                </c:pt>
                <c:pt idx="26442">
                  <c:v>0.6028</c:v>
                </c:pt>
                <c:pt idx="26443">
                  <c:v>0.56669999999999998</c:v>
                </c:pt>
                <c:pt idx="26444">
                  <c:v>0.54260000000000008</c:v>
                </c:pt>
                <c:pt idx="26445">
                  <c:v>0.54430000000000001</c:v>
                </c:pt>
                <c:pt idx="26446">
                  <c:v>0.53420000000000001</c:v>
                </c:pt>
                <c:pt idx="26447">
                  <c:v>0.52270000000000005</c:v>
                </c:pt>
                <c:pt idx="26448">
                  <c:v>0.50430000000000008</c:v>
                </c:pt>
                <c:pt idx="26449">
                  <c:v>0.49870000000000003</c:v>
                </c:pt>
                <c:pt idx="26450">
                  <c:v>0.49590000000000001</c:v>
                </c:pt>
                <c:pt idx="26451">
                  <c:v>0.47460000000000008</c:v>
                </c:pt>
                <c:pt idx="26452">
                  <c:v>0.46890000000000004</c:v>
                </c:pt>
                <c:pt idx="26453">
                  <c:v>0.45640000000000003</c:v>
                </c:pt>
                <c:pt idx="26454">
                  <c:v>0.442</c:v>
                </c:pt>
                <c:pt idx="26455">
                  <c:v>0.43440000000000006</c:v>
                </c:pt>
                <c:pt idx="26456">
                  <c:v>0.41689999999999999</c:v>
                </c:pt>
                <c:pt idx="26457">
                  <c:v>0.40820000000000001</c:v>
                </c:pt>
                <c:pt idx="26458">
                  <c:v>0.40149999999999997</c:v>
                </c:pt>
                <c:pt idx="26459">
                  <c:v>0.39300000000000002</c:v>
                </c:pt>
                <c:pt idx="26460">
                  <c:v>0.38260000000000005</c:v>
                </c:pt>
                <c:pt idx="26461">
                  <c:v>0.37719999999999998</c:v>
                </c:pt>
                <c:pt idx="26462">
                  <c:v>0.37390000000000001</c:v>
                </c:pt>
                <c:pt idx="26463">
                  <c:v>0.36640000000000006</c:v>
                </c:pt>
                <c:pt idx="26464">
                  <c:v>0.35499999999999998</c:v>
                </c:pt>
                <c:pt idx="26465">
                  <c:v>0.34900000000000003</c:v>
                </c:pt>
                <c:pt idx="26466">
                  <c:v>0.34450000000000003</c:v>
                </c:pt>
                <c:pt idx="26467">
                  <c:v>0.33160000000000001</c:v>
                </c:pt>
                <c:pt idx="26468">
                  <c:v>0.33190000000000003</c:v>
                </c:pt>
                <c:pt idx="26469">
                  <c:v>0.32330000000000003</c:v>
                </c:pt>
                <c:pt idx="26470">
                  <c:v>0.31440000000000001</c:v>
                </c:pt>
                <c:pt idx="26471">
                  <c:v>0.31740000000000002</c:v>
                </c:pt>
                <c:pt idx="26472">
                  <c:v>0.30280000000000001</c:v>
                </c:pt>
                <c:pt idx="26473">
                  <c:v>0.3029</c:v>
                </c:pt>
                <c:pt idx="26474">
                  <c:v>0.29470000000000002</c:v>
                </c:pt>
                <c:pt idx="26475">
                  <c:v>0.2913</c:v>
                </c:pt>
                <c:pt idx="26476">
                  <c:v>0.27900000000000003</c:v>
                </c:pt>
                <c:pt idx="26477">
                  <c:v>0.2792</c:v>
                </c:pt>
                <c:pt idx="26478">
                  <c:v>0.27010000000000001</c:v>
                </c:pt>
                <c:pt idx="26479">
                  <c:v>0.26140000000000002</c:v>
                </c:pt>
                <c:pt idx="26480">
                  <c:v>0.25359999999999999</c:v>
                </c:pt>
                <c:pt idx="26481">
                  <c:v>0.253</c:v>
                </c:pt>
                <c:pt idx="26482">
                  <c:v>0.24680000000000002</c:v>
                </c:pt>
                <c:pt idx="26483">
                  <c:v>0.2432</c:v>
                </c:pt>
                <c:pt idx="26484">
                  <c:v>0.24550000000000002</c:v>
                </c:pt>
                <c:pt idx="26485">
                  <c:v>0.23960000000000001</c:v>
                </c:pt>
                <c:pt idx="26486">
                  <c:v>0.23350000000000001</c:v>
                </c:pt>
                <c:pt idx="26487">
                  <c:v>0.2258</c:v>
                </c:pt>
                <c:pt idx="26488">
                  <c:v>0.21379999999999999</c:v>
                </c:pt>
                <c:pt idx="26489">
                  <c:v>0.2109</c:v>
                </c:pt>
                <c:pt idx="26490">
                  <c:v>0.20720000000000002</c:v>
                </c:pt>
                <c:pt idx="26491">
                  <c:v>0.20369999999999999</c:v>
                </c:pt>
                <c:pt idx="26492">
                  <c:v>0.19450000000000001</c:v>
                </c:pt>
                <c:pt idx="26493">
                  <c:v>0.18710000000000002</c:v>
                </c:pt>
                <c:pt idx="26494">
                  <c:v>0.1835</c:v>
                </c:pt>
                <c:pt idx="26495">
                  <c:v>0.18420000000000003</c:v>
                </c:pt>
                <c:pt idx="26496">
                  <c:v>0.18100000000000002</c:v>
                </c:pt>
                <c:pt idx="26497">
                  <c:v>0.17530000000000001</c:v>
                </c:pt>
                <c:pt idx="26498">
                  <c:v>0.1696</c:v>
                </c:pt>
                <c:pt idx="26499">
                  <c:v>0.16710000000000003</c:v>
                </c:pt>
                <c:pt idx="26500">
                  <c:v>0.1595</c:v>
                </c:pt>
                <c:pt idx="26501">
                  <c:v>0.15580000000000002</c:v>
                </c:pt>
                <c:pt idx="26502">
                  <c:v>0.15640000000000001</c:v>
                </c:pt>
                <c:pt idx="26503">
                  <c:v>0.15820000000000001</c:v>
                </c:pt>
                <c:pt idx="26504">
                  <c:v>0.14940000000000001</c:v>
                </c:pt>
                <c:pt idx="26505">
                  <c:v>0.14650000000000002</c:v>
                </c:pt>
                <c:pt idx="26506">
                  <c:v>0.14430000000000001</c:v>
                </c:pt>
                <c:pt idx="26507">
                  <c:v>0.1394</c:v>
                </c:pt>
                <c:pt idx="26508">
                  <c:v>0.13700000000000001</c:v>
                </c:pt>
                <c:pt idx="26509">
                  <c:v>0.13640000000000002</c:v>
                </c:pt>
                <c:pt idx="26510">
                  <c:v>0.13070000000000001</c:v>
                </c:pt>
                <c:pt idx="26511">
                  <c:v>0.13200000000000001</c:v>
                </c:pt>
                <c:pt idx="26512">
                  <c:v>0.13340000000000002</c:v>
                </c:pt>
                <c:pt idx="26513">
                  <c:v>0.12960000000000002</c:v>
                </c:pt>
                <c:pt idx="26514">
                  <c:v>0.12620000000000001</c:v>
                </c:pt>
                <c:pt idx="26515">
                  <c:v>0.12330000000000002</c:v>
                </c:pt>
                <c:pt idx="26516">
                  <c:v>0.11830000000000002</c:v>
                </c:pt>
                <c:pt idx="26517">
                  <c:v>0.11699999999999999</c:v>
                </c:pt>
                <c:pt idx="26518">
                  <c:v>0.11550000000000001</c:v>
                </c:pt>
                <c:pt idx="26519">
                  <c:v>0.1091</c:v>
                </c:pt>
                <c:pt idx="26520">
                  <c:v>0.1018</c:v>
                </c:pt>
                <c:pt idx="26521">
                  <c:v>0.10020000000000001</c:v>
                </c:pt>
                <c:pt idx="26522">
                  <c:v>9.920000000000001E-2</c:v>
                </c:pt>
                <c:pt idx="26523">
                  <c:v>9.8100000000000007E-2</c:v>
                </c:pt>
                <c:pt idx="26524">
                  <c:v>9.9500000000000005E-2</c:v>
                </c:pt>
                <c:pt idx="26525">
                  <c:v>9.5000000000000001E-2</c:v>
                </c:pt>
                <c:pt idx="26526">
                  <c:v>9.3600000000000017E-2</c:v>
                </c:pt>
                <c:pt idx="26527">
                  <c:v>9.2500000000000013E-2</c:v>
                </c:pt>
                <c:pt idx="26528">
                  <c:v>9.1700000000000004E-2</c:v>
                </c:pt>
                <c:pt idx="26529">
                  <c:v>9.0400000000000008E-2</c:v>
                </c:pt>
                <c:pt idx="26530">
                  <c:v>8.7800000000000003E-2</c:v>
                </c:pt>
                <c:pt idx="26531">
                  <c:v>8.5500000000000007E-2</c:v>
                </c:pt>
                <c:pt idx="26532">
                  <c:v>8.3199999999999996E-2</c:v>
                </c:pt>
                <c:pt idx="26533">
                  <c:v>8.1100000000000005E-2</c:v>
                </c:pt>
                <c:pt idx="26534">
                  <c:v>7.9500000000000015E-2</c:v>
                </c:pt>
                <c:pt idx="26535">
                  <c:v>7.640000000000001E-2</c:v>
                </c:pt>
                <c:pt idx="26536">
                  <c:v>7.1300000000000002E-2</c:v>
                </c:pt>
                <c:pt idx="26537">
                  <c:v>6.7100000000000007E-2</c:v>
                </c:pt>
                <c:pt idx="26538">
                  <c:v>6.7900000000000002E-2</c:v>
                </c:pt>
                <c:pt idx="26539">
                  <c:v>6.6100000000000006E-2</c:v>
                </c:pt>
                <c:pt idx="26540">
                  <c:v>6.6800000000000012E-2</c:v>
                </c:pt>
                <c:pt idx="26541">
                  <c:v>6.5500000000000003E-2</c:v>
                </c:pt>
                <c:pt idx="26542">
                  <c:v>6.3500000000000001E-2</c:v>
                </c:pt>
                <c:pt idx="26543">
                  <c:v>6.54E-2</c:v>
                </c:pt>
                <c:pt idx="26544">
                  <c:v>6.59E-2</c:v>
                </c:pt>
                <c:pt idx="26545">
                  <c:v>6.2E-2</c:v>
                </c:pt>
                <c:pt idx="26546">
                  <c:v>6.0900000000000003E-2</c:v>
                </c:pt>
                <c:pt idx="26547">
                  <c:v>6.0999999999999999E-2</c:v>
                </c:pt>
                <c:pt idx="26548">
                  <c:v>6.1700000000000005E-2</c:v>
                </c:pt>
                <c:pt idx="26549">
                  <c:v>5.8700000000000002E-2</c:v>
                </c:pt>
                <c:pt idx="26550">
                  <c:v>5.5700000000000006E-2</c:v>
                </c:pt>
                <c:pt idx="26551">
                  <c:v>5.6000000000000008E-2</c:v>
                </c:pt>
                <c:pt idx="26552">
                  <c:v>5.7799999999999997E-2</c:v>
                </c:pt>
                <c:pt idx="26553">
                  <c:v>5.5800000000000009E-2</c:v>
                </c:pt>
                <c:pt idx="26554">
                  <c:v>5.8599999999999999E-2</c:v>
                </c:pt>
                <c:pt idx="26555">
                  <c:v>5.8599999999999999E-2</c:v>
                </c:pt>
                <c:pt idx="26556">
                  <c:v>5.8499999999999996E-2</c:v>
                </c:pt>
                <c:pt idx="26557">
                  <c:v>6.25E-2</c:v>
                </c:pt>
                <c:pt idx="26558">
                  <c:v>5.96E-2</c:v>
                </c:pt>
                <c:pt idx="26559">
                  <c:v>5.8599999999999999E-2</c:v>
                </c:pt>
                <c:pt idx="26560">
                  <c:v>5.8599999999999999E-2</c:v>
                </c:pt>
                <c:pt idx="26561">
                  <c:v>5.8999999999999997E-2</c:v>
                </c:pt>
                <c:pt idx="26562">
                  <c:v>6.3700000000000007E-2</c:v>
                </c:pt>
                <c:pt idx="26563">
                  <c:v>6.5700000000000008E-2</c:v>
                </c:pt>
                <c:pt idx="26564">
                  <c:v>6.9099999999999995E-2</c:v>
                </c:pt>
                <c:pt idx="26565">
                  <c:v>7.3499999999999996E-2</c:v>
                </c:pt>
                <c:pt idx="26566">
                  <c:v>7.8500000000000014E-2</c:v>
                </c:pt>
                <c:pt idx="26567">
                  <c:v>8.5699999999999998E-2</c:v>
                </c:pt>
                <c:pt idx="26568">
                  <c:v>8.6400000000000005E-2</c:v>
                </c:pt>
                <c:pt idx="26569">
                  <c:v>8.5800000000000001E-2</c:v>
                </c:pt>
                <c:pt idx="26570">
                  <c:v>8.3000000000000004E-2</c:v>
                </c:pt>
                <c:pt idx="26571">
                  <c:v>8.1699999999999995E-2</c:v>
                </c:pt>
                <c:pt idx="26572">
                  <c:v>8.14E-2</c:v>
                </c:pt>
                <c:pt idx="26573">
                  <c:v>8.3199999999999996E-2</c:v>
                </c:pt>
                <c:pt idx="26574">
                  <c:v>8.6199999999999999E-2</c:v>
                </c:pt>
                <c:pt idx="26575">
                  <c:v>9.4200000000000006E-2</c:v>
                </c:pt>
                <c:pt idx="26576">
                  <c:v>0.1017</c:v>
                </c:pt>
                <c:pt idx="26577">
                  <c:v>0.10840000000000001</c:v>
                </c:pt>
                <c:pt idx="26578">
                  <c:v>0.10920000000000002</c:v>
                </c:pt>
                <c:pt idx="26579">
                  <c:v>0.1142</c:v>
                </c:pt>
                <c:pt idx="26580">
                  <c:v>0.11610000000000001</c:v>
                </c:pt>
                <c:pt idx="26581">
                  <c:v>0.11730000000000002</c:v>
                </c:pt>
                <c:pt idx="26582">
                  <c:v>0.12190000000000001</c:v>
                </c:pt>
                <c:pt idx="26583">
                  <c:v>0.1216</c:v>
                </c:pt>
                <c:pt idx="26584">
                  <c:v>0.12380000000000001</c:v>
                </c:pt>
                <c:pt idx="26585">
                  <c:v>0.12860000000000002</c:v>
                </c:pt>
                <c:pt idx="26586">
                  <c:v>0.13560000000000003</c:v>
                </c:pt>
                <c:pt idx="26587">
                  <c:v>0.13689999999999999</c:v>
                </c:pt>
                <c:pt idx="26588">
                  <c:v>0.14499999999999999</c:v>
                </c:pt>
                <c:pt idx="26589">
                  <c:v>0.15010000000000001</c:v>
                </c:pt>
                <c:pt idx="26590">
                  <c:v>0.15800000000000003</c:v>
                </c:pt>
                <c:pt idx="26591">
                  <c:v>0.16090000000000002</c:v>
                </c:pt>
                <c:pt idx="26592">
                  <c:v>0.17230000000000001</c:v>
                </c:pt>
                <c:pt idx="26593">
                  <c:v>0.17820000000000003</c:v>
                </c:pt>
                <c:pt idx="26594">
                  <c:v>0.18280000000000002</c:v>
                </c:pt>
                <c:pt idx="26595">
                  <c:v>0.19230000000000003</c:v>
                </c:pt>
                <c:pt idx="26596">
                  <c:v>0.20450000000000002</c:v>
                </c:pt>
                <c:pt idx="26597">
                  <c:v>0.24110000000000001</c:v>
                </c:pt>
                <c:pt idx="26598">
                  <c:v>0.26769999999999999</c:v>
                </c:pt>
                <c:pt idx="26599">
                  <c:v>0.28170000000000001</c:v>
                </c:pt>
                <c:pt idx="26600">
                  <c:v>0.27750000000000002</c:v>
                </c:pt>
                <c:pt idx="26601">
                  <c:v>0.31540000000000001</c:v>
                </c:pt>
                <c:pt idx="26602">
                  <c:v>0.35000000000000003</c:v>
                </c:pt>
                <c:pt idx="26603">
                  <c:v>0.36240000000000006</c:v>
                </c:pt>
                <c:pt idx="26604">
                  <c:v>0.4451</c:v>
                </c:pt>
                <c:pt idx="26605">
                  <c:v>0.48840000000000006</c:v>
                </c:pt>
                <c:pt idx="26606">
                  <c:v>0.52910000000000001</c:v>
                </c:pt>
                <c:pt idx="26607">
                  <c:v>0.56169999999999998</c:v>
                </c:pt>
                <c:pt idx="26608">
                  <c:v>0.55970000000000009</c:v>
                </c:pt>
                <c:pt idx="26609">
                  <c:v>0.55830000000000002</c:v>
                </c:pt>
                <c:pt idx="26610">
                  <c:v>0.58940000000000003</c:v>
                </c:pt>
                <c:pt idx="26611">
                  <c:v>0.63750000000000007</c:v>
                </c:pt>
                <c:pt idx="26612">
                  <c:v>0.70860000000000012</c:v>
                </c:pt>
                <c:pt idx="26613">
                  <c:v>0.74640000000000006</c:v>
                </c:pt>
                <c:pt idx="26614">
                  <c:v>0.74630000000000007</c:v>
                </c:pt>
                <c:pt idx="26615">
                  <c:v>0.77950000000000008</c:v>
                </c:pt>
                <c:pt idx="26616">
                  <c:v>0.77720000000000011</c:v>
                </c:pt>
                <c:pt idx="26617">
                  <c:v>0.75370000000000004</c:v>
                </c:pt>
                <c:pt idx="26618">
                  <c:v>0.75270000000000004</c:v>
                </c:pt>
                <c:pt idx="26619">
                  <c:v>0.80399999999999994</c:v>
                </c:pt>
                <c:pt idx="26620">
                  <c:v>0.81210000000000004</c:v>
                </c:pt>
                <c:pt idx="26621">
                  <c:v>0.84840000000000004</c:v>
                </c:pt>
                <c:pt idx="26622">
                  <c:v>0.84179999999999999</c:v>
                </c:pt>
                <c:pt idx="26623">
                  <c:v>0.87720000000000009</c:v>
                </c:pt>
                <c:pt idx="26624">
                  <c:v>0.90850000000000009</c:v>
                </c:pt>
                <c:pt idx="26625">
                  <c:v>0.9254</c:v>
                </c:pt>
                <c:pt idx="26626">
                  <c:v>0.93699999999999994</c:v>
                </c:pt>
                <c:pt idx="26627">
                  <c:v>0.95030000000000003</c:v>
                </c:pt>
                <c:pt idx="26628">
                  <c:v>0.97929999999999995</c:v>
                </c:pt>
                <c:pt idx="26629">
                  <c:v>0.98539999999999994</c:v>
                </c:pt>
                <c:pt idx="26630">
                  <c:v>1.0250000000000001</c:v>
                </c:pt>
                <c:pt idx="26631">
                  <c:v>1.0542</c:v>
                </c:pt>
                <c:pt idx="26632">
                  <c:v>1.0836000000000001</c:v>
                </c:pt>
                <c:pt idx="26633">
                  <c:v>1.0814000000000001</c:v>
                </c:pt>
                <c:pt idx="26634">
                  <c:v>1.0978999999999999</c:v>
                </c:pt>
                <c:pt idx="26635">
                  <c:v>1.0982000000000001</c:v>
                </c:pt>
                <c:pt idx="26636">
                  <c:v>1.1874</c:v>
                </c:pt>
                <c:pt idx="26637">
                  <c:v>1.1871</c:v>
                </c:pt>
                <c:pt idx="26638">
                  <c:v>1.1683000000000001</c:v>
                </c:pt>
                <c:pt idx="26639">
                  <c:v>1.1922000000000001</c:v>
                </c:pt>
                <c:pt idx="26640">
                  <c:v>1.2217000000000002</c:v>
                </c:pt>
                <c:pt idx="26641">
                  <c:v>1.1739000000000002</c:v>
                </c:pt>
                <c:pt idx="26642">
                  <c:v>1.1638999999999999</c:v>
                </c:pt>
                <c:pt idx="26643">
                  <c:v>1.1355999999999999</c:v>
                </c:pt>
                <c:pt idx="26644">
                  <c:v>1.0821000000000001</c:v>
                </c:pt>
                <c:pt idx="26645">
                  <c:v>1.1143000000000001</c:v>
                </c:pt>
                <c:pt idx="26646">
                  <c:v>1.1587000000000001</c:v>
                </c:pt>
                <c:pt idx="26647">
                  <c:v>1.2314000000000001</c:v>
                </c:pt>
                <c:pt idx="26648">
                  <c:v>1.2808999999999999</c:v>
                </c:pt>
                <c:pt idx="26649">
                  <c:v>1.3236000000000001</c:v>
                </c:pt>
                <c:pt idx="26650">
                  <c:v>1.2995000000000001</c:v>
                </c:pt>
                <c:pt idx="26651">
                  <c:v>1.3331</c:v>
                </c:pt>
                <c:pt idx="26652">
                  <c:v>1.3540000000000001</c:v>
                </c:pt>
                <c:pt idx="26653">
                  <c:v>1.3879000000000001</c:v>
                </c:pt>
                <c:pt idx="26654">
                  <c:v>1.3808</c:v>
                </c:pt>
                <c:pt idx="26655">
                  <c:v>1.3529</c:v>
                </c:pt>
                <c:pt idx="26656">
                  <c:v>1.3869</c:v>
                </c:pt>
                <c:pt idx="26657">
                  <c:v>1.3916000000000002</c:v>
                </c:pt>
                <c:pt idx="26658">
                  <c:v>1.3881000000000001</c:v>
                </c:pt>
                <c:pt idx="26659">
                  <c:v>1.4251</c:v>
                </c:pt>
                <c:pt idx="26660">
                  <c:v>1.4389000000000001</c:v>
                </c:pt>
                <c:pt idx="26661">
                  <c:v>1.4417</c:v>
                </c:pt>
                <c:pt idx="26662">
                  <c:v>1.4216</c:v>
                </c:pt>
                <c:pt idx="26663">
                  <c:v>1.4425000000000001</c:v>
                </c:pt>
                <c:pt idx="26664">
                  <c:v>1.4638</c:v>
                </c:pt>
                <c:pt idx="26665">
                  <c:v>1.4564000000000001</c:v>
                </c:pt>
                <c:pt idx="26666">
                  <c:v>1.4799</c:v>
                </c:pt>
                <c:pt idx="26667">
                  <c:v>1.4828000000000001</c:v>
                </c:pt>
                <c:pt idx="26668">
                  <c:v>1.4811000000000001</c:v>
                </c:pt>
                <c:pt idx="26669">
                  <c:v>1.4808000000000001</c:v>
                </c:pt>
                <c:pt idx="26670">
                  <c:v>1.4627000000000001</c:v>
                </c:pt>
                <c:pt idx="26671">
                  <c:v>1.4748000000000001</c:v>
                </c:pt>
                <c:pt idx="26672">
                  <c:v>1.5135000000000001</c:v>
                </c:pt>
                <c:pt idx="26673">
                  <c:v>1.4986000000000002</c:v>
                </c:pt>
                <c:pt idx="26674">
                  <c:v>1.4987000000000001</c:v>
                </c:pt>
                <c:pt idx="26675">
                  <c:v>1.4889000000000001</c:v>
                </c:pt>
                <c:pt idx="26676">
                  <c:v>1.5449000000000002</c:v>
                </c:pt>
                <c:pt idx="26677">
                  <c:v>1.5039</c:v>
                </c:pt>
                <c:pt idx="26678">
                  <c:v>1.5057</c:v>
                </c:pt>
                <c:pt idx="26679">
                  <c:v>1.5358000000000001</c:v>
                </c:pt>
                <c:pt idx="26680">
                  <c:v>1.5121000000000002</c:v>
                </c:pt>
                <c:pt idx="26681">
                  <c:v>1.5203</c:v>
                </c:pt>
                <c:pt idx="26682">
                  <c:v>1.5197000000000001</c:v>
                </c:pt>
                <c:pt idx="26683">
                  <c:v>1.4956</c:v>
                </c:pt>
                <c:pt idx="26684">
                  <c:v>1.5632999999999999</c:v>
                </c:pt>
                <c:pt idx="26685">
                  <c:v>1.5404</c:v>
                </c:pt>
                <c:pt idx="26686">
                  <c:v>1.542</c:v>
                </c:pt>
                <c:pt idx="26687">
                  <c:v>1.4274</c:v>
                </c:pt>
                <c:pt idx="26688">
                  <c:v>1.4691000000000001</c:v>
                </c:pt>
                <c:pt idx="26689">
                  <c:v>1.4786000000000001</c:v>
                </c:pt>
                <c:pt idx="26690">
                  <c:v>1.3976000000000002</c:v>
                </c:pt>
                <c:pt idx="26691">
                  <c:v>1.4253</c:v>
                </c:pt>
                <c:pt idx="26692">
                  <c:v>1.3922000000000001</c:v>
                </c:pt>
                <c:pt idx="26693">
                  <c:v>1.3638000000000001</c:v>
                </c:pt>
                <c:pt idx="26694">
                  <c:v>1.3624000000000001</c:v>
                </c:pt>
                <c:pt idx="26695">
                  <c:v>1.2096</c:v>
                </c:pt>
                <c:pt idx="26696">
                  <c:v>1.3334000000000001</c:v>
                </c:pt>
                <c:pt idx="26697">
                  <c:v>1.3189000000000002</c:v>
                </c:pt>
                <c:pt idx="26698">
                  <c:v>1.1873</c:v>
                </c:pt>
                <c:pt idx="26699">
                  <c:v>1.1163000000000001</c:v>
                </c:pt>
                <c:pt idx="26700">
                  <c:v>1.0977000000000001</c:v>
                </c:pt>
                <c:pt idx="26701">
                  <c:v>1.054</c:v>
                </c:pt>
                <c:pt idx="26702">
                  <c:v>1.0550000000000002</c:v>
                </c:pt>
                <c:pt idx="26703">
                  <c:v>1.1375999999999999</c:v>
                </c:pt>
                <c:pt idx="26704">
                  <c:v>1.0919000000000001</c:v>
                </c:pt>
                <c:pt idx="26705">
                  <c:v>1.1102000000000001</c:v>
                </c:pt>
                <c:pt idx="26706">
                  <c:v>1.0254000000000001</c:v>
                </c:pt>
                <c:pt idx="26707">
                  <c:v>1.0570000000000002</c:v>
                </c:pt>
                <c:pt idx="26708">
                  <c:v>1.0436000000000001</c:v>
                </c:pt>
                <c:pt idx="26709">
                  <c:v>1.0573000000000001</c:v>
                </c:pt>
                <c:pt idx="26710">
                  <c:v>0.96730000000000005</c:v>
                </c:pt>
                <c:pt idx="26711">
                  <c:v>1.0037</c:v>
                </c:pt>
                <c:pt idx="26712">
                  <c:v>0.96250000000000002</c:v>
                </c:pt>
                <c:pt idx="26713">
                  <c:v>0.9880000000000001</c:v>
                </c:pt>
                <c:pt idx="26714">
                  <c:v>0.99090000000000011</c:v>
                </c:pt>
                <c:pt idx="26715">
                  <c:v>0.93650000000000011</c:v>
                </c:pt>
                <c:pt idx="26716">
                  <c:v>0.95440000000000014</c:v>
                </c:pt>
                <c:pt idx="26717">
                  <c:v>0.90100000000000002</c:v>
                </c:pt>
                <c:pt idx="26718">
                  <c:v>0.79690000000000005</c:v>
                </c:pt>
                <c:pt idx="26719">
                  <c:v>0.75880000000000003</c:v>
                </c:pt>
                <c:pt idx="26720">
                  <c:v>0.73450000000000004</c:v>
                </c:pt>
                <c:pt idx="26721">
                  <c:v>0.71289999999999998</c:v>
                </c:pt>
                <c:pt idx="26722">
                  <c:v>0.70789999999999997</c:v>
                </c:pt>
                <c:pt idx="26723">
                  <c:v>0.68410000000000004</c:v>
                </c:pt>
                <c:pt idx="26724">
                  <c:v>0.68650000000000011</c:v>
                </c:pt>
                <c:pt idx="26725">
                  <c:v>0.66769999999999996</c:v>
                </c:pt>
                <c:pt idx="26726">
                  <c:v>0.64500000000000002</c:v>
                </c:pt>
                <c:pt idx="26727">
                  <c:v>0.62160000000000004</c:v>
                </c:pt>
                <c:pt idx="26728">
                  <c:v>0.62480000000000002</c:v>
                </c:pt>
                <c:pt idx="26729">
                  <c:v>0.59429999999999994</c:v>
                </c:pt>
                <c:pt idx="26730">
                  <c:v>0.57690000000000008</c:v>
                </c:pt>
                <c:pt idx="26731">
                  <c:v>0.58360000000000001</c:v>
                </c:pt>
                <c:pt idx="26732">
                  <c:v>0.57579999999999998</c:v>
                </c:pt>
                <c:pt idx="26733">
                  <c:v>0.56379999999999997</c:v>
                </c:pt>
                <c:pt idx="26734">
                  <c:v>0.55599999999999994</c:v>
                </c:pt>
                <c:pt idx="26735">
                  <c:v>0.5384000000000001</c:v>
                </c:pt>
                <c:pt idx="26736">
                  <c:v>0.53630000000000011</c:v>
                </c:pt>
                <c:pt idx="26737">
                  <c:v>0.52980000000000005</c:v>
                </c:pt>
                <c:pt idx="26738">
                  <c:v>0.53200000000000003</c:v>
                </c:pt>
                <c:pt idx="26739">
                  <c:v>0.51840000000000008</c:v>
                </c:pt>
                <c:pt idx="26740">
                  <c:v>0.49500000000000005</c:v>
                </c:pt>
                <c:pt idx="26741">
                  <c:v>0.48520000000000008</c:v>
                </c:pt>
                <c:pt idx="26742">
                  <c:v>0.49409999999999998</c:v>
                </c:pt>
                <c:pt idx="26743">
                  <c:v>0.48160000000000003</c:v>
                </c:pt>
                <c:pt idx="26744">
                  <c:v>0.4718</c:v>
                </c:pt>
                <c:pt idx="26745">
                  <c:v>0.46829999999999999</c:v>
                </c:pt>
                <c:pt idx="26746">
                  <c:v>0.45069999999999999</c:v>
                </c:pt>
                <c:pt idx="26747">
                  <c:v>0.43460000000000004</c:v>
                </c:pt>
                <c:pt idx="26748">
                  <c:v>0.43590000000000001</c:v>
                </c:pt>
                <c:pt idx="26749">
                  <c:v>0.42359999999999998</c:v>
                </c:pt>
                <c:pt idx="26750">
                  <c:v>0.40949999999999998</c:v>
                </c:pt>
                <c:pt idx="26751">
                  <c:v>0.41520000000000001</c:v>
                </c:pt>
                <c:pt idx="26752">
                  <c:v>0.40579999999999999</c:v>
                </c:pt>
                <c:pt idx="26753">
                  <c:v>0.39580000000000004</c:v>
                </c:pt>
                <c:pt idx="26754">
                  <c:v>0.39090000000000003</c:v>
                </c:pt>
                <c:pt idx="26755">
                  <c:v>0.38620000000000004</c:v>
                </c:pt>
                <c:pt idx="26756">
                  <c:v>0.3795</c:v>
                </c:pt>
                <c:pt idx="26757">
                  <c:v>0.37330000000000002</c:v>
                </c:pt>
                <c:pt idx="26758">
                  <c:v>0.34860000000000002</c:v>
                </c:pt>
                <c:pt idx="26759">
                  <c:v>0.34200000000000003</c:v>
                </c:pt>
                <c:pt idx="26760">
                  <c:v>0.38200000000000001</c:v>
                </c:pt>
                <c:pt idx="26761">
                  <c:v>0.35450000000000004</c:v>
                </c:pt>
                <c:pt idx="26762">
                  <c:v>0.32380000000000003</c:v>
                </c:pt>
                <c:pt idx="26763">
                  <c:v>0.34329999999999999</c:v>
                </c:pt>
                <c:pt idx="26764">
                  <c:v>0.33530000000000004</c:v>
                </c:pt>
                <c:pt idx="26765">
                  <c:v>0.33360000000000001</c:v>
                </c:pt>
                <c:pt idx="26766">
                  <c:v>0.33350000000000002</c:v>
                </c:pt>
                <c:pt idx="26767">
                  <c:v>0.32930000000000004</c:v>
                </c:pt>
                <c:pt idx="26768">
                  <c:v>0.32940000000000003</c:v>
                </c:pt>
                <c:pt idx="26769">
                  <c:v>0.32450000000000001</c:v>
                </c:pt>
                <c:pt idx="26770">
                  <c:v>0.31070000000000003</c:v>
                </c:pt>
                <c:pt idx="26771">
                  <c:v>0.31509999999999999</c:v>
                </c:pt>
                <c:pt idx="26772">
                  <c:v>0.29820000000000002</c:v>
                </c:pt>
                <c:pt idx="26773">
                  <c:v>0.29300000000000004</c:v>
                </c:pt>
                <c:pt idx="26774">
                  <c:v>0.2878</c:v>
                </c:pt>
                <c:pt idx="26775">
                  <c:v>0.28239999999999998</c:v>
                </c:pt>
                <c:pt idx="26776">
                  <c:v>0.28220000000000001</c:v>
                </c:pt>
                <c:pt idx="26777">
                  <c:v>0.28189999999999998</c:v>
                </c:pt>
                <c:pt idx="26778">
                  <c:v>0.27789999999999998</c:v>
                </c:pt>
                <c:pt idx="26779">
                  <c:v>0.27120000000000005</c:v>
                </c:pt>
                <c:pt idx="26780">
                  <c:v>0.2661</c:v>
                </c:pt>
                <c:pt idx="26781">
                  <c:v>0.25920000000000004</c:v>
                </c:pt>
                <c:pt idx="26782">
                  <c:v>0.25230000000000002</c:v>
                </c:pt>
                <c:pt idx="26783">
                  <c:v>0.2472</c:v>
                </c:pt>
                <c:pt idx="26784">
                  <c:v>0.24020000000000002</c:v>
                </c:pt>
                <c:pt idx="26785">
                  <c:v>0.23870000000000002</c:v>
                </c:pt>
                <c:pt idx="26786">
                  <c:v>0.22930000000000003</c:v>
                </c:pt>
                <c:pt idx="26787">
                  <c:v>0.22050000000000003</c:v>
                </c:pt>
                <c:pt idx="26788">
                  <c:v>0.22020000000000001</c:v>
                </c:pt>
                <c:pt idx="26789">
                  <c:v>0.2127</c:v>
                </c:pt>
                <c:pt idx="26790">
                  <c:v>0.20979999999999999</c:v>
                </c:pt>
                <c:pt idx="26791">
                  <c:v>0.2074</c:v>
                </c:pt>
                <c:pt idx="26792">
                  <c:v>0.20350000000000001</c:v>
                </c:pt>
                <c:pt idx="26793">
                  <c:v>0.20670000000000002</c:v>
                </c:pt>
                <c:pt idx="26794">
                  <c:v>0.1956</c:v>
                </c:pt>
                <c:pt idx="26795">
                  <c:v>0.19290000000000002</c:v>
                </c:pt>
                <c:pt idx="26796">
                  <c:v>0.18590000000000001</c:v>
                </c:pt>
                <c:pt idx="26797">
                  <c:v>0.1817</c:v>
                </c:pt>
                <c:pt idx="26798">
                  <c:v>0.17290000000000003</c:v>
                </c:pt>
                <c:pt idx="26799">
                  <c:v>0.17230000000000001</c:v>
                </c:pt>
                <c:pt idx="26800">
                  <c:v>0.1678</c:v>
                </c:pt>
                <c:pt idx="26801">
                  <c:v>0.16010000000000002</c:v>
                </c:pt>
                <c:pt idx="26802">
                  <c:v>0.15860000000000002</c:v>
                </c:pt>
                <c:pt idx="26803">
                  <c:v>0.15770000000000001</c:v>
                </c:pt>
                <c:pt idx="26804">
                  <c:v>0.15570000000000001</c:v>
                </c:pt>
                <c:pt idx="26805">
                  <c:v>0.15490000000000001</c:v>
                </c:pt>
                <c:pt idx="26806">
                  <c:v>0.15290000000000001</c:v>
                </c:pt>
                <c:pt idx="26807">
                  <c:v>0.15160000000000001</c:v>
                </c:pt>
                <c:pt idx="26808">
                  <c:v>0.14730000000000001</c:v>
                </c:pt>
                <c:pt idx="26809">
                  <c:v>0.15240000000000001</c:v>
                </c:pt>
                <c:pt idx="26810">
                  <c:v>0.14699999999999999</c:v>
                </c:pt>
                <c:pt idx="26811">
                  <c:v>0.14599999999999999</c:v>
                </c:pt>
                <c:pt idx="26812">
                  <c:v>0.1399</c:v>
                </c:pt>
                <c:pt idx="26813">
                  <c:v>0.1348</c:v>
                </c:pt>
                <c:pt idx="26814">
                  <c:v>0.13</c:v>
                </c:pt>
                <c:pt idx="26815">
                  <c:v>0.12509999999999999</c:v>
                </c:pt>
                <c:pt idx="26816">
                  <c:v>0.12520000000000001</c:v>
                </c:pt>
                <c:pt idx="26817">
                  <c:v>0.12450000000000001</c:v>
                </c:pt>
                <c:pt idx="26818">
                  <c:v>0.1255</c:v>
                </c:pt>
                <c:pt idx="26819">
                  <c:v>0.1202</c:v>
                </c:pt>
                <c:pt idx="26820">
                  <c:v>0.11599999999999999</c:v>
                </c:pt>
                <c:pt idx="26821">
                  <c:v>0.1134</c:v>
                </c:pt>
                <c:pt idx="26822">
                  <c:v>0.1129</c:v>
                </c:pt>
                <c:pt idx="26823">
                  <c:v>0.1101</c:v>
                </c:pt>
                <c:pt idx="26824">
                  <c:v>0.11120000000000002</c:v>
                </c:pt>
                <c:pt idx="26825">
                  <c:v>0.10820000000000002</c:v>
                </c:pt>
                <c:pt idx="26826">
                  <c:v>0.1045</c:v>
                </c:pt>
                <c:pt idx="26827">
                  <c:v>0.10049999999999999</c:v>
                </c:pt>
                <c:pt idx="26828">
                  <c:v>0.1003</c:v>
                </c:pt>
                <c:pt idx="26829">
                  <c:v>0.10049999999999999</c:v>
                </c:pt>
                <c:pt idx="26830">
                  <c:v>9.98E-2</c:v>
                </c:pt>
                <c:pt idx="26831">
                  <c:v>9.7200000000000009E-2</c:v>
                </c:pt>
                <c:pt idx="26832">
                  <c:v>9.6200000000000008E-2</c:v>
                </c:pt>
                <c:pt idx="26833">
                  <c:v>9.2300000000000007E-2</c:v>
                </c:pt>
                <c:pt idx="26834">
                  <c:v>9.0900000000000009E-2</c:v>
                </c:pt>
                <c:pt idx="26835">
                  <c:v>9.2300000000000007E-2</c:v>
                </c:pt>
                <c:pt idx="26836">
                  <c:v>8.9300000000000004E-2</c:v>
                </c:pt>
                <c:pt idx="26837">
                  <c:v>8.6500000000000007E-2</c:v>
                </c:pt>
                <c:pt idx="26838">
                  <c:v>8.5400000000000004E-2</c:v>
                </c:pt>
                <c:pt idx="26839">
                  <c:v>8.4100000000000008E-2</c:v>
                </c:pt>
                <c:pt idx="26840">
                  <c:v>8.2500000000000004E-2</c:v>
                </c:pt>
                <c:pt idx="26841">
                  <c:v>8.0200000000000007E-2</c:v>
                </c:pt>
                <c:pt idx="26842">
                  <c:v>7.8700000000000006E-2</c:v>
                </c:pt>
                <c:pt idx="26843">
                  <c:v>7.640000000000001E-2</c:v>
                </c:pt>
                <c:pt idx="26844">
                  <c:v>7.6100000000000001E-2</c:v>
                </c:pt>
                <c:pt idx="26845">
                  <c:v>7.4099999999999999E-2</c:v>
                </c:pt>
                <c:pt idx="26846">
                  <c:v>7.51E-2</c:v>
                </c:pt>
                <c:pt idx="26847">
                  <c:v>7.51E-2</c:v>
                </c:pt>
                <c:pt idx="26848">
                  <c:v>7.6600000000000001E-2</c:v>
                </c:pt>
                <c:pt idx="26849">
                  <c:v>7.6500000000000012E-2</c:v>
                </c:pt>
                <c:pt idx="26850">
                  <c:v>7.6500000000000012E-2</c:v>
                </c:pt>
                <c:pt idx="26851">
                  <c:v>7.6600000000000001E-2</c:v>
                </c:pt>
                <c:pt idx="26852">
                  <c:v>7.9100000000000004E-2</c:v>
                </c:pt>
                <c:pt idx="26853">
                  <c:v>7.9400000000000012E-2</c:v>
                </c:pt>
                <c:pt idx="26854">
                  <c:v>7.9400000000000012E-2</c:v>
                </c:pt>
                <c:pt idx="26855">
                  <c:v>8.6300000000000002E-2</c:v>
                </c:pt>
                <c:pt idx="26856">
                  <c:v>8.3000000000000004E-2</c:v>
                </c:pt>
                <c:pt idx="26857">
                  <c:v>8.4400000000000003E-2</c:v>
                </c:pt>
                <c:pt idx="26858">
                  <c:v>8.3600000000000008E-2</c:v>
                </c:pt>
                <c:pt idx="26859">
                  <c:v>8.7500000000000008E-2</c:v>
                </c:pt>
                <c:pt idx="26860">
                  <c:v>8.5300000000000001E-2</c:v>
                </c:pt>
                <c:pt idx="26861">
                  <c:v>8.72E-2</c:v>
                </c:pt>
                <c:pt idx="26862">
                  <c:v>8.6400000000000005E-2</c:v>
                </c:pt>
                <c:pt idx="26863">
                  <c:v>8.5699999999999998E-2</c:v>
                </c:pt>
                <c:pt idx="26864">
                  <c:v>8.9900000000000008E-2</c:v>
                </c:pt>
                <c:pt idx="26865">
                  <c:v>9.1700000000000004E-2</c:v>
                </c:pt>
                <c:pt idx="26866">
                  <c:v>9.6100000000000005E-2</c:v>
                </c:pt>
                <c:pt idx="26867">
                  <c:v>9.5700000000000007E-2</c:v>
                </c:pt>
                <c:pt idx="26868">
                  <c:v>9.3799999999999994E-2</c:v>
                </c:pt>
                <c:pt idx="26869">
                  <c:v>9.4500000000000001E-2</c:v>
                </c:pt>
                <c:pt idx="26870">
                  <c:v>9.3000000000000013E-2</c:v>
                </c:pt>
                <c:pt idx="26871">
                  <c:v>9.8100000000000007E-2</c:v>
                </c:pt>
                <c:pt idx="26872">
                  <c:v>0.10160000000000001</c:v>
                </c:pt>
                <c:pt idx="26873">
                  <c:v>0.1028</c:v>
                </c:pt>
                <c:pt idx="26874">
                  <c:v>0.10940000000000001</c:v>
                </c:pt>
                <c:pt idx="26875">
                  <c:v>0.12250000000000001</c:v>
                </c:pt>
                <c:pt idx="26876">
                  <c:v>0.1376</c:v>
                </c:pt>
                <c:pt idx="26877">
                  <c:v>0.1542</c:v>
                </c:pt>
                <c:pt idx="26878">
                  <c:v>0.1646</c:v>
                </c:pt>
                <c:pt idx="26879">
                  <c:v>0.17949999999999999</c:v>
                </c:pt>
                <c:pt idx="26880">
                  <c:v>0.19840000000000002</c:v>
                </c:pt>
                <c:pt idx="26881">
                  <c:v>0.21829999999999999</c:v>
                </c:pt>
                <c:pt idx="26882">
                  <c:v>0.23010000000000003</c:v>
                </c:pt>
                <c:pt idx="26883">
                  <c:v>0.24960000000000002</c:v>
                </c:pt>
                <c:pt idx="26884">
                  <c:v>0.26530000000000004</c:v>
                </c:pt>
                <c:pt idx="26885">
                  <c:v>0.2823</c:v>
                </c:pt>
                <c:pt idx="26886">
                  <c:v>0.27900000000000003</c:v>
                </c:pt>
                <c:pt idx="26887">
                  <c:v>0.30730000000000002</c:v>
                </c:pt>
                <c:pt idx="26888">
                  <c:v>0.33750000000000002</c:v>
                </c:pt>
                <c:pt idx="26889">
                  <c:v>0.3674</c:v>
                </c:pt>
                <c:pt idx="26890">
                  <c:v>0.39690000000000003</c:v>
                </c:pt>
                <c:pt idx="26891">
                  <c:v>0.43810000000000004</c:v>
                </c:pt>
                <c:pt idx="26892">
                  <c:v>0.47009999999999996</c:v>
                </c:pt>
                <c:pt idx="26893">
                  <c:v>0.57140000000000002</c:v>
                </c:pt>
                <c:pt idx="26894">
                  <c:v>0.57630000000000003</c:v>
                </c:pt>
                <c:pt idx="26895">
                  <c:v>0.59199999999999997</c:v>
                </c:pt>
                <c:pt idx="26896">
                  <c:v>0.63840000000000008</c:v>
                </c:pt>
                <c:pt idx="26897">
                  <c:v>0.68990000000000007</c:v>
                </c:pt>
                <c:pt idx="26898">
                  <c:v>0.84420000000000006</c:v>
                </c:pt>
                <c:pt idx="26899">
                  <c:v>0.91679999999999995</c:v>
                </c:pt>
                <c:pt idx="26900">
                  <c:v>0.96440000000000003</c:v>
                </c:pt>
                <c:pt idx="26901">
                  <c:v>1.0455000000000001</c:v>
                </c:pt>
                <c:pt idx="26902">
                  <c:v>1.2321</c:v>
                </c:pt>
                <c:pt idx="26903">
                  <c:v>1.298</c:v>
                </c:pt>
                <c:pt idx="26904">
                  <c:v>1.2446000000000002</c:v>
                </c:pt>
                <c:pt idx="26905">
                  <c:v>1.3212000000000002</c:v>
                </c:pt>
                <c:pt idx="26906">
                  <c:v>1.4420000000000002</c:v>
                </c:pt>
                <c:pt idx="26907">
                  <c:v>1.4910000000000001</c:v>
                </c:pt>
                <c:pt idx="26908">
                  <c:v>1.5323000000000002</c:v>
                </c:pt>
                <c:pt idx="26909">
                  <c:v>1.556</c:v>
                </c:pt>
                <c:pt idx="26910">
                  <c:v>1.6483000000000001</c:v>
                </c:pt>
                <c:pt idx="26911">
                  <c:v>1.6574000000000002</c:v>
                </c:pt>
                <c:pt idx="26912">
                  <c:v>1.6851</c:v>
                </c:pt>
                <c:pt idx="26913">
                  <c:v>1.6971000000000001</c:v>
                </c:pt>
                <c:pt idx="26914">
                  <c:v>1.7506000000000002</c:v>
                </c:pt>
                <c:pt idx="26915">
                  <c:v>1.7206000000000001</c:v>
                </c:pt>
                <c:pt idx="26916">
                  <c:v>1.8</c:v>
                </c:pt>
                <c:pt idx="26917">
                  <c:v>1.8451000000000002</c:v>
                </c:pt>
                <c:pt idx="26918">
                  <c:v>1.8826000000000001</c:v>
                </c:pt>
                <c:pt idx="26919">
                  <c:v>1.8701000000000001</c:v>
                </c:pt>
                <c:pt idx="26920">
                  <c:v>1.9352</c:v>
                </c:pt>
                <c:pt idx="26921">
                  <c:v>1.9710999999999999</c:v>
                </c:pt>
                <c:pt idx="26922">
                  <c:v>2.0309000000000004</c:v>
                </c:pt>
                <c:pt idx="26923">
                  <c:v>2.0118</c:v>
                </c:pt>
                <c:pt idx="26924">
                  <c:v>2.0538000000000003</c:v>
                </c:pt>
                <c:pt idx="26925">
                  <c:v>2.0788000000000002</c:v>
                </c:pt>
                <c:pt idx="26926">
                  <c:v>2.0878000000000001</c:v>
                </c:pt>
                <c:pt idx="26927">
                  <c:v>2.1</c:v>
                </c:pt>
                <c:pt idx="26928">
                  <c:v>2.1399000000000004</c:v>
                </c:pt>
                <c:pt idx="26929">
                  <c:v>2.1623999999999999</c:v>
                </c:pt>
                <c:pt idx="26930">
                  <c:v>2.2101000000000002</c:v>
                </c:pt>
                <c:pt idx="26931">
                  <c:v>2.2795000000000001</c:v>
                </c:pt>
                <c:pt idx="26932">
                  <c:v>2.2584</c:v>
                </c:pt>
                <c:pt idx="26933">
                  <c:v>2.3275999999999999</c:v>
                </c:pt>
                <c:pt idx="26934">
                  <c:v>2.3037000000000001</c:v>
                </c:pt>
                <c:pt idx="26935">
                  <c:v>2.3370000000000002</c:v>
                </c:pt>
                <c:pt idx="26936">
                  <c:v>2.3420000000000001</c:v>
                </c:pt>
                <c:pt idx="26937">
                  <c:v>2.3663000000000003</c:v>
                </c:pt>
                <c:pt idx="26938">
                  <c:v>2.3389000000000002</c:v>
                </c:pt>
                <c:pt idx="26939">
                  <c:v>2.4082000000000003</c:v>
                </c:pt>
                <c:pt idx="26940">
                  <c:v>2.4245000000000001</c:v>
                </c:pt>
                <c:pt idx="26941">
                  <c:v>2.4874000000000001</c:v>
                </c:pt>
                <c:pt idx="26942">
                  <c:v>2.399</c:v>
                </c:pt>
                <c:pt idx="26943">
                  <c:v>2.4633000000000003</c:v>
                </c:pt>
                <c:pt idx="26944">
                  <c:v>2.4354</c:v>
                </c:pt>
                <c:pt idx="26945">
                  <c:v>2.4728000000000003</c:v>
                </c:pt>
                <c:pt idx="26946">
                  <c:v>2.3959000000000001</c:v>
                </c:pt>
                <c:pt idx="26947">
                  <c:v>2.4058000000000002</c:v>
                </c:pt>
                <c:pt idx="26948">
                  <c:v>2.3744000000000001</c:v>
                </c:pt>
                <c:pt idx="26949">
                  <c:v>2.3892000000000002</c:v>
                </c:pt>
                <c:pt idx="26950">
                  <c:v>2.3267000000000002</c:v>
                </c:pt>
                <c:pt idx="26951">
                  <c:v>2.3046000000000002</c:v>
                </c:pt>
                <c:pt idx="26952">
                  <c:v>2.4629000000000003</c:v>
                </c:pt>
                <c:pt idx="26953">
                  <c:v>2.4199000000000002</c:v>
                </c:pt>
                <c:pt idx="26954">
                  <c:v>2.4802</c:v>
                </c:pt>
                <c:pt idx="26955">
                  <c:v>2.4527000000000001</c:v>
                </c:pt>
                <c:pt idx="26956">
                  <c:v>2.4575</c:v>
                </c:pt>
                <c:pt idx="26957">
                  <c:v>2.4401000000000002</c:v>
                </c:pt>
                <c:pt idx="26958">
                  <c:v>2.3309000000000002</c:v>
                </c:pt>
                <c:pt idx="26959">
                  <c:v>2.3309000000000002</c:v>
                </c:pt>
                <c:pt idx="26960">
                  <c:v>2.2588000000000004</c:v>
                </c:pt>
                <c:pt idx="26961">
                  <c:v>2.2395</c:v>
                </c:pt>
                <c:pt idx="26962">
                  <c:v>2.0474000000000001</c:v>
                </c:pt>
                <c:pt idx="26963">
                  <c:v>2.2063999999999999</c:v>
                </c:pt>
                <c:pt idx="26964">
                  <c:v>2.0367999999999999</c:v>
                </c:pt>
                <c:pt idx="26965">
                  <c:v>2.0015000000000001</c:v>
                </c:pt>
                <c:pt idx="26966">
                  <c:v>1.9209000000000001</c:v>
                </c:pt>
                <c:pt idx="26967">
                  <c:v>1.8076000000000001</c:v>
                </c:pt>
                <c:pt idx="26968">
                  <c:v>1.9876000000000003</c:v>
                </c:pt>
                <c:pt idx="26969">
                  <c:v>1.9661999999999999</c:v>
                </c:pt>
                <c:pt idx="26970">
                  <c:v>1.8235000000000001</c:v>
                </c:pt>
                <c:pt idx="26971">
                  <c:v>1.8508</c:v>
                </c:pt>
                <c:pt idx="26972">
                  <c:v>1.7421</c:v>
                </c:pt>
                <c:pt idx="26973">
                  <c:v>1.7186000000000001</c:v>
                </c:pt>
                <c:pt idx="26974">
                  <c:v>2.0609999999999999</c:v>
                </c:pt>
                <c:pt idx="26975">
                  <c:v>2.1246</c:v>
                </c:pt>
                <c:pt idx="26976">
                  <c:v>2.1385999999999998</c:v>
                </c:pt>
                <c:pt idx="26977">
                  <c:v>2.1356000000000002</c:v>
                </c:pt>
                <c:pt idx="26978">
                  <c:v>1.8907</c:v>
                </c:pt>
                <c:pt idx="26979">
                  <c:v>1.8166000000000002</c:v>
                </c:pt>
                <c:pt idx="26980">
                  <c:v>1.8219000000000003</c:v>
                </c:pt>
                <c:pt idx="26981">
                  <c:v>1.5536000000000001</c:v>
                </c:pt>
                <c:pt idx="26982">
                  <c:v>1.5933999999999999</c:v>
                </c:pt>
                <c:pt idx="26983">
                  <c:v>1.5263</c:v>
                </c:pt>
                <c:pt idx="26984">
                  <c:v>1.6018999999999999</c:v>
                </c:pt>
                <c:pt idx="26985">
                  <c:v>1.5314000000000001</c:v>
                </c:pt>
                <c:pt idx="26986">
                  <c:v>1.5253000000000001</c:v>
                </c:pt>
                <c:pt idx="26987">
                  <c:v>1.6637000000000002</c:v>
                </c:pt>
                <c:pt idx="26988">
                  <c:v>1.4813000000000001</c:v>
                </c:pt>
                <c:pt idx="26989">
                  <c:v>1.4532</c:v>
                </c:pt>
                <c:pt idx="26990">
                  <c:v>1.3535000000000001</c:v>
                </c:pt>
                <c:pt idx="26991">
                  <c:v>1.3696999999999999</c:v>
                </c:pt>
                <c:pt idx="26992">
                  <c:v>1.266</c:v>
                </c:pt>
                <c:pt idx="26993">
                  <c:v>1.2215</c:v>
                </c:pt>
                <c:pt idx="26994">
                  <c:v>1.3390000000000002</c:v>
                </c:pt>
                <c:pt idx="26995">
                  <c:v>1.5119</c:v>
                </c:pt>
                <c:pt idx="26996">
                  <c:v>1.401</c:v>
                </c:pt>
                <c:pt idx="26997">
                  <c:v>1.2452000000000001</c:v>
                </c:pt>
                <c:pt idx="26998">
                  <c:v>1.1449</c:v>
                </c:pt>
                <c:pt idx="26999">
                  <c:v>1.1965999999999999</c:v>
                </c:pt>
                <c:pt idx="27000">
                  <c:v>1.2117000000000002</c:v>
                </c:pt>
                <c:pt idx="27001">
                  <c:v>1.2295</c:v>
                </c:pt>
                <c:pt idx="27002">
                  <c:v>1.1948000000000001</c:v>
                </c:pt>
                <c:pt idx="27003">
                  <c:v>1.1654</c:v>
                </c:pt>
                <c:pt idx="27004">
                  <c:v>1.1167</c:v>
                </c:pt>
                <c:pt idx="27005">
                  <c:v>1.1047</c:v>
                </c:pt>
                <c:pt idx="27006">
                  <c:v>1.1413</c:v>
                </c:pt>
                <c:pt idx="27007">
                  <c:v>1.0651999999999999</c:v>
                </c:pt>
                <c:pt idx="27008">
                  <c:v>1.03</c:v>
                </c:pt>
                <c:pt idx="27009">
                  <c:v>1.0173000000000001</c:v>
                </c:pt>
                <c:pt idx="27010">
                  <c:v>0.93699999999999994</c:v>
                </c:pt>
                <c:pt idx="27011">
                  <c:v>0.94490000000000007</c:v>
                </c:pt>
                <c:pt idx="27012">
                  <c:v>0.88890000000000002</c:v>
                </c:pt>
                <c:pt idx="27013">
                  <c:v>0.91910000000000014</c:v>
                </c:pt>
                <c:pt idx="27014">
                  <c:v>0.8145</c:v>
                </c:pt>
                <c:pt idx="27015">
                  <c:v>0.79180000000000006</c:v>
                </c:pt>
                <c:pt idx="27016">
                  <c:v>0.78500000000000003</c:v>
                </c:pt>
                <c:pt idx="27017">
                  <c:v>0.77690000000000003</c:v>
                </c:pt>
                <c:pt idx="27018">
                  <c:v>0.79210000000000003</c:v>
                </c:pt>
                <c:pt idx="27019">
                  <c:v>0.75730000000000008</c:v>
                </c:pt>
                <c:pt idx="27020">
                  <c:v>0.73620000000000008</c:v>
                </c:pt>
                <c:pt idx="27021">
                  <c:v>0.74809999999999999</c:v>
                </c:pt>
                <c:pt idx="27022">
                  <c:v>0.74950000000000006</c:v>
                </c:pt>
                <c:pt idx="27023">
                  <c:v>0.7259000000000001</c:v>
                </c:pt>
                <c:pt idx="27024">
                  <c:v>0.71200000000000008</c:v>
                </c:pt>
                <c:pt idx="27025">
                  <c:v>0.69550000000000001</c:v>
                </c:pt>
                <c:pt idx="27026">
                  <c:v>0.69290000000000007</c:v>
                </c:pt>
                <c:pt idx="27027">
                  <c:v>0.65890000000000004</c:v>
                </c:pt>
                <c:pt idx="27028">
                  <c:v>0.66630000000000011</c:v>
                </c:pt>
                <c:pt idx="27029">
                  <c:v>0.64250000000000007</c:v>
                </c:pt>
                <c:pt idx="27030">
                  <c:v>0.64600000000000002</c:v>
                </c:pt>
                <c:pt idx="27031">
                  <c:v>0.65250000000000008</c:v>
                </c:pt>
                <c:pt idx="27032">
                  <c:v>0.63310000000000011</c:v>
                </c:pt>
                <c:pt idx="27033">
                  <c:v>0.62850000000000006</c:v>
                </c:pt>
                <c:pt idx="27034">
                  <c:v>0.61950000000000005</c:v>
                </c:pt>
                <c:pt idx="27035">
                  <c:v>0.60709999999999997</c:v>
                </c:pt>
                <c:pt idx="27036">
                  <c:v>0.59160000000000001</c:v>
                </c:pt>
                <c:pt idx="27037">
                  <c:v>0.58700000000000008</c:v>
                </c:pt>
                <c:pt idx="27038">
                  <c:v>0.56530000000000002</c:v>
                </c:pt>
                <c:pt idx="27039">
                  <c:v>0.59619999999999995</c:v>
                </c:pt>
                <c:pt idx="27040">
                  <c:v>0.55720000000000003</c:v>
                </c:pt>
                <c:pt idx="27041">
                  <c:v>0.5494</c:v>
                </c:pt>
                <c:pt idx="27042">
                  <c:v>0.53890000000000005</c:v>
                </c:pt>
                <c:pt idx="27043">
                  <c:v>0.55149999999999999</c:v>
                </c:pt>
                <c:pt idx="27044">
                  <c:v>0.51500000000000001</c:v>
                </c:pt>
                <c:pt idx="27045">
                  <c:v>0.53179999999999994</c:v>
                </c:pt>
                <c:pt idx="27046">
                  <c:v>0.52880000000000005</c:v>
                </c:pt>
                <c:pt idx="27047">
                  <c:v>0.50529999999999997</c:v>
                </c:pt>
                <c:pt idx="27048">
                  <c:v>0.50670000000000004</c:v>
                </c:pt>
                <c:pt idx="27049">
                  <c:v>0.55610000000000004</c:v>
                </c:pt>
                <c:pt idx="27050">
                  <c:v>0.49230000000000002</c:v>
                </c:pt>
                <c:pt idx="27051">
                  <c:v>0.4965</c:v>
                </c:pt>
                <c:pt idx="27052">
                  <c:v>0.47800000000000004</c:v>
                </c:pt>
                <c:pt idx="27053">
                  <c:v>0.46399999999999997</c:v>
                </c:pt>
                <c:pt idx="27054">
                  <c:v>0.45660000000000001</c:v>
                </c:pt>
                <c:pt idx="27055">
                  <c:v>0.44790000000000002</c:v>
                </c:pt>
                <c:pt idx="27056">
                  <c:v>0.43140000000000001</c:v>
                </c:pt>
                <c:pt idx="27057">
                  <c:v>0.43550000000000005</c:v>
                </c:pt>
                <c:pt idx="27058">
                  <c:v>0.44989999999999997</c:v>
                </c:pt>
                <c:pt idx="27059">
                  <c:v>0.42009999999999997</c:v>
                </c:pt>
                <c:pt idx="27060">
                  <c:v>0.45190000000000002</c:v>
                </c:pt>
                <c:pt idx="27061">
                  <c:v>0.42370000000000002</c:v>
                </c:pt>
                <c:pt idx="27062">
                  <c:v>0.39020000000000005</c:v>
                </c:pt>
                <c:pt idx="27063">
                  <c:v>0.38550000000000001</c:v>
                </c:pt>
                <c:pt idx="27064">
                  <c:v>0.40860000000000007</c:v>
                </c:pt>
                <c:pt idx="27065">
                  <c:v>0.3896</c:v>
                </c:pt>
                <c:pt idx="27066">
                  <c:v>0.37120000000000003</c:v>
                </c:pt>
                <c:pt idx="27067">
                  <c:v>0.35580000000000001</c:v>
                </c:pt>
                <c:pt idx="27068">
                  <c:v>0.35040000000000004</c:v>
                </c:pt>
                <c:pt idx="27069">
                  <c:v>0.35150000000000003</c:v>
                </c:pt>
                <c:pt idx="27070">
                  <c:v>0.36170000000000002</c:v>
                </c:pt>
                <c:pt idx="27071">
                  <c:v>0.36040000000000005</c:v>
                </c:pt>
                <c:pt idx="27072">
                  <c:v>0.31950000000000001</c:v>
                </c:pt>
                <c:pt idx="27073">
                  <c:v>0.32780000000000004</c:v>
                </c:pt>
                <c:pt idx="27074">
                  <c:v>0.34740000000000004</c:v>
                </c:pt>
                <c:pt idx="27075">
                  <c:v>0.3286</c:v>
                </c:pt>
                <c:pt idx="27076">
                  <c:v>0.32650000000000001</c:v>
                </c:pt>
                <c:pt idx="27077">
                  <c:v>0.33830000000000005</c:v>
                </c:pt>
                <c:pt idx="27078">
                  <c:v>0.31380000000000002</c:v>
                </c:pt>
                <c:pt idx="27079">
                  <c:v>0.30640000000000001</c:v>
                </c:pt>
                <c:pt idx="27080">
                  <c:v>0.28550000000000003</c:v>
                </c:pt>
                <c:pt idx="27081">
                  <c:v>0.28750000000000003</c:v>
                </c:pt>
                <c:pt idx="27082">
                  <c:v>0.28340000000000004</c:v>
                </c:pt>
                <c:pt idx="27083">
                  <c:v>0.29239999999999999</c:v>
                </c:pt>
                <c:pt idx="27084">
                  <c:v>0.2626</c:v>
                </c:pt>
                <c:pt idx="27085">
                  <c:v>0.27320000000000005</c:v>
                </c:pt>
                <c:pt idx="27086">
                  <c:v>0.27200000000000002</c:v>
                </c:pt>
                <c:pt idx="27087">
                  <c:v>0.28220000000000001</c:v>
                </c:pt>
                <c:pt idx="27088">
                  <c:v>0.27960000000000002</c:v>
                </c:pt>
                <c:pt idx="27089">
                  <c:v>0.26600000000000001</c:v>
                </c:pt>
                <c:pt idx="27090">
                  <c:v>0.27310000000000001</c:v>
                </c:pt>
                <c:pt idx="27091">
                  <c:v>0.28250000000000003</c:v>
                </c:pt>
                <c:pt idx="27092">
                  <c:v>0.25609999999999999</c:v>
                </c:pt>
                <c:pt idx="27093">
                  <c:v>0.25640000000000002</c:v>
                </c:pt>
                <c:pt idx="27094">
                  <c:v>0.26300000000000001</c:v>
                </c:pt>
                <c:pt idx="27095">
                  <c:v>0.26070000000000004</c:v>
                </c:pt>
                <c:pt idx="27096">
                  <c:v>0.23170000000000002</c:v>
                </c:pt>
                <c:pt idx="27097">
                  <c:v>0.25080000000000002</c:v>
                </c:pt>
                <c:pt idx="27098">
                  <c:v>0.25080000000000002</c:v>
                </c:pt>
                <c:pt idx="27099">
                  <c:v>0.2419</c:v>
                </c:pt>
                <c:pt idx="27100">
                  <c:v>0.24470000000000003</c:v>
                </c:pt>
                <c:pt idx="27101">
                  <c:v>0.23750000000000002</c:v>
                </c:pt>
                <c:pt idx="27102">
                  <c:v>0.22530000000000003</c:v>
                </c:pt>
                <c:pt idx="27103">
                  <c:v>0.2419</c:v>
                </c:pt>
                <c:pt idx="27104">
                  <c:v>0.2298</c:v>
                </c:pt>
                <c:pt idx="27105">
                  <c:v>0.23719999999999999</c:v>
                </c:pt>
                <c:pt idx="27106">
                  <c:v>0.21200000000000002</c:v>
                </c:pt>
                <c:pt idx="27107">
                  <c:v>0.2155</c:v>
                </c:pt>
                <c:pt idx="27108">
                  <c:v>0.22309999999999999</c:v>
                </c:pt>
                <c:pt idx="27109">
                  <c:v>0.217</c:v>
                </c:pt>
                <c:pt idx="27110">
                  <c:v>0.2041</c:v>
                </c:pt>
                <c:pt idx="27111">
                  <c:v>0.19990000000000002</c:v>
                </c:pt>
                <c:pt idx="27112">
                  <c:v>0.19640000000000002</c:v>
                </c:pt>
                <c:pt idx="27113">
                  <c:v>0.1875</c:v>
                </c:pt>
                <c:pt idx="27114">
                  <c:v>0.19410000000000002</c:v>
                </c:pt>
                <c:pt idx="27115">
                  <c:v>0.19070000000000001</c:v>
                </c:pt>
                <c:pt idx="27116">
                  <c:v>0.1855</c:v>
                </c:pt>
                <c:pt idx="27117">
                  <c:v>0.1787</c:v>
                </c:pt>
                <c:pt idx="27118">
                  <c:v>0.17680000000000001</c:v>
                </c:pt>
                <c:pt idx="27119">
                  <c:v>0.17450000000000002</c:v>
                </c:pt>
                <c:pt idx="27120">
                  <c:v>0.1726</c:v>
                </c:pt>
                <c:pt idx="27121">
                  <c:v>0.16820000000000002</c:v>
                </c:pt>
                <c:pt idx="27122">
                  <c:v>0.1656</c:v>
                </c:pt>
                <c:pt idx="27123">
                  <c:v>0.1605</c:v>
                </c:pt>
                <c:pt idx="27124">
                  <c:v>0.15560000000000002</c:v>
                </c:pt>
                <c:pt idx="27125">
                  <c:v>0.15129999999999999</c:v>
                </c:pt>
                <c:pt idx="27126">
                  <c:v>0.1449</c:v>
                </c:pt>
                <c:pt idx="27127">
                  <c:v>0.1409</c:v>
                </c:pt>
                <c:pt idx="27128">
                  <c:v>0.14150000000000001</c:v>
                </c:pt>
                <c:pt idx="27129">
                  <c:v>0.13650000000000001</c:v>
                </c:pt>
                <c:pt idx="27130">
                  <c:v>0.12740000000000001</c:v>
                </c:pt>
                <c:pt idx="27131">
                  <c:v>0.12860000000000002</c:v>
                </c:pt>
                <c:pt idx="27132">
                  <c:v>0.12720000000000001</c:v>
                </c:pt>
                <c:pt idx="27133">
                  <c:v>0.12709999999999999</c:v>
                </c:pt>
                <c:pt idx="27134">
                  <c:v>0.13170000000000001</c:v>
                </c:pt>
                <c:pt idx="27135">
                  <c:v>0.12709999999999999</c:v>
                </c:pt>
                <c:pt idx="27136">
                  <c:v>0.12520000000000001</c:v>
                </c:pt>
                <c:pt idx="27137">
                  <c:v>0.12250000000000001</c:v>
                </c:pt>
                <c:pt idx="27138">
                  <c:v>0.1166</c:v>
                </c:pt>
                <c:pt idx="27139">
                  <c:v>0.11830000000000002</c:v>
                </c:pt>
                <c:pt idx="27140">
                  <c:v>0.12789999999999999</c:v>
                </c:pt>
                <c:pt idx="27141">
                  <c:v>0.13600000000000001</c:v>
                </c:pt>
                <c:pt idx="27142">
                  <c:v>0.14230000000000001</c:v>
                </c:pt>
                <c:pt idx="27143">
                  <c:v>0.14660000000000001</c:v>
                </c:pt>
                <c:pt idx="27144">
                  <c:v>0.15190000000000001</c:v>
                </c:pt>
                <c:pt idx="27145">
                  <c:v>0.14940000000000001</c:v>
                </c:pt>
                <c:pt idx="27146">
                  <c:v>0.15400000000000003</c:v>
                </c:pt>
                <c:pt idx="27147">
                  <c:v>0.1552</c:v>
                </c:pt>
                <c:pt idx="27148">
                  <c:v>0.15960000000000002</c:v>
                </c:pt>
                <c:pt idx="27149">
                  <c:v>0.15800000000000003</c:v>
                </c:pt>
                <c:pt idx="27150">
                  <c:v>0.1696</c:v>
                </c:pt>
                <c:pt idx="27151">
                  <c:v>0.1817</c:v>
                </c:pt>
                <c:pt idx="27152">
                  <c:v>0.18310000000000001</c:v>
                </c:pt>
                <c:pt idx="27153">
                  <c:v>0.18580000000000002</c:v>
                </c:pt>
                <c:pt idx="27154">
                  <c:v>0.18530000000000002</c:v>
                </c:pt>
                <c:pt idx="27155">
                  <c:v>0.19030000000000002</c:v>
                </c:pt>
                <c:pt idx="27156">
                  <c:v>0.20099999999999998</c:v>
                </c:pt>
                <c:pt idx="27157">
                  <c:v>0.2094</c:v>
                </c:pt>
                <c:pt idx="27158">
                  <c:v>0.21000000000000002</c:v>
                </c:pt>
                <c:pt idx="27159">
                  <c:v>0.20390000000000003</c:v>
                </c:pt>
                <c:pt idx="27160">
                  <c:v>0.21050000000000002</c:v>
                </c:pt>
                <c:pt idx="27161">
                  <c:v>0.2177</c:v>
                </c:pt>
                <c:pt idx="27162">
                  <c:v>0.22799999999999998</c:v>
                </c:pt>
                <c:pt idx="27163">
                  <c:v>0.25540000000000002</c:v>
                </c:pt>
                <c:pt idx="27164">
                  <c:v>0.31240000000000001</c:v>
                </c:pt>
                <c:pt idx="27165">
                  <c:v>0.32990000000000003</c:v>
                </c:pt>
                <c:pt idx="27166">
                  <c:v>0.36480000000000001</c:v>
                </c:pt>
                <c:pt idx="27167">
                  <c:v>0.3518</c:v>
                </c:pt>
                <c:pt idx="27168">
                  <c:v>0.33570000000000005</c:v>
                </c:pt>
                <c:pt idx="27169">
                  <c:v>0.37620000000000003</c:v>
                </c:pt>
                <c:pt idx="27170">
                  <c:v>0.39560000000000001</c:v>
                </c:pt>
                <c:pt idx="27171">
                  <c:v>0.38570000000000004</c:v>
                </c:pt>
                <c:pt idx="27172">
                  <c:v>0.3977</c:v>
                </c:pt>
                <c:pt idx="27173">
                  <c:v>0.39690000000000003</c:v>
                </c:pt>
                <c:pt idx="27174">
                  <c:v>0.37680000000000002</c:v>
                </c:pt>
                <c:pt idx="27175">
                  <c:v>0.39180000000000004</c:v>
                </c:pt>
                <c:pt idx="27176">
                  <c:v>0.4093</c:v>
                </c:pt>
                <c:pt idx="27177">
                  <c:v>0.43920000000000003</c:v>
                </c:pt>
                <c:pt idx="27178">
                  <c:v>0.44550000000000001</c:v>
                </c:pt>
                <c:pt idx="27179">
                  <c:v>0.43740000000000001</c:v>
                </c:pt>
                <c:pt idx="27180">
                  <c:v>0.40720000000000001</c:v>
                </c:pt>
                <c:pt idx="27181">
                  <c:v>0.3856</c:v>
                </c:pt>
                <c:pt idx="27182">
                  <c:v>0.38820000000000005</c:v>
                </c:pt>
                <c:pt idx="27183">
                  <c:v>0.3881</c:v>
                </c:pt>
                <c:pt idx="27184">
                  <c:v>0.41159999999999997</c:v>
                </c:pt>
                <c:pt idx="27185">
                  <c:v>0.44589999999999996</c:v>
                </c:pt>
                <c:pt idx="27186">
                  <c:v>0.47120000000000001</c:v>
                </c:pt>
                <c:pt idx="27187">
                  <c:v>0.48910000000000003</c:v>
                </c:pt>
                <c:pt idx="27188">
                  <c:v>0.48869999999999997</c:v>
                </c:pt>
                <c:pt idx="27189">
                  <c:v>0.50850000000000006</c:v>
                </c:pt>
                <c:pt idx="27190">
                  <c:v>0.54910000000000003</c:v>
                </c:pt>
                <c:pt idx="27191">
                  <c:v>0.52690000000000003</c:v>
                </c:pt>
                <c:pt idx="27192">
                  <c:v>0.50860000000000005</c:v>
                </c:pt>
                <c:pt idx="27193">
                  <c:v>0.52949999999999997</c:v>
                </c:pt>
                <c:pt idx="27194">
                  <c:v>0.53939999999999999</c:v>
                </c:pt>
                <c:pt idx="27195">
                  <c:v>0.55900000000000005</c:v>
                </c:pt>
                <c:pt idx="27196">
                  <c:v>0.52890000000000004</c:v>
                </c:pt>
                <c:pt idx="27197">
                  <c:v>0.51729999999999998</c:v>
                </c:pt>
                <c:pt idx="27198">
                  <c:v>0.50940000000000007</c:v>
                </c:pt>
                <c:pt idx="27199">
                  <c:v>0.53520000000000001</c:v>
                </c:pt>
                <c:pt idx="27200">
                  <c:v>0.57169999999999999</c:v>
                </c:pt>
                <c:pt idx="27201">
                  <c:v>0.58040000000000003</c:v>
                </c:pt>
                <c:pt idx="27202">
                  <c:v>0.65670000000000006</c:v>
                </c:pt>
                <c:pt idx="27203">
                  <c:v>0.6915</c:v>
                </c:pt>
                <c:pt idx="27204">
                  <c:v>0.70620000000000005</c:v>
                </c:pt>
                <c:pt idx="27205">
                  <c:v>0.69050000000000011</c:v>
                </c:pt>
                <c:pt idx="27206">
                  <c:v>0.72009999999999996</c:v>
                </c:pt>
                <c:pt idx="27207">
                  <c:v>0.72550000000000003</c:v>
                </c:pt>
                <c:pt idx="27208">
                  <c:v>0.7903</c:v>
                </c:pt>
                <c:pt idx="27209">
                  <c:v>0.80010000000000003</c:v>
                </c:pt>
                <c:pt idx="27210">
                  <c:v>0.7299000000000001</c:v>
                </c:pt>
                <c:pt idx="27211">
                  <c:v>0.76780000000000004</c:v>
                </c:pt>
                <c:pt idx="27212">
                  <c:v>0.93940000000000001</c:v>
                </c:pt>
                <c:pt idx="27213">
                  <c:v>0.87290000000000001</c:v>
                </c:pt>
                <c:pt idx="27214">
                  <c:v>0.80010000000000003</c:v>
                </c:pt>
                <c:pt idx="27215">
                  <c:v>0.77539999999999998</c:v>
                </c:pt>
                <c:pt idx="27216">
                  <c:v>0.79100000000000004</c:v>
                </c:pt>
                <c:pt idx="27217">
                  <c:v>0.87360000000000015</c:v>
                </c:pt>
                <c:pt idx="27218">
                  <c:v>0.9830000000000001</c:v>
                </c:pt>
                <c:pt idx="27219">
                  <c:v>0.95489999999999997</c:v>
                </c:pt>
                <c:pt idx="27220">
                  <c:v>0.87060000000000004</c:v>
                </c:pt>
                <c:pt idx="27221">
                  <c:v>0.88200000000000012</c:v>
                </c:pt>
                <c:pt idx="27222">
                  <c:v>0.95630000000000015</c:v>
                </c:pt>
                <c:pt idx="27223">
                  <c:v>0.93720000000000003</c:v>
                </c:pt>
                <c:pt idx="27224">
                  <c:v>0.90090000000000003</c:v>
                </c:pt>
                <c:pt idx="27225">
                  <c:v>0.88759999999999994</c:v>
                </c:pt>
                <c:pt idx="27226">
                  <c:v>0.88460000000000005</c:v>
                </c:pt>
                <c:pt idx="27227">
                  <c:v>0.91090000000000004</c:v>
                </c:pt>
                <c:pt idx="27228">
                  <c:v>0.93870000000000009</c:v>
                </c:pt>
                <c:pt idx="27229">
                  <c:v>0.90329999999999999</c:v>
                </c:pt>
                <c:pt idx="27230">
                  <c:v>0.89390000000000003</c:v>
                </c:pt>
                <c:pt idx="27231">
                  <c:v>0.90239999999999998</c:v>
                </c:pt>
                <c:pt idx="27232">
                  <c:v>0.96430000000000016</c:v>
                </c:pt>
                <c:pt idx="27233">
                  <c:v>1.0412000000000001</c:v>
                </c:pt>
                <c:pt idx="27234">
                  <c:v>1.0343</c:v>
                </c:pt>
                <c:pt idx="27235">
                  <c:v>0.95830000000000004</c:v>
                </c:pt>
                <c:pt idx="27236">
                  <c:v>0.94589999999999996</c:v>
                </c:pt>
                <c:pt idx="27237">
                  <c:v>1.0250999999999999</c:v>
                </c:pt>
                <c:pt idx="27238">
                  <c:v>1.0669999999999999</c:v>
                </c:pt>
                <c:pt idx="27239">
                  <c:v>1.0858000000000001</c:v>
                </c:pt>
                <c:pt idx="27240">
                  <c:v>1.0862000000000001</c:v>
                </c:pt>
                <c:pt idx="27241">
                  <c:v>1.0379</c:v>
                </c:pt>
                <c:pt idx="27242">
                  <c:v>1.0658000000000001</c:v>
                </c:pt>
                <c:pt idx="27243">
                  <c:v>1.0723</c:v>
                </c:pt>
                <c:pt idx="27244">
                  <c:v>1.0508</c:v>
                </c:pt>
                <c:pt idx="27245">
                  <c:v>1.0422</c:v>
                </c:pt>
                <c:pt idx="27246">
                  <c:v>1.0315000000000001</c:v>
                </c:pt>
                <c:pt idx="27247">
                  <c:v>1.0212999999999999</c:v>
                </c:pt>
                <c:pt idx="27248">
                  <c:v>1.0727</c:v>
                </c:pt>
                <c:pt idx="27249">
                  <c:v>1.0493000000000001</c:v>
                </c:pt>
                <c:pt idx="27250">
                  <c:v>1.0083</c:v>
                </c:pt>
                <c:pt idx="27251">
                  <c:v>1.0241</c:v>
                </c:pt>
                <c:pt idx="27252">
                  <c:v>1.0064</c:v>
                </c:pt>
                <c:pt idx="27253">
                  <c:v>0.99290000000000012</c:v>
                </c:pt>
                <c:pt idx="27254">
                  <c:v>1.0736000000000001</c:v>
                </c:pt>
                <c:pt idx="27255">
                  <c:v>1.0113000000000001</c:v>
                </c:pt>
                <c:pt idx="27256">
                  <c:v>0.94100000000000006</c:v>
                </c:pt>
                <c:pt idx="27257">
                  <c:v>0.97680000000000011</c:v>
                </c:pt>
                <c:pt idx="27258">
                  <c:v>0.99070000000000003</c:v>
                </c:pt>
                <c:pt idx="27259">
                  <c:v>1.016</c:v>
                </c:pt>
                <c:pt idx="27260">
                  <c:v>0.92810000000000015</c:v>
                </c:pt>
                <c:pt idx="27261">
                  <c:v>0.88119999999999998</c:v>
                </c:pt>
                <c:pt idx="27262">
                  <c:v>0.89640000000000009</c:v>
                </c:pt>
                <c:pt idx="27263">
                  <c:v>0.92600000000000005</c:v>
                </c:pt>
                <c:pt idx="27264">
                  <c:v>0.87449999999999994</c:v>
                </c:pt>
                <c:pt idx="27265">
                  <c:v>0.86750000000000016</c:v>
                </c:pt>
                <c:pt idx="27266">
                  <c:v>0.85939999999999994</c:v>
                </c:pt>
                <c:pt idx="27267">
                  <c:v>0.93680000000000008</c:v>
                </c:pt>
                <c:pt idx="27268">
                  <c:v>0.92980000000000007</c:v>
                </c:pt>
                <c:pt idx="27269">
                  <c:v>0.96110000000000007</c:v>
                </c:pt>
                <c:pt idx="27270">
                  <c:v>0.8640000000000001</c:v>
                </c:pt>
                <c:pt idx="27271">
                  <c:v>0.87300000000000011</c:v>
                </c:pt>
                <c:pt idx="27272">
                  <c:v>0.92769999999999997</c:v>
                </c:pt>
                <c:pt idx="27273">
                  <c:v>0.9608000000000001</c:v>
                </c:pt>
                <c:pt idx="27274">
                  <c:v>0.9536</c:v>
                </c:pt>
                <c:pt idx="27275">
                  <c:v>0.91359999999999997</c:v>
                </c:pt>
                <c:pt idx="27276">
                  <c:v>0.91630000000000011</c:v>
                </c:pt>
                <c:pt idx="27277">
                  <c:v>0.85199999999999998</c:v>
                </c:pt>
                <c:pt idx="27278">
                  <c:v>0.88149999999999995</c:v>
                </c:pt>
                <c:pt idx="27279">
                  <c:v>0.8297000000000001</c:v>
                </c:pt>
                <c:pt idx="27280">
                  <c:v>0.79990000000000006</c:v>
                </c:pt>
                <c:pt idx="27281">
                  <c:v>0.82430000000000003</c:v>
                </c:pt>
                <c:pt idx="27282">
                  <c:v>0.81259999999999999</c:v>
                </c:pt>
                <c:pt idx="27283">
                  <c:v>0.8096000000000001</c:v>
                </c:pt>
                <c:pt idx="27284">
                  <c:v>0.82889999999999997</c:v>
                </c:pt>
                <c:pt idx="27285">
                  <c:v>0.83290000000000008</c:v>
                </c:pt>
                <c:pt idx="27286">
                  <c:v>0.83850000000000002</c:v>
                </c:pt>
                <c:pt idx="27287">
                  <c:v>0.80589999999999995</c:v>
                </c:pt>
                <c:pt idx="27288">
                  <c:v>0.7995000000000001</c:v>
                </c:pt>
                <c:pt idx="27289">
                  <c:v>0.7884000000000001</c:v>
                </c:pt>
                <c:pt idx="27290">
                  <c:v>0.80299999999999994</c:v>
                </c:pt>
                <c:pt idx="27291">
                  <c:v>0.77270000000000005</c:v>
                </c:pt>
                <c:pt idx="27292">
                  <c:v>0.73560000000000003</c:v>
                </c:pt>
                <c:pt idx="27293">
                  <c:v>0.74690000000000012</c:v>
                </c:pt>
                <c:pt idx="27294">
                  <c:v>0.70440000000000003</c:v>
                </c:pt>
                <c:pt idx="27295">
                  <c:v>0.66930000000000001</c:v>
                </c:pt>
                <c:pt idx="27296">
                  <c:v>0.65570000000000006</c:v>
                </c:pt>
                <c:pt idx="27297">
                  <c:v>0.64690000000000003</c:v>
                </c:pt>
                <c:pt idx="27298">
                  <c:v>0.67590000000000006</c:v>
                </c:pt>
                <c:pt idx="27299">
                  <c:v>0.64600000000000002</c:v>
                </c:pt>
                <c:pt idx="27300">
                  <c:v>0.63019999999999998</c:v>
                </c:pt>
                <c:pt idx="27301">
                  <c:v>0.64380000000000004</c:v>
                </c:pt>
                <c:pt idx="27302">
                  <c:v>0.6221000000000001</c:v>
                </c:pt>
                <c:pt idx="27303">
                  <c:v>0.58189999999999997</c:v>
                </c:pt>
                <c:pt idx="27304">
                  <c:v>0.58930000000000005</c:v>
                </c:pt>
                <c:pt idx="27305">
                  <c:v>0.5786</c:v>
                </c:pt>
                <c:pt idx="27306">
                  <c:v>0.56640000000000001</c:v>
                </c:pt>
                <c:pt idx="27307">
                  <c:v>0.56630000000000003</c:v>
                </c:pt>
                <c:pt idx="27308">
                  <c:v>0.55120000000000002</c:v>
                </c:pt>
                <c:pt idx="27309">
                  <c:v>0.57120000000000004</c:v>
                </c:pt>
                <c:pt idx="27310">
                  <c:v>0.60919999999999996</c:v>
                </c:pt>
                <c:pt idx="27311">
                  <c:v>0.61580000000000013</c:v>
                </c:pt>
                <c:pt idx="27312">
                  <c:v>0.59370000000000001</c:v>
                </c:pt>
                <c:pt idx="27313">
                  <c:v>0.61470000000000002</c:v>
                </c:pt>
                <c:pt idx="27314">
                  <c:v>0.59340000000000004</c:v>
                </c:pt>
                <c:pt idx="27315">
                  <c:v>0.58260000000000001</c:v>
                </c:pt>
                <c:pt idx="27316">
                  <c:v>0.55330000000000001</c:v>
                </c:pt>
                <c:pt idx="27317">
                  <c:v>0.53860000000000008</c:v>
                </c:pt>
                <c:pt idx="27318">
                  <c:v>0.54470000000000007</c:v>
                </c:pt>
                <c:pt idx="27319">
                  <c:v>0.56359999999999999</c:v>
                </c:pt>
                <c:pt idx="27320">
                  <c:v>0.5736</c:v>
                </c:pt>
                <c:pt idx="27321">
                  <c:v>0.58340000000000003</c:v>
                </c:pt>
                <c:pt idx="27322">
                  <c:v>0.57430000000000003</c:v>
                </c:pt>
                <c:pt idx="27323">
                  <c:v>0.56040000000000001</c:v>
                </c:pt>
                <c:pt idx="27324">
                  <c:v>0.5726</c:v>
                </c:pt>
                <c:pt idx="27325">
                  <c:v>0.55080000000000007</c:v>
                </c:pt>
                <c:pt idx="27326">
                  <c:v>0.54989999999999994</c:v>
                </c:pt>
                <c:pt idx="27327">
                  <c:v>0.52949999999999997</c:v>
                </c:pt>
                <c:pt idx="27328">
                  <c:v>0.52490000000000003</c:v>
                </c:pt>
                <c:pt idx="27329">
                  <c:v>0.50529999999999997</c:v>
                </c:pt>
                <c:pt idx="27330">
                  <c:v>0.48110000000000003</c:v>
                </c:pt>
                <c:pt idx="27331">
                  <c:v>0.47950000000000004</c:v>
                </c:pt>
                <c:pt idx="27332">
                  <c:v>0.48330000000000006</c:v>
                </c:pt>
                <c:pt idx="27333">
                  <c:v>0.46340000000000003</c:v>
                </c:pt>
                <c:pt idx="27334">
                  <c:v>0.45900000000000002</c:v>
                </c:pt>
                <c:pt idx="27335">
                  <c:v>0.47610000000000002</c:v>
                </c:pt>
                <c:pt idx="27336">
                  <c:v>0.49890000000000001</c:v>
                </c:pt>
                <c:pt idx="27337">
                  <c:v>0.52400000000000002</c:v>
                </c:pt>
                <c:pt idx="27338">
                  <c:v>0.51170000000000004</c:v>
                </c:pt>
                <c:pt idx="27339">
                  <c:v>0.49870000000000003</c:v>
                </c:pt>
                <c:pt idx="27340">
                  <c:v>0.51200000000000001</c:v>
                </c:pt>
                <c:pt idx="27341">
                  <c:v>0.50590000000000002</c:v>
                </c:pt>
                <c:pt idx="27342">
                  <c:v>0.49020000000000002</c:v>
                </c:pt>
                <c:pt idx="27343">
                  <c:v>0.49429999999999996</c:v>
                </c:pt>
                <c:pt idx="27344">
                  <c:v>0.49809999999999999</c:v>
                </c:pt>
                <c:pt idx="27345">
                  <c:v>0.49680000000000002</c:v>
                </c:pt>
                <c:pt idx="27346">
                  <c:v>0.48150000000000004</c:v>
                </c:pt>
                <c:pt idx="27347">
                  <c:v>0.47550000000000003</c:v>
                </c:pt>
                <c:pt idx="27348">
                  <c:v>0.4718</c:v>
                </c:pt>
                <c:pt idx="27349">
                  <c:v>0.46589999999999998</c:v>
                </c:pt>
                <c:pt idx="27350">
                  <c:v>0.4728</c:v>
                </c:pt>
                <c:pt idx="27351">
                  <c:v>0.46580000000000005</c:v>
                </c:pt>
                <c:pt idx="27352">
                  <c:v>0.47809999999999997</c:v>
                </c:pt>
                <c:pt idx="27353">
                  <c:v>0.49170000000000003</c:v>
                </c:pt>
                <c:pt idx="27354">
                  <c:v>0.50330000000000008</c:v>
                </c:pt>
                <c:pt idx="27355">
                  <c:v>0.5</c:v>
                </c:pt>
                <c:pt idx="27356">
                  <c:v>0.49930000000000008</c:v>
                </c:pt>
                <c:pt idx="27357">
                  <c:v>0.5111</c:v>
                </c:pt>
                <c:pt idx="27358">
                  <c:v>0.51559999999999995</c:v>
                </c:pt>
                <c:pt idx="27359">
                  <c:v>0.50129999999999997</c:v>
                </c:pt>
                <c:pt idx="27360">
                  <c:v>0.49370000000000003</c:v>
                </c:pt>
                <c:pt idx="27361">
                  <c:v>0.48130000000000001</c:v>
                </c:pt>
                <c:pt idx="27362">
                  <c:v>0.4758</c:v>
                </c:pt>
                <c:pt idx="27363">
                  <c:v>0.47420000000000001</c:v>
                </c:pt>
                <c:pt idx="27364">
                  <c:v>0.46340000000000003</c:v>
                </c:pt>
                <c:pt idx="27365">
                  <c:v>0.45119999999999999</c:v>
                </c:pt>
                <c:pt idx="27366">
                  <c:v>0.46289999999999998</c:v>
                </c:pt>
                <c:pt idx="27367">
                  <c:v>0.42580000000000001</c:v>
                </c:pt>
                <c:pt idx="27368">
                  <c:v>0.39119999999999999</c:v>
                </c:pt>
                <c:pt idx="27369">
                  <c:v>0.38109999999999999</c:v>
                </c:pt>
                <c:pt idx="27370">
                  <c:v>0.36450000000000005</c:v>
                </c:pt>
                <c:pt idx="27371">
                  <c:v>0.34900000000000003</c:v>
                </c:pt>
                <c:pt idx="27372">
                  <c:v>0.32170000000000004</c:v>
                </c:pt>
                <c:pt idx="27373">
                  <c:v>0.24510000000000001</c:v>
                </c:pt>
                <c:pt idx="27374">
                  <c:v>0.14560000000000001</c:v>
                </c:pt>
                <c:pt idx="27375">
                  <c:v>0.12490000000000001</c:v>
                </c:pt>
                <c:pt idx="27376">
                  <c:v>0.11710000000000001</c:v>
                </c:pt>
                <c:pt idx="27377">
                  <c:v>0.11599999999999999</c:v>
                </c:pt>
                <c:pt idx="27378">
                  <c:v>8.3100000000000007E-2</c:v>
                </c:pt>
                <c:pt idx="27379">
                  <c:v>8.8900000000000007E-2</c:v>
                </c:pt>
                <c:pt idx="27380">
                  <c:v>9.5100000000000004E-2</c:v>
                </c:pt>
                <c:pt idx="27381">
                  <c:v>8.7300000000000003E-2</c:v>
                </c:pt>
                <c:pt idx="27382">
                  <c:v>7.5500000000000012E-2</c:v>
                </c:pt>
                <c:pt idx="27383">
                  <c:v>7.1900000000000006E-2</c:v>
                </c:pt>
                <c:pt idx="27384">
                  <c:v>8.3400000000000002E-2</c:v>
                </c:pt>
                <c:pt idx="27385">
                  <c:v>0.10249999999999999</c:v>
                </c:pt>
                <c:pt idx="27386">
                  <c:v>0.1033</c:v>
                </c:pt>
                <c:pt idx="27387">
                  <c:v>0.10260000000000001</c:v>
                </c:pt>
                <c:pt idx="27388">
                  <c:v>9.8100000000000007E-2</c:v>
                </c:pt>
                <c:pt idx="27389">
                  <c:v>9.4200000000000006E-2</c:v>
                </c:pt>
                <c:pt idx="27390">
                  <c:v>9.4600000000000004E-2</c:v>
                </c:pt>
                <c:pt idx="27391">
                  <c:v>9.5299999999999996E-2</c:v>
                </c:pt>
                <c:pt idx="27392">
                  <c:v>9.3100000000000016E-2</c:v>
                </c:pt>
                <c:pt idx="27393">
                  <c:v>9.7900000000000001E-2</c:v>
                </c:pt>
                <c:pt idx="27394">
                  <c:v>0.10360000000000001</c:v>
                </c:pt>
                <c:pt idx="27395">
                  <c:v>0.1067</c:v>
                </c:pt>
                <c:pt idx="27396">
                  <c:v>0.10360000000000001</c:v>
                </c:pt>
                <c:pt idx="27397">
                  <c:v>0.10740000000000001</c:v>
                </c:pt>
                <c:pt idx="27398">
                  <c:v>0.1111</c:v>
                </c:pt>
                <c:pt idx="27399">
                  <c:v>0.1158</c:v>
                </c:pt>
                <c:pt idx="27400">
                  <c:v>0.11240000000000001</c:v>
                </c:pt>
                <c:pt idx="27401">
                  <c:v>0.1169</c:v>
                </c:pt>
                <c:pt idx="27402">
                  <c:v>0.1135</c:v>
                </c:pt>
                <c:pt idx="27403">
                  <c:v>0.10730000000000001</c:v>
                </c:pt>
                <c:pt idx="27404">
                  <c:v>9.920000000000001E-2</c:v>
                </c:pt>
                <c:pt idx="27405">
                  <c:v>0.1085</c:v>
                </c:pt>
                <c:pt idx="27406">
                  <c:v>0.1149</c:v>
                </c:pt>
                <c:pt idx="27407">
                  <c:v>0.1144</c:v>
                </c:pt>
                <c:pt idx="27408">
                  <c:v>0.1149</c:v>
                </c:pt>
                <c:pt idx="27409">
                  <c:v>0.11530000000000001</c:v>
                </c:pt>
                <c:pt idx="27410">
                  <c:v>0.11470000000000001</c:v>
                </c:pt>
                <c:pt idx="27411">
                  <c:v>0.12370000000000002</c:v>
                </c:pt>
                <c:pt idx="27412">
                  <c:v>0.12940000000000002</c:v>
                </c:pt>
                <c:pt idx="27413">
                  <c:v>0.11830000000000002</c:v>
                </c:pt>
                <c:pt idx="27414">
                  <c:v>0.1055</c:v>
                </c:pt>
                <c:pt idx="27415">
                  <c:v>8.0600000000000005E-2</c:v>
                </c:pt>
                <c:pt idx="27416">
                  <c:v>6.3800000000000009E-2</c:v>
                </c:pt>
                <c:pt idx="27417">
                  <c:v>5.4200000000000005E-2</c:v>
                </c:pt>
                <c:pt idx="27418">
                  <c:v>4.87E-2</c:v>
                </c:pt>
                <c:pt idx="27419">
                  <c:v>5.0800000000000005E-2</c:v>
                </c:pt>
                <c:pt idx="27420">
                  <c:v>5.0900000000000001E-2</c:v>
                </c:pt>
                <c:pt idx="27421">
                  <c:v>4.6899999999999997E-2</c:v>
                </c:pt>
                <c:pt idx="27422">
                  <c:v>4.6899999999999997E-2</c:v>
                </c:pt>
                <c:pt idx="27423">
                  <c:v>4.9200000000000001E-2</c:v>
                </c:pt>
                <c:pt idx="27424">
                  <c:v>4.9500000000000002E-2</c:v>
                </c:pt>
                <c:pt idx="27425">
                  <c:v>4.9600000000000005E-2</c:v>
                </c:pt>
                <c:pt idx="27426">
                  <c:v>5.6299999999999996E-2</c:v>
                </c:pt>
                <c:pt idx="27427">
                  <c:v>5.8599999999999999E-2</c:v>
                </c:pt>
                <c:pt idx="27428">
                  <c:v>6.0900000000000003E-2</c:v>
                </c:pt>
                <c:pt idx="27429">
                  <c:v>7.0699999999999999E-2</c:v>
                </c:pt>
                <c:pt idx="27430">
                  <c:v>6.770000000000001E-2</c:v>
                </c:pt>
                <c:pt idx="27431">
                  <c:v>7.9900000000000013E-2</c:v>
                </c:pt>
                <c:pt idx="27432">
                  <c:v>9.7200000000000009E-2</c:v>
                </c:pt>
                <c:pt idx="27433">
                  <c:v>8.8700000000000001E-2</c:v>
                </c:pt>
                <c:pt idx="27434">
                  <c:v>7.740000000000001E-2</c:v>
                </c:pt>
                <c:pt idx="27435">
                  <c:v>7.0499999999999993E-2</c:v>
                </c:pt>
                <c:pt idx="27436">
                  <c:v>5.4100000000000009E-2</c:v>
                </c:pt>
                <c:pt idx="27437">
                  <c:v>4.4400000000000002E-2</c:v>
                </c:pt>
                <c:pt idx="27438">
                  <c:v>3.1699999999999999E-2</c:v>
                </c:pt>
                <c:pt idx="27439">
                  <c:v>3.1800000000000002E-2</c:v>
                </c:pt>
                <c:pt idx="27440">
                  <c:v>2.7600000000000003E-2</c:v>
                </c:pt>
                <c:pt idx="27441">
                  <c:v>2.4400000000000002E-2</c:v>
                </c:pt>
                <c:pt idx="27442">
                  <c:v>2.2200000000000001E-2</c:v>
                </c:pt>
                <c:pt idx="27443">
                  <c:v>2.1299999999999999E-2</c:v>
                </c:pt>
                <c:pt idx="27444">
                  <c:v>2.35E-2</c:v>
                </c:pt>
                <c:pt idx="27445">
                  <c:v>3.0800000000000001E-2</c:v>
                </c:pt>
                <c:pt idx="27446">
                  <c:v>3.7100000000000001E-2</c:v>
                </c:pt>
                <c:pt idx="27447">
                  <c:v>3.6200000000000003E-2</c:v>
                </c:pt>
                <c:pt idx="27448">
                  <c:v>3.1E-2</c:v>
                </c:pt>
                <c:pt idx="27449">
                  <c:v>2.5800000000000003E-2</c:v>
                </c:pt>
                <c:pt idx="27450">
                  <c:v>2.7900000000000005E-2</c:v>
                </c:pt>
                <c:pt idx="27451">
                  <c:v>3.1E-2</c:v>
                </c:pt>
                <c:pt idx="27452">
                  <c:v>0.03</c:v>
                </c:pt>
                <c:pt idx="27453">
                  <c:v>2.5600000000000001E-2</c:v>
                </c:pt>
                <c:pt idx="27454">
                  <c:v>1.84E-2</c:v>
                </c:pt>
                <c:pt idx="27455">
                  <c:v>2.2900000000000004E-2</c:v>
                </c:pt>
                <c:pt idx="27456">
                  <c:v>3.0600000000000002E-2</c:v>
                </c:pt>
                <c:pt idx="27457">
                  <c:v>6.3300000000000009E-2</c:v>
                </c:pt>
                <c:pt idx="27458">
                  <c:v>6.6400000000000001E-2</c:v>
                </c:pt>
                <c:pt idx="27459">
                  <c:v>8.610000000000001E-2</c:v>
                </c:pt>
                <c:pt idx="27460">
                  <c:v>6.3800000000000009E-2</c:v>
                </c:pt>
                <c:pt idx="27461">
                  <c:v>5.1000000000000004E-2</c:v>
                </c:pt>
                <c:pt idx="27462">
                  <c:v>4.5800000000000007E-2</c:v>
                </c:pt>
                <c:pt idx="27463">
                  <c:v>4.4900000000000002E-2</c:v>
                </c:pt>
                <c:pt idx="27464">
                  <c:v>4.2599999999999999E-2</c:v>
                </c:pt>
                <c:pt idx="27465">
                  <c:v>5.1700000000000003E-2</c:v>
                </c:pt>
                <c:pt idx="27466">
                  <c:v>6.1200000000000004E-2</c:v>
                </c:pt>
                <c:pt idx="27467">
                  <c:v>4.7399999999999998E-2</c:v>
                </c:pt>
                <c:pt idx="27468">
                  <c:v>6.4500000000000002E-2</c:v>
                </c:pt>
                <c:pt idx="27469">
                  <c:v>7.9400000000000012E-2</c:v>
                </c:pt>
                <c:pt idx="27470">
                  <c:v>7.5400000000000009E-2</c:v>
                </c:pt>
                <c:pt idx="27471">
                  <c:v>5.8599999999999999E-2</c:v>
                </c:pt>
                <c:pt idx="27472">
                  <c:v>6.0700000000000004E-2</c:v>
                </c:pt>
                <c:pt idx="27473">
                  <c:v>0.06</c:v>
                </c:pt>
                <c:pt idx="27474">
                  <c:v>6.3200000000000006E-2</c:v>
                </c:pt>
                <c:pt idx="27475">
                  <c:v>8.6500000000000007E-2</c:v>
                </c:pt>
                <c:pt idx="27476">
                  <c:v>7.3900000000000007E-2</c:v>
                </c:pt>
                <c:pt idx="27477">
                  <c:v>6.1400000000000003E-2</c:v>
                </c:pt>
                <c:pt idx="27478">
                  <c:v>6.0100000000000001E-2</c:v>
                </c:pt>
                <c:pt idx="27479">
                  <c:v>4.8100000000000004E-2</c:v>
                </c:pt>
                <c:pt idx="27480">
                  <c:v>4.8500000000000001E-2</c:v>
                </c:pt>
                <c:pt idx="27481">
                  <c:v>5.7499999999999996E-2</c:v>
                </c:pt>
                <c:pt idx="27482">
                  <c:v>5.7999999999999996E-2</c:v>
                </c:pt>
                <c:pt idx="27483">
                  <c:v>7.5900000000000009E-2</c:v>
                </c:pt>
                <c:pt idx="27484">
                  <c:v>8.9600000000000013E-2</c:v>
                </c:pt>
                <c:pt idx="27485">
                  <c:v>0.1512</c:v>
                </c:pt>
                <c:pt idx="27486">
                  <c:v>0.1361</c:v>
                </c:pt>
                <c:pt idx="27487">
                  <c:v>0.17090000000000002</c:v>
                </c:pt>
                <c:pt idx="27488">
                  <c:v>0.11030000000000001</c:v>
                </c:pt>
                <c:pt idx="27489">
                  <c:v>8.6199999999999999E-2</c:v>
                </c:pt>
                <c:pt idx="27490">
                  <c:v>4.2200000000000001E-2</c:v>
                </c:pt>
                <c:pt idx="27491">
                  <c:v>3.09E-2</c:v>
                </c:pt>
                <c:pt idx="27492">
                  <c:v>3.1699999999999999E-2</c:v>
                </c:pt>
                <c:pt idx="27493">
                  <c:v>3.3800000000000004E-2</c:v>
                </c:pt>
                <c:pt idx="27494">
                  <c:v>9.8799999999999999E-2</c:v>
                </c:pt>
                <c:pt idx="27495">
                  <c:v>0.12989999999999999</c:v>
                </c:pt>
                <c:pt idx="27496">
                  <c:v>0.1212</c:v>
                </c:pt>
                <c:pt idx="27497">
                  <c:v>0.10289999999999999</c:v>
                </c:pt>
                <c:pt idx="27498">
                  <c:v>9.74E-2</c:v>
                </c:pt>
                <c:pt idx="27499">
                  <c:v>7.3400000000000007E-2</c:v>
                </c:pt>
                <c:pt idx="27500">
                  <c:v>9.9600000000000008E-2</c:v>
                </c:pt>
                <c:pt idx="27501">
                  <c:v>0.1055</c:v>
                </c:pt>
                <c:pt idx="27502">
                  <c:v>6.5300000000000011E-2</c:v>
                </c:pt>
                <c:pt idx="27503">
                  <c:v>5.6100000000000011E-2</c:v>
                </c:pt>
                <c:pt idx="27504">
                  <c:v>5.8200000000000002E-2</c:v>
                </c:pt>
                <c:pt idx="27505">
                  <c:v>7.5400000000000009E-2</c:v>
                </c:pt>
                <c:pt idx="27506">
                  <c:v>0.14630000000000001</c:v>
                </c:pt>
                <c:pt idx="27507">
                  <c:v>0.13650000000000001</c:v>
                </c:pt>
                <c:pt idx="27508">
                  <c:v>0.17760000000000001</c:v>
                </c:pt>
                <c:pt idx="27509">
                  <c:v>0.2198</c:v>
                </c:pt>
                <c:pt idx="27510">
                  <c:v>0.19359999999999999</c:v>
                </c:pt>
                <c:pt idx="27511">
                  <c:v>0.16670000000000001</c:v>
                </c:pt>
                <c:pt idx="27512">
                  <c:v>0.12940000000000002</c:v>
                </c:pt>
                <c:pt idx="27513">
                  <c:v>0.14230000000000001</c:v>
                </c:pt>
                <c:pt idx="27514">
                  <c:v>0.14330000000000001</c:v>
                </c:pt>
                <c:pt idx="27515">
                  <c:v>0.10500000000000001</c:v>
                </c:pt>
                <c:pt idx="27516">
                  <c:v>8.9100000000000013E-2</c:v>
                </c:pt>
                <c:pt idx="27517">
                  <c:v>8.6300000000000002E-2</c:v>
                </c:pt>
                <c:pt idx="27518">
                  <c:v>8.6400000000000005E-2</c:v>
                </c:pt>
                <c:pt idx="27519">
                  <c:v>9.2100000000000015E-2</c:v>
                </c:pt>
                <c:pt idx="27520">
                  <c:v>0.11030000000000001</c:v>
                </c:pt>
                <c:pt idx="27521">
                  <c:v>0.1135</c:v>
                </c:pt>
                <c:pt idx="27522">
                  <c:v>0.11130000000000001</c:v>
                </c:pt>
                <c:pt idx="27523">
                  <c:v>0.10500000000000001</c:v>
                </c:pt>
                <c:pt idx="27524">
                  <c:v>0.12820000000000001</c:v>
                </c:pt>
                <c:pt idx="27525">
                  <c:v>0.10840000000000001</c:v>
                </c:pt>
                <c:pt idx="27526">
                  <c:v>8.8800000000000004E-2</c:v>
                </c:pt>
                <c:pt idx="27527">
                  <c:v>7.4300000000000005E-2</c:v>
                </c:pt>
                <c:pt idx="27528">
                  <c:v>9.2300000000000007E-2</c:v>
                </c:pt>
                <c:pt idx="27529">
                  <c:v>0.11000000000000001</c:v>
                </c:pt>
                <c:pt idx="27530">
                  <c:v>9.0700000000000003E-2</c:v>
                </c:pt>
                <c:pt idx="27531">
                  <c:v>8.9800000000000005E-2</c:v>
                </c:pt>
                <c:pt idx="27532">
                  <c:v>8.0000000000000016E-2</c:v>
                </c:pt>
                <c:pt idx="27533">
                  <c:v>0.11220000000000002</c:v>
                </c:pt>
                <c:pt idx="27534">
                  <c:v>9.74E-2</c:v>
                </c:pt>
                <c:pt idx="27535">
                  <c:v>6.0400000000000002E-2</c:v>
                </c:pt>
                <c:pt idx="27536">
                  <c:v>6.0400000000000002E-2</c:v>
                </c:pt>
                <c:pt idx="27537">
                  <c:v>4.6700000000000005E-2</c:v>
                </c:pt>
                <c:pt idx="27538">
                  <c:v>3.5299999999999998E-2</c:v>
                </c:pt>
                <c:pt idx="27539">
                  <c:v>3.56E-2</c:v>
                </c:pt>
                <c:pt idx="27540">
                  <c:v>3.2600000000000004E-2</c:v>
                </c:pt>
                <c:pt idx="27541">
                  <c:v>0.1077</c:v>
                </c:pt>
                <c:pt idx="27542">
                  <c:v>9.7500000000000003E-2</c:v>
                </c:pt>
                <c:pt idx="27543">
                  <c:v>8.0600000000000005E-2</c:v>
                </c:pt>
                <c:pt idx="27544">
                  <c:v>6.6900000000000001E-2</c:v>
                </c:pt>
                <c:pt idx="27545">
                  <c:v>5.5300000000000009E-2</c:v>
                </c:pt>
                <c:pt idx="27546">
                  <c:v>3.9900000000000005E-2</c:v>
                </c:pt>
                <c:pt idx="27547">
                  <c:v>4.2599999999999999E-2</c:v>
                </c:pt>
                <c:pt idx="27548">
                  <c:v>2.5700000000000001E-2</c:v>
                </c:pt>
                <c:pt idx="27549">
                  <c:v>1.8800000000000001E-2</c:v>
                </c:pt>
                <c:pt idx="27550">
                  <c:v>1.78E-2</c:v>
                </c:pt>
                <c:pt idx="27551">
                  <c:v>2.47E-2</c:v>
                </c:pt>
                <c:pt idx="27552">
                  <c:v>2.1100000000000001E-2</c:v>
                </c:pt>
                <c:pt idx="27553">
                  <c:v>1.3000000000000001E-2</c:v>
                </c:pt>
                <c:pt idx="27554">
                  <c:v>1.3000000000000001E-2</c:v>
                </c:pt>
                <c:pt idx="27555">
                  <c:v>1.06E-2</c:v>
                </c:pt>
                <c:pt idx="27556">
                  <c:v>9.300000000000001E-3</c:v>
                </c:pt>
                <c:pt idx="27557">
                  <c:v>4.7000000000000002E-3</c:v>
                </c:pt>
                <c:pt idx="27558">
                  <c:v>2.4000000000000002E-3</c:v>
                </c:pt>
                <c:pt idx="27559">
                  <c:v>5.8999999999999999E-3</c:v>
                </c:pt>
                <c:pt idx="27560">
                  <c:v>7.0999999999999995E-3</c:v>
                </c:pt>
                <c:pt idx="27561">
                  <c:v>1.06E-2</c:v>
                </c:pt>
                <c:pt idx="27562">
                  <c:v>9.5000000000000015E-3</c:v>
                </c:pt>
                <c:pt idx="27563">
                  <c:v>9.4000000000000004E-3</c:v>
                </c:pt>
                <c:pt idx="27564">
                  <c:v>1.1700000000000002E-2</c:v>
                </c:pt>
                <c:pt idx="27565">
                  <c:v>9.300000000000001E-3</c:v>
                </c:pt>
                <c:pt idx="27566">
                  <c:v>9.300000000000001E-3</c:v>
                </c:pt>
                <c:pt idx="27567">
                  <c:v>4.7000000000000002E-3</c:v>
                </c:pt>
                <c:pt idx="27568">
                  <c:v>2.4000000000000002E-3</c:v>
                </c:pt>
                <c:pt idx="27569">
                  <c:v>1.43E-2</c:v>
                </c:pt>
                <c:pt idx="27570">
                  <c:v>2.2700000000000001E-2</c:v>
                </c:pt>
                <c:pt idx="27571">
                  <c:v>2.5900000000000003E-2</c:v>
                </c:pt>
                <c:pt idx="27572">
                  <c:v>1.89E-2</c:v>
                </c:pt>
                <c:pt idx="27573">
                  <c:v>1.9800000000000002E-2</c:v>
                </c:pt>
                <c:pt idx="27574">
                  <c:v>1.8499999999999999E-2</c:v>
                </c:pt>
                <c:pt idx="27575">
                  <c:v>1.1600000000000001E-2</c:v>
                </c:pt>
                <c:pt idx="27576">
                  <c:v>8.1000000000000013E-3</c:v>
                </c:pt>
                <c:pt idx="27577">
                  <c:v>9.1999999999999998E-3</c:v>
                </c:pt>
                <c:pt idx="27578">
                  <c:v>1.1300000000000001E-2</c:v>
                </c:pt>
                <c:pt idx="27579">
                  <c:v>1.0200000000000001E-2</c:v>
                </c:pt>
                <c:pt idx="27580">
                  <c:v>7.9000000000000008E-3</c:v>
                </c:pt>
                <c:pt idx="27581">
                  <c:v>7.9000000000000008E-3</c:v>
                </c:pt>
                <c:pt idx="27582">
                  <c:v>5.6000000000000008E-3</c:v>
                </c:pt>
                <c:pt idx="27583">
                  <c:v>3.4000000000000002E-3</c:v>
                </c:pt>
                <c:pt idx="27584">
                  <c:v>4.4999999999999997E-3</c:v>
                </c:pt>
                <c:pt idx="27585">
                  <c:v>1.1000000000000001E-3</c:v>
                </c:pt>
                <c:pt idx="27586">
                  <c:v>0</c:v>
                </c:pt>
                <c:pt idx="27587">
                  <c:v>0</c:v>
                </c:pt>
                <c:pt idx="27588">
                  <c:v>0</c:v>
                </c:pt>
                <c:pt idx="27589">
                  <c:v>0</c:v>
                </c:pt>
                <c:pt idx="27590">
                  <c:v>0</c:v>
                </c:pt>
                <c:pt idx="27591">
                  <c:v>0</c:v>
                </c:pt>
                <c:pt idx="27592">
                  <c:v>0</c:v>
                </c:pt>
                <c:pt idx="27593">
                  <c:v>0</c:v>
                </c:pt>
                <c:pt idx="27594">
                  <c:v>0</c:v>
                </c:pt>
                <c:pt idx="27595">
                  <c:v>0</c:v>
                </c:pt>
                <c:pt idx="27596">
                  <c:v>0</c:v>
                </c:pt>
                <c:pt idx="27597">
                  <c:v>0</c:v>
                </c:pt>
                <c:pt idx="27598">
                  <c:v>0</c:v>
                </c:pt>
                <c:pt idx="27599">
                  <c:v>0</c:v>
                </c:pt>
                <c:pt idx="27600">
                  <c:v>0</c:v>
                </c:pt>
                <c:pt idx="27601">
                  <c:v>0</c:v>
                </c:pt>
                <c:pt idx="27602">
                  <c:v>0</c:v>
                </c:pt>
                <c:pt idx="27603">
                  <c:v>0</c:v>
                </c:pt>
                <c:pt idx="27604">
                  <c:v>0</c:v>
                </c:pt>
                <c:pt idx="27605">
                  <c:v>0</c:v>
                </c:pt>
                <c:pt idx="27606">
                  <c:v>0</c:v>
                </c:pt>
                <c:pt idx="27607">
                  <c:v>0</c:v>
                </c:pt>
                <c:pt idx="27608">
                  <c:v>0</c:v>
                </c:pt>
                <c:pt idx="27609">
                  <c:v>0</c:v>
                </c:pt>
                <c:pt idx="27610">
                  <c:v>0</c:v>
                </c:pt>
                <c:pt idx="27611">
                  <c:v>0</c:v>
                </c:pt>
                <c:pt idx="27612">
                  <c:v>0</c:v>
                </c:pt>
                <c:pt idx="27613">
                  <c:v>0</c:v>
                </c:pt>
                <c:pt idx="27614">
                  <c:v>0</c:v>
                </c:pt>
                <c:pt idx="27615">
                  <c:v>0</c:v>
                </c:pt>
                <c:pt idx="27616">
                  <c:v>0</c:v>
                </c:pt>
                <c:pt idx="27617">
                  <c:v>0</c:v>
                </c:pt>
                <c:pt idx="27618">
                  <c:v>0</c:v>
                </c:pt>
                <c:pt idx="27619">
                  <c:v>0</c:v>
                </c:pt>
                <c:pt idx="27620">
                  <c:v>0</c:v>
                </c:pt>
                <c:pt idx="27621">
                  <c:v>0</c:v>
                </c:pt>
                <c:pt idx="27622">
                  <c:v>0</c:v>
                </c:pt>
                <c:pt idx="27623">
                  <c:v>0</c:v>
                </c:pt>
                <c:pt idx="27624">
                  <c:v>0</c:v>
                </c:pt>
                <c:pt idx="27625">
                  <c:v>0</c:v>
                </c:pt>
                <c:pt idx="27626">
                  <c:v>0</c:v>
                </c:pt>
                <c:pt idx="27627">
                  <c:v>0</c:v>
                </c:pt>
                <c:pt idx="27628">
                  <c:v>0</c:v>
                </c:pt>
                <c:pt idx="27629">
                  <c:v>0</c:v>
                </c:pt>
                <c:pt idx="27630">
                  <c:v>0</c:v>
                </c:pt>
                <c:pt idx="27631">
                  <c:v>0</c:v>
                </c:pt>
                <c:pt idx="27632">
                  <c:v>0</c:v>
                </c:pt>
                <c:pt idx="27633">
                  <c:v>0</c:v>
                </c:pt>
                <c:pt idx="27634">
                  <c:v>0</c:v>
                </c:pt>
                <c:pt idx="27635">
                  <c:v>0</c:v>
                </c:pt>
                <c:pt idx="27636">
                  <c:v>0</c:v>
                </c:pt>
                <c:pt idx="27637">
                  <c:v>0</c:v>
                </c:pt>
                <c:pt idx="27638">
                  <c:v>0</c:v>
                </c:pt>
                <c:pt idx="27639">
                  <c:v>0</c:v>
                </c:pt>
                <c:pt idx="27640">
                  <c:v>0</c:v>
                </c:pt>
                <c:pt idx="27641">
                  <c:v>0</c:v>
                </c:pt>
                <c:pt idx="27642">
                  <c:v>0</c:v>
                </c:pt>
                <c:pt idx="27643">
                  <c:v>0</c:v>
                </c:pt>
                <c:pt idx="27644">
                  <c:v>0</c:v>
                </c:pt>
                <c:pt idx="27645">
                  <c:v>0</c:v>
                </c:pt>
                <c:pt idx="27646">
                  <c:v>0</c:v>
                </c:pt>
                <c:pt idx="27647">
                  <c:v>0</c:v>
                </c:pt>
                <c:pt idx="27648">
                  <c:v>0</c:v>
                </c:pt>
                <c:pt idx="27649">
                  <c:v>0</c:v>
                </c:pt>
                <c:pt idx="27650">
                  <c:v>0</c:v>
                </c:pt>
                <c:pt idx="27651">
                  <c:v>0</c:v>
                </c:pt>
                <c:pt idx="27652">
                  <c:v>0</c:v>
                </c:pt>
                <c:pt idx="27653">
                  <c:v>0</c:v>
                </c:pt>
                <c:pt idx="27654">
                  <c:v>0</c:v>
                </c:pt>
                <c:pt idx="27655">
                  <c:v>0</c:v>
                </c:pt>
                <c:pt idx="27656">
                  <c:v>0</c:v>
                </c:pt>
                <c:pt idx="27657">
                  <c:v>0</c:v>
                </c:pt>
                <c:pt idx="27658">
                  <c:v>0</c:v>
                </c:pt>
                <c:pt idx="27659">
                  <c:v>0</c:v>
                </c:pt>
                <c:pt idx="27660">
                  <c:v>0</c:v>
                </c:pt>
                <c:pt idx="27661">
                  <c:v>0</c:v>
                </c:pt>
                <c:pt idx="27662">
                  <c:v>0</c:v>
                </c:pt>
                <c:pt idx="27663">
                  <c:v>0</c:v>
                </c:pt>
                <c:pt idx="27664">
                  <c:v>0</c:v>
                </c:pt>
                <c:pt idx="27665">
                  <c:v>0</c:v>
                </c:pt>
                <c:pt idx="27666">
                  <c:v>0</c:v>
                </c:pt>
                <c:pt idx="27667">
                  <c:v>0</c:v>
                </c:pt>
                <c:pt idx="27668">
                  <c:v>0</c:v>
                </c:pt>
                <c:pt idx="27669">
                  <c:v>0</c:v>
                </c:pt>
                <c:pt idx="27670">
                  <c:v>0</c:v>
                </c:pt>
                <c:pt idx="27671">
                  <c:v>0</c:v>
                </c:pt>
                <c:pt idx="27672">
                  <c:v>0</c:v>
                </c:pt>
                <c:pt idx="27673">
                  <c:v>0</c:v>
                </c:pt>
                <c:pt idx="27674">
                  <c:v>0</c:v>
                </c:pt>
                <c:pt idx="27675">
                  <c:v>0</c:v>
                </c:pt>
                <c:pt idx="27676">
                  <c:v>0</c:v>
                </c:pt>
                <c:pt idx="27677">
                  <c:v>0</c:v>
                </c:pt>
                <c:pt idx="27678">
                  <c:v>0</c:v>
                </c:pt>
                <c:pt idx="27679">
                  <c:v>0</c:v>
                </c:pt>
                <c:pt idx="27680">
                  <c:v>0</c:v>
                </c:pt>
                <c:pt idx="27681">
                  <c:v>0</c:v>
                </c:pt>
                <c:pt idx="27682">
                  <c:v>0</c:v>
                </c:pt>
                <c:pt idx="27683">
                  <c:v>0</c:v>
                </c:pt>
                <c:pt idx="27684">
                  <c:v>0</c:v>
                </c:pt>
                <c:pt idx="27685">
                  <c:v>0</c:v>
                </c:pt>
                <c:pt idx="27686">
                  <c:v>0</c:v>
                </c:pt>
                <c:pt idx="27687">
                  <c:v>0</c:v>
                </c:pt>
                <c:pt idx="27688">
                  <c:v>0</c:v>
                </c:pt>
                <c:pt idx="27689">
                  <c:v>0</c:v>
                </c:pt>
                <c:pt idx="27690">
                  <c:v>0</c:v>
                </c:pt>
                <c:pt idx="27691">
                  <c:v>0</c:v>
                </c:pt>
                <c:pt idx="27692">
                  <c:v>0</c:v>
                </c:pt>
                <c:pt idx="27693">
                  <c:v>0</c:v>
                </c:pt>
                <c:pt idx="27694">
                  <c:v>0</c:v>
                </c:pt>
                <c:pt idx="27695">
                  <c:v>0</c:v>
                </c:pt>
                <c:pt idx="27696">
                  <c:v>0</c:v>
                </c:pt>
                <c:pt idx="27697">
                  <c:v>0</c:v>
                </c:pt>
                <c:pt idx="27698">
                  <c:v>0</c:v>
                </c:pt>
                <c:pt idx="27699">
                  <c:v>0</c:v>
                </c:pt>
                <c:pt idx="27700">
                  <c:v>0</c:v>
                </c:pt>
                <c:pt idx="27701">
                  <c:v>0</c:v>
                </c:pt>
                <c:pt idx="27702">
                  <c:v>0</c:v>
                </c:pt>
                <c:pt idx="27703">
                  <c:v>0</c:v>
                </c:pt>
                <c:pt idx="27704">
                  <c:v>0</c:v>
                </c:pt>
                <c:pt idx="27705">
                  <c:v>0</c:v>
                </c:pt>
                <c:pt idx="27706">
                  <c:v>0</c:v>
                </c:pt>
                <c:pt idx="27707">
                  <c:v>0</c:v>
                </c:pt>
                <c:pt idx="27708">
                  <c:v>0</c:v>
                </c:pt>
                <c:pt idx="27709">
                  <c:v>0</c:v>
                </c:pt>
                <c:pt idx="27710">
                  <c:v>0</c:v>
                </c:pt>
                <c:pt idx="27711">
                  <c:v>0</c:v>
                </c:pt>
                <c:pt idx="27712">
                  <c:v>0</c:v>
                </c:pt>
                <c:pt idx="27713">
                  <c:v>0</c:v>
                </c:pt>
                <c:pt idx="27714">
                  <c:v>0</c:v>
                </c:pt>
                <c:pt idx="27715">
                  <c:v>0</c:v>
                </c:pt>
                <c:pt idx="27716">
                  <c:v>0</c:v>
                </c:pt>
                <c:pt idx="27717">
                  <c:v>0</c:v>
                </c:pt>
                <c:pt idx="27718">
                  <c:v>0</c:v>
                </c:pt>
                <c:pt idx="27719">
                  <c:v>0</c:v>
                </c:pt>
                <c:pt idx="27720">
                  <c:v>0</c:v>
                </c:pt>
                <c:pt idx="27721">
                  <c:v>0</c:v>
                </c:pt>
                <c:pt idx="27722">
                  <c:v>0</c:v>
                </c:pt>
                <c:pt idx="27723">
                  <c:v>0</c:v>
                </c:pt>
                <c:pt idx="27724">
                  <c:v>0</c:v>
                </c:pt>
                <c:pt idx="27725">
                  <c:v>0</c:v>
                </c:pt>
                <c:pt idx="27726">
                  <c:v>0</c:v>
                </c:pt>
                <c:pt idx="27727">
                  <c:v>0</c:v>
                </c:pt>
                <c:pt idx="27728">
                  <c:v>0</c:v>
                </c:pt>
                <c:pt idx="27729">
                  <c:v>0</c:v>
                </c:pt>
                <c:pt idx="27730">
                  <c:v>3.0000000000000001E-3</c:v>
                </c:pt>
                <c:pt idx="27731">
                  <c:v>7.9000000000000008E-3</c:v>
                </c:pt>
                <c:pt idx="27732">
                  <c:v>1.09E-2</c:v>
                </c:pt>
                <c:pt idx="27733">
                  <c:v>1.1900000000000001E-2</c:v>
                </c:pt>
                <c:pt idx="27734">
                  <c:v>1.09E-2</c:v>
                </c:pt>
                <c:pt idx="27735">
                  <c:v>1.49E-2</c:v>
                </c:pt>
                <c:pt idx="27736">
                  <c:v>1.1900000000000001E-2</c:v>
                </c:pt>
                <c:pt idx="27737">
                  <c:v>1.2800000000000001E-2</c:v>
                </c:pt>
                <c:pt idx="27738">
                  <c:v>9.9000000000000008E-3</c:v>
                </c:pt>
                <c:pt idx="27739">
                  <c:v>8.9999999999999993E-3</c:v>
                </c:pt>
                <c:pt idx="27740">
                  <c:v>8.0000000000000002E-3</c:v>
                </c:pt>
                <c:pt idx="27741">
                  <c:v>5.000000000000001E-3</c:v>
                </c:pt>
                <c:pt idx="27742">
                  <c:v>5.000000000000001E-3</c:v>
                </c:pt>
                <c:pt idx="27743">
                  <c:v>4.0000000000000001E-3</c:v>
                </c:pt>
                <c:pt idx="27744">
                  <c:v>2E-3</c:v>
                </c:pt>
                <c:pt idx="27745">
                  <c:v>4.0000000000000001E-3</c:v>
                </c:pt>
                <c:pt idx="27746">
                  <c:v>5.1000000000000004E-3</c:v>
                </c:pt>
                <c:pt idx="27747">
                  <c:v>8.1000000000000013E-3</c:v>
                </c:pt>
                <c:pt idx="27748">
                  <c:v>1.3200000000000002E-2</c:v>
                </c:pt>
                <c:pt idx="27749">
                  <c:v>1.0200000000000001E-2</c:v>
                </c:pt>
                <c:pt idx="27750">
                  <c:v>9.1999999999999998E-3</c:v>
                </c:pt>
                <c:pt idx="27751">
                  <c:v>9.1999999999999998E-3</c:v>
                </c:pt>
                <c:pt idx="27752">
                  <c:v>7.1999999999999998E-3</c:v>
                </c:pt>
                <c:pt idx="27753">
                  <c:v>1.44E-2</c:v>
                </c:pt>
                <c:pt idx="27754">
                  <c:v>1.2500000000000001E-2</c:v>
                </c:pt>
                <c:pt idx="27755">
                  <c:v>9.5000000000000015E-3</c:v>
                </c:pt>
                <c:pt idx="27756">
                  <c:v>9.4000000000000004E-3</c:v>
                </c:pt>
                <c:pt idx="27757">
                  <c:v>7.4000000000000003E-3</c:v>
                </c:pt>
                <c:pt idx="27758">
                  <c:v>6.4000000000000003E-3</c:v>
                </c:pt>
                <c:pt idx="27759">
                  <c:v>6.5000000000000006E-3</c:v>
                </c:pt>
                <c:pt idx="27760">
                  <c:v>1.09E-2</c:v>
                </c:pt>
                <c:pt idx="27761">
                  <c:v>2.6000000000000002E-2</c:v>
                </c:pt>
                <c:pt idx="27762">
                  <c:v>3.4700000000000002E-2</c:v>
                </c:pt>
                <c:pt idx="27763">
                  <c:v>1.6800000000000002E-2</c:v>
                </c:pt>
                <c:pt idx="27764">
                  <c:v>3.2400000000000005E-2</c:v>
                </c:pt>
                <c:pt idx="27765">
                  <c:v>7.6500000000000012E-2</c:v>
                </c:pt>
                <c:pt idx="27766">
                  <c:v>5.7700000000000001E-2</c:v>
                </c:pt>
                <c:pt idx="27767">
                  <c:v>5.0900000000000001E-2</c:v>
                </c:pt>
                <c:pt idx="27768">
                  <c:v>6.5100000000000005E-2</c:v>
                </c:pt>
                <c:pt idx="27769">
                  <c:v>8.0700000000000008E-2</c:v>
                </c:pt>
                <c:pt idx="27770">
                  <c:v>9.6200000000000008E-2</c:v>
                </c:pt>
                <c:pt idx="27771">
                  <c:v>0.12789999999999999</c:v>
                </c:pt>
                <c:pt idx="27772">
                  <c:v>0.1011</c:v>
                </c:pt>
                <c:pt idx="27773">
                  <c:v>9.3500000000000014E-2</c:v>
                </c:pt>
                <c:pt idx="27774">
                  <c:v>0.1265</c:v>
                </c:pt>
                <c:pt idx="27775">
                  <c:v>0.13340000000000002</c:v>
                </c:pt>
                <c:pt idx="27776">
                  <c:v>0.10560000000000001</c:v>
                </c:pt>
                <c:pt idx="27777">
                  <c:v>0.11630000000000001</c:v>
                </c:pt>
                <c:pt idx="27778">
                  <c:v>0.1232</c:v>
                </c:pt>
                <c:pt idx="27779">
                  <c:v>0.1202</c:v>
                </c:pt>
                <c:pt idx="27780">
                  <c:v>0.1057</c:v>
                </c:pt>
                <c:pt idx="27781">
                  <c:v>0.1343</c:v>
                </c:pt>
                <c:pt idx="27782">
                  <c:v>0.13350000000000001</c:v>
                </c:pt>
                <c:pt idx="27783">
                  <c:v>0.15970000000000001</c:v>
                </c:pt>
                <c:pt idx="27784">
                  <c:v>0.22500000000000001</c:v>
                </c:pt>
                <c:pt idx="27785">
                  <c:v>0.2114</c:v>
                </c:pt>
                <c:pt idx="27786">
                  <c:v>0.18910000000000002</c:v>
                </c:pt>
                <c:pt idx="27787">
                  <c:v>0.14399999999999999</c:v>
                </c:pt>
                <c:pt idx="27788">
                  <c:v>0.12270000000000002</c:v>
                </c:pt>
                <c:pt idx="27789">
                  <c:v>0.1159</c:v>
                </c:pt>
                <c:pt idx="27790">
                  <c:v>0.1154</c:v>
                </c:pt>
                <c:pt idx="27791">
                  <c:v>0.12110000000000001</c:v>
                </c:pt>
                <c:pt idx="27792">
                  <c:v>0.15570000000000001</c:v>
                </c:pt>
                <c:pt idx="27793">
                  <c:v>0.14980000000000002</c:v>
                </c:pt>
                <c:pt idx="27794">
                  <c:v>0.1643</c:v>
                </c:pt>
                <c:pt idx="27795">
                  <c:v>0.1716</c:v>
                </c:pt>
                <c:pt idx="27796">
                  <c:v>0.1797</c:v>
                </c:pt>
                <c:pt idx="27797">
                  <c:v>0.21250000000000002</c:v>
                </c:pt>
                <c:pt idx="27798">
                  <c:v>0.22320000000000004</c:v>
                </c:pt>
                <c:pt idx="27799">
                  <c:v>0.23330000000000004</c:v>
                </c:pt>
                <c:pt idx="27800">
                  <c:v>0.2417</c:v>
                </c:pt>
                <c:pt idx="27801">
                  <c:v>0.22620000000000001</c:v>
                </c:pt>
                <c:pt idx="27802">
                  <c:v>0.23270000000000002</c:v>
                </c:pt>
                <c:pt idx="27803">
                  <c:v>0.24420000000000003</c:v>
                </c:pt>
                <c:pt idx="27804">
                  <c:v>0.28330000000000005</c:v>
                </c:pt>
                <c:pt idx="27805">
                  <c:v>0.36930000000000002</c:v>
                </c:pt>
                <c:pt idx="27806">
                  <c:v>0.34740000000000004</c:v>
                </c:pt>
                <c:pt idx="27807">
                  <c:v>0.28010000000000002</c:v>
                </c:pt>
                <c:pt idx="27808">
                  <c:v>0.21760000000000002</c:v>
                </c:pt>
                <c:pt idx="27809">
                  <c:v>0.17250000000000001</c:v>
                </c:pt>
                <c:pt idx="27810">
                  <c:v>0.14460000000000001</c:v>
                </c:pt>
                <c:pt idx="27811">
                  <c:v>0.10630000000000001</c:v>
                </c:pt>
                <c:pt idx="27812">
                  <c:v>0.1021</c:v>
                </c:pt>
                <c:pt idx="27813">
                  <c:v>8.1299999999999997E-2</c:v>
                </c:pt>
                <c:pt idx="27814">
                  <c:v>6.7000000000000004E-2</c:v>
                </c:pt>
                <c:pt idx="27815">
                  <c:v>4.9700000000000001E-2</c:v>
                </c:pt>
                <c:pt idx="27816">
                  <c:v>2.7600000000000003E-2</c:v>
                </c:pt>
                <c:pt idx="27817">
                  <c:v>1.9800000000000002E-2</c:v>
                </c:pt>
                <c:pt idx="27818">
                  <c:v>1.7600000000000001E-2</c:v>
                </c:pt>
                <c:pt idx="27819">
                  <c:v>1.44E-2</c:v>
                </c:pt>
                <c:pt idx="27820">
                  <c:v>2.0300000000000002E-2</c:v>
                </c:pt>
                <c:pt idx="27821">
                  <c:v>0.05</c:v>
                </c:pt>
                <c:pt idx="27822">
                  <c:v>5.67E-2</c:v>
                </c:pt>
                <c:pt idx="27823">
                  <c:v>5.5800000000000009E-2</c:v>
                </c:pt>
                <c:pt idx="27824">
                  <c:v>0.10400000000000001</c:v>
                </c:pt>
                <c:pt idx="27825">
                  <c:v>7.1199999999999999E-2</c:v>
                </c:pt>
                <c:pt idx="27826">
                  <c:v>8.7800000000000003E-2</c:v>
                </c:pt>
                <c:pt idx="27827">
                  <c:v>9.290000000000001E-2</c:v>
                </c:pt>
                <c:pt idx="27828">
                  <c:v>6.5000000000000002E-2</c:v>
                </c:pt>
                <c:pt idx="27829">
                  <c:v>5.1600000000000007E-2</c:v>
                </c:pt>
                <c:pt idx="27830">
                  <c:v>4.3099999999999999E-2</c:v>
                </c:pt>
                <c:pt idx="27831">
                  <c:v>3.7500000000000006E-2</c:v>
                </c:pt>
                <c:pt idx="27832">
                  <c:v>2.6000000000000002E-2</c:v>
                </c:pt>
                <c:pt idx="27833">
                  <c:v>1.9300000000000001E-2</c:v>
                </c:pt>
                <c:pt idx="27834">
                  <c:v>1.47E-2</c:v>
                </c:pt>
                <c:pt idx="27835">
                  <c:v>1.23E-2</c:v>
                </c:pt>
                <c:pt idx="27836">
                  <c:v>6.7000000000000011E-3</c:v>
                </c:pt>
                <c:pt idx="27837">
                  <c:v>2.3E-3</c:v>
                </c:pt>
                <c:pt idx="27838">
                  <c:v>1.1200000000000002E-2</c:v>
                </c:pt>
                <c:pt idx="27839">
                  <c:v>1.7600000000000001E-2</c:v>
                </c:pt>
                <c:pt idx="27840">
                  <c:v>1.0000000000000002E-2</c:v>
                </c:pt>
                <c:pt idx="27841">
                  <c:v>7.7000000000000002E-3</c:v>
                </c:pt>
                <c:pt idx="27842">
                  <c:v>3.3000000000000004E-3</c:v>
                </c:pt>
                <c:pt idx="27843">
                  <c:v>0</c:v>
                </c:pt>
                <c:pt idx="27844">
                  <c:v>0</c:v>
                </c:pt>
                <c:pt idx="27845">
                  <c:v>0</c:v>
                </c:pt>
                <c:pt idx="27846">
                  <c:v>0</c:v>
                </c:pt>
                <c:pt idx="27847">
                  <c:v>0</c:v>
                </c:pt>
                <c:pt idx="27848">
                  <c:v>0</c:v>
                </c:pt>
                <c:pt idx="27849">
                  <c:v>0</c:v>
                </c:pt>
                <c:pt idx="27850">
                  <c:v>0</c:v>
                </c:pt>
                <c:pt idx="27851">
                  <c:v>0</c:v>
                </c:pt>
                <c:pt idx="27852">
                  <c:v>0</c:v>
                </c:pt>
                <c:pt idx="27853">
                  <c:v>0</c:v>
                </c:pt>
                <c:pt idx="27854">
                  <c:v>0</c:v>
                </c:pt>
                <c:pt idx="27855">
                  <c:v>0</c:v>
                </c:pt>
                <c:pt idx="27856">
                  <c:v>0</c:v>
                </c:pt>
                <c:pt idx="27857">
                  <c:v>0</c:v>
                </c:pt>
                <c:pt idx="27858">
                  <c:v>0</c:v>
                </c:pt>
                <c:pt idx="27859">
                  <c:v>0</c:v>
                </c:pt>
                <c:pt idx="27860">
                  <c:v>0</c:v>
                </c:pt>
                <c:pt idx="27861">
                  <c:v>0</c:v>
                </c:pt>
                <c:pt idx="27862">
                  <c:v>0</c:v>
                </c:pt>
                <c:pt idx="27863">
                  <c:v>0</c:v>
                </c:pt>
                <c:pt idx="27864">
                  <c:v>0</c:v>
                </c:pt>
                <c:pt idx="27865">
                  <c:v>0</c:v>
                </c:pt>
                <c:pt idx="27866">
                  <c:v>0</c:v>
                </c:pt>
                <c:pt idx="27867">
                  <c:v>0</c:v>
                </c:pt>
                <c:pt idx="27868">
                  <c:v>0</c:v>
                </c:pt>
                <c:pt idx="27869">
                  <c:v>0</c:v>
                </c:pt>
                <c:pt idx="27870">
                  <c:v>0</c:v>
                </c:pt>
                <c:pt idx="27871">
                  <c:v>0</c:v>
                </c:pt>
                <c:pt idx="27872">
                  <c:v>0</c:v>
                </c:pt>
                <c:pt idx="27873">
                  <c:v>0</c:v>
                </c:pt>
                <c:pt idx="27874">
                  <c:v>0</c:v>
                </c:pt>
                <c:pt idx="27875">
                  <c:v>0</c:v>
                </c:pt>
                <c:pt idx="27876">
                  <c:v>0</c:v>
                </c:pt>
                <c:pt idx="27877">
                  <c:v>0</c:v>
                </c:pt>
                <c:pt idx="27878">
                  <c:v>0</c:v>
                </c:pt>
                <c:pt idx="27879">
                  <c:v>0</c:v>
                </c:pt>
                <c:pt idx="27880">
                  <c:v>0</c:v>
                </c:pt>
                <c:pt idx="27881">
                  <c:v>0</c:v>
                </c:pt>
                <c:pt idx="27882">
                  <c:v>0</c:v>
                </c:pt>
                <c:pt idx="27883">
                  <c:v>0</c:v>
                </c:pt>
                <c:pt idx="27884">
                  <c:v>0</c:v>
                </c:pt>
                <c:pt idx="27885">
                  <c:v>0</c:v>
                </c:pt>
                <c:pt idx="27886">
                  <c:v>0</c:v>
                </c:pt>
                <c:pt idx="27887">
                  <c:v>0</c:v>
                </c:pt>
                <c:pt idx="27888">
                  <c:v>0</c:v>
                </c:pt>
                <c:pt idx="27889">
                  <c:v>0</c:v>
                </c:pt>
                <c:pt idx="27890">
                  <c:v>0</c:v>
                </c:pt>
                <c:pt idx="27891">
                  <c:v>0</c:v>
                </c:pt>
                <c:pt idx="27892">
                  <c:v>0</c:v>
                </c:pt>
                <c:pt idx="27893">
                  <c:v>0</c:v>
                </c:pt>
                <c:pt idx="27894">
                  <c:v>0</c:v>
                </c:pt>
                <c:pt idx="27895">
                  <c:v>0</c:v>
                </c:pt>
                <c:pt idx="27896">
                  <c:v>0</c:v>
                </c:pt>
                <c:pt idx="27897">
                  <c:v>0</c:v>
                </c:pt>
                <c:pt idx="27898">
                  <c:v>0</c:v>
                </c:pt>
                <c:pt idx="27899">
                  <c:v>0</c:v>
                </c:pt>
                <c:pt idx="27900">
                  <c:v>0</c:v>
                </c:pt>
                <c:pt idx="27901">
                  <c:v>0</c:v>
                </c:pt>
                <c:pt idx="27902">
                  <c:v>0</c:v>
                </c:pt>
                <c:pt idx="27903">
                  <c:v>0</c:v>
                </c:pt>
                <c:pt idx="27904">
                  <c:v>0</c:v>
                </c:pt>
                <c:pt idx="27905">
                  <c:v>0</c:v>
                </c:pt>
                <c:pt idx="27906">
                  <c:v>0</c:v>
                </c:pt>
                <c:pt idx="27907">
                  <c:v>0</c:v>
                </c:pt>
                <c:pt idx="27908">
                  <c:v>0</c:v>
                </c:pt>
                <c:pt idx="27909">
                  <c:v>0</c:v>
                </c:pt>
                <c:pt idx="27910">
                  <c:v>0</c:v>
                </c:pt>
                <c:pt idx="27911">
                  <c:v>0</c:v>
                </c:pt>
                <c:pt idx="27912">
                  <c:v>0</c:v>
                </c:pt>
                <c:pt idx="27913">
                  <c:v>0</c:v>
                </c:pt>
                <c:pt idx="27914">
                  <c:v>0</c:v>
                </c:pt>
                <c:pt idx="27915">
                  <c:v>0</c:v>
                </c:pt>
                <c:pt idx="27916">
                  <c:v>0</c:v>
                </c:pt>
                <c:pt idx="27917">
                  <c:v>0</c:v>
                </c:pt>
                <c:pt idx="27918">
                  <c:v>0</c:v>
                </c:pt>
                <c:pt idx="27919">
                  <c:v>0</c:v>
                </c:pt>
                <c:pt idx="27920">
                  <c:v>0</c:v>
                </c:pt>
                <c:pt idx="27921">
                  <c:v>0</c:v>
                </c:pt>
                <c:pt idx="27922">
                  <c:v>0</c:v>
                </c:pt>
                <c:pt idx="27923">
                  <c:v>0</c:v>
                </c:pt>
                <c:pt idx="27924">
                  <c:v>0</c:v>
                </c:pt>
                <c:pt idx="27925">
                  <c:v>0</c:v>
                </c:pt>
                <c:pt idx="27926">
                  <c:v>0</c:v>
                </c:pt>
                <c:pt idx="27927">
                  <c:v>0</c:v>
                </c:pt>
                <c:pt idx="27928">
                  <c:v>0</c:v>
                </c:pt>
                <c:pt idx="27929">
                  <c:v>0</c:v>
                </c:pt>
                <c:pt idx="27930">
                  <c:v>0</c:v>
                </c:pt>
                <c:pt idx="27931">
                  <c:v>0</c:v>
                </c:pt>
                <c:pt idx="27932">
                  <c:v>0</c:v>
                </c:pt>
                <c:pt idx="27933">
                  <c:v>0</c:v>
                </c:pt>
                <c:pt idx="27934">
                  <c:v>0</c:v>
                </c:pt>
                <c:pt idx="27935">
                  <c:v>0</c:v>
                </c:pt>
                <c:pt idx="27936">
                  <c:v>0</c:v>
                </c:pt>
                <c:pt idx="27937">
                  <c:v>0</c:v>
                </c:pt>
                <c:pt idx="27938">
                  <c:v>0</c:v>
                </c:pt>
                <c:pt idx="27939">
                  <c:v>0</c:v>
                </c:pt>
                <c:pt idx="27940">
                  <c:v>0</c:v>
                </c:pt>
                <c:pt idx="27941">
                  <c:v>0</c:v>
                </c:pt>
                <c:pt idx="27942">
                  <c:v>0</c:v>
                </c:pt>
                <c:pt idx="27943">
                  <c:v>0</c:v>
                </c:pt>
                <c:pt idx="27944">
                  <c:v>0</c:v>
                </c:pt>
                <c:pt idx="27945">
                  <c:v>0</c:v>
                </c:pt>
                <c:pt idx="27946">
                  <c:v>0</c:v>
                </c:pt>
                <c:pt idx="27947">
                  <c:v>0</c:v>
                </c:pt>
                <c:pt idx="27948">
                  <c:v>0</c:v>
                </c:pt>
                <c:pt idx="27949">
                  <c:v>0</c:v>
                </c:pt>
                <c:pt idx="27950">
                  <c:v>0</c:v>
                </c:pt>
                <c:pt idx="27951">
                  <c:v>0</c:v>
                </c:pt>
                <c:pt idx="27952">
                  <c:v>0</c:v>
                </c:pt>
                <c:pt idx="27953">
                  <c:v>0</c:v>
                </c:pt>
                <c:pt idx="27954">
                  <c:v>0</c:v>
                </c:pt>
                <c:pt idx="27955">
                  <c:v>0</c:v>
                </c:pt>
                <c:pt idx="27956">
                  <c:v>0</c:v>
                </c:pt>
                <c:pt idx="27957">
                  <c:v>0</c:v>
                </c:pt>
                <c:pt idx="27958">
                  <c:v>0</c:v>
                </c:pt>
                <c:pt idx="27959">
                  <c:v>0</c:v>
                </c:pt>
                <c:pt idx="27960">
                  <c:v>0</c:v>
                </c:pt>
                <c:pt idx="27961">
                  <c:v>0</c:v>
                </c:pt>
                <c:pt idx="27962">
                  <c:v>0</c:v>
                </c:pt>
                <c:pt idx="27963">
                  <c:v>0</c:v>
                </c:pt>
                <c:pt idx="27964">
                  <c:v>0</c:v>
                </c:pt>
                <c:pt idx="27965">
                  <c:v>0</c:v>
                </c:pt>
                <c:pt idx="27966">
                  <c:v>0</c:v>
                </c:pt>
                <c:pt idx="27967">
                  <c:v>0</c:v>
                </c:pt>
                <c:pt idx="27968">
                  <c:v>0</c:v>
                </c:pt>
                <c:pt idx="27969">
                  <c:v>0</c:v>
                </c:pt>
                <c:pt idx="27970">
                  <c:v>0</c:v>
                </c:pt>
                <c:pt idx="27971">
                  <c:v>0</c:v>
                </c:pt>
                <c:pt idx="27972">
                  <c:v>0</c:v>
                </c:pt>
                <c:pt idx="27973">
                  <c:v>0</c:v>
                </c:pt>
                <c:pt idx="27974">
                  <c:v>0</c:v>
                </c:pt>
                <c:pt idx="27975">
                  <c:v>0</c:v>
                </c:pt>
                <c:pt idx="27976">
                  <c:v>0</c:v>
                </c:pt>
                <c:pt idx="27977">
                  <c:v>0</c:v>
                </c:pt>
                <c:pt idx="27978">
                  <c:v>0</c:v>
                </c:pt>
                <c:pt idx="27979">
                  <c:v>0</c:v>
                </c:pt>
                <c:pt idx="27980">
                  <c:v>0</c:v>
                </c:pt>
                <c:pt idx="27981">
                  <c:v>0</c:v>
                </c:pt>
                <c:pt idx="27982">
                  <c:v>0</c:v>
                </c:pt>
                <c:pt idx="27983">
                  <c:v>0</c:v>
                </c:pt>
                <c:pt idx="27984">
                  <c:v>0</c:v>
                </c:pt>
                <c:pt idx="27985">
                  <c:v>0</c:v>
                </c:pt>
                <c:pt idx="27986">
                  <c:v>0</c:v>
                </c:pt>
                <c:pt idx="27987">
                  <c:v>0</c:v>
                </c:pt>
                <c:pt idx="27988">
                  <c:v>0</c:v>
                </c:pt>
                <c:pt idx="27989">
                  <c:v>0</c:v>
                </c:pt>
                <c:pt idx="27990">
                  <c:v>0</c:v>
                </c:pt>
                <c:pt idx="27991">
                  <c:v>0</c:v>
                </c:pt>
                <c:pt idx="27992">
                  <c:v>0</c:v>
                </c:pt>
                <c:pt idx="27993">
                  <c:v>0</c:v>
                </c:pt>
                <c:pt idx="27994">
                  <c:v>0</c:v>
                </c:pt>
                <c:pt idx="27995">
                  <c:v>0</c:v>
                </c:pt>
                <c:pt idx="27996">
                  <c:v>0</c:v>
                </c:pt>
                <c:pt idx="27997">
                  <c:v>0</c:v>
                </c:pt>
                <c:pt idx="27998">
                  <c:v>0</c:v>
                </c:pt>
                <c:pt idx="27999">
                  <c:v>0</c:v>
                </c:pt>
                <c:pt idx="28000">
                  <c:v>0</c:v>
                </c:pt>
                <c:pt idx="28001">
                  <c:v>0</c:v>
                </c:pt>
                <c:pt idx="28002">
                  <c:v>0</c:v>
                </c:pt>
                <c:pt idx="28003">
                  <c:v>0</c:v>
                </c:pt>
                <c:pt idx="28004">
                  <c:v>0</c:v>
                </c:pt>
                <c:pt idx="28005">
                  <c:v>0</c:v>
                </c:pt>
                <c:pt idx="28006">
                  <c:v>0</c:v>
                </c:pt>
                <c:pt idx="28007">
                  <c:v>0</c:v>
                </c:pt>
                <c:pt idx="28008">
                  <c:v>0</c:v>
                </c:pt>
                <c:pt idx="28009">
                  <c:v>0</c:v>
                </c:pt>
                <c:pt idx="28010">
                  <c:v>0</c:v>
                </c:pt>
                <c:pt idx="28011">
                  <c:v>0</c:v>
                </c:pt>
                <c:pt idx="28012">
                  <c:v>0</c:v>
                </c:pt>
                <c:pt idx="28013">
                  <c:v>0</c:v>
                </c:pt>
                <c:pt idx="28014">
                  <c:v>0</c:v>
                </c:pt>
                <c:pt idx="28015">
                  <c:v>0</c:v>
                </c:pt>
                <c:pt idx="28016">
                  <c:v>0</c:v>
                </c:pt>
                <c:pt idx="28017">
                  <c:v>0</c:v>
                </c:pt>
                <c:pt idx="28018">
                  <c:v>0</c:v>
                </c:pt>
                <c:pt idx="28019">
                  <c:v>0</c:v>
                </c:pt>
                <c:pt idx="28020">
                  <c:v>0</c:v>
                </c:pt>
                <c:pt idx="28021">
                  <c:v>0</c:v>
                </c:pt>
                <c:pt idx="28022">
                  <c:v>0</c:v>
                </c:pt>
                <c:pt idx="28023">
                  <c:v>0</c:v>
                </c:pt>
                <c:pt idx="28024">
                  <c:v>0</c:v>
                </c:pt>
                <c:pt idx="28025">
                  <c:v>0</c:v>
                </c:pt>
                <c:pt idx="28026">
                  <c:v>0</c:v>
                </c:pt>
                <c:pt idx="28027">
                  <c:v>0</c:v>
                </c:pt>
                <c:pt idx="28028">
                  <c:v>0</c:v>
                </c:pt>
                <c:pt idx="28029">
                  <c:v>0</c:v>
                </c:pt>
                <c:pt idx="28030">
                  <c:v>0</c:v>
                </c:pt>
                <c:pt idx="28031">
                  <c:v>0</c:v>
                </c:pt>
                <c:pt idx="28032">
                  <c:v>0</c:v>
                </c:pt>
                <c:pt idx="28033">
                  <c:v>0</c:v>
                </c:pt>
                <c:pt idx="28034">
                  <c:v>0</c:v>
                </c:pt>
                <c:pt idx="28035">
                  <c:v>0</c:v>
                </c:pt>
                <c:pt idx="28036">
                  <c:v>0</c:v>
                </c:pt>
                <c:pt idx="28037">
                  <c:v>0</c:v>
                </c:pt>
                <c:pt idx="28038">
                  <c:v>0</c:v>
                </c:pt>
                <c:pt idx="28039">
                  <c:v>0</c:v>
                </c:pt>
                <c:pt idx="28040">
                  <c:v>0</c:v>
                </c:pt>
                <c:pt idx="28041">
                  <c:v>0</c:v>
                </c:pt>
                <c:pt idx="28042">
                  <c:v>0</c:v>
                </c:pt>
                <c:pt idx="28043">
                  <c:v>0</c:v>
                </c:pt>
                <c:pt idx="28044">
                  <c:v>0</c:v>
                </c:pt>
                <c:pt idx="28045">
                  <c:v>0</c:v>
                </c:pt>
                <c:pt idx="28046">
                  <c:v>0</c:v>
                </c:pt>
                <c:pt idx="28047">
                  <c:v>0</c:v>
                </c:pt>
                <c:pt idx="28048">
                  <c:v>0</c:v>
                </c:pt>
                <c:pt idx="28049">
                  <c:v>0</c:v>
                </c:pt>
                <c:pt idx="28050">
                  <c:v>0</c:v>
                </c:pt>
                <c:pt idx="28051">
                  <c:v>0</c:v>
                </c:pt>
                <c:pt idx="28052">
                  <c:v>0</c:v>
                </c:pt>
                <c:pt idx="28053">
                  <c:v>0</c:v>
                </c:pt>
                <c:pt idx="28054">
                  <c:v>4.5999999999999999E-3</c:v>
                </c:pt>
                <c:pt idx="28055">
                  <c:v>1.26E-2</c:v>
                </c:pt>
                <c:pt idx="28056">
                  <c:v>1.6200000000000003E-2</c:v>
                </c:pt>
                <c:pt idx="28057">
                  <c:v>1.2800000000000001E-2</c:v>
                </c:pt>
                <c:pt idx="28058">
                  <c:v>3.5000000000000005E-3</c:v>
                </c:pt>
                <c:pt idx="28059">
                  <c:v>0</c:v>
                </c:pt>
                <c:pt idx="28060">
                  <c:v>0</c:v>
                </c:pt>
                <c:pt idx="28061">
                  <c:v>0</c:v>
                </c:pt>
                <c:pt idx="28062">
                  <c:v>0</c:v>
                </c:pt>
                <c:pt idx="28063">
                  <c:v>0</c:v>
                </c:pt>
                <c:pt idx="28064">
                  <c:v>0</c:v>
                </c:pt>
                <c:pt idx="28065">
                  <c:v>0</c:v>
                </c:pt>
                <c:pt idx="28066">
                  <c:v>6.2700000000000006E-2</c:v>
                </c:pt>
                <c:pt idx="28067">
                  <c:v>8.8300000000000003E-2</c:v>
                </c:pt>
                <c:pt idx="28068">
                  <c:v>0.1686</c:v>
                </c:pt>
                <c:pt idx="28069">
                  <c:v>0.13550000000000001</c:v>
                </c:pt>
                <c:pt idx="28070">
                  <c:v>0.13620000000000002</c:v>
                </c:pt>
                <c:pt idx="28071">
                  <c:v>9.0000000000000011E-2</c:v>
                </c:pt>
                <c:pt idx="28072">
                  <c:v>6.9900000000000004E-2</c:v>
                </c:pt>
                <c:pt idx="28073">
                  <c:v>2.6100000000000002E-2</c:v>
                </c:pt>
                <c:pt idx="28074">
                  <c:v>1.3900000000000003E-2</c:v>
                </c:pt>
                <c:pt idx="28075">
                  <c:v>0.1091</c:v>
                </c:pt>
                <c:pt idx="28076">
                  <c:v>0.1067</c:v>
                </c:pt>
                <c:pt idx="28077">
                  <c:v>0.1071</c:v>
                </c:pt>
                <c:pt idx="28078">
                  <c:v>9.2500000000000013E-2</c:v>
                </c:pt>
                <c:pt idx="28079">
                  <c:v>7.51E-2</c:v>
                </c:pt>
                <c:pt idx="28080">
                  <c:v>0.17300000000000001</c:v>
                </c:pt>
                <c:pt idx="28081">
                  <c:v>0.22490000000000002</c:v>
                </c:pt>
                <c:pt idx="28082">
                  <c:v>0.13700000000000001</c:v>
                </c:pt>
                <c:pt idx="28083">
                  <c:v>0.14499999999999999</c:v>
                </c:pt>
                <c:pt idx="28084">
                  <c:v>0.13930000000000001</c:v>
                </c:pt>
                <c:pt idx="28085">
                  <c:v>0.10720000000000002</c:v>
                </c:pt>
                <c:pt idx="28086">
                  <c:v>0.10120000000000001</c:v>
                </c:pt>
                <c:pt idx="28087">
                  <c:v>5.9200000000000003E-2</c:v>
                </c:pt>
                <c:pt idx="28088">
                  <c:v>3.6900000000000002E-2</c:v>
                </c:pt>
                <c:pt idx="28089">
                  <c:v>2.2000000000000002E-2</c:v>
                </c:pt>
                <c:pt idx="28090">
                  <c:v>1.9600000000000003E-2</c:v>
                </c:pt>
                <c:pt idx="28091">
                  <c:v>3.9500000000000007E-2</c:v>
                </c:pt>
                <c:pt idx="28092">
                  <c:v>6.5800000000000011E-2</c:v>
                </c:pt>
                <c:pt idx="28093">
                  <c:v>5.96E-2</c:v>
                </c:pt>
                <c:pt idx="28094">
                  <c:v>0.13400000000000001</c:v>
                </c:pt>
                <c:pt idx="28095">
                  <c:v>0.27879999999999999</c:v>
                </c:pt>
                <c:pt idx="28096">
                  <c:v>0.35230000000000006</c:v>
                </c:pt>
                <c:pt idx="28097">
                  <c:v>0.34340000000000004</c:v>
                </c:pt>
                <c:pt idx="28098">
                  <c:v>0.41870000000000007</c:v>
                </c:pt>
                <c:pt idx="28099">
                  <c:v>0.27910000000000001</c:v>
                </c:pt>
                <c:pt idx="28100">
                  <c:v>0.44770000000000004</c:v>
                </c:pt>
                <c:pt idx="28101">
                  <c:v>0.44420000000000004</c:v>
                </c:pt>
                <c:pt idx="28102">
                  <c:v>0.41860000000000003</c:v>
                </c:pt>
                <c:pt idx="28103">
                  <c:v>0.28160000000000002</c:v>
                </c:pt>
                <c:pt idx="28104">
                  <c:v>0.3674</c:v>
                </c:pt>
                <c:pt idx="28105">
                  <c:v>0.35410000000000003</c:v>
                </c:pt>
                <c:pt idx="28106">
                  <c:v>0.31810000000000005</c:v>
                </c:pt>
                <c:pt idx="28107">
                  <c:v>0.20790000000000003</c:v>
                </c:pt>
                <c:pt idx="28108">
                  <c:v>0.18520000000000003</c:v>
                </c:pt>
                <c:pt idx="28109">
                  <c:v>0.15600000000000003</c:v>
                </c:pt>
                <c:pt idx="28110">
                  <c:v>0.14630000000000001</c:v>
                </c:pt>
                <c:pt idx="28111">
                  <c:v>0.13650000000000001</c:v>
                </c:pt>
                <c:pt idx="28112">
                  <c:v>0.13660000000000003</c:v>
                </c:pt>
                <c:pt idx="28113">
                  <c:v>0.13300000000000001</c:v>
                </c:pt>
                <c:pt idx="28114">
                  <c:v>0.14940000000000001</c:v>
                </c:pt>
                <c:pt idx="28115">
                  <c:v>0.12070000000000002</c:v>
                </c:pt>
                <c:pt idx="28116">
                  <c:v>0.10660000000000001</c:v>
                </c:pt>
                <c:pt idx="28117">
                  <c:v>0.11230000000000001</c:v>
                </c:pt>
                <c:pt idx="28118">
                  <c:v>0.1835</c:v>
                </c:pt>
                <c:pt idx="28119">
                  <c:v>0.18340000000000001</c:v>
                </c:pt>
                <c:pt idx="28120">
                  <c:v>0.14280000000000001</c:v>
                </c:pt>
                <c:pt idx="28121">
                  <c:v>9.8500000000000004E-2</c:v>
                </c:pt>
                <c:pt idx="28122">
                  <c:v>0.1065</c:v>
                </c:pt>
                <c:pt idx="28123">
                  <c:v>0.10520000000000002</c:v>
                </c:pt>
                <c:pt idx="28124">
                  <c:v>0.1285</c:v>
                </c:pt>
                <c:pt idx="28125">
                  <c:v>0.1099</c:v>
                </c:pt>
                <c:pt idx="28126">
                  <c:v>0.12509999999999999</c:v>
                </c:pt>
                <c:pt idx="28127">
                  <c:v>0.12589999999999998</c:v>
                </c:pt>
                <c:pt idx="28128">
                  <c:v>0.1135</c:v>
                </c:pt>
                <c:pt idx="28129">
                  <c:v>0.11610000000000001</c:v>
                </c:pt>
                <c:pt idx="28130">
                  <c:v>0.12520000000000001</c:v>
                </c:pt>
                <c:pt idx="28131">
                  <c:v>0.12030000000000002</c:v>
                </c:pt>
                <c:pt idx="28132">
                  <c:v>0.10389999999999999</c:v>
                </c:pt>
                <c:pt idx="28133">
                  <c:v>0.11200000000000002</c:v>
                </c:pt>
                <c:pt idx="28134">
                  <c:v>9.0000000000000011E-2</c:v>
                </c:pt>
                <c:pt idx="28135">
                  <c:v>8.2400000000000001E-2</c:v>
                </c:pt>
                <c:pt idx="28136">
                  <c:v>7.6300000000000007E-2</c:v>
                </c:pt>
                <c:pt idx="28137">
                  <c:v>0.12</c:v>
                </c:pt>
                <c:pt idx="28138">
                  <c:v>0.1196</c:v>
                </c:pt>
                <c:pt idx="28139">
                  <c:v>0.1128</c:v>
                </c:pt>
                <c:pt idx="28140">
                  <c:v>0.10600000000000001</c:v>
                </c:pt>
                <c:pt idx="28141">
                  <c:v>9.8000000000000004E-2</c:v>
                </c:pt>
                <c:pt idx="28142">
                  <c:v>0.11630000000000001</c:v>
                </c:pt>
                <c:pt idx="28143">
                  <c:v>0.14350000000000002</c:v>
                </c:pt>
                <c:pt idx="28144">
                  <c:v>0.1138</c:v>
                </c:pt>
                <c:pt idx="28145">
                  <c:v>7.8400000000000011E-2</c:v>
                </c:pt>
                <c:pt idx="28146">
                  <c:v>0.13320000000000001</c:v>
                </c:pt>
                <c:pt idx="28147">
                  <c:v>0.12380000000000001</c:v>
                </c:pt>
                <c:pt idx="28148">
                  <c:v>0.13750000000000001</c:v>
                </c:pt>
                <c:pt idx="28149">
                  <c:v>0.11950000000000001</c:v>
                </c:pt>
                <c:pt idx="28150">
                  <c:v>7.7800000000000008E-2</c:v>
                </c:pt>
                <c:pt idx="28151">
                  <c:v>6.8500000000000005E-2</c:v>
                </c:pt>
                <c:pt idx="28152">
                  <c:v>6.4500000000000002E-2</c:v>
                </c:pt>
                <c:pt idx="28153">
                  <c:v>7.5200000000000003E-2</c:v>
                </c:pt>
                <c:pt idx="28154">
                  <c:v>5.4100000000000009E-2</c:v>
                </c:pt>
                <c:pt idx="28155">
                  <c:v>4.5900000000000003E-2</c:v>
                </c:pt>
                <c:pt idx="28156">
                  <c:v>4.8000000000000001E-2</c:v>
                </c:pt>
                <c:pt idx="28157">
                  <c:v>4.9100000000000005E-2</c:v>
                </c:pt>
                <c:pt idx="28158">
                  <c:v>5.8599999999999999E-2</c:v>
                </c:pt>
                <c:pt idx="28159">
                  <c:v>4.8800000000000003E-2</c:v>
                </c:pt>
                <c:pt idx="28160">
                  <c:v>4.3700000000000003E-2</c:v>
                </c:pt>
                <c:pt idx="28161">
                  <c:v>4.5800000000000007E-2</c:v>
                </c:pt>
                <c:pt idx="28162">
                  <c:v>4.3300000000000005E-2</c:v>
                </c:pt>
                <c:pt idx="28163">
                  <c:v>5.2600000000000008E-2</c:v>
                </c:pt>
                <c:pt idx="28164">
                  <c:v>3.4700000000000002E-2</c:v>
                </c:pt>
                <c:pt idx="28165">
                  <c:v>3.2000000000000001E-2</c:v>
                </c:pt>
                <c:pt idx="28166">
                  <c:v>3.4300000000000004E-2</c:v>
                </c:pt>
                <c:pt idx="28167">
                  <c:v>4.36E-2</c:v>
                </c:pt>
                <c:pt idx="28168">
                  <c:v>4.3500000000000004E-2</c:v>
                </c:pt>
                <c:pt idx="28169">
                  <c:v>3.9600000000000003E-2</c:v>
                </c:pt>
                <c:pt idx="28170">
                  <c:v>4.0800000000000003E-2</c:v>
                </c:pt>
                <c:pt idx="28171">
                  <c:v>3.4700000000000002E-2</c:v>
                </c:pt>
                <c:pt idx="28172">
                  <c:v>3.2300000000000002E-2</c:v>
                </c:pt>
                <c:pt idx="28173">
                  <c:v>2.4199999999999999E-2</c:v>
                </c:pt>
                <c:pt idx="28174">
                  <c:v>2.0500000000000001E-2</c:v>
                </c:pt>
                <c:pt idx="28175">
                  <c:v>2.2600000000000002E-2</c:v>
                </c:pt>
                <c:pt idx="28176">
                  <c:v>2.5900000000000003E-2</c:v>
                </c:pt>
                <c:pt idx="28177">
                  <c:v>2.35E-2</c:v>
                </c:pt>
                <c:pt idx="28178">
                  <c:v>2.0000000000000004E-2</c:v>
                </c:pt>
                <c:pt idx="28179">
                  <c:v>2.1000000000000001E-2</c:v>
                </c:pt>
                <c:pt idx="28180">
                  <c:v>1.8700000000000001E-2</c:v>
                </c:pt>
                <c:pt idx="28181">
                  <c:v>1.8600000000000002E-2</c:v>
                </c:pt>
                <c:pt idx="28182">
                  <c:v>1.9600000000000003E-2</c:v>
                </c:pt>
                <c:pt idx="28183">
                  <c:v>1.7399999999999999E-2</c:v>
                </c:pt>
                <c:pt idx="28184">
                  <c:v>1.3000000000000001E-2</c:v>
                </c:pt>
                <c:pt idx="28185">
                  <c:v>1.1900000000000001E-2</c:v>
                </c:pt>
                <c:pt idx="28186">
                  <c:v>8.6E-3</c:v>
                </c:pt>
                <c:pt idx="28187">
                  <c:v>1.0700000000000001E-2</c:v>
                </c:pt>
                <c:pt idx="28188">
                  <c:v>1.1700000000000002E-2</c:v>
                </c:pt>
                <c:pt idx="28189">
                  <c:v>1.1600000000000001E-2</c:v>
                </c:pt>
                <c:pt idx="28190">
                  <c:v>9.5000000000000015E-3</c:v>
                </c:pt>
                <c:pt idx="28191">
                  <c:v>8.4000000000000012E-3</c:v>
                </c:pt>
                <c:pt idx="28192">
                  <c:v>6.3E-3</c:v>
                </c:pt>
                <c:pt idx="28193">
                  <c:v>6.2000000000000006E-3</c:v>
                </c:pt>
                <c:pt idx="28194">
                  <c:v>5.1999999999999998E-3</c:v>
                </c:pt>
                <c:pt idx="28195">
                  <c:v>4.1000000000000003E-3</c:v>
                </c:pt>
                <c:pt idx="28196">
                  <c:v>3.1000000000000003E-3</c:v>
                </c:pt>
                <c:pt idx="28197">
                  <c:v>1E-3</c:v>
                </c:pt>
                <c:pt idx="28198">
                  <c:v>1E-3</c:v>
                </c:pt>
                <c:pt idx="28199">
                  <c:v>2E-3</c:v>
                </c:pt>
                <c:pt idx="28200">
                  <c:v>1E-3</c:v>
                </c:pt>
                <c:pt idx="28201">
                  <c:v>0</c:v>
                </c:pt>
                <c:pt idx="28202">
                  <c:v>0</c:v>
                </c:pt>
                <c:pt idx="28203">
                  <c:v>0</c:v>
                </c:pt>
                <c:pt idx="28204">
                  <c:v>0</c:v>
                </c:pt>
                <c:pt idx="28205">
                  <c:v>0</c:v>
                </c:pt>
                <c:pt idx="28206">
                  <c:v>0</c:v>
                </c:pt>
                <c:pt idx="28207">
                  <c:v>0</c:v>
                </c:pt>
                <c:pt idx="28208">
                  <c:v>0</c:v>
                </c:pt>
                <c:pt idx="28209">
                  <c:v>0</c:v>
                </c:pt>
                <c:pt idx="28210">
                  <c:v>0</c:v>
                </c:pt>
                <c:pt idx="28211">
                  <c:v>0</c:v>
                </c:pt>
                <c:pt idx="28212">
                  <c:v>0</c:v>
                </c:pt>
                <c:pt idx="28213">
                  <c:v>0</c:v>
                </c:pt>
                <c:pt idx="28214">
                  <c:v>0</c:v>
                </c:pt>
                <c:pt idx="28215">
                  <c:v>0</c:v>
                </c:pt>
                <c:pt idx="28216">
                  <c:v>0</c:v>
                </c:pt>
                <c:pt idx="28217">
                  <c:v>0</c:v>
                </c:pt>
                <c:pt idx="28218">
                  <c:v>0</c:v>
                </c:pt>
                <c:pt idx="28219">
                  <c:v>0</c:v>
                </c:pt>
                <c:pt idx="28220">
                  <c:v>0</c:v>
                </c:pt>
                <c:pt idx="28221">
                  <c:v>0</c:v>
                </c:pt>
                <c:pt idx="28222">
                  <c:v>0</c:v>
                </c:pt>
                <c:pt idx="28223">
                  <c:v>0</c:v>
                </c:pt>
                <c:pt idx="28224">
                  <c:v>0</c:v>
                </c:pt>
                <c:pt idx="28225">
                  <c:v>0</c:v>
                </c:pt>
                <c:pt idx="28226">
                  <c:v>0</c:v>
                </c:pt>
                <c:pt idx="28227">
                  <c:v>0</c:v>
                </c:pt>
                <c:pt idx="28228">
                  <c:v>0</c:v>
                </c:pt>
                <c:pt idx="28229">
                  <c:v>0</c:v>
                </c:pt>
                <c:pt idx="28230">
                  <c:v>0</c:v>
                </c:pt>
                <c:pt idx="28231">
                  <c:v>0</c:v>
                </c:pt>
                <c:pt idx="28232">
                  <c:v>0</c:v>
                </c:pt>
                <c:pt idx="28233">
                  <c:v>0</c:v>
                </c:pt>
                <c:pt idx="28234">
                  <c:v>0</c:v>
                </c:pt>
                <c:pt idx="28235">
                  <c:v>0</c:v>
                </c:pt>
                <c:pt idx="28236">
                  <c:v>0</c:v>
                </c:pt>
                <c:pt idx="28237">
                  <c:v>0</c:v>
                </c:pt>
                <c:pt idx="28238">
                  <c:v>0</c:v>
                </c:pt>
                <c:pt idx="28239">
                  <c:v>0</c:v>
                </c:pt>
                <c:pt idx="28240">
                  <c:v>0</c:v>
                </c:pt>
                <c:pt idx="28241">
                  <c:v>0</c:v>
                </c:pt>
                <c:pt idx="28242">
                  <c:v>0</c:v>
                </c:pt>
                <c:pt idx="28243">
                  <c:v>0</c:v>
                </c:pt>
                <c:pt idx="28244">
                  <c:v>0</c:v>
                </c:pt>
                <c:pt idx="28245">
                  <c:v>0</c:v>
                </c:pt>
                <c:pt idx="28246">
                  <c:v>0</c:v>
                </c:pt>
                <c:pt idx="28247">
                  <c:v>0</c:v>
                </c:pt>
                <c:pt idx="28248">
                  <c:v>8.0000000000000004E-4</c:v>
                </c:pt>
                <c:pt idx="28249">
                  <c:v>0</c:v>
                </c:pt>
                <c:pt idx="28250">
                  <c:v>0</c:v>
                </c:pt>
                <c:pt idx="28251">
                  <c:v>0</c:v>
                </c:pt>
                <c:pt idx="28252">
                  <c:v>0</c:v>
                </c:pt>
                <c:pt idx="28253">
                  <c:v>0</c:v>
                </c:pt>
                <c:pt idx="28254">
                  <c:v>0</c:v>
                </c:pt>
                <c:pt idx="28255">
                  <c:v>0</c:v>
                </c:pt>
                <c:pt idx="28256">
                  <c:v>0</c:v>
                </c:pt>
                <c:pt idx="28257">
                  <c:v>8.0000000000000004E-4</c:v>
                </c:pt>
                <c:pt idx="28258">
                  <c:v>0</c:v>
                </c:pt>
                <c:pt idx="28259">
                  <c:v>0</c:v>
                </c:pt>
                <c:pt idx="28260">
                  <c:v>8.0000000000000004E-4</c:v>
                </c:pt>
                <c:pt idx="28261">
                  <c:v>0</c:v>
                </c:pt>
                <c:pt idx="28262">
                  <c:v>8.0000000000000004E-4</c:v>
                </c:pt>
                <c:pt idx="28263">
                  <c:v>8.0000000000000004E-4</c:v>
                </c:pt>
                <c:pt idx="28264">
                  <c:v>0</c:v>
                </c:pt>
                <c:pt idx="28265">
                  <c:v>8.0000000000000004E-4</c:v>
                </c:pt>
                <c:pt idx="28266">
                  <c:v>8.0000000000000004E-4</c:v>
                </c:pt>
                <c:pt idx="28267">
                  <c:v>0</c:v>
                </c:pt>
                <c:pt idx="28268">
                  <c:v>8.0000000000000004E-4</c:v>
                </c:pt>
                <c:pt idx="28269">
                  <c:v>0</c:v>
                </c:pt>
                <c:pt idx="28270">
                  <c:v>0</c:v>
                </c:pt>
                <c:pt idx="28271">
                  <c:v>8.0000000000000004E-4</c:v>
                </c:pt>
                <c:pt idx="28272">
                  <c:v>0</c:v>
                </c:pt>
                <c:pt idx="28273">
                  <c:v>0</c:v>
                </c:pt>
                <c:pt idx="28274">
                  <c:v>8.0000000000000004E-4</c:v>
                </c:pt>
                <c:pt idx="28275">
                  <c:v>8.0000000000000004E-4</c:v>
                </c:pt>
                <c:pt idx="28276">
                  <c:v>0</c:v>
                </c:pt>
                <c:pt idx="28277">
                  <c:v>8.0000000000000004E-4</c:v>
                </c:pt>
                <c:pt idx="28278">
                  <c:v>8.0000000000000004E-4</c:v>
                </c:pt>
                <c:pt idx="28279">
                  <c:v>0</c:v>
                </c:pt>
                <c:pt idx="28280">
                  <c:v>8.0000000000000004E-4</c:v>
                </c:pt>
                <c:pt idx="28281">
                  <c:v>8.0000000000000004E-4</c:v>
                </c:pt>
                <c:pt idx="28282">
                  <c:v>0</c:v>
                </c:pt>
                <c:pt idx="28283">
                  <c:v>8.0000000000000004E-4</c:v>
                </c:pt>
                <c:pt idx="28284">
                  <c:v>8.0000000000000004E-4</c:v>
                </c:pt>
                <c:pt idx="28285">
                  <c:v>0</c:v>
                </c:pt>
                <c:pt idx="28286">
                  <c:v>8.0000000000000004E-4</c:v>
                </c:pt>
                <c:pt idx="28287">
                  <c:v>8.0000000000000004E-4</c:v>
                </c:pt>
                <c:pt idx="28288">
                  <c:v>0</c:v>
                </c:pt>
                <c:pt idx="28289">
                  <c:v>8.0000000000000004E-4</c:v>
                </c:pt>
                <c:pt idx="28290">
                  <c:v>8.0000000000000004E-4</c:v>
                </c:pt>
                <c:pt idx="28291">
                  <c:v>0</c:v>
                </c:pt>
                <c:pt idx="28292">
                  <c:v>8.0000000000000004E-4</c:v>
                </c:pt>
                <c:pt idx="28293">
                  <c:v>8.0000000000000004E-4</c:v>
                </c:pt>
                <c:pt idx="28294">
                  <c:v>0</c:v>
                </c:pt>
                <c:pt idx="28295">
                  <c:v>8.0000000000000004E-4</c:v>
                </c:pt>
                <c:pt idx="28296">
                  <c:v>8.0000000000000004E-4</c:v>
                </c:pt>
                <c:pt idx="28297">
                  <c:v>0</c:v>
                </c:pt>
                <c:pt idx="28298">
                  <c:v>8.0000000000000004E-4</c:v>
                </c:pt>
                <c:pt idx="28299">
                  <c:v>8.0000000000000004E-4</c:v>
                </c:pt>
                <c:pt idx="28300">
                  <c:v>0</c:v>
                </c:pt>
                <c:pt idx="28301">
                  <c:v>8.0000000000000004E-4</c:v>
                </c:pt>
                <c:pt idx="28302">
                  <c:v>8.0000000000000004E-4</c:v>
                </c:pt>
                <c:pt idx="28303">
                  <c:v>0</c:v>
                </c:pt>
                <c:pt idx="28304">
                  <c:v>8.0000000000000004E-4</c:v>
                </c:pt>
                <c:pt idx="28305">
                  <c:v>8.0000000000000004E-4</c:v>
                </c:pt>
                <c:pt idx="28306">
                  <c:v>0</c:v>
                </c:pt>
                <c:pt idx="28307">
                  <c:v>8.0000000000000004E-4</c:v>
                </c:pt>
                <c:pt idx="28308">
                  <c:v>8.0000000000000004E-4</c:v>
                </c:pt>
                <c:pt idx="28309">
                  <c:v>8.0000000000000004E-4</c:v>
                </c:pt>
                <c:pt idx="28310">
                  <c:v>0</c:v>
                </c:pt>
                <c:pt idx="28311">
                  <c:v>0</c:v>
                </c:pt>
                <c:pt idx="28312">
                  <c:v>0</c:v>
                </c:pt>
                <c:pt idx="28313">
                  <c:v>0</c:v>
                </c:pt>
                <c:pt idx="28314">
                  <c:v>8.9999999999999998E-4</c:v>
                </c:pt>
                <c:pt idx="28315">
                  <c:v>8.9999999999999998E-4</c:v>
                </c:pt>
                <c:pt idx="28316">
                  <c:v>0</c:v>
                </c:pt>
                <c:pt idx="28317">
                  <c:v>0</c:v>
                </c:pt>
                <c:pt idx="28318">
                  <c:v>1E-3</c:v>
                </c:pt>
                <c:pt idx="28319">
                  <c:v>0</c:v>
                </c:pt>
                <c:pt idx="28320">
                  <c:v>0</c:v>
                </c:pt>
                <c:pt idx="28321">
                  <c:v>1E-3</c:v>
                </c:pt>
                <c:pt idx="28322">
                  <c:v>0</c:v>
                </c:pt>
                <c:pt idx="28323">
                  <c:v>0</c:v>
                </c:pt>
                <c:pt idx="28324">
                  <c:v>1.1000000000000001E-3</c:v>
                </c:pt>
                <c:pt idx="28325">
                  <c:v>4.4000000000000003E-3</c:v>
                </c:pt>
                <c:pt idx="28326">
                  <c:v>1.2200000000000001E-2</c:v>
                </c:pt>
                <c:pt idx="28327">
                  <c:v>2.0400000000000001E-2</c:v>
                </c:pt>
                <c:pt idx="28328">
                  <c:v>2.4300000000000002E-2</c:v>
                </c:pt>
                <c:pt idx="28329">
                  <c:v>2.7000000000000003E-2</c:v>
                </c:pt>
                <c:pt idx="28330">
                  <c:v>3.1E-2</c:v>
                </c:pt>
                <c:pt idx="28331">
                  <c:v>3.5299999999999998E-2</c:v>
                </c:pt>
                <c:pt idx="28332">
                  <c:v>4.8300000000000003E-2</c:v>
                </c:pt>
                <c:pt idx="28333">
                  <c:v>7.8500000000000014E-2</c:v>
                </c:pt>
                <c:pt idx="28334">
                  <c:v>9.7299999999999998E-2</c:v>
                </c:pt>
                <c:pt idx="28335">
                  <c:v>0.12410000000000002</c:v>
                </c:pt>
                <c:pt idx="28336">
                  <c:v>0.15940000000000001</c:v>
                </c:pt>
                <c:pt idx="28337">
                  <c:v>0.20750000000000002</c:v>
                </c:pt>
                <c:pt idx="28338">
                  <c:v>0.2054</c:v>
                </c:pt>
                <c:pt idx="28339">
                  <c:v>0.19870000000000002</c:v>
                </c:pt>
                <c:pt idx="28340">
                  <c:v>0.26900000000000002</c:v>
                </c:pt>
                <c:pt idx="28341">
                  <c:v>0.23150000000000001</c:v>
                </c:pt>
                <c:pt idx="28342">
                  <c:v>0.26490000000000002</c:v>
                </c:pt>
                <c:pt idx="28343">
                  <c:v>0.30390000000000006</c:v>
                </c:pt>
                <c:pt idx="28344">
                  <c:v>0.35840000000000005</c:v>
                </c:pt>
                <c:pt idx="28345">
                  <c:v>0.41589999999999999</c:v>
                </c:pt>
                <c:pt idx="28346">
                  <c:v>0.46250000000000002</c:v>
                </c:pt>
                <c:pt idx="28347">
                  <c:v>0.5262</c:v>
                </c:pt>
                <c:pt idx="28348">
                  <c:v>0.44940000000000002</c:v>
                </c:pt>
                <c:pt idx="28349">
                  <c:v>0.41399999999999998</c:v>
                </c:pt>
                <c:pt idx="28350">
                  <c:v>0.36880000000000002</c:v>
                </c:pt>
                <c:pt idx="28351">
                  <c:v>0.36730000000000002</c:v>
                </c:pt>
                <c:pt idx="28352">
                  <c:v>0.44730000000000003</c:v>
                </c:pt>
                <c:pt idx="28353">
                  <c:v>0.58490000000000009</c:v>
                </c:pt>
                <c:pt idx="28354">
                  <c:v>0.62570000000000003</c:v>
                </c:pt>
                <c:pt idx="28355">
                  <c:v>0.77600000000000002</c:v>
                </c:pt>
                <c:pt idx="28356">
                  <c:v>0.93510000000000015</c:v>
                </c:pt>
                <c:pt idx="28357">
                  <c:v>0.96360000000000001</c:v>
                </c:pt>
                <c:pt idx="28358">
                  <c:v>1.1286</c:v>
                </c:pt>
                <c:pt idx="28359">
                  <c:v>1.0103</c:v>
                </c:pt>
                <c:pt idx="28360">
                  <c:v>1.2289000000000001</c:v>
                </c:pt>
                <c:pt idx="28361">
                  <c:v>1.1057000000000001</c:v>
                </c:pt>
                <c:pt idx="28362">
                  <c:v>1.2738</c:v>
                </c:pt>
                <c:pt idx="28363">
                  <c:v>1.3170999999999999</c:v>
                </c:pt>
                <c:pt idx="28364">
                  <c:v>1.4991000000000001</c:v>
                </c:pt>
                <c:pt idx="28365">
                  <c:v>1.5860000000000001</c:v>
                </c:pt>
                <c:pt idx="28366">
                  <c:v>1.3017000000000001</c:v>
                </c:pt>
                <c:pt idx="28367">
                  <c:v>1.0532999999999999</c:v>
                </c:pt>
                <c:pt idx="28368">
                  <c:v>1.2063000000000001</c:v>
                </c:pt>
                <c:pt idx="28369">
                  <c:v>1.1843999999999999</c:v>
                </c:pt>
                <c:pt idx="28370">
                  <c:v>1.3952</c:v>
                </c:pt>
                <c:pt idx="28371">
                  <c:v>1.5129000000000001</c:v>
                </c:pt>
                <c:pt idx="28372">
                  <c:v>1.6534</c:v>
                </c:pt>
                <c:pt idx="28373">
                  <c:v>1.6245000000000003</c:v>
                </c:pt>
                <c:pt idx="28374">
                  <c:v>1.7355</c:v>
                </c:pt>
                <c:pt idx="28375">
                  <c:v>1.7568000000000001</c:v>
                </c:pt>
                <c:pt idx="28376">
                  <c:v>1.8582999999999998</c:v>
                </c:pt>
                <c:pt idx="28377">
                  <c:v>1.8114999999999999</c:v>
                </c:pt>
                <c:pt idx="28378">
                  <c:v>1.6998000000000002</c:v>
                </c:pt>
                <c:pt idx="28379">
                  <c:v>1.8576000000000001</c:v>
                </c:pt>
                <c:pt idx="28380">
                  <c:v>1.8769</c:v>
                </c:pt>
                <c:pt idx="28381">
                  <c:v>1.6863000000000001</c:v>
                </c:pt>
                <c:pt idx="28382">
                  <c:v>1.806</c:v>
                </c:pt>
                <c:pt idx="28383">
                  <c:v>1.8645</c:v>
                </c:pt>
                <c:pt idx="28384">
                  <c:v>1.8869</c:v>
                </c:pt>
                <c:pt idx="28385">
                  <c:v>1.6979</c:v>
                </c:pt>
                <c:pt idx="28386">
                  <c:v>1.6523000000000001</c:v>
                </c:pt>
                <c:pt idx="28387">
                  <c:v>1.7355</c:v>
                </c:pt>
                <c:pt idx="28388">
                  <c:v>1.7703</c:v>
                </c:pt>
                <c:pt idx="28389">
                  <c:v>1.7453000000000001</c:v>
                </c:pt>
                <c:pt idx="28390">
                  <c:v>1.8164000000000002</c:v>
                </c:pt>
                <c:pt idx="28391">
                  <c:v>1.8289000000000002</c:v>
                </c:pt>
                <c:pt idx="28392">
                  <c:v>1.8564000000000001</c:v>
                </c:pt>
                <c:pt idx="28393">
                  <c:v>1.8620999999999999</c:v>
                </c:pt>
                <c:pt idx="28394">
                  <c:v>1.9745000000000001</c:v>
                </c:pt>
                <c:pt idx="28395">
                  <c:v>1.7329999999999999</c:v>
                </c:pt>
                <c:pt idx="28396">
                  <c:v>1.7710000000000001</c:v>
                </c:pt>
                <c:pt idx="28397">
                  <c:v>1.4161000000000001</c:v>
                </c:pt>
                <c:pt idx="28398">
                  <c:v>1.4893000000000001</c:v>
                </c:pt>
                <c:pt idx="28399">
                  <c:v>1.5362</c:v>
                </c:pt>
                <c:pt idx="28400">
                  <c:v>1.4558</c:v>
                </c:pt>
                <c:pt idx="28401">
                  <c:v>1.3932000000000002</c:v>
                </c:pt>
                <c:pt idx="28402">
                  <c:v>1.4013</c:v>
                </c:pt>
                <c:pt idx="28403">
                  <c:v>1.242</c:v>
                </c:pt>
                <c:pt idx="28404">
                  <c:v>1.516</c:v>
                </c:pt>
                <c:pt idx="28405">
                  <c:v>1.5289000000000001</c:v>
                </c:pt>
                <c:pt idx="28406">
                  <c:v>1.4479</c:v>
                </c:pt>
                <c:pt idx="28407">
                  <c:v>1.5055000000000001</c:v>
                </c:pt>
                <c:pt idx="28408">
                  <c:v>1.4854000000000001</c:v>
                </c:pt>
                <c:pt idx="28409">
                  <c:v>1.1232</c:v>
                </c:pt>
                <c:pt idx="28410">
                  <c:v>1.3826000000000001</c:v>
                </c:pt>
                <c:pt idx="28411">
                  <c:v>1.2204000000000002</c:v>
                </c:pt>
                <c:pt idx="28412">
                  <c:v>1.135</c:v>
                </c:pt>
                <c:pt idx="28413">
                  <c:v>1.1818</c:v>
                </c:pt>
                <c:pt idx="28414">
                  <c:v>1.2901</c:v>
                </c:pt>
                <c:pt idx="28415">
                  <c:v>1.3031000000000001</c:v>
                </c:pt>
                <c:pt idx="28416">
                  <c:v>1.1434</c:v>
                </c:pt>
                <c:pt idx="28417">
                  <c:v>1.0297000000000001</c:v>
                </c:pt>
                <c:pt idx="28418">
                  <c:v>1.0955000000000001</c:v>
                </c:pt>
                <c:pt idx="28419">
                  <c:v>1.0498000000000001</c:v>
                </c:pt>
                <c:pt idx="28420">
                  <c:v>1.1469</c:v>
                </c:pt>
                <c:pt idx="28421">
                  <c:v>1.1504000000000001</c:v>
                </c:pt>
                <c:pt idx="28422">
                  <c:v>0.9738</c:v>
                </c:pt>
                <c:pt idx="28423">
                  <c:v>1.0829000000000002</c:v>
                </c:pt>
                <c:pt idx="28424">
                  <c:v>1.0461</c:v>
                </c:pt>
                <c:pt idx="28425">
                  <c:v>0.93620000000000003</c:v>
                </c:pt>
                <c:pt idx="28426">
                  <c:v>0.8297000000000001</c:v>
                </c:pt>
                <c:pt idx="28427">
                  <c:v>0.85130000000000006</c:v>
                </c:pt>
                <c:pt idx="28428">
                  <c:v>0.84770000000000012</c:v>
                </c:pt>
                <c:pt idx="28429">
                  <c:v>0.75150000000000006</c:v>
                </c:pt>
                <c:pt idx="28430">
                  <c:v>0.88960000000000017</c:v>
                </c:pt>
                <c:pt idx="28431">
                  <c:v>1.1804000000000001</c:v>
                </c:pt>
                <c:pt idx="28432">
                  <c:v>0.9103</c:v>
                </c:pt>
                <c:pt idx="28433">
                  <c:v>0.76650000000000007</c:v>
                </c:pt>
                <c:pt idx="28434">
                  <c:v>0.83100000000000007</c:v>
                </c:pt>
                <c:pt idx="28435">
                  <c:v>0.74720000000000009</c:v>
                </c:pt>
                <c:pt idx="28436">
                  <c:v>0.72650000000000003</c:v>
                </c:pt>
                <c:pt idx="28437">
                  <c:v>0.63900000000000001</c:v>
                </c:pt>
                <c:pt idx="28438">
                  <c:v>0.61710000000000009</c:v>
                </c:pt>
                <c:pt idx="28439">
                  <c:v>0.59520000000000006</c:v>
                </c:pt>
                <c:pt idx="28440">
                  <c:v>0.68420000000000003</c:v>
                </c:pt>
                <c:pt idx="28441">
                  <c:v>0.64720000000000011</c:v>
                </c:pt>
                <c:pt idx="28442">
                  <c:v>0.53040000000000009</c:v>
                </c:pt>
                <c:pt idx="28443">
                  <c:v>0.49850000000000005</c:v>
                </c:pt>
                <c:pt idx="28444">
                  <c:v>0.41040000000000004</c:v>
                </c:pt>
                <c:pt idx="28445">
                  <c:v>0.43019999999999997</c:v>
                </c:pt>
                <c:pt idx="28446">
                  <c:v>0.42210000000000003</c:v>
                </c:pt>
                <c:pt idx="28447">
                  <c:v>0.38240000000000002</c:v>
                </c:pt>
                <c:pt idx="28448">
                  <c:v>0.40839999999999999</c:v>
                </c:pt>
                <c:pt idx="28449">
                  <c:v>0.41239999999999999</c:v>
                </c:pt>
                <c:pt idx="28450">
                  <c:v>0.375</c:v>
                </c:pt>
                <c:pt idx="28451">
                  <c:v>0.33800000000000002</c:v>
                </c:pt>
                <c:pt idx="28452">
                  <c:v>0.33460000000000001</c:v>
                </c:pt>
                <c:pt idx="28453">
                  <c:v>0.30890000000000001</c:v>
                </c:pt>
                <c:pt idx="28454">
                  <c:v>0.32090000000000002</c:v>
                </c:pt>
                <c:pt idx="28455">
                  <c:v>0.30990000000000006</c:v>
                </c:pt>
                <c:pt idx="28456">
                  <c:v>0.30680000000000002</c:v>
                </c:pt>
                <c:pt idx="28457">
                  <c:v>0.2802</c:v>
                </c:pt>
                <c:pt idx="28458">
                  <c:v>0.28889999999999999</c:v>
                </c:pt>
                <c:pt idx="28459">
                  <c:v>0.26700000000000002</c:v>
                </c:pt>
                <c:pt idx="28460">
                  <c:v>0.26690000000000003</c:v>
                </c:pt>
                <c:pt idx="28461">
                  <c:v>0.25440000000000002</c:v>
                </c:pt>
                <c:pt idx="28462">
                  <c:v>0.23290000000000002</c:v>
                </c:pt>
                <c:pt idx="28463">
                  <c:v>0.2331</c:v>
                </c:pt>
                <c:pt idx="28464">
                  <c:v>0.24490000000000001</c:v>
                </c:pt>
                <c:pt idx="28465">
                  <c:v>0.24180000000000001</c:v>
                </c:pt>
                <c:pt idx="28466">
                  <c:v>0.2397</c:v>
                </c:pt>
                <c:pt idx="28467">
                  <c:v>0.2235</c:v>
                </c:pt>
                <c:pt idx="28468">
                  <c:v>0.23940000000000003</c:v>
                </c:pt>
                <c:pt idx="28469">
                  <c:v>0.22730000000000003</c:v>
                </c:pt>
                <c:pt idx="28470">
                  <c:v>0.21530000000000002</c:v>
                </c:pt>
                <c:pt idx="28471">
                  <c:v>0.21160000000000001</c:v>
                </c:pt>
                <c:pt idx="28472">
                  <c:v>0.20080000000000001</c:v>
                </c:pt>
                <c:pt idx="28473">
                  <c:v>0.19730000000000003</c:v>
                </c:pt>
                <c:pt idx="28474">
                  <c:v>0.18740000000000001</c:v>
                </c:pt>
                <c:pt idx="28475">
                  <c:v>0.19710000000000003</c:v>
                </c:pt>
                <c:pt idx="28476">
                  <c:v>0.1734</c:v>
                </c:pt>
                <c:pt idx="28477">
                  <c:v>0.1807</c:v>
                </c:pt>
                <c:pt idx="28478">
                  <c:v>0.17280000000000001</c:v>
                </c:pt>
                <c:pt idx="28479">
                  <c:v>0.17150000000000001</c:v>
                </c:pt>
                <c:pt idx="28480">
                  <c:v>0.17070000000000002</c:v>
                </c:pt>
                <c:pt idx="28481">
                  <c:v>0.15240000000000001</c:v>
                </c:pt>
                <c:pt idx="28482">
                  <c:v>0.13899999999999998</c:v>
                </c:pt>
                <c:pt idx="28483">
                  <c:v>0.15290000000000001</c:v>
                </c:pt>
                <c:pt idx="28484">
                  <c:v>0.15540000000000001</c:v>
                </c:pt>
                <c:pt idx="28485">
                  <c:v>0.14380000000000001</c:v>
                </c:pt>
                <c:pt idx="28486">
                  <c:v>0.13540000000000002</c:v>
                </c:pt>
                <c:pt idx="28487">
                  <c:v>0.13980000000000001</c:v>
                </c:pt>
                <c:pt idx="28488">
                  <c:v>0.1323</c:v>
                </c:pt>
                <c:pt idx="28489">
                  <c:v>0.11940000000000001</c:v>
                </c:pt>
                <c:pt idx="28490">
                  <c:v>0.13089999999999999</c:v>
                </c:pt>
                <c:pt idx="28491">
                  <c:v>0.1502</c:v>
                </c:pt>
                <c:pt idx="28492">
                  <c:v>0.1444</c:v>
                </c:pt>
                <c:pt idx="28493">
                  <c:v>0.14050000000000001</c:v>
                </c:pt>
                <c:pt idx="28494">
                  <c:v>0.12889999999999999</c:v>
                </c:pt>
                <c:pt idx="28495">
                  <c:v>0.13250000000000001</c:v>
                </c:pt>
                <c:pt idx="28496">
                  <c:v>0.13600000000000001</c:v>
                </c:pt>
                <c:pt idx="28497">
                  <c:v>0.12589999999999998</c:v>
                </c:pt>
                <c:pt idx="28498">
                  <c:v>0.10760000000000002</c:v>
                </c:pt>
                <c:pt idx="28499">
                  <c:v>0.11710000000000001</c:v>
                </c:pt>
                <c:pt idx="28500">
                  <c:v>0.11630000000000001</c:v>
                </c:pt>
                <c:pt idx="28501">
                  <c:v>0.1091</c:v>
                </c:pt>
                <c:pt idx="28502">
                  <c:v>0.1095</c:v>
                </c:pt>
                <c:pt idx="28503">
                  <c:v>0.10620000000000002</c:v>
                </c:pt>
                <c:pt idx="28504">
                  <c:v>9.5700000000000007E-2</c:v>
                </c:pt>
                <c:pt idx="28505">
                  <c:v>9.4799999999999995E-2</c:v>
                </c:pt>
                <c:pt idx="28506">
                  <c:v>8.5199999999999998E-2</c:v>
                </c:pt>
                <c:pt idx="28507">
                  <c:v>8.3799999999999999E-2</c:v>
                </c:pt>
                <c:pt idx="28508">
                  <c:v>8.7000000000000008E-2</c:v>
                </c:pt>
                <c:pt idx="28509">
                  <c:v>0.10149999999999999</c:v>
                </c:pt>
                <c:pt idx="28510">
                  <c:v>0.10580000000000001</c:v>
                </c:pt>
                <c:pt idx="28511">
                  <c:v>0.1013</c:v>
                </c:pt>
                <c:pt idx="28512">
                  <c:v>9.3700000000000006E-2</c:v>
                </c:pt>
                <c:pt idx="28513">
                  <c:v>9.0500000000000011E-2</c:v>
                </c:pt>
                <c:pt idx="28514">
                  <c:v>8.7500000000000008E-2</c:v>
                </c:pt>
                <c:pt idx="28515">
                  <c:v>8.8200000000000001E-2</c:v>
                </c:pt>
                <c:pt idx="28516">
                  <c:v>8.5300000000000001E-2</c:v>
                </c:pt>
                <c:pt idx="28517">
                  <c:v>8.4900000000000003E-2</c:v>
                </c:pt>
                <c:pt idx="28518">
                  <c:v>8.3299999999999999E-2</c:v>
                </c:pt>
                <c:pt idx="28519">
                  <c:v>8.3100000000000007E-2</c:v>
                </c:pt>
                <c:pt idx="28520">
                  <c:v>7.9400000000000012E-2</c:v>
                </c:pt>
                <c:pt idx="28521">
                  <c:v>7.4300000000000005E-2</c:v>
                </c:pt>
                <c:pt idx="28522">
                  <c:v>8.2000000000000003E-2</c:v>
                </c:pt>
                <c:pt idx="28523">
                  <c:v>7.4700000000000003E-2</c:v>
                </c:pt>
                <c:pt idx="28524">
                  <c:v>7.4900000000000008E-2</c:v>
                </c:pt>
                <c:pt idx="28525">
                  <c:v>7.2099999999999997E-2</c:v>
                </c:pt>
                <c:pt idx="28526">
                  <c:v>6.93E-2</c:v>
                </c:pt>
                <c:pt idx="28527">
                  <c:v>6.7900000000000002E-2</c:v>
                </c:pt>
                <c:pt idx="28528">
                  <c:v>6.5300000000000011E-2</c:v>
                </c:pt>
                <c:pt idx="28529">
                  <c:v>6.59E-2</c:v>
                </c:pt>
                <c:pt idx="28530">
                  <c:v>6.2400000000000004E-2</c:v>
                </c:pt>
                <c:pt idx="28531">
                  <c:v>6.2E-2</c:v>
                </c:pt>
                <c:pt idx="28532">
                  <c:v>6.3800000000000009E-2</c:v>
                </c:pt>
                <c:pt idx="28533">
                  <c:v>5.9299999999999999E-2</c:v>
                </c:pt>
                <c:pt idx="28534">
                  <c:v>5.4500000000000007E-2</c:v>
                </c:pt>
                <c:pt idx="28535">
                  <c:v>5.5300000000000009E-2</c:v>
                </c:pt>
                <c:pt idx="28536">
                  <c:v>5.3900000000000003E-2</c:v>
                </c:pt>
                <c:pt idx="28537">
                  <c:v>5.0700000000000002E-2</c:v>
                </c:pt>
                <c:pt idx="28538">
                  <c:v>5.1400000000000001E-2</c:v>
                </c:pt>
                <c:pt idx="28539">
                  <c:v>5.1200000000000002E-2</c:v>
                </c:pt>
                <c:pt idx="28540">
                  <c:v>5.0100000000000006E-2</c:v>
                </c:pt>
                <c:pt idx="28541">
                  <c:v>4.8899999999999999E-2</c:v>
                </c:pt>
                <c:pt idx="28542">
                  <c:v>5.1700000000000003E-2</c:v>
                </c:pt>
                <c:pt idx="28543">
                  <c:v>4.6300000000000008E-2</c:v>
                </c:pt>
                <c:pt idx="28544">
                  <c:v>4.5000000000000005E-2</c:v>
                </c:pt>
                <c:pt idx="28545">
                  <c:v>4.4900000000000002E-2</c:v>
                </c:pt>
                <c:pt idx="28546">
                  <c:v>4.1599999999999998E-2</c:v>
                </c:pt>
                <c:pt idx="28547">
                  <c:v>4.24E-2</c:v>
                </c:pt>
                <c:pt idx="28548">
                  <c:v>4.2200000000000001E-2</c:v>
                </c:pt>
                <c:pt idx="28549">
                  <c:v>3.8100000000000002E-2</c:v>
                </c:pt>
                <c:pt idx="28550">
                  <c:v>3.7900000000000003E-2</c:v>
                </c:pt>
                <c:pt idx="28551">
                  <c:v>3.6700000000000003E-2</c:v>
                </c:pt>
                <c:pt idx="28552">
                  <c:v>3.6600000000000001E-2</c:v>
                </c:pt>
                <c:pt idx="28553">
                  <c:v>3.5499999999999997E-2</c:v>
                </c:pt>
                <c:pt idx="28554">
                  <c:v>3.44E-2</c:v>
                </c:pt>
                <c:pt idx="28555">
                  <c:v>3.5200000000000002E-2</c:v>
                </c:pt>
                <c:pt idx="28556">
                  <c:v>3.5099999999999999E-2</c:v>
                </c:pt>
                <c:pt idx="28557">
                  <c:v>3.2800000000000003E-2</c:v>
                </c:pt>
                <c:pt idx="28558">
                  <c:v>3.1699999999999999E-2</c:v>
                </c:pt>
                <c:pt idx="28559">
                  <c:v>2.9700000000000001E-2</c:v>
                </c:pt>
                <c:pt idx="28560">
                  <c:v>3.0600000000000002E-2</c:v>
                </c:pt>
                <c:pt idx="28561">
                  <c:v>3.0499999999999999E-2</c:v>
                </c:pt>
                <c:pt idx="28562">
                  <c:v>3.0300000000000001E-2</c:v>
                </c:pt>
                <c:pt idx="28563">
                  <c:v>2.8299999999999999E-2</c:v>
                </c:pt>
                <c:pt idx="28564">
                  <c:v>2.7200000000000002E-2</c:v>
                </c:pt>
                <c:pt idx="28565">
                  <c:v>2.5300000000000003E-2</c:v>
                </c:pt>
                <c:pt idx="28566">
                  <c:v>2.6200000000000001E-2</c:v>
                </c:pt>
                <c:pt idx="28567">
                  <c:v>2.5100000000000001E-2</c:v>
                </c:pt>
                <c:pt idx="28568">
                  <c:v>2.41E-2</c:v>
                </c:pt>
                <c:pt idx="28569">
                  <c:v>2.4E-2</c:v>
                </c:pt>
                <c:pt idx="28570">
                  <c:v>2.2100000000000002E-2</c:v>
                </c:pt>
                <c:pt idx="28571">
                  <c:v>2.3900000000000001E-2</c:v>
                </c:pt>
                <c:pt idx="28572">
                  <c:v>2.2000000000000002E-2</c:v>
                </c:pt>
                <c:pt idx="28573">
                  <c:v>2.2000000000000002E-2</c:v>
                </c:pt>
                <c:pt idx="28574">
                  <c:v>2.2900000000000004E-2</c:v>
                </c:pt>
                <c:pt idx="28575">
                  <c:v>2.3000000000000003E-2</c:v>
                </c:pt>
                <c:pt idx="28576">
                  <c:v>2.3900000000000001E-2</c:v>
                </c:pt>
                <c:pt idx="28577">
                  <c:v>2.3000000000000003E-2</c:v>
                </c:pt>
                <c:pt idx="28578">
                  <c:v>2.3900000000000001E-2</c:v>
                </c:pt>
                <c:pt idx="28579">
                  <c:v>2.3900000000000001E-2</c:v>
                </c:pt>
                <c:pt idx="28580">
                  <c:v>2.2200000000000001E-2</c:v>
                </c:pt>
                <c:pt idx="28581">
                  <c:v>2.41E-2</c:v>
                </c:pt>
                <c:pt idx="28582">
                  <c:v>2.3200000000000002E-2</c:v>
                </c:pt>
                <c:pt idx="28583">
                  <c:v>2.2200000000000001E-2</c:v>
                </c:pt>
                <c:pt idx="28584">
                  <c:v>2.1400000000000002E-2</c:v>
                </c:pt>
                <c:pt idx="28585">
                  <c:v>2.2400000000000003E-2</c:v>
                </c:pt>
                <c:pt idx="28586">
                  <c:v>2.3400000000000004E-2</c:v>
                </c:pt>
                <c:pt idx="28587">
                  <c:v>2.2500000000000003E-2</c:v>
                </c:pt>
                <c:pt idx="28588">
                  <c:v>2.18E-2</c:v>
                </c:pt>
                <c:pt idx="28589">
                  <c:v>2.2800000000000001E-2</c:v>
                </c:pt>
                <c:pt idx="28590">
                  <c:v>2.1900000000000003E-2</c:v>
                </c:pt>
                <c:pt idx="28591">
                  <c:v>2.2000000000000002E-2</c:v>
                </c:pt>
                <c:pt idx="28592">
                  <c:v>2.2200000000000001E-2</c:v>
                </c:pt>
                <c:pt idx="28593">
                  <c:v>2.2400000000000003E-2</c:v>
                </c:pt>
                <c:pt idx="28594">
                  <c:v>2.4500000000000001E-2</c:v>
                </c:pt>
                <c:pt idx="28595">
                  <c:v>2.2700000000000001E-2</c:v>
                </c:pt>
                <c:pt idx="28596">
                  <c:v>2.2800000000000001E-2</c:v>
                </c:pt>
                <c:pt idx="28597">
                  <c:v>2.5100000000000001E-2</c:v>
                </c:pt>
                <c:pt idx="28598">
                  <c:v>2.4300000000000002E-2</c:v>
                </c:pt>
                <c:pt idx="28599">
                  <c:v>2.5600000000000001E-2</c:v>
                </c:pt>
                <c:pt idx="28600">
                  <c:v>3.0200000000000001E-2</c:v>
                </c:pt>
                <c:pt idx="28601">
                  <c:v>3.3800000000000004E-2</c:v>
                </c:pt>
                <c:pt idx="28602">
                  <c:v>3.5400000000000001E-2</c:v>
                </c:pt>
                <c:pt idx="28603">
                  <c:v>3.8300000000000001E-2</c:v>
                </c:pt>
                <c:pt idx="28604">
                  <c:v>3.9800000000000002E-2</c:v>
                </c:pt>
                <c:pt idx="28605">
                  <c:v>4.1800000000000004E-2</c:v>
                </c:pt>
                <c:pt idx="28606">
                  <c:v>4.7199999999999999E-2</c:v>
                </c:pt>
                <c:pt idx="28607">
                  <c:v>5.1700000000000003E-2</c:v>
                </c:pt>
                <c:pt idx="28608">
                  <c:v>5.7700000000000001E-2</c:v>
                </c:pt>
                <c:pt idx="28609">
                  <c:v>6.6600000000000006E-2</c:v>
                </c:pt>
                <c:pt idx="28610">
                  <c:v>7.5600000000000001E-2</c:v>
                </c:pt>
                <c:pt idx="28611">
                  <c:v>9.0400000000000008E-2</c:v>
                </c:pt>
                <c:pt idx="28612">
                  <c:v>0.1003</c:v>
                </c:pt>
                <c:pt idx="28613">
                  <c:v>0.129</c:v>
                </c:pt>
                <c:pt idx="28614">
                  <c:v>0.14030000000000001</c:v>
                </c:pt>
                <c:pt idx="28615">
                  <c:v>0.17630000000000001</c:v>
                </c:pt>
                <c:pt idx="28616">
                  <c:v>0.189</c:v>
                </c:pt>
                <c:pt idx="28617">
                  <c:v>0.24209999999999998</c:v>
                </c:pt>
                <c:pt idx="28618">
                  <c:v>0.24310000000000001</c:v>
                </c:pt>
                <c:pt idx="28619">
                  <c:v>0.30020000000000002</c:v>
                </c:pt>
                <c:pt idx="28620">
                  <c:v>0.29910000000000003</c:v>
                </c:pt>
                <c:pt idx="28621">
                  <c:v>0.30940000000000001</c:v>
                </c:pt>
                <c:pt idx="28622">
                  <c:v>0.31880000000000003</c:v>
                </c:pt>
                <c:pt idx="28623">
                  <c:v>0.37030000000000002</c:v>
                </c:pt>
                <c:pt idx="28624">
                  <c:v>0.43869999999999998</c:v>
                </c:pt>
                <c:pt idx="28625">
                  <c:v>0.52750000000000008</c:v>
                </c:pt>
                <c:pt idx="28626">
                  <c:v>0.50250000000000006</c:v>
                </c:pt>
                <c:pt idx="28627">
                  <c:v>0.53760000000000008</c:v>
                </c:pt>
                <c:pt idx="28628">
                  <c:v>0.52890000000000004</c:v>
                </c:pt>
                <c:pt idx="28629">
                  <c:v>0.62230000000000008</c:v>
                </c:pt>
                <c:pt idx="28630">
                  <c:v>0.59610000000000007</c:v>
                </c:pt>
                <c:pt idx="28631">
                  <c:v>0.69420000000000004</c:v>
                </c:pt>
                <c:pt idx="28632">
                  <c:v>0.7601</c:v>
                </c:pt>
                <c:pt idx="28633">
                  <c:v>0.74660000000000004</c:v>
                </c:pt>
                <c:pt idx="28634">
                  <c:v>0.79740000000000011</c:v>
                </c:pt>
                <c:pt idx="28635">
                  <c:v>0.81700000000000006</c:v>
                </c:pt>
                <c:pt idx="28636">
                  <c:v>0.79590000000000005</c:v>
                </c:pt>
                <c:pt idx="28637">
                  <c:v>0.81289999999999996</c:v>
                </c:pt>
                <c:pt idx="28638">
                  <c:v>0.85820000000000007</c:v>
                </c:pt>
                <c:pt idx="28639">
                  <c:v>0.99520000000000008</c:v>
                </c:pt>
                <c:pt idx="28640">
                  <c:v>0.98470000000000002</c:v>
                </c:pt>
                <c:pt idx="28641">
                  <c:v>0.96809999999999996</c:v>
                </c:pt>
                <c:pt idx="28642">
                  <c:v>1.1015000000000001</c:v>
                </c:pt>
                <c:pt idx="28643">
                  <c:v>1.5856000000000001</c:v>
                </c:pt>
                <c:pt idx="28644">
                  <c:v>2.1251000000000002</c:v>
                </c:pt>
                <c:pt idx="28645">
                  <c:v>1.8678999999999999</c:v>
                </c:pt>
                <c:pt idx="28646">
                  <c:v>1.9902000000000002</c:v>
                </c:pt>
                <c:pt idx="28647">
                  <c:v>2.0341999999999998</c:v>
                </c:pt>
                <c:pt idx="28648">
                  <c:v>2.2551999999999999</c:v>
                </c:pt>
                <c:pt idx="28649">
                  <c:v>2.1170000000000004</c:v>
                </c:pt>
                <c:pt idx="28650">
                  <c:v>2.1733000000000002</c:v>
                </c:pt>
                <c:pt idx="28651">
                  <c:v>1.9946999999999999</c:v>
                </c:pt>
                <c:pt idx="28652">
                  <c:v>1.8204000000000002</c:v>
                </c:pt>
                <c:pt idx="28653">
                  <c:v>1.3342000000000001</c:v>
                </c:pt>
                <c:pt idx="28654">
                  <c:v>1.0822000000000001</c:v>
                </c:pt>
                <c:pt idx="28655">
                  <c:v>1.0247999999999999</c:v>
                </c:pt>
                <c:pt idx="28656">
                  <c:v>1.0993000000000002</c:v>
                </c:pt>
                <c:pt idx="28657">
                  <c:v>1.1895</c:v>
                </c:pt>
                <c:pt idx="28658">
                  <c:v>1.3332000000000002</c:v>
                </c:pt>
                <c:pt idx="28659">
                  <c:v>2.1001000000000003</c:v>
                </c:pt>
                <c:pt idx="28660">
                  <c:v>2.4631000000000003</c:v>
                </c:pt>
                <c:pt idx="28661">
                  <c:v>2.4260999999999999</c:v>
                </c:pt>
                <c:pt idx="28662">
                  <c:v>2.4928000000000003</c:v>
                </c:pt>
                <c:pt idx="28663">
                  <c:v>2.5883000000000003</c:v>
                </c:pt>
                <c:pt idx="28664">
                  <c:v>2.6608000000000001</c:v>
                </c:pt>
                <c:pt idx="28665">
                  <c:v>2.6591000000000005</c:v>
                </c:pt>
                <c:pt idx="28666">
                  <c:v>2.7882000000000002</c:v>
                </c:pt>
                <c:pt idx="28667">
                  <c:v>2.5577000000000005</c:v>
                </c:pt>
                <c:pt idx="28668">
                  <c:v>2.5926</c:v>
                </c:pt>
                <c:pt idx="28669">
                  <c:v>2.9371</c:v>
                </c:pt>
                <c:pt idx="28670">
                  <c:v>2.9777000000000005</c:v>
                </c:pt>
                <c:pt idx="28671">
                  <c:v>2.8535000000000004</c:v>
                </c:pt>
                <c:pt idx="28672">
                  <c:v>2.7923</c:v>
                </c:pt>
                <c:pt idx="28673">
                  <c:v>2.7850999999999999</c:v>
                </c:pt>
                <c:pt idx="28674">
                  <c:v>2.7628000000000004</c:v>
                </c:pt>
                <c:pt idx="28675">
                  <c:v>2.5246</c:v>
                </c:pt>
                <c:pt idx="28676">
                  <c:v>2.6919000000000004</c:v>
                </c:pt>
                <c:pt idx="28677">
                  <c:v>2.7036000000000002</c:v>
                </c:pt>
                <c:pt idx="28678">
                  <c:v>2.8420000000000005</c:v>
                </c:pt>
                <c:pt idx="28679">
                  <c:v>2.7602000000000002</c:v>
                </c:pt>
                <c:pt idx="28680">
                  <c:v>2.8477000000000001</c:v>
                </c:pt>
                <c:pt idx="28681">
                  <c:v>2.8475999999999999</c:v>
                </c:pt>
                <c:pt idx="28682">
                  <c:v>2.6184000000000003</c:v>
                </c:pt>
                <c:pt idx="28683">
                  <c:v>2.4791000000000003</c:v>
                </c:pt>
                <c:pt idx="28684">
                  <c:v>2.4326000000000003</c:v>
                </c:pt>
                <c:pt idx="28685">
                  <c:v>2.0219</c:v>
                </c:pt>
                <c:pt idx="28686">
                  <c:v>1.7163000000000002</c:v>
                </c:pt>
                <c:pt idx="28687">
                  <c:v>1.7451000000000001</c:v>
                </c:pt>
                <c:pt idx="28688">
                  <c:v>1.7785000000000002</c:v>
                </c:pt>
                <c:pt idx="28689">
                  <c:v>1.7602000000000002</c:v>
                </c:pt>
                <c:pt idx="28690">
                  <c:v>1.8663000000000001</c:v>
                </c:pt>
                <c:pt idx="28691">
                  <c:v>1.8347000000000002</c:v>
                </c:pt>
                <c:pt idx="28692">
                  <c:v>2.0817000000000001</c:v>
                </c:pt>
                <c:pt idx="28693">
                  <c:v>2.3831000000000002</c:v>
                </c:pt>
                <c:pt idx="28694">
                  <c:v>2.3867000000000003</c:v>
                </c:pt>
                <c:pt idx="28695">
                  <c:v>2.1437000000000004</c:v>
                </c:pt>
                <c:pt idx="28696">
                  <c:v>1.9085000000000001</c:v>
                </c:pt>
                <c:pt idx="28697">
                  <c:v>2.2009000000000003</c:v>
                </c:pt>
                <c:pt idx="28698">
                  <c:v>2.2078000000000002</c:v>
                </c:pt>
                <c:pt idx="28699">
                  <c:v>2.0282</c:v>
                </c:pt>
                <c:pt idx="28700">
                  <c:v>1.9959</c:v>
                </c:pt>
                <c:pt idx="28701">
                  <c:v>1.8404</c:v>
                </c:pt>
                <c:pt idx="28702">
                  <c:v>1.9679</c:v>
                </c:pt>
                <c:pt idx="28703">
                  <c:v>2.1543000000000001</c:v>
                </c:pt>
                <c:pt idx="28704">
                  <c:v>2.0608</c:v>
                </c:pt>
                <c:pt idx="28705">
                  <c:v>1.8174000000000001</c:v>
                </c:pt>
                <c:pt idx="28706">
                  <c:v>1.6850000000000003</c:v>
                </c:pt>
                <c:pt idx="28707">
                  <c:v>1.7323000000000002</c:v>
                </c:pt>
                <c:pt idx="28708">
                  <c:v>1.5085000000000002</c:v>
                </c:pt>
                <c:pt idx="28709">
                  <c:v>1.5325</c:v>
                </c:pt>
                <c:pt idx="28710">
                  <c:v>1.7976000000000001</c:v>
                </c:pt>
                <c:pt idx="28711">
                  <c:v>1.5086000000000002</c:v>
                </c:pt>
                <c:pt idx="28712">
                  <c:v>1.5585000000000002</c:v>
                </c:pt>
                <c:pt idx="28713">
                  <c:v>1.8364000000000003</c:v>
                </c:pt>
                <c:pt idx="28714">
                  <c:v>1.64</c:v>
                </c:pt>
                <c:pt idx="28715">
                  <c:v>1.4592000000000001</c:v>
                </c:pt>
                <c:pt idx="28716">
                  <c:v>1.6648000000000001</c:v>
                </c:pt>
                <c:pt idx="28717">
                  <c:v>1.5266000000000002</c:v>
                </c:pt>
                <c:pt idx="28718">
                  <c:v>1.4327000000000001</c:v>
                </c:pt>
                <c:pt idx="28719">
                  <c:v>1.3776000000000002</c:v>
                </c:pt>
                <c:pt idx="28720">
                  <c:v>1.3416000000000001</c:v>
                </c:pt>
                <c:pt idx="28721">
                  <c:v>1.2561</c:v>
                </c:pt>
                <c:pt idx="28722">
                  <c:v>1.2719</c:v>
                </c:pt>
                <c:pt idx="28723">
                  <c:v>1.3526</c:v>
                </c:pt>
                <c:pt idx="28724">
                  <c:v>1.2756000000000001</c:v>
                </c:pt>
                <c:pt idx="28725">
                  <c:v>1.2252000000000001</c:v>
                </c:pt>
                <c:pt idx="28726">
                  <c:v>1.2347000000000001</c:v>
                </c:pt>
                <c:pt idx="28727">
                  <c:v>1.3295000000000001</c:v>
                </c:pt>
                <c:pt idx="28728">
                  <c:v>1.1259000000000001</c:v>
                </c:pt>
                <c:pt idx="28729">
                  <c:v>1.2094</c:v>
                </c:pt>
                <c:pt idx="28730">
                  <c:v>1.1178000000000001</c:v>
                </c:pt>
                <c:pt idx="28731">
                  <c:v>1.0650999999999999</c:v>
                </c:pt>
                <c:pt idx="28732">
                  <c:v>1.0477000000000001</c:v>
                </c:pt>
                <c:pt idx="28733">
                  <c:v>1.0166999999999999</c:v>
                </c:pt>
                <c:pt idx="28734">
                  <c:v>1.0468999999999999</c:v>
                </c:pt>
                <c:pt idx="28735">
                  <c:v>1.0459000000000001</c:v>
                </c:pt>
                <c:pt idx="28736">
                  <c:v>0.94130000000000003</c:v>
                </c:pt>
                <c:pt idx="28737">
                  <c:v>0.92500000000000004</c:v>
                </c:pt>
                <c:pt idx="28738">
                  <c:v>0.95040000000000002</c:v>
                </c:pt>
                <c:pt idx="28739">
                  <c:v>0.83400000000000007</c:v>
                </c:pt>
                <c:pt idx="28740">
                  <c:v>0.8378000000000001</c:v>
                </c:pt>
                <c:pt idx="28741">
                  <c:v>0.80679999999999996</c:v>
                </c:pt>
                <c:pt idx="28742">
                  <c:v>0.83110000000000006</c:v>
                </c:pt>
                <c:pt idx="28743">
                  <c:v>0.75970000000000004</c:v>
                </c:pt>
                <c:pt idx="28744">
                  <c:v>0.75519999999999998</c:v>
                </c:pt>
                <c:pt idx="28745">
                  <c:v>0.70670000000000011</c:v>
                </c:pt>
                <c:pt idx="28746">
                  <c:v>0.66239999999999999</c:v>
                </c:pt>
                <c:pt idx="28747">
                  <c:v>0.67670000000000008</c:v>
                </c:pt>
                <c:pt idx="28748">
                  <c:v>0.60919999999999996</c:v>
                </c:pt>
                <c:pt idx="28749">
                  <c:v>0.61010000000000009</c:v>
                </c:pt>
                <c:pt idx="28750">
                  <c:v>0.58940000000000003</c:v>
                </c:pt>
                <c:pt idx="28751">
                  <c:v>0.56540000000000001</c:v>
                </c:pt>
                <c:pt idx="28752">
                  <c:v>0.56120000000000003</c:v>
                </c:pt>
                <c:pt idx="28753">
                  <c:v>0.56530000000000002</c:v>
                </c:pt>
                <c:pt idx="28754">
                  <c:v>0.55510000000000004</c:v>
                </c:pt>
                <c:pt idx="28755">
                  <c:v>0.55610000000000004</c:v>
                </c:pt>
                <c:pt idx="28756">
                  <c:v>0.53320000000000001</c:v>
                </c:pt>
                <c:pt idx="28757">
                  <c:v>0.53049999999999997</c:v>
                </c:pt>
                <c:pt idx="28758">
                  <c:v>0.50419999999999998</c:v>
                </c:pt>
                <c:pt idx="28759">
                  <c:v>0.51460000000000006</c:v>
                </c:pt>
                <c:pt idx="28760">
                  <c:v>0.50280000000000002</c:v>
                </c:pt>
                <c:pt idx="28761">
                  <c:v>0.49029999999999996</c:v>
                </c:pt>
                <c:pt idx="28762">
                  <c:v>0.45700000000000007</c:v>
                </c:pt>
                <c:pt idx="28763">
                  <c:v>0.46580000000000005</c:v>
                </c:pt>
                <c:pt idx="28764">
                  <c:v>0.46289999999999998</c:v>
                </c:pt>
                <c:pt idx="28765">
                  <c:v>0.44720000000000004</c:v>
                </c:pt>
                <c:pt idx="28766">
                  <c:v>0.43120000000000003</c:v>
                </c:pt>
                <c:pt idx="28767">
                  <c:v>0.42859999999999998</c:v>
                </c:pt>
                <c:pt idx="28768">
                  <c:v>0.44429999999999997</c:v>
                </c:pt>
                <c:pt idx="28769">
                  <c:v>0.42830000000000007</c:v>
                </c:pt>
                <c:pt idx="28770">
                  <c:v>0.41760000000000003</c:v>
                </c:pt>
                <c:pt idx="28771">
                  <c:v>0.39790000000000003</c:v>
                </c:pt>
                <c:pt idx="28772">
                  <c:v>0.40860000000000007</c:v>
                </c:pt>
                <c:pt idx="28773">
                  <c:v>0.40149999999999997</c:v>
                </c:pt>
                <c:pt idx="28774">
                  <c:v>0.43209999999999998</c:v>
                </c:pt>
                <c:pt idx="28775">
                  <c:v>0.40080000000000005</c:v>
                </c:pt>
                <c:pt idx="28776">
                  <c:v>0.43179999999999996</c:v>
                </c:pt>
                <c:pt idx="28777">
                  <c:v>0.38600000000000001</c:v>
                </c:pt>
                <c:pt idx="28778">
                  <c:v>0.38270000000000004</c:v>
                </c:pt>
                <c:pt idx="28779">
                  <c:v>0.37410000000000004</c:v>
                </c:pt>
                <c:pt idx="28780">
                  <c:v>0.37000000000000005</c:v>
                </c:pt>
                <c:pt idx="28781">
                  <c:v>0.36880000000000002</c:v>
                </c:pt>
                <c:pt idx="28782">
                  <c:v>0.38290000000000002</c:v>
                </c:pt>
                <c:pt idx="28783">
                  <c:v>0.36720000000000003</c:v>
                </c:pt>
                <c:pt idx="28784">
                  <c:v>0.34510000000000002</c:v>
                </c:pt>
                <c:pt idx="28785">
                  <c:v>0.31580000000000003</c:v>
                </c:pt>
                <c:pt idx="28786">
                  <c:v>0.32220000000000004</c:v>
                </c:pt>
                <c:pt idx="28787">
                  <c:v>0.34250000000000003</c:v>
                </c:pt>
                <c:pt idx="28788">
                  <c:v>0.34340000000000004</c:v>
                </c:pt>
                <c:pt idx="28789">
                  <c:v>0.35780000000000001</c:v>
                </c:pt>
                <c:pt idx="28790">
                  <c:v>0.33420000000000005</c:v>
                </c:pt>
                <c:pt idx="28791">
                  <c:v>0.36170000000000002</c:v>
                </c:pt>
                <c:pt idx="28792">
                  <c:v>0.34820000000000007</c:v>
                </c:pt>
                <c:pt idx="28793">
                  <c:v>0.30780000000000002</c:v>
                </c:pt>
                <c:pt idx="28794">
                  <c:v>0.27229999999999999</c:v>
                </c:pt>
                <c:pt idx="28795">
                  <c:v>0.26330000000000003</c:v>
                </c:pt>
                <c:pt idx="28796">
                  <c:v>0.24780000000000002</c:v>
                </c:pt>
                <c:pt idx="28797">
                  <c:v>0.25800000000000001</c:v>
                </c:pt>
                <c:pt idx="28798">
                  <c:v>0.24620000000000003</c:v>
                </c:pt>
                <c:pt idx="28799">
                  <c:v>0.24609999999999999</c:v>
                </c:pt>
                <c:pt idx="28800">
                  <c:v>0.23809999999999998</c:v>
                </c:pt>
                <c:pt idx="28801">
                  <c:v>0.25059999999999999</c:v>
                </c:pt>
                <c:pt idx="28802">
                  <c:v>0.25080000000000002</c:v>
                </c:pt>
                <c:pt idx="28803">
                  <c:v>0.25209999999999999</c:v>
                </c:pt>
                <c:pt idx="28804">
                  <c:v>0.2404</c:v>
                </c:pt>
                <c:pt idx="28805">
                  <c:v>0.21690000000000001</c:v>
                </c:pt>
                <c:pt idx="28806">
                  <c:v>0.21460000000000001</c:v>
                </c:pt>
                <c:pt idx="28807">
                  <c:v>0.2399</c:v>
                </c:pt>
                <c:pt idx="28808">
                  <c:v>0.21760000000000002</c:v>
                </c:pt>
                <c:pt idx="28809">
                  <c:v>0.20630000000000004</c:v>
                </c:pt>
                <c:pt idx="28810">
                  <c:v>0.19830000000000003</c:v>
                </c:pt>
                <c:pt idx="28811">
                  <c:v>0.19920000000000002</c:v>
                </c:pt>
                <c:pt idx="28812">
                  <c:v>0.20670000000000002</c:v>
                </c:pt>
                <c:pt idx="28813">
                  <c:v>0.19930000000000003</c:v>
                </c:pt>
                <c:pt idx="28814">
                  <c:v>0.21160000000000001</c:v>
                </c:pt>
                <c:pt idx="28815">
                  <c:v>0.19230000000000003</c:v>
                </c:pt>
                <c:pt idx="28816">
                  <c:v>0.18480000000000002</c:v>
                </c:pt>
                <c:pt idx="28817">
                  <c:v>0.18020000000000003</c:v>
                </c:pt>
                <c:pt idx="28818">
                  <c:v>0.18480000000000002</c:v>
                </c:pt>
                <c:pt idx="28819">
                  <c:v>0.18720000000000003</c:v>
                </c:pt>
                <c:pt idx="28820">
                  <c:v>0.18020000000000003</c:v>
                </c:pt>
                <c:pt idx="28821">
                  <c:v>0.18240000000000001</c:v>
                </c:pt>
                <c:pt idx="28822">
                  <c:v>0.15080000000000002</c:v>
                </c:pt>
                <c:pt idx="28823">
                  <c:v>0.14750000000000002</c:v>
                </c:pt>
                <c:pt idx="28824">
                  <c:v>0.1593</c:v>
                </c:pt>
                <c:pt idx="28825">
                  <c:v>0.15029999999999999</c:v>
                </c:pt>
                <c:pt idx="28826">
                  <c:v>0.1479</c:v>
                </c:pt>
                <c:pt idx="28827">
                  <c:v>0.16670000000000001</c:v>
                </c:pt>
                <c:pt idx="28828">
                  <c:v>0.1537</c:v>
                </c:pt>
                <c:pt idx="28829">
                  <c:v>0.14050000000000001</c:v>
                </c:pt>
                <c:pt idx="28830">
                  <c:v>0.13540000000000002</c:v>
                </c:pt>
                <c:pt idx="28831">
                  <c:v>0.15600000000000003</c:v>
                </c:pt>
                <c:pt idx="28832">
                  <c:v>0.14850000000000002</c:v>
                </c:pt>
                <c:pt idx="28833">
                  <c:v>0.13830000000000001</c:v>
                </c:pt>
                <c:pt idx="28834">
                  <c:v>0.1469</c:v>
                </c:pt>
                <c:pt idx="28835">
                  <c:v>0.14380000000000001</c:v>
                </c:pt>
                <c:pt idx="28836">
                  <c:v>0.14630000000000001</c:v>
                </c:pt>
                <c:pt idx="28837">
                  <c:v>0.1414</c:v>
                </c:pt>
                <c:pt idx="28838">
                  <c:v>0.1421</c:v>
                </c:pt>
                <c:pt idx="28839">
                  <c:v>0.13220000000000001</c:v>
                </c:pt>
                <c:pt idx="28840">
                  <c:v>0.1226</c:v>
                </c:pt>
                <c:pt idx="28841">
                  <c:v>0.12440000000000001</c:v>
                </c:pt>
                <c:pt idx="28842">
                  <c:v>0.12330000000000002</c:v>
                </c:pt>
                <c:pt idx="28843">
                  <c:v>0.11610000000000001</c:v>
                </c:pt>
                <c:pt idx="28844">
                  <c:v>0.1196</c:v>
                </c:pt>
                <c:pt idx="28845">
                  <c:v>0.11630000000000001</c:v>
                </c:pt>
                <c:pt idx="28846">
                  <c:v>0.10620000000000002</c:v>
                </c:pt>
                <c:pt idx="28847">
                  <c:v>0.1095</c:v>
                </c:pt>
                <c:pt idx="28848">
                  <c:v>0.11210000000000001</c:v>
                </c:pt>
                <c:pt idx="28849">
                  <c:v>0.10220000000000001</c:v>
                </c:pt>
                <c:pt idx="28850">
                  <c:v>0.10680000000000001</c:v>
                </c:pt>
                <c:pt idx="28851">
                  <c:v>0.10730000000000001</c:v>
                </c:pt>
                <c:pt idx="28852">
                  <c:v>0.1065</c:v>
                </c:pt>
                <c:pt idx="28853">
                  <c:v>0.1013</c:v>
                </c:pt>
                <c:pt idx="28854">
                  <c:v>9.6200000000000008E-2</c:v>
                </c:pt>
                <c:pt idx="28855">
                  <c:v>9.5600000000000004E-2</c:v>
                </c:pt>
                <c:pt idx="28856">
                  <c:v>9.3899999999999997E-2</c:v>
                </c:pt>
                <c:pt idx="28857">
                  <c:v>9.240000000000001E-2</c:v>
                </c:pt>
                <c:pt idx="28858">
                  <c:v>8.610000000000001E-2</c:v>
                </c:pt>
                <c:pt idx="28859">
                  <c:v>8.5900000000000004E-2</c:v>
                </c:pt>
                <c:pt idx="28860">
                  <c:v>8.660000000000001E-2</c:v>
                </c:pt>
                <c:pt idx="28861">
                  <c:v>8.5300000000000001E-2</c:v>
                </c:pt>
                <c:pt idx="28862">
                  <c:v>8.4000000000000005E-2</c:v>
                </c:pt>
                <c:pt idx="28863">
                  <c:v>8.5000000000000006E-2</c:v>
                </c:pt>
                <c:pt idx="28864">
                  <c:v>8.4600000000000009E-2</c:v>
                </c:pt>
                <c:pt idx="28865">
                  <c:v>8.5900000000000004E-2</c:v>
                </c:pt>
                <c:pt idx="28866">
                  <c:v>7.8300000000000008E-2</c:v>
                </c:pt>
                <c:pt idx="28867">
                  <c:v>8.0500000000000016E-2</c:v>
                </c:pt>
                <c:pt idx="28868">
                  <c:v>8.1500000000000003E-2</c:v>
                </c:pt>
                <c:pt idx="28869">
                  <c:v>7.9200000000000007E-2</c:v>
                </c:pt>
                <c:pt idx="28870">
                  <c:v>7.9100000000000004E-2</c:v>
                </c:pt>
                <c:pt idx="28871">
                  <c:v>7.8000000000000014E-2</c:v>
                </c:pt>
                <c:pt idx="28872">
                  <c:v>7.7000000000000013E-2</c:v>
                </c:pt>
                <c:pt idx="28873">
                  <c:v>7.9400000000000012E-2</c:v>
                </c:pt>
                <c:pt idx="28874">
                  <c:v>7.6100000000000001E-2</c:v>
                </c:pt>
                <c:pt idx="28875">
                  <c:v>7.3999999999999996E-2</c:v>
                </c:pt>
                <c:pt idx="28876">
                  <c:v>7.4300000000000005E-2</c:v>
                </c:pt>
                <c:pt idx="28877">
                  <c:v>7.8100000000000003E-2</c:v>
                </c:pt>
                <c:pt idx="28878">
                  <c:v>7.8000000000000014E-2</c:v>
                </c:pt>
                <c:pt idx="28879">
                  <c:v>7.8700000000000006E-2</c:v>
                </c:pt>
                <c:pt idx="28880">
                  <c:v>7.7600000000000002E-2</c:v>
                </c:pt>
                <c:pt idx="28881">
                  <c:v>7.8100000000000003E-2</c:v>
                </c:pt>
                <c:pt idx="28882">
                  <c:v>8.2400000000000001E-2</c:v>
                </c:pt>
                <c:pt idx="28883">
                  <c:v>8.3000000000000004E-2</c:v>
                </c:pt>
                <c:pt idx="28884">
                  <c:v>8.6199999999999999E-2</c:v>
                </c:pt>
                <c:pt idx="28885">
                  <c:v>8.9800000000000005E-2</c:v>
                </c:pt>
                <c:pt idx="28886">
                  <c:v>9.69E-2</c:v>
                </c:pt>
                <c:pt idx="28887">
                  <c:v>9.9100000000000008E-2</c:v>
                </c:pt>
                <c:pt idx="28888">
                  <c:v>0.10160000000000001</c:v>
                </c:pt>
                <c:pt idx="28889">
                  <c:v>0.10940000000000001</c:v>
                </c:pt>
                <c:pt idx="28890">
                  <c:v>0.11599999999999999</c:v>
                </c:pt>
                <c:pt idx="28891">
                  <c:v>0.1174</c:v>
                </c:pt>
                <c:pt idx="28892">
                  <c:v>0.1293</c:v>
                </c:pt>
                <c:pt idx="28893">
                  <c:v>0.1532</c:v>
                </c:pt>
                <c:pt idx="28894">
                  <c:v>0.17930000000000001</c:v>
                </c:pt>
                <c:pt idx="28895">
                  <c:v>0.19710000000000003</c:v>
                </c:pt>
                <c:pt idx="28896">
                  <c:v>0.21940000000000001</c:v>
                </c:pt>
                <c:pt idx="28897">
                  <c:v>0.23290000000000002</c:v>
                </c:pt>
                <c:pt idx="28898">
                  <c:v>0.24609999999999999</c:v>
                </c:pt>
                <c:pt idx="28899">
                  <c:v>0.25910000000000005</c:v>
                </c:pt>
                <c:pt idx="28900">
                  <c:v>0.26600000000000001</c:v>
                </c:pt>
                <c:pt idx="28901">
                  <c:v>0.27950000000000003</c:v>
                </c:pt>
                <c:pt idx="28902">
                  <c:v>0.29310000000000003</c:v>
                </c:pt>
                <c:pt idx="28903">
                  <c:v>0.30990000000000006</c:v>
                </c:pt>
                <c:pt idx="28904">
                  <c:v>0.32340000000000002</c:v>
                </c:pt>
                <c:pt idx="28905">
                  <c:v>0.33340000000000003</c:v>
                </c:pt>
                <c:pt idx="28906">
                  <c:v>0.34289999999999998</c:v>
                </c:pt>
                <c:pt idx="28907">
                  <c:v>0.35450000000000004</c:v>
                </c:pt>
                <c:pt idx="28908">
                  <c:v>0.36200000000000004</c:v>
                </c:pt>
                <c:pt idx="28909">
                  <c:v>0.39230000000000004</c:v>
                </c:pt>
                <c:pt idx="28910">
                  <c:v>0.47699999999999998</c:v>
                </c:pt>
                <c:pt idx="28911">
                  <c:v>0.65880000000000005</c:v>
                </c:pt>
                <c:pt idx="28912">
                  <c:v>0.75629999999999997</c:v>
                </c:pt>
                <c:pt idx="28913">
                  <c:v>0.80060000000000009</c:v>
                </c:pt>
                <c:pt idx="28914">
                  <c:v>0.79190000000000005</c:v>
                </c:pt>
                <c:pt idx="28915">
                  <c:v>0.88700000000000001</c:v>
                </c:pt>
                <c:pt idx="28916">
                  <c:v>1.0139</c:v>
                </c:pt>
                <c:pt idx="28917">
                  <c:v>1.0303000000000002</c:v>
                </c:pt>
                <c:pt idx="28918">
                  <c:v>1.0651999999999999</c:v>
                </c:pt>
                <c:pt idx="28919">
                  <c:v>1.1133</c:v>
                </c:pt>
                <c:pt idx="28920">
                  <c:v>1.1185</c:v>
                </c:pt>
                <c:pt idx="28921">
                  <c:v>1.1564000000000001</c:v>
                </c:pt>
                <c:pt idx="28922">
                  <c:v>1.1739000000000002</c:v>
                </c:pt>
                <c:pt idx="28923">
                  <c:v>1.2296</c:v>
                </c:pt>
                <c:pt idx="28924">
                  <c:v>1.1974</c:v>
                </c:pt>
                <c:pt idx="28925">
                  <c:v>1.3181</c:v>
                </c:pt>
                <c:pt idx="28926">
                  <c:v>1.3067000000000002</c:v>
                </c:pt>
                <c:pt idx="28927">
                  <c:v>1.3523000000000001</c:v>
                </c:pt>
                <c:pt idx="28928">
                  <c:v>1.3494999999999999</c:v>
                </c:pt>
                <c:pt idx="28929">
                  <c:v>1.3664000000000001</c:v>
                </c:pt>
                <c:pt idx="28930">
                  <c:v>1.3647</c:v>
                </c:pt>
                <c:pt idx="28931">
                  <c:v>1.4145000000000001</c:v>
                </c:pt>
                <c:pt idx="28932">
                  <c:v>1.4414</c:v>
                </c:pt>
                <c:pt idx="28933">
                  <c:v>1.4428000000000001</c:v>
                </c:pt>
                <c:pt idx="28934">
                  <c:v>1.4619</c:v>
                </c:pt>
                <c:pt idx="28935">
                  <c:v>1.5085000000000002</c:v>
                </c:pt>
                <c:pt idx="28936">
                  <c:v>1.5368000000000002</c:v>
                </c:pt>
                <c:pt idx="28937">
                  <c:v>1.5503</c:v>
                </c:pt>
                <c:pt idx="28938">
                  <c:v>1.5784000000000002</c:v>
                </c:pt>
                <c:pt idx="28939">
                  <c:v>1.6417000000000002</c:v>
                </c:pt>
                <c:pt idx="28940">
                  <c:v>1.6329000000000002</c:v>
                </c:pt>
                <c:pt idx="28941">
                  <c:v>1.6429</c:v>
                </c:pt>
                <c:pt idx="28942">
                  <c:v>1.6414000000000002</c:v>
                </c:pt>
                <c:pt idx="28943">
                  <c:v>1.6736000000000002</c:v>
                </c:pt>
                <c:pt idx="28944">
                  <c:v>1.6986999999999999</c:v>
                </c:pt>
                <c:pt idx="28945">
                  <c:v>1.7094000000000003</c:v>
                </c:pt>
                <c:pt idx="28946">
                  <c:v>1.7338000000000002</c:v>
                </c:pt>
                <c:pt idx="28947">
                  <c:v>1.7358000000000002</c:v>
                </c:pt>
                <c:pt idx="28948">
                  <c:v>1.7717000000000001</c:v>
                </c:pt>
                <c:pt idx="28949">
                  <c:v>1.7270000000000001</c:v>
                </c:pt>
                <c:pt idx="28950">
                  <c:v>1.7654000000000001</c:v>
                </c:pt>
                <c:pt idx="28951">
                  <c:v>1.7652999999999999</c:v>
                </c:pt>
                <c:pt idx="28952">
                  <c:v>1.7244000000000002</c:v>
                </c:pt>
                <c:pt idx="28953">
                  <c:v>1.7207999999999999</c:v>
                </c:pt>
                <c:pt idx="28954">
                  <c:v>1.8103000000000002</c:v>
                </c:pt>
                <c:pt idx="28955">
                  <c:v>1.7664000000000002</c:v>
                </c:pt>
                <c:pt idx="28956">
                  <c:v>1.6663000000000001</c:v>
                </c:pt>
                <c:pt idx="28957">
                  <c:v>1.5824</c:v>
                </c:pt>
                <c:pt idx="28958">
                  <c:v>1.6681999999999999</c:v>
                </c:pt>
                <c:pt idx="28959">
                  <c:v>1.5582000000000003</c:v>
                </c:pt>
                <c:pt idx="28960">
                  <c:v>1.508</c:v>
                </c:pt>
                <c:pt idx="28961">
                  <c:v>1.5716000000000001</c:v>
                </c:pt>
                <c:pt idx="28962">
                  <c:v>1.6328</c:v>
                </c:pt>
                <c:pt idx="28963">
                  <c:v>1.7390000000000001</c:v>
                </c:pt>
                <c:pt idx="28964">
                  <c:v>1.8550000000000002</c:v>
                </c:pt>
                <c:pt idx="28965">
                  <c:v>1.9763000000000002</c:v>
                </c:pt>
                <c:pt idx="28966">
                  <c:v>1.8863000000000001</c:v>
                </c:pt>
                <c:pt idx="28967">
                  <c:v>1.7462</c:v>
                </c:pt>
                <c:pt idx="28968">
                  <c:v>1.7622</c:v>
                </c:pt>
                <c:pt idx="28969">
                  <c:v>1.7486000000000002</c:v>
                </c:pt>
                <c:pt idx="28970">
                  <c:v>1.7710999999999999</c:v>
                </c:pt>
                <c:pt idx="28971">
                  <c:v>1.6119000000000001</c:v>
                </c:pt>
                <c:pt idx="28972">
                  <c:v>1.6134000000000002</c:v>
                </c:pt>
                <c:pt idx="28973">
                  <c:v>1.6935</c:v>
                </c:pt>
                <c:pt idx="28974">
                  <c:v>1.5599000000000001</c:v>
                </c:pt>
                <c:pt idx="28975">
                  <c:v>1.5144000000000002</c:v>
                </c:pt>
                <c:pt idx="28976">
                  <c:v>1.4374000000000002</c:v>
                </c:pt>
                <c:pt idx="28977">
                  <c:v>1.3069000000000002</c:v>
                </c:pt>
                <c:pt idx="28978">
                  <c:v>1.2261</c:v>
                </c:pt>
                <c:pt idx="28979">
                  <c:v>1.2899</c:v>
                </c:pt>
                <c:pt idx="28980">
                  <c:v>1.3402000000000001</c:v>
                </c:pt>
                <c:pt idx="28981">
                  <c:v>1.55</c:v>
                </c:pt>
                <c:pt idx="28982">
                  <c:v>1.3927</c:v>
                </c:pt>
                <c:pt idx="28983">
                  <c:v>1.4397000000000002</c:v>
                </c:pt>
                <c:pt idx="28984">
                  <c:v>1.5273000000000001</c:v>
                </c:pt>
                <c:pt idx="28985">
                  <c:v>1.5347</c:v>
                </c:pt>
                <c:pt idx="28986">
                  <c:v>1.5028000000000001</c:v>
                </c:pt>
                <c:pt idx="28987">
                  <c:v>1.5384000000000002</c:v>
                </c:pt>
                <c:pt idx="28988">
                  <c:v>1.4036</c:v>
                </c:pt>
                <c:pt idx="28989">
                  <c:v>1.5782</c:v>
                </c:pt>
                <c:pt idx="28990">
                  <c:v>1.5097</c:v>
                </c:pt>
                <c:pt idx="28991">
                  <c:v>1.5984</c:v>
                </c:pt>
                <c:pt idx="28992">
                  <c:v>1.5398000000000001</c:v>
                </c:pt>
                <c:pt idx="28993">
                  <c:v>1.4824999999999999</c:v>
                </c:pt>
                <c:pt idx="28994">
                  <c:v>1.3644000000000001</c:v>
                </c:pt>
                <c:pt idx="28995">
                  <c:v>1.3175000000000001</c:v>
                </c:pt>
                <c:pt idx="28996">
                  <c:v>1.2795000000000001</c:v>
                </c:pt>
                <c:pt idx="28997">
                  <c:v>1.1757</c:v>
                </c:pt>
                <c:pt idx="28998">
                  <c:v>1.1141000000000001</c:v>
                </c:pt>
                <c:pt idx="28999">
                  <c:v>1.2220000000000002</c:v>
                </c:pt>
                <c:pt idx="29000">
                  <c:v>1.3512000000000002</c:v>
                </c:pt>
                <c:pt idx="29001">
                  <c:v>1.4066000000000001</c:v>
                </c:pt>
                <c:pt idx="29002">
                  <c:v>1.1354</c:v>
                </c:pt>
                <c:pt idx="29003">
                  <c:v>1.0997999999999999</c:v>
                </c:pt>
                <c:pt idx="29004">
                  <c:v>1.0590999999999999</c:v>
                </c:pt>
                <c:pt idx="29005">
                  <c:v>1.0443</c:v>
                </c:pt>
                <c:pt idx="29006">
                  <c:v>1.0880000000000001</c:v>
                </c:pt>
                <c:pt idx="29007">
                  <c:v>1.0920000000000001</c:v>
                </c:pt>
                <c:pt idx="29008">
                  <c:v>1.0448000000000002</c:v>
                </c:pt>
                <c:pt idx="29009">
                  <c:v>0.99490000000000001</c:v>
                </c:pt>
                <c:pt idx="29010">
                  <c:v>1.0606</c:v>
                </c:pt>
                <c:pt idx="29011">
                  <c:v>0.98750000000000004</c:v>
                </c:pt>
                <c:pt idx="29012">
                  <c:v>0.91489999999999994</c:v>
                </c:pt>
                <c:pt idx="29013">
                  <c:v>0.90359999999999996</c:v>
                </c:pt>
                <c:pt idx="29014">
                  <c:v>0.96600000000000008</c:v>
                </c:pt>
                <c:pt idx="29015">
                  <c:v>0.87060000000000004</c:v>
                </c:pt>
                <c:pt idx="29016">
                  <c:v>0.91930000000000001</c:v>
                </c:pt>
                <c:pt idx="29017">
                  <c:v>0.92270000000000008</c:v>
                </c:pt>
                <c:pt idx="29018">
                  <c:v>0.86960000000000004</c:v>
                </c:pt>
                <c:pt idx="29019">
                  <c:v>0.93320000000000014</c:v>
                </c:pt>
                <c:pt idx="29020">
                  <c:v>0.86530000000000007</c:v>
                </c:pt>
                <c:pt idx="29021">
                  <c:v>0.86720000000000008</c:v>
                </c:pt>
                <c:pt idx="29022">
                  <c:v>0.75490000000000013</c:v>
                </c:pt>
                <c:pt idx="29023">
                  <c:v>0.66800000000000004</c:v>
                </c:pt>
                <c:pt idx="29024">
                  <c:v>0.70020000000000004</c:v>
                </c:pt>
                <c:pt idx="29025">
                  <c:v>0.64280000000000004</c:v>
                </c:pt>
                <c:pt idx="29026">
                  <c:v>0.69569999999999999</c:v>
                </c:pt>
                <c:pt idx="29027">
                  <c:v>0.59199999999999997</c:v>
                </c:pt>
                <c:pt idx="29028">
                  <c:v>0.64870000000000005</c:v>
                </c:pt>
                <c:pt idx="29029">
                  <c:v>0.5474</c:v>
                </c:pt>
                <c:pt idx="29030">
                  <c:v>0.5161</c:v>
                </c:pt>
                <c:pt idx="29031">
                  <c:v>0.49580000000000002</c:v>
                </c:pt>
                <c:pt idx="29032">
                  <c:v>0.51580000000000004</c:v>
                </c:pt>
                <c:pt idx="29033">
                  <c:v>0.49870000000000003</c:v>
                </c:pt>
                <c:pt idx="29034">
                  <c:v>0.49160000000000004</c:v>
                </c:pt>
                <c:pt idx="29035">
                  <c:v>0.47310000000000002</c:v>
                </c:pt>
                <c:pt idx="29036">
                  <c:v>0.47480000000000006</c:v>
                </c:pt>
                <c:pt idx="29037">
                  <c:v>0.48890000000000006</c:v>
                </c:pt>
                <c:pt idx="29038">
                  <c:v>0.42680000000000001</c:v>
                </c:pt>
                <c:pt idx="29039">
                  <c:v>0.45010000000000006</c:v>
                </c:pt>
                <c:pt idx="29040">
                  <c:v>0.43049999999999999</c:v>
                </c:pt>
                <c:pt idx="29041">
                  <c:v>0.4284</c:v>
                </c:pt>
                <c:pt idx="29042">
                  <c:v>0.39440000000000003</c:v>
                </c:pt>
                <c:pt idx="29043">
                  <c:v>0.39280000000000004</c:v>
                </c:pt>
                <c:pt idx="29044">
                  <c:v>0.38660000000000005</c:v>
                </c:pt>
                <c:pt idx="29045">
                  <c:v>0.375</c:v>
                </c:pt>
                <c:pt idx="29046">
                  <c:v>0.37090000000000001</c:v>
                </c:pt>
                <c:pt idx="29047">
                  <c:v>0.36720000000000003</c:v>
                </c:pt>
                <c:pt idx="29048">
                  <c:v>0.35170000000000001</c:v>
                </c:pt>
                <c:pt idx="29049">
                  <c:v>0.34870000000000001</c:v>
                </c:pt>
                <c:pt idx="29050">
                  <c:v>0.34420000000000006</c:v>
                </c:pt>
                <c:pt idx="29051">
                  <c:v>0.3266</c:v>
                </c:pt>
                <c:pt idx="29052">
                  <c:v>0.3306</c:v>
                </c:pt>
                <c:pt idx="29053">
                  <c:v>0.30770000000000003</c:v>
                </c:pt>
                <c:pt idx="29054">
                  <c:v>0.30320000000000003</c:v>
                </c:pt>
                <c:pt idx="29055">
                  <c:v>0.29470000000000002</c:v>
                </c:pt>
                <c:pt idx="29056">
                  <c:v>0.28589999999999999</c:v>
                </c:pt>
                <c:pt idx="29057">
                  <c:v>0.28670000000000001</c:v>
                </c:pt>
                <c:pt idx="29058">
                  <c:v>0.29380000000000001</c:v>
                </c:pt>
                <c:pt idx="29059">
                  <c:v>0.27999999999999997</c:v>
                </c:pt>
                <c:pt idx="29060">
                  <c:v>0.28650000000000003</c:v>
                </c:pt>
                <c:pt idx="29061">
                  <c:v>0.25030000000000002</c:v>
                </c:pt>
                <c:pt idx="29062">
                  <c:v>0.26330000000000003</c:v>
                </c:pt>
                <c:pt idx="29063">
                  <c:v>0.255</c:v>
                </c:pt>
                <c:pt idx="29064">
                  <c:v>0.2296</c:v>
                </c:pt>
                <c:pt idx="29065">
                  <c:v>0.24409999999999998</c:v>
                </c:pt>
                <c:pt idx="29066">
                  <c:v>0.2331</c:v>
                </c:pt>
                <c:pt idx="29067">
                  <c:v>0.22620000000000001</c:v>
                </c:pt>
                <c:pt idx="29068">
                  <c:v>0.22950000000000001</c:v>
                </c:pt>
                <c:pt idx="29069">
                  <c:v>0.21960000000000002</c:v>
                </c:pt>
                <c:pt idx="29070">
                  <c:v>0.2218</c:v>
                </c:pt>
                <c:pt idx="29071">
                  <c:v>0.20450000000000002</c:v>
                </c:pt>
                <c:pt idx="29072">
                  <c:v>0.20040000000000002</c:v>
                </c:pt>
                <c:pt idx="29073">
                  <c:v>0.21110000000000004</c:v>
                </c:pt>
                <c:pt idx="29074">
                  <c:v>0.19340000000000002</c:v>
                </c:pt>
                <c:pt idx="29075">
                  <c:v>0.19540000000000002</c:v>
                </c:pt>
                <c:pt idx="29076">
                  <c:v>0.19170000000000001</c:v>
                </c:pt>
                <c:pt idx="29077">
                  <c:v>0.18930000000000002</c:v>
                </c:pt>
                <c:pt idx="29078">
                  <c:v>0.18530000000000002</c:v>
                </c:pt>
                <c:pt idx="29079">
                  <c:v>0.18320000000000003</c:v>
                </c:pt>
                <c:pt idx="29080">
                  <c:v>0.17500000000000002</c:v>
                </c:pt>
                <c:pt idx="29081">
                  <c:v>0.16890000000000002</c:v>
                </c:pt>
                <c:pt idx="29082">
                  <c:v>0.17680000000000001</c:v>
                </c:pt>
                <c:pt idx="29083">
                  <c:v>0.17330000000000001</c:v>
                </c:pt>
                <c:pt idx="29084">
                  <c:v>0.16770000000000002</c:v>
                </c:pt>
                <c:pt idx="29085">
                  <c:v>0.1489</c:v>
                </c:pt>
                <c:pt idx="29086">
                  <c:v>0.14430000000000001</c:v>
                </c:pt>
                <c:pt idx="29087">
                  <c:v>0.15080000000000002</c:v>
                </c:pt>
                <c:pt idx="29088">
                  <c:v>0.14960000000000001</c:v>
                </c:pt>
                <c:pt idx="29089">
                  <c:v>0.14019999999999999</c:v>
                </c:pt>
                <c:pt idx="29090">
                  <c:v>0.1426</c:v>
                </c:pt>
                <c:pt idx="29091">
                  <c:v>0.13919999999999999</c:v>
                </c:pt>
                <c:pt idx="29092">
                  <c:v>0.13120000000000001</c:v>
                </c:pt>
                <c:pt idx="29093">
                  <c:v>0.1298</c:v>
                </c:pt>
                <c:pt idx="29094">
                  <c:v>0.13060000000000002</c:v>
                </c:pt>
                <c:pt idx="29095">
                  <c:v>0.1232</c:v>
                </c:pt>
                <c:pt idx="29096">
                  <c:v>0.12250000000000001</c:v>
                </c:pt>
                <c:pt idx="29097">
                  <c:v>0.1179</c:v>
                </c:pt>
                <c:pt idx="29098">
                  <c:v>0.11899999999999999</c:v>
                </c:pt>
                <c:pt idx="29099">
                  <c:v>0.1152</c:v>
                </c:pt>
                <c:pt idx="29100">
                  <c:v>0.1091</c:v>
                </c:pt>
                <c:pt idx="29101">
                  <c:v>0.10880000000000001</c:v>
                </c:pt>
                <c:pt idx="29102">
                  <c:v>0.1055</c:v>
                </c:pt>
                <c:pt idx="29103">
                  <c:v>0.10389999999999999</c:v>
                </c:pt>
                <c:pt idx="29104">
                  <c:v>0.10620000000000002</c:v>
                </c:pt>
                <c:pt idx="29105">
                  <c:v>9.9100000000000008E-2</c:v>
                </c:pt>
                <c:pt idx="29106">
                  <c:v>9.8900000000000002E-2</c:v>
                </c:pt>
                <c:pt idx="29107">
                  <c:v>9.8400000000000001E-2</c:v>
                </c:pt>
                <c:pt idx="29108">
                  <c:v>9.6700000000000008E-2</c:v>
                </c:pt>
                <c:pt idx="29109">
                  <c:v>9.2000000000000012E-2</c:v>
                </c:pt>
                <c:pt idx="29110">
                  <c:v>8.8700000000000001E-2</c:v>
                </c:pt>
                <c:pt idx="29111">
                  <c:v>8.5900000000000004E-2</c:v>
                </c:pt>
                <c:pt idx="29112">
                  <c:v>8.14E-2</c:v>
                </c:pt>
                <c:pt idx="29113">
                  <c:v>8.0900000000000014E-2</c:v>
                </c:pt>
                <c:pt idx="29114">
                  <c:v>7.6600000000000001E-2</c:v>
                </c:pt>
                <c:pt idx="29115">
                  <c:v>7.6100000000000001E-2</c:v>
                </c:pt>
                <c:pt idx="29116">
                  <c:v>7.5700000000000003E-2</c:v>
                </c:pt>
                <c:pt idx="29117">
                  <c:v>6.8999999999999992E-2</c:v>
                </c:pt>
                <c:pt idx="29118">
                  <c:v>6.7400000000000002E-2</c:v>
                </c:pt>
                <c:pt idx="29119">
                  <c:v>6.4500000000000002E-2</c:v>
                </c:pt>
                <c:pt idx="29120">
                  <c:v>6.7100000000000007E-2</c:v>
                </c:pt>
                <c:pt idx="29121">
                  <c:v>6.8100000000000008E-2</c:v>
                </c:pt>
                <c:pt idx="29122">
                  <c:v>6.25E-2</c:v>
                </c:pt>
                <c:pt idx="29123">
                  <c:v>6.1100000000000002E-2</c:v>
                </c:pt>
                <c:pt idx="29124">
                  <c:v>6.1100000000000002E-2</c:v>
                </c:pt>
                <c:pt idx="29125">
                  <c:v>5.9499999999999997E-2</c:v>
                </c:pt>
                <c:pt idx="29126">
                  <c:v>5.9400000000000001E-2</c:v>
                </c:pt>
                <c:pt idx="29127">
                  <c:v>5.9400000000000001E-2</c:v>
                </c:pt>
                <c:pt idx="29128">
                  <c:v>5.7799999999999997E-2</c:v>
                </c:pt>
                <c:pt idx="29129">
                  <c:v>5.6100000000000011E-2</c:v>
                </c:pt>
                <c:pt idx="29130">
                  <c:v>5.1000000000000004E-2</c:v>
                </c:pt>
                <c:pt idx="29131">
                  <c:v>4.82E-2</c:v>
                </c:pt>
                <c:pt idx="29132">
                  <c:v>4.8100000000000004E-2</c:v>
                </c:pt>
                <c:pt idx="29133">
                  <c:v>4.6800000000000008E-2</c:v>
                </c:pt>
                <c:pt idx="29134">
                  <c:v>4.6400000000000004E-2</c:v>
                </c:pt>
                <c:pt idx="29135">
                  <c:v>4.2700000000000002E-2</c:v>
                </c:pt>
                <c:pt idx="29136">
                  <c:v>4.0200000000000007E-2</c:v>
                </c:pt>
                <c:pt idx="29137">
                  <c:v>4.3700000000000003E-2</c:v>
                </c:pt>
                <c:pt idx="29138">
                  <c:v>4.2500000000000003E-2</c:v>
                </c:pt>
                <c:pt idx="29139">
                  <c:v>3.9800000000000002E-2</c:v>
                </c:pt>
                <c:pt idx="29140">
                  <c:v>3.9700000000000006E-2</c:v>
                </c:pt>
                <c:pt idx="29141">
                  <c:v>3.9700000000000006E-2</c:v>
                </c:pt>
                <c:pt idx="29142">
                  <c:v>4.19E-2</c:v>
                </c:pt>
                <c:pt idx="29143">
                  <c:v>3.7100000000000001E-2</c:v>
                </c:pt>
                <c:pt idx="29144">
                  <c:v>3.5700000000000003E-2</c:v>
                </c:pt>
                <c:pt idx="29145">
                  <c:v>3.5700000000000003E-2</c:v>
                </c:pt>
                <c:pt idx="29146">
                  <c:v>3.4499999999999996E-2</c:v>
                </c:pt>
                <c:pt idx="29147">
                  <c:v>3.4499999999999996E-2</c:v>
                </c:pt>
                <c:pt idx="29148">
                  <c:v>3.44E-2</c:v>
                </c:pt>
                <c:pt idx="29149">
                  <c:v>3.6799999999999999E-2</c:v>
                </c:pt>
                <c:pt idx="29150">
                  <c:v>3.6700000000000003E-2</c:v>
                </c:pt>
                <c:pt idx="29151">
                  <c:v>3.4200000000000001E-2</c:v>
                </c:pt>
                <c:pt idx="29152">
                  <c:v>3.4200000000000001E-2</c:v>
                </c:pt>
                <c:pt idx="29153">
                  <c:v>3.1800000000000002E-2</c:v>
                </c:pt>
                <c:pt idx="29154">
                  <c:v>3.4200000000000001E-2</c:v>
                </c:pt>
                <c:pt idx="29155">
                  <c:v>3.4200000000000001E-2</c:v>
                </c:pt>
                <c:pt idx="29156">
                  <c:v>3.5700000000000003E-2</c:v>
                </c:pt>
                <c:pt idx="29157">
                  <c:v>4.1700000000000001E-2</c:v>
                </c:pt>
                <c:pt idx="29158">
                  <c:v>4.0500000000000008E-2</c:v>
                </c:pt>
                <c:pt idx="29159">
                  <c:v>4.0500000000000008E-2</c:v>
                </c:pt>
                <c:pt idx="29160">
                  <c:v>4.0400000000000005E-2</c:v>
                </c:pt>
                <c:pt idx="29161">
                  <c:v>3.9400000000000004E-2</c:v>
                </c:pt>
                <c:pt idx="29162">
                  <c:v>4.4400000000000002E-2</c:v>
                </c:pt>
                <c:pt idx="29163">
                  <c:v>4.7E-2</c:v>
                </c:pt>
                <c:pt idx="29164">
                  <c:v>4.5900000000000003E-2</c:v>
                </c:pt>
                <c:pt idx="29165">
                  <c:v>4.8600000000000004E-2</c:v>
                </c:pt>
                <c:pt idx="29166">
                  <c:v>4.7600000000000003E-2</c:v>
                </c:pt>
                <c:pt idx="29167">
                  <c:v>4.9000000000000002E-2</c:v>
                </c:pt>
                <c:pt idx="29168">
                  <c:v>4.9100000000000005E-2</c:v>
                </c:pt>
                <c:pt idx="29169">
                  <c:v>4.8300000000000003E-2</c:v>
                </c:pt>
                <c:pt idx="29170">
                  <c:v>5.1200000000000002E-2</c:v>
                </c:pt>
                <c:pt idx="29171">
                  <c:v>5.2800000000000007E-2</c:v>
                </c:pt>
                <c:pt idx="29172">
                  <c:v>5.5900000000000005E-2</c:v>
                </c:pt>
                <c:pt idx="29173">
                  <c:v>5.6100000000000011E-2</c:v>
                </c:pt>
                <c:pt idx="29174">
                  <c:v>5.79E-2</c:v>
                </c:pt>
                <c:pt idx="29175">
                  <c:v>5.8799999999999998E-2</c:v>
                </c:pt>
                <c:pt idx="29176">
                  <c:v>6.08E-2</c:v>
                </c:pt>
                <c:pt idx="29177">
                  <c:v>6.5700000000000008E-2</c:v>
                </c:pt>
                <c:pt idx="29178">
                  <c:v>6.6800000000000012E-2</c:v>
                </c:pt>
                <c:pt idx="29179">
                  <c:v>7.1900000000000006E-2</c:v>
                </c:pt>
                <c:pt idx="29180">
                  <c:v>7.5700000000000003E-2</c:v>
                </c:pt>
                <c:pt idx="29181">
                  <c:v>7.8300000000000008E-2</c:v>
                </c:pt>
                <c:pt idx="29182">
                  <c:v>8.5199999999999998E-2</c:v>
                </c:pt>
                <c:pt idx="29183">
                  <c:v>9.2600000000000016E-2</c:v>
                </c:pt>
                <c:pt idx="29184">
                  <c:v>0.10020000000000001</c:v>
                </c:pt>
                <c:pt idx="29185">
                  <c:v>0.1159</c:v>
                </c:pt>
                <c:pt idx="29186">
                  <c:v>0.12720000000000001</c:v>
                </c:pt>
                <c:pt idx="29187">
                  <c:v>0.1338</c:v>
                </c:pt>
                <c:pt idx="29188">
                  <c:v>0.15300000000000002</c:v>
                </c:pt>
                <c:pt idx="29189">
                  <c:v>0.17010000000000003</c:v>
                </c:pt>
                <c:pt idx="29190">
                  <c:v>0.18560000000000001</c:v>
                </c:pt>
                <c:pt idx="29191">
                  <c:v>0.19090000000000001</c:v>
                </c:pt>
                <c:pt idx="29192">
                  <c:v>0.1898</c:v>
                </c:pt>
                <c:pt idx="29193">
                  <c:v>0.21400000000000002</c:v>
                </c:pt>
                <c:pt idx="29194">
                  <c:v>0.24020000000000002</c:v>
                </c:pt>
                <c:pt idx="29195">
                  <c:v>0.26300000000000001</c:v>
                </c:pt>
                <c:pt idx="29196">
                  <c:v>0.28620000000000001</c:v>
                </c:pt>
                <c:pt idx="29197">
                  <c:v>0.30730000000000002</c:v>
                </c:pt>
                <c:pt idx="29198">
                  <c:v>0.30820000000000003</c:v>
                </c:pt>
                <c:pt idx="29199">
                  <c:v>0.31909999999999999</c:v>
                </c:pt>
                <c:pt idx="29200">
                  <c:v>0.32719999999999999</c:v>
                </c:pt>
                <c:pt idx="29201">
                  <c:v>0.35520000000000002</c:v>
                </c:pt>
                <c:pt idx="29202">
                  <c:v>0.54649999999999999</c:v>
                </c:pt>
                <c:pt idx="29203">
                  <c:v>0.6836000000000001</c:v>
                </c:pt>
                <c:pt idx="29204">
                  <c:v>0.66</c:v>
                </c:pt>
                <c:pt idx="29205">
                  <c:v>0.71340000000000003</c:v>
                </c:pt>
                <c:pt idx="29206">
                  <c:v>0.83300000000000007</c:v>
                </c:pt>
                <c:pt idx="29207">
                  <c:v>0.85830000000000006</c:v>
                </c:pt>
                <c:pt idx="29208">
                  <c:v>0.85519999999999996</c:v>
                </c:pt>
                <c:pt idx="29209">
                  <c:v>0.9195000000000001</c:v>
                </c:pt>
                <c:pt idx="29210">
                  <c:v>0.95450000000000002</c:v>
                </c:pt>
                <c:pt idx="29211">
                  <c:v>1.0194000000000001</c:v>
                </c:pt>
                <c:pt idx="29212">
                  <c:v>1.0357000000000001</c:v>
                </c:pt>
                <c:pt idx="29213">
                  <c:v>1.0860000000000001</c:v>
                </c:pt>
                <c:pt idx="29214">
                  <c:v>1.1563000000000001</c:v>
                </c:pt>
                <c:pt idx="29215">
                  <c:v>1.1413</c:v>
                </c:pt>
                <c:pt idx="29216">
                  <c:v>1.2009000000000001</c:v>
                </c:pt>
                <c:pt idx="29217">
                  <c:v>1.2263000000000002</c:v>
                </c:pt>
                <c:pt idx="29218">
                  <c:v>1.3019000000000001</c:v>
                </c:pt>
                <c:pt idx="29219">
                  <c:v>1.3337000000000001</c:v>
                </c:pt>
                <c:pt idx="29220">
                  <c:v>1.4031000000000002</c:v>
                </c:pt>
                <c:pt idx="29221">
                  <c:v>1.4626000000000001</c:v>
                </c:pt>
                <c:pt idx="29222">
                  <c:v>1.4915</c:v>
                </c:pt>
                <c:pt idx="29223">
                  <c:v>1.4525000000000001</c:v>
                </c:pt>
                <c:pt idx="29224">
                  <c:v>1.554</c:v>
                </c:pt>
                <c:pt idx="29225">
                  <c:v>1.6126000000000003</c:v>
                </c:pt>
                <c:pt idx="29226">
                  <c:v>1.6326000000000001</c:v>
                </c:pt>
                <c:pt idx="29227">
                  <c:v>1.6989999999999998</c:v>
                </c:pt>
                <c:pt idx="29228">
                  <c:v>1.8274999999999999</c:v>
                </c:pt>
                <c:pt idx="29229">
                  <c:v>1.8754999999999999</c:v>
                </c:pt>
                <c:pt idx="29230">
                  <c:v>1.8856000000000002</c:v>
                </c:pt>
                <c:pt idx="29231">
                  <c:v>1.881</c:v>
                </c:pt>
                <c:pt idx="29232">
                  <c:v>1.8047000000000002</c:v>
                </c:pt>
                <c:pt idx="29233">
                  <c:v>1.8696000000000002</c:v>
                </c:pt>
                <c:pt idx="29234">
                  <c:v>1.9350000000000003</c:v>
                </c:pt>
                <c:pt idx="29235">
                  <c:v>1.8779000000000001</c:v>
                </c:pt>
                <c:pt idx="29236">
                  <c:v>1.9587000000000001</c:v>
                </c:pt>
                <c:pt idx="29237">
                  <c:v>1.9962</c:v>
                </c:pt>
                <c:pt idx="29238">
                  <c:v>1.9951000000000001</c:v>
                </c:pt>
                <c:pt idx="29239">
                  <c:v>2.1167000000000002</c:v>
                </c:pt>
                <c:pt idx="29240">
                  <c:v>2.2643</c:v>
                </c:pt>
                <c:pt idx="29241">
                  <c:v>2.2050999999999998</c:v>
                </c:pt>
                <c:pt idx="29242">
                  <c:v>2.1320000000000001</c:v>
                </c:pt>
                <c:pt idx="29243">
                  <c:v>2.2543000000000002</c:v>
                </c:pt>
                <c:pt idx="29244">
                  <c:v>2.2909000000000002</c:v>
                </c:pt>
                <c:pt idx="29245">
                  <c:v>2.1219999999999999</c:v>
                </c:pt>
                <c:pt idx="29246">
                  <c:v>2.1632000000000002</c:v>
                </c:pt>
                <c:pt idx="29247">
                  <c:v>2.2612999999999999</c:v>
                </c:pt>
                <c:pt idx="29248">
                  <c:v>2.1966000000000001</c:v>
                </c:pt>
                <c:pt idx="29249">
                  <c:v>2.1138000000000003</c:v>
                </c:pt>
                <c:pt idx="29250">
                  <c:v>2.0196999999999998</c:v>
                </c:pt>
                <c:pt idx="29251">
                  <c:v>2.0645000000000002</c:v>
                </c:pt>
                <c:pt idx="29252">
                  <c:v>2.008</c:v>
                </c:pt>
                <c:pt idx="29253">
                  <c:v>2.1155000000000004</c:v>
                </c:pt>
                <c:pt idx="29254">
                  <c:v>2.0992999999999999</c:v>
                </c:pt>
                <c:pt idx="29255">
                  <c:v>2.1299000000000001</c:v>
                </c:pt>
                <c:pt idx="29256">
                  <c:v>2.3405</c:v>
                </c:pt>
                <c:pt idx="29257">
                  <c:v>2.2761</c:v>
                </c:pt>
                <c:pt idx="29258">
                  <c:v>2.3297000000000003</c:v>
                </c:pt>
                <c:pt idx="29259">
                  <c:v>2.2986</c:v>
                </c:pt>
                <c:pt idx="29260">
                  <c:v>2.2261000000000002</c:v>
                </c:pt>
                <c:pt idx="29261">
                  <c:v>2.1388000000000003</c:v>
                </c:pt>
                <c:pt idx="29262">
                  <c:v>2.1976</c:v>
                </c:pt>
                <c:pt idx="29263">
                  <c:v>2.1664000000000003</c:v>
                </c:pt>
                <c:pt idx="29264">
                  <c:v>2.0965000000000003</c:v>
                </c:pt>
                <c:pt idx="29265">
                  <c:v>2.2888000000000002</c:v>
                </c:pt>
                <c:pt idx="29266">
                  <c:v>2.1204000000000001</c:v>
                </c:pt>
                <c:pt idx="29267">
                  <c:v>2.1032000000000002</c:v>
                </c:pt>
                <c:pt idx="29268">
                  <c:v>2.1985000000000001</c:v>
                </c:pt>
                <c:pt idx="29269">
                  <c:v>2.2448000000000001</c:v>
                </c:pt>
                <c:pt idx="29270">
                  <c:v>2.1289000000000002</c:v>
                </c:pt>
                <c:pt idx="29271">
                  <c:v>2.0659000000000001</c:v>
                </c:pt>
                <c:pt idx="29272">
                  <c:v>2.2010999999999998</c:v>
                </c:pt>
                <c:pt idx="29273">
                  <c:v>2.1375000000000002</c:v>
                </c:pt>
                <c:pt idx="29274">
                  <c:v>2.1006</c:v>
                </c:pt>
                <c:pt idx="29275">
                  <c:v>1.9619</c:v>
                </c:pt>
                <c:pt idx="29276">
                  <c:v>1.9326000000000001</c:v>
                </c:pt>
                <c:pt idx="29277">
                  <c:v>2.1395</c:v>
                </c:pt>
                <c:pt idx="29278">
                  <c:v>1.988</c:v>
                </c:pt>
                <c:pt idx="29279">
                  <c:v>1.8925999999999998</c:v>
                </c:pt>
                <c:pt idx="29280">
                  <c:v>1.8729</c:v>
                </c:pt>
                <c:pt idx="29281">
                  <c:v>1.7780000000000002</c:v>
                </c:pt>
                <c:pt idx="29282">
                  <c:v>1.7423</c:v>
                </c:pt>
                <c:pt idx="29283">
                  <c:v>1.6448</c:v>
                </c:pt>
                <c:pt idx="29284">
                  <c:v>1.5773000000000001</c:v>
                </c:pt>
                <c:pt idx="29285">
                  <c:v>1.5750999999999999</c:v>
                </c:pt>
                <c:pt idx="29286">
                  <c:v>1.6841999999999999</c:v>
                </c:pt>
                <c:pt idx="29287">
                  <c:v>1.5359</c:v>
                </c:pt>
                <c:pt idx="29288">
                  <c:v>1.5310000000000001</c:v>
                </c:pt>
                <c:pt idx="29289">
                  <c:v>1.5454000000000001</c:v>
                </c:pt>
                <c:pt idx="29290">
                  <c:v>1.3932000000000002</c:v>
                </c:pt>
                <c:pt idx="29291">
                  <c:v>1.5775000000000001</c:v>
                </c:pt>
                <c:pt idx="29292">
                  <c:v>1.4592000000000001</c:v>
                </c:pt>
                <c:pt idx="29293">
                  <c:v>1.3787000000000003</c:v>
                </c:pt>
                <c:pt idx="29294">
                  <c:v>1.4277</c:v>
                </c:pt>
                <c:pt idx="29295">
                  <c:v>1.4475</c:v>
                </c:pt>
                <c:pt idx="29296">
                  <c:v>1.2927</c:v>
                </c:pt>
                <c:pt idx="29297">
                  <c:v>1.4073000000000002</c:v>
                </c:pt>
                <c:pt idx="29298">
                  <c:v>1.377</c:v>
                </c:pt>
                <c:pt idx="29299">
                  <c:v>1.3712</c:v>
                </c:pt>
                <c:pt idx="29300">
                  <c:v>1.2943</c:v>
                </c:pt>
                <c:pt idx="29301">
                  <c:v>1.3054000000000001</c:v>
                </c:pt>
                <c:pt idx="29302">
                  <c:v>1.1931</c:v>
                </c:pt>
                <c:pt idx="29303">
                  <c:v>1.3375000000000001</c:v>
                </c:pt>
                <c:pt idx="29304">
                  <c:v>1.1901999999999999</c:v>
                </c:pt>
                <c:pt idx="29305">
                  <c:v>1.1749000000000001</c:v>
                </c:pt>
                <c:pt idx="29306">
                  <c:v>1.1772</c:v>
                </c:pt>
                <c:pt idx="29307">
                  <c:v>1.234</c:v>
                </c:pt>
                <c:pt idx="29308">
                  <c:v>1.1178000000000001</c:v>
                </c:pt>
                <c:pt idx="29309">
                  <c:v>0.98660000000000003</c:v>
                </c:pt>
                <c:pt idx="29310">
                  <c:v>0.88059999999999994</c:v>
                </c:pt>
                <c:pt idx="29311">
                  <c:v>0.93080000000000007</c:v>
                </c:pt>
                <c:pt idx="29312">
                  <c:v>0.89300000000000002</c:v>
                </c:pt>
                <c:pt idx="29313">
                  <c:v>0.88030000000000008</c:v>
                </c:pt>
                <c:pt idx="29314">
                  <c:v>0.82750000000000012</c:v>
                </c:pt>
                <c:pt idx="29315">
                  <c:v>0.85970000000000002</c:v>
                </c:pt>
                <c:pt idx="29316">
                  <c:v>0.80730000000000013</c:v>
                </c:pt>
                <c:pt idx="29317">
                  <c:v>0.76449999999999996</c:v>
                </c:pt>
                <c:pt idx="29318">
                  <c:v>0.79580000000000006</c:v>
                </c:pt>
                <c:pt idx="29319">
                  <c:v>0.79580000000000006</c:v>
                </c:pt>
                <c:pt idx="29320">
                  <c:v>0.73819999999999997</c:v>
                </c:pt>
                <c:pt idx="29321">
                  <c:v>0.73370000000000002</c:v>
                </c:pt>
                <c:pt idx="29322">
                  <c:v>0.73080000000000001</c:v>
                </c:pt>
                <c:pt idx="29323">
                  <c:v>0.67949999999999999</c:v>
                </c:pt>
                <c:pt idx="29324">
                  <c:v>0.66650000000000009</c:v>
                </c:pt>
                <c:pt idx="29325">
                  <c:v>0.68040000000000012</c:v>
                </c:pt>
                <c:pt idx="29326">
                  <c:v>0.7027000000000001</c:v>
                </c:pt>
                <c:pt idx="29327">
                  <c:v>0.70590000000000008</c:v>
                </c:pt>
                <c:pt idx="29328">
                  <c:v>0.66610000000000003</c:v>
                </c:pt>
                <c:pt idx="29329">
                  <c:v>0.6644000000000001</c:v>
                </c:pt>
                <c:pt idx="29330">
                  <c:v>0.63730000000000009</c:v>
                </c:pt>
                <c:pt idx="29331">
                  <c:v>0.6705000000000001</c:v>
                </c:pt>
                <c:pt idx="29332">
                  <c:v>0.6019000000000001</c:v>
                </c:pt>
                <c:pt idx="29333">
                  <c:v>0.61319999999999997</c:v>
                </c:pt>
                <c:pt idx="29334">
                  <c:v>0.622</c:v>
                </c:pt>
                <c:pt idx="29335">
                  <c:v>0.54420000000000002</c:v>
                </c:pt>
                <c:pt idx="29336">
                  <c:v>0.6321</c:v>
                </c:pt>
                <c:pt idx="29337">
                  <c:v>0.54700000000000004</c:v>
                </c:pt>
                <c:pt idx="29338">
                  <c:v>0.55449999999999999</c:v>
                </c:pt>
                <c:pt idx="29339">
                  <c:v>0.55769999999999997</c:v>
                </c:pt>
                <c:pt idx="29340">
                  <c:v>0.54339999999999999</c:v>
                </c:pt>
                <c:pt idx="29341">
                  <c:v>0.52850000000000008</c:v>
                </c:pt>
                <c:pt idx="29342">
                  <c:v>0.53049999999999997</c:v>
                </c:pt>
                <c:pt idx="29343">
                  <c:v>0.54059999999999997</c:v>
                </c:pt>
                <c:pt idx="29344">
                  <c:v>0.54100000000000004</c:v>
                </c:pt>
                <c:pt idx="29345">
                  <c:v>0.50270000000000004</c:v>
                </c:pt>
                <c:pt idx="29346">
                  <c:v>0.5161</c:v>
                </c:pt>
                <c:pt idx="29347">
                  <c:v>0.55410000000000004</c:v>
                </c:pt>
                <c:pt idx="29348">
                  <c:v>0.54470000000000007</c:v>
                </c:pt>
                <c:pt idx="29349">
                  <c:v>0.50940000000000007</c:v>
                </c:pt>
                <c:pt idx="29350">
                  <c:v>0.49450000000000005</c:v>
                </c:pt>
                <c:pt idx="29351">
                  <c:v>0.46730000000000005</c:v>
                </c:pt>
                <c:pt idx="29352">
                  <c:v>0.45999999999999996</c:v>
                </c:pt>
                <c:pt idx="29353">
                  <c:v>0.47820000000000001</c:v>
                </c:pt>
                <c:pt idx="29354">
                  <c:v>0.49000000000000005</c:v>
                </c:pt>
                <c:pt idx="29355">
                  <c:v>0.44880000000000009</c:v>
                </c:pt>
                <c:pt idx="29356">
                  <c:v>0.44219999999999998</c:v>
                </c:pt>
                <c:pt idx="29357">
                  <c:v>0.42800000000000005</c:v>
                </c:pt>
                <c:pt idx="29358">
                  <c:v>0.45199999999999996</c:v>
                </c:pt>
                <c:pt idx="29359">
                  <c:v>0.42510000000000003</c:v>
                </c:pt>
                <c:pt idx="29360">
                  <c:v>0.40890000000000004</c:v>
                </c:pt>
                <c:pt idx="29361">
                  <c:v>0.4098</c:v>
                </c:pt>
                <c:pt idx="29362">
                  <c:v>0.41349999999999998</c:v>
                </c:pt>
                <c:pt idx="29363">
                  <c:v>0.41710000000000003</c:v>
                </c:pt>
                <c:pt idx="29364">
                  <c:v>0.42460000000000009</c:v>
                </c:pt>
                <c:pt idx="29365">
                  <c:v>0.41110000000000002</c:v>
                </c:pt>
                <c:pt idx="29366">
                  <c:v>0.37260000000000004</c:v>
                </c:pt>
                <c:pt idx="29367">
                  <c:v>0.39560000000000001</c:v>
                </c:pt>
                <c:pt idx="29368">
                  <c:v>0.42080000000000006</c:v>
                </c:pt>
                <c:pt idx="29369">
                  <c:v>0.3679</c:v>
                </c:pt>
                <c:pt idx="29370">
                  <c:v>0.38680000000000003</c:v>
                </c:pt>
                <c:pt idx="29371">
                  <c:v>0.37060000000000004</c:v>
                </c:pt>
                <c:pt idx="29372">
                  <c:v>0.37470000000000003</c:v>
                </c:pt>
                <c:pt idx="29373">
                  <c:v>0.40430000000000005</c:v>
                </c:pt>
                <c:pt idx="29374">
                  <c:v>0.34590000000000004</c:v>
                </c:pt>
                <c:pt idx="29375">
                  <c:v>0.37650000000000006</c:v>
                </c:pt>
                <c:pt idx="29376">
                  <c:v>0.37270000000000003</c:v>
                </c:pt>
                <c:pt idx="29377">
                  <c:v>0.38020000000000004</c:v>
                </c:pt>
                <c:pt idx="29378">
                  <c:v>0.33380000000000004</c:v>
                </c:pt>
                <c:pt idx="29379">
                  <c:v>0.33810000000000001</c:v>
                </c:pt>
                <c:pt idx="29380">
                  <c:v>0.34310000000000002</c:v>
                </c:pt>
                <c:pt idx="29381">
                  <c:v>0.32290000000000002</c:v>
                </c:pt>
                <c:pt idx="29382">
                  <c:v>0.30740000000000001</c:v>
                </c:pt>
                <c:pt idx="29383">
                  <c:v>0.33390000000000003</c:v>
                </c:pt>
                <c:pt idx="29384">
                  <c:v>0.3417</c:v>
                </c:pt>
                <c:pt idx="29385">
                  <c:v>0.32719999999999999</c:v>
                </c:pt>
                <c:pt idx="29386">
                  <c:v>0.32440000000000002</c:v>
                </c:pt>
                <c:pt idx="29387">
                  <c:v>0.2903</c:v>
                </c:pt>
                <c:pt idx="29388">
                  <c:v>0.28550000000000003</c:v>
                </c:pt>
                <c:pt idx="29389">
                  <c:v>0.30910000000000004</c:v>
                </c:pt>
                <c:pt idx="29390">
                  <c:v>0.30330000000000001</c:v>
                </c:pt>
                <c:pt idx="29391">
                  <c:v>0.30200000000000005</c:v>
                </c:pt>
                <c:pt idx="29392">
                  <c:v>0.2888</c:v>
                </c:pt>
                <c:pt idx="29393">
                  <c:v>0.29239999999999999</c:v>
                </c:pt>
                <c:pt idx="29394">
                  <c:v>0.2802</c:v>
                </c:pt>
                <c:pt idx="29395">
                  <c:v>0.27389999999999998</c:v>
                </c:pt>
                <c:pt idx="29396">
                  <c:v>0.2616</c:v>
                </c:pt>
                <c:pt idx="29397">
                  <c:v>0.25880000000000003</c:v>
                </c:pt>
                <c:pt idx="29398">
                  <c:v>0.25930000000000003</c:v>
                </c:pt>
                <c:pt idx="29399">
                  <c:v>0.25290000000000001</c:v>
                </c:pt>
                <c:pt idx="29400">
                  <c:v>0.25070000000000003</c:v>
                </c:pt>
                <c:pt idx="29401">
                  <c:v>0.24690000000000001</c:v>
                </c:pt>
                <c:pt idx="29402">
                  <c:v>0.248</c:v>
                </c:pt>
                <c:pt idx="29403">
                  <c:v>0.24710000000000001</c:v>
                </c:pt>
                <c:pt idx="29404">
                  <c:v>0.24160000000000001</c:v>
                </c:pt>
                <c:pt idx="29405">
                  <c:v>0.23490000000000003</c:v>
                </c:pt>
                <c:pt idx="29406">
                  <c:v>0.22799999999999998</c:v>
                </c:pt>
                <c:pt idx="29407">
                  <c:v>0.2263</c:v>
                </c:pt>
                <c:pt idx="29408">
                  <c:v>0.2157</c:v>
                </c:pt>
                <c:pt idx="29409">
                  <c:v>0.2177</c:v>
                </c:pt>
                <c:pt idx="29410">
                  <c:v>0.20530000000000001</c:v>
                </c:pt>
                <c:pt idx="29411">
                  <c:v>0.20590000000000003</c:v>
                </c:pt>
                <c:pt idx="29412">
                  <c:v>0.20569999999999999</c:v>
                </c:pt>
                <c:pt idx="29413">
                  <c:v>0.20030000000000003</c:v>
                </c:pt>
                <c:pt idx="29414">
                  <c:v>0.19830000000000003</c:v>
                </c:pt>
                <c:pt idx="29415">
                  <c:v>0.18840000000000001</c:v>
                </c:pt>
                <c:pt idx="29416">
                  <c:v>0.19140000000000001</c:v>
                </c:pt>
                <c:pt idx="29417">
                  <c:v>0.18700000000000003</c:v>
                </c:pt>
                <c:pt idx="29418">
                  <c:v>0.18820000000000001</c:v>
                </c:pt>
                <c:pt idx="29419">
                  <c:v>0.1847</c:v>
                </c:pt>
                <c:pt idx="29420">
                  <c:v>0.18390000000000001</c:v>
                </c:pt>
                <c:pt idx="29421">
                  <c:v>0.17580000000000001</c:v>
                </c:pt>
                <c:pt idx="29422">
                  <c:v>0.17170000000000002</c:v>
                </c:pt>
                <c:pt idx="29423">
                  <c:v>0.17549999999999999</c:v>
                </c:pt>
                <c:pt idx="29424">
                  <c:v>0.16770000000000002</c:v>
                </c:pt>
                <c:pt idx="29425">
                  <c:v>0.16259999999999999</c:v>
                </c:pt>
                <c:pt idx="29426">
                  <c:v>0.15900000000000003</c:v>
                </c:pt>
                <c:pt idx="29427">
                  <c:v>0.15480000000000002</c:v>
                </c:pt>
                <c:pt idx="29428">
                  <c:v>0.15310000000000001</c:v>
                </c:pt>
                <c:pt idx="29429">
                  <c:v>0.15210000000000001</c:v>
                </c:pt>
                <c:pt idx="29430">
                  <c:v>0.15440000000000001</c:v>
                </c:pt>
                <c:pt idx="29431">
                  <c:v>0.15090000000000001</c:v>
                </c:pt>
                <c:pt idx="29432">
                  <c:v>0.14710000000000001</c:v>
                </c:pt>
                <c:pt idx="29433">
                  <c:v>0.14950000000000002</c:v>
                </c:pt>
                <c:pt idx="29434">
                  <c:v>0.14330000000000001</c:v>
                </c:pt>
                <c:pt idx="29435">
                  <c:v>0.13870000000000002</c:v>
                </c:pt>
                <c:pt idx="29436">
                  <c:v>0.13720000000000002</c:v>
                </c:pt>
                <c:pt idx="29437">
                  <c:v>0.1394</c:v>
                </c:pt>
                <c:pt idx="29438">
                  <c:v>0.13400000000000001</c:v>
                </c:pt>
                <c:pt idx="29439">
                  <c:v>0.13400000000000001</c:v>
                </c:pt>
                <c:pt idx="29440">
                  <c:v>0.13420000000000001</c:v>
                </c:pt>
                <c:pt idx="29441">
                  <c:v>0.13150000000000001</c:v>
                </c:pt>
                <c:pt idx="29442">
                  <c:v>0.1333</c:v>
                </c:pt>
                <c:pt idx="29443">
                  <c:v>0.13389999999999999</c:v>
                </c:pt>
                <c:pt idx="29444">
                  <c:v>0.13260000000000002</c:v>
                </c:pt>
                <c:pt idx="29445">
                  <c:v>0.12920000000000001</c:v>
                </c:pt>
                <c:pt idx="29446">
                  <c:v>0.12820000000000001</c:v>
                </c:pt>
                <c:pt idx="29447">
                  <c:v>0.12960000000000002</c:v>
                </c:pt>
                <c:pt idx="29448">
                  <c:v>0.1313</c:v>
                </c:pt>
                <c:pt idx="29449">
                  <c:v>0.13160000000000002</c:v>
                </c:pt>
                <c:pt idx="29450">
                  <c:v>0.12840000000000001</c:v>
                </c:pt>
                <c:pt idx="29451">
                  <c:v>0.12430000000000002</c:v>
                </c:pt>
                <c:pt idx="29452">
                  <c:v>0.1305</c:v>
                </c:pt>
                <c:pt idx="29453">
                  <c:v>0.1263</c:v>
                </c:pt>
                <c:pt idx="29454">
                  <c:v>0.12410000000000002</c:v>
                </c:pt>
                <c:pt idx="29455">
                  <c:v>0.1236</c:v>
                </c:pt>
                <c:pt idx="29456">
                  <c:v>0.12660000000000002</c:v>
                </c:pt>
                <c:pt idx="29457">
                  <c:v>0.12509999999999999</c:v>
                </c:pt>
                <c:pt idx="29458">
                  <c:v>0.12270000000000002</c:v>
                </c:pt>
                <c:pt idx="29459">
                  <c:v>0.12540000000000001</c:v>
                </c:pt>
                <c:pt idx="29460">
                  <c:v>0.13</c:v>
                </c:pt>
                <c:pt idx="29461">
                  <c:v>0.1363</c:v>
                </c:pt>
                <c:pt idx="29462">
                  <c:v>0.14119999999999999</c:v>
                </c:pt>
                <c:pt idx="29463">
                  <c:v>0.14770000000000003</c:v>
                </c:pt>
                <c:pt idx="29464">
                  <c:v>0.15600000000000003</c:v>
                </c:pt>
                <c:pt idx="29465">
                  <c:v>0.16820000000000002</c:v>
                </c:pt>
                <c:pt idx="29466">
                  <c:v>0.1714</c:v>
                </c:pt>
                <c:pt idx="29467">
                  <c:v>0.17280000000000001</c:v>
                </c:pt>
                <c:pt idx="29468">
                  <c:v>0.18300000000000002</c:v>
                </c:pt>
                <c:pt idx="29469">
                  <c:v>0.19310000000000002</c:v>
                </c:pt>
                <c:pt idx="29470">
                  <c:v>0.21440000000000003</c:v>
                </c:pt>
                <c:pt idx="29471">
                  <c:v>0.25110000000000005</c:v>
                </c:pt>
                <c:pt idx="29472">
                  <c:v>0.26880000000000004</c:v>
                </c:pt>
                <c:pt idx="29473">
                  <c:v>0.28730000000000006</c:v>
                </c:pt>
                <c:pt idx="29474">
                  <c:v>0.29300000000000004</c:v>
                </c:pt>
                <c:pt idx="29475">
                  <c:v>0.31430000000000002</c:v>
                </c:pt>
                <c:pt idx="29476">
                  <c:v>0.33540000000000003</c:v>
                </c:pt>
                <c:pt idx="29477">
                  <c:v>0.38250000000000006</c:v>
                </c:pt>
                <c:pt idx="29478">
                  <c:v>0.39490000000000003</c:v>
                </c:pt>
                <c:pt idx="29479">
                  <c:v>0.40310000000000001</c:v>
                </c:pt>
                <c:pt idx="29480">
                  <c:v>0.42990000000000006</c:v>
                </c:pt>
                <c:pt idx="29481">
                  <c:v>0.42680000000000001</c:v>
                </c:pt>
                <c:pt idx="29482">
                  <c:v>0.43990000000000001</c:v>
                </c:pt>
                <c:pt idx="29483">
                  <c:v>0.46070000000000005</c:v>
                </c:pt>
                <c:pt idx="29484">
                  <c:v>0.46890000000000004</c:v>
                </c:pt>
                <c:pt idx="29485">
                  <c:v>0.49020000000000002</c:v>
                </c:pt>
                <c:pt idx="29486">
                  <c:v>0.5868000000000001</c:v>
                </c:pt>
                <c:pt idx="29487">
                  <c:v>0.62539999999999996</c:v>
                </c:pt>
                <c:pt idx="29488">
                  <c:v>0.79560000000000008</c:v>
                </c:pt>
                <c:pt idx="29489">
                  <c:v>0.90500000000000014</c:v>
                </c:pt>
                <c:pt idx="29490">
                  <c:v>1.0083</c:v>
                </c:pt>
                <c:pt idx="29491">
                  <c:v>1.1191000000000002</c:v>
                </c:pt>
                <c:pt idx="29492">
                  <c:v>1.0432000000000001</c:v>
                </c:pt>
                <c:pt idx="29493">
                  <c:v>1.1688000000000001</c:v>
                </c:pt>
                <c:pt idx="29494">
                  <c:v>1.2132000000000001</c:v>
                </c:pt>
                <c:pt idx="29495">
                  <c:v>1.2910000000000001</c:v>
                </c:pt>
                <c:pt idx="29496">
                  <c:v>1.3367000000000002</c:v>
                </c:pt>
                <c:pt idx="29497">
                  <c:v>1.2442000000000002</c:v>
                </c:pt>
                <c:pt idx="29498">
                  <c:v>1.2348000000000001</c:v>
                </c:pt>
                <c:pt idx="29499">
                  <c:v>1.2853000000000001</c:v>
                </c:pt>
                <c:pt idx="29500">
                  <c:v>1.2161</c:v>
                </c:pt>
                <c:pt idx="29501">
                  <c:v>1.4564000000000001</c:v>
                </c:pt>
                <c:pt idx="29502">
                  <c:v>1.5089000000000001</c:v>
                </c:pt>
                <c:pt idx="29503">
                  <c:v>1.5582000000000003</c:v>
                </c:pt>
                <c:pt idx="29504">
                  <c:v>1.6153</c:v>
                </c:pt>
                <c:pt idx="29505">
                  <c:v>1.6062000000000003</c:v>
                </c:pt>
                <c:pt idx="29506">
                  <c:v>1.6988000000000001</c:v>
                </c:pt>
                <c:pt idx="29507">
                  <c:v>1.7131000000000001</c:v>
                </c:pt>
                <c:pt idx="29508">
                  <c:v>1.7538</c:v>
                </c:pt>
                <c:pt idx="29509">
                  <c:v>1.7885000000000002</c:v>
                </c:pt>
                <c:pt idx="29510">
                  <c:v>1.8170999999999999</c:v>
                </c:pt>
                <c:pt idx="29511">
                  <c:v>1.8495000000000001</c:v>
                </c:pt>
                <c:pt idx="29512">
                  <c:v>1.8795000000000002</c:v>
                </c:pt>
                <c:pt idx="29513">
                  <c:v>1.9303999999999999</c:v>
                </c:pt>
                <c:pt idx="29514">
                  <c:v>1.9218000000000002</c:v>
                </c:pt>
                <c:pt idx="29515">
                  <c:v>1.9725999999999999</c:v>
                </c:pt>
                <c:pt idx="29516">
                  <c:v>1.9501999999999999</c:v>
                </c:pt>
                <c:pt idx="29517">
                  <c:v>1.9752000000000001</c:v>
                </c:pt>
                <c:pt idx="29518">
                  <c:v>1.9745999999999999</c:v>
                </c:pt>
                <c:pt idx="29519">
                  <c:v>2.032</c:v>
                </c:pt>
                <c:pt idx="29520">
                  <c:v>2.0173000000000001</c:v>
                </c:pt>
                <c:pt idx="29521">
                  <c:v>2.0585</c:v>
                </c:pt>
                <c:pt idx="29522">
                  <c:v>2.0425</c:v>
                </c:pt>
                <c:pt idx="29523">
                  <c:v>2.0734000000000004</c:v>
                </c:pt>
                <c:pt idx="29524">
                  <c:v>2.0874999999999999</c:v>
                </c:pt>
                <c:pt idx="29525">
                  <c:v>2.1442000000000001</c:v>
                </c:pt>
                <c:pt idx="29526">
                  <c:v>2.1773000000000002</c:v>
                </c:pt>
                <c:pt idx="29527">
                  <c:v>2.1861999999999999</c:v>
                </c:pt>
                <c:pt idx="29528">
                  <c:v>2.2040000000000002</c:v>
                </c:pt>
                <c:pt idx="29529">
                  <c:v>2.1876000000000002</c:v>
                </c:pt>
                <c:pt idx="29530">
                  <c:v>2.2002999999999999</c:v>
                </c:pt>
                <c:pt idx="29531">
                  <c:v>2.2093000000000003</c:v>
                </c:pt>
                <c:pt idx="29532">
                  <c:v>2.2228000000000003</c:v>
                </c:pt>
                <c:pt idx="29533">
                  <c:v>2.2216999999999998</c:v>
                </c:pt>
                <c:pt idx="29534">
                  <c:v>2.2568000000000001</c:v>
                </c:pt>
                <c:pt idx="29535">
                  <c:v>2.2881</c:v>
                </c:pt>
                <c:pt idx="29536">
                  <c:v>2.2597</c:v>
                </c:pt>
                <c:pt idx="29537">
                  <c:v>2.1857000000000002</c:v>
                </c:pt>
                <c:pt idx="29538">
                  <c:v>2.2271000000000001</c:v>
                </c:pt>
                <c:pt idx="29539">
                  <c:v>2.2271999999999998</c:v>
                </c:pt>
                <c:pt idx="29540">
                  <c:v>2.2383000000000002</c:v>
                </c:pt>
                <c:pt idx="29541">
                  <c:v>2.1850000000000001</c:v>
                </c:pt>
                <c:pt idx="29542">
                  <c:v>2.1428000000000003</c:v>
                </c:pt>
                <c:pt idx="29543">
                  <c:v>2.1898</c:v>
                </c:pt>
                <c:pt idx="29544">
                  <c:v>2.1943000000000001</c:v>
                </c:pt>
                <c:pt idx="29545">
                  <c:v>2.1589</c:v>
                </c:pt>
                <c:pt idx="29546">
                  <c:v>2.0844</c:v>
                </c:pt>
                <c:pt idx="29547">
                  <c:v>2.0721000000000003</c:v>
                </c:pt>
                <c:pt idx="29548">
                  <c:v>2.0871</c:v>
                </c:pt>
                <c:pt idx="29549">
                  <c:v>2.1268000000000002</c:v>
                </c:pt>
                <c:pt idx="29550">
                  <c:v>2.0684999999999998</c:v>
                </c:pt>
                <c:pt idx="29551">
                  <c:v>2.0893999999999999</c:v>
                </c:pt>
                <c:pt idx="29552">
                  <c:v>2.1648000000000001</c:v>
                </c:pt>
                <c:pt idx="29553">
                  <c:v>2.1095000000000002</c:v>
                </c:pt>
                <c:pt idx="29554">
                  <c:v>2.1675</c:v>
                </c:pt>
                <c:pt idx="29555">
                  <c:v>2.1152000000000002</c:v>
                </c:pt>
                <c:pt idx="29556">
                  <c:v>2.1640999999999999</c:v>
                </c:pt>
                <c:pt idx="29557">
                  <c:v>2.1297999999999999</c:v>
                </c:pt>
                <c:pt idx="29558">
                  <c:v>2.0283000000000002</c:v>
                </c:pt>
                <c:pt idx="29559">
                  <c:v>2.0897000000000001</c:v>
                </c:pt>
                <c:pt idx="29560">
                  <c:v>2.1328</c:v>
                </c:pt>
                <c:pt idx="29561">
                  <c:v>2.1638999999999999</c:v>
                </c:pt>
                <c:pt idx="29562">
                  <c:v>2.1053999999999999</c:v>
                </c:pt>
                <c:pt idx="29563">
                  <c:v>2.0442</c:v>
                </c:pt>
                <c:pt idx="29564">
                  <c:v>2.0975999999999999</c:v>
                </c:pt>
                <c:pt idx="29565">
                  <c:v>1.9893999999999998</c:v>
                </c:pt>
                <c:pt idx="29566">
                  <c:v>1.8797999999999999</c:v>
                </c:pt>
                <c:pt idx="29567">
                  <c:v>1.8264</c:v>
                </c:pt>
                <c:pt idx="29568">
                  <c:v>1.6827000000000003</c:v>
                </c:pt>
                <c:pt idx="29569">
                  <c:v>1.7431000000000001</c:v>
                </c:pt>
                <c:pt idx="29570">
                  <c:v>1.7349000000000001</c:v>
                </c:pt>
                <c:pt idx="29571">
                  <c:v>1.7946000000000002</c:v>
                </c:pt>
                <c:pt idx="29572">
                  <c:v>1.5423</c:v>
                </c:pt>
                <c:pt idx="29573">
                  <c:v>1.5264</c:v>
                </c:pt>
                <c:pt idx="29574">
                  <c:v>1.6481000000000003</c:v>
                </c:pt>
                <c:pt idx="29575">
                  <c:v>1.7497</c:v>
                </c:pt>
                <c:pt idx="29576">
                  <c:v>1.5434000000000001</c:v>
                </c:pt>
                <c:pt idx="29577">
                  <c:v>1.4715</c:v>
                </c:pt>
                <c:pt idx="29578">
                  <c:v>1.4384000000000001</c:v>
                </c:pt>
                <c:pt idx="29579">
                  <c:v>1.3446</c:v>
                </c:pt>
                <c:pt idx="29580">
                  <c:v>1.3973000000000002</c:v>
                </c:pt>
                <c:pt idx="29581">
                  <c:v>1.4207000000000001</c:v>
                </c:pt>
                <c:pt idx="29582">
                  <c:v>1.3809</c:v>
                </c:pt>
                <c:pt idx="29583">
                  <c:v>1.3761000000000001</c:v>
                </c:pt>
                <c:pt idx="29584">
                  <c:v>1.3192000000000002</c:v>
                </c:pt>
                <c:pt idx="29585">
                  <c:v>1.3326000000000002</c:v>
                </c:pt>
                <c:pt idx="29586">
                  <c:v>1.3605</c:v>
                </c:pt>
                <c:pt idx="29587">
                  <c:v>1.3022</c:v>
                </c:pt>
                <c:pt idx="29588">
                  <c:v>1.2869999999999999</c:v>
                </c:pt>
                <c:pt idx="29589">
                  <c:v>1.3356000000000001</c:v>
                </c:pt>
                <c:pt idx="29590">
                  <c:v>1.3259000000000001</c:v>
                </c:pt>
                <c:pt idx="29591">
                  <c:v>1.254</c:v>
                </c:pt>
                <c:pt idx="29592">
                  <c:v>1.2818000000000001</c:v>
                </c:pt>
                <c:pt idx="29593">
                  <c:v>1.2648000000000001</c:v>
                </c:pt>
                <c:pt idx="29594">
                  <c:v>1.2064000000000001</c:v>
                </c:pt>
                <c:pt idx="29595">
                  <c:v>1.1175000000000002</c:v>
                </c:pt>
                <c:pt idx="29596">
                  <c:v>1.0384</c:v>
                </c:pt>
                <c:pt idx="29597">
                  <c:v>1.036</c:v>
                </c:pt>
                <c:pt idx="29598">
                  <c:v>0.94779999999999998</c:v>
                </c:pt>
                <c:pt idx="29599">
                  <c:v>0.87020000000000008</c:v>
                </c:pt>
                <c:pt idx="29600">
                  <c:v>0.86760000000000004</c:v>
                </c:pt>
                <c:pt idx="29601">
                  <c:v>0.8468</c:v>
                </c:pt>
                <c:pt idx="29602">
                  <c:v>0.86460000000000015</c:v>
                </c:pt>
                <c:pt idx="29603">
                  <c:v>0.80380000000000007</c:v>
                </c:pt>
                <c:pt idx="29604">
                  <c:v>0.79730000000000001</c:v>
                </c:pt>
                <c:pt idx="29605">
                  <c:v>0.79500000000000004</c:v>
                </c:pt>
                <c:pt idx="29606">
                  <c:v>0.8227000000000001</c:v>
                </c:pt>
                <c:pt idx="29607">
                  <c:v>0.80840000000000001</c:v>
                </c:pt>
                <c:pt idx="29608">
                  <c:v>0.81230000000000002</c:v>
                </c:pt>
                <c:pt idx="29609">
                  <c:v>0.81790000000000007</c:v>
                </c:pt>
                <c:pt idx="29610">
                  <c:v>0.74400000000000011</c:v>
                </c:pt>
                <c:pt idx="29611">
                  <c:v>0.72910000000000008</c:v>
                </c:pt>
                <c:pt idx="29612">
                  <c:v>0.74909999999999999</c:v>
                </c:pt>
                <c:pt idx="29613">
                  <c:v>0.68840000000000012</c:v>
                </c:pt>
                <c:pt idx="29614">
                  <c:v>0.69269999999999998</c:v>
                </c:pt>
                <c:pt idx="29615">
                  <c:v>0.68559999999999999</c:v>
                </c:pt>
                <c:pt idx="29616">
                  <c:v>0.67520000000000002</c:v>
                </c:pt>
                <c:pt idx="29617">
                  <c:v>0.65690000000000004</c:v>
                </c:pt>
                <c:pt idx="29618">
                  <c:v>0.61150000000000004</c:v>
                </c:pt>
                <c:pt idx="29619">
                  <c:v>0.61870000000000003</c:v>
                </c:pt>
                <c:pt idx="29620">
                  <c:v>0.63290000000000002</c:v>
                </c:pt>
                <c:pt idx="29621">
                  <c:v>0.64440000000000008</c:v>
                </c:pt>
                <c:pt idx="29622">
                  <c:v>0.62020000000000008</c:v>
                </c:pt>
                <c:pt idx="29623">
                  <c:v>0.60530000000000006</c:v>
                </c:pt>
                <c:pt idx="29624">
                  <c:v>0.62390000000000001</c:v>
                </c:pt>
                <c:pt idx="29625">
                  <c:v>0.62300000000000011</c:v>
                </c:pt>
                <c:pt idx="29626">
                  <c:v>0.57489999999999997</c:v>
                </c:pt>
                <c:pt idx="29627">
                  <c:v>0.55990000000000006</c:v>
                </c:pt>
                <c:pt idx="29628">
                  <c:v>0.52890000000000004</c:v>
                </c:pt>
                <c:pt idx="29629">
                  <c:v>0.54779999999999995</c:v>
                </c:pt>
                <c:pt idx="29630">
                  <c:v>0.50590000000000002</c:v>
                </c:pt>
                <c:pt idx="29631">
                  <c:v>0.54080000000000006</c:v>
                </c:pt>
                <c:pt idx="29632">
                  <c:v>0.56159999999999999</c:v>
                </c:pt>
                <c:pt idx="29633">
                  <c:v>0.53390000000000004</c:v>
                </c:pt>
                <c:pt idx="29634">
                  <c:v>0.47939999999999999</c:v>
                </c:pt>
                <c:pt idx="29635">
                  <c:v>0.49210000000000004</c:v>
                </c:pt>
                <c:pt idx="29636">
                  <c:v>0.51630000000000009</c:v>
                </c:pt>
                <c:pt idx="29637">
                  <c:v>0.49299999999999999</c:v>
                </c:pt>
                <c:pt idx="29638">
                  <c:v>0.5203000000000001</c:v>
                </c:pt>
                <c:pt idx="29639">
                  <c:v>0.48200000000000004</c:v>
                </c:pt>
                <c:pt idx="29640">
                  <c:v>0.4728</c:v>
                </c:pt>
                <c:pt idx="29641">
                  <c:v>0.46479999999999999</c:v>
                </c:pt>
                <c:pt idx="29642">
                  <c:v>0.43940000000000001</c:v>
                </c:pt>
                <c:pt idx="29643">
                  <c:v>0.45250000000000007</c:v>
                </c:pt>
                <c:pt idx="29644">
                  <c:v>0.45850000000000002</c:v>
                </c:pt>
                <c:pt idx="29645">
                  <c:v>0.39500000000000002</c:v>
                </c:pt>
                <c:pt idx="29646">
                  <c:v>0.43860000000000005</c:v>
                </c:pt>
                <c:pt idx="29647">
                  <c:v>0.4244</c:v>
                </c:pt>
                <c:pt idx="29648">
                  <c:v>0.40880000000000005</c:v>
                </c:pt>
                <c:pt idx="29649">
                  <c:v>0.43579999999999997</c:v>
                </c:pt>
                <c:pt idx="29650">
                  <c:v>0.42930000000000001</c:v>
                </c:pt>
                <c:pt idx="29651">
                  <c:v>0.40560000000000002</c:v>
                </c:pt>
                <c:pt idx="29652">
                  <c:v>0.39890000000000003</c:v>
                </c:pt>
                <c:pt idx="29653">
                  <c:v>0.40770000000000001</c:v>
                </c:pt>
                <c:pt idx="29654">
                  <c:v>0.40679999999999999</c:v>
                </c:pt>
                <c:pt idx="29655">
                  <c:v>0.35139999999999999</c:v>
                </c:pt>
                <c:pt idx="29656">
                  <c:v>0.36260000000000003</c:v>
                </c:pt>
                <c:pt idx="29657">
                  <c:v>0.3669</c:v>
                </c:pt>
                <c:pt idx="29658">
                  <c:v>0.35850000000000004</c:v>
                </c:pt>
                <c:pt idx="29659">
                  <c:v>0.35820000000000002</c:v>
                </c:pt>
                <c:pt idx="29660">
                  <c:v>0.35650000000000004</c:v>
                </c:pt>
                <c:pt idx="29661">
                  <c:v>0.35430000000000006</c:v>
                </c:pt>
                <c:pt idx="29662">
                  <c:v>0.34670000000000001</c:v>
                </c:pt>
                <c:pt idx="29663">
                  <c:v>0.34210000000000002</c:v>
                </c:pt>
                <c:pt idx="29664">
                  <c:v>0.32810000000000006</c:v>
                </c:pt>
                <c:pt idx="29665">
                  <c:v>0.3155</c:v>
                </c:pt>
                <c:pt idx="29666">
                  <c:v>0.32140000000000002</c:v>
                </c:pt>
                <c:pt idx="29667">
                  <c:v>0.31840000000000002</c:v>
                </c:pt>
                <c:pt idx="29668">
                  <c:v>0.3165</c:v>
                </c:pt>
                <c:pt idx="29669">
                  <c:v>0.30049999999999999</c:v>
                </c:pt>
                <c:pt idx="29670">
                  <c:v>0.29270000000000002</c:v>
                </c:pt>
                <c:pt idx="29671">
                  <c:v>0.30390000000000006</c:v>
                </c:pt>
                <c:pt idx="29672">
                  <c:v>0.2868</c:v>
                </c:pt>
                <c:pt idx="29673">
                  <c:v>0.28740000000000004</c:v>
                </c:pt>
                <c:pt idx="29674">
                  <c:v>0.27710000000000001</c:v>
                </c:pt>
                <c:pt idx="29675">
                  <c:v>0.27040000000000003</c:v>
                </c:pt>
                <c:pt idx="29676">
                  <c:v>0.27260000000000001</c:v>
                </c:pt>
                <c:pt idx="29677">
                  <c:v>0.26389999999999997</c:v>
                </c:pt>
                <c:pt idx="29678">
                  <c:v>0.25880000000000003</c:v>
                </c:pt>
                <c:pt idx="29679">
                  <c:v>0.25480000000000003</c:v>
                </c:pt>
                <c:pt idx="29680">
                  <c:v>0.25369999999999998</c:v>
                </c:pt>
                <c:pt idx="29681">
                  <c:v>0.25159999999999999</c:v>
                </c:pt>
                <c:pt idx="29682">
                  <c:v>0.2278</c:v>
                </c:pt>
                <c:pt idx="29683">
                  <c:v>0.22890000000000002</c:v>
                </c:pt>
                <c:pt idx="29684">
                  <c:v>0.23010000000000003</c:v>
                </c:pt>
                <c:pt idx="29685">
                  <c:v>0.22700000000000001</c:v>
                </c:pt>
                <c:pt idx="29686">
                  <c:v>0.22919999999999999</c:v>
                </c:pt>
                <c:pt idx="29687">
                  <c:v>0.22280000000000003</c:v>
                </c:pt>
                <c:pt idx="29688">
                  <c:v>0.21560000000000001</c:v>
                </c:pt>
                <c:pt idx="29689">
                  <c:v>0.21230000000000004</c:v>
                </c:pt>
                <c:pt idx="29690">
                  <c:v>0.21060000000000001</c:v>
                </c:pt>
                <c:pt idx="29691">
                  <c:v>0.2046</c:v>
                </c:pt>
                <c:pt idx="29692">
                  <c:v>0.19990000000000002</c:v>
                </c:pt>
                <c:pt idx="29693">
                  <c:v>0.19320000000000001</c:v>
                </c:pt>
                <c:pt idx="29694">
                  <c:v>0.192</c:v>
                </c:pt>
                <c:pt idx="29695">
                  <c:v>0.19310000000000002</c:v>
                </c:pt>
                <c:pt idx="29696">
                  <c:v>0.1865</c:v>
                </c:pt>
                <c:pt idx="29697">
                  <c:v>0.18600000000000003</c:v>
                </c:pt>
                <c:pt idx="29698">
                  <c:v>0.18020000000000003</c:v>
                </c:pt>
                <c:pt idx="29699">
                  <c:v>0.17330000000000001</c:v>
                </c:pt>
                <c:pt idx="29700">
                  <c:v>0.17230000000000001</c:v>
                </c:pt>
                <c:pt idx="29701">
                  <c:v>0.17080000000000001</c:v>
                </c:pt>
                <c:pt idx="29702">
                  <c:v>0.16710000000000003</c:v>
                </c:pt>
                <c:pt idx="29703">
                  <c:v>0.16470000000000001</c:v>
                </c:pt>
                <c:pt idx="29704">
                  <c:v>0.16690000000000002</c:v>
                </c:pt>
                <c:pt idx="29705">
                  <c:v>0.1643</c:v>
                </c:pt>
                <c:pt idx="29706">
                  <c:v>0.15860000000000002</c:v>
                </c:pt>
                <c:pt idx="29707">
                  <c:v>0.15690000000000001</c:v>
                </c:pt>
                <c:pt idx="29708">
                  <c:v>0.15329999999999999</c:v>
                </c:pt>
                <c:pt idx="29709">
                  <c:v>0.14699999999999999</c:v>
                </c:pt>
                <c:pt idx="29710">
                  <c:v>0.14910000000000001</c:v>
                </c:pt>
                <c:pt idx="29711">
                  <c:v>0.13950000000000001</c:v>
                </c:pt>
                <c:pt idx="29712">
                  <c:v>0.13470000000000001</c:v>
                </c:pt>
                <c:pt idx="29713">
                  <c:v>0.13540000000000002</c:v>
                </c:pt>
                <c:pt idx="29714">
                  <c:v>0.12609999999999999</c:v>
                </c:pt>
                <c:pt idx="29715">
                  <c:v>0.1275</c:v>
                </c:pt>
                <c:pt idx="29716">
                  <c:v>0.12430000000000002</c:v>
                </c:pt>
                <c:pt idx="29717">
                  <c:v>0.12290000000000001</c:v>
                </c:pt>
                <c:pt idx="29718">
                  <c:v>0.12050000000000001</c:v>
                </c:pt>
                <c:pt idx="29719">
                  <c:v>0.1176</c:v>
                </c:pt>
                <c:pt idx="29720">
                  <c:v>0.11499999999999999</c:v>
                </c:pt>
                <c:pt idx="29721">
                  <c:v>0.1176</c:v>
                </c:pt>
                <c:pt idx="29722">
                  <c:v>0.1148</c:v>
                </c:pt>
                <c:pt idx="29723">
                  <c:v>0.11230000000000001</c:v>
                </c:pt>
                <c:pt idx="29724">
                  <c:v>0.11000000000000001</c:v>
                </c:pt>
                <c:pt idx="29725">
                  <c:v>0.1111</c:v>
                </c:pt>
                <c:pt idx="29726">
                  <c:v>0.1069</c:v>
                </c:pt>
                <c:pt idx="29727">
                  <c:v>0.10220000000000001</c:v>
                </c:pt>
                <c:pt idx="29728">
                  <c:v>0.1031</c:v>
                </c:pt>
                <c:pt idx="29729">
                  <c:v>0.1033</c:v>
                </c:pt>
                <c:pt idx="29730">
                  <c:v>0.10349999999999999</c:v>
                </c:pt>
                <c:pt idx="29731">
                  <c:v>0.10340000000000001</c:v>
                </c:pt>
                <c:pt idx="29732">
                  <c:v>0.10760000000000002</c:v>
                </c:pt>
                <c:pt idx="29733">
                  <c:v>0.10800000000000001</c:v>
                </c:pt>
                <c:pt idx="29734">
                  <c:v>0.10820000000000002</c:v>
                </c:pt>
                <c:pt idx="29735">
                  <c:v>0.1109</c:v>
                </c:pt>
                <c:pt idx="29736">
                  <c:v>0.11020000000000002</c:v>
                </c:pt>
                <c:pt idx="29737">
                  <c:v>0.1089</c:v>
                </c:pt>
                <c:pt idx="29738">
                  <c:v>0.1129</c:v>
                </c:pt>
                <c:pt idx="29739">
                  <c:v>0.11330000000000001</c:v>
                </c:pt>
                <c:pt idx="29740">
                  <c:v>0.11220000000000002</c:v>
                </c:pt>
                <c:pt idx="29741">
                  <c:v>0.11170000000000001</c:v>
                </c:pt>
                <c:pt idx="29742">
                  <c:v>0.1138</c:v>
                </c:pt>
                <c:pt idx="29743">
                  <c:v>0.11370000000000001</c:v>
                </c:pt>
                <c:pt idx="29744">
                  <c:v>0.1095</c:v>
                </c:pt>
                <c:pt idx="29745">
                  <c:v>0.11160000000000002</c:v>
                </c:pt>
                <c:pt idx="29746">
                  <c:v>0.11870000000000001</c:v>
                </c:pt>
                <c:pt idx="29747">
                  <c:v>0.12210000000000001</c:v>
                </c:pt>
                <c:pt idx="29748">
                  <c:v>0.12440000000000001</c:v>
                </c:pt>
                <c:pt idx="29749">
                  <c:v>0.12909999999999999</c:v>
                </c:pt>
                <c:pt idx="29750">
                  <c:v>0.13289999999999999</c:v>
                </c:pt>
                <c:pt idx="29751">
                  <c:v>0.13240000000000002</c:v>
                </c:pt>
                <c:pt idx="29752">
                  <c:v>0.13400000000000001</c:v>
                </c:pt>
                <c:pt idx="29753">
                  <c:v>0.14119999999999999</c:v>
                </c:pt>
                <c:pt idx="29754">
                  <c:v>0.14380000000000001</c:v>
                </c:pt>
                <c:pt idx="29755">
                  <c:v>0.15090000000000001</c:v>
                </c:pt>
                <c:pt idx="29756">
                  <c:v>0.16100000000000003</c:v>
                </c:pt>
                <c:pt idx="29757">
                  <c:v>0.17949999999999999</c:v>
                </c:pt>
                <c:pt idx="29758">
                  <c:v>0.19700000000000001</c:v>
                </c:pt>
                <c:pt idx="29759">
                  <c:v>0.21050000000000002</c:v>
                </c:pt>
                <c:pt idx="29760">
                  <c:v>0.2238</c:v>
                </c:pt>
                <c:pt idx="29761">
                  <c:v>0.23020000000000002</c:v>
                </c:pt>
                <c:pt idx="29762">
                  <c:v>0.25090000000000001</c:v>
                </c:pt>
                <c:pt idx="29763">
                  <c:v>0.26419999999999999</c:v>
                </c:pt>
                <c:pt idx="29764">
                  <c:v>0.26890000000000003</c:v>
                </c:pt>
                <c:pt idx="29765">
                  <c:v>0.29460000000000003</c:v>
                </c:pt>
                <c:pt idx="29766">
                  <c:v>0.33410000000000006</c:v>
                </c:pt>
                <c:pt idx="29767">
                  <c:v>0.3397</c:v>
                </c:pt>
                <c:pt idx="29768">
                  <c:v>0.4103</c:v>
                </c:pt>
                <c:pt idx="29769">
                  <c:v>0.43890000000000007</c:v>
                </c:pt>
                <c:pt idx="29770">
                  <c:v>0.45940000000000003</c:v>
                </c:pt>
                <c:pt idx="29771">
                  <c:v>0.4874</c:v>
                </c:pt>
                <c:pt idx="29772">
                  <c:v>0.58050000000000002</c:v>
                </c:pt>
                <c:pt idx="29773">
                  <c:v>0.62990000000000013</c:v>
                </c:pt>
                <c:pt idx="29774">
                  <c:v>0.74219999999999997</c:v>
                </c:pt>
                <c:pt idx="29775">
                  <c:v>0.79420000000000002</c:v>
                </c:pt>
                <c:pt idx="29776">
                  <c:v>0.83810000000000007</c:v>
                </c:pt>
                <c:pt idx="29777">
                  <c:v>0.83640000000000014</c:v>
                </c:pt>
                <c:pt idx="29778">
                  <c:v>0.84670000000000012</c:v>
                </c:pt>
                <c:pt idx="29779">
                  <c:v>0.86129999999999995</c:v>
                </c:pt>
                <c:pt idx="29780">
                  <c:v>0.85709999999999997</c:v>
                </c:pt>
                <c:pt idx="29781">
                  <c:v>0.92300000000000004</c:v>
                </c:pt>
                <c:pt idx="29782">
                  <c:v>0.97620000000000007</c:v>
                </c:pt>
                <c:pt idx="29783">
                  <c:v>1.036</c:v>
                </c:pt>
                <c:pt idx="29784">
                  <c:v>1.0430999999999999</c:v>
                </c:pt>
                <c:pt idx="29785">
                  <c:v>1.0550000000000002</c:v>
                </c:pt>
                <c:pt idx="29786">
                  <c:v>1.069</c:v>
                </c:pt>
                <c:pt idx="29787">
                  <c:v>1.095</c:v>
                </c:pt>
                <c:pt idx="29788">
                  <c:v>1.1293</c:v>
                </c:pt>
                <c:pt idx="29789">
                  <c:v>1.1455</c:v>
                </c:pt>
                <c:pt idx="29790">
                  <c:v>1.1413</c:v>
                </c:pt>
                <c:pt idx="29791">
                  <c:v>1.1877000000000002</c:v>
                </c:pt>
                <c:pt idx="29792">
                  <c:v>1.2542</c:v>
                </c:pt>
                <c:pt idx="29793">
                  <c:v>1.2658</c:v>
                </c:pt>
                <c:pt idx="29794">
                  <c:v>1.2973000000000001</c:v>
                </c:pt>
                <c:pt idx="29795">
                  <c:v>1.3191000000000002</c:v>
                </c:pt>
                <c:pt idx="29796">
                  <c:v>1.3076000000000001</c:v>
                </c:pt>
                <c:pt idx="29797">
                  <c:v>1.3569000000000002</c:v>
                </c:pt>
                <c:pt idx="29798">
                  <c:v>1.3349000000000002</c:v>
                </c:pt>
                <c:pt idx="29799">
                  <c:v>1.3913000000000002</c:v>
                </c:pt>
                <c:pt idx="29800">
                  <c:v>1.3727</c:v>
                </c:pt>
                <c:pt idx="29801">
                  <c:v>1.3769</c:v>
                </c:pt>
                <c:pt idx="29802">
                  <c:v>1.3875999999999999</c:v>
                </c:pt>
                <c:pt idx="29803">
                  <c:v>1.4098000000000002</c:v>
                </c:pt>
                <c:pt idx="29804">
                  <c:v>1.4131</c:v>
                </c:pt>
                <c:pt idx="29805">
                  <c:v>1.4169</c:v>
                </c:pt>
                <c:pt idx="29806">
                  <c:v>1.4385000000000001</c:v>
                </c:pt>
                <c:pt idx="29807">
                  <c:v>1.4616</c:v>
                </c:pt>
                <c:pt idx="29808">
                  <c:v>1.4675000000000002</c:v>
                </c:pt>
                <c:pt idx="29809">
                  <c:v>1.4980000000000002</c:v>
                </c:pt>
                <c:pt idx="29810">
                  <c:v>1.5318000000000001</c:v>
                </c:pt>
                <c:pt idx="29811">
                  <c:v>1.5206</c:v>
                </c:pt>
                <c:pt idx="29812">
                  <c:v>1.5535000000000001</c:v>
                </c:pt>
                <c:pt idx="29813">
                  <c:v>1.5658000000000001</c:v>
                </c:pt>
                <c:pt idx="29814">
                  <c:v>1.6191</c:v>
                </c:pt>
                <c:pt idx="29815">
                  <c:v>1.6646999999999998</c:v>
                </c:pt>
                <c:pt idx="29816">
                  <c:v>1.6981000000000002</c:v>
                </c:pt>
                <c:pt idx="29817">
                  <c:v>1.6986999999999999</c:v>
                </c:pt>
                <c:pt idx="29818">
                  <c:v>1.6814</c:v>
                </c:pt>
                <c:pt idx="29819">
                  <c:v>1.7207000000000001</c:v>
                </c:pt>
                <c:pt idx="29820">
                  <c:v>1.7306999999999999</c:v>
                </c:pt>
                <c:pt idx="29821">
                  <c:v>1.7976000000000001</c:v>
                </c:pt>
                <c:pt idx="29822">
                  <c:v>1.7949999999999999</c:v>
                </c:pt>
                <c:pt idx="29823">
                  <c:v>1.8228000000000002</c:v>
                </c:pt>
                <c:pt idx="29824">
                  <c:v>1.8104</c:v>
                </c:pt>
                <c:pt idx="29825">
                  <c:v>1.8158000000000003</c:v>
                </c:pt>
                <c:pt idx="29826">
                  <c:v>1.8189000000000002</c:v>
                </c:pt>
                <c:pt idx="29827">
                  <c:v>1.8033999999999999</c:v>
                </c:pt>
                <c:pt idx="29828">
                  <c:v>1.7642</c:v>
                </c:pt>
                <c:pt idx="29829">
                  <c:v>1.8025</c:v>
                </c:pt>
                <c:pt idx="29830">
                  <c:v>1.8620000000000001</c:v>
                </c:pt>
                <c:pt idx="29831">
                  <c:v>1.8312000000000002</c:v>
                </c:pt>
                <c:pt idx="29832">
                  <c:v>1.8175000000000001</c:v>
                </c:pt>
                <c:pt idx="29833">
                  <c:v>1.8015000000000001</c:v>
                </c:pt>
                <c:pt idx="29834">
                  <c:v>1.7692000000000001</c:v>
                </c:pt>
                <c:pt idx="29835">
                  <c:v>1.6732</c:v>
                </c:pt>
                <c:pt idx="29836">
                  <c:v>1.6546000000000001</c:v>
                </c:pt>
                <c:pt idx="29837">
                  <c:v>1.7869000000000002</c:v>
                </c:pt>
                <c:pt idx="29838">
                  <c:v>1.7132000000000003</c:v>
                </c:pt>
                <c:pt idx="29839">
                  <c:v>1.7402000000000002</c:v>
                </c:pt>
                <c:pt idx="29840">
                  <c:v>1.7873000000000001</c:v>
                </c:pt>
                <c:pt idx="29841">
                  <c:v>1.7991000000000001</c:v>
                </c:pt>
                <c:pt idx="29842">
                  <c:v>1.6947000000000001</c:v>
                </c:pt>
                <c:pt idx="29843">
                  <c:v>1.7557</c:v>
                </c:pt>
                <c:pt idx="29844">
                  <c:v>1.7655000000000003</c:v>
                </c:pt>
                <c:pt idx="29845">
                  <c:v>1.7622</c:v>
                </c:pt>
                <c:pt idx="29846">
                  <c:v>1.6719999999999999</c:v>
                </c:pt>
                <c:pt idx="29847">
                  <c:v>1.7414000000000003</c:v>
                </c:pt>
                <c:pt idx="29848">
                  <c:v>1.7872000000000001</c:v>
                </c:pt>
                <c:pt idx="29849">
                  <c:v>1.7428999999999999</c:v>
                </c:pt>
                <c:pt idx="29850">
                  <c:v>1.7907000000000002</c:v>
                </c:pt>
                <c:pt idx="29851">
                  <c:v>1.7298</c:v>
                </c:pt>
                <c:pt idx="29852">
                  <c:v>1.6793</c:v>
                </c:pt>
                <c:pt idx="29853">
                  <c:v>1.7299</c:v>
                </c:pt>
                <c:pt idx="29854">
                  <c:v>1.7101</c:v>
                </c:pt>
                <c:pt idx="29855">
                  <c:v>1.7133</c:v>
                </c:pt>
                <c:pt idx="29856">
                  <c:v>1.7190000000000003</c:v>
                </c:pt>
                <c:pt idx="29857">
                  <c:v>1.6725000000000003</c:v>
                </c:pt>
                <c:pt idx="29858">
                  <c:v>1.6152000000000002</c:v>
                </c:pt>
                <c:pt idx="29859">
                  <c:v>1.5490000000000002</c:v>
                </c:pt>
                <c:pt idx="29860">
                  <c:v>1.5318000000000001</c:v>
                </c:pt>
                <c:pt idx="29861">
                  <c:v>1.532</c:v>
                </c:pt>
                <c:pt idx="29862">
                  <c:v>1.3667</c:v>
                </c:pt>
                <c:pt idx="29863">
                  <c:v>1.4699</c:v>
                </c:pt>
                <c:pt idx="29864">
                  <c:v>1.5087999999999999</c:v>
                </c:pt>
                <c:pt idx="29865">
                  <c:v>1.5215000000000001</c:v>
                </c:pt>
                <c:pt idx="29866">
                  <c:v>1.5326000000000002</c:v>
                </c:pt>
                <c:pt idx="29867">
                  <c:v>1.345</c:v>
                </c:pt>
                <c:pt idx="29868">
                  <c:v>1.2415</c:v>
                </c:pt>
                <c:pt idx="29869">
                  <c:v>1.1683000000000001</c:v>
                </c:pt>
                <c:pt idx="29870">
                  <c:v>1.2240000000000002</c:v>
                </c:pt>
                <c:pt idx="29871">
                  <c:v>1.1660999999999999</c:v>
                </c:pt>
                <c:pt idx="29872">
                  <c:v>1.1098000000000001</c:v>
                </c:pt>
                <c:pt idx="29873">
                  <c:v>1.1076000000000001</c:v>
                </c:pt>
                <c:pt idx="29874">
                  <c:v>1.1066</c:v>
                </c:pt>
                <c:pt idx="29875">
                  <c:v>1.0681</c:v>
                </c:pt>
                <c:pt idx="29876">
                  <c:v>1.0612999999999999</c:v>
                </c:pt>
                <c:pt idx="29877">
                  <c:v>0.99009999999999998</c:v>
                </c:pt>
                <c:pt idx="29878">
                  <c:v>1.0814999999999999</c:v>
                </c:pt>
                <c:pt idx="29879">
                  <c:v>1.0273999999999999</c:v>
                </c:pt>
                <c:pt idx="29880">
                  <c:v>0.98940000000000006</c:v>
                </c:pt>
                <c:pt idx="29881">
                  <c:v>1.0177</c:v>
                </c:pt>
                <c:pt idx="29882">
                  <c:v>0.98629999999999995</c:v>
                </c:pt>
                <c:pt idx="29883">
                  <c:v>0.97560000000000002</c:v>
                </c:pt>
                <c:pt idx="29884">
                  <c:v>1.0679000000000001</c:v>
                </c:pt>
                <c:pt idx="29885">
                  <c:v>0.96820000000000006</c:v>
                </c:pt>
                <c:pt idx="29886">
                  <c:v>0.98980000000000001</c:v>
                </c:pt>
                <c:pt idx="29887">
                  <c:v>0.89789999999999992</c:v>
                </c:pt>
                <c:pt idx="29888">
                  <c:v>0.94689999999999996</c:v>
                </c:pt>
                <c:pt idx="29889">
                  <c:v>0.90920000000000012</c:v>
                </c:pt>
                <c:pt idx="29890">
                  <c:v>0.89410000000000012</c:v>
                </c:pt>
                <c:pt idx="29891">
                  <c:v>0.84840000000000004</c:v>
                </c:pt>
                <c:pt idx="29892">
                  <c:v>0.83539999999999992</c:v>
                </c:pt>
                <c:pt idx="29893">
                  <c:v>0.79180000000000006</c:v>
                </c:pt>
                <c:pt idx="29894">
                  <c:v>0.89250000000000007</c:v>
                </c:pt>
                <c:pt idx="29895">
                  <c:v>0.7713000000000001</c:v>
                </c:pt>
                <c:pt idx="29896">
                  <c:v>0.77900000000000003</c:v>
                </c:pt>
                <c:pt idx="29897">
                  <c:v>0.78180000000000005</c:v>
                </c:pt>
                <c:pt idx="29898">
                  <c:v>0.7419</c:v>
                </c:pt>
                <c:pt idx="29899">
                  <c:v>0.73550000000000004</c:v>
                </c:pt>
                <c:pt idx="29900">
                  <c:v>0.68420000000000003</c:v>
                </c:pt>
                <c:pt idx="29901">
                  <c:v>0.70530000000000004</c:v>
                </c:pt>
                <c:pt idx="29902">
                  <c:v>0.65820000000000001</c:v>
                </c:pt>
                <c:pt idx="29903">
                  <c:v>0.65</c:v>
                </c:pt>
                <c:pt idx="29904">
                  <c:v>0.61609999999999998</c:v>
                </c:pt>
                <c:pt idx="29905">
                  <c:v>0.59840000000000004</c:v>
                </c:pt>
                <c:pt idx="29906">
                  <c:v>0.64410000000000001</c:v>
                </c:pt>
                <c:pt idx="29907">
                  <c:v>0.62770000000000004</c:v>
                </c:pt>
                <c:pt idx="29908">
                  <c:v>0.58090000000000008</c:v>
                </c:pt>
                <c:pt idx="29909">
                  <c:v>0.60660000000000003</c:v>
                </c:pt>
                <c:pt idx="29910">
                  <c:v>0.59570000000000001</c:v>
                </c:pt>
                <c:pt idx="29911">
                  <c:v>0.58890000000000009</c:v>
                </c:pt>
                <c:pt idx="29912">
                  <c:v>0.5675</c:v>
                </c:pt>
                <c:pt idx="29913">
                  <c:v>0.57000000000000006</c:v>
                </c:pt>
                <c:pt idx="29914">
                  <c:v>0.56059999999999999</c:v>
                </c:pt>
                <c:pt idx="29915">
                  <c:v>0.54580000000000006</c:v>
                </c:pt>
                <c:pt idx="29916">
                  <c:v>0.51990000000000003</c:v>
                </c:pt>
                <c:pt idx="29917">
                  <c:v>0.52180000000000004</c:v>
                </c:pt>
                <c:pt idx="29918">
                  <c:v>0.50830000000000009</c:v>
                </c:pt>
                <c:pt idx="29919">
                  <c:v>0.48609999999999998</c:v>
                </c:pt>
                <c:pt idx="29920">
                  <c:v>0.49009999999999998</c:v>
                </c:pt>
                <c:pt idx="29921">
                  <c:v>0.46650000000000003</c:v>
                </c:pt>
                <c:pt idx="29922">
                  <c:v>0.46189999999999998</c:v>
                </c:pt>
                <c:pt idx="29923">
                  <c:v>0.45540000000000003</c:v>
                </c:pt>
                <c:pt idx="29924">
                  <c:v>0.4758</c:v>
                </c:pt>
                <c:pt idx="29925">
                  <c:v>0.44770000000000004</c:v>
                </c:pt>
                <c:pt idx="29926">
                  <c:v>0.44969999999999999</c:v>
                </c:pt>
                <c:pt idx="29927">
                  <c:v>0.44310000000000005</c:v>
                </c:pt>
                <c:pt idx="29928">
                  <c:v>0.43310000000000004</c:v>
                </c:pt>
                <c:pt idx="29929">
                  <c:v>0.42969999999999997</c:v>
                </c:pt>
                <c:pt idx="29930">
                  <c:v>0.41710000000000003</c:v>
                </c:pt>
                <c:pt idx="29931">
                  <c:v>0.40650000000000008</c:v>
                </c:pt>
                <c:pt idx="29932">
                  <c:v>0.40110000000000001</c:v>
                </c:pt>
                <c:pt idx="29933">
                  <c:v>0.40430000000000005</c:v>
                </c:pt>
                <c:pt idx="29934">
                  <c:v>0.39040000000000002</c:v>
                </c:pt>
                <c:pt idx="29935">
                  <c:v>0.40039999999999998</c:v>
                </c:pt>
                <c:pt idx="29936">
                  <c:v>0.40949999999999998</c:v>
                </c:pt>
                <c:pt idx="29937">
                  <c:v>0.36190000000000005</c:v>
                </c:pt>
                <c:pt idx="29938">
                  <c:v>0.36660000000000004</c:v>
                </c:pt>
                <c:pt idx="29939">
                  <c:v>0.38470000000000004</c:v>
                </c:pt>
                <c:pt idx="29940">
                  <c:v>0.37509999999999999</c:v>
                </c:pt>
                <c:pt idx="29941">
                  <c:v>0.35850000000000004</c:v>
                </c:pt>
                <c:pt idx="29942">
                  <c:v>0.3538</c:v>
                </c:pt>
                <c:pt idx="29943">
                  <c:v>0.35860000000000003</c:v>
                </c:pt>
                <c:pt idx="29944">
                  <c:v>0.36670000000000003</c:v>
                </c:pt>
                <c:pt idx="29945">
                  <c:v>0.35320000000000001</c:v>
                </c:pt>
                <c:pt idx="29946">
                  <c:v>0.34870000000000001</c:v>
                </c:pt>
                <c:pt idx="29947">
                  <c:v>0.36150000000000004</c:v>
                </c:pt>
                <c:pt idx="29948">
                  <c:v>0.35760000000000003</c:v>
                </c:pt>
                <c:pt idx="29949">
                  <c:v>0.35010000000000002</c:v>
                </c:pt>
                <c:pt idx="29950">
                  <c:v>0.32080000000000003</c:v>
                </c:pt>
                <c:pt idx="29951">
                  <c:v>0.32869999999999999</c:v>
                </c:pt>
                <c:pt idx="29952">
                  <c:v>0.29910000000000003</c:v>
                </c:pt>
                <c:pt idx="29953">
                  <c:v>0.30770000000000003</c:v>
                </c:pt>
                <c:pt idx="29954">
                  <c:v>0.30160000000000003</c:v>
                </c:pt>
                <c:pt idx="29955">
                  <c:v>0.27890000000000004</c:v>
                </c:pt>
                <c:pt idx="29956">
                  <c:v>0.29009999999999997</c:v>
                </c:pt>
                <c:pt idx="29957">
                  <c:v>0.28910000000000002</c:v>
                </c:pt>
                <c:pt idx="29958">
                  <c:v>0.28760000000000002</c:v>
                </c:pt>
                <c:pt idx="29959">
                  <c:v>0.27650000000000002</c:v>
                </c:pt>
                <c:pt idx="29960">
                  <c:v>0.27189999999999998</c:v>
                </c:pt>
                <c:pt idx="29961">
                  <c:v>0.26440000000000002</c:v>
                </c:pt>
                <c:pt idx="29962">
                  <c:v>0.25690000000000002</c:v>
                </c:pt>
                <c:pt idx="29963">
                  <c:v>0.24790000000000001</c:v>
                </c:pt>
                <c:pt idx="29964">
                  <c:v>0.25290000000000001</c:v>
                </c:pt>
                <c:pt idx="29965">
                  <c:v>0.25059999999999999</c:v>
                </c:pt>
                <c:pt idx="29966">
                  <c:v>0.24490000000000001</c:v>
                </c:pt>
                <c:pt idx="29967">
                  <c:v>0.24080000000000001</c:v>
                </c:pt>
                <c:pt idx="29968">
                  <c:v>0.23660000000000003</c:v>
                </c:pt>
                <c:pt idx="29969">
                  <c:v>0.23319999999999999</c:v>
                </c:pt>
                <c:pt idx="29970">
                  <c:v>0.2223</c:v>
                </c:pt>
                <c:pt idx="29971">
                  <c:v>0.21030000000000004</c:v>
                </c:pt>
                <c:pt idx="29972">
                  <c:v>0.21309999999999998</c:v>
                </c:pt>
                <c:pt idx="29973">
                  <c:v>0.20650000000000002</c:v>
                </c:pt>
                <c:pt idx="29974">
                  <c:v>0.20520000000000002</c:v>
                </c:pt>
                <c:pt idx="29975">
                  <c:v>0.1986</c:v>
                </c:pt>
                <c:pt idx="29976">
                  <c:v>0.1966</c:v>
                </c:pt>
                <c:pt idx="29977">
                  <c:v>0.19370000000000001</c:v>
                </c:pt>
                <c:pt idx="29978">
                  <c:v>0.18970000000000001</c:v>
                </c:pt>
                <c:pt idx="29979">
                  <c:v>0.18590000000000001</c:v>
                </c:pt>
                <c:pt idx="29980">
                  <c:v>0.17949999999999999</c:v>
                </c:pt>
                <c:pt idx="29981">
                  <c:v>0.17600000000000002</c:v>
                </c:pt>
                <c:pt idx="29982">
                  <c:v>0.17080000000000001</c:v>
                </c:pt>
                <c:pt idx="29983">
                  <c:v>0.16550000000000001</c:v>
                </c:pt>
                <c:pt idx="29984">
                  <c:v>0.16240000000000002</c:v>
                </c:pt>
                <c:pt idx="29985">
                  <c:v>0.16180000000000003</c:v>
                </c:pt>
                <c:pt idx="29986">
                  <c:v>0.1583</c:v>
                </c:pt>
                <c:pt idx="29987">
                  <c:v>0.15410000000000001</c:v>
                </c:pt>
                <c:pt idx="29988">
                  <c:v>0.15360000000000001</c:v>
                </c:pt>
                <c:pt idx="29989">
                  <c:v>0.15049999999999999</c:v>
                </c:pt>
                <c:pt idx="29990">
                  <c:v>0.14350000000000002</c:v>
                </c:pt>
                <c:pt idx="29991">
                  <c:v>0.13660000000000003</c:v>
                </c:pt>
                <c:pt idx="29992">
                  <c:v>0.13919999999999999</c:v>
                </c:pt>
                <c:pt idx="29993">
                  <c:v>0.13999999999999999</c:v>
                </c:pt>
                <c:pt idx="29994">
                  <c:v>0.13420000000000001</c:v>
                </c:pt>
                <c:pt idx="29995">
                  <c:v>0.13109999999999999</c:v>
                </c:pt>
                <c:pt idx="29996">
                  <c:v>0.12920000000000001</c:v>
                </c:pt>
                <c:pt idx="29997">
                  <c:v>0.12529999999999999</c:v>
                </c:pt>
                <c:pt idx="29998">
                  <c:v>0.12310000000000001</c:v>
                </c:pt>
                <c:pt idx="29999">
                  <c:v>0.11459999999999999</c:v>
                </c:pt>
                <c:pt idx="30000">
                  <c:v>0.1132</c:v>
                </c:pt>
                <c:pt idx="30001">
                  <c:v>0.11130000000000001</c:v>
                </c:pt>
                <c:pt idx="30002">
                  <c:v>0.10930000000000001</c:v>
                </c:pt>
                <c:pt idx="30003">
                  <c:v>0.1053</c:v>
                </c:pt>
                <c:pt idx="30004">
                  <c:v>0.1079</c:v>
                </c:pt>
                <c:pt idx="30005">
                  <c:v>0.10600000000000001</c:v>
                </c:pt>
                <c:pt idx="30006">
                  <c:v>0.1021</c:v>
                </c:pt>
                <c:pt idx="30007">
                  <c:v>9.9000000000000005E-2</c:v>
                </c:pt>
                <c:pt idx="30008">
                  <c:v>0.1004</c:v>
                </c:pt>
                <c:pt idx="30009">
                  <c:v>0.1017</c:v>
                </c:pt>
                <c:pt idx="30010">
                  <c:v>0.10020000000000001</c:v>
                </c:pt>
                <c:pt idx="30011">
                  <c:v>9.7100000000000006E-2</c:v>
                </c:pt>
                <c:pt idx="30012">
                  <c:v>9.4399999999999998E-2</c:v>
                </c:pt>
                <c:pt idx="30013">
                  <c:v>9.5700000000000007E-2</c:v>
                </c:pt>
                <c:pt idx="30014">
                  <c:v>9.1500000000000012E-2</c:v>
                </c:pt>
                <c:pt idx="30015">
                  <c:v>9.1500000000000012E-2</c:v>
                </c:pt>
                <c:pt idx="30016">
                  <c:v>9.0300000000000005E-2</c:v>
                </c:pt>
                <c:pt idx="30017">
                  <c:v>9.0200000000000002E-2</c:v>
                </c:pt>
                <c:pt idx="30018">
                  <c:v>8.6400000000000005E-2</c:v>
                </c:pt>
                <c:pt idx="30019">
                  <c:v>9.0500000000000011E-2</c:v>
                </c:pt>
                <c:pt idx="30020">
                  <c:v>9.4399999999999998E-2</c:v>
                </c:pt>
                <c:pt idx="30021">
                  <c:v>9.4799999999999995E-2</c:v>
                </c:pt>
                <c:pt idx="30022">
                  <c:v>9.7299999999999998E-2</c:v>
                </c:pt>
                <c:pt idx="30023">
                  <c:v>9.7700000000000009E-2</c:v>
                </c:pt>
                <c:pt idx="30024">
                  <c:v>0.1004</c:v>
                </c:pt>
                <c:pt idx="30025">
                  <c:v>0.1007</c:v>
                </c:pt>
                <c:pt idx="30026">
                  <c:v>9.8299999999999998E-2</c:v>
                </c:pt>
                <c:pt idx="30027">
                  <c:v>0.10400000000000001</c:v>
                </c:pt>
                <c:pt idx="30028">
                  <c:v>0.10289999999999999</c:v>
                </c:pt>
                <c:pt idx="30029">
                  <c:v>0.1031</c:v>
                </c:pt>
                <c:pt idx="30030">
                  <c:v>0.10400000000000001</c:v>
                </c:pt>
                <c:pt idx="30031">
                  <c:v>0.1031</c:v>
                </c:pt>
                <c:pt idx="30032">
                  <c:v>0.1021</c:v>
                </c:pt>
                <c:pt idx="30033">
                  <c:v>0.1038</c:v>
                </c:pt>
                <c:pt idx="30034">
                  <c:v>0.10340000000000001</c:v>
                </c:pt>
                <c:pt idx="30035">
                  <c:v>0.10540000000000001</c:v>
                </c:pt>
                <c:pt idx="30036">
                  <c:v>0.10630000000000001</c:v>
                </c:pt>
                <c:pt idx="30037">
                  <c:v>0.11170000000000001</c:v>
                </c:pt>
                <c:pt idx="30038">
                  <c:v>0.11650000000000001</c:v>
                </c:pt>
                <c:pt idx="30039">
                  <c:v>0.11950000000000001</c:v>
                </c:pt>
                <c:pt idx="30040">
                  <c:v>0.1212</c:v>
                </c:pt>
                <c:pt idx="30041">
                  <c:v>0.12760000000000002</c:v>
                </c:pt>
                <c:pt idx="30042">
                  <c:v>0.12920000000000001</c:v>
                </c:pt>
                <c:pt idx="30043">
                  <c:v>0.14070000000000002</c:v>
                </c:pt>
                <c:pt idx="30044">
                  <c:v>0.16200000000000003</c:v>
                </c:pt>
                <c:pt idx="30045">
                  <c:v>0.17920000000000003</c:v>
                </c:pt>
                <c:pt idx="30046">
                  <c:v>0.18830000000000002</c:v>
                </c:pt>
                <c:pt idx="30047">
                  <c:v>0.1956</c:v>
                </c:pt>
                <c:pt idx="30048">
                  <c:v>0.19440000000000002</c:v>
                </c:pt>
                <c:pt idx="30049">
                  <c:v>0.20330000000000001</c:v>
                </c:pt>
                <c:pt idx="30050">
                  <c:v>0.2114</c:v>
                </c:pt>
                <c:pt idx="30051">
                  <c:v>0.2235</c:v>
                </c:pt>
                <c:pt idx="30052">
                  <c:v>0.24550000000000002</c:v>
                </c:pt>
                <c:pt idx="30053">
                  <c:v>0.27429999999999999</c:v>
                </c:pt>
                <c:pt idx="30054">
                  <c:v>0.35470000000000002</c:v>
                </c:pt>
                <c:pt idx="30055">
                  <c:v>0.35930000000000001</c:v>
                </c:pt>
                <c:pt idx="30056">
                  <c:v>0.40310000000000001</c:v>
                </c:pt>
                <c:pt idx="30057">
                  <c:v>0.42530000000000001</c:v>
                </c:pt>
                <c:pt idx="30058">
                  <c:v>0.51139999999999997</c:v>
                </c:pt>
                <c:pt idx="30059">
                  <c:v>0.45069999999999999</c:v>
                </c:pt>
                <c:pt idx="30060">
                  <c:v>0.49299999999999999</c:v>
                </c:pt>
                <c:pt idx="30061">
                  <c:v>0.53990000000000005</c:v>
                </c:pt>
                <c:pt idx="30062">
                  <c:v>0.67</c:v>
                </c:pt>
                <c:pt idx="30063">
                  <c:v>0.72740000000000005</c:v>
                </c:pt>
                <c:pt idx="30064">
                  <c:v>0.77850000000000008</c:v>
                </c:pt>
                <c:pt idx="30065">
                  <c:v>0.79210000000000003</c:v>
                </c:pt>
                <c:pt idx="30066">
                  <c:v>0.77450000000000008</c:v>
                </c:pt>
                <c:pt idx="30067">
                  <c:v>0.81880000000000008</c:v>
                </c:pt>
                <c:pt idx="30068">
                  <c:v>0.88400000000000001</c:v>
                </c:pt>
                <c:pt idx="30069">
                  <c:v>0.88160000000000016</c:v>
                </c:pt>
                <c:pt idx="30070">
                  <c:v>0.91809999999999992</c:v>
                </c:pt>
                <c:pt idx="30071">
                  <c:v>0.98960000000000015</c:v>
                </c:pt>
                <c:pt idx="30072">
                  <c:v>1.0043</c:v>
                </c:pt>
                <c:pt idx="30073">
                  <c:v>1.0686</c:v>
                </c:pt>
                <c:pt idx="30074">
                  <c:v>1.0824</c:v>
                </c:pt>
                <c:pt idx="30075">
                  <c:v>1.1256000000000002</c:v>
                </c:pt>
                <c:pt idx="30076">
                  <c:v>1.1522000000000001</c:v>
                </c:pt>
                <c:pt idx="30077">
                  <c:v>1.1534000000000002</c:v>
                </c:pt>
                <c:pt idx="30078">
                  <c:v>1.2139</c:v>
                </c:pt>
                <c:pt idx="30079">
                  <c:v>1.2353000000000001</c:v>
                </c:pt>
                <c:pt idx="30080">
                  <c:v>1.2843</c:v>
                </c:pt>
                <c:pt idx="30081">
                  <c:v>1.2876000000000001</c:v>
                </c:pt>
                <c:pt idx="30082">
                  <c:v>1.3272000000000002</c:v>
                </c:pt>
                <c:pt idx="30083">
                  <c:v>1.3443000000000001</c:v>
                </c:pt>
                <c:pt idx="30084">
                  <c:v>1.3933</c:v>
                </c:pt>
                <c:pt idx="30085">
                  <c:v>1.4266000000000001</c:v>
                </c:pt>
                <c:pt idx="30086">
                  <c:v>1.4125000000000001</c:v>
                </c:pt>
                <c:pt idx="30087">
                  <c:v>1.4748000000000001</c:v>
                </c:pt>
                <c:pt idx="30088">
                  <c:v>1.5518000000000001</c:v>
                </c:pt>
                <c:pt idx="30089">
                  <c:v>1.5209000000000001</c:v>
                </c:pt>
                <c:pt idx="30090">
                  <c:v>1.5791000000000002</c:v>
                </c:pt>
                <c:pt idx="30091">
                  <c:v>1.6032000000000002</c:v>
                </c:pt>
                <c:pt idx="30092">
                  <c:v>1.6242000000000001</c:v>
                </c:pt>
                <c:pt idx="30093">
                  <c:v>1.6375000000000002</c:v>
                </c:pt>
                <c:pt idx="30094">
                  <c:v>1.6765999999999999</c:v>
                </c:pt>
                <c:pt idx="30095">
                  <c:v>1.6901000000000002</c:v>
                </c:pt>
                <c:pt idx="30096">
                  <c:v>1.7248999999999999</c:v>
                </c:pt>
                <c:pt idx="30097">
                  <c:v>1.7918000000000001</c:v>
                </c:pt>
                <c:pt idx="30098">
                  <c:v>1.7408000000000001</c:v>
                </c:pt>
                <c:pt idx="30099">
                  <c:v>1.7378</c:v>
                </c:pt>
                <c:pt idx="30100">
                  <c:v>1.6675000000000002</c:v>
                </c:pt>
                <c:pt idx="30101">
                  <c:v>1.7058</c:v>
                </c:pt>
                <c:pt idx="30102">
                  <c:v>1.7585999999999999</c:v>
                </c:pt>
                <c:pt idx="30103">
                  <c:v>1.7662</c:v>
                </c:pt>
                <c:pt idx="30104">
                  <c:v>1.6513000000000002</c:v>
                </c:pt>
                <c:pt idx="30105">
                  <c:v>1.6069</c:v>
                </c:pt>
                <c:pt idx="30106">
                  <c:v>1.5283</c:v>
                </c:pt>
                <c:pt idx="30107">
                  <c:v>1.3548</c:v>
                </c:pt>
                <c:pt idx="30108">
                  <c:v>1.3991</c:v>
                </c:pt>
                <c:pt idx="30109">
                  <c:v>1.6350000000000002</c:v>
                </c:pt>
                <c:pt idx="30110">
                  <c:v>1.4154</c:v>
                </c:pt>
                <c:pt idx="30111">
                  <c:v>1.3658000000000001</c:v>
                </c:pt>
                <c:pt idx="30112">
                  <c:v>1.3696000000000002</c:v>
                </c:pt>
                <c:pt idx="30113">
                  <c:v>1.6589</c:v>
                </c:pt>
                <c:pt idx="30114">
                  <c:v>1.6133</c:v>
                </c:pt>
                <c:pt idx="30115">
                  <c:v>1.5045999999999999</c:v>
                </c:pt>
                <c:pt idx="30116">
                  <c:v>1.3729</c:v>
                </c:pt>
                <c:pt idx="30117">
                  <c:v>1.5742000000000003</c:v>
                </c:pt>
                <c:pt idx="30118">
                  <c:v>1.5106999999999999</c:v>
                </c:pt>
                <c:pt idx="30119">
                  <c:v>1.5617000000000001</c:v>
                </c:pt>
                <c:pt idx="30120">
                  <c:v>1.6870000000000003</c:v>
                </c:pt>
                <c:pt idx="30121">
                  <c:v>1.6382000000000003</c:v>
                </c:pt>
                <c:pt idx="30122">
                  <c:v>1.7393000000000001</c:v>
                </c:pt>
                <c:pt idx="30123">
                  <c:v>1.7577000000000003</c:v>
                </c:pt>
                <c:pt idx="30124">
                  <c:v>1.7473000000000001</c:v>
                </c:pt>
                <c:pt idx="30125">
                  <c:v>1.6716000000000002</c:v>
                </c:pt>
                <c:pt idx="30126">
                  <c:v>1.6388000000000003</c:v>
                </c:pt>
                <c:pt idx="30127">
                  <c:v>1.7319</c:v>
                </c:pt>
                <c:pt idx="30128">
                  <c:v>1.6927000000000001</c:v>
                </c:pt>
                <c:pt idx="30129">
                  <c:v>1.7709000000000001</c:v>
                </c:pt>
                <c:pt idx="30130">
                  <c:v>1.8712</c:v>
                </c:pt>
                <c:pt idx="30131">
                  <c:v>1.8267</c:v>
                </c:pt>
                <c:pt idx="30132">
                  <c:v>1.7892000000000001</c:v>
                </c:pt>
                <c:pt idx="30133">
                  <c:v>1.8549</c:v>
                </c:pt>
                <c:pt idx="30134">
                  <c:v>1.7852000000000001</c:v>
                </c:pt>
                <c:pt idx="30135">
                  <c:v>1.7884000000000002</c:v>
                </c:pt>
                <c:pt idx="30136">
                  <c:v>1.8090000000000002</c:v>
                </c:pt>
                <c:pt idx="30137">
                  <c:v>1.8809000000000002</c:v>
                </c:pt>
                <c:pt idx="30138">
                  <c:v>1.7036000000000002</c:v>
                </c:pt>
                <c:pt idx="30139">
                  <c:v>1.7645</c:v>
                </c:pt>
                <c:pt idx="30140">
                  <c:v>1.6765000000000001</c:v>
                </c:pt>
                <c:pt idx="30141">
                  <c:v>1.7563</c:v>
                </c:pt>
                <c:pt idx="30142">
                  <c:v>1.6907000000000001</c:v>
                </c:pt>
                <c:pt idx="30143">
                  <c:v>1.5635000000000001</c:v>
                </c:pt>
                <c:pt idx="30144">
                  <c:v>1.6615</c:v>
                </c:pt>
                <c:pt idx="30145">
                  <c:v>1.6773</c:v>
                </c:pt>
                <c:pt idx="30146">
                  <c:v>1.5618000000000001</c:v>
                </c:pt>
                <c:pt idx="30147">
                  <c:v>1.5291000000000001</c:v>
                </c:pt>
                <c:pt idx="30148">
                  <c:v>1.4195000000000002</c:v>
                </c:pt>
                <c:pt idx="30149">
                  <c:v>1.4446000000000001</c:v>
                </c:pt>
                <c:pt idx="30150">
                  <c:v>1.4367000000000001</c:v>
                </c:pt>
                <c:pt idx="30151">
                  <c:v>1.7382000000000002</c:v>
                </c:pt>
                <c:pt idx="30152">
                  <c:v>1.4607000000000001</c:v>
                </c:pt>
                <c:pt idx="30153">
                  <c:v>1.3805000000000001</c:v>
                </c:pt>
                <c:pt idx="30154">
                  <c:v>1.3145</c:v>
                </c:pt>
                <c:pt idx="30155">
                  <c:v>1.3051000000000001</c:v>
                </c:pt>
                <c:pt idx="30156">
                  <c:v>1.2667999999999999</c:v>
                </c:pt>
                <c:pt idx="30157">
                  <c:v>1.2880000000000003</c:v>
                </c:pt>
                <c:pt idx="30158">
                  <c:v>1.2667999999999999</c:v>
                </c:pt>
                <c:pt idx="30159">
                  <c:v>1.2226000000000001</c:v>
                </c:pt>
                <c:pt idx="30160">
                  <c:v>1.2403000000000002</c:v>
                </c:pt>
                <c:pt idx="30161">
                  <c:v>1.1917</c:v>
                </c:pt>
                <c:pt idx="30162">
                  <c:v>1.1915</c:v>
                </c:pt>
                <c:pt idx="30163">
                  <c:v>1.2175000000000002</c:v>
                </c:pt>
                <c:pt idx="30164">
                  <c:v>1.1885000000000001</c:v>
                </c:pt>
                <c:pt idx="30165">
                  <c:v>1.0692999999999999</c:v>
                </c:pt>
                <c:pt idx="30166">
                  <c:v>1.0933999999999999</c:v>
                </c:pt>
                <c:pt idx="30167">
                  <c:v>1.1536</c:v>
                </c:pt>
                <c:pt idx="30168">
                  <c:v>1.1312</c:v>
                </c:pt>
                <c:pt idx="30169">
                  <c:v>1.1931</c:v>
                </c:pt>
                <c:pt idx="30170">
                  <c:v>1.0509999999999999</c:v>
                </c:pt>
                <c:pt idx="30171">
                  <c:v>1.1467000000000001</c:v>
                </c:pt>
                <c:pt idx="30172">
                  <c:v>0.97129999999999994</c:v>
                </c:pt>
                <c:pt idx="30173">
                  <c:v>0.99480000000000013</c:v>
                </c:pt>
                <c:pt idx="30174">
                  <c:v>0.99330000000000007</c:v>
                </c:pt>
                <c:pt idx="30175">
                  <c:v>0.93270000000000008</c:v>
                </c:pt>
                <c:pt idx="30176">
                  <c:v>0.85180000000000011</c:v>
                </c:pt>
                <c:pt idx="30177">
                  <c:v>0.81940000000000013</c:v>
                </c:pt>
                <c:pt idx="30178">
                  <c:v>0.79810000000000003</c:v>
                </c:pt>
                <c:pt idx="30179">
                  <c:v>0.76700000000000002</c:v>
                </c:pt>
                <c:pt idx="30180">
                  <c:v>0.76150000000000007</c:v>
                </c:pt>
                <c:pt idx="30181">
                  <c:v>0.77450000000000008</c:v>
                </c:pt>
                <c:pt idx="30182">
                  <c:v>0.7955000000000001</c:v>
                </c:pt>
                <c:pt idx="30183">
                  <c:v>0.73609999999999998</c:v>
                </c:pt>
                <c:pt idx="30184">
                  <c:v>0.72960000000000003</c:v>
                </c:pt>
                <c:pt idx="30185">
                  <c:v>0.70440000000000003</c:v>
                </c:pt>
                <c:pt idx="30186">
                  <c:v>0.68060000000000009</c:v>
                </c:pt>
                <c:pt idx="30187">
                  <c:v>0.66180000000000005</c:v>
                </c:pt>
                <c:pt idx="30188">
                  <c:v>0.64820000000000011</c:v>
                </c:pt>
                <c:pt idx="30189">
                  <c:v>0.64480000000000004</c:v>
                </c:pt>
                <c:pt idx="30190">
                  <c:v>0.65750000000000008</c:v>
                </c:pt>
                <c:pt idx="30191">
                  <c:v>0.63790000000000002</c:v>
                </c:pt>
                <c:pt idx="30192">
                  <c:v>0.64680000000000004</c:v>
                </c:pt>
                <c:pt idx="30193">
                  <c:v>0.59940000000000004</c:v>
                </c:pt>
                <c:pt idx="30194">
                  <c:v>0.57820000000000005</c:v>
                </c:pt>
                <c:pt idx="30195">
                  <c:v>0.61109999999999998</c:v>
                </c:pt>
                <c:pt idx="30196">
                  <c:v>0.58289999999999997</c:v>
                </c:pt>
                <c:pt idx="30197">
                  <c:v>0.56390000000000007</c:v>
                </c:pt>
                <c:pt idx="30198">
                  <c:v>0.55320000000000003</c:v>
                </c:pt>
                <c:pt idx="30199">
                  <c:v>0.50929999999999997</c:v>
                </c:pt>
                <c:pt idx="30200">
                  <c:v>0.49500000000000005</c:v>
                </c:pt>
                <c:pt idx="30201">
                  <c:v>0.49120000000000003</c:v>
                </c:pt>
                <c:pt idx="30202">
                  <c:v>0.51060000000000005</c:v>
                </c:pt>
                <c:pt idx="30203">
                  <c:v>0.50660000000000005</c:v>
                </c:pt>
                <c:pt idx="30204">
                  <c:v>0.4919</c:v>
                </c:pt>
                <c:pt idx="30205">
                  <c:v>0.48490000000000005</c:v>
                </c:pt>
                <c:pt idx="30206">
                  <c:v>0.4758</c:v>
                </c:pt>
                <c:pt idx="30207">
                  <c:v>0.47089999999999999</c:v>
                </c:pt>
                <c:pt idx="30208">
                  <c:v>0.46740000000000004</c:v>
                </c:pt>
                <c:pt idx="30209">
                  <c:v>0.46910000000000002</c:v>
                </c:pt>
                <c:pt idx="30210">
                  <c:v>0.4531</c:v>
                </c:pt>
                <c:pt idx="30211">
                  <c:v>0.44029999999999997</c:v>
                </c:pt>
                <c:pt idx="30212">
                  <c:v>0.43240000000000001</c:v>
                </c:pt>
                <c:pt idx="30213">
                  <c:v>0.42720000000000002</c:v>
                </c:pt>
                <c:pt idx="30214">
                  <c:v>0.42249999999999999</c:v>
                </c:pt>
                <c:pt idx="30215">
                  <c:v>0.42530000000000001</c:v>
                </c:pt>
                <c:pt idx="30216">
                  <c:v>0.39790000000000003</c:v>
                </c:pt>
                <c:pt idx="30217">
                  <c:v>0.40149999999999997</c:v>
                </c:pt>
                <c:pt idx="30218">
                  <c:v>0.38180000000000003</c:v>
                </c:pt>
                <c:pt idx="30219">
                  <c:v>0.39560000000000001</c:v>
                </c:pt>
                <c:pt idx="30220">
                  <c:v>0.37170000000000003</c:v>
                </c:pt>
                <c:pt idx="30221">
                  <c:v>0.37570000000000003</c:v>
                </c:pt>
                <c:pt idx="30222">
                  <c:v>0.38190000000000002</c:v>
                </c:pt>
                <c:pt idx="30223">
                  <c:v>0.37470000000000003</c:v>
                </c:pt>
                <c:pt idx="30224">
                  <c:v>0.36000000000000004</c:v>
                </c:pt>
                <c:pt idx="30225">
                  <c:v>0.34780000000000005</c:v>
                </c:pt>
                <c:pt idx="30226">
                  <c:v>0.34010000000000001</c:v>
                </c:pt>
                <c:pt idx="30227">
                  <c:v>0.33780000000000004</c:v>
                </c:pt>
                <c:pt idx="30228">
                  <c:v>0.35310000000000002</c:v>
                </c:pt>
                <c:pt idx="30229">
                  <c:v>0.34760000000000002</c:v>
                </c:pt>
                <c:pt idx="30230">
                  <c:v>0.31130000000000002</c:v>
                </c:pt>
                <c:pt idx="30231">
                  <c:v>0.3367</c:v>
                </c:pt>
                <c:pt idx="30232">
                  <c:v>0.33400000000000002</c:v>
                </c:pt>
                <c:pt idx="30233">
                  <c:v>0.2984</c:v>
                </c:pt>
                <c:pt idx="30234">
                  <c:v>0.30950000000000005</c:v>
                </c:pt>
                <c:pt idx="30235">
                  <c:v>0.30470000000000003</c:v>
                </c:pt>
                <c:pt idx="30236">
                  <c:v>0.29220000000000002</c:v>
                </c:pt>
                <c:pt idx="30237">
                  <c:v>0.30099999999999999</c:v>
                </c:pt>
                <c:pt idx="30238">
                  <c:v>0.28639999999999999</c:v>
                </c:pt>
                <c:pt idx="30239">
                  <c:v>0.27839999999999998</c:v>
                </c:pt>
                <c:pt idx="30240">
                  <c:v>0.2722</c:v>
                </c:pt>
                <c:pt idx="30241">
                  <c:v>0.27250000000000002</c:v>
                </c:pt>
                <c:pt idx="30242">
                  <c:v>0.2737</c:v>
                </c:pt>
                <c:pt idx="30243">
                  <c:v>0.25559999999999999</c:v>
                </c:pt>
                <c:pt idx="30244">
                  <c:v>0.25090000000000001</c:v>
                </c:pt>
                <c:pt idx="30245">
                  <c:v>0.2616</c:v>
                </c:pt>
                <c:pt idx="30246">
                  <c:v>0.24950000000000003</c:v>
                </c:pt>
                <c:pt idx="30247">
                  <c:v>0.24490000000000001</c:v>
                </c:pt>
                <c:pt idx="30248">
                  <c:v>0.24209999999999998</c:v>
                </c:pt>
                <c:pt idx="30249">
                  <c:v>0.23330000000000004</c:v>
                </c:pt>
                <c:pt idx="30250">
                  <c:v>0.23650000000000004</c:v>
                </c:pt>
                <c:pt idx="30251">
                  <c:v>0.2235</c:v>
                </c:pt>
                <c:pt idx="30252">
                  <c:v>0.22360000000000002</c:v>
                </c:pt>
                <c:pt idx="30253">
                  <c:v>0.22240000000000004</c:v>
                </c:pt>
                <c:pt idx="30254">
                  <c:v>0.21560000000000001</c:v>
                </c:pt>
                <c:pt idx="30255">
                  <c:v>0.21540000000000001</c:v>
                </c:pt>
                <c:pt idx="30256">
                  <c:v>0.21340000000000001</c:v>
                </c:pt>
                <c:pt idx="30257">
                  <c:v>0.20640000000000003</c:v>
                </c:pt>
                <c:pt idx="30258">
                  <c:v>0.20470000000000002</c:v>
                </c:pt>
                <c:pt idx="30259">
                  <c:v>0.19740000000000002</c:v>
                </c:pt>
                <c:pt idx="30260">
                  <c:v>0.19420000000000001</c:v>
                </c:pt>
                <c:pt idx="30261">
                  <c:v>0.19330000000000003</c:v>
                </c:pt>
                <c:pt idx="30262">
                  <c:v>0.19059999999999999</c:v>
                </c:pt>
                <c:pt idx="30263">
                  <c:v>0.18220000000000003</c:v>
                </c:pt>
                <c:pt idx="30264">
                  <c:v>0.17949999999999999</c:v>
                </c:pt>
                <c:pt idx="30265">
                  <c:v>0.17320000000000002</c:v>
                </c:pt>
                <c:pt idx="30266">
                  <c:v>0.17430000000000001</c:v>
                </c:pt>
                <c:pt idx="30267">
                  <c:v>0.17220000000000002</c:v>
                </c:pt>
                <c:pt idx="30268">
                  <c:v>0.1726</c:v>
                </c:pt>
                <c:pt idx="30269">
                  <c:v>0.16790000000000002</c:v>
                </c:pt>
                <c:pt idx="30270">
                  <c:v>0.16120000000000001</c:v>
                </c:pt>
                <c:pt idx="30271">
                  <c:v>0.15529999999999999</c:v>
                </c:pt>
                <c:pt idx="30272">
                  <c:v>0.1545</c:v>
                </c:pt>
                <c:pt idx="30273">
                  <c:v>0.14940000000000001</c:v>
                </c:pt>
                <c:pt idx="30274">
                  <c:v>0.14930000000000002</c:v>
                </c:pt>
                <c:pt idx="30275">
                  <c:v>0.14610000000000001</c:v>
                </c:pt>
                <c:pt idx="30276">
                  <c:v>0.1452</c:v>
                </c:pt>
                <c:pt idx="30277">
                  <c:v>0.14430000000000001</c:v>
                </c:pt>
                <c:pt idx="30278">
                  <c:v>0.1396</c:v>
                </c:pt>
                <c:pt idx="30279">
                  <c:v>0.13370000000000001</c:v>
                </c:pt>
                <c:pt idx="30280">
                  <c:v>0.13060000000000002</c:v>
                </c:pt>
                <c:pt idx="30281">
                  <c:v>0.13189999999999999</c:v>
                </c:pt>
                <c:pt idx="30282">
                  <c:v>0.13040000000000002</c:v>
                </c:pt>
                <c:pt idx="30283">
                  <c:v>0.12760000000000002</c:v>
                </c:pt>
                <c:pt idx="30284">
                  <c:v>0.12529999999999999</c:v>
                </c:pt>
                <c:pt idx="30285">
                  <c:v>0.122</c:v>
                </c:pt>
                <c:pt idx="30286">
                  <c:v>0.11950000000000001</c:v>
                </c:pt>
                <c:pt idx="30287">
                  <c:v>0.11630000000000001</c:v>
                </c:pt>
                <c:pt idx="30288">
                  <c:v>0.1176</c:v>
                </c:pt>
                <c:pt idx="30289">
                  <c:v>0.1119</c:v>
                </c:pt>
                <c:pt idx="30290">
                  <c:v>0.10800000000000001</c:v>
                </c:pt>
                <c:pt idx="30291">
                  <c:v>0.1119</c:v>
                </c:pt>
                <c:pt idx="30292">
                  <c:v>0.11120000000000002</c:v>
                </c:pt>
                <c:pt idx="30293">
                  <c:v>0.1004</c:v>
                </c:pt>
                <c:pt idx="30294">
                  <c:v>9.8799999999999999E-2</c:v>
                </c:pt>
                <c:pt idx="30295">
                  <c:v>0.10020000000000001</c:v>
                </c:pt>
                <c:pt idx="30296">
                  <c:v>0.10009999999999999</c:v>
                </c:pt>
                <c:pt idx="30297">
                  <c:v>9.6100000000000005E-2</c:v>
                </c:pt>
                <c:pt idx="30298">
                  <c:v>9.870000000000001E-2</c:v>
                </c:pt>
                <c:pt idx="30299">
                  <c:v>9.870000000000001E-2</c:v>
                </c:pt>
                <c:pt idx="30300">
                  <c:v>0.1003</c:v>
                </c:pt>
                <c:pt idx="30301">
                  <c:v>9.9700000000000011E-2</c:v>
                </c:pt>
                <c:pt idx="30302">
                  <c:v>9.5799999999999996E-2</c:v>
                </c:pt>
                <c:pt idx="30303">
                  <c:v>9.3100000000000016E-2</c:v>
                </c:pt>
                <c:pt idx="30304">
                  <c:v>9.0300000000000005E-2</c:v>
                </c:pt>
                <c:pt idx="30305">
                  <c:v>9.3100000000000016E-2</c:v>
                </c:pt>
                <c:pt idx="30306">
                  <c:v>9.2100000000000015E-2</c:v>
                </c:pt>
                <c:pt idx="30307">
                  <c:v>9.6200000000000008E-2</c:v>
                </c:pt>
                <c:pt idx="30308">
                  <c:v>9.7700000000000009E-2</c:v>
                </c:pt>
                <c:pt idx="30309">
                  <c:v>9.5000000000000001E-2</c:v>
                </c:pt>
                <c:pt idx="30310">
                  <c:v>9.7700000000000009E-2</c:v>
                </c:pt>
                <c:pt idx="30311">
                  <c:v>9.5200000000000007E-2</c:v>
                </c:pt>
                <c:pt idx="30312">
                  <c:v>9.5799999999999996E-2</c:v>
                </c:pt>
                <c:pt idx="30313">
                  <c:v>9.8100000000000007E-2</c:v>
                </c:pt>
                <c:pt idx="30314">
                  <c:v>9.7299999999999998E-2</c:v>
                </c:pt>
                <c:pt idx="30315">
                  <c:v>0.1004</c:v>
                </c:pt>
                <c:pt idx="30316">
                  <c:v>9.8000000000000004E-2</c:v>
                </c:pt>
                <c:pt idx="30317">
                  <c:v>0.1</c:v>
                </c:pt>
                <c:pt idx="30318">
                  <c:v>0.10049999999999999</c:v>
                </c:pt>
                <c:pt idx="30319">
                  <c:v>9.9400000000000002E-2</c:v>
                </c:pt>
                <c:pt idx="30320">
                  <c:v>9.7500000000000003E-2</c:v>
                </c:pt>
                <c:pt idx="30321">
                  <c:v>0.1023</c:v>
                </c:pt>
                <c:pt idx="30322">
                  <c:v>0.10009999999999999</c:v>
                </c:pt>
                <c:pt idx="30323">
                  <c:v>0.1007</c:v>
                </c:pt>
                <c:pt idx="30324">
                  <c:v>0.10289999999999999</c:v>
                </c:pt>
                <c:pt idx="30325">
                  <c:v>0.10520000000000002</c:v>
                </c:pt>
                <c:pt idx="30326">
                  <c:v>0.10640000000000001</c:v>
                </c:pt>
                <c:pt idx="30327">
                  <c:v>0.1101</c:v>
                </c:pt>
                <c:pt idx="30328">
                  <c:v>0.11240000000000001</c:v>
                </c:pt>
                <c:pt idx="30329">
                  <c:v>0.11240000000000001</c:v>
                </c:pt>
                <c:pt idx="30330">
                  <c:v>0.11530000000000001</c:v>
                </c:pt>
                <c:pt idx="30331">
                  <c:v>0.1202</c:v>
                </c:pt>
                <c:pt idx="30332">
                  <c:v>0.1338</c:v>
                </c:pt>
                <c:pt idx="30333">
                  <c:v>0.1431</c:v>
                </c:pt>
                <c:pt idx="30334">
                  <c:v>0.15590000000000001</c:v>
                </c:pt>
                <c:pt idx="30335">
                  <c:v>0.17370000000000002</c:v>
                </c:pt>
                <c:pt idx="30336">
                  <c:v>0.18770000000000001</c:v>
                </c:pt>
                <c:pt idx="30337">
                  <c:v>0.2074</c:v>
                </c:pt>
                <c:pt idx="30338">
                  <c:v>0.2195</c:v>
                </c:pt>
                <c:pt idx="30339">
                  <c:v>0.23760000000000001</c:v>
                </c:pt>
                <c:pt idx="30340">
                  <c:v>0.26070000000000004</c:v>
                </c:pt>
                <c:pt idx="30341">
                  <c:v>0.28250000000000003</c:v>
                </c:pt>
                <c:pt idx="30342">
                  <c:v>0.30230000000000001</c:v>
                </c:pt>
                <c:pt idx="30343">
                  <c:v>0.32500000000000001</c:v>
                </c:pt>
                <c:pt idx="30344">
                  <c:v>0.32390000000000002</c:v>
                </c:pt>
                <c:pt idx="30345">
                  <c:v>0.35270000000000001</c:v>
                </c:pt>
                <c:pt idx="30346">
                  <c:v>0.41880000000000001</c:v>
                </c:pt>
                <c:pt idx="30347">
                  <c:v>0.47100000000000003</c:v>
                </c:pt>
                <c:pt idx="30348">
                  <c:v>0.46470000000000006</c:v>
                </c:pt>
                <c:pt idx="30349">
                  <c:v>0.52690000000000003</c:v>
                </c:pt>
                <c:pt idx="30350">
                  <c:v>0.57740000000000002</c:v>
                </c:pt>
                <c:pt idx="30351">
                  <c:v>0.61250000000000004</c:v>
                </c:pt>
                <c:pt idx="30352">
                  <c:v>0.57840000000000003</c:v>
                </c:pt>
                <c:pt idx="30353">
                  <c:v>0.72030000000000005</c:v>
                </c:pt>
                <c:pt idx="30354">
                  <c:v>0.8327</c:v>
                </c:pt>
                <c:pt idx="30355">
                  <c:v>0.91769999999999996</c:v>
                </c:pt>
                <c:pt idx="30356">
                  <c:v>0.84200000000000008</c:v>
                </c:pt>
                <c:pt idx="30357">
                  <c:v>0.88759999999999994</c:v>
                </c:pt>
                <c:pt idx="30358">
                  <c:v>0.98499999999999999</c:v>
                </c:pt>
                <c:pt idx="30359">
                  <c:v>1.0673999999999999</c:v>
                </c:pt>
                <c:pt idx="30360">
                  <c:v>1.0287000000000002</c:v>
                </c:pt>
                <c:pt idx="30361">
                  <c:v>1.093</c:v>
                </c:pt>
                <c:pt idx="30362">
                  <c:v>1.1637000000000002</c:v>
                </c:pt>
                <c:pt idx="30363">
                  <c:v>1.2892000000000001</c:v>
                </c:pt>
                <c:pt idx="30364">
                  <c:v>1.3941000000000001</c:v>
                </c:pt>
                <c:pt idx="30365">
                  <c:v>1.3854</c:v>
                </c:pt>
                <c:pt idx="30366">
                  <c:v>1.4205000000000001</c:v>
                </c:pt>
                <c:pt idx="30367">
                  <c:v>1.4807000000000001</c:v>
                </c:pt>
                <c:pt idx="30368">
                  <c:v>1.4911000000000001</c:v>
                </c:pt>
                <c:pt idx="30369">
                  <c:v>1.5190000000000001</c:v>
                </c:pt>
                <c:pt idx="30370">
                  <c:v>1.5550000000000002</c:v>
                </c:pt>
                <c:pt idx="30371">
                  <c:v>1.5834000000000001</c:v>
                </c:pt>
                <c:pt idx="30372">
                  <c:v>1.6552</c:v>
                </c:pt>
                <c:pt idx="30373">
                  <c:v>1.6719000000000002</c:v>
                </c:pt>
                <c:pt idx="30374">
                  <c:v>1.7113</c:v>
                </c:pt>
                <c:pt idx="30375">
                  <c:v>1.7701000000000002</c:v>
                </c:pt>
                <c:pt idx="30376">
                  <c:v>1.7931999999999999</c:v>
                </c:pt>
                <c:pt idx="30377">
                  <c:v>1.8297000000000001</c:v>
                </c:pt>
                <c:pt idx="30378">
                  <c:v>1.9191</c:v>
                </c:pt>
                <c:pt idx="30379">
                  <c:v>1.8573000000000002</c:v>
                </c:pt>
                <c:pt idx="30380">
                  <c:v>1.9064000000000001</c:v>
                </c:pt>
                <c:pt idx="30381">
                  <c:v>1.9908000000000001</c:v>
                </c:pt>
                <c:pt idx="30382">
                  <c:v>1.9143000000000001</c:v>
                </c:pt>
                <c:pt idx="30383">
                  <c:v>1.9773000000000001</c:v>
                </c:pt>
                <c:pt idx="30384">
                  <c:v>2.0145</c:v>
                </c:pt>
                <c:pt idx="30385">
                  <c:v>2.0010000000000003</c:v>
                </c:pt>
                <c:pt idx="30386">
                  <c:v>2.0581</c:v>
                </c:pt>
                <c:pt idx="30387">
                  <c:v>2.1186000000000003</c:v>
                </c:pt>
                <c:pt idx="30388">
                  <c:v>2.1711</c:v>
                </c:pt>
                <c:pt idx="30389">
                  <c:v>2.1015999999999999</c:v>
                </c:pt>
                <c:pt idx="30390">
                  <c:v>2.1515</c:v>
                </c:pt>
                <c:pt idx="30391">
                  <c:v>2.1656</c:v>
                </c:pt>
                <c:pt idx="30392">
                  <c:v>2.1717</c:v>
                </c:pt>
                <c:pt idx="30393">
                  <c:v>2.1451000000000002</c:v>
                </c:pt>
                <c:pt idx="30394">
                  <c:v>2.2225999999999999</c:v>
                </c:pt>
                <c:pt idx="30395">
                  <c:v>2.2475999999999998</c:v>
                </c:pt>
                <c:pt idx="30396">
                  <c:v>2.1835999999999998</c:v>
                </c:pt>
                <c:pt idx="30397">
                  <c:v>2.1905000000000001</c:v>
                </c:pt>
                <c:pt idx="30398">
                  <c:v>2.2422</c:v>
                </c:pt>
                <c:pt idx="30399">
                  <c:v>2.2098</c:v>
                </c:pt>
                <c:pt idx="30400">
                  <c:v>2.2105000000000001</c:v>
                </c:pt>
                <c:pt idx="30401">
                  <c:v>2.2420000000000004</c:v>
                </c:pt>
                <c:pt idx="30402">
                  <c:v>2.2149000000000001</c:v>
                </c:pt>
                <c:pt idx="30403">
                  <c:v>2.1626000000000003</c:v>
                </c:pt>
                <c:pt idx="30404">
                  <c:v>2.198</c:v>
                </c:pt>
                <c:pt idx="30405">
                  <c:v>2.2101999999999999</c:v>
                </c:pt>
                <c:pt idx="30406">
                  <c:v>2.2356000000000003</c:v>
                </c:pt>
                <c:pt idx="30407">
                  <c:v>2.2467000000000001</c:v>
                </c:pt>
                <c:pt idx="30408">
                  <c:v>2.2158000000000002</c:v>
                </c:pt>
                <c:pt idx="30409">
                  <c:v>2.2189000000000001</c:v>
                </c:pt>
                <c:pt idx="30410">
                  <c:v>2.258</c:v>
                </c:pt>
                <c:pt idx="30411">
                  <c:v>2.2597</c:v>
                </c:pt>
                <c:pt idx="30412">
                  <c:v>2.2023000000000001</c:v>
                </c:pt>
                <c:pt idx="30413">
                  <c:v>2.1791</c:v>
                </c:pt>
                <c:pt idx="30414">
                  <c:v>2.2178</c:v>
                </c:pt>
                <c:pt idx="30415">
                  <c:v>2.2757999999999998</c:v>
                </c:pt>
                <c:pt idx="30416">
                  <c:v>2.2951000000000001</c:v>
                </c:pt>
                <c:pt idx="30417">
                  <c:v>2.1943000000000001</c:v>
                </c:pt>
                <c:pt idx="30418">
                  <c:v>2.0486</c:v>
                </c:pt>
                <c:pt idx="30419">
                  <c:v>2.1344000000000003</c:v>
                </c:pt>
                <c:pt idx="30420">
                  <c:v>2.2248999999999999</c:v>
                </c:pt>
                <c:pt idx="30421">
                  <c:v>2.1987999999999999</c:v>
                </c:pt>
                <c:pt idx="30422">
                  <c:v>2.1352000000000002</c:v>
                </c:pt>
                <c:pt idx="30423">
                  <c:v>2.2012</c:v>
                </c:pt>
                <c:pt idx="30424">
                  <c:v>2.1666000000000003</c:v>
                </c:pt>
                <c:pt idx="30425">
                  <c:v>2.0652000000000004</c:v>
                </c:pt>
                <c:pt idx="30426">
                  <c:v>2.1145</c:v>
                </c:pt>
                <c:pt idx="30427">
                  <c:v>2.1594000000000002</c:v>
                </c:pt>
                <c:pt idx="30428">
                  <c:v>2.1655000000000002</c:v>
                </c:pt>
                <c:pt idx="30429">
                  <c:v>1.9716000000000002</c:v>
                </c:pt>
                <c:pt idx="30430">
                  <c:v>1.9972000000000003</c:v>
                </c:pt>
                <c:pt idx="30431">
                  <c:v>1.9791000000000001</c:v>
                </c:pt>
                <c:pt idx="30432">
                  <c:v>2.0224000000000002</c:v>
                </c:pt>
                <c:pt idx="30433">
                  <c:v>1.9265000000000001</c:v>
                </c:pt>
                <c:pt idx="30434">
                  <c:v>1.7763000000000002</c:v>
                </c:pt>
                <c:pt idx="30435">
                  <c:v>1.7090000000000001</c:v>
                </c:pt>
                <c:pt idx="30436">
                  <c:v>1.6925999999999999</c:v>
                </c:pt>
                <c:pt idx="30437">
                  <c:v>1.8673999999999999</c:v>
                </c:pt>
                <c:pt idx="30438">
                  <c:v>2.0207000000000002</c:v>
                </c:pt>
                <c:pt idx="30439">
                  <c:v>1.6582000000000001</c:v>
                </c:pt>
                <c:pt idx="30440">
                  <c:v>1.7704000000000002</c:v>
                </c:pt>
                <c:pt idx="30441">
                  <c:v>1.5697000000000001</c:v>
                </c:pt>
                <c:pt idx="30442">
                  <c:v>1.5388999999999999</c:v>
                </c:pt>
                <c:pt idx="30443">
                  <c:v>1.4777</c:v>
                </c:pt>
                <c:pt idx="30444">
                  <c:v>1.3802000000000001</c:v>
                </c:pt>
                <c:pt idx="30445">
                  <c:v>1.4523999999999999</c:v>
                </c:pt>
                <c:pt idx="30446">
                  <c:v>1.4068000000000001</c:v>
                </c:pt>
                <c:pt idx="30447">
                  <c:v>1.4296</c:v>
                </c:pt>
                <c:pt idx="30448">
                  <c:v>1.4097</c:v>
                </c:pt>
                <c:pt idx="30449">
                  <c:v>1.4174</c:v>
                </c:pt>
                <c:pt idx="30450">
                  <c:v>1.3615000000000002</c:v>
                </c:pt>
                <c:pt idx="30451">
                  <c:v>1.3769</c:v>
                </c:pt>
                <c:pt idx="30452">
                  <c:v>1.3754</c:v>
                </c:pt>
                <c:pt idx="30453">
                  <c:v>1.3884000000000001</c:v>
                </c:pt>
                <c:pt idx="30454">
                  <c:v>1.3225</c:v>
                </c:pt>
                <c:pt idx="30455">
                  <c:v>1.3006000000000002</c:v>
                </c:pt>
                <c:pt idx="30456">
                  <c:v>1.2595000000000001</c:v>
                </c:pt>
                <c:pt idx="30457">
                  <c:v>1.2093</c:v>
                </c:pt>
                <c:pt idx="30458">
                  <c:v>1.0622</c:v>
                </c:pt>
                <c:pt idx="30459">
                  <c:v>1.0294000000000001</c:v>
                </c:pt>
                <c:pt idx="30460">
                  <c:v>1.0367000000000002</c:v>
                </c:pt>
                <c:pt idx="30461">
                  <c:v>0.97289999999999999</c:v>
                </c:pt>
                <c:pt idx="30462">
                  <c:v>0.93720000000000003</c:v>
                </c:pt>
                <c:pt idx="30463">
                  <c:v>0.96649999999999991</c:v>
                </c:pt>
                <c:pt idx="30464">
                  <c:v>0.96980000000000011</c:v>
                </c:pt>
                <c:pt idx="30465">
                  <c:v>0.90079999999999993</c:v>
                </c:pt>
                <c:pt idx="30466">
                  <c:v>0.86910000000000009</c:v>
                </c:pt>
                <c:pt idx="30467">
                  <c:v>0.87330000000000008</c:v>
                </c:pt>
                <c:pt idx="30468">
                  <c:v>0.83599999999999997</c:v>
                </c:pt>
                <c:pt idx="30469">
                  <c:v>0.84670000000000012</c:v>
                </c:pt>
                <c:pt idx="30470">
                  <c:v>0.80130000000000001</c:v>
                </c:pt>
                <c:pt idx="30471">
                  <c:v>0.79100000000000004</c:v>
                </c:pt>
                <c:pt idx="30472">
                  <c:v>0.77810000000000001</c:v>
                </c:pt>
                <c:pt idx="30473">
                  <c:v>0.7551000000000001</c:v>
                </c:pt>
                <c:pt idx="30474">
                  <c:v>0.72880000000000011</c:v>
                </c:pt>
                <c:pt idx="30475">
                  <c:v>0.72520000000000007</c:v>
                </c:pt>
                <c:pt idx="30476">
                  <c:v>0.72720000000000007</c:v>
                </c:pt>
                <c:pt idx="30477">
                  <c:v>0.67820000000000003</c:v>
                </c:pt>
                <c:pt idx="30478">
                  <c:v>0.71440000000000003</c:v>
                </c:pt>
                <c:pt idx="30479">
                  <c:v>0.70020000000000004</c:v>
                </c:pt>
                <c:pt idx="30480">
                  <c:v>0.66010000000000002</c:v>
                </c:pt>
                <c:pt idx="30481">
                  <c:v>0.65570000000000006</c:v>
                </c:pt>
                <c:pt idx="30482">
                  <c:v>0.64080000000000004</c:v>
                </c:pt>
                <c:pt idx="30483">
                  <c:v>0.63880000000000003</c:v>
                </c:pt>
                <c:pt idx="30484">
                  <c:v>0.60070000000000001</c:v>
                </c:pt>
                <c:pt idx="30485">
                  <c:v>0.60850000000000004</c:v>
                </c:pt>
                <c:pt idx="30486">
                  <c:v>0.62009999999999998</c:v>
                </c:pt>
                <c:pt idx="30487">
                  <c:v>0.61210000000000009</c:v>
                </c:pt>
                <c:pt idx="30488">
                  <c:v>0.55290000000000006</c:v>
                </c:pt>
                <c:pt idx="30489">
                  <c:v>0.55630000000000002</c:v>
                </c:pt>
                <c:pt idx="30490">
                  <c:v>0.56669999999999998</c:v>
                </c:pt>
                <c:pt idx="30491">
                  <c:v>0.53920000000000001</c:v>
                </c:pt>
                <c:pt idx="30492">
                  <c:v>0.56820000000000004</c:v>
                </c:pt>
                <c:pt idx="30493">
                  <c:v>0.53810000000000002</c:v>
                </c:pt>
                <c:pt idx="30494">
                  <c:v>0.49100000000000005</c:v>
                </c:pt>
                <c:pt idx="30495">
                  <c:v>0.49980000000000002</c:v>
                </c:pt>
                <c:pt idx="30496">
                  <c:v>0.51349999999999996</c:v>
                </c:pt>
                <c:pt idx="30497">
                  <c:v>0.49260000000000004</c:v>
                </c:pt>
                <c:pt idx="30498">
                  <c:v>0.49809999999999999</c:v>
                </c:pt>
                <c:pt idx="30499">
                  <c:v>0.51119999999999999</c:v>
                </c:pt>
                <c:pt idx="30500">
                  <c:v>0.48799999999999999</c:v>
                </c:pt>
                <c:pt idx="30501">
                  <c:v>0.48280000000000006</c:v>
                </c:pt>
                <c:pt idx="30502">
                  <c:v>0.48949999999999999</c:v>
                </c:pt>
                <c:pt idx="30503">
                  <c:v>0.45119999999999999</c:v>
                </c:pt>
                <c:pt idx="30504">
                  <c:v>0.44840000000000002</c:v>
                </c:pt>
                <c:pt idx="30505">
                  <c:v>0.4657</c:v>
                </c:pt>
                <c:pt idx="30506">
                  <c:v>0.43220000000000003</c:v>
                </c:pt>
                <c:pt idx="30507">
                  <c:v>0.43860000000000005</c:v>
                </c:pt>
                <c:pt idx="30508">
                  <c:v>0.42569999999999997</c:v>
                </c:pt>
                <c:pt idx="30509">
                  <c:v>0.42830000000000007</c:v>
                </c:pt>
                <c:pt idx="30510">
                  <c:v>0.4143</c:v>
                </c:pt>
                <c:pt idx="30511">
                  <c:v>0.43019999999999997</c:v>
                </c:pt>
                <c:pt idx="30512">
                  <c:v>0.42160000000000003</c:v>
                </c:pt>
                <c:pt idx="30513">
                  <c:v>0.42430000000000007</c:v>
                </c:pt>
                <c:pt idx="30514">
                  <c:v>0.3997</c:v>
                </c:pt>
                <c:pt idx="30515">
                  <c:v>0.3911</c:v>
                </c:pt>
                <c:pt idx="30516">
                  <c:v>0.38880000000000003</c:v>
                </c:pt>
                <c:pt idx="30517">
                  <c:v>0.38740000000000002</c:v>
                </c:pt>
                <c:pt idx="30518">
                  <c:v>0.37630000000000002</c:v>
                </c:pt>
                <c:pt idx="30519">
                  <c:v>0.37850000000000006</c:v>
                </c:pt>
                <c:pt idx="30520">
                  <c:v>0.37860000000000005</c:v>
                </c:pt>
                <c:pt idx="30521">
                  <c:v>0.35780000000000001</c:v>
                </c:pt>
                <c:pt idx="30522">
                  <c:v>0.35160000000000002</c:v>
                </c:pt>
                <c:pt idx="30523">
                  <c:v>0.35299999999999998</c:v>
                </c:pt>
                <c:pt idx="30524">
                  <c:v>0.34350000000000003</c:v>
                </c:pt>
                <c:pt idx="30525">
                  <c:v>0.32970000000000005</c:v>
                </c:pt>
                <c:pt idx="30526">
                  <c:v>0.33310000000000001</c:v>
                </c:pt>
                <c:pt idx="30527">
                  <c:v>0.32780000000000004</c:v>
                </c:pt>
                <c:pt idx="30528">
                  <c:v>0.32230000000000003</c:v>
                </c:pt>
                <c:pt idx="30529">
                  <c:v>0.30620000000000003</c:v>
                </c:pt>
                <c:pt idx="30530">
                  <c:v>0.30070000000000002</c:v>
                </c:pt>
                <c:pt idx="30531">
                  <c:v>0.30449999999999999</c:v>
                </c:pt>
                <c:pt idx="30532">
                  <c:v>0.29940000000000005</c:v>
                </c:pt>
                <c:pt idx="30533">
                  <c:v>0.29289999999999999</c:v>
                </c:pt>
                <c:pt idx="30534">
                  <c:v>0.28960000000000002</c:v>
                </c:pt>
                <c:pt idx="30535">
                  <c:v>0.29170000000000001</c:v>
                </c:pt>
                <c:pt idx="30536">
                  <c:v>0.28410000000000002</c:v>
                </c:pt>
                <c:pt idx="30537">
                  <c:v>0.27850000000000003</c:v>
                </c:pt>
                <c:pt idx="30538">
                  <c:v>0.27890000000000004</c:v>
                </c:pt>
                <c:pt idx="30539">
                  <c:v>0.27400000000000002</c:v>
                </c:pt>
                <c:pt idx="30540">
                  <c:v>0.27160000000000001</c:v>
                </c:pt>
                <c:pt idx="30541">
                  <c:v>0.26800000000000002</c:v>
                </c:pt>
                <c:pt idx="30542">
                  <c:v>0.26869999999999999</c:v>
                </c:pt>
                <c:pt idx="30543">
                  <c:v>0.2661</c:v>
                </c:pt>
                <c:pt idx="30544">
                  <c:v>0.25590000000000002</c:v>
                </c:pt>
                <c:pt idx="30545">
                  <c:v>0.24990000000000001</c:v>
                </c:pt>
                <c:pt idx="30546">
                  <c:v>0.24670000000000003</c:v>
                </c:pt>
                <c:pt idx="30547">
                  <c:v>0.24480000000000002</c:v>
                </c:pt>
                <c:pt idx="30548">
                  <c:v>0.2389</c:v>
                </c:pt>
                <c:pt idx="30549">
                  <c:v>0.2276</c:v>
                </c:pt>
                <c:pt idx="30550">
                  <c:v>0.22700000000000001</c:v>
                </c:pt>
                <c:pt idx="30551">
                  <c:v>0.22730000000000003</c:v>
                </c:pt>
                <c:pt idx="30552">
                  <c:v>0.2218</c:v>
                </c:pt>
                <c:pt idx="30553">
                  <c:v>0.2177</c:v>
                </c:pt>
                <c:pt idx="30554">
                  <c:v>0.21579999999999999</c:v>
                </c:pt>
                <c:pt idx="30555">
                  <c:v>0.21530000000000002</c:v>
                </c:pt>
                <c:pt idx="30556">
                  <c:v>0.21060000000000001</c:v>
                </c:pt>
                <c:pt idx="30557">
                  <c:v>0.2114</c:v>
                </c:pt>
                <c:pt idx="30558">
                  <c:v>0.2082</c:v>
                </c:pt>
                <c:pt idx="30559">
                  <c:v>0.20050000000000001</c:v>
                </c:pt>
                <c:pt idx="30560">
                  <c:v>0.19450000000000001</c:v>
                </c:pt>
                <c:pt idx="30561">
                  <c:v>0.19470000000000001</c:v>
                </c:pt>
                <c:pt idx="30562">
                  <c:v>0.18890000000000001</c:v>
                </c:pt>
                <c:pt idx="30563">
                  <c:v>0.18210000000000001</c:v>
                </c:pt>
                <c:pt idx="30564">
                  <c:v>0.18020000000000003</c:v>
                </c:pt>
                <c:pt idx="30565">
                  <c:v>0.17610000000000001</c:v>
                </c:pt>
                <c:pt idx="30566">
                  <c:v>0.17150000000000001</c:v>
                </c:pt>
                <c:pt idx="30567">
                  <c:v>0.16790000000000002</c:v>
                </c:pt>
                <c:pt idx="30568">
                  <c:v>0.17010000000000003</c:v>
                </c:pt>
                <c:pt idx="30569">
                  <c:v>0.16400000000000001</c:v>
                </c:pt>
                <c:pt idx="30570">
                  <c:v>0.16520000000000001</c:v>
                </c:pt>
                <c:pt idx="30571">
                  <c:v>0.16190000000000002</c:v>
                </c:pt>
                <c:pt idx="30572">
                  <c:v>0.15510000000000002</c:v>
                </c:pt>
                <c:pt idx="30573">
                  <c:v>0.1515</c:v>
                </c:pt>
                <c:pt idx="30574">
                  <c:v>0.1502</c:v>
                </c:pt>
                <c:pt idx="30575">
                  <c:v>0.15180000000000002</c:v>
                </c:pt>
                <c:pt idx="30576">
                  <c:v>0.14810000000000001</c:v>
                </c:pt>
                <c:pt idx="30577">
                  <c:v>0.1431</c:v>
                </c:pt>
                <c:pt idx="30578">
                  <c:v>0.13899999999999998</c:v>
                </c:pt>
                <c:pt idx="30579">
                  <c:v>0.14170000000000002</c:v>
                </c:pt>
                <c:pt idx="30580">
                  <c:v>0.13660000000000003</c:v>
                </c:pt>
                <c:pt idx="30581">
                  <c:v>0.13660000000000003</c:v>
                </c:pt>
                <c:pt idx="30582">
                  <c:v>0.13520000000000001</c:v>
                </c:pt>
                <c:pt idx="30583">
                  <c:v>0.13450000000000001</c:v>
                </c:pt>
                <c:pt idx="30584">
                  <c:v>0.13120000000000001</c:v>
                </c:pt>
                <c:pt idx="30585">
                  <c:v>0.12689999999999999</c:v>
                </c:pt>
                <c:pt idx="30586">
                  <c:v>0.12040000000000001</c:v>
                </c:pt>
                <c:pt idx="30587">
                  <c:v>0.12040000000000001</c:v>
                </c:pt>
                <c:pt idx="30588">
                  <c:v>0.11899999999999999</c:v>
                </c:pt>
                <c:pt idx="30589">
                  <c:v>0.1176</c:v>
                </c:pt>
                <c:pt idx="30590">
                  <c:v>0.12</c:v>
                </c:pt>
                <c:pt idx="30591">
                  <c:v>0.11710000000000001</c:v>
                </c:pt>
                <c:pt idx="30592">
                  <c:v>0.11459999999999999</c:v>
                </c:pt>
                <c:pt idx="30593">
                  <c:v>0.1129</c:v>
                </c:pt>
                <c:pt idx="30594">
                  <c:v>0.1132</c:v>
                </c:pt>
                <c:pt idx="30595">
                  <c:v>0.11470000000000001</c:v>
                </c:pt>
                <c:pt idx="30596">
                  <c:v>0.11930000000000002</c:v>
                </c:pt>
                <c:pt idx="30597">
                  <c:v>0.12090000000000001</c:v>
                </c:pt>
                <c:pt idx="30598">
                  <c:v>0.1168</c:v>
                </c:pt>
                <c:pt idx="30599">
                  <c:v>0.11670000000000001</c:v>
                </c:pt>
                <c:pt idx="30600">
                  <c:v>0.1154</c:v>
                </c:pt>
                <c:pt idx="30601">
                  <c:v>0.11559999999999999</c:v>
                </c:pt>
                <c:pt idx="30602">
                  <c:v>0.1172</c:v>
                </c:pt>
                <c:pt idx="30603">
                  <c:v>0.11730000000000002</c:v>
                </c:pt>
                <c:pt idx="30604">
                  <c:v>0.1148</c:v>
                </c:pt>
                <c:pt idx="30605">
                  <c:v>0.11499999999999999</c:v>
                </c:pt>
                <c:pt idx="30606">
                  <c:v>0.11410000000000001</c:v>
                </c:pt>
                <c:pt idx="30607">
                  <c:v>0.11299999999999999</c:v>
                </c:pt>
                <c:pt idx="30608">
                  <c:v>0.11410000000000001</c:v>
                </c:pt>
                <c:pt idx="30609">
                  <c:v>0.1142</c:v>
                </c:pt>
                <c:pt idx="30610">
                  <c:v>0.11630000000000001</c:v>
                </c:pt>
                <c:pt idx="30611">
                  <c:v>0.11750000000000001</c:v>
                </c:pt>
                <c:pt idx="30612">
                  <c:v>0.11970000000000001</c:v>
                </c:pt>
                <c:pt idx="30613">
                  <c:v>0.122</c:v>
                </c:pt>
                <c:pt idx="30614">
                  <c:v>0.12210000000000001</c:v>
                </c:pt>
                <c:pt idx="30615">
                  <c:v>0.12450000000000001</c:v>
                </c:pt>
                <c:pt idx="30616">
                  <c:v>0.12140000000000001</c:v>
                </c:pt>
                <c:pt idx="30617">
                  <c:v>0.12150000000000001</c:v>
                </c:pt>
                <c:pt idx="30618">
                  <c:v>0.1246</c:v>
                </c:pt>
                <c:pt idx="30619">
                  <c:v>0.1341</c:v>
                </c:pt>
                <c:pt idx="30620">
                  <c:v>0.14370000000000002</c:v>
                </c:pt>
                <c:pt idx="30621">
                  <c:v>0.15710000000000002</c:v>
                </c:pt>
                <c:pt idx="30622">
                  <c:v>0.1759</c:v>
                </c:pt>
                <c:pt idx="30623">
                  <c:v>0.1938</c:v>
                </c:pt>
                <c:pt idx="30624">
                  <c:v>0.20830000000000004</c:v>
                </c:pt>
                <c:pt idx="30625">
                  <c:v>0.22610000000000002</c:v>
                </c:pt>
                <c:pt idx="30626">
                  <c:v>0.24860000000000004</c:v>
                </c:pt>
                <c:pt idx="30627">
                  <c:v>0.27450000000000002</c:v>
                </c:pt>
                <c:pt idx="30628">
                  <c:v>0.29649999999999999</c:v>
                </c:pt>
                <c:pt idx="30629">
                  <c:v>0.31530000000000002</c:v>
                </c:pt>
                <c:pt idx="30630">
                  <c:v>0.34100000000000003</c:v>
                </c:pt>
                <c:pt idx="30631">
                  <c:v>0.35630000000000006</c:v>
                </c:pt>
                <c:pt idx="30632">
                  <c:v>0.36760000000000004</c:v>
                </c:pt>
                <c:pt idx="30633">
                  <c:v>0.42000000000000004</c:v>
                </c:pt>
                <c:pt idx="30634">
                  <c:v>0.45780000000000004</c:v>
                </c:pt>
                <c:pt idx="30635">
                  <c:v>0.50650000000000006</c:v>
                </c:pt>
                <c:pt idx="30636">
                  <c:v>0.55020000000000002</c:v>
                </c:pt>
                <c:pt idx="30637">
                  <c:v>0.59330000000000005</c:v>
                </c:pt>
                <c:pt idx="30638">
                  <c:v>0.65790000000000004</c:v>
                </c:pt>
                <c:pt idx="30639">
                  <c:v>0.69900000000000007</c:v>
                </c:pt>
                <c:pt idx="30640">
                  <c:v>0.74660000000000004</c:v>
                </c:pt>
                <c:pt idx="30641">
                  <c:v>0.7299000000000001</c:v>
                </c:pt>
                <c:pt idx="30642">
                  <c:v>0.8096000000000001</c:v>
                </c:pt>
                <c:pt idx="30643">
                  <c:v>0.79680000000000006</c:v>
                </c:pt>
                <c:pt idx="30644">
                  <c:v>0.92130000000000001</c:v>
                </c:pt>
                <c:pt idx="30645">
                  <c:v>0.99180000000000001</c:v>
                </c:pt>
                <c:pt idx="30646">
                  <c:v>1.1516</c:v>
                </c:pt>
                <c:pt idx="30647">
                  <c:v>1.2738</c:v>
                </c:pt>
                <c:pt idx="30648">
                  <c:v>1.4108000000000001</c:v>
                </c:pt>
                <c:pt idx="30649">
                  <c:v>1.4056</c:v>
                </c:pt>
                <c:pt idx="30650">
                  <c:v>1.4424000000000001</c:v>
                </c:pt>
                <c:pt idx="30651">
                  <c:v>1.5343</c:v>
                </c:pt>
                <c:pt idx="30652">
                  <c:v>1.5542</c:v>
                </c:pt>
                <c:pt idx="30653">
                  <c:v>1.6231000000000002</c:v>
                </c:pt>
                <c:pt idx="30654">
                  <c:v>1.6354</c:v>
                </c:pt>
                <c:pt idx="30655">
                  <c:v>1.7206000000000001</c:v>
                </c:pt>
                <c:pt idx="30656">
                  <c:v>1.7491000000000001</c:v>
                </c:pt>
                <c:pt idx="30657">
                  <c:v>1.7576000000000001</c:v>
                </c:pt>
                <c:pt idx="30658">
                  <c:v>1.7858000000000001</c:v>
                </c:pt>
                <c:pt idx="30659">
                  <c:v>1.9402000000000001</c:v>
                </c:pt>
                <c:pt idx="30660">
                  <c:v>1.9905000000000002</c:v>
                </c:pt>
                <c:pt idx="30661">
                  <c:v>2.0676999999999999</c:v>
                </c:pt>
                <c:pt idx="30662">
                  <c:v>2.0475000000000003</c:v>
                </c:pt>
                <c:pt idx="30663">
                  <c:v>2.0213999999999999</c:v>
                </c:pt>
                <c:pt idx="30664">
                  <c:v>2.0576000000000003</c:v>
                </c:pt>
                <c:pt idx="30665">
                  <c:v>2.0407000000000002</c:v>
                </c:pt>
                <c:pt idx="30666">
                  <c:v>2.1602000000000001</c:v>
                </c:pt>
                <c:pt idx="30667">
                  <c:v>2.2315</c:v>
                </c:pt>
                <c:pt idx="30668">
                  <c:v>2.2353999999999998</c:v>
                </c:pt>
                <c:pt idx="30669">
                  <c:v>2.2323</c:v>
                </c:pt>
                <c:pt idx="30670">
                  <c:v>2.2667000000000002</c:v>
                </c:pt>
                <c:pt idx="30671">
                  <c:v>2.2809000000000004</c:v>
                </c:pt>
                <c:pt idx="30672">
                  <c:v>2.3369</c:v>
                </c:pt>
                <c:pt idx="30673">
                  <c:v>2.3923999999999999</c:v>
                </c:pt>
                <c:pt idx="30674">
                  <c:v>2.4077999999999999</c:v>
                </c:pt>
                <c:pt idx="30675">
                  <c:v>2.3991000000000002</c:v>
                </c:pt>
                <c:pt idx="30676">
                  <c:v>2.4216000000000002</c:v>
                </c:pt>
                <c:pt idx="30677">
                  <c:v>2.4961000000000002</c:v>
                </c:pt>
                <c:pt idx="30678">
                  <c:v>2.4950000000000001</c:v>
                </c:pt>
                <c:pt idx="30679">
                  <c:v>2.4931999999999999</c:v>
                </c:pt>
                <c:pt idx="30680">
                  <c:v>2.5370000000000004</c:v>
                </c:pt>
                <c:pt idx="30681">
                  <c:v>2.6173999999999999</c:v>
                </c:pt>
                <c:pt idx="30682">
                  <c:v>2.5739000000000001</c:v>
                </c:pt>
                <c:pt idx="30683">
                  <c:v>2.6038000000000001</c:v>
                </c:pt>
                <c:pt idx="30684">
                  <c:v>2.6430000000000002</c:v>
                </c:pt>
                <c:pt idx="30685">
                  <c:v>2.6684000000000001</c:v>
                </c:pt>
                <c:pt idx="30686">
                  <c:v>2.7047000000000003</c:v>
                </c:pt>
                <c:pt idx="30687">
                  <c:v>2.6787000000000001</c:v>
                </c:pt>
                <c:pt idx="30688">
                  <c:v>2.6750000000000003</c:v>
                </c:pt>
                <c:pt idx="30689">
                  <c:v>2.68</c:v>
                </c:pt>
                <c:pt idx="30690">
                  <c:v>2.6690000000000005</c:v>
                </c:pt>
                <c:pt idx="30691">
                  <c:v>2.661</c:v>
                </c:pt>
                <c:pt idx="30692">
                  <c:v>2.6542000000000003</c:v>
                </c:pt>
                <c:pt idx="30693">
                  <c:v>2.6870000000000003</c:v>
                </c:pt>
                <c:pt idx="30694">
                  <c:v>2.6958000000000002</c:v>
                </c:pt>
                <c:pt idx="30695">
                  <c:v>2.7067000000000001</c:v>
                </c:pt>
                <c:pt idx="30696">
                  <c:v>2.7318000000000002</c:v>
                </c:pt>
                <c:pt idx="30697">
                  <c:v>2.6621000000000001</c:v>
                </c:pt>
                <c:pt idx="30698">
                  <c:v>2.6119000000000003</c:v>
                </c:pt>
                <c:pt idx="30699">
                  <c:v>2.6678999999999999</c:v>
                </c:pt>
                <c:pt idx="30700">
                  <c:v>2.6873000000000005</c:v>
                </c:pt>
                <c:pt idx="30701">
                  <c:v>2.6833</c:v>
                </c:pt>
                <c:pt idx="30702">
                  <c:v>2.6028000000000002</c:v>
                </c:pt>
                <c:pt idx="30703">
                  <c:v>2.5284</c:v>
                </c:pt>
                <c:pt idx="30704">
                  <c:v>2.6257999999999999</c:v>
                </c:pt>
                <c:pt idx="30705">
                  <c:v>2.5881000000000003</c:v>
                </c:pt>
                <c:pt idx="30706">
                  <c:v>2.6354000000000002</c:v>
                </c:pt>
                <c:pt idx="30707">
                  <c:v>2.6417999999999999</c:v>
                </c:pt>
                <c:pt idx="30708">
                  <c:v>2.7486999999999999</c:v>
                </c:pt>
                <c:pt idx="30709">
                  <c:v>2.8089</c:v>
                </c:pt>
                <c:pt idx="30710">
                  <c:v>2.6252</c:v>
                </c:pt>
                <c:pt idx="30711">
                  <c:v>2.5443000000000002</c:v>
                </c:pt>
                <c:pt idx="30712">
                  <c:v>2.5327000000000002</c:v>
                </c:pt>
                <c:pt idx="30713">
                  <c:v>2.5546000000000002</c:v>
                </c:pt>
                <c:pt idx="30714">
                  <c:v>2.5370000000000004</c:v>
                </c:pt>
                <c:pt idx="30715">
                  <c:v>2.5565000000000002</c:v>
                </c:pt>
                <c:pt idx="30716">
                  <c:v>2.5039000000000002</c:v>
                </c:pt>
                <c:pt idx="30717">
                  <c:v>2.3797999999999999</c:v>
                </c:pt>
                <c:pt idx="30718">
                  <c:v>2.3662000000000001</c:v>
                </c:pt>
                <c:pt idx="30719">
                  <c:v>2.2113</c:v>
                </c:pt>
                <c:pt idx="30720">
                  <c:v>2.1055000000000001</c:v>
                </c:pt>
                <c:pt idx="30721">
                  <c:v>2.0991</c:v>
                </c:pt>
                <c:pt idx="30722">
                  <c:v>2.1664000000000003</c:v>
                </c:pt>
                <c:pt idx="30723">
                  <c:v>2.2411000000000003</c:v>
                </c:pt>
                <c:pt idx="30724">
                  <c:v>2.0499000000000001</c:v>
                </c:pt>
                <c:pt idx="30725">
                  <c:v>2.1309</c:v>
                </c:pt>
                <c:pt idx="30726">
                  <c:v>2.0670999999999999</c:v>
                </c:pt>
                <c:pt idx="30727">
                  <c:v>1.974</c:v>
                </c:pt>
                <c:pt idx="30728">
                  <c:v>1.8779000000000001</c:v>
                </c:pt>
                <c:pt idx="30729">
                  <c:v>1.7886</c:v>
                </c:pt>
                <c:pt idx="30730">
                  <c:v>1.8393999999999999</c:v>
                </c:pt>
                <c:pt idx="30731">
                  <c:v>1.7666000000000002</c:v>
                </c:pt>
                <c:pt idx="30732">
                  <c:v>1.7321000000000002</c:v>
                </c:pt>
                <c:pt idx="30733">
                  <c:v>1.8573000000000002</c:v>
                </c:pt>
                <c:pt idx="30734">
                  <c:v>1.6533000000000002</c:v>
                </c:pt>
                <c:pt idx="30735">
                  <c:v>1.7796000000000001</c:v>
                </c:pt>
                <c:pt idx="30736">
                  <c:v>1.6965000000000001</c:v>
                </c:pt>
                <c:pt idx="30737">
                  <c:v>1.6649000000000003</c:v>
                </c:pt>
                <c:pt idx="30738">
                  <c:v>1.6561000000000001</c:v>
                </c:pt>
                <c:pt idx="30739">
                  <c:v>1.6559999999999999</c:v>
                </c:pt>
                <c:pt idx="30740">
                  <c:v>1.6757000000000002</c:v>
                </c:pt>
                <c:pt idx="30741">
                  <c:v>1.5820000000000001</c:v>
                </c:pt>
                <c:pt idx="30742">
                  <c:v>1.7014</c:v>
                </c:pt>
                <c:pt idx="30743">
                  <c:v>1.5670000000000002</c:v>
                </c:pt>
                <c:pt idx="30744">
                  <c:v>1.5270000000000001</c:v>
                </c:pt>
                <c:pt idx="30745">
                  <c:v>1.4050000000000002</c:v>
                </c:pt>
                <c:pt idx="30746">
                  <c:v>1.4498</c:v>
                </c:pt>
                <c:pt idx="30747">
                  <c:v>1.4992000000000001</c:v>
                </c:pt>
                <c:pt idx="30748">
                  <c:v>1.3620000000000001</c:v>
                </c:pt>
                <c:pt idx="30749">
                  <c:v>1.4369000000000001</c:v>
                </c:pt>
                <c:pt idx="30750">
                  <c:v>1.2174</c:v>
                </c:pt>
                <c:pt idx="30751">
                  <c:v>1.2080000000000002</c:v>
                </c:pt>
                <c:pt idx="30752">
                  <c:v>1.0916000000000001</c:v>
                </c:pt>
                <c:pt idx="30753">
                  <c:v>1.1015000000000001</c:v>
                </c:pt>
                <c:pt idx="30754">
                  <c:v>1.0422</c:v>
                </c:pt>
                <c:pt idx="30755">
                  <c:v>1.0327</c:v>
                </c:pt>
                <c:pt idx="30756">
                  <c:v>1.0188000000000001</c:v>
                </c:pt>
                <c:pt idx="30757">
                  <c:v>0.9587</c:v>
                </c:pt>
                <c:pt idx="30758">
                  <c:v>0.94860000000000011</c:v>
                </c:pt>
                <c:pt idx="30759">
                  <c:v>0.91579999999999995</c:v>
                </c:pt>
                <c:pt idx="30760">
                  <c:v>0.90739999999999998</c:v>
                </c:pt>
                <c:pt idx="30761">
                  <c:v>0.90200000000000002</c:v>
                </c:pt>
                <c:pt idx="30762">
                  <c:v>0.84949999999999992</c:v>
                </c:pt>
                <c:pt idx="30763">
                  <c:v>0.84740000000000004</c:v>
                </c:pt>
                <c:pt idx="30764">
                  <c:v>0.81519999999999992</c:v>
                </c:pt>
                <c:pt idx="30765">
                  <c:v>0.79520000000000002</c:v>
                </c:pt>
                <c:pt idx="30766">
                  <c:v>0.79170000000000007</c:v>
                </c:pt>
                <c:pt idx="30767">
                  <c:v>0.75080000000000002</c:v>
                </c:pt>
                <c:pt idx="30768">
                  <c:v>0.75640000000000007</c:v>
                </c:pt>
                <c:pt idx="30769">
                  <c:v>0.75490000000000013</c:v>
                </c:pt>
                <c:pt idx="30770">
                  <c:v>0.77</c:v>
                </c:pt>
                <c:pt idx="30771">
                  <c:v>0.78190000000000004</c:v>
                </c:pt>
                <c:pt idx="30772">
                  <c:v>0.72760000000000002</c:v>
                </c:pt>
                <c:pt idx="30773">
                  <c:v>0.71020000000000005</c:v>
                </c:pt>
                <c:pt idx="30774">
                  <c:v>0.68369999999999997</c:v>
                </c:pt>
                <c:pt idx="30775">
                  <c:v>0.63339999999999996</c:v>
                </c:pt>
                <c:pt idx="30776">
                  <c:v>0.65870000000000006</c:v>
                </c:pt>
                <c:pt idx="30777">
                  <c:v>0.63640000000000008</c:v>
                </c:pt>
                <c:pt idx="30778">
                  <c:v>0.64100000000000001</c:v>
                </c:pt>
                <c:pt idx="30779">
                  <c:v>0.64580000000000004</c:v>
                </c:pt>
                <c:pt idx="30780">
                  <c:v>0.61310000000000009</c:v>
                </c:pt>
                <c:pt idx="30781">
                  <c:v>0.63129999999999997</c:v>
                </c:pt>
                <c:pt idx="30782">
                  <c:v>0.59800000000000009</c:v>
                </c:pt>
                <c:pt idx="30783">
                  <c:v>0.56669999999999998</c:v>
                </c:pt>
                <c:pt idx="30784">
                  <c:v>0.56090000000000007</c:v>
                </c:pt>
                <c:pt idx="30785">
                  <c:v>0.54610000000000003</c:v>
                </c:pt>
                <c:pt idx="30786">
                  <c:v>0.54930000000000001</c:v>
                </c:pt>
                <c:pt idx="30787">
                  <c:v>0.54169999999999996</c:v>
                </c:pt>
                <c:pt idx="30788">
                  <c:v>0.5635</c:v>
                </c:pt>
                <c:pt idx="30789">
                  <c:v>0.53400000000000003</c:v>
                </c:pt>
                <c:pt idx="30790">
                  <c:v>0.49470000000000003</c:v>
                </c:pt>
                <c:pt idx="30791">
                  <c:v>0.52370000000000005</c:v>
                </c:pt>
                <c:pt idx="30792">
                  <c:v>0.49940000000000001</c:v>
                </c:pt>
                <c:pt idx="30793">
                  <c:v>0.4824</c:v>
                </c:pt>
                <c:pt idx="30794">
                  <c:v>0.50490000000000002</c:v>
                </c:pt>
                <c:pt idx="30795">
                  <c:v>0.48040000000000005</c:v>
                </c:pt>
                <c:pt idx="30796">
                  <c:v>0.48200000000000004</c:v>
                </c:pt>
                <c:pt idx="30797">
                  <c:v>0.47520000000000001</c:v>
                </c:pt>
                <c:pt idx="30798">
                  <c:v>0.47350000000000003</c:v>
                </c:pt>
                <c:pt idx="30799">
                  <c:v>0.46700000000000003</c:v>
                </c:pt>
                <c:pt idx="30800">
                  <c:v>0.47560000000000002</c:v>
                </c:pt>
                <c:pt idx="30801">
                  <c:v>0.44850000000000007</c:v>
                </c:pt>
                <c:pt idx="30802">
                  <c:v>0.46490000000000004</c:v>
                </c:pt>
                <c:pt idx="30803">
                  <c:v>0.45430000000000004</c:v>
                </c:pt>
                <c:pt idx="30804">
                  <c:v>0.43540000000000001</c:v>
                </c:pt>
                <c:pt idx="30805">
                  <c:v>0.43170000000000003</c:v>
                </c:pt>
                <c:pt idx="30806">
                  <c:v>0.41959999999999997</c:v>
                </c:pt>
                <c:pt idx="30807">
                  <c:v>0.41440000000000005</c:v>
                </c:pt>
                <c:pt idx="30808">
                  <c:v>0.41050000000000009</c:v>
                </c:pt>
                <c:pt idx="30809">
                  <c:v>0.40750000000000003</c:v>
                </c:pt>
                <c:pt idx="30810">
                  <c:v>0.39470000000000005</c:v>
                </c:pt>
                <c:pt idx="30811">
                  <c:v>0.39340000000000003</c:v>
                </c:pt>
                <c:pt idx="30812">
                  <c:v>0.39280000000000004</c:v>
                </c:pt>
                <c:pt idx="30813">
                  <c:v>0.39</c:v>
                </c:pt>
                <c:pt idx="30814">
                  <c:v>0.38</c:v>
                </c:pt>
                <c:pt idx="30815">
                  <c:v>0.37719999999999998</c:v>
                </c:pt>
                <c:pt idx="30816">
                  <c:v>0.36299999999999999</c:v>
                </c:pt>
                <c:pt idx="30817">
                  <c:v>0.35590000000000005</c:v>
                </c:pt>
                <c:pt idx="30818">
                  <c:v>0.3493</c:v>
                </c:pt>
                <c:pt idx="30819">
                  <c:v>0.35430000000000006</c:v>
                </c:pt>
                <c:pt idx="30820">
                  <c:v>0.31659999999999999</c:v>
                </c:pt>
                <c:pt idx="30821">
                  <c:v>0.31610000000000005</c:v>
                </c:pt>
                <c:pt idx="30822">
                  <c:v>0.32830000000000004</c:v>
                </c:pt>
                <c:pt idx="30823">
                  <c:v>0.32170000000000004</c:v>
                </c:pt>
                <c:pt idx="30824">
                  <c:v>0.31459999999999999</c:v>
                </c:pt>
                <c:pt idx="30825">
                  <c:v>0.30790000000000006</c:v>
                </c:pt>
                <c:pt idx="30826">
                  <c:v>0.30160000000000003</c:v>
                </c:pt>
                <c:pt idx="30827">
                  <c:v>0.29470000000000002</c:v>
                </c:pt>
                <c:pt idx="30828">
                  <c:v>0.28690000000000004</c:v>
                </c:pt>
                <c:pt idx="30829">
                  <c:v>0.28470000000000001</c:v>
                </c:pt>
                <c:pt idx="30830">
                  <c:v>0.2843</c:v>
                </c:pt>
                <c:pt idx="30831">
                  <c:v>0.27690000000000003</c:v>
                </c:pt>
                <c:pt idx="30832">
                  <c:v>0.27910000000000001</c:v>
                </c:pt>
                <c:pt idx="30833">
                  <c:v>0.27400000000000002</c:v>
                </c:pt>
                <c:pt idx="30834">
                  <c:v>0.27140000000000003</c:v>
                </c:pt>
                <c:pt idx="30835">
                  <c:v>0.2636</c:v>
                </c:pt>
                <c:pt idx="30836">
                  <c:v>0.25710000000000005</c:v>
                </c:pt>
                <c:pt idx="30837">
                  <c:v>0.2545</c:v>
                </c:pt>
                <c:pt idx="30838">
                  <c:v>0.25259999999999999</c:v>
                </c:pt>
                <c:pt idx="30839">
                  <c:v>0.24940000000000004</c:v>
                </c:pt>
                <c:pt idx="30840">
                  <c:v>0.24049999999999999</c:v>
                </c:pt>
                <c:pt idx="30841">
                  <c:v>0.23880000000000001</c:v>
                </c:pt>
                <c:pt idx="30842">
                  <c:v>0.23070000000000002</c:v>
                </c:pt>
                <c:pt idx="30843">
                  <c:v>0.22750000000000001</c:v>
                </c:pt>
                <c:pt idx="30844">
                  <c:v>0.22500000000000001</c:v>
                </c:pt>
                <c:pt idx="30845">
                  <c:v>0.22200000000000003</c:v>
                </c:pt>
                <c:pt idx="30846">
                  <c:v>0.2218</c:v>
                </c:pt>
                <c:pt idx="30847">
                  <c:v>0.21930000000000002</c:v>
                </c:pt>
                <c:pt idx="30848">
                  <c:v>0.21579999999999999</c:v>
                </c:pt>
                <c:pt idx="30849">
                  <c:v>0.21629999999999999</c:v>
                </c:pt>
                <c:pt idx="30850">
                  <c:v>0.21160000000000001</c:v>
                </c:pt>
                <c:pt idx="30851">
                  <c:v>0.20600000000000002</c:v>
                </c:pt>
                <c:pt idx="30852">
                  <c:v>0.20240000000000002</c:v>
                </c:pt>
                <c:pt idx="30853">
                  <c:v>0.19670000000000001</c:v>
                </c:pt>
                <c:pt idx="30854">
                  <c:v>0.193</c:v>
                </c:pt>
                <c:pt idx="30855">
                  <c:v>0.18910000000000002</c:v>
                </c:pt>
                <c:pt idx="30856">
                  <c:v>0.18360000000000001</c:v>
                </c:pt>
                <c:pt idx="30857">
                  <c:v>0.1787</c:v>
                </c:pt>
                <c:pt idx="30858">
                  <c:v>0.17450000000000002</c:v>
                </c:pt>
                <c:pt idx="30859">
                  <c:v>0.1704</c:v>
                </c:pt>
                <c:pt idx="30860">
                  <c:v>0.16700000000000001</c:v>
                </c:pt>
                <c:pt idx="30861">
                  <c:v>0.16700000000000001</c:v>
                </c:pt>
                <c:pt idx="30862">
                  <c:v>0.17010000000000003</c:v>
                </c:pt>
                <c:pt idx="30863">
                  <c:v>0.1734</c:v>
                </c:pt>
                <c:pt idx="30864">
                  <c:v>0.1663</c:v>
                </c:pt>
                <c:pt idx="30865">
                  <c:v>0.16210000000000002</c:v>
                </c:pt>
                <c:pt idx="30866">
                  <c:v>0.15720000000000001</c:v>
                </c:pt>
                <c:pt idx="30867">
                  <c:v>0.15720000000000001</c:v>
                </c:pt>
                <c:pt idx="30868">
                  <c:v>0.1555</c:v>
                </c:pt>
                <c:pt idx="30869">
                  <c:v>0.15049999999999999</c:v>
                </c:pt>
                <c:pt idx="30870">
                  <c:v>0.14760000000000001</c:v>
                </c:pt>
                <c:pt idx="30871">
                  <c:v>0.1472</c:v>
                </c:pt>
                <c:pt idx="30872">
                  <c:v>0.14360000000000001</c:v>
                </c:pt>
                <c:pt idx="30873">
                  <c:v>0.14050000000000001</c:v>
                </c:pt>
                <c:pt idx="30874">
                  <c:v>0.1391</c:v>
                </c:pt>
                <c:pt idx="30875">
                  <c:v>0.13730000000000001</c:v>
                </c:pt>
                <c:pt idx="30876">
                  <c:v>0.13540000000000002</c:v>
                </c:pt>
                <c:pt idx="30877">
                  <c:v>0.1328</c:v>
                </c:pt>
                <c:pt idx="30878">
                  <c:v>0.13570000000000002</c:v>
                </c:pt>
                <c:pt idx="30879">
                  <c:v>0.13560000000000003</c:v>
                </c:pt>
                <c:pt idx="30880">
                  <c:v>0.13060000000000002</c:v>
                </c:pt>
                <c:pt idx="30881">
                  <c:v>0.12760000000000002</c:v>
                </c:pt>
                <c:pt idx="30882">
                  <c:v>0.12509999999999999</c:v>
                </c:pt>
                <c:pt idx="30883">
                  <c:v>0.1295</c:v>
                </c:pt>
                <c:pt idx="30884">
                  <c:v>0.12640000000000001</c:v>
                </c:pt>
                <c:pt idx="30885">
                  <c:v>0.1222</c:v>
                </c:pt>
                <c:pt idx="30886">
                  <c:v>0.1236</c:v>
                </c:pt>
                <c:pt idx="30887">
                  <c:v>0.12240000000000001</c:v>
                </c:pt>
                <c:pt idx="30888">
                  <c:v>0.1273</c:v>
                </c:pt>
                <c:pt idx="30889">
                  <c:v>0.12470000000000002</c:v>
                </c:pt>
                <c:pt idx="30890">
                  <c:v>0.12480000000000001</c:v>
                </c:pt>
                <c:pt idx="30891">
                  <c:v>0.12529999999999999</c:v>
                </c:pt>
                <c:pt idx="30892">
                  <c:v>0.1255</c:v>
                </c:pt>
                <c:pt idx="30893">
                  <c:v>0.125</c:v>
                </c:pt>
                <c:pt idx="30894">
                  <c:v>0.12370000000000002</c:v>
                </c:pt>
                <c:pt idx="30895">
                  <c:v>0.12570000000000001</c:v>
                </c:pt>
                <c:pt idx="30896">
                  <c:v>0.12330000000000002</c:v>
                </c:pt>
                <c:pt idx="30897">
                  <c:v>0.12520000000000001</c:v>
                </c:pt>
                <c:pt idx="30898">
                  <c:v>0.1275</c:v>
                </c:pt>
                <c:pt idx="30899">
                  <c:v>0.127</c:v>
                </c:pt>
                <c:pt idx="30900">
                  <c:v>0.12940000000000002</c:v>
                </c:pt>
                <c:pt idx="30901">
                  <c:v>0.13200000000000001</c:v>
                </c:pt>
                <c:pt idx="30902">
                  <c:v>0.1331</c:v>
                </c:pt>
                <c:pt idx="30903">
                  <c:v>0.13489999999999999</c:v>
                </c:pt>
                <c:pt idx="30904">
                  <c:v>0.13660000000000003</c:v>
                </c:pt>
                <c:pt idx="30905">
                  <c:v>0.1394</c:v>
                </c:pt>
                <c:pt idx="30906">
                  <c:v>0.14119999999999999</c:v>
                </c:pt>
                <c:pt idx="30907">
                  <c:v>0.14830000000000002</c:v>
                </c:pt>
                <c:pt idx="30908">
                  <c:v>0.1643</c:v>
                </c:pt>
                <c:pt idx="30909">
                  <c:v>0.18120000000000003</c:v>
                </c:pt>
                <c:pt idx="30910">
                  <c:v>0.19620000000000001</c:v>
                </c:pt>
                <c:pt idx="30911">
                  <c:v>0.21600000000000003</c:v>
                </c:pt>
                <c:pt idx="30912">
                  <c:v>0.23719999999999999</c:v>
                </c:pt>
                <c:pt idx="30913">
                  <c:v>0.26200000000000001</c:v>
                </c:pt>
                <c:pt idx="30914">
                  <c:v>0.28340000000000004</c:v>
                </c:pt>
                <c:pt idx="30915">
                  <c:v>0.30630000000000002</c:v>
                </c:pt>
                <c:pt idx="30916">
                  <c:v>0.33700000000000002</c:v>
                </c:pt>
                <c:pt idx="30917">
                  <c:v>0.36160000000000003</c:v>
                </c:pt>
                <c:pt idx="30918">
                  <c:v>0.38070000000000004</c:v>
                </c:pt>
                <c:pt idx="30919">
                  <c:v>0.39260000000000006</c:v>
                </c:pt>
                <c:pt idx="30920">
                  <c:v>0.43140000000000001</c:v>
                </c:pt>
                <c:pt idx="30921">
                  <c:v>0.47060000000000007</c:v>
                </c:pt>
                <c:pt idx="30922">
                  <c:v>0.502</c:v>
                </c:pt>
                <c:pt idx="30923">
                  <c:v>0.52770000000000006</c:v>
                </c:pt>
                <c:pt idx="30924">
                  <c:v>0.51910000000000001</c:v>
                </c:pt>
                <c:pt idx="30925">
                  <c:v>0.55199999999999994</c:v>
                </c:pt>
                <c:pt idx="30926">
                  <c:v>0.66130000000000011</c:v>
                </c:pt>
                <c:pt idx="30927">
                  <c:v>0.67980000000000007</c:v>
                </c:pt>
                <c:pt idx="30928">
                  <c:v>0.68959999999999999</c:v>
                </c:pt>
                <c:pt idx="30929">
                  <c:v>0.74009999999999998</c:v>
                </c:pt>
                <c:pt idx="30930">
                  <c:v>0.78410000000000002</c:v>
                </c:pt>
                <c:pt idx="30931">
                  <c:v>0.84770000000000012</c:v>
                </c:pt>
                <c:pt idx="30932">
                  <c:v>0.97360000000000013</c:v>
                </c:pt>
                <c:pt idx="30933">
                  <c:v>1.0734000000000001</c:v>
                </c:pt>
                <c:pt idx="30934">
                  <c:v>1.1679999999999999</c:v>
                </c:pt>
                <c:pt idx="30935">
                  <c:v>1.4101000000000001</c:v>
                </c:pt>
                <c:pt idx="30936">
                  <c:v>1.4876</c:v>
                </c:pt>
                <c:pt idx="30937">
                  <c:v>1.4368000000000001</c:v>
                </c:pt>
                <c:pt idx="30938">
                  <c:v>1.5949</c:v>
                </c:pt>
                <c:pt idx="30939">
                  <c:v>1.6532</c:v>
                </c:pt>
                <c:pt idx="30940">
                  <c:v>1.7398</c:v>
                </c:pt>
                <c:pt idx="30941">
                  <c:v>1.8762000000000001</c:v>
                </c:pt>
                <c:pt idx="30942">
                  <c:v>1.8495999999999999</c:v>
                </c:pt>
                <c:pt idx="30943">
                  <c:v>1.8864999999999998</c:v>
                </c:pt>
                <c:pt idx="30944">
                  <c:v>1.8142</c:v>
                </c:pt>
                <c:pt idx="30945">
                  <c:v>1.9120999999999999</c:v>
                </c:pt>
                <c:pt idx="30946">
                  <c:v>1.9890000000000001</c:v>
                </c:pt>
                <c:pt idx="30947">
                  <c:v>1.9558</c:v>
                </c:pt>
                <c:pt idx="30948">
                  <c:v>2.0848</c:v>
                </c:pt>
                <c:pt idx="30949">
                  <c:v>2.1273</c:v>
                </c:pt>
                <c:pt idx="30950">
                  <c:v>2.2314000000000003</c:v>
                </c:pt>
                <c:pt idx="30951">
                  <c:v>2.2810999999999999</c:v>
                </c:pt>
                <c:pt idx="30952">
                  <c:v>2.3098000000000001</c:v>
                </c:pt>
                <c:pt idx="30953">
                  <c:v>2.3039999999999998</c:v>
                </c:pt>
                <c:pt idx="30954">
                  <c:v>2.3275999999999999</c:v>
                </c:pt>
                <c:pt idx="30955">
                  <c:v>2.3702000000000001</c:v>
                </c:pt>
                <c:pt idx="30956">
                  <c:v>2.4562000000000004</c:v>
                </c:pt>
                <c:pt idx="30957">
                  <c:v>2.4791000000000003</c:v>
                </c:pt>
                <c:pt idx="30958">
                  <c:v>2.5310000000000001</c:v>
                </c:pt>
                <c:pt idx="30959">
                  <c:v>2.5537000000000001</c:v>
                </c:pt>
                <c:pt idx="30960">
                  <c:v>2.5929000000000002</c:v>
                </c:pt>
                <c:pt idx="30961">
                  <c:v>2.5704000000000002</c:v>
                </c:pt>
                <c:pt idx="30962">
                  <c:v>2.6583000000000001</c:v>
                </c:pt>
                <c:pt idx="30963">
                  <c:v>2.6814</c:v>
                </c:pt>
                <c:pt idx="30964">
                  <c:v>2.7109000000000005</c:v>
                </c:pt>
                <c:pt idx="30965">
                  <c:v>2.7492000000000001</c:v>
                </c:pt>
                <c:pt idx="30966">
                  <c:v>2.7988</c:v>
                </c:pt>
                <c:pt idx="30967">
                  <c:v>2.7949999999999999</c:v>
                </c:pt>
                <c:pt idx="30968">
                  <c:v>2.8332999999999999</c:v>
                </c:pt>
                <c:pt idx="30969">
                  <c:v>2.8210000000000002</c:v>
                </c:pt>
                <c:pt idx="30970">
                  <c:v>2.8401000000000001</c:v>
                </c:pt>
                <c:pt idx="30971">
                  <c:v>2.8692000000000002</c:v>
                </c:pt>
                <c:pt idx="30972">
                  <c:v>2.8873000000000002</c:v>
                </c:pt>
                <c:pt idx="30973">
                  <c:v>2.9489000000000001</c:v>
                </c:pt>
                <c:pt idx="30974">
                  <c:v>2.9435000000000002</c:v>
                </c:pt>
                <c:pt idx="30975">
                  <c:v>2.9273000000000002</c:v>
                </c:pt>
                <c:pt idx="30976">
                  <c:v>2.9283000000000001</c:v>
                </c:pt>
                <c:pt idx="30977">
                  <c:v>2.9081000000000001</c:v>
                </c:pt>
                <c:pt idx="30978">
                  <c:v>2.9313000000000002</c:v>
                </c:pt>
                <c:pt idx="30979">
                  <c:v>2.9450000000000003</c:v>
                </c:pt>
                <c:pt idx="30980">
                  <c:v>2.9242000000000004</c:v>
                </c:pt>
                <c:pt idx="30981">
                  <c:v>2.9408000000000003</c:v>
                </c:pt>
                <c:pt idx="30982">
                  <c:v>2.9350000000000005</c:v>
                </c:pt>
                <c:pt idx="30983">
                  <c:v>2.9748999999999999</c:v>
                </c:pt>
                <c:pt idx="30984">
                  <c:v>2.9752000000000001</c:v>
                </c:pt>
                <c:pt idx="30985">
                  <c:v>2.9447000000000001</c:v>
                </c:pt>
                <c:pt idx="30986">
                  <c:v>2.9582999999999999</c:v>
                </c:pt>
                <c:pt idx="30987">
                  <c:v>2.9198000000000004</c:v>
                </c:pt>
                <c:pt idx="30988">
                  <c:v>2.9325000000000001</c:v>
                </c:pt>
                <c:pt idx="30989">
                  <c:v>2.9016000000000002</c:v>
                </c:pt>
                <c:pt idx="30990">
                  <c:v>2.9575</c:v>
                </c:pt>
                <c:pt idx="30991">
                  <c:v>2.9694000000000003</c:v>
                </c:pt>
                <c:pt idx="30992">
                  <c:v>2.9318000000000004</c:v>
                </c:pt>
                <c:pt idx="30993">
                  <c:v>2.9424000000000001</c:v>
                </c:pt>
                <c:pt idx="30994">
                  <c:v>2.9696000000000002</c:v>
                </c:pt>
                <c:pt idx="30995">
                  <c:v>2.8817000000000004</c:v>
                </c:pt>
                <c:pt idx="30996">
                  <c:v>2.9177</c:v>
                </c:pt>
                <c:pt idx="30997">
                  <c:v>2.9062999999999999</c:v>
                </c:pt>
                <c:pt idx="30998">
                  <c:v>2.8670000000000004</c:v>
                </c:pt>
                <c:pt idx="30999">
                  <c:v>2.8860000000000001</c:v>
                </c:pt>
                <c:pt idx="31000">
                  <c:v>2.8375000000000004</c:v>
                </c:pt>
                <c:pt idx="31001">
                  <c:v>2.8204000000000002</c:v>
                </c:pt>
                <c:pt idx="31002">
                  <c:v>2.8664000000000005</c:v>
                </c:pt>
                <c:pt idx="31003">
                  <c:v>2.7720000000000002</c:v>
                </c:pt>
                <c:pt idx="31004">
                  <c:v>2.6886000000000001</c:v>
                </c:pt>
                <c:pt idx="31005">
                  <c:v>2.7431999999999999</c:v>
                </c:pt>
                <c:pt idx="31006">
                  <c:v>2.6631</c:v>
                </c:pt>
                <c:pt idx="31007">
                  <c:v>2.7068000000000003</c:v>
                </c:pt>
                <c:pt idx="31008">
                  <c:v>2.4744000000000002</c:v>
                </c:pt>
                <c:pt idx="31009">
                  <c:v>2.2801</c:v>
                </c:pt>
                <c:pt idx="31010">
                  <c:v>2.2059000000000002</c:v>
                </c:pt>
                <c:pt idx="31011">
                  <c:v>2.1556000000000002</c:v>
                </c:pt>
                <c:pt idx="31012">
                  <c:v>2.1141999999999999</c:v>
                </c:pt>
                <c:pt idx="31013">
                  <c:v>2.0453000000000001</c:v>
                </c:pt>
                <c:pt idx="31014">
                  <c:v>2.2309999999999999</c:v>
                </c:pt>
                <c:pt idx="31015">
                  <c:v>2.3592</c:v>
                </c:pt>
                <c:pt idx="31016">
                  <c:v>2.1588000000000003</c:v>
                </c:pt>
                <c:pt idx="31017">
                  <c:v>1.9532</c:v>
                </c:pt>
                <c:pt idx="31018">
                  <c:v>1.9195000000000002</c:v>
                </c:pt>
                <c:pt idx="31019">
                  <c:v>1.8849</c:v>
                </c:pt>
                <c:pt idx="31020">
                  <c:v>1.8259000000000001</c:v>
                </c:pt>
                <c:pt idx="31021">
                  <c:v>1.8601000000000001</c:v>
                </c:pt>
                <c:pt idx="31022">
                  <c:v>1.9001999999999999</c:v>
                </c:pt>
                <c:pt idx="31023">
                  <c:v>1.8067000000000002</c:v>
                </c:pt>
                <c:pt idx="31024">
                  <c:v>1.7543</c:v>
                </c:pt>
                <c:pt idx="31025">
                  <c:v>1.8190000000000002</c:v>
                </c:pt>
                <c:pt idx="31026">
                  <c:v>1.8348</c:v>
                </c:pt>
                <c:pt idx="31027">
                  <c:v>1.7561</c:v>
                </c:pt>
                <c:pt idx="31028">
                  <c:v>1.7364999999999999</c:v>
                </c:pt>
                <c:pt idx="31029">
                  <c:v>1.7334000000000001</c:v>
                </c:pt>
                <c:pt idx="31030">
                  <c:v>1.7259000000000002</c:v>
                </c:pt>
                <c:pt idx="31031">
                  <c:v>1.7809000000000001</c:v>
                </c:pt>
                <c:pt idx="31032">
                  <c:v>1.6959</c:v>
                </c:pt>
                <c:pt idx="31033">
                  <c:v>1.6858000000000002</c:v>
                </c:pt>
                <c:pt idx="31034">
                  <c:v>1.5336000000000001</c:v>
                </c:pt>
                <c:pt idx="31035">
                  <c:v>1.4641000000000002</c:v>
                </c:pt>
                <c:pt idx="31036">
                  <c:v>1.3726000000000003</c:v>
                </c:pt>
                <c:pt idx="31037">
                  <c:v>1.2297000000000002</c:v>
                </c:pt>
                <c:pt idx="31038">
                  <c:v>1.1696</c:v>
                </c:pt>
                <c:pt idx="31039">
                  <c:v>1.1138999999999999</c:v>
                </c:pt>
                <c:pt idx="31040">
                  <c:v>1.1039000000000001</c:v>
                </c:pt>
                <c:pt idx="31041">
                  <c:v>1.0991</c:v>
                </c:pt>
                <c:pt idx="31042">
                  <c:v>1.0379</c:v>
                </c:pt>
                <c:pt idx="31043">
                  <c:v>1.0510999999999999</c:v>
                </c:pt>
                <c:pt idx="31044">
                  <c:v>1.03</c:v>
                </c:pt>
                <c:pt idx="31045">
                  <c:v>1.0055000000000001</c:v>
                </c:pt>
                <c:pt idx="31046">
                  <c:v>0.98760000000000003</c:v>
                </c:pt>
                <c:pt idx="31047">
                  <c:v>0.94280000000000008</c:v>
                </c:pt>
                <c:pt idx="31048">
                  <c:v>0.95420000000000005</c:v>
                </c:pt>
                <c:pt idx="31049">
                  <c:v>0.92260000000000009</c:v>
                </c:pt>
                <c:pt idx="31050">
                  <c:v>0.8901</c:v>
                </c:pt>
                <c:pt idx="31051">
                  <c:v>0.86099999999999999</c:v>
                </c:pt>
                <c:pt idx="31052">
                  <c:v>0.86899999999999999</c:v>
                </c:pt>
                <c:pt idx="31053">
                  <c:v>0.87720000000000009</c:v>
                </c:pt>
                <c:pt idx="31054">
                  <c:v>0.83599999999999997</c:v>
                </c:pt>
                <c:pt idx="31055">
                  <c:v>0.85770000000000002</c:v>
                </c:pt>
                <c:pt idx="31056">
                  <c:v>0.84470000000000001</c:v>
                </c:pt>
                <c:pt idx="31057">
                  <c:v>0.8155</c:v>
                </c:pt>
                <c:pt idx="31058">
                  <c:v>0.78510000000000002</c:v>
                </c:pt>
                <c:pt idx="31059">
                  <c:v>0.78490000000000004</c:v>
                </c:pt>
                <c:pt idx="31060">
                  <c:v>0.77400000000000002</c:v>
                </c:pt>
                <c:pt idx="31061">
                  <c:v>0.76380000000000003</c:v>
                </c:pt>
                <c:pt idx="31062">
                  <c:v>0.74450000000000005</c:v>
                </c:pt>
                <c:pt idx="31063">
                  <c:v>0.75190000000000001</c:v>
                </c:pt>
                <c:pt idx="31064">
                  <c:v>0.77210000000000001</c:v>
                </c:pt>
                <c:pt idx="31065">
                  <c:v>0.77180000000000004</c:v>
                </c:pt>
                <c:pt idx="31066">
                  <c:v>0.75180000000000002</c:v>
                </c:pt>
                <c:pt idx="31067">
                  <c:v>0.69189999999999996</c:v>
                </c:pt>
                <c:pt idx="31068">
                  <c:v>0.71310000000000007</c:v>
                </c:pt>
                <c:pt idx="31069">
                  <c:v>0.68330000000000002</c:v>
                </c:pt>
                <c:pt idx="31070">
                  <c:v>0.6754</c:v>
                </c:pt>
                <c:pt idx="31071">
                  <c:v>0.72110000000000007</c:v>
                </c:pt>
                <c:pt idx="31072">
                  <c:v>0.65770000000000006</c:v>
                </c:pt>
                <c:pt idx="31073">
                  <c:v>0.63470000000000004</c:v>
                </c:pt>
                <c:pt idx="31074">
                  <c:v>0.64170000000000005</c:v>
                </c:pt>
                <c:pt idx="31075">
                  <c:v>0.65790000000000004</c:v>
                </c:pt>
                <c:pt idx="31076">
                  <c:v>0.62180000000000002</c:v>
                </c:pt>
                <c:pt idx="31077">
                  <c:v>0.60730000000000006</c:v>
                </c:pt>
                <c:pt idx="31078">
                  <c:v>0.64680000000000004</c:v>
                </c:pt>
                <c:pt idx="31079">
                  <c:v>0.60899999999999999</c:v>
                </c:pt>
                <c:pt idx="31080">
                  <c:v>0.56600000000000006</c:v>
                </c:pt>
                <c:pt idx="31081">
                  <c:v>0.57320000000000004</c:v>
                </c:pt>
                <c:pt idx="31082">
                  <c:v>0.57619999999999993</c:v>
                </c:pt>
                <c:pt idx="31083">
                  <c:v>0.61</c:v>
                </c:pt>
                <c:pt idx="31084">
                  <c:v>0.54210000000000003</c:v>
                </c:pt>
                <c:pt idx="31085">
                  <c:v>0.56989999999999996</c:v>
                </c:pt>
                <c:pt idx="31086">
                  <c:v>0.54720000000000002</c:v>
                </c:pt>
                <c:pt idx="31087">
                  <c:v>0.57550000000000001</c:v>
                </c:pt>
                <c:pt idx="31088">
                  <c:v>0.56240000000000001</c:v>
                </c:pt>
                <c:pt idx="31089">
                  <c:v>0.53300000000000003</c:v>
                </c:pt>
                <c:pt idx="31090">
                  <c:v>0.5242</c:v>
                </c:pt>
                <c:pt idx="31091">
                  <c:v>0.53780000000000006</c:v>
                </c:pt>
                <c:pt idx="31092">
                  <c:v>0.50690000000000002</c:v>
                </c:pt>
                <c:pt idx="31093">
                  <c:v>0.51130000000000009</c:v>
                </c:pt>
                <c:pt idx="31094">
                  <c:v>0.53380000000000005</c:v>
                </c:pt>
                <c:pt idx="31095">
                  <c:v>0.51490000000000002</c:v>
                </c:pt>
                <c:pt idx="31096">
                  <c:v>0.51910000000000001</c:v>
                </c:pt>
                <c:pt idx="31097">
                  <c:v>0.50250000000000006</c:v>
                </c:pt>
                <c:pt idx="31098">
                  <c:v>0.46840000000000004</c:v>
                </c:pt>
                <c:pt idx="31099">
                  <c:v>0.47590000000000005</c:v>
                </c:pt>
                <c:pt idx="31100">
                  <c:v>0.48160000000000003</c:v>
                </c:pt>
                <c:pt idx="31101">
                  <c:v>0.4819</c:v>
                </c:pt>
                <c:pt idx="31102">
                  <c:v>0.44800000000000006</c:v>
                </c:pt>
                <c:pt idx="31103">
                  <c:v>0.44630000000000003</c:v>
                </c:pt>
                <c:pt idx="31104">
                  <c:v>0.42130000000000001</c:v>
                </c:pt>
                <c:pt idx="31105">
                  <c:v>0.4345</c:v>
                </c:pt>
                <c:pt idx="31106">
                  <c:v>0.4284</c:v>
                </c:pt>
                <c:pt idx="31107">
                  <c:v>0.42880000000000007</c:v>
                </c:pt>
                <c:pt idx="31108">
                  <c:v>0.42770000000000002</c:v>
                </c:pt>
                <c:pt idx="31109">
                  <c:v>0.40560000000000002</c:v>
                </c:pt>
                <c:pt idx="31110">
                  <c:v>0.40229999999999999</c:v>
                </c:pt>
                <c:pt idx="31111">
                  <c:v>0.40800000000000003</c:v>
                </c:pt>
                <c:pt idx="31112">
                  <c:v>0.39700000000000002</c:v>
                </c:pt>
                <c:pt idx="31113">
                  <c:v>0.39280000000000004</c:v>
                </c:pt>
                <c:pt idx="31114">
                  <c:v>0.38500000000000001</c:v>
                </c:pt>
                <c:pt idx="31115">
                  <c:v>0.36670000000000003</c:v>
                </c:pt>
                <c:pt idx="31116">
                  <c:v>0.38150000000000001</c:v>
                </c:pt>
                <c:pt idx="31117">
                  <c:v>0.37040000000000006</c:v>
                </c:pt>
                <c:pt idx="31118">
                  <c:v>0.38260000000000005</c:v>
                </c:pt>
                <c:pt idx="31119">
                  <c:v>0.37140000000000001</c:v>
                </c:pt>
                <c:pt idx="31120">
                  <c:v>0.35640000000000005</c:v>
                </c:pt>
                <c:pt idx="31121">
                  <c:v>0.35510000000000003</c:v>
                </c:pt>
                <c:pt idx="31122">
                  <c:v>0.34500000000000003</c:v>
                </c:pt>
                <c:pt idx="31123">
                  <c:v>0.34390000000000004</c:v>
                </c:pt>
                <c:pt idx="31124">
                  <c:v>0.3407</c:v>
                </c:pt>
                <c:pt idx="31125">
                  <c:v>0.33290000000000003</c:v>
                </c:pt>
                <c:pt idx="31126">
                  <c:v>0.33800000000000002</c:v>
                </c:pt>
                <c:pt idx="31127">
                  <c:v>0.32650000000000001</c:v>
                </c:pt>
                <c:pt idx="31128">
                  <c:v>0.32580000000000003</c:v>
                </c:pt>
                <c:pt idx="31129">
                  <c:v>0.32850000000000001</c:v>
                </c:pt>
                <c:pt idx="31130">
                  <c:v>0.31560000000000005</c:v>
                </c:pt>
                <c:pt idx="31131">
                  <c:v>0.3165</c:v>
                </c:pt>
                <c:pt idx="31132">
                  <c:v>0.31730000000000003</c:v>
                </c:pt>
                <c:pt idx="31133">
                  <c:v>0.30320000000000003</c:v>
                </c:pt>
                <c:pt idx="31134">
                  <c:v>0.30740000000000001</c:v>
                </c:pt>
                <c:pt idx="31135">
                  <c:v>0.28639999999999999</c:v>
                </c:pt>
                <c:pt idx="31136">
                  <c:v>0.3014</c:v>
                </c:pt>
                <c:pt idx="31137">
                  <c:v>0.28960000000000002</c:v>
                </c:pt>
                <c:pt idx="31138">
                  <c:v>0.28849999999999998</c:v>
                </c:pt>
                <c:pt idx="31139">
                  <c:v>0.28360000000000002</c:v>
                </c:pt>
                <c:pt idx="31140">
                  <c:v>0.28589999999999999</c:v>
                </c:pt>
                <c:pt idx="31141">
                  <c:v>0.28500000000000003</c:v>
                </c:pt>
                <c:pt idx="31142">
                  <c:v>0.27389999999999998</c:v>
                </c:pt>
                <c:pt idx="31143">
                  <c:v>0.27450000000000002</c:v>
                </c:pt>
                <c:pt idx="31144">
                  <c:v>0.26480000000000004</c:v>
                </c:pt>
                <c:pt idx="31145">
                  <c:v>0.26819999999999999</c:v>
                </c:pt>
                <c:pt idx="31146">
                  <c:v>0.26330000000000003</c:v>
                </c:pt>
                <c:pt idx="31147">
                  <c:v>0.2666</c:v>
                </c:pt>
                <c:pt idx="31148">
                  <c:v>0.26230000000000003</c:v>
                </c:pt>
                <c:pt idx="31149">
                  <c:v>0.26330000000000003</c:v>
                </c:pt>
                <c:pt idx="31150">
                  <c:v>0.24529999999999999</c:v>
                </c:pt>
                <c:pt idx="31151">
                  <c:v>0.23710000000000001</c:v>
                </c:pt>
                <c:pt idx="31152">
                  <c:v>0.2626</c:v>
                </c:pt>
                <c:pt idx="31153">
                  <c:v>0.24690000000000001</c:v>
                </c:pt>
                <c:pt idx="31154">
                  <c:v>0.25640000000000002</c:v>
                </c:pt>
                <c:pt idx="31155">
                  <c:v>0.246</c:v>
                </c:pt>
                <c:pt idx="31156">
                  <c:v>0.24500000000000002</c:v>
                </c:pt>
                <c:pt idx="31157">
                  <c:v>0.23780000000000001</c:v>
                </c:pt>
                <c:pt idx="31158">
                  <c:v>0.23690000000000003</c:v>
                </c:pt>
                <c:pt idx="31159">
                  <c:v>0.23170000000000002</c:v>
                </c:pt>
                <c:pt idx="31160">
                  <c:v>0.23170000000000002</c:v>
                </c:pt>
                <c:pt idx="31161">
                  <c:v>0.2291</c:v>
                </c:pt>
                <c:pt idx="31162">
                  <c:v>0.2238</c:v>
                </c:pt>
                <c:pt idx="31163">
                  <c:v>0.221</c:v>
                </c:pt>
                <c:pt idx="31164">
                  <c:v>0.22050000000000003</c:v>
                </c:pt>
                <c:pt idx="31165">
                  <c:v>0.21789999999999998</c:v>
                </c:pt>
                <c:pt idx="31166">
                  <c:v>0.21530000000000002</c:v>
                </c:pt>
                <c:pt idx="31167">
                  <c:v>0.2137</c:v>
                </c:pt>
                <c:pt idx="31168">
                  <c:v>0.21379999999999999</c:v>
                </c:pt>
                <c:pt idx="31169">
                  <c:v>0.21610000000000001</c:v>
                </c:pt>
                <c:pt idx="31170">
                  <c:v>0.20950000000000002</c:v>
                </c:pt>
                <c:pt idx="31171">
                  <c:v>0.20870000000000002</c:v>
                </c:pt>
                <c:pt idx="31172">
                  <c:v>0.20660000000000001</c:v>
                </c:pt>
                <c:pt idx="31173">
                  <c:v>0.20390000000000003</c:v>
                </c:pt>
                <c:pt idx="31174">
                  <c:v>0.20040000000000002</c:v>
                </c:pt>
                <c:pt idx="31175">
                  <c:v>0.1948</c:v>
                </c:pt>
                <c:pt idx="31176">
                  <c:v>0.19010000000000002</c:v>
                </c:pt>
                <c:pt idx="31177">
                  <c:v>0.18859999999999999</c:v>
                </c:pt>
                <c:pt idx="31178">
                  <c:v>0.18630000000000002</c:v>
                </c:pt>
                <c:pt idx="31179">
                  <c:v>0.18610000000000002</c:v>
                </c:pt>
                <c:pt idx="31180">
                  <c:v>0.18710000000000002</c:v>
                </c:pt>
                <c:pt idx="31181">
                  <c:v>0.1855</c:v>
                </c:pt>
                <c:pt idx="31182">
                  <c:v>0.1827</c:v>
                </c:pt>
                <c:pt idx="31183">
                  <c:v>0.18410000000000001</c:v>
                </c:pt>
                <c:pt idx="31184">
                  <c:v>0.18380000000000002</c:v>
                </c:pt>
                <c:pt idx="31185">
                  <c:v>0.18400000000000002</c:v>
                </c:pt>
                <c:pt idx="31186">
                  <c:v>0.18420000000000003</c:v>
                </c:pt>
                <c:pt idx="31187">
                  <c:v>0.19110000000000002</c:v>
                </c:pt>
                <c:pt idx="31188">
                  <c:v>0.19190000000000002</c:v>
                </c:pt>
                <c:pt idx="31189">
                  <c:v>0.2</c:v>
                </c:pt>
                <c:pt idx="31190">
                  <c:v>0.21080000000000002</c:v>
                </c:pt>
                <c:pt idx="31191">
                  <c:v>0.21360000000000001</c:v>
                </c:pt>
                <c:pt idx="31192">
                  <c:v>0.22120000000000004</c:v>
                </c:pt>
                <c:pt idx="31193">
                  <c:v>0.2311</c:v>
                </c:pt>
                <c:pt idx="31194">
                  <c:v>0.23220000000000002</c:v>
                </c:pt>
                <c:pt idx="31195">
                  <c:v>0.24830000000000002</c:v>
                </c:pt>
                <c:pt idx="31196">
                  <c:v>0.2671</c:v>
                </c:pt>
                <c:pt idx="31197">
                  <c:v>0.27779999999999999</c:v>
                </c:pt>
                <c:pt idx="31198">
                  <c:v>0.30770000000000003</c:v>
                </c:pt>
                <c:pt idx="31199">
                  <c:v>0.32810000000000006</c:v>
                </c:pt>
                <c:pt idx="31200">
                  <c:v>0.34790000000000004</c:v>
                </c:pt>
                <c:pt idx="31201">
                  <c:v>0.38159999999999999</c:v>
                </c:pt>
                <c:pt idx="31202">
                  <c:v>0.38530000000000003</c:v>
                </c:pt>
                <c:pt idx="31203">
                  <c:v>0.40090000000000003</c:v>
                </c:pt>
                <c:pt idx="31204">
                  <c:v>0.41740000000000005</c:v>
                </c:pt>
                <c:pt idx="31205">
                  <c:v>0.43740000000000001</c:v>
                </c:pt>
                <c:pt idx="31206">
                  <c:v>0.4677</c:v>
                </c:pt>
                <c:pt idx="31207">
                  <c:v>0.48680000000000007</c:v>
                </c:pt>
                <c:pt idx="31208">
                  <c:v>0.52949999999999997</c:v>
                </c:pt>
                <c:pt idx="31209">
                  <c:v>0.56759999999999999</c:v>
                </c:pt>
                <c:pt idx="31210">
                  <c:v>0.58150000000000002</c:v>
                </c:pt>
                <c:pt idx="31211">
                  <c:v>0.63250000000000006</c:v>
                </c:pt>
                <c:pt idx="31212">
                  <c:v>0.68010000000000004</c:v>
                </c:pt>
                <c:pt idx="31213">
                  <c:v>0.65110000000000001</c:v>
                </c:pt>
                <c:pt idx="31214">
                  <c:v>0.70400000000000007</c:v>
                </c:pt>
                <c:pt idx="31215">
                  <c:v>0.78110000000000002</c:v>
                </c:pt>
                <c:pt idx="31216">
                  <c:v>0.89190000000000014</c:v>
                </c:pt>
                <c:pt idx="31217">
                  <c:v>0.96220000000000006</c:v>
                </c:pt>
                <c:pt idx="31218">
                  <c:v>1.0733000000000001</c:v>
                </c:pt>
                <c:pt idx="31219">
                  <c:v>1.2053000000000003</c:v>
                </c:pt>
                <c:pt idx="31220">
                  <c:v>1.1419000000000001</c:v>
                </c:pt>
                <c:pt idx="31221">
                  <c:v>1.3958000000000002</c:v>
                </c:pt>
                <c:pt idx="31222">
                  <c:v>1.5778000000000001</c:v>
                </c:pt>
                <c:pt idx="31223">
                  <c:v>1.5979000000000001</c:v>
                </c:pt>
                <c:pt idx="31224">
                  <c:v>1.5887000000000002</c:v>
                </c:pt>
                <c:pt idx="31225">
                  <c:v>1.4870000000000001</c:v>
                </c:pt>
                <c:pt idx="31226">
                  <c:v>1.5501</c:v>
                </c:pt>
                <c:pt idx="31227">
                  <c:v>1.6318000000000001</c:v>
                </c:pt>
                <c:pt idx="31228">
                  <c:v>1.8714</c:v>
                </c:pt>
                <c:pt idx="31229">
                  <c:v>2.0251999999999999</c:v>
                </c:pt>
                <c:pt idx="31230">
                  <c:v>2.0390999999999999</c:v>
                </c:pt>
                <c:pt idx="31231">
                  <c:v>1.8663000000000001</c:v>
                </c:pt>
                <c:pt idx="31232">
                  <c:v>1.8551</c:v>
                </c:pt>
                <c:pt idx="31233">
                  <c:v>1.9989000000000001</c:v>
                </c:pt>
                <c:pt idx="31234">
                  <c:v>2.2623000000000002</c:v>
                </c:pt>
                <c:pt idx="31235">
                  <c:v>2.2260000000000004</c:v>
                </c:pt>
                <c:pt idx="31236">
                  <c:v>2.2902</c:v>
                </c:pt>
                <c:pt idx="31237">
                  <c:v>2.3710999999999998</c:v>
                </c:pt>
                <c:pt idx="31238">
                  <c:v>2.3534999999999999</c:v>
                </c:pt>
                <c:pt idx="31239">
                  <c:v>2.4064000000000001</c:v>
                </c:pt>
                <c:pt idx="31240">
                  <c:v>2.4249000000000001</c:v>
                </c:pt>
                <c:pt idx="31241">
                  <c:v>2.4872000000000001</c:v>
                </c:pt>
                <c:pt idx="31242">
                  <c:v>2.4672000000000001</c:v>
                </c:pt>
                <c:pt idx="31243">
                  <c:v>2.5297999999999998</c:v>
                </c:pt>
                <c:pt idx="31244">
                  <c:v>2.5246</c:v>
                </c:pt>
                <c:pt idx="31245">
                  <c:v>2.5323000000000002</c:v>
                </c:pt>
                <c:pt idx="31246">
                  <c:v>2.5510999999999999</c:v>
                </c:pt>
                <c:pt idx="31247">
                  <c:v>2.5039000000000002</c:v>
                </c:pt>
                <c:pt idx="31248">
                  <c:v>2.5504000000000002</c:v>
                </c:pt>
                <c:pt idx="31249">
                  <c:v>2.5685000000000002</c:v>
                </c:pt>
                <c:pt idx="31250">
                  <c:v>2.6057000000000001</c:v>
                </c:pt>
                <c:pt idx="31251">
                  <c:v>2.6175000000000002</c:v>
                </c:pt>
                <c:pt idx="31252">
                  <c:v>2.6213000000000002</c:v>
                </c:pt>
                <c:pt idx="31253">
                  <c:v>2.6377000000000002</c:v>
                </c:pt>
                <c:pt idx="31254">
                  <c:v>2.6756000000000002</c:v>
                </c:pt>
                <c:pt idx="31255">
                  <c:v>2.7296</c:v>
                </c:pt>
                <c:pt idx="31256">
                  <c:v>2.7187999999999999</c:v>
                </c:pt>
                <c:pt idx="31257">
                  <c:v>2.7458</c:v>
                </c:pt>
                <c:pt idx="31258">
                  <c:v>2.7594000000000003</c:v>
                </c:pt>
                <c:pt idx="31259">
                  <c:v>2.7972000000000001</c:v>
                </c:pt>
                <c:pt idx="31260">
                  <c:v>2.7999000000000001</c:v>
                </c:pt>
                <c:pt idx="31261">
                  <c:v>2.8206000000000002</c:v>
                </c:pt>
                <c:pt idx="31262">
                  <c:v>2.7999000000000001</c:v>
                </c:pt>
                <c:pt idx="31263">
                  <c:v>2.8513000000000002</c:v>
                </c:pt>
                <c:pt idx="31264">
                  <c:v>2.8152000000000004</c:v>
                </c:pt>
                <c:pt idx="31265">
                  <c:v>2.8199000000000005</c:v>
                </c:pt>
                <c:pt idx="31266">
                  <c:v>2.8468</c:v>
                </c:pt>
                <c:pt idx="31267">
                  <c:v>2.8552</c:v>
                </c:pt>
                <c:pt idx="31268">
                  <c:v>2.8177000000000003</c:v>
                </c:pt>
                <c:pt idx="31269">
                  <c:v>2.8496000000000001</c:v>
                </c:pt>
                <c:pt idx="31270">
                  <c:v>2.9165000000000001</c:v>
                </c:pt>
                <c:pt idx="31271">
                  <c:v>2.8549000000000002</c:v>
                </c:pt>
                <c:pt idx="31272">
                  <c:v>2.8396000000000003</c:v>
                </c:pt>
                <c:pt idx="31273">
                  <c:v>2.9260999999999999</c:v>
                </c:pt>
                <c:pt idx="31274">
                  <c:v>2.9111000000000002</c:v>
                </c:pt>
                <c:pt idx="31275">
                  <c:v>2.8863000000000003</c:v>
                </c:pt>
                <c:pt idx="31276">
                  <c:v>2.8803000000000001</c:v>
                </c:pt>
                <c:pt idx="31277">
                  <c:v>2.8669000000000002</c:v>
                </c:pt>
                <c:pt idx="31278">
                  <c:v>2.8875000000000002</c:v>
                </c:pt>
                <c:pt idx="31279">
                  <c:v>2.9314</c:v>
                </c:pt>
                <c:pt idx="31280">
                  <c:v>2.9248000000000003</c:v>
                </c:pt>
                <c:pt idx="31281">
                  <c:v>2.9373000000000005</c:v>
                </c:pt>
                <c:pt idx="31282">
                  <c:v>2.9915000000000003</c:v>
                </c:pt>
                <c:pt idx="31283">
                  <c:v>2.9337</c:v>
                </c:pt>
                <c:pt idx="31284">
                  <c:v>2.9952000000000005</c:v>
                </c:pt>
                <c:pt idx="31285">
                  <c:v>3.0445000000000002</c:v>
                </c:pt>
                <c:pt idx="31286">
                  <c:v>2.9632000000000005</c:v>
                </c:pt>
                <c:pt idx="31287">
                  <c:v>2.9789000000000003</c:v>
                </c:pt>
                <c:pt idx="31288">
                  <c:v>3.0334000000000003</c:v>
                </c:pt>
                <c:pt idx="31289">
                  <c:v>2.9537</c:v>
                </c:pt>
                <c:pt idx="31290">
                  <c:v>2.9226000000000001</c:v>
                </c:pt>
                <c:pt idx="31291">
                  <c:v>2.8715000000000002</c:v>
                </c:pt>
                <c:pt idx="31292">
                  <c:v>2.8134000000000001</c:v>
                </c:pt>
                <c:pt idx="31293">
                  <c:v>2.5475000000000003</c:v>
                </c:pt>
                <c:pt idx="31294">
                  <c:v>2.4403000000000001</c:v>
                </c:pt>
                <c:pt idx="31295">
                  <c:v>2.3859000000000004</c:v>
                </c:pt>
                <c:pt idx="31296">
                  <c:v>2.4611000000000001</c:v>
                </c:pt>
                <c:pt idx="31297">
                  <c:v>2.4085000000000001</c:v>
                </c:pt>
                <c:pt idx="31298">
                  <c:v>2.3313999999999999</c:v>
                </c:pt>
                <c:pt idx="31299">
                  <c:v>2.3350000000000004</c:v>
                </c:pt>
                <c:pt idx="31300">
                  <c:v>2.3592</c:v>
                </c:pt>
                <c:pt idx="31301">
                  <c:v>2.2157</c:v>
                </c:pt>
                <c:pt idx="31302">
                  <c:v>2.1402000000000001</c:v>
                </c:pt>
                <c:pt idx="31303">
                  <c:v>2.0815999999999999</c:v>
                </c:pt>
                <c:pt idx="31304">
                  <c:v>2.1212</c:v>
                </c:pt>
                <c:pt idx="31305">
                  <c:v>2.0539000000000001</c:v>
                </c:pt>
                <c:pt idx="31306">
                  <c:v>2.2614000000000001</c:v>
                </c:pt>
                <c:pt idx="31307">
                  <c:v>2.2678000000000003</c:v>
                </c:pt>
                <c:pt idx="31308">
                  <c:v>2.1718000000000002</c:v>
                </c:pt>
                <c:pt idx="31309">
                  <c:v>2.0661</c:v>
                </c:pt>
                <c:pt idx="31310">
                  <c:v>2.0621</c:v>
                </c:pt>
                <c:pt idx="31311">
                  <c:v>2.0145</c:v>
                </c:pt>
                <c:pt idx="31312">
                  <c:v>2.1152000000000002</c:v>
                </c:pt>
                <c:pt idx="31313">
                  <c:v>2.0508999999999999</c:v>
                </c:pt>
                <c:pt idx="31314">
                  <c:v>1.9846000000000001</c:v>
                </c:pt>
                <c:pt idx="31315">
                  <c:v>1.7997000000000001</c:v>
                </c:pt>
                <c:pt idx="31316">
                  <c:v>1.9986000000000002</c:v>
                </c:pt>
                <c:pt idx="31317">
                  <c:v>2.0149000000000004</c:v>
                </c:pt>
                <c:pt idx="31318">
                  <c:v>1.9619</c:v>
                </c:pt>
                <c:pt idx="31319">
                  <c:v>1.7024000000000001</c:v>
                </c:pt>
                <c:pt idx="31320">
                  <c:v>1.6448</c:v>
                </c:pt>
                <c:pt idx="31321">
                  <c:v>1.5840000000000001</c:v>
                </c:pt>
                <c:pt idx="31322">
                  <c:v>1.4796</c:v>
                </c:pt>
                <c:pt idx="31323">
                  <c:v>1.4247000000000001</c:v>
                </c:pt>
                <c:pt idx="31324">
                  <c:v>1.3726000000000003</c:v>
                </c:pt>
                <c:pt idx="31325">
                  <c:v>1.4062000000000001</c:v>
                </c:pt>
                <c:pt idx="31326">
                  <c:v>1.2753000000000001</c:v>
                </c:pt>
                <c:pt idx="31327">
                  <c:v>1.2625999999999999</c:v>
                </c:pt>
                <c:pt idx="31328">
                  <c:v>1.2694000000000001</c:v>
                </c:pt>
                <c:pt idx="31329">
                  <c:v>1.2137000000000002</c:v>
                </c:pt>
                <c:pt idx="31330">
                  <c:v>1.2121000000000002</c:v>
                </c:pt>
                <c:pt idx="31331">
                  <c:v>1.1763999999999999</c:v>
                </c:pt>
                <c:pt idx="31332">
                  <c:v>1.1359999999999999</c:v>
                </c:pt>
                <c:pt idx="31333">
                  <c:v>1.1495</c:v>
                </c:pt>
                <c:pt idx="31334">
                  <c:v>1.1580999999999999</c:v>
                </c:pt>
                <c:pt idx="31335">
                  <c:v>1.157</c:v>
                </c:pt>
                <c:pt idx="31336">
                  <c:v>1.0828</c:v>
                </c:pt>
                <c:pt idx="31337">
                  <c:v>1.0618000000000001</c:v>
                </c:pt>
                <c:pt idx="31338">
                  <c:v>1.0502</c:v>
                </c:pt>
                <c:pt idx="31339">
                  <c:v>1.0535000000000001</c:v>
                </c:pt>
                <c:pt idx="31340">
                  <c:v>1.0250000000000001</c:v>
                </c:pt>
                <c:pt idx="31341">
                  <c:v>1.0131000000000001</c:v>
                </c:pt>
                <c:pt idx="31342">
                  <c:v>0.9748</c:v>
                </c:pt>
                <c:pt idx="31343">
                  <c:v>0.94010000000000005</c:v>
                </c:pt>
                <c:pt idx="31344">
                  <c:v>0.91600000000000004</c:v>
                </c:pt>
                <c:pt idx="31345">
                  <c:v>0.9052</c:v>
                </c:pt>
                <c:pt idx="31346">
                  <c:v>0.90180000000000016</c:v>
                </c:pt>
                <c:pt idx="31347">
                  <c:v>0.89789999999999992</c:v>
                </c:pt>
                <c:pt idx="31348">
                  <c:v>0.87370000000000003</c:v>
                </c:pt>
                <c:pt idx="31349">
                  <c:v>0.87560000000000004</c:v>
                </c:pt>
                <c:pt idx="31350">
                  <c:v>0.84220000000000006</c:v>
                </c:pt>
                <c:pt idx="31351">
                  <c:v>0.8296</c:v>
                </c:pt>
                <c:pt idx="31352">
                  <c:v>0.81610000000000005</c:v>
                </c:pt>
                <c:pt idx="31353">
                  <c:v>0.79980000000000007</c:v>
                </c:pt>
                <c:pt idx="31354">
                  <c:v>0.79740000000000011</c:v>
                </c:pt>
                <c:pt idx="31355">
                  <c:v>0.77390000000000003</c:v>
                </c:pt>
                <c:pt idx="31356">
                  <c:v>0.72360000000000002</c:v>
                </c:pt>
                <c:pt idx="31357">
                  <c:v>0.75910000000000011</c:v>
                </c:pt>
                <c:pt idx="31358">
                  <c:v>0.76730000000000009</c:v>
                </c:pt>
                <c:pt idx="31359">
                  <c:v>0.74800000000000011</c:v>
                </c:pt>
                <c:pt idx="31360">
                  <c:v>0.73330000000000006</c:v>
                </c:pt>
                <c:pt idx="31361">
                  <c:v>0.72250000000000003</c:v>
                </c:pt>
                <c:pt idx="31362">
                  <c:v>0.71600000000000008</c:v>
                </c:pt>
                <c:pt idx="31363">
                  <c:v>0.72210000000000008</c:v>
                </c:pt>
                <c:pt idx="31364">
                  <c:v>0.70760000000000001</c:v>
                </c:pt>
                <c:pt idx="31365">
                  <c:v>0.68869999999999998</c:v>
                </c:pt>
                <c:pt idx="31366">
                  <c:v>0.68390000000000006</c:v>
                </c:pt>
                <c:pt idx="31367">
                  <c:v>0.67130000000000001</c:v>
                </c:pt>
                <c:pt idx="31368">
                  <c:v>0.65090000000000003</c:v>
                </c:pt>
                <c:pt idx="31369">
                  <c:v>0.67770000000000008</c:v>
                </c:pt>
                <c:pt idx="31370">
                  <c:v>0.68250000000000011</c:v>
                </c:pt>
                <c:pt idx="31371">
                  <c:v>0.63710000000000011</c:v>
                </c:pt>
                <c:pt idx="31372">
                  <c:v>0.61719999999999997</c:v>
                </c:pt>
                <c:pt idx="31373">
                  <c:v>0.6049000000000001</c:v>
                </c:pt>
                <c:pt idx="31374">
                  <c:v>0.62400000000000011</c:v>
                </c:pt>
                <c:pt idx="31375">
                  <c:v>0.61420000000000008</c:v>
                </c:pt>
                <c:pt idx="31376">
                  <c:v>0.60060000000000002</c:v>
                </c:pt>
                <c:pt idx="31377">
                  <c:v>0.59160000000000001</c:v>
                </c:pt>
                <c:pt idx="31378">
                  <c:v>0.58740000000000003</c:v>
                </c:pt>
                <c:pt idx="31379">
                  <c:v>0.57889999999999997</c:v>
                </c:pt>
                <c:pt idx="31380">
                  <c:v>0.58340000000000003</c:v>
                </c:pt>
                <c:pt idx="31381">
                  <c:v>0.56320000000000003</c:v>
                </c:pt>
                <c:pt idx="31382">
                  <c:v>0.55170000000000008</c:v>
                </c:pt>
                <c:pt idx="31383">
                  <c:v>0.55359999999999998</c:v>
                </c:pt>
                <c:pt idx="31384">
                  <c:v>0.53449999999999998</c:v>
                </c:pt>
                <c:pt idx="31385">
                  <c:v>0.54260000000000008</c:v>
                </c:pt>
                <c:pt idx="31386">
                  <c:v>0.53490000000000004</c:v>
                </c:pt>
                <c:pt idx="31387">
                  <c:v>0.50680000000000003</c:v>
                </c:pt>
                <c:pt idx="31388">
                  <c:v>0.50800000000000001</c:v>
                </c:pt>
                <c:pt idx="31389">
                  <c:v>0.51349999999999996</c:v>
                </c:pt>
                <c:pt idx="31390">
                  <c:v>0.49580000000000002</c:v>
                </c:pt>
                <c:pt idx="31391">
                  <c:v>0.4834</c:v>
                </c:pt>
                <c:pt idx="31392">
                  <c:v>0.48140000000000005</c:v>
                </c:pt>
                <c:pt idx="31393">
                  <c:v>0.47510000000000008</c:v>
                </c:pt>
                <c:pt idx="31394">
                  <c:v>0.46580000000000005</c:v>
                </c:pt>
                <c:pt idx="31395">
                  <c:v>0.45629999999999998</c:v>
                </c:pt>
                <c:pt idx="31396">
                  <c:v>0.45130000000000003</c:v>
                </c:pt>
                <c:pt idx="31397">
                  <c:v>0.44080000000000008</c:v>
                </c:pt>
                <c:pt idx="31398">
                  <c:v>0.43550000000000005</c:v>
                </c:pt>
                <c:pt idx="31399">
                  <c:v>0.4274</c:v>
                </c:pt>
                <c:pt idx="31400">
                  <c:v>0.42640000000000006</c:v>
                </c:pt>
                <c:pt idx="31401">
                  <c:v>0.41399999999999998</c:v>
                </c:pt>
                <c:pt idx="31402">
                  <c:v>0.41559999999999997</c:v>
                </c:pt>
                <c:pt idx="31403">
                  <c:v>0.40529999999999999</c:v>
                </c:pt>
                <c:pt idx="31404">
                  <c:v>0.39640000000000003</c:v>
                </c:pt>
                <c:pt idx="31405">
                  <c:v>0.39630000000000004</c:v>
                </c:pt>
                <c:pt idx="31406">
                  <c:v>0.3851</c:v>
                </c:pt>
                <c:pt idx="31407">
                  <c:v>0.37870000000000004</c:v>
                </c:pt>
                <c:pt idx="31408">
                  <c:v>0.38490000000000002</c:v>
                </c:pt>
                <c:pt idx="31409">
                  <c:v>0.373</c:v>
                </c:pt>
                <c:pt idx="31410">
                  <c:v>0.36440000000000006</c:v>
                </c:pt>
                <c:pt idx="31411">
                  <c:v>0.35899999999999999</c:v>
                </c:pt>
                <c:pt idx="31412">
                  <c:v>0.35550000000000004</c:v>
                </c:pt>
                <c:pt idx="31413">
                  <c:v>0.35120000000000001</c:v>
                </c:pt>
                <c:pt idx="31414">
                  <c:v>0.35270000000000001</c:v>
                </c:pt>
                <c:pt idx="31415">
                  <c:v>0.33430000000000004</c:v>
                </c:pt>
                <c:pt idx="31416">
                  <c:v>0.32360000000000005</c:v>
                </c:pt>
                <c:pt idx="31417">
                  <c:v>0.33190000000000003</c:v>
                </c:pt>
                <c:pt idx="31418">
                  <c:v>0.32140000000000002</c:v>
                </c:pt>
                <c:pt idx="31419">
                  <c:v>0.31770000000000004</c:v>
                </c:pt>
                <c:pt idx="31420">
                  <c:v>0.31490000000000001</c:v>
                </c:pt>
                <c:pt idx="31421">
                  <c:v>0.30770000000000003</c:v>
                </c:pt>
                <c:pt idx="31422">
                  <c:v>0.30220000000000002</c:v>
                </c:pt>
                <c:pt idx="31423">
                  <c:v>0.29710000000000003</c:v>
                </c:pt>
                <c:pt idx="31424">
                  <c:v>0.29500000000000004</c:v>
                </c:pt>
                <c:pt idx="31425">
                  <c:v>0.29340000000000005</c:v>
                </c:pt>
                <c:pt idx="31426">
                  <c:v>0.29510000000000003</c:v>
                </c:pt>
                <c:pt idx="31427">
                  <c:v>0.28710000000000002</c:v>
                </c:pt>
                <c:pt idx="31428">
                  <c:v>0.27779999999999999</c:v>
                </c:pt>
                <c:pt idx="31429">
                  <c:v>0.2823</c:v>
                </c:pt>
                <c:pt idx="31430">
                  <c:v>0.27650000000000002</c:v>
                </c:pt>
                <c:pt idx="31431">
                  <c:v>0.2697</c:v>
                </c:pt>
                <c:pt idx="31432">
                  <c:v>0.26190000000000002</c:v>
                </c:pt>
                <c:pt idx="31433">
                  <c:v>0.26269999999999999</c:v>
                </c:pt>
                <c:pt idx="31434">
                  <c:v>0.2581</c:v>
                </c:pt>
                <c:pt idx="31435">
                  <c:v>0.2545</c:v>
                </c:pt>
                <c:pt idx="31436">
                  <c:v>0.25540000000000002</c:v>
                </c:pt>
                <c:pt idx="31437">
                  <c:v>0.25630000000000003</c:v>
                </c:pt>
                <c:pt idx="31438">
                  <c:v>0.24960000000000002</c:v>
                </c:pt>
                <c:pt idx="31439">
                  <c:v>0.2417</c:v>
                </c:pt>
                <c:pt idx="31440">
                  <c:v>0.23540000000000003</c:v>
                </c:pt>
                <c:pt idx="31441">
                  <c:v>0.23530000000000004</c:v>
                </c:pt>
                <c:pt idx="31442">
                  <c:v>0.23290000000000002</c:v>
                </c:pt>
                <c:pt idx="31443">
                  <c:v>0.22750000000000001</c:v>
                </c:pt>
                <c:pt idx="31444">
                  <c:v>0.22250000000000003</c:v>
                </c:pt>
                <c:pt idx="31445">
                  <c:v>0.22260000000000002</c:v>
                </c:pt>
                <c:pt idx="31446">
                  <c:v>0.2238</c:v>
                </c:pt>
                <c:pt idx="31447">
                  <c:v>0.22109999999999999</c:v>
                </c:pt>
                <c:pt idx="31448">
                  <c:v>0.21789999999999998</c:v>
                </c:pt>
                <c:pt idx="31449">
                  <c:v>0.21629999999999999</c:v>
                </c:pt>
                <c:pt idx="31450">
                  <c:v>0.2102</c:v>
                </c:pt>
                <c:pt idx="31451">
                  <c:v>0.20779999999999998</c:v>
                </c:pt>
                <c:pt idx="31452">
                  <c:v>0.20840000000000003</c:v>
                </c:pt>
                <c:pt idx="31453">
                  <c:v>0.20520000000000002</c:v>
                </c:pt>
                <c:pt idx="31454">
                  <c:v>0.20369999999999999</c:v>
                </c:pt>
                <c:pt idx="31455">
                  <c:v>0.20299999999999999</c:v>
                </c:pt>
                <c:pt idx="31456">
                  <c:v>0.19500000000000001</c:v>
                </c:pt>
                <c:pt idx="31457">
                  <c:v>0.19540000000000002</c:v>
                </c:pt>
                <c:pt idx="31458">
                  <c:v>0.19330000000000003</c:v>
                </c:pt>
                <c:pt idx="31459">
                  <c:v>0.18870000000000001</c:v>
                </c:pt>
                <c:pt idx="31460">
                  <c:v>0.193</c:v>
                </c:pt>
                <c:pt idx="31461">
                  <c:v>0.18959999999999999</c:v>
                </c:pt>
                <c:pt idx="31462">
                  <c:v>0.1857</c:v>
                </c:pt>
                <c:pt idx="31463">
                  <c:v>0.19120000000000001</c:v>
                </c:pt>
                <c:pt idx="31464">
                  <c:v>0.18830000000000002</c:v>
                </c:pt>
                <c:pt idx="31465">
                  <c:v>0.18840000000000001</c:v>
                </c:pt>
                <c:pt idx="31466">
                  <c:v>0.18620000000000003</c:v>
                </c:pt>
                <c:pt idx="31467">
                  <c:v>0.18590000000000001</c:v>
                </c:pt>
                <c:pt idx="31468">
                  <c:v>0.18300000000000002</c:v>
                </c:pt>
                <c:pt idx="31469">
                  <c:v>0.18460000000000001</c:v>
                </c:pt>
                <c:pt idx="31470">
                  <c:v>0.18310000000000001</c:v>
                </c:pt>
                <c:pt idx="31471">
                  <c:v>0.18400000000000002</c:v>
                </c:pt>
                <c:pt idx="31472">
                  <c:v>0.18280000000000002</c:v>
                </c:pt>
                <c:pt idx="31473">
                  <c:v>0.18210000000000001</c:v>
                </c:pt>
                <c:pt idx="31474">
                  <c:v>0.18740000000000001</c:v>
                </c:pt>
                <c:pt idx="31475">
                  <c:v>0.18380000000000002</c:v>
                </c:pt>
                <c:pt idx="31476">
                  <c:v>0.19210000000000002</c:v>
                </c:pt>
                <c:pt idx="31477">
                  <c:v>0.19540000000000002</c:v>
                </c:pt>
                <c:pt idx="31478">
                  <c:v>0.20230000000000004</c:v>
                </c:pt>
                <c:pt idx="31479">
                  <c:v>0.2054</c:v>
                </c:pt>
                <c:pt idx="31480">
                  <c:v>0.21850000000000003</c:v>
                </c:pt>
                <c:pt idx="31481">
                  <c:v>0.22860000000000003</c:v>
                </c:pt>
                <c:pt idx="31482">
                  <c:v>0.23760000000000001</c:v>
                </c:pt>
                <c:pt idx="31483">
                  <c:v>0.25030000000000002</c:v>
                </c:pt>
                <c:pt idx="31484">
                  <c:v>0.26250000000000001</c:v>
                </c:pt>
                <c:pt idx="31485">
                  <c:v>0.28199999999999997</c:v>
                </c:pt>
                <c:pt idx="31486">
                  <c:v>0.3034</c:v>
                </c:pt>
                <c:pt idx="31487">
                  <c:v>0.3256</c:v>
                </c:pt>
                <c:pt idx="31488">
                  <c:v>0.33660000000000001</c:v>
                </c:pt>
                <c:pt idx="31489">
                  <c:v>0.36170000000000002</c:v>
                </c:pt>
                <c:pt idx="31490">
                  <c:v>0.38820000000000005</c:v>
                </c:pt>
                <c:pt idx="31491">
                  <c:v>0.43159999999999998</c:v>
                </c:pt>
                <c:pt idx="31492">
                  <c:v>0.43650000000000005</c:v>
                </c:pt>
                <c:pt idx="31493">
                  <c:v>0.4294</c:v>
                </c:pt>
                <c:pt idx="31494">
                  <c:v>0.45599999999999996</c:v>
                </c:pt>
                <c:pt idx="31495">
                  <c:v>0.47789999999999999</c:v>
                </c:pt>
                <c:pt idx="31496">
                  <c:v>0.54300000000000004</c:v>
                </c:pt>
                <c:pt idx="31497">
                  <c:v>0.56090000000000007</c:v>
                </c:pt>
                <c:pt idx="31498">
                  <c:v>0.58010000000000006</c:v>
                </c:pt>
                <c:pt idx="31499">
                  <c:v>0.64560000000000006</c:v>
                </c:pt>
                <c:pt idx="31500">
                  <c:v>0.72880000000000011</c:v>
                </c:pt>
                <c:pt idx="31501">
                  <c:v>0.78390000000000004</c:v>
                </c:pt>
                <c:pt idx="31502">
                  <c:v>0.7601</c:v>
                </c:pt>
                <c:pt idx="31503">
                  <c:v>0.79930000000000012</c:v>
                </c:pt>
                <c:pt idx="31504">
                  <c:v>0.83290000000000008</c:v>
                </c:pt>
                <c:pt idx="31505">
                  <c:v>0.85120000000000007</c:v>
                </c:pt>
                <c:pt idx="31506">
                  <c:v>0.96760000000000002</c:v>
                </c:pt>
                <c:pt idx="31507">
                  <c:v>1.1236000000000002</c:v>
                </c:pt>
                <c:pt idx="31508">
                  <c:v>1.2944000000000002</c:v>
                </c:pt>
                <c:pt idx="31509">
                  <c:v>1.2428000000000001</c:v>
                </c:pt>
                <c:pt idx="31510">
                  <c:v>1.4702000000000002</c:v>
                </c:pt>
                <c:pt idx="31511">
                  <c:v>1.4529000000000001</c:v>
                </c:pt>
                <c:pt idx="31512">
                  <c:v>1.5239000000000003</c:v>
                </c:pt>
                <c:pt idx="31513">
                  <c:v>1.6395</c:v>
                </c:pt>
                <c:pt idx="31514">
                  <c:v>1.7606999999999999</c:v>
                </c:pt>
                <c:pt idx="31515">
                  <c:v>1.7923</c:v>
                </c:pt>
                <c:pt idx="31516">
                  <c:v>1.7938000000000001</c:v>
                </c:pt>
                <c:pt idx="31517">
                  <c:v>1.8373000000000002</c:v>
                </c:pt>
                <c:pt idx="31518">
                  <c:v>1.9739000000000002</c:v>
                </c:pt>
                <c:pt idx="31519">
                  <c:v>1.9295000000000002</c:v>
                </c:pt>
                <c:pt idx="31520">
                  <c:v>1.9887000000000001</c:v>
                </c:pt>
                <c:pt idx="31521">
                  <c:v>2.0404</c:v>
                </c:pt>
                <c:pt idx="31522">
                  <c:v>2.0754000000000001</c:v>
                </c:pt>
                <c:pt idx="31523">
                  <c:v>2.2032000000000003</c:v>
                </c:pt>
                <c:pt idx="31524">
                  <c:v>2.1712000000000002</c:v>
                </c:pt>
                <c:pt idx="31525">
                  <c:v>2.1839</c:v>
                </c:pt>
                <c:pt idx="31526">
                  <c:v>2.1959</c:v>
                </c:pt>
                <c:pt idx="31527">
                  <c:v>2.2704</c:v>
                </c:pt>
                <c:pt idx="31528">
                  <c:v>2.3135000000000003</c:v>
                </c:pt>
                <c:pt idx="31529">
                  <c:v>2.3468</c:v>
                </c:pt>
                <c:pt idx="31530">
                  <c:v>2.3805000000000001</c:v>
                </c:pt>
                <c:pt idx="31531">
                  <c:v>2.4212000000000002</c:v>
                </c:pt>
                <c:pt idx="31532">
                  <c:v>2.4157000000000002</c:v>
                </c:pt>
                <c:pt idx="31533">
                  <c:v>2.4285000000000001</c:v>
                </c:pt>
                <c:pt idx="31534">
                  <c:v>2.4628000000000001</c:v>
                </c:pt>
                <c:pt idx="31535">
                  <c:v>2.5019</c:v>
                </c:pt>
                <c:pt idx="31536">
                  <c:v>2.5579000000000001</c:v>
                </c:pt>
                <c:pt idx="31537">
                  <c:v>2.4990000000000001</c:v>
                </c:pt>
                <c:pt idx="31538">
                  <c:v>2.5832999999999999</c:v>
                </c:pt>
                <c:pt idx="31539">
                  <c:v>2.5575000000000001</c:v>
                </c:pt>
                <c:pt idx="31540">
                  <c:v>2.6362000000000001</c:v>
                </c:pt>
                <c:pt idx="31541">
                  <c:v>2.6199000000000003</c:v>
                </c:pt>
                <c:pt idx="31542">
                  <c:v>2.6656</c:v>
                </c:pt>
                <c:pt idx="31543">
                  <c:v>2.6946000000000003</c:v>
                </c:pt>
                <c:pt idx="31544">
                  <c:v>2.7372000000000001</c:v>
                </c:pt>
                <c:pt idx="31545">
                  <c:v>2.7131000000000003</c:v>
                </c:pt>
                <c:pt idx="31546">
                  <c:v>2.7258</c:v>
                </c:pt>
                <c:pt idx="31547">
                  <c:v>2.7677</c:v>
                </c:pt>
                <c:pt idx="31548">
                  <c:v>2.7631000000000001</c:v>
                </c:pt>
                <c:pt idx="31549">
                  <c:v>2.8325</c:v>
                </c:pt>
                <c:pt idx="31550">
                  <c:v>2.8492000000000002</c:v>
                </c:pt>
                <c:pt idx="31551">
                  <c:v>2.8155000000000001</c:v>
                </c:pt>
                <c:pt idx="31552">
                  <c:v>2.7701000000000002</c:v>
                </c:pt>
                <c:pt idx="31553">
                  <c:v>2.7749000000000001</c:v>
                </c:pt>
                <c:pt idx="31554">
                  <c:v>2.7460000000000004</c:v>
                </c:pt>
                <c:pt idx="31555">
                  <c:v>2.7556000000000003</c:v>
                </c:pt>
                <c:pt idx="31556">
                  <c:v>2.7819000000000003</c:v>
                </c:pt>
                <c:pt idx="31557">
                  <c:v>2.8155999999999999</c:v>
                </c:pt>
                <c:pt idx="31558">
                  <c:v>2.8256000000000001</c:v>
                </c:pt>
                <c:pt idx="31559">
                  <c:v>2.8291000000000004</c:v>
                </c:pt>
                <c:pt idx="31560">
                  <c:v>2.8332000000000002</c:v>
                </c:pt>
                <c:pt idx="31561">
                  <c:v>2.8658000000000001</c:v>
                </c:pt>
                <c:pt idx="31562">
                  <c:v>2.8434000000000004</c:v>
                </c:pt>
                <c:pt idx="31563">
                  <c:v>2.9075000000000002</c:v>
                </c:pt>
                <c:pt idx="31564">
                  <c:v>2.9335000000000004</c:v>
                </c:pt>
                <c:pt idx="31565">
                  <c:v>2.9064000000000001</c:v>
                </c:pt>
                <c:pt idx="31566">
                  <c:v>2.8858000000000001</c:v>
                </c:pt>
                <c:pt idx="31567">
                  <c:v>2.9338000000000002</c:v>
                </c:pt>
                <c:pt idx="31568">
                  <c:v>2.8622000000000001</c:v>
                </c:pt>
                <c:pt idx="31569">
                  <c:v>2.9024000000000001</c:v>
                </c:pt>
                <c:pt idx="31570">
                  <c:v>2.8841999999999999</c:v>
                </c:pt>
                <c:pt idx="31571">
                  <c:v>2.8532000000000002</c:v>
                </c:pt>
                <c:pt idx="31572">
                  <c:v>2.8015000000000003</c:v>
                </c:pt>
                <c:pt idx="31573">
                  <c:v>2.7871000000000001</c:v>
                </c:pt>
                <c:pt idx="31574">
                  <c:v>2.8048000000000002</c:v>
                </c:pt>
                <c:pt idx="31575">
                  <c:v>2.7334000000000001</c:v>
                </c:pt>
                <c:pt idx="31576">
                  <c:v>2.7802000000000002</c:v>
                </c:pt>
                <c:pt idx="31577">
                  <c:v>2.7260000000000004</c:v>
                </c:pt>
                <c:pt idx="31578">
                  <c:v>2.6741000000000001</c:v>
                </c:pt>
                <c:pt idx="31579">
                  <c:v>2.6596000000000002</c:v>
                </c:pt>
                <c:pt idx="31580">
                  <c:v>2.6401000000000003</c:v>
                </c:pt>
                <c:pt idx="31581">
                  <c:v>2.5372000000000003</c:v>
                </c:pt>
                <c:pt idx="31582">
                  <c:v>2.4173</c:v>
                </c:pt>
                <c:pt idx="31583">
                  <c:v>2.3172999999999999</c:v>
                </c:pt>
                <c:pt idx="31584">
                  <c:v>2.3471000000000002</c:v>
                </c:pt>
                <c:pt idx="31585">
                  <c:v>2.3102</c:v>
                </c:pt>
                <c:pt idx="31586">
                  <c:v>2.4037000000000002</c:v>
                </c:pt>
                <c:pt idx="31587">
                  <c:v>2.2070000000000003</c:v>
                </c:pt>
                <c:pt idx="31588">
                  <c:v>2.1511</c:v>
                </c:pt>
                <c:pt idx="31589">
                  <c:v>2.2309000000000001</c:v>
                </c:pt>
                <c:pt idx="31590">
                  <c:v>2.1835</c:v>
                </c:pt>
                <c:pt idx="31591">
                  <c:v>2.113</c:v>
                </c:pt>
                <c:pt idx="31592">
                  <c:v>2.0341</c:v>
                </c:pt>
                <c:pt idx="31593">
                  <c:v>2.0132000000000003</c:v>
                </c:pt>
                <c:pt idx="31594">
                  <c:v>1.9702000000000002</c:v>
                </c:pt>
                <c:pt idx="31595">
                  <c:v>1.9214</c:v>
                </c:pt>
                <c:pt idx="31596">
                  <c:v>1.8873000000000002</c:v>
                </c:pt>
                <c:pt idx="31597">
                  <c:v>1.8855000000000002</c:v>
                </c:pt>
                <c:pt idx="31598">
                  <c:v>1.8992000000000002</c:v>
                </c:pt>
                <c:pt idx="31599">
                  <c:v>1.8277000000000001</c:v>
                </c:pt>
                <c:pt idx="31600">
                  <c:v>1.8265000000000002</c:v>
                </c:pt>
                <c:pt idx="31601">
                  <c:v>1.8193999999999999</c:v>
                </c:pt>
                <c:pt idx="31602">
                  <c:v>1.6996</c:v>
                </c:pt>
                <c:pt idx="31603">
                  <c:v>1.6697</c:v>
                </c:pt>
                <c:pt idx="31604">
                  <c:v>1.7888000000000002</c:v>
                </c:pt>
                <c:pt idx="31605">
                  <c:v>1.7046000000000001</c:v>
                </c:pt>
                <c:pt idx="31606">
                  <c:v>1.6306000000000003</c:v>
                </c:pt>
                <c:pt idx="31607">
                  <c:v>1.6251000000000002</c:v>
                </c:pt>
                <c:pt idx="31608">
                  <c:v>1.5454000000000001</c:v>
                </c:pt>
                <c:pt idx="31609">
                  <c:v>1.4994000000000001</c:v>
                </c:pt>
                <c:pt idx="31610">
                  <c:v>1.4648000000000001</c:v>
                </c:pt>
                <c:pt idx="31611">
                  <c:v>1.3793</c:v>
                </c:pt>
                <c:pt idx="31612">
                  <c:v>1.5704000000000002</c:v>
                </c:pt>
                <c:pt idx="31613">
                  <c:v>1.4958</c:v>
                </c:pt>
                <c:pt idx="31614">
                  <c:v>1.3412000000000002</c:v>
                </c:pt>
                <c:pt idx="31615">
                  <c:v>1.1923000000000001</c:v>
                </c:pt>
                <c:pt idx="31616">
                  <c:v>1.1576000000000002</c:v>
                </c:pt>
                <c:pt idx="31617">
                  <c:v>1.1395</c:v>
                </c:pt>
                <c:pt idx="31618">
                  <c:v>1.0978000000000001</c:v>
                </c:pt>
                <c:pt idx="31619">
                  <c:v>1.1096000000000001</c:v>
                </c:pt>
                <c:pt idx="31620">
                  <c:v>1.0479000000000001</c:v>
                </c:pt>
                <c:pt idx="31621">
                  <c:v>1.0412000000000001</c:v>
                </c:pt>
                <c:pt idx="31622">
                  <c:v>1.0225</c:v>
                </c:pt>
                <c:pt idx="31623">
                  <c:v>1.022</c:v>
                </c:pt>
                <c:pt idx="31624">
                  <c:v>0.9910000000000001</c:v>
                </c:pt>
                <c:pt idx="31625">
                  <c:v>0.97370000000000001</c:v>
                </c:pt>
                <c:pt idx="31626">
                  <c:v>0.96730000000000005</c:v>
                </c:pt>
                <c:pt idx="31627">
                  <c:v>0.93219999999999992</c:v>
                </c:pt>
                <c:pt idx="31628">
                  <c:v>0.93599999999999994</c:v>
                </c:pt>
                <c:pt idx="31629">
                  <c:v>0.91679999999999995</c:v>
                </c:pt>
                <c:pt idx="31630">
                  <c:v>0.90150000000000008</c:v>
                </c:pt>
                <c:pt idx="31631">
                  <c:v>0.89659999999999995</c:v>
                </c:pt>
                <c:pt idx="31632">
                  <c:v>0.85460000000000003</c:v>
                </c:pt>
                <c:pt idx="31633">
                  <c:v>0.8489000000000001</c:v>
                </c:pt>
                <c:pt idx="31634">
                  <c:v>0.81709999999999994</c:v>
                </c:pt>
                <c:pt idx="31635">
                  <c:v>0.80200000000000005</c:v>
                </c:pt>
                <c:pt idx="31636">
                  <c:v>0.76570000000000005</c:v>
                </c:pt>
                <c:pt idx="31637">
                  <c:v>0.80600000000000005</c:v>
                </c:pt>
                <c:pt idx="31638">
                  <c:v>0.78230000000000011</c:v>
                </c:pt>
                <c:pt idx="31639">
                  <c:v>0.77360000000000007</c:v>
                </c:pt>
                <c:pt idx="31640">
                  <c:v>0.74370000000000003</c:v>
                </c:pt>
                <c:pt idx="31641">
                  <c:v>0.78490000000000004</c:v>
                </c:pt>
                <c:pt idx="31642">
                  <c:v>0.76920000000000011</c:v>
                </c:pt>
                <c:pt idx="31643">
                  <c:v>0.72320000000000007</c:v>
                </c:pt>
                <c:pt idx="31644">
                  <c:v>0.72460000000000013</c:v>
                </c:pt>
                <c:pt idx="31645">
                  <c:v>0.72389999999999999</c:v>
                </c:pt>
                <c:pt idx="31646">
                  <c:v>0.69330000000000003</c:v>
                </c:pt>
                <c:pt idx="31647">
                  <c:v>0.67800000000000005</c:v>
                </c:pt>
                <c:pt idx="31648">
                  <c:v>0.67249999999999999</c:v>
                </c:pt>
                <c:pt idx="31649">
                  <c:v>0.67510000000000003</c:v>
                </c:pt>
                <c:pt idx="31650">
                  <c:v>0.69630000000000003</c:v>
                </c:pt>
                <c:pt idx="31651">
                  <c:v>0.59920000000000007</c:v>
                </c:pt>
                <c:pt idx="31652">
                  <c:v>0.61820000000000008</c:v>
                </c:pt>
                <c:pt idx="31653">
                  <c:v>0.61050000000000004</c:v>
                </c:pt>
                <c:pt idx="31654">
                  <c:v>0.60620000000000007</c:v>
                </c:pt>
                <c:pt idx="31655">
                  <c:v>0.62380000000000013</c:v>
                </c:pt>
                <c:pt idx="31656">
                  <c:v>0.58340000000000003</c:v>
                </c:pt>
                <c:pt idx="31657">
                  <c:v>0.60680000000000001</c:v>
                </c:pt>
                <c:pt idx="31658">
                  <c:v>0.61150000000000004</c:v>
                </c:pt>
                <c:pt idx="31659">
                  <c:v>0.60260000000000002</c:v>
                </c:pt>
                <c:pt idx="31660">
                  <c:v>0.57999999999999996</c:v>
                </c:pt>
                <c:pt idx="31661">
                  <c:v>0.56799999999999995</c:v>
                </c:pt>
                <c:pt idx="31662">
                  <c:v>0.56040000000000001</c:v>
                </c:pt>
                <c:pt idx="31663">
                  <c:v>0.57030000000000003</c:v>
                </c:pt>
                <c:pt idx="31664">
                  <c:v>0.53849999999999998</c:v>
                </c:pt>
                <c:pt idx="31665">
                  <c:v>0.55480000000000007</c:v>
                </c:pt>
                <c:pt idx="31666">
                  <c:v>0.53739999999999999</c:v>
                </c:pt>
                <c:pt idx="31667">
                  <c:v>0.5262</c:v>
                </c:pt>
                <c:pt idx="31668">
                  <c:v>0.51910000000000001</c:v>
                </c:pt>
                <c:pt idx="31669">
                  <c:v>0.51729999999999998</c:v>
                </c:pt>
                <c:pt idx="31670">
                  <c:v>0.51190000000000002</c:v>
                </c:pt>
                <c:pt idx="31671">
                  <c:v>0.49790000000000001</c:v>
                </c:pt>
                <c:pt idx="31672">
                  <c:v>0.50770000000000004</c:v>
                </c:pt>
                <c:pt idx="31673">
                  <c:v>0.49710000000000004</c:v>
                </c:pt>
                <c:pt idx="31674">
                  <c:v>0.49429999999999996</c:v>
                </c:pt>
                <c:pt idx="31675">
                  <c:v>0.48300000000000004</c:v>
                </c:pt>
                <c:pt idx="31676">
                  <c:v>0.44490000000000002</c:v>
                </c:pt>
                <c:pt idx="31677">
                  <c:v>0.44160000000000005</c:v>
                </c:pt>
                <c:pt idx="31678">
                  <c:v>0.4577</c:v>
                </c:pt>
                <c:pt idx="31679">
                  <c:v>0.44470000000000004</c:v>
                </c:pt>
                <c:pt idx="31680">
                  <c:v>0.44740000000000002</c:v>
                </c:pt>
                <c:pt idx="31681">
                  <c:v>0.44280000000000003</c:v>
                </c:pt>
                <c:pt idx="31682">
                  <c:v>0.43159999999999998</c:v>
                </c:pt>
                <c:pt idx="31683">
                  <c:v>0.42169999999999996</c:v>
                </c:pt>
                <c:pt idx="31684">
                  <c:v>0.40529999999999999</c:v>
                </c:pt>
                <c:pt idx="31685">
                  <c:v>0.40599999999999997</c:v>
                </c:pt>
                <c:pt idx="31686">
                  <c:v>0.38929999999999998</c:v>
                </c:pt>
                <c:pt idx="31687">
                  <c:v>0.3891</c:v>
                </c:pt>
                <c:pt idx="31688">
                  <c:v>0.38300000000000001</c:v>
                </c:pt>
                <c:pt idx="31689">
                  <c:v>0.37730000000000002</c:v>
                </c:pt>
                <c:pt idx="31690">
                  <c:v>0.37590000000000001</c:v>
                </c:pt>
                <c:pt idx="31691">
                  <c:v>0.3634</c:v>
                </c:pt>
                <c:pt idx="31692">
                  <c:v>0.35960000000000003</c:v>
                </c:pt>
                <c:pt idx="31693">
                  <c:v>0.35460000000000003</c:v>
                </c:pt>
                <c:pt idx="31694">
                  <c:v>0.36000000000000004</c:v>
                </c:pt>
                <c:pt idx="31695">
                  <c:v>0.34279999999999999</c:v>
                </c:pt>
                <c:pt idx="31696">
                  <c:v>0.35630000000000006</c:v>
                </c:pt>
                <c:pt idx="31697">
                  <c:v>0.33400000000000002</c:v>
                </c:pt>
                <c:pt idx="31698">
                  <c:v>0.32850000000000001</c:v>
                </c:pt>
                <c:pt idx="31699">
                  <c:v>0.33400000000000002</c:v>
                </c:pt>
                <c:pt idx="31700">
                  <c:v>0.33020000000000005</c:v>
                </c:pt>
                <c:pt idx="31701">
                  <c:v>0.32840000000000003</c:v>
                </c:pt>
                <c:pt idx="31702">
                  <c:v>0.31890000000000002</c:v>
                </c:pt>
                <c:pt idx="31703">
                  <c:v>0.31380000000000002</c:v>
                </c:pt>
                <c:pt idx="31704">
                  <c:v>0.30380000000000001</c:v>
                </c:pt>
                <c:pt idx="31705">
                  <c:v>0.29880000000000001</c:v>
                </c:pt>
                <c:pt idx="31706">
                  <c:v>0.29950000000000004</c:v>
                </c:pt>
                <c:pt idx="31707">
                  <c:v>0.29760000000000003</c:v>
                </c:pt>
                <c:pt idx="31708">
                  <c:v>0.28770000000000001</c:v>
                </c:pt>
                <c:pt idx="31709">
                  <c:v>0.28090000000000004</c:v>
                </c:pt>
                <c:pt idx="31710">
                  <c:v>0.27740000000000004</c:v>
                </c:pt>
                <c:pt idx="31711">
                  <c:v>0.27150000000000002</c:v>
                </c:pt>
                <c:pt idx="31712">
                  <c:v>0.2661</c:v>
                </c:pt>
                <c:pt idx="31713">
                  <c:v>0.2636</c:v>
                </c:pt>
                <c:pt idx="31714">
                  <c:v>0.25830000000000003</c:v>
                </c:pt>
                <c:pt idx="31715">
                  <c:v>0.25369999999999998</c:v>
                </c:pt>
                <c:pt idx="31716">
                  <c:v>0.25640000000000002</c:v>
                </c:pt>
                <c:pt idx="31717">
                  <c:v>0.24970000000000001</c:v>
                </c:pt>
                <c:pt idx="31718">
                  <c:v>0.24809999999999999</c:v>
                </c:pt>
                <c:pt idx="31719">
                  <c:v>0.24609999999999999</c:v>
                </c:pt>
                <c:pt idx="31720">
                  <c:v>0.23980000000000001</c:v>
                </c:pt>
                <c:pt idx="31721">
                  <c:v>0.23730000000000004</c:v>
                </c:pt>
                <c:pt idx="31722">
                  <c:v>0.23610000000000003</c:v>
                </c:pt>
                <c:pt idx="31723">
                  <c:v>0.23719999999999999</c:v>
                </c:pt>
                <c:pt idx="31724">
                  <c:v>0.23140000000000002</c:v>
                </c:pt>
                <c:pt idx="31725">
                  <c:v>0.22410000000000002</c:v>
                </c:pt>
                <c:pt idx="31726">
                  <c:v>0.22109999999999999</c:v>
                </c:pt>
                <c:pt idx="31727">
                  <c:v>0.22010000000000002</c:v>
                </c:pt>
                <c:pt idx="31728">
                  <c:v>0.2157</c:v>
                </c:pt>
                <c:pt idx="31729">
                  <c:v>0.21060000000000001</c:v>
                </c:pt>
                <c:pt idx="31730">
                  <c:v>0.21150000000000002</c:v>
                </c:pt>
                <c:pt idx="31731">
                  <c:v>0.20600000000000002</c:v>
                </c:pt>
                <c:pt idx="31732">
                  <c:v>0.19710000000000003</c:v>
                </c:pt>
                <c:pt idx="31733">
                  <c:v>0.19980000000000001</c:v>
                </c:pt>
                <c:pt idx="31734">
                  <c:v>0.19910000000000003</c:v>
                </c:pt>
                <c:pt idx="31735">
                  <c:v>0.19140000000000001</c:v>
                </c:pt>
                <c:pt idx="31736">
                  <c:v>0.19170000000000001</c:v>
                </c:pt>
                <c:pt idx="31737">
                  <c:v>0.18720000000000003</c:v>
                </c:pt>
                <c:pt idx="31738">
                  <c:v>0.18870000000000001</c:v>
                </c:pt>
                <c:pt idx="31739">
                  <c:v>0.18700000000000003</c:v>
                </c:pt>
                <c:pt idx="31740">
                  <c:v>0.18210000000000001</c:v>
                </c:pt>
                <c:pt idx="31741">
                  <c:v>0.18700000000000003</c:v>
                </c:pt>
                <c:pt idx="31742">
                  <c:v>0.18320000000000003</c:v>
                </c:pt>
                <c:pt idx="31743">
                  <c:v>0.1764</c:v>
                </c:pt>
                <c:pt idx="31744">
                  <c:v>0.1736</c:v>
                </c:pt>
                <c:pt idx="31745">
                  <c:v>0.17530000000000001</c:v>
                </c:pt>
                <c:pt idx="31746">
                  <c:v>0.16970000000000002</c:v>
                </c:pt>
                <c:pt idx="31747">
                  <c:v>0.17250000000000001</c:v>
                </c:pt>
                <c:pt idx="31748">
                  <c:v>0.17250000000000001</c:v>
                </c:pt>
                <c:pt idx="31749">
                  <c:v>0.17280000000000001</c:v>
                </c:pt>
                <c:pt idx="31750">
                  <c:v>0.16970000000000002</c:v>
                </c:pt>
                <c:pt idx="31751">
                  <c:v>0.1676</c:v>
                </c:pt>
                <c:pt idx="31752">
                  <c:v>0.16950000000000001</c:v>
                </c:pt>
                <c:pt idx="31753">
                  <c:v>0.1704</c:v>
                </c:pt>
                <c:pt idx="31754">
                  <c:v>0.17150000000000001</c:v>
                </c:pt>
                <c:pt idx="31755">
                  <c:v>0.16800000000000001</c:v>
                </c:pt>
                <c:pt idx="31756">
                  <c:v>0.17130000000000001</c:v>
                </c:pt>
                <c:pt idx="31757">
                  <c:v>0.16900000000000001</c:v>
                </c:pt>
                <c:pt idx="31758">
                  <c:v>0.16839999999999999</c:v>
                </c:pt>
                <c:pt idx="31759">
                  <c:v>0.16930000000000001</c:v>
                </c:pt>
                <c:pt idx="31760">
                  <c:v>0.16600000000000001</c:v>
                </c:pt>
                <c:pt idx="31761">
                  <c:v>0.16950000000000001</c:v>
                </c:pt>
                <c:pt idx="31762">
                  <c:v>0.1663</c:v>
                </c:pt>
                <c:pt idx="31763">
                  <c:v>0.17300000000000001</c:v>
                </c:pt>
                <c:pt idx="31764">
                  <c:v>0.17460000000000001</c:v>
                </c:pt>
                <c:pt idx="31765">
                  <c:v>0.17730000000000001</c:v>
                </c:pt>
                <c:pt idx="31766">
                  <c:v>0.18390000000000001</c:v>
                </c:pt>
                <c:pt idx="31767">
                  <c:v>0.18660000000000002</c:v>
                </c:pt>
                <c:pt idx="31768">
                  <c:v>0.1908</c:v>
                </c:pt>
                <c:pt idx="31769">
                  <c:v>0.20619999999999999</c:v>
                </c:pt>
                <c:pt idx="31770">
                  <c:v>0.2235</c:v>
                </c:pt>
                <c:pt idx="31771">
                  <c:v>0.23330000000000004</c:v>
                </c:pt>
                <c:pt idx="31772">
                  <c:v>0.23620000000000002</c:v>
                </c:pt>
                <c:pt idx="31773">
                  <c:v>0.26540000000000002</c:v>
                </c:pt>
                <c:pt idx="31774">
                  <c:v>0.28170000000000001</c:v>
                </c:pt>
                <c:pt idx="31775">
                  <c:v>0.30200000000000005</c:v>
                </c:pt>
                <c:pt idx="31776">
                  <c:v>0.31780000000000003</c:v>
                </c:pt>
                <c:pt idx="31777">
                  <c:v>0.34279999999999999</c:v>
                </c:pt>
                <c:pt idx="31778">
                  <c:v>0.36130000000000001</c:v>
                </c:pt>
                <c:pt idx="31779">
                  <c:v>0.38330000000000003</c:v>
                </c:pt>
                <c:pt idx="31780">
                  <c:v>0.40480000000000005</c:v>
                </c:pt>
                <c:pt idx="31781">
                  <c:v>0.4289</c:v>
                </c:pt>
                <c:pt idx="31782">
                  <c:v>0.45069999999999999</c:v>
                </c:pt>
                <c:pt idx="31783">
                  <c:v>0.48490000000000005</c:v>
                </c:pt>
                <c:pt idx="31784">
                  <c:v>0.53049999999999997</c:v>
                </c:pt>
                <c:pt idx="31785">
                  <c:v>0.54010000000000002</c:v>
                </c:pt>
                <c:pt idx="31786">
                  <c:v>0.54580000000000006</c:v>
                </c:pt>
                <c:pt idx="31787">
                  <c:v>0.57579999999999998</c:v>
                </c:pt>
                <c:pt idx="31788">
                  <c:v>0.62000000000000011</c:v>
                </c:pt>
                <c:pt idx="31789">
                  <c:v>0.65910000000000002</c:v>
                </c:pt>
                <c:pt idx="31790">
                  <c:v>0.67359999999999998</c:v>
                </c:pt>
                <c:pt idx="31791">
                  <c:v>0.80840000000000001</c:v>
                </c:pt>
                <c:pt idx="31792">
                  <c:v>0.78210000000000002</c:v>
                </c:pt>
                <c:pt idx="31793">
                  <c:v>0.89170000000000005</c:v>
                </c:pt>
                <c:pt idx="31794">
                  <c:v>0.9406000000000001</c:v>
                </c:pt>
                <c:pt idx="31795">
                  <c:v>1.1355000000000002</c:v>
                </c:pt>
                <c:pt idx="31796">
                  <c:v>1.3503000000000001</c:v>
                </c:pt>
                <c:pt idx="31797">
                  <c:v>1.4585000000000001</c:v>
                </c:pt>
                <c:pt idx="31798">
                  <c:v>1.6023000000000001</c:v>
                </c:pt>
                <c:pt idx="31799">
                  <c:v>1.6446000000000003</c:v>
                </c:pt>
                <c:pt idx="31800">
                  <c:v>1.6202000000000003</c:v>
                </c:pt>
                <c:pt idx="31801">
                  <c:v>1.7492999999999999</c:v>
                </c:pt>
                <c:pt idx="31802">
                  <c:v>1.7454999999999998</c:v>
                </c:pt>
                <c:pt idx="31803">
                  <c:v>1.7873999999999999</c:v>
                </c:pt>
                <c:pt idx="31804">
                  <c:v>1.7744</c:v>
                </c:pt>
                <c:pt idx="31805">
                  <c:v>1.8091999999999999</c:v>
                </c:pt>
                <c:pt idx="31806">
                  <c:v>1.9302000000000001</c:v>
                </c:pt>
                <c:pt idx="31807">
                  <c:v>2.0843000000000003</c:v>
                </c:pt>
                <c:pt idx="31808">
                  <c:v>2.0256000000000003</c:v>
                </c:pt>
                <c:pt idx="31809">
                  <c:v>2.0460000000000003</c:v>
                </c:pt>
                <c:pt idx="31810">
                  <c:v>2.2053000000000003</c:v>
                </c:pt>
                <c:pt idx="31811">
                  <c:v>2.2489000000000003</c:v>
                </c:pt>
                <c:pt idx="31812">
                  <c:v>2.2015000000000002</c:v>
                </c:pt>
                <c:pt idx="31813">
                  <c:v>2.3235000000000001</c:v>
                </c:pt>
                <c:pt idx="31814">
                  <c:v>2.3649999999999998</c:v>
                </c:pt>
                <c:pt idx="31815">
                  <c:v>2.4044000000000003</c:v>
                </c:pt>
                <c:pt idx="31816">
                  <c:v>2.4144000000000001</c:v>
                </c:pt>
                <c:pt idx="31817">
                  <c:v>2.4550999999999998</c:v>
                </c:pt>
                <c:pt idx="31818">
                  <c:v>2.4888000000000003</c:v>
                </c:pt>
                <c:pt idx="31819">
                  <c:v>2.5297999999999998</c:v>
                </c:pt>
                <c:pt idx="31820">
                  <c:v>2.5405000000000002</c:v>
                </c:pt>
                <c:pt idx="31821">
                  <c:v>2.5708000000000002</c:v>
                </c:pt>
                <c:pt idx="31822">
                  <c:v>2.6047000000000002</c:v>
                </c:pt>
                <c:pt idx="31823">
                  <c:v>2.6180000000000003</c:v>
                </c:pt>
                <c:pt idx="31824">
                  <c:v>2.6305000000000001</c:v>
                </c:pt>
                <c:pt idx="31825">
                  <c:v>2.6428000000000003</c:v>
                </c:pt>
                <c:pt idx="31826">
                  <c:v>2.6792000000000002</c:v>
                </c:pt>
                <c:pt idx="31827">
                  <c:v>2.6925000000000003</c:v>
                </c:pt>
                <c:pt idx="31828">
                  <c:v>2.6870000000000003</c:v>
                </c:pt>
                <c:pt idx="31829">
                  <c:v>2.7143999999999999</c:v>
                </c:pt>
                <c:pt idx="31830">
                  <c:v>2.7896000000000001</c:v>
                </c:pt>
                <c:pt idx="31831">
                  <c:v>2.7827999999999999</c:v>
                </c:pt>
                <c:pt idx="31832">
                  <c:v>2.8122000000000003</c:v>
                </c:pt>
                <c:pt idx="31833">
                  <c:v>2.8825000000000003</c:v>
                </c:pt>
                <c:pt idx="31834">
                  <c:v>2.8375000000000004</c:v>
                </c:pt>
                <c:pt idx="31835">
                  <c:v>2.8769</c:v>
                </c:pt>
                <c:pt idx="31836">
                  <c:v>2.9608000000000003</c:v>
                </c:pt>
                <c:pt idx="31837">
                  <c:v>3.0093000000000001</c:v>
                </c:pt>
                <c:pt idx="31838">
                  <c:v>3.0531000000000001</c:v>
                </c:pt>
                <c:pt idx="31839">
                  <c:v>2.9843000000000002</c:v>
                </c:pt>
                <c:pt idx="31840">
                  <c:v>2.9816000000000003</c:v>
                </c:pt>
                <c:pt idx="31841">
                  <c:v>3.0222000000000002</c:v>
                </c:pt>
                <c:pt idx="31842">
                  <c:v>3.0248000000000004</c:v>
                </c:pt>
                <c:pt idx="31843">
                  <c:v>3.0264000000000002</c:v>
                </c:pt>
                <c:pt idx="31844">
                  <c:v>3.0440000000000005</c:v>
                </c:pt>
                <c:pt idx="31845">
                  <c:v>3.1173000000000002</c:v>
                </c:pt>
                <c:pt idx="31846">
                  <c:v>3.0701000000000001</c:v>
                </c:pt>
                <c:pt idx="31847">
                  <c:v>3.0489999999999999</c:v>
                </c:pt>
                <c:pt idx="31848">
                  <c:v>3.048</c:v>
                </c:pt>
                <c:pt idx="31849">
                  <c:v>3.0687000000000002</c:v>
                </c:pt>
                <c:pt idx="31850">
                  <c:v>3.0167999999999999</c:v>
                </c:pt>
                <c:pt idx="31851">
                  <c:v>3.0166000000000004</c:v>
                </c:pt>
                <c:pt idx="31852">
                  <c:v>3.0280000000000005</c:v>
                </c:pt>
                <c:pt idx="31853">
                  <c:v>3.0057</c:v>
                </c:pt>
                <c:pt idx="31854">
                  <c:v>2.9670000000000005</c:v>
                </c:pt>
                <c:pt idx="31855">
                  <c:v>2.9866000000000001</c:v>
                </c:pt>
                <c:pt idx="31856">
                  <c:v>2.9984000000000002</c:v>
                </c:pt>
                <c:pt idx="31857">
                  <c:v>2.9463000000000004</c:v>
                </c:pt>
                <c:pt idx="31858">
                  <c:v>3.0085999999999999</c:v>
                </c:pt>
                <c:pt idx="31859">
                  <c:v>2.9325000000000001</c:v>
                </c:pt>
                <c:pt idx="31860">
                  <c:v>3.0155000000000003</c:v>
                </c:pt>
                <c:pt idx="31861">
                  <c:v>3.0379000000000005</c:v>
                </c:pt>
                <c:pt idx="31862">
                  <c:v>2.9748999999999999</c:v>
                </c:pt>
                <c:pt idx="31863">
                  <c:v>2.9153000000000002</c:v>
                </c:pt>
                <c:pt idx="31864">
                  <c:v>2.8434000000000004</c:v>
                </c:pt>
                <c:pt idx="31865">
                  <c:v>2.8452999999999999</c:v>
                </c:pt>
                <c:pt idx="31866">
                  <c:v>2.9180000000000001</c:v>
                </c:pt>
                <c:pt idx="31867">
                  <c:v>2.7835999999999999</c:v>
                </c:pt>
                <c:pt idx="31868">
                  <c:v>2.9526000000000003</c:v>
                </c:pt>
                <c:pt idx="31869">
                  <c:v>2.9094000000000002</c:v>
                </c:pt>
                <c:pt idx="31870">
                  <c:v>2.6725000000000003</c:v>
                </c:pt>
                <c:pt idx="31871">
                  <c:v>2.4281000000000001</c:v>
                </c:pt>
                <c:pt idx="31872">
                  <c:v>2.4058000000000002</c:v>
                </c:pt>
                <c:pt idx="31873">
                  <c:v>2.3487</c:v>
                </c:pt>
                <c:pt idx="31874">
                  <c:v>2.2117</c:v>
                </c:pt>
                <c:pt idx="31875">
                  <c:v>2.1541000000000001</c:v>
                </c:pt>
                <c:pt idx="31876">
                  <c:v>2.1984000000000004</c:v>
                </c:pt>
                <c:pt idx="31877">
                  <c:v>2.2355</c:v>
                </c:pt>
                <c:pt idx="31878">
                  <c:v>2.1748000000000003</c:v>
                </c:pt>
                <c:pt idx="31879">
                  <c:v>2.137</c:v>
                </c:pt>
                <c:pt idx="31880">
                  <c:v>2.0299</c:v>
                </c:pt>
                <c:pt idx="31881">
                  <c:v>2.0106000000000002</c:v>
                </c:pt>
                <c:pt idx="31882">
                  <c:v>1.9981000000000002</c:v>
                </c:pt>
                <c:pt idx="31883">
                  <c:v>1.9866000000000001</c:v>
                </c:pt>
                <c:pt idx="31884">
                  <c:v>1.9803000000000002</c:v>
                </c:pt>
                <c:pt idx="31885">
                  <c:v>1.9518000000000002</c:v>
                </c:pt>
                <c:pt idx="31886">
                  <c:v>1.9047000000000001</c:v>
                </c:pt>
                <c:pt idx="31887">
                  <c:v>1.8813</c:v>
                </c:pt>
                <c:pt idx="31888">
                  <c:v>1.8643000000000001</c:v>
                </c:pt>
                <c:pt idx="31889">
                  <c:v>1.8963000000000001</c:v>
                </c:pt>
                <c:pt idx="31890">
                  <c:v>1.9969000000000001</c:v>
                </c:pt>
                <c:pt idx="31891">
                  <c:v>1.8327000000000002</c:v>
                </c:pt>
                <c:pt idx="31892">
                  <c:v>1.9497</c:v>
                </c:pt>
                <c:pt idx="31893">
                  <c:v>1.8369</c:v>
                </c:pt>
                <c:pt idx="31894">
                  <c:v>1.8921000000000001</c:v>
                </c:pt>
                <c:pt idx="31895">
                  <c:v>1.9786999999999999</c:v>
                </c:pt>
                <c:pt idx="31896">
                  <c:v>1.897</c:v>
                </c:pt>
                <c:pt idx="31897">
                  <c:v>1.8756000000000002</c:v>
                </c:pt>
                <c:pt idx="31898">
                  <c:v>1.7564000000000002</c:v>
                </c:pt>
                <c:pt idx="31899">
                  <c:v>1.6021999999999998</c:v>
                </c:pt>
                <c:pt idx="31900">
                  <c:v>1.5792999999999999</c:v>
                </c:pt>
                <c:pt idx="31901">
                  <c:v>1.4722</c:v>
                </c:pt>
                <c:pt idx="31902">
                  <c:v>1.4995000000000001</c:v>
                </c:pt>
                <c:pt idx="31903">
                  <c:v>1.3340000000000001</c:v>
                </c:pt>
                <c:pt idx="31904">
                  <c:v>1.2696000000000001</c:v>
                </c:pt>
                <c:pt idx="31905">
                  <c:v>1.3198000000000001</c:v>
                </c:pt>
                <c:pt idx="31906">
                  <c:v>1.2071000000000001</c:v>
                </c:pt>
                <c:pt idx="31907">
                  <c:v>1.2301000000000002</c:v>
                </c:pt>
                <c:pt idx="31908">
                  <c:v>1.1897</c:v>
                </c:pt>
                <c:pt idx="31909">
                  <c:v>1.131</c:v>
                </c:pt>
                <c:pt idx="31910">
                  <c:v>1.165</c:v>
                </c:pt>
                <c:pt idx="31911">
                  <c:v>1.1388</c:v>
                </c:pt>
                <c:pt idx="31912">
                  <c:v>1.1259000000000001</c:v>
                </c:pt>
                <c:pt idx="31913">
                  <c:v>1.0849</c:v>
                </c:pt>
                <c:pt idx="31914">
                  <c:v>1.0845</c:v>
                </c:pt>
                <c:pt idx="31915">
                  <c:v>1.0757999999999999</c:v>
                </c:pt>
                <c:pt idx="31916">
                  <c:v>1.0414000000000001</c:v>
                </c:pt>
                <c:pt idx="31917">
                  <c:v>1.0296000000000001</c:v>
                </c:pt>
                <c:pt idx="31918">
                  <c:v>1.0064</c:v>
                </c:pt>
                <c:pt idx="31919">
                  <c:v>1.0272000000000001</c:v>
                </c:pt>
                <c:pt idx="31920">
                  <c:v>0.97780000000000011</c:v>
                </c:pt>
                <c:pt idx="31921">
                  <c:v>0.97520000000000007</c:v>
                </c:pt>
                <c:pt idx="31922">
                  <c:v>0.94710000000000005</c:v>
                </c:pt>
                <c:pt idx="31923">
                  <c:v>0.94070000000000009</c:v>
                </c:pt>
                <c:pt idx="31924">
                  <c:v>0.94480000000000008</c:v>
                </c:pt>
                <c:pt idx="31925">
                  <c:v>0.88510000000000011</c:v>
                </c:pt>
                <c:pt idx="31926">
                  <c:v>0.91460000000000008</c:v>
                </c:pt>
                <c:pt idx="31927">
                  <c:v>0.92759999999999998</c:v>
                </c:pt>
                <c:pt idx="31928">
                  <c:v>0.86370000000000013</c:v>
                </c:pt>
                <c:pt idx="31929">
                  <c:v>0.84909999999999997</c:v>
                </c:pt>
                <c:pt idx="31930">
                  <c:v>0.87919999999999998</c:v>
                </c:pt>
                <c:pt idx="31931">
                  <c:v>0.82</c:v>
                </c:pt>
                <c:pt idx="31932">
                  <c:v>0.82739999999999991</c:v>
                </c:pt>
                <c:pt idx="31933">
                  <c:v>0.80530000000000013</c:v>
                </c:pt>
                <c:pt idx="31934">
                  <c:v>0.79110000000000003</c:v>
                </c:pt>
                <c:pt idx="31935">
                  <c:v>0.81010000000000015</c:v>
                </c:pt>
                <c:pt idx="31936">
                  <c:v>0.82110000000000005</c:v>
                </c:pt>
                <c:pt idx="31937">
                  <c:v>0.79780000000000006</c:v>
                </c:pt>
                <c:pt idx="31938">
                  <c:v>0.7924000000000001</c:v>
                </c:pt>
                <c:pt idx="31939">
                  <c:v>0.78029999999999999</c:v>
                </c:pt>
                <c:pt idx="31940">
                  <c:v>0.76980000000000004</c:v>
                </c:pt>
                <c:pt idx="31941">
                  <c:v>0.77220000000000011</c:v>
                </c:pt>
                <c:pt idx="31942">
                  <c:v>0.73819999999999997</c:v>
                </c:pt>
                <c:pt idx="31943">
                  <c:v>0.74060000000000004</c:v>
                </c:pt>
                <c:pt idx="31944">
                  <c:v>0.75290000000000001</c:v>
                </c:pt>
                <c:pt idx="31945">
                  <c:v>0.72389999999999999</c:v>
                </c:pt>
                <c:pt idx="31946">
                  <c:v>0.71079999999999999</c:v>
                </c:pt>
                <c:pt idx="31947">
                  <c:v>0.69750000000000001</c:v>
                </c:pt>
                <c:pt idx="31948">
                  <c:v>0.70220000000000005</c:v>
                </c:pt>
                <c:pt idx="31949">
                  <c:v>0.70740000000000003</c:v>
                </c:pt>
                <c:pt idx="31950">
                  <c:v>0.67010000000000003</c:v>
                </c:pt>
                <c:pt idx="31951">
                  <c:v>0.69450000000000012</c:v>
                </c:pt>
                <c:pt idx="31952">
                  <c:v>0.67759999999999998</c:v>
                </c:pt>
                <c:pt idx="31953">
                  <c:v>0.66890000000000005</c:v>
                </c:pt>
                <c:pt idx="31954">
                  <c:v>0.64070000000000005</c:v>
                </c:pt>
                <c:pt idx="31955">
                  <c:v>0.58490000000000009</c:v>
                </c:pt>
                <c:pt idx="31956">
                  <c:v>0.58510000000000006</c:v>
                </c:pt>
                <c:pt idx="31957">
                  <c:v>0.60370000000000001</c:v>
                </c:pt>
                <c:pt idx="31958">
                  <c:v>0.5978</c:v>
                </c:pt>
                <c:pt idx="31959">
                  <c:v>0.59450000000000003</c:v>
                </c:pt>
                <c:pt idx="31960">
                  <c:v>0.60580000000000001</c:v>
                </c:pt>
                <c:pt idx="31961">
                  <c:v>0.57150000000000001</c:v>
                </c:pt>
                <c:pt idx="31962">
                  <c:v>0.56710000000000005</c:v>
                </c:pt>
                <c:pt idx="31963">
                  <c:v>0.56420000000000003</c:v>
                </c:pt>
                <c:pt idx="31964">
                  <c:v>0.56810000000000005</c:v>
                </c:pt>
                <c:pt idx="31965">
                  <c:v>0.56530000000000002</c:v>
                </c:pt>
                <c:pt idx="31966">
                  <c:v>0.5716</c:v>
                </c:pt>
                <c:pt idx="31967">
                  <c:v>0.52700000000000002</c:v>
                </c:pt>
                <c:pt idx="31968">
                  <c:v>0.54269999999999996</c:v>
                </c:pt>
                <c:pt idx="31969">
                  <c:v>0.53100000000000003</c:v>
                </c:pt>
                <c:pt idx="31970">
                  <c:v>0.51660000000000006</c:v>
                </c:pt>
                <c:pt idx="31971">
                  <c:v>0.50719999999999998</c:v>
                </c:pt>
                <c:pt idx="31972">
                  <c:v>0.51029999999999998</c:v>
                </c:pt>
                <c:pt idx="31973">
                  <c:v>0.48860000000000003</c:v>
                </c:pt>
                <c:pt idx="31974">
                  <c:v>0.47859999999999997</c:v>
                </c:pt>
                <c:pt idx="31975">
                  <c:v>0.4819</c:v>
                </c:pt>
                <c:pt idx="31976">
                  <c:v>0.47039999999999998</c:v>
                </c:pt>
                <c:pt idx="31977">
                  <c:v>0.45190000000000002</c:v>
                </c:pt>
                <c:pt idx="31978">
                  <c:v>0.45960000000000001</c:v>
                </c:pt>
                <c:pt idx="31979">
                  <c:v>0.46130000000000004</c:v>
                </c:pt>
                <c:pt idx="31980">
                  <c:v>0.45660000000000001</c:v>
                </c:pt>
                <c:pt idx="31981">
                  <c:v>0.45450000000000002</c:v>
                </c:pt>
                <c:pt idx="31982">
                  <c:v>0.44829999999999998</c:v>
                </c:pt>
                <c:pt idx="31983">
                  <c:v>0.44130000000000003</c:v>
                </c:pt>
                <c:pt idx="31984">
                  <c:v>0.4284</c:v>
                </c:pt>
                <c:pt idx="31985">
                  <c:v>0.42690000000000006</c:v>
                </c:pt>
                <c:pt idx="31986">
                  <c:v>0.42500000000000004</c:v>
                </c:pt>
                <c:pt idx="31987">
                  <c:v>0.40500000000000003</c:v>
                </c:pt>
                <c:pt idx="31988">
                  <c:v>0.4032</c:v>
                </c:pt>
                <c:pt idx="31989">
                  <c:v>0.40080000000000005</c:v>
                </c:pt>
                <c:pt idx="31990">
                  <c:v>0.39450000000000002</c:v>
                </c:pt>
                <c:pt idx="31991">
                  <c:v>0.38880000000000003</c:v>
                </c:pt>
                <c:pt idx="31992">
                  <c:v>0.379</c:v>
                </c:pt>
                <c:pt idx="31993">
                  <c:v>0.37930000000000003</c:v>
                </c:pt>
                <c:pt idx="31994">
                  <c:v>0.38190000000000002</c:v>
                </c:pt>
                <c:pt idx="31995">
                  <c:v>0.3654</c:v>
                </c:pt>
                <c:pt idx="31996">
                  <c:v>0.35510000000000003</c:v>
                </c:pt>
                <c:pt idx="31997">
                  <c:v>0.36050000000000004</c:v>
                </c:pt>
                <c:pt idx="31998">
                  <c:v>0.35390000000000005</c:v>
                </c:pt>
                <c:pt idx="31999">
                  <c:v>0.34950000000000003</c:v>
                </c:pt>
                <c:pt idx="32000">
                  <c:v>0.34720000000000001</c:v>
                </c:pt>
                <c:pt idx="32001">
                  <c:v>0.3427</c:v>
                </c:pt>
                <c:pt idx="32002">
                  <c:v>0.33570000000000005</c:v>
                </c:pt>
                <c:pt idx="32003">
                  <c:v>0.33750000000000002</c:v>
                </c:pt>
                <c:pt idx="32004">
                  <c:v>0.32830000000000004</c:v>
                </c:pt>
                <c:pt idx="32005">
                  <c:v>0.32570000000000005</c:v>
                </c:pt>
                <c:pt idx="32006">
                  <c:v>0.3286</c:v>
                </c:pt>
                <c:pt idx="32007">
                  <c:v>0.32410000000000005</c:v>
                </c:pt>
                <c:pt idx="32008">
                  <c:v>0.31810000000000005</c:v>
                </c:pt>
                <c:pt idx="32009">
                  <c:v>0.317</c:v>
                </c:pt>
                <c:pt idx="32010">
                  <c:v>0.31170000000000003</c:v>
                </c:pt>
                <c:pt idx="32011">
                  <c:v>0.31360000000000005</c:v>
                </c:pt>
                <c:pt idx="32012">
                  <c:v>0.30720000000000003</c:v>
                </c:pt>
                <c:pt idx="32013">
                  <c:v>0.2984</c:v>
                </c:pt>
                <c:pt idx="32014">
                  <c:v>0.29930000000000001</c:v>
                </c:pt>
                <c:pt idx="32015">
                  <c:v>0.28820000000000001</c:v>
                </c:pt>
                <c:pt idx="32016">
                  <c:v>0.28439999999999999</c:v>
                </c:pt>
                <c:pt idx="32017">
                  <c:v>0.28740000000000004</c:v>
                </c:pt>
                <c:pt idx="32018">
                  <c:v>0.28340000000000004</c:v>
                </c:pt>
                <c:pt idx="32019">
                  <c:v>0.27700000000000002</c:v>
                </c:pt>
                <c:pt idx="32020">
                  <c:v>0.27690000000000003</c:v>
                </c:pt>
                <c:pt idx="32021">
                  <c:v>0.27599999999999997</c:v>
                </c:pt>
                <c:pt idx="32022">
                  <c:v>0.27250000000000002</c:v>
                </c:pt>
                <c:pt idx="32023">
                  <c:v>0.26840000000000003</c:v>
                </c:pt>
                <c:pt idx="32024">
                  <c:v>0.27</c:v>
                </c:pt>
                <c:pt idx="32025">
                  <c:v>0.26280000000000003</c:v>
                </c:pt>
                <c:pt idx="32026">
                  <c:v>0.26540000000000002</c:v>
                </c:pt>
                <c:pt idx="32027">
                  <c:v>0.26480000000000004</c:v>
                </c:pt>
                <c:pt idx="32028">
                  <c:v>0.25590000000000002</c:v>
                </c:pt>
                <c:pt idx="32029">
                  <c:v>0.26130000000000003</c:v>
                </c:pt>
                <c:pt idx="32030">
                  <c:v>0.25779999999999997</c:v>
                </c:pt>
                <c:pt idx="32031">
                  <c:v>0.251</c:v>
                </c:pt>
                <c:pt idx="32032">
                  <c:v>0.2576</c:v>
                </c:pt>
                <c:pt idx="32033">
                  <c:v>0.251</c:v>
                </c:pt>
                <c:pt idx="32034">
                  <c:v>0.25270000000000004</c:v>
                </c:pt>
                <c:pt idx="32035">
                  <c:v>0.24880000000000002</c:v>
                </c:pt>
                <c:pt idx="32036">
                  <c:v>0.24230000000000002</c:v>
                </c:pt>
                <c:pt idx="32037">
                  <c:v>0.24710000000000001</c:v>
                </c:pt>
                <c:pt idx="32038">
                  <c:v>0.24140000000000003</c:v>
                </c:pt>
                <c:pt idx="32039">
                  <c:v>0.23620000000000002</c:v>
                </c:pt>
                <c:pt idx="32040">
                  <c:v>0.23650000000000004</c:v>
                </c:pt>
                <c:pt idx="32041">
                  <c:v>0.23450000000000004</c:v>
                </c:pt>
                <c:pt idx="32042">
                  <c:v>0.23210000000000003</c:v>
                </c:pt>
                <c:pt idx="32043">
                  <c:v>0.23150000000000001</c:v>
                </c:pt>
                <c:pt idx="32044">
                  <c:v>0.23260000000000003</c:v>
                </c:pt>
                <c:pt idx="32045">
                  <c:v>0.22860000000000003</c:v>
                </c:pt>
                <c:pt idx="32046">
                  <c:v>0.2283</c:v>
                </c:pt>
                <c:pt idx="32047">
                  <c:v>0.22750000000000001</c:v>
                </c:pt>
                <c:pt idx="32048">
                  <c:v>0.22870000000000001</c:v>
                </c:pt>
                <c:pt idx="32049">
                  <c:v>0.22890000000000002</c:v>
                </c:pt>
                <c:pt idx="32050">
                  <c:v>0.22799999999999998</c:v>
                </c:pt>
                <c:pt idx="32051">
                  <c:v>0.23250000000000004</c:v>
                </c:pt>
                <c:pt idx="32052">
                  <c:v>0.23500000000000001</c:v>
                </c:pt>
                <c:pt idx="32053">
                  <c:v>0.2339</c:v>
                </c:pt>
                <c:pt idx="32054">
                  <c:v>0.23870000000000002</c:v>
                </c:pt>
                <c:pt idx="32055">
                  <c:v>0.23980000000000001</c:v>
                </c:pt>
                <c:pt idx="32056">
                  <c:v>0.24020000000000002</c:v>
                </c:pt>
                <c:pt idx="32057">
                  <c:v>0.25659999999999999</c:v>
                </c:pt>
                <c:pt idx="32058">
                  <c:v>0.26520000000000005</c:v>
                </c:pt>
                <c:pt idx="32059">
                  <c:v>0.27639999999999998</c:v>
                </c:pt>
                <c:pt idx="32060">
                  <c:v>0.29430000000000001</c:v>
                </c:pt>
                <c:pt idx="32061">
                  <c:v>0.30110000000000003</c:v>
                </c:pt>
                <c:pt idx="32062">
                  <c:v>0.30740000000000001</c:v>
                </c:pt>
                <c:pt idx="32063">
                  <c:v>0.3453</c:v>
                </c:pt>
                <c:pt idx="32064">
                  <c:v>0.35910000000000003</c:v>
                </c:pt>
                <c:pt idx="32065">
                  <c:v>0.38500000000000001</c:v>
                </c:pt>
                <c:pt idx="32066">
                  <c:v>0.4133</c:v>
                </c:pt>
                <c:pt idx="32067">
                  <c:v>0.41470000000000007</c:v>
                </c:pt>
                <c:pt idx="32068">
                  <c:v>0.46040000000000003</c:v>
                </c:pt>
                <c:pt idx="32069">
                  <c:v>0.49640000000000006</c:v>
                </c:pt>
                <c:pt idx="32070">
                  <c:v>0.59460000000000002</c:v>
                </c:pt>
                <c:pt idx="32071">
                  <c:v>0.63019999999999998</c:v>
                </c:pt>
                <c:pt idx="32072">
                  <c:v>0.64790000000000003</c:v>
                </c:pt>
                <c:pt idx="32073">
                  <c:v>0.66480000000000006</c:v>
                </c:pt>
                <c:pt idx="32074">
                  <c:v>0.70640000000000003</c:v>
                </c:pt>
                <c:pt idx="32075">
                  <c:v>0.7036</c:v>
                </c:pt>
                <c:pt idx="32076">
                  <c:v>0.71790000000000009</c:v>
                </c:pt>
                <c:pt idx="32077">
                  <c:v>0.75519999999999998</c:v>
                </c:pt>
                <c:pt idx="32078">
                  <c:v>0.81150000000000011</c:v>
                </c:pt>
                <c:pt idx="32079">
                  <c:v>0.8165</c:v>
                </c:pt>
                <c:pt idx="32080">
                  <c:v>0.8358000000000001</c:v>
                </c:pt>
                <c:pt idx="32081">
                  <c:v>0.88030000000000008</c:v>
                </c:pt>
                <c:pt idx="32082">
                  <c:v>0.91620000000000013</c:v>
                </c:pt>
                <c:pt idx="32083">
                  <c:v>0.9769000000000001</c:v>
                </c:pt>
                <c:pt idx="32084">
                  <c:v>1.0090000000000001</c:v>
                </c:pt>
                <c:pt idx="32085">
                  <c:v>1.0243</c:v>
                </c:pt>
                <c:pt idx="32086">
                  <c:v>1.1469</c:v>
                </c:pt>
                <c:pt idx="32087">
                  <c:v>1.1884000000000001</c:v>
                </c:pt>
                <c:pt idx="32088">
                  <c:v>1.2370000000000001</c:v>
                </c:pt>
                <c:pt idx="32089">
                  <c:v>1.1965000000000001</c:v>
                </c:pt>
                <c:pt idx="32090">
                  <c:v>1.2610000000000001</c:v>
                </c:pt>
                <c:pt idx="32091">
                  <c:v>1.3151000000000002</c:v>
                </c:pt>
                <c:pt idx="32092">
                  <c:v>1.2438000000000002</c:v>
                </c:pt>
                <c:pt idx="32093">
                  <c:v>1.3118000000000001</c:v>
                </c:pt>
                <c:pt idx="32094">
                  <c:v>1.4125000000000001</c:v>
                </c:pt>
                <c:pt idx="32095">
                  <c:v>1.6010000000000002</c:v>
                </c:pt>
                <c:pt idx="32096">
                  <c:v>1.6025</c:v>
                </c:pt>
                <c:pt idx="32097">
                  <c:v>1.69</c:v>
                </c:pt>
                <c:pt idx="32098">
                  <c:v>1.9264000000000001</c:v>
                </c:pt>
                <c:pt idx="32099">
                  <c:v>2.0838999999999999</c:v>
                </c:pt>
                <c:pt idx="32100">
                  <c:v>2.1903000000000001</c:v>
                </c:pt>
                <c:pt idx="32101">
                  <c:v>2.6386000000000003</c:v>
                </c:pt>
                <c:pt idx="32102">
                  <c:v>3.1537000000000002</c:v>
                </c:pt>
                <c:pt idx="32103">
                  <c:v>3.0207000000000002</c:v>
                </c:pt>
                <c:pt idx="32104">
                  <c:v>2.8551000000000002</c:v>
                </c:pt>
                <c:pt idx="32105">
                  <c:v>3.4183000000000003</c:v>
                </c:pt>
                <c:pt idx="32106">
                  <c:v>3.4927000000000001</c:v>
                </c:pt>
                <c:pt idx="32107">
                  <c:v>3.3489</c:v>
                </c:pt>
                <c:pt idx="32108">
                  <c:v>3.3363999999999998</c:v>
                </c:pt>
                <c:pt idx="32109">
                  <c:v>3.3018000000000001</c:v>
                </c:pt>
                <c:pt idx="32110">
                  <c:v>3.4087000000000005</c:v>
                </c:pt>
                <c:pt idx="32111">
                  <c:v>3.4958</c:v>
                </c:pt>
                <c:pt idx="32112">
                  <c:v>3.4539000000000004</c:v>
                </c:pt>
                <c:pt idx="32113">
                  <c:v>3.2229999999999999</c:v>
                </c:pt>
                <c:pt idx="32114">
                  <c:v>3.7054000000000005</c:v>
                </c:pt>
                <c:pt idx="32115">
                  <c:v>3.7656000000000001</c:v>
                </c:pt>
                <c:pt idx="32116">
                  <c:v>3.7031999999999998</c:v>
                </c:pt>
                <c:pt idx="32117">
                  <c:v>3.6880000000000006</c:v>
                </c:pt>
                <c:pt idx="32118">
                  <c:v>3.8552</c:v>
                </c:pt>
                <c:pt idx="32119">
                  <c:v>3.7731000000000003</c:v>
                </c:pt>
                <c:pt idx="32120">
                  <c:v>3.8354999999999997</c:v>
                </c:pt>
                <c:pt idx="32121">
                  <c:v>3.8985000000000003</c:v>
                </c:pt>
                <c:pt idx="32122">
                  <c:v>3.9658000000000002</c:v>
                </c:pt>
                <c:pt idx="32123">
                  <c:v>3.9682000000000004</c:v>
                </c:pt>
                <c:pt idx="32124">
                  <c:v>4.0648000000000009</c:v>
                </c:pt>
                <c:pt idx="32125">
                  <c:v>4.0389000000000008</c:v>
                </c:pt>
                <c:pt idx="32126">
                  <c:v>4.0628000000000002</c:v>
                </c:pt>
                <c:pt idx="32127">
                  <c:v>3.9549000000000003</c:v>
                </c:pt>
                <c:pt idx="32128">
                  <c:v>4.0781000000000001</c:v>
                </c:pt>
                <c:pt idx="32129">
                  <c:v>4.1420000000000003</c:v>
                </c:pt>
                <c:pt idx="32130">
                  <c:v>4.1311999999999998</c:v>
                </c:pt>
                <c:pt idx="32131">
                  <c:v>4.0747999999999998</c:v>
                </c:pt>
                <c:pt idx="32132">
                  <c:v>3.8735999999999997</c:v>
                </c:pt>
                <c:pt idx="32133">
                  <c:v>3.9918</c:v>
                </c:pt>
                <c:pt idx="32134">
                  <c:v>4.2329999999999997</c:v>
                </c:pt>
                <c:pt idx="32135">
                  <c:v>4.0506000000000002</c:v>
                </c:pt>
                <c:pt idx="32136">
                  <c:v>4.0698999999999996</c:v>
                </c:pt>
                <c:pt idx="32137">
                  <c:v>3.7773000000000003</c:v>
                </c:pt>
                <c:pt idx="32138">
                  <c:v>4.0438000000000001</c:v>
                </c:pt>
                <c:pt idx="32139">
                  <c:v>3.9286000000000003</c:v>
                </c:pt>
                <c:pt idx="32140">
                  <c:v>4.0362</c:v>
                </c:pt>
                <c:pt idx="32141">
                  <c:v>4.0514000000000001</c:v>
                </c:pt>
                <c:pt idx="32142">
                  <c:v>4.0415000000000001</c:v>
                </c:pt>
                <c:pt idx="32143">
                  <c:v>4.0720000000000001</c:v>
                </c:pt>
                <c:pt idx="32144">
                  <c:v>4.0442</c:v>
                </c:pt>
                <c:pt idx="32145">
                  <c:v>3.8753000000000002</c:v>
                </c:pt>
                <c:pt idx="32146">
                  <c:v>3.95</c:v>
                </c:pt>
                <c:pt idx="32147">
                  <c:v>4.0973999999999995</c:v>
                </c:pt>
                <c:pt idx="32148">
                  <c:v>4.0586000000000002</c:v>
                </c:pt>
                <c:pt idx="32149">
                  <c:v>3.8838000000000004</c:v>
                </c:pt>
                <c:pt idx="32150">
                  <c:v>4.0926</c:v>
                </c:pt>
                <c:pt idx="32151">
                  <c:v>4.0877000000000008</c:v>
                </c:pt>
                <c:pt idx="32152">
                  <c:v>3.7957000000000001</c:v>
                </c:pt>
                <c:pt idx="32153">
                  <c:v>3.9771000000000001</c:v>
                </c:pt>
                <c:pt idx="32154">
                  <c:v>3.9378000000000002</c:v>
                </c:pt>
                <c:pt idx="32155">
                  <c:v>4.0670999999999999</c:v>
                </c:pt>
                <c:pt idx="32156">
                  <c:v>3.6569000000000003</c:v>
                </c:pt>
                <c:pt idx="32157">
                  <c:v>3.6856000000000004</c:v>
                </c:pt>
                <c:pt idx="32158">
                  <c:v>3.9098000000000002</c:v>
                </c:pt>
                <c:pt idx="32159">
                  <c:v>3.8723000000000001</c:v>
                </c:pt>
                <c:pt idx="32160">
                  <c:v>3.4217</c:v>
                </c:pt>
                <c:pt idx="32161">
                  <c:v>3.2649000000000004</c:v>
                </c:pt>
                <c:pt idx="32162">
                  <c:v>3.1948000000000003</c:v>
                </c:pt>
                <c:pt idx="32163">
                  <c:v>3.3359000000000005</c:v>
                </c:pt>
                <c:pt idx="32164">
                  <c:v>3.3145000000000007</c:v>
                </c:pt>
                <c:pt idx="32165">
                  <c:v>3.2171000000000003</c:v>
                </c:pt>
                <c:pt idx="32166">
                  <c:v>3.1140000000000003</c:v>
                </c:pt>
                <c:pt idx="32167">
                  <c:v>3.2698999999999998</c:v>
                </c:pt>
                <c:pt idx="32168">
                  <c:v>3.0186000000000002</c:v>
                </c:pt>
                <c:pt idx="32169">
                  <c:v>3.1248000000000005</c:v>
                </c:pt>
                <c:pt idx="32170">
                  <c:v>3.0643000000000002</c:v>
                </c:pt>
                <c:pt idx="32171">
                  <c:v>2.9354</c:v>
                </c:pt>
                <c:pt idx="32172">
                  <c:v>3.0780000000000003</c:v>
                </c:pt>
                <c:pt idx="32173">
                  <c:v>3.1569000000000003</c:v>
                </c:pt>
                <c:pt idx="32174">
                  <c:v>2.7884000000000002</c:v>
                </c:pt>
                <c:pt idx="32175">
                  <c:v>2.6486000000000001</c:v>
                </c:pt>
                <c:pt idx="32176">
                  <c:v>2.6628000000000003</c:v>
                </c:pt>
                <c:pt idx="32177">
                  <c:v>2.7302</c:v>
                </c:pt>
                <c:pt idx="32178">
                  <c:v>2.5489999999999999</c:v>
                </c:pt>
                <c:pt idx="32179">
                  <c:v>2.6983000000000001</c:v>
                </c:pt>
                <c:pt idx="32180">
                  <c:v>2.4435000000000002</c:v>
                </c:pt>
                <c:pt idx="32181">
                  <c:v>2.3251000000000004</c:v>
                </c:pt>
                <c:pt idx="32182">
                  <c:v>2.1353000000000004</c:v>
                </c:pt>
                <c:pt idx="32183">
                  <c:v>2.1347</c:v>
                </c:pt>
                <c:pt idx="32184">
                  <c:v>1.9411000000000003</c:v>
                </c:pt>
                <c:pt idx="32185">
                  <c:v>1.9067000000000001</c:v>
                </c:pt>
                <c:pt idx="32186">
                  <c:v>1.9558</c:v>
                </c:pt>
                <c:pt idx="32187">
                  <c:v>1.8681000000000001</c:v>
                </c:pt>
                <c:pt idx="32188">
                  <c:v>1.7643000000000002</c:v>
                </c:pt>
                <c:pt idx="32189">
                  <c:v>1.6905999999999999</c:v>
                </c:pt>
                <c:pt idx="32190">
                  <c:v>1.6550000000000002</c:v>
                </c:pt>
                <c:pt idx="32191">
                  <c:v>1.6015999999999999</c:v>
                </c:pt>
                <c:pt idx="32192">
                  <c:v>1.5646000000000002</c:v>
                </c:pt>
                <c:pt idx="32193">
                  <c:v>1.5143000000000002</c:v>
                </c:pt>
                <c:pt idx="32194">
                  <c:v>1.4908000000000001</c:v>
                </c:pt>
                <c:pt idx="32195">
                  <c:v>1.4307000000000001</c:v>
                </c:pt>
                <c:pt idx="32196">
                  <c:v>1.4291</c:v>
                </c:pt>
                <c:pt idx="32197">
                  <c:v>1.3859000000000001</c:v>
                </c:pt>
                <c:pt idx="32198">
                  <c:v>1.3423</c:v>
                </c:pt>
                <c:pt idx="32199">
                  <c:v>1.3394000000000001</c:v>
                </c:pt>
                <c:pt idx="32200">
                  <c:v>1.3002000000000002</c:v>
                </c:pt>
                <c:pt idx="32201">
                  <c:v>1.2761</c:v>
                </c:pt>
                <c:pt idx="32202">
                  <c:v>1.2596000000000001</c:v>
                </c:pt>
                <c:pt idx="32203">
                  <c:v>1.2452000000000001</c:v>
                </c:pt>
                <c:pt idx="32204">
                  <c:v>1.2126000000000001</c:v>
                </c:pt>
                <c:pt idx="32205">
                  <c:v>1.1866000000000001</c:v>
                </c:pt>
                <c:pt idx="32206">
                  <c:v>1.169</c:v>
                </c:pt>
                <c:pt idx="32207">
                  <c:v>1.1400000000000001</c:v>
                </c:pt>
                <c:pt idx="32208">
                  <c:v>1.1145</c:v>
                </c:pt>
                <c:pt idx="32209">
                  <c:v>1.1256000000000002</c:v>
                </c:pt>
                <c:pt idx="32210">
                  <c:v>1.0960000000000001</c:v>
                </c:pt>
                <c:pt idx="32211">
                  <c:v>1.0635999999999999</c:v>
                </c:pt>
                <c:pt idx="32212">
                  <c:v>1.0433000000000001</c:v>
                </c:pt>
                <c:pt idx="32213">
                  <c:v>1.0235000000000001</c:v>
                </c:pt>
                <c:pt idx="32214">
                  <c:v>0.99199999999999999</c:v>
                </c:pt>
                <c:pt idx="32215">
                  <c:v>0.99060000000000015</c:v>
                </c:pt>
                <c:pt idx="32216">
                  <c:v>0.94019999999999992</c:v>
                </c:pt>
                <c:pt idx="32217">
                  <c:v>0.97319999999999995</c:v>
                </c:pt>
                <c:pt idx="32218">
                  <c:v>0.96649999999999991</c:v>
                </c:pt>
                <c:pt idx="32219">
                  <c:v>0.93490000000000006</c:v>
                </c:pt>
                <c:pt idx="32220">
                  <c:v>0.91690000000000005</c:v>
                </c:pt>
                <c:pt idx="32221">
                  <c:v>0.88040000000000007</c:v>
                </c:pt>
                <c:pt idx="32222">
                  <c:v>0.87380000000000002</c:v>
                </c:pt>
                <c:pt idx="32223">
                  <c:v>0.85099999999999998</c:v>
                </c:pt>
                <c:pt idx="32224">
                  <c:v>0.86110000000000009</c:v>
                </c:pt>
                <c:pt idx="32225">
                  <c:v>0.8650000000000001</c:v>
                </c:pt>
                <c:pt idx="32226">
                  <c:v>0.85980000000000012</c:v>
                </c:pt>
                <c:pt idx="32227">
                  <c:v>0.86030000000000006</c:v>
                </c:pt>
                <c:pt idx="32228">
                  <c:v>0.84700000000000009</c:v>
                </c:pt>
                <c:pt idx="32229">
                  <c:v>0.85760000000000014</c:v>
                </c:pt>
                <c:pt idx="32230">
                  <c:v>0.79570000000000007</c:v>
                </c:pt>
                <c:pt idx="32231">
                  <c:v>0.81180000000000008</c:v>
                </c:pt>
                <c:pt idx="32232">
                  <c:v>0.82720000000000005</c:v>
                </c:pt>
                <c:pt idx="32233">
                  <c:v>0.8427</c:v>
                </c:pt>
                <c:pt idx="32234">
                  <c:v>0.7923</c:v>
                </c:pt>
                <c:pt idx="32235">
                  <c:v>0.76880000000000004</c:v>
                </c:pt>
                <c:pt idx="32236">
                  <c:v>0.77510000000000012</c:v>
                </c:pt>
                <c:pt idx="32237">
                  <c:v>0.73880000000000001</c:v>
                </c:pt>
                <c:pt idx="32238">
                  <c:v>0.7844000000000001</c:v>
                </c:pt>
                <c:pt idx="32239">
                  <c:v>0.746</c:v>
                </c:pt>
                <c:pt idx="32240">
                  <c:v>0.72670000000000012</c:v>
                </c:pt>
                <c:pt idx="32241">
                  <c:v>0.73940000000000006</c:v>
                </c:pt>
                <c:pt idx="32242">
                  <c:v>0.7511000000000001</c:v>
                </c:pt>
                <c:pt idx="32243">
                  <c:v>0.7229000000000001</c:v>
                </c:pt>
                <c:pt idx="32244">
                  <c:v>0.74080000000000013</c:v>
                </c:pt>
                <c:pt idx="32245">
                  <c:v>0.73580000000000001</c:v>
                </c:pt>
                <c:pt idx="32246">
                  <c:v>0.72820000000000007</c:v>
                </c:pt>
                <c:pt idx="32247">
                  <c:v>0.70630000000000004</c:v>
                </c:pt>
                <c:pt idx="32248">
                  <c:v>0.71460000000000001</c:v>
                </c:pt>
                <c:pt idx="32249">
                  <c:v>0.71560000000000001</c:v>
                </c:pt>
                <c:pt idx="32250">
                  <c:v>0.6845</c:v>
                </c:pt>
                <c:pt idx="32251">
                  <c:v>0.67240000000000011</c:v>
                </c:pt>
                <c:pt idx="32252">
                  <c:v>0.68330000000000002</c:v>
                </c:pt>
                <c:pt idx="32253">
                  <c:v>0.65010000000000012</c:v>
                </c:pt>
                <c:pt idx="32254">
                  <c:v>0.64450000000000007</c:v>
                </c:pt>
                <c:pt idx="32255">
                  <c:v>0.64090000000000003</c:v>
                </c:pt>
                <c:pt idx="32256">
                  <c:v>0.63280000000000003</c:v>
                </c:pt>
                <c:pt idx="32257">
                  <c:v>0.62140000000000006</c:v>
                </c:pt>
                <c:pt idx="32258">
                  <c:v>0.62720000000000009</c:v>
                </c:pt>
                <c:pt idx="32259">
                  <c:v>0.62009999999999998</c:v>
                </c:pt>
                <c:pt idx="32260">
                  <c:v>0.6008</c:v>
                </c:pt>
                <c:pt idx="32261">
                  <c:v>0.59610000000000007</c:v>
                </c:pt>
                <c:pt idx="32262">
                  <c:v>0.60530000000000006</c:v>
                </c:pt>
                <c:pt idx="32263">
                  <c:v>0.59500000000000008</c:v>
                </c:pt>
                <c:pt idx="32264">
                  <c:v>0.58150000000000002</c:v>
                </c:pt>
                <c:pt idx="32265">
                  <c:v>0.56600000000000006</c:v>
                </c:pt>
                <c:pt idx="32266">
                  <c:v>0.57110000000000005</c:v>
                </c:pt>
                <c:pt idx="32267">
                  <c:v>0.56399999999999995</c:v>
                </c:pt>
                <c:pt idx="32268">
                  <c:v>0.55549999999999999</c:v>
                </c:pt>
                <c:pt idx="32269">
                  <c:v>0.54220000000000002</c:v>
                </c:pt>
                <c:pt idx="32270">
                  <c:v>0.55570000000000008</c:v>
                </c:pt>
                <c:pt idx="32271">
                  <c:v>0.55510000000000004</c:v>
                </c:pt>
                <c:pt idx="32272">
                  <c:v>0.54080000000000006</c:v>
                </c:pt>
                <c:pt idx="32273">
                  <c:v>0.53100000000000003</c:v>
                </c:pt>
                <c:pt idx="32274">
                  <c:v>0.52640000000000009</c:v>
                </c:pt>
                <c:pt idx="32275">
                  <c:v>0.52690000000000003</c:v>
                </c:pt>
                <c:pt idx="32276">
                  <c:v>0.52190000000000003</c:v>
                </c:pt>
                <c:pt idx="32277">
                  <c:v>0.5171</c:v>
                </c:pt>
                <c:pt idx="32278">
                  <c:v>0.5101</c:v>
                </c:pt>
                <c:pt idx="32279">
                  <c:v>0.5</c:v>
                </c:pt>
                <c:pt idx="32280">
                  <c:v>0.49230000000000002</c:v>
                </c:pt>
                <c:pt idx="32281">
                  <c:v>0.49100000000000005</c:v>
                </c:pt>
                <c:pt idx="32282">
                  <c:v>0.48560000000000003</c:v>
                </c:pt>
                <c:pt idx="32283">
                  <c:v>0.47510000000000008</c:v>
                </c:pt>
                <c:pt idx="32284">
                  <c:v>0.47030000000000005</c:v>
                </c:pt>
                <c:pt idx="32285">
                  <c:v>0.47170000000000001</c:v>
                </c:pt>
                <c:pt idx="32286">
                  <c:v>0.46050000000000008</c:v>
                </c:pt>
                <c:pt idx="32287">
                  <c:v>0.45740000000000003</c:v>
                </c:pt>
                <c:pt idx="32288">
                  <c:v>0.4556</c:v>
                </c:pt>
                <c:pt idx="32289">
                  <c:v>0.44720000000000004</c:v>
                </c:pt>
                <c:pt idx="32290">
                  <c:v>0.45010000000000006</c:v>
                </c:pt>
                <c:pt idx="32291">
                  <c:v>0.44580000000000003</c:v>
                </c:pt>
                <c:pt idx="32292">
                  <c:v>0.44550000000000001</c:v>
                </c:pt>
                <c:pt idx="32293">
                  <c:v>0.43099999999999999</c:v>
                </c:pt>
                <c:pt idx="32294">
                  <c:v>0.42320000000000002</c:v>
                </c:pt>
                <c:pt idx="32295">
                  <c:v>0.42050000000000004</c:v>
                </c:pt>
                <c:pt idx="32296">
                  <c:v>0.41900000000000004</c:v>
                </c:pt>
                <c:pt idx="32297">
                  <c:v>0.41840000000000005</c:v>
                </c:pt>
                <c:pt idx="32298">
                  <c:v>0.42000000000000004</c:v>
                </c:pt>
                <c:pt idx="32299">
                  <c:v>0.42470000000000002</c:v>
                </c:pt>
                <c:pt idx="32300">
                  <c:v>0.40960000000000002</c:v>
                </c:pt>
                <c:pt idx="32301">
                  <c:v>0.40670000000000006</c:v>
                </c:pt>
                <c:pt idx="32302">
                  <c:v>0.41490000000000005</c:v>
                </c:pt>
                <c:pt idx="32303">
                  <c:v>0.40739999999999998</c:v>
                </c:pt>
                <c:pt idx="32304">
                  <c:v>0.4047</c:v>
                </c:pt>
                <c:pt idx="32305">
                  <c:v>0.40250000000000008</c:v>
                </c:pt>
                <c:pt idx="32306">
                  <c:v>0.38340000000000002</c:v>
                </c:pt>
                <c:pt idx="32307">
                  <c:v>0.38020000000000004</c:v>
                </c:pt>
                <c:pt idx="32308">
                  <c:v>0.38610000000000005</c:v>
                </c:pt>
                <c:pt idx="32309">
                  <c:v>0.379</c:v>
                </c:pt>
                <c:pt idx="32310">
                  <c:v>0.38030000000000003</c:v>
                </c:pt>
                <c:pt idx="32311">
                  <c:v>0.36430000000000001</c:v>
                </c:pt>
                <c:pt idx="32312">
                  <c:v>0.36709999999999998</c:v>
                </c:pt>
                <c:pt idx="32313">
                  <c:v>0.36400000000000005</c:v>
                </c:pt>
                <c:pt idx="32314">
                  <c:v>0.35980000000000001</c:v>
                </c:pt>
                <c:pt idx="32315">
                  <c:v>0.35150000000000003</c:v>
                </c:pt>
                <c:pt idx="32316">
                  <c:v>0.3639</c:v>
                </c:pt>
                <c:pt idx="32317">
                  <c:v>0.35699999999999998</c:v>
                </c:pt>
                <c:pt idx="32318">
                  <c:v>0.3508</c:v>
                </c:pt>
                <c:pt idx="32319">
                  <c:v>0.35110000000000002</c:v>
                </c:pt>
                <c:pt idx="32320">
                  <c:v>0.34940000000000004</c:v>
                </c:pt>
                <c:pt idx="32321">
                  <c:v>0.34450000000000003</c:v>
                </c:pt>
                <c:pt idx="32322">
                  <c:v>0.34190000000000004</c:v>
                </c:pt>
                <c:pt idx="32323">
                  <c:v>0.34590000000000004</c:v>
                </c:pt>
                <c:pt idx="32324">
                  <c:v>0.32919999999999999</c:v>
                </c:pt>
                <c:pt idx="32325">
                  <c:v>0.32940000000000003</c:v>
                </c:pt>
                <c:pt idx="32326">
                  <c:v>0.33140000000000003</c:v>
                </c:pt>
                <c:pt idx="32327">
                  <c:v>0.32010000000000005</c:v>
                </c:pt>
                <c:pt idx="32328">
                  <c:v>0.31620000000000004</c:v>
                </c:pt>
                <c:pt idx="32329">
                  <c:v>0.31830000000000003</c:v>
                </c:pt>
                <c:pt idx="32330">
                  <c:v>0.311</c:v>
                </c:pt>
                <c:pt idx="32331">
                  <c:v>0.31190000000000007</c:v>
                </c:pt>
                <c:pt idx="32332">
                  <c:v>0.30520000000000003</c:v>
                </c:pt>
                <c:pt idx="32333">
                  <c:v>0.30950000000000005</c:v>
                </c:pt>
                <c:pt idx="32334">
                  <c:v>0.31030000000000002</c:v>
                </c:pt>
                <c:pt idx="32335">
                  <c:v>0.30590000000000006</c:v>
                </c:pt>
                <c:pt idx="32336">
                  <c:v>0.30670000000000003</c:v>
                </c:pt>
                <c:pt idx="32337">
                  <c:v>0.30499999999999999</c:v>
                </c:pt>
                <c:pt idx="32338">
                  <c:v>0.30249999999999999</c:v>
                </c:pt>
                <c:pt idx="32339">
                  <c:v>0.30330000000000001</c:v>
                </c:pt>
                <c:pt idx="32340">
                  <c:v>0.30130000000000001</c:v>
                </c:pt>
                <c:pt idx="32341">
                  <c:v>0.30390000000000006</c:v>
                </c:pt>
                <c:pt idx="32342">
                  <c:v>0.30930000000000002</c:v>
                </c:pt>
                <c:pt idx="32343">
                  <c:v>0.31269999999999998</c:v>
                </c:pt>
                <c:pt idx="32344">
                  <c:v>0.32550000000000001</c:v>
                </c:pt>
                <c:pt idx="32345">
                  <c:v>0.3231</c:v>
                </c:pt>
                <c:pt idx="32346">
                  <c:v>0.33020000000000005</c:v>
                </c:pt>
                <c:pt idx="32347">
                  <c:v>0.3448</c:v>
                </c:pt>
                <c:pt idx="32348">
                  <c:v>0.35060000000000002</c:v>
                </c:pt>
                <c:pt idx="32349">
                  <c:v>0.36050000000000004</c:v>
                </c:pt>
                <c:pt idx="32350">
                  <c:v>0.37919999999999998</c:v>
                </c:pt>
                <c:pt idx="32351">
                  <c:v>0.4002</c:v>
                </c:pt>
                <c:pt idx="32352">
                  <c:v>0.41700000000000004</c:v>
                </c:pt>
                <c:pt idx="32353">
                  <c:v>0.44409999999999999</c:v>
                </c:pt>
                <c:pt idx="32354">
                  <c:v>0.46410000000000001</c:v>
                </c:pt>
                <c:pt idx="32355">
                  <c:v>0.48410000000000003</c:v>
                </c:pt>
                <c:pt idx="32356">
                  <c:v>0.5091</c:v>
                </c:pt>
                <c:pt idx="32357">
                  <c:v>0.55469999999999997</c:v>
                </c:pt>
                <c:pt idx="32358">
                  <c:v>0.57889999999999997</c:v>
                </c:pt>
                <c:pt idx="32359">
                  <c:v>0.62270000000000003</c:v>
                </c:pt>
                <c:pt idx="32360">
                  <c:v>0.66900000000000004</c:v>
                </c:pt>
                <c:pt idx="32361">
                  <c:v>0.71120000000000005</c:v>
                </c:pt>
                <c:pt idx="32362">
                  <c:v>0.73840000000000006</c:v>
                </c:pt>
                <c:pt idx="32363">
                  <c:v>0.78310000000000013</c:v>
                </c:pt>
                <c:pt idx="32364">
                  <c:v>0.87140000000000006</c:v>
                </c:pt>
                <c:pt idx="32365">
                  <c:v>0.89460000000000006</c:v>
                </c:pt>
                <c:pt idx="32366">
                  <c:v>0.97409999999999997</c:v>
                </c:pt>
                <c:pt idx="32367">
                  <c:v>1.002</c:v>
                </c:pt>
                <c:pt idx="32368">
                  <c:v>1.0666</c:v>
                </c:pt>
                <c:pt idx="32369">
                  <c:v>1.1210000000000002</c:v>
                </c:pt>
                <c:pt idx="32370">
                  <c:v>1.1757</c:v>
                </c:pt>
                <c:pt idx="32371">
                  <c:v>1.2396000000000003</c:v>
                </c:pt>
                <c:pt idx="32372">
                  <c:v>1.3066000000000002</c:v>
                </c:pt>
                <c:pt idx="32373">
                  <c:v>1.3410000000000002</c:v>
                </c:pt>
                <c:pt idx="32374">
                  <c:v>1.3999000000000001</c:v>
                </c:pt>
                <c:pt idx="32375">
                  <c:v>1.4730000000000001</c:v>
                </c:pt>
                <c:pt idx="32376">
                  <c:v>1.486</c:v>
                </c:pt>
                <c:pt idx="32377">
                  <c:v>1.5580000000000001</c:v>
                </c:pt>
                <c:pt idx="32378">
                  <c:v>1.5991</c:v>
                </c:pt>
                <c:pt idx="32379">
                  <c:v>1.6585000000000001</c:v>
                </c:pt>
                <c:pt idx="32380">
                  <c:v>1.7778</c:v>
                </c:pt>
                <c:pt idx="32381">
                  <c:v>1.8791000000000002</c:v>
                </c:pt>
                <c:pt idx="32382">
                  <c:v>1.9602000000000002</c:v>
                </c:pt>
                <c:pt idx="32383">
                  <c:v>2.0476000000000001</c:v>
                </c:pt>
                <c:pt idx="32384">
                  <c:v>2.0872000000000002</c:v>
                </c:pt>
                <c:pt idx="32385">
                  <c:v>2.2680000000000002</c:v>
                </c:pt>
                <c:pt idx="32386">
                  <c:v>2.6036999999999999</c:v>
                </c:pt>
                <c:pt idx="32387">
                  <c:v>2.9449000000000005</c:v>
                </c:pt>
                <c:pt idx="32388">
                  <c:v>3.1352000000000002</c:v>
                </c:pt>
                <c:pt idx="32389">
                  <c:v>2.8940999999999999</c:v>
                </c:pt>
                <c:pt idx="32390">
                  <c:v>3.5182000000000002</c:v>
                </c:pt>
                <c:pt idx="32391">
                  <c:v>3.3174000000000001</c:v>
                </c:pt>
                <c:pt idx="32392">
                  <c:v>3.2142000000000004</c:v>
                </c:pt>
                <c:pt idx="32393">
                  <c:v>3.7508000000000004</c:v>
                </c:pt>
                <c:pt idx="32394">
                  <c:v>3.7625999999999999</c:v>
                </c:pt>
                <c:pt idx="32395">
                  <c:v>3.8235999999999999</c:v>
                </c:pt>
                <c:pt idx="32396">
                  <c:v>3.9843000000000006</c:v>
                </c:pt>
                <c:pt idx="32397">
                  <c:v>4.0851999999999995</c:v>
                </c:pt>
                <c:pt idx="32398">
                  <c:v>4.0915999999999997</c:v>
                </c:pt>
                <c:pt idx="32399">
                  <c:v>4.0713999999999997</c:v>
                </c:pt>
                <c:pt idx="32400">
                  <c:v>4.1467000000000001</c:v>
                </c:pt>
                <c:pt idx="32401">
                  <c:v>4.2080000000000002</c:v>
                </c:pt>
                <c:pt idx="32402">
                  <c:v>4.2859000000000007</c:v>
                </c:pt>
                <c:pt idx="32403">
                  <c:v>4.2679</c:v>
                </c:pt>
                <c:pt idx="32404">
                  <c:v>4.2331000000000003</c:v>
                </c:pt>
                <c:pt idx="32405">
                  <c:v>4.3491</c:v>
                </c:pt>
                <c:pt idx="32406">
                  <c:v>4.33</c:v>
                </c:pt>
                <c:pt idx="32407">
                  <c:v>4.3634000000000004</c:v>
                </c:pt>
                <c:pt idx="32408">
                  <c:v>4.4085000000000001</c:v>
                </c:pt>
                <c:pt idx="32409">
                  <c:v>4.3368000000000002</c:v>
                </c:pt>
                <c:pt idx="32410">
                  <c:v>4.4533000000000005</c:v>
                </c:pt>
                <c:pt idx="32411">
                  <c:v>4.5057999999999998</c:v>
                </c:pt>
                <c:pt idx="32412">
                  <c:v>4.6685000000000008</c:v>
                </c:pt>
                <c:pt idx="32413">
                  <c:v>4.7005000000000008</c:v>
                </c:pt>
                <c:pt idx="32414">
                  <c:v>4.6989000000000001</c:v>
                </c:pt>
                <c:pt idx="32415">
                  <c:v>4.7316000000000003</c:v>
                </c:pt>
                <c:pt idx="32416">
                  <c:v>4.6804000000000006</c:v>
                </c:pt>
                <c:pt idx="32417">
                  <c:v>4.5903</c:v>
                </c:pt>
                <c:pt idx="32418">
                  <c:v>4.6104000000000003</c:v>
                </c:pt>
                <c:pt idx="32419">
                  <c:v>4.6033999999999997</c:v>
                </c:pt>
                <c:pt idx="32420">
                  <c:v>4.5365000000000002</c:v>
                </c:pt>
                <c:pt idx="32421">
                  <c:v>4.3555000000000001</c:v>
                </c:pt>
                <c:pt idx="32422">
                  <c:v>4.3719999999999999</c:v>
                </c:pt>
                <c:pt idx="32423">
                  <c:v>4.3936000000000002</c:v>
                </c:pt>
                <c:pt idx="32424">
                  <c:v>4.4034000000000004</c:v>
                </c:pt>
                <c:pt idx="32425">
                  <c:v>4.4854000000000003</c:v>
                </c:pt>
                <c:pt idx="32426">
                  <c:v>4.4183000000000003</c:v>
                </c:pt>
                <c:pt idx="32427">
                  <c:v>4.3107999999999995</c:v>
                </c:pt>
                <c:pt idx="32428">
                  <c:v>4.3796999999999997</c:v>
                </c:pt>
                <c:pt idx="32429">
                  <c:v>4.3255000000000008</c:v>
                </c:pt>
                <c:pt idx="32430">
                  <c:v>4.3076999999999996</c:v>
                </c:pt>
                <c:pt idx="32431">
                  <c:v>4.24</c:v>
                </c:pt>
                <c:pt idx="32432">
                  <c:v>4.2234000000000007</c:v>
                </c:pt>
                <c:pt idx="32433">
                  <c:v>4.1978999999999997</c:v>
                </c:pt>
                <c:pt idx="32434">
                  <c:v>4.2386000000000008</c:v>
                </c:pt>
                <c:pt idx="32435">
                  <c:v>4.1958000000000002</c:v>
                </c:pt>
                <c:pt idx="32436">
                  <c:v>4.1932999999999998</c:v>
                </c:pt>
                <c:pt idx="32437">
                  <c:v>4.0515999999999996</c:v>
                </c:pt>
                <c:pt idx="32438">
                  <c:v>3.9091000000000005</c:v>
                </c:pt>
                <c:pt idx="32439">
                  <c:v>4.0338000000000003</c:v>
                </c:pt>
                <c:pt idx="32440">
                  <c:v>3.9130000000000003</c:v>
                </c:pt>
                <c:pt idx="32441">
                  <c:v>3.7896000000000001</c:v>
                </c:pt>
                <c:pt idx="32442">
                  <c:v>3.5875000000000004</c:v>
                </c:pt>
                <c:pt idx="32443">
                  <c:v>3.5703000000000005</c:v>
                </c:pt>
                <c:pt idx="32444">
                  <c:v>3.4626000000000001</c:v>
                </c:pt>
                <c:pt idx="32445">
                  <c:v>3.2845</c:v>
                </c:pt>
                <c:pt idx="32446">
                  <c:v>3.19</c:v>
                </c:pt>
                <c:pt idx="32447">
                  <c:v>3.1547999999999998</c:v>
                </c:pt>
                <c:pt idx="32448">
                  <c:v>3.1677</c:v>
                </c:pt>
                <c:pt idx="32449">
                  <c:v>3.0849000000000002</c:v>
                </c:pt>
                <c:pt idx="32450">
                  <c:v>3.2412000000000001</c:v>
                </c:pt>
                <c:pt idx="32451">
                  <c:v>3.222</c:v>
                </c:pt>
                <c:pt idx="32452">
                  <c:v>3.2382</c:v>
                </c:pt>
                <c:pt idx="32453">
                  <c:v>3.1092</c:v>
                </c:pt>
                <c:pt idx="32454">
                  <c:v>3.0428000000000002</c:v>
                </c:pt>
                <c:pt idx="32455">
                  <c:v>3.1439000000000004</c:v>
                </c:pt>
                <c:pt idx="32456">
                  <c:v>3.2113999999999998</c:v>
                </c:pt>
                <c:pt idx="32457">
                  <c:v>3.0100000000000002</c:v>
                </c:pt>
                <c:pt idx="32458">
                  <c:v>2.8201000000000001</c:v>
                </c:pt>
                <c:pt idx="32459">
                  <c:v>2.7938000000000001</c:v>
                </c:pt>
                <c:pt idx="32460">
                  <c:v>2.5957000000000003</c:v>
                </c:pt>
                <c:pt idx="32461">
                  <c:v>2.6655000000000002</c:v>
                </c:pt>
                <c:pt idx="32462">
                  <c:v>2.6125000000000003</c:v>
                </c:pt>
                <c:pt idx="32463">
                  <c:v>2.6907000000000001</c:v>
                </c:pt>
                <c:pt idx="32464">
                  <c:v>2.7602000000000002</c:v>
                </c:pt>
                <c:pt idx="32465">
                  <c:v>2.7446000000000002</c:v>
                </c:pt>
                <c:pt idx="32466">
                  <c:v>2.5635000000000003</c:v>
                </c:pt>
                <c:pt idx="32467">
                  <c:v>2.4152000000000005</c:v>
                </c:pt>
                <c:pt idx="32468">
                  <c:v>2.2250000000000001</c:v>
                </c:pt>
                <c:pt idx="32469">
                  <c:v>2.3765999999999998</c:v>
                </c:pt>
                <c:pt idx="32470">
                  <c:v>2.2833000000000001</c:v>
                </c:pt>
                <c:pt idx="32471">
                  <c:v>2.2478000000000002</c:v>
                </c:pt>
                <c:pt idx="32472">
                  <c:v>2.198</c:v>
                </c:pt>
                <c:pt idx="32473">
                  <c:v>2.0401000000000002</c:v>
                </c:pt>
                <c:pt idx="32474">
                  <c:v>2.1092</c:v>
                </c:pt>
                <c:pt idx="32475">
                  <c:v>1.8666</c:v>
                </c:pt>
                <c:pt idx="32476">
                  <c:v>1.8411999999999999</c:v>
                </c:pt>
                <c:pt idx="32477">
                  <c:v>1.6968000000000001</c:v>
                </c:pt>
                <c:pt idx="32478">
                  <c:v>1.7172000000000001</c:v>
                </c:pt>
                <c:pt idx="32479">
                  <c:v>1.6582000000000001</c:v>
                </c:pt>
                <c:pt idx="32480">
                  <c:v>1.6511</c:v>
                </c:pt>
                <c:pt idx="32481">
                  <c:v>1.5693000000000001</c:v>
                </c:pt>
                <c:pt idx="32482">
                  <c:v>1.5989000000000002</c:v>
                </c:pt>
                <c:pt idx="32483">
                  <c:v>1.5246000000000002</c:v>
                </c:pt>
                <c:pt idx="32484">
                  <c:v>1.5319000000000003</c:v>
                </c:pt>
                <c:pt idx="32485">
                  <c:v>1.4622000000000002</c:v>
                </c:pt>
                <c:pt idx="32486">
                  <c:v>1.4324000000000001</c:v>
                </c:pt>
                <c:pt idx="32487">
                  <c:v>1.3827</c:v>
                </c:pt>
                <c:pt idx="32488">
                  <c:v>1.3678000000000001</c:v>
                </c:pt>
                <c:pt idx="32489">
                  <c:v>1.3372999999999999</c:v>
                </c:pt>
                <c:pt idx="32490">
                  <c:v>1.3452999999999999</c:v>
                </c:pt>
                <c:pt idx="32491">
                  <c:v>1.2808999999999999</c:v>
                </c:pt>
                <c:pt idx="32492">
                  <c:v>1.2823000000000002</c:v>
                </c:pt>
                <c:pt idx="32493">
                  <c:v>1.2031000000000001</c:v>
                </c:pt>
                <c:pt idx="32494">
                  <c:v>1.2541000000000002</c:v>
                </c:pt>
                <c:pt idx="32495">
                  <c:v>1.1724000000000001</c:v>
                </c:pt>
                <c:pt idx="32496">
                  <c:v>1.1367</c:v>
                </c:pt>
                <c:pt idx="32497">
                  <c:v>1.1446000000000001</c:v>
                </c:pt>
                <c:pt idx="32498">
                  <c:v>1.1032999999999999</c:v>
                </c:pt>
                <c:pt idx="32499">
                  <c:v>1.0935000000000001</c:v>
                </c:pt>
                <c:pt idx="32500">
                  <c:v>1.0904</c:v>
                </c:pt>
                <c:pt idx="32501">
                  <c:v>1.0479000000000001</c:v>
                </c:pt>
                <c:pt idx="32502">
                  <c:v>1.0083</c:v>
                </c:pt>
                <c:pt idx="32503">
                  <c:v>1.0221</c:v>
                </c:pt>
                <c:pt idx="32504">
                  <c:v>0.99640000000000006</c:v>
                </c:pt>
                <c:pt idx="32505">
                  <c:v>0.97310000000000008</c:v>
                </c:pt>
                <c:pt idx="32506">
                  <c:v>0.97430000000000005</c:v>
                </c:pt>
                <c:pt idx="32507">
                  <c:v>0.96310000000000007</c:v>
                </c:pt>
                <c:pt idx="32508">
                  <c:v>0.97020000000000006</c:v>
                </c:pt>
                <c:pt idx="32509">
                  <c:v>0.9426000000000001</c:v>
                </c:pt>
                <c:pt idx="32510">
                  <c:v>0.94300000000000006</c:v>
                </c:pt>
                <c:pt idx="32511">
                  <c:v>0.9052</c:v>
                </c:pt>
                <c:pt idx="32512">
                  <c:v>0.90310000000000012</c:v>
                </c:pt>
                <c:pt idx="32513">
                  <c:v>0.90359999999999996</c:v>
                </c:pt>
                <c:pt idx="32514">
                  <c:v>0.85500000000000009</c:v>
                </c:pt>
                <c:pt idx="32515">
                  <c:v>0.88850000000000007</c:v>
                </c:pt>
                <c:pt idx="32516">
                  <c:v>0.86709999999999998</c:v>
                </c:pt>
                <c:pt idx="32517">
                  <c:v>0.84510000000000007</c:v>
                </c:pt>
                <c:pt idx="32518">
                  <c:v>0.84770000000000012</c:v>
                </c:pt>
                <c:pt idx="32519">
                  <c:v>0.83610000000000007</c:v>
                </c:pt>
                <c:pt idx="32520">
                  <c:v>0.81069999999999998</c:v>
                </c:pt>
                <c:pt idx="32521">
                  <c:v>0.82089999999999996</c:v>
                </c:pt>
                <c:pt idx="32522">
                  <c:v>0.77750000000000008</c:v>
                </c:pt>
                <c:pt idx="32523">
                  <c:v>0.77510000000000012</c:v>
                </c:pt>
                <c:pt idx="32524">
                  <c:v>0.78160000000000007</c:v>
                </c:pt>
                <c:pt idx="32525">
                  <c:v>0.76630000000000009</c:v>
                </c:pt>
                <c:pt idx="32526">
                  <c:v>0.76219999999999999</c:v>
                </c:pt>
                <c:pt idx="32527">
                  <c:v>0.77590000000000003</c:v>
                </c:pt>
                <c:pt idx="32528">
                  <c:v>0.7219000000000001</c:v>
                </c:pt>
                <c:pt idx="32529">
                  <c:v>0.7177</c:v>
                </c:pt>
                <c:pt idx="32530">
                  <c:v>0.74360000000000004</c:v>
                </c:pt>
                <c:pt idx="32531">
                  <c:v>0.72040000000000004</c:v>
                </c:pt>
                <c:pt idx="32532">
                  <c:v>0.68789999999999996</c:v>
                </c:pt>
                <c:pt idx="32533">
                  <c:v>0.68659999999999999</c:v>
                </c:pt>
                <c:pt idx="32534">
                  <c:v>0.7117</c:v>
                </c:pt>
                <c:pt idx="32535">
                  <c:v>0.69400000000000006</c:v>
                </c:pt>
                <c:pt idx="32536">
                  <c:v>0.68520000000000003</c:v>
                </c:pt>
                <c:pt idx="32537">
                  <c:v>0.65610000000000002</c:v>
                </c:pt>
                <c:pt idx="32538">
                  <c:v>0.65439999999999998</c:v>
                </c:pt>
                <c:pt idx="32539">
                  <c:v>0.65650000000000008</c:v>
                </c:pt>
                <c:pt idx="32540">
                  <c:v>0.64690000000000003</c:v>
                </c:pt>
                <c:pt idx="32541">
                  <c:v>0.65090000000000003</c:v>
                </c:pt>
                <c:pt idx="32542">
                  <c:v>0.64729999999999999</c:v>
                </c:pt>
                <c:pt idx="32543">
                  <c:v>0.62570000000000003</c:v>
                </c:pt>
                <c:pt idx="32544">
                  <c:v>0.61319999999999997</c:v>
                </c:pt>
                <c:pt idx="32545">
                  <c:v>0.58840000000000003</c:v>
                </c:pt>
                <c:pt idx="32546">
                  <c:v>0.54969999999999997</c:v>
                </c:pt>
                <c:pt idx="32547">
                  <c:v>0.58030000000000004</c:v>
                </c:pt>
                <c:pt idx="32548">
                  <c:v>0.56920000000000004</c:v>
                </c:pt>
                <c:pt idx="32549">
                  <c:v>0.5554</c:v>
                </c:pt>
                <c:pt idx="32550">
                  <c:v>0.5767000000000001</c:v>
                </c:pt>
                <c:pt idx="32551">
                  <c:v>0.56200000000000006</c:v>
                </c:pt>
                <c:pt idx="32552">
                  <c:v>0.56210000000000004</c:v>
                </c:pt>
                <c:pt idx="32553">
                  <c:v>0.55869999999999997</c:v>
                </c:pt>
                <c:pt idx="32554">
                  <c:v>0.54720000000000002</c:v>
                </c:pt>
                <c:pt idx="32555">
                  <c:v>0.55300000000000005</c:v>
                </c:pt>
                <c:pt idx="32556">
                  <c:v>0.54560000000000008</c:v>
                </c:pt>
                <c:pt idx="32557">
                  <c:v>0.53210000000000002</c:v>
                </c:pt>
                <c:pt idx="32558">
                  <c:v>0.53490000000000004</c:v>
                </c:pt>
                <c:pt idx="32559">
                  <c:v>0.49299999999999999</c:v>
                </c:pt>
                <c:pt idx="32560">
                  <c:v>0.4587</c:v>
                </c:pt>
                <c:pt idx="32561">
                  <c:v>0.48070000000000007</c:v>
                </c:pt>
                <c:pt idx="32562">
                  <c:v>0.49470000000000003</c:v>
                </c:pt>
                <c:pt idx="32563">
                  <c:v>0.51740000000000008</c:v>
                </c:pt>
                <c:pt idx="32564">
                  <c:v>0.49100000000000005</c:v>
                </c:pt>
                <c:pt idx="32565">
                  <c:v>0.48220000000000002</c:v>
                </c:pt>
                <c:pt idx="32566">
                  <c:v>0.47530000000000006</c:v>
                </c:pt>
                <c:pt idx="32567">
                  <c:v>0.47800000000000004</c:v>
                </c:pt>
                <c:pt idx="32568">
                  <c:v>0.46189999999999998</c:v>
                </c:pt>
                <c:pt idx="32569">
                  <c:v>0.439</c:v>
                </c:pt>
                <c:pt idx="32570">
                  <c:v>0.45590000000000003</c:v>
                </c:pt>
                <c:pt idx="32571">
                  <c:v>0.4592</c:v>
                </c:pt>
                <c:pt idx="32572">
                  <c:v>0.43310000000000004</c:v>
                </c:pt>
                <c:pt idx="32573">
                  <c:v>0.44630000000000003</c:v>
                </c:pt>
                <c:pt idx="32574">
                  <c:v>0.42960000000000004</c:v>
                </c:pt>
                <c:pt idx="32575">
                  <c:v>0.42830000000000007</c:v>
                </c:pt>
                <c:pt idx="32576">
                  <c:v>0.42990000000000006</c:v>
                </c:pt>
                <c:pt idx="32577">
                  <c:v>0.42649999999999999</c:v>
                </c:pt>
                <c:pt idx="32578">
                  <c:v>0.42230000000000001</c:v>
                </c:pt>
                <c:pt idx="32579">
                  <c:v>0.4103</c:v>
                </c:pt>
                <c:pt idx="32580">
                  <c:v>0.40860000000000007</c:v>
                </c:pt>
                <c:pt idx="32581">
                  <c:v>0.38870000000000005</c:v>
                </c:pt>
                <c:pt idx="32582">
                  <c:v>0.36840000000000006</c:v>
                </c:pt>
                <c:pt idx="32583">
                  <c:v>0.3911</c:v>
                </c:pt>
                <c:pt idx="32584">
                  <c:v>0.3881</c:v>
                </c:pt>
                <c:pt idx="32585">
                  <c:v>0.38540000000000002</c:v>
                </c:pt>
                <c:pt idx="32586">
                  <c:v>0.36699999999999999</c:v>
                </c:pt>
                <c:pt idx="32587">
                  <c:v>0.37400000000000005</c:v>
                </c:pt>
                <c:pt idx="32588">
                  <c:v>0.36480000000000001</c:v>
                </c:pt>
                <c:pt idx="32589">
                  <c:v>0.34900000000000003</c:v>
                </c:pt>
                <c:pt idx="32590">
                  <c:v>0.35350000000000004</c:v>
                </c:pt>
                <c:pt idx="32591">
                  <c:v>0.35630000000000006</c:v>
                </c:pt>
                <c:pt idx="32592">
                  <c:v>0.35390000000000005</c:v>
                </c:pt>
                <c:pt idx="32593">
                  <c:v>0.34980000000000006</c:v>
                </c:pt>
                <c:pt idx="32594">
                  <c:v>0.34380000000000005</c:v>
                </c:pt>
                <c:pt idx="32595">
                  <c:v>0.3377</c:v>
                </c:pt>
                <c:pt idx="32596">
                  <c:v>0.33440000000000003</c:v>
                </c:pt>
                <c:pt idx="32597">
                  <c:v>0.32780000000000004</c:v>
                </c:pt>
                <c:pt idx="32598">
                  <c:v>0.32120000000000004</c:v>
                </c:pt>
                <c:pt idx="32599">
                  <c:v>0.31980000000000003</c:v>
                </c:pt>
                <c:pt idx="32600">
                  <c:v>0.31640000000000001</c:v>
                </c:pt>
                <c:pt idx="32601">
                  <c:v>0.31520000000000004</c:v>
                </c:pt>
                <c:pt idx="32602">
                  <c:v>0.311</c:v>
                </c:pt>
                <c:pt idx="32603">
                  <c:v>0.30710000000000004</c:v>
                </c:pt>
                <c:pt idx="32604">
                  <c:v>0.30259999999999998</c:v>
                </c:pt>
                <c:pt idx="32605">
                  <c:v>0.30120000000000002</c:v>
                </c:pt>
                <c:pt idx="32606">
                  <c:v>0.29510000000000003</c:v>
                </c:pt>
                <c:pt idx="32607">
                  <c:v>0.2923</c:v>
                </c:pt>
                <c:pt idx="32608">
                  <c:v>0.28889999999999999</c:v>
                </c:pt>
                <c:pt idx="32609">
                  <c:v>0.2913</c:v>
                </c:pt>
                <c:pt idx="32610">
                  <c:v>0.28639999999999999</c:v>
                </c:pt>
                <c:pt idx="32611">
                  <c:v>0.28189999999999998</c:v>
                </c:pt>
                <c:pt idx="32612">
                  <c:v>0.2767</c:v>
                </c:pt>
                <c:pt idx="32613">
                  <c:v>0.27589999999999998</c:v>
                </c:pt>
                <c:pt idx="32614">
                  <c:v>0.27330000000000004</c:v>
                </c:pt>
                <c:pt idx="32615">
                  <c:v>0.27050000000000002</c:v>
                </c:pt>
                <c:pt idx="32616">
                  <c:v>0.2666</c:v>
                </c:pt>
                <c:pt idx="32617">
                  <c:v>0.26700000000000002</c:v>
                </c:pt>
                <c:pt idx="32618">
                  <c:v>0.26050000000000001</c:v>
                </c:pt>
                <c:pt idx="32619">
                  <c:v>0.25979999999999998</c:v>
                </c:pt>
                <c:pt idx="32620">
                  <c:v>0.25979999999999998</c:v>
                </c:pt>
                <c:pt idx="32621">
                  <c:v>0.26080000000000003</c:v>
                </c:pt>
                <c:pt idx="32622">
                  <c:v>0.2581</c:v>
                </c:pt>
                <c:pt idx="32623">
                  <c:v>0.26290000000000002</c:v>
                </c:pt>
                <c:pt idx="32624">
                  <c:v>0.25880000000000003</c:v>
                </c:pt>
                <c:pt idx="32625">
                  <c:v>0.26650000000000001</c:v>
                </c:pt>
                <c:pt idx="32626">
                  <c:v>0.26389999999999997</c:v>
                </c:pt>
                <c:pt idx="32627">
                  <c:v>0.26669999999999999</c:v>
                </c:pt>
                <c:pt idx="32628">
                  <c:v>0.27029999999999998</c:v>
                </c:pt>
                <c:pt idx="32629">
                  <c:v>0.27389999999999998</c:v>
                </c:pt>
                <c:pt idx="32630">
                  <c:v>0.27550000000000002</c:v>
                </c:pt>
                <c:pt idx="32631">
                  <c:v>0.28100000000000003</c:v>
                </c:pt>
                <c:pt idx="32632">
                  <c:v>0.2792</c:v>
                </c:pt>
                <c:pt idx="32633">
                  <c:v>0.28250000000000003</c:v>
                </c:pt>
                <c:pt idx="32634">
                  <c:v>0.29049999999999998</c:v>
                </c:pt>
                <c:pt idx="32635">
                  <c:v>0.30249999999999999</c:v>
                </c:pt>
                <c:pt idx="32636">
                  <c:v>0.32090000000000002</c:v>
                </c:pt>
                <c:pt idx="32637">
                  <c:v>0.34400000000000003</c:v>
                </c:pt>
                <c:pt idx="32638">
                  <c:v>0.35960000000000003</c:v>
                </c:pt>
                <c:pt idx="32639">
                  <c:v>0.38190000000000002</c:v>
                </c:pt>
                <c:pt idx="32640">
                  <c:v>0.4032</c:v>
                </c:pt>
                <c:pt idx="32641">
                  <c:v>0.42020000000000002</c:v>
                </c:pt>
                <c:pt idx="32642">
                  <c:v>0.44660000000000005</c:v>
                </c:pt>
                <c:pt idx="32643">
                  <c:v>0.45519999999999999</c:v>
                </c:pt>
                <c:pt idx="32644">
                  <c:v>0.48780000000000001</c:v>
                </c:pt>
                <c:pt idx="32645">
                  <c:v>0.51270000000000004</c:v>
                </c:pt>
                <c:pt idx="32646">
                  <c:v>0.5625</c:v>
                </c:pt>
                <c:pt idx="32647">
                  <c:v>0.56559999999999999</c:v>
                </c:pt>
                <c:pt idx="32648">
                  <c:v>0.59660000000000002</c:v>
                </c:pt>
                <c:pt idx="32649">
                  <c:v>0.61010000000000009</c:v>
                </c:pt>
                <c:pt idx="32650">
                  <c:v>0.67030000000000012</c:v>
                </c:pt>
                <c:pt idx="32651">
                  <c:v>0.68910000000000005</c:v>
                </c:pt>
                <c:pt idx="32652">
                  <c:v>0.72520000000000007</c:v>
                </c:pt>
                <c:pt idx="32653">
                  <c:v>0.74370000000000003</c:v>
                </c:pt>
                <c:pt idx="32654">
                  <c:v>0.81150000000000011</c:v>
                </c:pt>
                <c:pt idx="32655">
                  <c:v>0.87190000000000001</c:v>
                </c:pt>
                <c:pt idx="32656">
                  <c:v>0.94090000000000007</c:v>
                </c:pt>
                <c:pt idx="32657">
                  <c:v>1.1248</c:v>
                </c:pt>
                <c:pt idx="32658">
                  <c:v>1.1716</c:v>
                </c:pt>
                <c:pt idx="32659">
                  <c:v>1.2441000000000002</c:v>
                </c:pt>
                <c:pt idx="32660">
                  <c:v>1.1431</c:v>
                </c:pt>
                <c:pt idx="32661">
                  <c:v>1.2353000000000001</c:v>
                </c:pt>
                <c:pt idx="32662">
                  <c:v>1.3728</c:v>
                </c:pt>
                <c:pt idx="32663">
                  <c:v>1.4858000000000002</c:v>
                </c:pt>
                <c:pt idx="32664">
                  <c:v>1.5197000000000001</c:v>
                </c:pt>
                <c:pt idx="32665">
                  <c:v>1.5632000000000001</c:v>
                </c:pt>
                <c:pt idx="32666">
                  <c:v>1.6716000000000002</c:v>
                </c:pt>
                <c:pt idx="32667">
                  <c:v>1.6536999999999999</c:v>
                </c:pt>
                <c:pt idx="32668">
                  <c:v>1.6861000000000002</c:v>
                </c:pt>
                <c:pt idx="32669">
                  <c:v>1.8246</c:v>
                </c:pt>
                <c:pt idx="32670">
                  <c:v>1.8346</c:v>
                </c:pt>
                <c:pt idx="32671">
                  <c:v>1.8515000000000001</c:v>
                </c:pt>
                <c:pt idx="32672">
                  <c:v>1.9032</c:v>
                </c:pt>
                <c:pt idx="32673">
                  <c:v>1.9296</c:v>
                </c:pt>
                <c:pt idx="32674">
                  <c:v>1.9923</c:v>
                </c:pt>
                <c:pt idx="32675">
                  <c:v>2.0594999999999999</c:v>
                </c:pt>
                <c:pt idx="32676">
                  <c:v>2.0841000000000003</c:v>
                </c:pt>
                <c:pt idx="32677">
                  <c:v>2.0760000000000001</c:v>
                </c:pt>
                <c:pt idx="32678">
                  <c:v>2.1414000000000004</c:v>
                </c:pt>
                <c:pt idx="32679">
                  <c:v>2.1192000000000002</c:v>
                </c:pt>
                <c:pt idx="32680">
                  <c:v>2.1922000000000001</c:v>
                </c:pt>
                <c:pt idx="32681">
                  <c:v>2.2685</c:v>
                </c:pt>
                <c:pt idx="32682">
                  <c:v>2.2914000000000003</c:v>
                </c:pt>
                <c:pt idx="32683">
                  <c:v>2.3355000000000001</c:v>
                </c:pt>
                <c:pt idx="32684">
                  <c:v>2.3667000000000002</c:v>
                </c:pt>
                <c:pt idx="32685">
                  <c:v>2.3915000000000002</c:v>
                </c:pt>
                <c:pt idx="32686">
                  <c:v>2.4456000000000002</c:v>
                </c:pt>
                <c:pt idx="32687">
                  <c:v>2.4797000000000002</c:v>
                </c:pt>
                <c:pt idx="32688">
                  <c:v>2.5030000000000001</c:v>
                </c:pt>
                <c:pt idx="32689">
                  <c:v>2.5300000000000002</c:v>
                </c:pt>
                <c:pt idx="32690">
                  <c:v>2.5945</c:v>
                </c:pt>
                <c:pt idx="32691">
                  <c:v>2.5798000000000001</c:v>
                </c:pt>
                <c:pt idx="32692">
                  <c:v>2.5902000000000003</c:v>
                </c:pt>
                <c:pt idx="32693">
                  <c:v>2.6012000000000004</c:v>
                </c:pt>
                <c:pt idx="32694">
                  <c:v>2.6732</c:v>
                </c:pt>
                <c:pt idx="32695">
                  <c:v>2.7041000000000004</c:v>
                </c:pt>
                <c:pt idx="32696">
                  <c:v>2.7213000000000003</c:v>
                </c:pt>
                <c:pt idx="32697">
                  <c:v>2.7550000000000003</c:v>
                </c:pt>
                <c:pt idx="32698">
                  <c:v>2.7774999999999999</c:v>
                </c:pt>
                <c:pt idx="32699">
                  <c:v>2.8473000000000002</c:v>
                </c:pt>
                <c:pt idx="32700">
                  <c:v>2.8853000000000004</c:v>
                </c:pt>
                <c:pt idx="32701">
                  <c:v>2.8536000000000001</c:v>
                </c:pt>
                <c:pt idx="32702">
                  <c:v>2.9190000000000005</c:v>
                </c:pt>
                <c:pt idx="32703">
                  <c:v>2.9204000000000003</c:v>
                </c:pt>
                <c:pt idx="32704">
                  <c:v>2.8994</c:v>
                </c:pt>
                <c:pt idx="32705">
                  <c:v>2.9675000000000002</c:v>
                </c:pt>
                <c:pt idx="32706">
                  <c:v>2.9518000000000004</c:v>
                </c:pt>
                <c:pt idx="32707">
                  <c:v>2.9509000000000003</c:v>
                </c:pt>
                <c:pt idx="32708">
                  <c:v>2.9855</c:v>
                </c:pt>
                <c:pt idx="32709">
                  <c:v>3.004</c:v>
                </c:pt>
                <c:pt idx="32710">
                  <c:v>3.032</c:v>
                </c:pt>
                <c:pt idx="32711">
                  <c:v>3.0959000000000003</c:v>
                </c:pt>
                <c:pt idx="32712">
                  <c:v>3.0187000000000004</c:v>
                </c:pt>
                <c:pt idx="32713">
                  <c:v>2.8875000000000002</c:v>
                </c:pt>
                <c:pt idx="32714">
                  <c:v>2.9411000000000005</c:v>
                </c:pt>
                <c:pt idx="32715">
                  <c:v>2.8009000000000004</c:v>
                </c:pt>
                <c:pt idx="32716">
                  <c:v>2.8315999999999999</c:v>
                </c:pt>
                <c:pt idx="32717">
                  <c:v>2.8140999999999998</c:v>
                </c:pt>
                <c:pt idx="32718">
                  <c:v>2.9979</c:v>
                </c:pt>
                <c:pt idx="32719">
                  <c:v>2.8784000000000001</c:v>
                </c:pt>
                <c:pt idx="32720">
                  <c:v>2.7486999999999999</c:v>
                </c:pt>
                <c:pt idx="32721">
                  <c:v>2.7667000000000002</c:v>
                </c:pt>
                <c:pt idx="32722">
                  <c:v>2.7795000000000005</c:v>
                </c:pt>
                <c:pt idx="32723">
                  <c:v>2.8137000000000003</c:v>
                </c:pt>
                <c:pt idx="32724">
                  <c:v>2.863</c:v>
                </c:pt>
                <c:pt idx="32725">
                  <c:v>2.8963999999999999</c:v>
                </c:pt>
                <c:pt idx="32726">
                  <c:v>2.8733000000000004</c:v>
                </c:pt>
                <c:pt idx="32727">
                  <c:v>2.8298000000000001</c:v>
                </c:pt>
                <c:pt idx="32728">
                  <c:v>2.7703000000000002</c:v>
                </c:pt>
                <c:pt idx="32729">
                  <c:v>2.6998000000000002</c:v>
                </c:pt>
                <c:pt idx="32730">
                  <c:v>2.8785000000000003</c:v>
                </c:pt>
                <c:pt idx="32731">
                  <c:v>2.8795000000000002</c:v>
                </c:pt>
                <c:pt idx="32732">
                  <c:v>2.7720000000000002</c:v>
                </c:pt>
                <c:pt idx="32733">
                  <c:v>2.5815000000000001</c:v>
                </c:pt>
                <c:pt idx="32734">
                  <c:v>2.6692</c:v>
                </c:pt>
                <c:pt idx="32735">
                  <c:v>2.5568000000000004</c:v>
                </c:pt>
                <c:pt idx="32736">
                  <c:v>2.7228000000000003</c:v>
                </c:pt>
                <c:pt idx="32737">
                  <c:v>2.6297999999999999</c:v>
                </c:pt>
                <c:pt idx="32738">
                  <c:v>2.5062000000000002</c:v>
                </c:pt>
                <c:pt idx="32739">
                  <c:v>2.4435000000000002</c:v>
                </c:pt>
                <c:pt idx="32740">
                  <c:v>2.4403000000000001</c:v>
                </c:pt>
                <c:pt idx="32741">
                  <c:v>2.6844999999999999</c:v>
                </c:pt>
                <c:pt idx="32742">
                  <c:v>2.5566</c:v>
                </c:pt>
                <c:pt idx="32743">
                  <c:v>2.2427000000000001</c:v>
                </c:pt>
                <c:pt idx="32744">
                  <c:v>2.2117999999999998</c:v>
                </c:pt>
                <c:pt idx="32745">
                  <c:v>2.2023000000000001</c:v>
                </c:pt>
                <c:pt idx="32746">
                  <c:v>2.2002000000000002</c:v>
                </c:pt>
                <c:pt idx="32747">
                  <c:v>2.5281000000000002</c:v>
                </c:pt>
                <c:pt idx="32748">
                  <c:v>2.2480000000000002</c:v>
                </c:pt>
                <c:pt idx="32749">
                  <c:v>2.1373000000000002</c:v>
                </c:pt>
                <c:pt idx="32750">
                  <c:v>2.0886</c:v>
                </c:pt>
                <c:pt idx="32751">
                  <c:v>2.0454000000000003</c:v>
                </c:pt>
                <c:pt idx="32752">
                  <c:v>2.0489000000000002</c:v>
                </c:pt>
                <c:pt idx="32753">
                  <c:v>2.0230000000000001</c:v>
                </c:pt>
                <c:pt idx="32754">
                  <c:v>1.9819</c:v>
                </c:pt>
                <c:pt idx="32755">
                  <c:v>1.9979</c:v>
                </c:pt>
                <c:pt idx="32756">
                  <c:v>2.0173999999999999</c:v>
                </c:pt>
                <c:pt idx="32757">
                  <c:v>1.8651</c:v>
                </c:pt>
                <c:pt idx="32758">
                  <c:v>1.9177</c:v>
                </c:pt>
                <c:pt idx="32759">
                  <c:v>1.82</c:v>
                </c:pt>
                <c:pt idx="32760">
                  <c:v>1.7652000000000001</c:v>
                </c:pt>
                <c:pt idx="32761">
                  <c:v>1.8714</c:v>
                </c:pt>
                <c:pt idx="32762">
                  <c:v>1.7533000000000003</c:v>
                </c:pt>
                <c:pt idx="32763">
                  <c:v>1.5845000000000002</c:v>
                </c:pt>
                <c:pt idx="32764">
                  <c:v>1.4344000000000001</c:v>
                </c:pt>
                <c:pt idx="32765">
                  <c:v>1.3544</c:v>
                </c:pt>
                <c:pt idx="32766">
                  <c:v>1.3612000000000002</c:v>
                </c:pt>
                <c:pt idx="32767">
                  <c:v>1.3364000000000003</c:v>
                </c:pt>
                <c:pt idx="32768">
                  <c:v>1.2869000000000002</c:v>
                </c:pt>
                <c:pt idx="32769">
                  <c:v>1.3019000000000001</c:v>
                </c:pt>
                <c:pt idx="32770">
                  <c:v>1.2525000000000002</c:v>
                </c:pt>
                <c:pt idx="32771">
                  <c:v>1.2439</c:v>
                </c:pt>
                <c:pt idx="32772">
                  <c:v>1.2446000000000002</c:v>
                </c:pt>
                <c:pt idx="32773">
                  <c:v>1.2061999999999999</c:v>
                </c:pt>
                <c:pt idx="32774">
                  <c:v>1.1657</c:v>
                </c:pt>
                <c:pt idx="32775">
                  <c:v>1.1772</c:v>
                </c:pt>
                <c:pt idx="32776">
                  <c:v>1.1403000000000001</c:v>
                </c:pt>
                <c:pt idx="32777">
                  <c:v>1.0803</c:v>
                </c:pt>
                <c:pt idx="32778">
                  <c:v>1.1159000000000001</c:v>
                </c:pt>
                <c:pt idx="32779">
                  <c:v>1.0608000000000002</c:v>
                </c:pt>
                <c:pt idx="32780">
                  <c:v>1.0962000000000001</c:v>
                </c:pt>
                <c:pt idx="32781">
                  <c:v>1.0615000000000001</c:v>
                </c:pt>
                <c:pt idx="32782">
                  <c:v>1.0679000000000001</c:v>
                </c:pt>
                <c:pt idx="32783">
                  <c:v>1.0319</c:v>
                </c:pt>
                <c:pt idx="32784">
                  <c:v>1.0019</c:v>
                </c:pt>
                <c:pt idx="32785">
                  <c:v>1.0007999999999999</c:v>
                </c:pt>
                <c:pt idx="32786">
                  <c:v>0.94600000000000017</c:v>
                </c:pt>
                <c:pt idx="32787">
                  <c:v>0.93240000000000001</c:v>
                </c:pt>
                <c:pt idx="32788">
                  <c:v>0.93450000000000011</c:v>
                </c:pt>
                <c:pt idx="32789">
                  <c:v>0.90890000000000004</c:v>
                </c:pt>
                <c:pt idx="32790">
                  <c:v>0.92609999999999992</c:v>
                </c:pt>
                <c:pt idx="32791">
                  <c:v>0.85650000000000004</c:v>
                </c:pt>
                <c:pt idx="32792">
                  <c:v>0.85170000000000001</c:v>
                </c:pt>
                <c:pt idx="32793">
                  <c:v>0.84450000000000003</c:v>
                </c:pt>
                <c:pt idx="32794">
                  <c:v>0.81990000000000007</c:v>
                </c:pt>
                <c:pt idx="32795">
                  <c:v>0.80640000000000001</c:v>
                </c:pt>
                <c:pt idx="32796">
                  <c:v>0.80719999999999992</c:v>
                </c:pt>
                <c:pt idx="32797">
                  <c:v>0.76780000000000004</c:v>
                </c:pt>
                <c:pt idx="32798">
                  <c:v>0.7753000000000001</c:v>
                </c:pt>
                <c:pt idx="32799">
                  <c:v>0.76849999999999996</c:v>
                </c:pt>
                <c:pt idx="32800">
                  <c:v>0.74960000000000004</c:v>
                </c:pt>
                <c:pt idx="32801">
                  <c:v>0.73930000000000007</c:v>
                </c:pt>
                <c:pt idx="32802">
                  <c:v>0.73620000000000008</c:v>
                </c:pt>
                <c:pt idx="32803">
                  <c:v>0.76730000000000009</c:v>
                </c:pt>
                <c:pt idx="32804">
                  <c:v>0.76630000000000009</c:v>
                </c:pt>
                <c:pt idx="32805">
                  <c:v>0.7177</c:v>
                </c:pt>
                <c:pt idx="32806">
                  <c:v>0.7359</c:v>
                </c:pt>
                <c:pt idx="32807">
                  <c:v>0.70610000000000006</c:v>
                </c:pt>
                <c:pt idx="32808">
                  <c:v>0.68500000000000005</c:v>
                </c:pt>
                <c:pt idx="32809">
                  <c:v>0.71920000000000006</c:v>
                </c:pt>
                <c:pt idx="32810">
                  <c:v>0.65290000000000004</c:v>
                </c:pt>
                <c:pt idx="32811">
                  <c:v>0.66080000000000005</c:v>
                </c:pt>
                <c:pt idx="32812">
                  <c:v>0.66620000000000001</c:v>
                </c:pt>
                <c:pt idx="32813">
                  <c:v>0.68959999999999999</c:v>
                </c:pt>
                <c:pt idx="32814">
                  <c:v>0.63850000000000007</c:v>
                </c:pt>
                <c:pt idx="32815">
                  <c:v>0.60780000000000012</c:v>
                </c:pt>
                <c:pt idx="32816">
                  <c:v>0.5917</c:v>
                </c:pt>
                <c:pt idx="32817">
                  <c:v>0.58260000000000001</c:v>
                </c:pt>
                <c:pt idx="32818">
                  <c:v>0.58920000000000006</c:v>
                </c:pt>
                <c:pt idx="32819">
                  <c:v>0.56759999999999999</c:v>
                </c:pt>
                <c:pt idx="32820">
                  <c:v>0.57020000000000004</c:v>
                </c:pt>
                <c:pt idx="32821">
                  <c:v>0.58499999999999996</c:v>
                </c:pt>
                <c:pt idx="32822">
                  <c:v>0.5766</c:v>
                </c:pt>
                <c:pt idx="32823">
                  <c:v>0.56940000000000002</c:v>
                </c:pt>
                <c:pt idx="32824">
                  <c:v>0.56220000000000003</c:v>
                </c:pt>
                <c:pt idx="32825">
                  <c:v>0.54510000000000003</c:v>
                </c:pt>
                <c:pt idx="32826">
                  <c:v>0.54930000000000001</c:v>
                </c:pt>
                <c:pt idx="32827">
                  <c:v>0.53250000000000008</c:v>
                </c:pt>
                <c:pt idx="32828">
                  <c:v>0.51580000000000004</c:v>
                </c:pt>
                <c:pt idx="32829">
                  <c:v>0.51559999999999995</c:v>
                </c:pt>
                <c:pt idx="32830">
                  <c:v>0.51159999999999994</c:v>
                </c:pt>
                <c:pt idx="32831">
                  <c:v>0.51300000000000001</c:v>
                </c:pt>
                <c:pt idx="32832">
                  <c:v>0.50609999999999999</c:v>
                </c:pt>
                <c:pt idx="32833">
                  <c:v>0.49409999999999998</c:v>
                </c:pt>
                <c:pt idx="32834">
                  <c:v>0.50640000000000007</c:v>
                </c:pt>
                <c:pt idx="32835">
                  <c:v>0.49400000000000005</c:v>
                </c:pt>
                <c:pt idx="32836">
                  <c:v>0.47839999999999999</c:v>
                </c:pt>
                <c:pt idx="32837">
                  <c:v>0.46689999999999998</c:v>
                </c:pt>
                <c:pt idx="32838">
                  <c:v>0.45830000000000004</c:v>
                </c:pt>
                <c:pt idx="32839">
                  <c:v>0.4531</c:v>
                </c:pt>
                <c:pt idx="32840">
                  <c:v>0.44440000000000002</c:v>
                </c:pt>
                <c:pt idx="32841">
                  <c:v>0.43630000000000008</c:v>
                </c:pt>
                <c:pt idx="32842">
                  <c:v>0.42779999999999996</c:v>
                </c:pt>
                <c:pt idx="32843">
                  <c:v>0.42070000000000002</c:v>
                </c:pt>
                <c:pt idx="32844">
                  <c:v>0.41500000000000004</c:v>
                </c:pt>
                <c:pt idx="32845">
                  <c:v>0.40890000000000004</c:v>
                </c:pt>
                <c:pt idx="32846">
                  <c:v>0.4002</c:v>
                </c:pt>
                <c:pt idx="32847">
                  <c:v>0.39510000000000001</c:v>
                </c:pt>
                <c:pt idx="32848">
                  <c:v>0.39100000000000001</c:v>
                </c:pt>
                <c:pt idx="32849">
                  <c:v>0.3856</c:v>
                </c:pt>
                <c:pt idx="32850">
                  <c:v>0.37260000000000004</c:v>
                </c:pt>
                <c:pt idx="32851">
                  <c:v>0.36200000000000004</c:v>
                </c:pt>
                <c:pt idx="32852">
                  <c:v>0.35930000000000001</c:v>
                </c:pt>
                <c:pt idx="32853">
                  <c:v>0.3548</c:v>
                </c:pt>
                <c:pt idx="32854">
                  <c:v>0.35010000000000002</c:v>
                </c:pt>
                <c:pt idx="32855">
                  <c:v>0.34960000000000002</c:v>
                </c:pt>
                <c:pt idx="32856">
                  <c:v>0.3397</c:v>
                </c:pt>
                <c:pt idx="32857">
                  <c:v>0.32900000000000001</c:v>
                </c:pt>
                <c:pt idx="32858">
                  <c:v>0.33479999999999999</c:v>
                </c:pt>
                <c:pt idx="32859">
                  <c:v>0.32650000000000001</c:v>
                </c:pt>
                <c:pt idx="32860">
                  <c:v>0.32190000000000002</c:v>
                </c:pt>
                <c:pt idx="32861">
                  <c:v>0.31490000000000001</c:v>
                </c:pt>
                <c:pt idx="32862">
                  <c:v>0.31220000000000003</c:v>
                </c:pt>
                <c:pt idx="32863">
                  <c:v>0.30510000000000004</c:v>
                </c:pt>
                <c:pt idx="32864">
                  <c:v>0.29820000000000002</c:v>
                </c:pt>
                <c:pt idx="32865">
                  <c:v>0.29170000000000001</c:v>
                </c:pt>
                <c:pt idx="32866">
                  <c:v>0.29220000000000002</c:v>
                </c:pt>
                <c:pt idx="32867">
                  <c:v>0.28530000000000005</c:v>
                </c:pt>
                <c:pt idx="32868">
                  <c:v>0.28120000000000001</c:v>
                </c:pt>
                <c:pt idx="32869">
                  <c:v>0.27750000000000002</c:v>
                </c:pt>
                <c:pt idx="32870">
                  <c:v>0.27010000000000001</c:v>
                </c:pt>
                <c:pt idx="32871">
                  <c:v>0.26989999999999997</c:v>
                </c:pt>
                <c:pt idx="32872">
                  <c:v>0.26110000000000005</c:v>
                </c:pt>
                <c:pt idx="32873">
                  <c:v>0.25379999999999997</c:v>
                </c:pt>
                <c:pt idx="32874">
                  <c:v>0.24910000000000002</c:v>
                </c:pt>
                <c:pt idx="32875">
                  <c:v>0.24409999999999998</c:v>
                </c:pt>
                <c:pt idx="32876">
                  <c:v>0.24249999999999999</c:v>
                </c:pt>
                <c:pt idx="32877">
                  <c:v>0.2384</c:v>
                </c:pt>
                <c:pt idx="32878">
                  <c:v>0.23220000000000002</c:v>
                </c:pt>
                <c:pt idx="32879">
                  <c:v>0.22270000000000001</c:v>
                </c:pt>
                <c:pt idx="32880">
                  <c:v>0.22340000000000002</c:v>
                </c:pt>
                <c:pt idx="32881">
                  <c:v>0.21840000000000004</c:v>
                </c:pt>
                <c:pt idx="32882">
                  <c:v>0.21179999999999999</c:v>
                </c:pt>
                <c:pt idx="32883">
                  <c:v>0.2094</c:v>
                </c:pt>
                <c:pt idx="32884">
                  <c:v>0.20670000000000002</c:v>
                </c:pt>
                <c:pt idx="32885">
                  <c:v>0.20379999999999998</c:v>
                </c:pt>
                <c:pt idx="32886">
                  <c:v>0.20150000000000001</c:v>
                </c:pt>
                <c:pt idx="32887">
                  <c:v>0.19970000000000002</c:v>
                </c:pt>
                <c:pt idx="32888">
                  <c:v>0.1918</c:v>
                </c:pt>
                <c:pt idx="32889">
                  <c:v>0.19130000000000003</c:v>
                </c:pt>
                <c:pt idx="32890">
                  <c:v>0.19170000000000001</c:v>
                </c:pt>
                <c:pt idx="32891">
                  <c:v>0.19020000000000001</c:v>
                </c:pt>
                <c:pt idx="32892">
                  <c:v>0.18740000000000001</c:v>
                </c:pt>
                <c:pt idx="32893">
                  <c:v>0.18280000000000002</c:v>
                </c:pt>
                <c:pt idx="32894">
                  <c:v>0.17830000000000001</c:v>
                </c:pt>
                <c:pt idx="32895">
                  <c:v>0.17470000000000002</c:v>
                </c:pt>
                <c:pt idx="32896">
                  <c:v>0.17350000000000002</c:v>
                </c:pt>
                <c:pt idx="32897">
                  <c:v>0.17110000000000003</c:v>
                </c:pt>
                <c:pt idx="32898">
                  <c:v>0.17200000000000001</c:v>
                </c:pt>
                <c:pt idx="32899">
                  <c:v>0.17410000000000003</c:v>
                </c:pt>
                <c:pt idx="32900">
                  <c:v>0.16980000000000001</c:v>
                </c:pt>
                <c:pt idx="32901">
                  <c:v>0.17920000000000003</c:v>
                </c:pt>
                <c:pt idx="32902">
                  <c:v>0.18110000000000001</c:v>
                </c:pt>
                <c:pt idx="32903">
                  <c:v>0.1767</c:v>
                </c:pt>
                <c:pt idx="32904">
                  <c:v>0.17820000000000003</c:v>
                </c:pt>
                <c:pt idx="32905">
                  <c:v>0.17460000000000001</c:v>
                </c:pt>
                <c:pt idx="32906">
                  <c:v>0.17630000000000001</c:v>
                </c:pt>
                <c:pt idx="32907">
                  <c:v>0.18149999999999999</c:v>
                </c:pt>
                <c:pt idx="32908">
                  <c:v>0.17880000000000001</c:v>
                </c:pt>
                <c:pt idx="32909">
                  <c:v>0.1794</c:v>
                </c:pt>
                <c:pt idx="32910">
                  <c:v>0.18010000000000001</c:v>
                </c:pt>
                <c:pt idx="32911">
                  <c:v>0.18200000000000002</c:v>
                </c:pt>
                <c:pt idx="32912">
                  <c:v>0.18460000000000001</c:v>
                </c:pt>
                <c:pt idx="32913">
                  <c:v>0.18779999999999999</c:v>
                </c:pt>
                <c:pt idx="32914">
                  <c:v>0.19140000000000001</c:v>
                </c:pt>
                <c:pt idx="32915">
                  <c:v>0.1948</c:v>
                </c:pt>
                <c:pt idx="32916">
                  <c:v>0.2001</c:v>
                </c:pt>
                <c:pt idx="32917">
                  <c:v>0.20499999999999999</c:v>
                </c:pt>
                <c:pt idx="32918">
                  <c:v>0.21320000000000003</c:v>
                </c:pt>
                <c:pt idx="32919">
                  <c:v>0.223</c:v>
                </c:pt>
                <c:pt idx="32920">
                  <c:v>0.22930000000000003</c:v>
                </c:pt>
                <c:pt idx="32921">
                  <c:v>0.23490000000000003</c:v>
                </c:pt>
                <c:pt idx="32922">
                  <c:v>0.24380000000000002</c:v>
                </c:pt>
                <c:pt idx="32923">
                  <c:v>0.25330000000000003</c:v>
                </c:pt>
                <c:pt idx="32924">
                  <c:v>0.26520000000000005</c:v>
                </c:pt>
                <c:pt idx="32925">
                  <c:v>0.27229999999999999</c:v>
                </c:pt>
                <c:pt idx="32926">
                  <c:v>0.29199999999999998</c:v>
                </c:pt>
                <c:pt idx="32927">
                  <c:v>0.31010000000000004</c:v>
                </c:pt>
                <c:pt idx="32928">
                  <c:v>0.32719999999999999</c:v>
                </c:pt>
                <c:pt idx="32929">
                  <c:v>0.3417</c:v>
                </c:pt>
                <c:pt idx="32930">
                  <c:v>0.36030000000000006</c:v>
                </c:pt>
                <c:pt idx="32931">
                  <c:v>0.38330000000000003</c:v>
                </c:pt>
                <c:pt idx="32932">
                  <c:v>0.40730000000000005</c:v>
                </c:pt>
                <c:pt idx="32933">
                  <c:v>0.42859999999999998</c:v>
                </c:pt>
                <c:pt idx="32934">
                  <c:v>0.46330000000000005</c:v>
                </c:pt>
                <c:pt idx="32935">
                  <c:v>0.50070000000000003</c:v>
                </c:pt>
                <c:pt idx="32936">
                  <c:v>0.57430000000000003</c:v>
                </c:pt>
                <c:pt idx="32937">
                  <c:v>0.55700000000000005</c:v>
                </c:pt>
                <c:pt idx="32938">
                  <c:v>0.61890000000000001</c:v>
                </c:pt>
                <c:pt idx="32939">
                  <c:v>0.6925</c:v>
                </c:pt>
                <c:pt idx="32940">
                  <c:v>0.72610000000000008</c:v>
                </c:pt>
                <c:pt idx="32941">
                  <c:v>0.77350000000000008</c:v>
                </c:pt>
                <c:pt idx="32942">
                  <c:v>0.79280000000000006</c:v>
                </c:pt>
                <c:pt idx="32943">
                  <c:v>0.82479999999999998</c:v>
                </c:pt>
                <c:pt idx="32944">
                  <c:v>0.88890000000000002</c:v>
                </c:pt>
                <c:pt idx="32945">
                  <c:v>0.89450000000000007</c:v>
                </c:pt>
                <c:pt idx="32946">
                  <c:v>0.90589999999999993</c:v>
                </c:pt>
                <c:pt idx="32947">
                  <c:v>0.94740000000000002</c:v>
                </c:pt>
                <c:pt idx="32948">
                  <c:v>0.97870000000000013</c:v>
                </c:pt>
                <c:pt idx="32949">
                  <c:v>1.0005000000000002</c:v>
                </c:pt>
                <c:pt idx="32950">
                  <c:v>1.0163</c:v>
                </c:pt>
                <c:pt idx="32951">
                  <c:v>1.0219</c:v>
                </c:pt>
                <c:pt idx="32952">
                  <c:v>1.0642</c:v>
                </c:pt>
                <c:pt idx="32953">
                  <c:v>1.1032</c:v>
                </c:pt>
                <c:pt idx="32954">
                  <c:v>1.1354</c:v>
                </c:pt>
                <c:pt idx="32955">
                  <c:v>1.1587000000000001</c:v>
                </c:pt>
                <c:pt idx="32956">
                  <c:v>1.1817</c:v>
                </c:pt>
                <c:pt idx="32957">
                  <c:v>1.2106000000000001</c:v>
                </c:pt>
                <c:pt idx="32958">
                  <c:v>1.2247000000000001</c:v>
                </c:pt>
                <c:pt idx="32959">
                  <c:v>1.2490000000000001</c:v>
                </c:pt>
                <c:pt idx="32960">
                  <c:v>1.2606999999999999</c:v>
                </c:pt>
                <c:pt idx="32961">
                  <c:v>1.2696000000000001</c:v>
                </c:pt>
                <c:pt idx="32962">
                  <c:v>1.2881</c:v>
                </c:pt>
                <c:pt idx="32963">
                  <c:v>1.3266</c:v>
                </c:pt>
                <c:pt idx="32964">
                  <c:v>1.3570000000000002</c:v>
                </c:pt>
                <c:pt idx="32965">
                  <c:v>1.3940000000000001</c:v>
                </c:pt>
                <c:pt idx="32966">
                  <c:v>1.4269000000000001</c:v>
                </c:pt>
                <c:pt idx="32967">
                  <c:v>1.4894000000000001</c:v>
                </c:pt>
                <c:pt idx="32968">
                  <c:v>1.5179</c:v>
                </c:pt>
                <c:pt idx="32969">
                  <c:v>1.5654000000000001</c:v>
                </c:pt>
                <c:pt idx="32970">
                  <c:v>1.5585000000000002</c:v>
                </c:pt>
                <c:pt idx="32971">
                  <c:v>1.5783</c:v>
                </c:pt>
                <c:pt idx="32972">
                  <c:v>1.6076000000000001</c:v>
                </c:pt>
                <c:pt idx="32973">
                  <c:v>1.6009000000000002</c:v>
                </c:pt>
                <c:pt idx="32974">
                  <c:v>1.6475000000000002</c:v>
                </c:pt>
                <c:pt idx="32975">
                  <c:v>1.6465000000000001</c:v>
                </c:pt>
                <c:pt idx="32976">
                  <c:v>1.6920999999999999</c:v>
                </c:pt>
                <c:pt idx="32977">
                  <c:v>1.7204999999999999</c:v>
                </c:pt>
                <c:pt idx="32978">
                  <c:v>1.7336</c:v>
                </c:pt>
                <c:pt idx="32979">
                  <c:v>1.7634000000000001</c:v>
                </c:pt>
                <c:pt idx="32980">
                  <c:v>1.7662</c:v>
                </c:pt>
                <c:pt idx="32981">
                  <c:v>1.8120000000000003</c:v>
                </c:pt>
                <c:pt idx="32982">
                  <c:v>1.8639000000000001</c:v>
                </c:pt>
                <c:pt idx="32983">
                  <c:v>1.8712</c:v>
                </c:pt>
                <c:pt idx="32984">
                  <c:v>1.8721000000000001</c:v>
                </c:pt>
                <c:pt idx="32985">
                  <c:v>1.8765999999999998</c:v>
                </c:pt>
                <c:pt idx="32986">
                  <c:v>1.8951000000000002</c:v>
                </c:pt>
                <c:pt idx="32987">
                  <c:v>1.9031</c:v>
                </c:pt>
                <c:pt idx="32988">
                  <c:v>1.9438</c:v>
                </c:pt>
                <c:pt idx="32989">
                  <c:v>2.0413000000000001</c:v>
                </c:pt>
                <c:pt idx="32990">
                  <c:v>2.0648</c:v>
                </c:pt>
                <c:pt idx="32991">
                  <c:v>2.1034999999999999</c:v>
                </c:pt>
                <c:pt idx="32992">
                  <c:v>2.0808</c:v>
                </c:pt>
                <c:pt idx="32993">
                  <c:v>2.0721000000000003</c:v>
                </c:pt>
                <c:pt idx="32994">
                  <c:v>2.0550000000000002</c:v>
                </c:pt>
                <c:pt idx="32995">
                  <c:v>2.0528</c:v>
                </c:pt>
                <c:pt idx="32996">
                  <c:v>2.0782000000000003</c:v>
                </c:pt>
                <c:pt idx="32997">
                  <c:v>2.1551</c:v>
                </c:pt>
                <c:pt idx="32998">
                  <c:v>2.1625000000000001</c:v>
                </c:pt>
                <c:pt idx="32999">
                  <c:v>2.1777000000000002</c:v>
                </c:pt>
                <c:pt idx="33000">
                  <c:v>2.1751</c:v>
                </c:pt>
                <c:pt idx="33001">
                  <c:v>2.2329000000000003</c:v>
                </c:pt>
                <c:pt idx="33002">
                  <c:v>2.1879000000000004</c:v>
                </c:pt>
                <c:pt idx="33003">
                  <c:v>2.2303999999999999</c:v>
                </c:pt>
                <c:pt idx="33004">
                  <c:v>2.1886000000000001</c:v>
                </c:pt>
                <c:pt idx="33005">
                  <c:v>2.2385000000000002</c:v>
                </c:pt>
                <c:pt idx="33006">
                  <c:v>2.2794000000000003</c:v>
                </c:pt>
                <c:pt idx="33007">
                  <c:v>2.2452000000000001</c:v>
                </c:pt>
                <c:pt idx="33008">
                  <c:v>2.2603000000000004</c:v>
                </c:pt>
                <c:pt idx="33009">
                  <c:v>2.2840000000000003</c:v>
                </c:pt>
                <c:pt idx="33010">
                  <c:v>2.2815000000000003</c:v>
                </c:pt>
                <c:pt idx="33011">
                  <c:v>2.2454000000000001</c:v>
                </c:pt>
                <c:pt idx="33012">
                  <c:v>2.2486999999999999</c:v>
                </c:pt>
                <c:pt idx="33013">
                  <c:v>2.2190000000000003</c:v>
                </c:pt>
                <c:pt idx="33014">
                  <c:v>2.2265000000000001</c:v>
                </c:pt>
                <c:pt idx="33015">
                  <c:v>2.2223000000000002</c:v>
                </c:pt>
                <c:pt idx="33016">
                  <c:v>2.1975000000000002</c:v>
                </c:pt>
                <c:pt idx="33017">
                  <c:v>2.1621999999999999</c:v>
                </c:pt>
                <c:pt idx="33018">
                  <c:v>2.1440999999999999</c:v>
                </c:pt>
                <c:pt idx="33019">
                  <c:v>2.1106000000000003</c:v>
                </c:pt>
                <c:pt idx="33020">
                  <c:v>2.1230000000000002</c:v>
                </c:pt>
                <c:pt idx="33021">
                  <c:v>2.0933000000000002</c:v>
                </c:pt>
                <c:pt idx="33022">
                  <c:v>2.0800999999999998</c:v>
                </c:pt>
                <c:pt idx="33023">
                  <c:v>2.0836999999999999</c:v>
                </c:pt>
                <c:pt idx="33024">
                  <c:v>2.0607000000000002</c:v>
                </c:pt>
                <c:pt idx="33025">
                  <c:v>2.0345</c:v>
                </c:pt>
                <c:pt idx="33026">
                  <c:v>2.0177</c:v>
                </c:pt>
                <c:pt idx="33027">
                  <c:v>1.9616</c:v>
                </c:pt>
                <c:pt idx="33028">
                  <c:v>1.9430000000000001</c:v>
                </c:pt>
                <c:pt idx="33029">
                  <c:v>1.9341000000000002</c:v>
                </c:pt>
                <c:pt idx="33030">
                  <c:v>1.9265000000000001</c:v>
                </c:pt>
                <c:pt idx="33031">
                  <c:v>1.9233000000000002</c:v>
                </c:pt>
                <c:pt idx="33032">
                  <c:v>1.9109000000000003</c:v>
                </c:pt>
                <c:pt idx="33033">
                  <c:v>1.8879999999999999</c:v>
                </c:pt>
                <c:pt idx="33034">
                  <c:v>1.8460999999999999</c:v>
                </c:pt>
                <c:pt idx="33035">
                  <c:v>1.7472000000000003</c:v>
                </c:pt>
                <c:pt idx="33036">
                  <c:v>1.8046</c:v>
                </c:pt>
                <c:pt idx="33037">
                  <c:v>1.6305000000000001</c:v>
                </c:pt>
                <c:pt idx="33038">
                  <c:v>1.6642000000000001</c:v>
                </c:pt>
                <c:pt idx="33039">
                  <c:v>1.6468</c:v>
                </c:pt>
                <c:pt idx="33040">
                  <c:v>1.5148000000000001</c:v>
                </c:pt>
                <c:pt idx="33041">
                  <c:v>1.5365000000000002</c:v>
                </c:pt>
                <c:pt idx="33042">
                  <c:v>1.5381</c:v>
                </c:pt>
                <c:pt idx="33043">
                  <c:v>1.6303000000000001</c:v>
                </c:pt>
                <c:pt idx="33044">
                  <c:v>1.6406000000000001</c:v>
                </c:pt>
                <c:pt idx="33045">
                  <c:v>1.5685000000000002</c:v>
                </c:pt>
                <c:pt idx="33046">
                  <c:v>1.5574000000000001</c:v>
                </c:pt>
                <c:pt idx="33047">
                  <c:v>1.5749000000000002</c:v>
                </c:pt>
                <c:pt idx="33048">
                  <c:v>1.5161</c:v>
                </c:pt>
                <c:pt idx="33049">
                  <c:v>1.5217000000000001</c:v>
                </c:pt>
                <c:pt idx="33050">
                  <c:v>1.4100000000000001</c:v>
                </c:pt>
                <c:pt idx="33051">
                  <c:v>1.4651000000000001</c:v>
                </c:pt>
                <c:pt idx="33052">
                  <c:v>1.4300000000000002</c:v>
                </c:pt>
                <c:pt idx="33053">
                  <c:v>1.3774</c:v>
                </c:pt>
                <c:pt idx="33054">
                  <c:v>1.3732</c:v>
                </c:pt>
                <c:pt idx="33055">
                  <c:v>1.3756000000000002</c:v>
                </c:pt>
                <c:pt idx="33056">
                  <c:v>1.2452000000000001</c:v>
                </c:pt>
                <c:pt idx="33057">
                  <c:v>1.2146000000000001</c:v>
                </c:pt>
                <c:pt idx="33058">
                  <c:v>1.1304000000000001</c:v>
                </c:pt>
                <c:pt idx="33059">
                  <c:v>1.0933999999999999</c:v>
                </c:pt>
                <c:pt idx="33060">
                  <c:v>1.0448999999999999</c:v>
                </c:pt>
                <c:pt idx="33061">
                  <c:v>1.0303000000000002</c:v>
                </c:pt>
                <c:pt idx="33062">
                  <c:v>1.0028000000000001</c:v>
                </c:pt>
                <c:pt idx="33063">
                  <c:v>0.94860000000000011</c:v>
                </c:pt>
                <c:pt idx="33064">
                  <c:v>0.96750000000000014</c:v>
                </c:pt>
                <c:pt idx="33065">
                  <c:v>0.9628000000000001</c:v>
                </c:pt>
                <c:pt idx="33066">
                  <c:v>0.9336000000000001</c:v>
                </c:pt>
                <c:pt idx="33067">
                  <c:v>0.91920000000000002</c:v>
                </c:pt>
                <c:pt idx="33068">
                  <c:v>0.90730000000000011</c:v>
                </c:pt>
                <c:pt idx="33069">
                  <c:v>0.85640000000000005</c:v>
                </c:pt>
                <c:pt idx="33070">
                  <c:v>0.77360000000000007</c:v>
                </c:pt>
                <c:pt idx="33071">
                  <c:v>0.7762</c:v>
                </c:pt>
                <c:pt idx="33072">
                  <c:v>0.78330000000000011</c:v>
                </c:pt>
                <c:pt idx="33073">
                  <c:v>0.76140000000000008</c:v>
                </c:pt>
                <c:pt idx="33074">
                  <c:v>0.8005000000000001</c:v>
                </c:pt>
                <c:pt idx="33075">
                  <c:v>0.73740000000000006</c:v>
                </c:pt>
                <c:pt idx="33076">
                  <c:v>0.69290000000000007</c:v>
                </c:pt>
                <c:pt idx="33077">
                  <c:v>0.68740000000000001</c:v>
                </c:pt>
                <c:pt idx="33078">
                  <c:v>0.69050000000000011</c:v>
                </c:pt>
                <c:pt idx="33079">
                  <c:v>0.68380000000000007</c:v>
                </c:pt>
                <c:pt idx="33080">
                  <c:v>0.64749999999999996</c:v>
                </c:pt>
                <c:pt idx="33081">
                  <c:v>0.60680000000000001</c:v>
                </c:pt>
                <c:pt idx="33082">
                  <c:v>0.60899999999999999</c:v>
                </c:pt>
                <c:pt idx="33083">
                  <c:v>0.60850000000000004</c:v>
                </c:pt>
                <c:pt idx="33084">
                  <c:v>0.59290000000000009</c:v>
                </c:pt>
                <c:pt idx="33085">
                  <c:v>0.57369999999999999</c:v>
                </c:pt>
                <c:pt idx="33086">
                  <c:v>0.54870000000000008</c:v>
                </c:pt>
                <c:pt idx="33087">
                  <c:v>0.53700000000000003</c:v>
                </c:pt>
                <c:pt idx="33088">
                  <c:v>0.52180000000000004</c:v>
                </c:pt>
                <c:pt idx="33089">
                  <c:v>0.50260000000000005</c:v>
                </c:pt>
                <c:pt idx="33090">
                  <c:v>0.4869</c:v>
                </c:pt>
                <c:pt idx="33091">
                  <c:v>0.47670000000000007</c:v>
                </c:pt>
                <c:pt idx="33092">
                  <c:v>0.46689999999999998</c:v>
                </c:pt>
                <c:pt idx="33093">
                  <c:v>0.45320000000000005</c:v>
                </c:pt>
                <c:pt idx="33094">
                  <c:v>0.44720000000000004</c:v>
                </c:pt>
                <c:pt idx="33095">
                  <c:v>0.43609999999999999</c:v>
                </c:pt>
                <c:pt idx="33096">
                  <c:v>0.4294</c:v>
                </c:pt>
                <c:pt idx="33097">
                  <c:v>0.41799999999999998</c:v>
                </c:pt>
                <c:pt idx="33098">
                  <c:v>0.40839999999999999</c:v>
                </c:pt>
                <c:pt idx="33099">
                  <c:v>0.4007</c:v>
                </c:pt>
                <c:pt idx="33100">
                  <c:v>0.39040000000000002</c:v>
                </c:pt>
                <c:pt idx="33101">
                  <c:v>0.38109999999999999</c:v>
                </c:pt>
                <c:pt idx="33102">
                  <c:v>0.36620000000000003</c:v>
                </c:pt>
                <c:pt idx="33103">
                  <c:v>0.36270000000000002</c:v>
                </c:pt>
                <c:pt idx="33104">
                  <c:v>0.3473</c:v>
                </c:pt>
                <c:pt idx="33105">
                  <c:v>0.34800000000000003</c:v>
                </c:pt>
                <c:pt idx="33106">
                  <c:v>0.33100000000000002</c:v>
                </c:pt>
                <c:pt idx="33107">
                  <c:v>0.32580000000000003</c:v>
                </c:pt>
                <c:pt idx="33108">
                  <c:v>0.32790000000000002</c:v>
                </c:pt>
                <c:pt idx="33109">
                  <c:v>0.31490000000000001</c:v>
                </c:pt>
                <c:pt idx="33110">
                  <c:v>0.31000000000000005</c:v>
                </c:pt>
                <c:pt idx="33111">
                  <c:v>0.30049999999999999</c:v>
                </c:pt>
                <c:pt idx="33112">
                  <c:v>0.29820000000000002</c:v>
                </c:pt>
                <c:pt idx="33113">
                  <c:v>0.2893</c:v>
                </c:pt>
                <c:pt idx="33114">
                  <c:v>0.28910000000000002</c:v>
                </c:pt>
                <c:pt idx="33115">
                  <c:v>0.27560000000000001</c:v>
                </c:pt>
                <c:pt idx="33116">
                  <c:v>0.2651</c:v>
                </c:pt>
                <c:pt idx="33117">
                  <c:v>0.27080000000000004</c:v>
                </c:pt>
                <c:pt idx="33118">
                  <c:v>0.26290000000000002</c:v>
                </c:pt>
                <c:pt idx="33119">
                  <c:v>0.25490000000000002</c:v>
                </c:pt>
                <c:pt idx="33120">
                  <c:v>0.24129999999999999</c:v>
                </c:pt>
                <c:pt idx="33121">
                  <c:v>0.23599999999999999</c:v>
                </c:pt>
                <c:pt idx="33122">
                  <c:v>0.23380000000000001</c:v>
                </c:pt>
                <c:pt idx="33123">
                  <c:v>0.2316</c:v>
                </c:pt>
                <c:pt idx="33124">
                  <c:v>0.22200000000000003</c:v>
                </c:pt>
                <c:pt idx="33125">
                  <c:v>0.21480000000000002</c:v>
                </c:pt>
                <c:pt idx="33126">
                  <c:v>0.21579999999999999</c:v>
                </c:pt>
                <c:pt idx="33127">
                  <c:v>0.22260000000000002</c:v>
                </c:pt>
                <c:pt idx="33128">
                  <c:v>0.21250000000000002</c:v>
                </c:pt>
                <c:pt idx="33129">
                  <c:v>0.19530000000000003</c:v>
                </c:pt>
                <c:pt idx="33130">
                  <c:v>0.19040000000000001</c:v>
                </c:pt>
                <c:pt idx="33131">
                  <c:v>0.18640000000000001</c:v>
                </c:pt>
                <c:pt idx="33132">
                  <c:v>0.17930000000000001</c:v>
                </c:pt>
                <c:pt idx="33133">
                  <c:v>0.1757</c:v>
                </c:pt>
                <c:pt idx="33134">
                  <c:v>0.17510000000000001</c:v>
                </c:pt>
                <c:pt idx="33135">
                  <c:v>0.1714</c:v>
                </c:pt>
                <c:pt idx="33136">
                  <c:v>0.16880000000000001</c:v>
                </c:pt>
                <c:pt idx="33137">
                  <c:v>0.1636</c:v>
                </c:pt>
                <c:pt idx="33138">
                  <c:v>0.15920000000000001</c:v>
                </c:pt>
                <c:pt idx="33139">
                  <c:v>0.15229999999999999</c:v>
                </c:pt>
                <c:pt idx="33140">
                  <c:v>0.1507</c:v>
                </c:pt>
                <c:pt idx="33141">
                  <c:v>0.14850000000000002</c:v>
                </c:pt>
                <c:pt idx="33142">
                  <c:v>0.14940000000000001</c:v>
                </c:pt>
                <c:pt idx="33143">
                  <c:v>0.14130000000000001</c:v>
                </c:pt>
                <c:pt idx="33144">
                  <c:v>0.13570000000000002</c:v>
                </c:pt>
                <c:pt idx="33145">
                  <c:v>0.1358</c:v>
                </c:pt>
                <c:pt idx="33146">
                  <c:v>0.13389999999999999</c:v>
                </c:pt>
                <c:pt idx="33147">
                  <c:v>0.1293</c:v>
                </c:pt>
                <c:pt idx="33148">
                  <c:v>0.12390000000000001</c:v>
                </c:pt>
                <c:pt idx="33149">
                  <c:v>0.12170000000000002</c:v>
                </c:pt>
                <c:pt idx="33150">
                  <c:v>0.1202</c:v>
                </c:pt>
                <c:pt idx="33151">
                  <c:v>0.1196</c:v>
                </c:pt>
                <c:pt idx="33152">
                  <c:v>0.1162</c:v>
                </c:pt>
                <c:pt idx="33153">
                  <c:v>0.1144</c:v>
                </c:pt>
                <c:pt idx="33154">
                  <c:v>0.1081</c:v>
                </c:pt>
                <c:pt idx="33155">
                  <c:v>0.10500000000000001</c:v>
                </c:pt>
                <c:pt idx="33156">
                  <c:v>0.10300000000000001</c:v>
                </c:pt>
                <c:pt idx="33157">
                  <c:v>0.1033</c:v>
                </c:pt>
                <c:pt idx="33158">
                  <c:v>9.5799999999999996E-2</c:v>
                </c:pt>
                <c:pt idx="33159">
                  <c:v>9.6600000000000005E-2</c:v>
                </c:pt>
                <c:pt idx="33160">
                  <c:v>9.2300000000000007E-2</c:v>
                </c:pt>
                <c:pt idx="33161">
                  <c:v>9.0400000000000008E-2</c:v>
                </c:pt>
                <c:pt idx="33162">
                  <c:v>9.0300000000000005E-2</c:v>
                </c:pt>
                <c:pt idx="33163">
                  <c:v>8.8500000000000009E-2</c:v>
                </c:pt>
                <c:pt idx="33164">
                  <c:v>8.8400000000000006E-2</c:v>
                </c:pt>
                <c:pt idx="33165">
                  <c:v>9.0900000000000009E-2</c:v>
                </c:pt>
                <c:pt idx="33166">
                  <c:v>9.2100000000000015E-2</c:v>
                </c:pt>
                <c:pt idx="33167">
                  <c:v>9.0500000000000011E-2</c:v>
                </c:pt>
                <c:pt idx="33168">
                  <c:v>8.4500000000000006E-2</c:v>
                </c:pt>
                <c:pt idx="33169">
                  <c:v>8.4400000000000003E-2</c:v>
                </c:pt>
                <c:pt idx="33170">
                  <c:v>7.5700000000000003E-2</c:v>
                </c:pt>
                <c:pt idx="33171">
                  <c:v>7.1499999999999994E-2</c:v>
                </c:pt>
                <c:pt idx="33172">
                  <c:v>6.9800000000000001E-2</c:v>
                </c:pt>
                <c:pt idx="33173">
                  <c:v>7.1199999999999999E-2</c:v>
                </c:pt>
                <c:pt idx="33174">
                  <c:v>7.1199999999999999E-2</c:v>
                </c:pt>
                <c:pt idx="33175">
                  <c:v>7.0699999999999999E-2</c:v>
                </c:pt>
                <c:pt idx="33176">
                  <c:v>6.9199999999999998E-2</c:v>
                </c:pt>
                <c:pt idx="33177">
                  <c:v>7.0300000000000001E-2</c:v>
                </c:pt>
                <c:pt idx="33178">
                  <c:v>6.7400000000000002E-2</c:v>
                </c:pt>
                <c:pt idx="33179">
                  <c:v>6.6000000000000003E-2</c:v>
                </c:pt>
                <c:pt idx="33180">
                  <c:v>6.1800000000000001E-2</c:v>
                </c:pt>
                <c:pt idx="33181">
                  <c:v>5.91E-2</c:v>
                </c:pt>
                <c:pt idx="33182">
                  <c:v>6.1800000000000001E-2</c:v>
                </c:pt>
                <c:pt idx="33183">
                  <c:v>6.1800000000000001E-2</c:v>
                </c:pt>
                <c:pt idx="33184">
                  <c:v>6.0400000000000002E-2</c:v>
                </c:pt>
                <c:pt idx="33185">
                  <c:v>6.3E-2</c:v>
                </c:pt>
                <c:pt idx="33186">
                  <c:v>6.5700000000000008E-2</c:v>
                </c:pt>
                <c:pt idx="33187">
                  <c:v>6.4500000000000002E-2</c:v>
                </c:pt>
                <c:pt idx="33188">
                  <c:v>6.4399999999999999E-2</c:v>
                </c:pt>
                <c:pt idx="33189">
                  <c:v>6.5700000000000008E-2</c:v>
                </c:pt>
                <c:pt idx="33190">
                  <c:v>6.2E-2</c:v>
                </c:pt>
                <c:pt idx="33191">
                  <c:v>6.5100000000000005E-2</c:v>
                </c:pt>
                <c:pt idx="33192">
                  <c:v>7.4099999999999999E-2</c:v>
                </c:pt>
                <c:pt idx="33193">
                  <c:v>7.5700000000000003E-2</c:v>
                </c:pt>
                <c:pt idx="33194">
                  <c:v>8.4100000000000008E-2</c:v>
                </c:pt>
                <c:pt idx="33195">
                  <c:v>8.14E-2</c:v>
                </c:pt>
                <c:pt idx="33196">
                  <c:v>8.3100000000000007E-2</c:v>
                </c:pt>
                <c:pt idx="33197">
                  <c:v>8.3600000000000008E-2</c:v>
                </c:pt>
                <c:pt idx="33198">
                  <c:v>8.660000000000001E-2</c:v>
                </c:pt>
                <c:pt idx="33199">
                  <c:v>8.6900000000000005E-2</c:v>
                </c:pt>
                <c:pt idx="33200">
                  <c:v>9.0300000000000005E-2</c:v>
                </c:pt>
                <c:pt idx="33201">
                  <c:v>0.1007</c:v>
                </c:pt>
                <c:pt idx="33202">
                  <c:v>0.11030000000000001</c:v>
                </c:pt>
                <c:pt idx="33203">
                  <c:v>0.1196</c:v>
                </c:pt>
                <c:pt idx="33204">
                  <c:v>0.1174</c:v>
                </c:pt>
                <c:pt idx="33205">
                  <c:v>0.11180000000000001</c:v>
                </c:pt>
                <c:pt idx="33206">
                  <c:v>0.1182</c:v>
                </c:pt>
                <c:pt idx="33207">
                  <c:v>0.12840000000000001</c:v>
                </c:pt>
                <c:pt idx="33208">
                  <c:v>0.13700000000000001</c:v>
                </c:pt>
                <c:pt idx="33209">
                  <c:v>0.14650000000000002</c:v>
                </c:pt>
                <c:pt idx="33210">
                  <c:v>0.14930000000000002</c:v>
                </c:pt>
                <c:pt idx="33211">
                  <c:v>0.15570000000000001</c:v>
                </c:pt>
                <c:pt idx="33212">
                  <c:v>0.16000000000000003</c:v>
                </c:pt>
                <c:pt idx="33213">
                  <c:v>0.16500000000000001</c:v>
                </c:pt>
                <c:pt idx="33214">
                  <c:v>0.17400000000000002</c:v>
                </c:pt>
                <c:pt idx="33215">
                  <c:v>0.17900000000000002</c:v>
                </c:pt>
                <c:pt idx="33216">
                  <c:v>0.19590000000000002</c:v>
                </c:pt>
                <c:pt idx="33217">
                  <c:v>0.21680000000000002</c:v>
                </c:pt>
                <c:pt idx="33218">
                  <c:v>0.22570000000000001</c:v>
                </c:pt>
                <c:pt idx="33219">
                  <c:v>0.2424</c:v>
                </c:pt>
                <c:pt idx="33220">
                  <c:v>0.29009999999999997</c:v>
                </c:pt>
                <c:pt idx="33221">
                  <c:v>0.32519999999999999</c:v>
                </c:pt>
                <c:pt idx="33222">
                  <c:v>0.31320000000000003</c:v>
                </c:pt>
                <c:pt idx="33223">
                  <c:v>0.31309999999999999</c:v>
                </c:pt>
                <c:pt idx="33224">
                  <c:v>0.313</c:v>
                </c:pt>
                <c:pt idx="33225">
                  <c:v>0.3296</c:v>
                </c:pt>
                <c:pt idx="33226">
                  <c:v>0.34279999999999999</c:v>
                </c:pt>
                <c:pt idx="33227">
                  <c:v>0.41539999999999999</c:v>
                </c:pt>
                <c:pt idx="33228">
                  <c:v>0.5202</c:v>
                </c:pt>
                <c:pt idx="33229">
                  <c:v>0.49829999999999997</c:v>
                </c:pt>
                <c:pt idx="33230">
                  <c:v>0.54900000000000004</c:v>
                </c:pt>
                <c:pt idx="33231">
                  <c:v>0.60820000000000007</c:v>
                </c:pt>
                <c:pt idx="33232">
                  <c:v>0.64329999999999998</c:v>
                </c:pt>
                <c:pt idx="33233">
                  <c:v>0.67290000000000005</c:v>
                </c:pt>
                <c:pt idx="33234">
                  <c:v>0.70430000000000004</c:v>
                </c:pt>
                <c:pt idx="33235">
                  <c:v>0.71460000000000001</c:v>
                </c:pt>
                <c:pt idx="33236">
                  <c:v>0.73710000000000009</c:v>
                </c:pt>
                <c:pt idx="33237">
                  <c:v>0.74800000000000011</c:v>
                </c:pt>
                <c:pt idx="33238">
                  <c:v>0.77480000000000004</c:v>
                </c:pt>
                <c:pt idx="33239">
                  <c:v>0.80459999999999998</c:v>
                </c:pt>
                <c:pt idx="33240">
                  <c:v>0.84330000000000005</c:v>
                </c:pt>
                <c:pt idx="33241">
                  <c:v>0.88170000000000004</c:v>
                </c:pt>
                <c:pt idx="33242">
                  <c:v>0.8982</c:v>
                </c:pt>
                <c:pt idx="33243">
                  <c:v>0.94030000000000014</c:v>
                </c:pt>
                <c:pt idx="33244">
                  <c:v>0.99380000000000013</c:v>
                </c:pt>
                <c:pt idx="33245">
                  <c:v>1.0005000000000002</c:v>
                </c:pt>
                <c:pt idx="33246">
                  <c:v>1.0230000000000001</c:v>
                </c:pt>
                <c:pt idx="33247">
                  <c:v>1.0385</c:v>
                </c:pt>
                <c:pt idx="33248">
                  <c:v>1.0551999999999999</c:v>
                </c:pt>
                <c:pt idx="33249">
                  <c:v>1.1161000000000001</c:v>
                </c:pt>
                <c:pt idx="33250">
                  <c:v>1.1380000000000001</c:v>
                </c:pt>
                <c:pt idx="33251">
                  <c:v>1.141</c:v>
                </c:pt>
                <c:pt idx="33252">
                  <c:v>1.1932</c:v>
                </c:pt>
                <c:pt idx="33253">
                  <c:v>1.2404000000000002</c:v>
                </c:pt>
                <c:pt idx="33254">
                  <c:v>1.2681</c:v>
                </c:pt>
                <c:pt idx="33255">
                  <c:v>1.3143000000000002</c:v>
                </c:pt>
                <c:pt idx="33256">
                  <c:v>1.3210000000000002</c:v>
                </c:pt>
                <c:pt idx="33257">
                  <c:v>1.3646000000000003</c:v>
                </c:pt>
                <c:pt idx="33258">
                  <c:v>1.3781000000000001</c:v>
                </c:pt>
                <c:pt idx="33259">
                  <c:v>1.4417</c:v>
                </c:pt>
                <c:pt idx="33260">
                  <c:v>1.4831000000000001</c:v>
                </c:pt>
                <c:pt idx="33261">
                  <c:v>1.4903000000000002</c:v>
                </c:pt>
                <c:pt idx="33262">
                  <c:v>1.5085000000000002</c:v>
                </c:pt>
                <c:pt idx="33263">
                  <c:v>1.5188000000000001</c:v>
                </c:pt>
                <c:pt idx="33264">
                  <c:v>1.528</c:v>
                </c:pt>
                <c:pt idx="33265">
                  <c:v>1.5301</c:v>
                </c:pt>
                <c:pt idx="33266">
                  <c:v>1.5889</c:v>
                </c:pt>
                <c:pt idx="33267">
                  <c:v>1.6312000000000002</c:v>
                </c:pt>
                <c:pt idx="33268">
                  <c:v>1.6309000000000002</c:v>
                </c:pt>
                <c:pt idx="33269">
                  <c:v>1.6526000000000001</c:v>
                </c:pt>
                <c:pt idx="33270">
                  <c:v>1.7037</c:v>
                </c:pt>
                <c:pt idx="33271">
                  <c:v>1.6848000000000001</c:v>
                </c:pt>
                <c:pt idx="33272">
                  <c:v>1.7179</c:v>
                </c:pt>
                <c:pt idx="33273">
                  <c:v>1.7530000000000001</c:v>
                </c:pt>
                <c:pt idx="33274">
                  <c:v>1.8407</c:v>
                </c:pt>
                <c:pt idx="33275">
                  <c:v>1.8474000000000002</c:v>
                </c:pt>
                <c:pt idx="33276">
                  <c:v>1.8572</c:v>
                </c:pt>
                <c:pt idx="33277">
                  <c:v>1.8957999999999999</c:v>
                </c:pt>
                <c:pt idx="33278">
                  <c:v>1.9529000000000001</c:v>
                </c:pt>
                <c:pt idx="33279">
                  <c:v>1.9657</c:v>
                </c:pt>
                <c:pt idx="33280">
                  <c:v>1.9817</c:v>
                </c:pt>
                <c:pt idx="33281">
                  <c:v>1.9870000000000001</c:v>
                </c:pt>
                <c:pt idx="33282">
                  <c:v>2.016</c:v>
                </c:pt>
                <c:pt idx="33283">
                  <c:v>1.9571000000000003</c:v>
                </c:pt>
                <c:pt idx="33284">
                  <c:v>1.9686000000000001</c:v>
                </c:pt>
                <c:pt idx="33285">
                  <c:v>2.0149000000000004</c:v>
                </c:pt>
                <c:pt idx="33286">
                  <c:v>2.0233000000000003</c:v>
                </c:pt>
                <c:pt idx="33287">
                  <c:v>2.0263000000000004</c:v>
                </c:pt>
                <c:pt idx="33288">
                  <c:v>2.0246</c:v>
                </c:pt>
                <c:pt idx="33289">
                  <c:v>2.0592999999999999</c:v>
                </c:pt>
                <c:pt idx="33290">
                  <c:v>2.1617999999999999</c:v>
                </c:pt>
                <c:pt idx="33291">
                  <c:v>2.1969000000000003</c:v>
                </c:pt>
                <c:pt idx="33292">
                  <c:v>2.1792000000000002</c:v>
                </c:pt>
                <c:pt idx="33293">
                  <c:v>2.1920000000000002</c:v>
                </c:pt>
                <c:pt idx="33294">
                  <c:v>2.1755</c:v>
                </c:pt>
                <c:pt idx="33295">
                  <c:v>2.1938</c:v>
                </c:pt>
                <c:pt idx="33296">
                  <c:v>2.2122000000000002</c:v>
                </c:pt>
                <c:pt idx="33297">
                  <c:v>2.1751999999999998</c:v>
                </c:pt>
                <c:pt idx="33298">
                  <c:v>2.2166000000000001</c:v>
                </c:pt>
                <c:pt idx="33299">
                  <c:v>2.2025000000000001</c:v>
                </c:pt>
                <c:pt idx="33300">
                  <c:v>2.1920000000000002</c:v>
                </c:pt>
                <c:pt idx="33301">
                  <c:v>2.1791</c:v>
                </c:pt>
                <c:pt idx="33302">
                  <c:v>2.1713</c:v>
                </c:pt>
                <c:pt idx="33303">
                  <c:v>2.1402000000000001</c:v>
                </c:pt>
                <c:pt idx="33304">
                  <c:v>2.1277000000000004</c:v>
                </c:pt>
                <c:pt idx="33305">
                  <c:v>2.1017000000000001</c:v>
                </c:pt>
                <c:pt idx="33306">
                  <c:v>2.0759000000000003</c:v>
                </c:pt>
                <c:pt idx="33307">
                  <c:v>2.0469000000000004</c:v>
                </c:pt>
                <c:pt idx="33308">
                  <c:v>2.0373000000000001</c:v>
                </c:pt>
                <c:pt idx="33309">
                  <c:v>2.0463</c:v>
                </c:pt>
                <c:pt idx="33310">
                  <c:v>2.0348000000000002</c:v>
                </c:pt>
                <c:pt idx="33311">
                  <c:v>1.9910000000000001</c:v>
                </c:pt>
                <c:pt idx="33312">
                  <c:v>1.9348000000000001</c:v>
                </c:pt>
                <c:pt idx="33313">
                  <c:v>1.9254000000000002</c:v>
                </c:pt>
                <c:pt idx="33314">
                  <c:v>1.9127000000000001</c:v>
                </c:pt>
                <c:pt idx="33315">
                  <c:v>1.9204999999999999</c:v>
                </c:pt>
                <c:pt idx="33316">
                  <c:v>1.8665</c:v>
                </c:pt>
                <c:pt idx="33317">
                  <c:v>1.8772</c:v>
                </c:pt>
                <c:pt idx="33318">
                  <c:v>1.8444</c:v>
                </c:pt>
                <c:pt idx="33319">
                  <c:v>1.7545999999999999</c:v>
                </c:pt>
                <c:pt idx="33320">
                  <c:v>1.7510000000000003</c:v>
                </c:pt>
                <c:pt idx="33321">
                  <c:v>1.7942</c:v>
                </c:pt>
                <c:pt idx="33322">
                  <c:v>1.7372000000000001</c:v>
                </c:pt>
                <c:pt idx="33323">
                  <c:v>1.7404000000000002</c:v>
                </c:pt>
                <c:pt idx="33324">
                  <c:v>1.7683</c:v>
                </c:pt>
                <c:pt idx="33325">
                  <c:v>1.7347000000000001</c:v>
                </c:pt>
                <c:pt idx="33326">
                  <c:v>1.6318999999999999</c:v>
                </c:pt>
                <c:pt idx="33327">
                  <c:v>1.5861000000000001</c:v>
                </c:pt>
                <c:pt idx="33328">
                  <c:v>1.6280999999999999</c:v>
                </c:pt>
                <c:pt idx="33329">
                  <c:v>1.5578000000000001</c:v>
                </c:pt>
                <c:pt idx="33330">
                  <c:v>1.4998</c:v>
                </c:pt>
                <c:pt idx="33331">
                  <c:v>1.5988</c:v>
                </c:pt>
                <c:pt idx="33332">
                  <c:v>1.6158000000000001</c:v>
                </c:pt>
                <c:pt idx="33333">
                  <c:v>1.4822</c:v>
                </c:pt>
                <c:pt idx="33334">
                  <c:v>1.504</c:v>
                </c:pt>
                <c:pt idx="33335">
                  <c:v>1.3342000000000001</c:v>
                </c:pt>
                <c:pt idx="33336">
                  <c:v>1.3665</c:v>
                </c:pt>
                <c:pt idx="33337">
                  <c:v>1.3388</c:v>
                </c:pt>
                <c:pt idx="33338">
                  <c:v>1.3227000000000002</c:v>
                </c:pt>
                <c:pt idx="33339">
                  <c:v>1.2644000000000002</c:v>
                </c:pt>
                <c:pt idx="33340">
                  <c:v>1.2697000000000001</c:v>
                </c:pt>
                <c:pt idx="33341">
                  <c:v>1.2988</c:v>
                </c:pt>
                <c:pt idx="33342">
                  <c:v>1.2320000000000002</c:v>
                </c:pt>
                <c:pt idx="33343">
                  <c:v>1.1735</c:v>
                </c:pt>
                <c:pt idx="33344">
                  <c:v>1.1817</c:v>
                </c:pt>
                <c:pt idx="33345">
                  <c:v>1.1733</c:v>
                </c:pt>
                <c:pt idx="33346">
                  <c:v>1.1079000000000001</c:v>
                </c:pt>
                <c:pt idx="33347">
                  <c:v>1.1026</c:v>
                </c:pt>
                <c:pt idx="33348">
                  <c:v>1.0365</c:v>
                </c:pt>
                <c:pt idx="33349">
                  <c:v>1.0337000000000001</c:v>
                </c:pt>
                <c:pt idx="33350">
                  <c:v>1.0108000000000001</c:v>
                </c:pt>
                <c:pt idx="33351">
                  <c:v>0.94070000000000009</c:v>
                </c:pt>
                <c:pt idx="33352">
                  <c:v>0.95850000000000013</c:v>
                </c:pt>
                <c:pt idx="33353">
                  <c:v>0.9446</c:v>
                </c:pt>
                <c:pt idx="33354">
                  <c:v>0.86129999999999995</c:v>
                </c:pt>
                <c:pt idx="33355">
                  <c:v>0.85289999999999999</c:v>
                </c:pt>
                <c:pt idx="33356">
                  <c:v>0.87620000000000009</c:v>
                </c:pt>
                <c:pt idx="33357">
                  <c:v>0.84589999999999999</c:v>
                </c:pt>
                <c:pt idx="33358">
                  <c:v>0.8368000000000001</c:v>
                </c:pt>
                <c:pt idx="33359">
                  <c:v>0.79360000000000008</c:v>
                </c:pt>
                <c:pt idx="33360">
                  <c:v>0.75870000000000004</c:v>
                </c:pt>
                <c:pt idx="33361">
                  <c:v>0.74790000000000001</c:v>
                </c:pt>
                <c:pt idx="33362">
                  <c:v>0.75590000000000002</c:v>
                </c:pt>
                <c:pt idx="33363">
                  <c:v>0.74490000000000001</c:v>
                </c:pt>
                <c:pt idx="33364">
                  <c:v>0.74770000000000003</c:v>
                </c:pt>
                <c:pt idx="33365">
                  <c:v>0.69030000000000002</c:v>
                </c:pt>
                <c:pt idx="33366">
                  <c:v>0.7027000000000001</c:v>
                </c:pt>
                <c:pt idx="33367">
                  <c:v>0.7016</c:v>
                </c:pt>
                <c:pt idx="33368">
                  <c:v>0.68130000000000002</c:v>
                </c:pt>
                <c:pt idx="33369">
                  <c:v>0.69980000000000009</c:v>
                </c:pt>
                <c:pt idx="33370">
                  <c:v>0.6492</c:v>
                </c:pt>
                <c:pt idx="33371">
                  <c:v>0.64210000000000012</c:v>
                </c:pt>
                <c:pt idx="33372">
                  <c:v>0.64950000000000008</c:v>
                </c:pt>
                <c:pt idx="33373">
                  <c:v>0.59560000000000002</c:v>
                </c:pt>
                <c:pt idx="33374">
                  <c:v>0.6018</c:v>
                </c:pt>
                <c:pt idx="33375">
                  <c:v>0.60160000000000002</c:v>
                </c:pt>
                <c:pt idx="33376">
                  <c:v>0.5585</c:v>
                </c:pt>
                <c:pt idx="33377">
                  <c:v>0.57619999999999993</c:v>
                </c:pt>
                <c:pt idx="33378">
                  <c:v>0.55290000000000006</c:v>
                </c:pt>
                <c:pt idx="33379">
                  <c:v>0.54800000000000004</c:v>
                </c:pt>
                <c:pt idx="33380">
                  <c:v>0.55710000000000004</c:v>
                </c:pt>
                <c:pt idx="33381">
                  <c:v>0.50750000000000006</c:v>
                </c:pt>
                <c:pt idx="33382">
                  <c:v>0.5343</c:v>
                </c:pt>
                <c:pt idx="33383">
                  <c:v>0.50190000000000001</c:v>
                </c:pt>
                <c:pt idx="33384">
                  <c:v>0.50819999999999999</c:v>
                </c:pt>
                <c:pt idx="33385">
                  <c:v>0.51050000000000006</c:v>
                </c:pt>
                <c:pt idx="33386">
                  <c:v>0.50549999999999995</c:v>
                </c:pt>
                <c:pt idx="33387">
                  <c:v>0.50430000000000008</c:v>
                </c:pt>
                <c:pt idx="33388">
                  <c:v>0.49310000000000004</c:v>
                </c:pt>
                <c:pt idx="33389">
                  <c:v>0.48670000000000002</c:v>
                </c:pt>
                <c:pt idx="33390">
                  <c:v>0.47220000000000006</c:v>
                </c:pt>
                <c:pt idx="33391">
                  <c:v>0.43369999999999997</c:v>
                </c:pt>
                <c:pt idx="33392">
                  <c:v>0.43620000000000003</c:v>
                </c:pt>
                <c:pt idx="33393">
                  <c:v>0.4425</c:v>
                </c:pt>
                <c:pt idx="33394">
                  <c:v>0.43380000000000002</c:v>
                </c:pt>
                <c:pt idx="33395">
                  <c:v>0.42190000000000005</c:v>
                </c:pt>
                <c:pt idx="33396">
                  <c:v>0.43390000000000006</c:v>
                </c:pt>
                <c:pt idx="33397">
                  <c:v>0.42110000000000003</c:v>
                </c:pt>
                <c:pt idx="33398">
                  <c:v>0.40720000000000001</c:v>
                </c:pt>
                <c:pt idx="33399">
                  <c:v>0.39290000000000003</c:v>
                </c:pt>
                <c:pt idx="33400">
                  <c:v>0.39590000000000003</c:v>
                </c:pt>
                <c:pt idx="33401">
                  <c:v>0.40359999999999996</c:v>
                </c:pt>
                <c:pt idx="33402">
                  <c:v>0.39620000000000005</c:v>
                </c:pt>
                <c:pt idx="33403">
                  <c:v>0.37730000000000002</c:v>
                </c:pt>
                <c:pt idx="33404">
                  <c:v>0.37540000000000001</c:v>
                </c:pt>
                <c:pt idx="33405">
                  <c:v>0.38350000000000001</c:v>
                </c:pt>
                <c:pt idx="33406">
                  <c:v>0.34420000000000006</c:v>
                </c:pt>
                <c:pt idx="33407">
                  <c:v>0.36150000000000004</c:v>
                </c:pt>
                <c:pt idx="33408">
                  <c:v>0.37060000000000004</c:v>
                </c:pt>
                <c:pt idx="33409">
                  <c:v>0.36420000000000002</c:v>
                </c:pt>
                <c:pt idx="33410">
                  <c:v>0.34600000000000003</c:v>
                </c:pt>
                <c:pt idx="33411">
                  <c:v>0.34360000000000002</c:v>
                </c:pt>
                <c:pt idx="33412">
                  <c:v>0.3407</c:v>
                </c:pt>
                <c:pt idx="33413">
                  <c:v>0.33170000000000005</c:v>
                </c:pt>
                <c:pt idx="33414">
                  <c:v>0.33190000000000003</c:v>
                </c:pt>
                <c:pt idx="33415">
                  <c:v>0.31850000000000001</c:v>
                </c:pt>
                <c:pt idx="33416">
                  <c:v>0.31080000000000002</c:v>
                </c:pt>
                <c:pt idx="33417">
                  <c:v>0.31090000000000001</c:v>
                </c:pt>
                <c:pt idx="33418">
                  <c:v>0.29940000000000005</c:v>
                </c:pt>
                <c:pt idx="33419">
                  <c:v>0.29140000000000005</c:v>
                </c:pt>
                <c:pt idx="33420">
                  <c:v>0.2893</c:v>
                </c:pt>
                <c:pt idx="33421">
                  <c:v>0.28500000000000003</c:v>
                </c:pt>
                <c:pt idx="33422">
                  <c:v>0.27080000000000004</c:v>
                </c:pt>
                <c:pt idx="33423">
                  <c:v>0.26350000000000001</c:v>
                </c:pt>
                <c:pt idx="33424">
                  <c:v>0.26100000000000001</c:v>
                </c:pt>
                <c:pt idx="33425">
                  <c:v>0.2581</c:v>
                </c:pt>
                <c:pt idx="33426">
                  <c:v>0.25490000000000002</c:v>
                </c:pt>
                <c:pt idx="33427">
                  <c:v>0.25159999999999999</c:v>
                </c:pt>
                <c:pt idx="33428">
                  <c:v>0.2432</c:v>
                </c:pt>
                <c:pt idx="33429">
                  <c:v>0.2364</c:v>
                </c:pt>
                <c:pt idx="33430">
                  <c:v>0.2324</c:v>
                </c:pt>
                <c:pt idx="33431">
                  <c:v>0.22850000000000004</c:v>
                </c:pt>
                <c:pt idx="33432">
                  <c:v>0.22389999999999999</c:v>
                </c:pt>
                <c:pt idx="33433">
                  <c:v>0.2127</c:v>
                </c:pt>
                <c:pt idx="33434">
                  <c:v>0.20720000000000002</c:v>
                </c:pt>
                <c:pt idx="33435">
                  <c:v>0.21330000000000002</c:v>
                </c:pt>
                <c:pt idx="33436">
                  <c:v>0.20720000000000002</c:v>
                </c:pt>
                <c:pt idx="33437">
                  <c:v>0.19830000000000003</c:v>
                </c:pt>
                <c:pt idx="33438">
                  <c:v>0.1875</c:v>
                </c:pt>
                <c:pt idx="33439">
                  <c:v>0.18400000000000002</c:v>
                </c:pt>
                <c:pt idx="33440">
                  <c:v>0.18149999999999999</c:v>
                </c:pt>
                <c:pt idx="33441">
                  <c:v>0.1774</c:v>
                </c:pt>
                <c:pt idx="33442">
                  <c:v>0.17530000000000001</c:v>
                </c:pt>
                <c:pt idx="33443">
                  <c:v>0.17330000000000001</c:v>
                </c:pt>
                <c:pt idx="33444">
                  <c:v>0.16750000000000001</c:v>
                </c:pt>
                <c:pt idx="33445">
                  <c:v>0.1656</c:v>
                </c:pt>
                <c:pt idx="33446">
                  <c:v>0.16400000000000001</c:v>
                </c:pt>
                <c:pt idx="33447">
                  <c:v>0.15660000000000002</c:v>
                </c:pt>
                <c:pt idx="33448">
                  <c:v>0.14799999999999999</c:v>
                </c:pt>
                <c:pt idx="33449">
                  <c:v>0.14470000000000002</c:v>
                </c:pt>
                <c:pt idx="33450">
                  <c:v>0.14610000000000001</c:v>
                </c:pt>
                <c:pt idx="33451">
                  <c:v>0.1507</c:v>
                </c:pt>
                <c:pt idx="33452">
                  <c:v>0.14360000000000001</c:v>
                </c:pt>
                <c:pt idx="33453">
                  <c:v>0.1416</c:v>
                </c:pt>
                <c:pt idx="33454">
                  <c:v>0.1431</c:v>
                </c:pt>
                <c:pt idx="33455">
                  <c:v>0.13650000000000001</c:v>
                </c:pt>
                <c:pt idx="33456">
                  <c:v>0.1298</c:v>
                </c:pt>
                <c:pt idx="33457">
                  <c:v>0.128</c:v>
                </c:pt>
                <c:pt idx="33458">
                  <c:v>0.12480000000000001</c:v>
                </c:pt>
                <c:pt idx="33459">
                  <c:v>0.12290000000000001</c:v>
                </c:pt>
                <c:pt idx="33460">
                  <c:v>0.11650000000000001</c:v>
                </c:pt>
                <c:pt idx="33461">
                  <c:v>0.11750000000000001</c:v>
                </c:pt>
                <c:pt idx="33462">
                  <c:v>0.1132</c:v>
                </c:pt>
                <c:pt idx="33463">
                  <c:v>0.10730000000000001</c:v>
                </c:pt>
                <c:pt idx="33464">
                  <c:v>0.11240000000000001</c:v>
                </c:pt>
                <c:pt idx="33465">
                  <c:v>0.1135</c:v>
                </c:pt>
                <c:pt idx="33466">
                  <c:v>0.10900000000000001</c:v>
                </c:pt>
                <c:pt idx="33467">
                  <c:v>0.1028</c:v>
                </c:pt>
                <c:pt idx="33468">
                  <c:v>0.1041</c:v>
                </c:pt>
                <c:pt idx="33469">
                  <c:v>0.1027</c:v>
                </c:pt>
                <c:pt idx="33470">
                  <c:v>0.1008</c:v>
                </c:pt>
                <c:pt idx="33471">
                  <c:v>0.10349999999999999</c:v>
                </c:pt>
                <c:pt idx="33472">
                  <c:v>0.1041</c:v>
                </c:pt>
                <c:pt idx="33473">
                  <c:v>0.1055</c:v>
                </c:pt>
                <c:pt idx="33474">
                  <c:v>0.1099</c:v>
                </c:pt>
                <c:pt idx="33475">
                  <c:v>0.1101</c:v>
                </c:pt>
                <c:pt idx="33476">
                  <c:v>0.1135</c:v>
                </c:pt>
                <c:pt idx="33477">
                  <c:v>0.12270000000000002</c:v>
                </c:pt>
                <c:pt idx="33478">
                  <c:v>0.12310000000000001</c:v>
                </c:pt>
                <c:pt idx="33479">
                  <c:v>0.12520000000000001</c:v>
                </c:pt>
                <c:pt idx="33480">
                  <c:v>0.12040000000000001</c:v>
                </c:pt>
                <c:pt idx="33481">
                  <c:v>0.11870000000000001</c:v>
                </c:pt>
                <c:pt idx="33482">
                  <c:v>0.1188</c:v>
                </c:pt>
                <c:pt idx="33483">
                  <c:v>0.12230000000000002</c:v>
                </c:pt>
                <c:pt idx="33484">
                  <c:v>0.12070000000000002</c:v>
                </c:pt>
                <c:pt idx="33485">
                  <c:v>0.126</c:v>
                </c:pt>
                <c:pt idx="33486">
                  <c:v>0.13289999999999999</c:v>
                </c:pt>
                <c:pt idx="33487">
                  <c:v>0.1321</c:v>
                </c:pt>
                <c:pt idx="33488">
                  <c:v>0.13540000000000002</c:v>
                </c:pt>
                <c:pt idx="33489">
                  <c:v>0.13770000000000002</c:v>
                </c:pt>
                <c:pt idx="33490">
                  <c:v>0.13999999999999999</c:v>
                </c:pt>
                <c:pt idx="33491">
                  <c:v>0.14580000000000001</c:v>
                </c:pt>
                <c:pt idx="33492">
                  <c:v>0.1502</c:v>
                </c:pt>
                <c:pt idx="33493">
                  <c:v>0.15429999999999999</c:v>
                </c:pt>
                <c:pt idx="33494">
                  <c:v>0.15860000000000002</c:v>
                </c:pt>
                <c:pt idx="33495">
                  <c:v>0.17310000000000003</c:v>
                </c:pt>
                <c:pt idx="33496">
                  <c:v>0.18740000000000001</c:v>
                </c:pt>
                <c:pt idx="33497">
                  <c:v>0.18759999999999999</c:v>
                </c:pt>
                <c:pt idx="33498">
                  <c:v>0.1867</c:v>
                </c:pt>
                <c:pt idx="33499">
                  <c:v>0.19700000000000001</c:v>
                </c:pt>
                <c:pt idx="33500">
                  <c:v>0.20730000000000001</c:v>
                </c:pt>
                <c:pt idx="33501">
                  <c:v>0.2223</c:v>
                </c:pt>
                <c:pt idx="33502">
                  <c:v>0.23719999999999999</c:v>
                </c:pt>
                <c:pt idx="33503">
                  <c:v>0.2412</c:v>
                </c:pt>
                <c:pt idx="33504">
                  <c:v>0.25330000000000003</c:v>
                </c:pt>
                <c:pt idx="33505">
                  <c:v>0.26650000000000001</c:v>
                </c:pt>
                <c:pt idx="33506">
                  <c:v>0.28179999999999999</c:v>
                </c:pt>
                <c:pt idx="33507">
                  <c:v>0.30249999999999999</c:v>
                </c:pt>
                <c:pt idx="33508">
                  <c:v>0.30690000000000001</c:v>
                </c:pt>
                <c:pt idx="33509">
                  <c:v>0.33410000000000006</c:v>
                </c:pt>
                <c:pt idx="33510">
                  <c:v>0.36250000000000004</c:v>
                </c:pt>
                <c:pt idx="33511">
                  <c:v>0.43290000000000001</c:v>
                </c:pt>
                <c:pt idx="33512">
                  <c:v>0.47789999999999999</c:v>
                </c:pt>
                <c:pt idx="33513">
                  <c:v>0.54379999999999995</c:v>
                </c:pt>
                <c:pt idx="33514">
                  <c:v>0.63730000000000009</c:v>
                </c:pt>
                <c:pt idx="33515">
                  <c:v>0.6653</c:v>
                </c:pt>
                <c:pt idx="33516">
                  <c:v>0.68550000000000011</c:v>
                </c:pt>
                <c:pt idx="33517">
                  <c:v>0.68290000000000006</c:v>
                </c:pt>
                <c:pt idx="33518">
                  <c:v>0.75060000000000004</c:v>
                </c:pt>
                <c:pt idx="33519">
                  <c:v>0.77320000000000011</c:v>
                </c:pt>
                <c:pt idx="33520">
                  <c:v>0.8156000000000001</c:v>
                </c:pt>
                <c:pt idx="33521">
                  <c:v>0.85580000000000001</c:v>
                </c:pt>
                <c:pt idx="33522">
                  <c:v>0.87370000000000003</c:v>
                </c:pt>
                <c:pt idx="33523">
                  <c:v>0.87720000000000009</c:v>
                </c:pt>
                <c:pt idx="33524">
                  <c:v>0.94380000000000008</c:v>
                </c:pt>
                <c:pt idx="33525">
                  <c:v>0.99440000000000017</c:v>
                </c:pt>
                <c:pt idx="33526">
                  <c:v>1.0227000000000002</c:v>
                </c:pt>
                <c:pt idx="33527">
                  <c:v>1.0061</c:v>
                </c:pt>
                <c:pt idx="33528">
                  <c:v>1.0277000000000001</c:v>
                </c:pt>
                <c:pt idx="33529">
                  <c:v>1.0465</c:v>
                </c:pt>
                <c:pt idx="33530">
                  <c:v>1.0708</c:v>
                </c:pt>
                <c:pt idx="33531">
                  <c:v>1.0993999999999999</c:v>
                </c:pt>
                <c:pt idx="33532">
                  <c:v>1.1472</c:v>
                </c:pt>
                <c:pt idx="33533">
                  <c:v>1.2201000000000002</c:v>
                </c:pt>
                <c:pt idx="33534">
                  <c:v>1.2357</c:v>
                </c:pt>
                <c:pt idx="33535">
                  <c:v>1.2510000000000001</c:v>
                </c:pt>
                <c:pt idx="33536">
                  <c:v>1.2917000000000001</c:v>
                </c:pt>
                <c:pt idx="33537">
                  <c:v>1.2711000000000001</c:v>
                </c:pt>
                <c:pt idx="33538">
                  <c:v>1.3182</c:v>
                </c:pt>
                <c:pt idx="33539">
                  <c:v>1.3515000000000001</c:v>
                </c:pt>
                <c:pt idx="33540">
                  <c:v>1.3819000000000001</c:v>
                </c:pt>
                <c:pt idx="33541">
                  <c:v>1.4164000000000001</c:v>
                </c:pt>
                <c:pt idx="33542">
                  <c:v>1.4723000000000002</c:v>
                </c:pt>
                <c:pt idx="33543">
                  <c:v>1.4850000000000001</c:v>
                </c:pt>
                <c:pt idx="33544">
                  <c:v>1.5270000000000001</c:v>
                </c:pt>
                <c:pt idx="33545">
                  <c:v>1.5451000000000001</c:v>
                </c:pt>
                <c:pt idx="33546">
                  <c:v>1.5768000000000002</c:v>
                </c:pt>
                <c:pt idx="33547">
                  <c:v>1.6414000000000002</c:v>
                </c:pt>
                <c:pt idx="33548">
                  <c:v>1.6774000000000002</c:v>
                </c:pt>
                <c:pt idx="33549">
                  <c:v>1.6545000000000003</c:v>
                </c:pt>
                <c:pt idx="33550">
                  <c:v>1.6785000000000001</c:v>
                </c:pt>
                <c:pt idx="33551">
                  <c:v>1.7044000000000001</c:v>
                </c:pt>
                <c:pt idx="33552">
                  <c:v>1.7710000000000001</c:v>
                </c:pt>
                <c:pt idx="33553">
                  <c:v>1.7575000000000001</c:v>
                </c:pt>
                <c:pt idx="33554">
                  <c:v>1.8260000000000003</c:v>
                </c:pt>
                <c:pt idx="33555">
                  <c:v>1.8376000000000001</c:v>
                </c:pt>
                <c:pt idx="33556">
                  <c:v>1.9001999999999999</c:v>
                </c:pt>
                <c:pt idx="33557">
                  <c:v>1.9427000000000001</c:v>
                </c:pt>
                <c:pt idx="33558">
                  <c:v>1.9575</c:v>
                </c:pt>
                <c:pt idx="33559">
                  <c:v>1.9925000000000002</c:v>
                </c:pt>
                <c:pt idx="33560">
                  <c:v>1.9738</c:v>
                </c:pt>
                <c:pt idx="33561">
                  <c:v>1.9902000000000002</c:v>
                </c:pt>
                <c:pt idx="33562">
                  <c:v>2.0177</c:v>
                </c:pt>
                <c:pt idx="33563">
                  <c:v>2.0272999999999999</c:v>
                </c:pt>
                <c:pt idx="33564">
                  <c:v>2.0469000000000004</c:v>
                </c:pt>
                <c:pt idx="33565">
                  <c:v>2.0529000000000002</c:v>
                </c:pt>
                <c:pt idx="33566">
                  <c:v>2.0943000000000001</c:v>
                </c:pt>
                <c:pt idx="33567">
                  <c:v>2.1100000000000003</c:v>
                </c:pt>
                <c:pt idx="33568">
                  <c:v>2.0691000000000002</c:v>
                </c:pt>
                <c:pt idx="33569">
                  <c:v>2.1179999999999999</c:v>
                </c:pt>
                <c:pt idx="33570">
                  <c:v>2.1010000000000004</c:v>
                </c:pt>
                <c:pt idx="33571">
                  <c:v>2.1126999999999998</c:v>
                </c:pt>
                <c:pt idx="33572">
                  <c:v>2.1193000000000004</c:v>
                </c:pt>
                <c:pt idx="33573">
                  <c:v>2.1216000000000004</c:v>
                </c:pt>
                <c:pt idx="33574">
                  <c:v>2.1175999999999999</c:v>
                </c:pt>
                <c:pt idx="33575">
                  <c:v>2.1198000000000001</c:v>
                </c:pt>
                <c:pt idx="33576">
                  <c:v>2.0998999999999999</c:v>
                </c:pt>
                <c:pt idx="33577">
                  <c:v>2.0981000000000001</c:v>
                </c:pt>
                <c:pt idx="33578">
                  <c:v>2.0957000000000003</c:v>
                </c:pt>
                <c:pt idx="33579">
                  <c:v>2.0996999999999999</c:v>
                </c:pt>
                <c:pt idx="33580">
                  <c:v>2.0934000000000004</c:v>
                </c:pt>
                <c:pt idx="33581">
                  <c:v>2.1435</c:v>
                </c:pt>
                <c:pt idx="33582">
                  <c:v>2.1518999999999999</c:v>
                </c:pt>
                <c:pt idx="33583">
                  <c:v>2.1606000000000001</c:v>
                </c:pt>
                <c:pt idx="33584">
                  <c:v>2.1278999999999999</c:v>
                </c:pt>
                <c:pt idx="33585">
                  <c:v>2.1471</c:v>
                </c:pt>
                <c:pt idx="33586">
                  <c:v>2.1396000000000002</c:v>
                </c:pt>
                <c:pt idx="33587">
                  <c:v>2.1637</c:v>
                </c:pt>
                <c:pt idx="33588">
                  <c:v>2.1672000000000002</c:v>
                </c:pt>
                <c:pt idx="33589">
                  <c:v>2.1686000000000001</c:v>
                </c:pt>
                <c:pt idx="33590">
                  <c:v>2.1613000000000002</c:v>
                </c:pt>
                <c:pt idx="33591">
                  <c:v>2.1631</c:v>
                </c:pt>
                <c:pt idx="33592">
                  <c:v>2.1316000000000002</c:v>
                </c:pt>
                <c:pt idx="33593">
                  <c:v>2.1565000000000003</c:v>
                </c:pt>
                <c:pt idx="33594">
                  <c:v>2.1402000000000001</c:v>
                </c:pt>
                <c:pt idx="33595">
                  <c:v>2.1338000000000004</c:v>
                </c:pt>
                <c:pt idx="33596">
                  <c:v>2.0802</c:v>
                </c:pt>
                <c:pt idx="33597">
                  <c:v>2.0508000000000002</c:v>
                </c:pt>
                <c:pt idx="33598">
                  <c:v>2.0681000000000003</c:v>
                </c:pt>
                <c:pt idx="33599">
                  <c:v>2.0559000000000003</c:v>
                </c:pt>
                <c:pt idx="33600">
                  <c:v>2.0089000000000001</c:v>
                </c:pt>
                <c:pt idx="33601">
                  <c:v>2.0421</c:v>
                </c:pt>
                <c:pt idx="33602">
                  <c:v>1.8986000000000001</c:v>
                </c:pt>
                <c:pt idx="33603">
                  <c:v>1.9669000000000001</c:v>
                </c:pt>
                <c:pt idx="33604">
                  <c:v>1.9714</c:v>
                </c:pt>
                <c:pt idx="33605">
                  <c:v>1.9054</c:v>
                </c:pt>
                <c:pt idx="33606">
                  <c:v>2.0038</c:v>
                </c:pt>
                <c:pt idx="33607">
                  <c:v>2.0545000000000004</c:v>
                </c:pt>
                <c:pt idx="33608">
                  <c:v>2.0645000000000002</c:v>
                </c:pt>
                <c:pt idx="33609">
                  <c:v>1.9435</c:v>
                </c:pt>
                <c:pt idx="33610">
                  <c:v>1.9969000000000001</c:v>
                </c:pt>
                <c:pt idx="33611">
                  <c:v>2.0013000000000001</c:v>
                </c:pt>
                <c:pt idx="33612">
                  <c:v>1.9001000000000001</c:v>
                </c:pt>
                <c:pt idx="33613">
                  <c:v>1.7649999999999999</c:v>
                </c:pt>
                <c:pt idx="33614">
                  <c:v>1.7227000000000001</c:v>
                </c:pt>
                <c:pt idx="33615">
                  <c:v>1.7342</c:v>
                </c:pt>
                <c:pt idx="33616">
                  <c:v>1.6472000000000002</c:v>
                </c:pt>
                <c:pt idx="33617">
                  <c:v>1.6248000000000002</c:v>
                </c:pt>
                <c:pt idx="33618">
                  <c:v>1.5473000000000001</c:v>
                </c:pt>
                <c:pt idx="33619">
                  <c:v>1.5133000000000001</c:v>
                </c:pt>
                <c:pt idx="33620">
                  <c:v>1.5273000000000001</c:v>
                </c:pt>
                <c:pt idx="33621">
                  <c:v>1.5510000000000002</c:v>
                </c:pt>
                <c:pt idx="33622">
                  <c:v>1.4579000000000002</c:v>
                </c:pt>
                <c:pt idx="33623">
                  <c:v>1.4041000000000001</c:v>
                </c:pt>
                <c:pt idx="33624">
                  <c:v>1.3906000000000001</c:v>
                </c:pt>
                <c:pt idx="33625">
                  <c:v>1.3905000000000001</c:v>
                </c:pt>
                <c:pt idx="33626">
                  <c:v>1.3564000000000001</c:v>
                </c:pt>
                <c:pt idx="33627">
                  <c:v>1.3288000000000002</c:v>
                </c:pt>
                <c:pt idx="33628">
                  <c:v>1.2949999999999999</c:v>
                </c:pt>
                <c:pt idx="33629">
                  <c:v>1.2429000000000001</c:v>
                </c:pt>
                <c:pt idx="33630">
                  <c:v>1.2439</c:v>
                </c:pt>
                <c:pt idx="33631">
                  <c:v>1.2835000000000001</c:v>
                </c:pt>
                <c:pt idx="33632">
                  <c:v>1.2899</c:v>
                </c:pt>
                <c:pt idx="33633">
                  <c:v>1.2378</c:v>
                </c:pt>
                <c:pt idx="33634">
                  <c:v>1.1696</c:v>
                </c:pt>
                <c:pt idx="33635">
                  <c:v>1.1779999999999999</c:v>
                </c:pt>
                <c:pt idx="33636">
                  <c:v>1.1309</c:v>
                </c:pt>
                <c:pt idx="33637">
                  <c:v>1.1686000000000001</c:v>
                </c:pt>
                <c:pt idx="33638">
                  <c:v>1.0741000000000001</c:v>
                </c:pt>
                <c:pt idx="33639">
                  <c:v>1.0939000000000001</c:v>
                </c:pt>
                <c:pt idx="33640">
                  <c:v>1.0778000000000001</c:v>
                </c:pt>
                <c:pt idx="33641">
                  <c:v>0.88290000000000013</c:v>
                </c:pt>
                <c:pt idx="33642">
                  <c:v>0.9375</c:v>
                </c:pt>
                <c:pt idx="33643">
                  <c:v>0.85830000000000006</c:v>
                </c:pt>
                <c:pt idx="33644">
                  <c:v>0.85540000000000005</c:v>
                </c:pt>
                <c:pt idx="33645">
                  <c:v>0.87309999999999999</c:v>
                </c:pt>
                <c:pt idx="33646">
                  <c:v>0.84220000000000006</c:v>
                </c:pt>
                <c:pt idx="33647">
                  <c:v>0.82550000000000012</c:v>
                </c:pt>
                <c:pt idx="33648">
                  <c:v>0.81540000000000001</c:v>
                </c:pt>
                <c:pt idx="33649">
                  <c:v>0.79290000000000005</c:v>
                </c:pt>
                <c:pt idx="33650">
                  <c:v>0.80679999999999996</c:v>
                </c:pt>
                <c:pt idx="33651">
                  <c:v>0.79059999999999997</c:v>
                </c:pt>
                <c:pt idx="33652">
                  <c:v>0.77580000000000005</c:v>
                </c:pt>
                <c:pt idx="33653">
                  <c:v>0.78070000000000006</c:v>
                </c:pt>
                <c:pt idx="33654">
                  <c:v>0.76560000000000006</c:v>
                </c:pt>
                <c:pt idx="33655">
                  <c:v>0.66710000000000003</c:v>
                </c:pt>
                <c:pt idx="33656">
                  <c:v>0.68159999999999998</c:v>
                </c:pt>
                <c:pt idx="33657">
                  <c:v>0.68020000000000003</c:v>
                </c:pt>
                <c:pt idx="33658">
                  <c:v>0.66210000000000013</c:v>
                </c:pt>
                <c:pt idx="33659">
                  <c:v>0.64410000000000001</c:v>
                </c:pt>
                <c:pt idx="33660">
                  <c:v>0.63150000000000006</c:v>
                </c:pt>
                <c:pt idx="33661">
                  <c:v>0.61620000000000008</c:v>
                </c:pt>
                <c:pt idx="33662">
                  <c:v>0.63070000000000004</c:v>
                </c:pt>
                <c:pt idx="33663">
                  <c:v>0.63140000000000007</c:v>
                </c:pt>
                <c:pt idx="33664">
                  <c:v>0.61170000000000002</c:v>
                </c:pt>
                <c:pt idx="33665">
                  <c:v>0.6160000000000001</c:v>
                </c:pt>
                <c:pt idx="33666">
                  <c:v>0.55900000000000005</c:v>
                </c:pt>
                <c:pt idx="33667">
                  <c:v>0.57520000000000004</c:v>
                </c:pt>
                <c:pt idx="33668">
                  <c:v>0.56430000000000002</c:v>
                </c:pt>
                <c:pt idx="33669">
                  <c:v>0.53410000000000002</c:v>
                </c:pt>
                <c:pt idx="33670">
                  <c:v>0.55430000000000001</c:v>
                </c:pt>
                <c:pt idx="33671">
                  <c:v>0.54880000000000007</c:v>
                </c:pt>
                <c:pt idx="33672">
                  <c:v>0.53010000000000002</c:v>
                </c:pt>
                <c:pt idx="33673">
                  <c:v>0.50529999999999997</c:v>
                </c:pt>
                <c:pt idx="33674">
                  <c:v>0.50229999999999997</c:v>
                </c:pt>
                <c:pt idx="33675">
                  <c:v>0.5203000000000001</c:v>
                </c:pt>
                <c:pt idx="33676">
                  <c:v>0.51919999999999999</c:v>
                </c:pt>
                <c:pt idx="33677">
                  <c:v>0.49840000000000001</c:v>
                </c:pt>
                <c:pt idx="33678">
                  <c:v>0.49280000000000002</c:v>
                </c:pt>
                <c:pt idx="33679">
                  <c:v>0.48099999999999998</c:v>
                </c:pt>
                <c:pt idx="33680">
                  <c:v>0.48200000000000004</c:v>
                </c:pt>
                <c:pt idx="33681">
                  <c:v>0.45069999999999999</c:v>
                </c:pt>
                <c:pt idx="33682">
                  <c:v>0.45320000000000005</c:v>
                </c:pt>
                <c:pt idx="33683">
                  <c:v>0.45320000000000005</c:v>
                </c:pt>
                <c:pt idx="33684">
                  <c:v>0.41360000000000002</c:v>
                </c:pt>
                <c:pt idx="33685">
                  <c:v>0.43760000000000004</c:v>
                </c:pt>
                <c:pt idx="33686">
                  <c:v>0.41920000000000002</c:v>
                </c:pt>
                <c:pt idx="33687">
                  <c:v>0.42549999999999999</c:v>
                </c:pt>
                <c:pt idx="33688">
                  <c:v>0.42330000000000001</c:v>
                </c:pt>
                <c:pt idx="33689">
                  <c:v>0.4199</c:v>
                </c:pt>
                <c:pt idx="33690">
                  <c:v>0.40940000000000004</c:v>
                </c:pt>
                <c:pt idx="33691">
                  <c:v>0.40789999999999998</c:v>
                </c:pt>
                <c:pt idx="33692">
                  <c:v>0.4002</c:v>
                </c:pt>
                <c:pt idx="33693">
                  <c:v>0.3972</c:v>
                </c:pt>
                <c:pt idx="33694">
                  <c:v>0.39390000000000003</c:v>
                </c:pt>
                <c:pt idx="33695">
                  <c:v>0.3851</c:v>
                </c:pt>
                <c:pt idx="33696">
                  <c:v>0.37810000000000005</c:v>
                </c:pt>
                <c:pt idx="33697">
                  <c:v>0.36270000000000002</c:v>
                </c:pt>
                <c:pt idx="33698">
                  <c:v>0.36099999999999999</c:v>
                </c:pt>
                <c:pt idx="33699">
                  <c:v>0.3574</c:v>
                </c:pt>
                <c:pt idx="33700">
                  <c:v>0.35950000000000004</c:v>
                </c:pt>
                <c:pt idx="33701">
                  <c:v>0.35730000000000001</c:v>
                </c:pt>
                <c:pt idx="33702">
                  <c:v>0.34590000000000004</c:v>
                </c:pt>
                <c:pt idx="33703">
                  <c:v>0.33100000000000002</c:v>
                </c:pt>
                <c:pt idx="33704">
                  <c:v>0.33479999999999999</c:v>
                </c:pt>
                <c:pt idx="33705">
                  <c:v>0.3377</c:v>
                </c:pt>
                <c:pt idx="33706">
                  <c:v>0.3251</c:v>
                </c:pt>
                <c:pt idx="33707">
                  <c:v>0.33069999999999999</c:v>
                </c:pt>
                <c:pt idx="33708">
                  <c:v>0.30940000000000001</c:v>
                </c:pt>
                <c:pt idx="33709">
                  <c:v>0.30940000000000001</c:v>
                </c:pt>
                <c:pt idx="33710">
                  <c:v>0.28839999999999999</c:v>
                </c:pt>
                <c:pt idx="33711">
                  <c:v>0.29540000000000005</c:v>
                </c:pt>
                <c:pt idx="33712">
                  <c:v>0.28510000000000002</c:v>
                </c:pt>
                <c:pt idx="33713">
                  <c:v>0.2767</c:v>
                </c:pt>
                <c:pt idx="33714">
                  <c:v>0.2737</c:v>
                </c:pt>
                <c:pt idx="33715">
                  <c:v>0.2737</c:v>
                </c:pt>
                <c:pt idx="33716">
                  <c:v>0.27</c:v>
                </c:pt>
                <c:pt idx="33717">
                  <c:v>0.25940000000000002</c:v>
                </c:pt>
                <c:pt idx="33718">
                  <c:v>0.25630000000000003</c:v>
                </c:pt>
                <c:pt idx="33719">
                  <c:v>0.24690000000000001</c:v>
                </c:pt>
                <c:pt idx="33720">
                  <c:v>0.23780000000000001</c:v>
                </c:pt>
                <c:pt idx="33721">
                  <c:v>0.23929999999999998</c:v>
                </c:pt>
                <c:pt idx="33722">
                  <c:v>0.23700000000000002</c:v>
                </c:pt>
                <c:pt idx="33723">
                  <c:v>0.23460000000000003</c:v>
                </c:pt>
                <c:pt idx="33724">
                  <c:v>0.22870000000000001</c:v>
                </c:pt>
                <c:pt idx="33725">
                  <c:v>0.22599999999999998</c:v>
                </c:pt>
                <c:pt idx="33726">
                  <c:v>0.22400000000000003</c:v>
                </c:pt>
                <c:pt idx="33727">
                  <c:v>0.22290000000000001</c:v>
                </c:pt>
                <c:pt idx="33728">
                  <c:v>0.21960000000000002</c:v>
                </c:pt>
                <c:pt idx="33729">
                  <c:v>0.20830000000000004</c:v>
                </c:pt>
                <c:pt idx="33730">
                  <c:v>0.21120000000000003</c:v>
                </c:pt>
                <c:pt idx="33731">
                  <c:v>0.20450000000000002</c:v>
                </c:pt>
                <c:pt idx="33732">
                  <c:v>0.2009</c:v>
                </c:pt>
                <c:pt idx="33733">
                  <c:v>0.19870000000000002</c:v>
                </c:pt>
                <c:pt idx="33734">
                  <c:v>0.19310000000000002</c:v>
                </c:pt>
                <c:pt idx="33735">
                  <c:v>0.19690000000000002</c:v>
                </c:pt>
                <c:pt idx="33736">
                  <c:v>0.20230000000000004</c:v>
                </c:pt>
                <c:pt idx="33737">
                  <c:v>0.2117</c:v>
                </c:pt>
                <c:pt idx="33738">
                  <c:v>0.22010000000000002</c:v>
                </c:pt>
                <c:pt idx="33739">
                  <c:v>0.2797</c:v>
                </c:pt>
                <c:pt idx="33740">
                  <c:v>0.29300000000000004</c:v>
                </c:pt>
                <c:pt idx="33741">
                  <c:v>0.29070000000000001</c:v>
                </c:pt>
                <c:pt idx="33742">
                  <c:v>0.2797</c:v>
                </c:pt>
                <c:pt idx="33743">
                  <c:v>0.2757</c:v>
                </c:pt>
                <c:pt idx="33744">
                  <c:v>0.26589999999999997</c:v>
                </c:pt>
                <c:pt idx="33745">
                  <c:v>0.25440000000000002</c:v>
                </c:pt>
                <c:pt idx="33746">
                  <c:v>0.24280000000000002</c:v>
                </c:pt>
                <c:pt idx="33747">
                  <c:v>0.22860000000000003</c:v>
                </c:pt>
                <c:pt idx="33748">
                  <c:v>0.21840000000000004</c:v>
                </c:pt>
                <c:pt idx="33749">
                  <c:v>0.20730000000000001</c:v>
                </c:pt>
                <c:pt idx="33750">
                  <c:v>0.20030000000000003</c:v>
                </c:pt>
                <c:pt idx="33751">
                  <c:v>0.19510000000000002</c:v>
                </c:pt>
                <c:pt idx="33752">
                  <c:v>0.18790000000000001</c:v>
                </c:pt>
                <c:pt idx="33753">
                  <c:v>0.18740000000000001</c:v>
                </c:pt>
                <c:pt idx="33754">
                  <c:v>0.18160000000000001</c:v>
                </c:pt>
                <c:pt idx="33755">
                  <c:v>0.17880000000000001</c:v>
                </c:pt>
                <c:pt idx="33756">
                  <c:v>0.17780000000000001</c:v>
                </c:pt>
                <c:pt idx="33757">
                  <c:v>0.17460000000000001</c:v>
                </c:pt>
                <c:pt idx="33758">
                  <c:v>0.17310000000000003</c:v>
                </c:pt>
                <c:pt idx="33759">
                  <c:v>0.1716</c:v>
                </c:pt>
                <c:pt idx="33760">
                  <c:v>0.17</c:v>
                </c:pt>
                <c:pt idx="33761">
                  <c:v>0.17220000000000002</c:v>
                </c:pt>
                <c:pt idx="33762">
                  <c:v>0.17710000000000001</c:v>
                </c:pt>
                <c:pt idx="33763">
                  <c:v>0.17920000000000003</c:v>
                </c:pt>
                <c:pt idx="33764">
                  <c:v>0.18410000000000001</c:v>
                </c:pt>
                <c:pt idx="33765">
                  <c:v>0.17920000000000003</c:v>
                </c:pt>
                <c:pt idx="33766">
                  <c:v>0.17900000000000002</c:v>
                </c:pt>
                <c:pt idx="33767">
                  <c:v>0.17880000000000001</c:v>
                </c:pt>
                <c:pt idx="33768">
                  <c:v>0.1787</c:v>
                </c:pt>
                <c:pt idx="33769">
                  <c:v>0.1787</c:v>
                </c:pt>
                <c:pt idx="33770">
                  <c:v>0.1817</c:v>
                </c:pt>
                <c:pt idx="33771">
                  <c:v>0.1867</c:v>
                </c:pt>
                <c:pt idx="33772">
                  <c:v>0.19070000000000001</c:v>
                </c:pt>
                <c:pt idx="33773">
                  <c:v>0.19670000000000001</c:v>
                </c:pt>
                <c:pt idx="33774">
                  <c:v>0.19910000000000003</c:v>
                </c:pt>
                <c:pt idx="33775">
                  <c:v>0.2074</c:v>
                </c:pt>
                <c:pt idx="33776">
                  <c:v>0.21010000000000001</c:v>
                </c:pt>
                <c:pt idx="33777">
                  <c:v>0.20480000000000001</c:v>
                </c:pt>
                <c:pt idx="33778">
                  <c:v>0.19570000000000001</c:v>
                </c:pt>
                <c:pt idx="33779">
                  <c:v>0.19950000000000001</c:v>
                </c:pt>
                <c:pt idx="33780">
                  <c:v>0.20810000000000001</c:v>
                </c:pt>
                <c:pt idx="33781">
                  <c:v>0.21150000000000002</c:v>
                </c:pt>
                <c:pt idx="33782">
                  <c:v>0.22470000000000001</c:v>
                </c:pt>
                <c:pt idx="33783">
                  <c:v>0.22950000000000001</c:v>
                </c:pt>
                <c:pt idx="33784">
                  <c:v>0.23710000000000001</c:v>
                </c:pt>
                <c:pt idx="33785">
                  <c:v>0.24140000000000003</c:v>
                </c:pt>
                <c:pt idx="33786">
                  <c:v>0.23750000000000002</c:v>
                </c:pt>
                <c:pt idx="33787">
                  <c:v>0.2419</c:v>
                </c:pt>
                <c:pt idx="33788">
                  <c:v>0.24750000000000003</c:v>
                </c:pt>
                <c:pt idx="33789">
                  <c:v>0.25390000000000001</c:v>
                </c:pt>
                <c:pt idx="33790">
                  <c:v>0.25830000000000003</c:v>
                </c:pt>
                <c:pt idx="33791">
                  <c:v>0.25330000000000003</c:v>
                </c:pt>
                <c:pt idx="33792">
                  <c:v>0.25359999999999999</c:v>
                </c:pt>
                <c:pt idx="33793">
                  <c:v>0.26950000000000002</c:v>
                </c:pt>
                <c:pt idx="33794">
                  <c:v>0.27900000000000003</c:v>
                </c:pt>
                <c:pt idx="33795">
                  <c:v>0.2792</c:v>
                </c:pt>
                <c:pt idx="33796">
                  <c:v>0.30120000000000002</c:v>
                </c:pt>
                <c:pt idx="33797">
                  <c:v>0.3226</c:v>
                </c:pt>
                <c:pt idx="33798">
                  <c:v>0.32130000000000003</c:v>
                </c:pt>
                <c:pt idx="33799">
                  <c:v>0.33830000000000005</c:v>
                </c:pt>
                <c:pt idx="33800">
                  <c:v>0.36050000000000004</c:v>
                </c:pt>
                <c:pt idx="33801">
                  <c:v>0.36780000000000002</c:v>
                </c:pt>
                <c:pt idx="33802">
                  <c:v>0.39280000000000004</c:v>
                </c:pt>
                <c:pt idx="33803">
                  <c:v>0.40660000000000002</c:v>
                </c:pt>
                <c:pt idx="33804">
                  <c:v>0.42809999999999998</c:v>
                </c:pt>
                <c:pt idx="33805">
                  <c:v>0.44450000000000006</c:v>
                </c:pt>
                <c:pt idx="33806">
                  <c:v>0.46790000000000004</c:v>
                </c:pt>
                <c:pt idx="33807">
                  <c:v>0.50129999999999997</c:v>
                </c:pt>
                <c:pt idx="33808">
                  <c:v>0.51939999999999997</c:v>
                </c:pt>
                <c:pt idx="33809">
                  <c:v>0.52960000000000007</c:v>
                </c:pt>
                <c:pt idx="33810">
                  <c:v>0.5485000000000001</c:v>
                </c:pt>
                <c:pt idx="33811">
                  <c:v>0.58209999999999995</c:v>
                </c:pt>
                <c:pt idx="33812">
                  <c:v>0.60570000000000013</c:v>
                </c:pt>
                <c:pt idx="33813">
                  <c:v>0.63380000000000003</c:v>
                </c:pt>
                <c:pt idx="33814">
                  <c:v>0.66620000000000001</c:v>
                </c:pt>
                <c:pt idx="33815">
                  <c:v>0.68830000000000002</c:v>
                </c:pt>
                <c:pt idx="33816">
                  <c:v>0.71240000000000003</c:v>
                </c:pt>
                <c:pt idx="33817">
                  <c:v>0.77560000000000007</c:v>
                </c:pt>
                <c:pt idx="33818">
                  <c:v>0.83510000000000018</c:v>
                </c:pt>
                <c:pt idx="33819">
                  <c:v>0.87050000000000005</c:v>
                </c:pt>
                <c:pt idx="33820">
                  <c:v>0.86509999999999998</c:v>
                </c:pt>
                <c:pt idx="33821">
                  <c:v>0.90870000000000006</c:v>
                </c:pt>
                <c:pt idx="33822">
                  <c:v>0.92390000000000017</c:v>
                </c:pt>
                <c:pt idx="33823">
                  <c:v>0.94830000000000014</c:v>
                </c:pt>
                <c:pt idx="33824">
                  <c:v>0.99239999999999995</c:v>
                </c:pt>
                <c:pt idx="33825">
                  <c:v>1.0421</c:v>
                </c:pt>
                <c:pt idx="33826">
                  <c:v>1.0584</c:v>
                </c:pt>
                <c:pt idx="33827">
                  <c:v>1.1321999999999999</c:v>
                </c:pt>
                <c:pt idx="33828">
                  <c:v>1.1692</c:v>
                </c:pt>
                <c:pt idx="33829">
                  <c:v>1.2089000000000001</c:v>
                </c:pt>
                <c:pt idx="33830">
                  <c:v>1.3332000000000002</c:v>
                </c:pt>
                <c:pt idx="33831">
                  <c:v>1.383</c:v>
                </c:pt>
                <c:pt idx="33832">
                  <c:v>1.4067000000000001</c:v>
                </c:pt>
                <c:pt idx="33833">
                  <c:v>1.4397000000000002</c:v>
                </c:pt>
                <c:pt idx="33834">
                  <c:v>1.4323000000000001</c:v>
                </c:pt>
                <c:pt idx="33835">
                  <c:v>1.4979</c:v>
                </c:pt>
                <c:pt idx="33836">
                  <c:v>1.5711000000000002</c:v>
                </c:pt>
                <c:pt idx="33837">
                  <c:v>1.5565</c:v>
                </c:pt>
                <c:pt idx="33838">
                  <c:v>1.5816000000000001</c:v>
                </c:pt>
                <c:pt idx="33839">
                  <c:v>1.6274999999999999</c:v>
                </c:pt>
                <c:pt idx="33840">
                  <c:v>1.6693000000000002</c:v>
                </c:pt>
                <c:pt idx="33841">
                  <c:v>1.6726000000000001</c:v>
                </c:pt>
                <c:pt idx="33842">
                  <c:v>1.6882000000000001</c:v>
                </c:pt>
                <c:pt idx="33843">
                  <c:v>1.6996</c:v>
                </c:pt>
                <c:pt idx="33844">
                  <c:v>1.7248999999999999</c:v>
                </c:pt>
                <c:pt idx="33845">
                  <c:v>1.7611000000000001</c:v>
                </c:pt>
                <c:pt idx="33846">
                  <c:v>1.8037000000000001</c:v>
                </c:pt>
                <c:pt idx="33847">
                  <c:v>1.7835000000000001</c:v>
                </c:pt>
                <c:pt idx="33848">
                  <c:v>1.8512000000000002</c:v>
                </c:pt>
                <c:pt idx="33849">
                  <c:v>1.8451000000000002</c:v>
                </c:pt>
                <c:pt idx="33850">
                  <c:v>1.8180000000000001</c:v>
                </c:pt>
                <c:pt idx="33851">
                  <c:v>1.8723000000000001</c:v>
                </c:pt>
                <c:pt idx="33852">
                  <c:v>1.8881000000000001</c:v>
                </c:pt>
                <c:pt idx="33853">
                  <c:v>1.9352</c:v>
                </c:pt>
                <c:pt idx="33854">
                  <c:v>1.9319</c:v>
                </c:pt>
                <c:pt idx="33855">
                  <c:v>1.9609000000000003</c:v>
                </c:pt>
                <c:pt idx="33856">
                  <c:v>1.9445000000000001</c:v>
                </c:pt>
                <c:pt idx="33857">
                  <c:v>1.9695</c:v>
                </c:pt>
                <c:pt idx="33858">
                  <c:v>1.9565999999999999</c:v>
                </c:pt>
                <c:pt idx="33859">
                  <c:v>1.9486999999999999</c:v>
                </c:pt>
                <c:pt idx="33860">
                  <c:v>1.9968000000000001</c:v>
                </c:pt>
                <c:pt idx="33861">
                  <c:v>2.0146999999999999</c:v>
                </c:pt>
                <c:pt idx="33862">
                  <c:v>1.9921</c:v>
                </c:pt>
                <c:pt idx="33863">
                  <c:v>1.9757000000000002</c:v>
                </c:pt>
                <c:pt idx="33864">
                  <c:v>1.9855</c:v>
                </c:pt>
                <c:pt idx="33865">
                  <c:v>1.9996</c:v>
                </c:pt>
                <c:pt idx="33866">
                  <c:v>1.9983000000000002</c:v>
                </c:pt>
                <c:pt idx="33867">
                  <c:v>2.0196999999999998</c:v>
                </c:pt>
                <c:pt idx="33868">
                  <c:v>2.0207000000000002</c:v>
                </c:pt>
                <c:pt idx="33869">
                  <c:v>2.0266999999999999</c:v>
                </c:pt>
                <c:pt idx="33870">
                  <c:v>2.0249000000000001</c:v>
                </c:pt>
                <c:pt idx="33871">
                  <c:v>2.0649999999999999</c:v>
                </c:pt>
                <c:pt idx="33872">
                  <c:v>2.0361000000000002</c:v>
                </c:pt>
                <c:pt idx="33873">
                  <c:v>2.0554999999999999</c:v>
                </c:pt>
                <c:pt idx="33874">
                  <c:v>2.02</c:v>
                </c:pt>
                <c:pt idx="33875">
                  <c:v>2.0897999999999999</c:v>
                </c:pt>
                <c:pt idx="33876">
                  <c:v>2.0958000000000001</c:v>
                </c:pt>
                <c:pt idx="33877">
                  <c:v>2.0991</c:v>
                </c:pt>
                <c:pt idx="33878">
                  <c:v>2.1097999999999999</c:v>
                </c:pt>
                <c:pt idx="33879">
                  <c:v>2.0920999999999998</c:v>
                </c:pt>
                <c:pt idx="33880">
                  <c:v>2.0728000000000004</c:v>
                </c:pt>
                <c:pt idx="33881">
                  <c:v>2.0874999999999999</c:v>
                </c:pt>
                <c:pt idx="33882">
                  <c:v>2.0912000000000002</c:v>
                </c:pt>
                <c:pt idx="33883">
                  <c:v>2.0332000000000003</c:v>
                </c:pt>
                <c:pt idx="33884">
                  <c:v>2.0111000000000003</c:v>
                </c:pt>
                <c:pt idx="33885">
                  <c:v>2.0041000000000002</c:v>
                </c:pt>
                <c:pt idx="33886">
                  <c:v>1.9928000000000001</c:v>
                </c:pt>
                <c:pt idx="33887">
                  <c:v>1.9832999999999998</c:v>
                </c:pt>
                <c:pt idx="33888">
                  <c:v>1.9795000000000003</c:v>
                </c:pt>
                <c:pt idx="33889">
                  <c:v>1.9415</c:v>
                </c:pt>
                <c:pt idx="33890">
                  <c:v>1.9272</c:v>
                </c:pt>
                <c:pt idx="33891">
                  <c:v>1.8821000000000003</c:v>
                </c:pt>
                <c:pt idx="33892">
                  <c:v>1.923</c:v>
                </c:pt>
                <c:pt idx="33893">
                  <c:v>1.8032000000000001</c:v>
                </c:pt>
                <c:pt idx="33894">
                  <c:v>1.7519</c:v>
                </c:pt>
                <c:pt idx="33895">
                  <c:v>1.6320000000000001</c:v>
                </c:pt>
                <c:pt idx="33896">
                  <c:v>1.7867000000000002</c:v>
                </c:pt>
                <c:pt idx="33897">
                  <c:v>1.8061</c:v>
                </c:pt>
                <c:pt idx="33898">
                  <c:v>1.7283000000000002</c:v>
                </c:pt>
                <c:pt idx="33899">
                  <c:v>1.7194</c:v>
                </c:pt>
                <c:pt idx="33900">
                  <c:v>1.6190000000000002</c:v>
                </c:pt>
                <c:pt idx="33901">
                  <c:v>1.6640000000000001</c:v>
                </c:pt>
                <c:pt idx="33902">
                  <c:v>1.6025</c:v>
                </c:pt>
                <c:pt idx="33903">
                  <c:v>1.5245</c:v>
                </c:pt>
                <c:pt idx="33904">
                  <c:v>1.5375000000000001</c:v>
                </c:pt>
                <c:pt idx="33905">
                  <c:v>1.6146000000000003</c:v>
                </c:pt>
                <c:pt idx="33906">
                  <c:v>1.5822000000000001</c:v>
                </c:pt>
                <c:pt idx="33907">
                  <c:v>1.4998</c:v>
                </c:pt>
                <c:pt idx="33908">
                  <c:v>1.3847</c:v>
                </c:pt>
                <c:pt idx="33909">
                  <c:v>1.3075000000000001</c:v>
                </c:pt>
                <c:pt idx="33910">
                  <c:v>1.3238000000000001</c:v>
                </c:pt>
                <c:pt idx="33911">
                  <c:v>1.2786</c:v>
                </c:pt>
                <c:pt idx="33912">
                  <c:v>1.2796000000000001</c:v>
                </c:pt>
                <c:pt idx="33913">
                  <c:v>1.3027</c:v>
                </c:pt>
                <c:pt idx="33914">
                  <c:v>1.2313000000000001</c:v>
                </c:pt>
                <c:pt idx="33915">
                  <c:v>1.1953</c:v>
                </c:pt>
                <c:pt idx="33916">
                  <c:v>1.1735</c:v>
                </c:pt>
                <c:pt idx="33917">
                  <c:v>1.1433</c:v>
                </c:pt>
                <c:pt idx="33918">
                  <c:v>1.1067</c:v>
                </c:pt>
                <c:pt idx="33919">
                  <c:v>1.1339000000000001</c:v>
                </c:pt>
                <c:pt idx="33920">
                  <c:v>1.0738000000000001</c:v>
                </c:pt>
                <c:pt idx="33921">
                  <c:v>1.0603</c:v>
                </c:pt>
                <c:pt idx="33922">
                  <c:v>1.0379</c:v>
                </c:pt>
                <c:pt idx="33923">
                  <c:v>1.0079</c:v>
                </c:pt>
                <c:pt idx="33924">
                  <c:v>0.99380000000000013</c:v>
                </c:pt>
                <c:pt idx="33925">
                  <c:v>0.92479999999999996</c:v>
                </c:pt>
                <c:pt idx="33926">
                  <c:v>0.95920000000000005</c:v>
                </c:pt>
                <c:pt idx="33927">
                  <c:v>0.9113</c:v>
                </c:pt>
                <c:pt idx="33928">
                  <c:v>0.89469999999999994</c:v>
                </c:pt>
                <c:pt idx="33929">
                  <c:v>0.84290000000000009</c:v>
                </c:pt>
                <c:pt idx="33930">
                  <c:v>0.81859999999999999</c:v>
                </c:pt>
                <c:pt idx="33931">
                  <c:v>0.80730000000000013</c:v>
                </c:pt>
                <c:pt idx="33932">
                  <c:v>0.78280000000000005</c:v>
                </c:pt>
                <c:pt idx="33933">
                  <c:v>0.75130000000000008</c:v>
                </c:pt>
                <c:pt idx="33934">
                  <c:v>0.74020000000000008</c:v>
                </c:pt>
                <c:pt idx="33935">
                  <c:v>0.71550000000000002</c:v>
                </c:pt>
                <c:pt idx="33936">
                  <c:v>0.69480000000000008</c:v>
                </c:pt>
                <c:pt idx="33937">
                  <c:v>0.6895</c:v>
                </c:pt>
                <c:pt idx="33938">
                  <c:v>0.65359999999999996</c:v>
                </c:pt>
                <c:pt idx="33939">
                  <c:v>0.64420000000000011</c:v>
                </c:pt>
                <c:pt idx="33940">
                  <c:v>0.63150000000000006</c:v>
                </c:pt>
                <c:pt idx="33941">
                  <c:v>0.61450000000000005</c:v>
                </c:pt>
                <c:pt idx="33942">
                  <c:v>0.59460000000000002</c:v>
                </c:pt>
                <c:pt idx="33943">
                  <c:v>0.57699999999999996</c:v>
                </c:pt>
                <c:pt idx="33944">
                  <c:v>0.56589999999999996</c:v>
                </c:pt>
                <c:pt idx="33945">
                  <c:v>0.55120000000000002</c:v>
                </c:pt>
                <c:pt idx="33946">
                  <c:v>0.5383</c:v>
                </c:pt>
                <c:pt idx="33947">
                  <c:v>0.52329999999999999</c:v>
                </c:pt>
                <c:pt idx="33948">
                  <c:v>0.51470000000000005</c:v>
                </c:pt>
                <c:pt idx="33949">
                  <c:v>0.50080000000000002</c:v>
                </c:pt>
                <c:pt idx="33950">
                  <c:v>0.49080000000000007</c:v>
                </c:pt>
                <c:pt idx="33951">
                  <c:v>0.48580000000000001</c:v>
                </c:pt>
                <c:pt idx="33952">
                  <c:v>0.47060000000000007</c:v>
                </c:pt>
                <c:pt idx="33953">
                  <c:v>0.45890000000000009</c:v>
                </c:pt>
                <c:pt idx="33954">
                  <c:v>0.45340000000000003</c:v>
                </c:pt>
                <c:pt idx="33955">
                  <c:v>0.44379999999999997</c:v>
                </c:pt>
                <c:pt idx="33956">
                  <c:v>0.43</c:v>
                </c:pt>
                <c:pt idx="33957">
                  <c:v>0.4209</c:v>
                </c:pt>
                <c:pt idx="33958">
                  <c:v>0.40759999999999996</c:v>
                </c:pt>
                <c:pt idx="33959">
                  <c:v>0.40250000000000008</c:v>
                </c:pt>
                <c:pt idx="33960">
                  <c:v>0.39580000000000004</c:v>
                </c:pt>
                <c:pt idx="33961">
                  <c:v>0.38610000000000005</c:v>
                </c:pt>
                <c:pt idx="33962">
                  <c:v>0.37740000000000001</c:v>
                </c:pt>
                <c:pt idx="33963">
                  <c:v>0.36620000000000003</c:v>
                </c:pt>
                <c:pt idx="33964">
                  <c:v>0.35790000000000005</c:v>
                </c:pt>
                <c:pt idx="33965">
                  <c:v>0.35520000000000002</c:v>
                </c:pt>
                <c:pt idx="33966">
                  <c:v>0.3453</c:v>
                </c:pt>
                <c:pt idx="33967">
                  <c:v>0.33630000000000004</c:v>
                </c:pt>
                <c:pt idx="33968">
                  <c:v>0.32290000000000002</c:v>
                </c:pt>
                <c:pt idx="33969">
                  <c:v>0.31800000000000006</c:v>
                </c:pt>
                <c:pt idx="33970">
                  <c:v>0.31600000000000006</c:v>
                </c:pt>
                <c:pt idx="33971">
                  <c:v>0.315</c:v>
                </c:pt>
                <c:pt idx="33972">
                  <c:v>0.30449999999999999</c:v>
                </c:pt>
                <c:pt idx="33973">
                  <c:v>0.2928</c:v>
                </c:pt>
                <c:pt idx="33974">
                  <c:v>0.2858</c:v>
                </c:pt>
                <c:pt idx="33975">
                  <c:v>0.28170000000000001</c:v>
                </c:pt>
                <c:pt idx="33976">
                  <c:v>0.27900000000000003</c:v>
                </c:pt>
                <c:pt idx="33977">
                  <c:v>0.26480000000000004</c:v>
                </c:pt>
                <c:pt idx="33978">
                  <c:v>0.25890000000000002</c:v>
                </c:pt>
                <c:pt idx="33979">
                  <c:v>0.25470000000000004</c:v>
                </c:pt>
                <c:pt idx="33980">
                  <c:v>0.2505</c:v>
                </c:pt>
                <c:pt idx="33981">
                  <c:v>0.24510000000000001</c:v>
                </c:pt>
                <c:pt idx="33982">
                  <c:v>0.24209999999999998</c:v>
                </c:pt>
                <c:pt idx="33983">
                  <c:v>0.23460000000000003</c:v>
                </c:pt>
                <c:pt idx="33984">
                  <c:v>0.22750000000000001</c:v>
                </c:pt>
                <c:pt idx="33985">
                  <c:v>0.22660000000000002</c:v>
                </c:pt>
                <c:pt idx="33986">
                  <c:v>0.22570000000000001</c:v>
                </c:pt>
                <c:pt idx="33987">
                  <c:v>0.21909999999999999</c:v>
                </c:pt>
                <c:pt idx="33988">
                  <c:v>0.2127</c:v>
                </c:pt>
                <c:pt idx="33989">
                  <c:v>0.20680000000000001</c:v>
                </c:pt>
                <c:pt idx="33990">
                  <c:v>0.20200000000000001</c:v>
                </c:pt>
                <c:pt idx="33991">
                  <c:v>0.20190000000000002</c:v>
                </c:pt>
                <c:pt idx="33992">
                  <c:v>0.1986</c:v>
                </c:pt>
                <c:pt idx="33993">
                  <c:v>0.191</c:v>
                </c:pt>
                <c:pt idx="33994">
                  <c:v>0.18380000000000002</c:v>
                </c:pt>
                <c:pt idx="33995">
                  <c:v>0.17860000000000001</c:v>
                </c:pt>
                <c:pt idx="33996">
                  <c:v>0.17760000000000001</c:v>
                </c:pt>
                <c:pt idx="33997">
                  <c:v>0.17460000000000001</c:v>
                </c:pt>
                <c:pt idx="33998">
                  <c:v>0.17</c:v>
                </c:pt>
                <c:pt idx="33999">
                  <c:v>0.16790000000000002</c:v>
                </c:pt>
                <c:pt idx="34000">
                  <c:v>0.16259999999999999</c:v>
                </c:pt>
                <c:pt idx="34001">
                  <c:v>0.16100000000000003</c:v>
                </c:pt>
                <c:pt idx="34002">
                  <c:v>0.16180000000000003</c:v>
                </c:pt>
                <c:pt idx="34003">
                  <c:v>0.15710000000000002</c:v>
                </c:pt>
                <c:pt idx="34004">
                  <c:v>0.15340000000000001</c:v>
                </c:pt>
                <c:pt idx="34005">
                  <c:v>0.14860000000000001</c:v>
                </c:pt>
                <c:pt idx="34006">
                  <c:v>0.1454</c:v>
                </c:pt>
                <c:pt idx="34007">
                  <c:v>0.14350000000000002</c:v>
                </c:pt>
                <c:pt idx="34008">
                  <c:v>0.14070000000000002</c:v>
                </c:pt>
                <c:pt idx="34009">
                  <c:v>0.13700000000000001</c:v>
                </c:pt>
                <c:pt idx="34010">
                  <c:v>0.13270000000000001</c:v>
                </c:pt>
                <c:pt idx="34011">
                  <c:v>0.1323</c:v>
                </c:pt>
                <c:pt idx="34012">
                  <c:v>0.13350000000000001</c:v>
                </c:pt>
                <c:pt idx="34013">
                  <c:v>0.129</c:v>
                </c:pt>
                <c:pt idx="34014">
                  <c:v>0.1285</c:v>
                </c:pt>
                <c:pt idx="34015">
                  <c:v>0.12240000000000001</c:v>
                </c:pt>
                <c:pt idx="34016">
                  <c:v>0.12250000000000001</c:v>
                </c:pt>
                <c:pt idx="34017">
                  <c:v>0.11930000000000002</c:v>
                </c:pt>
                <c:pt idx="34018">
                  <c:v>0.11750000000000001</c:v>
                </c:pt>
                <c:pt idx="34019">
                  <c:v>0.11550000000000001</c:v>
                </c:pt>
                <c:pt idx="34020">
                  <c:v>0.1125</c:v>
                </c:pt>
                <c:pt idx="34021">
                  <c:v>0.10960000000000002</c:v>
                </c:pt>
                <c:pt idx="34022">
                  <c:v>0.10389999999999999</c:v>
                </c:pt>
                <c:pt idx="34023">
                  <c:v>0.10120000000000001</c:v>
                </c:pt>
                <c:pt idx="34024">
                  <c:v>0.10630000000000001</c:v>
                </c:pt>
                <c:pt idx="34025">
                  <c:v>0.1031</c:v>
                </c:pt>
                <c:pt idx="34026">
                  <c:v>9.920000000000001E-2</c:v>
                </c:pt>
                <c:pt idx="34027">
                  <c:v>0.1004</c:v>
                </c:pt>
                <c:pt idx="34028">
                  <c:v>9.9000000000000005E-2</c:v>
                </c:pt>
                <c:pt idx="34029">
                  <c:v>9.8600000000000007E-2</c:v>
                </c:pt>
                <c:pt idx="34030">
                  <c:v>9.5700000000000007E-2</c:v>
                </c:pt>
                <c:pt idx="34031">
                  <c:v>9.290000000000001E-2</c:v>
                </c:pt>
                <c:pt idx="34032">
                  <c:v>9.1400000000000009E-2</c:v>
                </c:pt>
                <c:pt idx="34033">
                  <c:v>8.9900000000000008E-2</c:v>
                </c:pt>
                <c:pt idx="34034">
                  <c:v>8.9700000000000002E-2</c:v>
                </c:pt>
                <c:pt idx="34035">
                  <c:v>8.4100000000000008E-2</c:v>
                </c:pt>
                <c:pt idx="34036">
                  <c:v>8.5500000000000007E-2</c:v>
                </c:pt>
                <c:pt idx="34037">
                  <c:v>7.980000000000001E-2</c:v>
                </c:pt>
                <c:pt idx="34038">
                  <c:v>7.5800000000000006E-2</c:v>
                </c:pt>
                <c:pt idx="34039">
                  <c:v>7.5800000000000006E-2</c:v>
                </c:pt>
                <c:pt idx="34040">
                  <c:v>8.0700000000000008E-2</c:v>
                </c:pt>
                <c:pt idx="34041">
                  <c:v>7.4200000000000002E-2</c:v>
                </c:pt>
                <c:pt idx="34042">
                  <c:v>7.1499999999999994E-2</c:v>
                </c:pt>
                <c:pt idx="34043">
                  <c:v>7.5400000000000009E-2</c:v>
                </c:pt>
                <c:pt idx="34044">
                  <c:v>7.5300000000000006E-2</c:v>
                </c:pt>
                <c:pt idx="34045">
                  <c:v>7.5300000000000006E-2</c:v>
                </c:pt>
                <c:pt idx="34046">
                  <c:v>7.6500000000000012E-2</c:v>
                </c:pt>
                <c:pt idx="34047">
                  <c:v>7.3800000000000004E-2</c:v>
                </c:pt>
                <c:pt idx="34048">
                  <c:v>7.1199999999999999E-2</c:v>
                </c:pt>
                <c:pt idx="34049">
                  <c:v>6.9900000000000004E-2</c:v>
                </c:pt>
                <c:pt idx="34050">
                  <c:v>7.3900000000000007E-2</c:v>
                </c:pt>
                <c:pt idx="34051">
                  <c:v>7.1199999999999999E-2</c:v>
                </c:pt>
                <c:pt idx="34052">
                  <c:v>7.2400000000000006E-2</c:v>
                </c:pt>
                <c:pt idx="34053">
                  <c:v>7.3800000000000004E-2</c:v>
                </c:pt>
                <c:pt idx="34054">
                  <c:v>7.640000000000001E-2</c:v>
                </c:pt>
                <c:pt idx="34055">
                  <c:v>7.640000000000001E-2</c:v>
                </c:pt>
                <c:pt idx="34056">
                  <c:v>7.5200000000000003E-2</c:v>
                </c:pt>
                <c:pt idx="34057">
                  <c:v>7.5500000000000012E-2</c:v>
                </c:pt>
                <c:pt idx="34058">
                  <c:v>8.2199999999999995E-2</c:v>
                </c:pt>
                <c:pt idx="34059">
                  <c:v>8.3400000000000002E-2</c:v>
                </c:pt>
                <c:pt idx="34060">
                  <c:v>8.3900000000000002E-2</c:v>
                </c:pt>
                <c:pt idx="34061">
                  <c:v>8.7900000000000006E-2</c:v>
                </c:pt>
                <c:pt idx="34062">
                  <c:v>8.7100000000000011E-2</c:v>
                </c:pt>
                <c:pt idx="34063">
                  <c:v>9.0100000000000013E-2</c:v>
                </c:pt>
                <c:pt idx="34064">
                  <c:v>9.4399999999999998E-2</c:v>
                </c:pt>
                <c:pt idx="34065">
                  <c:v>9.240000000000001E-2</c:v>
                </c:pt>
                <c:pt idx="34066">
                  <c:v>9.290000000000001E-2</c:v>
                </c:pt>
                <c:pt idx="34067">
                  <c:v>9.4899999999999998E-2</c:v>
                </c:pt>
                <c:pt idx="34068">
                  <c:v>9.5899999999999999E-2</c:v>
                </c:pt>
                <c:pt idx="34069">
                  <c:v>0.10060000000000001</c:v>
                </c:pt>
                <c:pt idx="34070">
                  <c:v>0.10289999999999999</c:v>
                </c:pt>
                <c:pt idx="34071">
                  <c:v>0.1037</c:v>
                </c:pt>
                <c:pt idx="34072">
                  <c:v>0.10489999999999999</c:v>
                </c:pt>
                <c:pt idx="34073">
                  <c:v>0.1061</c:v>
                </c:pt>
                <c:pt idx="34074">
                  <c:v>0.10740000000000001</c:v>
                </c:pt>
                <c:pt idx="34075">
                  <c:v>0.11160000000000002</c:v>
                </c:pt>
                <c:pt idx="34076">
                  <c:v>0.1179</c:v>
                </c:pt>
                <c:pt idx="34077">
                  <c:v>0.12390000000000001</c:v>
                </c:pt>
                <c:pt idx="34078">
                  <c:v>0.1331</c:v>
                </c:pt>
                <c:pt idx="34079">
                  <c:v>0.1424</c:v>
                </c:pt>
                <c:pt idx="34080">
                  <c:v>0.15529999999999999</c:v>
                </c:pt>
                <c:pt idx="34081">
                  <c:v>0.17220000000000002</c:v>
                </c:pt>
                <c:pt idx="34082">
                  <c:v>0.1908</c:v>
                </c:pt>
                <c:pt idx="34083">
                  <c:v>0.20660000000000001</c:v>
                </c:pt>
                <c:pt idx="34084">
                  <c:v>0.23170000000000002</c:v>
                </c:pt>
                <c:pt idx="34085">
                  <c:v>0.2465</c:v>
                </c:pt>
                <c:pt idx="34086">
                  <c:v>0.25419999999999998</c:v>
                </c:pt>
                <c:pt idx="34087">
                  <c:v>0.2697</c:v>
                </c:pt>
                <c:pt idx="34088">
                  <c:v>0.29189999999999999</c:v>
                </c:pt>
                <c:pt idx="34089">
                  <c:v>0.30780000000000002</c:v>
                </c:pt>
                <c:pt idx="34090">
                  <c:v>0.3165</c:v>
                </c:pt>
                <c:pt idx="34091">
                  <c:v>0.35110000000000002</c:v>
                </c:pt>
                <c:pt idx="34092">
                  <c:v>0.37810000000000005</c:v>
                </c:pt>
                <c:pt idx="34093">
                  <c:v>0.40220000000000006</c:v>
                </c:pt>
                <c:pt idx="34094">
                  <c:v>0.4768</c:v>
                </c:pt>
                <c:pt idx="34095">
                  <c:v>0.49180000000000001</c:v>
                </c:pt>
                <c:pt idx="34096">
                  <c:v>0.54100000000000004</c:v>
                </c:pt>
                <c:pt idx="34097">
                  <c:v>0.59240000000000004</c:v>
                </c:pt>
                <c:pt idx="34098">
                  <c:v>0.69000000000000006</c:v>
                </c:pt>
                <c:pt idx="34099">
                  <c:v>0.74160000000000004</c:v>
                </c:pt>
                <c:pt idx="34100">
                  <c:v>0.83350000000000013</c:v>
                </c:pt>
                <c:pt idx="34101">
                  <c:v>0.91630000000000011</c:v>
                </c:pt>
                <c:pt idx="34102">
                  <c:v>0.96220000000000006</c:v>
                </c:pt>
                <c:pt idx="34103">
                  <c:v>0.99080000000000001</c:v>
                </c:pt>
                <c:pt idx="34104">
                  <c:v>1.1196999999999999</c:v>
                </c:pt>
                <c:pt idx="34105">
                  <c:v>1.1801999999999999</c:v>
                </c:pt>
                <c:pt idx="34106">
                  <c:v>1.2854000000000001</c:v>
                </c:pt>
                <c:pt idx="34107">
                  <c:v>1.3009000000000002</c:v>
                </c:pt>
                <c:pt idx="34108">
                  <c:v>1.4381000000000002</c:v>
                </c:pt>
                <c:pt idx="34109">
                  <c:v>1.3976000000000002</c:v>
                </c:pt>
                <c:pt idx="34110">
                  <c:v>1.4692000000000001</c:v>
                </c:pt>
                <c:pt idx="34111">
                  <c:v>1.4848000000000001</c:v>
                </c:pt>
                <c:pt idx="34112">
                  <c:v>1.4559</c:v>
                </c:pt>
                <c:pt idx="34113">
                  <c:v>1.5052000000000001</c:v>
                </c:pt>
                <c:pt idx="34114">
                  <c:v>1.5134000000000001</c:v>
                </c:pt>
                <c:pt idx="34115">
                  <c:v>1.5626</c:v>
                </c:pt>
                <c:pt idx="34116">
                  <c:v>1.5603</c:v>
                </c:pt>
                <c:pt idx="34117">
                  <c:v>1.6139000000000001</c:v>
                </c:pt>
                <c:pt idx="34118">
                  <c:v>1.6506000000000001</c:v>
                </c:pt>
                <c:pt idx="34119">
                  <c:v>1.7011000000000001</c:v>
                </c:pt>
                <c:pt idx="34120">
                  <c:v>1.7675999999999998</c:v>
                </c:pt>
                <c:pt idx="34121">
                  <c:v>1.7591999999999999</c:v>
                </c:pt>
                <c:pt idx="34122">
                  <c:v>1.7847999999999999</c:v>
                </c:pt>
                <c:pt idx="34123">
                  <c:v>1.8469000000000002</c:v>
                </c:pt>
                <c:pt idx="34124">
                  <c:v>1.8564000000000001</c:v>
                </c:pt>
                <c:pt idx="34125">
                  <c:v>1.8762000000000001</c:v>
                </c:pt>
                <c:pt idx="34126">
                  <c:v>1.9265000000000001</c:v>
                </c:pt>
                <c:pt idx="34127">
                  <c:v>1.9632000000000003</c:v>
                </c:pt>
                <c:pt idx="34128">
                  <c:v>1.9949000000000003</c:v>
                </c:pt>
                <c:pt idx="34129">
                  <c:v>1.9977</c:v>
                </c:pt>
                <c:pt idx="34130">
                  <c:v>2.0646</c:v>
                </c:pt>
                <c:pt idx="34131">
                  <c:v>2.0880000000000001</c:v>
                </c:pt>
                <c:pt idx="34132">
                  <c:v>2.1497000000000002</c:v>
                </c:pt>
                <c:pt idx="34133">
                  <c:v>2.1642000000000001</c:v>
                </c:pt>
                <c:pt idx="34134">
                  <c:v>2.2263000000000002</c:v>
                </c:pt>
                <c:pt idx="34135">
                  <c:v>2.2539000000000002</c:v>
                </c:pt>
                <c:pt idx="34136">
                  <c:v>2.3266</c:v>
                </c:pt>
                <c:pt idx="34137">
                  <c:v>2.3704999999999998</c:v>
                </c:pt>
                <c:pt idx="34138">
                  <c:v>2.3834</c:v>
                </c:pt>
                <c:pt idx="34139">
                  <c:v>2.4058000000000002</c:v>
                </c:pt>
                <c:pt idx="34140">
                  <c:v>2.4641000000000002</c:v>
                </c:pt>
                <c:pt idx="34141">
                  <c:v>2.4925999999999999</c:v>
                </c:pt>
                <c:pt idx="34142">
                  <c:v>2.5167999999999999</c:v>
                </c:pt>
                <c:pt idx="34143">
                  <c:v>2.4908000000000001</c:v>
                </c:pt>
                <c:pt idx="34144">
                  <c:v>2.5305</c:v>
                </c:pt>
                <c:pt idx="34145">
                  <c:v>2.5497000000000001</c:v>
                </c:pt>
                <c:pt idx="34146">
                  <c:v>2.4651000000000001</c:v>
                </c:pt>
                <c:pt idx="34147">
                  <c:v>2.4387000000000003</c:v>
                </c:pt>
                <c:pt idx="34148">
                  <c:v>2.4069000000000003</c:v>
                </c:pt>
                <c:pt idx="34149">
                  <c:v>2.4029000000000003</c:v>
                </c:pt>
                <c:pt idx="34150">
                  <c:v>2.4326000000000003</c:v>
                </c:pt>
                <c:pt idx="34151">
                  <c:v>2.3837000000000002</c:v>
                </c:pt>
                <c:pt idx="34152">
                  <c:v>2.4111000000000002</c:v>
                </c:pt>
                <c:pt idx="34153">
                  <c:v>2.3801999999999999</c:v>
                </c:pt>
                <c:pt idx="34154">
                  <c:v>2.3823000000000003</c:v>
                </c:pt>
                <c:pt idx="34155">
                  <c:v>2.3788</c:v>
                </c:pt>
                <c:pt idx="34156">
                  <c:v>2.4039999999999999</c:v>
                </c:pt>
                <c:pt idx="34157">
                  <c:v>2.3765999999999998</c:v>
                </c:pt>
                <c:pt idx="34158">
                  <c:v>2.3968000000000003</c:v>
                </c:pt>
                <c:pt idx="34159">
                  <c:v>2.3895</c:v>
                </c:pt>
                <c:pt idx="34160">
                  <c:v>2.3484000000000003</c:v>
                </c:pt>
                <c:pt idx="34161">
                  <c:v>2.3510000000000004</c:v>
                </c:pt>
                <c:pt idx="34162">
                  <c:v>2.3363</c:v>
                </c:pt>
                <c:pt idx="34163">
                  <c:v>2.3376000000000001</c:v>
                </c:pt>
                <c:pt idx="34164">
                  <c:v>2.3420000000000001</c:v>
                </c:pt>
                <c:pt idx="34165">
                  <c:v>2.3172999999999999</c:v>
                </c:pt>
                <c:pt idx="34166">
                  <c:v>2.3725999999999998</c:v>
                </c:pt>
                <c:pt idx="34167">
                  <c:v>2.3485</c:v>
                </c:pt>
                <c:pt idx="34168">
                  <c:v>2.3816000000000002</c:v>
                </c:pt>
                <c:pt idx="34169">
                  <c:v>2.3767</c:v>
                </c:pt>
                <c:pt idx="34170">
                  <c:v>2.3887</c:v>
                </c:pt>
                <c:pt idx="34171">
                  <c:v>2.3287</c:v>
                </c:pt>
                <c:pt idx="34172">
                  <c:v>2.3578000000000001</c:v>
                </c:pt>
                <c:pt idx="34173">
                  <c:v>2.2907000000000002</c:v>
                </c:pt>
                <c:pt idx="34174">
                  <c:v>2.2178999999999998</c:v>
                </c:pt>
                <c:pt idx="34175">
                  <c:v>2.2631000000000001</c:v>
                </c:pt>
                <c:pt idx="34176">
                  <c:v>2.2131000000000003</c:v>
                </c:pt>
                <c:pt idx="34177">
                  <c:v>2.3087</c:v>
                </c:pt>
                <c:pt idx="34178">
                  <c:v>2.1777000000000002</c:v>
                </c:pt>
                <c:pt idx="34179">
                  <c:v>2.2101000000000002</c:v>
                </c:pt>
                <c:pt idx="34180">
                  <c:v>2.1949999999999998</c:v>
                </c:pt>
                <c:pt idx="34181">
                  <c:v>2.1934999999999998</c:v>
                </c:pt>
                <c:pt idx="34182">
                  <c:v>2.0579999999999998</c:v>
                </c:pt>
                <c:pt idx="34183">
                  <c:v>1.9169</c:v>
                </c:pt>
                <c:pt idx="34184">
                  <c:v>2.1248999999999998</c:v>
                </c:pt>
                <c:pt idx="34185">
                  <c:v>1.9131</c:v>
                </c:pt>
                <c:pt idx="34186">
                  <c:v>1.8241000000000001</c:v>
                </c:pt>
                <c:pt idx="34187">
                  <c:v>1.7989000000000002</c:v>
                </c:pt>
                <c:pt idx="34188">
                  <c:v>1.7511000000000001</c:v>
                </c:pt>
                <c:pt idx="34189">
                  <c:v>1.6855000000000002</c:v>
                </c:pt>
                <c:pt idx="34190">
                  <c:v>1.6917000000000002</c:v>
                </c:pt>
                <c:pt idx="34191">
                  <c:v>1.6800999999999999</c:v>
                </c:pt>
                <c:pt idx="34192">
                  <c:v>1.5824</c:v>
                </c:pt>
                <c:pt idx="34193">
                  <c:v>1.5984</c:v>
                </c:pt>
                <c:pt idx="34194">
                  <c:v>1.5264</c:v>
                </c:pt>
                <c:pt idx="34195">
                  <c:v>1.5315000000000001</c:v>
                </c:pt>
                <c:pt idx="34196">
                  <c:v>1.4927000000000001</c:v>
                </c:pt>
                <c:pt idx="34197">
                  <c:v>1.4539</c:v>
                </c:pt>
                <c:pt idx="34198">
                  <c:v>1.5053000000000001</c:v>
                </c:pt>
                <c:pt idx="34199">
                  <c:v>1.4740000000000002</c:v>
                </c:pt>
                <c:pt idx="34200">
                  <c:v>1.4371</c:v>
                </c:pt>
                <c:pt idx="34201">
                  <c:v>1.4392</c:v>
                </c:pt>
                <c:pt idx="34202">
                  <c:v>1.4629000000000001</c:v>
                </c:pt>
                <c:pt idx="34203">
                  <c:v>1.3784000000000001</c:v>
                </c:pt>
                <c:pt idx="34204">
                  <c:v>1.3868</c:v>
                </c:pt>
                <c:pt idx="34205">
                  <c:v>1.2619</c:v>
                </c:pt>
                <c:pt idx="34206">
                  <c:v>1.1279000000000001</c:v>
                </c:pt>
                <c:pt idx="34207">
                  <c:v>1.1567000000000001</c:v>
                </c:pt>
                <c:pt idx="34208">
                  <c:v>1.2183999999999999</c:v>
                </c:pt>
                <c:pt idx="34209">
                  <c:v>1.0888</c:v>
                </c:pt>
                <c:pt idx="34210">
                  <c:v>1.0829000000000002</c:v>
                </c:pt>
                <c:pt idx="34211">
                  <c:v>1.0136000000000001</c:v>
                </c:pt>
                <c:pt idx="34212">
                  <c:v>0.98720000000000008</c:v>
                </c:pt>
                <c:pt idx="34213">
                  <c:v>0.98539999999999994</c:v>
                </c:pt>
                <c:pt idx="34214">
                  <c:v>0.94760000000000011</c:v>
                </c:pt>
                <c:pt idx="34215">
                  <c:v>0.93720000000000003</c:v>
                </c:pt>
                <c:pt idx="34216">
                  <c:v>0.93540000000000001</c:v>
                </c:pt>
                <c:pt idx="34217">
                  <c:v>0.91370000000000007</c:v>
                </c:pt>
                <c:pt idx="34218">
                  <c:v>0.90470000000000006</c:v>
                </c:pt>
                <c:pt idx="34219">
                  <c:v>0.87250000000000005</c:v>
                </c:pt>
                <c:pt idx="34220">
                  <c:v>0.86920000000000008</c:v>
                </c:pt>
                <c:pt idx="34221">
                  <c:v>0.85719999999999996</c:v>
                </c:pt>
                <c:pt idx="34222">
                  <c:v>0.84040000000000004</c:v>
                </c:pt>
                <c:pt idx="34223">
                  <c:v>0.81720000000000015</c:v>
                </c:pt>
                <c:pt idx="34224">
                  <c:v>0.8004</c:v>
                </c:pt>
                <c:pt idx="34225">
                  <c:v>0.79800000000000004</c:v>
                </c:pt>
                <c:pt idx="34226">
                  <c:v>0.78270000000000006</c:v>
                </c:pt>
                <c:pt idx="34227">
                  <c:v>0.78590000000000004</c:v>
                </c:pt>
                <c:pt idx="34228">
                  <c:v>0.7541000000000001</c:v>
                </c:pt>
                <c:pt idx="34229">
                  <c:v>0.75090000000000012</c:v>
                </c:pt>
                <c:pt idx="34230">
                  <c:v>0.75990000000000002</c:v>
                </c:pt>
                <c:pt idx="34231">
                  <c:v>0.70660000000000001</c:v>
                </c:pt>
                <c:pt idx="34232">
                  <c:v>0.66600000000000004</c:v>
                </c:pt>
                <c:pt idx="34233">
                  <c:v>0.69140000000000001</c:v>
                </c:pt>
                <c:pt idx="34234">
                  <c:v>0.65990000000000004</c:v>
                </c:pt>
                <c:pt idx="34235">
                  <c:v>0.64950000000000008</c:v>
                </c:pt>
                <c:pt idx="34236">
                  <c:v>0.64780000000000004</c:v>
                </c:pt>
                <c:pt idx="34237">
                  <c:v>0.62809999999999999</c:v>
                </c:pt>
                <c:pt idx="34238">
                  <c:v>0.63150000000000006</c:v>
                </c:pt>
                <c:pt idx="34239">
                  <c:v>0.62220000000000009</c:v>
                </c:pt>
                <c:pt idx="34240">
                  <c:v>0.64070000000000005</c:v>
                </c:pt>
                <c:pt idx="34241">
                  <c:v>0.62020000000000008</c:v>
                </c:pt>
                <c:pt idx="34242">
                  <c:v>0.59509999999999996</c:v>
                </c:pt>
                <c:pt idx="34243">
                  <c:v>0.61310000000000009</c:v>
                </c:pt>
                <c:pt idx="34244">
                  <c:v>0.59219999999999995</c:v>
                </c:pt>
                <c:pt idx="34245">
                  <c:v>0.59260000000000002</c:v>
                </c:pt>
                <c:pt idx="34246">
                  <c:v>0.57500000000000007</c:v>
                </c:pt>
                <c:pt idx="34247">
                  <c:v>0.55570000000000008</c:v>
                </c:pt>
                <c:pt idx="34248">
                  <c:v>0.55270000000000008</c:v>
                </c:pt>
                <c:pt idx="34249">
                  <c:v>0.54549999999999998</c:v>
                </c:pt>
                <c:pt idx="34250">
                  <c:v>0.52610000000000001</c:v>
                </c:pt>
                <c:pt idx="34251">
                  <c:v>0.50990000000000002</c:v>
                </c:pt>
                <c:pt idx="34252">
                  <c:v>0.51760000000000006</c:v>
                </c:pt>
                <c:pt idx="34253">
                  <c:v>0.50490000000000002</c:v>
                </c:pt>
                <c:pt idx="34254">
                  <c:v>0.49909999999999999</c:v>
                </c:pt>
                <c:pt idx="34255">
                  <c:v>0.48350000000000004</c:v>
                </c:pt>
                <c:pt idx="34256">
                  <c:v>0.47859999999999997</c:v>
                </c:pt>
                <c:pt idx="34257">
                  <c:v>0.46870000000000006</c:v>
                </c:pt>
                <c:pt idx="34258">
                  <c:v>0.46029999999999999</c:v>
                </c:pt>
                <c:pt idx="34259">
                  <c:v>0.45130000000000003</c:v>
                </c:pt>
                <c:pt idx="34260">
                  <c:v>0.44370000000000004</c:v>
                </c:pt>
                <c:pt idx="34261">
                  <c:v>0.43760000000000004</c:v>
                </c:pt>
                <c:pt idx="34262">
                  <c:v>0.43010000000000004</c:v>
                </c:pt>
                <c:pt idx="34263">
                  <c:v>0.42880000000000007</c:v>
                </c:pt>
                <c:pt idx="34264">
                  <c:v>0.41720000000000002</c:v>
                </c:pt>
                <c:pt idx="34265">
                  <c:v>0.41180000000000005</c:v>
                </c:pt>
                <c:pt idx="34266">
                  <c:v>0.40240000000000004</c:v>
                </c:pt>
                <c:pt idx="34267">
                  <c:v>0.39250000000000002</c:v>
                </c:pt>
                <c:pt idx="34268">
                  <c:v>0.37959999999999999</c:v>
                </c:pt>
                <c:pt idx="34269">
                  <c:v>0.38119999999999998</c:v>
                </c:pt>
                <c:pt idx="34270">
                  <c:v>0.36970000000000003</c:v>
                </c:pt>
                <c:pt idx="34271">
                  <c:v>0.36580000000000001</c:v>
                </c:pt>
                <c:pt idx="34272">
                  <c:v>0.3649</c:v>
                </c:pt>
                <c:pt idx="34273">
                  <c:v>0.35660000000000003</c:v>
                </c:pt>
                <c:pt idx="34274">
                  <c:v>0.35190000000000005</c:v>
                </c:pt>
                <c:pt idx="34275">
                  <c:v>0.34590000000000004</c:v>
                </c:pt>
                <c:pt idx="34276">
                  <c:v>0.33610000000000007</c:v>
                </c:pt>
                <c:pt idx="34277">
                  <c:v>0.33240000000000003</c:v>
                </c:pt>
                <c:pt idx="34278">
                  <c:v>0.32820000000000005</c:v>
                </c:pt>
                <c:pt idx="34279">
                  <c:v>0.3296</c:v>
                </c:pt>
                <c:pt idx="34280">
                  <c:v>0.32400000000000007</c:v>
                </c:pt>
                <c:pt idx="34281">
                  <c:v>0.32440000000000002</c:v>
                </c:pt>
                <c:pt idx="34282">
                  <c:v>0.31930000000000003</c:v>
                </c:pt>
                <c:pt idx="34283">
                  <c:v>0.31530000000000002</c:v>
                </c:pt>
                <c:pt idx="34284">
                  <c:v>0.31290000000000001</c:v>
                </c:pt>
                <c:pt idx="34285">
                  <c:v>0.30740000000000001</c:v>
                </c:pt>
                <c:pt idx="34286">
                  <c:v>0.30099999999999999</c:v>
                </c:pt>
                <c:pt idx="34287">
                  <c:v>0.30310000000000004</c:v>
                </c:pt>
                <c:pt idx="34288">
                  <c:v>0.29550000000000004</c:v>
                </c:pt>
                <c:pt idx="34289">
                  <c:v>0.29849999999999999</c:v>
                </c:pt>
                <c:pt idx="34290">
                  <c:v>0.28900000000000003</c:v>
                </c:pt>
                <c:pt idx="34291">
                  <c:v>0.28399999999999997</c:v>
                </c:pt>
                <c:pt idx="34292">
                  <c:v>0.28320000000000001</c:v>
                </c:pt>
                <c:pt idx="34293">
                  <c:v>0.2823</c:v>
                </c:pt>
                <c:pt idx="34294">
                  <c:v>0.27879999999999999</c:v>
                </c:pt>
                <c:pt idx="34295">
                  <c:v>0.28100000000000003</c:v>
                </c:pt>
                <c:pt idx="34296">
                  <c:v>0.27660000000000001</c:v>
                </c:pt>
                <c:pt idx="34297">
                  <c:v>0.27960000000000002</c:v>
                </c:pt>
                <c:pt idx="34298">
                  <c:v>0.27879999999999999</c:v>
                </c:pt>
                <c:pt idx="34299">
                  <c:v>0.28010000000000002</c:v>
                </c:pt>
                <c:pt idx="34300">
                  <c:v>0.27160000000000001</c:v>
                </c:pt>
                <c:pt idx="34301">
                  <c:v>0.26569999999999999</c:v>
                </c:pt>
                <c:pt idx="34302">
                  <c:v>0.25700000000000001</c:v>
                </c:pt>
                <c:pt idx="34303">
                  <c:v>0.25070000000000003</c:v>
                </c:pt>
                <c:pt idx="34304">
                  <c:v>0.2505</c:v>
                </c:pt>
                <c:pt idx="34305">
                  <c:v>0.2485</c:v>
                </c:pt>
                <c:pt idx="34306">
                  <c:v>0.24430000000000002</c:v>
                </c:pt>
                <c:pt idx="34307">
                  <c:v>0.23670000000000002</c:v>
                </c:pt>
                <c:pt idx="34308">
                  <c:v>0.23140000000000002</c:v>
                </c:pt>
                <c:pt idx="34309">
                  <c:v>0.22839999999999999</c:v>
                </c:pt>
                <c:pt idx="34310">
                  <c:v>0.23010000000000003</c:v>
                </c:pt>
                <c:pt idx="34311">
                  <c:v>0.2243</c:v>
                </c:pt>
                <c:pt idx="34312">
                  <c:v>0.21650000000000003</c:v>
                </c:pt>
                <c:pt idx="34313">
                  <c:v>0.215</c:v>
                </c:pt>
                <c:pt idx="34314">
                  <c:v>0.20950000000000002</c:v>
                </c:pt>
                <c:pt idx="34315">
                  <c:v>0.20419999999999999</c:v>
                </c:pt>
                <c:pt idx="34316">
                  <c:v>0.19810000000000003</c:v>
                </c:pt>
                <c:pt idx="34317">
                  <c:v>0.1976</c:v>
                </c:pt>
                <c:pt idx="34318">
                  <c:v>0.19420000000000001</c:v>
                </c:pt>
                <c:pt idx="34319">
                  <c:v>0.18560000000000001</c:v>
                </c:pt>
                <c:pt idx="34320">
                  <c:v>0.18280000000000002</c:v>
                </c:pt>
                <c:pt idx="34321">
                  <c:v>0.18210000000000001</c:v>
                </c:pt>
                <c:pt idx="34322">
                  <c:v>0.17920000000000003</c:v>
                </c:pt>
                <c:pt idx="34323">
                  <c:v>0.18020000000000003</c:v>
                </c:pt>
                <c:pt idx="34324">
                  <c:v>0.18130000000000002</c:v>
                </c:pt>
                <c:pt idx="34325">
                  <c:v>0.17380000000000001</c:v>
                </c:pt>
                <c:pt idx="34326">
                  <c:v>0.17190000000000003</c:v>
                </c:pt>
                <c:pt idx="34327">
                  <c:v>0.16570000000000001</c:v>
                </c:pt>
                <c:pt idx="34328">
                  <c:v>0.1658</c:v>
                </c:pt>
                <c:pt idx="34329">
                  <c:v>0.16539999999999999</c:v>
                </c:pt>
                <c:pt idx="34330">
                  <c:v>0.15780000000000002</c:v>
                </c:pt>
                <c:pt idx="34331">
                  <c:v>0.15790000000000001</c:v>
                </c:pt>
                <c:pt idx="34332">
                  <c:v>0.1603</c:v>
                </c:pt>
                <c:pt idx="34333">
                  <c:v>0.15760000000000002</c:v>
                </c:pt>
                <c:pt idx="34334">
                  <c:v>0.1532</c:v>
                </c:pt>
                <c:pt idx="34335">
                  <c:v>0.15000000000000002</c:v>
                </c:pt>
                <c:pt idx="34336">
                  <c:v>0.15329999999999999</c:v>
                </c:pt>
                <c:pt idx="34337">
                  <c:v>0.1542</c:v>
                </c:pt>
                <c:pt idx="34338">
                  <c:v>0.15260000000000001</c:v>
                </c:pt>
                <c:pt idx="34339">
                  <c:v>0.1489</c:v>
                </c:pt>
                <c:pt idx="34340">
                  <c:v>0.14610000000000001</c:v>
                </c:pt>
                <c:pt idx="34341">
                  <c:v>0.14610000000000001</c:v>
                </c:pt>
                <c:pt idx="34342">
                  <c:v>0.14770000000000003</c:v>
                </c:pt>
                <c:pt idx="34343">
                  <c:v>0.14950000000000002</c:v>
                </c:pt>
                <c:pt idx="34344">
                  <c:v>0.15029999999999999</c:v>
                </c:pt>
                <c:pt idx="34345">
                  <c:v>0.15390000000000001</c:v>
                </c:pt>
                <c:pt idx="34346">
                  <c:v>0.15670000000000001</c:v>
                </c:pt>
                <c:pt idx="34347">
                  <c:v>0.1542</c:v>
                </c:pt>
                <c:pt idx="34348">
                  <c:v>0.15780000000000002</c:v>
                </c:pt>
                <c:pt idx="34349">
                  <c:v>0.15540000000000001</c:v>
                </c:pt>
                <c:pt idx="34350">
                  <c:v>0.15600000000000003</c:v>
                </c:pt>
                <c:pt idx="34351">
                  <c:v>0.15840000000000001</c:v>
                </c:pt>
                <c:pt idx="34352">
                  <c:v>0.15900000000000003</c:v>
                </c:pt>
                <c:pt idx="34353">
                  <c:v>0.15710000000000002</c:v>
                </c:pt>
                <c:pt idx="34354">
                  <c:v>0.15690000000000001</c:v>
                </c:pt>
                <c:pt idx="34355">
                  <c:v>0.15629999999999999</c:v>
                </c:pt>
                <c:pt idx="34356">
                  <c:v>0.1615</c:v>
                </c:pt>
                <c:pt idx="34357">
                  <c:v>0.1643</c:v>
                </c:pt>
                <c:pt idx="34358">
                  <c:v>0.1668</c:v>
                </c:pt>
                <c:pt idx="34359">
                  <c:v>0.16970000000000002</c:v>
                </c:pt>
                <c:pt idx="34360">
                  <c:v>0.17470000000000002</c:v>
                </c:pt>
                <c:pt idx="34361">
                  <c:v>0.18340000000000001</c:v>
                </c:pt>
                <c:pt idx="34362">
                  <c:v>0.18990000000000001</c:v>
                </c:pt>
                <c:pt idx="34363">
                  <c:v>0.19270000000000001</c:v>
                </c:pt>
                <c:pt idx="34364">
                  <c:v>0.20860000000000001</c:v>
                </c:pt>
                <c:pt idx="34365">
                  <c:v>0.22070000000000001</c:v>
                </c:pt>
                <c:pt idx="34366">
                  <c:v>0.23980000000000001</c:v>
                </c:pt>
                <c:pt idx="34367">
                  <c:v>0.25320000000000004</c:v>
                </c:pt>
                <c:pt idx="34368">
                  <c:v>0.2717</c:v>
                </c:pt>
                <c:pt idx="34369">
                  <c:v>0.2908</c:v>
                </c:pt>
                <c:pt idx="34370">
                  <c:v>0.32069999999999999</c:v>
                </c:pt>
                <c:pt idx="34371">
                  <c:v>0.34410000000000002</c:v>
                </c:pt>
                <c:pt idx="34372">
                  <c:v>0.35390000000000005</c:v>
                </c:pt>
                <c:pt idx="34373">
                  <c:v>0.36549999999999999</c:v>
                </c:pt>
                <c:pt idx="34374">
                  <c:v>0.38340000000000002</c:v>
                </c:pt>
                <c:pt idx="34375">
                  <c:v>0.39980000000000004</c:v>
                </c:pt>
                <c:pt idx="34376">
                  <c:v>0.42500000000000004</c:v>
                </c:pt>
                <c:pt idx="34377">
                  <c:v>0.43209999999999998</c:v>
                </c:pt>
                <c:pt idx="34378">
                  <c:v>0.45540000000000003</c:v>
                </c:pt>
                <c:pt idx="34379">
                  <c:v>0.51680000000000004</c:v>
                </c:pt>
                <c:pt idx="34380">
                  <c:v>0.54310000000000003</c:v>
                </c:pt>
                <c:pt idx="34381">
                  <c:v>0.59100000000000008</c:v>
                </c:pt>
                <c:pt idx="34382">
                  <c:v>0.63060000000000005</c:v>
                </c:pt>
                <c:pt idx="34383">
                  <c:v>0.6704</c:v>
                </c:pt>
                <c:pt idx="34384">
                  <c:v>0.70290000000000008</c:v>
                </c:pt>
                <c:pt idx="34385">
                  <c:v>0.86899999999999999</c:v>
                </c:pt>
                <c:pt idx="34386">
                  <c:v>0.86960000000000004</c:v>
                </c:pt>
                <c:pt idx="34387">
                  <c:v>0.88560000000000005</c:v>
                </c:pt>
                <c:pt idx="34388">
                  <c:v>0.9910000000000001</c:v>
                </c:pt>
                <c:pt idx="34389">
                  <c:v>1.0003</c:v>
                </c:pt>
                <c:pt idx="34390">
                  <c:v>1.1212</c:v>
                </c:pt>
                <c:pt idx="34391">
                  <c:v>1.095</c:v>
                </c:pt>
                <c:pt idx="34392">
                  <c:v>1.2794000000000001</c:v>
                </c:pt>
                <c:pt idx="34393">
                  <c:v>1.3602000000000001</c:v>
                </c:pt>
                <c:pt idx="34394">
                  <c:v>1.3801000000000001</c:v>
                </c:pt>
                <c:pt idx="34395">
                  <c:v>1.4464000000000001</c:v>
                </c:pt>
                <c:pt idx="34396">
                  <c:v>1.5029000000000001</c:v>
                </c:pt>
                <c:pt idx="34397">
                  <c:v>1.5486000000000002</c:v>
                </c:pt>
                <c:pt idx="34398">
                  <c:v>1.6331</c:v>
                </c:pt>
                <c:pt idx="34399">
                  <c:v>1.6623999999999999</c:v>
                </c:pt>
                <c:pt idx="34400">
                  <c:v>1.6947000000000001</c:v>
                </c:pt>
                <c:pt idx="34401">
                  <c:v>1.7677</c:v>
                </c:pt>
                <c:pt idx="34402">
                  <c:v>1.77</c:v>
                </c:pt>
                <c:pt idx="34403">
                  <c:v>1.8815000000000002</c:v>
                </c:pt>
                <c:pt idx="34404">
                  <c:v>1.9707999999999999</c:v>
                </c:pt>
                <c:pt idx="34405">
                  <c:v>2.0165999999999999</c:v>
                </c:pt>
                <c:pt idx="34406">
                  <c:v>2.0516000000000001</c:v>
                </c:pt>
                <c:pt idx="34407">
                  <c:v>2.1041000000000003</c:v>
                </c:pt>
                <c:pt idx="34408">
                  <c:v>2.1582000000000003</c:v>
                </c:pt>
                <c:pt idx="34409">
                  <c:v>2.1067</c:v>
                </c:pt>
                <c:pt idx="34410">
                  <c:v>2.1344000000000003</c:v>
                </c:pt>
                <c:pt idx="34411">
                  <c:v>2.1629999999999998</c:v>
                </c:pt>
                <c:pt idx="34412">
                  <c:v>2.1879000000000004</c:v>
                </c:pt>
                <c:pt idx="34413">
                  <c:v>2.1846000000000001</c:v>
                </c:pt>
                <c:pt idx="34414">
                  <c:v>2.2146000000000003</c:v>
                </c:pt>
                <c:pt idx="34415">
                  <c:v>2.2562000000000002</c:v>
                </c:pt>
                <c:pt idx="34416">
                  <c:v>2.2818999999999998</c:v>
                </c:pt>
                <c:pt idx="34417">
                  <c:v>2.3332000000000002</c:v>
                </c:pt>
                <c:pt idx="34418">
                  <c:v>2.3437000000000001</c:v>
                </c:pt>
                <c:pt idx="34419">
                  <c:v>2.3513000000000002</c:v>
                </c:pt>
                <c:pt idx="34420">
                  <c:v>2.431</c:v>
                </c:pt>
                <c:pt idx="34421">
                  <c:v>2.4430000000000001</c:v>
                </c:pt>
                <c:pt idx="34422">
                  <c:v>2.5359000000000003</c:v>
                </c:pt>
                <c:pt idx="34423">
                  <c:v>2.5696000000000003</c:v>
                </c:pt>
                <c:pt idx="34424">
                  <c:v>2.5838999999999999</c:v>
                </c:pt>
                <c:pt idx="34425">
                  <c:v>2.6013000000000002</c:v>
                </c:pt>
                <c:pt idx="34426">
                  <c:v>2.6622000000000003</c:v>
                </c:pt>
                <c:pt idx="34427">
                  <c:v>2.6636000000000002</c:v>
                </c:pt>
                <c:pt idx="34428">
                  <c:v>2.6984000000000004</c:v>
                </c:pt>
                <c:pt idx="34429">
                  <c:v>2.6951000000000001</c:v>
                </c:pt>
                <c:pt idx="34430">
                  <c:v>2.6861999999999999</c:v>
                </c:pt>
                <c:pt idx="34431">
                  <c:v>2.6988000000000003</c:v>
                </c:pt>
                <c:pt idx="34432">
                  <c:v>2.6996000000000002</c:v>
                </c:pt>
                <c:pt idx="34433">
                  <c:v>2.6483000000000003</c:v>
                </c:pt>
                <c:pt idx="34434">
                  <c:v>2.6591000000000005</c:v>
                </c:pt>
                <c:pt idx="34435">
                  <c:v>2.5958000000000001</c:v>
                </c:pt>
                <c:pt idx="34436">
                  <c:v>2.5963000000000003</c:v>
                </c:pt>
                <c:pt idx="34437">
                  <c:v>2.6097000000000001</c:v>
                </c:pt>
                <c:pt idx="34438">
                  <c:v>2.6094000000000004</c:v>
                </c:pt>
                <c:pt idx="34439">
                  <c:v>2.6628000000000003</c:v>
                </c:pt>
                <c:pt idx="34440">
                  <c:v>2.5910000000000002</c:v>
                </c:pt>
                <c:pt idx="34441">
                  <c:v>2.6186000000000003</c:v>
                </c:pt>
                <c:pt idx="34442">
                  <c:v>2.6560000000000001</c:v>
                </c:pt>
                <c:pt idx="34443">
                  <c:v>2.6082000000000001</c:v>
                </c:pt>
                <c:pt idx="34444">
                  <c:v>2.6097000000000001</c:v>
                </c:pt>
                <c:pt idx="34445">
                  <c:v>2.5919000000000003</c:v>
                </c:pt>
                <c:pt idx="34446">
                  <c:v>2.5652000000000004</c:v>
                </c:pt>
                <c:pt idx="34447">
                  <c:v>2.4731000000000005</c:v>
                </c:pt>
                <c:pt idx="34448">
                  <c:v>2.4666000000000001</c:v>
                </c:pt>
                <c:pt idx="34449">
                  <c:v>2.5030000000000001</c:v>
                </c:pt>
                <c:pt idx="34450">
                  <c:v>2.4805000000000001</c:v>
                </c:pt>
                <c:pt idx="34451">
                  <c:v>2.4574000000000003</c:v>
                </c:pt>
                <c:pt idx="34452">
                  <c:v>2.4309000000000003</c:v>
                </c:pt>
                <c:pt idx="34453">
                  <c:v>2.5070000000000001</c:v>
                </c:pt>
                <c:pt idx="34454">
                  <c:v>2.5576000000000003</c:v>
                </c:pt>
                <c:pt idx="34455">
                  <c:v>2.4068000000000005</c:v>
                </c:pt>
                <c:pt idx="34456">
                  <c:v>2.3050000000000002</c:v>
                </c:pt>
                <c:pt idx="34457">
                  <c:v>2.2730000000000001</c:v>
                </c:pt>
                <c:pt idx="34458">
                  <c:v>2.3367</c:v>
                </c:pt>
                <c:pt idx="34459">
                  <c:v>2.3306</c:v>
                </c:pt>
                <c:pt idx="34460">
                  <c:v>2.2847000000000004</c:v>
                </c:pt>
                <c:pt idx="34461">
                  <c:v>2.2999000000000001</c:v>
                </c:pt>
                <c:pt idx="34462">
                  <c:v>2.1870000000000003</c:v>
                </c:pt>
                <c:pt idx="34463">
                  <c:v>2.1780000000000004</c:v>
                </c:pt>
                <c:pt idx="34464">
                  <c:v>2.1181000000000001</c:v>
                </c:pt>
                <c:pt idx="34465">
                  <c:v>2.1295000000000002</c:v>
                </c:pt>
                <c:pt idx="34466">
                  <c:v>2.1046</c:v>
                </c:pt>
                <c:pt idx="34467">
                  <c:v>2.1627000000000001</c:v>
                </c:pt>
                <c:pt idx="34468">
                  <c:v>2.0942000000000003</c:v>
                </c:pt>
                <c:pt idx="34469">
                  <c:v>2.1015999999999999</c:v>
                </c:pt>
                <c:pt idx="34470">
                  <c:v>2.0842000000000001</c:v>
                </c:pt>
                <c:pt idx="34471">
                  <c:v>2.0280999999999998</c:v>
                </c:pt>
                <c:pt idx="34472">
                  <c:v>1.9344999999999999</c:v>
                </c:pt>
                <c:pt idx="34473">
                  <c:v>1.9352</c:v>
                </c:pt>
                <c:pt idx="34474">
                  <c:v>1.9445000000000001</c:v>
                </c:pt>
                <c:pt idx="34475">
                  <c:v>1.8182</c:v>
                </c:pt>
                <c:pt idx="34476">
                  <c:v>1.7731000000000003</c:v>
                </c:pt>
                <c:pt idx="34477">
                  <c:v>1.6889000000000001</c:v>
                </c:pt>
                <c:pt idx="34478">
                  <c:v>1.8132999999999999</c:v>
                </c:pt>
                <c:pt idx="34479">
                  <c:v>1.7186000000000001</c:v>
                </c:pt>
                <c:pt idx="34480">
                  <c:v>1.5891999999999999</c:v>
                </c:pt>
                <c:pt idx="34481">
                  <c:v>1.5656000000000001</c:v>
                </c:pt>
                <c:pt idx="34482">
                  <c:v>1.5448000000000002</c:v>
                </c:pt>
                <c:pt idx="34483">
                  <c:v>1.5447</c:v>
                </c:pt>
                <c:pt idx="34484">
                  <c:v>1.5448000000000002</c:v>
                </c:pt>
                <c:pt idx="34485">
                  <c:v>1.5550000000000002</c:v>
                </c:pt>
                <c:pt idx="34486">
                  <c:v>1.4580000000000002</c:v>
                </c:pt>
                <c:pt idx="34487">
                  <c:v>1.5207000000000002</c:v>
                </c:pt>
                <c:pt idx="34488">
                  <c:v>1.4702000000000002</c:v>
                </c:pt>
                <c:pt idx="34489">
                  <c:v>1.4596</c:v>
                </c:pt>
                <c:pt idx="34490">
                  <c:v>1.4039999999999999</c:v>
                </c:pt>
                <c:pt idx="34491">
                  <c:v>1.2994000000000001</c:v>
                </c:pt>
                <c:pt idx="34492">
                  <c:v>1.2686999999999999</c:v>
                </c:pt>
                <c:pt idx="34493">
                  <c:v>1.2073</c:v>
                </c:pt>
                <c:pt idx="34494">
                  <c:v>1.1411</c:v>
                </c:pt>
                <c:pt idx="34495">
                  <c:v>1.1108</c:v>
                </c:pt>
                <c:pt idx="34496">
                  <c:v>1.1185</c:v>
                </c:pt>
                <c:pt idx="34497">
                  <c:v>1.0848000000000002</c:v>
                </c:pt>
                <c:pt idx="34498">
                  <c:v>1.0651999999999999</c:v>
                </c:pt>
                <c:pt idx="34499">
                  <c:v>1.0471000000000001</c:v>
                </c:pt>
                <c:pt idx="34500">
                  <c:v>1.0104</c:v>
                </c:pt>
                <c:pt idx="34501">
                  <c:v>0.98670000000000013</c:v>
                </c:pt>
                <c:pt idx="34502">
                  <c:v>1.0401</c:v>
                </c:pt>
                <c:pt idx="34503">
                  <c:v>0.97810000000000008</c:v>
                </c:pt>
                <c:pt idx="34504">
                  <c:v>0.99790000000000001</c:v>
                </c:pt>
                <c:pt idx="34505">
                  <c:v>0.95850000000000013</c:v>
                </c:pt>
                <c:pt idx="34506">
                  <c:v>0.9557000000000001</c:v>
                </c:pt>
                <c:pt idx="34507">
                  <c:v>0.93720000000000003</c:v>
                </c:pt>
                <c:pt idx="34508">
                  <c:v>0.94969999999999999</c:v>
                </c:pt>
                <c:pt idx="34509">
                  <c:v>0.88660000000000005</c:v>
                </c:pt>
                <c:pt idx="34510">
                  <c:v>0.91750000000000009</c:v>
                </c:pt>
                <c:pt idx="34511">
                  <c:v>0.86509999999999998</c:v>
                </c:pt>
                <c:pt idx="34512">
                  <c:v>0.88090000000000002</c:v>
                </c:pt>
                <c:pt idx="34513">
                  <c:v>0.84970000000000001</c:v>
                </c:pt>
                <c:pt idx="34514">
                  <c:v>0.82530000000000003</c:v>
                </c:pt>
                <c:pt idx="34515">
                  <c:v>0.82560000000000011</c:v>
                </c:pt>
                <c:pt idx="34516">
                  <c:v>0.81579999999999997</c:v>
                </c:pt>
                <c:pt idx="34517">
                  <c:v>0.80269999999999997</c:v>
                </c:pt>
                <c:pt idx="34518">
                  <c:v>0.81289999999999996</c:v>
                </c:pt>
                <c:pt idx="34519">
                  <c:v>0.80850000000000011</c:v>
                </c:pt>
                <c:pt idx="34520">
                  <c:v>0.78659999999999997</c:v>
                </c:pt>
                <c:pt idx="34521">
                  <c:v>0.78420000000000001</c:v>
                </c:pt>
                <c:pt idx="34522">
                  <c:v>0.78650000000000009</c:v>
                </c:pt>
                <c:pt idx="34523">
                  <c:v>0.77480000000000004</c:v>
                </c:pt>
                <c:pt idx="34524">
                  <c:v>0.74070000000000003</c:v>
                </c:pt>
                <c:pt idx="34525">
                  <c:v>0.73280000000000012</c:v>
                </c:pt>
                <c:pt idx="34526">
                  <c:v>0.73130000000000006</c:v>
                </c:pt>
                <c:pt idx="34527">
                  <c:v>0.71810000000000007</c:v>
                </c:pt>
                <c:pt idx="34528">
                  <c:v>0.7016</c:v>
                </c:pt>
                <c:pt idx="34529">
                  <c:v>0.6846000000000001</c:v>
                </c:pt>
                <c:pt idx="34530">
                  <c:v>0.68259999999999998</c:v>
                </c:pt>
                <c:pt idx="34531">
                  <c:v>0.66710000000000003</c:v>
                </c:pt>
                <c:pt idx="34532">
                  <c:v>0.65670000000000006</c:v>
                </c:pt>
                <c:pt idx="34533">
                  <c:v>0.65140000000000009</c:v>
                </c:pt>
                <c:pt idx="34534">
                  <c:v>0.64640000000000009</c:v>
                </c:pt>
                <c:pt idx="34535">
                  <c:v>0.63670000000000004</c:v>
                </c:pt>
                <c:pt idx="34536">
                  <c:v>0.61710000000000009</c:v>
                </c:pt>
                <c:pt idx="34537">
                  <c:v>0.61750000000000005</c:v>
                </c:pt>
                <c:pt idx="34538">
                  <c:v>0.60119999999999996</c:v>
                </c:pt>
                <c:pt idx="34539">
                  <c:v>0.59989999999999999</c:v>
                </c:pt>
                <c:pt idx="34540">
                  <c:v>0.5917</c:v>
                </c:pt>
                <c:pt idx="34541">
                  <c:v>0.58130000000000004</c:v>
                </c:pt>
                <c:pt idx="34542">
                  <c:v>0.58779999999999999</c:v>
                </c:pt>
                <c:pt idx="34543">
                  <c:v>0.57840000000000003</c:v>
                </c:pt>
                <c:pt idx="34544">
                  <c:v>0.56420000000000003</c:v>
                </c:pt>
                <c:pt idx="34545">
                  <c:v>0.54870000000000008</c:v>
                </c:pt>
                <c:pt idx="34546">
                  <c:v>0.56459999999999999</c:v>
                </c:pt>
                <c:pt idx="34547">
                  <c:v>0.57430000000000003</c:v>
                </c:pt>
                <c:pt idx="34548">
                  <c:v>0.55480000000000007</c:v>
                </c:pt>
                <c:pt idx="34549">
                  <c:v>0.52929999999999999</c:v>
                </c:pt>
                <c:pt idx="34550">
                  <c:v>0.52480000000000004</c:v>
                </c:pt>
                <c:pt idx="34551">
                  <c:v>0.52080000000000004</c:v>
                </c:pt>
                <c:pt idx="34552">
                  <c:v>0.51040000000000008</c:v>
                </c:pt>
                <c:pt idx="34553">
                  <c:v>0.50830000000000009</c:v>
                </c:pt>
                <c:pt idx="34554">
                  <c:v>0.51390000000000002</c:v>
                </c:pt>
                <c:pt idx="34555">
                  <c:v>0.49840000000000001</c:v>
                </c:pt>
                <c:pt idx="34556">
                  <c:v>0.49050000000000005</c:v>
                </c:pt>
                <c:pt idx="34557">
                  <c:v>0.48570000000000002</c:v>
                </c:pt>
                <c:pt idx="34558">
                  <c:v>0.47960000000000003</c:v>
                </c:pt>
                <c:pt idx="34559">
                  <c:v>0.46790000000000004</c:v>
                </c:pt>
                <c:pt idx="34560">
                  <c:v>0.46180000000000004</c:v>
                </c:pt>
                <c:pt idx="34561">
                  <c:v>0.46429999999999999</c:v>
                </c:pt>
                <c:pt idx="34562">
                  <c:v>0.45090000000000008</c:v>
                </c:pt>
                <c:pt idx="34563">
                  <c:v>0.43860000000000005</c:v>
                </c:pt>
                <c:pt idx="34564">
                  <c:v>0.43640000000000001</c:v>
                </c:pt>
                <c:pt idx="34565">
                  <c:v>0.43579999999999997</c:v>
                </c:pt>
                <c:pt idx="34566">
                  <c:v>0.4249</c:v>
                </c:pt>
                <c:pt idx="34567">
                  <c:v>0.41150000000000003</c:v>
                </c:pt>
                <c:pt idx="34568">
                  <c:v>0.40940000000000004</c:v>
                </c:pt>
                <c:pt idx="34569">
                  <c:v>0.40380000000000005</c:v>
                </c:pt>
                <c:pt idx="34570">
                  <c:v>0.39830000000000004</c:v>
                </c:pt>
                <c:pt idx="34571">
                  <c:v>0.39950000000000002</c:v>
                </c:pt>
                <c:pt idx="34572">
                  <c:v>0.39420000000000005</c:v>
                </c:pt>
                <c:pt idx="34573">
                  <c:v>0.38780000000000003</c:v>
                </c:pt>
                <c:pt idx="34574">
                  <c:v>0.37730000000000002</c:v>
                </c:pt>
                <c:pt idx="34575">
                  <c:v>0.36870000000000003</c:v>
                </c:pt>
                <c:pt idx="34576">
                  <c:v>0.3669</c:v>
                </c:pt>
                <c:pt idx="34577">
                  <c:v>0.3629</c:v>
                </c:pt>
                <c:pt idx="34578">
                  <c:v>0.34470000000000001</c:v>
                </c:pt>
                <c:pt idx="34579">
                  <c:v>0.34870000000000001</c:v>
                </c:pt>
                <c:pt idx="34580">
                  <c:v>0.33090000000000003</c:v>
                </c:pt>
                <c:pt idx="34581">
                  <c:v>0.33069999999999999</c:v>
                </c:pt>
                <c:pt idx="34582">
                  <c:v>0.33840000000000003</c:v>
                </c:pt>
                <c:pt idx="34583">
                  <c:v>0.33370000000000005</c:v>
                </c:pt>
                <c:pt idx="34584">
                  <c:v>0.32669999999999999</c:v>
                </c:pt>
                <c:pt idx="34585">
                  <c:v>0.31830000000000003</c:v>
                </c:pt>
                <c:pt idx="34586">
                  <c:v>0.31160000000000004</c:v>
                </c:pt>
                <c:pt idx="34587">
                  <c:v>0.3044</c:v>
                </c:pt>
                <c:pt idx="34588">
                  <c:v>0.30190000000000006</c:v>
                </c:pt>
                <c:pt idx="34589">
                  <c:v>0.29960000000000003</c:v>
                </c:pt>
                <c:pt idx="34590">
                  <c:v>0.29360000000000003</c:v>
                </c:pt>
                <c:pt idx="34591">
                  <c:v>0.28639999999999999</c:v>
                </c:pt>
                <c:pt idx="34592">
                  <c:v>0.28620000000000001</c:v>
                </c:pt>
                <c:pt idx="34593">
                  <c:v>0.28370000000000001</c:v>
                </c:pt>
                <c:pt idx="34594">
                  <c:v>0.27599999999999997</c:v>
                </c:pt>
                <c:pt idx="34595">
                  <c:v>0.27250000000000002</c:v>
                </c:pt>
                <c:pt idx="34596">
                  <c:v>0.26829999999999998</c:v>
                </c:pt>
                <c:pt idx="34597">
                  <c:v>0.2636</c:v>
                </c:pt>
                <c:pt idx="34598">
                  <c:v>0.25540000000000002</c:v>
                </c:pt>
                <c:pt idx="34599">
                  <c:v>0.24880000000000002</c:v>
                </c:pt>
                <c:pt idx="34600">
                  <c:v>0.24470000000000003</c:v>
                </c:pt>
                <c:pt idx="34601">
                  <c:v>0.23940000000000003</c:v>
                </c:pt>
                <c:pt idx="34602">
                  <c:v>0.23260000000000003</c:v>
                </c:pt>
                <c:pt idx="34603">
                  <c:v>0.23210000000000003</c:v>
                </c:pt>
                <c:pt idx="34604">
                  <c:v>0.23070000000000002</c:v>
                </c:pt>
                <c:pt idx="34605">
                  <c:v>0.22919999999999999</c:v>
                </c:pt>
                <c:pt idx="34606">
                  <c:v>0.22730000000000003</c:v>
                </c:pt>
                <c:pt idx="34607">
                  <c:v>0.22220000000000001</c:v>
                </c:pt>
                <c:pt idx="34608">
                  <c:v>0.21610000000000001</c:v>
                </c:pt>
                <c:pt idx="34609">
                  <c:v>0.2135</c:v>
                </c:pt>
                <c:pt idx="34610">
                  <c:v>0.2094</c:v>
                </c:pt>
                <c:pt idx="34611">
                  <c:v>0.21309999999999998</c:v>
                </c:pt>
                <c:pt idx="34612">
                  <c:v>0.21010000000000001</c:v>
                </c:pt>
                <c:pt idx="34613">
                  <c:v>0.20400000000000001</c:v>
                </c:pt>
                <c:pt idx="34614">
                  <c:v>0.1988</c:v>
                </c:pt>
                <c:pt idx="34615">
                  <c:v>0.1928</c:v>
                </c:pt>
                <c:pt idx="34616">
                  <c:v>0.18779999999999999</c:v>
                </c:pt>
                <c:pt idx="34617">
                  <c:v>0.1888</c:v>
                </c:pt>
                <c:pt idx="34618">
                  <c:v>0.18740000000000001</c:v>
                </c:pt>
                <c:pt idx="34619">
                  <c:v>0.17780000000000001</c:v>
                </c:pt>
                <c:pt idx="34620">
                  <c:v>0.17960000000000001</c:v>
                </c:pt>
                <c:pt idx="34621">
                  <c:v>0.17900000000000002</c:v>
                </c:pt>
                <c:pt idx="34622">
                  <c:v>0.1744</c:v>
                </c:pt>
                <c:pt idx="34623">
                  <c:v>0.17</c:v>
                </c:pt>
                <c:pt idx="34624">
                  <c:v>0.1696</c:v>
                </c:pt>
                <c:pt idx="34625">
                  <c:v>0.16690000000000002</c:v>
                </c:pt>
                <c:pt idx="34626">
                  <c:v>0.16710000000000003</c:v>
                </c:pt>
                <c:pt idx="34627">
                  <c:v>0.16690000000000002</c:v>
                </c:pt>
                <c:pt idx="34628">
                  <c:v>0.1656</c:v>
                </c:pt>
                <c:pt idx="34629">
                  <c:v>0.17250000000000001</c:v>
                </c:pt>
                <c:pt idx="34630">
                  <c:v>0.17530000000000001</c:v>
                </c:pt>
                <c:pt idx="34631">
                  <c:v>0.17220000000000002</c:v>
                </c:pt>
                <c:pt idx="34632">
                  <c:v>0.16800000000000001</c:v>
                </c:pt>
                <c:pt idx="34633">
                  <c:v>0.17120000000000002</c:v>
                </c:pt>
                <c:pt idx="34634">
                  <c:v>0.1706</c:v>
                </c:pt>
                <c:pt idx="34635">
                  <c:v>0.1658</c:v>
                </c:pt>
                <c:pt idx="34636">
                  <c:v>0.16810000000000003</c:v>
                </c:pt>
                <c:pt idx="34637">
                  <c:v>0.17230000000000001</c:v>
                </c:pt>
                <c:pt idx="34638">
                  <c:v>0.16920000000000002</c:v>
                </c:pt>
                <c:pt idx="34639">
                  <c:v>0.1694</c:v>
                </c:pt>
                <c:pt idx="34640">
                  <c:v>0.1696</c:v>
                </c:pt>
                <c:pt idx="34641">
                  <c:v>0.17</c:v>
                </c:pt>
                <c:pt idx="34642">
                  <c:v>0.1696</c:v>
                </c:pt>
                <c:pt idx="34643">
                  <c:v>0.17220000000000002</c:v>
                </c:pt>
                <c:pt idx="34644">
                  <c:v>0.17510000000000001</c:v>
                </c:pt>
                <c:pt idx="34645">
                  <c:v>0.1764</c:v>
                </c:pt>
                <c:pt idx="34646">
                  <c:v>0.18100000000000002</c:v>
                </c:pt>
                <c:pt idx="34647">
                  <c:v>0.18080000000000002</c:v>
                </c:pt>
                <c:pt idx="34648">
                  <c:v>0.18430000000000002</c:v>
                </c:pt>
                <c:pt idx="34649">
                  <c:v>0.18480000000000002</c:v>
                </c:pt>
                <c:pt idx="34650">
                  <c:v>0.18730000000000002</c:v>
                </c:pt>
                <c:pt idx="34651">
                  <c:v>0.193</c:v>
                </c:pt>
                <c:pt idx="34652">
                  <c:v>0.20130000000000001</c:v>
                </c:pt>
                <c:pt idx="34653">
                  <c:v>0.20920000000000002</c:v>
                </c:pt>
                <c:pt idx="34654">
                  <c:v>0.22450000000000003</c:v>
                </c:pt>
                <c:pt idx="34655">
                  <c:v>0.24280000000000002</c:v>
                </c:pt>
                <c:pt idx="34656">
                  <c:v>0.25720000000000004</c:v>
                </c:pt>
                <c:pt idx="34657">
                  <c:v>0.28010000000000002</c:v>
                </c:pt>
                <c:pt idx="34658">
                  <c:v>0.30360000000000004</c:v>
                </c:pt>
                <c:pt idx="34659">
                  <c:v>0.3226</c:v>
                </c:pt>
                <c:pt idx="34660">
                  <c:v>0.34150000000000003</c:v>
                </c:pt>
                <c:pt idx="34661">
                  <c:v>0.36440000000000006</c:v>
                </c:pt>
                <c:pt idx="34662">
                  <c:v>0.38490000000000002</c:v>
                </c:pt>
                <c:pt idx="34663">
                  <c:v>0.42149999999999999</c:v>
                </c:pt>
                <c:pt idx="34664">
                  <c:v>0.42930000000000001</c:v>
                </c:pt>
                <c:pt idx="34665">
                  <c:v>0.51550000000000007</c:v>
                </c:pt>
                <c:pt idx="34666">
                  <c:v>0.5001000000000001</c:v>
                </c:pt>
                <c:pt idx="34667">
                  <c:v>0.49550000000000005</c:v>
                </c:pt>
                <c:pt idx="34668">
                  <c:v>0.53280000000000005</c:v>
                </c:pt>
                <c:pt idx="34669">
                  <c:v>0.54160000000000008</c:v>
                </c:pt>
                <c:pt idx="34670">
                  <c:v>0.55930000000000002</c:v>
                </c:pt>
                <c:pt idx="34671">
                  <c:v>0.64740000000000009</c:v>
                </c:pt>
                <c:pt idx="34672">
                  <c:v>0.66650000000000009</c:v>
                </c:pt>
                <c:pt idx="34673">
                  <c:v>0.71030000000000004</c:v>
                </c:pt>
                <c:pt idx="34674">
                  <c:v>0.72120000000000006</c:v>
                </c:pt>
                <c:pt idx="34675">
                  <c:v>0.75670000000000004</c:v>
                </c:pt>
                <c:pt idx="34676">
                  <c:v>0.83620000000000005</c:v>
                </c:pt>
                <c:pt idx="34677">
                  <c:v>0.91259999999999997</c:v>
                </c:pt>
                <c:pt idx="34678">
                  <c:v>1.0997000000000001</c:v>
                </c:pt>
                <c:pt idx="34679">
                  <c:v>1.1123000000000001</c:v>
                </c:pt>
                <c:pt idx="34680">
                  <c:v>1.2957000000000001</c:v>
                </c:pt>
                <c:pt idx="34681">
                  <c:v>1.2850000000000001</c:v>
                </c:pt>
                <c:pt idx="34682">
                  <c:v>1.3960000000000001</c:v>
                </c:pt>
                <c:pt idx="34683">
                  <c:v>1.4603999999999999</c:v>
                </c:pt>
                <c:pt idx="34684">
                  <c:v>1.4773000000000001</c:v>
                </c:pt>
                <c:pt idx="34685">
                  <c:v>1.4640000000000002</c:v>
                </c:pt>
                <c:pt idx="34686">
                  <c:v>1.5736000000000001</c:v>
                </c:pt>
                <c:pt idx="34687">
                  <c:v>1.6011</c:v>
                </c:pt>
                <c:pt idx="34688">
                  <c:v>1.5987</c:v>
                </c:pt>
                <c:pt idx="34689">
                  <c:v>1.7164999999999999</c:v>
                </c:pt>
                <c:pt idx="34690">
                  <c:v>1.6643999999999999</c:v>
                </c:pt>
                <c:pt idx="34691">
                  <c:v>1.7907000000000002</c:v>
                </c:pt>
                <c:pt idx="34692">
                  <c:v>1.8395000000000001</c:v>
                </c:pt>
                <c:pt idx="34693">
                  <c:v>1.9021000000000001</c:v>
                </c:pt>
                <c:pt idx="34694">
                  <c:v>1.8811</c:v>
                </c:pt>
                <c:pt idx="34695">
                  <c:v>1.9629000000000003</c:v>
                </c:pt>
                <c:pt idx="34696">
                  <c:v>1.9636</c:v>
                </c:pt>
                <c:pt idx="34697">
                  <c:v>1.9890000000000001</c:v>
                </c:pt>
                <c:pt idx="34698">
                  <c:v>2.0537000000000001</c:v>
                </c:pt>
                <c:pt idx="34699">
                  <c:v>2.1088999999999998</c:v>
                </c:pt>
                <c:pt idx="34700">
                  <c:v>2.1583000000000001</c:v>
                </c:pt>
                <c:pt idx="34701">
                  <c:v>2.1659999999999999</c:v>
                </c:pt>
                <c:pt idx="34702">
                  <c:v>2.2283000000000004</c:v>
                </c:pt>
                <c:pt idx="34703">
                  <c:v>2.2481000000000004</c:v>
                </c:pt>
                <c:pt idx="34704">
                  <c:v>2.2678000000000003</c:v>
                </c:pt>
                <c:pt idx="34705">
                  <c:v>2.3403</c:v>
                </c:pt>
                <c:pt idx="34706">
                  <c:v>2.3742999999999999</c:v>
                </c:pt>
                <c:pt idx="34707">
                  <c:v>2.3922000000000003</c:v>
                </c:pt>
                <c:pt idx="34708">
                  <c:v>2.3885000000000001</c:v>
                </c:pt>
                <c:pt idx="34709">
                  <c:v>2.4091000000000005</c:v>
                </c:pt>
                <c:pt idx="34710">
                  <c:v>2.4597000000000002</c:v>
                </c:pt>
                <c:pt idx="34711">
                  <c:v>2.4645000000000001</c:v>
                </c:pt>
                <c:pt idx="34712">
                  <c:v>2.4916</c:v>
                </c:pt>
                <c:pt idx="34713">
                  <c:v>2.4851000000000001</c:v>
                </c:pt>
                <c:pt idx="34714">
                  <c:v>2.5032000000000001</c:v>
                </c:pt>
                <c:pt idx="34715">
                  <c:v>2.5258000000000003</c:v>
                </c:pt>
                <c:pt idx="34716">
                  <c:v>2.5217000000000001</c:v>
                </c:pt>
                <c:pt idx="34717">
                  <c:v>2.6273</c:v>
                </c:pt>
                <c:pt idx="34718">
                  <c:v>2.5917000000000003</c:v>
                </c:pt>
                <c:pt idx="34719">
                  <c:v>2.5805000000000002</c:v>
                </c:pt>
                <c:pt idx="34720">
                  <c:v>2.5388000000000002</c:v>
                </c:pt>
                <c:pt idx="34721">
                  <c:v>2.4222999999999999</c:v>
                </c:pt>
                <c:pt idx="34722">
                  <c:v>2.4654000000000003</c:v>
                </c:pt>
                <c:pt idx="34723">
                  <c:v>2.4517000000000002</c:v>
                </c:pt>
                <c:pt idx="34724">
                  <c:v>2.3889</c:v>
                </c:pt>
                <c:pt idx="34725">
                  <c:v>2.3167000000000004</c:v>
                </c:pt>
                <c:pt idx="34726">
                  <c:v>2.2063000000000001</c:v>
                </c:pt>
                <c:pt idx="34727">
                  <c:v>2.2027999999999999</c:v>
                </c:pt>
                <c:pt idx="34728">
                  <c:v>2.1596000000000002</c:v>
                </c:pt>
                <c:pt idx="34729">
                  <c:v>2.0346000000000002</c:v>
                </c:pt>
                <c:pt idx="34730">
                  <c:v>2.0366</c:v>
                </c:pt>
                <c:pt idx="34731">
                  <c:v>2.0457000000000001</c:v>
                </c:pt>
                <c:pt idx="34732">
                  <c:v>2.1351</c:v>
                </c:pt>
                <c:pt idx="34733">
                  <c:v>2.0427</c:v>
                </c:pt>
                <c:pt idx="34734">
                  <c:v>1.9109000000000003</c:v>
                </c:pt>
                <c:pt idx="34735">
                  <c:v>2.0207000000000002</c:v>
                </c:pt>
                <c:pt idx="34736">
                  <c:v>1.9885000000000002</c:v>
                </c:pt>
                <c:pt idx="34737">
                  <c:v>1.7462</c:v>
                </c:pt>
                <c:pt idx="34738">
                  <c:v>1.8209</c:v>
                </c:pt>
                <c:pt idx="34739">
                  <c:v>1.9631000000000001</c:v>
                </c:pt>
                <c:pt idx="34740">
                  <c:v>1.9809999999999999</c:v>
                </c:pt>
                <c:pt idx="34741">
                  <c:v>2.1274000000000002</c:v>
                </c:pt>
                <c:pt idx="34742">
                  <c:v>2.2852000000000001</c:v>
                </c:pt>
                <c:pt idx="34743">
                  <c:v>2.2818999999999998</c:v>
                </c:pt>
                <c:pt idx="34744">
                  <c:v>2.35</c:v>
                </c:pt>
                <c:pt idx="34745">
                  <c:v>2.2955999999999999</c:v>
                </c:pt>
                <c:pt idx="34746">
                  <c:v>2.3297000000000003</c:v>
                </c:pt>
                <c:pt idx="34747">
                  <c:v>2.4285000000000001</c:v>
                </c:pt>
                <c:pt idx="34748">
                  <c:v>2.4306999999999999</c:v>
                </c:pt>
                <c:pt idx="34749">
                  <c:v>2.3496999999999999</c:v>
                </c:pt>
                <c:pt idx="34750">
                  <c:v>2.2280000000000002</c:v>
                </c:pt>
                <c:pt idx="34751">
                  <c:v>2.0527000000000002</c:v>
                </c:pt>
                <c:pt idx="34752">
                  <c:v>2.1002000000000001</c:v>
                </c:pt>
                <c:pt idx="34753">
                  <c:v>2.0600999999999998</c:v>
                </c:pt>
                <c:pt idx="34754">
                  <c:v>1.9915</c:v>
                </c:pt>
                <c:pt idx="34755">
                  <c:v>1.9724000000000002</c:v>
                </c:pt>
                <c:pt idx="34756">
                  <c:v>1.9014</c:v>
                </c:pt>
                <c:pt idx="34757">
                  <c:v>2.0493999999999999</c:v>
                </c:pt>
                <c:pt idx="34758">
                  <c:v>2.0815000000000001</c:v>
                </c:pt>
                <c:pt idx="34759">
                  <c:v>2.0829</c:v>
                </c:pt>
                <c:pt idx="34760">
                  <c:v>2.0338000000000003</c:v>
                </c:pt>
                <c:pt idx="34761">
                  <c:v>2.0317000000000003</c:v>
                </c:pt>
                <c:pt idx="34762">
                  <c:v>2.2092000000000001</c:v>
                </c:pt>
                <c:pt idx="34763">
                  <c:v>2.2058</c:v>
                </c:pt>
                <c:pt idx="34764">
                  <c:v>1.9870000000000001</c:v>
                </c:pt>
                <c:pt idx="34765">
                  <c:v>1.9952000000000003</c:v>
                </c:pt>
                <c:pt idx="34766">
                  <c:v>1.8422000000000001</c:v>
                </c:pt>
                <c:pt idx="34767">
                  <c:v>1.7803000000000002</c:v>
                </c:pt>
                <c:pt idx="34768">
                  <c:v>1.7799</c:v>
                </c:pt>
                <c:pt idx="34769">
                  <c:v>1.7768999999999999</c:v>
                </c:pt>
                <c:pt idx="34770">
                  <c:v>1.6819</c:v>
                </c:pt>
                <c:pt idx="34771">
                  <c:v>1.6671</c:v>
                </c:pt>
                <c:pt idx="34772">
                  <c:v>1.6229</c:v>
                </c:pt>
                <c:pt idx="34773">
                  <c:v>1.6084000000000001</c:v>
                </c:pt>
                <c:pt idx="34774">
                  <c:v>1.6108000000000002</c:v>
                </c:pt>
                <c:pt idx="34775">
                  <c:v>1.5672000000000001</c:v>
                </c:pt>
                <c:pt idx="34776">
                  <c:v>1.5969</c:v>
                </c:pt>
                <c:pt idx="34777">
                  <c:v>1.3737000000000001</c:v>
                </c:pt>
                <c:pt idx="34778">
                  <c:v>1.4144000000000001</c:v>
                </c:pt>
                <c:pt idx="34779">
                  <c:v>1.3568</c:v>
                </c:pt>
                <c:pt idx="34780">
                  <c:v>1.3204000000000002</c:v>
                </c:pt>
                <c:pt idx="34781">
                  <c:v>1.2421</c:v>
                </c:pt>
                <c:pt idx="34782">
                  <c:v>1.2759</c:v>
                </c:pt>
                <c:pt idx="34783">
                  <c:v>1.2763</c:v>
                </c:pt>
                <c:pt idx="34784">
                  <c:v>1.2556</c:v>
                </c:pt>
                <c:pt idx="34785">
                  <c:v>1.1533</c:v>
                </c:pt>
                <c:pt idx="34786">
                  <c:v>1.1152</c:v>
                </c:pt>
                <c:pt idx="34787">
                  <c:v>1.0861000000000001</c:v>
                </c:pt>
                <c:pt idx="34788">
                  <c:v>1.0711999999999999</c:v>
                </c:pt>
                <c:pt idx="34789">
                  <c:v>1.0413000000000001</c:v>
                </c:pt>
                <c:pt idx="34790">
                  <c:v>1.0125999999999999</c:v>
                </c:pt>
                <c:pt idx="34791">
                  <c:v>0.99880000000000002</c:v>
                </c:pt>
                <c:pt idx="34792">
                  <c:v>1.002</c:v>
                </c:pt>
                <c:pt idx="34793">
                  <c:v>0.97670000000000001</c:v>
                </c:pt>
                <c:pt idx="34794">
                  <c:v>0.9628000000000001</c:v>
                </c:pt>
                <c:pt idx="34795">
                  <c:v>0.93219999999999992</c:v>
                </c:pt>
                <c:pt idx="34796">
                  <c:v>0.90370000000000017</c:v>
                </c:pt>
                <c:pt idx="34797">
                  <c:v>0.90749999999999997</c:v>
                </c:pt>
                <c:pt idx="34798">
                  <c:v>0.87780000000000014</c:v>
                </c:pt>
                <c:pt idx="34799">
                  <c:v>0.85199999999999998</c:v>
                </c:pt>
                <c:pt idx="34800">
                  <c:v>0.86780000000000013</c:v>
                </c:pt>
                <c:pt idx="34801">
                  <c:v>0.82520000000000016</c:v>
                </c:pt>
                <c:pt idx="34802">
                  <c:v>0.81630000000000003</c:v>
                </c:pt>
                <c:pt idx="34803">
                  <c:v>0.79170000000000007</c:v>
                </c:pt>
                <c:pt idx="34804">
                  <c:v>0.77859999999999996</c:v>
                </c:pt>
                <c:pt idx="34805">
                  <c:v>0.77410000000000001</c:v>
                </c:pt>
                <c:pt idx="34806">
                  <c:v>0.73170000000000002</c:v>
                </c:pt>
                <c:pt idx="34807">
                  <c:v>0.7320000000000001</c:v>
                </c:pt>
                <c:pt idx="34808">
                  <c:v>0.72860000000000003</c:v>
                </c:pt>
                <c:pt idx="34809">
                  <c:v>0.70650000000000013</c:v>
                </c:pt>
                <c:pt idx="34810">
                  <c:v>0.70320000000000005</c:v>
                </c:pt>
                <c:pt idx="34811">
                  <c:v>0.68810000000000004</c:v>
                </c:pt>
                <c:pt idx="34812">
                  <c:v>0.66800000000000004</c:v>
                </c:pt>
                <c:pt idx="34813">
                  <c:v>0.67260000000000009</c:v>
                </c:pt>
                <c:pt idx="34814">
                  <c:v>0.65200000000000002</c:v>
                </c:pt>
                <c:pt idx="34815">
                  <c:v>0.63460000000000005</c:v>
                </c:pt>
                <c:pt idx="34816">
                  <c:v>0.62460000000000004</c:v>
                </c:pt>
                <c:pt idx="34817">
                  <c:v>0.61150000000000004</c:v>
                </c:pt>
                <c:pt idx="34818">
                  <c:v>0.60570000000000013</c:v>
                </c:pt>
                <c:pt idx="34819">
                  <c:v>0.60389999999999999</c:v>
                </c:pt>
                <c:pt idx="34820">
                  <c:v>0.60119999999999996</c:v>
                </c:pt>
                <c:pt idx="34821">
                  <c:v>0.56200000000000006</c:v>
                </c:pt>
                <c:pt idx="34822">
                  <c:v>0.5665</c:v>
                </c:pt>
                <c:pt idx="34823">
                  <c:v>0.55930000000000002</c:v>
                </c:pt>
                <c:pt idx="34824">
                  <c:v>0.55769999999999997</c:v>
                </c:pt>
                <c:pt idx="34825">
                  <c:v>0.56130000000000002</c:v>
                </c:pt>
                <c:pt idx="34826">
                  <c:v>0.52480000000000004</c:v>
                </c:pt>
                <c:pt idx="34827">
                  <c:v>0.52350000000000008</c:v>
                </c:pt>
                <c:pt idx="34828">
                  <c:v>0.53420000000000001</c:v>
                </c:pt>
                <c:pt idx="34829">
                  <c:v>0.52339999999999998</c:v>
                </c:pt>
                <c:pt idx="34830">
                  <c:v>0.52590000000000003</c:v>
                </c:pt>
                <c:pt idx="34831">
                  <c:v>0.49680000000000002</c:v>
                </c:pt>
                <c:pt idx="34832">
                  <c:v>0.48449999999999999</c:v>
                </c:pt>
                <c:pt idx="34833">
                  <c:v>0.49470000000000003</c:v>
                </c:pt>
                <c:pt idx="34834">
                  <c:v>0.48350000000000004</c:v>
                </c:pt>
                <c:pt idx="34835">
                  <c:v>0.46580000000000005</c:v>
                </c:pt>
                <c:pt idx="34836">
                  <c:v>0.45910000000000006</c:v>
                </c:pt>
                <c:pt idx="34837">
                  <c:v>0.45119999999999999</c:v>
                </c:pt>
                <c:pt idx="34838">
                  <c:v>0.44350000000000001</c:v>
                </c:pt>
                <c:pt idx="34839">
                  <c:v>0.43290000000000001</c:v>
                </c:pt>
                <c:pt idx="34840">
                  <c:v>0.42809999999999998</c:v>
                </c:pt>
                <c:pt idx="34841">
                  <c:v>0.42210000000000003</c:v>
                </c:pt>
                <c:pt idx="34842">
                  <c:v>0.40860000000000007</c:v>
                </c:pt>
                <c:pt idx="34843">
                  <c:v>0.40529999999999999</c:v>
                </c:pt>
                <c:pt idx="34844">
                  <c:v>0.39630000000000004</c:v>
                </c:pt>
                <c:pt idx="34845">
                  <c:v>0.3901</c:v>
                </c:pt>
                <c:pt idx="34846">
                  <c:v>0.38410000000000005</c:v>
                </c:pt>
                <c:pt idx="34847">
                  <c:v>0.38130000000000003</c:v>
                </c:pt>
                <c:pt idx="34848">
                  <c:v>0.37220000000000003</c:v>
                </c:pt>
                <c:pt idx="34849">
                  <c:v>0.36370000000000002</c:v>
                </c:pt>
                <c:pt idx="34850">
                  <c:v>0.35730000000000001</c:v>
                </c:pt>
                <c:pt idx="34851">
                  <c:v>0.35070000000000001</c:v>
                </c:pt>
                <c:pt idx="34852">
                  <c:v>0.34350000000000003</c:v>
                </c:pt>
                <c:pt idx="34853">
                  <c:v>0.3417</c:v>
                </c:pt>
                <c:pt idx="34854">
                  <c:v>0.33570000000000005</c:v>
                </c:pt>
                <c:pt idx="34855">
                  <c:v>0.32830000000000004</c:v>
                </c:pt>
                <c:pt idx="34856">
                  <c:v>0.32130000000000003</c:v>
                </c:pt>
                <c:pt idx="34857">
                  <c:v>0.31400000000000006</c:v>
                </c:pt>
                <c:pt idx="34858">
                  <c:v>0.30770000000000003</c:v>
                </c:pt>
                <c:pt idx="34859">
                  <c:v>0.30249999999999999</c:v>
                </c:pt>
                <c:pt idx="34860">
                  <c:v>0.29360000000000003</c:v>
                </c:pt>
                <c:pt idx="34861">
                  <c:v>0.29360000000000003</c:v>
                </c:pt>
                <c:pt idx="34862">
                  <c:v>0.28620000000000001</c:v>
                </c:pt>
                <c:pt idx="34863">
                  <c:v>0.28189999999999998</c:v>
                </c:pt>
                <c:pt idx="34864">
                  <c:v>0.27950000000000003</c:v>
                </c:pt>
                <c:pt idx="34865">
                  <c:v>0.27429999999999999</c:v>
                </c:pt>
                <c:pt idx="34866">
                  <c:v>0.26769999999999999</c:v>
                </c:pt>
                <c:pt idx="34867">
                  <c:v>0.26140000000000002</c:v>
                </c:pt>
                <c:pt idx="34868">
                  <c:v>0.25440000000000002</c:v>
                </c:pt>
                <c:pt idx="34869">
                  <c:v>0.24830000000000002</c:v>
                </c:pt>
                <c:pt idx="34870">
                  <c:v>0.24660000000000004</c:v>
                </c:pt>
                <c:pt idx="34871">
                  <c:v>0.24540000000000003</c:v>
                </c:pt>
                <c:pt idx="34872">
                  <c:v>0.23710000000000001</c:v>
                </c:pt>
                <c:pt idx="34873">
                  <c:v>0.2319</c:v>
                </c:pt>
                <c:pt idx="34874">
                  <c:v>0.2288</c:v>
                </c:pt>
                <c:pt idx="34875">
                  <c:v>0.22450000000000003</c:v>
                </c:pt>
                <c:pt idx="34876">
                  <c:v>0.21730000000000002</c:v>
                </c:pt>
                <c:pt idx="34877">
                  <c:v>0.21290000000000001</c:v>
                </c:pt>
                <c:pt idx="34878">
                  <c:v>0.2127</c:v>
                </c:pt>
                <c:pt idx="34879">
                  <c:v>0.20899999999999999</c:v>
                </c:pt>
                <c:pt idx="34880">
                  <c:v>0.20650000000000002</c:v>
                </c:pt>
                <c:pt idx="34881">
                  <c:v>0.2046</c:v>
                </c:pt>
                <c:pt idx="34882">
                  <c:v>0.20250000000000001</c:v>
                </c:pt>
                <c:pt idx="34883">
                  <c:v>0.19310000000000002</c:v>
                </c:pt>
                <c:pt idx="34884">
                  <c:v>0.18940000000000001</c:v>
                </c:pt>
                <c:pt idx="34885">
                  <c:v>0.18730000000000002</c:v>
                </c:pt>
                <c:pt idx="34886">
                  <c:v>0.18710000000000002</c:v>
                </c:pt>
                <c:pt idx="34887">
                  <c:v>0.18730000000000002</c:v>
                </c:pt>
                <c:pt idx="34888">
                  <c:v>0.1865</c:v>
                </c:pt>
                <c:pt idx="34889">
                  <c:v>0.18100000000000002</c:v>
                </c:pt>
                <c:pt idx="34890">
                  <c:v>0.1787</c:v>
                </c:pt>
                <c:pt idx="34891">
                  <c:v>0.18149999999999999</c:v>
                </c:pt>
                <c:pt idx="34892">
                  <c:v>0.17270000000000002</c:v>
                </c:pt>
                <c:pt idx="34893">
                  <c:v>0.16250000000000001</c:v>
                </c:pt>
                <c:pt idx="34894">
                  <c:v>0.1585</c:v>
                </c:pt>
                <c:pt idx="34895">
                  <c:v>0.16010000000000002</c:v>
                </c:pt>
                <c:pt idx="34896">
                  <c:v>0.1605</c:v>
                </c:pt>
                <c:pt idx="34897">
                  <c:v>0.16490000000000002</c:v>
                </c:pt>
                <c:pt idx="34898">
                  <c:v>0.1628</c:v>
                </c:pt>
                <c:pt idx="34899">
                  <c:v>0.15280000000000002</c:v>
                </c:pt>
                <c:pt idx="34900">
                  <c:v>0.14410000000000001</c:v>
                </c:pt>
                <c:pt idx="34901">
                  <c:v>0.14080000000000001</c:v>
                </c:pt>
                <c:pt idx="34902">
                  <c:v>0.14030000000000001</c:v>
                </c:pt>
                <c:pt idx="34903">
                  <c:v>0.1368</c:v>
                </c:pt>
                <c:pt idx="34904">
                  <c:v>0.13850000000000001</c:v>
                </c:pt>
                <c:pt idx="34905">
                  <c:v>0.13289999999999999</c:v>
                </c:pt>
                <c:pt idx="34906">
                  <c:v>0.13089999999999999</c:v>
                </c:pt>
                <c:pt idx="34907">
                  <c:v>0.12960000000000002</c:v>
                </c:pt>
                <c:pt idx="34908">
                  <c:v>0.1278</c:v>
                </c:pt>
                <c:pt idx="34909">
                  <c:v>0.12789999999999999</c:v>
                </c:pt>
                <c:pt idx="34910">
                  <c:v>0.12290000000000001</c:v>
                </c:pt>
                <c:pt idx="34911">
                  <c:v>0.1196</c:v>
                </c:pt>
                <c:pt idx="34912">
                  <c:v>0.11530000000000001</c:v>
                </c:pt>
                <c:pt idx="34913">
                  <c:v>0.11670000000000001</c:v>
                </c:pt>
                <c:pt idx="34914">
                  <c:v>0.12130000000000002</c:v>
                </c:pt>
                <c:pt idx="34915">
                  <c:v>0.11990000000000001</c:v>
                </c:pt>
                <c:pt idx="34916">
                  <c:v>0.11810000000000001</c:v>
                </c:pt>
                <c:pt idx="34917">
                  <c:v>0.12150000000000001</c:v>
                </c:pt>
                <c:pt idx="34918">
                  <c:v>0.1265</c:v>
                </c:pt>
                <c:pt idx="34919">
                  <c:v>0.1293</c:v>
                </c:pt>
                <c:pt idx="34920">
                  <c:v>0.12789999999999999</c:v>
                </c:pt>
                <c:pt idx="34921">
                  <c:v>0.12509999999999999</c:v>
                </c:pt>
                <c:pt idx="34922">
                  <c:v>0.1268</c:v>
                </c:pt>
                <c:pt idx="34923">
                  <c:v>0.12989999999999999</c:v>
                </c:pt>
                <c:pt idx="34924">
                  <c:v>0.12430000000000002</c:v>
                </c:pt>
                <c:pt idx="34925">
                  <c:v>0.1275</c:v>
                </c:pt>
                <c:pt idx="34926">
                  <c:v>0.12620000000000001</c:v>
                </c:pt>
                <c:pt idx="34927">
                  <c:v>0.13009999999999999</c:v>
                </c:pt>
                <c:pt idx="34928">
                  <c:v>0.1288</c:v>
                </c:pt>
                <c:pt idx="34929">
                  <c:v>0.1295</c:v>
                </c:pt>
                <c:pt idx="34930">
                  <c:v>0.1288</c:v>
                </c:pt>
                <c:pt idx="34931">
                  <c:v>0.129</c:v>
                </c:pt>
                <c:pt idx="34932">
                  <c:v>0.12820000000000001</c:v>
                </c:pt>
                <c:pt idx="34933">
                  <c:v>0.13250000000000001</c:v>
                </c:pt>
                <c:pt idx="34934">
                  <c:v>0.1333</c:v>
                </c:pt>
                <c:pt idx="34935">
                  <c:v>0.1363</c:v>
                </c:pt>
                <c:pt idx="34936">
                  <c:v>0.1376</c:v>
                </c:pt>
                <c:pt idx="34937">
                  <c:v>0.1386</c:v>
                </c:pt>
                <c:pt idx="34938">
                  <c:v>0.1401</c:v>
                </c:pt>
                <c:pt idx="34939">
                  <c:v>0.1391</c:v>
                </c:pt>
                <c:pt idx="34940">
                  <c:v>0.14550000000000002</c:v>
                </c:pt>
                <c:pt idx="34941">
                  <c:v>0.1507</c:v>
                </c:pt>
                <c:pt idx="34942">
                  <c:v>0.15820000000000001</c:v>
                </c:pt>
                <c:pt idx="34943">
                  <c:v>0.1673</c:v>
                </c:pt>
                <c:pt idx="34944">
                  <c:v>0.18030000000000002</c:v>
                </c:pt>
                <c:pt idx="34945">
                  <c:v>0.1978</c:v>
                </c:pt>
                <c:pt idx="34946">
                  <c:v>0.21730000000000002</c:v>
                </c:pt>
                <c:pt idx="34947">
                  <c:v>0.24080000000000001</c:v>
                </c:pt>
                <c:pt idx="34948">
                  <c:v>0.29209999999999997</c:v>
                </c:pt>
                <c:pt idx="34949">
                  <c:v>0.32840000000000003</c:v>
                </c:pt>
                <c:pt idx="34950">
                  <c:v>0.35489999999999999</c:v>
                </c:pt>
                <c:pt idx="34951">
                  <c:v>0.35770000000000002</c:v>
                </c:pt>
                <c:pt idx="34952">
                  <c:v>0.38050000000000006</c:v>
                </c:pt>
                <c:pt idx="34953">
                  <c:v>0.39319999999999999</c:v>
                </c:pt>
                <c:pt idx="34954">
                  <c:v>0.42260000000000003</c:v>
                </c:pt>
                <c:pt idx="34955">
                  <c:v>0.45570000000000005</c:v>
                </c:pt>
                <c:pt idx="34956">
                  <c:v>0.48760000000000003</c:v>
                </c:pt>
                <c:pt idx="34957">
                  <c:v>0.51250000000000007</c:v>
                </c:pt>
                <c:pt idx="34958">
                  <c:v>0.52850000000000008</c:v>
                </c:pt>
                <c:pt idx="34959">
                  <c:v>0.55990000000000006</c:v>
                </c:pt>
                <c:pt idx="34960">
                  <c:v>0.60970000000000013</c:v>
                </c:pt>
                <c:pt idx="34961">
                  <c:v>0.69359999999999999</c:v>
                </c:pt>
                <c:pt idx="34962">
                  <c:v>0.78200000000000003</c:v>
                </c:pt>
                <c:pt idx="34963">
                  <c:v>0.7743000000000001</c:v>
                </c:pt>
                <c:pt idx="34964">
                  <c:v>0.84909999999999997</c:v>
                </c:pt>
                <c:pt idx="34965">
                  <c:v>0.87090000000000001</c:v>
                </c:pt>
                <c:pt idx="34966">
                  <c:v>0.96910000000000007</c:v>
                </c:pt>
                <c:pt idx="34967">
                  <c:v>1.0215000000000001</c:v>
                </c:pt>
                <c:pt idx="34968">
                  <c:v>1.0403</c:v>
                </c:pt>
                <c:pt idx="34969">
                  <c:v>1.1415</c:v>
                </c:pt>
                <c:pt idx="34970">
                  <c:v>1.4333</c:v>
                </c:pt>
                <c:pt idx="34971">
                  <c:v>1.5914999999999999</c:v>
                </c:pt>
                <c:pt idx="34972">
                  <c:v>1.6866000000000001</c:v>
                </c:pt>
                <c:pt idx="34973">
                  <c:v>1.9154</c:v>
                </c:pt>
                <c:pt idx="34974">
                  <c:v>1.7702000000000002</c:v>
                </c:pt>
                <c:pt idx="34975">
                  <c:v>1.8161000000000003</c:v>
                </c:pt>
                <c:pt idx="34976">
                  <c:v>2.0813000000000001</c:v>
                </c:pt>
                <c:pt idx="34977">
                  <c:v>2.0459000000000001</c:v>
                </c:pt>
                <c:pt idx="34978">
                  <c:v>2.2477</c:v>
                </c:pt>
                <c:pt idx="34979">
                  <c:v>2.2193000000000001</c:v>
                </c:pt>
                <c:pt idx="34980">
                  <c:v>2.3550999999999997</c:v>
                </c:pt>
                <c:pt idx="34981">
                  <c:v>2.3549000000000002</c:v>
                </c:pt>
                <c:pt idx="34982">
                  <c:v>2.5098000000000003</c:v>
                </c:pt>
                <c:pt idx="34983">
                  <c:v>2.4656000000000002</c:v>
                </c:pt>
                <c:pt idx="34984">
                  <c:v>2.4956</c:v>
                </c:pt>
                <c:pt idx="34985">
                  <c:v>2.6058000000000003</c:v>
                </c:pt>
                <c:pt idx="34986">
                  <c:v>2.6245000000000003</c:v>
                </c:pt>
                <c:pt idx="34987">
                  <c:v>2.7501000000000002</c:v>
                </c:pt>
                <c:pt idx="34988">
                  <c:v>3.0575000000000001</c:v>
                </c:pt>
                <c:pt idx="34989">
                  <c:v>3.0477000000000003</c:v>
                </c:pt>
                <c:pt idx="34990">
                  <c:v>2.9430000000000001</c:v>
                </c:pt>
                <c:pt idx="34991">
                  <c:v>2.9633000000000003</c:v>
                </c:pt>
                <c:pt idx="34992">
                  <c:v>3.0385000000000004</c:v>
                </c:pt>
                <c:pt idx="34993">
                  <c:v>3.1567000000000003</c:v>
                </c:pt>
                <c:pt idx="34994">
                  <c:v>3.1475000000000004</c:v>
                </c:pt>
                <c:pt idx="34995">
                  <c:v>3.1067</c:v>
                </c:pt>
                <c:pt idx="34996">
                  <c:v>3.1238000000000001</c:v>
                </c:pt>
                <c:pt idx="34997">
                  <c:v>3.1295000000000002</c:v>
                </c:pt>
                <c:pt idx="34998">
                  <c:v>3.133</c:v>
                </c:pt>
                <c:pt idx="34999">
                  <c:v>3.3048000000000002</c:v>
                </c:pt>
                <c:pt idx="35000">
                  <c:v>3.4018000000000002</c:v>
                </c:pt>
                <c:pt idx="35001">
                  <c:v>3.3409</c:v>
                </c:pt>
                <c:pt idx="35002">
                  <c:v>3.2668999999999997</c:v>
                </c:pt>
                <c:pt idx="35003">
                  <c:v>3.2927999999999997</c:v>
                </c:pt>
                <c:pt idx="35004">
                  <c:v>3.2805999999999997</c:v>
                </c:pt>
                <c:pt idx="35005">
                  <c:v>3.3308999999999997</c:v>
                </c:pt>
                <c:pt idx="35006">
                  <c:v>3.3452000000000002</c:v>
                </c:pt>
                <c:pt idx="35007">
                  <c:v>3.351</c:v>
                </c:pt>
                <c:pt idx="35008">
                  <c:v>3.2767000000000004</c:v>
                </c:pt>
                <c:pt idx="35009">
                  <c:v>3.2753999999999999</c:v>
                </c:pt>
                <c:pt idx="35010">
                  <c:v>3.3158000000000003</c:v>
                </c:pt>
                <c:pt idx="35011">
                  <c:v>3.3293999999999997</c:v>
                </c:pt>
                <c:pt idx="35012">
                  <c:v>3.3585000000000003</c:v>
                </c:pt>
                <c:pt idx="35013">
                  <c:v>3.4503000000000004</c:v>
                </c:pt>
                <c:pt idx="35014">
                  <c:v>3.4388000000000001</c:v>
                </c:pt>
                <c:pt idx="35015">
                  <c:v>3.4062000000000001</c:v>
                </c:pt>
                <c:pt idx="35016">
                  <c:v>3.4183000000000003</c:v>
                </c:pt>
                <c:pt idx="35017">
                  <c:v>3.3871000000000002</c:v>
                </c:pt>
                <c:pt idx="35018">
                  <c:v>3.4866000000000001</c:v>
                </c:pt>
                <c:pt idx="35019">
                  <c:v>3.4709000000000003</c:v>
                </c:pt>
                <c:pt idx="35020">
                  <c:v>3.4573</c:v>
                </c:pt>
                <c:pt idx="35021">
                  <c:v>3.4714</c:v>
                </c:pt>
                <c:pt idx="35022">
                  <c:v>3.4524000000000004</c:v>
                </c:pt>
                <c:pt idx="35023">
                  <c:v>3.4777000000000005</c:v>
                </c:pt>
                <c:pt idx="35024">
                  <c:v>3.4654000000000007</c:v>
                </c:pt>
                <c:pt idx="35025">
                  <c:v>3.4749000000000003</c:v>
                </c:pt>
                <c:pt idx="35026">
                  <c:v>3.3856999999999999</c:v>
                </c:pt>
                <c:pt idx="35027">
                  <c:v>3.4445999999999999</c:v>
                </c:pt>
                <c:pt idx="35028">
                  <c:v>3.4432000000000005</c:v>
                </c:pt>
                <c:pt idx="35029">
                  <c:v>3.4451000000000001</c:v>
                </c:pt>
                <c:pt idx="35030">
                  <c:v>3.4494000000000002</c:v>
                </c:pt>
                <c:pt idx="35031">
                  <c:v>3.4149000000000003</c:v>
                </c:pt>
                <c:pt idx="35032">
                  <c:v>3.2646999999999999</c:v>
                </c:pt>
                <c:pt idx="35033">
                  <c:v>3.1611000000000002</c:v>
                </c:pt>
                <c:pt idx="35034">
                  <c:v>3.2610000000000001</c:v>
                </c:pt>
                <c:pt idx="35035">
                  <c:v>3.1564000000000001</c:v>
                </c:pt>
                <c:pt idx="35036">
                  <c:v>3.1848000000000001</c:v>
                </c:pt>
                <c:pt idx="35037">
                  <c:v>3.2036000000000002</c:v>
                </c:pt>
                <c:pt idx="35038">
                  <c:v>2.9348000000000001</c:v>
                </c:pt>
                <c:pt idx="35039">
                  <c:v>2.7596000000000003</c:v>
                </c:pt>
                <c:pt idx="35040">
                  <c:v>2.7492999999999999</c:v>
                </c:pt>
                <c:pt idx="35041">
                  <c:v>2.6002000000000001</c:v>
                </c:pt>
                <c:pt idx="35042">
                  <c:v>2.6392000000000002</c:v>
                </c:pt>
                <c:pt idx="35043">
                  <c:v>2.6477000000000004</c:v>
                </c:pt>
                <c:pt idx="35044">
                  <c:v>2.5599000000000003</c:v>
                </c:pt>
                <c:pt idx="35045">
                  <c:v>2.7111000000000001</c:v>
                </c:pt>
                <c:pt idx="35046">
                  <c:v>2.6472000000000002</c:v>
                </c:pt>
                <c:pt idx="35047">
                  <c:v>2.5380000000000003</c:v>
                </c:pt>
                <c:pt idx="35048">
                  <c:v>2.8062000000000005</c:v>
                </c:pt>
                <c:pt idx="35049">
                  <c:v>2.5156000000000001</c:v>
                </c:pt>
                <c:pt idx="35050">
                  <c:v>2.3260000000000001</c:v>
                </c:pt>
                <c:pt idx="35051">
                  <c:v>2.3188</c:v>
                </c:pt>
                <c:pt idx="35052">
                  <c:v>2.5067000000000004</c:v>
                </c:pt>
                <c:pt idx="35053">
                  <c:v>2.3982000000000001</c:v>
                </c:pt>
                <c:pt idx="35054">
                  <c:v>2.5239000000000003</c:v>
                </c:pt>
                <c:pt idx="35055">
                  <c:v>2.5324000000000004</c:v>
                </c:pt>
                <c:pt idx="35056">
                  <c:v>2.5319000000000003</c:v>
                </c:pt>
                <c:pt idx="35057">
                  <c:v>2.4621</c:v>
                </c:pt>
                <c:pt idx="35058">
                  <c:v>2.3351999999999999</c:v>
                </c:pt>
                <c:pt idx="35059">
                  <c:v>2.3426</c:v>
                </c:pt>
                <c:pt idx="35060">
                  <c:v>2.2081</c:v>
                </c:pt>
                <c:pt idx="35061">
                  <c:v>2.181</c:v>
                </c:pt>
                <c:pt idx="35062">
                  <c:v>2.2027000000000001</c:v>
                </c:pt>
                <c:pt idx="35063">
                  <c:v>2.1230000000000002</c:v>
                </c:pt>
                <c:pt idx="35064">
                  <c:v>2.0088000000000004</c:v>
                </c:pt>
                <c:pt idx="35065">
                  <c:v>1.9413</c:v>
                </c:pt>
                <c:pt idx="35066">
                  <c:v>1.7346000000000001</c:v>
                </c:pt>
                <c:pt idx="35067">
                  <c:v>1.6755</c:v>
                </c:pt>
                <c:pt idx="35068">
                  <c:v>1.5623</c:v>
                </c:pt>
                <c:pt idx="35069">
                  <c:v>1.5388000000000002</c:v>
                </c:pt>
                <c:pt idx="35070">
                  <c:v>1.4691000000000001</c:v>
                </c:pt>
                <c:pt idx="35071">
                  <c:v>1.4469000000000001</c:v>
                </c:pt>
                <c:pt idx="35072">
                  <c:v>1.4082000000000001</c:v>
                </c:pt>
                <c:pt idx="35073">
                  <c:v>1.3560000000000001</c:v>
                </c:pt>
                <c:pt idx="35074">
                  <c:v>1.3155000000000001</c:v>
                </c:pt>
                <c:pt idx="35075">
                  <c:v>1.2751000000000001</c:v>
                </c:pt>
                <c:pt idx="35076">
                  <c:v>1.2652000000000001</c:v>
                </c:pt>
                <c:pt idx="35077">
                  <c:v>1.2416</c:v>
                </c:pt>
                <c:pt idx="35078">
                  <c:v>1.1986000000000001</c:v>
                </c:pt>
                <c:pt idx="35079">
                  <c:v>1.2026000000000001</c:v>
                </c:pt>
                <c:pt idx="35080">
                  <c:v>1.1427</c:v>
                </c:pt>
                <c:pt idx="35081">
                  <c:v>1.099</c:v>
                </c:pt>
                <c:pt idx="35082">
                  <c:v>1.0757000000000001</c:v>
                </c:pt>
                <c:pt idx="35083">
                  <c:v>1.0791999999999999</c:v>
                </c:pt>
                <c:pt idx="35084">
                  <c:v>1.0532999999999999</c:v>
                </c:pt>
                <c:pt idx="35085">
                  <c:v>1.0438000000000001</c:v>
                </c:pt>
                <c:pt idx="35086">
                  <c:v>1.0247999999999999</c:v>
                </c:pt>
                <c:pt idx="35087">
                  <c:v>1.0863</c:v>
                </c:pt>
                <c:pt idx="35088">
                  <c:v>0.97270000000000012</c:v>
                </c:pt>
                <c:pt idx="35089">
                  <c:v>0.97200000000000009</c:v>
                </c:pt>
                <c:pt idx="35090">
                  <c:v>0.98290000000000011</c:v>
                </c:pt>
                <c:pt idx="35091">
                  <c:v>0.96970000000000001</c:v>
                </c:pt>
                <c:pt idx="35092">
                  <c:v>0.93340000000000001</c:v>
                </c:pt>
                <c:pt idx="35093">
                  <c:v>0.92510000000000003</c:v>
                </c:pt>
                <c:pt idx="35094">
                  <c:v>0.90559999999999996</c:v>
                </c:pt>
                <c:pt idx="35095">
                  <c:v>0.9114000000000001</c:v>
                </c:pt>
                <c:pt idx="35096">
                  <c:v>0.87250000000000005</c:v>
                </c:pt>
                <c:pt idx="35097">
                  <c:v>0.86070000000000002</c:v>
                </c:pt>
                <c:pt idx="35098">
                  <c:v>0.83979999999999999</c:v>
                </c:pt>
                <c:pt idx="35099">
                  <c:v>0.83110000000000006</c:v>
                </c:pt>
                <c:pt idx="35100">
                  <c:v>0.83010000000000006</c:v>
                </c:pt>
                <c:pt idx="35101">
                  <c:v>0.82110000000000005</c:v>
                </c:pt>
                <c:pt idx="35102">
                  <c:v>0.81679999999999997</c:v>
                </c:pt>
                <c:pt idx="35103">
                  <c:v>0.7924000000000001</c:v>
                </c:pt>
                <c:pt idx="35104">
                  <c:v>0.77400000000000002</c:v>
                </c:pt>
                <c:pt idx="35105">
                  <c:v>0.77249999999999996</c:v>
                </c:pt>
                <c:pt idx="35106">
                  <c:v>0.77580000000000005</c:v>
                </c:pt>
                <c:pt idx="35107">
                  <c:v>0.75190000000000001</c:v>
                </c:pt>
                <c:pt idx="35108">
                  <c:v>0.74520000000000008</c:v>
                </c:pt>
                <c:pt idx="35109">
                  <c:v>0.74930000000000008</c:v>
                </c:pt>
                <c:pt idx="35110">
                  <c:v>0.73230000000000006</c:v>
                </c:pt>
                <c:pt idx="35111">
                  <c:v>0.72760000000000002</c:v>
                </c:pt>
                <c:pt idx="35112">
                  <c:v>0.72599999999999998</c:v>
                </c:pt>
                <c:pt idx="35113">
                  <c:v>0.73530000000000006</c:v>
                </c:pt>
                <c:pt idx="35114">
                  <c:v>0.71810000000000007</c:v>
                </c:pt>
                <c:pt idx="35115">
                  <c:v>0.70410000000000006</c:v>
                </c:pt>
                <c:pt idx="35116">
                  <c:v>0.70550000000000002</c:v>
                </c:pt>
                <c:pt idx="35117">
                  <c:v>0.69230000000000003</c:v>
                </c:pt>
                <c:pt idx="35118">
                  <c:v>0.65690000000000004</c:v>
                </c:pt>
                <c:pt idx="35119">
                  <c:v>0.65650000000000008</c:v>
                </c:pt>
                <c:pt idx="35120">
                  <c:v>0.64560000000000006</c:v>
                </c:pt>
                <c:pt idx="35121">
                  <c:v>0.6352000000000001</c:v>
                </c:pt>
                <c:pt idx="35122">
                  <c:v>0.65400000000000003</c:v>
                </c:pt>
                <c:pt idx="35123">
                  <c:v>0.61820000000000008</c:v>
                </c:pt>
                <c:pt idx="35124">
                  <c:v>0.60720000000000007</c:v>
                </c:pt>
                <c:pt idx="35125">
                  <c:v>0.59960000000000013</c:v>
                </c:pt>
                <c:pt idx="35126">
                  <c:v>0.59330000000000005</c:v>
                </c:pt>
                <c:pt idx="35127">
                  <c:v>0.57220000000000004</c:v>
                </c:pt>
                <c:pt idx="35128">
                  <c:v>0.57880000000000009</c:v>
                </c:pt>
                <c:pt idx="35129">
                  <c:v>0.5615</c:v>
                </c:pt>
                <c:pt idx="35130">
                  <c:v>0.55520000000000003</c:v>
                </c:pt>
                <c:pt idx="35131">
                  <c:v>0.55830000000000002</c:v>
                </c:pt>
                <c:pt idx="35132">
                  <c:v>0.54669999999999996</c:v>
                </c:pt>
                <c:pt idx="35133">
                  <c:v>0.52939999999999998</c:v>
                </c:pt>
                <c:pt idx="35134">
                  <c:v>0.53110000000000002</c:v>
                </c:pt>
                <c:pt idx="35135">
                  <c:v>0.5252</c:v>
                </c:pt>
                <c:pt idx="35136">
                  <c:v>0.51319999999999999</c:v>
                </c:pt>
                <c:pt idx="35137">
                  <c:v>0.51319999999999999</c:v>
                </c:pt>
                <c:pt idx="35138">
                  <c:v>0.51480000000000004</c:v>
                </c:pt>
                <c:pt idx="35139">
                  <c:v>0.50850000000000006</c:v>
                </c:pt>
                <c:pt idx="35140">
                  <c:v>0.49920000000000003</c:v>
                </c:pt>
                <c:pt idx="35141">
                  <c:v>0.49260000000000004</c:v>
                </c:pt>
                <c:pt idx="35142">
                  <c:v>0.48810000000000003</c:v>
                </c:pt>
                <c:pt idx="35143">
                  <c:v>0.47800000000000004</c:v>
                </c:pt>
                <c:pt idx="35144">
                  <c:v>0.46840000000000004</c:v>
                </c:pt>
                <c:pt idx="35145">
                  <c:v>0.45350000000000001</c:v>
                </c:pt>
                <c:pt idx="35146">
                  <c:v>0.41680000000000006</c:v>
                </c:pt>
                <c:pt idx="35147">
                  <c:v>0.44359999999999999</c:v>
                </c:pt>
                <c:pt idx="35148">
                  <c:v>0.435</c:v>
                </c:pt>
                <c:pt idx="35149">
                  <c:v>0.42809999999999998</c:v>
                </c:pt>
                <c:pt idx="35150">
                  <c:v>0.41720000000000002</c:v>
                </c:pt>
                <c:pt idx="35151">
                  <c:v>0.42140000000000005</c:v>
                </c:pt>
                <c:pt idx="35152">
                  <c:v>0.41420000000000007</c:v>
                </c:pt>
                <c:pt idx="35153">
                  <c:v>0.41040000000000004</c:v>
                </c:pt>
                <c:pt idx="35154">
                  <c:v>0.40750000000000003</c:v>
                </c:pt>
                <c:pt idx="35155">
                  <c:v>0.40050000000000002</c:v>
                </c:pt>
                <c:pt idx="35156">
                  <c:v>0.39640000000000003</c:v>
                </c:pt>
                <c:pt idx="35157">
                  <c:v>0.39119999999999999</c:v>
                </c:pt>
                <c:pt idx="35158">
                  <c:v>0.38290000000000002</c:v>
                </c:pt>
                <c:pt idx="35159">
                  <c:v>0.37870000000000004</c:v>
                </c:pt>
                <c:pt idx="35160">
                  <c:v>0.37170000000000003</c:v>
                </c:pt>
                <c:pt idx="35161">
                  <c:v>0.3715</c:v>
                </c:pt>
                <c:pt idx="35162">
                  <c:v>0.36680000000000001</c:v>
                </c:pt>
                <c:pt idx="35163">
                  <c:v>0.36190000000000005</c:v>
                </c:pt>
                <c:pt idx="35164">
                  <c:v>0.35730000000000001</c:v>
                </c:pt>
                <c:pt idx="35165">
                  <c:v>0.34970000000000001</c:v>
                </c:pt>
                <c:pt idx="35166">
                  <c:v>0.34640000000000004</c:v>
                </c:pt>
                <c:pt idx="35167">
                  <c:v>0.34250000000000003</c:v>
                </c:pt>
                <c:pt idx="35168">
                  <c:v>0.3372</c:v>
                </c:pt>
                <c:pt idx="35169">
                  <c:v>0.32990000000000003</c:v>
                </c:pt>
                <c:pt idx="35170">
                  <c:v>0.32469999999999999</c:v>
                </c:pt>
                <c:pt idx="35171">
                  <c:v>0.32280000000000003</c:v>
                </c:pt>
                <c:pt idx="35172">
                  <c:v>0.32050000000000001</c:v>
                </c:pt>
                <c:pt idx="35173">
                  <c:v>0.31570000000000004</c:v>
                </c:pt>
                <c:pt idx="35174">
                  <c:v>0.31430000000000002</c:v>
                </c:pt>
                <c:pt idx="35175">
                  <c:v>0.30680000000000002</c:v>
                </c:pt>
                <c:pt idx="35176">
                  <c:v>0.30160000000000003</c:v>
                </c:pt>
                <c:pt idx="35177">
                  <c:v>0.29560000000000003</c:v>
                </c:pt>
                <c:pt idx="35178">
                  <c:v>0.28820000000000001</c:v>
                </c:pt>
                <c:pt idx="35179">
                  <c:v>0.28410000000000002</c:v>
                </c:pt>
                <c:pt idx="35180">
                  <c:v>0.2782</c:v>
                </c:pt>
                <c:pt idx="35181">
                  <c:v>0.2717</c:v>
                </c:pt>
                <c:pt idx="35182">
                  <c:v>0.2656</c:v>
                </c:pt>
                <c:pt idx="35183">
                  <c:v>0.2631</c:v>
                </c:pt>
                <c:pt idx="35184">
                  <c:v>0.2631</c:v>
                </c:pt>
                <c:pt idx="35185">
                  <c:v>0.26190000000000002</c:v>
                </c:pt>
                <c:pt idx="35186">
                  <c:v>0.2631</c:v>
                </c:pt>
                <c:pt idx="35187">
                  <c:v>0.26050000000000001</c:v>
                </c:pt>
                <c:pt idx="35188">
                  <c:v>0.26070000000000004</c:v>
                </c:pt>
                <c:pt idx="35189">
                  <c:v>0.25619999999999998</c:v>
                </c:pt>
                <c:pt idx="35190">
                  <c:v>0.25379999999999997</c:v>
                </c:pt>
                <c:pt idx="35191">
                  <c:v>0.24590000000000001</c:v>
                </c:pt>
                <c:pt idx="35192">
                  <c:v>0.2397</c:v>
                </c:pt>
                <c:pt idx="35193">
                  <c:v>0.2344</c:v>
                </c:pt>
                <c:pt idx="35194">
                  <c:v>0.23410000000000003</c:v>
                </c:pt>
                <c:pt idx="35195">
                  <c:v>0.22860000000000003</c:v>
                </c:pt>
                <c:pt idx="35196">
                  <c:v>0.223</c:v>
                </c:pt>
                <c:pt idx="35197">
                  <c:v>0.2223</c:v>
                </c:pt>
                <c:pt idx="35198">
                  <c:v>0.22000000000000003</c:v>
                </c:pt>
                <c:pt idx="35199">
                  <c:v>0.215</c:v>
                </c:pt>
                <c:pt idx="35200">
                  <c:v>0.21309999999999998</c:v>
                </c:pt>
                <c:pt idx="35201">
                  <c:v>0.21379999999999999</c:v>
                </c:pt>
                <c:pt idx="35202">
                  <c:v>0.20990000000000003</c:v>
                </c:pt>
                <c:pt idx="35203">
                  <c:v>0.20930000000000001</c:v>
                </c:pt>
                <c:pt idx="35204">
                  <c:v>0.20569999999999999</c:v>
                </c:pt>
                <c:pt idx="35205">
                  <c:v>0.20130000000000001</c:v>
                </c:pt>
                <c:pt idx="35206">
                  <c:v>0.19940000000000002</c:v>
                </c:pt>
                <c:pt idx="35207">
                  <c:v>0.19830000000000003</c:v>
                </c:pt>
                <c:pt idx="35208">
                  <c:v>0.2006</c:v>
                </c:pt>
                <c:pt idx="35209">
                  <c:v>0.20110000000000003</c:v>
                </c:pt>
                <c:pt idx="35210">
                  <c:v>0.2</c:v>
                </c:pt>
                <c:pt idx="35211">
                  <c:v>0.20230000000000004</c:v>
                </c:pt>
                <c:pt idx="35212">
                  <c:v>0.20070000000000002</c:v>
                </c:pt>
                <c:pt idx="35213">
                  <c:v>0.1996</c:v>
                </c:pt>
                <c:pt idx="35214">
                  <c:v>0.20099999999999998</c:v>
                </c:pt>
                <c:pt idx="35215">
                  <c:v>0.19930000000000003</c:v>
                </c:pt>
                <c:pt idx="35216">
                  <c:v>0.19830000000000003</c:v>
                </c:pt>
                <c:pt idx="35217">
                  <c:v>0.1996</c:v>
                </c:pt>
                <c:pt idx="35218">
                  <c:v>0.1988</c:v>
                </c:pt>
                <c:pt idx="35219">
                  <c:v>0.2009</c:v>
                </c:pt>
                <c:pt idx="35220">
                  <c:v>0.2021</c:v>
                </c:pt>
                <c:pt idx="35221">
                  <c:v>0.20169999999999999</c:v>
                </c:pt>
                <c:pt idx="35222">
                  <c:v>0.20330000000000001</c:v>
                </c:pt>
                <c:pt idx="35223">
                  <c:v>0.20699999999999999</c:v>
                </c:pt>
                <c:pt idx="35224">
                  <c:v>0.20880000000000001</c:v>
                </c:pt>
                <c:pt idx="35225">
                  <c:v>0.2127</c:v>
                </c:pt>
                <c:pt idx="35226">
                  <c:v>0.21850000000000003</c:v>
                </c:pt>
                <c:pt idx="35227">
                  <c:v>0.22500000000000001</c:v>
                </c:pt>
                <c:pt idx="35228">
                  <c:v>0.24110000000000001</c:v>
                </c:pt>
                <c:pt idx="35229">
                  <c:v>0.253</c:v>
                </c:pt>
                <c:pt idx="35230">
                  <c:v>0.27429999999999999</c:v>
                </c:pt>
                <c:pt idx="35231">
                  <c:v>0.29110000000000003</c:v>
                </c:pt>
                <c:pt idx="35232">
                  <c:v>0.3206</c:v>
                </c:pt>
                <c:pt idx="35233">
                  <c:v>0.3493</c:v>
                </c:pt>
                <c:pt idx="35234">
                  <c:v>0.38020000000000004</c:v>
                </c:pt>
                <c:pt idx="35235">
                  <c:v>0.42009999999999997</c:v>
                </c:pt>
                <c:pt idx="35236">
                  <c:v>0.45579999999999998</c:v>
                </c:pt>
                <c:pt idx="35237">
                  <c:v>0.48440000000000005</c:v>
                </c:pt>
                <c:pt idx="35238">
                  <c:v>0.49809999999999999</c:v>
                </c:pt>
                <c:pt idx="35239">
                  <c:v>0.5282</c:v>
                </c:pt>
                <c:pt idx="35240">
                  <c:v>0.55020000000000002</c:v>
                </c:pt>
                <c:pt idx="35241">
                  <c:v>0.56779999999999997</c:v>
                </c:pt>
                <c:pt idx="35242">
                  <c:v>0.60020000000000007</c:v>
                </c:pt>
                <c:pt idx="35243">
                  <c:v>0.6391</c:v>
                </c:pt>
                <c:pt idx="35244">
                  <c:v>0.68380000000000007</c:v>
                </c:pt>
                <c:pt idx="35245">
                  <c:v>0.6846000000000001</c:v>
                </c:pt>
                <c:pt idx="35246">
                  <c:v>0.7229000000000001</c:v>
                </c:pt>
                <c:pt idx="35247">
                  <c:v>0.76250000000000007</c:v>
                </c:pt>
                <c:pt idx="35248">
                  <c:v>0.81859999999999999</c:v>
                </c:pt>
                <c:pt idx="35249">
                  <c:v>0.8407</c:v>
                </c:pt>
                <c:pt idx="35250">
                  <c:v>0.89190000000000014</c:v>
                </c:pt>
                <c:pt idx="35251">
                  <c:v>0.96649999999999991</c:v>
                </c:pt>
                <c:pt idx="35252">
                  <c:v>1.0712999999999999</c:v>
                </c:pt>
                <c:pt idx="35253">
                  <c:v>1.2384000000000002</c:v>
                </c:pt>
                <c:pt idx="35254">
                  <c:v>1.319</c:v>
                </c:pt>
                <c:pt idx="35255">
                  <c:v>1.5085000000000002</c:v>
                </c:pt>
                <c:pt idx="35256">
                  <c:v>1.4885000000000002</c:v>
                </c:pt>
                <c:pt idx="35257">
                  <c:v>1.6146000000000003</c:v>
                </c:pt>
                <c:pt idx="35258">
                  <c:v>1.9397</c:v>
                </c:pt>
                <c:pt idx="35259">
                  <c:v>2.0739000000000001</c:v>
                </c:pt>
                <c:pt idx="35260">
                  <c:v>2.1002000000000001</c:v>
                </c:pt>
                <c:pt idx="35261">
                  <c:v>2.2710000000000004</c:v>
                </c:pt>
                <c:pt idx="35262">
                  <c:v>2.3251000000000004</c:v>
                </c:pt>
                <c:pt idx="35263">
                  <c:v>2.3605</c:v>
                </c:pt>
                <c:pt idx="35264">
                  <c:v>2.4466000000000001</c:v>
                </c:pt>
                <c:pt idx="35265">
                  <c:v>2.4353000000000002</c:v>
                </c:pt>
                <c:pt idx="35266">
                  <c:v>2.4175000000000004</c:v>
                </c:pt>
                <c:pt idx="35267">
                  <c:v>2.5834000000000001</c:v>
                </c:pt>
                <c:pt idx="35268">
                  <c:v>2.5685000000000002</c:v>
                </c:pt>
                <c:pt idx="35269">
                  <c:v>2.6306000000000003</c:v>
                </c:pt>
                <c:pt idx="35270">
                  <c:v>2.7800000000000002</c:v>
                </c:pt>
                <c:pt idx="35271">
                  <c:v>2.8381000000000003</c:v>
                </c:pt>
                <c:pt idx="35272">
                  <c:v>2.8970000000000002</c:v>
                </c:pt>
                <c:pt idx="35273">
                  <c:v>2.9717000000000002</c:v>
                </c:pt>
                <c:pt idx="35274">
                  <c:v>2.9710000000000001</c:v>
                </c:pt>
                <c:pt idx="35275">
                  <c:v>3.0178000000000003</c:v>
                </c:pt>
                <c:pt idx="35276">
                  <c:v>3.1518000000000002</c:v>
                </c:pt>
                <c:pt idx="35277">
                  <c:v>3.1498000000000004</c:v>
                </c:pt>
                <c:pt idx="35278">
                  <c:v>3.2119999999999997</c:v>
                </c:pt>
                <c:pt idx="35279">
                  <c:v>3.3063000000000002</c:v>
                </c:pt>
                <c:pt idx="35280">
                  <c:v>3.3067000000000002</c:v>
                </c:pt>
                <c:pt idx="35281">
                  <c:v>3.3748</c:v>
                </c:pt>
                <c:pt idx="35282">
                  <c:v>3.3447000000000005</c:v>
                </c:pt>
                <c:pt idx="35283">
                  <c:v>3.4115000000000002</c:v>
                </c:pt>
                <c:pt idx="35284">
                  <c:v>3.4535</c:v>
                </c:pt>
                <c:pt idx="35285">
                  <c:v>3.5884</c:v>
                </c:pt>
                <c:pt idx="35286">
                  <c:v>3.6415999999999999</c:v>
                </c:pt>
                <c:pt idx="35287">
                  <c:v>3.6270000000000007</c:v>
                </c:pt>
                <c:pt idx="35288">
                  <c:v>3.6652000000000005</c:v>
                </c:pt>
                <c:pt idx="35289">
                  <c:v>3.7820999999999998</c:v>
                </c:pt>
                <c:pt idx="35290">
                  <c:v>3.7778</c:v>
                </c:pt>
                <c:pt idx="35291">
                  <c:v>3.7759999999999998</c:v>
                </c:pt>
                <c:pt idx="35292">
                  <c:v>3.8544</c:v>
                </c:pt>
                <c:pt idx="35293">
                  <c:v>3.8996000000000004</c:v>
                </c:pt>
                <c:pt idx="35294">
                  <c:v>3.9039000000000001</c:v>
                </c:pt>
                <c:pt idx="35295">
                  <c:v>3.9164000000000003</c:v>
                </c:pt>
                <c:pt idx="35296">
                  <c:v>3.8691000000000004</c:v>
                </c:pt>
                <c:pt idx="35297">
                  <c:v>3.9164000000000003</c:v>
                </c:pt>
                <c:pt idx="35298">
                  <c:v>3.9366000000000003</c:v>
                </c:pt>
                <c:pt idx="35299">
                  <c:v>3.9622999999999999</c:v>
                </c:pt>
                <c:pt idx="35300">
                  <c:v>3.9306000000000001</c:v>
                </c:pt>
                <c:pt idx="35301">
                  <c:v>3.9007000000000001</c:v>
                </c:pt>
                <c:pt idx="35302">
                  <c:v>4.0305999999999997</c:v>
                </c:pt>
                <c:pt idx="35303">
                  <c:v>4.0618000000000007</c:v>
                </c:pt>
                <c:pt idx="35304">
                  <c:v>3.9931000000000001</c:v>
                </c:pt>
                <c:pt idx="35305">
                  <c:v>3.9667000000000003</c:v>
                </c:pt>
                <c:pt idx="35306">
                  <c:v>4.0189000000000004</c:v>
                </c:pt>
                <c:pt idx="35307">
                  <c:v>4.0506000000000002</c:v>
                </c:pt>
                <c:pt idx="35308">
                  <c:v>4.0544000000000002</c:v>
                </c:pt>
                <c:pt idx="35309">
                  <c:v>4.0384000000000002</c:v>
                </c:pt>
                <c:pt idx="35310">
                  <c:v>4.0575000000000001</c:v>
                </c:pt>
                <c:pt idx="35311">
                  <c:v>4.0571000000000002</c:v>
                </c:pt>
                <c:pt idx="35312">
                  <c:v>4.0707000000000004</c:v>
                </c:pt>
                <c:pt idx="35313">
                  <c:v>4.0163000000000002</c:v>
                </c:pt>
                <c:pt idx="35314">
                  <c:v>3.8979999999999997</c:v>
                </c:pt>
                <c:pt idx="35315">
                  <c:v>3.9017000000000004</c:v>
                </c:pt>
                <c:pt idx="35316">
                  <c:v>3.8780000000000001</c:v>
                </c:pt>
                <c:pt idx="35317">
                  <c:v>3.9039000000000001</c:v>
                </c:pt>
                <c:pt idx="35318">
                  <c:v>3.8421000000000003</c:v>
                </c:pt>
                <c:pt idx="35319">
                  <c:v>3.6572000000000005</c:v>
                </c:pt>
                <c:pt idx="35320">
                  <c:v>3.5663</c:v>
                </c:pt>
                <c:pt idx="35321">
                  <c:v>3.7203000000000004</c:v>
                </c:pt>
                <c:pt idx="35322">
                  <c:v>3.4408000000000003</c:v>
                </c:pt>
                <c:pt idx="35323">
                  <c:v>3.2703000000000007</c:v>
                </c:pt>
                <c:pt idx="35324">
                  <c:v>3.3075000000000006</c:v>
                </c:pt>
                <c:pt idx="35325">
                  <c:v>3.1709000000000001</c:v>
                </c:pt>
                <c:pt idx="35326">
                  <c:v>3.0763000000000003</c:v>
                </c:pt>
                <c:pt idx="35327">
                  <c:v>3.2795000000000005</c:v>
                </c:pt>
                <c:pt idx="35328">
                  <c:v>3.0895000000000001</c:v>
                </c:pt>
                <c:pt idx="35329">
                  <c:v>2.9855</c:v>
                </c:pt>
                <c:pt idx="35330">
                  <c:v>2.9908000000000001</c:v>
                </c:pt>
                <c:pt idx="35331">
                  <c:v>2.7779000000000003</c:v>
                </c:pt>
                <c:pt idx="35332">
                  <c:v>2.7850000000000001</c:v>
                </c:pt>
                <c:pt idx="35333">
                  <c:v>2.7021999999999999</c:v>
                </c:pt>
                <c:pt idx="35334">
                  <c:v>2.6389</c:v>
                </c:pt>
                <c:pt idx="35335">
                  <c:v>2.7121</c:v>
                </c:pt>
                <c:pt idx="35336">
                  <c:v>2.5359000000000003</c:v>
                </c:pt>
                <c:pt idx="35337">
                  <c:v>2.4437000000000002</c:v>
                </c:pt>
                <c:pt idx="35338">
                  <c:v>2.6613000000000002</c:v>
                </c:pt>
                <c:pt idx="35339">
                  <c:v>2.4626999999999999</c:v>
                </c:pt>
                <c:pt idx="35340">
                  <c:v>2.4738000000000002</c:v>
                </c:pt>
                <c:pt idx="35341">
                  <c:v>2.4405999999999999</c:v>
                </c:pt>
                <c:pt idx="35342">
                  <c:v>2.5517000000000003</c:v>
                </c:pt>
                <c:pt idx="35343">
                  <c:v>2.5274000000000001</c:v>
                </c:pt>
                <c:pt idx="35344">
                  <c:v>2.3915999999999999</c:v>
                </c:pt>
                <c:pt idx="35345">
                  <c:v>2.3047</c:v>
                </c:pt>
                <c:pt idx="35346">
                  <c:v>2.2479</c:v>
                </c:pt>
                <c:pt idx="35347">
                  <c:v>2.1361000000000003</c:v>
                </c:pt>
                <c:pt idx="35348">
                  <c:v>2.3460000000000001</c:v>
                </c:pt>
                <c:pt idx="35349">
                  <c:v>2.1745000000000001</c:v>
                </c:pt>
                <c:pt idx="35350">
                  <c:v>2.1991000000000001</c:v>
                </c:pt>
                <c:pt idx="35351">
                  <c:v>2.0675000000000003</c:v>
                </c:pt>
                <c:pt idx="35352">
                  <c:v>2.0246</c:v>
                </c:pt>
                <c:pt idx="35353">
                  <c:v>2.1102000000000003</c:v>
                </c:pt>
                <c:pt idx="35354">
                  <c:v>1.9658000000000002</c:v>
                </c:pt>
                <c:pt idx="35355">
                  <c:v>2.0950000000000002</c:v>
                </c:pt>
                <c:pt idx="35356">
                  <c:v>1.954</c:v>
                </c:pt>
                <c:pt idx="35357">
                  <c:v>1.8004000000000002</c:v>
                </c:pt>
                <c:pt idx="35358">
                  <c:v>1.6670000000000003</c:v>
                </c:pt>
                <c:pt idx="35359">
                  <c:v>1.7093</c:v>
                </c:pt>
                <c:pt idx="35360">
                  <c:v>1.7004999999999999</c:v>
                </c:pt>
                <c:pt idx="35361">
                  <c:v>1.6496</c:v>
                </c:pt>
                <c:pt idx="35362">
                  <c:v>1.6299000000000001</c:v>
                </c:pt>
                <c:pt idx="35363">
                  <c:v>1.5317000000000001</c:v>
                </c:pt>
                <c:pt idx="35364">
                  <c:v>1.5355000000000001</c:v>
                </c:pt>
                <c:pt idx="35365">
                  <c:v>1.4575</c:v>
                </c:pt>
                <c:pt idx="35366">
                  <c:v>1.5004</c:v>
                </c:pt>
                <c:pt idx="35367">
                  <c:v>1.4034000000000002</c:v>
                </c:pt>
                <c:pt idx="35368">
                  <c:v>1.4263000000000001</c:v>
                </c:pt>
                <c:pt idx="35369">
                  <c:v>1.3873</c:v>
                </c:pt>
                <c:pt idx="35370">
                  <c:v>1.3691000000000002</c:v>
                </c:pt>
                <c:pt idx="35371">
                  <c:v>1.29</c:v>
                </c:pt>
                <c:pt idx="35372">
                  <c:v>1.3414999999999999</c:v>
                </c:pt>
                <c:pt idx="35373">
                  <c:v>1.2622</c:v>
                </c:pt>
                <c:pt idx="35374">
                  <c:v>1.2572000000000001</c:v>
                </c:pt>
                <c:pt idx="35375">
                  <c:v>1.2158</c:v>
                </c:pt>
                <c:pt idx="35376">
                  <c:v>1.2190000000000001</c:v>
                </c:pt>
                <c:pt idx="35377">
                  <c:v>1.1653</c:v>
                </c:pt>
                <c:pt idx="35378">
                  <c:v>1.1180000000000001</c:v>
                </c:pt>
                <c:pt idx="35379">
                  <c:v>1.1016999999999999</c:v>
                </c:pt>
                <c:pt idx="35380">
                  <c:v>1.056</c:v>
                </c:pt>
                <c:pt idx="35381">
                  <c:v>1.0531000000000001</c:v>
                </c:pt>
                <c:pt idx="35382">
                  <c:v>1.0445</c:v>
                </c:pt>
                <c:pt idx="35383">
                  <c:v>1.0391000000000001</c:v>
                </c:pt>
                <c:pt idx="35384">
                  <c:v>1.0645</c:v>
                </c:pt>
                <c:pt idx="35385">
                  <c:v>1.0482</c:v>
                </c:pt>
                <c:pt idx="35386">
                  <c:v>1.0192000000000001</c:v>
                </c:pt>
                <c:pt idx="35387">
                  <c:v>0.99849999999999994</c:v>
                </c:pt>
                <c:pt idx="35388">
                  <c:v>1.0165</c:v>
                </c:pt>
                <c:pt idx="35389">
                  <c:v>0.98859999999999992</c:v>
                </c:pt>
                <c:pt idx="35390">
                  <c:v>0.96609999999999996</c:v>
                </c:pt>
                <c:pt idx="35391">
                  <c:v>0.97650000000000015</c:v>
                </c:pt>
                <c:pt idx="35392">
                  <c:v>0.95790000000000008</c:v>
                </c:pt>
                <c:pt idx="35393">
                  <c:v>0.93599999999999994</c:v>
                </c:pt>
                <c:pt idx="35394">
                  <c:v>0.93840000000000012</c:v>
                </c:pt>
                <c:pt idx="35395">
                  <c:v>0.9255000000000001</c:v>
                </c:pt>
                <c:pt idx="35396">
                  <c:v>0.93510000000000015</c:v>
                </c:pt>
                <c:pt idx="35397">
                  <c:v>0.88870000000000005</c:v>
                </c:pt>
                <c:pt idx="35398">
                  <c:v>0.8911</c:v>
                </c:pt>
                <c:pt idx="35399">
                  <c:v>0.88430000000000009</c:v>
                </c:pt>
                <c:pt idx="35400">
                  <c:v>0.87119999999999997</c:v>
                </c:pt>
                <c:pt idx="35401">
                  <c:v>0.85559999999999992</c:v>
                </c:pt>
                <c:pt idx="35402">
                  <c:v>0.85099999999999998</c:v>
                </c:pt>
                <c:pt idx="35403">
                  <c:v>0.84740000000000004</c:v>
                </c:pt>
                <c:pt idx="35404">
                  <c:v>0.82530000000000003</c:v>
                </c:pt>
                <c:pt idx="35405">
                  <c:v>0.82050000000000001</c:v>
                </c:pt>
                <c:pt idx="35406">
                  <c:v>0.83020000000000005</c:v>
                </c:pt>
                <c:pt idx="35407">
                  <c:v>0.81740000000000002</c:v>
                </c:pt>
                <c:pt idx="35408">
                  <c:v>0.80370000000000008</c:v>
                </c:pt>
                <c:pt idx="35409">
                  <c:v>0.79459999999999997</c:v>
                </c:pt>
                <c:pt idx="35410">
                  <c:v>0.77950000000000008</c:v>
                </c:pt>
                <c:pt idx="35411">
                  <c:v>0.75910000000000011</c:v>
                </c:pt>
                <c:pt idx="35412">
                  <c:v>0.75360000000000005</c:v>
                </c:pt>
                <c:pt idx="35413">
                  <c:v>0.75460000000000005</c:v>
                </c:pt>
                <c:pt idx="35414">
                  <c:v>0.71360000000000001</c:v>
                </c:pt>
                <c:pt idx="35415">
                  <c:v>0.72230000000000005</c:v>
                </c:pt>
                <c:pt idx="35416">
                  <c:v>0.69690000000000007</c:v>
                </c:pt>
                <c:pt idx="35417">
                  <c:v>0.67880000000000007</c:v>
                </c:pt>
                <c:pt idx="35418">
                  <c:v>0.69400000000000006</c:v>
                </c:pt>
                <c:pt idx="35419">
                  <c:v>0.71910000000000007</c:v>
                </c:pt>
                <c:pt idx="35420">
                  <c:v>0.68380000000000007</c:v>
                </c:pt>
                <c:pt idx="35421">
                  <c:v>0.67890000000000006</c:v>
                </c:pt>
                <c:pt idx="35422">
                  <c:v>0.67090000000000005</c:v>
                </c:pt>
                <c:pt idx="35423">
                  <c:v>0.66220000000000001</c:v>
                </c:pt>
                <c:pt idx="35424">
                  <c:v>0.65739999999999998</c:v>
                </c:pt>
                <c:pt idx="35425">
                  <c:v>0.66159999999999997</c:v>
                </c:pt>
                <c:pt idx="35426">
                  <c:v>0.64219999999999999</c:v>
                </c:pt>
                <c:pt idx="35427">
                  <c:v>0.63550000000000006</c:v>
                </c:pt>
                <c:pt idx="35428">
                  <c:v>0.63190000000000002</c:v>
                </c:pt>
                <c:pt idx="35429">
                  <c:v>0.62830000000000008</c:v>
                </c:pt>
                <c:pt idx="35430">
                  <c:v>0.62580000000000002</c:v>
                </c:pt>
                <c:pt idx="35431">
                  <c:v>0.60750000000000004</c:v>
                </c:pt>
                <c:pt idx="35432">
                  <c:v>0.59520000000000006</c:v>
                </c:pt>
                <c:pt idx="35433">
                  <c:v>0.59989999999999999</c:v>
                </c:pt>
                <c:pt idx="35434">
                  <c:v>0.60110000000000008</c:v>
                </c:pt>
                <c:pt idx="35435">
                  <c:v>0.58740000000000003</c:v>
                </c:pt>
                <c:pt idx="35436">
                  <c:v>0.58090000000000008</c:v>
                </c:pt>
                <c:pt idx="35437">
                  <c:v>0.57979999999999998</c:v>
                </c:pt>
                <c:pt idx="35438">
                  <c:v>0.58310000000000006</c:v>
                </c:pt>
                <c:pt idx="35439">
                  <c:v>0.57420000000000004</c:v>
                </c:pt>
                <c:pt idx="35440">
                  <c:v>0.55910000000000004</c:v>
                </c:pt>
                <c:pt idx="35441">
                  <c:v>0.54589999999999994</c:v>
                </c:pt>
                <c:pt idx="35442">
                  <c:v>0.54059999999999997</c:v>
                </c:pt>
                <c:pt idx="35443">
                  <c:v>0.53369999999999995</c:v>
                </c:pt>
                <c:pt idx="35444">
                  <c:v>0.5252</c:v>
                </c:pt>
                <c:pt idx="35445">
                  <c:v>0.52190000000000003</c:v>
                </c:pt>
                <c:pt idx="35446">
                  <c:v>0.51340000000000008</c:v>
                </c:pt>
                <c:pt idx="35447">
                  <c:v>0.51130000000000009</c:v>
                </c:pt>
                <c:pt idx="35448">
                  <c:v>0.51270000000000004</c:v>
                </c:pt>
                <c:pt idx="35449">
                  <c:v>0.50629999999999997</c:v>
                </c:pt>
                <c:pt idx="35450">
                  <c:v>0.49170000000000003</c:v>
                </c:pt>
                <c:pt idx="35451">
                  <c:v>0.48899999999999999</c:v>
                </c:pt>
                <c:pt idx="35452">
                  <c:v>0.48130000000000001</c:v>
                </c:pt>
                <c:pt idx="35453">
                  <c:v>0.48220000000000002</c:v>
                </c:pt>
                <c:pt idx="35454">
                  <c:v>0.47350000000000003</c:v>
                </c:pt>
                <c:pt idx="35455">
                  <c:v>0.46810000000000002</c:v>
                </c:pt>
                <c:pt idx="35456">
                  <c:v>0.47340000000000004</c:v>
                </c:pt>
                <c:pt idx="35457">
                  <c:v>0.46020000000000005</c:v>
                </c:pt>
                <c:pt idx="35458">
                  <c:v>0.45019999999999999</c:v>
                </c:pt>
                <c:pt idx="35459">
                  <c:v>0.45229999999999998</c:v>
                </c:pt>
                <c:pt idx="35460">
                  <c:v>0.44140000000000001</c:v>
                </c:pt>
                <c:pt idx="35461">
                  <c:v>0.43470000000000009</c:v>
                </c:pt>
                <c:pt idx="35462">
                  <c:v>0.42990000000000006</c:v>
                </c:pt>
                <c:pt idx="35463">
                  <c:v>0.42850000000000005</c:v>
                </c:pt>
                <c:pt idx="35464">
                  <c:v>0.41959999999999997</c:v>
                </c:pt>
                <c:pt idx="35465">
                  <c:v>0.41689999999999999</c:v>
                </c:pt>
                <c:pt idx="35466">
                  <c:v>0.41220000000000001</c:v>
                </c:pt>
                <c:pt idx="35467">
                  <c:v>0.40739999999999998</c:v>
                </c:pt>
                <c:pt idx="35468">
                  <c:v>0.39940000000000003</c:v>
                </c:pt>
                <c:pt idx="35469">
                  <c:v>0.39610000000000001</c:v>
                </c:pt>
                <c:pt idx="35470">
                  <c:v>0.39590000000000003</c:v>
                </c:pt>
                <c:pt idx="35471">
                  <c:v>0.38370000000000004</c:v>
                </c:pt>
                <c:pt idx="35472">
                  <c:v>0.37940000000000002</c:v>
                </c:pt>
                <c:pt idx="35473">
                  <c:v>0.37370000000000003</c:v>
                </c:pt>
                <c:pt idx="35474">
                  <c:v>0.36699999999999999</c:v>
                </c:pt>
                <c:pt idx="35475">
                  <c:v>0.36509999999999998</c:v>
                </c:pt>
                <c:pt idx="35476">
                  <c:v>0.3634</c:v>
                </c:pt>
                <c:pt idx="35477">
                  <c:v>0.36040000000000005</c:v>
                </c:pt>
                <c:pt idx="35478">
                  <c:v>0.35320000000000001</c:v>
                </c:pt>
                <c:pt idx="35479">
                  <c:v>0.3513</c:v>
                </c:pt>
                <c:pt idx="35480">
                  <c:v>0.34830000000000005</c:v>
                </c:pt>
                <c:pt idx="35481">
                  <c:v>0.34510000000000002</c:v>
                </c:pt>
                <c:pt idx="35482">
                  <c:v>0.33950000000000002</c:v>
                </c:pt>
                <c:pt idx="35483">
                  <c:v>0.33230000000000004</c:v>
                </c:pt>
                <c:pt idx="35484">
                  <c:v>0.33479999999999999</c:v>
                </c:pt>
                <c:pt idx="35485">
                  <c:v>0.33010000000000006</c:v>
                </c:pt>
                <c:pt idx="35486">
                  <c:v>0.32669999999999999</c:v>
                </c:pt>
                <c:pt idx="35487">
                  <c:v>0.3251</c:v>
                </c:pt>
                <c:pt idx="35488">
                  <c:v>0.31800000000000006</c:v>
                </c:pt>
                <c:pt idx="35489">
                  <c:v>0.31280000000000002</c:v>
                </c:pt>
                <c:pt idx="35490">
                  <c:v>0.31280000000000002</c:v>
                </c:pt>
                <c:pt idx="35491">
                  <c:v>0.30790000000000006</c:v>
                </c:pt>
                <c:pt idx="35492">
                  <c:v>0.30510000000000004</c:v>
                </c:pt>
                <c:pt idx="35493">
                  <c:v>0.29930000000000001</c:v>
                </c:pt>
                <c:pt idx="35494">
                  <c:v>0.29609999999999997</c:v>
                </c:pt>
                <c:pt idx="35495">
                  <c:v>0.29360000000000003</c:v>
                </c:pt>
                <c:pt idx="35496">
                  <c:v>0.28960000000000002</c:v>
                </c:pt>
                <c:pt idx="35497">
                  <c:v>0.28639999999999999</c:v>
                </c:pt>
                <c:pt idx="35498">
                  <c:v>0.28160000000000002</c:v>
                </c:pt>
                <c:pt idx="35499">
                  <c:v>0.28029999999999999</c:v>
                </c:pt>
                <c:pt idx="35500">
                  <c:v>0.27789999999999998</c:v>
                </c:pt>
                <c:pt idx="35501">
                  <c:v>0.27660000000000001</c:v>
                </c:pt>
                <c:pt idx="35502">
                  <c:v>0.27799999999999997</c:v>
                </c:pt>
                <c:pt idx="35503">
                  <c:v>0.27579999999999999</c:v>
                </c:pt>
                <c:pt idx="35504">
                  <c:v>0.27440000000000003</c:v>
                </c:pt>
                <c:pt idx="35505">
                  <c:v>0.27110000000000001</c:v>
                </c:pt>
                <c:pt idx="35506">
                  <c:v>0.27290000000000003</c:v>
                </c:pt>
                <c:pt idx="35507">
                  <c:v>0.26840000000000003</c:v>
                </c:pt>
                <c:pt idx="35508">
                  <c:v>0.27400000000000002</c:v>
                </c:pt>
                <c:pt idx="35509">
                  <c:v>0.2787</c:v>
                </c:pt>
                <c:pt idx="35510">
                  <c:v>0.28160000000000002</c:v>
                </c:pt>
                <c:pt idx="35511">
                  <c:v>0.28650000000000003</c:v>
                </c:pt>
                <c:pt idx="35512">
                  <c:v>0.29249999999999998</c:v>
                </c:pt>
                <c:pt idx="35513">
                  <c:v>0.29430000000000001</c:v>
                </c:pt>
                <c:pt idx="35514">
                  <c:v>0.30200000000000005</c:v>
                </c:pt>
                <c:pt idx="35515">
                  <c:v>0.31280000000000002</c:v>
                </c:pt>
                <c:pt idx="35516">
                  <c:v>0.32890000000000003</c:v>
                </c:pt>
                <c:pt idx="35517">
                  <c:v>0.34580000000000005</c:v>
                </c:pt>
                <c:pt idx="35518">
                  <c:v>0.36970000000000003</c:v>
                </c:pt>
                <c:pt idx="35519">
                  <c:v>0.39820000000000005</c:v>
                </c:pt>
                <c:pt idx="35520">
                  <c:v>0.43110000000000004</c:v>
                </c:pt>
                <c:pt idx="35521">
                  <c:v>0.4577</c:v>
                </c:pt>
                <c:pt idx="35522">
                  <c:v>0.48460000000000003</c:v>
                </c:pt>
                <c:pt idx="35523">
                  <c:v>0.51180000000000003</c:v>
                </c:pt>
                <c:pt idx="35524">
                  <c:v>0.55330000000000001</c:v>
                </c:pt>
                <c:pt idx="35525">
                  <c:v>0.58700000000000008</c:v>
                </c:pt>
                <c:pt idx="35526">
                  <c:v>0.6160000000000001</c:v>
                </c:pt>
                <c:pt idx="35527">
                  <c:v>0.63780000000000003</c:v>
                </c:pt>
                <c:pt idx="35528">
                  <c:v>0.65250000000000008</c:v>
                </c:pt>
                <c:pt idx="35529">
                  <c:v>0.69169999999999998</c:v>
                </c:pt>
                <c:pt idx="35530">
                  <c:v>0.69090000000000007</c:v>
                </c:pt>
                <c:pt idx="35531">
                  <c:v>0.71230000000000004</c:v>
                </c:pt>
                <c:pt idx="35532">
                  <c:v>0.76290000000000002</c:v>
                </c:pt>
                <c:pt idx="35533">
                  <c:v>0.82420000000000015</c:v>
                </c:pt>
                <c:pt idx="35534">
                  <c:v>0.85619999999999996</c:v>
                </c:pt>
                <c:pt idx="35535">
                  <c:v>0.97219999999999995</c:v>
                </c:pt>
                <c:pt idx="35536">
                  <c:v>1.0715999999999999</c:v>
                </c:pt>
                <c:pt idx="35537">
                  <c:v>1.1295999999999999</c:v>
                </c:pt>
                <c:pt idx="35538">
                  <c:v>1.1732</c:v>
                </c:pt>
                <c:pt idx="35539">
                  <c:v>1.2939000000000001</c:v>
                </c:pt>
                <c:pt idx="35540">
                  <c:v>1.5573000000000001</c:v>
                </c:pt>
                <c:pt idx="35541">
                  <c:v>1.5071000000000001</c:v>
                </c:pt>
                <c:pt idx="35542">
                  <c:v>1.7199000000000002</c:v>
                </c:pt>
                <c:pt idx="35543">
                  <c:v>1.7364000000000002</c:v>
                </c:pt>
                <c:pt idx="35544">
                  <c:v>1.8506</c:v>
                </c:pt>
                <c:pt idx="35545">
                  <c:v>1.9686000000000001</c:v>
                </c:pt>
                <c:pt idx="35546">
                  <c:v>1.9562000000000002</c:v>
                </c:pt>
                <c:pt idx="35547">
                  <c:v>2.0402</c:v>
                </c:pt>
                <c:pt idx="35548">
                  <c:v>2.1339000000000001</c:v>
                </c:pt>
                <c:pt idx="35549">
                  <c:v>2.1760999999999999</c:v>
                </c:pt>
                <c:pt idx="35550">
                  <c:v>2.1377999999999999</c:v>
                </c:pt>
                <c:pt idx="35551">
                  <c:v>2.1295000000000002</c:v>
                </c:pt>
                <c:pt idx="35552">
                  <c:v>2.1476999999999999</c:v>
                </c:pt>
                <c:pt idx="35553">
                  <c:v>2.2345999999999999</c:v>
                </c:pt>
                <c:pt idx="35554">
                  <c:v>2.3271999999999999</c:v>
                </c:pt>
                <c:pt idx="35555">
                  <c:v>2.3733</c:v>
                </c:pt>
                <c:pt idx="35556">
                  <c:v>2.3289000000000004</c:v>
                </c:pt>
                <c:pt idx="35557">
                  <c:v>2.5185</c:v>
                </c:pt>
                <c:pt idx="35558">
                  <c:v>2.5825</c:v>
                </c:pt>
                <c:pt idx="35559">
                  <c:v>2.5701000000000001</c:v>
                </c:pt>
                <c:pt idx="35560">
                  <c:v>2.5875000000000004</c:v>
                </c:pt>
                <c:pt idx="35561">
                  <c:v>2.5876999999999999</c:v>
                </c:pt>
                <c:pt idx="35562">
                  <c:v>2.6574000000000004</c:v>
                </c:pt>
                <c:pt idx="35563">
                  <c:v>2.6693000000000002</c:v>
                </c:pt>
                <c:pt idx="35564">
                  <c:v>2.6960999999999999</c:v>
                </c:pt>
                <c:pt idx="35565">
                  <c:v>2.7532000000000001</c:v>
                </c:pt>
                <c:pt idx="35566">
                  <c:v>2.7741000000000002</c:v>
                </c:pt>
                <c:pt idx="35567">
                  <c:v>2.8146000000000004</c:v>
                </c:pt>
                <c:pt idx="35568">
                  <c:v>2.8582000000000001</c:v>
                </c:pt>
                <c:pt idx="35569">
                  <c:v>2.9123999999999999</c:v>
                </c:pt>
                <c:pt idx="35570">
                  <c:v>2.9216000000000002</c:v>
                </c:pt>
                <c:pt idx="35571">
                  <c:v>2.9753000000000003</c:v>
                </c:pt>
                <c:pt idx="35572">
                  <c:v>2.9569000000000001</c:v>
                </c:pt>
                <c:pt idx="35573">
                  <c:v>2.9941</c:v>
                </c:pt>
                <c:pt idx="35574">
                  <c:v>2.9351000000000003</c:v>
                </c:pt>
                <c:pt idx="35575">
                  <c:v>2.9971000000000001</c:v>
                </c:pt>
                <c:pt idx="35576">
                  <c:v>3.0173000000000001</c:v>
                </c:pt>
                <c:pt idx="35577">
                  <c:v>3.0270000000000001</c:v>
                </c:pt>
                <c:pt idx="35578">
                  <c:v>3.0918000000000001</c:v>
                </c:pt>
                <c:pt idx="35579">
                  <c:v>3.1798000000000002</c:v>
                </c:pt>
                <c:pt idx="35580">
                  <c:v>3.2307000000000006</c:v>
                </c:pt>
                <c:pt idx="35581">
                  <c:v>3.2548000000000004</c:v>
                </c:pt>
                <c:pt idx="35582">
                  <c:v>3.3209000000000004</c:v>
                </c:pt>
                <c:pt idx="35583">
                  <c:v>3.2840000000000007</c:v>
                </c:pt>
                <c:pt idx="35584">
                  <c:v>3.2555000000000001</c:v>
                </c:pt>
                <c:pt idx="35585">
                  <c:v>3.2652999999999999</c:v>
                </c:pt>
                <c:pt idx="35586">
                  <c:v>3.2529000000000003</c:v>
                </c:pt>
                <c:pt idx="35587">
                  <c:v>3.2350000000000003</c:v>
                </c:pt>
                <c:pt idx="35588">
                  <c:v>3.2970999999999999</c:v>
                </c:pt>
                <c:pt idx="35589">
                  <c:v>3.2859000000000003</c:v>
                </c:pt>
                <c:pt idx="35590">
                  <c:v>3.3097000000000003</c:v>
                </c:pt>
                <c:pt idx="35591">
                  <c:v>3.3304000000000005</c:v>
                </c:pt>
                <c:pt idx="35592">
                  <c:v>3.3378999999999999</c:v>
                </c:pt>
                <c:pt idx="35593">
                  <c:v>3.3110999999999997</c:v>
                </c:pt>
                <c:pt idx="35594">
                  <c:v>3.2845</c:v>
                </c:pt>
                <c:pt idx="35595">
                  <c:v>3.2341000000000002</c:v>
                </c:pt>
                <c:pt idx="35596">
                  <c:v>3.2330000000000001</c:v>
                </c:pt>
                <c:pt idx="35597">
                  <c:v>3.2534000000000001</c:v>
                </c:pt>
                <c:pt idx="35598">
                  <c:v>3.2521000000000004</c:v>
                </c:pt>
                <c:pt idx="35599">
                  <c:v>3.1772</c:v>
                </c:pt>
                <c:pt idx="35600">
                  <c:v>3.0821000000000005</c:v>
                </c:pt>
                <c:pt idx="35601">
                  <c:v>2.9602000000000004</c:v>
                </c:pt>
                <c:pt idx="35602">
                  <c:v>2.8845000000000001</c:v>
                </c:pt>
                <c:pt idx="35603">
                  <c:v>3.0167000000000002</c:v>
                </c:pt>
                <c:pt idx="35604">
                  <c:v>3.2025000000000001</c:v>
                </c:pt>
                <c:pt idx="35605">
                  <c:v>3.0315000000000003</c:v>
                </c:pt>
                <c:pt idx="35606">
                  <c:v>3.1672000000000002</c:v>
                </c:pt>
                <c:pt idx="35607">
                  <c:v>3.0122</c:v>
                </c:pt>
                <c:pt idx="35608">
                  <c:v>2.9189000000000003</c:v>
                </c:pt>
                <c:pt idx="35609">
                  <c:v>3.0777999999999999</c:v>
                </c:pt>
                <c:pt idx="35610">
                  <c:v>2.9733000000000001</c:v>
                </c:pt>
                <c:pt idx="35611">
                  <c:v>2.9323000000000001</c:v>
                </c:pt>
                <c:pt idx="35612">
                  <c:v>2.9744000000000002</c:v>
                </c:pt>
                <c:pt idx="35613">
                  <c:v>2.9051</c:v>
                </c:pt>
                <c:pt idx="35614">
                  <c:v>2.9125000000000001</c:v>
                </c:pt>
                <c:pt idx="35615">
                  <c:v>2.863</c:v>
                </c:pt>
                <c:pt idx="35616">
                  <c:v>2.7651000000000003</c:v>
                </c:pt>
                <c:pt idx="35617">
                  <c:v>2.8753000000000002</c:v>
                </c:pt>
                <c:pt idx="35618">
                  <c:v>2.9044000000000003</c:v>
                </c:pt>
                <c:pt idx="35619">
                  <c:v>2.8218000000000001</c:v>
                </c:pt>
                <c:pt idx="35620">
                  <c:v>2.9477000000000002</c:v>
                </c:pt>
                <c:pt idx="35621">
                  <c:v>2.9961000000000002</c:v>
                </c:pt>
                <c:pt idx="35622">
                  <c:v>2.9010000000000002</c:v>
                </c:pt>
                <c:pt idx="35623">
                  <c:v>2.8300999999999998</c:v>
                </c:pt>
                <c:pt idx="35624">
                  <c:v>2.7910000000000004</c:v>
                </c:pt>
                <c:pt idx="35625">
                  <c:v>2.5889000000000002</c:v>
                </c:pt>
                <c:pt idx="35626">
                  <c:v>2.4214000000000002</c:v>
                </c:pt>
                <c:pt idx="35627">
                  <c:v>2.3521000000000001</c:v>
                </c:pt>
                <c:pt idx="35628">
                  <c:v>2.3639000000000001</c:v>
                </c:pt>
                <c:pt idx="35629">
                  <c:v>2.3300999999999998</c:v>
                </c:pt>
                <c:pt idx="35630">
                  <c:v>2.2335000000000003</c:v>
                </c:pt>
                <c:pt idx="35631">
                  <c:v>2.3199999999999998</c:v>
                </c:pt>
                <c:pt idx="35632">
                  <c:v>2.3231000000000002</c:v>
                </c:pt>
                <c:pt idx="35633">
                  <c:v>2.2069000000000001</c:v>
                </c:pt>
                <c:pt idx="35634">
                  <c:v>2.0627</c:v>
                </c:pt>
                <c:pt idx="35635">
                  <c:v>2.1248</c:v>
                </c:pt>
                <c:pt idx="35636">
                  <c:v>2.0998999999999999</c:v>
                </c:pt>
                <c:pt idx="35637">
                  <c:v>2.0688</c:v>
                </c:pt>
                <c:pt idx="35638">
                  <c:v>2.0455000000000001</c:v>
                </c:pt>
                <c:pt idx="35639">
                  <c:v>2.0373999999999999</c:v>
                </c:pt>
                <c:pt idx="35640">
                  <c:v>2.0078</c:v>
                </c:pt>
                <c:pt idx="35641">
                  <c:v>2.0070000000000001</c:v>
                </c:pt>
                <c:pt idx="35642">
                  <c:v>1.9245999999999999</c:v>
                </c:pt>
                <c:pt idx="35643">
                  <c:v>1.8756000000000002</c:v>
                </c:pt>
                <c:pt idx="35644">
                  <c:v>1.8876999999999999</c:v>
                </c:pt>
                <c:pt idx="35645">
                  <c:v>1.9350000000000003</c:v>
                </c:pt>
                <c:pt idx="35646">
                  <c:v>1.7575000000000001</c:v>
                </c:pt>
                <c:pt idx="35647">
                  <c:v>1.7255</c:v>
                </c:pt>
                <c:pt idx="35648">
                  <c:v>1.4923999999999999</c:v>
                </c:pt>
                <c:pt idx="35649">
                  <c:v>1.4697</c:v>
                </c:pt>
                <c:pt idx="35650">
                  <c:v>1.4705000000000001</c:v>
                </c:pt>
                <c:pt idx="35651">
                  <c:v>1.4085000000000001</c:v>
                </c:pt>
                <c:pt idx="35652">
                  <c:v>1.3952</c:v>
                </c:pt>
                <c:pt idx="35653">
                  <c:v>1.3682000000000001</c:v>
                </c:pt>
                <c:pt idx="35654">
                  <c:v>1.3177000000000001</c:v>
                </c:pt>
                <c:pt idx="35655">
                  <c:v>1.3283</c:v>
                </c:pt>
                <c:pt idx="35656">
                  <c:v>1.2816000000000001</c:v>
                </c:pt>
                <c:pt idx="35657">
                  <c:v>1.2964000000000002</c:v>
                </c:pt>
                <c:pt idx="35658">
                  <c:v>1.2802</c:v>
                </c:pt>
                <c:pt idx="35659">
                  <c:v>1.2989000000000002</c:v>
                </c:pt>
                <c:pt idx="35660">
                  <c:v>1.2088000000000001</c:v>
                </c:pt>
                <c:pt idx="35661">
                  <c:v>1.2130000000000001</c:v>
                </c:pt>
                <c:pt idx="35662">
                  <c:v>1.1781000000000001</c:v>
                </c:pt>
                <c:pt idx="35663">
                  <c:v>1.1814</c:v>
                </c:pt>
                <c:pt idx="35664">
                  <c:v>1.1561999999999999</c:v>
                </c:pt>
                <c:pt idx="35665">
                  <c:v>1.1358000000000001</c:v>
                </c:pt>
                <c:pt idx="35666">
                  <c:v>1.1122000000000001</c:v>
                </c:pt>
                <c:pt idx="35667">
                  <c:v>1.1166</c:v>
                </c:pt>
                <c:pt idx="35668">
                  <c:v>1.1213</c:v>
                </c:pt>
                <c:pt idx="35669">
                  <c:v>1.0648</c:v>
                </c:pt>
                <c:pt idx="35670">
                  <c:v>1.0725</c:v>
                </c:pt>
                <c:pt idx="35671">
                  <c:v>1.0227999999999999</c:v>
                </c:pt>
                <c:pt idx="35672">
                  <c:v>1.0061</c:v>
                </c:pt>
                <c:pt idx="35673">
                  <c:v>0.98629999999999995</c:v>
                </c:pt>
                <c:pt idx="35674">
                  <c:v>1.0279</c:v>
                </c:pt>
                <c:pt idx="35675">
                  <c:v>0.9798</c:v>
                </c:pt>
                <c:pt idx="35676">
                  <c:v>1.0023</c:v>
                </c:pt>
                <c:pt idx="35677">
                  <c:v>0.96030000000000004</c:v>
                </c:pt>
                <c:pt idx="35678">
                  <c:v>0.94950000000000001</c:v>
                </c:pt>
                <c:pt idx="35679">
                  <c:v>0.93160000000000009</c:v>
                </c:pt>
                <c:pt idx="35680">
                  <c:v>0.90169999999999995</c:v>
                </c:pt>
                <c:pt idx="35681">
                  <c:v>0.90980000000000016</c:v>
                </c:pt>
                <c:pt idx="35682">
                  <c:v>0.86770000000000003</c:v>
                </c:pt>
                <c:pt idx="35683">
                  <c:v>0.85530000000000017</c:v>
                </c:pt>
                <c:pt idx="35684">
                  <c:v>0.86739999999999995</c:v>
                </c:pt>
                <c:pt idx="35685">
                  <c:v>0.85000000000000009</c:v>
                </c:pt>
                <c:pt idx="35686">
                  <c:v>0.8427</c:v>
                </c:pt>
                <c:pt idx="35687">
                  <c:v>0.80719999999999992</c:v>
                </c:pt>
                <c:pt idx="35688">
                  <c:v>0.79770000000000008</c:v>
                </c:pt>
                <c:pt idx="35689">
                  <c:v>0.79220000000000002</c:v>
                </c:pt>
                <c:pt idx="35690">
                  <c:v>0.76330000000000009</c:v>
                </c:pt>
                <c:pt idx="35691">
                  <c:v>0.75370000000000004</c:v>
                </c:pt>
                <c:pt idx="35692">
                  <c:v>0.74590000000000001</c:v>
                </c:pt>
                <c:pt idx="35693">
                  <c:v>0.76600000000000001</c:v>
                </c:pt>
                <c:pt idx="35694">
                  <c:v>0.73160000000000003</c:v>
                </c:pt>
                <c:pt idx="35695">
                  <c:v>0.70150000000000001</c:v>
                </c:pt>
                <c:pt idx="35696">
                  <c:v>0.70550000000000002</c:v>
                </c:pt>
                <c:pt idx="35697">
                  <c:v>0.69410000000000005</c:v>
                </c:pt>
                <c:pt idx="35698">
                  <c:v>0.70900000000000007</c:v>
                </c:pt>
                <c:pt idx="35699">
                  <c:v>0.67870000000000008</c:v>
                </c:pt>
                <c:pt idx="35700">
                  <c:v>0.65129999999999999</c:v>
                </c:pt>
                <c:pt idx="35701">
                  <c:v>0.63470000000000004</c:v>
                </c:pt>
                <c:pt idx="35702">
                  <c:v>0.62660000000000005</c:v>
                </c:pt>
                <c:pt idx="35703">
                  <c:v>0.62309999999999999</c:v>
                </c:pt>
                <c:pt idx="35704">
                  <c:v>0.62980000000000003</c:v>
                </c:pt>
                <c:pt idx="35705">
                  <c:v>0.61670000000000003</c:v>
                </c:pt>
                <c:pt idx="35706">
                  <c:v>0.58240000000000003</c:v>
                </c:pt>
                <c:pt idx="35707">
                  <c:v>0.59710000000000008</c:v>
                </c:pt>
                <c:pt idx="35708">
                  <c:v>0.5908000000000001</c:v>
                </c:pt>
                <c:pt idx="35709">
                  <c:v>0.55800000000000005</c:v>
                </c:pt>
                <c:pt idx="35710">
                  <c:v>0.56669999999999998</c:v>
                </c:pt>
                <c:pt idx="35711">
                  <c:v>0.57630000000000003</c:v>
                </c:pt>
                <c:pt idx="35712">
                  <c:v>0.54149999999999998</c:v>
                </c:pt>
                <c:pt idx="35713">
                  <c:v>0.53100000000000003</c:v>
                </c:pt>
                <c:pt idx="35714">
                  <c:v>0.54100000000000004</c:v>
                </c:pt>
                <c:pt idx="35715">
                  <c:v>0.52590000000000003</c:v>
                </c:pt>
                <c:pt idx="35716">
                  <c:v>0.501</c:v>
                </c:pt>
                <c:pt idx="35717">
                  <c:v>0.51760000000000006</c:v>
                </c:pt>
                <c:pt idx="35718">
                  <c:v>0.51840000000000008</c:v>
                </c:pt>
                <c:pt idx="35719">
                  <c:v>0.50280000000000002</c:v>
                </c:pt>
                <c:pt idx="35720">
                  <c:v>0.48080000000000001</c:v>
                </c:pt>
                <c:pt idx="35721">
                  <c:v>0.48470000000000008</c:v>
                </c:pt>
                <c:pt idx="35722">
                  <c:v>0.48650000000000004</c:v>
                </c:pt>
                <c:pt idx="35723">
                  <c:v>0.45789999999999997</c:v>
                </c:pt>
                <c:pt idx="35724">
                  <c:v>0.44490000000000002</c:v>
                </c:pt>
                <c:pt idx="35725">
                  <c:v>0.45730000000000004</c:v>
                </c:pt>
                <c:pt idx="35726">
                  <c:v>0.47140000000000004</c:v>
                </c:pt>
                <c:pt idx="35727">
                  <c:v>0.48550000000000004</c:v>
                </c:pt>
                <c:pt idx="35728">
                  <c:v>0.47619999999999996</c:v>
                </c:pt>
                <c:pt idx="35729">
                  <c:v>0.45880000000000004</c:v>
                </c:pt>
                <c:pt idx="35730">
                  <c:v>0.45179999999999998</c:v>
                </c:pt>
                <c:pt idx="35731">
                  <c:v>0.44779999999999998</c:v>
                </c:pt>
                <c:pt idx="35732">
                  <c:v>0.44440000000000002</c:v>
                </c:pt>
                <c:pt idx="35733">
                  <c:v>0.43630000000000008</c:v>
                </c:pt>
                <c:pt idx="35734">
                  <c:v>0.43070000000000008</c:v>
                </c:pt>
                <c:pt idx="35735">
                  <c:v>0.43209999999999998</c:v>
                </c:pt>
                <c:pt idx="35736">
                  <c:v>0.43579999999999997</c:v>
                </c:pt>
                <c:pt idx="35737">
                  <c:v>0.39450000000000002</c:v>
                </c:pt>
                <c:pt idx="35738">
                  <c:v>0.40820000000000001</c:v>
                </c:pt>
                <c:pt idx="35739">
                  <c:v>0.41020000000000006</c:v>
                </c:pt>
                <c:pt idx="35740">
                  <c:v>0.40110000000000001</c:v>
                </c:pt>
                <c:pt idx="35741">
                  <c:v>0.39580000000000004</c:v>
                </c:pt>
                <c:pt idx="35742">
                  <c:v>0.39410000000000001</c:v>
                </c:pt>
                <c:pt idx="35743">
                  <c:v>0.38719999999999999</c:v>
                </c:pt>
                <c:pt idx="35744">
                  <c:v>0.38140000000000002</c:v>
                </c:pt>
                <c:pt idx="35745">
                  <c:v>0.376</c:v>
                </c:pt>
                <c:pt idx="35746">
                  <c:v>0.36920000000000003</c:v>
                </c:pt>
                <c:pt idx="35747">
                  <c:v>0.36400000000000005</c:v>
                </c:pt>
                <c:pt idx="35748">
                  <c:v>0.35830000000000006</c:v>
                </c:pt>
                <c:pt idx="35749">
                  <c:v>0.35930000000000001</c:v>
                </c:pt>
                <c:pt idx="35750">
                  <c:v>0.35139999999999999</c:v>
                </c:pt>
                <c:pt idx="35751">
                  <c:v>0.32900000000000001</c:v>
                </c:pt>
                <c:pt idx="35752">
                  <c:v>0.33679999999999999</c:v>
                </c:pt>
                <c:pt idx="35753">
                  <c:v>0.33479999999999999</c:v>
                </c:pt>
                <c:pt idx="35754">
                  <c:v>0.32830000000000004</c:v>
                </c:pt>
                <c:pt idx="35755">
                  <c:v>0.32950000000000002</c:v>
                </c:pt>
                <c:pt idx="35756">
                  <c:v>0.31920000000000004</c:v>
                </c:pt>
                <c:pt idx="35757">
                  <c:v>0.31410000000000005</c:v>
                </c:pt>
                <c:pt idx="35758">
                  <c:v>0.30370000000000003</c:v>
                </c:pt>
                <c:pt idx="35759">
                  <c:v>0.29809999999999998</c:v>
                </c:pt>
                <c:pt idx="35760">
                  <c:v>0.28999999999999998</c:v>
                </c:pt>
                <c:pt idx="35761">
                  <c:v>0.28540000000000004</c:v>
                </c:pt>
                <c:pt idx="35762">
                  <c:v>0.28250000000000003</c:v>
                </c:pt>
                <c:pt idx="35763">
                  <c:v>0.2777</c:v>
                </c:pt>
                <c:pt idx="35764">
                  <c:v>0.27679999999999999</c:v>
                </c:pt>
                <c:pt idx="35765">
                  <c:v>0.27710000000000001</c:v>
                </c:pt>
                <c:pt idx="35766">
                  <c:v>0.27250000000000002</c:v>
                </c:pt>
                <c:pt idx="35767">
                  <c:v>0.26789999999999997</c:v>
                </c:pt>
                <c:pt idx="35768">
                  <c:v>0.25969999999999999</c:v>
                </c:pt>
                <c:pt idx="35769">
                  <c:v>0.25409999999999999</c:v>
                </c:pt>
                <c:pt idx="35770">
                  <c:v>0.251</c:v>
                </c:pt>
                <c:pt idx="35771">
                  <c:v>0.24980000000000002</c:v>
                </c:pt>
                <c:pt idx="35772">
                  <c:v>0.2465</c:v>
                </c:pt>
                <c:pt idx="35773">
                  <c:v>0.24670000000000003</c:v>
                </c:pt>
                <c:pt idx="35774">
                  <c:v>0.23830000000000001</c:v>
                </c:pt>
                <c:pt idx="35775">
                  <c:v>0.2311</c:v>
                </c:pt>
                <c:pt idx="35776">
                  <c:v>0.22950000000000001</c:v>
                </c:pt>
                <c:pt idx="35777">
                  <c:v>0.22589999999999999</c:v>
                </c:pt>
                <c:pt idx="35778">
                  <c:v>0.2271</c:v>
                </c:pt>
                <c:pt idx="35779">
                  <c:v>0.21829999999999999</c:v>
                </c:pt>
                <c:pt idx="35780">
                  <c:v>0.21800000000000003</c:v>
                </c:pt>
                <c:pt idx="35781">
                  <c:v>0.22189999999999999</c:v>
                </c:pt>
                <c:pt idx="35782">
                  <c:v>0.21890000000000001</c:v>
                </c:pt>
                <c:pt idx="35783">
                  <c:v>0.21870000000000001</c:v>
                </c:pt>
                <c:pt idx="35784">
                  <c:v>0.22040000000000004</c:v>
                </c:pt>
                <c:pt idx="35785">
                  <c:v>0.22290000000000001</c:v>
                </c:pt>
                <c:pt idx="35786">
                  <c:v>0.21960000000000002</c:v>
                </c:pt>
                <c:pt idx="35787">
                  <c:v>0.21810000000000002</c:v>
                </c:pt>
                <c:pt idx="35788">
                  <c:v>0.22020000000000001</c:v>
                </c:pt>
                <c:pt idx="35789">
                  <c:v>0.21760000000000002</c:v>
                </c:pt>
                <c:pt idx="35790">
                  <c:v>0.219</c:v>
                </c:pt>
                <c:pt idx="35791">
                  <c:v>0.21940000000000001</c:v>
                </c:pt>
                <c:pt idx="35792">
                  <c:v>0.21940000000000001</c:v>
                </c:pt>
                <c:pt idx="35793">
                  <c:v>0.22090000000000001</c:v>
                </c:pt>
                <c:pt idx="35794">
                  <c:v>0.22340000000000002</c:v>
                </c:pt>
                <c:pt idx="35795">
                  <c:v>0.22870000000000001</c:v>
                </c:pt>
                <c:pt idx="35796">
                  <c:v>0.23199999999999998</c:v>
                </c:pt>
                <c:pt idx="35797">
                  <c:v>0.2389</c:v>
                </c:pt>
                <c:pt idx="35798">
                  <c:v>0.24500000000000002</c:v>
                </c:pt>
                <c:pt idx="35799">
                  <c:v>0.25490000000000002</c:v>
                </c:pt>
                <c:pt idx="35800">
                  <c:v>0.25910000000000005</c:v>
                </c:pt>
                <c:pt idx="35801">
                  <c:v>0.2727</c:v>
                </c:pt>
                <c:pt idx="35802">
                  <c:v>0.28250000000000003</c:v>
                </c:pt>
                <c:pt idx="35803">
                  <c:v>0.29880000000000001</c:v>
                </c:pt>
                <c:pt idx="35804">
                  <c:v>0.30750000000000005</c:v>
                </c:pt>
                <c:pt idx="35805">
                  <c:v>0.32469999999999999</c:v>
                </c:pt>
                <c:pt idx="35806">
                  <c:v>0.3347</c:v>
                </c:pt>
                <c:pt idx="35807">
                  <c:v>0.34129999999999999</c:v>
                </c:pt>
                <c:pt idx="35808">
                  <c:v>0.35670000000000002</c:v>
                </c:pt>
                <c:pt idx="35809">
                  <c:v>0.37530000000000002</c:v>
                </c:pt>
                <c:pt idx="35810">
                  <c:v>0.38340000000000002</c:v>
                </c:pt>
                <c:pt idx="35811">
                  <c:v>0.40529999999999999</c:v>
                </c:pt>
                <c:pt idx="35812">
                  <c:v>0.43</c:v>
                </c:pt>
                <c:pt idx="35813">
                  <c:v>0.44610000000000005</c:v>
                </c:pt>
                <c:pt idx="35814">
                  <c:v>0.45960000000000001</c:v>
                </c:pt>
                <c:pt idx="35815">
                  <c:v>0.49280000000000002</c:v>
                </c:pt>
                <c:pt idx="35816">
                  <c:v>0.53760000000000008</c:v>
                </c:pt>
                <c:pt idx="35817">
                  <c:v>0.56790000000000007</c:v>
                </c:pt>
                <c:pt idx="35818">
                  <c:v>0.57169999999999999</c:v>
                </c:pt>
                <c:pt idx="35819">
                  <c:v>0.64080000000000004</c:v>
                </c:pt>
                <c:pt idx="35820">
                  <c:v>0.74170000000000003</c:v>
                </c:pt>
                <c:pt idx="35821">
                  <c:v>0.81080000000000008</c:v>
                </c:pt>
                <c:pt idx="35822">
                  <c:v>0.89380000000000015</c:v>
                </c:pt>
                <c:pt idx="35823">
                  <c:v>0.84019999999999995</c:v>
                </c:pt>
                <c:pt idx="35824">
                  <c:v>0.90630000000000011</c:v>
                </c:pt>
                <c:pt idx="35825">
                  <c:v>0.9326000000000001</c:v>
                </c:pt>
                <c:pt idx="35826">
                  <c:v>0.96340000000000003</c:v>
                </c:pt>
                <c:pt idx="35827">
                  <c:v>1.0106999999999999</c:v>
                </c:pt>
                <c:pt idx="35828">
                  <c:v>1.0426</c:v>
                </c:pt>
                <c:pt idx="35829">
                  <c:v>1.0164</c:v>
                </c:pt>
                <c:pt idx="35830">
                  <c:v>1.0382</c:v>
                </c:pt>
                <c:pt idx="35831">
                  <c:v>1.0609</c:v>
                </c:pt>
                <c:pt idx="35832">
                  <c:v>1.1361000000000001</c:v>
                </c:pt>
                <c:pt idx="35833">
                  <c:v>1.1861000000000002</c:v>
                </c:pt>
                <c:pt idx="35834">
                  <c:v>1.1695</c:v>
                </c:pt>
                <c:pt idx="35835">
                  <c:v>1.1997</c:v>
                </c:pt>
                <c:pt idx="35836">
                  <c:v>1.2874000000000001</c:v>
                </c:pt>
                <c:pt idx="35837">
                  <c:v>1.3115000000000001</c:v>
                </c:pt>
                <c:pt idx="35838">
                  <c:v>1.3218000000000001</c:v>
                </c:pt>
                <c:pt idx="35839">
                  <c:v>1.3903000000000001</c:v>
                </c:pt>
                <c:pt idx="35840">
                  <c:v>1.4121000000000001</c:v>
                </c:pt>
                <c:pt idx="35841">
                  <c:v>1.4577</c:v>
                </c:pt>
                <c:pt idx="35842">
                  <c:v>1.4514</c:v>
                </c:pt>
                <c:pt idx="35843">
                  <c:v>1.4737</c:v>
                </c:pt>
                <c:pt idx="35844">
                  <c:v>1.4972000000000001</c:v>
                </c:pt>
                <c:pt idx="35845">
                  <c:v>1.5529000000000002</c:v>
                </c:pt>
                <c:pt idx="35846">
                  <c:v>1.5833000000000002</c:v>
                </c:pt>
                <c:pt idx="35847">
                  <c:v>1.6401000000000001</c:v>
                </c:pt>
                <c:pt idx="35848">
                  <c:v>1.6564000000000001</c:v>
                </c:pt>
                <c:pt idx="35849">
                  <c:v>1.7024000000000001</c:v>
                </c:pt>
                <c:pt idx="35850">
                  <c:v>1.7077000000000002</c:v>
                </c:pt>
                <c:pt idx="35851">
                  <c:v>1.7119</c:v>
                </c:pt>
                <c:pt idx="35852">
                  <c:v>1.7837000000000001</c:v>
                </c:pt>
                <c:pt idx="35853">
                  <c:v>1.8128000000000002</c:v>
                </c:pt>
                <c:pt idx="35854">
                  <c:v>1.7797999999999998</c:v>
                </c:pt>
                <c:pt idx="35855">
                  <c:v>1.8193999999999999</c:v>
                </c:pt>
                <c:pt idx="35856">
                  <c:v>1.8535000000000001</c:v>
                </c:pt>
                <c:pt idx="35857">
                  <c:v>1.8890000000000002</c:v>
                </c:pt>
                <c:pt idx="35858">
                  <c:v>1.8715000000000002</c:v>
                </c:pt>
                <c:pt idx="35859">
                  <c:v>1.8541000000000001</c:v>
                </c:pt>
                <c:pt idx="35860">
                  <c:v>1.9202000000000004</c:v>
                </c:pt>
                <c:pt idx="35861">
                  <c:v>1.9443999999999999</c:v>
                </c:pt>
                <c:pt idx="35862">
                  <c:v>1.9701000000000002</c:v>
                </c:pt>
                <c:pt idx="35863">
                  <c:v>2.0045999999999999</c:v>
                </c:pt>
                <c:pt idx="35864">
                  <c:v>2.0110000000000001</c:v>
                </c:pt>
                <c:pt idx="35865">
                  <c:v>2.0244</c:v>
                </c:pt>
                <c:pt idx="35866">
                  <c:v>2.0790999999999999</c:v>
                </c:pt>
                <c:pt idx="35867">
                  <c:v>2.056</c:v>
                </c:pt>
                <c:pt idx="35868">
                  <c:v>2.0688</c:v>
                </c:pt>
                <c:pt idx="35869">
                  <c:v>2.1294</c:v>
                </c:pt>
                <c:pt idx="35870">
                  <c:v>2.1341000000000001</c:v>
                </c:pt>
                <c:pt idx="35871">
                  <c:v>2.1065</c:v>
                </c:pt>
                <c:pt idx="35872">
                  <c:v>2.1236000000000002</c:v>
                </c:pt>
                <c:pt idx="35873">
                  <c:v>2.1057999999999999</c:v>
                </c:pt>
                <c:pt idx="35874">
                  <c:v>2.0998000000000001</c:v>
                </c:pt>
                <c:pt idx="35875">
                  <c:v>2.0821999999999998</c:v>
                </c:pt>
                <c:pt idx="35876">
                  <c:v>2.1097000000000001</c:v>
                </c:pt>
                <c:pt idx="35877">
                  <c:v>2.1374</c:v>
                </c:pt>
                <c:pt idx="35878">
                  <c:v>2.1301000000000001</c:v>
                </c:pt>
                <c:pt idx="35879">
                  <c:v>2.1131000000000002</c:v>
                </c:pt>
                <c:pt idx="35880">
                  <c:v>2.1219000000000001</c:v>
                </c:pt>
                <c:pt idx="35881">
                  <c:v>2.0951</c:v>
                </c:pt>
                <c:pt idx="35882">
                  <c:v>2.0897000000000001</c:v>
                </c:pt>
                <c:pt idx="35883">
                  <c:v>2.0371999999999999</c:v>
                </c:pt>
                <c:pt idx="35884">
                  <c:v>2.0957000000000003</c:v>
                </c:pt>
                <c:pt idx="35885">
                  <c:v>2.1042000000000001</c:v>
                </c:pt>
                <c:pt idx="35886">
                  <c:v>2.0468000000000002</c:v>
                </c:pt>
                <c:pt idx="35887">
                  <c:v>2.1273</c:v>
                </c:pt>
                <c:pt idx="35888">
                  <c:v>2.1088</c:v>
                </c:pt>
                <c:pt idx="35889">
                  <c:v>2.1382000000000003</c:v>
                </c:pt>
                <c:pt idx="35890">
                  <c:v>2.1091000000000002</c:v>
                </c:pt>
                <c:pt idx="35891">
                  <c:v>2.0333999999999999</c:v>
                </c:pt>
                <c:pt idx="35892">
                  <c:v>2.0428999999999999</c:v>
                </c:pt>
                <c:pt idx="35893">
                  <c:v>1.9960000000000002</c:v>
                </c:pt>
                <c:pt idx="35894">
                  <c:v>2.052</c:v>
                </c:pt>
                <c:pt idx="35895">
                  <c:v>2.0047000000000001</c:v>
                </c:pt>
                <c:pt idx="35896">
                  <c:v>2.0179</c:v>
                </c:pt>
                <c:pt idx="35897">
                  <c:v>1.9717</c:v>
                </c:pt>
                <c:pt idx="35898">
                  <c:v>2.0297000000000001</c:v>
                </c:pt>
                <c:pt idx="35899">
                  <c:v>1.9956</c:v>
                </c:pt>
                <c:pt idx="35900">
                  <c:v>2.0089999999999999</c:v>
                </c:pt>
                <c:pt idx="35901">
                  <c:v>1.9000000000000001</c:v>
                </c:pt>
                <c:pt idx="35902">
                  <c:v>1.8927</c:v>
                </c:pt>
                <c:pt idx="35903">
                  <c:v>1.8351</c:v>
                </c:pt>
                <c:pt idx="35904">
                  <c:v>1.9199000000000002</c:v>
                </c:pt>
                <c:pt idx="35905">
                  <c:v>1.9542000000000002</c:v>
                </c:pt>
                <c:pt idx="35906">
                  <c:v>1.8922000000000001</c:v>
                </c:pt>
                <c:pt idx="35907">
                  <c:v>1.9030000000000002</c:v>
                </c:pt>
                <c:pt idx="35908">
                  <c:v>1.9678000000000002</c:v>
                </c:pt>
                <c:pt idx="35909">
                  <c:v>1.8768000000000002</c:v>
                </c:pt>
                <c:pt idx="35910">
                  <c:v>1.8332999999999999</c:v>
                </c:pt>
                <c:pt idx="35911">
                  <c:v>1.8840000000000001</c:v>
                </c:pt>
                <c:pt idx="35912">
                  <c:v>1.7984000000000002</c:v>
                </c:pt>
                <c:pt idx="35913">
                  <c:v>1.7994000000000001</c:v>
                </c:pt>
                <c:pt idx="35914">
                  <c:v>1.7230000000000001</c:v>
                </c:pt>
                <c:pt idx="35915">
                  <c:v>1.6434000000000002</c:v>
                </c:pt>
                <c:pt idx="35916">
                  <c:v>1.6335999999999999</c:v>
                </c:pt>
                <c:pt idx="35917">
                  <c:v>1.6027000000000002</c:v>
                </c:pt>
                <c:pt idx="35918">
                  <c:v>1.5449999999999999</c:v>
                </c:pt>
                <c:pt idx="35919">
                  <c:v>1.5426000000000002</c:v>
                </c:pt>
                <c:pt idx="35920">
                  <c:v>1.5769000000000002</c:v>
                </c:pt>
                <c:pt idx="35921">
                  <c:v>1.5966</c:v>
                </c:pt>
                <c:pt idx="35922">
                  <c:v>1.6047000000000002</c:v>
                </c:pt>
                <c:pt idx="35923">
                  <c:v>1.6829000000000001</c:v>
                </c:pt>
                <c:pt idx="35924">
                  <c:v>1.6204999999999998</c:v>
                </c:pt>
                <c:pt idx="35925">
                  <c:v>1.5788000000000002</c:v>
                </c:pt>
                <c:pt idx="35926">
                  <c:v>1.5317000000000001</c:v>
                </c:pt>
                <c:pt idx="35927">
                  <c:v>1.4761</c:v>
                </c:pt>
                <c:pt idx="35928">
                  <c:v>1.4321000000000002</c:v>
                </c:pt>
                <c:pt idx="35929">
                  <c:v>1.3828</c:v>
                </c:pt>
                <c:pt idx="35930">
                  <c:v>1.3911</c:v>
                </c:pt>
                <c:pt idx="35931">
                  <c:v>1.3154000000000001</c:v>
                </c:pt>
                <c:pt idx="35932">
                  <c:v>1.3446</c:v>
                </c:pt>
                <c:pt idx="35933">
                  <c:v>1.46</c:v>
                </c:pt>
                <c:pt idx="35934">
                  <c:v>1.4477000000000002</c:v>
                </c:pt>
                <c:pt idx="35935">
                  <c:v>1.3397000000000001</c:v>
                </c:pt>
                <c:pt idx="35936">
                  <c:v>1.3022</c:v>
                </c:pt>
                <c:pt idx="35937">
                  <c:v>1.2522000000000002</c:v>
                </c:pt>
                <c:pt idx="35938">
                  <c:v>1.1355999999999999</c:v>
                </c:pt>
                <c:pt idx="35939">
                  <c:v>1.0886</c:v>
                </c:pt>
                <c:pt idx="35940">
                  <c:v>1.0487</c:v>
                </c:pt>
                <c:pt idx="35941">
                  <c:v>1.0321</c:v>
                </c:pt>
                <c:pt idx="35942">
                  <c:v>1.0083</c:v>
                </c:pt>
                <c:pt idx="35943">
                  <c:v>0.98960000000000015</c:v>
                </c:pt>
                <c:pt idx="35944">
                  <c:v>0.97050000000000003</c:v>
                </c:pt>
                <c:pt idx="35945">
                  <c:v>0.97200000000000009</c:v>
                </c:pt>
                <c:pt idx="35946">
                  <c:v>0.97</c:v>
                </c:pt>
                <c:pt idx="35947">
                  <c:v>0.89870000000000005</c:v>
                </c:pt>
                <c:pt idx="35948">
                  <c:v>0.9</c:v>
                </c:pt>
                <c:pt idx="35949">
                  <c:v>0.87680000000000013</c:v>
                </c:pt>
                <c:pt idx="35950">
                  <c:v>0.84970000000000001</c:v>
                </c:pt>
                <c:pt idx="35951">
                  <c:v>0.85410000000000008</c:v>
                </c:pt>
                <c:pt idx="35952">
                  <c:v>0.82340000000000002</c:v>
                </c:pt>
                <c:pt idx="35953">
                  <c:v>0.81570000000000009</c:v>
                </c:pt>
                <c:pt idx="35954">
                  <c:v>0.81420000000000003</c:v>
                </c:pt>
                <c:pt idx="35955">
                  <c:v>0.79910000000000003</c:v>
                </c:pt>
                <c:pt idx="35956">
                  <c:v>0.79459999999999997</c:v>
                </c:pt>
                <c:pt idx="35957">
                  <c:v>0.77480000000000004</c:v>
                </c:pt>
                <c:pt idx="35958">
                  <c:v>0.75640000000000007</c:v>
                </c:pt>
                <c:pt idx="35959">
                  <c:v>0.75910000000000011</c:v>
                </c:pt>
                <c:pt idx="35960">
                  <c:v>0.73850000000000005</c:v>
                </c:pt>
                <c:pt idx="35961">
                  <c:v>0.72530000000000006</c:v>
                </c:pt>
                <c:pt idx="35962">
                  <c:v>0.71440000000000003</c:v>
                </c:pt>
                <c:pt idx="35963">
                  <c:v>0.70279999999999998</c:v>
                </c:pt>
                <c:pt idx="35964">
                  <c:v>0.68170000000000008</c:v>
                </c:pt>
                <c:pt idx="35965">
                  <c:v>0.67100000000000004</c:v>
                </c:pt>
                <c:pt idx="35966">
                  <c:v>0.66100000000000003</c:v>
                </c:pt>
                <c:pt idx="35967">
                  <c:v>0.64720000000000011</c:v>
                </c:pt>
                <c:pt idx="35968">
                  <c:v>0.64270000000000005</c:v>
                </c:pt>
                <c:pt idx="35969">
                  <c:v>0.6362000000000001</c:v>
                </c:pt>
                <c:pt idx="35970">
                  <c:v>0.61450000000000005</c:v>
                </c:pt>
                <c:pt idx="35971">
                  <c:v>0.60450000000000004</c:v>
                </c:pt>
                <c:pt idx="35972">
                  <c:v>0.5807000000000001</c:v>
                </c:pt>
                <c:pt idx="35973">
                  <c:v>0.55700000000000005</c:v>
                </c:pt>
                <c:pt idx="35974">
                  <c:v>0.56530000000000002</c:v>
                </c:pt>
                <c:pt idx="35975">
                  <c:v>0.56220000000000003</c:v>
                </c:pt>
                <c:pt idx="35976">
                  <c:v>0.55570000000000008</c:v>
                </c:pt>
                <c:pt idx="35977">
                  <c:v>0.54989999999999994</c:v>
                </c:pt>
                <c:pt idx="35978">
                  <c:v>0.5403</c:v>
                </c:pt>
                <c:pt idx="35979">
                  <c:v>0.5272</c:v>
                </c:pt>
                <c:pt idx="35980">
                  <c:v>0.51840000000000008</c:v>
                </c:pt>
                <c:pt idx="35981">
                  <c:v>0.50439999999999996</c:v>
                </c:pt>
                <c:pt idx="35982">
                  <c:v>0.49710000000000004</c:v>
                </c:pt>
                <c:pt idx="35983">
                  <c:v>0.4869</c:v>
                </c:pt>
                <c:pt idx="35984">
                  <c:v>0.4819</c:v>
                </c:pt>
                <c:pt idx="35985">
                  <c:v>0.46970000000000001</c:v>
                </c:pt>
                <c:pt idx="35986">
                  <c:v>0.46750000000000003</c:v>
                </c:pt>
                <c:pt idx="35987">
                  <c:v>0.45950000000000002</c:v>
                </c:pt>
                <c:pt idx="35988">
                  <c:v>0.44930000000000003</c:v>
                </c:pt>
                <c:pt idx="35989">
                  <c:v>0.43650000000000005</c:v>
                </c:pt>
                <c:pt idx="35990">
                  <c:v>0.42949999999999999</c:v>
                </c:pt>
                <c:pt idx="35991">
                  <c:v>0.41890000000000005</c:v>
                </c:pt>
                <c:pt idx="35992">
                  <c:v>0.4138</c:v>
                </c:pt>
                <c:pt idx="35993">
                  <c:v>0.40810000000000007</c:v>
                </c:pt>
                <c:pt idx="35994">
                  <c:v>0.4012</c:v>
                </c:pt>
                <c:pt idx="35995">
                  <c:v>0.39410000000000001</c:v>
                </c:pt>
                <c:pt idx="35996">
                  <c:v>0.38950000000000001</c:v>
                </c:pt>
                <c:pt idx="35997">
                  <c:v>0.3851</c:v>
                </c:pt>
                <c:pt idx="35998">
                  <c:v>0.37330000000000002</c:v>
                </c:pt>
                <c:pt idx="35999">
                  <c:v>0.36240000000000006</c:v>
                </c:pt>
                <c:pt idx="36000">
                  <c:v>0.3513</c:v>
                </c:pt>
                <c:pt idx="36001">
                  <c:v>0.34980000000000006</c:v>
                </c:pt>
                <c:pt idx="36002">
                  <c:v>0.34</c:v>
                </c:pt>
                <c:pt idx="36003">
                  <c:v>0.33279999999999998</c:v>
                </c:pt>
                <c:pt idx="36004">
                  <c:v>0.32820000000000005</c:v>
                </c:pt>
                <c:pt idx="36005">
                  <c:v>0.32430000000000003</c:v>
                </c:pt>
                <c:pt idx="36006">
                  <c:v>0.31570000000000004</c:v>
                </c:pt>
                <c:pt idx="36007">
                  <c:v>0.30820000000000003</c:v>
                </c:pt>
                <c:pt idx="36008">
                  <c:v>0.30510000000000004</c:v>
                </c:pt>
                <c:pt idx="36009">
                  <c:v>0.30370000000000003</c:v>
                </c:pt>
                <c:pt idx="36010">
                  <c:v>0.29660000000000003</c:v>
                </c:pt>
                <c:pt idx="36011">
                  <c:v>0.28809999999999997</c:v>
                </c:pt>
                <c:pt idx="36012">
                  <c:v>0.28050000000000003</c:v>
                </c:pt>
                <c:pt idx="36013">
                  <c:v>0.28079999999999999</c:v>
                </c:pt>
                <c:pt idx="36014">
                  <c:v>0.27379999999999999</c:v>
                </c:pt>
                <c:pt idx="36015">
                  <c:v>0.2656</c:v>
                </c:pt>
                <c:pt idx="36016">
                  <c:v>0.26269999999999999</c:v>
                </c:pt>
                <c:pt idx="36017">
                  <c:v>0.25609999999999999</c:v>
                </c:pt>
                <c:pt idx="36018">
                  <c:v>0.24820000000000003</c:v>
                </c:pt>
                <c:pt idx="36019">
                  <c:v>0.24460000000000004</c:v>
                </c:pt>
                <c:pt idx="36020">
                  <c:v>0.24209999999999998</c:v>
                </c:pt>
                <c:pt idx="36021">
                  <c:v>0.24080000000000001</c:v>
                </c:pt>
                <c:pt idx="36022">
                  <c:v>0.23050000000000004</c:v>
                </c:pt>
                <c:pt idx="36023">
                  <c:v>0.22460000000000002</c:v>
                </c:pt>
                <c:pt idx="36024">
                  <c:v>0.22389999999999999</c:v>
                </c:pt>
                <c:pt idx="36025">
                  <c:v>0.21579999999999999</c:v>
                </c:pt>
                <c:pt idx="36026">
                  <c:v>0.21540000000000001</c:v>
                </c:pt>
                <c:pt idx="36027">
                  <c:v>0.2114</c:v>
                </c:pt>
                <c:pt idx="36028">
                  <c:v>0.20619999999999999</c:v>
                </c:pt>
                <c:pt idx="36029">
                  <c:v>0.19830000000000003</c:v>
                </c:pt>
                <c:pt idx="36030">
                  <c:v>0.19610000000000002</c:v>
                </c:pt>
                <c:pt idx="36031">
                  <c:v>0.1946</c:v>
                </c:pt>
                <c:pt idx="36032">
                  <c:v>0.191</c:v>
                </c:pt>
                <c:pt idx="36033">
                  <c:v>0.18920000000000001</c:v>
                </c:pt>
                <c:pt idx="36034">
                  <c:v>0.18859999999999999</c:v>
                </c:pt>
                <c:pt idx="36035">
                  <c:v>0.18360000000000001</c:v>
                </c:pt>
                <c:pt idx="36036">
                  <c:v>0.1787</c:v>
                </c:pt>
                <c:pt idx="36037">
                  <c:v>0.17370000000000002</c:v>
                </c:pt>
                <c:pt idx="36038">
                  <c:v>0.17230000000000001</c:v>
                </c:pt>
                <c:pt idx="36039">
                  <c:v>0.16990000000000002</c:v>
                </c:pt>
                <c:pt idx="36040">
                  <c:v>0.1623</c:v>
                </c:pt>
                <c:pt idx="36041">
                  <c:v>0.16350000000000001</c:v>
                </c:pt>
                <c:pt idx="36042">
                  <c:v>0.1555</c:v>
                </c:pt>
                <c:pt idx="36043">
                  <c:v>0.15300000000000002</c:v>
                </c:pt>
                <c:pt idx="36044">
                  <c:v>0.1525</c:v>
                </c:pt>
                <c:pt idx="36045">
                  <c:v>0.14630000000000001</c:v>
                </c:pt>
                <c:pt idx="36046">
                  <c:v>0.14510000000000001</c:v>
                </c:pt>
                <c:pt idx="36047">
                  <c:v>0.14450000000000002</c:v>
                </c:pt>
                <c:pt idx="36048">
                  <c:v>0.1429</c:v>
                </c:pt>
                <c:pt idx="36049">
                  <c:v>0.13970000000000002</c:v>
                </c:pt>
                <c:pt idx="36050">
                  <c:v>0.13340000000000002</c:v>
                </c:pt>
                <c:pt idx="36051">
                  <c:v>0.1333</c:v>
                </c:pt>
                <c:pt idx="36052">
                  <c:v>0.13100000000000001</c:v>
                </c:pt>
                <c:pt idx="36053">
                  <c:v>0.1333</c:v>
                </c:pt>
                <c:pt idx="36054">
                  <c:v>0.13020000000000001</c:v>
                </c:pt>
                <c:pt idx="36055">
                  <c:v>0.12709999999999999</c:v>
                </c:pt>
                <c:pt idx="36056">
                  <c:v>0.12250000000000001</c:v>
                </c:pt>
                <c:pt idx="36057">
                  <c:v>0.12270000000000002</c:v>
                </c:pt>
                <c:pt idx="36058">
                  <c:v>0.12250000000000001</c:v>
                </c:pt>
                <c:pt idx="36059">
                  <c:v>0.11499999999999999</c:v>
                </c:pt>
                <c:pt idx="36060">
                  <c:v>0.11230000000000001</c:v>
                </c:pt>
                <c:pt idx="36061">
                  <c:v>0.12330000000000002</c:v>
                </c:pt>
                <c:pt idx="36062">
                  <c:v>0.11750000000000001</c:v>
                </c:pt>
                <c:pt idx="36063">
                  <c:v>0.1162</c:v>
                </c:pt>
                <c:pt idx="36064">
                  <c:v>0.11359999999999999</c:v>
                </c:pt>
                <c:pt idx="36065">
                  <c:v>0.1159</c:v>
                </c:pt>
                <c:pt idx="36066">
                  <c:v>0.11459999999999999</c:v>
                </c:pt>
                <c:pt idx="36067">
                  <c:v>0.10940000000000001</c:v>
                </c:pt>
                <c:pt idx="36068">
                  <c:v>0.10520000000000002</c:v>
                </c:pt>
                <c:pt idx="36069">
                  <c:v>0.10940000000000001</c:v>
                </c:pt>
                <c:pt idx="36070">
                  <c:v>0.1081</c:v>
                </c:pt>
                <c:pt idx="36071">
                  <c:v>0.11070000000000001</c:v>
                </c:pt>
                <c:pt idx="36072">
                  <c:v>0.11230000000000001</c:v>
                </c:pt>
                <c:pt idx="36073">
                  <c:v>0.11940000000000001</c:v>
                </c:pt>
                <c:pt idx="36074">
                  <c:v>0.11650000000000001</c:v>
                </c:pt>
                <c:pt idx="36075">
                  <c:v>0.11570000000000001</c:v>
                </c:pt>
                <c:pt idx="36076">
                  <c:v>0.12170000000000002</c:v>
                </c:pt>
                <c:pt idx="36077">
                  <c:v>0.12180000000000001</c:v>
                </c:pt>
                <c:pt idx="36078">
                  <c:v>0.1208</c:v>
                </c:pt>
                <c:pt idx="36079">
                  <c:v>0.11890000000000001</c:v>
                </c:pt>
                <c:pt idx="36080">
                  <c:v>0.12240000000000001</c:v>
                </c:pt>
                <c:pt idx="36081">
                  <c:v>0.12570000000000001</c:v>
                </c:pt>
                <c:pt idx="36082">
                  <c:v>0.12509999999999999</c:v>
                </c:pt>
                <c:pt idx="36083">
                  <c:v>0.12709999999999999</c:v>
                </c:pt>
                <c:pt idx="36084">
                  <c:v>0.12670000000000001</c:v>
                </c:pt>
                <c:pt idx="36085">
                  <c:v>0.12380000000000001</c:v>
                </c:pt>
                <c:pt idx="36086">
                  <c:v>0.12490000000000001</c:v>
                </c:pt>
                <c:pt idx="36087">
                  <c:v>0.12889999999999999</c:v>
                </c:pt>
                <c:pt idx="36088">
                  <c:v>0.1318</c:v>
                </c:pt>
                <c:pt idx="36089">
                  <c:v>0.13700000000000001</c:v>
                </c:pt>
                <c:pt idx="36090">
                  <c:v>0.14280000000000001</c:v>
                </c:pt>
                <c:pt idx="36091">
                  <c:v>0.1492</c:v>
                </c:pt>
                <c:pt idx="36092">
                  <c:v>0.15680000000000002</c:v>
                </c:pt>
                <c:pt idx="36093">
                  <c:v>0.16490000000000002</c:v>
                </c:pt>
                <c:pt idx="36094">
                  <c:v>0.17190000000000003</c:v>
                </c:pt>
                <c:pt idx="36095">
                  <c:v>0.18380000000000002</c:v>
                </c:pt>
                <c:pt idx="36096">
                  <c:v>0.20120000000000002</c:v>
                </c:pt>
                <c:pt idx="36097">
                  <c:v>0.21560000000000001</c:v>
                </c:pt>
                <c:pt idx="36098">
                  <c:v>0.2351</c:v>
                </c:pt>
                <c:pt idx="36099">
                  <c:v>0.25680000000000003</c:v>
                </c:pt>
                <c:pt idx="36100">
                  <c:v>0.2893</c:v>
                </c:pt>
                <c:pt idx="36101">
                  <c:v>0.30330000000000001</c:v>
                </c:pt>
                <c:pt idx="36102">
                  <c:v>0.32100000000000001</c:v>
                </c:pt>
                <c:pt idx="36103">
                  <c:v>0.33830000000000005</c:v>
                </c:pt>
                <c:pt idx="36104">
                  <c:v>0.3649</c:v>
                </c:pt>
                <c:pt idx="36105">
                  <c:v>0.38800000000000001</c:v>
                </c:pt>
                <c:pt idx="36106">
                  <c:v>0.41769999999999996</c:v>
                </c:pt>
                <c:pt idx="36107">
                  <c:v>0.45220000000000005</c:v>
                </c:pt>
                <c:pt idx="36108">
                  <c:v>0.47240000000000004</c:v>
                </c:pt>
                <c:pt idx="36109">
                  <c:v>0.49219999999999997</c:v>
                </c:pt>
                <c:pt idx="36110">
                  <c:v>0.51660000000000006</c:v>
                </c:pt>
                <c:pt idx="36111">
                  <c:v>0.56890000000000007</c:v>
                </c:pt>
                <c:pt idx="36112">
                  <c:v>0.6048</c:v>
                </c:pt>
                <c:pt idx="36113">
                  <c:v>0.65080000000000005</c:v>
                </c:pt>
                <c:pt idx="36114">
                  <c:v>0.72330000000000005</c:v>
                </c:pt>
                <c:pt idx="36115">
                  <c:v>0.78750000000000009</c:v>
                </c:pt>
                <c:pt idx="36116">
                  <c:v>0.8842000000000001</c:v>
                </c:pt>
                <c:pt idx="36117">
                  <c:v>0.92500000000000004</c:v>
                </c:pt>
                <c:pt idx="36118">
                  <c:v>1.1256000000000002</c:v>
                </c:pt>
                <c:pt idx="36119">
                  <c:v>1.3248</c:v>
                </c:pt>
                <c:pt idx="36120">
                  <c:v>1.3819000000000001</c:v>
                </c:pt>
                <c:pt idx="36121">
                  <c:v>1.3940000000000001</c:v>
                </c:pt>
                <c:pt idx="36122">
                  <c:v>1.4611000000000001</c:v>
                </c:pt>
                <c:pt idx="36123">
                  <c:v>1.5365000000000002</c:v>
                </c:pt>
                <c:pt idx="36124">
                  <c:v>1.6113</c:v>
                </c:pt>
                <c:pt idx="36125">
                  <c:v>1.6600999999999999</c:v>
                </c:pt>
                <c:pt idx="36126">
                  <c:v>1.6360000000000001</c:v>
                </c:pt>
                <c:pt idx="36127">
                  <c:v>1.6997</c:v>
                </c:pt>
                <c:pt idx="36128">
                  <c:v>1.7642</c:v>
                </c:pt>
                <c:pt idx="36129">
                  <c:v>1.7369000000000001</c:v>
                </c:pt>
                <c:pt idx="36130">
                  <c:v>1.8457000000000001</c:v>
                </c:pt>
                <c:pt idx="36131">
                  <c:v>1.8913000000000002</c:v>
                </c:pt>
                <c:pt idx="36132">
                  <c:v>1.9742999999999999</c:v>
                </c:pt>
                <c:pt idx="36133">
                  <c:v>2.0265999999999997</c:v>
                </c:pt>
                <c:pt idx="36134">
                  <c:v>2.0914000000000001</c:v>
                </c:pt>
                <c:pt idx="36135">
                  <c:v>2.1209000000000002</c:v>
                </c:pt>
                <c:pt idx="36136">
                  <c:v>2.1821999999999999</c:v>
                </c:pt>
                <c:pt idx="36137">
                  <c:v>2.1905000000000001</c:v>
                </c:pt>
                <c:pt idx="36138">
                  <c:v>2.2336</c:v>
                </c:pt>
                <c:pt idx="36139">
                  <c:v>2.2309000000000001</c:v>
                </c:pt>
                <c:pt idx="36140">
                  <c:v>2.2879</c:v>
                </c:pt>
                <c:pt idx="36141">
                  <c:v>2.3104</c:v>
                </c:pt>
                <c:pt idx="36142">
                  <c:v>2.3449000000000004</c:v>
                </c:pt>
                <c:pt idx="36143">
                  <c:v>2.3807</c:v>
                </c:pt>
                <c:pt idx="36144">
                  <c:v>2.4485000000000001</c:v>
                </c:pt>
                <c:pt idx="36145">
                  <c:v>2.4511000000000003</c:v>
                </c:pt>
                <c:pt idx="36146">
                  <c:v>2.4733000000000001</c:v>
                </c:pt>
                <c:pt idx="36147">
                  <c:v>2.4477000000000002</c:v>
                </c:pt>
                <c:pt idx="36148">
                  <c:v>2.4436</c:v>
                </c:pt>
                <c:pt idx="36149">
                  <c:v>2.5013000000000005</c:v>
                </c:pt>
                <c:pt idx="36150">
                  <c:v>2.5547000000000004</c:v>
                </c:pt>
                <c:pt idx="36151">
                  <c:v>2.5660000000000003</c:v>
                </c:pt>
                <c:pt idx="36152">
                  <c:v>2.5431000000000004</c:v>
                </c:pt>
                <c:pt idx="36153">
                  <c:v>2.6055000000000001</c:v>
                </c:pt>
                <c:pt idx="36154">
                  <c:v>2.5913000000000004</c:v>
                </c:pt>
                <c:pt idx="36155">
                  <c:v>2.5863</c:v>
                </c:pt>
                <c:pt idx="36156">
                  <c:v>2.6748000000000003</c:v>
                </c:pt>
                <c:pt idx="36157">
                  <c:v>2.7032000000000003</c:v>
                </c:pt>
                <c:pt idx="36158">
                  <c:v>2.738</c:v>
                </c:pt>
                <c:pt idx="36159">
                  <c:v>2.7395</c:v>
                </c:pt>
                <c:pt idx="36160">
                  <c:v>2.8142</c:v>
                </c:pt>
                <c:pt idx="36161">
                  <c:v>2.8003</c:v>
                </c:pt>
                <c:pt idx="36162">
                  <c:v>2.7164999999999999</c:v>
                </c:pt>
                <c:pt idx="36163">
                  <c:v>2.7928000000000002</c:v>
                </c:pt>
                <c:pt idx="36164">
                  <c:v>2.7921</c:v>
                </c:pt>
                <c:pt idx="36165">
                  <c:v>2.8144</c:v>
                </c:pt>
                <c:pt idx="36166">
                  <c:v>2.7875000000000001</c:v>
                </c:pt>
                <c:pt idx="36167">
                  <c:v>2.8427000000000002</c:v>
                </c:pt>
                <c:pt idx="36168">
                  <c:v>2.8283000000000005</c:v>
                </c:pt>
                <c:pt idx="36169">
                  <c:v>2.8450000000000002</c:v>
                </c:pt>
                <c:pt idx="36170">
                  <c:v>2.8428000000000004</c:v>
                </c:pt>
                <c:pt idx="36171">
                  <c:v>2.8584000000000001</c:v>
                </c:pt>
                <c:pt idx="36172">
                  <c:v>2.8574000000000002</c:v>
                </c:pt>
                <c:pt idx="36173">
                  <c:v>2.8427000000000002</c:v>
                </c:pt>
                <c:pt idx="36174">
                  <c:v>2.8717000000000001</c:v>
                </c:pt>
                <c:pt idx="36175">
                  <c:v>2.8733000000000004</c:v>
                </c:pt>
                <c:pt idx="36176">
                  <c:v>2.8713000000000002</c:v>
                </c:pt>
                <c:pt idx="36177">
                  <c:v>2.8800000000000003</c:v>
                </c:pt>
                <c:pt idx="36178">
                  <c:v>2.8729</c:v>
                </c:pt>
                <c:pt idx="36179">
                  <c:v>2.8424</c:v>
                </c:pt>
                <c:pt idx="36180">
                  <c:v>2.8317000000000001</c:v>
                </c:pt>
                <c:pt idx="36181">
                  <c:v>2.8239999999999998</c:v>
                </c:pt>
                <c:pt idx="36182">
                  <c:v>2.8340000000000001</c:v>
                </c:pt>
                <c:pt idx="36183">
                  <c:v>2.8151000000000002</c:v>
                </c:pt>
                <c:pt idx="36184">
                  <c:v>2.7947000000000002</c:v>
                </c:pt>
                <c:pt idx="36185">
                  <c:v>2.7966000000000002</c:v>
                </c:pt>
                <c:pt idx="36186">
                  <c:v>2.7878000000000003</c:v>
                </c:pt>
                <c:pt idx="36187">
                  <c:v>2.7774000000000001</c:v>
                </c:pt>
                <c:pt idx="36188">
                  <c:v>2.7437000000000005</c:v>
                </c:pt>
                <c:pt idx="36189">
                  <c:v>2.657</c:v>
                </c:pt>
                <c:pt idx="36190">
                  <c:v>2.6832000000000003</c:v>
                </c:pt>
                <c:pt idx="36191">
                  <c:v>2.6625000000000001</c:v>
                </c:pt>
                <c:pt idx="36192">
                  <c:v>2.6660000000000004</c:v>
                </c:pt>
                <c:pt idx="36193">
                  <c:v>2.5585000000000004</c:v>
                </c:pt>
                <c:pt idx="36194">
                  <c:v>2.4913000000000003</c:v>
                </c:pt>
                <c:pt idx="36195">
                  <c:v>2.5035000000000003</c:v>
                </c:pt>
                <c:pt idx="36196">
                  <c:v>2.3603000000000001</c:v>
                </c:pt>
                <c:pt idx="36197">
                  <c:v>2.3538000000000001</c:v>
                </c:pt>
                <c:pt idx="36198">
                  <c:v>2.327</c:v>
                </c:pt>
                <c:pt idx="36199">
                  <c:v>2.5082000000000004</c:v>
                </c:pt>
                <c:pt idx="36200">
                  <c:v>2.3960000000000004</c:v>
                </c:pt>
                <c:pt idx="36201">
                  <c:v>2.2032000000000003</c:v>
                </c:pt>
                <c:pt idx="36202">
                  <c:v>2.2555000000000001</c:v>
                </c:pt>
                <c:pt idx="36203">
                  <c:v>2.1669</c:v>
                </c:pt>
                <c:pt idx="36204">
                  <c:v>2.0958000000000001</c:v>
                </c:pt>
                <c:pt idx="36205">
                  <c:v>2.1038000000000001</c:v>
                </c:pt>
                <c:pt idx="36206">
                  <c:v>2.0863</c:v>
                </c:pt>
                <c:pt idx="36207">
                  <c:v>2.0865</c:v>
                </c:pt>
                <c:pt idx="36208">
                  <c:v>2.0962000000000001</c:v>
                </c:pt>
                <c:pt idx="36209">
                  <c:v>2.0425</c:v>
                </c:pt>
                <c:pt idx="36210">
                  <c:v>2.1206</c:v>
                </c:pt>
                <c:pt idx="36211">
                  <c:v>2.0079000000000002</c:v>
                </c:pt>
                <c:pt idx="36212">
                  <c:v>1.9573</c:v>
                </c:pt>
                <c:pt idx="36213">
                  <c:v>1.9599000000000002</c:v>
                </c:pt>
                <c:pt idx="36214">
                  <c:v>1.9014</c:v>
                </c:pt>
                <c:pt idx="36215">
                  <c:v>1.8376000000000001</c:v>
                </c:pt>
                <c:pt idx="36216">
                  <c:v>1.7364000000000002</c:v>
                </c:pt>
                <c:pt idx="36217">
                  <c:v>1.7037</c:v>
                </c:pt>
                <c:pt idx="36218">
                  <c:v>1.7477</c:v>
                </c:pt>
                <c:pt idx="36219">
                  <c:v>1.7230000000000001</c:v>
                </c:pt>
                <c:pt idx="36220">
                  <c:v>1.7256</c:v>
                </c:pt>
                <c:pt idx="36221">
                  <c:v>1.5028000000000001</c:v>
                </c:pt>
                <c:pt idx="36222">
                  <c:v>1.3799000000000001</c:v>
                </c:pt>
                <c:pt idx="36223">
                  <c:v>1.2783</c:v>
                </c:pt>
                <c:pt idx="36224">
                  <c:v>1.2575000000000001</c:v>
                </c:pt>
                <c:pt idx="36225">
                  <c:v>1.2295</c:v>
                </c:pt>
                <c:pt idx="36226">
                  <c:v>1.202</c:v>
                </c:pt>
                <c:pt idx="36227">
                  <c:v>1.1835000000000002</c:v>
                </c:pt>
                <c:pt idx="36228">
                  <c:v>1.1411</c:v>
                </c:pt>
                <c:pt idx="36229">
                  <c:v>1.1137000000000001</c:v>
                </c:pt>
                <c:pt idx="36230">
                  <c:v>1.1084000000000001</c:v>
                </c:pt>
                <c:pt idx="36231">
                  <c:v>1.0847</c:v>
                </c:pt>
                <c:pt idx="36232">
                  <c:v>1.0743</c:v>
                </c:pt>
                <c:pt idx="36233">
                  <c:v>1.0371000000000001</c:v>
                </c:pt>
                <c:pt idx="36234">
                  <c:v>1.0227999999999999</c:v>
                </c:pt>
                <c:pt idx="36235">
                  <c:v>1.0230000000000001</c:v>
                </c:pt>
                <c:pt idx="36236">
                  <c:v>0.97970000000000013</c:v>
                </c:pt>
                <c:pt idx="36237">
                  <c:v>0.95299999999999996</c:v>
                </c:pt>
                <c:pt idx="36238">
                  <c:v>0.9537000000000001</c:v>
                </c:pt>
                <c:pt idx="36239">
                  <c:v>0.9234</c:v>
                </c:pt>
                <c:pt idx="36240">
                  <c:v>0.90510000000000002</c:v>
                </c:pt>
                <c:pt idx="36241">
                  <c:v>0.90950000000000009</c:v>
                </c:pt>
                <c:pt idx="36242">
                  <c:v>0.89849999999999997</c:v>
                </c:pt>
                <c:pt idx="36243">
                  <c:v>0.86809999999999998</c:v>
                </c:pt>
                <c:pt idx="36244">
                  <c:v>0.87370000000000003</c:v>
                </c:pt>
                <c:pt idx="36245">
                  <c:v>0.85460000000000003</c:v>
                </c:pt>
                <c:pt idx="36246">
                  <c:v>0.86359999999999992</c:v>
                </c:pt>
                <c:pt idx="36247">
                  <c:v>0.82790000000000008</c:v>
                </c:pt>
                <c:pt idx="36248">
                  <c:v>0.80790000000000006</c:v>
                </c:pt>
                <c:pt idx="36249">
                  <c:v>0.81769999999999998</c:v>
                </c:pt>
                <c:pt idx="36250">
                  <c:v>0.77360000000000007</c:v>
                </c:pt>
                <c:pt idx="36251">
                  <c:v>0.77310000000000001</c:v>
                </c:pt>
                <c:pt idx="36252">
                  <c:v>0.75260000000000005</c:v>
                </c:pt>
                <c:pt idx="36253">
                  <c:v>0.76730000000000009</c:v>
                </c:pt>
                <c:pt idx="36254">
                  <c:v>0.75209999999999999</c:v>
                </c:pt>
                <c:pt idx="36255">
                  <c:v>0.72030000000000005</c:v>
                </c:pt>
                <c:pt idx="36256">
                  <c:v>0.71479999999999999</c:v>
                </c:pt>
                <c:pt idx="36257">
                  <c:v>0.68400000000000005</c:v>
                </c:pt>
                <c:pt idx="36258">
                  <c:v>0.65910000000000002</c:v>
                </c:pt>
                <c:pt idx="36259">
                  <c:v>0.64790000000000003</c:v>
                </c:pt>
                <c:pt idx="36260">
                  <c:v>0.66180000000000005</c:v>
                </c:pt>
                <c:pt idx="36261">
                  <c:v>0.66239999999999999</c:v>
                </c:pt>
                <c:pt idx="36262">
                  <c:v>0.65800000000000003</c:v>
                </c:pt>
                <c:pt idx="36263">
                  <c:v>0.63949999999999996</c:v>
                </c:pt>
                <c:pt idx="36264">
                  <c:v>0.63790000000000002</c:v>
                </c:pt>
                <c:pt idx="36265">
                  <c:v>0.6291000000000001</c:v>
                </c:pt>
                <c:pt idx="36266">
                  <c:v>0.61080000000000001</c:v>
                </c:pt>
                <c:pt idx="36267">
                  <c:v>0.60309999999999997</c:v>
                </c:pt>
                <c:pt idx="36268">
                  <c:v>0.59179999999999999</c:v>
                </c:pt>
                <c:pt idx="36269">
                  <c:v>0.59409999999999996</c:v>
                </c:pt>
                <c:pt idx="36270">
                  <c:v>0.58609999999999995</c:v>
                </c:pt>
                <c:pt idx="36271">
                  <c:v>0.57610000000000006</c:v>
                </c:pt>
                <c:pt idx="36272">
                  <c:v>0.57000000000000006</c:v>
                </c:pt>
                <c:pt idx="36273">
                  <c:v>0.5595</c:v>
                </c:pt>
                <c:pt idx="36274">
                  <c:v>0.54320000000000002</c:v>
                </c:pt>
                <c:pt idx="36275">
                  <c:v>0.53810000000000002</c:v>
                </c:pt>
                <c:pt idx="36276">
                  <c:v>0.53110000000000002</c:v>
                </c:pt>
                <c:pt idx="36277">
                  <c:v>0.52759999999999996</c:v>
                </c:pt>
                <c:pt idx="36278">
                  <c:v>0.51970000000000005</c:v>
                </c:pt>
                <c:pt idx="36279">
                  <c:v>0.51119999999999999</c:v>
                </c:pt>
                <c:pt idx="36280">
                  <c:v>0.503</c:v>
                </c:pt>
                <c:pt idx="36281">
                  <c:v>0.49070000000000003</c:v>
                </c:pt>
                <c:pt idx="36282">
                  <c:v>0.4824</c:v>
                </c:pt>
                <c:pt idx="36283">
                  <c:v>0.47249999999999998</c:v>
                </c:pt>
                <c:pt idx="36284">
                  <c:v>0.46790000000000004</c:v>
                </c:pt>
                <c:pt idx="36285">
                  <c:v>0.45850000000000002</c:v>
                </c:pt>
                <c:pt idx="36286">
                  <c:v>0.45240000000000002</c:v>
                </c:pt>
                <c:pt idx="36287">
                  <c:v>0.44989999999999997</c:v>
                </c:pt>
                <c:pt idx="36288">
                  <c:v>0.4451</c:v>
                </c:pt>
                <c:pt idx="36289">
                  <c:v>0.434</c:v>
                </c:pt>
                <c:pt idx="36290">
                  <c:v>0.42800000000000005</c:v>
                </c:pt>
                <c:pt idx="36291">
                  <c:v>0.41950000000000004</c:v>
                </c:pt>
                <c:pt idx="36292">
                  <c:v>0.41300000000000003</c:v>
                </c:pt>
                <c:pt idx="36293">
                  <c:v>0.40610000000000002</c:v>
                </c:pt>
                <c:pt idx="36294">
                  <c:v>0.39510000000000001</c:v>
                </c:pt>
                <c:pt idx="36295">
                  <c:v>0.39070000000000005</c:v>
                </c:pt>
                <c:pt idx="36296">
                  <c:v>0.38300000000000001</c:v>
                </c:pt>
                <c:pt idx="36297">
                  <c:v>0.38080000000000003</c:v>
                </c:pt>
                <c:pt idx="36298">
                  <c:v>0.37740000000000001</c:v>
                </c:pt>
                <c:pt idx="36299">
                  <c:v>0.36970000000000003</c:v>
                </c:pt>
                <c:pt idx="36300">
                  <c:v>0.37010000000000004</c:v>
                </c:pt>
                <c:pt idx="36301">
                  <c:v>0.36610000000000004</c:v>
                </c:pt>
                <c:pt idx="36302">
                  <c:v>0.3609</c:v>
                </c:pt>
                <c:pt idx="36303">
                  <c:v>0.35810000000000003</c:v>
                </c:pt>
                <c:pt idx="36304">
                  <c:v>0.34889999999999999</c:v>
                </c:pt>
                <c:pt idx="36305">
                  <c:v>0.34050000000000002</c:v>
                </c:pt>
                <c:pt idx="36306">
                  <c:v>0.33780000000000004</c:v>
                </c:pt>
                <c:pt idx="36307">
                  <c:v>0.33650000000000002</c:v>
                </c:pt>
                <c:pt idx="36308">
                  <c:v>0.32850000000000001</c:v>
                </c:pt>
                <c:pt idx="36309">
                  <c:v>0.32180000000000003</c:v>
                </c:pt>
                <c:pt idx="36310">
                  <c:v>0.31720000000000004</c:v>
                </c:pt>
                <c:pt idx="36311">
                  <c:v>0.31659999999999999</c:v>
                </c:pt>
                <c:pt idx="36312">
                  <c:v>0.31150000000000005</c:v>
                </c:pt>
                <c:pt idx="36313">
                  <c:v>0.30720000000000003</c:v>
                </c:pt>
                <c:pt idx="36314">
                  <c:v>0.29960000000000003</c:v>
                </c:pt>
                <c:pt idx="36315">
                  <c:v>0.2923</c:v>
                </c:pt>
                <c:pt idx="36316">
                  <c:v>0.29140000000000005</c:v>
                </c:pt>
                <c:pt idx="36317">
                  <c:v>0.28989999999999999</c:v>
                </c:pt>
                <c:pt idx="36318">
                  <c:v>0.28660000000000002</c:v>
                </c:pt>
                <c:pt idx="36319">
                  <c:v>0.2848</c:v>
                </c:pt>
                <c:pt idx="36320">
                  <c:v>0.28389999999999999</c:v>
                </c:pt>
                <c:pt idx="36321">
                  <c:v>0.28300000000000003</c:v>
                </c:pt>
                <c:pt idx="36322">
                  <c:v>0.28439999999999999</c:v>
                </c:pt>
                <c:pt idx="36323">
                  <c:v>0.28360000000000002</c:v>
                </c:pt>
                <c:pt idx="36324">
                  <c:v>0.2787</c:v>
                </c:pt>
                <c:pt idx="36325">
                  <c:v>0.27639999999999998</c:v>
                </c:pt>
                <c:pt idx="36326">
                  <c:v>0.26840000000000003</c:v>
                </c:pt>
                <c:pt idx="36327">
                  <c:v>0.26650000000000001</c:v>
                </c:pt>
                <c:pt idx="36328">
                  <c:v>0.26340000000000002</c:v>
                </c:pt>
                <c:pt idx="36329">
                  <c:v>0.25640000000000002</c:v>
                </c:pt>
                <c:pt idx="36330">
                  <c:v>0.25009999999999999</c:v>
                </c:pt>
                <c:pt idx="36331">
                  <c:v>0.25470000000000004</c:v>
                </c:pt>
                <c:pt idx="36332">
                  <c:v>0.25070000000000003</c:v>
                </c:pt>
                <c:pt idx="36333">
                  <c:v>0.24729999999999999</c:v>
                </c:pt>
                <c:pt idx="36334">
                  <c:v>0.24590000000000001</c:v>
                </c:pt>
                <c:pt idx="36335">
                  <c:v>0.24</c:v>
                </c:pt>
                <c:pt idx="36336">
                  <c:v>0.23430000000000001</c:v>
                </c:pt>
                <c:pt idx="36337">
                  <c:v>0.2331</c:v>
                </c:pt>
                <c:pt idx="36338">
                  <c:v>0.23210000000000003</c:v>
                </c:pt>
                <c:pt idx="36339">
                  <c:v>0.2298</c:v>
                </c:pt>
                <c:pt idx="36340">
                  <c:v>0.22660000000000002</c:v>
                </c:pt>
                <c:pt idx="36341">
                  <c:v>0.22389999999999999</c:v>
                </c:pt>
                <c:pt idx="36342">
                  <c:v>0.21940000000000001</c:v>
                </c:pt>
                <c:pt idx="36343">
                  <c:v>0.21640000000000004</c:v>
                </c:pt>
                <c:pt idx="36344">
                  <c:v>0.21800000000000003</c:v>
                </c:pt>
                <c:pt idx="36345">
                  <c:v>0.21779999999999999</c:v>
                </c:pt>
                <c:pt idx="36346">
                  <c:v>0.21600000000000003</c:v>
                </c:pt>
                <c:pt idx="36347">
                  <c:v>0.20930000000000001</c:v>
                </c:pt>
                <c:pt idx="36348">
                  <c:v>0.20430000000000004</c:v>
                </c:pt>
                <c:pt idx="36349">
                  <c:v>0.20400000000000001</c:v>
                </c:pt>
                <c:pt idx="36350">
                  <c:v>0.20219999999999999</c:v>
                </c:pt>
                <c:pt idx="36351">
                  <c:v>0.20110000000000003</c:v>
                </c:pt>
                <c:pt idx="36352">
                  <c:v>0.20110000000000003</c:v>
                </c:pt>
                <c:pt idx="36353">
                  <c:v>0.19820000000000002</c:v>
                </c:pt>
                <c:pt idx="36354">
                  <c:v>0.19910000000000003</c:v>
                </c:pt>
                <c:pt idx="36355">
                  <c:v>0.1976</c:v>
                </c:pt>
                <c:pt idx="36356">
                  <c:v>0.19790000000000002</c:v>
                </c:pt>
                <c:pt idx="36357">
                  <c:v>0.2</c:v>
                </c:pt>
                <c:pt idx="36358">
                  <c:v>0.2014</c:v>
                </c:pt>
                <c:pt idx="36359">
                  <c:v>0.20270000000000002</c:v>
                </c:pt>
                <c:pt idx="36360">
                  <c:v>0.2014</c:v>
                </c:pt>
                <c:pt idx="36361">
                  <c:v>0.19770000000000001</c:v>
                </c:pt>
                <c:pt idx="36362">
                  <c:v>0.19940000000000002</c:v>
                </c:pt>
                <c:pt idx="36363">
                  <c:v>0.1966</c:v>
                </c:pt>
                <c:pt idx="36364">
                  <c:v>0.19540000000000002</c:v>
                </c:pt>
                <c:pt idx="36365">
                  <c:v>0.1946</c:v>
                </c:pt>
                <c:pt idx="36366">
                  <c:v>0.19540000000000002</c:v>
                </c:pt>
                <c:pt idx="36367">
                  <c:v>0.1978</c:v>
                </c:pt>
                <c:pt idx="36368">
                  <c:v>0.19640000000000002</c:v>
                </c:pt>
                <c:pt idx="36369">
                  <c:v>0.19730000000000003</c:v>
                </c:pt>
                <c:pt idx="36370">
                  <c:v>0.19930000000000003</c:v>
                </c:pt>
                <c:pt idx="36371">
                  <c:v>0.19510000000000002</c:v>
                </c:pt>
                <c:pt idx="36372">
                  <c:v>0.19490000000000002</c:v>
                </c:pt>
                <c:pt idx="36373">
                  <c:v>0.19870000000000002</c:v>
                </c:pt>
                <c:pt idx="36374">
                  <c:v>0.19950000000000001</c:v>
                </c:pt>
                <c:pt idx="36375">
                  <c:v>0.2009</c:v>
                </c:pt>
                <c:pt idx="36376">
                  <c:v>0.20610000000000001</c:v>
                </c:pt>
                <c:pt idx="36377">
                  <c:v>0.21230000000000004</c:v>
                </c:pt>
                <c:pt idx="36378">
                  <c:v>0.2142</c:v>
                </c:pt>
                <c:pt idx="36379">
                  <c:v>0.21820000000000001</c:v>
                </c:pt>
                <c:pt idx="36380">
                  <c:v>0.2331</c:v>
                </c:pt>
                <c:pt idx="36381">
                  <c:v>0.24209999999999998</c:v>
                </c:pt>
                <c:pt idx="36382">
                  <c:v>0.26869999999999999</c:v>
                </c:pt>
                <c:pt idx="36383">
                  <c:v>0.29620000000000002</c:v>
                </c:pt>
                <c:pt idx="36384">
                  <c:v>0.31290000000000001</c:v>
                </c:pt>
                <c:pt idx="36385">
                  <c:v>0.32820000000000005</c:v>
                </c:pt>
                <c:pt idx="36386">
                  <c:v>0.36730000000000002</c:v>
                </c:pt>
                <c:pt idx="36387">
                  <c:v>0.3977</c:v>
                </c:pt>
                <c:pt idx="36388">
                  <c:v>0.43760000000000004</c:v>
                </c:pt>
                <c:pt idx="36389">
                  <c:v>0.45570000000000005</c:v>
                </c:pt>
                <c:pt idx="36390">
                  <c:v>0.47439999999999999</c:v>
                </c:pt>
                <c:pt idx="36391">
                  <c:v>0.47610000000000002</c:v>
                </c:pt>
                <c:pt idx="36392">
                  <c:v>0.49780000000000002</c:v>
                </c:pt>
                <c:pt idx="36393">
                  <c:v>0.50750000000000006</c:v>
                </c:pt>
                <c:pt idx="36394">
                  <c:v>0.53490000000000004</c:v>
                </c:pt>
                <c:pt idx="36395">
                  <c:v>0.58330000000000004</c:v>
                </c:pt>
                <c:pt idx="36396">
                  <c:v>0.59540000000000004</c:v>
                </c:pt>
                <c:pt idx="36397">
                  <c:v>0.59440000000000004</c:v>
                </c:pt>
                <c:pt idx="36398">
                  <c:v>0.61030000000000006</c:v>
                </c:pt>
                <c:pt idx="36399">
                  <c:v>0.65549999999999997</c:v>
                </c:pt>
                <c:pt idx="36400">
                  <c:v>0.76560000000000006</c:v>
                </c:pt>
                <c:pt idx="36401">
                  <c:v>0.83089999999999997</c:v>
                </c:pt>
                <c:pt idx="36402">
                  <c:v>0.86680000000000001</c:v>
                </c:pt>
                <c:pt idx="36403">
                  <c:v>0.84710000000000008</c:v>
                </c:pt>
                <c:pt idx="36404">
                  <c:v>0.84109999999999996</c:v>
                </c:pt>
                <c:pt idx="36405">
                  <c:v>1.0378000000000001</c:v>
                </c:pt>
                <c:pt idx="36406">
                  <c:v>1.1415</c:v>
                </c:pt>
                <c:pt idx="36407">
                  <c:v>1.1413</c:v>
                </c:pt>
                <c:pt idx="36408">
                  <c:v>1.3748</c:v>
                </c:pt>
                <c:pt idx="36409">
                  <c:v>1.5131000000000001</c:v>
                </c:pt>
                <c:pt idx="36410">
                  <c:v>1.5832000000000002</c:v>
                </c:pt>
                <c:pt idx="36411">
                  <c:v>1.7296</c:v>
                </c:pt>
                <c:pt idx="36412">
                  <c:v>1.9321999999999999</c:v>
                </c:pt>
                <c:pt idx="36413">
                  <c:v>2.0763000000000003</c:v>
                </c:pt>
                <c:pt idx="36414">
                  <c:v>2.0806999999999998</c:v>
                </c:pt>
                <c:pt idx="36415">
                  <c:v>2.1369000000000002</c:v>
                </c:pt>
                <c:pt idx="36416">
                  <c:v>2.2040999999999999</c:v>
                </c:pt>
                <c:pt idx="36417">
                  <c:v>2.3954999999999997</c:v>
                </c:pt>
                <c:pt idx="36418">
                  <c:v>2.4643000000000002</c:v>
                </c:pt>
                <c:pt idx="36419">
                  <c:v>2.5078</c:v>
                </c:pt>
                <c:pt idx="36420">
                  <c:v>2.6439000000000004</c:v>
                </c:pt>
                <c:pt idx="36421">
                  <c:v>2.6974</c:v>
                </c:pt>
                <c:pt idx="36422">
                  <c:v>2.7948000000000004</c:v>
                </c:pt>
                <c:pt idx="36423">
                  <c:v>2.8005</c:v>
                </c:pt>
                <c:pt idx="36424">
                  <c:v>2.8580000000000001</c:v>
                </c:pt>
                <c:pt idx="36425">
                  <c:v>2.9199000000000002</c:v>
                </c:pt>
                <c:pt idx="36426">
                  <c:v>2.8799000000000001</c:v>
                </c:pt>
                <c:pt idx="36427">
                  <c:v>2.9256000000000002</c:v>
                </c:pt>
                <c:pt idx="36428">
                  <c:v>2.9633000000000003</c:v>
                </c:pt>
                <c:pt idx="36429">
                  <c:v>2.9780000000000002</c:v>
                </c:pt>
                <c:pt idx="36430">
                  <c:v>2.9806000000000004</c:v>
                </c:pt>
                <c:pt idx="36431">
                  <c:v>2.9535</c:v>
                </c:pt>
                <c:pt idx="36432">
                  <c:v>2.9256000000000002</c:v>
                </c:pt>
                <c:pt idx="36433">
                  <c:v>2.9597000000000002</c:v>
                </c:pt>
                <c:pt idx="36434">
                  <c:v>2.9435000000000002</c:v>
                </c:pt>
                <c:pt idx="36435">
                  <c:v>2.9305000000000003</c:v>
                </c:pt>
                <c:pt idx="36436">
                  <c:v>3.0071000000000003</c:v>
                </c:pt>
                <c:pt idx="36437">
                  <c:v>3.0318000000000005</c:v>
                </c:pt>
                <c:pt idx="36438">
                  <c:v>3.0337000000000001</c:v>
                </c:pt>
                <c:pt idx="36439">
                  <c:v>3.0707000000000004</c:v>
                </c:pt>
                <c:pt idx="36440">
                  <c:v>3.0143000000000004</c:v>
                </c:pt>
                <c:pt idx="36441">
                  <c:v>3.0948000000000002</c:v>
                </c:pt>
                <c:pt idx="36442">
                  <c:v>3.1402000000000001</c:v>
                </c:pt>
                <c:pt idx="36443">
                  <c:v>3.1748000000000003</c:v>
                </c:pt>
                <c:pt idx="36444">
                  <c:v>3.1661999999999999</c:v>
                </c:pt>
                <c:pt idx="36445">
                  <c:v>3.1831</c:v>
                </c:pt>
                <c:pt idx="36446">
                  <c:v>3.1975000000000002</c:v>
                </c:pt>
                <c:pt idx="36447">
                  <c:v>3.2325000000000004</c:v>
                </c:pt>
                <c:pt idx="36448">
                  <c:v>3.2530999999999999</c:v>
                </c:pt>
                <c:pt idx="36449">
                  <c:v>3.2706000000000004</c:v>
                </c:pt>
                <c:pt idx="36450">
                  <c:v>3.2256999999999998</c:v>
                </c:pt>
                <c:pt idx="36451">
                  <c:v>3.2430000000000003</c:v>
                </c:pt>
                <c:pt idx="36452">
                  <c:v>3.2112000000000003</c:v>
                </c:pt>
                <c:pt idx="36453">
                  <c:v>3.2259000000000002</c:v>
                </c:pt>
                <c:pt idx="36454">
                  <c:v>3.2417000000000002</c:v>
                </c:pt>
                <c:pt idx="36455">
                  <c:v>3.2051000000000003</c:v>
                </c:pt>
                <c:pt idx="36456">
                  <c:v>3.2726000000000002</c:v>
                </c:pt>
                <c:pt idx="36457">
                  <c:v>3.2689000000000004</c:v>
                </c:pt>
                <c:pt idx="36458">
                  <c:v>3.2283000000000004</c:v>
                </c:pt>
                <c:pt idx="36459">
                  <c:v>3.2247000000000003</c:v>
                </c:pt>
                <c:pt idx="36460">
                  <c:v>3.2648000000000006</c:v>
                </c:pt>
                <c:pt idx="36461">
                  <c:v>3.2397</c:v>
                </c:pt>
                <c:pt idx="36462">
                  <c:v>3.2558000000000002</c:v>
                </c:pt>
                <c:pt idx="36463">
                  <c:v>3.2597000000000005</c:v>
                </c:pt>
                <c:pt idx="36464">
                  <c:v>3.3338999999999999</c:v>
                </c:pt>
                <c:pt idx="36465">
                  <c:v>3.2218000000000004</c:v>
                </c:pt>
                <c:pt idx="36466">
                  <c:v>3.2094000000000005</c:v>
                </c:pt>
                <c:pt idx="36467">
                  <c:v>3.2103000000000002</c:v>
                </c:pt>
                <c:pt idx="36468">
                  <c:v>3.1806999999999999</c:v>
                </c:pt>
                <c:pt idx="36469">
                  <c:v>3.1969000000000003</c:v>
                </c:pt>
                <c:pt idx="36470">
                  <c:v>3.2164999999999999</c:v>
                </c:pt>
                <c:pt idx="36471">
                  <c:v>3.1826000000000003</c:v>
                </c:pt>
                <c:pt idx="36472">
                  <c:v>3.1518999999999999</c:v>
                </c:pt>
                <c:pt idx="36473">
                  <c:v>3.1350000000000002</c:v>
                </c:pt>
                <c:pt idx="36474">
                  <c:v>3.1745999999999999</c:v>
                </c:pt>
                <c:pt idx="36475">
                  <c:v>3.1600999999999999</c:v>
                </c:pt>
                <c:pt idx="36476">
                  <c:v>3.0777999999999999</c:v>
                </c:pt>
                <c:pt idx="36477">
                  <c:v>2.9266000000000001</c:v>
                </c:pt>
                <c:pt idx="36478">
                  <c:v>2.8687000000000005</c:v>
                </c:pt>
                <c:pt idx="36479">
                  <c:v>2.9229000000000003</c:v>
                </c:pt>
                <c:pt idx="36480">
                  <c:v>2.8827000000000003</c:v>
                </c:pt>
                <c:pt idx="36481">
                  <c:v>2.8627000000000002</c:v>
                </c:pt>
                <c:pt idx="36482">
                  <c:v>2.7925000000000004</c:v>
                </c:pt>
                <c:pt idx="36483">
                  <c:v>2.7271999999999998</c:v>
                </c:pt>
                <c:pt idx="36484">
                  <c:v>2.7251000000000003</c:v>
                </c:pt>
                <c:pt idx="36485">
                  <c:v>2.8596000000000004</c:v>
                </c:pt>
                <c:pt idx="36486">
                  <c:v>2.6894</c:v>
                </c:pt>
                <c:pt idx="36487">
                  <c:v>2.7476000000000003</c:v>
                </c:pt>
                <c:pt idx="36488">
                  <c:v>2.5792000000000002</c:v>
                </c:pt>
                <c:pt idx="36489">
                  <c:v>2.4756</c:v>
                </c:pt>
                <c:pt idx="36490">
                  <c:v>2.4599000000000002</c:v>
                </c:pt>
                <c:pt idx="36491">
                  <c:v>2.4343000000000004</c:v>
                </c:pt>
                <c:pt idx="36492">
                  <c:v>2.5885000000000002</c:v>
                </c:pt>
                <c:pt idx="36493">
                  <c:v>2.3529</c:v>
                </c:pt>
                <c:pt idx="36494">
                  <c:v>2.3184999999999998</c:v>
                </c:pt>
                <c:pt idx="36495">
                  <c:v>2.3280000000000003</c:v>
                </c:pt>
                <c:pt idx="36496">
                  <c:v>2.2602000000000002</c:v>
                </c:pt>
                <c:pt idx="36497">
                  <c:v>2.2982</c:v>
                </c:pt>
                <c:pt idx="36498">
                  <c:v>2.3169</c:v>
                </c:pt>
                <c:pt idx="36499">
                  <c:v>2.2736999999999998</c:v>
                </c:pt>
                <c:pt idx="36500">
                  <c:v>2.2242999999999999</c:v>
                </c:pt>
                <c:pt idx="36501">
                  <c:v>2.1605000000000003</c:v>
                </c:pt>
                <c:pt idx="36502">
                  <c:v>2.1316000000000002</c:v>
                </c:pt>
                <c:pt idx="36503">
                  <c:v>2.0779000000000001</c:v>
                </c:pt>
                <c:pt idx="36504">
                  <c:v>2.1763000000000003</c:v>
                </c:pt>
                <c:pt idx="36505">
                  <c:v>2.1739000000000002</c:v>
                </c:pt>
                <c:pt idx="36506">
                  <c:v>2.0064000000000002</c:v>
                </c:pt>
                <c:pt idx="36507">
                  <c:v>1.8774000000000002</c:v>
                </c:pt>
                <c:pt idx="36508">
                  <c:v>1.7916000000000001</c:v>
                </c:pt>
                <c:pt idx="36509">
                  <c:v>1.5889</c:v>
                </c:pt>
                <c:pt idx="36510">
                  <c:v>1.5082000000000002</c:v>
                </c:pt>
                <c:pt idx="36511">
                  <c:v>1.4007000000000001</c:v>
                </c:pt>
                <c:pt idx="36512">
                  <c:v>1.3927</c:v>
                </c:pt>
                <c:pt idx="36513">
                  <c:v>1.375</c:v>
                </c:pt>
                <c:pt idx="36514">
                  <c:v>1.3177000000000001</c:v>
                </c:pt>
                <c:pt idx="36515">
                  <c:v>1.3733000000000002</c:v>
                </c:pt>
                <c:pt idx="36516">
                  <c:v>1.3249000000000002</c:v>
                </c:pt>
                <c:pt idx="36517">
                  <c:v>1.2963</c:v>
                </c:pt>
                <c:pt idx="36518">
                  <c:v>1.2640000000000002</c:v>
                </c:pt>
                <c:pt idx="36519">
                  <c:v>1.2316000000000003</c:v>
                </c:pt>
                <c:pt idx="36520">
                  <c:v>1.2135</c:v>
                </c:pt>
                <c:pt idx="36521">
                  <c:v>1.1739000000000002</c:v>
                </c:pt>
                <c:pt idx="36522">
                  <c:v>1.1602000000000001</c:v>
                </c:pt>
                <c:pt idx="36523">
                  <c:v>1.147</c:v>
                </c:pt>
                <c:pt idx="36524">
                  <c:v>1.1287</c:v>
                </c:pt>
                <c:pt idx="36525">
                  <c:v>1.1396000000000002</c:v>
                </c:pt>
                <c:pt idx="36526">
                  <c:v>1.1173</c:v>
                </c:pt>
                <c:pt idx="36527">
                  <c:v>1.0553000000000001</c:v>
                </c:pt>
                <c:pt idx="36528">
                  <c:v>1.0330000000000001</c:v>
                </c:pt>
                <c:pt idx="36529">
                  <c:v>1.0875000000000001</c:v>
                </c:pt>
                <c:pt idx="36530">
                  <c:v>1.0468999999999999</c:v>
                </c:pt>
                <c:pt idx="36531">
                  <c:v>1.0345000000000002</c:v>
                </c:pt>
                <c:pt idx="36532">
                  <c:v>0.99740000000000006</c:v>
                </c:pt>
                <c:pt idx="36533">
                  <c:v>0.9739000000000001</c:v>
                </c:pt>
                <c:pt idx="36534">
                  <c:v>0.98160000000000014</c:v>
                </c:pt>
                <c:pt idx="36535">
                  <c:v>0.96730000000000005</c:v>
                </c:pt>
                <c:pt idx="36536">
                  <c:v>0.95120000000000005</c:v>
                </c:pt>
                <c:pt idx="36537">
                  <c:v>0.95120000000000005</c:v>
                </c:pt>
                <c:pt idx="36538">
                  <c:v>0.91470000000000007</c:v>
                </c:pt>
                <c:pt idx="36539">
                  <c:v>0.8911</c:v>
                </c:pt>
                <c:pt idx="36540">
                  <c:v>0.87579999999999991</c:v>
                </c:pt>
                <c:pt idx="36541">
                  <c:v>0.88430000000000009</c:v>
                </c:pt>
                <c:pt idx="36542">
                  <c:v>0.86980000000000013</c:v>
                </c:pt>
                <c:pt idx="36543">
                  <c:v>0.84770000000000012</c:v>
                </c:pt>
                <c:pt idx="36544">
                  <c:v>0.87129999999999996</c:v>
                </c:pt>
                <c:pt idx="36545">
                  <c:v>0.86440000000000006</c:v>
                </c:pt>
                <c:pt idx="36546">
                  <c:v>0.83660000000000001</c:v>
                </c:pt>
                <c:pt idx="36547">
                  <c:v>0.82720000000000005</c:v>
                </c:pt>
                <c:pt idx="36548">
                  <c:v>0.81620000000000015</c:v>
                </c:pt>
                <c:pt idx="36549">
                  <c:v>0.83160000000000012</c:v>
                </c:pt>
                <c:pt idx="36550">
                  <c:v>0.80670000000000008</c:v>
                </c:pt>
                <c:pt idx="36551">
                  <c:v>0.7410000000000001</c:v>
                </c:pt>
                <c:pt idx="36552">
                  <c:v>0.77859999999999996</c:v>
                </c:pt>
                <c:pt idx="36553">
                  <c:v>0.77770000000000006</c:v>
                </c:pt>
                <c:pt idx="36554">
                  <c:v>0.71850000000000003</c:v>
                </c:pt>
                <c:pt idx="36555">
                  <c:v>0.73419999999999996</c:v>
                </c:pt>
                <c:pt idx="36556">
                  <c:v>0.67880000000000007</c:v>
                </c:pt>
                <c:pt idx="36557">
                  <c:v>0.6886000000000001</c:v>
                </c:pt>
                <c:pt idx="36558">
                  <c:v>0.69500000000000006</c:v>
                </c:pt>
                <c:pt idx="36559">
                  <c:v>0.67660000000000009</c:v>
                </c:pt>
                <c:pt idx="36560">
                  <c:v>0.66200000000000003</c:v>
                </c:pt>
                <c:pt idx="36561">
                  <c:v>0.67030000000000012</c:v>
                </c:pt>
                <c:pt idx="36562">
                  <c:v>0.67010000000000003</c:v>
                </c:pt>
                <c:pt idx="36563">
                  <c:v>0.65039999999999998</c:v>
                </c:pt>
                <c:pt idx="36564">
                  <c:v>0.64349999999999996</c:v>
                </c:pt>
                <c:pt idx="36565">
                  <c:v>0.63290000000000002</c:v>
                </c:pt>
                <c:pt idx="36566">
                  <c:v>0.6322000000000001</c:v>
                </c:pt>
                <c:pt idx="36567">
                  <c:v>0.63319999999999999</c:v>
                </c:pt>
                <c:pt idx="36568">
                  <c:v>0.63060000000000005</c:v>
                </c:pt>
                <c:pt idx="36569">
                  <c:v>0.55740000000000001</c:v>
                </c:pt>
                <c:pt idx="36570">
                  <c:v>0.55389999999999995</c:v>
                </c:pt>
                <c:pt idx="36571">
                  <c:v>0.58250000000000002</c:v>
                </c:pt>
                <c:pt idx="36572">
                  <c:v>0.58609999999999995</c:v>
                </c:pt>
                <c:pt idx="36573">
                  <c:v>0.54630000000000001</c:v>
                </c:pt>
                <c:pt idx="36574">
                  <c:v>0.54900000000000004</c:v>
                </c:pt>
                <c:pt idx="36575">
                  <c:v>0.55320000000000003</c:v>
                </c:pt>
                <c:pt idx="36576">
                  <c:v>0.54390000000000005</c:v>
                </c:pt>
                <c:pt idx="36577">
                  <c:v>0.52310000000000001</c:v>
                </c:pt>
                <c:pt idx="36578">
                  <c:v>0.52810000000000001</c:v>
                </c:pt>
                <c:pt idx="36579">
                  <c:v>0.52759999999999996</c:v>
                </c:pt>
                <c:pt idx="36580">
                  <c:v>0.49530000000000007</c:v>
                </c:pt>
                <c:pt idx="36581">
                  <c:v>0.52090000000000003</c:v>
                </c:pt>
                <c:pt idx="36582">
                  <c:v>0.46110000000000001</c:v>
                </c:pt>
                <c:pt idx="36583">
                  <c:v>0.47800000000000004</c:v>
                </c:pt>
                <c:pt idx="36584">
                  <c:v>0.44940000000000002</c:v>
                </c:pt>
                <c:pt idx="36585">
                  <c:v>0.46510000000000001</c:v>
                </c:pt>
                <c:pt idx="36586">
                  <c:v>0.48110000000000003</c:v>
                </c:pt>
                <c:pt idx="36587">
                  <c:v>0.4758</c:v>
                </c:pt>
                <c:pt idx="36588">
                  <c:v>0.47100000000000003</c:v>
                </c:pt>
                <c:pt idx="36589">
                  <c:v>0.46140000000000003</c:v>
                </c:pt>
                <c:pt idx="36590">
                  <c:v>0.45469999999999999</c:v>
                </c:pt>
                <c:pt idx="36591">
                  <c:v>0.42800000000000005</c:v>
                </c:pt>
                <c:pt idx="36592">
                  <c:v>0.43440000000000006</c:v>
                </c:pt>
                <c:pt idx="36593">
                  <c:v>0.41760000000000003</c:v>
                </c:pt>
                <c:pt idx="36594">
                  <c:v>0.4148</c:v>
                </c:pt>
                <c:pt idx="36595">
                  <c:v>0.42260000000000003</c:v>
                </c:pt>
                <c:pt idx="36596">
                  <c:v>0.41570000000000001</c:v>
                </c:pt>
                <c:pt idx="36597">
                  <c:v>0.41289999999999999</c:v>
                </c:pt>
                <c:pt idx="36598">
                  <c:v>0.40490000000000004</c:v>
                </c:pt>
                <c:pt idx="36599">
                  <c:v>0.37759999999999999</c:v>
                </c:pt>
                <c:pt idx="36600">
                  <c:v>0.37040000000000006</c:v>
                </c:pt>
                <c:pt idx="36601">
                  <c:v>0.3775</c:v>
                </c:pt>
                <c:pt idx="36602">
                  <c:v>0.36410000000000003</c:v>
                </c:pt>
                <c:pt idx="36603">
                  <c:v>0.37780000000000002</c:v>
                </c:pt>
                <c:pt idx="36604">
                  <c:v>0.37320000000000003</c:v>
                </c:pt>
                <c:pt idx="36605">
                  <c:v>0.36890000000000001</c:v>
                </c:pt>
                <c:pt idx="36606">
                  <c:v>0.35699999999999998</c:v>
                </c:pt>
                <c:pt idx="36607">
                  <c:v>0.3518</c:v>
                </c:pt>
                <c:pt idx="36608">
                  <c:v>0.34689999999999999</c:v>
                </c:pt>
                <c:pt idx="36609">
                  <c:v>0.34329999999999999</c:v>
                </c:pt>
                <c:pt idx="36610">
                  <c:v>0.34329999999999999</c:v>
                </c:pt>
                <c:pt idx="36611">
                  <c:v>0.33069999999999999</c:v>
                </c:pt>
                <c:pt idx="36612">
                  <c:v>0.33450000000000002</c:v>
                </c:pt>
                <c:pt idx="36613">
                  <c:v>0.32790000000000002</c:v>
                </c:pt>
                <c:pt idx="36614">
                  <c:v>0.32180000000000003</c:v>
                </c:pt>
                <c:pt idx="36615">
                  <c:v>0.3175</c:v>
                </c:pt>
                <c:pt idx="36616">
                  <c:v>0.3155</c:v>
                </c:pt>
                <c:pt idx="36617">
                  <c:v>0.31080000000000002</c:v>
                </c:pt>
                <c:pt idx="36618">
                  <c:v>0.3044</c:v>
                </c:pt>
                <c:pt idx="36619">
                  <c:v>0.30190000000000006</c:v>
                </c:pt>
                <c:pt idx="36620">
                  <c:v>0.2984</c:v>
                </c:pt>
                <c:pt idx="36621">
                  <c:v>0.28239999999999998</c:v>
                </c:pt>
                <c:pt idx="36622">
                  <c:v>0.2923</c:v>
                </c:pt>
                <c:pt idx="36623">
                  <c:v>0.28500000000000003</c:v>
                </c:pt>
                <c:pt idx="36624">
                  <c:v>0.28160000000000002</c:v>
                </c:pt>
                <c:pt idx="36625">
                  <c:v>0.27510000000000001</c:v>
                </c:pt>
                <c:pt idx="36626">
                  <c:v>0.27789999999999998</c:v>
                </c:pt>
                <c:pt idx="36627">
                  <c:v>0.27010000000000001</c:v>
                </c:pt>
                <c:pt idx="36628">
                  <c:v>0.25969999999999999</c:v>
                </c:pt>
                <c:pt idx="36629">
                  <c:v>0.25540000000000002</c:v>
                </c:pt>
                <c:pt idx="36630">
                  <c:v>0.24760000000000001</c:v>
                </c:pt>
                <c:pt idx="36631">
                  <c:v>0.24980000000000002</c:v>
                </c:pt>
                <c:pt idx="36632">
                  <c:v>0.24329999999999999</c:v>
                </c:pt>
                <c:pt idx="36633">
                  <c:v>0.24670000000000003</c:v>
                </c:pt>
                <c:pt idx="36634">
                  <c:v>0.24220000000000003</c:v>
                </c:pt>
                <c:pt idx="36635">
                  <c:v>0.23220000000000002</c:v>
                </c:pt>
                <c:pt idx="36636">
                  <c:v>0.23260000000000003</c:v>
                </c:pt>
                <c:pt idx="36637">
                  <c:v>0.2283</c:v>
                </c:pt>
                <c:pt idx="36638">
                  <c:v>0.22290000000000001</c:v>
                </c:pt>
                <c:pt idx="36639">
                  <c:v>0.2235</c:v>
                </c:pt>
                <c:pt idx="36640">
                  <c:v>0.22140000000000001</c:v>
                </c:pt>
                <c:pt idx="36641">
                  <c:v>0.22389999999999999</c:v>
                </c:pt>
                <c:pt idx="36642">
                  <c:v>0.21940000000000001</c:v>
                </c:pt>
                <c:pt idx="36643">
                  <c:v>0.215</c:v>
                </c:pt>
                <c:pt idx="36644">
                  <c:v>0.21309999999999998</c:v>
                </c:pt>
                <c:pt idx="36645">
                  <c:v>0.21130000000000002</c:v>
                </c:pt>
                <c:pt idx="36646">
                  <c:v>0.2094</c:v>
                </c:pt>
                <c:pt idx="36647">
                  <c:v>0.20590000000000003</c:v>
                </c:pt>
                <c:pt idx="36648">
                  <c:v>0.20650000000000002</c:v>
                </c:pt>
                <c:pt idx="36649">
                  <c:v>0.20699999999999999</c:v>
                </c:pt>
                <c:pt idx="36650">
                  <c:v>0.20110000000000003</c:v>
                </c:pt>
                <c:pt idx="36651">
                  <c:v>0.20650000000000002</c:v>
                </c:pt>
                <c:pt idx="36652">
                  <c:v>0.2069</c:v>
                </c:pt>
                <c:pt idx="36653">
                  <c:v>0.20860000000000001</c:v>
                </c:pt>
                <c:pt idx="36654">
                  <c:v>0.21190000000000003</c:v>
                </c:pt>
                <c:pt idx="36655">
                  <c:v>0.21389999999999998</c:v>
                </c:pt>
                <c:pt idx="36656">
                  <c:v>0.217</c:v>
                </c:pt>
                <c:pt idx="36657">
                  <c:v>0.21240000000000003</c:v>
                </c:pt>
                <c:pt idx="36658">
                  <c:v>0.2094</c:v>
                </c:pt>
                <c:pt idx="36659">
                  <c:v>0.21600000000000003</c:v>
                </c:pt>
                <c:pt idx="36660">
                  <c:v>0.2291</c:v>
                </c:pt>
                <c:pt idx="36661">
                  <c:v>0.23350000000000001</c:v>
                </c:pt>
                <c:pt idx="36662">
                  <c:v>0.23830000000000001</c:v>
                </c:pt>
                <c:pt idx="36663">
                  <c:v>0.25340000000000001</c:v>
                </c:pt>
                <c:pt idx="36664">
                  <c:v>0.2722</c:v>
                </c:pt>
                <c:pt idx="36665">
                  <c:v>0.2782</c:v>
                </c:pt>
                <c:pt idx="36666">
                  <c:v>0.28290000000000004</c:v>
                </c:pt>
                <c:pt idx="36667">
                  <c:v>0.28809999999999997</c:v>
                </c:pt>
                <c:pt idx="36668">
                  <c:v>0.29449999999999998</c:v>
                </c:pt>
                <c:pt idx="36669">
                  <c:v>0.30080000000000001</c:v>
                </c:pt>
                <c:pt idx="36670">
                  <c:v>0.3029</c:v>
                </c:pt>
                <c:pt idx="36671">
                  <c:v>0.31980000000000003</c:v>
                </c:pt>
                <c:pt idx="36672">
                  <c:v>0.33580000000000004</c:v>
                </c:pt>
                <c:pt idx="36673">
                  <c:v>0.34110000000000001</c:v>
                </c:pt>
                <c:pt idx="36674">
                  <c:v>0.35550000000000004</c:v>
                </c:pt>
                <c:pt idx="36675">
                  <c:v>0.37460000000000004</c:v>
                </c:pt>
                <c:pt idx="36676">
                  <c:v>0.38480000000000003</c:v>
                </c:pt>
                <c:pt idx="36677">
                  <c:v>0.39350000000000002</c:v>
                </c:pt>
                <c:pt idx="36678">
                  <c:v>0.40739999999999998</c:v>
                </c:pt>
                <c:pt idx="36679">
                  <c:v>0.44169999999999998</c:v>
                </c:pt>
                <c:pt idx="36680">
                  <c:v>0.48250000000000004</c:v>
                </c:pt>
                <c:pt idx="36681">
                  <c:v>0.48780000000000001</c:v>
                </c:pt>
                <c:pt idx="36682">
                  <c:v>0.53490000000000004</c:v>
                </c:pt>
                <c:pt idx="36683">
                  <c:v>0.53470000000000006</c:v>
                </c:pt>
                <c:pt idx="36684">
                  <c:v>0.58620000000000005</c:v>
                </c:pt>
                <c:pt idx="36685">
                  <c:v>0.61050000000000004</c:v>
                </c:pt>
                <c:pt idx="36686">
                  <c:v>0.69430000000000003</c:v>
                </c:pt>
                <c:pt idx="36687">
                  <c:v>0.77080000000000004</c:v>
                </c:pt>
                <c:pt idx="36688">
                  <c:v>0.86709999999999998</c:v>
                </c:pt>
                <c:pt idx="36689">
                  <c:v>0.91349999999999998</c:v>
                </c:pt>
                <c:pt idx="36690">
                  <c:v>0.97080000000000011</c:v>
                </c:pt>
                <c:pt idx="36691">
                  <c:v>0.98089999999999999</c:v>
                </c:pt>
                <c:pt idx="36692">
                  <c:v>1.0599000000000001</c:v>
                </c:pt>
                <c:pt idx="36693">
                  <c:v>1.0781000000000001</c:v>
                </c:pt>
                <c:pt idx="36694">
                  <c:v>1.1206</c:v>
                </c:pt>
                <c:pt idx="36695">
                  <c:v>1.1756</c:v>
                </c:pt>
                <c:pt idx="36696">
                  <c:v>1.1804000000000001</c:v>
                </c:pt>
                <c:pt idx="36697">
                  <c:v>1.2332000000000001</c:v>
                </c:pt>
                <c:pt idx="36698">
                  <c:v>1.2877000000000001</c:v>
                </c:pt>
                <c:pt idx="36699">
                  <c:v>1.3550000000000002</c:v>
                </c:pt>
                <c:pt idx="36700">
                  <c:v>1.3484</c:v>
                </c:pt>
                <c:pt idx="36701">
                  <c:v>1.4208000000000001</c:v>
                </c:pt>
                <c:pt idx="36702">
                  <c:v>1.4465000000000001</c:v>
                </c:pt>
                <c:pt idx="36703">
                  <c:v>1.4522000000000002</c:v>
                </c:pt>
                <c:pt idx="36704">
                  <c:v>1.5013000000000001</c:v>
                </c:pt>
                <c:pt idx="36705">
                  <c:v>1.5266000000000002</c:v>
                </c:pt>
                <c:pt idx="36706">
                  <c:v>1.5489000000000002</c:v>
                </c:pt>
                <c:pt idx="36707">
                  <c:v>1.5414000000000001</c:v>
                </c:pt>
                <c:pt idx="36708">
                  <c:v>1.6196000000000002</c:v>
                </c:pt>
                <c:pt idx="36709">
                  <c:v>1.6153</c:v>
                </c:pt>
                <c:pt idx="36710">
                  <c:v>1.6285000000000001</c:v>
                </c:pt>
                <c:pt idx="36711">
                  <c:v>1.6821999999999999</c:v>
                </c:pt>
                <c:pt idx="36712">
                  <c:v>1.6780999999999999</c:v>
                </c:pt>
                <c:pt idx="36713">
                  <c:v>1.6611000000000002</c:v>
                </c:pt>
                <c:pt idx="36714">
                  <c:v>1.6749000000000001</c:v>
                </c:pt>
                <c:pt idx="36715">
                  <c:v>1.6838000000000002</c:v>
                </c:pt>
                <c:pt idx="36716">
                  <c:v>1.7232000000000001</c:v>
                </c:pt>
                <c:pt idx="36717">
                  <c:v>1.8030000000000002</c:v>
                </c:pt>
                <c:pt idx="36718">
                  <c:v>1.8177000000000001</c:v>
                </c:pt>
                <c:pt idx="36719">
                  <c:v>1.8681000000000001</c:v>
                </c:pt>
                <c:pt idx="36720">
                  <c:v>1.8551</c:v>
                </c:pt>
                <c:pt idx="36721">
                  <c:v>1.8789000000000002</c:v>
                </c:pt>
                <c:pt idx="36722">
                  <c:v>1.9409000000000001</c:v>
                </c:pt>
                <c:pt idx="36723">
                  <c:v>1.9259000000000002</c:v>
                </c:pt>
                <c:pt idx="36724">
                  <c:v>1.9862</c:v>
                </c:pt>
                <c:pt idx="36725">
                  <c:v>2.0050000000000003</c:v>
                </c:pt>
                <c:pt idx="36726">
                  <c:v>2.0731999999999999</c:v>
                </c:pt>
                <c:pt idx="36727">
                  <c:v>2.0367999999999999</c:v>
                </c:pt>
                <c:pt idx="36728">
                  <c:v>2.0347000000000004</c:v>
                </c:pt>
                <c:pt idx="36729">
                  <c:v>2.1118999999999999</c:v>
                </c:pt>
                <c:pt idx="36730">
                  <c:v>2.1356999999999999</c:v>
                </c:pt>
                <c:pt idx="36731">
                  <c:v>2.1408999999999998</c:v>
                </c:pt>
                <c:pt idx="36732">
                  <c:v>2.206</c:v>
                </c:pt>
                <c:pt idx="36733">
                  <c:v>2.2263000000000002</c:v>
                </c:pt>
                <c:pt idx="36734">
                  <c:v>2.2972999999999999</c:v>
                </c:pt>
                <c:pt idx="36735">
                  <c:v>2.3191999999999999</c:v>
                </c:pt>
                <c:pt idx="36736">
                  <c:v>2.3268</c:v>
                </c:pt>
                <c:pt idx="36737">
                  <c:v>2.2911999999999999</c:v>
                </c:pt>
                <c:pt idx="36738">
                  <c:v>2.2635000000000001</c:v>
                </c:pt>
                <c:pt idx="36739">
                  <c:v>2.2856000000000001</c:v>
                </c:pt>
                <c:pt idx="36740">
                  <c:v>2.282</c:v>
                </c:pt>
                <c:pt idx="36741">
                  <c:v>2.3126000000000002</c:v>
                </c:pt>
                <c:pt idx="36742">
                  <c:v>2.3714</c:v>
                </c:pt>
                <c:pt idx="36743">
                  <c:v>2.3427000000000002</c:v>
                </c:pt>
                <c:pt idx="36744">
                  <c:v>2.3033999999999999</c:v>
                </c:pt>
                <c:pt idx="36745">
                  <c:v>2.3515000000000001</c:v>
                </c:pt>
                <c:pt idx="36746">
                  <c:v>2.3727</c:v>
                </c:pt>
                <c:pt idx="36747">
                  <c:v>2.3351999999999999</c:v>
                </c:pt>
                <c:pt idx="36748">
                  <c:v>2.3658999999999999</c:v>
                </c:pt>
                <c:pt idx="36749">
                  <c:v>2.3521999999999998</c:v>
                </c:pt>
                <c:pt idx="36750">
                  <c:v>2.3507000000000002</c:v>
                </c:pt>
                <c:pt idx="36751">
                  <c:v>2.3525</c:v>
                </c:pt>
                <c:pt idx="36752">
                  <c:v>2.3620999999999999</c:v>
                </c:pt>
                <c:pt idx="36753">
                  <c:v>2.3405</c:v>
                </c:pt>
                <c:pt idx="36754">
                  <c:v>2.3464</c:v>
                </c:pt>
                <c:pt idx="36755">
                  <c:v>2.3656999999999999</c:v>
                </c:pt>
                <c:pt idx="36756">
                  <c:v>2.3595999999999999</c:v>
                </c:pt>
                <c:pt idx="36757">
                  <c:v>2.3671000000000002</c:v>
                </c:pt>
                <c:pt idx="36758">
                  <c:v>2.3495000000000004</c:v>
                </c:pt>
                <c:pt idx="36759">
                  <c:v>2.3117000000000001</c:v>
                </c:pt>
                <c:pt idx="36760">
                  <c:v>2.2881</c:v>
                </c:pt>
                <c:pt idx="36761">
                  <c:v>2.2639</c:v>
                </c:pt>
                <c:pt idx="36762">
                  <c:v>2.2588000000000004</c:v>
                </c:pt>
                <c:pt idx="36763">
                  <c:v>2.2655000000000003</c:v>
                </c:pt>
                <c:pt idx="36764">
                  <c:v>2.2893000000000003</c:v>
                </c:pt>
                <c:pt idx="36765">
                  <c:v>2.2835000000000001</c:v>
                </c:pt>
                <c:pt idx="36766">
                  <c:v>2.2633000000000001</c:v>
                </c:pt>
                <c:pt idx="36767">
                  <c:v>2.2818000000000001</c:v>
                </c:pt>
                <c:pt idx="36768">
                  <c:v>2.2709000000000001</c:v>
                </c:pt>
                <c:pt idx="36769">
                  <c:v>2.2587000000000002</c:v>
                </c:pt>
                <c:pt idx="36770">
                  <c:v>2.2759</c:v>
                </c:pt>
                <c:pt idx="36771">
                  <c:v>2.2542000000000004</c:v>
                </c:pt>
                <c:pt idx="36772">
                  <c:v>2.2433000000000001</c:v>
                </c:pt>
                <c:pt idx="36773">
                  <c:v>2.2532000000000001</c:v>
                </c:pt>
                <c:pt idx="36774">
                  <c:v>2.2658999999999998</c:v>
                </c:pt>
                <c:pt idx="36775">
                  <c:v>2.2825000000000002</c:v>
                </c:pt>
                <c:pt idx="36776">
                  <c:v>2.2795000000000001</c:v>
                </c:pt>
                <c:pt idx="36777">
                  <c:v>2.2360000000000002</c:v>
                </c:pt>
                <c:pt idx="36778">
                  <c:v>2.2311000000000001</c:v>
                </c:pt>
                <c:pt idx="36779">
                  <c:v>2.2414999999999998</c:v>
                </c:pt>
                <c:pt idx="36780">
                  <c:v>2.2105000000000001</c:v>
                </c:pt>
                <c:pt idx="36781">
                  <c:v>2.1974</c:v>
                </c:pt>
                <c:pt idx="36782">
                  <c:v>2.2433000000000001</c:v>
                </c:pt>
                <c:pt idx="36783">
                  <c:v>2.2454999999999998</c:v>
                </c:pt>
                <c:pt idx="36784">
                  <c:v>2.1826000000000003</c:v>
                </c:pt>
                <c:pt idx="36785">
                  <c:v>2.0674000000000001</c:v>
                </c:pt>
                <c:pt idx="36786">
                  <c:v>2.0559000000000003</c:v>
                </c:pt>
                <c:pt idx="36787">
                  <c:v>1.9247000000000001</c:v>
                </c:pt>
                <c:pt idx="36788">
                  <c:v>1.9325000000000001</c:v>
                </c:pt>
                <c:pt idx="36789">
                  <c:v>1.9608000000000001</c:v>
                </c:pt>
                <c:pt idx="36790">
                  <c:v>1.8152000000000001</c:v>
                </c:pt>
                <c:pt idx="36791">
                  <c:v>1.7244000000000002</c:v>
                </c:pt>
                <c:pt idx="36792">
                  <c:v>1.7299</c:v>
                </c:pt>
                <c:pt idx="36793">
                  <c:v>1.7042000000000002</c:v>
                </c:pt>
                <c:pt idx="36794">
                  <c:v>1.643</c:v>
                </c:pt>
                <c:pt idx="36795">
                  <c:v>1.6256000000000002</c:v>
                </c:pt>
                <c:pt idx="36796">
                  <c:v>1.6227</c:v>
                </c:pt>
                <c:pt idx="36797">
                  <c:v>1.4980000000000002</c:v>
                </c:pt>
                <c:pt idx="36798">
                  <c:v>1.3570000000000002</c:v>
                </c:pt>
                <c:pt idx="36799">
                  <c:v>1.2893000000000001</c:v>
                </c:pt>
                <c:pt idx="36800">
                  <c:v>1.1881999999999999</c:v>
                </c:pt>
                <c:pt idx="36801">
                  <c:v>1.1839000000000002</c:v>
                </c:pt>
                <c:pt idx="36802">
                  <c:v>1.1352</c:v>
                </c:pt>
                <c:pt idx="36803">
                  <c:v>1.1622000000000001</c:v>
                </c:pt>
                <c:pt idx="36804">
                  <c:v>1.1044</c:v>
                </c:pt>
                <c:pt idx="36805">
                  <c:v>1.2690000000000001</c:v>
                </c:pt>
                <c:pt idx="36806">
                  <c:v>1.1693</c:v>
                </c:pt>
                <c:pt idx="36807">
                  <c:v>1.1225000000000001</c:v>
                </c:pt>
                <c:pt idx="36808">
                  <c:v>1.0489000000000002</c:v>
                </c:pt>
                <c:pt idx="36809">
                  <c:v>1.0095000000000001</c:v>
                </c:pt>
                <c:pt idx="36810">
                  <c:v>0.97420000000000018</c:v>
                </c:pt>
                <c:pt idx="36811">
                  <c:v>0.92690000000000006</c:v>
                </c:pt>
                <c:pt idx="36812">
                  <c:v>0.92240000000000011</c:v>
                </c:pt>
                <c:pt idx="36813">
                  <c:v>0.87129999999999996</c:v>
                </c:pt>
                <c:pt idx="36814">
                  <c:v>0.88569999999999993</c:v>
                </c:pt>
                <c:pt idx="36815">
                  <c:v>0.87480000000000002</c:v>
                </c:pt>
                <c:pt idx="36816">
                  <c:v>0.84600000000000009</c:v>
                </c:pt>
                <c:pt idx="36817">
                  <c:v>0.82350000000000001</c:v>
                </c:pt>
                <c:pt idx="36818">
                  <c:v>0.82020000000000004</c:v>
                </c:pt>
                <c:pt idx="36819">
                  <c:v>0.82400000000000007</c:v>
                </c:pt>
                <c:pt idx="36820">
                  <c:v>0.79590000000000005</c:v>
                </c:pt>
                <c:pt idx="36821">
                  <c:v>0.77760000000000007</c:v>
                </c:pt>
                <c:pt idx="36822">
                  <c:v>0.74170000000000003</c:v>
                </c:pt>
                <c:pt idx="36823">
                  <c:v>0.69820000000000004</c:v>
                </c:pt>
                <c:pt idx="36824">
                  <c:v>0.7219000000000001</c:v>
                </c:pt>
                <c:pt idx="36825">
                  <c:v>0.73220000000000007</c:v>
                </c:pt>
                <c:pt idx="36826">
                  <c:v>0.64810000000000001</c:v>
                </c:pt>
                <c:pt idx="36827">
                  <c:v>0.65160000000000007</c:v>
                </c:pt>
                <c:pt idx="36828">
                  <c:v>0.6633</c:v>
                </c:pt>
                <c:pt idx="36829">
                  <c:v>0.64990000000000003</c:v>
                </c:pt>
                <c:pt idx="36830">
                  <c:v>0.61529999999999996</c:v>
                </c:pt>
                <c:pt idx="36831">
                  <c:v>0.61960000000000004</c:v>
                </c:pt>
                <c:pt idx="36832">
                  <c:v>0.59520000000000006</c:v>
                </c:pt>
                <c:pt idx="36833">
                  <c:v>0.59840000000000004</c:v>
                </c:pt>
                <c:pt idx="36834">
                  <c:v>0.57330000000000003</c:v>
                </c:pt>
                <c:pt idx="36835">
                  <c:v>0.55310000000000004</c:v>
                </c:pt>
                <c:pt idx="36836">
                  <c:v>0.56609999999999994</c:v>
                </c:pt>
                <c:pt idx="36837">
                  <c:v>0.53360000000000007</c:v>
                </c:pt>
                <c:pt idx="36838">
                  <c:v>0.53890000000000005</c:v>
                </c:pt>
                <c:pt idx="36839">
                  <c:v>0.52770000000000006</c:v>
                </c:pt>
                <c:pt idx="36840">
                  <c:v>0.51849999999999996</c:v>
                </c:pt>
                <c:pt idx="36841">
                  <c:v>0.50980000000000003</c:v>
                </c:pt>
                <c:pt idx="36842">
                  <c:v>0.49660000000000004</c:v>
                </c:pt>
                <c:pt idx="36843">
                  <c:v>0.49150000000000005</c:v>
                </c:pt>
                <c:pt idx="36844">
                  <c:v>0.47649999999999998</c:v>
                </c:pt>
                <c:pt idx="36845">
                  <c:v>0.46020000000000005</c:v>
                </c:pt>
                <c:pt idx="36846">
                  <c:v>0.45940000000000003</c:v>
                </c:pt>
                <c:pt idx="36847">
                  <c:v>0.45640000000000003</c:v>
                </c:pt>
                <c:pt idx="36848">
                  <c:v>0.44440000000000002</c:v>
                </c:pt>
                <c:pt idx="36849">
                  <c:v>0.4385</c:v>
                </c:pt>
                <c:pt idx="36850">
                  <c:v>0.42610000000000003</c:v>
                </c:pt>
                <c:pt idx="36851">
                  <c:v>0.42280000000000001</c:v>
                </c:pt>
                <c:pt idx="36852">
                  <c:v>0.41200000000000003</c:v>
                </c:pt>
                <c:pt idx="36853">
                  <c:v>0.40350000000000003</c:v>
                </c:pt>
                <c:pt idx="36854">
                  <c:v>0.39200000000000002</c:v>
                </c:pt>
                <c:pt idx="36855">
                  <c:v>0.38950000000000001</c:v>
                </c:pt>
                <c:pt idx="36856">
                  <c:v>0.38100000000000001</c:v>
                </c:pt>
                <c:pt idx="36857">
                  <c:v>0.37210000000000004</c:v>
                </c:pt>
                <c:pt idx="36858">
                  <c:v>0.36909999999999998</c:v>
                </c:pt>
                <c:pt idx="36859">
                  <c:v>0.35590000000000005</c:v>
                </c:pt>
                <c:pt idx="36860">
                  <c:v>0.34750000000000003</c:v>
                </c:pt>
                <c:pt idx="36861">
                  <c:v>0.33990000000000004</c:v>
                </c:pt>
                <c:pt idx="36862">
                  <c:v>0.3347</c:v>
                </c:pt>
                <c:pt idx="36863">
                  <c:v>0.32700000000000001</c:v>
                </c:pt>
                <c:pt idx="36864">
                  <c:v>0.31950000000000001</c:v>
                </c:pt>
                <c:pt idx="36865">
                  <c:v>0.31480000000000002</c:v>
                </c:pt>
                <c:pt idx="36866">
                  <c:v>0.30649999999999999</c:v>
                </c:pt>
                <c:pt idx="36867">
                  <c:v>0.29670000000000002</c:v>
                </c:pt>
                <c:pt idx="36868">
                  <c:v>0.28940000000000005</c:v>
                </c:pt>
                <c:pt idx="36869">
                  <c:v>0.28399999999999997</c:v>
                </c:pt>
                <c:pt idx="36870">
                  <c:v>0.27730000000000005</c:v>
                </c:pt>
                <c:pt idx="36871">
                  <c:v>0.27910000000000001</c:v>
                </c:pt>
                <c:pt idx="36872">
                  <c:v>0.27750000000000002</c:v>
                </c:pt>
                <c:pt idx="36873">
                  <c:v>0.27090000000000003</c:v>
                </c:pt>
                <c:pt idx="36874">
                  <c:v>0.26250000000000001</c:v>
                </c:pt>
                <c:pt idx="36875">
                  <c:v>0.25700000000000001</c:v>
                </c:pt>
                <c:pt idx="36876">
                  <c:v>0.25019999999999998</c:v>
                </c:pt>
                <c:pt idx="36877">
                  <c:v>0.24790000000000001</c:v>
                </c:pt>
                <c:pt idx="36878">
                  <c:v>0.23620000000000002</c:v>
                </c:pt>
                <c:pt idx="36879">
                  <c:v>0.22989999999999999</c:v>
                </c:pt>
                <c:pt idx="36880">
                  <c:v>0.2235</c:v>
                </c:pt>
                <c:pt idx="36881">
                  <c:v>0.22270000000000001</c:v>
                </c:pt>
                <c:pt idx="36882">
                  <c:v>0.21800000000000003</c:v>
                </c:pt>
                <c:pt idx="36883">
                  <c:v>0.2203</c:v>
                </c:pt>
                <c:pt idx="36884">
                  <c:v>0.21360000000000001</c:v>
                </c:pt>
                <c:pt idx="36885">
                  <c:v>0.2054</c:v>
                </c:pt>
                <c:pt idx="36886">
                  <c:v>0.2009</c:v>
                </c:pt>
                <c:pt idx="36887">
                  <c:v>0.19840000000000002</c:v>
                </c:pt>
                <c:pt idx="36888">
                  <c:v>0.19740000000000002</c:v>
                </c:pt>
                <c:pt idx="36889">
                  <c:v>0.18770000000000001</c:v>
                </c:pt>
                <c:pt idx="36890">
                  <c:v>0.18300000000000002</c:v>
                </c:pt>
                <c:pt idx="36891">
                  <c:v>0.18260000000000001</c:v>
                </c:pt>
                <c:pt idx="36892">
                  <c:v>0.1769</c:v>
                </c:pt>
                <c:pt idx="36893">
                  <c:v>0.17070000000000002</c:v>
                </c:pt>
                <c:pt idx="36894">
                  <c:v>0.17050000000000001</c:v>
                </c:pt>
                <c:pt idx="36895">
                  <c:v>0.16839999999999999</c:v>
                </c:pt>
                <c:pt idx="36896">
                  <c:v>0.16810000000000003</c:v>
                </c:pt>
                <c:pt idx="36897">
                  <c:v>0.16710000000000003</c:v>
                </c:pt>
                <c:pt idx="36898">
                  <c:v>0.15800000000000003</c:v>
                </c:pt>
                <c:pt idx="36899">
                  <c:v>0.1575</c:v>
                </c:pt>
                <c:pt idx="36900">
                  <c:v>0.14980000000000002</c:v>
                </c:pt>
                <c:pt idx="36901">
                  <c:v>0.14990000000000003</c:v>
                </c:pt>
                <c:pt idx="36902">
                  <c:v>0.14760000000000001</c:v>
                </c:pt>
                <c:pt idx="36903">
                  <c:v>0.14910000000000001</c:v>
                </c:pt>
                <c:pt idx="36904">
                  <c:v>0.14019999999999999</c:v>
                </c:pt>
                <c:pt idx="36905">
                  <c:v>0.13970000000000002</c:v>
                </c:pt>
                <c:pt idx="36906">
                  <c:v>0.13740000000000002</c:v>
                </c:pt>
                <c:pt idx="36907">
                  <c:v>0.1376</c:v>
                </c:pt>
                <c:pt idx="36908">
                  <c:v>0.12860000000000002</c:v>
                </c:pt>
                <c:pt idx="36909">
                  <c:v>0.12809999999999999</c:v>
                </c:pt>
                <c:pt idx="36910">
                  <c:v>0.12490000000000001</c:v>
                </c:pt>
                <c:pt idx="36911">
                  <c:v>0.11750000000000001</c:v>
                </c:pt>
                <c:pt idx="36912">
                  <c:v>0.11899999999999999</c:v>
                </c:pt>
                <c:pt idx="36913">
                  <c:v>0.11910000000000001</c:v>
                </c:pt>
                <c:pt idx="36914">
                  <c:v>0.11699999999999999</c:v>
                </c:pt>
                <c:pt idx="36915">
                  <c:v>0.11130000000000001</c:v>
                </c:pt>
                <c:pt idx="36916">
                  <c:v>0.10800000000000001</c:v>
                </c:pt>
                <c:pt idx="36917">
                  <c:v>0.1045</c:v>
                </c:pt>
                <c:pt idx="36918">
                  <c:v>0.1075</c:v>
                </c:pt>
                <c:pt idx="36919">
                  <c:v>0.10420000000000001</c:v>
                </c:pt>
                <c:pt idx="36920">
                  <c:v>9.9000000000000005E-2</c:v>
                </c:pt>
                <c:pt idx="36921">
                  <c:v>0.10060000000000001</c:v>
                </c:pt>
                <c:pt idx="36922">
                  <c:v>0.10060000000000001</c:v>
                </c:pt>
                <c:pt idx="36923">
                  <c:v>9.8600000000000007E-2</c:v>
                </c:pt>
                <c:pt idx="36924">
                  <c:v>9.69E-2</c:v>
                </c:pt>
                <c:pt idx="36925">
                  <c:v>9.3500000000000014E-2</c:v>
                </c:pt>
                <c:pt idx="36926">
                  <c:v>9.1600000000000015E-2</c:v>
                </c:pt>
                <c:pt idx="36927">
                  <c:v>9.3200000000000005E-2</c:v>
                </c:pt>
                <c:pt idx="36928">
                  <c:v>9.3100000000000016E-2</c:v>
                </c:pt>
                <c:pt idx="36929">
                  <c:v>9.4600000000000004E-2</c:v>
                </c:pt>
                <c:pt idx="36930">
                  <c:v>9.1200000000000003E-2</c:v>
                </c:pt>
                <c:pt idx="36931">
                  <c:v>8.77E-2</c:v>
                </c:pt>
                <c:pt idx="36932">
                  <c:v>8.77E-2</c:v>
                </c:pt>
                <c:pt idx="36933">
                  <c:v>8.3000000000000004E-2</c:v>
                </c:pt>
                <c:pt idx="36934">
                  <c:v>8.1299999999999997E-2</c:v>
                </c:pt>
                <c:pt idx="36935">
                  <c:v>8.6300000000000002E-2</c:v>
                </c:pt>
                <c:pt idx="36936">
                  <c:v>9.2800000000000007E-2</c:v>
                </c:pt>
                <c:pt idx="36937">
                  <c:v>9.6100000000000005E-2</c:v>
                </c:pt>
                <c:pt idx="36938">
                  <c:v>9.290000000000001E-2</c:v>
                </c:pt>
                <c:pt idx="36939">
                  <c:v>9.8100000000000007E-2</c:v>
                </c:pt>
                <c:pt idx="36940">
                  <c:v>0.10440000000000001</c:v>
                </c:pt>
                <c:pt idx="36941">
                  <c:v>0.10460000000000001</c:v>
                </c:pt>
                <c:pt idx="36942">
                  <c:v>0.10680000000000001</c:v>
                </c:pt>
                <c:pt idx="36943">
                  <c:v>0.11160000000000002</c:v>
                </c:pt>
                <c:pt idx="36944">
                  <c:v>0.10860000000000002</c:v>
                </c:pt>
                <c:pt idx="36945">
                  <c:v>0.10940000000000001</c:v>
                </c:pt>
                <c:pt idx="36946">
                  <c:v>0.1148</c:v>
                </c:pt>
                <c:pt idx="36947">
                  <c:v>0.11330000000000001</c:v>
                </c:pt>
                <c:pt idx="36948">
                  <c:v>0.1159</c:v>
                </c:pt>
                <c:pt idx="36949">
                  <c:v>0.11459999999999999</c:v>
                </c:pt>
                <c:pt idx="36950">
                  <c:v>0.1186</c:v>
                </c:pt>
                <c:pt idx="36951">
                  <c:v>0.12110000000000001</c:v>
                </c:pt>
                <c:pt idx="36952">
                  <c:v>0.12370000000000002</c:v>
                </c:pt>
                <c:pt idx="36953">
                  <c:v>0.12709999999999999</c:v>
                </c:pt>
                <c:pt idx="36954">
                  <c:v>0.12840000000000001</c:v>
                </c:pt>
                <c:pt idx="36955">
                  <c:v>0.13320000000000001</c:v>
                </c:pt>
                <c:pt idx="36956">
                  <c:v>0.1416</c:v>
                </c:pt>
                <c:pt idx="36957">
                  <c:v>0.14450000000000002</c:v>
                </c:pt>
                <c:pt idx="36958">
                  <c:v>0.15390000000000001</c:v>
                </c:pt>
                <c:pt idx="36959">
                  <c:v>0.16300000000000001</c:v>
                </c:pt>
                <c:pt idx="36960">
                  <c:v>0.19090000000000001</c:v>
                </c:pt>
                <c:pt idx="36961">
                  <c:v>0.21970000000000001</c:v>
                </c:pt>
                <c:pt idx="36962">
                  <c:v>0.2384</c:v>
                </c:pt>
                <c:pt idx="36963">
                  <c:v>0.24809999999999999</c:v>
                </c:pt>
                <c:pt idx="36964">
                  <c:v>0.26120000000000004</c:v>
                </c:pt>
                <c:pt idx="36965">
                  <c:v>0.26750000000000002</c:v>
                </c:pt>
                <c:pt idx="36966">
                  <c:v>0.26960000000000001</c:v>
                </c:pt>
                <c:pt idx="36967">
                  <c:v>0.2913</c:v>
                </c:pt>
                <c:pt idx="36968">
                  <c:v>0.30000000000000004</c:v>
                </c:pt>
                <c:pt idx="36969">
                  <c:v>0.32770000000000005</c:v>
                </c:pt>
                <c:pt idx="36970">
                  <c:v>0.3654</c:v>
                </c:pt>
                <c:pt idx="36971">
                  <c:v>0.39200000000000002</c:v>
                </c:pt>
                <c:pt idx="36972">
                  <c:v>0.42949999999999999</c:v>
                </c:pt>
                <c:pt idx="36973">
                  <c:v>0.45240000000000002</c:v>
                </c:pt>
                <c:pt idx="36974">
                  <c:v>0.4677</c:v>
                </c:pt>
                <c:pt idx="36975">
                  <c:v>0.52640000000000009</c:v>
                </c:pt>
                <c:pt idx="36976">
                  <c:v>0.58179999999999998</c:v>
                </c:pt>
                <c:pt idx="36977">
                  <c:v>0.71120000000000005</c:v>
                </c:pt>
                <c:pt idx="36978">
                  <c:v>0.7854000000000001</c:v>
                </c:pt>
                <c:pt idx="36979">
                  <c:v>0.96970000000000001</c:v>
                </c:pt>
                <c:pt idx="36980">
                  <c:v>1.0041</c:v>
                </c:pt>
                <c:pt idx="36981">
                  <c:v>1.1276999999999999</c:v>
                </c:pt>
                <c:pt idx="36982">
                  <c:v>1.1504000000000001</c:v>
                </c:pt>
                <c:pt idx="36983">
                  <c:v>1.1961999999999999</c:v>
                </c:pt>
                <c:pt idx="36984">
                  <c:v>1.1759000000000002</c:v>
                </c:pt>
                <c:pt idx="36985">
                  <c:v>1.2784000000000002</c:v>
                </c:pt>
                <c:pt idx="36986">
                  <c:v>1.3511</c:v>
                </c:pt>
                <c:pt idx="36987">
                  <c:v>1.3746</c:v>
                </c:pt>
                <c:pt idx="36988">
                  <c:v>1.4286000000000001</c:v>
                </c:pt>
                <c:pt idx="36989">
                  <c:v>1.4765000000000001</c:v>
                </c:pt>
                <c:pt idx="36990">
                  <c:v>1.5138</c:v>
                </c:pt>
                <c:pt idx="36991">
                  <c:v>1.5543</c:v>
                </c:pt>
                <c:pt idx="36992">
                  <c:v>1.5825</c:v>
                </c:pt>
                <c:pt idx="36993">
                  <c:v>1.6315000000000002</c:v>
                </c:pt>
                <c:pt idx="36994">
                  <c:v>1.7033000000000003</c:v>
                </c:pt>
                <c:pt idx="36995">
                  <c:v>1.7495000000000003</c:v>
                </c:pt>
                <c:pt idx="36996">
                  <c:v>1.7265999999999999</c:v>
                </c:pt>
                <c:pt idx="36997">
                  <c:v>1.8370000000000002</c:v>
                </c:pt>
                <c:pt idx="36998">
                  <c:v>1.8794000000000002</c:v>
                </c:pt>
                <c:pt idx="36999">
                  <c:v>1.9388000000000003</c:v>
                </c:pt>
                <c:pt idx="37000">
                  <c:v>2.0106999999999999</c:v>
                </c:pt>
                <c:pt idx="37001">
                  <c:v>2.0562999999999998</c:v>
                </c:pt>
                <c:pt idx="37002">
                  <c:v>2.0420000000000003</c:v>
                </c:pt>
                <c:pt idx="37003">
                  <c:v>2.0848</c:v>
                </c:pt>
                <c:pt idx="37004">
                  <c:v>2.1466000000000003</c:v>
                </c:pt>
                <c:pt idx="37005">
                  <c:v>2.2001000000000004</c:v>
                </c:pt>
                <c:pt idx="37006">
                  <c:v>2.2280000000000002</c:v>
                </c:pt>
                <c:pt idx="37007">
                  <c:v>2.2591000000000001</c:v>
                </c:pt>
                <c:pt idx="37008">
                  <c:v>2.3163</c:v>
                </c:pt>
                <c:pt idx="37009">
                  <c:v>2.3821000000000003</c:v>
                </c:pt>
                <c:pt idx="37010">
                  <c:v>2.4135000000000004</c:v>
                </c:pt>
                <c:pt idx="37011">
                  <c:v>2.4936000000000003</c:v>
                </c:pt>
                <c:pt idx="37012">
                  <c:v>2.5646000000000004</c:v>
                </c:pt>
                <c:pt idx="37013">
                  <c:v>2.5753000000000004</c:v>
                </c:pt>
                <c:pt idx="37014">
                  <c:v>2.6069</c:v>
                </c:pt>
                <c:pt idx="37015">
                  <c:v>2.7286000000000001</c:v>
                </c:pt>
                <c:pt idx="37016">
                  <c:v>2.7821000000000002</c:v>
                </c:pt>
                <c:pt idx="37017">
                  <c:v>2.8114000000000003</c:v>
                </c:pt>
                <c:pt idx="37018">
                  <c:v>2.8834</c:v>
                </c:pt>
                <c:pt idx="37019">
                  <c:v>3.0007000000000001</c:v>
                </c:pt>
                <c:pt idx="37020">
                  <c:v>2.9649000000000001</c:v>
                </c:pt>
                <c:pt idx="37021">
                  <c:v>3.0598000000000001</c:v>
                </c:pt>
                <c:pt idx="37022">
                  <c:v>3.1989000000000001</c:v>
                </c:pt>
                <c:pt idx="37023">
                  <c:v>3.2601999999999998</c:v>
                </c:pt>
                <c:pt idx="37024">
                  <c:v>3.2601999999999998</c:v>
                </c:pt>
                <c:pt idx="37025">
                  <c:v>3.3261000000000003</c:v>
                </c:pt>
                <c:pt idx="37026">
                  <c:v>3.2338000000000005</c:v>
                </c:pt>
                <c:pt idx="37027">
                  <c:v>3.1763000000000003</c:v>
                </c:pt>
                <c:pt idx="37028">
                  <c:v>3.1930000000000001</c:v>
                </c:pt>
                <c:pt idx="37029">
                  <c:v>3.1876000000000002</c:v>
                </c:pt>
                <c:pt idx="37030">
                  <c:v>3.2157</c:v>
                </c:pt>
                <c:pt idx="37031">
                  <c:v>3.2671000000000001</c:v>
                </c:pt>
                <c:pt idx="37032">
                  <c:v>3.2323000000000004</c:v>
                </c:pt>
                <c:pt idx="37033">
                  <c:v>3.1920999999999999</c:v>
                </c:pt>
                <c:pt idx="37034">
                  <c:v>3.1848000000000001</c:v>
                </c:pt>
                <c:pt idx="37035">
                  <c:v>3.1833</c:v>
                </c:pt>
                <c:pt idx="37036">
                  <c:v>3.1222000000000003</c:v>
                </c:pt>
                <c:pt idx="37037">
                  <c:v>3.1512000000000002</c:v>
                </c:pt>
                <c:pt idx="37038">
                  <c:v>3.1113</c:v>
                </c:pt>
                <c:pt idx="37039">
                  <c:v>3.1058000000000003</c:v>
                </c:pt>
                <c:pt idx="37040">
                  <c:v>3.1295000000000002</c:v>
                </c:pt>
                <c:pt idx="37041">
                  <c:v>3.0718000000000001</c:v>
                </c:pt>
                <c:pt idx="37042">
                  <c:v>3.0145</c:v>
                </c:pt>
                <c:pt idx="37043">
                  <c:v>3.0024000000000002</c:v>
                </c:pt>
                <c:pt idx="37044">
                  <c:v>3.081</c:v>
                </c:pt>
                <c:pt idx="37045">
                  <c:v>3.0590000000000002</c:v>
                </c:pt>
                <c:pt idx="37046">
                  <c:v>3.0014000000000003</c:v>
                </c:pt>
                <c:pt idx="37047">
                  <c:v>3.0096000000000003</c:v>
                </c:pt>
                <c:pt idx="37048">
                  <c:v>2.9151000000000002</c:v>
                </c:pt>
                <c:pt idx="37049">
                  <c:v>2.9325000000000001</c:v>
                </c:pt>
                <c:pt idx="37050">
                  <c:v>2.9338000000000002</c:v>
                </c:pt>
                <c:pt idx="37051">
                  <c:v>2.8662000000000001</c:v>
                </c:pt>
                <c:pt idx="37052">
                  <c:v>2.8825000000000003</c:v>
                </c:pt>
                <c:pt idx="37053">
                  <c:v>2.8840000000000003</c:v>
                </c:pt>
                <c:pt idx="37054">
                  <c:v>2.8841999999999999</c:v>
                </c:pt>
                <c:pt idx="37055">
                  <c:v>2.7349000000000001</c:v>
                </c:pt>
                <c:pt idx="37056">
                  <c:v>2.6986000000000003</c:v>
                </c:pt>
                <c:pt idx="37057">
                  <c:v>2.7324999999999999</c:v>
                </c:pt>
                <c:pt idx="37058">
                  <c:v>2.5482</c:v>
                </c:pt>
                <c:pt idx="37059">
                  <c:v>2.4910000000000001</c:v>
                </c:pt>
                <c:pt idx="37060">
                  <c:v>2.4506000000000001</c:v>
                </c:pt>
                <c:pt idx="37061">
                  <c:v>2.5674000000000001</c:v>
                </c:pt>
                <c:pt idx="37062">
                  <c:v>2.4936000000000003</c:v>
                </c:pt>
                <c:pt idx="37063">
                  <c:v>2.3971</c:v>
                </c:pt>
                <c:pt idx="37064">
                  <c:v>2.3085999999999998</c:v>
                </c:pt>
                <c:pt idx="37065">
                  <c:v>2.3379000000000003</c:v>
                </c:pt>
                <c:pt idx="37066">
                  <c:v>2.3856000000000002</c:v>
                </c:pt>
                <c:pt idx="37067">
                  <c:v>2.1783999999999999</c:v>
                </c:pt>
                <c:pt idx="37068">
                  <c:v>2.1751999999999998</c:v>
                </c:pt>
                <c:pt idx="37069">
                  <c:v>2.2498</c:v>
                </c:pt>
                <c:pt idx="37070">
                  <c:v>2.0914000000000001</c:v>
                </c:pt>
                <c:pt idx="37071">
                  <c:v>2.0256000000000003</c:v>
                </c:pt>
                <c:pt idx="37072">
                  <c:v>1.9313</c:v>
                </c:pt>
                <c:pt idx="37073">
                  <c:v>1.9319</c:v>
                </c:pt>
                <c:pt idx="37074">
                  <c:v>1.9092</c:v>
                </c:pt>
                <c:pt idx="37075">
                  <c:v>1.8413000000000002</c:v>
                </c:pt>
                <c:pt idx="37076">
                  <c:v>1.9020000000000001</c:v>
                </c:pt>
                <c:pt idx="37077">
                  <c:v>2.0194000000000001</c:v>
                </c:pt>
                <c:pt idx="37078">
                  <c:v>1.9104000000000001</c:v>
                </c:pt>
                <c:pt idx="37079">
                  <c:v>1.8793</c:v>
                </c:pt>
                <c:pt idx="37080">
                  <c:v>1.8344000000000003</c:v>
                </c:pt>
                <c:pt idx="37081">
                  <c:v>1.8572</c:v>
                </c:pt>
                <c:pt idx="37082">
                  <c:v>1.7600000000000002</c:v>
                </c:pt>
                <c:pt idx="37083">
                  <c:v>1.5143000000000002</c:v>
                </c:pt>
                <c:pt idx="37084">
                  <c:v>1.3938000000000001</c:v>
                </c:pt>
                <c:pt idx="37085">
                  <c:v>1.3427</c:v>
                </c:pt>
                <c:pt idx="37086">
                  <c:v>1.3090000000000002</c:v>
                </c:pt>
                <c:pt idx="37087">
                  <c:v>1.3227000000000002</c:v>
                </c:pt>
                <c:pt idx="37088">
                  <c:v>1.2684</c:v>
                </c:pt>
                <c:pt idx="37089">
                  <c:v>1.2462</c:v>
                </c:pt>
                <c:pt idx="37090">
                  <c:v>1.2364000000000002</c:v>
                </c:pt>
                <c:pt idx="37091">
                  <c:v>1.2235</c:v>
                </c:pt>
                <c:pt idx="37092">
                  <c:v>1.2044000000000001</c:v>
                </c:pt>
                <c:pt idx="37093">
                  <c:v>1.1597</c:v>
                </c:pt>
                <c:pt idx="37094">
                  <c:v>1.1251</c:v>
                </c:pt>
                <c:pt idx="37095">
                  <c:v>1.1365000000000001</c:v>
                </c:pt>
                <c:pt idx="37096">
                  <c:v>1.0541</c:v>
                </c:pt>
                <c:pt idx="37097">
                  <c:v>1.0685</c:v>
                </c:pt>
                <c:pt idx="37098">
                  <c:v>1.06</c:v>
                </c:pt>
                <c:pt idx="37099">
                  <c:v>1.0298</c:v>
                </c:pt>
                <c:pt idx="37100">
                  <c:v>0.99330000000000007</c:v>
                </c:pt>
                <c:pt idx="37101">
                  <c:v>1.0387000000000002</c:v>
                </c:pt>
                <c:pt idx="37102">
                  <c:v>0.96860000000000002</c:v>
                </c:pt>
                <c:pt idx="37103">
                  <c:v>0.9798</c:v>
                </c:pt>
                <c:pt idx="37104">
                  <c:v>1.0342</c:v>
                </c:pt>
                <c:pt idx="37105">
                  <c:v>0.95060000000000011</c:v>
                </c:pt>
                <c:pt idx="37106">
                  <c:v>0.91320000000000001</c:v>
                </c:pt>
                <c:pt idx="37107">
                  <c:v>0.97840000000000016</c:v>
                </c:pt>
                <c:pt idx="37108">
                  <c:v>0.89800000000000013</c:v>
                </c:pt>
                <c:pt idx="37109">
                  <c:v>0.9244</c:v>
                </c:pt>
                <c:pt idx="37110">
                  <c:v>0.83829999999999993</c:v>
                </c:pt>
                <c:pt idx="37111">
                  <c:v>0.87050000000000005</c:v>
                </c:pt>
                <c:pt idx="37112">
                  <c:v>0.82750000000000012</c:v>
                </c:pt>
                <c:pt idx="37113">
                  <c:v>0.83010000000000006</c:v>
                </c:pt>
                <c:pt idx="37114">
                  <c:v>0.82880000000000009</c:v>
                </c:pt>
                <c:pt idx="37115">
                  <c:v>0.82100000000000017</c:v>
                </c:pt>
                <c:pt idx="37116">
                  <c:v>0.83360000000000012</c:v>
                </c:pt>
                <c:pt idx="37117">
                  <c:v>0.8015000000000001</c:v>
                </c:pt>
                <c:pt idx="37118">
                  <c:v>0.81470000000000009</c:v>
                </c:pt>
                <c:pt idx="37119">
                  <c:v>0.78150000000000008</c:v>
                </c:pt>
                <c:pt idx="37120">
                  <c:v>0.78190000000000004</c:v>
                </c:pt>
                <c:pt idx="37121">
                  <c:v>0.73170000000000002</c:v>
                </c:pt>
                <c:pt idx="37122">
                  <c:v>0.71589999999999998</c:v>
                </c:pt>
                <c:pt idx="37123">
                  <c:v>0.71460000000000001</c:v>
                </c:pt>
                <c:pt idx="37124">
                  <c:v>0.70810000000000006</c:v>
                </c:pt>
                <c:pt idx="37125">
                  <c:v>0.69550000000000001</c:v>
                </c:pt>
                <c:pt idx="37126">
                  <c:v>0.67060000000000008</c:v>
                </c:pt>
                <c:pt idx="37127">
                  <c:v>0.66710000000000003</c:v>
                </c:pt>
                <c:pt idx="37128">
                  <c:v>0.65529999999999999</c:v>
                </c:pt>
                <c:pt idx="37129">
                  <c:v>0.60919999999999996</c:v>
                </c:pt>
                <c:pt idx="37130">
                  <c:v>0.59720000000000006</c:v>
                </c:pt>
                <c:pt idx="37131">
                  <c:v>0.59710000000000008</c:v>
                </c:pt>
                <c:pt idx="37132">
                  <c:v>0.58330000000000004</c:v>
                </c:pt>
                <c:pt idx="37133">
                  <c:v>0.59029999999999994</c:v>
                </c:pt>
                <c:pt idx="37134">
                  <c:v>0.59509999999999996</c:v>
                </c:pt>
                <c:pt idx="37135">
                  <c:v>0.58890000000000009</c:v>
                </c:pt>
                <c:pt idx="37136">
                  <c:v>0.5494</c:v>
                </c:pt>
                <c:pt idx="37137">
                  <c:v>0.57130000000000003</c:v>
                </c:pt>
                <c:pt idx="37138">
                  <c:v>0.56870000000000009</c:v>
                </c:pt>
                <c:pt idx="37139">
                  <c:v>0.55840000000000001</c:v>
                </c:pt>
                <c:pt idx="37140">
                  <c:v>0.5373</c:v>
                </c:pt>
                <c:pt idx="37141">
                  <c:v>0.5383</c:v>
                </c:pt>
                <c:pt idx="37142">
                  <c:v>0.5242</c:v>
                </c:pt>
                <c:pt idx="37143">
                  <c:v>0.52310000000000001</c:v>
                </c:pt>
                <c:pt idx="37144">
                  <c:v>0.51670000000000005</c:v>
                </c:pt>
                <c:pt idx="37145">
                  <c:v>0.50770000000000004</c:v>
                </c:pt>
                <c:pt idx="37146">
                  <c:v>0.49930000000000008</c:v>
                </c:pt>
                <c:pt idx="37147">
                  <c:v>0.49029999999999996</c:v>
                </c:pt>
                <c:pt idx="37148">
                  <c:v>0.48060000000000003</c:v>
                </c:pt>
                <c:pt idx="37149">
                  <c:v>0.46890000000000004</c:v>
                </c:pt>
                <c:pt idx="37150">
                  <c:v>0.46180000000000004</c:v>
                </c:pt>
                <c:pt idx="37151">
                  <c:v>0.4582</c:v>
                </c:pt>
                <c:pt idx="37152">
                  <c:v>0.4451</c:v>
                </c:pt>
                <c:pt idx="37153">
                  <c:v>0.44070000000000004</c:v>
                </c:pt>
                <c:pt idx="37154">
                  <c:v>0.43259999999999998</c:v>
                </c:pt>
                <c:pt idx="37155">
                  <c:v>0.42060000000000008</c:v>
                </c:pt>
                <c:pt idx="37156">
                  <c:v>0.41250000000000003</c:v>
                </c:pt>
                <c:pt idx="37157">
                  <c:v>0.4052</c:v>
                </c:pt>
                <c:pt idx="37158">
                  <c:v>0.40160000000000001</c:v>
                </c:pt>
                <c:pt idx="37159">
                  <c:v>0.39480000000000004</c:v>
                </c:pt>
                <c:pt idx="37160">
                  <c:v>0.38929999999999998</c:v>
                </c:pt>
                <c:pt idx="37161">
                  <c:v>0.3881</c:v>
                </c:pt>
                <c:pt idx="37162">
                  <c:v>0.38119999999999998</c:v>
                </c:pt>
                <c:pt idx="37163">
                  <c:v>0.377</c:v>
                </c:pt>
                <c:pt idx="37164">
                  <c:v>0.36920000000000003</c:v>
                </c:pt>
                <c:pt idx="37165">
                  <c:v>0.36250000000000004</c:v>
                </c:pt>
                <c:pt idx="37166">
                  <c:v>0.35800000000000004</c:v>
                </c:pt>
                <c:pt idx="37167">
                  <c:v>0.35200000000000004</c:v>
                </c:pt>
                <c:pt idx="37168">
                  <c:v>0.34310000000000002</c:v>
                </c:pt>
                <c:pt idx="37169">
                  <c:v>0.33620000000000005</c:v>
                </c:pt>
                <c:pt idx="37170">
                  <c:v>0.33490000000000003</c:v>
                </c:pt>
                <c:pt idx="37171">
                  <c:v>0.32930000000000004</c:v>
                </c:pt>
                <c:pt idx="37172">
                  <c:v>0.32719999999999999</c:v>
                </c:pt>
                <c:pt idx="37173">
                  <c:v>0.32570000000000005</c:v>
                </c:pt>
                <c:pt idx="37174">
                  <c:v>0.3226</c:v>
                </c:pt>
                <c:pt idx="37175">
                  <c:v>0.31960000000000005</c:v>
                </c:pt>
                <c:pt idx="37176">
                  <c:v>0.31840000000000002</c:v>
                </c:pt>
                <c:pt idx="37177">
                  <c:v>0.31170000000000003</c:v>
                </c:pt>
                <c:pt idx="37178">
                  <c:v>0.3105</c:v>
                </c:pt>
                <c:pt idx="37179">
                  <c:v>0.30420000000000003</c:v>
                </c:pt>
                <c:pt idx="37180">
                  <c:v>0.29750000000000004</c:v>
                </c:pt>
                <c:pt idx="37181">
                  <c:v>0.28900000000000003</c:v>
                </c:pt>
                <c:pt idx="37182">
                  <c:v>0.28970000000000001</c:v>
                </c:pt>
                <c:pt idx="37183">
                  <c:v>0.27740000000000004</c:v>
                </c:pt>
                <c:pt idx="37184">
                  <c:v>0.2737</c:v>
                </c:pt>
                <c:pt idx="37185">
                  <c:v>0.2742</c:v>
                </c:pt>
                <c:pt idx="37186">
                  <c:v>0.26629999999999998</c:v>
                </c:pt>
                <c:pt idx="37187">
                  <c:v>0.26030000000000003</c:v>
                </c:pt>
                <c:pt idx="37188">
                  <c:v>0.25559999999999999</c:v>
                </c:pt>
                <c:pt idx="37189">
                  <c:v>0.25019999999999998</c:v>
                </c:pt>
                <c:pt idx="37190">
                  <c:v>0.25650000000000001</c:v>
                </c:pt>
                <c:pt idx="37191">
                  <c:v>0.25209999999999999</c:v>
                </c:pt>
                <c:pt idx="37192">
                  <c:v>0.25190000000000001</c:v>
                </c:pt>
                <c:pt idx="37193">
                  <c:v>0.24780000000000002</c:v>
                </c:pt>
                <c:pt idx="37194">
                  <c:v>0.24480000000000002</c:v>
                </c:pt>
                <c:pt idx="37195">
                  <c:v>0.2417</c:v>
                </c:pt>
                <c:pt idx="37196">
                  <c:v>0.23860000000000003</c:v>
                </c:pt>
                <c:pt idx="37197">
                  <c:v>0.2276</c:v>
                </c:pt>
                <c:pt idx="37198">
                  <c:v>0.22799999999999998</c:v>
                </c:pt>
                <c:pt idx="37199">
                  <c:v>0.22519999999999998</c:v>
                </c:pt>
                <c:pt idx="37200">
                  <c:v>0.22220000000000001</c:v>
                </c:pt>
                <c:pt idx="37201">
                  <c:v>0.21509999999999999</c:v>
                </c:pt>
                <c:pt idx="37202">
                  <c:v>0.21690000000000001</c:v>
                </c:pt>
                <c:pt idx="37203">
                  <c:v>0.20880000000000001</c:v>
                </c:pt>
                <c:pt idx="37204">
                  <c:v>0.20530000000000001</c:v>
                </c:pt>
                <c:pt idx="37205">
                  <c:v>0.20670000000000002</c:v>
                </c:pt>
                <c:pt idx="37206">
                  <c:v>0.20219999999999999</c:v>
                </c:pt>
                <c:pt idx="37207">
                  <c:v>0.19530000000000003</c:v>
                </c:pt>
                <c:pt idx="37208">
                  <c:v>0.19400000000000001</c:v>
                </c:pt>
                <c:pt idx="37209">
                  <c:v>0.19490000000000002</c:v>
                </c:pt>
                <c:pt idx="37210">
                  <c:v>0.1928</c:v>
                </c:pt>
                <c:pt idx="37211">
                  <c:v>0.19310000000000002</c:v>
                </c:pt>
                <c:pt idx="37212">
                  <c:v>0.1918</c:v>
                </c:pt>
                <c:pt idx="37213">
                  <c:v>0.18759999999999999</c:v>
                </c:pt>
                <c:pt idx="37214">
                  <c:v>0.18779999999999999</c:v>
                </c:pt>
                <c:pt idx="37215">
                  <c:v>0.19040000000000001</c:v>
                </c:pt>
                <c:pt idx="37216">
                  <c:v>0.18870000000000001</c:v>
                </c:pt>
                <c:pt idx="37217">
                  <c:v>0.18730000000000002</c:v>
                </c:pt>
                <c:pt idx="37218">
                  <c:v>0.1817</c:v>
                </c:pt>
                <c:pt idx="37219">
                  <c:v>0.18149999999999999</c:v>
                </c:pt>
                <c:pt idx="37220">
                  <c:v>0.18049999999999999</c:v>
                </c:pt>
                <c:pt idx="37221">
                  <c:v>0.1787</c:v>
                </c:pt>
                <c:pt idx="37222">
                  <c:v>0.18000000000000002</c:v>
                </c:pt>
                <c:pt idx="37223">
                  <c:v>0.18049999999999999</c:v>
                </c:pt>
                <c:pt idx="37224">
                  <c:v>0.1787</c:v>
                </c:pt>
                <c:pt idx="37225">
                  <c:v>0.18290000000000001</c:v>
                </c:pt>
                <c:pt idx="37226">
                  <c:v>0.18490000000000001</c:v>
                </c:pt>
                <c:pt idx="37227">
                  <c:v>0.18180000000000002</c:v>
                </c:pt>
                <c:pt idx="37228">
                  <c:v>0.1787</c:v>
                </c:pt>
                <c:pt idx="37229">
                  <c:v>0.17960000000000001</c:v>
                </c:pt>
                <c:pt idx="37230">
                  <c:v>0.17820000000000003</c:v>
                </c:pt>
                <c:pt idx="37231">
                  <c:v>0.17880000000000001</c:v>
                </c:pt>
                <c:pt idx="37232">
                  <c:v>0.17849999999999999</c:v>
                </c:pt>
                <c:pt idx="37233">
                  <c:v>0.17960000000000001</c:v>
                </c:pt>
                <c:pt idx="37234">
                  <c:v>0.18190000000000001</c:v>
                </c:pt>
                <c:pt idx="37235">
                  <c:v>0.17700000000000002</c:v>
                </c:pt>
                <c:pt idx="37236">
                  <c:v>0.17730000000000001</c:v>
                </c:pt>
                <c:pt idx="37237">
                  <c:v>0.18030000000000002</c:v>
                </c:pt>
                <c:pt idx="37238">
                  <c:v>0.18210000000000001</c:v>
                </c:pt>
                <c:pt idx="37239">
                  <c:v>0.18320000000000003</c:v>
                </c:pt>
                <c:pt idx="37240">
                  <c:v>0.1847</c:v>
                </c:pt>
                <c:pt idx="37241">
                  <c:v>0.18690000000000001</c:v>
                </c:pt>
                <c:pt idx="37242">
                  <c:v>0.1946</c:v>
                </c:pt>
                <c:pt idx="37243">
                  <c:v>0.20430000000000004</c:v>
                </c:pt>
                <c:pt idx="37244">
                  <c:v>0.2135</c:v>
                </c:pt>
                <c:pt idx="37245">
                  <c:v>0.22610000000000002</c:v>
                </c:pt>
                <c:pt idx="37246">
                  <c:v>0.24460000000000004</c:v>
                </c:pt>
                <c:pt idx="37247">
                  <c:v>0.26240000000000002</c:v>
                </c:pt>
                <c:pt idx="37248">
                  <c:v>0.2858</c:v>
                </c:pt>
                <c:pt idx="37249">
                  <c:v>0.30930000000000002</c:v>
                </c:pt>
                <c:pt idx="37250">
                  <c:v>0.32850000000000001</c:v>
                </c:pt>
                <c:pt idx="37251">
                  <c:v>0.35660000000000003</c:v>
                </c:pt>
                <c:pt idx="37252">
                  <c:v>0.39200000000000002</c:v>
                </c:pt>
                <c:pt idx="37253">
                  <c:v>0.41959999999999997</c:v>
                </c:pt>
                <c:pt idx="37254">
                  <c:v>0.435</c:v>
                </c:pt>
                <c:pt idx="37255">
                  <c:v>0.44800000000000006</c:v>
                </c:pt>
                <c:pt idx="37256">
                  <c:v>0.47039999999999998</c:v>
                </c:pt>
                <c:pt idx="37257">
                  <c:v>0.47550000000000003</c:v>
                </c:pt>
                <c:pt idx="37258">
                  <c:v>0.49770000000000003</c:v>
                </c:pt>
                <c:pt idx="37259">
                  <c:v>0.51480000000000004</c:v>
                </c:pt>
                <c:pt idx="37260">
                  <c:v>0.54370000000000007</c:v>
                </c:pt>
                <c:pt idx="37261">
                  <c:v>0.5908000000000001</c:v>
                </c:pt>
                <c:pt idx="37262">
                  <c:v>0.65050000000000008</c:v>
                </c:pt>
                <c:pt idx="37263">
                  <c:v>0.66139999999999999</c:v>
                </c:pt>
                <c:pt idx="37264">
                  <c:v>0.69450000000000012</c:v>
                </c:pt>
                <c:pt idx="37265">
                  <c:v>0.74320000000000008</c:v>
                </c:pt>
                <c:pt idx="37266">
                  <c:v>0.77740000000000009</c:v>
                </c:pt>
                <c:pt idx="37267">
                  <c:v>0.8348000000000001</c:v>
                </c:pt>
                <c:pt idx="37268">
                  <c:v>0.85160000000000002</c:v>
                </c:pt>
                <c:pt idx="37269">
                  <c:v>0.97770000000000001</c:v>
                </c:pt>
                <c:pt idx="37270">
                  <c:v>1.0887</c:v>
                </c:pt>
                <c:pt idx="37271">
                  <c:v>1.1994</c:v>
                </c:pt>
                <c:pt idx="37272">
                  <c:v>1.2227000000000001</c:v>
                </c:pt>
                <c:pt idx="37273">
                  <c:v>1.3162000000000003</c:v>
                </c:pt>
                <c:pt idx="37274">
                  <c:v>1.4469000000000001</c:v>
                </c:pt>
                <c:pt idx="37275">
                  <c:v>1.7252000000000001</c:v>
                </c:pt>
                <c:pt idx="37276">
                  <c:v>1.7196000000000002</c:v>
                </c:pt>
                <c:pt idx="37277">
                  <c:v>1.8589</c:v>
                </c:pt>
                <c:pt idx="37278">
                  <c:v>1.9031</c:v>
                </c:pt>
                <c:pt idx="37279">
                  <c:v>1.8658000000000001</c:v>
                </c:pt>
                <c:pt idx="37280">
                  <c:v>2.0379999999999998</c:v>
                </c:pt>
                <c:pt idx="37281">
                  <c:v>2.1091000000000002</c:v>
                </c:pt>
                <c:pt idx="37282">
                  <c:v>1.9976</c:v>
                </c:pt>
                <c:pt idx="37283">
                  <c:v>2.0582000000000003</c:v>
                </c:pt>
                <c:pt idx="37284">
                  <c:v>2.1680000000000001</c:v>
                </c:pt>
                <c:pt idx="37285">
                  <c:v>2.3035000000000001</c:v>
                </c:pt>
                <c:pt idx="37286">
                  <c:v>2.3521999999999998</c:v>
                </c:pt>
                <c:pt idx="37287">
                  <c:v>2.2718000000000003</c:v>
                </c:pt>
                <c:pt idx="37288">
                  <c:v>2.4079999999999999</c:v>
                </c:pt>
                <c:pt idx="37289">
                  <c:v>2.4455</c:v>
                </c:pt>
                <c:pt idx="37290">
                  <c:v>2.4380000000000002</c:v>
                </c:pt>
                <c:pt idx="37291">
                  <c:v>2.4731000000000005</c:v>
                </c:pt>
                <c:pt idx="37292">
                  <c:v>2.5030999999999999</c:v>
                </c:pt>
                <c:pt idx="37293">
                  <c:v>2.5146000000000002</c:v>
                </c:pt>
                <c:pt idx="37294">
                  <c:v>2.5543</c:v>
                </c:pt>
                <c:pt idx="37295">
                  <c:v>2.6013999999999999</c:v>
                </c:pt>
                <c:pt idx="37296">
                  <c:v>2.6271000000000004</c:v>
                </c:pt>
                <c:pt idx="37297">
                  <c:v>2.6387</c:v>
                </c:pt>
                <c:pt idx="37298">
                  <c:v>2.6516000000000002</c:v>
                </c:pt>
                <c:pt idx="37299">
                  <c:v>2.6766000000000001</c:v>
                </c:pt>
                <c:pt idx="37300">
                  <c:v>2.7504000000000004</c:v>
                </c:pt>
                <c:pt idx="37301">
                  <c:v>2.8274000000000004</c:v>
                </c:pt>
                <c:pt idx="37302">
                  <c:v>2.8258000000000001</c:v>
                </c:pt>
                <c:pt idx="37303">
                  <c:v>2.8404000000000003</c:v>
                </c:pt>
                <c:pt idx="37304">
                  <c:v>2.8890000000000002</c:v>
                </c:pt>
                <c:pt idx="37305">
                  <c:v>2.9190000000000005</c:v>
                </c:pt>
                <c:pt idx="37306">
                  <c:v>2.9412000000000003</c:v>
                </c:pt>
                <c:pt idx="37307">
                  <c:v>2.9617000000000004</c:v>
                </c:pt>
                <c:pt idx="37308">
                  <c:v>3.0078</c:v>
                </c:pt>
                <c:pt idx="37309">
                  <c:v>2.9976000000000003</c:v>
                </c:pt>
                <c:pt idx="37310">
                  <c:v>3.1110000000000002</c:v>
                </c:pt>
                <c:pt idx="37311">
                  <c:v>3.1428000000000003</c:v>
                </c:pt>
                <c:pt idx="37312">
                  <c:v>3.1381000000000001</c:v>
                </c:pt>
                <c:pt idx="37313">
                  <c:v>3.1128</c:v>
                </c:pt>
                <c:pt idx="37314">
                  <c:v>3.0879000000000003</c:v>
                </c:pt>
                <c:pt idx="37315">
                  <c:v>3.1552000000000002</c:v>
                </c:pt>
                <c:pt idx="37316">
                  <c:v>3.1544000000000003</c:v>
                </c:pt>
                <c:pt idx="37317">
                  <c:v>3.1405000000000003</c:v>
                </c:pt>
                <c:pt idx="37318">
                  <c:v>3.113</c:v>
                </c:pt>
                <c:pt idx="37319">
                  <c:v>3.1457000000000002</c:v>
                </c:pt>
                <c:pt idx="37320">
                  <c:v>3.1669</c:v>
                </c:pt>
                <c:pt idx="37321">
                  <c:v>3.1854</c:v>
                </c:pt>
                <c:pt idx="37322">
                  <c:v>3.1839</c:v>
                </c:pt>
                <c:pt idx="37323">
                  <c:v>3.1273</c:v>
                </c:pt>
                <c:pt idx="37324">
                  <c:v>3.1286000000000005</c:v>
                </c:pt>
                <c:pt idx="37325">
                  <c:v>3.1331000000000002</c:v>
                </c:pt>
                <c:pt idx="37326">
                  <c:v>3.0789000000000004</c:v>
                </c:pt>
                <c:pt idx="37327">
                  <c:v>3.0989000000000004</c:v>
                </c:pt>
                <c:pt idx="37328">
                  <c:v>3.1345000000000001</c:v>
                </c:pt>
                <c:pt idx="37329">
                  <c:v>3.0353000000000003</c:v>
                </c:pt>
                <c:pt idx="37330">
                  <c:v>3.1318000000000001</c:v>
                </c:pt>
                <c:pt idx="37331">
                  <c:v>2.9798</c:v>
                </c:pt>
                <c:pt idx="37332">
                  <c:v>2.8755000000000002</c:v>
                </c:pt>
                <c:pt idx="37333">
                  <c:v>2.9242000000000004</c:v>
                </c:pt>
                <c:pt idx="37334">
                  <c:v>2.9980000000000002</c:v>
                </c:pt>
                <c:pt idx="37335">
                  <c:v>3.0832999999999999</c:v>
                </c:pt>
                <c:pt idx="37336">
                  <c:v>2.9104000000000001</c:v>
                </c:pt>
                <c:pt idx="37337">
                  <c:v>2.8611000000000004</c:v>
                </c:pt>
                <c:pt idx="37338">
                  <c:v>2.9971000000000001</c:v>
                </c:pt>
                <c:pt idx="37339">
                  <c:v>2.9908999999999999</c:v>
                </c:pt>
                <c:pt idx="37340">
                  <c:v>3.0112000000000001</c:v>
                </c:pt>
                <c:pt idx="37341">
                  <c:v>2.8367000000000004</c:v>
                </c:pt>
                <c:pt idx="37342">
                  <c:v>2.7367000000000004</c:v>
                </c:pt>
                <c:pt idx="37343">
                  <c:v>2.8125</c:v>
                </c:pt>
                <c:pt idx="37344">
                  <c:v>2.7917000000000005</c:v>
                </c:pt>
                <c:pt idx="37345">
                  <c:v>2.8433000000000002</c:v>
                </c:pt>
                <c:pt idx="37346">
                  <c:v>2.6920000000000002</c:v>
                </c:pt>
                <c:pt idx="37347">
                  <c:v>2.5689000000000002</c:v>
                </c:pt>
                <c:pt idx="37348">
                  <c:v>2.5114000000000001</c:v>
                </c:pt>
                <c:pt idx="37349">
                  <c:v>2.3666</c:v>
                </c:pt>
                <c:pt idx="37350">
                  <c:v>2.3417000000000003</c:v>
                </c:pt>
                <c:pt idx="37351">
                  <c:v>2.2784</c:v>
                </c:pt>
                <c:pt idx="37352">
                  <c:v>2.2919</c:v>
                </c:pt>
                <c:pt idx="37353">
                  <c:v>2.2892000000000001</c:v>
                </c:pt>
                <c:pt idx="37354">
                  <c:v>2.2139000000000002</c:v>
                </c:pt>
                <c:pt idx="37355">
                  <c:v>2.1920999999999999</c:v>
                </c:pt>
                <c:pt idx="37356">
                  <c:v>2.1537999999999999</c:v>
                </c:pt>
                <c:pt idx="37357">
                  <c:v>2.2038000000000002</c:v>
                </c:pt>
                <c:pt idx="37358">
                  <c:v>2.0969000000000002</c:v>
                </c:pt>
                <c:pt idx="37359">
                  <c:v>2.1278000000000001</c:v>
                </c:pt>
                <c:pt idx="37360">
                  <c:v>2.0314000000000001</c:v>
                </c:pt>
                <c:pt idx="37361">
                  <c:v>2.0499000000000001</c:v>
                </c:pt>
                <c:pt idx="37362">
                  <c:v>2.0750000000000002</c:v>
                </c:pt>
                <c:pt idx="37363">
                  <c:v>2.0428999999999999</c:v>
                </c:pt>
                <c:pt idx="37364">
                  <c:v>2.0666000000000002</c:v>
                </c:pt>
                <c:pt idx="37365">
                  <c:v>1.8094999999999999</c:v>
                </c:pt>
                <c:pt idx="37366">
                  <c:v>2.0228999999999999</c:v>
                </c:pt>
                <c:pt idx="37367">
                  <c:v>2.0112000000000001</c:v>
                </c:pt>
                <c:pt idx="37368">
                  <c:v>1.8612</c:v>
                </c:pt>
                <c:pt idx="37369">
                  <c:v>1.8933</c:v>
                </c:pt>
                <c:pt idx="37370">
                  <c:v>1.8814000000000002</c:v>
                </c:pt>
                <c:pt idx="37371">
                  <c:v>1.6388000000000003</c:v>
                </c:pt>
                <c:pt idx="37372">
                  <c:v>1.6399000000000001</c:v>
                </c:pt>
                <c:pt idx="37373">
                  <c:v>1.6211</c:v>
                </c:pt>
                <c:pt idx="37374">
                  <c:v>1.5490000000000002</c:v>
                </c:pt>
                <c:pt idx="37375">
                  <c:v>1.4361000000000002</c:v>
                </c:pt>
                <c:pt idx="37376">
                  <c:v>1.391</c:v>
                </c:pt>
                <c:pt idx="37377">
                  <c:v>1.3517000000000001</c:v>
                </c:pt>
                <c:pt idx="37378">
                  <c:v>1.3212999999999999</c:v>
                </c:pt>
                <c:pt idx="37379">
                  <c:v>1.3202</c:v>
                </c:pt>
                <c:pt idx="37380">
                  <c:v>1.3139000000000001</c:v>
                </c:pt>
                <c:pt idx="37381">
                  <c:v>1.2401</c:v>
                </c:pt>
                <c:pt idx="37382">
                  <c:v>1.2664</c:v>
                </c:pt>
                <c:pt idx="37383">
                  <c:v>1.21</c:v>
                </c:pt>
                <c:pt idx="37384">
                  <c:v>1.1994</c:v>
                </c:pt>
                <c:pt idx="37385">
                  <c:v>1.1989000000000001</c:v>
                </c:pt>
                <c:pt idx="37386">
                  <c:v>1.1616</c:v>
                </c:pt>
                <c:pt idx="37387">
                  <c:v>1.1375999999999999</c:v>
                </c:pt>
                <c:pt idx="37388">
                  <c:v>1.1305000000000001</c:v>
                </c:pt>
                <c:pt idx="37389">
                  <c:v>1.1359999999999999</c:v>
                </c:pt>
                <c:pt idx="37390">
                  <c:v>1.0730000000000002</c:v>
                </c:pt>
                <c:pt idx="37391">
                  <c:v>1.0547000000000002</c:v>
                </c:pt>
                <c:pt idx="37392">
                  <c:v>1.0029000000000001</c:v>
                </c:pt>
                <c:pt idx="37393">
                  <c:v>0.98450000000000015</c:v>
                </c:pt>
                <c:pt idx="37394">
                  <c:v>0.98059999999999992</c:v>
                </c:pt>
                <c:pt idx="37395">
                  <c:v>0.95820000000000016</c:v>
                </c:pt>
                <c:pt idx="37396">
                  <c:v>0.94179999999999997</c:v>
                </c:pt>
                <c:pt idx="37397">
                  <c:v>0.96370000000000011</c:v>
                </c:pt>
                <c:pt idx="37398">
                  <c:v>0.92730000000000001</c:v>
                </c:pt>
                <c:pt idx="37399">
                  <c:v>0.90250000000000008</c:v>
                </c:pt>
                <c:pt idx="37400">
                  <c:v>0.88840000000000008</c:v>
                </c:pt>
                <c:pt idx="37401">
                  <c:v>0.88880000000000003</c:v>
                </c:pt>
                <c:pt idx="37402">
                  <c:v>0.87260000000000015</c:v>
                </c:pt>
                <c:pt idx="37403">
                  <c:v>0.86240000000000006</c:v>
                </c:pt>
                <c:pt idx="37404">
                  <c:v>0.85589999999999999</c:v>
                </c:pt>
                <c:pt idx="37405">
                  <c:v>0.81880000000000008</c:v>
                </c:pt>
                <c:pt idx="37406">
                  <c:v>0.8216</c:v>
                </c:pt>
                <c:pt idx="37407">
                  <c:v>0.81740000000000002</c:v>
                </c:pt>
                <c:pt idx="37408">
                  <c:v>0.8096000000000001</c:v>
                </c:pt>
                <c:pt idx="37409">
                  <c:v>0.80559999999999998</c:v>
                </c:pt>
                <c:pt idx="37410">
                  <c:v>0.79290000000000005</c:v>
                </c:pt>
                <c:pt idx="37411">
                  <c:v>0.78049999999999997</c:v>
                </c:pt>
                <c:pt idx="37412">
                  <c:v>0.7661</c:v>
                </c:pt>
                <c:pt idx="37413">
                  <c:v>0.76170000000000004</c:v>
                </c:pt>
                <c:pt idx="37414">
                  <c:v>0.75910000000000011</c:v>
                </c:pt>
                <c:pt idx="37415">
                  <c:v>0.74290000000000012</c:v>
                </c:pt>
                <c:pt idx="37416">
                  <c:v>0.7157</c:v>
                </c:pt>
                <c:pt idx="37417">
                  <c:v>0.71660000000000013</c:v>
                </c:pt>
                <c:pt idx="37418">
                  <c:v>0.7168000000000001</c:v>
                </c:pt>
                <c:pt idx="37419">
                  <c:v>0.65190000000000003</c:v>
                </c:pt>
                <c:pt idx="37420">
                  <c:v>0.67220000000000013</c:v>
                </c:pt>
                <c:pt idx="37421">
                  <c:v>0.68010000000000004</c:v>
                </c:pt>
                <c:pt idx="37422">
                  <c:v>0.66470000000000007</c:v>
                </c:pt>
                <c:pt idx="37423">
                  <c:v>0.66990000000000005</c:v>
                </c:pt>
                <c:pt idx="37424">
                  <c:v>0.65590000000000004</c:v>
                </c:pt>
                <c:pt idx="37425">
                  <c:v>0.64450000000000007</c:v>
                </c:pt>
                <c:pt idx="37426">
                  <c:v>0.6361</c:v>
                </c:pt>
                <c:pt idx="37427">
                  <c:v>0.64070000000000005</c:v>
                </c:pt>
                <c:pt idx="37428">
                  <c:v>0.65080000000000005</c:v>
                </c:pt>
                <c:pt idx="37429">
                  <c:v>0.62550000000000006</c:v>
                </c:pt>
                <c:pt idx="37430">
                  <c:v>0.62380000000000013</c:v>
                </c:pt>
                <c:pt idx="37431">
                  <c:v>0.6069</c:v>
                </c:pt>
                <c:pt idx="37432">
                  <c:v>0.60270000000000001</c:v>
                </c:pt>
                <c:pt idx="37433">
                  <c:v>0.59219999999999995</c:v>
                </c:pt>
                <c:pt idx="37434">
                  <c:v>0.58379999999999999</c:v>
                </c:pt>
                <c:pt idx="37435">
                  <c:v>0.57009999999999994</c:v>
                </c:pt>
                <c:pt idx="37436">
                  <c:v>0.5716</c:v>
                </c:pt>
                <c:pt idx="37437">
                  <c:v>0.57800000000000007</c:v>
                </c:pt>
                <c:pt idx="37438">
                  <c:v>0.57440000000000002</c:v>
                </c:pt>
                <c:pt idx="37439">
                  <c:v>0.52060000000000006</c:v>
                </c:pt>
                <c:pt idx="37440">
                  <c:v>0.53150000000000008</c:v>
                </c:pt>
                <c:pt idx="37441">
                  <c:v>0.53820000000000001</c:v>
                </c:pt>
                <c:pt idx="37442">
                  <c:v>0.52359999999999995</c:v>
                </c:pt>
                <c:pt idx="37443">
                  <c:v>0.51600000000000001</c:v>
                </c:pt>
                <c:pt idx="37444">
                  <c:v>0.51190000000000002</c:v>
                </c:pt>
                <c:pt idx="37445">
                  <c:v>0.50739999999999996</c:v>
                </c:pt>
                <c:pt idx="37446">
                  <c:v>0.49530000000000007</c:v>
                </c:pt>
                <c:pt idx="37447">
                  <c:v>0.48819999999999997</c:v>
                </c:pt>
                <c:pt idx="37448">
                  <c:v>0.48140000000000005</c:v>
                </c:pt>
                <c:pt idx="37449">
                  <c:v>0.47950000000000004</c:v>
                </c:pt>
                <c:pt idx="37450">
                  <c:v>0.47290000000000004</c:v>
                </c:pt>
                <c:pt idx="37451">
                  <c:v>0.46130000000000004</c:v>
                </c:pt>
                <c:pt idx="37452">
                  <c:v>0.45979999999999999</c:v>
                </c:pt>
                <c:pt idx="37453">
                  <c:v>0.4521</c:v>
                </c:pt>
                <c:pt idx="37454">
                  <c:v>0.44269999999999998</c:v>
                </c:pt>
                <c:pt idx="37455">
                  <c:v>0.44000000000000006</c:v>
                </c:pt>
                <c:pt idx="37456">
                  <c:v>0.43430000000000002</c:v>
                </c:pt>
                <c:pt idx="37457">
                  <c:v>0.4284</c:v>
                </c:pt>
                <c:pt idx="37458">
                  <c:v>0.41720000000000002</c:v>
                </c:pt>
                <c:pt idx="37459">
                  <c:v>0.41130000000000005</c:v>
                </c:pt>
                <c:pt idx="37460">
                  <c:v>0.4052</c:v>
                </c:pt>
                <c:pt idx="37461">
                  <c:v>0.39760000000000001</c:v>
                </c:pt>
                <c:pt idx="37462">
                  <c:v>0.39390000000000003</c:v>
                </c:pt>
                <c:pt idx="37463">
                  <c:v>0.38480000000000003</c:v>
                </c:pt>
                <c:pt idx="37464">
                  <c:v>0.37680000000000002</c:v>
                </c:pt>
                <c:pt idx="37465">
                  <c:v>0.3735</c:v>
                </c:pt>
                <c:pt idx="37466">
                  <c:v>0.37090000000000001</c:v>
                </c:pt>
                <c:pt idx="37467">
                  <c:v>0.36940000000000001</c:v>
                </c:pt>
                <c:pt idx="37468">
                  <c:v>0.36780000000000002</c:v>
                </c:pt>
                <c:pt idx="37469">
                  <c:v>0.36160000000000003</c:v>
                </c:pt>
                <c:pt idx="37470">
                  <c:v>0.35299999999999998</c:v>
                </c:pt>
                <c:pt idx="37471">
                  <c:v>0.34640000000000004</c:v>
                </c:pt>
                <c:pt idx="37472">
                  <c:v>0.34570000000000001</c:v>
                </c:pt>
                <c:pt idx="37473">
                  <c:v>0.34079999999999999</c:v>
                </c:pt>
                <c:pt idx="37474">
                  <c:v>0.33140000000000003</c:v>
                </c:pt>
                <c:pt idx="37475">
                  <c:v>0.32380000000000003</c:v>
                </c:pt>
                <c:pt idx="37476">
                  <c:v>0.3211</c:v>
                </c:pt>
                <c:pt idx="37477">
                  <c:v>0.31990000000000002</c:v>
                </c:pt>
                <c:pt idx="37478">
                  <c:v>0.30870000000000003</c:v>
                </c:pt>
                <c:pt idx="37479">
                  <c:v>0.30570000000000003</c:v>
                </c:pt>
                <c:pt idx="37480">
                  <c:v>0.29670000000000002</c:v>
                </c:pt>
                <c:pt idx="37481">
                  <c:v>0.29430000000000001</c:v>
                </c:pt>
                <c:pt idx="37482">
                  <c:v>0.29140000000000005</c:v>
                </c:pt>
                <c:pt idx="37483">
                  <c:v>0.28760000000000002</c:v>
                </c:pt>
                <c:pt idx="37484">
                  <c:v>0.28140000000000004</c:v>
                </c:pt>
                <c:pt idx="37485">
                  <c:v>0.2772</c:v>
                </c:pt>
                <c:pt idx="37486">
                  <c:v>0.27260000000000001</c:v>
                </c:pt>
                <c:pt idx="37487">
                  <c:v>0.27</c:v>
                </c:pt>
                <c:pt idx="37488">
                  <c:v>0.26680000000000004</c:v>
                </c:pt>
                <c:pt idx="37489">
                  <c:v>0.2646</c:v>
                </c:pt>
                <c:pt idx="37490">
                  <c:v>0.26080000000000003</c:v>
                </c:pt>
                <c:pt idx="37491">
                  <c:v>0.26050000000000001</c:v>
                </c:pt>
                <c:pt idx="37492">
                  <c:v>0.2596</c:v>
                </c:pt>
                <c:pt idx="37493">
                  <c:v>0.25070000000000003</c:v>
                </c:pt>
                <c:pt idx="37494">
                  <c:v>0.25009999999999999</c:v>
                </c:pt>
                <c:pt idx="37495">
                  <c:v>0.2412</c:v>
                </c:pt>
                <c:pt idx="37496">
                  <c:v>0.24049999999999999</c:v>
                </c:pt>
                <c:pt idx="37497">
                  <c:v>0.2319</c:v>
                </c:pt>
                <c:pt idx="37498">
                  <c:v>0.22730000000000003</c:v>
                </c:pt>
                <c:pt idx="37499">
                  <c:v>0.22330000000000003</c:v>
                </c:pt>
                <c:pt idx="37500">
                  <c:v>0.22309999999999999</c:v>
                </c:pt>
                <c:pt idx="37501">
                  <c:v>0.21960000000000002</c:v>
                </c:pt>
                <c:pt idx="37502">
                  <c:v>0.21560000000000001</c:v>
                </c:pt>
                <c:pt idx="37503">
                  <c:v>0.21190000000000003</c:v>
                </c:pt>
                <c:pt idx="37504">
                  <c:v>0.2102</c:v>
                </c:pt>
                <c:pt idx="37505">
                  <c:v>0.21040000000000003</c:v>
                </c:pt>
                <c:pt idx="37506">
                  <c:v>0.21410000000000001</c:v>
                </c:pt>
                <c:pt idx="37507">
                  <c:v>0.21410000000000001</c:v>
                </c:pt>
                <c:pt idx="37508">
                  <c:v>0.20990000000000003</c:v>
                </c:pt>
                <c:pt idx="37509">
                  <c:v>0.20899999999999999</c:v>
                </c:pt>
                <c:pt idx="37510">
                  <c:v>0.20910000000000004</c:v>
                </c:pt>
                <c:pt idx="37511">
                  <c:v>0.20630000000000004</c:v>
                </c:pt>
                <c:pt idx="37512">
                  <c:v>0.20430000000000004</c:v>
                </c:pt>
                <c:pt idx="37513">
                  <c:v>0.20830000000000004</c:v>
                </c:pt>
                <c:pt idx="37514">
                  <c:v>0.20779999999999998</c:v>
                </c:pt>
                <c:pt idx="37515">
                  <c:v>0.20600000000000002</c:v>
                </c:pt>
                <c:pt idx="37516">
                  <c:v>0.2046</c:v>
                </c:pt>
                <c:pt idx="37517">
                  <c:v>0.2074</c:v>
                </c:pt>
                <c:pt idx="37518">
                  <c:v>0.2082</c:v>
                </c:pt>
                <c:pt idx="37519">
                  <c:v>0.20579999999999998</c:v>
                </c:pt>
                <c:pt idx="37520">
                  <c:v>0.20499999999999999</c:v>
                </c:pt>
                <c:pt idx="37521">
                  <c:v>0.21040000000000003</c:v>
                </c:pt>
                <c:pt idx="37522">
                  <c:v>0.21050000000000002</c:v>
                </c:pt>
                <c:pt idx="37523">
                  <c:v>0.2109</c:v>
                </c:pt>
                <c:pt idx="37524">
                  <c:v>0.21210000000000001</c:v>
                </c:pt>
                <c:pt idx="37525">
                  <c:v>0.21520000000000003</c:v>
                </c:pt>
                <c:pt idx="37526">
                  <c:v>0.21490000000000001</c:v>
                </c:pt>
                <c:pt idx="37527">
                  <c:v>0.21690000000000001</c:v>
                </c:pt>
                <c:pt idx="37528">
                  <c:v>0.21829999999999999</c:v>
                </c:pt>
                <c:pt idx="37529">
                  <c:v>0.23090000000000002</c:v>
                </c:pt>
                <c:pt idx="37530">
                  <c:v>0.22850000000000004</c:v>
                </c:pt>
                <c:pt idx="37531">
                  <c:v>0.24</c:v>
                </c:pt>
                <c:pt idx="37532">
                  <c:v>0.24760000000000001</c:v>
                </c:pt>
                <c:pt idx="37533">
                  <c:v>0.26429999999999998</c:v>
                </c:pt>
                <c:pt idx="37534">
                  <c:v>0.27200000000000002</c:v>
                </c:pt>
                <c:pt idx="37535">
                  <c:v>0.2888</c:v>
                </c:pt>
                <c:pt idx="37536">
                  <c:v>0.30620000000000003</c:v>
                </c:pt>
                <c:pt idx="37537">
                  <c:v>0.32430000000000003</c:v>
                </c:pt>
                <c:pt idx="37538">
                  <c:v>0.34670000000000001</c:v>
                </c:pt>
                <c:pt idx="37539">
                  <c:v>0.35790000000000005</c:v>
                </c:pt>
                <c:pt idx="37540">
                  <c:v>0.36570000000000003</c:v>
                </c:pt>
                <c:pt idx="37541">
                  <c:v>0.38050000000000006</c:v>
                </c:pt>
                <c:pt idx="37542">
                  <c:v>0.40670000000000006</c:v>
                </c:pt>
                <c:pt idx="37543">
                  <c:v>0.42120000000000002</c:v>
                </c:pt>
                <c:pt idx="37544">
                  <c:v>0.45500000000000002</c:v>
                </c:pt>
                <c:pt idx="37545">
                  <c:v>0.45590000000000003</c:v>
                </c:pt>
                <c:pt idx="37546">
                  <c:v>0.47260000000000002</c:v>
                </c:pt>
                <c:pt idx="37547">
                  <c:v>0.49070000000000003</c:v>
                </c:pt>
                <c:pt idx="37548">
                  <c:v>0.52090000000000003</c:v>
                </c:pt>
                <c:pt idx="37549">
                  <c:v>0.57569999999999999</c:v>
                </c:pt>
                <c:pt idx="37550">
                  <c:v>0.61</c:v>
                </c:pt>
                <c:pt idx="37551">
                  <c:v>0.6532</c:v>
                </c:pt>
                <c:pt idx="37552">
                  <c:v>0.71110000000000007</c:v>
                </c:pt>
                <c:pt idx="37553">
                  <c:v>0.75839999999999996</c:v>
                </c:pt>
                <c:pt idx="37554">
                  <c:v>0.86799999999999999</c:v>
                </c:pt>
                <c:pt idx="37555">
                  <c:v>1.0029999999999999</c:v>
                </c:pt>
                <c:pt idx="37556">
                  <c:v>1.0604</c:v>
                </c:pt>
                <c:pt idx="37557">
                  <c:v>1.1018000000000001</c:v>
                </c:pt>
                <c:pt idx="37558">
                  <c:v>1.1294999999999999</c:v>
                </c:pt>
                <c:pt idx="37559">
                  <c:v>1.3428000000000002</c:v>
                </c:pt>
                <c:pt idx="37560">
                  <c:v>1.4728000000000001</c:v>
                </c:pt>
                <c:pt idx="37561">
                  <c:v>1.484</c:v>
                </c:pt>
                <c:pt idx="37562">
                  <c:v>1.5031000000000001</c:v>
                </c:pt>
                <c:pt idx="37563">
                  <c:v>1.5940000000000001</c:v>
                </c:pt>
                <c:pt idx="37564">
                  <c:v>1.6620999999999999</c:v>
                </c:pt>
                <c:pt idx="37565">
                  <c:v>1.7036000000000002</c:v>
                </c:pt>
                <c:pt idx="37566">
                  <c:v>1.7123000000000002</c:v>
                </c:pt>
                <c:pt idx="37567">
                  <c:v>1.7276</c:v>
                </c:pt>
                <c:pt idx="37568">
                  <c:v>1.8289000000000002</c:v>
                </c:pt>
                <c:pt idx="37569">
                  <c:v>1.8553000000000002</c:v>
                </c:pt>
                <c:pt idx="37570">
                  <c:v>1.8390000000000002</c:v>
                </c:pt>
                <c:pt idx="37571">
                  <c:v>1.8420000000000003</c:v>
                </c:pt>
                <c:pt idx="37572">
                  <c:v>1.9570000000000001</c:v>
                </c:pt>
                <c:pt idx="37573">
                  <c:v>1.9847000000000001</c:v>
                </c:pt>
                <c:pt idx="37574">
                  <c:v>2.0089000000000001</c:v>
                </c:pt>
                <c:pt idx="37575">
                  <c:v>2.0188000000000001</c:v>
                </c:pt>
                <c:pt idx="37576">
                  <c:v>2.0856000000000003</c:v>
                </c:pt>
                <c:pt idx="37577">
                  <c:v>2.1172</c:v>
                </c:pt>
                <c:pt idx="37578">
                  <c:v>2.1276000000000002</c:v>
                </c:pt>
                <c:pt idx="37579">
                  <c:v>2.1572</c:v>
                </c:pt>
                <c:pt idx="37580">
                  <c:v>2.1963000000000004</c:v>
                </c:pt>
                <c:pt idx="37581">
                  <c:v>2.2038000000000002</c:v>
                </c:pt>
                <c:pt idx="37582">
                  <c:v>2.2164999999999999</c:v>
                </c:pt>
                <c:pt idx="37583">
                  <c:v>2.2284000000000002</c:v>
                </c:pt>
                <c:pt idx="37584">
                  <c:v>2.2223999999999999</c:v>
                </c:pt>
                <c:pt idx="37585">
                  <c:v>2.2439</c:v>
                </c:pt>
                <c:pt idx="37586">
                  <c:v>2.2222000000000004</c:v>
                </c:pt>
                <c:pt idx="37587">
                  <c:v>2.2690000000000001</c:v>
                </c:pt>
                <c:pt idx="37588">
                  <c:v>2.2706</c:v>
                </c:pt>
                <c:pt idx="37589">
                  <c:v>2.2770000000000001</c:v>
                </c:pt>
                <c:pt idx="37590">
                  <c:v>2.2932000000000001</c:v>
                </c:pt>
                <c:pt idx="37591">
                  <c:v>2.3275999999999999</c:v>
                </c:pt>
                <c:pt idx="37592">
                  <c:v>2.3815000000000004</c:v>
                </c:pt>
                <c:pt idx="37593">
                  <c:v>2.4008000000000003</c:v>
                </c:pt>
                <c:pt idx="37594">
                  <c:v>2.4336000000000002</c:v>
                </c:pt>
                <c:pt idx="37595">
                  <c:v>2.4304000000000001</c:v>
                </c:pt>
                <c:pt idx="37596">
                  <c:v>2.4325000000000001</c:v>
                </c:pt>
                <c:pt idx="37597">
                  <c:v>2.4805000000000001</c:v>
                </c:pt>
                <c:pt idx="37598">
                  <c:v>2.4797000000000002</c:v>
                </c:pt>
                <c:pt idx="37599">
                  <c:v>2.4786999999999999</c:v>
                </c:pt>
                <c:pt idx="37600">
                  <c:v>2.4702000000000002</c:v>
                </c:pt>
                <c:pt idx="37601">
                  <c:v>2.4615</c:v>
                </c:pt>
                <c:pt idx="37602">
                  <c:v>2.4948000000000001</c:v>
                </c:pt>
                <c:pt idx="37603">
                  <c:v>2.4663000000000004</c:v>
                </c:pt>
                <c:pt idx="37604">
                  <c:v>2.4632000000000005</c:v>
                </c:pt>
                <c:pt idx="37605">
                  <c:v>2.4860000000000002</c:v>
                </c:pt>
                <c:pt idx="37606">
                  <c:v>2.5366</c:v>
                </c:pt>
                <c:pt idx="37607">
                  <c:v>2.5282</c:v>
                </c:pt>
                <c:pt idx="37608">
                  <c:v>2.5707000000000004</c:v>
                </c:pt>
                <c:pt idx="37609">
                  <c:v>2.5870000000000002</c:v>
                </c:pt>
                <c:pt idx="37610">
                  <c:v>2.6306000000000003</c:v>
                </c:pt>
                <c:pt idx="37611">
                  <c:v>2.6306000000000003</c:v>
                </c:pt>
                <c:pt idx="37612">
                  <c:v>2.6192000000000002</c:v>
                </c:pt>
                <c:pt idx="37613">
                  <c:v>2.5902000000000003</c:v>
                </c:pt>
                <c:pt idx="37614">
                  <c:v>2.6021000000000001</c:v>
                </c:pt>
                <c:pt idx="37615">
                  <c:v>2.5826000000000002</c:v>
                </c:pt>
                <c:pt idx="37616">
                  <c:v>2.5756000000000001</c:v>
                </c:pt>
                <c:pt idx="37617">
                  <c:v>2.5536000000000003</c:v>
                </c:pt>
                <c:pt idx="37618">
                  <c:v>2.6040000000000001</c:v>
                </c:pt>
                <c:pt idx="37619">
                  <c:v>2.5591000000000004</c:v>
                </c:pt>
                <c:pt idx="37620">
                  <c:v>2.5364000000000004</c:v>
                </c:pt>
                <c:pt idx="37621">
                  <c:v>2.4950000000000001</c:v>
                </c:pt>
                <c:pt idx="37622">
                  <c:v>2.4692000000000003</c:v>
                </c:pt>
                <c:pt idx="37623">
                  <c:v>2.4828000000000001</c:v>
                </c:pt>
                <c:pt idx="37624">
                  <c:v>2.4288000000000003</c:v>
                </c:pt>
                <c:pt idx="37625">
                  <c:v>2.3199999999999998</c:v>
                </c:pt>
                <c:pt idx="37626">
                  <c:v>2.3047</c:v>
                </c:pt>
                <c:pt idx="37627">
                  <c:v>2.2981000000000003</c:v>
                </c:pt>
                <c:pt idx="37628">
                  <c:v>2.2664000000000004</c:v>
                </c:pt>
                <c:pt idx="37629">
                  <c:v>2.2368000000000001</c:v>
                </c:pt>
                <c:pt idx="37630">
                  <c:v>2.2185000000000001</c:v>
                </c:pt>
                <c:pt idx="37631">
                  <c:v>2.1858</c:v>
                </c:pt>
                <c:pt idx="37632">
                  <c:v>2.0954000000000002</c:v>
                </c:pt>
                <c:pt idx="37633">
                  <c:v>1.9862</c:v>
                </c:pt>
                <c:pt idx="37634">
                  <c:v>1.8908000000000003</c:v>
                </c:pt>
                <c:pt idx="37635">
                  <c:v>1.7563</c:v>
                </c:pt>
                <c:pt idx="37636">
                  <c:v>1.7510000000000003</c:v>
                </c:pt>
                <c:pt idx="37637">
                  <c:v>1.8314000000000001</c:v>
                </c:pt>
                <c:pt idx="37638">
                  <c:v>1.9035000000000002</c:v>
                </c:pt>
                <c:pt idx="37639">
                  <c:v>2.0470999999999999</c:v>
                </c:pt>
                <c:pt idx="37640">
                  <c:v>1.7709000000000001</c:v>
                </c:pt>
                <c:pt idx="37641">
                  <c:v>1.7169000000000001</c:v>
                </c:pt>
                <c:pt idx="37642">
                  <c:v>1.6793</c:v>
                </c:pt>
                <c:pt idx="37643">
                  <c:v>1.6044</c:v>
                </c:pt>
                <c:pt idx="37644">
                  <c:v>1.5590000000000002</c:v>
                </c:pt>
                <c:pt idx="37645">
                  <c:v>1.5492000000000001</c:v>
                </c:pt>
                <c:pt idx="37646">
                  <c:v>1.5006000000000002</c:v>
                </c:pt>
                <c:pt idx="37647">
                  <c:v>1.5514000000000001</c:v>
                </c:pt>
                <c:pt idx="37648">
                  <c:v>1.4652000000000001</c:v>
                </c:pt>
                <c:pt idx="37649">
                  <c:v>1.4702999999999999</c:v>
                </c:pt>
                <c:pt idx="37650">
                  <c:v>1.4545000000000001</c:v>
                </c:pt>
                <c:pt idx="37651">
                  <c:v>1.4267000000000001</c:v>
                </c:pt>
                <c:pt idx="37652">
                  <c:v>1.4420999999999999</c:v>
                </c:pt>
                <c:pt idx="37653">
                  <c:v>1.4025000000000001</c:v>
                </c:pt>
                <c:pt idx="37654">
                  <c:v>1.3769</c:v>
                </c:pt>
                <c:pt idx="37655">
                  <c:v>1.3721000000000001</c:v>
                </c:pt>
                <c:pt idx="37656">
                  <c:v>1.3269000000000002</c:v>
                </c:pt>
                <c:pt idx="37657">
                  <c:v>1.3793</c:v>
                </c:pt>
                <c:pt idx="37658">
                  <c:v>1.3325</c:v>
                </c:pt>
                <c:pt idx="37659">
                  <c:v>1.2295</c:v>
                </c:pt>
                <c:pt idx="37660">
                  <c:v>1.2032</c:v>
                </c:pt>
                <c:pt idx="37661">
                  <c:v>1.0640000000000001</c:v>
                </c:pt>
                <c:pt idx="37662">
                  <c:v>1.0719000000000001</c:v>
                </c:pt>
                <c:pt idx="37663">
                  <c:v>1.0513000000000001</c:v>
                </c:pt>
                <c:pt idx="37664">
                  <c:v>1.0363</c:v>
                </c:pt>
                <c:pt idx="37665">
                  <c:v>0.99819999999999998</c:v>
                </c:pt>
                <c:pt idx="37666">
                  <c:v>1.0078</c:v>
                </c:pt>
                <c:pt idx="37667">
                  <c:v>1.0153000000000001</c:v>
                </c:pt>
                <c:pt idx="37668">
                  <c:v>0.9869</c:v>
                </c:pt>
                <c:pt idx="37669">
                  <c:v>0.94819999999999993</c:v>
                </c:pt>
                <c:pt idx="37670">
                  <c:v>0.95340000000000014</c:v>
                </c:pt>
                <c:pt idx="37671">
                  <c:v>0.96010000000000018</c:v>
                </c:pt>
                <c:pt idx="37672">
                  <c:v>0.94390000000000007</c:v>
                </c:pt>
                <c:pt idx="37673">
                  <c:v>0.90399999999999991</c:v>
                </c:pt>
                <c:pt idx="37674">
                  <c:v>0.86549999999999994</c:v>
                </c:pt>
                <c:pt idx="37675">
                  <c:v>0.87670000000000003</c:v>
                </c:pt>
                <c:pt idx="37676">
                  <c:v>0.88230000000000008</c:v>
                </c:pt>
                <c:pt idx="37677">
                  <c:v>0.86340000000000006</c:v>
                </c:pt>
                <c:pt idx="37678">
                  <c:v>0.84480000000000011</c:v>
                </c:pt>
                <c:pt idx="37679">
                  <c:v>0.86780000000000013</c:v>
                </c:pt>
                <c:pt idx="37680">
                  <c:v>0.84100000000000008</c:v>
                </c:pt>
                <c:pt idx="37681">
                  <c:v>0.83979999999999999</c:v>
                </c:pt>
                <c:pt idx="37682">
                  <c:v>0.8207000000000001</c:v>
                </c:pt>
                <c:pt idx="37683">
                  <c:v>0.80740000000000001</c:v>
                </c:pt>
                <c:pt idx="37684">
                  <c:v>0.81990000000000007</c:v>
                </c:pt>
                <c:pt idx="37685">
                  <c:v>0.80130000000000001</c:v>
                </c:pt>
                <c:pt idx="37686">
                  <c:v>0.80220000000000002</c:v>
                </c:pt>
                <c:pt idx="37687">
                  <c:v>0.79490000000000005</c:v>
                </c:pt>
                <c:pt idx="37688">
                  <c:v>0.78200000000000003</c:v>
                </c:pt>
                <c:pt idx="37689">
                  <c:v>0.77329999999999999</c:v>
                </c:pt>
                <c:pt idx="37690">
                  <c:v>0.74880000000000013</c:v>
                </c:pt>
                <c:pt idx="37691">
                  <c:v>0.754</c:v>
                </c:pt>
                <c:pt idx="37692">
                  <c:v>0.72530000000000006</c:v>
                </c:pt>
                <c:pt idx="37693">
                  <c:v>0.72380000000000011</c:v>
                </c:pt>
                <c:pt idx="37694">
                  <c:v>0.70740000000000003</c:v>
                </c:pt>
                <c:pt idx="37695">
                  <c:v>0.70760000000000001</c:v>
                </c:pt>
                <c:pt idx="37696">
                  <c:v>0.70020000000000004</c:v>
                </c:pt>
                <c:pt idx="37697">
                  <c:v>0.64329999999999998</c:v>
                </c:pt>
                <c:pt idx="37698">
                  <c:v>0.69370000000000009</c:v>
                </c:pt>
                <c:pt idx="37699">
                  <c:v>0.63650000000000007</c:v>
                </c:pt>
                <c:pt idx="37700">
                  <c:v>0.62440000000000007</c:v>
                </c:pt>
                <c:pt idx="37701">
                  <c:v>0.66</c:v>
                </c:pt>
                <c:pt idx="37702">
                  <c:v>0.61580000000000013</c:v>
                </c:pt>
                <c:pt idx="37703">
                  <c:v>0.63900000000000001</c:v>
                </c:pt>
                <c:pt idx="37704">
                  <c:v>0.58310000000000006</c:v>
                </c:pt>
                <c:pt idx="37705">
                  <c:v>0.6301000000000001</c:v>
                </c:pt>
                <c:pt idx="37706">
                  <c:v>0.6120000000000001</c:v>
                </c:pt>
                <c:pt idx="37707">
                  <c:v>0.57599999999999996</c:v>
                </c:pt>
                <c:pt idx="37708">
                  <c:v>0.59480000000000011</c:v>
                </c:pt>
                <c:pt idx="37709">
                  <c:v>0.60380000000000011</c:v>
                </c:pt>
                <c:pt idx="37710">
                  <c:v>0.59960000000000013</c:v>
                </c:pt>
                <c:pt idx="37711">
                  <c:v>0.60260000000000002</c:v>
                </c:pt>
                <c:pt idx="37712">
                  <c:v>0.57460000000000011</c:v>
                </c:pt>
                <c:pt idx="37713">
                  <c:v>0.60410000000000008</c:v>
                </c:pt>
                <c:pt idx="37714">
                  <c:v>0.58620000000000005</c:v>
                </c:pt>
                <c:pt idx="37715">
                  <c:v>0.56180000000000008</c:v>
                </c:pt>
                <c:pt idx="37716">
                  <c:v>0.58840000000000003</c:v>
                </c:pt>
                <c:pt idx="37717">
                  <c:v>0.54660000000000009</c:v>
                </c:pt>
                <c:pt idx="37718">
                  <c:v>0.54470000000000007</c:v>
                </c:pt>
                <c:pt idx="37719">
                  <c:v>0.56710000000000005</c:v>
                </c:pt>
                <c:pt idx="37720">
                  <c:v>0.54160000000000008</c:v>
                </c:pt>
                <c:pt idx="37721">
                  <c:v>0.5343</c:v>
                </c:pt>
                <c:pt idx="37722">
                  <c:v>0.52939999999999998</c:v>
                </c:pt>
                <c:pt idx="37723">
                  <c:v>0.54169999999999996</c:v>
                </c:pt>
                <c:pt idx="37724">
                  <c:v>0.53630000000000011</c:v>
                </c:pt>
                <c:pt idx="37725">
                  <c:v>0.49520000000000003</c:v>
                </c:pt>
                <c:pt idx="37726">
                  <c:v>0.5181</c:v>
                </c:pt>
                <c:pt idx="37727">
                  <c:v>0.49160000000000004</c:v>
                </c:pt>
                <c:pt idx="37728">
                  <c:v>0.50149999999999995</c:v>
                </c:pt>
                <c:pt idx="37729">
                  <c:v>0.5071</c:v>
                </c:pt>
                <c:pt idx="37730">
                  <c:v>0.50990000000000002</c:v>
                </c:pt>
                <c:pt idx="37731">
                  <c:v>0.48560000000000003</c:v>
                </c:pt>
                <c:pt idx="37732">
                  <c:v>0.47850000000000004</c:v>
                </c:pt>
                <c:pt idx="37733">
                  <c:v>0.48250000000000004</c:v>
                </c:pt>
                <c:pt idx="37734">
                  <c:v>0.46989999999999998</c:v>
                </c:pt>
                <c:pt idx="37735">
                  <c:v>0.46200000000000002</c:v>
                </c:pt>
                <c:pt idx="37736">
                  <c:v>0.46100000000000008</c:v>
                </c:pt>
                <c:pt idx="37737">
                  <c:v>0.44120000000000004</c:v>
                </c:pt>
                <c:pt idx="37738">
                  <c:v>0.43990000000000001</c:v>
                </c:pt>
                <c:pt idx="37739">
                  <c:v>0.43209999999999998</c:v>
                </c:pt>
                <c:pt idx="37740">
                  <c:v>0.42240000000000005</c:v>
                </c:pt>
                <c:pt idx="37741">
                  <c:v>0.4199</c:v>
                </c:pt>
                <c:pt idx="37742">
                  <c:v>0.41060000000000002</c:v>
                </c:pt>
                <c:pt idx="37743">
                  <c:v>0.4002</c:v>
                </c:pt>
                <c:pt idx="37744">
                  <c:v>0.4012</c:v>
                </c:pt>
                <c:pt idx="37745">
                  <c:v>0.39529999999999998</c:v>
                </c:pt>
                <c:pt idx="37746">
                  <c:v>0.38750000000000001</c:v>
                </c:pt>
                <c:pt idx="37747">
                  <c:v>0.38080000000000003</c:v>
                </c:pt>
                <c:pt idx="37748">
                  <c:v>0.37719999999999998</c:v>
                </c:pt>
                <c:pt idx="37749">
                  <c:v>0.37200000000000005</c:v>
                </c:pt>
                <c:pt idx="37750">
                  <c:v>0.36970000000000003</c:v>
                </c:pt>
                <c:pt idx="37751">
                  <c:v>0.3634</c:v>
                </c:pt>
                <c:pt idx="37752">
                  <c:v>0.34650000000000003</c:v>
                </c:pt>
                <c:pt idx="37753">
                  <c:v>0.3473</c:v>
                </c:pt>
                <c:pt idx="37754">
                  <c:v>0.35320000000000001</c:v>
                </c:pt>
                <c:pt idx="37755">
                  <c:v>0.34230000000000005</c:v>
                </c:pt>
                <c:pt idx="37756">
                  <c:v>0.32810000000000006</c:v>
                </c:pt>
                <c:pt idx="37757">
                  <c:v>0.33190000000000003</c:v>
                </c:pt>
                <c:pt idx="37758">
                  <c:v>0.33</c:v>
                </c:pt>
                <c:pt idx="37759">
                  <c:v>0.32130000000000003</c:v>
                </c:pt>
                <c:pt idx="37760">
                  <c:v>0.31830000000000003</c:v>
                </c:pt>
                <c:pt idx="37761">
                  <c:v>0.31309999999999999</c:v>
                </c:pt>
                <c:pt idx="37762">
                  <c:v>0.30890000000000001</c:v>
                </c:pt>
                <c:pt idx="37763">
                  <c:v>0.30590000000000006</c:v>
                </c:pt>
                <c:pt idx="37764">
                  <c:v>0.30020000000000002</c:v>
                </c:pt>
                <c:pt idx="37765">
                  <c:v>0.29530000000000001</c:v>
                </c:pt>
                <c:pt idx="37766">
                  <c:v>0.29770000000000002</c:v>
                </c:pt>
                <c:pt idx="37767">
                  <c:v>0.28950000000000004</c:v>
                </c:pt>
                <c:pt idx="37768">
                  <c:v>0.28300000000000003</c:v>
                </c:pt>
                <c:pt idx="37769">
                  <c:v>0.2802</c:v>
                </c:pt>
                <c:pt idx="37770">
                  <c:v>0.27429999999999999</c:v>
                </c:pt>
                <c:pt idx="37771">
                  <c:v>0.27150000000000002</c:v>
                </c:pt>
                <c:pt idx="37772">
                  <c:v>0.26619999999999999</c:v>
                </c:pt>
                <c:pt idx="37773">
                  <c:v>0.25659999999999999</c:v>
                </c:pt>
                <c:pt idx="37774">
                  <c:v>0.25290000000000001</c:v>
                </c:pt>
                <c:pt idx="37775">
                  <c:v>0.25409999999999999</c:v>
                </c:pt>
                <c:pt idx="37776">
                  <c:v>0.24929999999999999</c:v>
                </c:pt>
                <c:pt idx="37777">
                  <c:v>0.24070000000000003</c:v>
                </c:pt>
                <c:pt idx="37778">
                  <c:v>0.2432</c:v>
                </c:pt>
                <c:pt idx="37779">
                  <c:v>0.24080000000000001</c:v>
                </c:pt>
                <c:pt idx="37780">
                  <c:v>0.24049999999999999</c:v>
                </c:pt>
                <c:pt idx="37781">
                  <c:v>0.23760000000000001</c:v>
                </c:pt>
                <c:pt idx="37782">
                  <c:v>0.23210000000000003</c:v>
                </c:pt>
                <c:pt idx="37783">
                  <c:v>0.2339</c:v>
                </c:pt>
                <c:pt idx="37784">
                  <c:v>0.23150000000000001</c:v>
                </c:pt>
                <c:pt idx="37785">
                  <c:v>0.22860000000000003</c:v>
                </c:pt>
                <c:pt idx="37786">
                  <c:v>0.2268</c:v>
                </c:pt>
                <c:pt idx="37787">
                  <c:v>0.22810000000000002</c:v>
                </c:pt>
                <c:pt idx="37788">
                  <c:v>0.22519999999999998</c:v>
                </c:pt>
                <c:pt idx="37789">
                  <c:v>0.21989999999999998</c:v>
                </c:pt>
                <c:pt idx="37790">
                  <c:v>0.21309999999999998</c:v>
                </c:pt>
                <c:pt idx="37791">
                  <c:v>0.20930000000000001</c:v>
                </c:pt>
                <c:pt idx="37792">
                  <c:v>0.20369999999999999</c:v>
                </c:pt>
                <c:pt idx="37793">
                  <c:v>0.19870000000000002</c:v>
                </c:pt>
                <c:pt idx="37794">
                  <c:v>0.20050000000000001</c:v>
                </c:pt>
                <c:pt idx="37795">
                  <c:v>0.20050000000000001</c:v>
                </c:pt>
                <c:pt idx="37796">
                  <c:v>0.20120000000000002</c:v>
                </c:pt>
                <c:pt idx="37797">
                  <c:v>0.19630000000000003</c:v>
                </c:pt>
                <c:pt idx="37798">
                  <c:v>0.19650000000000001</c:v>
                </c:pt>
                <c:pt idx="37799">
                  <c:v>0.1948</c:v>
                </c:pt>
                <c:pt idx="37800">
                  <c:v>0.19530000000000003</c:v>
                </c:pt>
                <c:pt idx="37801">
                  <c:v>0.19730000000000003</c:v>
                </c:pt>
                <c:pt idx="37802">
                  <c:v>0.19750000000000001</c:v>
                </c:pt>
                <c:pt idx="37803">
                  <c:v>0.19530000000000003</c:v>
                </c:pt>
                <c:pt idx="37804">
                  <c:v>0.19430000000000003</c:v>
                </c:pt>
                <c:pt idx="37805">
                  <c:v>0.20130000000000001</c:v>
                </c:pt>
                <c:pt idx="37806">
                  <c:v>0.20440000000000003</c:v>
                </c:pt>
                <c:pt idx="37807">
                  <c:v>0.2077</c:v>
                </c:pt>
                <c:pt idx="37808">
                  <c:v>0.20750000000000002</c:v>
                </c:pt>
                <c:pt idx="37809">
                  <c:v>0.21450000000000002</c:v>
                </c:pt>
                <c:pt idx="37810">
                  <c:v>0.20910000000000004</c:v>
                </c:pt>
                <c:pt idx="37811">
                  <c:v>0.21520000000000003</c:v>
                </c:pt>
                <c:pt idx="37812">
                  <c:v>0.21840000000000004</c:v>
                </c:pt>
                <c:pt idx="37813">
                  <c:v>0.21810000000000002</c:v>
                </c:pt>
                <c:pt idx="37814">
                  <c:v>0.21600000000000003</c:v>
                </c:pt>
                <c:pt idx="37815">
                  <c:v>0.22130000000000002</c:v>
                </c:pt>
                <c:pt idx="37816">
                  <c:v>0.23710000000000001</c:v>
                </c:pt>
                <c:pt idx="37817">
                  <c:v>0.2445</c:v>
                </c:pt>
                <c:pt idx="37818">
                  <c:v>0.24009999999999998</c:v>
                </c:pt>
                <c:pt idx="37819">
                  <c:v>0.25720000000000004</c:v>
                </c:pt>
                <c:pt idx="37820">
                  <c:v>0.27029999999999998</c:v>
                </c:pt>
                <c:pt idx="37821">
                  <c:v>0.26880000000000004</c:v>
                </c:pt>
                <c:pt idx="37822">
                  <c:v>0.26290000000000002</c:v>
                </c:pt>
                <c:pt idx="37823">
                  <c:v>0.26750000000000002</c:v>
                </c:pt>
                <c:pt idx="37824">
                  <c:v>0.28050000000000003</c:v>
                </c:pt>
                <c:pt idx="37825">
                  <c:v>0.28340000000000004</c:v>
                </c:pt>
                <c:pt idx="37826">
                  <c:v>0.29060000000000002</c:v>
                </c:pt>
                <c:pt idx="37827">
                  <c:v>0.3175</c:v>
                </c:pt>
                <c:pt idx="37828">
                  <c:v>0.30970000000000003</c:v>
                </c:pt>
                <c:pt idx="37829">
                  <c:v>0.33420000000000005</c:v>
                </c:pt>
                <c:pt idx="37830">
                  <c:v>0.35250000000000004</c:v>
                </c:pt>
                <c:pt idx="37831">
                  <c:v>0.37470000000000003</c:v>
                </c:pt>
                <c:pt idx="37832">
                  <c:v>0.37270000000000003</c:v>
                </c:pt>
                <c:pt idx="37833">
                  <c:v>0.37530000000000002</c:v>
                </c:pt>
                <c:pt idx="37834">
                  <c:v>0.39020000000000005</c:v>
                </c:pt>
                <c:pt idx="37835">
                  <c:v>0.41849999999999998</c:v>
                </c:pt>
                <c:pt idx="37836">
                  <c:v>0.40890000000000004</c:v>
                </c:pt>
                <c:pt idx="37837">
                  <c:v>0.4279</c:v>
                </c:pt>
                <c:pt idx="37838">
                  <c:v>0.43620000000000003</c:v>
                </c:pt>
                <c:pt idx="37839">
                  <c:v>0.44359999999999999</c:v>
                </c:pt>
                <c:pt idx="37840">
                  <c:v>0.44740000000000002</c:v>
                </c:pt>
                <c:pt idx="37841">
                  <c:v>0.43530000000000002</c:v>
                </c:pt>
                <c:pt idx="37842">
                  <c:v>0.45469999999999999</c:v>
                </c:pt>
                <c:pt idx="37843">
                  <c:v>0.4672</c:v>
                </c:pt>
                <c:pt idx="37844">
                  <c:v>0.49100000000000005</c:v>
                </c:pt>
                <c:pt idx="37845">
                  <c:v>0.52739999999999998</c:v>
                </c:pt>
                <c:pt idx="37846">
                  <c:v>0.52949999999999997</c:v>
                </c:pt>
                <c:pt idx="37847">
                  <c:v>0.51139999999999997</c:v>
                </c:pt>
                <c:pt idx="37848">
                  <c:v>0.50770000000000004</c:v>
                </c:pt>
                <c:pt idx="37849">
                  <c:v>0.53250000000000008</c:v>
                </c:pt>
                <c:pt idx="37850">
                  <c:v>0.54900000000000004</c:v>
                </c:pt>
                <c:pt idx="37851">
                  <c:v>0.56459999999999999</c:v>
                </c:pt>
                <c:pt idx="37852">
                  <c:v>0.64340000000000008</c:v>
                </c:pt>
                <c:pt idx="37853">
                  <c:v>0.71</c:v>
                </c:pt>
                <c:pt idx="37854">
                  <c:v>0.7329</c:v>
                </c:pt>
                <c:pt idx="37855">
                  <c:v>0.8570000000000001</c:v>
                </c:pt>
                <c:pt idx="37856">
                  <c:v>0.86160000000000003</c:v>
                </c:pt>
                <c:pt idx="37857">
                  <c:v>0.87240000000000006</c:v>
                </c:pt>
                <c:pt idx="37858">
                  <c:v>0.88539999999999996</c:v>
                </c:pt>
                <c:pt idx="37859">
                  <c:v>0.84830000000000005</c:v>
                </c:pt>
                <c:pt idx="37860">
                  <c:v>0.88490000000000002</c:v>
                </c:pt>
                <c:pt idx="37861">
                  <c:v>1.0946</c:v>
                </c:pt>
                <c:pt idx="37862">
                  <c:v>1.2404000000000002</c:v>
                </c:pt>
                <c:pt idx="37863">
                  <c:v>1.1638999999999999</c:v>
                </c:pt>
                <c:pt idx="37864">
                  <c:v>1.5597000000000001</c:v>
                </c:pt>
                <c:pt idx="37865">
                  <c:v>1.6123000000000003</c:v>
                </c:pt>
                <c:pt idx="37866">
                  <c:v>1.7344000000000002</c:v>
                </c:pt>
                <c:pt idx="37867">
                  <c:v>1.8574000000000002</c:v>
                </c:pt>
                <c:pt idx="37868">
                  <c:v>1.9016999999999999</c:v>
                </c:pt>
                <c:pt idx="37869">
                  <c:v>1.9976</c:v>
                </c:pt>
                <c:pt idx="37870">
                  <c:v>1.9707000000000001</c:v>
                </c:pt>
                <c:pt idx="37871">
                  <c:v>1.8953</c:v>
                </c:pt>
                <c:pt idx="37872">
                  <c:v>1.8686</c:v>
                </c:pt>
                <c:pt idx="37873">
                  <c:v>1.8871</c:v>
                </c:pt>
                <c:pt idx="37874">
                  <c:v>1.9212</c:v>
                </c:pt>
                <c:pt idx="37875">
                  <c:v>1.9725000000000001</c:v>
                </c:pt>
                <c:pt idx="37876">
                  <c:v>2.0089000000000001</c:v>
                </c:pt>
                <c:pt idx="37877">
                  <c:v>2.0203000000000002</c:v>
                </c:pt>
                <c:pt idx="37878">
                  <c:v>2.1230000000000002</c:v>
                </c:pt>
                <c:pt idx="37879">
                  <c:v>2.1925000000000003</c:v>
                </c:pt>
                <c:pt idx="37880">
                  <c:v>2.1405000000000003</c:v>
                </c:pt>
                <c:pt idx="37881">
                  <c:v>2.0895000000000001</c:v>
                </c:pt>
                <c:pt idx="37882">
                  <c:v>2.0817000000000001</c:v>
                </c:pt>
                <c:pt idx="37883">
                  <c:v>2.0132000000000003</c:v>
                </c:pt>
                <c:pt idx="37884">
                  <c:v>1.9828000000000001</c:v>
                </c:pt>
                <c:pt idx="37885">
                  <c:v>1.9812000000000003</c:v>
                </c:pt>
                <c:pt idx="37886">
                  <c:v>1.9923</c:v>
                </c:pt>
                <c:pt idx="37887">
                  <c:v>2.0100000000000002</c:v>
                </c:pt>
                <c:pt idx="37888">
                  <c:v>1.9910000000000001</c:v>
                </c:pt>
                <c:pt idx="37889">
                  <c:v>1.9977</c:v>
                </c:pt>
                <c:pt idx="37890">
                  <c:v>1.9512</c:v>
                </c:pt>
                <c:pt idx="37891">
                  <c:v>2.1111</c:v>
                </c:pt>
                <c:pt idx="37892">
                  <c:v>2.0152999999999999</c:v>
                </c:pt>
                <c:pt idx="37893">
                  <c:v>2.0484000000000004</c:v>
                </c:pt>
                <c:pt idx="37894">
                  <c:v>2.0584000000000002</c:v>
                </c:pt>
                <c:pt idx="37895">
                  <c:v>2.1113</c:v>
                </c:pt>
                <c:pt idx="37896">
                  <c:v>2.1099000000000001</c:v>
                </c:pt>
                <c:pt idx="37897">
                  <c:v>2.0992000000000002</c:v>
                </c:pt>
                <c:pt idx="37898">
                  <c:v>2.0800999999999998</c:v>
                </c:pt>
                <c:pt idx="37899">
                  <c:v>2.1513000000000004</c:v>
                </c:pt>
                <c:pt idx="37900">
                  <c:v>2.1859999999999999</c:v>
                </c:pt>
                <c:pt idx="37901">
                  <c:v>2.2084000000000001</c:v>
                </c:pt>
                <c:pt idx="37902">
                  <c:v>2.2451000000000003</c:v>
                </c:pt>
                <c:pt idx="37903">
                  <c:v>2.2633000000000001</c:v>
                </c:pt>
                <c:pt idx="37904">
                  <c:v>2.2833999999999999</c:v>
                </c:pt>
                <c:pt idx="37905">
                  <c:v>2.1979000000000002</c:v>
                </c:pt>
                <c:pt idx="37906">
                  <c:v>2.2418</c:v>
                </c:pt>
                <c:pt idx="37907">
                  <c:v>2.2568999999999999</c:v>
                </c:pt>
                <c:pt idx="37908">
                  <c:v>2.1788000000000003</c:v>
                </c:pt>
                <c:pt idx="37909">
                  <c:v>2.0981000000000001</c:v>
                </c:pt>
                <c:pt idx="37910">
                  <c:v>2.0437000000000003</c:v>
                </c:pt>
                <c:pt idx="37911">
                  <c:v>1.9975000000000003</c:v>
                </c:pt>
                <c:pt idx="37912">
                  <c:v>1.9477000000000002</c:v>
                </c:pt>
                <c:pt idx="37913">
                  <c:v>1.9353000000000002</c:v>
                </c:pt>
                <c:pt idx="37914">
                  <c:v>1.8647</c:v>
                </c:pt>
                <c:pt idx="37915">
                  <c:v>1.8295000000000003</c:v>
                </c:pt>
                <c:pt idx="37916">
                  <c:v>1.8105000000000002</c:v>
                </c:pt>
                <c:pt idx="37917">
                  <c:v>1.8221000000000001</c:v>
                </c:pt>
                <c:pt idx="37918">
                  <c:v>1.6064000000000001</c:v>
                </c:pt>
                <c:pt idx="37919">
                  <c:v>1.4900000000000002</c:v>
                </c:pt>
                <c:pt idx="37920">
                  <c:v>1.5129000000000001</c:v>
                </c:pt>
                <c:pt idx="37921">
                  <c:v>1.58</c:v>
                </c:pt>
                <c:pt idx="37922">
                  <c:v>1.6151</c:v>
                </c:pt>
                <c:pt idx="37923">
                  <c:v>1.5867000000000002</c:v>
                </c:pt>
                <c:pt idx="37924">
                  <c:v>1.6106000000000003</c:v>
                </c:pt>
                <c:pt idx="37925">
                  <c:v>1.6366000000000001</c:v>
                </c:pt>
                <c:pt idx="37926">
                  <c:v>1.6597000000000002</c:v>
                </c:pt>
                <c:pt idx="37927">
                  <c:v>1.6318000000000001</c:v>
                </c:pt>
                <c:pt idx="37928">
                  <c:v>1.5310000000000001</c:v>
                </c:pt>
                <c:pt idx="37929">
                  <c:v>1.4471000000000001</c:v>
                </c:pt>
                <c:pt idx="37930">
                  <c:v>1.4488000000000001</c:v>
                </c:pt>
                <c:pt idx="37931">
                  <c:v>1.4182000000000001</c:v>
                </c:pt>
                <c:pt idx="37932">
                  <c:v>1.4092000000000002</c:v>
                </c:pt>
                <c:pt idx="37933">
                  <c:v>1.4946999999999999</c:v>
                </c:pt>
                <c:pt idx="37934">
                  <c:v>1.4169</c:v>
                </c:pt>
                <c:pt idx="37935">
                  <c:v>1.3954000000000002</c:v>
                </c:pt>
                <c:pt idx="37936">
                  <c:v>1.3287000000000002</c:v>
                </c:pt>
                <c:pt idx="37937">
                  <c:v>1.3126</c:v>
                </c:pt>
                <c:pt idx="37938">
                  <c:v>1.3248</c:v>
                </c:pt>
                <c:pt idx="37939">
                  <c:v>1.3071000000000002</c:v>
                </c:pt>
                <c:pt idx="37940">
                  <c:v>1.4102000000000001</c:v>
                </c:pt>
                <c:pt idx="37941">
                  <c:v>1.3104</c:v>
                </c:pt>
                <c:pt idx="37942">
                  <c:v>1.2542</c:v>
                </c:pt>
                <c:pt idx="37943">
                  <c:v>1.2070000000000001</c:v>
                </c:pt>
                <c:pt idx="37944">
                  <c:v>1.2324999999999999</c:v>
                </c:pt>
                <c:pt idx="37945">
                  <c:v>1.2359</c:v>
                </c:pt>
                <c:pt idx="37946">
                  <c:v>1.1728000000000001</c:v>
                </c:pt>
                <c:pt idx="37947">
                  <c:v>1.1801999999999999</c:v>
                </c:pt>
                <c:pt idx="37948">
                  <c:v>1.1927000000000001</c:v>
                </c:pt>
                <c:pt idx="37949">
                  <c:v>1.1575</c:v>
                </c:pt>
                <c:pt idx="37950">
                  <c:v>1.1257999999999999</c:v>
                </c:pt>
                <c:pt idx="37951">
                  <c:v>1.0669000000000002</c:v>
                </c:pt>
                <c:pt idx="37952">
                  <c:v>1.0055000000000001</c:v>
                </c:pt>
                <c:pt idx="37953">
                  <c:v>0.94600000000000017</c:v>
                </c:pt>
                <c:pt idx="37954">
                  <c:v>0.92059999999999997</c:v>
                </c:pt>
                <c:pt idx="37955">
                  <c:v>0.88030000000000008</c:v>
                </c:pt>
                <c:pt idx="37956">
                  <c:v>0.88030000000000008</c:v>
                </c:pt>
                <c:pt idx="37957">
                  <c:v>0.85060000000000002</c:v>
                </c:pt>
                <c:pt idx="37958">
                  <c:v>0.84390000000000009</c:v>
                </c:pt>
                <c:pt idx="37959">
                  <c:v>0.8327</c:v>
                </c:pt>
                <c:pt idx="37960">
                  <c:v>0.82490000000000008</c:v>
                </c:pt>
                <c:pt idx="37961">
                  <c:v>0.81859999999999999</c:v>
                </c:pt>
                <c:pt idx="37962">
                  <c:v>0.79059999999999997</c:v>
                </c:pt>
                <c:pt idx="37963">
                  <c:v>0.76200000000000001</c:v>
                </c:pt>
                <c:pt idx="37964">
                  <c:v>0.7743000000000001</c:v>
                </c:pt>
                <c:pt idx="37965">
                  <c:v>0.76260000000000006</c:v>
                </c:pt>
                <c:pt idx="37966">
                  <c:v>0.72450000000000003</c:v>
                </c:pt>
                <c:pt idx="37967">
                  <c:v>0.72710000000000008</c:v>
                </c:pt>
                <c:pt idx="37968">
                  <c:v>0.72210000000000008</c:v>
                </c:pt>
                <c:pt idx="37969">
                  <c:v>0.71350000000000002</c:v>
                </c:pt>
                <c:pt idx="37970">
                  <c:v>0.69720000000000004</c:v>
                </c:pt>
                <c:pt idx="37971">
                  <c:v>0.66500000000000004</c:v>
                </c:pt>
                <c:pt idx="37972">
                  <c:v>0.66510000000000002</c:v>
                </c:pt>
                <c:pt idx="37973">
                  <c:v>0.63940000000000008</c:v>
                </c:pt>
                <c:pt idx="37974">
                  <c:v>0.62870000000000004</c:v>
                </c:pt>
                <c:pt idx="37975">
                  <c:v>0.6129</c:v>
                </c:pt>
                <c:pt idx="37976">
                  <c:v>0.60730000000000006</c:v>
                </c:pt>
                <c:pt idx="37977">
                  <c:v>0.59909999999999997</c:v>
                </c:pt>
                <c:pt idx="37978">
                  <c:v>0.60360000000000003</c:v>
                </c:pt>
                <c:pt idx="37979">
                  <c:v>0.60150000000000003</c:v>
                </c:pt>
                <c:pt idx="37980">
                  <c:v>0.59140000000000004</c:v>
                </c:pt>
                <c:pt idx="37981">
                  <c:v>0.59120000000000006</c:v>
                </c:pt>
                <c:pt idx="37982">
                  <c:v>0.57869999999999999</c:v>
                </c:pt>
                <c:pt idx="37983">
                  <c:v>0.56470000000000009</c:v>
                </c:pt>
                <c:pt idx="37984">
                  <c:v>0.5655</c:v>
                </c:pt>
                <c:pt idx="37985">
                  <c:v>0.53150000000000008</c:v>
                </c:pt>
                <c:pt idx="37986">
                  <c:v>0.50929999999999997</c:v>
                </c:pt>
                <c:pt idx="37987">
                  <c:v>0.52850000000000008</c:v>
                </c:pt>
                <c:pt idx="37988">
                  <c:v>0.52870000000000006</c:v>
                </c:pt>
                <c:pt idx="37989">
                  <c:v>0.51380000000000003</c:v>
                </c:pt>
                <c:pt idx="37990">
                  <c:v>0.50350000000000006</c:v>
                </c:pt>
                <c:pt idx="37991">
                  <c:v>0.50819999999999999</c:v>
                </c:pt>
                <c:pt idx="37992">
                  <c:v>0.50929999999999997</c:v>
                </c:pt>
                <c:pt idx="37993">
                  <c:v>0.50080000000000002</c:v>
                </c:pt>
                <c:pt idx="37994">
                  <c:v>0.49280000000000002</c:v>
                </c:pt>
                <c:pt idx="37995">
                  <c:v>0.4834</c:v>
                </c:pt>
                <c:pt idx="37996">
                  <c:v>0.47770000000000001</c:v>
                </c:pt>
                <c:pt idx="37997">
                  <c:v>0.46890000000000004</c:v>
                </c:pt>
                <c:pt idx="37998">
                  <c:v>0.45430000000000004</c:v>
                </c:pt>
                <c:pt idx="37999">
                  <c:v>0.42660000000000003</c:v>
                </c:pt>
                <c:pt idx="38000">
                  <c:v>0.42990000000000006</c:v>
                </c:pt>
                <c:pt idx="38001">
                  <c:v>0.4451</c:v>
                </c:pt>
                <c:pt idx="38002">
                  <c:v>0.43990000000000001</c:v>
                </c:pt>
                <c:pt idx="38003">
                  <c:v>0.4209</c:v>
                </c:pt>
                <c:pt idx="38004">
                  <c:v>0.44500000000000006</c:v>
                </c:pt>
                <c:pt idx="38005">
                  <c:v>0.43510000000000004</c:v>
                </c:pt>
                <c:pt idx="38006">
                  <c:v>0.42900000000000005</c:v>
                </c:pt>
                <c:pt idx="38007">
                  <c:v>0.43530000000000002</c:v>
                </c:pt>
                <c:pt idx="38008">
                  <c:v>0.41810000000000003</c:v>
                </c:pt>
                <c:pt idx="38009">
                  <c:v>0.43200000000000005</c:v>
                </c:pt>
                <c:pt idx="38010">
                  <c:v>0.43590000000000001</c:v>
                </c:pt>
                <c:pt idx="38011">
                  <c:v>0.434</c:v>
                </c:pt>
                <c:pt idx="38012">
                  <c:v>0.41900000000000004</c:v>
                </c:pt>
                <c:pt idx="38013">
                  <c:v>0.41650000000000004</c:v>
                </c:pt>
                <c:pt idx="38014">
                  <c:v>0.41860000000000003</c:v>
                </c:pt>
                <c:pt idx="38015">
                  <c:v>0.42190000000000005</c:v>
                </c:pt>
                <c:pt idx="38016">
                  <c:v>0.41020000000000006</c:v>
                </c:pt>
                <c:pt idx="38017">
                  <c:v>0.39790000000000003</c:v>
                </c:pt>
                <c:pt idx="38018">
                  <c:v>0.4108</c:v>
                </c:pt>
                <c:pt idx="38019">
                  <c:v>0.39850000000000002</c:v>
                </c:pt>
                <c:pt idx="38020">
                  <c:v>0.39450000000000002</c:v>
                </c:pt>
                <c:pt idx="38021">
                  <c:v>0.39690000000000003</c:v>
                </c:pt>
                <c:pt idx="38022">
                  <c:v>0.39790000000000003</c:v>
                </c:pt>
                <c:pt idx="38023">
                  <c:v>0.39960000000000001</c:v>
                </c:pt>
                <c:pt idx="38024">
                  <c:v>0.40839999999999999</c:v>
                </c:pt>
                <c:pt idx="38025">
                  <c:v>0.39760000000000001</c:v>
                </c:pt>
                <c:pt idx="38026">
                  <c:v>0.39550000000000002</c:v>
                </c:pt>
                <c:pt idx="38027">
                  <c:v>0.40549999999999997</c:v>
                </c:pt>
                <c:pt idx="38028">
                  <c:v>0.39960000000000001</c:v>
                </c:pt>
                <c:pt idx="38029">
                  <c:v>0.38280000000000003</c:v>
                </c:pt>
                <c:pt idx="38030">
                  <c:v>0.40110000000000001</c:v>
                </c:pt>
                <c:pt idx="38031">
                  <c:v>0.38400000000000001</c:v>
                </c:pt>
                <c:pt idx="38032">
                  <c:v>0.37420000000000003</c:v>
                </c:pt>
                <c:pt idx="38033">
                  <c:v>0.37590000000000001</c:v>
                </c:pt>
                <c:pt idx="38034">
                  <c:v>0.36320000000000002</c:v>
                </c:pt>
                <c:pt idx="38035">
                  <c:v>0.37380000000000002</c:v>
                </c:pt>
                <c:pt idx="38036">
                  <c:v>0.36549999999999999</c:v>
                </c:pt>
                <c:pt idx="38037">
                  <c:v>0.37240000000000006</c:v>
                </c:pt>
                <c:pt idx="38038">
                  <c:v>0.38150000000000001</c:v>
                </c:pt>
                <c:pt idx="38039">
                  <c:v>0.38050000000000006</c:v>
                </c:pt>
                <c:pt idx="38040">
                  <c:v>0.35990000000000005</c:v>
                </c:pt>
                <c:pt idx="38041">
                  <c:v>0.36020000000000002</c:v>
                </c:pt>
                <c:pt idx="38042">
                  <c:v>0.37580000000000002</c:v>
                </c:pt>
                <c:pt idx="38043">
                  <c:v>0.37400000000000005</c:v>
                </c:pt>
                <c:pt idx="38044">
                  <c:v>0.36880000000000002</c:v>
                </c:pt>
                <c:pt idx="38045">
                  <c:v>0.36420000000000002</c:v>
                </c:pt>
                <c:pt idx="38046">
                  <c:v>0.35910000000000003</c:v>
                </c:pt>
                <c:pt idx="38047">
                  <c:v>0.35260000000000002</c:v>
                </c:pt>
                <c:pt idx="38048">
                  <c:v>0.34620000000000006</c:v>
                </c:pt>
                <c:pt idx="38049">
                  <c:v>0.34230000000000005</c:v>
                </c:pt>
                <c:pt idx="38050">
                  <c:v>0.3392</c:v>
                </c:pt>
                <c:pt idx="38051">
                  <c:v>0.33750000000000002</c:v>
                </c:pt>
                <c:pt idx="38052">
                  <c:v>0.3407</c:v>
                </c:pt>
                <c:pt idx="38053">
                  <c:v>0.34420000000000006</c:v>
                </c:pt>
                <c:pt idx="38054">
                  <c:v>0.33630000000000004</c:v>
                </c:pt>
                <c:pt idx="38055">
                  <c:v>0.34140000000000004</c:v>
                </c:pt>
                <c:pt idx="38056">
                  <c:v>0.3332</c:v>
                </c:pt>
                <c:pt idx="38057">
                  <c:v>0.33370000000000005</c:v>
                </c:pt>
                <c:pt idx="38058">
                  <c:v>0.35220000000000001</c:v>
                </c:pt>
                <c:pt idx="38059">
                  <c:v>0.35630000000000006</c:v>
                </c:pt>
                <c:pt idx="38060">
                  <c:v>0.34380000000000005</c:v>
                </c:pt>
                <c:pt idx="38061">
                  <c:v>0.34380000000000005</c:v>
                </c:pt>
                <c:pt idx="38062">
                  <c:v>0.34110000000000001</c:v>
                </c:pt>
                <c:pt idx="38063">
                  <c:v>0.34510000000000002</c:v>
                </c:pt>
                <c:pt idx="38064">
                  <c:v>0.3513</c:v>
                </c:pt>
                <c:pt idx="38065">
                  <c:v>0.35070000000000001</c:v>
                </c:pt>
                <c:pt idx="38066">
                  <c:v>0.3538</c:v>
                </c:pt>
                <c:pt idx="38067">
                  <c:v>0.34850000000000003</c:v>
                </c:pt>
                <c:pt idx="38068">
                  <c:v>0.34870000000000001</c:v>
                </c:pt>
                <c:pt idx="38069">
                  <c:v>0.34230000000000005</c:v>
                </c:pt>
                <c:pt idx="38070">
                  <c:v>0.34050000000000002</c:v>
                </c:pt>
                <c:pt idx="38071">
                  <c:v>0.32790000000000002</c:v>
                </c:pt>
                <c:pt idx="38072">
                  <c:v>0.34450000000000003</c:v>
                </c:pt>
                <c:pt idx="38073">
                  <c:v>0.35990000000000005</c:v>
                </c:pt>
                <c:pt idx="38074">
                  <c:v>0.36330000000000001</c:v>
                </c:pt>
                <c:pt idx="38075">
                  <c:v>0.35250000000000004</c:v>
                </c:pt>
                <c:pt idx="38076">
                  <c:v>0.32220000000000004</c:v>
                </c:pt>
                <c:pt idx="38077">
                  <c:v>0.34670000000000001</c:v>
                </c:pt>
                <c:pt idx="38078">
                  <c:v>0.3538</c:v>
                </c:pt>
                <c:pt idx="38079">
                  <c:v>0.35160000000000002</c:v>
                </c:pt>
                <c:pt idx="38080">
                  <c:v>0.34780000000000005</c:v>
                </c:pt>
                <c:pt idx="38081">
                  <c:v>0.35520000000000002</c:v>
                </c:pt>
                <c:pt idx="38082">
                  <c:v>0.35250000000000004</c:v>
                </c:pt>
                <c:pt idx="38083">
                  <c:v>0.33640000000000003</c:v>
                </c:pt>
                <c:pt idx="38084">
                  <c:v>0.34440000000000004</c:v>
                </c:pt>
                <c:pt idx="38085">
                  <c:v>0.34620000000000006</c:v>
                </c:pt>
                <c:pt idx="38086">
                  <c:v>0.35000000000000003</c:v>
                </c:pt>
                <c:pt idx="38087">
                  <c:v>0.36020000000000002</c:v>
                </c:pt>
                <c:pt idx="38088">
                  <c:v>0.34510000000000002</c:v>
                </c:pt>
                <c:pt idx="38089">
                  <c:v>0.33430000000000004</c:v>
                </c:pt>
                <c:pt idx="38090">
                  <c:v>0.3473</c:v>
                </c:pt>
                <c:pt idx="38091">
                  <c:v>0.3347</c:v>
                </c:pt>
                <c:pt idx="38092">
                  <c:v>0.33850000000000002</c:v>
                </c:pt>
                <c:pt idx="38093">
                  <c:v>0.3291</c:v>
                </c:pt>
                <c:pt idx="38094">
                  <c:v>0.3327</c:v>
                </c:pt>
                <c:pt idx="38095">
                  <c:v>0.32430000000000003</c:v>
                </c:pt>
                <c:pt idx="38096">
                  <c:v>0.35050000000000003</c:v>
                </c:pt>
                <c:pt idx="38097">
                  <c:v>0.35539999999999999</c:v>
                </c:pt>
                <c:pt idx="38098">
                  <c:v>0.34350000000000003</c:v>
                </c:pt>
                <c:pt idx="38099">
                  <c:v>0.3417</c:v>
                </c:pt>
                <c:pt idx="38100">
                  <c:v>0.3473</c:v>
                </c:pt>
                <c:pt idx="38101">
                  <c:v>0.34430000000000005</c:v>
                </c:pt>
                <c:pt idx="38102">
                  <c:v>0.34300000000000003</c:v>
                </c:pt>
                <c:pt idx="38103">
                  <c:v>0.33700000000000002</c:v>
                </c:pt>
                <c:pt idx="38104">
                  <c:v>0.33740000000000003</c:v>
                </c:pt>
                <c:pt idx="38105">
                  <c:v>0.33810000000000001</c:v>
                </c:pt>
                <c:pt idx="38106">
                  <c:v>0.3397</c:v>
                </c:pt>
                <c:pt idx="38107">
                  <c:v>0.34100000000000003</c:v>
                </c:pt>
                <c:pt idx="38108">
                  <c:v>0.34200000000000003</c:v>
                </c:pt>
                <c:pt idx="38109">
                  <c:v>0.34540000000000004</c:v>
                </c:pt>
                <c:pt idx="38110">
                  <c:v>0.34670000000000001</c:v>
                </c:pt>
                <c:pt idx="38111">
                  <c:v>0.35760000000000003</c:v>
                </c:pt>
                <c:pt idx="38112">
                  <c:v>0.36150000000000004</c:v>
                </c:pt>
                <c:pt idx="38113">
                  <c:v>0.36600000000000005</c:v>
                </c:pt>
                <c:pt idx="38114">
                  <c:v>0.36450000000000005</c:v>
                </c:pt>
                <c:pt idx="38115">
                  <c:v>0.36850000000000005</c:v>
                </c:pt>
                <c:pt idx="38116">
                  <c:v>0.3856</c:v>
                </c:pt>
                <c:pt idx="38117">
                  <c:v>0.38800000000000001</c:v>
                </c:pt>
                <c:pt idx="38118">
                  <c:v>0.40810000000000007</c:v>
                </c:pt>
                <c:pt idx="38119">
                  <c:v>0.40949999999999998</c:v>
                </c:pt>
                <c:pt idx="38120">
                  <c:v>0.4103</c:v>
                </c:pt>
                <c:pt idx="38121">
                  <c:v>0.4274</c:v>
                </c:pt>
                <c:pt idx="38122">
                  <c:v>0.44500000000000006</c:v>
                </c:pt>
                <c:pt idx="38123">
                  <c:v>0.45199999999999996</c:v>
                </c:pt>
                <c:pt idx="38124">
                  <c:v>0.4516</c:v>
                </c:pt>
                <c:pt idx="38125">
                  <c:v>0.45380000000000004</c:v>
                </c:pt>
                <c:pt idx="38126">
                  <c:v>0.46920000000000006</c:v>
                </c:pt>
                <c:pt idx="38127">
                  <c:v>0.46230000000000004</c:v>
                </c:pt>
                <c:pt idx="38128">
                  <c:v>0.49249999999999999</c:v>
                </c:pt>
                <c:pt idx="38129">
                  <c:v>0.51950000000000007</c:v>
                </c:pt>
                <c:pt idx="38130">
                  <c:v>0.5635</c:v>
                </c:pt>
                <c:pt idx="38131">
                  <c:v>0.59550000000000003</c:v>
                </c:pt>
                <c:pt idx="38132">
                  <c:v>0.59120000000000006</c:v>
                </c:pt>
                <c:pt idx="38133">
                  <c:v>0.58300000000000007</c:v>
                </c:pt>
                <c:pt idx="38134">
                  <c:v>0.61060000000000003</c:v>
                </c:pt>
                <c:pt idx="38135">
                  <c:v>0.70250000000000012</c:v>
                </c:pt>
                <c:pt idx="38136">
                  <c:v>0.76770000000000005</c:v>
                </c:pt>
                <c:pt idx="38137">
                  <c:v>0.76429999999999998</c:v>
                </c:pt>
                <c:pt idx="38138">
                  <c:v>0.80700000000000005</c:v>
                </c:pt>
                <c:pt idx="38139">
                  <c:v>0.84949999999999992</c:v>
                </c:pt>
                <c:pt idx="38140">
                  <c:v>0.90399999999999991</c:v>
                </c:pt>
                <c:pt idx="38141">
                  <c:v>0.93070000000000008</c:v>
                </c:pt>
                <c:pt idx="38142">
                  <c:v>0.9326000000000001</c:v>
                </c:pt>
                <c:pt idx="38143">
                  <c:v>0.94610000000000005</c:v>
                </c:pt>
                <c:pt idx="38144">
                  <c:v>0.99760000000000015</c:v>
                </c:pt>
                <c:pt idx="38145">
                  <c:v>0.9758</c:v>
                </c:pt>
                <c:pt idx="38146">
                  <c:v>1.0162000000000002</c:v>
                </c:pt>
                <c:pt idx="38147">
                  <c:v>1.0056</c:v>
                </c:pt>
                <c:pt idx="38148">
                  <c:v>1.0504</c:v>
                </c:pt>
                <c:pt idx="38149">
                  <c:v>1.048</c:v>
                </c:pt>
                <c:pt idx="38150">
                  <c:v>1.1196999999999999</c:v>
                </c:pt>
                <c:pt idx="38151">
                  <c:v>1.1386000000000001</c:v>
                </c:pt>
                <c:pt idx="38152">
                  <c:v>1.181</c:v>
                </c:pt>
                <c:pt idx="38153">
                  <c:v>1.1923000000000001</c:v>
                </c:pt>
                <c:pt idx="38154">
                  <c:v>1.1624000000000001</c:v>
                </c:pt>
                <c:pt idx="38155">
                  <c:v>1.1867000000000001</c:v>
                </c:pt>
                <c:pt idx="38156">
                  <c:v>1.2157</c:v>
                </c:pt>
                <c:pt idx="38157">
                  <c:v>1.2296</c:v>
                </c:pt>
                <c:pt idx="38158">
                  <c:v>1.2224000000000002</c:v>
                </c:pt>
                <c:pt idx="38159">
                  <c:v>1.2919</c:v>
                </c:pt>
                <c:pt idx="38160">
                  <c:v>1.2693000000000001</c:v>
                </c:pt>
                <c:pt idx="38161">
                  <c:v>1.2907999999999999</c:v>
                </c:pt>
                <c:pt idx="38162">
                  <c:v>1.3016000000000001</c:v>
                </c:pt>
                <c:pt idx="38163">
                  <c:v>1.3417000000000001</c:v>
                </c:pt>
                <c:pt idx="38164">
                  <c:v>1.3320000000000001</c:v>
                </c:pt>
                <c:pt idx="38165">
                  <c:v>1.3022</c:v>
                </c:pt>
                <c:pt idx="38166">
                  <c:v>1.3840000000000001</c:v>
                </c:pt>
                <c:pt idx="38167">
                  <c:v>1.4177</c:v>
                </c:pt>
                <c:pt idx="38168">
                  <c:v>1.4975000000000001</c:v>
                </c:pt>
                <c:pt idx="38169">
                  <c:v>1.4990000000000001</c:v>
                </c:pt>
                <c:pt idx="38170">
                  <c:v>1.5425000000000002</c:v>
                </c:pt>
                <c:pt idx="38171">
                  <c:v>1.502</c:v>
                </c:pt>
                <c:pt idx="38172">
                  <c:v>1.5525000000000002</c:v>
                </c:pt>
                <c:pt idx="38173">
                  <c:v>1.6254000000000002</c:v>
                </c:pt>
                <c:pt idx="38174">
                  <c:v>1.7196000000000002</c:v>
                </c:pt>
                <c:pt idx="38175">
                  <c:v>1.6668000000000001</c:v>
                </c:pt>
                <c:pt idx="38176">
                  <c:v>1.6681999999999999</c:v>
                </c:pt>
                <c:pt idx="38177">
                  <c:v>1.6815000000000002</c:v>
                </c:pt>
                <c:pt idx="38178">
                  <c:v>1.6257999999999999</c:v>
                </c:pt>
                <c:pt idx="38179">
                  <c:v>1.5740000000000001</c:v>
                </c:pt>
                <c:pt idx="38180">
                  <c:v>1.5388000000000002</c:v>
                </c:pt>
                <c:pt idx="38181">
                  <c:v>1.5099</c:v>
                </c:pt>
                <c:pt idx="38182">
                  <c:v>1.4944000000000002</c:v>
                </c:pt>
                <c:pt idx="38183">
                  <c:v>1.5171000000000001</c:v>
                </c:pt>
                <c:pt idx="38184">
                  <c:v>1.5459000000000001</c:v>
                </c:pt>
                <c:pt idx="38185">
                  <c:v>1.6512000000000002</c:v>
                </c:pt>
                <c:pt idx="38186">
                  <c:v>1.7353000000000003</c:v>
                </c:pt>
                <c:pt idx="38187">
                  <c:v>1.6955</c:v>
                </c:pt>
                <c:pt idx="38188">
                  <c:v>1.6825000000000001</c:v>
                </c:pt>
                <c:pt idx="38189">
                  <c:v>1.6575</c:v>
                </c:pt>
                <c:pt idx="38190">
                  <c:v>1.6817000000000002</c:v>
                </c:pt>
                <c:pt idx="38191">
                  <c:v>1.6530000000000002</c:v>
                </c:pt>
                <c:pt idx="38192">
                  <c:v>1.6439000000000001</c:v>
                </c:pt>
                <c:pt idx="38193">
                  <c:v>1.6706000000000001</c:v>
                </c:pt>
                <c:pt idx="38194">
                  <c:v>1.6702000000000004</c:v>
                </c:pt>
                <c:pt idx="38195">
                  <c:v>1.6335000000000002</c:v>
                </c:pt>
                <c:pt idx="38196">
                  <c:v>1.5528000000000002</c:v>
                </c:pt>
                <c:pt idx="38197">
                  <c:v>1.5773000000000001</c:v>
                </c:pt>
                <c:pt idx="38198">
                  <c:v>1.6283000000000003</c:v>
                </c:pt>
                <c:pt idx="38199">
                  <c:v>1.6386000000000001</c:v>
                </c:pt>
                <c:pt idx="38200">
                  <c:v>1.6786000000000003</c:v>
                </c:pt>
                <c:pt idx="38201">
                  <c:v>1.6934000000000002</c:v>
                </c:pt>
                <c:pt idx="38202">
                  <c:v>1.6530000000000002</c:v>
                </c:pt>
                <c:pt idx="38203">
                  <c:v>1.6315000000000002</c:v>
                </c:pt>
                <c:pt idx="38204">
                  <c:v>1.6671</c:v>
                </c:pt>
                <c:pt idx="38205">
                  <c:v>1.6183000000000001</c:v>
                </c:pt>
                <c:pt idx="38206">
                  <c:v>1.6108000000000002</c:v>
                </c:pt>
                <c:pt idx="38207">
                  <c:v>1.6033999999999999</c:v>
                </c:pt>
                <c:pt idx="38208">
                  <c:v>1.6229</c:v>
                </c:pt>
                <c:pt idx="38209">
                  <c:v>1.6267</c:v>
                </c:pt>
                <c:pt idx="38210">
                  <c:v>1.6516999999999999</c:v>
                </c:pt>
                <c:pt idx="38211">
                  <c:v>1.6778</c:v>
                </c:pt>
                <c:pt idx="38212">
                  <c:v>1.6134000000000002</c:v>
                </c:pt>
                <c:pt idx="38213">
                  <c:v>1.6120999999999999</c:v>
                </c:pt>
                <c:pt idx="38214">
                  <c:v>1.5696000000000001</c:v>
                </c:pt>
                <c:pt idx="38215">
                  <c:v>1.5166000000000002</c:v>
                </c:pt>
                <c:pt idx="38216">
                  <c:v>1.5261</c:v>
                </c:pt>
                <c:pt idx="38217">
                  <c:v>1.4761</c:v>
                </c:pt>
                <c:pt idx="38218">
                  <c:v>1.5089000000000001</c:v>
                </c:pt>
                <c:pt idx="38219">
                  <c:v>1.4643000000000002</c:v>
                </c:pt>
                <c:pt idx="38220">
                  <c:v>1.3841000000000001</c:v>
                </c:pt>
                <c:pt idx="38221">
                  <c:v>1.4272</c:v>
                </c:pt>
                <c:pt idx="38222">
                  <c:v>1.4506000000000001</c:v>
                </c:pt>
                <c:pt idx="38223">
                  <c:v>1.4376</c:v>
                </c:pt>
                <c:pt idx="38224">
                  <c:v>1.4260000000000002</c:v>
                </c:pt>
                <c:pt idx="38225">
                  <c:v>1.4273</c:v>
                </c:pt>
                <c:pt idx="38226">
                  <c:v>1.4076000000000002</c:v>
                </c:pt>
                <c:pt idx="38227">
                  <c:v>1.3926000000000001</c:v>
                </c:pt>
                <c:pt idx="38228">
                  <c:v>1.3249000000000002</c:v>
                </c:pt>
                <c:pt idx="38229">
                  <c:v>1.3121</c:v>
                </c:pt>
                <c:pt idx="38230">
                  <c:v>1.3835000000000002</c:v>
                </c:pt>
                <c:pt idx="38231">
                  <c:v>1.2672000000000001</c:v>
                </c:pt>
                <c:pt idx="38232">
                  <c:v>1.2549000000000001</c:v>
                </c:pt>
                <c:pt idx="38233">
                  <c:v>1.1928000000000001</c:v>
                </c:pt>
                <c:pt idx="38234">
                  <c:v>1.1140000000000001</c:v>
                </c:pt>
                <c:pt idx="38235">
                  <c:v>1.0766</c:v>
                </c:pt>
                <c:pt idx="38236">
                  <c:v>1.1074999999999999</c:v>
                </c:pt>
                <c:pt idx="38237">
                  <c:v>1.0429000000000002</c:v>
                </c:pt>
                <c:pt idx="38238">
                  <c:v>1.0509999999999999</c:v>
                </c:pt>
                <c:pt idx="38239">
                  <c:v>1.0317000000000001</c:v>
                </c:pt>
                <c:pt idx="38240">
                  <c:v>1.0138</c:v>
                </c:pt>
                <c:pt idx="38241">
                  <c:v>1.0087999999999999</c:v>
                </c:pt>
                <c:pt idx="38242">
                  <c:v>0.98270000000000002</c:v>
                </c:pt>
                <c:pt idx="38243">
                  <c:v>0.92759999999999998</c:v>
                </c:pt>
                <c:pt idx="38244">
                  <c:v>0.95589999999999997</c:v>
                </c:pt>
                <c:pt idx="38245">
                  <c:v>0.94730000000000014</c:v>
                </c:pt>
                <c:pt idx="38246">
                  <c:v>0.94340000000000002</c:v>
                </c:pt>
                <c:pt idx="38247">
                  <c:v>0.93610000000000015</c:v>
                </c:pt>
                <c:pt idx="38248">
                  <c:v>0.91500000000000004</c:v>
                </c:pt>
                <c:pt idx="38249">
                  <c:v>0.90830000000000011</c:v>
                </c:pt>
                <c:pt idx="38250">
                  <c:v>0.86980000000000013</c:v>
                </c:pt>
                <c:pt idx="38251">
                  <c:v>0.84850000000000003</c:v>
                </c:pt>
                <c:pt idx="38252">
                  <c:v>0.82920000000000005</c:v>
                </c:pt>
                <c:pt idx="38253">
                  <c:v>0.7802</c:v>
                </c:pt>
                <c:pt idx="38254">
                  <c:v>0.73250000000000004</c:v>
                </c:pt>
                <c:pt idx="38255">
                  <c:v>0.73980000000000001</c:v>
                </c:pt>
                <c:pt idx="38256">
                  <c:v>0.70130000000000003</c:v>
                </c:pt>
                <c:pt idx="38257">
                  <c:v>0.71730000000000005</c:v>
                </c:pt>
                <c:pt idx="38258">
                  <c:v>0.67569999999999997</c:v>
                </c:pt>
                <c:pt idx="38259">
                  <c:v>0.65300000000000002</c:v>
                </c:pt>
                <c:pt idx="38260">
                  <c:v>0.66280000000000006</c:v>
                </c:pt>
                <c:pt idx="38261">
                  <c:v>0.64080000000000004</c:v>
                </c:pt>
                <c:pt idx="38262">
                  <c:v>0.63129999999999997</c:v>
                </c:pt>
                <c:pt idx="38263">
                  <c:v>0.61810000000000009</c:v>
                </c:pt>
                <c:pt idx="38264">
                  <c:v>0.60470000000000002</c:v>
                </c:pt>
                <c:pt idx="38265">
                  <c:v>0.58650000000000002</c:v>
                </c:pt>
                <c:pt idx="38266">
                  <c:v>0.58030000000000004</c:v>
                </c:pt>
                <c:pt idx="38267">
                  <c:v>0.57140000000000002</c:v>
                </c:pt>
                <c:pt idx="38268">
                  <c:v>0.55149999999999999</c:v>
                </c:pt>
                <c:pt idx="38269">
                  <c:v>0.53639999999999999</c:v>
                </c:pt>
                <c:pt idx="38270">
                  <c:v>0.54480000000000006</c:v>
                </c:pt>
                <c:pt idx="38271">
                  <c:v>0.54080000000000006</c:v>
                </c:pt>
                <c:pt idx="38272">
                  <c:v>0.51959999999999995</c:v>
                </c:pt>
                <c:pt idx="38273">
                  <c:v>0.51080000000000003</c:v>
                </c:pt>
                <c:pt idx="38274">
                  <c:v>0.496</c:v>
                </c:pt>
                <c:pt idx="38275">
                  <c:v>0.48830000000000001</c:v>
                </c:pt>
                <c:pt idx="38276">
                  <c:v>0.48209999999999997</c:v>
                </c:pt>
                <c:pt idx="38277">
                  <c:v>0.47530000000000006</c:v>
                </c:pt>
                <c:pt idx="38278">
                  <c:v>0.46449999999999997</c:v>
                </c:pt>
                <c:pt idx="38279">
                  <c:v>0.46070000000000005</c:v>
                </c:pt>
                <c:pt idx="38280">
                  <c:v>0.45240000000000002</c:v>
                </c:pt>
                <c:pt idx="38281">
                  <c:v>0.44050000000000006</c:v>
                </c:pt>
                <c:pt idx="38282">
                  <c:v>0.42710000000000004</c:v>
                </c:pt>
                <c:pt idx="38283">
                  <c:v>0.41820000000000007</c:v>
                </c:pt>
                <c:pt idx="38284">
                  <c:v>0.41320000000000001</c:v>
                </c:pt>
                <c:pt idx="38285">
                  <c:v>0.40199999999999997</c:v>
                </c:pt>
                <c:pt idx="38286">
                  <c:v>0.39710000000000001</c:v>
                </c:pt>
                <c:pt idx="38287">
                  <c:v>0.38740000000000002</c:v>
                </c:pt>
                <c:pt idx="38288">
                  <c:v>0.37860000000000005</c:v>
                </c:pt>
                <c:pt idx="38289">
                  <c:v>0.37850000000000006</c:v>
                </c:pt>
                <c:pt idx="38290">
                  <c:v>0.37280000000000002</c:v>
                </c:pt>
                <c:pt idx="38291">
                  <c:v>0.36210000000000003</c:v>
                </c:pt>
                <c:pt idx="38292">
                  <c:v>0.35470000000000002</c:v>
                </c:pt>
                <c:pt idx="38293">
                  <c:v>0.34870000000000001</c:v>
                </c:pt>
                <c:pt idx="38294">
                  <c:v>0.33690000000000003</c:v>
                </c:pt>
                <c:pt idx="38295">
                  <c:v>0.32780000000000004</c:v>
                </c:pt>
                <c:pt idx="38296">
                  <c:v>0.32090000000000002</c:v>
                </c:pt>
                <c:pt idx="38297">
                  <c:v>0.31869999999999998</c:v>
                </c:pt>
                <c:pt idx="38298">
                  <c:v>0.30859999999999999</c:v>
                </c:pt>
                <c:pt idx="38299">
                  <c:v>0.30120000000000002</c:v>
                </c:pt>
                <c:pt idx="38300">
                  <c:v>0.29160000000000003</c:v>
                </c:pt>
                <c:pt idx="38301">
                  <c:v>0.28710000000000002</c:v>
                </c:pt>
                <c:pt idx="38302">
                  <c:v>0.2843</c:v>
                </c:pt>
                <c:pt idx="38303">
                  <c:v>0.27710000000000001</c:v>
                </c:pt>
                <c:pt idx="38304">
                  <c:v>0.27210000000000001</c:v>
                </c:pt>
                <c:pt idx="38305">
                  <c:v>0.26600000000000001</c:v>
                </c:pt>
                <c:pt idx="38306">
                  <c:v>0.26130000000000003</c:v>
                </c:pt>
                <c:pt idx="38307">
                  <c:v>0.25419999999999998</c:v>
                </c:pt>
                <c:pt idx="38308">
                  <c:v>0.25009999999999999</c:v>
                </c:pt>
                <c:pt idx="38309">
                  <c:v>0.24380000000000002</c:v>
                </c:pt>
                <c:pt idx="38310">
                  <c:v>0.24199999999999999</c:v>
                </c:pt>
                <c:pt idx="38311">
                  <c:v>0.24100000000000002</c:v>
                </c:pt>
                <c:pt idx="38312">
                  <c:v>0.2311</c:v>
                </c:pt>
                <c:pt idx="38313">
                  <c:v>0.2276</c:v>
                </c:pt>
                <c:pt idx="38314">
                  <c:v>0.2215</c:v>
                </c:pt>
                <c:pt idx="38315">
                  <c:v>0.22330000000000003</c:v>
                </c:pt>
                <c:pt idx="38316">
                  <c:v>0.22040000000000004</c:v>
                </c:pt>
                <c:pt idx="38317">
                  <c:v>0.21960000000000002</c:v>
                </c:pt>
                <c:pt idx="38318">
                  <c:v>0.21260000000000001</c:v>
                </c:pt>
                <c:pt idx="38319">
                  <c:v>0.2036</c:v>
                </c:pt>
                <c:pt idx="38320">
                  <c:v>0.20019999999999999</c:v>
                </c:pt>
                <c:pt idx="38321">
                  <c:v>0.19420000000000001</c:v>
                </c:pt>
                <c:pt idx="38322">
                  <c:v>0.18600000000000003</c:v>
                </c:pt>
                <c:pt idx="38323">
                  <c:v>0.18590000000000001</c:v>
                </c:pt>
                <c:pt idx="38324">
                  <c:v>0.1799</c:v>
                </c:pt>
                <c:pt idx="38325">
                  <c:v>0.17810000000000001</c:v>
                </c:pt>
                <c:pt idx="38326">
                  <c:v>0.17680000000000001</c:v>
                </c:pt>
                <c:pt idx="38327">
                  <c:v>0.17420000000000002</c:v>
                </c:pt>
                <c:pt idx="38328">
                  <c:v>0.17090000000000002</c:v>
                </c:pt>
                <c:pt idx="38329">
                  <c:v>0.16690000000000002</c:v>
                </c:pt>
                <c:pt idx="38330">
                  <c:v>0.16180000000000003</c:v>
                </c:pt>
                <c:pt idx="38331">
                  <c:v>0.1573</c:v>
                </c:pt>
                <c:pt idx="38332">
                  <c:v>0.15529999999999999</c:v>
                </c:pt>
                <c:pt idx="38333">
                  <c:v>0.15820000000000001</c:v>
                </c:pt>
                <c:pt idx="38334">
                  <c:v>0.15640000000000001</c:v>
                </c:pt>
                <c:pt idx="38335">
                  <c:v>0.15429999999999999</c:v>
                </c:pt>
                <c:pt idx="38336">
                  <c:v>0.15260000000000001</c:v>
                </c:pt>
                <c:pt idx="38337">
                  <c:v>0.14599999999999999</c:v>
                </c:pt>
                <c:pt idx="38338">
                  <c:v>0.14470000000000002</c:v>
                </c:pt>
                <c:pt idx="38339">
                  <c:v>0.1426</c:v>
                </c:pt>
                <c:pt idx="38340">
                  <c:v>0.13780000000000001</c:v>
                </c:pt>
                <c:pt idx="38341">
                  <c:v>0.13600000000000001</c:v>
                </c:pt>
                <c:pt idx="38342">
                  <c:v>0.13570000000000002</c:v>
                </c:pt>
                <c:pt idx="38343">
                  <c:v>0.13689999999999999</c:v>
                </c:pt>
                <c:pt idx="38344">
                  <c:v>0.13700000000000001</c:v>
                </c:pt>
                <c:pt idx="38345">
                  <c:v>0.13489999999999999</c:v>
                </c:pt>
                <c:pt idx="38346">
                  <c:v>0.13040000000000002</c:v>
                </c:pt>
                <c:pt idx="38347">
                  <c:v>0.1283</c:v>
                </c:pt>
                <c:pt idx="38348">
                  <c:v>0.12230000000000002</c:v>
                </c:pt>
                <c:pt idx="38349">
                  <c:v>0.121</c:v>
                </c:pt>
                <c:pt idx="38350">
                  <c:v>0.12040000000000001</c:v>
                </c:pt>
                <c:pt idx="38351">
                  <c:v>0.12040000000000001</c:v>
                </c:pt>
                <c:pt idx="38352">
                  <c:v>0.11830000000000002</c:v>
                </c:pt>
                <c:pt idx="38353">
                  <c:v>0.1125</c:v>
                </c:pt>
                <c:pt idx="38354">
                  <c:v>0.1081</c:v>
                </c:pt>
                <c:pt idx="38355">
                  <c:v>0.10640000000000001</c:v>
                </c:pt>
                <c:pt idx="38356">
                  <c:v>0.10620000000000002</c:v>
                </c:pt>
                <c:pt idx="38357">
                  <c:v>0.10340000000000001</c:v>
                </c:pt>
                <c:pt idx="38358">
                  <c:v>0.1014</c:v>
                </c:pt>
                <c:pt idx="38359">
                  <c:v>9.7500000000000003E-2</c:v>
                </c:pt>
                <c:pt idx="38360">
                  <c:v>9.8299999999999998E-2</c:v>
                </c:pt>
                <c:pt idx="38361">
                  <c:v>9.6600000000000005E-2</c:v>
                </c:pt>
                <c:pt idx="38362">
                  <c:v>9.0100000000000013E-2</c:v>
                </c:pt>
                <c:pt idx="38363">
                  <c:v>9.3799999999999994E-2</c:v>
                </c:pt>
                <c:pt idx="38364">
                  <c:v>9.240000000000001E-2</c:v>
                </c:pt>
                <c:pt idx="38365">
                  <c:v>9.2100000000000015E-2</c:v>
                </c:pt>
                <c:pt idx="38366">
                  <c:v>9.0600000000000014E-2</c:v>
                </c:pt>
                <c:pt idx="38367">
                  <c:v>8.950000000000001E-2</c:v>
                </c:pt>
                <c:pt idx="38368">
                  <c:v>9.0500000000000011E-2</c:v>
                </c:pt>
                <c:pt idx="38369">
                  <c:v>8.6400000000000005E-2</c:v>
                </c:pt>
                <c:pt idx="38370">
                  <c:v>8.48E-2</c:v>
                </c:pt>
                <c:pt idx="38371">
                  <c:v>8.48E-2</c:v>
                </c:pt>
                <c:pt idx="38372">
                  <c:v>8.5000000000000006E-2</c:v>
                </c:pt>
                <c:pt idx="38373">
                  <c:v>8.48E-2</c:v>
                </c:pt>
                <c:pt idx="38374">
                  <c:v>8.6199999999999999E-2</c:v>
                </c:pt>
                <c:pt idx="38375">
                  <c:v>8.48E-2</c:v>
                </c:pt>
                <c:pt idx="38376">
                  <c:v>8.5000000000000006E-2</c:v>
                </c:pt>
                <c:pt idx="38377">
                  <c:v>8.8900000000000007E-2</c:v>
                </c:pt>
                <c:pt idx="38378">
                  <c:v>8.7600000000000011E-2</c:v>
                </c:pt>
                <c:pt idx="38379">
                  <c:v>8.9100000000000013E-2</c:v>
                </c:pt>
                <c:pt idx="38380">
                  <c:v>9.2000000000000012E-2</c:v>
                </c:pt>
                <c:pt idx="38381">
                  <c:v>9.5000000000000001E-2</c:v>
                </c:pt>
                <c:pt idx="38382">
                  <c:v>0.10249999999999999</c:v>
                </c:pt>
                <c:pt idx="38383">
                  <c:v>0.10520000000000002</c:v>
                </c:pt>
                <c:pt idx="38384">
                  <c:v>0.10420000000000001</c:v>
                </c:pt>
                <c:pt idx="38385">
                  <c:v>0.1087</c:v>
                </c:pt>
                <c:pt idx="38386">
                  <c:v>0.10660000000000001</c:v>
                </c:pt>
                <c:pt idx="38387">
                  <c:v>0.1087</c:v>
                </c:pt>
                <c:pt idx="38388">
                  <c:v>0.11220000000000002</c:v>
                </c:pt>
                <c:pt idx="38389">
                  <c:v>0.11559999999999999</c:v>
                </c:pt>
                <c:pt idx="38390">
                  <c:v>0.1154</c:v>
                </c:pt>
                <c:pt idx="38391">
                  <c:v>0.11750000000000001</c:v>
                </c:pt>
                <c:pt idx="38392">
                  <c:v>0.12240000000000001</c:v>
                </c:pt>
                <c:pt idx="38393">
                  <c:v>0.12230000000000002</c:v>
                </c:pt>
                <c:pt idx="38394">
                  <c:v>0.1263</c:v>
                </c:pt>
                <c:pt idx="38395">
                  <c:v>0.129</c:v>
                </c:pt>
                <c:pt idx="38396">
                  <c:v>0.1321</c:v>
                </c:pt>
                <c:pt idx="38397">
                  <c:v>0.13830000000000001</c:v>
                </c:pt>
                <c:pt idx="38398">
                  <c:v>0.14880000000000002</c:v>
                </c:pt>
                <c:pt idx="38399">
                  <c:v>0.15870000000000001</c:v>
                </c:pt>
                <c:pt idx="38400">
                  <c:v>0.17150000000000001</c:v>
                </c:pt>
                <c:pt idx="38401">
                  <c:v>0.18430000000000002</c:v>
                </c:pt>
                <c:pt idx="38402">
                  <c:v>0.1938</c:v>
                </c:pt>
                <c:pt idx="38403">
                  <c:v>0.20660000000000001</c:v>
                </c:pt>
                <c:pt idx="38404">
                  <c:v>0.22730000000000003</c:v>
                </c:pt>
                <c:pt idx="38405">
                  <c:v>0.24249999999999999</c:v>
                </c:pt>
                <c:pt idx="38406">
                  <c:v>0.26019999999999999</c:v>
                </c:pt>
                <c:pt idx="38407">
                  <c:v>0.26989999999999997</c:v>
                </c:pt>
                <c:pt idx="38408">
                  <c:v>0.27960000000000002</c:v>
                </c:pt>
                <c:pt idx="38409">
                  <c:v>0.28310000000000002</c:v>
                </c:pt>
                <c:pt idx="38410">
                  <c:v>0.30049999999999999</c:v>
                </c:pt>
                <c:pt idx="38411">
                  <c:v>0.3155</c:v>
                </c:pt>
                <c:pt idx="38412">
                  <c:v>0.34900000000000003</c:v>
                </c:pt>
                <c:pt idx="38413">
                  <c:v>0.37490000000000001</c:v>
                </c:pt>
                <c:pt idx="38414">
                  <c:v>0.39680000000000004</c:v>
                </c:pt>
                <c:pt idx="38415">
                  <c:v>0.44130000000000003</c:v>
                </c:pt>
                <c:pt idx="38416">
                  <c:v>0.47089999999999999</c:v>
                </c:pt>
                <c:pt idx="38417">
                  <c:v>0.4914</c:v>
                </c:pt>
                <c:pt idx="38418">
                  <c:v>0.62780000000000002</c:v>
                </c:pt>
                <c:pt idx="38419">
                  <c:v>0.72220000000000006</c:v>
                </c:pt>
                <c:pt idx="38420">
                  <c:v>0.8548</c:v>
                </c:pt>
                <c:pt idx="38421">
                  <c:v>0.79380000000000006</c:v>
                </c:pt>
                <c:pt idx="38422">
                  <c:v>0.74660000000000004</c:v>
                </c:pt>
                <c:pt idx="38423">
                  <c:v>0.8417</c:v>
                </c:pt>
                <c:pt idx="38424">
                  <c:v>0.98629999999999995</c:v>
                </c:pt>
                <c:pt idx="38425">
                  <c:v>1.0891</c:v>
                </c:pt>
                <c:pt idx="38426">
                  <c:v>1.1435999999999999</c:v>
                </c:pt>
                <c:pt idx="38427">
                  <c:v>1.1919000000000002</c:v>
                </c:pt>
                <c:pt idx="38428">
                  <c:v>1.1720000000000002</c:v>
                </c:pt>
                <c:pt idx="38429">
                  <c:v>1.2269000000000001</c:v>
                </c:pt>
                <c:pt idx="38430">
                  <c:v>1.2418</c:v>
                </c:pt>
                <c:pt idx="38431">
                  <c:v>1.2917000000000001</c:v>
                </c:pt>
                <c:pt idx="38432">
                  <c:v>1.3558000000000001</c:v>
                </c:pt>
                <c:pt idx="38433">
                  <c:v>1.4125000000000001</c:v>
                </c:pt>
                <c:pt idx="38434">
                  <c:v>1.4821</c:v>
                </c:pt>
                <c:pt idx="38435">
                  <c:v>1.5548999999999999</c:v>
                </c:pt>
                <c:pt idx="38436">
                  <c:v>1.5664</c:v>
                </c:pt>
                <c:pt idx="38437">
                  <c:v>1.6422000000000001</c:v>
                </c:pt>
                <c:pt idx="38438">
                  <c:v>1.6317000000000002</c:v>
                </c:pt>
                <c:pt idx="38439">
                  <c:v>1.6436000000000002</c:v>
                </c:pt>
                <c:pt idx="38440">
                  <c:v>1.6612</c:v>
                </c:pt>
                <c:pt idx="38441">
                  <c:v>1.6905999999999999</c:v>
                </c:pt>
                <c:pt idx="38442">
                  <c:v>1.7230000000000001</c:v>
                </c:pt>
                <c:pt idx="38443">
                  <c:v>1.7982</c:v>
                </c:pt>
                <c:pt idx="38444">
                  <c:v>1.7779</c:v>
                </c:pt>
                <c:pt idx="38445">
                  <c:v>1.8311000000000002</c:v>
                </c:pt>
                <c:pt idx="38446">
                  <c:v>1.875</c:v>
                </c:pt>
                <c:pt idx="38447">
                  <c:v>1.9013000000000002</c:v>
                </c:pt>
                <c:pt idx="38448">
                  <c:v>1.925</c:v>
                </c:pt>
                <c:pt idx="38449">
                  <c:v>1.9602000000000002</c:v>
                </c:pt>
                <c:pt idx="38450">
                  <c:v>2.0203000000000002</c:v>
                </c:pt>
                <c:pt idx="38451">
                  <c:v>2.0543</c:v>
                </c:pt>
                <c:pt idx="38452">
                  <c:v>2.0902000000000003</c:v>
                </c:pt>
                <c:pt idx="38453">
                  <c:v>2.1065999999999998</c:v>
                </c:pt>
                <c:pt idx="38454">
                  <c:v>2.1011000000000002</c:v>
                </c:pt>
                <c:pt idx="38455">
                  <c:v>2.1587000000000001</c:v>
                </c:pt>
                <c:pt idx="38456">
                  <c:v>2.1976</c:v>
                </c:pt>
                <c:pt idx="38457">
                  <c:v>2.1998000000000002</c:v>
                </c:pt>
                <c:pt idx="38458">
                  <c:v>2.2212000000000001</c:v>
                </c:pt>
                <c:pt idx="38459">
                  <c:v>2.2408999999999999</c:v>
                </c:pt>
                <c:pt idx="38460">
                  <c:v>2.2550000000000003</c:v>
                </c:pt>
                <c:pt idx="38461">
                  <c:v>2.2639</c:v>
                </c:pt>
                <c:pt idx="38462">
                  <c:v>2.3024</c:v>
                </c:pt>
                <c:pt idx="38463">
                  <c:v>2.3050000000000002</c:v>
                </c:pt>
                <c:pt idx="38464">
                  <c:v>2.3172999999999999</c:v>
                </c:pt>
                <c:pt idx="38465">
                  <c:v>2.2749999999999999</c:v>
                </c:pt>
                <c:pt idx="38466">
                  <c:v>2.3015000000000003</c:v>
                </c:pt>
                <c:pt idx="38467">
                  <c:v>2.3146</c:v>
                </c:pt>
                <c:pt idx="38468">
                  <c:v>2.3386</c:v>
                </c:pt>
                <c:pt idx="38469">
                  <c:v>2.3422000000000001</c:v>
                </c:pt>
                <c:pt idx="38470">
                  <c:v>2.3336999999999999</c:v>
                </c:pt>
                <c:pt idx="38471">
                  <c:v>2.3717000000000001</c:v>
                </c:pt>
                <c:pt idx="38472">
                  <c:v>2.3565</c:v>
                </c:pt>
                <c:pt idx="38473">
                  <c:v>2.3395000000000001</c:v>
                </c:pt>
                <c:pt idx="38474">
                  <c:v>2.3809999999999998</c:v>
                </c:pt>
                <c:pt idx="38475">
                  <c:v>2.3895</c:v>
                </c:pt>
                <c:pt idx="38476">
                  <c:v>2.3731000000000004</c:v>
                </c:pt>
                <c:pt idx="38477">
                  <c:v>2.3953000000000002</c:v>
                </c:pt>
                <c:pt idx="38478">
                  <c:v>2.3816999999999999</c:v>
                </c:pt>
                <c:pt idx="38479">
                  <c:v>2.4151000000000002</c:v>
                </c:pt>
                <c:pt idx="38480">
                  <c:v>2.4174000000000002</c:v>
                </c:pt>
                <c:pt idx="38481">
                  <c:v>2.4054000000000002</c:v>
                </c:pt>
                <c:pt idx="38482">
                  <c:v>2.4214000000000002</c:v>
                </c:pt>
                <c:pt idx="38483">
                  <c:v>2.4316</c:v>
                </c:pt>
                <c:pt idx="38484">
                  <c:v>2.4227000000000003</c:v>
                </c:pt>
                <c:pt idx="38485">
                  <c:v>2.4051</c:v>
                </c:pt>
                <c:pt idx="38486">
                  <c:v>2.3961000000000001</c:v>
                </c:pt>
                <c:pt idx="38487">
                  <c:v>2.4061000000000003</c:v>
                </c:pt>
                <c:pt idx="38488">
                  <c:v>2.3986999999999998</c:v>
                </c:pt>
                <c:pt idx="38489">
                  <c:v>2.4153000000000002</c:v>
                </c:pt>
                <c:pt idx="38490">
                  <c:v>2.4149000000000003</c:v>
                </c:pt>
                <c:pt idx="38491">
                  <c:v>2.4586000000000001</c:v>
                </c:pt>
                <c:pt idx="38492">
                  <c:v>2.4008000000000003</c:v>
                </c:pt>
                <c:pt idx="38493">
                  <c:v>2.4469000000000003</c:v>
                </c:pt>
                <c:pt idx="38494">
                  <c:v>2.4195000000000002</c:v>
                </c:pt>
                <c:pt idx="38495">
                  <c:v>2.4181000000000004</c:v>
                </c:pt>
                <c:pt idx="38496">
                  <c:v>2.4483000000000001</c:v>
                </c:pt>
                <c:pt idx="38497">
                  <c:v>2.2463000000000002</c:v>
                </c:pt>
                <c:pt idx="38498">
                  <c:v>2.2472000000000003</c:v>
                </c:pt>
                <c:pt idx="38499">
                  <c:v>2.2991000000000001</c:v>
                </c:pt>
                <c:pt idx="38500">
                  <c:v>2.2252000000000001</c:v>
                </c:pt>
                <c:pt idx="38501">
                  <c:v>2.0979000000000001</c:v>
                </c:pt>
                <c:pt idx="38502">
                  <c:v>1.9474</c:v>
                </c:pt>
                <c:pt idx="38503">
                  <c:v>1.9061000000000001</c:v>
                </c:pt>
                <c:pt idx="38504">
                  <c:v>1.9043000000000001</c:v>
                </c:pt>
                <c:pt idx="38505">
                  <c:v>1.8391999999999999</c:v>
                </c:pt>
                <c:pt idx="38506">
                  <c:v>1.8261000000000001</c:v>
                </c:pt>
                <c:pt idx="38507">
                  <c:v>1.7530999999999999</c:v>
                </c:pt>
                <c:pt idx="38508">
                  <c:v>1.7641</c:v>
                </c:pt>
                <c:pt idx="38509">
                  <c:v>1.7524000000000002</c:v>
                </c:pt>
                <c:pt idx="38510">
                  <c:v>1.7229000000000001</c:v>
                </c:pt>
                <c:pt idx="38511">
                  <c:v>1.7164999999999999</c:v>
                </c:pt>
                <c:pt idx="38512">
                  <c:v>1.643</c:v>
                </c:pt>
                <c:pt idx="38513">
                  <c:v>1.6851</c:v>
                </c:pt>
                <c:pt idx="38514">
                  <c:v>1.6696000000000002</c:v>
                </c:pt>
                <c:pt idx="38515">
                  <c:v>1.6838000000000002</c:v>
                </c:pt>
                <c:pt idx="38516">
                  <c:v>1.5771000000000002</c:v>
                </c:pt>
                <c:pt idx="38517">
                  <c:v>1.595</c:v>
                </c:pt>
                <c:pt idx="38518">
                  <c:v>1.5597000000000001</c:v>
                </c:pt>
                <c:pt idx="38519">
                  <c:v>1.5961000000000001</c:v>
                </c:pt>
                <c:pt idx="38520">
                  <c:v>1.62</c:v>
                </c:pt>
                <c:pt idx="38521">
                  <c:v>1.5326000000000002</c:v>
                </c:pt>
                <c:pt idx="38522">
                  <c:v>1.4631000000000001</c:v>
                </c:pt>
                <c:pt idx="38523">
                  <c:v>1.4911000000000001</c:v>
                </c:pt>
                <c:pt idx="38524">
                  <c:v>1.3927</c:v>
                </c:pt>
                <c:pt idx="38525">
                  <c:v>1.3361000000000001</c:v>
                </c:pt>
                <c:pt idx="38526">
                  <c:v>1.4234</c:v>
                </c:pt>
                <c:pt idx="38527">
                  <c:v>1.3953</c:v>
                </c:pt>
                <c:pt idx="38528">
                  <c:v>1.3680000000000001</c:v>
                </c:pt>
                <c:pt idx="38529">
                  <c:v>1.4297000000000002</c:v>
                </c:pt>
                <c:pt idx="38530">
                  <c:v>1.3832000000000002</c:v>
                </c:pt>
                <c:pt idx="38531">
                  <c:v>1.1398999999999999</c:v>
                </c:pt>
                <c:pt idx="38532">
                  <c:v>1.0932999999999999</c:v>
                </c:pt>
                <c:pt idx="38533">
                  <c:v>1.0521</c:v>
                </c:pt>
                <c:pt idx="38534">
                  <c:v>1.1342000000000001</c:v>
                </c:pt>
                <c:pt idx="38535">
                  <c:v>1.0409000000000002</c:v>
                </c:pt>
                <c:pt idx="38536">
                  <c:v>1.0571999999999999</c:v>
                </c:pt>
                <c:pt idx="38537">
                  <c:v>1.0452000000000001</c:v>
                </c:pt>
                <c:pt idx="38538">
                  <c:v>0.98870000000000013</c:v>
                </c:pt>
                <c:pt idx="38539">
                  <c:v>1.0273000000000001</c:v>
                </c:pt>
                <c:pt idx="38540">
                  <c:v>1.0619000000000001</c:v>
                </c:pt>
                <c:pt idx="38541">
                  <c:v>0.98910000000000009</c:v>
                </c:pt>
                <c:pt idx="38542">
                  <c:v>0.96479999999999999</c:v>
                </c:pt>
                <c:pt idx="38543">
                  <c:v>0.9910000000000001</c:v>
                </c:pt>
                <c:pt idx="38544">
                  <c:v>0.90690000000000015</c:v>
                </c:pt>
                <c:pt idx="38545">
                  <c:v>0.9466</c:v>
                </c:pt>
                <c:pt idx="38546">
                  <c:v>0.92080000000000006</c:v>
                </c:pt>
                <c:pt idx="38547">
                  <c:v>0.88870000000000005</c:v>
                </c:pt>
                <c:pt idx="38548">
                  <c:v>0.9255000000000001</c:v>
                </c:pt>
                <c:pt idx="38549">
                  <c:v>0.91110000000000013</c:v>
                </c:pt>
                <c:pt idx="38550">
                  <c:v>0.88949999999999996</c:v>
                </c:pt>
                <c:pt idx="38551">
                  <c:v>0.88670000000000015</c:v>
                </c:pt>
                <c:pt idx="38552">
                  <c:v>0.85530000000000017</c:v>
                </c:pt>
                <c:pt idx="38553">
                  <c:v>0.83179999999999998</c:v>
                </c:pt>
                <c:pt idx="38554">
                  <c:v>0.82220000000000004</c:v>
                </c:pt>
                <c:pt idx="38555">
                  <c:v>0.80800000000000005</c:v>
                </c:pt>
                <c:pt idx="38556">
                  <c:v>0.80969999999999998</c:v>
                </c:pt>
                <c:pt idx="38557">
                  <c:v>0.7985000000000001</c:v>
                </c:pt>
                <c:pt idx="38558">
                  <c:v>0.77380000000000004</c:v>
                </c:pt>
                <c:pt idx="38559">
                  <c:v>0.77100000000000002</c:v>
                </c:pt>
                <c:pt idx="38560">
                  <c:v>0.77610000000000001</c:v>
                </c:pt>
                <c:pt idx="38561">
                  <c:v>0.78129999999999999</c:v>
                </c:pt>
                <c:pt idx="38562">
                  <c:v>0.78210000000000002</c:v>
                </c:pt>
                <c:pt idx="38563">
                  <c:v>0.70220000000000005</c:v>
                </c:pt>
                <c:pt idx="38564">
                  <c:v>0.67169999999999996</c:v>
                </c:pt>
                <c:pt idx="38565">
                  <c:v>0.70640000000000003</c:v>
                </c:pt>
                <c:pt idx="38566">
                  <c:v>0.67149999999999999</c:v>
                </c:pt>
                <c:pt idx="38567">
                  <c:v>0.67810000000000004</c:v>
                </c:pt>
                <c:pt idx="38568">
                  <c:v>0.7087</c:v>
                </c:pt>
                <c:pt idx="38569">
                  <c:v>0.6705000000000001</c:v>
                </c:pt>
                <c:pt idx="38570">
                  <c:v>0.65820000000000001</c:v>
                </c:pt>
                <c:pt idx="38571">
                  <c:v>0.6453000000000001</c:v>
                </c:pt>
                <c:pt idx="38572">
                  <c:v>0.65270000000000006</c:v>
                </c:pt>
                <c:pt idx="38573">
                  <c:v>0.61580000000000013</c:v>
                </c:pt>
                <c:pt idx="38574">
                  <c:v>0.62820000000000009</c:v>
                </c:pt>
                <c:pt idx="38575">
                  <c:v>0.63719999999999999</c:v>
                </c:pt>
                <c:pt idx="38576">
                  <c:v>0.58700000000000008</c:v>
                </c:pt>
                <c:pt idx="38577">
                  <c:v>0.61</c:v>
                </c:pt>
                <c:pt idx="38578">
                  <c:v>0.60470000000000002</c:v>
                </c:pt>
                <c:pt idx="38579">
                  <c:v>0.59670000000000001</c:v>
                </c:pt>
                <c:pt idx="38580">
                  <c:v>0.57540000000000002</c:v>
                </c:pt>
                <c:pt idx="38581">
                  <c:v>0.56300000000000006</c:v>
                </c:pt>
                <c:pt idx="38582">
                  <c:v>0.5595</c:v>
                </c:pt>
                <c:pt idx="38583">
                  <c:v>0.54269999999999996</c:v>
                </c:pt>
                <c:pt idx="38584">
                  <c:v>0.53349999999999997</c:v>
                </c:pt>
                <c:pt idx="38585">
                  <c:v>0.53259999999999996</c:v>
                </c:pt>
                <c:pt idx="38586">
                  <c:v>0.52300000000000002</c:v>
                </c:pt>
                <c:pt idx="38587">
                  <c:v>0.52080000000000004</c:v>
                </c:pt>
                <c:pt idx="38588">
                  <c:v>0.50580000000000003</c:v>
                </c:pt>
                <c:pt idx="38589">
                  <c:v>0.48860000000000003</c:v>
                </c:pt>
                <c:pt idx="38590">
                  <c:v>0.48659999999999998</c:v>
                </c:pt>
                <c:pt idx="38591">
                  <c:v>0.4778</c:v>
                </c:pt>
                <c:pt idx="38592">
                  <c:v>0.47300000000000009</c:v>
                </c:pt>
                <c:pt idx="38593">
                  <c:v>0.46829999999999999</c:v>
                </c:pt>
                <c:pt idx="38594">
                  <c:v>0.4637</c:v>
                </c:pt>
                <c:pt idx="38595">
                  <c:v>0.46090000000000003</c:v>
                </c:pt>
                <c:pt idx="38596">
                  <c:v>0.44569999999999999</c:v>
                </c:pt>
                <c:pt idx="38597">
                  <c:v>0.4415</c:v>
                </c:pt>
                <c:pt idx="38598">
                  <c:v>0.43630000000000008</c:v>
                </c:pt>
                <c:pt idx="38599">
                  <c:v>0.42660000000000003</c:v>
                </c:pt>
                <c:pt idx="38600">
                  <c:v>0.42470000000000002</c:v>
                </c:pt>
                <c:pt idx="38601">
                  <c:v>0.41720000000000002</c:v>
                </c:pt>
                <c:pt idx="38602">
                  <c:v>0.40800000000000003</c:v>
                </c:pt>
                <c:pt idx="38603">
                  <c:v>0.40170000000000006</c:v>
                </c:pt>
                <c:pt idx="38604">
                  <c:v>0.39820000000000005</c:v>
                </c:pt>
                <c:pt idx="38605">
                  <c:v>0.3856</c:v>
                </c:pt>
                <c:pt idx="38606">
                  <c:v>0.38330000000000003</c:v>
                </c:pt>
                <c:pt idx="38607">
                  <c:v>0.375</c:v>
                </c:pt>
                <c:pt idx="38608">
                  <c:v>0.36890000000000001</c:v>
                </c:pt>
                <c:pt idx="38609">
                  <c:v>0.36499999999999999</c:v>
                </c:pt>
                <c:pt idx="38610">
                  <c:v>0.3569</c:v>
                </c:pt>
                <c:pt idx="38611">
                  <c:v>0.36020000000000002</c:v>
                </c:pt>
                <c:pt idx="38612">
                  <c:v>0.35150000000000003</c:v>
                </c:pt>
                <c:pt idx="38613">
                  <c:v>0.34360000000000002</c:v>
                </c:pt>
                <c:pt idx="38614">
                  <c:v>0.34260000000000002</c:v>
                </c:pt>
                <c:pt idx="38615">
                  <c:v>0.33760000000000001</c:v>
                </c:pt>
                <c:pt idx="38616">
                  <c:v>0.33100000000000002</c:v>
                </c:pt>
                <c:pt idx="38617">
                  <c:v>0.32750000000000001</c:v>
                </c:pt>
                <c:pt idx="38618">
                  <c:v>0.31920000000000004</c:v>
                </c:pt>
                <c:pt idx="38619">
                  <c:v>0.31420000000000003</c:v>
                </c:pt>
                <c:pt idx="38620">
                  <c:v>0.31580000000000003</c:v>
                </c:pt>
                <c:pt idx="38621">
                  <c:v>0.31110000000000004</c:v>
                </c:pt>
                <c:pt idx="38622">
                  <c:v>0.30449999999999999</c:v>
                </c:pt>
                <c:pt idx="38623">
                  <c:v>0.30130000000000001</c:v>
                </c:pt>
                <c:pt idx="38624">
                  <c:v>0.29550000000000004</c:v>
                </c:pt>
                <c:pt idx="38625">
                  <c:v>0.28889999999999999</c:v>
                </c:pt>
                <c:pt idx="38626">
                  <c:v>0.28490000000000004</c:v>
                </c:pt>
                <c:pt idx="38627">
                  <c:v>0.27850000000000003</c:v>
                </c:pt>
                <c:pt idx="38628">
                  <c:v>0.27629999999999999</c:v>
                </c:pt>
                <c:pt idx="38629">
                  <c:v>0.27460000000000001</c:v>
                </c:pt>
                <c:pt idx="38630">
                  <c:v>0.27040000000000003</c:v>
                </c:pt>
                <c:pt idx="38631">
                  <c:v>0.26490000000000002</c:v>
                </c:pt>
                <c:pt idx="38632">
                  <c:v>0.26340000000000002</c:v>
                </c:pt>
                <c:pt idx="38633">
                  <c:v>0.26550000000000001</c:v>
                </c:pt>
                <c:pt idx="38634">
                  <c:v>0.25819999999999999</c:v>
                </c:pt>
                <c:pt idx="38635">
                  <c:v>0.25700000000000001</c:v>
                </c:pt>
                <c:pt idx="38636">
                  <c:v>0.25390000000000001</c:v>
                </c:pt>
                <c:pt idx="38637">
                  <c:v>0.24700000000000003</c:v>
                </c:pt>
                <c:pt idx="38638">
                  <c:v>0.24420000000000003</c:v>
                </c:pt>
                <c:pt idx="38639">
                  <c:v>0.2424</c:v>
                </c:pt>
                <c:pt idx="38640">
                  <c:v>0.2404</c:v>
                </c:pt>
                <c:pt idx="38641">
                  <c:v>0.2351</c:v>
                </c:pt>
                <c:pt idx="38642">
                  <c:v>0.22989999999999999</c:v>
                </c:pt>
                <c:pt idx="38643">
                  <c:v>0.22500000000000001</c:v>
                </c:pt>
                <c:pt idx="38644">
                  <c:v>0.22200000000000003</c:v>
                </c:pt>
                <c:pt idx="38645">
                  <c:v>0.22309999999999999</c:v>
                </c:pt>
                <c:pt idx="38646">
                  <c:v>0.22040000000000004</c:v>
                </c:pt>
                <c:pt idx="38647">
                  <c:v>0.21530000000000002</c:v>
                </c:pt>
                <c:pt idx="38648">
                  <c:v>0.20720000000000002</c:v>
                </c:pt>
                <c:pt idx="38649">
                  <c:v>0.20830000000000004</c:v>
                </c:pt>
                <c:pt idx="38650">
                  <c:v>0.2074</c:v>
                </c:pt>
                <c:pt idx="38651">
                  <c:v>0.20179999999999998</c:v>
                </c:pt>
                <c:pt idx="38652">
                  <c:v>0.20400000000000001</c:v>
                </c:pt>
                <c:pt idx="38653">
                  <c:v>0.20299999999999999</c:v>
                </c:pt>
                <c:pt idx="38654">
                  <c:v>0.19980000000000001</c:v>
                </c:pt>
                <c:pt idx="38655">
                  <c:v>0.2</c:v>
                </c:pt>
                <c:pt idx="38656">
                  <c:v>0.19550000000000001</c:v>
                </c:pt>
                <c:pt idx="38657">
                  <c:v>0.193</c:v>
                </c:pt>
                <c:pt idx="38658">
                  <c:v>0.19550000000000001</c:v>
                </c:pt>
                <c:pt idx="38659">
                  <c:v>0.19630000000000003</c:v>
                </c:pt>
                <c:pt idx="38660">
                  <c:v>0.19330000000000003</c:v>
                </c:pt>
                <c:pt idx="38661">
                  <c:v>0.18970000000000001</c:v>
                </c:pt>
                <c:pt idx="38662">
                  <c:v>0.18710000000000002</c:v>
                </c:pt>
                <c:pt idx="38663">
                  <c:v>0.1908</c:v>
                </c:pt>
                <c:pt idx="38664">
                  <c:v>0.193</c:v>
                </c:pt>
                <c:pt idx="38665">
                  <c:v>0.1925</c:v>
                </c:pt>
                <c:pt idx="38666">
                  <c:v>0.19540000000000002</c:v>
                </c:pt>
                <c:pt idx="38667">
                  <c:v>0.19790000000000002</c:v>
                </c:pt>
                <c:pt idx="38668">
                  <c:v>0.19840000000000002</c:v>
                </c:pt>
                <c:pt idx="38669">
                  <c:v>0.19970000000000002</c:v>
                </c:pt>
                <c:pt idx="38670">
                  <c:v>0.19790000000000002</c:v>
                </c:pt>
                <c:pt idx="38671">
                  <c:v>0.1996</c:v>
                </c:pt>
                <c:pt idx="38672">
                  <c:v>0.19700000000000001</c:v>
                </c:pt>
                <c:pt idx="38673">
                  <c:v>0.19670000000000001</c:v>
                </c:pt>
                <c:pt idx="38674">
                  <c:v>0.19570000000000001</c:v>
                </c:pt>
                <c:pt idx="38675">
                  <c:v>0.2021</c:v>
                </c:pt>
                <c:pt idx="38676">
                  <c:v>0.19930000000000003</c:v>
                </c:pt>
                <c:pt idx="38677">
                  <c:v>0.20270000000000002</c:v>
                </c:pt>
                <c:pt idx="38678">
                  <c:v>0.20520000000000002</c:v>
                </c:pt>
                <c:pt idx="38679">
                  <c:v>0.20920000000000002</c:v>
                </c:pt>
                <c:pt idx="38680">
                  <c:v>0.20880000000000001</c:v>
                </c:pt>
                <c:pt idx="38681">
                  <c:v>0.22620000000000001</c:v>
                </c:pt>
                <c:pt idx="38682">
                  <c:v>0.22690000000000002</c:v>
                </c:pt>
                <c:pt idx="38683">
                  <c:v>0.23740000000000003</c:v>
                </c:pt>
                <c:pt idx="38684">
                  <c:v>0.2596</c:v>
                </c:pt>
                <c:pt idx="38685">
                  <c:v>0.26869999999999999</c:v>
                </c:pt>
                <c:pt idx="38686">
                  <c:v>0.27639999999999998</c:v>
                </c:pt>
                <c:pt idx="38687">
                  <c:v>0.29460000000000003</c:v>
                </c:pt>
                <c:pt idx="38688">
                  <c:v>0.31890000000000002</c:v>
                </c:pt>
                <c:pt idx="38689">
                  <c:v>0.34329999999999999</c:v>
                </c:pt>
                <c:pt idx="38690">
                  <c:v>0.36940000000000001</c:v>
                </c:pt>
                <c:pt idx="38691">
                  <c:v>0.37590000000000001</c:v>
                </c:pt>
                <c:pt idx="38692">
                  <c:v>0.37909999999999999</c:v>
                </c:pt>
                <c:pt idx="38693">
                  <c:v>0.38969999999999999</c:v>
                </c:pt>
                <c:pt idx="38694">
                  <c:v>0.4037</c:v>
                </c:pt>
                <c:pt idx="38695">
                  <c:v>0.42470000000000002</c:v>
                </c:pt>
                <c:pt idx="38696">
                  <c:v>0.43540000000000001</c:v>
                </c:pt>
                <c:pt idx="38697">
                  <c:v>0.46940000000000004</c:v>
                </c:pt>
                <c:pt idx="38698">
                  <c:v>0.50940000000000007</c:v>
                </c:pt>
                <c:pt idx="38699">
                  <c:v>0.52759999999999996</c:v>
                </c:pt>
                <c:pt idx="38700">
                  <c:v>0.55810000000000004</c:v>
                </c:pt>
                <c:pt idx="38701">
                  <c:v>0.59260000000000002</c:v>
                </c:pt>
                <c:pt idx="38702">
                  <c:v>0.60980000000000001</c:v>
                </c:pt>
                <c:pt idx="38703">
                  <c:v>0.69800000000000006</c:v>
                </c:pt>
                <c:pt idx="38704">
                  <c:v>0.69980000000000009</c:v>
                </c:pt>
                <c:pt idx="38705">
                  <c:v>0.88050000000000006</c:v>
                </c:pt>
                <c:pt idx="38706">
                  <c:v>1.0297000000000001</c:v>
                </c:pt>
                <c:pt idx="38707">
                  <c:v>1.1240000000000001</c:v>
                </c:pt>
                <c:pt idx="38708">
                  <c:v>1.1363000000000001</c:v>
                </c:pt>
                <c:pt idx="38709">
                  <c:v>1.1603999999999999</c:v>
                </c:pt>
                <c:pt idx="38710">
                  <c:v>1.1867000000000001</c:v>
                </c:pt>
                <c:pt idx="38711">
                  <c:v>1.1931</c:v>
                </c:pt>
                <c:pt idx="38712">
                  <c:v>1.2080000000000002</c:v>
                </c:pt>
                <c:pt idx="38713">
                  <c:v>1.2542</c:v>
                </c:pt>
                <c:pt idx="38714">
                  <c:v>1.2984</c:v>
                </c:pt>
                <c:pt idx="38715">
                  <c:v>1.3184</c:v>
                </c:pt>
                <c:pt idx="38716">
                  <c:v>1.3184</c:v>
                </c:pt>
                <c:pt idx="38717">
                  <c:v>1.3295000000000001</c:v>
                </c:pt>
                <c:pt idx="38718">
                  <c:v>1.3502000000000001</c:v>
                </c:pt>
                <c:pt idx="38719">
                  <c:v>1.3916000000000002</c:v>
                </c:pt>
                <c:pt idx="38720">
                  <c:v>1.3824000000000001</c:v>
                </c:pt>
                <c:pt idx="38721">
                  <c:v>1.3986000000000001</c:v>
                </c:pt>
                <c:pt idx="38722">
                  <c:v>1.419</c:v>
                </c:pt>
                <c:pt idx="38723">
                  <c:v>1.4749000000000001</c:v>
                </c:pt>
                <c:pt idx="38724">
                  <c:v>1.4991000000000001</c:v>
                </c:pt>
                <c:pt idx="38725">
                  <c:v>1.5777000000000001</c:v>
                </c:pt>
                <c:pt idx="38726">
                  <c:v>1.5880000000000001</c:v>
                </c:pt>
                <c:pt idx="38727">
                  <c:v>1.6046</c:v>
                </c:pt>
                <c:pt idx="38728">
                  <c:v>1.5913000000000002</c:v>
                </c:pt>
                <c:pt idx="38729">
                  <c:v>1.6579000000000002</c:v>
                </c:pt>
                <c:pt idx="38730">
                  <c:v>1.6783000000000001</c:v>
                </c:pt>
                <c:pt idx="38731">
                  <c:v>1.7024000000000001</c:v>
                </c:pt>
                <c:pt idx="38732">
                  <c:v>1.7151000000000001</c:v>
                </c:pt>
                <c:pt idx="38733">
                  <c:v>1.7389000000000001</c:v>
                </c:pt>
                <c:pt idx="38734">
                  <c:v>1.7597000000000003</c:v>
                </c:pt>
                <c:pt idx="38735">
                  <c:v>1.7759</c:v>
                </c:pt>
                <c:pt idx="38736">
                  <c:v>1.8066</c:v>
                </c:pt>
                <c:pt idx="38737">
                  <c:v>1.8284</c:v>
                </c:pt>
                <c:pt idx="38738">
                  <c:v>1.8699000000000003</c:v>
                </c:pt>
                <c:pt idx="38739">
                  <c:v>1.8859000000000004</c:v>
                </c:pt>
                <c:pt idx="38740">
                  <c:v>1.9265999999999999</c:v>
                </c:pt>
                <c:pt idx="38741">
                  <c:v>1.9452000000000003</c:v>
                </c:pt>
                <c:pt idx="38742">
                  <c:v>1.9643999999999999</c:v>
                </c:pt>
                <c:pt idx="38743">
                  <c:v>1.9816</c:v>
                </c:pt>
                <c:pt idx="38744">
                  <c:v>2.0088000000000004</c:v>
                </c:pt>
                <c:pt idx="38745">
                  <c:v>2.0053000000000001</c:v>
                </c:pt>
                <c:pt idx="38746">
                  <c:v>2.0500000000000003</c:v>
                </c:pt>
                <c:pt idx="38747">
                  <c:v>2.0777000000000001</c:v>
                </c:pt>
                <c:pt idx="38748">
                  <c:v>2.0958999999999999</c:v>
                </c:pt>
                <c:pt idx="38749">
                  <c:v>2.1265000000000001</c:v>
                </c:pt>
                <c:pt idx="38750">
                  <c:v>2.1111999999999997</c:v>
                </c:pt>
                <c:pt idx="38751">
                  <c:v>2.1027999999999998</c:v>
                </c:pt>
                <c:pt idx="38752">
                  <c:v>2.1285000000000003</c:v>
                </c:pt>
                <c:pt idx="38753">
                  <c:v>2.0846</c:v>
                </c:pt>
                <c:pt idx="38754">
                  <c:v>2.0745</c:v>
                </c:pt>
                <c:pt idx="38755">
                  <c:v>2.0736000000000003</c:v>
                </c:pt>
                <c:pt idx="38756">
                  <c:v>2.0653999999999999</c:v>
                </c:pt>
                <c:pt idx="38757">
                  <c:v>2.0977000000000001</c:v>
                </c:pt>
                <c:pt idx="38758">
                  <c:v>2.1033000000000004</c:v>
                </c:pt>
                <c:pt idx="38759">
                  <c:v>2.1289000000000002</c:v>
                </c:pt>
                <c:pt idx="38760">
                  <c:v>2.1263000000000001</c:v>
                </c:pt>
                <c:pt idx="38761">
                  <c:v>2.1682999999999999</c:v>
                </c:pt>
                <c:pt idx="38762">
                  <c:v>2.1847000000000003</c:v>
                </c:pt>
                <c:pt idx="38763">
                  <c:v>2.1720000000000002</c:v>
                </c:pt>
                <c:pt idx="38764">
                  <c:v>2.1949999999999998</c:v>
                </c:pt>
                <c:pt idx="38765">
                  <c:v>2.1644999999999999</c:v>
                </c:pt>
                <c:pt idx="38766">
                  <c:v>2.1655000000000002</c:v>
                </c:pt>
                <c:pt idx="38767">
                  <c:v>2.1977000000000002</c:v>
                </c:pt>
                <c:pt idx="38768">
                  <c:v>2.218</c:v>
                </c:pt>
                <c:pt idx="38769">
                  <c:v>2.1919</c:v>
                </c:pt>
                <c:pt idx="38770">
                  <c:v>2.1672000000000002</c:v>
                </c:pt>
                <c:pt idx="38771">
                  <c:v>2.234</c:v>
                </c:pt>
                <c:pt idx="38772">
                  <c:v>2.2571000000000003</c:v>
                </c:pt>
                <c:pt idx="38773">
                  <c:v>2.2786000000000004</c:v>
                </c:pt>
                <c:pt idx="38774">
                  <c:v>2.2677</c:v>
                </c:pt>
                <c:pt idx="38775">
                  <c:v>2.2242999999999999</c:v>
                </c:pt>
                <c:pt idx="38776">
                  <c:v>2.2687000000000004</c:v>
                </c:pt>
                <c:pt idx="38777">
                  <c:v>2.2576000000000001</c:v>
                </c:pt>
                <c:pt idx="38778">
                  <c:v>2.1905000000000001</c:v>
                </c:pt>
                <c:pt idx="38779">
                  <c:v>2.1666000000000003</c:v>
                </c:pt>
                <c:pt idx="38780">
                  <c:v>2.2477</c:v>
                </c:pt>
                <c:pt idx="38781">
                  <c:v>2.202</c:v>
                </c:pt>
                <c:pt idx="38782">
                  <c:v>2.1991000000000001</c:v>
                </c:pt>
                <c:pt idx="38783">
                  <c:v>2.1524999999999999</c:v>
                </c:pt>
                <c:pt idx="38784">
                  <c:v>2.0463</c:v>
                </c:pt>
                <c:pt idx="38785">
                  <c:v>1.9643999999999999</c:v>
                </c:pt>
                <c:pt idx="38786">
                  <c:v>2.0203000000000002</c:v>
                </c:pt>
                <c:pt idx="38787">
                  <c:v>1.9607000000000001</c:v>
                </c:pt>
                <c:pt idx="38788">
                  <c:v>1.9361000000000002</c:v>
                </c:pt>
                <c:pt idx="38789">
                  <c:v>1.8505</c:v>
                </c:pt>
                <c:pt idx="38790">
                  <c:v>1.8655999999999999</c:v>
                </c:pt>
                <c:pt idx="38791">
                  <c:v>1.9484000000000004</c:v>
                </c:pt>
                <c:pt idx="38792">
                  <c:v>1.92</c:v>
                </c:pt>
                <c:pt idx="38793">
                  <c:v>2.0253000000000001</c:v>
                </c:pt>
                <c:pt idx="38794">
                  <c:v>1.9015000000000002</c:v>
                </c:pt>
                <c:pt idx="38795">
                  <c:v>1.8515999999999999</c:v>
                </c:pt>
                <c:pt idx="38796">
                  <c:v>1.8388000000000002</c:v>
                </c:pt>
                <c:pt idx="38797">
                  <c:v>1.7419000000000002</c:v>
                </c:pt>
                <c:pt idx="38798">
                  <c:v>1.6232</c:v>
                </c:pt>
                <c:pt idx="38799">
                  <c:v>1.6128</c:v>
                </c:pt>
                <c:pt idx="38800">
                  <c:v>1.5766</c:v>
                </c:pt>
                <c:pt idx="38801">
                  <c:v>1.5488</c:v>
                </c:pt>
                <c:pt idx="38802">
                  <c:v>1.5025000000000002</c:v>
                </c:pt>
                <c:pt idx="38803">
                  <c:v>1.391</c:v>
                </c:pt>
                <c:pt idx="38804">
                  <c:v>1.4982</c:v>
                </c:pt>
                <c:pt idx="38805">
                  <c:v>1.5388999999999999</c:v>
                </c:pt>
                <c:pt idx="38806">
                  <c:v>1.5524</c:v>
                </c:pt>
                <c:pt idx="38807">
                  <c:v>1.5415000000000001</c:v>
                </c:pt>
                <c:pt idx="38808">
                  <c:v>1.4492000000000003</c:v>
                </c:pt>
                <c:pt idx="38809">
                  <c:v>1.3343</c:v>
                </c:pt>
                <c:pt idx="38810">
                  <c:v>1.3163</c:v>
                </c:pt>
                <c:pt idx="38811">
                  <c:v>1.2690000000000001</c:v>
                </c:pt>
                <c:pt idx="38812">
                  <c:v>1.2206000000000001</c:v>
                </c:pt>
                <c:pt idx="38813">
                  <c:v>1.3217000000000001</c:v>
                </c:pt>
                <c:pt idx="38814">
                  <c:v>1.1457000000000002</c:v>
                </c:pt>
                <c:pt idx="38815">
                  <c:v>1.2081</c:v>
                </c:pt>
                <c:pt idx="38816">
                  <c:v>1.2662000000000002</c:v>
                </c:pt>
                <c:pt idx="38817">
                  <c:v>1.2230000000000001</c:v>
                </c:pt>
                <c:pt idx="38818">
                  <c:v>1.1667000000000001</c:v>
                </c:pt>
                <c:pt idx="38819">
                  <c:v>1.0894000000000001</c:v>
                </c:pt>
                <c:pt idx="38820">
                  <c:v>1.0326000000000002</c:v>
                </c:pt>
                <c:pt idx="38821">
                  <c:v>1.0837999999999999</c:v>
                </c:pt>
                <c:pt idx="38822">
                  <c:v>1.0427</c:v>
                </c:pt>
                <c:pt idx="38823">
                  <c:v>1.0632999999999999</c:v>
                </c:pt>
                <c:pt idx="38824">
                  <c:v>1.0767</c:v>
                </c:pt>
                <c:pt idx="38825">
                  <c:v>0.97140000000000004</c:v>
                </c:pt>
                <c:pt idx="38826">
                  <c:v>0.97660000000000002</c:v>
                </c:pt>
                <c:pt idx="38827">
                  <c:v>0.96099999999999997</c:v>
                </c:pt>
                <c:pt idx="38828">
                  <c:v>0.96899999999999997</c:v>
                </c:pt>
                <c:pt idx="38829">
                  <c:v>0.95180000000000009</c:v>
                </c:pt>
                <c:pt idx="38830">
                  <c:v>0.94269999999999998</c:v>
                </c:pt>
                <c:pt idx="38831">
                  <c:v>0.95320000000000005</c:v>
                </c:pt>
                <c:pt idx="38832">
                  <c:v>0.88040000000000007</c:v>
                </c:pt>
                <c:pt idx="38833">
                  <c:v>0.88080000000000003</c:v>
                </c:pt>
                <c:pt idx="38834">
                  <c:v>0.85160000000000002</c:v>
                </c:pt>
                <c:pt idx="38835">
                  <c:v>0.84309999999999996</c:v>
                </c:pt>
                <c:pt idx="38836">
                  <c:v>0.8468</c:v>
                </c:pt>
                <c:pt idx="38837">
                  <c:v>0.84920000000000018</c:v>
                </c:pt>
                <c:pt idx="38838">
                  <c:v>0.84689999999999999</c:v>
                </c:pt>
                <c:pt idx="38839">
                  <c:v>0.82450000000000001</c:v>
                </c:pt>
                <c:pt idx="38840">
                  <c:v>0.8086000000000001</c:v>
                </c:pt>
                <c:pt idx="38841">
                  <c:v>0.78650000000000009</c:v>
                </c:pt>
                <c:pt idx="38842">
                  <c:v>0.77090000000000003</c:v>
                </c:pt>
                <c:pt idx="38843">
                  <c:v>0.752</c:v>
                </c:pt>
                <c:pt idx="38844">
                  <c:v>0.73819999999999997</c:v>
                </c:pt>
                <c:pt idx="38845">
                  <c:v>0.7258</c:v>
                </c:pt>
                <c:pt idx="38846">
                  <c:v>0.71120000000000005</c:v>
                </c:pt>
                <c:pt idx="38847">
                  <c:v>0.7057000000000001</c:v>
                </c:pt>
                <c:pt idx="38848">
                  <c:v>0.69790000000000008</c:v>
                </c:pt>
                <c:pt idx="38849">
                  <c:v>0.67649999999999999</c:v>
                </c:pt>
                <c:pt idx="38850">
                  <c:v>0.67070000000000007</c:v>
                </c:pt>
                <c:pt idx="38851">
                  <c:v>0.65880000000000005</c:v>
                </c:pt>
                <c:pt idx="38852">
                  <c:v>0.65359999999999996</c:v>
                </c:pt>
                <c:pt idx="38853">
                  <c:v>0.64429999999999998</c:v>
                </c:pt>
                <c:pt idx="38854">
                  <c:v>0.64560000000000006</c:v>
                </c:pt>
                <c:pt idx="38855">
                  <c:v>0.63540000000000008</c:v>
                </c:pt>
                <c:pt idx="38856">
                  <c:v>0.62590000000000012</c:v>
                </c:pt>
                <c:pt idx="38857">
                  <c:v>0.61920000000000008</c:v>
                </c:pt>
                <c:pt idx="38858">
                  <c:v>0.60670000000000002</c:v>
                </c:pt>
                <c:pt idx="38859">
                  <c:v>0.59930000000000005</c:v>
                </c:pt>
                <c:pt idx="38860">
                  <c:v>0.59699999999999998</c:v>
                </c:pt>
                <c:pt idx="38861">
                  <c:v>0.57830000000000004</c:v>
                </c:pt>
                <c:pt idx="38862">
                  <c:v>0.5776</c:v>
                </c:pt>
                <c:pt idx="38863">
                  <c:v>0.57619999999999993</c:v>
                </c:pt>
                <c:pt idx="38864">
                  <c:v>0.57120000000000004</c:v>
                </c:pt>
                <c:pt idx="38865">
                  <c:v>0.5575</c:v>
                </c:pt>
                <c:pt idx="38866">
                  <c:v>0.54800000000000004</c:v>
                </c:pt>
                <c:pt idx="38867">
                  <c:v>0.54620000000000002</c:v>
                </c:pt>
                <c:pt idx="38868">
                  <c:v>0.53190000000000004</c:v>
                </c:pt>
                <c:pt idx="38869">
                  <c:v>0.52390000000000003</c:v>
                </c:pt>
                <c:pt idx="38870">
                  <c:v>0.51440000000000008</c:v>
                </c:pt>
                <c:pt idx="38871">
                  <c:v>0.50900000000000001</c:v>
                </c:pt>
                <c:pt idx="38872">
                  <c:v>0.49619999999999997</c:v>
                </c:pt>
                <c:pt idx="38873">
                  <c:v>0.48560000000000003</c:v>
                </c:pt>
                <c:pt idx="38874">
                  <c:v>0.48040000000000005</c:v>
                </c:pt>
                <c:pt idx="38875">
                  <c:v>0.46730000000000005</c:v>
                </c:pt>
                <c:pt idx="38876">
                  <c:v>0.45880000000000004</c:v>
                </c:pt>
                <c:pt idx="38877">
                  <c:v>0.45430000000000004</c:v>
                </c:pt>
                <c:pt idx="38878">
                  <c:v>0.4446</c:v>
                </c:pt>
                <c:pt idx="38879">
                  <c:v>0.43830000000000002</c:v>
                </c:pt>
                <c:pt idx="38880">
                  <c:v>0.43080000000000002</c:v>
                </c:pt>
                <c:pt idx="38881">
                  <c:v>0.42320000000000002</c:v>
                </c:pt>
                <c:pt idx="38882">
                  <c:v>0.41799999999999998</c:v>
                </c:pt>
                <c:pt idx="38883">
                  <c:v>0.41170000000000001</c:v>
                </c:pt>
                <c:pt idx="38884">
                  <c:v>0.40450000000000003</c:v>
                </c:pt>
                <c:pt idx="38885">
                  <c:v>0.39550000000000002</c:v>
                </c:pt>
                <c:pt idx="38886">
                  <c:v>0.3891</c:v>
                </c:pt>
                <c:pt idx="38887">
                  <c:v>0.37990000000000002</c:v>
                </c:pt>
                <c:pt idx="38888">
                  <c:v>0.37240000000000006</c:v>
                </c:pt>
                <c:pt idx="38889">
                  <c:v>0.3679</c:v>
                </c:pt>
                <c:pt idx="38890">
                  <c:v>0.36420000000000002</c:v>
                </c:pt>
                <c:pt idx="38891">
                  <c:v>0.3594</c:v>
                </c:pt>
                <c:pt idx="38892">
                  <c:v>0.35800000000000004</c:v>
                </c:pt>
                <c:pt idx="38893">
                  <c:v>0.35050000000000003</c:v>
                </c:pt>
                <c:pt idx="38894">
                  <c:v>0.34250000000000003</c:v>
                </c:pt>
                <c:pt idx="38895">
                  <c:v>0.33290000000000003</c:v>
                </c:pt>
                <c:pt idx="38896">
                  <c:v>0.32780000000000004</c:v>
                </c:pt>
                <c:pt idx="38897">
                  <c:v>0.3271</c:v>
                </c:pt>
                <c:pt idx="38898">
                  <c:v>0.31850000000000001</c:v>
                </c:pt>
                <c:pt idx="38899">
                  <c:v>0.31320000000000003</c:v>
                </c:pt>
                <c:pt idx="38900">
                  <c:v>0.31010000000000004</c:v>
                </c:pt>
                <c:pt idx="38901">
                  <c:v>0.30499999999999999</c:v>
                </c:pt>
                <c:pt idx="38902">
                  <c:v>0.30310000000000004</c:v>
                </c:pt>
                <c:pt idx="38903">
                  <c:v>0.29770000000000002</c:v>
                </c:pt>
                <c:pt idx="38904">
                  <c:v>0.29599999999999999</c:v>
                </c:pt>
                <c:pt idx="38905">
                  <c:v>0.28900000000000003</c:v>
                </c:pt>
                <c:pt idx="38906">
                  <c:v>0.28520000000000001</c:v>
                </c:pt>
                <c:pt idx="38907">
                  <c:v>0.2792</c:v>
                </c:pt>
                <c:pt idx="38908">
                  <c:v>0.2707</c:v>
                </c:pt>
                <c:pt idx="38909">
                  <c:v>0.26789999999999997</c:v>
                </c:pt>
                <c:pt idx="38910">
                  <c:v>0.26200000000000001</c:v>
                </c:pt>
                <c:pt idx="38911">
                  <c:v>0.25579999999999997</c:v>
                </c:pt>
                <c:pt idx="38912">
                  <c:v>0.24940000000000004</c:v>
                </c:pt>
                <c:pt idx="38913">
                  <c:v>0.24970000000000001</c:v>
                </c:pt>
                <c:pt idx="38914">
                  <c:v>0.24590000000000001</c:v>
                </c:pt>
                <c:pt idx="38915">
                  <c:v>0.2417</c:v>
                </c:pt>
                <c:pt idx="38916">
                  <c:v>0.2339</c:v>
                </c:pt>
                <c:pt idx="38917">
                  <c:v>0.23100000000000001</c:v>
                </c:pt>
                <c:pt idx="38918">
                  <c:v>0.22740000000000002</c:v>
                </c:pt>
                <c:pt idx="38919">
                  <c:v>0.22490000000000002</c:v>
                </c:pt>
                <c:pt idx="38920">
                  <c:v>0.22610000000000002</c:v>
                </c:pt>
                <c:pt idx="38921">
                  <c:v>0.22599999999999998</c:v>
                </c:pt>
                <c:pt idx="38922">
                  <c:v>0.21890000000000001</c:v>
                </c:pt>
                <c:pt idx="38923">
                  <c:v>0.21389999999999998</c:v>
                </c:pt>
                <c:pt idx="38924">
                  <c:v>0.20870000000000002</c:v>
                </c:pt>
                <c:pt idx="38925">
                  <c:v>0.20810000000000001</c:v>
                </c:pt>
                <c:pt idx="38926">
                  <c:v>0.20030000000000003</c:v>
                </c:pt>
                <c:pt idx="38927">
                  <c:v>0.20200000000000001</c:v>
                </c:pt>
                <c:pt idx="38928">
                  <c:v>0.19520000000000001</c:v>
                </c:pt>
                <c:pt idx="38929">
                  <c:v>0.18930000000000002</c:v>
                </c:pt>
                <c:pt idx="38930">
                  <c:v>0.18710000000000002</c:v>
                </c:pt>
                <c:pt idx="38931">
                  <c:v>0.1827</c:v>
                </c:pt>
                <c:pt idx="38932">
                  <c:v>0.17860000000000001</c:v>
                </c:pt>
                <c:pt idx="38933">
                  <c:v>0.17810000000000001</c:v>
                </c:pt>
                <c:pt idx="38934">
                  <c:v>0.17680000000000001</c:v>
                </c:pt>
                <c:pt idx="38935">
                  <c:v>0.17490000000000003</c:v>
                </c:pt>
                <c:pt idx="38936">
                  <c:v>0.17050000000000001</c:v>
                </c:pt>
                <c:pt idx="38937">
                  <c:v>0.1663</c:v>
                </c:pt>
                <c:pt idx="38938">
                  <c:v>0.1605</c:v>
                </c:pt>
                <c:pt idx="38939">
                  <c:v>0.16070000000000001</c:v>
                </c:pt>
                <c:pt idx="38940">
                  <c:v>0.15790000000000001</c:v>
                </c:pt>
                <c:pt idx="38941">
                  <c:v>0.15860000000000002</c:v>
                </c:pt>
                <c:pt idx="38942">
                  <c:v>0.15560000000000002</c:v>
                </c:pt>
                <c:pt idx="38943">
                  <c:v>0.15200000000000002</c:v>
                </c:pt>
                <c:pt idx="38944">
                  <c:v>0.15029999999999999</c:v>
                </c:pt>
                <c:pt idx="38945">
                  <c:v>0.15080000000000002</c:v>
                </c:pt>
                <c:pt idx="38946">
                  <c:v>0.1517</c:v>
                </c:pt>
                <c:pt idx="38947">
                  <c:v>0.14940000000000001</c:v>
                </c:pt>
                <c:pt idx="38948">
                  <c:v>0.1507</c:v>
                </c:pt>
                <c:pt idx="38949">
                  <c:v>0.14899999999999999</c:v>
                </c:pt>
                <c:pt idx="38950">
                  <c:v>0.1449</c:v>
                </c:pt>
                <c:pt idx="38951">
                  <c:v>0.1484</c:v>
                </c:pt>
                <c:pt idx="38952">
                  <c:v>0.14910000000000001</c:v>
                </c:pt>
                <c:pt idx="38953">
                  <c:v>0.14970000000000003</c:v>
                </c:pt>
                <c:pt idx="38954">
                  <c:v>0.15280000000000002</c:v>
                </c:pt>
                <c:pt idx="38955">
                  <c:v>0.1573</c:v>
                </c:pt>
                <c:pt idx="38956">
                  <c:v>0.15620000000000001</c:v>
                </c:pt>
                <c:pt idx="38957">
                  <c:v>0.15800000000000003</c:v>
                </c:pt>
                <c:pt idx="38958">
                  <c:v>0.15600000000000003</c:v>
                </c:pt>
                <c:pt idx="38959">
                  <c:v>0.1555</c:v>
                </c:pt>
                <c:pt idx="38960">
                  <c:v>0.15490000000000001</c:v>
                </c:pt>
                <c:pt idx="38961">
                  <c:v>0.15840000000000001</c:v>
                </c:pt>
                <c:pt idx="38962">
                  <c:v>0.16170000000000001</c:v>
                </c:pt>
                <c:pt idx="38963">
                  <c:v>0.15980000000000003</c:v>
                </c:pt>
                <c:pt idx="38964">
                  <c:v>0.1603</c:v>
                </c:pt>
                <c:pt idx="38965">
                  <c:v>0.16370000000000001</c:v>
                </c:pt>
                <c:pt idx="38966">
                  <c:v>0.16310000000000002</c:v>
                </c:pt>
                <c:pt idx="38967">
                  <c:v>0.16400000000000001</c:v>
                </c:pt>
                <c:pt idx="38968">
                  <c:v>0.16750000000000001</c:v>
                </c:pt>
                <c:pt idx="38969">
                  <c:v>0.17350000000000002</c:v>
                </c:pt>
                <c:pt idx="38970">
                  <c:v>0.18080000000000002</c:v>
                </c:pt>
                <c:pt idx="38971">
                  <c:v>0.1827</c:v>
                </c:pt>
                <c:pt idx="38972">
                  <c:v>0.19540000000000002</c:v>
                </c:pt>
                <c:pt idx="38973">
                  <c:v>0.20660000000000001</c:v>
                </c:pt>
                <c:pt idx="38974">
                  <c:v>0.20779999999999998</c:v>
                </c:pt>
                <c:pt idx="38975">
                  <c:v>0.22309999999999999</c:v>
                </c:pt>
                <c:pt idx="38976">
                  <c:v>0.2311</c:v>
                </c:pt>
                <c:pt idx="38977">
                  <c:v>0.2492</c:v>
                </c:pt>
                <c:pt idx="38978">
                  <c:v>0.26989999999999997</c:v>
                </c:pt>
                <c:pt idx="38979">
                  <c:v>0.29049999999999998</c:v>
                </c:pt>
                <c:pt idx="38980">
                  <c:v>0.29849999999999999</c:v>
                </c:pt>
                <c:pt idx="38981">
                  <c:v>0.31669999999999998</c:v>
                </c:pt>
                <c:pt idx="38982">
                  <c:v>0.33210000000000006</c:v>
                </c:pt>
                <c:pt idx="38983">
                  <c:v>0.34100000000000003</c:v>
                </c:pt>
                <c:pt idx="38984">
                  <c:v>0.34420000000000006</c:v>
                </c:pt>
                <c:pt idx="38985">
                  <c:v>0.36990000000000001</c:v>
                </c:pt>
                <c:pt idx="38986">
                  <c:v>0.39490000000000003</c:v>
                </c:pt>
                <c:pt idx="38987">
                  <c:v>0.41060000000000002</c:v>
                </c:pt>
                <c:pt idx="38988">
                  <c:v>0.45030000000000003</c:v>
                </c:pt>
                <c:pt idx="38989">
                  <c:v>0.48910000000000003</c:v>
                </c:pt>
                <c:pt idx="38990">
                  <c:v>0.52500000000000002</c:v>
                </c:pt>
                <c:pt idx="38991">
                  <c:v>0.54410000000000003</c:v>
                </c:pt>
                <c:pt idx="38992">
                  <c:v>0.55910000000000004</c:v>
                </c:pt>
                <c:pt idx="38993">
                  <c:v>0.60590000000000011</c:v>
                </c:pt>
                <c:pt idx="38994">
                  <c:v>0.65480000000000005</c:v>
                </c:pt>
                <c:pt idx="38995">
                  <c:v>0.75309999999999999</c:v>
                </c:pt>
                <c:pt idx="38996">
                  <c:v>0.77880000000000005</c:v>
                </c:pt>
                <c:pt idx="38997">
                  <c:v>0.76650000000000007</c:v>
                </c:pt>
                <c:pt idx="38998">
                  <c:v>0.98140000000000005</c:v>
                </c:pt>
                <c:pt idx="38999">
                  <c:v>1.0366</c:v>
                </c:pt>
                <c:pt idx="39000">
                  <c:v>1.0272000000000001</c:v>
                </c:pt>
                <c:pt idx="39001">
                  <c:v>1.0449999999999999</c:v>
                </c:pt>
                <c:pt idx="39002">
                  <c:v>1.1344000000000001</c:v>
                </c:pt>
                <c:pt idx="39003">
                  <c:v>1.2869000000000002</c:v>
                </c:pt>
                <c:pt idx="39004">
                  <c:v>1.3867000000000003</c:v>
                </c:pt>
                <c:pt idx="39005">
                  <c:v>1.3701000000000001</c:v>
                </c:pt>
                <c:pt idx="39006">
                  <c:v>1.3917999999999999</c:v>
                </c:pt>
                <c:pt idx="39007">
                  <c:v>1.4653</c:v>
                </c:pt>
                <c:pt idx="39008">
                  <c:v>1.5760000000000001</c:v>
                </c:pt>
                <c:pt idx="39009">
                  <c:v>1.5593000000000001</c:v>
                </c:pt>
                <c:pt idx="39010">
                  <c:v>1.5129000000000001</c:v>
                </c:pt>
                <c:pt idx="39011">
                  <c:v>1.6716000000000002</c:v>
                </c:pt>
                <c:pt idx="39012">
                  <c:v>1.7599</c:v>
                </c:pt>
                <c:pt idx="39013">
                  <c:v>1.7716000000000003</c:v>
                </c:pt>
                <c:pt idx="39014">
                  <c:v>1.8023</c:v>
                </c:pt>
                <c:pt idx="39015">
                  <c:v>1.8716999999999999</c:v>
                </c:pt>
                <c:pt idx="39016">
                  <c:v>1.9496</c:v>
                </c:pt>
                <c:pt idx="39017">
                  <c:v>1.9521000000000002</c:v>
                </c:pt>
                <c:pt idx="39018">
                  <c:v>2.0145</c:v>
                </c:pt>
                <c:pt idx="39019">
                  <c:v>2.0310000000000001</c:v>
                </c:pt>
                <c:pt idx="39020">
                  <c:v>2.0483000000000002</c:v>
                </c:pt>
                <c:pt idx="39021">
                  <c:v>2.0960999999999999</c:v>
                </c:pt>
                <c:pt idx="39022">
                  <c:v>2.1781000000000001</c:v>
                </c:pt>
                <c:pt idx="39023">
                  <c:v>2.1535000000000002</c:v>
                </c:pt>
                <c:pt idx="39024">
                  <c:v>2.1778</c:v>
                </c:pt>
                <c:pt idx="39025">
                  <c:v>2.2036000000000002</c:v>
                </c:pt>
                <c:pt idx="39026">
                  <c:v>2.2199000000000004</c:v>
                </c:pt>
                <c:pt idx="39027">
                  <c:v>2.2509000000000001</c:v>
                </c:pt>
                <c:pt idx="39028">
                  <c:v>2.2551000000000001</c:v>
                </c:pt>
                <c:pt idx="39029">
                  <c:v>2.2940999999999998</c:v>
                </c:pt>
                <c:pt idx="39030">
                  <c:v>2.2776000000000001</c:v>
                </c:pt>
                <c:pt idx="39031">
                  <c:v>2.3286000000000002</c:v>
                </c:pt>
                <c:pt idx="39032">
                  <c:v>2.3396000000000003</c:v>
                </c:pt>
                <c:pt idx="39033">
                  <c:v>2.3649999999999998</c:v>
                </c:pt>
                <c:pt idx="39034">
                  <c:v>2.3814000000000002</c:v>
                </c:pt>
                <c:pt idx="39035">
                  <c:v>2.4047000000000001</c:v>
                </c:pt>
                <c:pt idx="39036">
                  <c:v>2.4413</c:v>
                </c:pt>
                <c:pt idx="39037">
                  <c:v>2.4581</c:v>
                </c:pt>
                <c:pt idx="39038">
                  <c:v>2.4773000000000001</c:v>
                </c:pt>
                <c:pt idx="39039">
                  <c:v>2.4748999999999999</c:v>
                </c:pt>
                <c:pt idx="39040">
                  <c:v>2.4718</c:v>
                </c:pt>
                <c:pt idx="39041">
                  <c:v>2.4483000000000001</c:v>
                </c:pt>
                <c:pt idx="39042">
                  <c:v>2.4224000000000001</c:v>
                </c:pt>
                <c:pt idx="39043">
                  <c:v>2.4501000000000004</c:v>
                </c:pt>
                <c:pt idx="39044">
                  <c:v>2.4639000000000002</c:v>
                </c:pt>
                <c:pt idx="39045">
                  <c:v>2.4466000000000001</c:v>
                </c:pt>
                <c:pt idx="39046">
                  <c:v>2.4416000000000002</c:v>
                </c:pt>
                <c:pt idx="39047">
                  <c:v>2.4136000000000002</c:v>
                </c:pt>
                <c:pt idx="39048">
                  <c:v>2.4460000000000002</c:v>
                </c:pt>
                <c:pt idx="39049">
                  <c:v>2.4967000000000001</c:v>
                </c:pt>
                <c:pt idx="39050">
                  <c:v>2.4713000000000003</c:v>
                </c:pt>
                <c:pt idx="39051">
                  <c:v>2.4317000000000002</c:v>
                </c:pt>
                <c:pt idx="39052">
                  <c:v>2.4485000000000001</c:v>
                </c:pt>
                <c:pt idx="39053">
                  <c:v>2.4079999999999999</c:v>
                </c:pt>
                <c:pt idx="39054">
                  <c:v>2.3856000000000002</c:v>
                </c:pt>
                <c:pt idx="39055">
                  <c:v>2.3774000000000002</c:v>
                </c:pt>
                <c:pt idx="39056">
                  <c:v>2.3617000000000004</c:v>
                </c:pt>
                <c:pt idx="39057">
                  <c:v>2.3565999999999998</c:v>
                </c:pt>
                <c:pt idx="39058">
                  <c:v>2.3351999999999999</c:v>
                </c:pt>
                <c:pt idx="39059">
                  <c:v>2.3302</c:v>
                </c:pt>
                <c:pt idx="39060">
                  <c:v>2.3363</c:v>
                </c:pt>
                <c:pt idx="39061">
                  <c:v>2.3235000000000001</c:v>
                </c:pt>
                <c:pt idx="39062">
                  <c:v>2.2947000000000002</c:v>
                </c:pt>
                <c:pt idx="39063">
                  <c:v>2.2793000000000001</c:v>
                </c:pt>
                <c:pt idx="39064">
                  <c:v>2.3006000000000002</c:v>
                </c:pt>
                <c:pt idx="39065">
                  <c:v>2.2742999999999998</c:v>
                </c:pt>
                <c:pt idx="39066">
                  <c:v>2.2420000000000004</c:v>
                </c:pt>
                <c:pt idx="39067">
                  <c:v>2.1972</c:v>
                </c:pt>
                <c:pt idx="39068">
                  <c:v>2.2361999999999997</c:v>
                </c:pt>
                <c:pt idx="39069">
                  <c:v>2.2077000000000004</c:v>
                </c:pt>
                <c:pt idx="39070">
                  <c:v>2.2135000000000002</c:v>
                </c:pt>
                <c:pt idx="39071">
                  <c:v>2.1952000000000003</c:v>
                </c:pt>
                <c:pt idx="39072">
                  <c:v>2.1928999999999998</c:v>
                </c:pt>
                <c:pt idx="39073">
                  <c:v>2.1738</c:v>
                </c:pt>
                <c:pt idx="39074">
                  <c:v>2.1179999999999999</c:v>
                </c:pt>
                <c:pt idx="39075">
                  <c:v>2.0754000000000001</c:v>
                </c:pt>
                <c:pt idx="39076">
                  <c:v>2.1276000000000002</c:v>
                </c:pt>
                <c:pt idx="39077">
                  <c:v>2.1335999999999999</c:v>
                </c:pt>
                <c:pt idx="39078">
                  <c:v>2.1579000000000002</c:v>
                </c:pt>
                <c:pt idx="39079">
                  <c:v>2.1395</c:v>
                </c:pt>
                <c:pt idx="39080">
                  <c:v>1.9846000000000001</c:v>
                </c:pt>
                <c:pt idx="39081">
                  <c:v>1.9061000000000001</c:v>
                </c:pt>
                <c:pt idx="39082">
                  <c:v>1.8152999999999999</c:v>
                </c:pt>
                <c:pt idx="39083">
                  <c:v>1.8035000000000001</c:v>
                </c:pt>
                <c:pt idx="39084">
                  <c:v>1.8886000000000001</c:v>
                </c:pt>
                <c:pt idx="39085">
                  <c:v>1.9530000000000003</c:v>
                </c:pt>
                <c:pt idx="39086">
                  <c:v>1.8356000000000003</c:v>
                </c:pt>
                <c:pt idx="39087">
                  <c:v>1.7878000000000001</c:v>
                </c:pt>
                <c:pt idx="39088">
                  <c:v>1.6421000000000001</c:v>
                </c:pt>
                <c:pt idx="39089">
                  <c:v>1.6244000000000001</c:v>
                </c:pt>
                <c:pt idx="39090">
                  <c:v>1.5630000000000002</c:v>
                </c:pt>
                <c:pt idx="39091">
                  <c:v>1.4812000000000001</c:v>
                </c:pt>
                <c:pt idx="39092">
                  <c:v>1.4998</c:v>
                </c:pt>
                <c:pt idx="39093">
                  <c:v>1.4744999999999999</c:v>
                </c:pt>
                <c:pt idx="39094">
                  <c:v>1.3794000000000002</c:v>
                </c:pt>
                <c:pt idx="39095">
                  <c:v>1.4168000000000001</c:v>
                </c:pt>
                <c:pt idx="39096">
                  <c:v>1.5132000000000001</c:v>
                </c:pt>
                <c:pt idx="39097">
                  <c:v>1.4399</c:v>
                </c:pt>
                <c:pt idx="39098">
                  <c:v>1.3985000000000001</c:v>
                </c:pt>
                <c:pt idx="39099">
                  <c:v>1.3823000000000001</c:v>
                </c:pt>
                <c:pt idx="39100">
                  <c:v>1.3413000000000002</c:v>
                </c:pt>
                <c:pt idx="39101">
                  <c:v>1.1576000000000002</c:v>
                </c:pt>
                <c:pt idx="39102">
                  <c:v>1.1513</c:v>
                </c:pt>
                <c:pt idx="39103">
                  <c:v>1.0837999999999999</c:v>
                </c:pt>
                <c:pt idx="39104">
                  <c:v>1.0791000000000002</c:v>
                </c:pt>
                <c:pt idx="39105">
                  <c:v>1.0932999999999999</c:v>
                </c:pt>
                <c:pt idx="39106">
                  <c:v>1.0435000000000001</c:v>
                </c:pt>
                <c:pt idx="39107">
                  <c:v>1.0385</c:v>
                </c:pt>
                <c:pt idx="39108">
                  <c:v>1.0102</c:v>
                </c:pt>
                <c:pt idx="39109">
                  <c:v>0.99730000000000008</c:v>
                </c:pt>
                <c:pt idx="39110">
                  <c:v>0.94789999999999996</c:v>
                </c:pt>
                <c:pt idx="39111">
                  <c:v>0.96140000000000014</c:v>
                </c:pt>
                <c:pt idx="39112">
                  <c:v>0.97129999999999994</c:v>
                </c:pt>
                <c:pt idx="39113">
                  <c:v>0.92810000000000015</c:v>
                </c:pt>
                <c:pt idx="39114">
                  <c:v>0.97840000000000016</c:v>
                </c:pt>
                <c:pt idx="39115">
                  <c:v>0.91420000000000001</c:v>
                </c:pt>
                <c:pt idx="39116">
                  <c:v>0.90429999999999999</c:v>
                </c:pt>
                <c:pt idx="39117">
                  <c:v>0.92400000000000004</c:v>
                </c:pt>
                <c:pt idx="39118">
                  <c:v>0.89270000000000005</c:v>
                </c:pt>
                <c:pt idx="39119">
                  <c:v>0.89149999999999996</c:v>
                </c:pt>
                <c:pt idx="39120">
                  <c:v>0.88500000000000001</c:v>
                </c:pt>
                <c:pt idx="39121">
                  <c:v>0.8852000000000001</c:v>
                </c:pt>
                <c:pt idx="39122">
                  <c:v>0.86310000000000009</c:v>
                </c:pt>
                <c:pt idx="39123">
                  <c:v>0.82319999999999993</c:v>
                </c:pt>
                <c:pt idx="39124">
                  <c:v>0.81769999999999998</c:v>
                </c:pt>
                <c:pt idx="39125">
                  <c:v>0.79590000000000005</c:v>
                </c:pt>
                <c:pt idx="39126">
                  <c:v>0.78720000000000001</c:v>
                </c:pt>
                <c:pt idx="39127">
                  <c:v>0.78460000000000008</c:v>
                </c:pt>
                <c:pt idx="39128">
                  <c:v>0.75870000000000004</c:v>
                </c:pt>
                <c:pt idx="39129">
                  <c:v>0.74160000000000004</c:v>
                </c:pt>
                <c:pt idx="39130">
                  <c:v>0.73230000000000006</c:v>
                </c:pt>
                <c:pt idx="39131">
                  <c:v>0.71510000000000007</c:v>
                </c:pt>
                <c:pt idx="39132">
                  <c:v>0.71810000000000007</c:v>
                </c:pt>
                <c:pt idx="39133">
                  <c:v>0.70550000000000002</c:v>
                </c:pt>
                <c:pt idx="39134">
                  <c:v>0.69480000000000008</c:v>
                </c:pt>
                <c:pt idx="39135">
                  <c:v>0.68170000000000008</c:v>
                </c:pt>
                <c:pt idx="39136">
                  <c:v>0.67380000000000007</c:v>
                </c:pt>
                <c:pt idx="39137">
                  <c:v>0.6643</c:v>
                </c:pt>
                <c:pt idx="39138">
                  <c:v>0.65510000000000002</c:v>
                </c:pt>
                <c:pt idx="39139">
                  <c:v>0.64070000000000005</c:v>
                </c:pt>
                <c:pt idx="39140">
                  <c:v>0.626</c:v>
                </c:pt>
                <c:pt idx="39141">
                  <c:v>0.62360000000000004</c:v>
                </c:pt>
                <c:pt idx="39142">
                  <c:v>0.61</c:v>
                </c:pt>
                <c:pt idx="39143">
                  <c:v>0.59560000000000002</c:v>
                </c:pt>
                <c:pt idx="39144">
                  <c:v>0.58250000000000002</c:v>
                </c:pt>
                <c:pt idx="39145">
                  <c:v>0.6028</c:v>
                </c:pt>
                <c:pt idx="39146">
                  <c:v>0.60070000000000001</c:v>
                </c:pt>
                <c:pt idx="39147">
                  <c:v>0.54700000000000004</c:v>
                </c:pt>
                <c:pt idx="39148">
                  <c:v>0.57220000000000004</c:v>
                </c:pt>
                <c:pt idx="39149">
                  <c:v>0.56390000000000007</c:v>
                </c:pt>
                <c:pt idx="39150">
                  <c:v>0.5524</c:v>
                </c:pt>
                <c:pt idx="39151">
                  <c:v>0.55080000000000007</c:v>
                </c:pt>
                <c:pt idx="39152">
                  <c:v>0.52580000000000005</c:v>
                </c:pt>
                <c:pt idx="39153">
                  <c:v>0.5282</c:v>
                </c:pt>
                <c:pt idx="39154">
                  <c:v>0.53869999999999996</c:v>
                </c:pt>
                <c:pt idx="39155">
                  <c:v>0.53939999999999999</c:v>
                </c:pt>
                <c:pt idx="39156">
                  <c:v>0.53270000000000006</c:v>
                </c:pt>
                <c:pt idx="39157">
                  <c:v>0.52870000000000006</c:v>
                </c:pt>
                <c:pt idx="39158">
                  <c:v>0.51</c:v>
                </c:pt>
                <c:pt idx="39159">
                  <c:v>0.50570000000000004</c:v>
                </c:pt>
                <c:pt idx="39160">
                  <c:v>0.50250000000000006</c:v>
                </c:pt>
                <c:pt idx="39161">
                  <c:v>0.49560000000000004</c:v>
                </c:pt>
                <c:pt idx="39162">
                  <c:v>0.48810000000000003</c:v>
                </c:pt>
                <c:pt idx="39163">
                  <c:v>0.47939999999999999</c:v>
                </c:pt>
                <c:pt idx="39164">
                  <c:v>0.42859999999999998</c:v>
                </c:pt>
                <c:pt idx="39165">
                  <c:v>0.45110000000000006</c:v>
                </c:pt>
                <c:pt idx="39166">
                  <c:v>0.43290000000000001</c:v>
                </c:pt>
                <c:pt idx="39167">
                  <c:v>0.44530000000000003</c:v>
                </c:pt>
                <c:pt idx="39168">
                  <c:v>0.43990000000000001</c:v>
                </c:pt>
                <c:pt idx="39169">
                  <c:v>0.43290000000000001</c:v>
                </c:pt>
                <c:pt idx="39170">
                  <c:v>0.42280000000000001</c:v>
                </c:pt>
                <c:pt idx="39171">
                  <c:v>0.42000000000000004</c:v>
                </c:pt>
                <c:pt idx="39172">
                  <c:v>0.41040000000000004</c:v>
                </c:pt>
                <c:pt idx="39173">
                  <c:v>0.40300000000000002</c:v>
                </c:pt>
                <c:pt idx="39174">
                  <c:v>0.40129999999999999</c:v>
                </c:pt>
                <c:pt idx="39175">
                  <c:v>0.39319999999999999</c:v>
                </c:pt>
                <c:pt idx="39176">
                  <c:v>0.38500000000000001</c:v>
                </c:pt>
                <c:pt idx="39177">
                  <c:v>0.37820000000000004</c:v>
                </c:pt>
                <c:pt idx="39178">
                  <c:v>0.37230000000000002</c:v>
                </c:pt>
                <c:pt idx="39179">
                  <c:v>0.36670000000000003</c:v>
                </c:pt>
                <c:pt idx="39180">
                  <c:v>0.36410000000000003</c:v>
                </c:pt>
                <c:pt idx="39181">
                  <c:v>0.35930000000000001</c:v>
                </c:pt>
                <c:pt idx="39182">
                  <c:v>0.35470000000000002</c:v>
                </c:pt>
                <c:pt idx="39183">
                  <c:v>0.35170000000000001</c:v>
                </c:pt>
                <c:pt idx="39184">
                  <c:v>0.34700000000000003</c:v>
                </c:pt>
                <c:pt idx="39185">
                  <c:v>0.34470000000000001</c:v>
                </c:pt>
                <c:pt idx="39186">
                  <c:v>0.3372</c:v>
                </c:pt>
                <c:pt idx="39187">
                  <c:v>0.33119999999999999</c:v>
                </c:pt>
                <c:pt idx="39188">
                  <c:v>0.32450000000000001</c:v>
                </c:pt>
                <c:pt idx="39189">
                  <c:v>0.31940000000000002</c:v>
                </c:pt>
                <c:pt idx="39190">
                  <c:v>0.31490000000000001</c:v>
                </c:pt>
                <c:pt idx="39191">
                  <c:v>0.30470000000000003</c:v>
                </c:pt>
                <c:pt idx="39192">
                  <c:v>0.30180000000000001</c:v>
                </c:pt>
                <c:pt idx="39193">
                  <c:v>0.29380000000000001</c:v>
                </c:pt>
                <c:pt idx="39194">
                  <c:v>0.28999999999999998</c:v>
                </c:pt>
                <c:pt idx="39195">
                  <c:v>0.28750000000000003</c:v>
                </c:pt>
                <c:pt idx="39196">
                  <c:v>0.2838</c:v>
                </c:pt>
                <c:pt idx="39197">
                  <c:v>0.27879999999999999</c:v>
                </c:pt>
                <c:pt idx="39198">
                  <c:v>0.27510000000000001</c:v>
                </c:pt>
                <c:pt idx="39199">
                  <c:v>0.27140000000000003</c:v>
                </c:pt>
                <c:pt idx="39200">
                  <c:v>0.26740000000000003</c:v>
                </c:pt>
                <c:pt idx="39201">
                  <c:v>0.26179999999999998</c:v>
                </c:pt>
                <c:pt idx="39202">
                  <c:v>0.25590000000000002</c:v>
                </c:pt>
                <c:pt idx="39203">
                  <c:v>0.25720000000000004</c:v>
                </c:pt>
                <c:pt idx="39204">
                  <c:v>0.24880000000000002</c:v>
                </c:pt>
                <c:pt idx="39205">
                  <c:v>0.24780000000000002</c:v>
                </c:pt>
                <c:pt idx="39206">
                  <c:v>0.24780000000000002</c:v>
                </c:pt>
                <c:pt idx="39207">
                  <c:v>0.24560000000000001</c:v>
                </c:pt>
                <c:pt idx="39208">
                  <c:v>0.2432</c:v>
                </c:pt>
                <c:pt idx="39209">
                  <c:v>0.23980000000000001</c:v>
                </c:pt>
                <c:pt idx="39210">
                  <c:v>0.23230000000000001</c:v>
                </c:pt>
                <c:pt idx="39211">
                  <c:v>0.23090000000000002</c:v>
                </c:pt>
                <c:pt idx="39212">
                  <c:v>0.22850000000000004</c:v>
                </c:pt>
                <c:pt idx="39213">
                  <c:v>0.22500000000000001</c:v>
                </c:pt>
                <c:pt idx="39214">
                  <c:v>0.22050000000000003</c:v>
                </c:pt>
                <c:pt idx="39215">
                  <c:v>0.217</c:v>
                </c:pt>
                <c:pt idx="39216">
                  <c:v>0.21330000000000002</c:v>
                </c:pt>
                <c:pt idx="39217">
                  <c:v>0.20680000000000001</c:v>
                </c:pt>
                <c:pt idx="39218">
                  <c:v>0.2036</c:v>
                </c:pt>
                <c:pt idx="39219">
                  <c:v>0.20330000000000001</c:v>
                </c:pt>
                <c:pt idx="39220">
                  <c:v>0.19840000000000002</c:v>
                </c:pt>
                <c:pt idx="39221">
                  <c:v>0.1976</c:v>
                </c:pt>
                <c:pt idx="39222">
                  <c:v>0.19710000000000003</c:v>
                </c:pt>
                <c:pt idx="39223">
                  <c:v>0.192</c:v>
                </c:pt>
                <c:pt idx="39224">
                  <c:v>0.18420000000000003</c:v>
                </c:pt>
                <c:pt idx="39225">
                  <c:v>0.1825</c:v>
                </c:pt>
                <c:pt idx="39226">
                  <c:v>0.17760000000000001</c:v>
                </c:pt>
                <c:pt idx="39227">
                  <c:v>0.1777</c:v>
                </c:pt>
                <c:pt idx="39228">
                  <c:v>0.17430000000000001</c:v>
                </c:pt>
                <c:pt idx="39229">
                  <c:v>0.17720000000000002</c:v>
                </c:pt>
                <c:pt idx="39230">
                  <c:v>0.17370000000000002</c:v>
                </c:pt>
                <c:pt idx="39231">
                  <c:v>0.17070000000000002</c:v>
                </c:pt>
                <c:pt idx="39232">
                  <c:v>0.1696</c:v>
                </c:pt>
                <c:pt idx="39233">
                  <c:v>0.16790000000000002</c:v>
                </c:pt>
                <c:pt idx="39234">
                  <c:v>0.16650000000000001</c:v>
                </c:pt>
                <c:pt idx="39235">
                  <c:v>0.16820000000000002</c:v>
                </c:pt>
                <c:pt idx="39236">
                  <c:v>0.16820000000000002</c:v>
                </c:pt>
                <c:pt idx="39237">
                  <c:v>0.16500000000000001</c:v>
                </c:pt>
                <c:pt idx="39238">
                  <c:v>0.16650000000000001</c:v>
                </c:pt>
                <c:pt idx="39239">
                  <c:v>0.16990000000000002</c:v>
                </c:pt>
                <c:pt idx="39240">
                  <c:v>0.17170000000000002</c:v>
                </c:pt>
                <c:pt idx="39241">
                  <c:v>0.16910000000000003</c:v>
                </c:pt>
                <c:pt idx="39242">
                  <c:v>0.17120000000000002</c:v>
                </c:pt>
                <c:pt idx="39243">
                  <c:v>0.17110000000000003</c:v>
                </c:pt>
                <c:pt idx="39244">
                  <c:v>0.1764</c:v>
                </c:pt>
                <c:pt idx="39245">
                  <c:v>0.17780000000000001</c:v>
                </c:pt>
                <c:pt idx="39246">
                  <c:v>0.17660000000000001</c:v>
                </c:pt>
                <c:pt idx="39247">
                  <c:v>0.17630000000000001</c:v>
                </c:pt>
                <c:pt idx="39248">
                  <c:v>0.17280000000000001</c:v>
                </c:pt>
                <c:pt idx="39249">
                  <c:v>0.18110000000000001</c:v>
                </c:pt>
                <c:pt idx="39250">
                  <c:v>0.18610000000000002</c:v>
                </c:pt>
                <c:pt idx="39251">
                  <c:v>0.18610000000000002</c:v>
                </c:pt>
                <c:pt idx="39252">
                  <c:v>0.1905</c:v>
                </c:pt>
                <c:pt idx="39253">
                  <c:v>0.19110000000000002</c:v>
                </c:pt>
                <c:pt idx="39254">
                  <c:v>0.19259999999999999</c:v>
                </c:pt>
                <c:pt idx="39255">
                  <c:v>0.19830000000000003</c:v>
                </c:pt>
                <c:pt idx="39256">
                  <c:v>0.20040000000000002</c:v>
                </c:pt>
                <c:pt idx="39257">
                  <c:v>0.21080000000000002</c:v>
                </c:pt>
                <c:pt idx="39258">
                  <c:v>0.21850000000000003</c:v>
                </c:pt>
                <c:pt idx="39259">
                  <c:v>0.22050000000000003</c:v>
                </c:pt>
                <c:pt idx="39260">
                  <c:v>0.2324</c:v>
                </c:pt>
                <c:pt idx="39261">
                  <c:v>0.24049999999999999</c:v>
                </c:pt>
                <c:pt idx="39262">
                  <c:v>0.24950000000000003</c:v>
                </c:pt>
                <c:pt idx="39263">
                  <c:v>0.25209999999999999</c:v>
                </c:pt>
                <c:pt idx="39264">
                  <c:v>0.27</c:v>
                </c:pt>
                <c:pt idx="39265">
                  <c:v>0.2883</c:v>
                </c:pt>
                <c:pt idx="39266">
                  <c:v>0.30360000000000004</c:v>
                </c:pt>
                <c:pt idx="39267">
                  <c:v>0.30820000000000003</c:v>
                </c:pt>
                <c:pt idx="39268">
                  <c:v>0.31610000000000005</c:v>
                </c:pt>
                <c:pt idx="39269">
                  <c:v>0.32490000000000002</c:v>
                </c:pt>
                <c:pt idx="39270">
                  <c:v>0.38240000000000002</c:v>
                </c:pt>
                <c:pt idx="39271">
                  <c:v>0.40140000000000003</c:v>
                </c:pt>
                <c:pt idx="39272">
                  <c:v>0.47170000000000001</c:v>
                </c:pt>
                <c:pt idx="39273">
                  <c:v>0.51159999999999994</c:v>
                </c:pt>
                <c:pt idx="39274">
                  <c:v>0.55570000000000008</c:v>
                </c:pt>
                <c:pt idx="39275">
                  <c:v>0.56030000000000002</c:v>
                </c:pt>
                <c:pt idx="39276">
                  <c:v>0.61520000000000008</c:v>
                </c:pt>
                <c:pt idx="39277">
                  <c:v>0.64180000000000004</c:v>
                </c:pt>
                <c:pt idx="39278">
                  <c:v>0.66559999999999997</c:v>
                </c:pt>
                <c:pt idx="39279">
                  <c:v>0.68150000000000011</c:v>
                </c:pt>
                <c:pt idx="39280">
                  <c:v>0.71260000000000012</c:v>
                </c:pt>
                <c:pt idx="39281">
                  <c:v>0.72260000000000002</c:v>
                </c:pt>
                <c:pt idx="39282">
                  <c:v>0.74740000000000006</c:v>
                </c:pt>
                <c:pt idx="39283">
                  <c:v>0.75150000000000006</c:v>
                </c:pt>
                <c:pt idx="39284">
                  <c:v>0.76880000000000004</c:v>
                </c:pt>
                <c:pt idx="39285">
                  <c:v>0.79390000000000005</c:v>
                </c:pt>
                <c:pt idx="39286">
                  <c:v>0.84430000000000005</c:v>
                </c:pt>
                <c:pt idx="39287">
                  <c:v>0.84019999999999995</c:v>
                </c:pt>
                <c:pt idx="39288">
                  <c:v>0.87390000000000012</c:v>
                </c:pt>
                <c:pt idx="39289">
                  <c:v>0.9003000000000001</c:v>
                </c:pt>
                <c:pt idx="39290">
                  <c:v>0.92470000000000008</c:v>
                </c:pt>
                <c:pt idx="39291">
                  <c:v>0.94789999999999996</c:v>
                </c:pt>
                <c:pt idx="39292">
                  <c:v>0.96360000000000001</c:v>
                </c:pt>
                <c:pt idx="39293">
                  <c:v>0.99770000000000003</c:v>
                </c:pt>
                <c:pt idx="39294">
                  <c:v>0.97599999999999998</c:v>
                </c:pt>
                <c:pt idx="39295">
                  <c:v>1.0134000000000001</c:v>
                </c:pt>
                <c:pt idx="39296">
                  <c:v>1.0276000000000001</c:v>
                </c:pt>
                <c:pt idx="39297">
                  <c:v>1.0459000000000001</c:v>
                </c:pt>
                <c:pt idx="39298">
                  <c:v>1.0694000000000001</c:v>
                </c:pt>
                <c:pt idx="39299">
                  <c:v>1.0842000000000001</c:v>
                </c:pt>
                <c:pt idx="39300">
                  <c:v>1.1135999999999999</c:v>
                </c:pt>
                <c:pt idx="39301">
                  <c:v>1.1358000000000001</c:v>
                </c:pt>
                <c:pt idx="39302">
                  <c:v>1.1632</c:v>
                </c:pt>
                <c:pt idx="39303">
                  <c:v>1.2189000000000001</c:v>
                </c:pt>
                <c:pt idx="39304">
                  <c:v>1.2299</c:v>
                </c:pt>
                <c:pt idx="39305">
                  <c:v>1.2170000000000001</c:v>
                </c:pt>
                <c:pt idx="39306">
                  <c:v>1.2423999999999999</c:v>
                </c:pt>
                <c:pt idx="39307">
                  <c:v>1.2413000000000001</c:v>
                </c:pt>
                <c:pt idx="39308">
                  <c:v>1.2742000000000002</c:v>
                </c:pt>
                <c:pt idx="39309">
                  <c:v>1.3059000000000001</c:v>
                </c:pt>
                <c:pt idx="39310">
                  <c:v>1.3474000000000002</c:v>
                </c:pt>
                <c:pt idx="39311">
                  <c:v>1.3541000000000001</c:v>
                </c:pt>
                <c:pt idx="39312">
                  <c:v>1.3435000000000001</c:v>
                </c:pt>
                <c:pt idx="39313">
                  <c:v>1.4258</c:v>
                </c:pt>
                <c:pt idx="39314">
                  <c:v>1.4415</c:v>
                </c:pt>
                <c:pt idx="39315">
                  <c:v>1.4645000000000001</c:v>
                </c:pt>
                <c:pt idx="39316">
                  <c:v>1.5119</c:v>
                </c:pt>
                <c:pt idx="39317">
                  <c:v>1.5649</c:v>
                </c:pt>
                <c:pt idx="39318">
                  <c:v>1.5379</c:v>
                </c:pt>
                <c:pt idx="39319">
                  <c:v>1.5787000000000002</c:v>
                </c:pt>
                <c:pt idx="39320">
                  <c:v>1.6132000000000002</c:v>
                </c:pt>
                <c:pt idx="39321">
                  <c:v>1.6117000000000001</c:v>
                </c:pt>
                <c:pt idx="39322">
                  <c:v>1.6602000000000001</c:v>
                </c:pt>
                <c:pt idx="39323">
                  <c:v>1.7006000000000001</c:v>
                </c:pt>
                <c:pt idx="39324">
                  <c:v>1.6742000000000001</c:v>
                </c:pt>
                <c:pt idx="39325">
                  <c:v>1.6834</c:v>
                </c:pt>
                <c:pt idx="39326">
                  <c:v>1.6957000000000002</c:v>
                </c:pt>
                <c:pt idx="39327">
                  <c:v>1.7219000000000002</c:v>
                </c:pt>
                <c:pt idx="39328">
                  <c:v>1.7295000000000003</c:v>
                </c:pt>
                <c:pt idx="39329">
                  <c:v>1.6989999999999998</c:v>
                </c:pt>
                <c:pt idx="39330">
                  <c:v>1.7011000000000001</c:v>
                </c:pt>
                <c:pt idx="39331">
                  <c:v>1.7098</c:v>
                </c:pt>
                <c:pt idx="39332">
                  <c:v>1.7236000000000002</c:v>
                </c:pt>
                <c:pt idx="39333">
                  <c:v>1.7364999999999999</c:v>
                </c:pt>
                <c:pt idx="39334">
                  <c:v>1.7279</c:v>
                </c:pt>
                <c:pt idx="39335">
                  <c:v>1.7568999999999999</c:v>
                </c:pt>
                <c:pt idx="39336">
                  <c:v>1.7728999999999999</c:v>
                </c:pt>
                <c:pt idx="39337">
                  <c:v>1.7806000000000002</c:v>
                </c:pt>
                <c:pt idx="39338">
                  <c:v>1.7910000000000001</c:v>
                </c:pt>
                <c:pt idx="39339">
                  <c:v>1.7814000000000001</c:v>
                </c:pt>
                <c:pt idx="39340">
                  <c:v>1.7964</c:v>
                </c:pt>
                <c:pt idx="39341">
                  <c:v>1.8012000000000001</c:v>
                </c:pt>
                <c:pt idx="39342">
                  <c:v>1.8263000000000003</c:v>
                </c:pt>
                <c:pt idx="39343">
                  <c:v>1.8311000000000002</c:v>
                </c:pt>
                <c:pt idx="39344">
                  <c:v>1.8520000000000001</c:v>
                </c:pt>
                <c:pt idx="39345">
                  <c:v>1.8603000000000003</c:v>
                </c:pt>
                <c:pt idx="39346">
                  <c:v>1.8338999999999999</c:v>
                </c:pt>
                <c:pt idx="39347">
                  <c:v>1.8852000000000002</c:v>
                </c:pt>
                <c:pt idx="39348">
                  <c:v>1.8429</c:v>
                </c:pt>
                <c:pt idx="39349">
                  <c:v>1.8281000000000001</c:v>
                </c:pt>
                <c:pt idx="39350">
                  <c:v>1.8069</c:v>
                </c:pt>
                <c:pt idx="39351">
                  <c:v>1.8363</c:v>
                </c:pt>
                <c:pt idx="39352">
                  <c:v>1.8596000000000001</c:v>
                </c:pt>
                <c:pt idx="39353">
                  <c:v>1.8579999999999999</c:v>
                </c:pt>
                <c:pt idx="39354">
                  <c:v>1.8129999999999999</c:v>
                </c:pt>
                <c:pt idx="39355">
                  <c:v>1.8050999999999999</c:v>
                </c:pt>
                <c:pt idx="39356">
                  <c:v>1.8109999999999999</c:v>
                </c:pt>
                <c:pt idx="39357">
                  <c:v>1.8259000000000001</c:v>
                </c:pt>
                <c:pt idx="39358">
                  <c:v>1.8405000000000002</c:v>
                </c:pt>
                <c:pt idx="39359">
                  <c:v>1.8446000000000002</c:v>
                </c:pt>
                <c:pt idx="39360">
                  <c:v>1.8381000000000001</c:v>
                </c:pt>
                <c:pt idx="39361">
                  <c:v>1.8099000000000001</c:v>
                </c:pt>
                <c:pt idx="39362">
                  <c:v>1.7690999999999999</c:v>
                </c:pt>
                <c:pt idx="39363">
                  <c:v>1.7344999999999999</c:v>
                </c:pt>
                <c:pt idx="39364">
                  <c:v>1.8186</c:v>
                </c:pt>
                <c:pt idx="39365">
                  <c:v>1.8010000000000002</c:v>
                </c:pt>
                <c:pt idx="39366">
                  <c:v>1.804</c:v>
                </c:pt>
                <c:pt idx="39367">
                  <c:v>1.7276</c:v>
                </c:pt>
                <c:pt idx="39368">
                  <c:v>1.6846000000000001</c:v>
                </c:pt>
                <c:pt idx="39369">
                  <c:v>1.706</c:v>
                </c:pt>
                <c:pt idx="39370">
                  <c:v>1.5762</c:v>
                </c:pt>
                <c:pt idx="39371">
                  <c:v>1.5064000000000002</c:v>
                </c:pt>
                <c:pt idx="39372">
                  <c:v>1.4882</c:v>
                </c:pt>
                <c:pt idx="39373">
                  <c:v>1.4687000000000001</c:v>
                </c:pt>
                <c:pt idx="39374">
                  <c:v>1.5831</c:v>
                </c:pt>
                <c:pt idx="39375">
                  <c:v>1.4446000000000001</c:v>
                </c:pt>
                <c:pt idx="39376">
                  <c:v>1.4258</c:v>
                </c:pt>
                <c:pt idx="39377">
                  <c:v>1.3938000000000001</c:v>
                </c:pt>
                <c:pt idx="39378">
                  <c:v>1.3490000000000002</c:v>
                </c:pt>
                <c:pt idx="39379">
                  <c:v>1.3509000000000002</c:v>
                </c:pt>
                <c:pt idx="39380">
                  <c:v>1.3507</c:v>
                </c:pt>
                <c:pt idx="39381">
                  <c:v>1.3438000000000001</c:v>
                </c:pt>
                <c:pt idx="39382">
                  <c:v>1.3082000000000003</c:v>
                </c:pt>
                <c:pt idx="39383">
                  <c:v>1.2526000000000002</c:v>
                </c:pt>
                <c:pt idx="39384">
                  <c:v>1.2241</c:v>
                </c:pt>
                <c:pt idx="39385">
                  <c:v>1.2353000000000001</c:v>
                </c:pt>
                <c:pt idx="39386">
                  <c:v>1.1679000000000002</c:v>
                </c:pt>
                <c:pt idx="39387">
                  <c:v>1.1401999999999999</c:v>
                </c:pt>
                <c:pt idx="39388">
                  <c:v>1.1531</c:v>
                </c:pt>
                <c:pt idx="39389">
                  <c:v>1.1708000000000001</c:v>
                </c:pt>
                <c:pt idx="39390">
                  <c:v>1.1206</c:v>
                </c:pt>
                <c:pt idx="39391">
                  <c:v>1.0833000000000002</c:v>
                </c:pt>
                <c:pt idx="39392">
                  <c:v>1.0405</c:v>
                </c:pt>
                <c:pt idx="39393">
                  <c:v>1.0178</c:v>
                </c:pt>
                <c:pt idx="39394">
                  <c:v>1.0785</c:v>
                </c:pt>
                <c:pt idx="39395">
                  <c:v>1.0515000000000001</c:v>
                </c:pt>
                <c:pt idx="39396">
                  <c:v>1.024</c:v>
                </c:pt>
                <c:pt idx="39397">
                  <c:v>0.98710000000000009</c:v>
                </c:pt>
                <c:pt idx="39398">
                  <c:v>1.0322</c:v>
                </c:pt>
                <c:pt idx="39399">
                  <c:v>1.0335000000000001</c:v>
                </c:pt>
                <c:pt idx="39400">
                  <c:v>0.86350000000000005</c:v>
                </c:pt>
                <c:pt idx="39401">
                  <c:v>0.92070000000000007</c:v>
                </c:pt>
                <c:pt idx="39402">
                  <c:v>0.93279999999999996</c:v>
                </c:pt>
                <c:pt idx="39403">
                  <c:v>0.97330000000000005</c:v>
                </c:pt>
                <c:pt idx="39404">
                  <c:v>0.86210000000000009</c:v>
                </c:pt>
                <c:pt idx="39405">
                  <c:v>0.85580000000000001</c:v>
                </c:pt>
                <c:pt idx="39406">
                  <c:v>0.85220000000000007</c:v>
                </c:pt>
                <c:pt idx="39407">
                  <c:v>0.81150000000000011</c:v>
                </c:pt>
                <c:pt idx="39408">
                  <c:v>0.77780000000000005</c:v>
                </c:pt>
                <c:pt idx="39409">
                  <c:v>0.75530000000000008</c:v>
                </c:pt>
                <c:pt idx="39410">
                  <c:v>0.7844000000000001</c:v>
                </c:pt>
                <c:pt idx="39411">
                  <c:v>0.76710000000000012</c:v>
                </c:pt>
                <c:pt idx="39412">
                  <c:v>0.70450000000000002</c:v>
                </c:pt>
                <c:pt idx="39413">
                  <c:v>0.7117</c:v>
                </c:pt>
                <c:pt idx="39414">
                  <c:v>0.69379999999999997</c:v>
                </c:pt>
                <c:pt idx="39415">
                  <c:v>0.69280000000000008</c:v>
                </c:pt>
                <c:pt idx="39416">
                  <c:v>0.68550000000000011</c:v>
                </c:pt>
                <c:pt idx="39417">
                  <c:v>0.66080000000000005</c:v>
                </c:pt>
                <c:pt idx="39418">
                  <c:v>0.63830000000000009</c:v>
                </c:pt>
                <c:pt idx="39419">
                  <c:v>0.62580000000000002</c:v>
                </c:pt>
                <c:pt idx="39420">
                  <c:v>0.61010000000000009</c:v>
                </c:pt>
                <c:pt idx="39421">
                  <c:v>0.59870000000000001</c:v>
                </c:pt>
                <c:pt idx="39422">
                  <c:v>0.58660000000000001</c:v>
                </c:pt>
                <c:pt idx="39423">
                  <c:v>0.57540000000000002</c:v>
                </c:pt>
                <c:pt idx="39424">
                  <c:v>0.56269999999999998</c:v>
                </c:pt>
                <c:pt idx="39425">
                  <c:v>0.54880000000000007</c:v>
                </c:pt>
                <c:pt idx="39426">
                  <c:v>0.5423</c:v>
                </c:pt>
                <c:pt idx="39427">
                  <c:v>0.53639999999999999</c:v>
                </c:pt>
                <c:pt idx="39428">
                  <c:v>0.52610000000000001</c:v>
                </c:pt>
                <c:pt idx="39429">
                  <c:v>0.51570000000000005</c:v>
                </c:pt>
                <c:pt idx="39430">
                  <c:v>0.50680000000000003</c:v>
                </c:pt>
                <c:pt idx="39431">
                  <c:v>0.49390000000000001</c:v>
                </c:pt>
                <c:pt idx="39432">
                  <c:v>0.48810000000000003</c:v>
                </c:pt>
                <c:pt idx="39433">
                  <c:v>0.48419999999999996</c:v>
                </c:pt>
                <c:pt idx="39434">
                  <c:v>0.47930000000000006</c:v>
                </c:pt>
                <c:pt idx="39435">
                  <c:v>0.46970000000000001</c:v>
                </c:pt>
                <c:pt idx="39436">
                  <c:v>0.45410000000000006</c:v>
                </c:pt>
                <c:pt idx="39437">
                  <c:v>0.44520000000000004</c:v>
                </c:pt>
                <c:pt idx="39438">
                  <c:v>0.43819999999999998</c:v>
                </c:pt>
                <c:pt idx="39439">
                  <c:v>0.42850000000000005</c:v>
                </c:pt>
                <c:pt idx="39440">
                  <c:v>0.42430000000000007</c:v>
                </c:pt>
                <c:pt idx="39441">
                  <c:v>0.4138</c:v>
                </c:pt>
                <c:pt idx="39442">
                  <c:v>0.40430000000000005</c:v>
                </c:pt>
                <c:pt idx="39443">
                  <c:v>0.3992</c:v>
                </c:pt>
                <c:pt idx="39444">
                  <c:v>0.39450000000000002</c:v>
                </c:pt>
                <c:pt idx="39445">
                  <c:v>0.38450000000000006</c:v>
                </c:pt>
                <c:pt idx="39446">
                  <c:v>0.37450000000000006</c:v>
                </c:pt>
                <c:pt idx="39447">
                  <c:v>0.36899999999999999</c:v>
                </c:pt>
                <c:pt idx="39448">
                  <c:v>0.36680000000000001</c:v>
                </c:pt>
                <c:pt idx="39449">
                  <c:v>0.35550000000000004</c:v>
                </c:pt>
                <c:pt idx="39450">
                  <c:v>0.3473</c:v>
                </c:pt>
                <c:pt idx="39451">
                  <c:v>0.34750000000000003</c:v>
                </c:pt>
                <c:pt idx="39452">
                  <c:v>0.34100000000000003</c:v>
                </c:pt>
                <c:pt idx="39453">
                  <c:v>0.33079999999999998</c:v>
                </c:pt>
                <c:pt idx="39454">
                  <c:v>0.32150000000000001</c:v>
                </c:pt>
                <c:pt idx="39455">
                  <c:v>0.31880000000000003</c:v>
                </c:pt>
                <c:pt idx="39456">
                  <c:v>0.31200000000000006</c:v>
                </c:pt>
                <c:pt idx="39457">
                  <c:v>0.30560000000000004</c:v>
                </c:pt>
                <c:pt idx="39458">
                  <c:v>0.30099999999999999</c:v>
                </c:pt>
                <c:pt idx="39459">
                  <c:v>0.28889999999999999</c:v>
                </c:pt>
                <c:pt idx="39460">
                  <c:v>0.28809999999999997</c:v>
                </c:pt>
                <c:pt idx="39461">
                  <c:v>0.28460000000000002</c:v>
                </c:pt>
                <c:pt idx="39462">
                  <c:v>0.27650000000000002</c:v>
                </c:pt>
                <c:pt idx="39463">
                  <c:v>0.26910000000000001</c:v>
                </c:pt>
                <c:pt idx="39464">
                  <c:v>0.2661</c:v>
                </c:pt>
                <c:pt idx="39465">
                  <c:v>0.25819999999999999</c:v>
                </c:pt>
                <c:pt idx="39466">
                  <c:v>0.25179999999999997</c:v>
                </c:pt>
                <c:pt idx="39467">
                  <c:v>0.24960000000000002</c:v>
                </c:pt>
                <c:pt idx="39468">
                  <c:v>0.2452</c:v>
                </c:pt>
                <c:pt idx="39469">
                  <c:v>0.24329999999999999</c:v>
                </c:pt>
                <c:pt idx="39470">
                  <c:v>0.23769999999999999</c:v>
                </c:pt>
                <c:pt idx="39471">
                  <c:v>0.23690000000000003</c:v>
                </c:pt>
                <c:pt idx="39472">
                  <c:v>0.2268</c:v>
                </c:pt>
                <c:pt idx="39473">
                  <c:v>0.21740000000000001</c:v>
                </c:pt>
                <c:pt idx="39474">
                  <c:v>0.2167</c:v>
                </c:pt>
                <c:pt idx="39475">
                  <c:v>0.20930000000000001</c:v>
                </c:pt>
                <c:pt idx="39476">
                  <c:v>0.20670000000000002</c:v>
                </c:pt>
                <c:pt idx="39477">
                  <c:v>0.19920000000000002</c:v>
                </c:pt>
                <c:pt idx="39478">
                  <c:v>0.20130000000000001</c:v>
                </c:pt>
                <c:pt idx="39479">
                  <c:v>0.19350000000000001</c:v>
                </c:pt>
                <c:pt idx="39480">
                  <c:v>0.18690000000000001</c:v>
                </c:pt>
                <c:pt idx="39481">
                  <c:v>0.18330000000000002</c:v>
                </c:pt>
                <c:pt idx="39482">
                  <c:v>0.18240000000000001</c:v>
                </c:pt>
                <c:pt idx="39483">
                  <c:v>0.17900000000000002</c:v>
                </c:pt>
                <c:pt idx="39484">
                  <c:v>0.1736</c:v>
                </c:pt>
                <c:pt idx="39485">
                  <c:v>0.16850000000000001</c:v>
                </c:pt>
                <c:pt idx="39486">
                  <c:v>0.16930000000000001</c:v>
                </c:pt>
                <c:pt idx="39487">
                  <c:v>0.16600000000000001</c:v>
                </c:pt>
                <c:pt idx="39488">
                  <c:v>0.16240000000000002</c:v>
                </c:pt>
                <c:pt idx="39489">
                  <c:v>0.15910000000000002</c:v>
                </c:pt>
                <c:pt idx="39490">
                  <c:v>0.1492</c:v>
                </c:pt>
                <c:pt idx="39491">
                  <c:v>0.14570000000000002</c:v>
                </c:pt>
                <c:pt idx="39492">
                  <c:v>0.14380000000000001</c:v>
                </c:pt>
                <c:pt idx="39493">
                  <c:v>0.13620000000000002</c:v>
                </c:pt>
                <c:pt idx="39494">
                  <c:v>0.1389</c:v>
                </c:pt>
                <c:pt idx="39495">
                  <c:v>0.1389</c:v>
                </c:pt>
                <c:pt idx="39496">
                  <c:v>0.13500000000000001</c:v>
                </c:pt>
                <c:pt idx="39497">
                  <c:v>0.13320000000000001</c:v>
                </c:pt>
                <c:pt idx="39498">
                  <c:v>0.13009999999999999</c:v>
                </c:pt>
                <c:pt idx="39499">
                  <c:v>0.12940000000000002</c:v>
                </c:pt>
                <c:pt idx="39500">
                  <c:v>0.12480000000000001</c:v>
                </c:pt>
                <c:pt idx="39501">
                  <c:v>0.123</c:v>
                </c:pt>
                <c:pt idx="39502">
                  <c:v>0.11550000000000001</c:v>
                </c:pt>
                <c:pt idx="39503">
                  <c:v>0.11840000000000001</c:v>
                </c:pt>
                <c:pt idx="39504">
                  <c:v>0.11630000000000001</c:v>
                </c:pt>
                <c:pt idx="39505">
                  <c:v>0.1162</c:v>
                </c:pt>
                <c:pt idx="39506">
                  <c:v>0.1134</c:v>
                </c:pt>
                <c:pt idx="39507">
                  <c:v>0.11459999999999999</c:v>
                </c:pt>
                <c:pt idx="39508">
                  <c:v>0.1089</c:v>
                </c:pt>
                <c:pt idx="39509">
                  <c:v>0.10830000000000001</c:v>
                </c:pt>
                <c:pt idx="39510">
                  <c:v>0.1041</c:v>
                </c:pt>
                <c:pt idx="39511">
                  <c:v>0.10489999999999999</c:v>
                </c:pt>
                <c:pt idx="39512">
                  <c:v>0.1047</c:v>
                </c:pt>
                <c:pt idx="39513">
                  <c:v>0.10160000000000001</c:v>
                </c:pt>
                <c:pt idx="39514">
                  <c:v>9.870000000000001E-2</c:v>
                </c:pt>
                <c:pt idx="39515">
                  <c:v>9.4200000000000006E-2</c:v>
                </c:pt>
                <c:pt idx="39516">
                  <c:v>9.7100000000000006E-2</c:v>
                </c:pt>
                <c:pt idx="39517">
                  <c:v>9.2700000000000005E-2</c:v>
                </c:pt>
                <c:pt idx="39518">
                  <c:v>9.2800000000000007E-2</c:v>
                </c:pt>
                <c:pt idx="39519">
                  <c:v>9.4E-2</c:v>
                </c:pt>
                <c:pt idx="39520">
                  <c:v>9.2700000000000005E-2</c:v>
                </c:pt>
                <c:pt idx="39521">
                  <c:v>9.2800000000000007E-2</c:v>
                </c:pt>
                <c:pt idx="39522">
                  <c:v>9.1000000000000011E-2</c:v>
                </c:pt>
                <c:pt idx="39523">
                  <c:v>9.0700000000000003E-2</c:v>
                </c:pt>
                <c:pt idx="39524">
                  <c:v>8.5300000000000001E-2</c:v>
                </c:pt>
                <c:pt idx="39525">
                  <c:v>8.6800000000000002E-2</c:v>
                </c:pt>
                <c:pt idx="39526">
                  <c:v>8.5600000000000009E-2</c:v>
                </c:pt>
                <c:pt idx="39527">
                  <c:v>8.7000000000000008E-2</c:v>
                </c:pt>
                <c:pt idx="39528">
                  <c:v>9.5000000000000001E-2</c:v>
                </c:pt>
                <c:pt idx="39529">
                  <c:v>9.2500000000000013E-2</c:v>
                </c:pt>
                <c:pt idx="39530">
                  <c:v>9.5100000000000004E-2</c:v>
                </c:pt>
                <c:pt idx="39531">
                  <c:v>9.6700000000000008E-2</c:v>
                </c:pt>
                <c:pt idx="39532">
                  <c:v>0.1027</c:v>
                </c:pt>
                <c:pt idx="39533">
                  <c:v>0.10560000000000001</c:v>
                </c:pt>
                <c:pt idx="39534">
                  <c:v>0.11000000000000001</c:v>
                </c:pt>
                <c:pt idx="39535">
                  <c:v>0.10760000000000002</c:v>
                </c:pt>
                <c:pt idx="39536">
                  <c:v>0.10780000000000001</c:v>
                </c:pt>
                <c:pt idx="39537">
                  <c:v>0.11410000000000001</c:v>
                </c:pt>
                <c:pt idx="39538">
                  <c:v>0.11559999999999999</c:v>
                </c:pt>
                <c:pt idx="39539">
                  <c:v>0.11599999999999999</c:v>
                </c:pt>
                <c:pt idx="39540">
                  <c:v>0.1169</c:v>
                </c:pt>
                <c:pt idx="39541">
                  <c:v>0.12040000000000001</c:v>
                </c:pt>
                <c:pt idx="39542">
                  <c:v>0.12560000000000002</c:v>
                </c:pt>
                <c:pt idx="39543">
                  <c:v>0.12889999999999999</c:v>
                </c:pt>
                <c:pt idx="39544">
                  <c:v>0.13300000000000001</c:v>
                </c:pt>
                <c:pt idx="39545">
                  <c:v>0.14299999999999999</c:v>
                </c:pt>
                <c:pt idx="39546">
                  <c:v>0.14990000000000003</c:v>
                </c:pt>
                <c:pt idx="39547">
                  <c:v>0.1517</c:v>
                </c:pt>
                <c:pt idx="39548">
                  <c:v>0.1522</c:v>
                </c:pt>
                <c:pt idx="39549">
                  <c:v>0.15820000000000001</c:v>
                </c:pt>
                <c:pt idx="39550">
                  <c:v>0.16620000000000001</c:v>
                </c:pt>
                <c:pt idx="39551">
                  <c:v>0.17500000000000002</c:v>
                </c:pt>
                <c:pt idx="39552">
                  <c:v>0.18580000000000002</c:v>
                </c:pt>
                <c:pt idx="39553">
                  <c:v>0.19570000000000001</c:v>
                </c:pt>
                <c:pt idx="39554">
                  <c:v>0.20670000000000002</c:v>
                </c:pt>
                <c:pt idx="39555">
                  <c:v>0.22280000000000003</c:v>
                </c:pt>
                <c:pt idx="39556">
                  <c:v>0.23870000000000002</c:v>
                </c:pt>
                <c:pt idx="39557">
                  <c:v>0.2525</c:v>
                </c:pt>
                <c:pt idx="39558">
                  <c:v>0.2631</c:v>
                </c:pt>
                <c:pt idx="39559">
                  <c:v>0.27210000000000001</c:v>
                </c:pt>
                <c:pt idx="39560">
                  <c:v>0.28989999999999999</c:v>
                </c:pt>
                <c:pt idx="39561">
                  <c:v>0.30930000000000002</c:v>
                </c:pt>
                <c:pt idx="39562">
                  <c:v>0.3327</c:v>
                </c:pt>
                <c:pt idx="39563">
                  <c:v>0.36120000000000002</c:v>
                </c:pt>
                <c:pt idx="39564">
                  <c:v>0.38570000000000004</c:v>
                </c:pt>
                <c:pt idx="39565">
                  <c:v>0.43830000000000002</c:v>
                </c:pt>
                <c:pt idx="39566">
                  <c:v>0.50209999999999999</c:v>
                </c:pt>
                <c:pt idx="39567">
                  <c:v>0.5101</c:v>
                </c:pt>
                <c:pt idx="39568">
                  <c:v>0.59699999999999998</c:v>
                </c:pt>
                <c:pt idx="39569">
                  <c:v>0.68610000000000004</c:v>
                </c:pt>
                <c:pt idx="39570">
                  <c:v>0.69800000000000006</c:v>
                </c:pt>
                <c:pt idx="39571">
                  <c:v>0.77750000000000008</c:v>
                </c:pt>
                <c:pt idx="39572">
                  <c:v>0.81869999999999998</c:v>
                </c:pt>
                <c:pt idx="39573">
                  <c:v>0.84789999999999999</c:v>
                </c:pt>
                <c:pt idx="39574">
                  <c:v>0.8862000000000001</c:v>
                </c:pt>
                <c:pt idx="39575">
                  <c:v>0.89329999999999998</c:v>
                </c:pt>
                <c:pt idx="39576">
                  <c:v>0.96189999999999998</c:v>
                </c:pt>
                <c:pt idx="39577">
                  <c:v>0.99770000000000003</c:v>
                </c:pt>
                <c:pt idx="39578">
                  <c:v>1.0342</c:v>
                </c:pt>
                <c:pt idx="39579">
                  <c:v>1.0776999999999999</c:v>
                </c:pt>
                <c:pt idx="39580">
                  <c:v>1.0676000000000001</c:v>
                </c:pt>
                <c:pt idx="39581">
                  <c:v>1.1128</c:v>
                </c:pt>
                <c:pt idx="39582">
                  <c:v>1.1195000000000002</c:v>
                </c:pt>
                <c:pt idx="39583">
                  <c:v>1.1547000000000001</c:v>
                </c:pt>
                <c:pt idx="39584">
                  <c:v>1.2684</c:v>
                </c:pt>
                <c:pt idx="39585">
                  <c:v>1.2906000000000002</c:v>
                </c:pt>
                <c:pt idx="39586">
                  <c:v>1.2564000000000002</c:v>
                </c:pt>
                <c:pt idx="39587">
                  <c:v>1.3073000000000001</c:v>
                </c:pt>
                <c:pt idx="39588">
                  <c:v>1.3638000000000001</c:v>
                </c:pt>
                <c:pt idx="39589">
                  <c:v>1.3843000000000001</c:v>
                </c:pt>
                <c:pt idx="39590">
                  <c:v>1.4256000000000002</c:v>
                </c:pt>
                <c:pt idx="39591">
                  <c:v>1.4589000000000001</c:v>
                </c:pt>
                <c:pt idx="39592">
                  <c:v>1.4763000000000002</c:v>
                </c:pt>
                <c:pt idx="39593">
                  <c:v>1.4584000000000001</c:v>
                </c:pt>
                <c:pt idx="39594">
                  <c:v>1.5045000000000002</c:v>
                </c:pt>
                <c:pt idx="39595">
                  <c:v>1.4935</c:v>
                </c:pt>
                <c:pt idx="39596">
                  <c:v>1.5395000000000001</c:v>
                </c:pt>
                <c:pt idx="39597">
                  <c:v>1.5810000000000002</c:v>
                </c:pt>
                <c:pt idx="39598">
                  <c:v>1.6280999999999999</c:v>
                </c:pt>
                <c:pt idx="39599">
                  <c:v>1.6284000000000001</c:v>
                </c:pt>
                <c:pt idx="39600">
                  <c:v>1.6545000000000003</c:v>
                </c:pt>
                <c:pt idx="39601">
                  <c:v>1.6714</c:v>
                </c:pt>
                <c:pt idx="39602">
                  <c:v>1.6568000000000003</c:v>
                </c:pt>
                <c:pt idx="39603">
                  <c:v>1.7076000000000002</c:v>
                </c:pt>
                <c:pt idx="39604">
                  <c:v>1.6815000000000002</c:v>
                </c:pt>
                <c:pt idx="39605">
                  <c:v>1.738</c:v>
                </c:pt>
                <c:pt idx="39606">
                  <c:v>1.7753000000000001</c:v>
                </c:pt>
                <c:pt idx="39607">
                  <c:v>1.8111999999999999</c:v>
                </c:pt>
                <c:pt idx="39608">
                  <c:v>1.8231999999999999</c:v>
                </c:pt>
                <c:pt idx="39609">
                  <c:v>1.8103000000000002</c:v>
                </c:pt>
                <c:pt idx="39610">
                  <c:v>1.849</c:v>
                </c:pt>
                <c:pt idx="39611">
                  <c:v>1.8699000000000003</c:v>
                </c:pt>
                <c:pt idx="39612">
                  <c:v>1.8925000000000001</c:v>
                </c:pt>
                <c:pt idx="39613">
                  <c:v>1.9081000000000001</c:v>
                </c:pt>
                <c:pt idx="39614">
                  <c:v>1.9521000000000002</c:v>
                </c:pt>
                <c:pt idx="39615">
                  <c:v>1.9416000000000002</c:v>
                </c:pt>
                <c:pt idx="39616">
                  <c:v>1.9430000000000001</c:v>
                </c:pt>
                <c:pt idx="39617">
                  <c:v>1.9170000000000003</c:v>
                </c:pt>
                <c:pt idx="39618">
                  <c:v>1.9099000000000002</c:v>
                </c:pt>
                <c:pt idx="39619">
                  <c:v>1.9681000000000002</c:v>
                </c:pt>
                <c:pt idx="39620">
                  <c:v>1.9571000000000003</c:v>
                </c:pt>
                <c:pt idx="39621">
                  <c:v>2.0124</c:v>
                </c:pt>
                <c:pt idx="39622">
                  <c:v>2.0217000000000001</c:v>
                </c:pt>
                <c:pt idx="39623">
                  <c:v>2.0387</c:v>
                </c:pt>
                <c:pt idx="39624">
                  <c:v>2.0452000000000004</c:v>
                </c:pt>
                <c:pt idx="39625">
                  <c:v>2.0629000000000004</c:v>
                </c:pt>
                <c:pt idx="39626">
                  <c:v>2.0434999999999999</c:v>
                </c:pt>
                <c:pt idx="39627">
                  <c:v>2.0879000000000003</c:v>
                </c:pt>
                <c:pt idx="39628">
                  <c:v>2.0781000000000001</c:v>
                </c:pt>
                <c:pt idx="39629">
                  <c:v>2.0972000000000004</c:v>
                </c:pt>
                <c:pt idx="39630">
                  <c:v>2.0920999999999998</c:v>
                </c:pt>
                <c:pt idx="39631">
                  <c:v>2.0895000000000001</c:v>
                </c:pt>
                <c:pt idx="39632">
                  <c:v>2.1033000000000004</c:v>
                </c:pt>
                <c:pt idx="39633">
                  <c:v>2.1385999999999998</c:v>
                </c:pt>
                <c:pt idx="39634">
                  <c:v>2.1</c:v>
                </c:pt>
                <c:pt idx="39635">
                  <c:v>2.0826000000000002</c:v>
                </c:pt>
                <c:pt idx="39636">
                  <c:v>2.1111</c:v>
                </c:pt>
                <c:pt idx="39637">
                  <c:v>2.1129000000000002</c:v>
                </c:pt>
                <c:pt idx="39638">
                  <c:v>2.1103999999999998</c:v>
                </c:pt>
                <c:pt idx="39639">
                  <c:v>2.1217000000000001</c:v>
                </c:pt>
                <c:pt idx="39640">
                  <c:v>2.0870000000000002</c:v>
                </c:pt>
                <c:pt idx="39641">
                  <c:v>2.1097000000000001</c:v>
                </c:pt>
                <c:pt idx="39642">
                  <c:v>2.0989999999999998</c:v>
                </c:pt>
                <c:pt idx="39643">
                  <c:v>2.0907</c:v>
                </c:pt>
                <c:pt idx="39644">
                  <c:v>2.0760000000000001</c:v>
                </c:pt>
                <c:pt idx="39645">
                  <c:v>2.0598000000000001</c:v>
                </c:pt>
                <c:pt idx="39646">
                  <c:v>2.0072000000000001</c:v>
                </c:pt>
                <c:pt idx="39647">
                  <c:v>2.0359000000000003</c:v>
                </c:pt>
                <c:pt idx="39648">
                  <c:v>2.0015999999999998</c:v>
                </c:pt>
                <c:pt idx="39649">
                  <c:v>1.9747000000000001</c:v>
                </c:pt>
                <c:pt idx="39650">
                  <c:v>1.9216000000000002</c:v>
                </c:pt>
                <c:pt idx="39651">
                  <c:v>1.9731000000000003</c:v>
                </c:pt>
                <c:pt idx="39652">
                  <c:v>1.9725999999999999</c:v>
                </c:pt>
                <c:pt idx="39653">
                  <c:v>1.8061</c:v>
                </c:pt>
                <c:pt idx="39654">
                  <c:v>1.7385999999999999</c:v>
                </c:pt>
                <c:pt idx="39655">
                  <c:v>1.6841999999999999</c:v>
                </c:pt>
                <c:pt idx="39656">
                  <c:v>1.6706000000000001</c:v>
                </c:pt>
                <c:pt idx="39657">
                  <c:v>1.631</c:v>
                </c:pt>
                <c:pt idx="39658">
                  <c:v>1.5547000000000002</c:v>
                </c:pt>
                <c:pt idx="39659">
                  <c:v>1.5924</c:v>
                </c:pt>
                <c:pt idx="39660">
                  <c:v>1.5194000000000001</c:v>
                </c:pt>
                <c:pt idx="39661">
                  <c:v>1.5191000000000001</c:v>
                </c:pt>
                <c:pt idx="39662">
                  <c:v>1.5709</c:v>
                </c:pt>
                <c:pt idx="39663">
                  <c:v>1.5674000000000001</c:v>
                </c:pt>
                <c:pt idx="39664">
                  <c:v>1.4679000000000002</c:v>
                </c:pt>
                <c:pt idx="39665">
                  <c:v>1.3940000000000001</c:v>
                </c:pt>
                <c:pt idx="39666">
                  <c:v>1.4934000000000001</c:v>
                </c:pt>
                <c:pt idx="39667">
                  <c:v>1.5065</c:v>
                </c:pt>
                <c:pt idx="39668">
                  <c:v>1.4496000000000002</c:v>
                </c:pt>
                <c:pt idx="39669">
                  <c:v>1.4065000000000001</c:v>
                </c:pt>
                <c:pt idx="39670">
                  <c:v>1.3814000000000002</c:v>
                </c:pt>
                <c:pt idx="39671">
                  <c:v>1.4157000000000002</c:v>
                </c:pt>
                <c:pt idx="39672">
                  <c:v>1.2781000000000002</c:v>
                </c:pt>
                <c:pt idx="39673">
                  <c:v>1.2747999999999999</c:v>
                </c:pt>
                <c:pt idx="39674">
                  <c:v>1.3239000000000001</c:v>
                </c:pt>
                <c:pt idx="39675">
                  <c:v>1.1820000000000002</c:v>
                </c:pt>
                <c:pt idx="39676">
                  <c:v>1.0694000000000001</c:v>
                </c:pt>
                <c:pt idx="39677">
                  <c:v>1.1449</c:v>
                </c:pt>
                <c:pt idx="39678">
                  <c:v>1.022</c:v>
                </c:pt>
                <c:pt idx="39679">
                  <c:v>1.0264</c:v>
                </c:pt>
                <c:pt idx="39680">
                  <c:v>1.1012999999999999</c:v>
                </c:pt>
                <c:pt idx="39681">
                  <c:v>1.0217000000000001</c:v>
                </c:pt>
                <c:pt idx="39682">
                  <c:v>1.0696999999999999</c:v>
                </c:pt>
                <c:pt idx="39683">
                  <c:v>1.0155000000000001</c:v>
                </c:pt>
                <c:pt idx="39684">
                  <c:v>0.97310000000000008</c:v>
                </c:pt>
                <c:pt idx="39685">
                  <c:v>0.97530000000000006</c:v>
                </c:pt>
                <c:pt idx="39686">
                  <c:v>0.95809999999999995</c:v>
                </c:pt>
                <c:pt idx="39687">
                  <c:v>0.95690000000000008</c:v>
                </c:pt>
                <c:pt idx="39688">
                  <c:v>0.92410000000000003</c:v>
                </c:pt>
                <c:pt idx="39689">
                  <c:v>0.92700000000000005</c:v>
                </c:pt>
                <c:pt idx="39690">
                  <c:v>0.90870000000000006</c:v>
                </c:pt>
                <c:pt idx="39691">
                  <c:v>0.86899999999999999</c:v>
                </c:pt>
                <c:pt idx="39692">
                  <c:v>0.87509999999999999</c:v>
                </c:pt>
                <c:pt idx="39693">
                  <c:v>0.87449999999999994</c:v>
                </c:pt>
                <c:pt idx="39694">
                  <c:v>0.82620000000000005</c:v>
                </c:pt>
                <c:pt idx="39695">
                  <c:v>0.83089999999999997</c:v>
                </c:pt>
                <c:pt idx="39696">
                  <c:v>0.81620000000000015</c:v>
                </c:pt>
                <c:pt idx="39697">
                  <c:v>0.81190000000000007</c:v>
                </c:pt>
                <c:pt idx="39698">
                  <c:v>0.79130000000000011</c:v>
                </c:pt>
                <c:pt idx="39699">
                  <c:v>0.81940000000000013</c:v>
                </c:pt>
                <c:pt idx="39700">
                  <c:v>0.75870000000000004</c:v>
                </c:pt>
                <c:pt idx="39701">
                  <c:v>0.77329999999999999</c:v>
                </c:pt>
                <c:pt idx="39702">
                  <c:v>0.74020000000000008</c:v>
                </c:pt>
                <c:pt idx="39703">
                  <c:v>0.7219000000000001</c:v>
                </c:pt>
                <c:pt idx="39704">
                  <c:v>0.71960000000000002</c:v>
                </c:pt>
                <c:pt idx="39705">
                  <c:v>0.70300000000000007</c:v>
                </c:pt>
                <c:pt idx="39706">
                  <c:v>0.68880000000000008</c:v>
                </c:pt>
                <c:pt idx="39707">
                  <c:v>0.6754</c:v>
                </c:pt>
                <c:pt idx="39708">
                  <c:v>0.65880000000000005</c:v>
                </c:pt>
                <c:pt idx="39709">
                  <c:v>0.65970000000000006</c:v>
                </c:pt>
                <c:pt idx="39710">
                  <c:v>0.65220000000000011</c:v>
                </c:pt>
                <c:pt idx="39711">
                  <c:v>0.6352000000000001</c:v>
                </c:pt>
                <c:pt idx="39712">
                  <c:v>0.62720000000000009</c:v>
                </c:pt>
                <c:pt idx="39713">
                  <c:v>0.62040000000000006</c:v>
                </c:pt>
                <c:pt idx="39714">
                  <c:v>0.61960000000000004</c:v>
                </c:pt>
                <c:pt idx="39715">
                  <c:v>0.60850000000000004</c:v>
                </c:pt>
                <c:pt idx="39716">
                  <c:v>0.59310000000000007</c:v>
                </c:pt>
                <c:pt idx="39717">
                  <c:v>0.59100000000000008</c:v>
                </c:pt>
                <c:pt idx="39718">
                  <c:v>0.5958</c:v>
                </c:pt>
                <c:pt idx="39719">
                  <c:v>0.60060000000000002</c:v>
                </c:pt>
                <c:pt idx="39720">
                  <c:v>0.58810000000000007</c:v>
                </c:pt>
                <c:pt idx="39721">
                  <c:v>0.56850000000000001</c:v>
                </c:pt>
                <c:pt idx="39722">
                  <c:v>0.56180000000000008</c:v>
                </c:pt>
                <c:pt idx="39723">
                  <c:v>0.5524</c:v>
                </c:pt>
                <c:pt idx="39724">
                  <c:v>0.54120000000000001</c:v>
                </c:pt>
                <c:pt idx="39725">
                  <c:v>0.55420000000000003</c:v>
                </c:pt>
                <c:pt idx="39726">
                  <c:v>0.52439999999999998</c:v>
                </c:pt>
                <c:pt idx="39727">
                  <c:v>0.52460000000000007</c:v>
                </c:pt>
                <c:pt idx="39728">
                  <c:v>0.51980000000000004</c:v>
                </c:pt>
                <c:pt idx="39729">
                  <c:v>0.51090000000000002</c:v>
                </c:pt>
                <c:pt idx="39730">
                  <c:v>0.5151</c:v>
                </c:pt>
                <c:pt idx="39731">
                  <c:v>0.50149999999999995</c:v>
                </c:pt>
                <c:pt idx="39732">
                  <c:v>0.49390000000000001</c:v>
                </c:pt>
                <c:pt idx="39733">
                  <c:v>0.48099999999999998</c:v>
                </c:pt>
                <c:pt idx="39734">
                  <c:v>0.47480000000000006</c:v>
                </c:pt>
                <c:pt idx="39735">
                  <c:v>0.47310000000000002</c:v>
                </c:pt>
                <c:pt idx="39736">
                  <c:v>0.4632</c:v>
                </c:pt>
                <c:pt idx="39737">
                  <c:v>0.4536</c:v>
                </c:pt>
                <c:pt idx="39738">
                  <c:v>0.44059999999999999</c:v>
                </c:pt>
                <c:pt idx="39739">
                  <c:v>0.4345</c:v>
                </c:pt>
                <c:pt idx="39740">
                  <c:v>0.42750000000000005</c:v>
                </c:pt>
                <c:pt idx="39741">
                  <c:v>0.42300000000000004</c:v>
                </c:pt>
                <c:pt idx="39742">
                  <c:v>0.41010000000000002</c:v>
                </c:pt>
                <c:pt idx="39743">
                  <c:v>0.40080000000000005</c:v>
                </c:pt>
                <c:pt idx="39744">
                  <c:v>0.39929999999999999</c:v>
                </c:pt>
                <c:pt idx="39745">
                  <c:v>0.39050000000000001</c:v>
                </c:pt>
                <c:pt idx="39746">
                  <c:v>0.38150000000000001</c:v>
                </c:pt>
                <c:pt idx="39747">
                  <c:v>0.37200000000000005</c:v>
                </c:pt>
                <c:pt idx="39748">
                  <c:v>0.36110000000000003</c:v>
                </c:pt>
                <c:pt idx="39749">
                  <c:v>0.35560000000000003</c:v>
                </c:pt>
                <c:pt idx="39750">
                  <c:v>0.35370000000000001</c:v>
                </c:pt>
                <c:pt idx="39751">
                  <c:v>0.34390000000000004</c:v>
                </c:pt>
                <c:pt idx="39752">
                  <c:v>0.33929999999999999</c:v>
                </c:pt>
                <c:pt idx="39753">
                  <c:v>0.33350000000000002</c:v>
                </c:pt>
                <c:pt idx="39754">
                  <c:v>0.3306</c:v>
                </c:pt>
                <c:pt idx="39755">
                  <c:v>0.32450000000000001</c:v>
                </c:pt>
                <c:pt idx="39756">
                  <c:v>0.31900000000000001</c:v>
                </c:pt>
                <c:pt idx="39757">
                  <c:v>0.31709999999999999</c:v>
                </c:pt>
                <c:pt idx="39758">
                  <c:v>0.31040000000000001</c:v>
                </c:pt>
                <c:pt idx="39759">
                  <c:v>0.3044</c:v>
                </c:pt>
                <c:pt idx="39760">
                  <c:v>0.30160000000000003</c:v>
                </c:pt>
                <c:pt idx="39761">
                  <c:v>0.29710000000000003</c:v>
                </c:pt>
                <c:pt idx="39762">
                  <c:v>0.29009999999999997</c:v>
                </c:pt>
                <c:pt idx="39763">
                  <c:v>0.28460000000000002</c:v>
                </c:pt>
                <c:pt idx="39764">
                  <c:v>0.28010000000000002</c:v>
                </c:pt>
                <c:pt idx="39765">
                  <c:v>0.27740000000000004</c:v>
                </c:pt>
                <c:pt idx="39766">
                  <c:v>0.26930000000000004</c:v>
                </c:pt>
                <c:pt idx="39767">
                  <c:v>0.26350000000000001</c:v>
                </c:pt>
                <c:pt idx="39768">
                  <c:v>0.2661</c:v>
                </c:pt>
                <c:pt idx="39769">
                  <c:v>0.26240000000000002</c:v>
                </c:pt>
                <c:pt idx="39770">
                  <c:v>0.25950000000000001</c:v>
                </c:pt>
                <c:pt idx="39771">
                  <c:v>0.248</c:v>
                </c:pt>
                <c:pt idx="39772">
                  <c:v>0.24430000000000002</c:v>
                </c:pt>
                <c:pt idx="39773">
                  <c:v>0.24440000000000001</c:v>
                </c:pt>
                <c:pt idx="39774">
                  <c:v>0.24480000000000002</c:v>
                </c:pt>
                <c:pt idx="39775">
                  <c:v>0.23799999999999999</c:v>
                </c:pt>
                <c:pt idx="39776">
                  <c:v>0.22870000000000001</c:v>
                </c:pt>
                <c:pt idx="39777">
                  <c:v>0.22530000000000003</c:v>
                </c:pt>
                <c:pt idx="39778">
                  <c:v>0.22420000000000001</c:v>
                </c:pt>
                <c:pt idx="39779">
                  <c:v>0.21299999999999999</c:v>
                </c:pt>
                <c:pt idx="39780">
                  <c:v>0.2142</c:v>
                </c:pt>
                <c:pt idx="39781">
                  <c:v>0.21070000000000003</c:v>
                </c:pt>
                <c:pt idx="39782">
                  <c:v>0.20899999999999999</c:v>
                </c:pt>
                <c:pt idx="39783">
                  <c:v>0.20080000000000001</c:v>
                </c:pt>
                <c:pt idx="39784">
                  <c:v>0.19420000000000001</c:v>
                </c:pt>
                <c:pt idx="39785">
                  <c:v>0.19430000000000003</c:v>
                </c:pt>
                <c:pt idx="39786">
                  <c:v>0.19270000000000001</c:v>
                </c:pt>
                <c:pt idx="39787">
                  <c:v>0.19530000000000003</c:v>
                </c:pt>
                <c:pt idx="39788">
                  <c:v>0.19210000000000002</c:v>
                </c:pt>
                <c:pt idx="39789">
                  <c:v>0.19</c:v>
                </c:pt>
                <c:pt idx="39790">
                  <c:v>0.18740000000000001</c:v>
                </c:pt>
                <c:pt idx="39791">
                  <c:v>0.18500000000000003</c:v>
                </c:pt>
                <c:pt idx="39792">
                  <c:v>0.17730000000000001</c:v>
                </c:pt>
                <c:pt idx="39793">
                  <c:v>0.17520000000000002</c:v>
                </c:pt>
                <c:pt idx="39794">
                  <c:v>0.1736</c:v>
                </c:pt>
                <c:pt idx="39795">
                  <c:v>0.17050000000000001</c:v>
                </c:pt>
                <c:pt idx="39796">
                  <c:v>0.16739999999999999</c:v>
                </c:pt>
                <c:pt idx="39797">
                  <c:v>0.16180000000000003</c:v>
                </c:pt>
                <c:pt idx="39798">
                  <c:v>0.1615</c:v>
                </c:pt>
                <c:pt idx="39799">
                  <c:v>0.1585</c:v>
                </c:pt>
                <c:pt idx="39800">
                  <c:v>0.15660000000000002</c:v>
                </c:pt>
                <c:pt idx="39801">
                  <c:v>0.15029999999999999</c:v>
                </c:pt>
                <c:pt idx="39802">
                  <c:v>0.1462</c:v>
                </c:pt>
                <c:pt idx="39803">
                  <c:v>0.1449</c:v>
                </c:pt>
                <c:pt idx="39804">
                  <c:v>0.1474</c:v>
                </c:pt>
                <c:pt idx="39805">
                  <c:v>0.14550000000000002</c:v>
                </c:pt>
                <c:pt idx="39806">
                  <c:v>0.14170000000000002</c:v>
                </c:pt>
                <c:pt idx="39807">
                  <c:v>0.14560000000000001</c:v>
                </c:pt>
                <c:pt idx="39808">
                  <c:v>0.1431</c:v>
                </c:pt>
                <c:pt idx="39809">
                  <c:v>0.13880000000000001</c:v>
                </c:pt>
                <c:pt idx="39810">
                  <c:v>0.13470000000000001</c:v>
                </c:pt>
                <c:pt idx="39811">
                  <c:v>0.1376</c:v>
                </c:pt>
                <c:pt idx="39812">
                  <c:v>0.13340000000000002</c:v>
                </c:pt>
                <c:pt idx="39813">
                  <c:v>0.13620000000000002</c:v>
                </c:pt>
                <c:pt idx="39814">
                  <c:v>0.13370000000000001</c:v>
                </c:pt>
                <c:pt idx="39815">
                  <c:v>0.1323</c:v>
                </c:pt>
                <c:pt idx="39816">
                  <c:v>0.1363</c:v>
                </c:pt>
                <c:pt idx="39817">
                  <c:v>0.1338</c:v>
                </c:pt>
                <c:pt idx="39818">
                  <c:v>0.13850000000000001</c:v>
                </c:pt>
                <c:pt idx="39819">
                  <c:v>0.14199999999999999</c:v>
                </c:pt>
                <c:pt idx="39820">
                  <c:v>0.1409</c:v>
                </c:pt>
                <c:pt idx="39821">
                  <c:v>0.1459</c:v>
                </c:pt>
                <c:pt idx="39822">
                  <c:v>0.1464</c:v>
                </c:pt>
                <c:pt idx="39823">
                  <c:v>0.15129999999999999</c:v>
                </c:pt>
                <c:pt idx="39824">
                  <c:v>0.15029999999999999</c:v>
                </c:pt>
                <c:pt idx="39825">
                  <c:v>0.14940000000000001</c:v>
                </c:pt>
                <c:pt idx="39826">
                  <c:v>0.15300000000000002</c:v>
                </c:pt>
                <c:pt idx="39827">
                  <c:v>0.15000000000000002</c:v>
                </c:pt>
                <c:pt idx="39828">
                  <c:v>0.15240000000000001</c:v>
                </c:pt>
                <c:pt idx="39829">
                  <c:v>0.15510000000000002</c:v>
                </c:pt>
                <c:pt idx="39830">
                  <c:v>0.15700000000000003</c:v>
                </c:pt>
                <c:pt idx="39831">
                  <c:v>0.15620000000000001</c:v>
                </c:pt>
                <c:pt idx="39832">
                  <c:v>0.15860000000000002</c:v>
                </c:pt>
                <c:pt idx="39833">
                  <c:v>0.16160000000000002</c:v>
                </c:pt>
                <c:pt idx="39834">
                  <c:v>0.17510000000000001</c:v>
                </c:pt>
                <c:pt idx="39835">
                  <c:v>0.18130000000000002</c:v>
                </c:pt>
                <c:pt idx="39836">
                  <c:v>0.18490000000000001</c:v>
                </c:pt>
                <c:pt idx="39837">
                  <c:v>0.19240000000000002</c:v>
                </c:pt>
                <c:pt idx="39838">
                  <c:v>0.20640000000000003</c:v>
                </c:pt>
                <c:pt idx="39839">
                  <c:v>0.2137</c:v>
                </c:pt>
                <c:pt idx="39840">
                  <c:v>0.22700000000000001</c:v>
                </c:pt>
                <c:pt idx="39841">
                  <c:v>0.24060000000000004</c:v>
                </c:pt>
                <c:pt idx="39842">
                  <c:v>0.25259999999999999</c:v>
                </c:pt>
                <c:pt idx="39843">
                  <c:v>0.26740000000000003</c:v>
                </c:pt>
                <c:pt idx="39844">
                  <c:v>0.28460000000000002</c:v>
                </c:pt>
                <c:pt idx="39845">
                  <c:v>0.28670000000000001</c:v>
                </c:pt>
                <c:pt idx="39846">
                  <c:v>0.29580000000000001</c:v>
                </c:pt>
                <c:pt idx="39847">
                  <c:v>0.31560000000000005</c:v>
                </c:pt>
                <c:pt idx="39848">
                  <c:v>0.32780000000000004</c:v>
                </c:pt>
                <c:pt idx="39849">
                  <c:v>0.34650000000000003</c:v>
                </c:pt>
                <c:pt idx="39850">
                  <c:v>0.3614</c:v>
                </c:pt>
                <c:pt idx="39851">
                  <c:v>0.37810000000000005</c:v>
                </c:pt>
                <c:pt idx="39852">
                  <c:v>0.3836</c:v>
                </c:pt>
                <c:pt idx="39853">
                  <c:v>0.40529999999999999</c:v>
                </c:pt>
                <c:pt idx="39854">
                  <c:v>0.44980000000000003</c:v>
                </c:pt>
                <c:pt idx="39855">
                  <c:v>0.47170000000000001</c:v>
                </c:pt>
                <c:pt idx="39856">
                  <c:v>0.50439999999999996</c:v>
                </c:pt>
                <c:pt idx="39857">
                  <c:v>0.56640000000000001</c:v>
                </c:pt>
                <c:pt idx="39858">
                  <c:v>0.6049000000000001</c:v>
                </c:pt>
                <c:pt idx="39859">
                  <c:v>0.65480000000000005</c:v>
                </c:pt>
                <c:pt idx="39860">
                  <c:v>0.77229999999999999</c:v>
                </c:pt>
                <c:pt idx="39861">
                  <c:v>0.91980000000000006</c:v>
                </c:pt>
                <c:pt idx="39862">
                  <c:v>0.97620000000000007</c:v>
                </c:pt>
                <c:pt idx="39863">
                  <c:v>1.0634000000000001</c:v>
                </c:pt>
                <c:pt idx="39864">
                  <c:v>1.0124000000000002</c:v>
                </c:pt>
                <c:pt idx="39865">
                  <c:v>1.0736000000000001</c:v>
                </c:pt>
                <c:pt idx="39866">
                  <c:v>1.1388</c:v>
                </c:pt>
                <c:pt idx="39867">
                  <c:v>1.2452000000000001</c:v>
                </c:pt>
                <c:pt idx="39868">
                  <c:v>1.2907999999999999</c:v>
                </c:pt>
                <c:pt idx="39869">
                  <c:v>1.3807</c:v>
                </c:pt>
                <c:pt idx="39870">
                  <c:v>1.3438000000000001</c:v>
                </c:pt>
                <c:pt idx="39871">
                  <c:v>1.415</c:v>
                </c:pt>
                <c:pt idx="39872">
                  <c:v>1.4717000000000002</c:v>
                </c:pt>
                <c:pt idx="39873">
                  <c:v>1.4829000000000001</c:v>
                </c:pt>
                <c:pt idx="39874">
                  <c:v>1.5082000000000002</c:v>
                </c:pt>
                <c:pt idx="39875">
                  <c:v>1.5582000000000003</c:v>
                </c:pt>
                <c:pt idx="39876">
                  <c:v>1.5968</c:v>
                </c:pt>
                <c:pt idx="39877">
                  <c:v>1.6992000000000003</c:v>
                </c:pt>
                <c:pt idx="39878">
                  <c:v>1.6902999999999999</c:v>
                </c:pt>
                <c:pt idx="39879">
                  <c:v>1.7461</c:v>
                </c:pt>
                <c:pt idx="39880">
                  <c:v>1.724</c:v>
                </c:pt>
                <c:pt idx="39881">
                  <c:v>1.7814000000000001</c:v>
                </c:pt>
                <c:pt idx="39882">
                  <c:v>1.7972000000000001</c:v>
                </c:pt>
                <c:pt idx="39883">
                  <c:v>1.8101</c:v>
                </c:pt>
                <c:pt idx="39884">
                  <c:v>1.8681999999999999</c:v>
                </c:pt>
                <c:pt idx="39885">
                  <c:v>1.8685</c:v>
                </c:pt>
                <c:pt idx="39886">
                  <c:v>1.9145000000000001</c:v>
                </c:pt>
                <c:pt idx="39887">
                  <c:v>1.9374</c:v>
                </c:pt>
                <c:pt idx="39888">
                  <c:v>1.9837</c:v>
                </c:pt>
                <c:pt idx="39889">
                  <c:v>2.0181</c:v>
                </c:pt>
                <c:pt idx="39890">
                  <c:v>2.0702000000000003</c:v>
                </c:pt>
                <c:pt idx="39891">
                  <c:v>2.0933000000000002</c:v>
                </c:pt>
                <c:pt idx="39892">
                  <c:v>2.1148000000000002</c:v>
                </c:pt>
                <c:pt idx="39893">
                  <c:v>2.1103999999999998</c:v>
                </c:pt>
                <c:pt idx="39894">
                  <c:v>2.1395</c:v>
                </c:pt>
                <c:pt idx="39895">
                  <c:v>2.1722999999999999</c:v>
                </c:pt>
                <c:pt idx="39896">
                  <c:v>2.2269000000000001</c:v>
                </c:pt>
                <c:pt idx="39897">
                  <c:v>2.2374000000000001</c:v>
                </c:pt>
                <c:pt idx="39898">
                  <c:v>2.2624</c:v>
                </c:pt>
                <c:pt idx="39899">
                  <c:v>2.2991000000000001</c:v>
                </c:pt>
                <c:pt idx="39900">
                  <c:v>2.3104</c:v>
                </c:pt>
                <c:pt idx="39901">
                  <c:v>2.3388000000000004</c:v>
                </c:pt>
                <c:pt idx="39902">
                  <c:v>2.3511000000000002</c:v>
                </c:pt>
                <c:pt idx="39903">
                  <c:v>2.3722000000000003</c:v>
                </c:pt>
                <c:pt idx="39904">
                  <c:v>2.3408000000000002</c:v>
                </c:pt>
                <c:pt idx="39905">
                  <c:v>2.3295000000000003</c:v>
                </c:pt>
                <c:pt idx="39906">
                  <c:v>2.3263000000000003</c:v>
                </c:pt>
                <c:pt idx="39907">
                  <c:v>2.2850999999999999</c:v>
                </c:pt>
                <c:pt idx="39908">
                  <c:v>2.323</c:v>
                </c:pt>
                <c:pt idx="39909">
                  <c:v>2.3434000000000004</c:v>
                </c:pt>
                <c:pt idx="39910">
                  <c:v>2.3704000000000001</c:v>
                </c:pt>
                <c:pt idx="39911">
                  <c:v>2.3803000000000001</c:v>
                </c:pt>
                <c:pt idx="39912">
                  <c:v>2.4133</c:v>
                </c:pt>
                <c:pt idx="39913">
                  <c:v>2.3882000000000003</c:v>
                </c:pt>
                <c:pt idx="39914">
                  <c:v>2.3954999999999997</c:v>
                </c:pt>
                <c:pt idx="39915">
                  <c:v>2.3919000000000001</c:v>
                </c:pt>
                <c:pt idx="39916">
                  <c:v>2.3867000000000003</c:v>
                </c:pt>
                <c:pt idx="39917">
                  <c:v>2.3762000000000003</c:v>
                </c:pt>
                <c:pt idx="39918">
                  <c:v>2.3972000000000002</c:v>
                </c:pt>
                <c:pt idx="39919">
                  <c:v>2.3768000000000002</c:v>
                </c:pt>
                <c:pt idx="39920">
                  <c:v>2.3678000000000003</c:v>
                </c:pt>
                <c:pt idx="39921">
                  <c:v>2.3501000000000003</c:v>
                </c:pt>
                <c:pt idx="39922">
                  <c:v>2.3523000000000001</c:v>
                </c:pt>
                <c:pt idx="39923">
                  <c:v>2.3387000000000002</c:v>
                </c:pt>
                <c:pt idx="39924">
                  <c:v>2.3431000000000002</c:v>
                </c:pt>
                <c:pt idx="39925">
                  <c:v>2.3605</c:v>
                </c:pt>
                <c:pt idx="39926">
                  <c:v>2.3281000000000001</c:v>
                </c:pt>
                <c:pt idx="39927">
                  <c:v>2.3318000000000003</c:v>
                </c:pt>
                <c:pt idx="39928">
                  <c:v>2.3050000000000002</c:v>
                </c:pt>
                <c:pt idx="39929">
                  <c:v>2.3193999999999999</c:v>
                </c:pt>
                <c:pt idx="39930">
                  <c:v>2.2210999999999999</c:v>
                </c:pt>
                <c:pt idx="39931">
                  <c:v>2.1993</c:v>
                </c:pt>
                <c:pt idx="39932">
                  <c:v>2.1594000000000002</c:v>
                </c:pt>
                <c:pt idx="39933">
                  <c:v>2.1021999999999998</c:v>
                </c:pt>
                <c:pt idx="39934">
                  <c:v>2.1206</c:v>
                </c:pt>
                <c:pt idx="39935">
                  <c:v>2.1147</c:v>
                </c:pt>
                <c:pt idx="39936">
                  <c:v>2.2268000000000003</c:v>
                </c:pt>
                <c:pt idx="39937">
                  <c:v>2.1318000000000001</c:v>
                </c:pt>
                <c:pt idx="39938">
                  <c:v>2.0987</c:v>
                </c:pt>
                <c:pt idx="39939">
                  <c:v>2.0010000000000003</c:v>
                </c:pt>
                <c:pt idx="39940">
                  <c:v>1.9585000000000001</c:v>
                </c:pt>
                <c:pt idx="39941">
                  <c:v>1.9582999999999999</c:v>
                </c:pt>
                <c:pt idx="39942">
                  <c:v>2.0922999999999998</c:v>
                </c:pt>
                <c:pt idx="39943">
                  <c:v>2.0795000000000003</c:v>
                </c:pt>
                <c:pt idx="39944">
                  <c:v>2.0462000000000002</c:v>
                </c:pt>
                <c:pt idx="39945">
                  <c:v>2.0150999999999999</c:v>
                </c:pt>
                <c:pt idx="39946">
                  <c:v>1.8449000000000002</c:v>
                </c:pt>
                <c:pt idx="39947">
                  <c:v>1.8528</c:v>
                </c:pt>
                <c:pt idx="39948">
                  <c:v>2.0777999999999999</c:v>
                </c:pt>
                <c:pt idx="39949">
                  <c:v>1.8935</c:v>
                </c:pt>
                <c:pt idx="39950">
                  <c:v>1.7515999999999998</c:v>
                </c:pt>
                <c:pt idx="39951">
                  <c:v>1.7131000000000001</c:v>
                </c:pt>
                <c:pt idx="39952">
                  <c:v>1.7062000000000002</c:v>
                </c:pt>
                <c:pt idx="39953">
                  <c:v>1.7082999999999999</c:v>
                </c:pt>
                <c:pt idx="39954">
                  <c:v>1.6667000000000003</c:v>
                </c:pt>
                <c:pt idx="39955">
                  <c:v>1.6277000000000001</c:v>
                </c:pt>
                <c:pt idx="39956">
                  <c:v>1.6381000000000001</c:v>
                </c:pt>
                <c:pt idx="39957">
                  <c:v>1.6162000000000001</c:v>
                </c:pt>
                <c:pt idx="39958">
                  <c:v>1.5502000000000002</c:v>
                </c:pt>
                <c:pt idx="39959">
                  <c:v>1.5285000000000002</c:v>
                </c:pt>
                <c:pt idx="39960">
                  <c:v>1.4135</c:v>
                </c:pt>
                <c:pt idx="39961">
                  <c:v>1.4394</c:v>
                </c:pt>
                <c:pt idx="39962">
                  <c:v>1.4603999999999999</c:v>
                </c:pt>
                <c:pt idx="39963">
                  <c:v>1.3891</c:v>
                </c:pt>
                <c:pt idx="39964">
                  <c:v>1.4294000000000002</c:v>
                </c:pt>
                <c:pt idx="39965">
                  <c:v>1.2675000000000001</c:v>
                </c:pt>
                <c:pt idx="39966">
                  <c:v>1.2328000000000001</c:v>
                </c:pt>
                <c:pt idx="39967">
                  <c:v>1.1363000000000001</c:v>
                </c:pt>
                <c:pt idx="39968">
                  <c:v>1.0822000000000001</c:v>
                </c:pt>
                <c:pt idx="39969">
                  <c:v>1.0643</c:v>
                </c:pt>
                <c:pt idx="39970">
                  <c:v>1.0590999999999999</c:v>
                </c:pt>
                <c:pt idx="39971">
                  <c:v>1.0541</c:v>
                </c:pt>
                <c:pt idx="39972">
                  <c:v>1.0182</c:v>
                </c:pt>
                <c:pt idx="39973">
                  <c:v>1.0348000000000002</c:v>
                </c:pt>
                <c:pt idx="39974">
                  <c:v>1.0498000000000001</c:v>
                </c:pt>
                <c:pt idx="39975">
                  <c:v>0.94689999999999996</c:v>
                </c:pt>
                <c:pt idx="39976">
                  <c:v>0.98930000000000007</c:v>
                </c:pt>
                <c:pt idx="39977">
                  <c:v>0.9607</c:v>
                </c:pt>
                <c:pt idx="39978">
                  <c:v>0.93810000000000004</c:v>
                </c:pt>
                <c:pt idx="39979">
                  <c:v>0.93409999999999993</c:v>
                </c:pt>
                <c:pt idx="39980">
                  <c:v>0.89939999999999998</c:v>
                </c:pt>
                <c:pt idx="39981">
                  <c:v>0.9</c:v>
                </c:pt>
                <c:pt idx="39982">
                  <c:v>0.86419999999999997</c:v>
                </c:pt>
                <c:pt idx="39983">
                  <c:v>0.85730000000000006</c:v>
                </c:pt>
                <c:pt idx="39984">
                  <c:v>0.85070000000000001</c:v>
                </c:pt>
                <c:pt idx="39985">
                  <c:v>0.86730000000000007</c:v>
                </c:pt>
                <c:pt idx="39986">
                  <c:v>0.83320000000000016</c:v>
                </c:pt>
                <c:pt idx="39987">
                  <c:v>0.82310000000000005</c:v>
                </c:pt>
                <c:pt idx="39988">
                  <c:v>0.81750000000000012</c:v>
                </c:pt>
                <c:pt idx="39989">
                  <c:v>0.8135</c:v>
                </c:pt>
                <c:pt idx="39990">
                  <c:v>0.80930000000000002</c:v>
                </c:pt>
                <c:pt idx="39991">
                  <c:v>0.78750000000000009</c:v>
                </c:pt>
                <c:pt idx="39992">
                  <c:v>0.75930000000000009</c:v>
                </c:pt>
                <c:pt idx="39993">
                  <c:v>0.76660000000000006</c:v>
                </c:pt>
                <c:pt idx="39994">
                  <c:v>0.72920000000000007</c:v>
                </c:pt>
                <c:pt idx="39995">
                  <c:v>0.72599999999999998</c:v>
                </c:pt>
                <c:pt idx="39996">
                  <c:v>0.746</c:v>
                </c:pt>
                <c:pt idx="39997">
                  <c:v>0.71260000000000012</c:v>
                </c:pt>
                <c:pt idx="39998">
                  <c:v>0.69130000000000003</c:v>
                </c:pt>
                <c:pt idx="39999">
                  <c:v>0.69630000000000003</c:v>
                </c:pt>
                <c:pt idx="40000">
                  <c:v>0.69320000000000004</c:v>
                </c:pt>
                <c:pt idx="40001">
                  <c:v>0.66349999999999998</c:v>
                </c:pt>
                <c:pt idx="40002">
                  <c:v>0.66349999999999998</c:v>
                </c:pt>
                <c:pt idx="40003">
                  <c:v>0.66369999999999996</c:v>
                </c:pt>
                <c:pt idx="40004">
                  <c:v>0.67120000000000002</c:v>
                </c:pt>
                <c:pt idx="40005">
                  <c:v>0.67480000000000007</c:v>
                </c:pt>
                <c:pt idx="40006">
                  <c:v>0.61609999999999998</c:v>
                </c:pt>
                <c:pt idx="40007">
                  <c:v>0.63230000000000008</c:v>
                </c:pt>
                <c:pt idx="40008">
                  <c:v>0.58899999999999997</c:v>
                </c:pt>
                <c:pt idx="40009">
                  <c:v>0.61170000000000002</c:v>
                </c:pt>
                <c:pt idx="40010">
                  <c:v>0.60770000000000002</c:v>
                </c:pt>
                <c:pt idx="40011">
                  <c:v>0.59160000000000001</c:v>
                </c:pt>
                <c:pt idx="40012">
                  <c:v>0.58600000000000008</c:v>
                </c:pt>
                <c:pt idx="40013">
                  <c:v>0.57779999999999998</c:v>
                </c:pt>
                <c:pt idx="40014">
                  <c:v>0.56850000000000001</c:v>
                </c:pt>
                <c:pt idx="40015">
                  <c:v>0.55480000000000007</c:v>
                </c:pt>
                <c:pt idx="40016">
                  <c:v>0.54459999999999997</c:v>
                </c:pt>
                <c:pt idx="40017">
                  <c:v>0.53410000000000002</c:v>
                </c:pt>
                <c:pt idx="40018">
                  <c:v>0.5333</c:v>
                </c:pt>
                <c:pt idx="40019">
                  <c:v>0.52390000000000003</c:v>
                </c:pt>
                <c:pt idx="40020">
                  <c:v>0.51760000000000006</c:v>
                </c:pt>
                <c:pt idx="40021">
                  <c:v>0.5102000000000001</c:v>
                </c:pt>
                <c:pt idx="40022">
                  <c:v>0.50419999999999998</c:v>
                </c:pt>
                <c:pt idx="40023">
                  <c:v>0.48970000000000002</c:v>
                </c:pt>
                <c:pt idx="40024">
                  <c:v>0.48570000000000002</c:v>
                </c:pt>
                <c:pt idx="40025">
                  <c:v>0.47480000000000006</c:v>
                </c:pt>
                <c:pt idx="40026">
                  <c:v>0.46490000000000004</c:v>
                </c:pt>
                <c:pt idx="40027">
                  <c:v>0.4521</c:v>
                </c:pt>
                <c:pt idx="40028">
                  <c:v>0.45279999999999998</c:v>
                </c:pt>
                <c:pt idx="40029">
                  <c:v>0.44669999999999999</c:v>
                </c:pt>
                <c:pt idx="40030">
                  <c:v>0.43860000000000005</c:v>
                </c:pt>
                <c:pt idx="40031">
                  <c:v>0.42530000000000001</c:v>
                </c:pt>
                <c:pt idx="40032">
                  <c:v>0.42270000000000008</c:v>
                </c:pt>
                <c:pt idx="40033">
                  <c:v>0.41399999999999998</c:v>
                </c:pt>
                <c:pt idx="40034">
                  <c:v>0.40490000000000004</c:v>
                </c:pt>
                <c:pt idx="40035">
                  <c:v>0.39660000000000006</c:v>
                </c:pt>
                <c:pt idx="40036">
                  <c:v>0.38790000000000002</c:v>
                </c:pt>
                <c:pt idx="40037">
                  <c:v>0.38260000000000005</c:v>
                </c:pt>
                <c:pt idx="40038">
                  <c:v>0.38030000000000003</c:v>
                </c:pt>
                <c:pt idx="40039">
                  <c:v>0.3735</c:v>
                </c:pt>
                <c:pt idx="40040">
                  <c:v>0.37010000000000004</c:v>
                </c:pt>
                <c:pt idx="40041">
                  <c:v>0.36680000000000001</c:v>
                </c:pt>
                <c:pt idx="40042">
                  <c:v>0.36120000000000002</c:v>
                </c:pt>
                <c:pt idx="40043">
                  <c:v>0.35310000000000002</c:v>
                </c:pt>
                <c:pt idx="40044">
                  <c:v>0.34260000000000002</c:v>
                </c:pt>
                <c:pt idx="40045">
                  <c:v>0.33879999999999999</c:v>
                </c:pt>
                <c:pt idx="40046">
                  <c:v>0.33430000000000004</c:v>
                </c:pt>
                <c:pt idx="40047">
                  <c:v>0.3266</c:v>
                </c:pt>
                <c:pt idx="40048">
                  <c:v>0.31709999999999999</c:v>
                </c:pt>
                <c:pt idx="40049">
                  <c:v>0.32020000000000004</c:v>
                </c:pt>
                <c:pt idx="40050">
                  <c:v>0.3155</c:v>
                </c:pt>
                <c:pt idx="40051">
                  <c:v>0.30810000000000004</c:v>
                </c:pt>
                <c:pt idx="40052">
                  <c:v>0.30770000000000003</c:v>
                </c:pt>
                <c:pt idx="40053">
                  <c:v>0.29900000000000004</c:v>
                </c:pt>
                <c:pt idx="40054">
                  <c:v>0.29239999999999999</c:v>
                </c:pt>
                <c:pt idx="40055">
                  <c:v>0.2908</c:v>
                </c:pt>
                <c:pt idx="40056">
                  <c:v>0.28870000000000001</c:v>
                </c:pt>
                <c:pt idx="40057">
                  <c:v>0.2858</c:v>
                </c:pt>
                <c:pt idx="40058">
                  <c:v>0.28320000000000001</c:v>
                </c:pt>
                <c:pt idx="40059">
                  <c:v>0.27829999999999999</c:v>
                </c:pt>
                <c:pt idx="40060">
                  <c:v>0.27110000000000001</c:v>
                </c:pt>
                <c:pt idx="40061">
                  <c:v>0.26819999999999999</c:v>
                </c:pt>
                <c:pt idx="40062">
                  <c:v>0.26379999999999998</c:v>
                </c:pt>
                <c:pt idx="40063">
                  <c:v>0.2616</c:v>
                </c:pt>
                <c:pt idx="40064">
                  <c:v>0.25359999999999999</c:v>
                </c:pt>
                <c:pt idx="40065">
                  <c:v>0.24700000000000003</c:v>
                </c:pt>
                <c:pt idx="40066">
                  <c:v>0.24620000000000003</c:v>
                </c:pt>
                <c:pt idx="40067">
                  <c:v>0.24260000000000004</c:v>
                </c:pt>
                <c:pt idx="40068">
                  <c:v>0.24070000000000003</c:v>
                </c:pt>
                <c:pt idx="40069">
                  <c:v>0.23540000000000003</c:v>
                </c:pt>
                <c:pt idx="40070">
                  <c:v>0.23140000000000002</c:v>
                </c:pt>
                <c:pt idx="40071">
                  <c:v>0.22610000000000002</c:v>
                </c:pt>
                <c:pt idx="40072">
                  <c:v>0.22050000000000003</c:v>
                </c:pt>
                <c:pt idx="40073">
                  <c:v>0.221</c:v>
                </c:pt>
                <c:pt idx="40074">
                  <c:v>0.2198</c:v>
                </c:pt>
                <c:pt idx="40075">
                  <c:v>0.21030000000000004</c:v>
                </c:pt>
                <c:pt idx="40076">
                  <c:v>0.20870000000000002</c:v>
                </c:pt>
                <c:pt idx="40077">
                  <c:v>0.20499999999999999</c:v>
                </c:pt>
                <c:pt idx="40078">
                  <c:v>0.19990000000000002</c:v>
                </c:pt>
                <c:pt idx="40079">
                  <c:v>0.19790000000000002</c:v>
                </c:pt>
                <c:pt idx="40080">
                  <c:v>0.19750000000000001</c:v>
                </c:pt>
                <c:pt idx="40081">
                  <c:v>0.19570000000000001</c:v>
                </c:pt>
                <c:pt idx="40082">
                  <c:v>0.1895</c:v>
                </c:pt>
                <c:pt idx="40083">
                  <c:v>0.18730000000000002</c:v>
                </c:pt>
                <c:pt idx="40084">
                  <c:v>0.18300000000000002</c:v>
                </c:pt>
                <c:pt idx="40085">
                  <c:v>0.18400000000000002</c:v>
                </c:pt>
                <c:pt idx="40086">
                  <c:v>0.18049999999999999</c:v>
                </c:pt>
                <c:pt idx="40087">
                  <c:v>0.17460000000000001</c:v>
                </c:pt>
                <c:pt idx="40088">
                  <c:v>0.16970000000000002</c:v>
                </c:pt>
                <c:pt idx="40089">
                  <c:v>0.17080000000000001</c:v>
                </c:pt>
                <c:pt idx="40090">
                  <c:v>0.16490000000000002</c:v>
                </c:pt>
                <c:pt idx="40091">
                  <c:v>0.16600000000000001</c:v>
                </c:pt>
                <c:pt idx="40092">
                  <c:v>0.15860000000000002</c:v>
                </c:pt>
                <c:pt idx="40093">
                  <c:v>0.15860000000000002</c:v>
                </c:pt>
                <c:pt idx="40094">
                  <c:v>0.1542</c:v>
                </c:pt>
                <c:pt idx="40095">
                  <c:v>0.15640000000000001</c:v>
                </c:pt>
                <c:pt idx="40096">
                  <c:v>0.15190000000000001</c:v>
                </c:pt>
                <c:pt idx="40097">
                  <c:v>0.1537</c:v>
                </c:pt>
                <c:pt idx="40098">
                  <c:v>0.1492</c:v>
                </c:pt>
                <c:pt idx="40099">
                  <c:v>0.15200000000000002</c:v>
                </c:pt>
                <c:pt idx="40100">
                  <c:v>0.15200000000000002</c:v>
                </c:pt>
                <c:pt idx="40101">
                  <c:v>0.14770000000000003</c:v>
                </c:pt>
                <c:pt idx="40102">
                  <c:v>0.14350000000000002</c:v>
                </c:pt>
                <c:pt idx="40103">
                  <c:v>0.14530000000000001</c:v>
                </c:pt>
                <c:pt idx="40104">
                  <c:v>0.15140000000000001</c:v>
                </c:pt>
                <c:pt idx="40105">
                  <c:v>0.14980000000000002</c:v>
                </c:pt>
                <c:pt idx="40106">
                  <c:v>0.15460000000000002</c:v>
                </c:pt>
                <c:pt idx="40107">
                  <c:v>0.1573</c:v>
                </c:pt>
                <c:pt idx="40108">
                  <c:v>0.15629999999999999</c:v>
                </c:pt>
                <c:pt idx="40109">
                  <c:v>0.15690000000000001</c:v>
                </c:pt>
                <c:pt idx="40110">
                  <c:v>0.15700000000000003</c:v>
                </c:pt>
                <c:pt idx="40111">
                  <c:v>0.15720000000000001</c:v>
                </c:pt>
                <c:pt idx="40112">
                  <c:v>0.15720000000000001</c:v>
                </c:pt>
                <c:pt idx="40113">
                  <c:v>0.16060000000000002</c:v>
                </c:pt>
                <c:pt idx="40114">
                  <c:v>0.16170000000000001</c:v>
                </c:pt>
                <c:pt idx="40115">
                  <c:v>0.1595</c:v>
                </c:pt>
                <c:pt idx="40116">
                  <c:v>0.16339999999999999</c:v>
                </c:pt>
                <c:pt idx="40117">
                  <c:v>0.16620000000000001</c:v>
                </c:pt>
                <c:pt idx="40118">
                  <c:v>0.16450000000000001</c:v>
                </c:pt>
                <c:pt idx="40119">
                  <c:v>0.1686</c:v>
                </c:pt>
                <c:pt idx="40120">
                  <c:v>0.1714</c:v>
                </c:pt>
                <c:pt idx="40121">
                  <c:v>0.17310000000000003</c:v>
                </c:pt>
                <c:pt idx="40122">
                  <c:v>0.17880000000000001</c:v>
                </c:pt>
                <c:pt idx="40123">
                  <c:v>0.1789</c:v>
                </c:pt>
                <c:pt idx="40124">
                  <c:v>0.18400000000000002</c:v>
                </c:pt>
                <c:pt idx="40125">
                  <c:v>0.19210000000000002</c:v>
                </c:pt>
                <c:pt idx="40126">
                  <c:v>0.2036</c:v>
                </c:pt>
                <c:pt idx="40127">
                  <c:v>0.21480000000000002</c:v>
                </c:pt>
                <c:pt idx="40128">
                  <c:v>0.22210000000000002</c:v>
                </c:pt>
                <c:pt idx="40129">
                  <c:v>0.23370000000000002</c:v>
                </c:pt>
                <c:pt idx="40130">
                  <c:v>0.25159999999999999</c:v>
                </c:pt>
                <c:pt idx="40131">
                  <c:v>0.26350000000000001</c:v>
                </c:pt>
                <c:pt idx="40132">
                  <c:v>0.27599999999999997</c:v>
                </c:pt>
                <c:pt idx="40133">
                  <c:v>0.29389999999999999</c:v>
                </c:pt>
                <c:pt idx="40134">
                  <c:v>0.31469999999999998</c:v>
                </c:pt>
                <c:pt idx="40135">
                  <c:v>0.32800000000000001</c:v>
                </c:pt>
                <c:pt idx="40136">
                  <c:v>0.34089999999999998</c:v>
                </c:pt>
                <c:pt idx="40137">
                  <c:v>0.36380000000000001</c:v>
                </c:pt>
                <c:pt idx="40138">
                  <c:v>0.38470000000000004</c:v>
                </c:pt>
                <c:pt idx="40139">
                  <c:v>0.38250000000000006</c:v>
                </c:pt>
                <c:pt idx="40140">
                  <c:v>0.40279999999999999</c:v>
                </c:pt>
                <c:pt idx="40141">
                  <c:v>0.4425</c:v>
                </c:pt>
                <c:pt idx="40142">
                  <c:v>0.50209999999999999</c:v>
                </c:pt>
                <c:pt idx="40143">
                  <c:v>0.54640000000000011</c:v>
                </c:pt>
                <c:pt idx="40144">
                  <c:v>0.54149999999999998</c:v>
                </c:pt>
                <c:pt idx="40145">
                  <c:v>0.59009999999999996</c:v>
                </c:pt>
                <c:pt idx="40146">
                  <c:v>0.61880000000000002</c:v>
                </c:pt>
                <c:pt idx="40147">
                  <c:v>0.68120000000000003</c:v>
                </c:pt>
                <c:pt idx="40148">
                  <c:v>0.76260000000000006</c:v>
                </c:pt>
                <c:pt idx="40149">
                  <c:v>0.83360000000000012</c:v>
                </c:pt>
                <c:pt idx="40150">
                  <c:v>0.90200000000000002</c:v>
                </c:pt>
                <c:pt idx="40151">
                  <c:v>0.88490000000000002</c:v>
                </c:pt>
                <c:pt idx="40152">
                  <c:v>0.95420000000000005</c:v>
                </c:pt>
                <c:pt idx="40153">
                  <c:v>0.99380000000000013</c:v>
                </c:pt>
                <c:pt idx="40154">
                  <c:v>1.0903</c:v>
                </c:pt>
                <c:pt idx="40155">
                  <c:v>1.1973</c:v>
                </c:pt>
                <c:pt idx="40156">
                  <c:v>1.2367000000000001</c:v>
                </c:pt>
                <c:pt idx="40157">
                  <c:v>1.302</c:v>
                </c:pt>
                <c:pt idx="40158">
                  <c:v>1.3413000000000002</c:v>
                </c:pt>
                <c:pt idx="40159">
                  <c:v>1.4218000000000002</c:v>
                </c:pt>
                <c:pt idx="40160">
                  <c:v>1.3896000000000002</c:v>
                </c:pt>
                <c:pt idx="40161">
                  <c:v>1.5528000000000002</c:v>
                </c:pt>
                <c:pt idx="40162">
                  <c:v>1.5395000000000001</c:v>
                </c:pt>
                <c:pt idx="40163">
                  <c:v>1.7645</c:v>
                </c:pt>
                <c:pt idx="40164">
                  <c:v>1.8556999999999999</c:v>
                </c:pt>
                <c:pt idx="40165">
                  <c:v>1.9818000000000002</c:v>
                </c:pt>
                <c:pt idx="40166">
                  <c:v>1.9794</c:v>
                </c:pt>
                <c:pt idx="40167">
                  <c:v>2.0853000000000002</c:v>
                </c:pt>
                <c:pt idx="40168">
                  <c:v>2.1019999999999999</c:v>
                </c:pt>
                <c:pt idx="40169">
                  <c:v>2.1187</c:v>
                </c:pt>
                <c:pt idx="40170">
                  <c:v>2.1326000000000001</c:v>
                </c:pt>
                <c:pt idx="40171">
                  <c:v>2.16</c:v>
                </c:pt>
                <c:pt idx="40172">
                  <c:v>2.2253000000000003</c:v>
                </c:pt>
                <c:pt idx="40173">
                  <c:v>2.2114000000000003</c:v>
                </c:pt>
                <c:pt idx="40174">
                  <c:v>2.2486000000000002</c:v>
                </c:pt>
                <c:pt idx="40175">
                  <c:v>2.2707999999999999</c:v>
                </c:pt>
                <c:pt idx="40176">
                  <c:v>2.3174000000000001</c:v>
                </c:pt>
                <c:pt idx="40177">
                  <c:v>2.3712</c:v>
                </c:pt>
                <c:pt idx="40178">
                  <c:v>2.4090000000000003</c:v>
                </c:pt>
                <c:pt idx="40179">
                  <c:v>2.4547000000000003</c:v>
                </c:pt>
                <c:pt idx="40180">
                  <c:v>2.5122</c:v>
                </c:pt>
                <c:pt idx="40181">
                  <c:v>2.5347000000000004</c:v>
                </c:pt>
                <c:pt idx="40182">
                  <c:v>2.5565000000000002</c:v>
                </c:pt>
                <c:pt idx="40183">
                  <c:v>2.6154000000000002</c:v>
                </c:pt>
                <c:pt idx="40184">
                  <c:v>2.6306000000000003</c:v>
                </c:pt>
                <c:pt idx="40185">
                  <c:v>2.6606000000000005</c:v>
                </c:pt>
                <c:pt idx="40186">
                  <c:v>2.6884000000000001</c:v>
                </c:pt>
                <c:pt idx="40187">
                  <c:v>2.7280000000000002</c:v>
                </c:pt>
                <c:pt idx="40188">
                  <c:v>2.7827999999999999</c:v>
                </c:pt>
                <c:pt idx="40189">
                  <c:v>2.7698</c:v>
                </c:pt>
                <c:pt idx="40190">
                  <c:v>2.8328000000000002</c:v>
                </c:pt>
                <c:pt idx="40191">
                  <c:v>2.8602000000000003</c:v>
                </c:pt>
                <c:pt idx="40192">
                  <c:v>2.8361000000000001</c:v>
                </c:pt>
                <c:pt idx="40193">
                  <c:v>2.8376000000000001</c:v>
                </c:pt>
                <c:pt idx="40194">
                  <c:v>2.8526000000000002</c:v>
                </c:pt>
                <c:pt idx="40195">
                  <c:v>2.8882000000000003</c:v>
                </c:pt>
                <c:pt idx="40196">
                  <c:v>2.8696000000000002</c:v>
                </c:pt>
                <c:pt idx="40197">
                  <c:v>2.8208000000000002</c:v>
                </c:pt>
                <c:pt idx="40198">
                  <c:v>2.8622000000000001</c:v>
                </c:pt>
                <c:pt idx="40199">
                  <c:v>2.9129000000000005</c:v>
                </c:pt>
                <c:pt idx="40200">
                  <c:v>2.9066000000000001</c:v>
                </c:pt>
                <c:pt idx="40201">
                  <c:v>2.9120000000000004</c:v>
                </c:pt>
                <c:pt idx="40202">
                  <c:v>2.9265000000000003</c:v>
                </c:pt>
                <c:pt idx="40203">
                  <c:v>2.9443999999999999</c:v>
                </c:pt>
                <c:pt idx="40204">
                  <c:v>2.9359999999999999</c:v>
                </c:pt>
                <c:pt idx="40205">
                  <c:v>2.9353000000000002</c:v>
                </c:pt>
                <c:pt idx="40206">
                  <c:v>2.9439000000000002</c:v>
                </c:pt>
                <c:pt idx="40207">
                  <c:v>2.9621</c:v>
                </c:pt>
                <c:pt idx="40208">
                  <c:v>2.9587000000000003</c:v>
                </c:pt>
                <c:pt idx="40209">
                  <c:v>2.9523000000000001</c:v>
                </c:pt>
                <c:pt idx="40210">
                  <c:v>2.9719000000000002</c:v>
                </c:pt>
                <c:pt idx="40211">
                  <c:v>2.9940000000000002</c:v>
                </c:pt>
                <c:pt idx="40212">
                  <c:v>2.9863</c:v>
                </c:pt>
                <c:pt idx="40213">
                  <c:v>2.9675000000000002</c:v>
                </c:pt>
                <c:pt idx="40214">
                  <c:v>2.9295000000000004</c:v>
                </c:pt>
                <c:pt idx="40215">
                  <c:v>2.9434000000000005</c:v>
                </c:pt>
                <c:pt idx="40216">
                  <c:v>2.9077000000000002</c:v>
                </c:pt>
                <c:pt idx="40217">
                  <c:v>2.9027000000000003</c:v>
                </c:pt>
                <c:pt idx="40218">
                  <c:v>2.9060000000000001</c:v>
                </c:pt>
                <c:pt idx="40219">
                  <c:v>2.9241000000000001</c:v>
                </c:pt>
                <c:pt idx="40220">
                  <c:v>2.8652000000000002</c:v>
                </c:pt>
                <c:pt idx="40221">
                  <c:v>2.7227000000000001</c:v>
                </c:pt>
                <c:pt idx="40222">
                  <c:v>2.7299000000000002</c:v>
                </c:pt>
                <c:pt idx="40223">
                  <c:v>2.6678000000000002</c:v>
                </c:pt>
                <c:pt idx="40224">
                  <c:v>2.5735000000000001</c:v>
                </c:pt>
                <c:pt idx="40225">
                  <c:v>2.4938000000000002</c:v>
                </c:pt>
                <c:pt idx="40226">
                  <c:v>2.4253</c:v>
                </c:pt>
                <c:pt idx="40227">
                  <c:v>2.3792000000000004</c:v>
                </c:pt>
                <c:pt idx="40228">
                  <c:v>2.3001999999999998</c:v>
                </c:pt>
                <c:pt idx="40229">
                  <c:v>2.2815000000000003</c:v>
                </c:pt>
                <c:pt idx="40230">
                  <c:v>2.2599</c:v>
                </c:pt>
                <c:pt idx="40231">
                  <c:v>2.2210999999999999</c:v>
                </c:pt>
                <c:pt idx="40232">
                  <c:v>2.1556000000000002</c:v>
                </c:pt>
                <c:pt idx="40233">
                  <c:v>2.1909000000000001</c:v>
                </c:pt>
                <c:pt idx="40234">
                  <c:v>2.1102000000000003</c:v>
                </c:pt>
                <c:pt idx="40235">
                  <c:v>2.0948000000000002</c:v>
                </c:pt>
                <c:pt idx="40236">
                  <c:v>2.1271999999999998</c:v>
                </c:pt>
                <c:pt idx="40237">
                  <c:v>2.0844</c:v>
                </c:pt>
                <c:pt idx="40238">
                  <c:v>2.0353000000000003</c:v>
                </c:pt>
                <c:pt idx="40239">
                  <c:v>2.0300000000000002</c:v>
                </c:pt>
                <c:pt idx="40240">
                  <c:v>1.9832999999999998</c:v>
                </c:pt>
                <c:pt idx="40241">
                  <c:v>2.0049000000000001</c:v>
                </c:pt>
                <c:pt idx="40242">
                  <c:v>1.9596</c:v>
                </c:pt>
                <c:pt idx="40243">
                  <c:v>1.9883</c:v>
                </c:pt>
                <c:pt idx="40244">
                  <c:v>1.9256000000000002</c:v>
                </c:pt>
                <c:pt idx="40245">
                  <c:v>1.9674</c:v>
                </c:pt>
                <c:pt idx="40246">
                  <c:v>1.8356000000000003</c:v>
                </c:pt>
                <c:pt idx="40247">
                  <c:v>1.8503000000000001</c:v>
                </c:pt>
                <c:pt idx="40248">
                  <c:v>1.7849000000000002</c:v>
                </c:pt>
                <c:pt idx="40249">
                  <c:v>1.77</c:v>
                </c:pt>
                <c:pt idx="40250">
                  <c:v>1.7388000000000003</c:v>
                </c:pt>
                <c:pt idx="40251">
                  <c:v>1.7937000000000003</c:v>
                </c:pt>
                <c:pt idx="40252">
                  <c:v>1.4828000000000001</c:v>
                </c:pt>
                <c:pt idx="40253">
                  <c:v>1.3608000000000002</c:v>
                </c:pt>
                <c:pt idx="40254">
                  <c:v>1.3397000000000001</c:v>
                </c:pt>
                <c:pt idx="40255">
                  <c:v>1.3591</c:v>
                </c:pt>
                <c:pt idx="40256">
                  <c:v>1.3413000000000002</c:v>
                </c:pt>
                <c:pt idx="40257">
                  <c:v>1.3029000000000002</c:v>
                </c:pt>
                <c:pt idx="40258">
                  <c:v>1.2526000000000002</c:v>
                </c:pt>
                <c:pt idx="40259">
                  <c:v>1.2409000000000001</c:v>
                </c:pt>
                <c:pt idx="40260">
                  <c:v>1.2055</c:v>
                </c:pt>
                <c:pt idx="40261">
                  <c:v>1.1807000000000001</c:v>
                </c:pt>
                <c:pt idx="40262">
                  <c:v>1.1682000000000001</c:v>
                </c:pt>
                <c:pt idx="40263">
                  <c:v>1.1539999999999999</c:v>
                </c:pt>
                <c:pt idx="40264">
                  <c:v>1.1316000000000002</c:v>
                </c:pt>
                <c:pt idx="40265">
                  <c:v>1.1307</c:v>
                </c:pt>
                <c:pt idx="40266">
                  <c:v>1.1281000000000001</c:v>
                </c:pt>
                <c:pt idx="40267">
                  <c:v>1.0960000000000001</c:v>
                </c:pt>
                <c:pt idx="40268">
                  <c:v>1.0691000000000002</c:v>
                </c:pt>
                <c:pt idx="40269">
                  <c:v>1.0531000000000001</c:v>
                </c:pt>
                <c:pt idx="40270">
                  <c:v>1.0125</c:v>
                </c:pt>
                <c:pt idx="40271">
                  <c:v>1.0375000000000001</c:v>
                </c:pt>
                <c:pt idx="40272">
                  <c:v>1.0308999999999999</c:v>
                </c:pt>
                <c:pt idx="40273">
                  <c:v>0.9526</c:v>
                </c:pt>
                <c:pt idx="40274">
                  <c:v>1.0012000000000001</c:v>
                </c:pt>
                <c:pt idx="40275">
                  <c:v>0.99160000000000004</c:v>
                </c:pt>
                <c:pt idx="40276">
                  <c:v>0.94359999999999999</c:v>
                </c:pt>
                <c:pt idx="40277">
                  <c:v>0.90690000000000015</c:v>
                </c:pt>
                <c:pt idx="40278">
                  <c:v>0.88859999999999995</c:v>
                </c:pt>
                <c:pt idx="40279">
                  <c:v>0.89000000000000012</c:v>
                </c:pt>
                <c:pt idx="40280">
                  <c:v>0.88240000000000007</c:v>
                </c:pt>
                <c:pt idx="40281">
                  <c:v>0.85559999999999992</c:v>
                </c:pt>
                <c:pt idx="40282">
                  <c:v>0.84810000000000008</c:v>
                </c:pt>
                <c:pt idx="40283">
                  <c:v>0.81859999999999999</c:v>
                </c:pt>
                <c:pt idx="40284">
                  <c:v>0.82669999999999999</c:v>
                </c:pt>
                <c:pt idx="40285">
                  <c:v>0.82250000000000001</c:v>
                </c:pt>
                <c:pt idx="40286">
                  <c:v>0.87729999999999997</c:v>
                </c:pt>
                <c:pt idx="40287">
                  <c:v>0.82100000000000017</c:v>
                </c:pt>
                <c:pt idx="40288">
                  <c:v>0.78780000000000006</c:v>
                </c:pt>
                <c:pt idx="40289">
                  <c:v>0.8125</c:v>
                </c:pt>
                <c:pt idx="40290">
                  <c:v>0.78730000000000011</c:v>
                </c:pt>
                <c:pt idx="40291">
                  <c:v>0.77720000000000011</c:v>
                </c:pt>
                <c:pt idx="40292">
                  <c:v>0.77970000000000006</c:v>
                </c:pt>
                <c:pt idx="40293">
                  <c:v>0.75780000000000003</c:v>
                </c:pt>
                <c:pt idx="40294">
                  <c:v>0.75800000000000001</c:v>
                </c:pt>
                <c:pt idx="40295">
                  <c:v>0.74480000000000013</c:v>
                </c:pt>
                <c:pt idx="40296">
                  <c:v>0.74150000000000005</c:v>
                </c:pt>
                <c:pt idx="40297">
                  <c:v>0.70970000000000011</c:v>
                </c:pt>
                <c:pt idx="40298">
                  <c:v>0.7087</c:v>
                </c:pt>
                <c:pt idx="40299">
                  <c:v>0.68230000000000013</c:v>
                </c:pt>
                <c:pt idx="40300">
                  <c:v>0.68060000000000009</c:v>
                </c:pt>
                <c:pt idx="40301">
                  <c:v>0.70020000000000004</c:v>
                </c:pt>
                <c:pt idx="40302">
                  <c:v>0.65370000000000006</c:v>
                </c:pt>
                <c:pt idx="40303">
                  <c:v>0.65380000000000005</c:v>
                </c:pt>
                <c:pt idx="40304">
                  <c:v>0.67420000000000002</c:v>
                </c:pt>
                <c:pt idx="40305">
                  <c:v>0.6493000000000001</c:v>
                </c:pt>
                <c:pt idx="40306">
                  <c:v>0.66410000000000002</c:v>
                </c:pt>
                <c:pt idx="40307">
                  <c:v>0.65200000000000002</c:v>
                </c:pt>
                <c:pt idx="40308">
                  <c:v>0.6261000000000001</c:v>
                </c:pt>
                <c:pt idx="40309">
                  <c:v>0.61780000000000002</c:v>
                </c:pt>
                <c:pt idx="40310">
                  <c:v>0.61650000000000005</c:v>
                </c:pt>
                <c:pt idx="40311">
                  <c:v>0.57310000000000005</c:v>
                </c:pt>
                <c:pt idx="40312">
                  <c:v>0.59290000000000009</c:v>
                </c:pt>
                <c:pt idx="40313">
                  <c:v>0.58260000000000001</c:v>
                </c:pt>
                <c:pt idx="40314">
                  <c:v>0.5726</c:v>
                </c:pt>
                <c:pt idx="40315">
                  <c:v>0.57820000000000005</c:v>
                </c:pt>
                <c:pt idx="40316">
                  <c:v>0.57080000000000009</c:v>
                </c:pt>
                <c:pt idx="40317">
                  <c:v>0.55380000000000007</c:v>
                </c:pt>
                <c:pt idx="40318">
                  <c:v>0.55010000000000003</c:v>
                </c:pt>
                <c:pt idx="40319">
                  <c:v>0.54379999999999995</c:v>
                </c:pt>
                <c:pt idx="40320">
                  <c:v>0.53510000000000002</c:v>
                </c:pt>
                <c:pt idx="40321">
                  <c:v>0.5283000000000001</c:v>
                </c:pt>
                <c:pt idx="40322">
                  <c:v>0.51990000000000003</c:v>
                </c:pt>
                <c:pt idx="40323">
                  <c:v>0.51929999999999998</c:v>
                </c:pt>
                <c:pt idx="40324">
                  <c:v>0.51050000000000006</c:v>
                </c:pt>
                <c:pt idx="40325">
                  <c:v>0.50030000000000008</c:v>
                </c:pt>
                <c:pt idx="40326">
                  <c:v>0.49880000000000008</c:v>
                </c:pt>
                <c:pt idx="40327">
                  <c:v>0.49530000000000007</c:v>
                </c:pt>
                <c:pt idx="40328">
                  <c:v>0.48530000000000001</c:v>
                </c:pt>
                <c:pt idx="40329">
                  <c:v>0.48670000000000002</c:v>
                </c:pt>
                <c:pt idx="40330">
                  <c:v>0.48700000000000004</c:v>
                </c:pt>
                <c:pt idx="40331">
                  <c:v>0.4667</c:v>
                </c:pt>
                <c:pt idx="40332">
                  <c:v>0.46890000000000004</c:v>
                </c:pt>
                <c:pt idx="40333">
                  <c:v>0.45240000000000002</c:v>
                </c:pt>
                <c:pt idx="40334">
                  <c:v>0.45789999999999997</c:v>
                </c:pt>
                <c:pt idx="40335">
                  <c:v>0.45220000000000005</c:v>
                </c:pt>
                <c:pt idx="40336">
                  <c:v>0.44989999999999997</c:v>
                </c:pt>
                <c:pt idx="40337">
                  <c:v>0.43860000000000005</c:v>
                </c:pt>
                <c:pt idx="40338">
                  <c:v>0.42750000000000005</c:v>
                </c:pt>
                <c:pt idx="40339">
                  <c:v>0.42630000000000001</c:v>
                </c:pt>
                <c:pt idx="40340">
                  <c:v>0.42330000000000001</c:v>
                </c:pt>
                <c:pt idx="40341">
                  <c:v>0.41100000000000003</c:v>
                </c:pt>
                <c:pt idx="40342">
                  <c:v>0.4052</c:v>
                </c:pt>
                <c:pt idx="40343">
                  <c:v>0.40940000000000004</c:v>
                </c:pt>
                <c:pt idx="40344">
                  <c:v>0.39940000000000003</c:v>
                </c:pt>
                <c:pt idx="40345">
                  <c:v>0.39340000000000003</c:v>
                </c:pt>
                <c:pt idx="40346">
                  <c:v>0.38800000000000001</c:v>
                </c:pt>
                <c:pt idx="40347">
                  <c:v>0.38140000000000002</c:v>
                </c:pt>
                <c:pt idx="40348">
                  <c:v>0.38260000000000005</c:v>
                </c:pt>
                <c:pt idx="40349">
                  <c:v>0.37770000000000004</c:v>
                </c:pt>
                <c:pt idx="40350">
                  <c:v>0.37210000000000004</c:v>
                </c:pt>
                <c:pt idx="40351">
                  <c:v>0.37320000000000003</c:v>
                </c:pt>
                <c:pt idx="40352">
                  <c:v>0.3649</c:v>
                </c:pt>
                <c:pt idx="40353">
                  <c:v>0.36230000000000007</c:v>
                </c:pt>
                <c:pt idx="40354">
                  <c:v>0.36299999999999999</c:v>
                </c:pt>
                <c:pt idx="40355">
                  <c:v>0.35930000000000001</c:v>
                </c:pt>
                <c:pt idx="40356">
                  <c:v>0.35220000000000001</c:v>
                </c:pt>
                <c:pt idx="40357">
                  <c:v>0.34610000000000002</c:v>
                </c:pt>
                <c:pt idx="40358">
                  <c:v>0.3372</c:v>
                </c:pt>
                <c:pt idx="40359">
                  <c:v>0.33340000000000003</c:v>
                </c:pt>
                <c:pt idx="40360">
                  <c:v>0.3306</c:v>
                </c:pt>
                <c:pt idx="40361">
                  <c:v>0.3246</c:v>
                </c:pt>
                <c:pt idx="40362">
                  <c:v>0.3271</c:v>
                </c:pt>
                <c:pt idx="40363">
                  <c:v>0.32360000000000005</c:v>
                </c:pt>
                <c:pt idx="40364">
                  <c:v>0.31509999999999999</c:v>
                </c:pt>
                <c:pt idx="40365">
                  <c:v>0.32090000000000002</c:v>
                </c:pt>
                <c:pt idx="40366">
                  <c:v>0.3155</c:v>
                </c:pt>
                <c:pt idx="40367">
                  <c:v>0.31010000000000004</c:v>
                </c:pt>
                <c:pt idx="40368">
                  <c:v>0.30649999999999999</c:v>
                </c:pt>
                <c:pt idx="40369">
                  <c:v>0.30249999999999999</c:v>
                </c:pt>
                <c:pt idx="40370">
                  <c:v>0.3024</c:v>
                </c:pt>
                <c:pt idx="40371">
                  <c:v>0.29199999999999998</c:v>
                </c:pt>
                <c:pt idx="40372">
                  <c:v>0.29039999999999999</c:v>
                </c:pt>
                <c:pt idx="40373">
                  <c:v>0.28670000000000001</c:v>
                </c:pt>
                <c:pt idx="40374">
                  <c:v>0.28330000000000005</c:v>
                </c:pt>
                <c:pt idx="40375">
                  <c:v>0.2777</c:v>
                </c:pt>
                <c:pt idx="40376">
                  <c:v>0.28079999999999999</c:v>
                </c:pt>
                <c:pt idx="40377">
                  <c:v>0.2737</c:v>
                </c:pt>
                <c:pt idx="40378">
                  <c:v>0.26910000000000001</c:v>
                </c:pt>
                <c:pt idx="40379">
                  <c:v>0.26690000000000003</c:v>
                </c:pt>
                <c:pt idx="40380">
                  <c:v>0.26880000000000004</c:v>
                </c:pt>
                <c:pt idx="40381">
                  <c:v>0.26400000000000001</c:v>
                </c:pt>
                <c:pt idx="40382">
                  <c:v>0.25950000000000001</c:v>
                </c:pt>
                <c:pt idx="40383">
                  <c:v>0.25800000000000001</c:v>
                </c:pt>
                <c:pt idx="40384">
                  <c:v>0.25880000000000003</c:v>
                </c:pt>
                <c:pt idx="40385">
                  <c:v>0.25700000000000001</c:v>
                </c:pt>
                <c:pt idx="40386">
                  <c:v>0.25680000000000003</c:v>
                </c:pt>
                <c:pt idx="40387">
                  <c:v>0.25390000000000001</c:v>
                </c:pt>
                <c:pt idx="40388">
                  <c:v>0.25650000000000001</c:v>
                </c:pt>
                <c:pt idx="40389">
                  <c:v>0.25520000000000004</c:v>
                </c:pt>
                <c:pt idx="40390">
                  <c:v>0.255</c:v>
                </c:pt>
                <c:pt idx="40391">
                  <c:v>0.25040000000000001</c:v>
                </c:pt>
                <c:pt idx="40392">
                  <c:v>0.24560000000000001</c:v>
                </c:pt>
                <c:pt idx="40393">
                  <c:v>0.24710000000000001</c:v>
                </c:pt>
                <c:pt idx="40394">
                  <c:v>0.24430000000000002</c:v>
                </c:pt>
                <c:pt idx="40395">
                  <c:v>0.24020000000000002</c:v>
                </c:pt>
                <c:pt idx="40396">
                  <c:v>0.24430000000000002</c:v>
                </c:pt>
                <c:pt idx="40397">
                  <c:v>0.24840000000000001</c:v>
                </c:pt>
                <c:pt idx="40398">
                  <c:v>0.24590000000000001</c:v>
                </c:pt>
                <c:pt idx="40399">
                  <c:v>0.24329999999999999</c:v>
                </c:pt>
                <c:pt idx="40400">
                  <c:v>0.2412</c:v>
                </c:pt>
                <c:pt idx="40401">
                  <c:v>0.24560000000000001</c:v>
                </c:pt>
                <c:pt idx="40402">
                  <c:v>0.246</c:v>
                </c:pt>
                <c:pt idx="40403">
                  <c:v>0.24220000000000003</c:v>
                </c:pt>
                <c:pt idx="40404">
                  <c:v>0.24220000000000003</c:v>
                </c:pt>
                <c:pt idx="40405">
                  <c:v>0.24100000000000002</c:v>
                </c:pt>
                <c:pt idx="40406">
                  <c:v>0.2457</c:v>
                </c:pt>
                <c:pt idx="40407">
                  <c:v>0.24580000000000002</c:v>
                </c:pt>
                <c:pt idx="40408">
                  <c:v>0.24870000000000003</c:v>
                </c:pt>
                <c:pt idx="40409">
                  <c:v>0.26190000000000002</c:v>
                </c:pt>
                <c:pt idx="40410">
                  <c:v>0.2636</c:v>
                </c:pt>
                <c:pt idx="40411">
                  <c:v>0.27010000000000001</c:v>
                </c:pt>
                <c:pt idx="40412">
                  <c:v>0.27540000000000003</c:v>
                </c:pt>
                <c:pt idx="40413">
                  <c:v>0.28179999999999999</c:v>
                </c:pt>
                <c:pt idx="40414">
                  <c:v>0.29609999999999997</c:v>
                </c:pt>
                <c:pt idx="40415">
                  <c:v>0.31380000000000002</c:v>
                </c:pt>
                <c:pt idx="40416">
                  <c:v>0.3231</c:v>
                </c:pt>
                <c:pt idx="40417">
                  <c:v>0.34160000000000001</c:v>
                </c:pt>
                <c:pt idx="40418">
                  <c:v>0.36610000000000004</c:v>
                </c:pt>
                <c:pt idx="40419">
                  <c:v>0.39169999999999999</c:v>
                </c:pt>
                <c:pt idx="40420">
                  <c:v>0.40529999999999999</c:v>
                </c:pt>
                <c:pt idx="40421">
                  <c:v>0.42370000000000002</c:v>
                </c:pt>
                <c:pt idx="40422">
                  <c:v>0.439</c:v>
                </c:pt>
                <c:pt idx="40423">
                  <c:v>0.45930000000000004</c:v>
                </c:pt>
                <c:pt idx="40424">
                  <c:v>0.47859999999999997</c:v>
                </c:pt>
                <c:pt idx="40425">
                  <c:v>0.50080000000000002</c:v>
                </c:pt>
                <c:pt idx="40426">
                  <c:v>0.52249999999999996</c:v>
                </c:pt>
                <c:pt idx="40427">
                  <c:v>0.55259999999999998</c:v>
                </c:pt>
                <c:pt idx="40428">
                  <c:v>0.58140000000000003</c:v>
                </c:pt>
                <c:pt idx="40429">
                  <c:v>0.6079</c:v>
                </c:pt>
                <c:pt idx="40430">
                  <c:v>0.61790000000000012</c:v>
                </c:pt>
                <c:pt idx="40431">
                  <c:v>0.63929999999999998</c:v>
                </c:pt>
                <c:pt idx="40432">
                  <c:v>0.66270000000000007</c:v>
                </c:pt>
                <c:pt idx="40433">
                  <c:v>0.70060000000000011</c:v>
                </c:pt>
                <c:pt idx="40434">
                  <c:v>0.76770000000000005</c:v>
                </c:pt>
                <c:pt idx="40435">
                  <c:v>0.78300000000000003</c:v>
                </c:pt>
                <c:pt idx="40436">
                  <c:v>0.82040000000000013</c:v>
                </c:pt>
                <c:pt idx="40437">
                  <c:v>0.9546</c:v>
                </c:pt>
                <c:pt idx="40438">
                  <c:v>0.97639999999999993</c:v>
                </c:pt>
                <c:pt idx="40439">
                  <c:v>1.0736000000000001</c:v>
                </c:pt>
                <c:pt idx="40440">
                  <c:v>1.3237000000000001</c:v>
                </c:pt>
                <c:pt idx="40441">
                  <c:v>1.3451000000000002</c:v>
                </c:pt>
                <c:pt idx="40442">
                  <c:v>1.3539000000000001</c:v>
                </c:pt>
                <c:pt idx="40443">
                  <c:v>1.3774</c:v>
                </c:pt>
                <c:pt idx="40444">
                  <c:v>1.4571000000000001</c:v>
                </c:pt>
                <c:pt idx="40445">
                  <c:v>1.5348000000000002</c:v>
                </c:pt>
                <c:pt idx="40446">
                  <c:v>1.6788000000000001</c:v>
                </c:pt>
                <c:pt idx="40447">
                  <c:v>1.7934999999999999</c:v>
                </c:pt>
                <c:pt idx="40448">
                  <c:v>1.9076000000000002</c:v>
                </c:pt>
                <c:pt idx="40449">
                  <c:v>1.8350000000000002</c:v>
                </c:pt>
                <c:pt idx="40450">
                  <c:v>1.9570000000000001</c:v>
                </c:pt>
                <c:pt idx="40451">
                  <c:v>2.0931000000000002</c:v>
                </c:pt>
                <c:pt idx="40452">
                  <c:v>2.1550000000000002</c:v>
                </c:pt>
                <c:pt idx="40453">
                  <c:v>2.1553999999999998</c:v>
                </c:pt>
                <c:pt idx="40454">
                  <c:v>2.2665999999999999</c:v>
                </c:pt>
                <c:pt idx="40455">
                  <c:v>2.3259000000000003</c:v>
                </c:pt>
                <c:pt idx="40456">
                  <c:v>2.3930000000000002</c:v>
                </c:pt>
                <c:pt idx="40457">
                  <c:v>2.3602000000000003</c:v>
                </c:pt>
                <c:pt idx="40458">
                  <c:v>2.339</c:v>
                </c:pt>
                <c:pt idx="40459">
                  <c:v>2.3994</c:v>
                </c:pt>
                <c:pt idx="40460">
                  <c:v>2.4257000000000004</c:v>
                </c:pt>
                <c:pt idx="40461">
                  <c:v>2.4667000000000003</c:v>
                </c:pt>
                <c:pt idx="40462">
                  <c:v>2.5257000000000005</c:v>
                </c:pt>
                <c:pt idx="40463">
                  <c:v>2.5401000000000002</c:v>
                </c:pt>
                <c:pt idx="40464">
                  <c:v>2.5056000000000003</c:v>
                </c:pt>
                <c:pt idx="40465">
                  <c:v>2.5687000000000002</c:v>
                </c:pt>
                <c:pt idx="40466">
                  <c:v>2.5414000000000003</c:v>
                </c:pt>
                <c:pt idx="40467">
                  <c:v>2.5983000000000001</c:v>
                </c:pt>
                <c:pt idx="40468">
                  <c:v>2.6546000000000003</c:v>
                </c:pt>
                <c:pt idx="40469">
                  <c:v>2.5780000000000003</c:v>
                </c:pt>
                <c:pt idx="40470">
                  <c:v>2.6219000000000001</c:v>
                </c:pt>
                <c:pt idx="40471">
                  <c:v>2.7253000000000003</c:v>
                </c:pt>
                <c:pt idx="40472">
                  <c:v>2.7471000000000001</c:v>
                </c:pt>
                <c:pt idx="40473">
                  <c:v>2.7551000000000001</c:v>
                </c:pt>
                <c:pt idx="40474">
                  <c:v>2.7478000000000002</c:v>
                </c:pt>
                <c:pt idx="40475">
                  <c:v>2.7854000000000001</c:v>
                </c:pt>
                <c:pt idx="40476">
                  <c:v>2.7646999999999999</c:v>
                </c:pt>
                <c:pt idx="40477">
                  <c:v>2.7646999999999999</c:v>
                </c:pt>
                <c:pt idx="40478">
                  <c:v>2.8184000000000005</c:v>
                </c:pt>
                <c:pt idx="40479">
                  <c:v>2.8646000000000003</c:v>
                </c:pt>
                <c:pt idx="40480">
                  <c:v>2.8468</c:v>
                </c:pt>
                <c:pt idx="40481">
                  <c:v>2.7680000000000002</c:v>
                </c:pt>
                <c:pt idx="40482">
                  <c:v>2.8048999999999999</c:v>
                </c:pt>
                <c:pt idx="40483">
                  <c:v>2.7814000000000001</c:v>
                </c:pt>
                <c:pt idx="40484">
                  <c:v>2.7967</c:v>
                </c:pt>
                <c:pt idx="40485">
                  <c:v>2.766</c:v>
                </c:pt>
                <c:pt idx="40486">
                  <c:v>2.7642000000000002</c:v>
                </c:pt>
                <c:pt idx="40487">
                  <c:v>2.8315000000000001</c:v>
                </c:pt>
                <c:pt idx="40488">
                  <c:v>2.8349000000000002</c:v>
                </c:pt>
                <c:pt idx="40489">
                  <c:v>2.8550000000000004</c:v>
                </c:pt>
                <c:pt idx="40490">
                  <c:v>2.8174000000000001</c:v>
                </c:pt>
                <c:pt idx="40491">
                  <c:v>2.8431000000000002</c:v>
                </c:pt>
                <c:pt idx="40492">
                  <c:v>2.8023000000000002</c:v>
                </c:pt>
                <c:pt idx="40493">
                  <c:v>2.8393000000000002</c:v>
                </c:pt>
                <c:pt idx="40494">
                  <c:v>2.8536999999999999</c:v>
                </c:pt>
                <c:pt idx="40495">
                  <c:v>2.8831000000000002</c:v>
                </c:pt>
                <c:pt idx="40496">
                  <c:v>2.9115000000000002</c:v>
                </c:pt>
                <c:pt idx="40497">
                  <c:v>2.8650000000000002</c:v>
                </c:pt>
                <c:pt idx="40498">
                  <c:v>2.8521000000000001</c:v>
                </c:pt>
                <c:pt idx="40499">
                  <c:v>2.7770000000000001</c:v>
                </c:pt>
                <c:pt idx="40500">
                  <c:v>2.8518000000000003</c:v>
                </c:pt>
                <c:pt idx="40501">
                  <c:v>2.7419000000000002</c:v>
                </c:pt>
                <c:pt idx="40502">
                  <c:v>2.8017000000000003</c:v>
                </c:pt>
                <c:pt idx="40503">
                  <c:v>2.7920000000000003</c:v>
                </c:pt>
                <c:pt idx="40504">
                  <c:v>2.6431000000000004</c:v>
                </c:pt>
                <c:pt idx="40505">
                  <c:v>2.5706000000000002</c:v>
                </c:pt>
                <c:pt idx="40506">
                  <c:v>2.5289999999999999</c:v>
                </c:pt>
                <c:pt idx="40507">
                  <c:v>2.4441000000000002</c:v>
                </c:pt>
                <c:pt idx="40508">
                  <c:v>2.4427000000000003</c:v>
                </c:pt>
                <c:pt idx="40509">
                  <c:v>2.5896000000000003</c:v>
                </c:pt>
                <c:pt idx="40510">
                  <c:v>2.5206</c:v>
                </c:pt>
                <c:pt idx="40511">
                  <c:v>2.4149000000000003</c:v>
                </c:pt>
                <c:pt idx="40512">
                  <c:v>2.3350000000000004</c:v>
                </c:pt>
                <c:pt idx="40513">
                  <c:v>2.2923</c:v>
                </c:pt>
                <c:pt idx="40514">
                  <c:v>2.2490999999999999</c:v>
                </c:pt>
                <c:pt idx="40515">
                  <c:v>2.1823000000000001</c:v>
                </c:pt>
                <c:pt idx="40516">
                  <c:v>2.2031000000000001</c:v>
                </c:pt>
                <c:pt idx="40517">
                  <c:v>2.2762000000000002</c:v>
                </c:pt>
                <c:pt idx="40518">
                  <c:v>2.1986000000000003</c:v>
                </c:pt>
                <c:pt idx="40519">
                  <c:v>2.2109999999999999</c:v>
                </c:pt>
                <c:pt idx="40520">
                  <c:v>2.2168000000000001</c:v>
                </c:pt>
                <c:pt idx="40521">
                  <c:v>2.2513999999999998</c:v>
                </c:pt>
                <c:pt idx="40522">
                  <c:v>2.2920000000000003</c:v>
                </c:pt>
                <c:pt idx="40523">
                  <c:v>2.1659999999999999</c:v>
                </c:pt>
                <c:pt idx="40524">
                  <c:v>2.1160000000000001</c:v>
                </c:pt>
                <c:pt idx="40525">
                  <c:v>2.2079</c:v>
                </c:pt>
                <c:pt idx="40526">
                  <c:v>2.2299000000000002</c:v>
                </c:pt>
                <c:pt idx="40527">
                  <c:v>2.1332</c:v>
                </c:pt>
                <c:pt idx="40528">
                  <c:v>2.0745</c:v>
                </c:pt>
                <c:pt idx="40529">
                  <c:v>1.9946000000000002</c:v>
                </c:pt>
                <c:pt idx="40530">
                  <c:v>1.956</c:v>
                </c:pt>
                <c:pt idx="40531">
                  <c:v>1.9287000000000001</c:v>
                </c:pt>
                <c:pt idx="40532">
                  <c:v>1.9508000000000001</c:v>
                </c:pt>
                <c:pt idx="40533">
                  <c:v>2.0871</c:v>
                </c:pt>
                <c:pt idx="40534">
                  <c:v>1.7731000000000003</c:v>
                </c:pt>
                <c:pt idx="40535">
                  <c:v>1.7867999999999999</c:v>
                </c:pt>
                <c:pt idx="40536">
                  <c:v>1.7969999999999999</c:v>
                </c:pt>
                <c:pt idx="40537">
                  <c:v>1.7634000000000001</c:v>
                </c:pt>
                <c:pt idx="40538">
                  <c:v>1.7194</c:v>
                </c:pt>
                <c:pt idx="40539">
                  <c:v>1.7202000000000002</c:v>
                </c:pt>
                <c:pt idx="40540">
                  <c:v>1.6851</c:v>
                </c:pt>
                <c:pt idx="40541">
                  <c:v>1.5142</c:v>
                </c:pt>
                <c:pt idx="40542">
                  <c:v>1.4654</c:v>
                </c:pt>
                <c:pt idx="40543">
                  <c:v>1.3699000000000001</c:v>
                </c:pt>
                <c:pt idx="40544">
                  <c:v>1.3929</c:v>
                </c:pt>
                <c:pt idx="40545">
                  <c:v>1.3946000000000001</c:v>
                </c:pt>
                <c:pt idx="40546">
                  <c:v>1.3652</c:v>
                </c:pt>
                <c:pt idx="40547">
                  <c:v>1.3266</c:v>
                </c:pt>
                <c:pt idx="40548">
                  <c:v>1.2810000000000001</c:v>
                </c:pt>
                <c:pt idx="40549">
                  <c:v>1.2614000000000001</c:v>
                </c:pt>
                <c:pt idx="40550">
                  <c:v>1.2637</c:v>
                </c:pt>
                <c:pt idx="40551">
                  <c:v>1.1850000000000001</c:v>
                </c:pt>
                <c:pt idx="40552">
                  <c:v>1.1546000000000001</c:v>
                </c:pt>
                <c:pt idx="40553">
                  <c:v>1.1874</c:v>
                </c:pt>
                <c:pt idx="40554">
                  <c:v>1.1079000000000001</c:v>
                </c:pt>
                <c:pt idx="40555">
                  <c:v>1.1518000000000002</c:v>
                </c:pt>
                <c:pt idx="40556">
                  <c:v>1.1005</c:v>
                </c:pt>
                <c:pt idx="40557">
                  <c:v>1.1029</c:v>
                </c:pt>
                <c:pt idx="40558">
                  <c:v>1.1505000000000001</c:v>
                </c:pt>
                <c:pt idx="40559">
                  <c:v>1.0564</c:v>
                </c:pt>
                <c:pt idx="40560">
                  <c:v>1.1035999999999999</c:v>
                </c:pt>
                <c:pt idx="40561">
                  <c:v>1.04</c:v>
                </c:pt>
                <c:pt idx="40562">
                  <c:v>1.0507</c:v>
                </c:pt>
                <c:pt idx="40563">
                  <c:v>0.98829999999999996</c:v>
                </c:pt>
                <c:pt idx="40564">
                  <c:v>0.9879</c:v>
                </c:pt>
                <c:pt idx="40565">
                  <c:v>0.9820000000000001</c:v>
                </c:pt>
                <c:pt idx="40566">
                  <c:v>0.98180000000000001</c:v>
                </c:pt>
                <c:pt idx="40567">
                  <c:v>0.96400000000000008</c:v>
                </c:pt>
                <c:pt idx="40568">
                  <c:v>0.97550000000000014</c:v>
                </c:pt>
                <c:pt idx="40569">
                  <c:v>0.93690000000000007</c:v>
                </c:pt>
                <c:pt idx="40570">
                  <c:v>0.9375</c:v>
                </c:pt>
                <c:pt idx="40571">
                  <c:v>0.91639999999999999</c:v>
                </c:pt>
                <c:pt idx="40572">
                  <c:v>0.91460000000000008</c:v>
                </c:pt>
                <c:pt idx="40573">
                  <c:v>0.89749999999999996</c:v>
                </c:pt>
                <c:pt idx="40574">
                  <c:v>0.87530000000000008</c:v>
                </c:pt>
                <c:pt idx="40575">
                  <c:v>0.87330000000000008</c:v>
                </c:pt>
                <c:pt idx="40576">
                  <c:v>0.86070000000000002</c:v>
                </c:pt>
                <c:pt idx="40577">
                  <c:v>0.83919999999999995</c:v>
                </c:pt>
                <c:pt idx="40578">
                  <c:v>0.82980000000000009</c:v>
                </c:pt>
                <c:pt idx="40579">
                  <c:v>0.82780000000000009</c:v>
                </c:pt>
                <c:pt idx="40580">
                  <c:v>0.80990000000000006</c:v>
                </c:pt>
                <c:pt idx="40581">
                  <c:v>0.80359999999999998</c:v>
                </c:pt>
                <c:pt idx="40582">
                  <c:v>0.78750000000000009</c:v>
                </c:pt>
                <c:pt idx="40583">
                  <c:v>0.78</c:v>
                </c:pt>
                <c:pt idx="40584">
                  <c:v>0.7642000000000001</c:v>
                </c:pt>
                <c:pt idx="40585">
                  <c:v>0.76580000000000004</c:v>
                </c:pt>
                <c:pt idx="40586">
                  <c:v>0.76460000000000006</c:v>
                </c:pt>
                <c:pt idx="40587">
                  <c:v>0.75880000000000003</c:v>
                </c:pt>
                <c:pt idx="40588">
                  <c:v>0.74210000000000009</c:v>
                </c:pt>
                <c:pt idx="40589">
                  <c:v>0.74290000000000012</c:v>
                </c:pt>
                <c:pt idx="40590">
                  <c:v>0.73419999999999996</c:v>
                </c:pt>
                <c:pt idx="40591">
                  <c:v>0.70140000000000002</c:v>
                </c:pt>
                <c:pt idx="40592">
                  <c:v>0.69530000000000003</c:v>
                </c:pt>
                <c:pt idx="40593">
                  <c:v>0.69340000000000002</c:v>
                </c:pt>
                <c:pt idx="40594">
                  <c:v>0.7168000000000001</c:v>
                </c:pt>
                <c:pt idx="40595">
                  <c:v>0.69480000000000008</c:v>
                </c:pt>
                <c:pt idx="40596">
                  <c:v>0.65549999999999997</c:v>
                </c:pt>
                <c:pt idx="40597">
                  <c:v>0.68640000000000001</c:v>
                </c:pt>
                <c:pt idx="40598">
                  <c:v>0.67960000000000009</c:v>
                </c:pt>
                <c:pt idx="40599">
                  <c:v>0.65350000000000008</c:v>
                </c:pt>
                <c:pt idx="40600">
                  <c:v>0.64460000000000006</c:v>
                </c:pt>
                <c:pt idx="40601">
                  <c:v>0.6705000000000001</c:v>
                </c:pt>
                <c:pt idx="40602">
                  <c:v>0.67490000000000006</c:v>
                </c:pt>
                <c:pt idx="40603">
                  <c:v>0.67100000000000004</c:v>
                </c:pt>
                <c:pt idx="40604">
                  <c:v>0.64960000000000007</c:v>
                </c:pt>
                <c:pt idx="40605">
                  <c:v>0.65250000000000008</c:v>
                </c:pt>
                <c:pt idx="40606">
                  <c:v>0.64600000000000002</c:v>
                </c:pt>
                <c:pt idx="40607">
                  <c:v>0.6362000000000001</c:v>
                </c:pt>
                <c:pt idx="40608">
                  <c:v>0.63840000000000008</c:v>
                </c:pt>
                <c:pt idx="40609">
                  <c:v>0.63790000000000002</c:v>
                </c:pt>
                <c:pt idx="40610">
                  <c:v>0.62790000000000001</c:v>
                </c:pt>
                <c:pt idx="40611">
                  <c:v>0.63019999999999998</c:v>
                </c:pt>
                <c:pt idx="40612">
                  <c:v>0.60670000000000002</c:v>
                </c:pt>
                <c:pt idx="40613">
                  <c:v>0.60140000000000005</c:v>
                </c:pt>
                <c:pt idx="40614">
                  <c:v>0.5917</c:v>
                </c:pt>
                <c:pt idx="40615">
                  <c:v>0.57979999999999998</c:v>
                </c:pt>
                <c:pt idx="40616">
                  <c:v>0.58209999999999995</c:v>
                </c:pt>
                <c:pt idx="40617">
                  <c:v>0.5927</c:v>
                </c:pt>
                <c:pt idx="40618">
                  <c:v>0.57369999999999999</c:v>
                </c:pt>
                <c:pt idx="40619">
                  <c:v>0.56540000000000001</c:v>
                </c:pt>
                <c:pt idx="40620">
                  <c:v>0.52270000000000005</c:v>
                </c:pt>
                <c:pt idx="40621">
                  <c:v>0.54820000000000002</c:v>
                </c:pt>
                <c:pt idx="40622">
                  <c:v>0.54900000000000004</c:v>
                </c:pt>
                <c:pt idx="40623">
                  <c:v>0.53339999999999999</c:v>
                </c:pt>
                <c:pt idx="40624">
                  <c:v>0.52090000000000003</c:v>
                </c:pt>
                <c:pt idx="40625">
                  <c:v>0.51539999999999997</c:v>
                </c:pt>
                <c:pt idx="40626">
                  <c:v>0.51559999999999995</c:v>
                </c:pt>
                <c:pt idx="40627">
                  <c:v>0.50450000000000006</c:v>
                </c:pt>
                <c:pt idx="40628">
                  <c:v>0.50470000000000004</c:v>
                </c:pt>
                <c:pt idx="40629">
                  <c:v>0.49960000000000004</c:v>
                </c:pt>
                <c:pt idx="40630">
                  <c:v>0.48899999999999999</c:v>
                </c:pt>
                <c:pt idx="40631">
                  <c:v>0.48</c:v>
                </c:pt>
                <c:pt idx="40632">
                  <c:v>0.47610000000000002</c:v>
                </c:pt>
                <c:pt idx="40633">
                  <c:v>0.47009999999999996</c:v>
                </c:pt>
                <c:pt idx="40634">
                  <c:v>0.46399999999999997</c:v>
                </c:pt>
                <c:pt idx="40635">
                  <c:v>0.45670000000000005</c:v>
                </c:pt>
                <c:pt idx="40636">
                  <c:v>0.46040000000000003</c:v>
                </c:pt>
                <c:pt idx="40637">
                  <c:v>0.45629999999999998</c:v>
                </c:pt>
                <c:pt idx="40638">
                  <c:v>0.44400000000000006</c:v>
                </c:pt>
                <c:pt idx="40639">
                  <c:v>0.43530000000000002</c:v>
                </c:pt>
                <c:pt idx="40640">
                  <c:v>0.43720000000000003</c:v>
                </c:pt>
                <c:pt idx="40641">
                  <c:v>0.43510000000000004</c:v>
                </c:pt>
                <c:pt idx="40642">
                  <c:v>0.43090000000000006</c:v>
                </c:pt>
                <c:pt idx="40643">
                  <c:v>0.41870000000000007</c:v>
                </c:pt>
                <c:pt idx="40644">
                  <c:v>0.41570000000000001</c:v>
                </c:pt>
                <c:pt idx="40645">
                  <c:v>0.41270000000000001</c:v>
                </c:pt>
                <c:pt idx="40646">
                  <c:v>0.40050000000000002</c:v>
                </c:pt>
                <c:pt idx="40647">
                  <c:v>0.3992</c:v>
                </c:pt>
                <c:pt idx="40648">
                  <c:v>0.39790000000000003</c:v>
                </c:pt>
                <c:pt idx="40649">
                  <c:v>0.38250000000000006</c:v>
                </c:pt>
                <c:pt idx="40650">
                  <c:v>0.38319999999999999</c:v>
                </c:pt>
                <c:pt idx="40651">
                  <c:v>0.37470000000000003</c:v>
                </c:pt>
                <c:pt idx="40652">
                  <c:v>0.37320000000000003</c:v>
                </c:pt>
                <c:pt idx="40653">
                  <c:v>0.37070000000000003</c:v>
                </c:pt>
                <c:pt idx="40654">
                  <c:v>0.36699999999999999</c:v>
                </c:pt>
                <c:pt idx="40655">
                  <c:v>0.36890000000000001</c:v>
                </c:pt>
                <c:pt idx="40656">
                  <c:v>0.36840000000000006</c:v>
                </c:pt>
                <c:pt idx="40657">
                  <c:v>0.36160000000000003</c:v>
                </c:pt>
                <c:pt idx="40658">
                  <c:v>0.36070000000000002</c:v>
                </c:pt>
                <c:pt idx="40659">
                  <c:v>0.35860000000000003</c:v>
                </c:pt>
                <c:pt idx="40660">
                  <c:v>0.3533</c:v>
                </c:pt>
                <c:pt idx="40661">
                  <c:v>0.34950000000000003</c:v>
                </c:pt>
                <c:pt idx="40662">
                  <c:v>0.34889999999999999</c:v>
                </c:pt>
                <c:pt idx="40663">
                  <c:v>0.3427</c:v>
                </c:pt>
                <c:pt idx="40664">
                  <c:v>0.33889999999999998</c:v>
                </c:pt>
                <c:pt idx="40665">
                  <c:v>0.32900000000000001</c:v>
                </c:pt>
                <c:pt idx="40666">
                  <c:v>0.33090000000000003</c:v>
                </c:pt>
                <c:pt idx="40667">
                  <c:v>0.32450000000000001</c:v>
                </c:pt>
                <c:pt idx="40668">
                  <c:v>0.32350000000000001</c:v>
                </c:pt>
                <c:pt idx="40669">
                  <c:v>0.32550000000000001</c:v>
                </c:pt>
                <c:pt idx="40670">
                  <c:v>0.31820000000000004</c:v>
                </c:pt>
                <c:pt idx="40671">
                  <c:v>0.31760000000000005</c:v>
                </c:pt>
                <c:pt idx="40672">
                  <c:v>0.3105</c:v>
                </c:pt>
                <c:pt idx="40673">
                  <c:v>0.30770000000000003</c:v>
                </c:pt>
                <c:pt idx="40674">
                  <c:v>0.31290000000000001</c:v>
                </c:pt>
                <c:pt idx="40675">
                  <c:v>0.31030000000000002</c:v>
                </c:pt>
                <c:pt idx="40676">
                  <c:v>0.30780000000000002</c:v>
                </c:pt>
                <c:pt idx="40677">
                  <c:v>0.30520000000000003</c:v>
                </c:pt>
                <c:pt idx="40678">
                  <c:v>0.3029</c:v>
                </c:pt>
                <c:pt idx="40679">
                  <c:v>0.30380000000000001</c:v>
                </c:pt>
                <c:pt idx="40680">
                  <c:v>0.29649999999999999</c:v>
                </c:pt>
                <c:pt idx="40681">
                  <c:v>0.2989</c:v>
                </c:pt>
                <c:pt idx="40682">
                  <c:v>0.30059999999999998</c:v>
                </c:pt>
                <c:pt idx="40683">
                  <c:v>0.2979</c:v>
                </c:pt>
                <c:pt idx="40684">
                  <c:v>0.30049999999999999</c:v>
                </c:pt>
                <c:pt idx="40685">
                  <c:v>0.30320000000000003</c:v>
                </c:pt>
                <c:pt idx="40686">
                  <c:v>0.30099999999999999</c:v>
                </c:pt>
                <c:pt idx="40687">
                  <c:v>0.30010000000000003</c:v>
                </c:pt>
                <c:pt idx="40688">
                  <c:v>0.30530000000000002</c:v>
                </c:pt>
                <c:pt idx="40689">
                  <c:v>0.30510000000000004</c:v>
                </c:pt>
                <c:pt idx="40690">
                  <c:v>0.30130000000000001</c:v>
                </c:pt>
                <c:pt idx="40691">
                  <c:v>0.30350000000000005</c:v>
                </c:pt>
                <c:pt idx="40692">
                  <c:v>0.29670000000000002</c:v>
                </c:pt>
                <c:pt idx="40693">
                  <c:v>0.29089999999999999</c:v>
                </c:pt>
                <c:pt idx="40694">
                  <c:v>0.29660000000000003</c:v>
                </c:pt>
                <c:pt idx="40695">
                  <c:v>0.29460000000000003</c:v>
                </c:pt>
                <c:pt idx="40696">
                  <c:v>0.29140000000000005</c:v>
                </c:pt>
                <c:pt idx="40697">
                  <c:v>0.29860000000000003</c:v>
                </c:pt>
                <c:pt idx="40698">
                  <c:v>0.30220000000000002</c:v>
                </c:pt>
                <c:pt idx="40699">
                  <c:v>0.30200000000000005</c:v>
                </c:pt>
                <c:pt idx="40700">
                  <c:v>0.31259999999999999</c:v>
                </c:pt>
                <c:pt idx="40701">
                  <c:v>0.3246</c:v>
                </c:pt>
                <c:pt idx="40702">
                  <c:v>0.33410000000000006</c:v>
                </c:pt>
                <c:pt idx="40703">
                  <c:v>0.36040000000000005</c:v>
                </c:pt>
                <c:pt idx="40704">
                  <c:v>0.36470000000000002</c:v>
                </c:pt>
                <c:pt idx="40705">
                  <c:v>0.39360000000000001</c:v>
                </c:pt>
                <c:pt idx="40706">
                  <c:v>0.41239999999999999</c:v>
                </c:pt>
                <c:pt idx="40707">
                  <c:v>0.41180000000000005</c:v>
                </c:pt>
                <c:pt idx="40708">
                  <c:v>0.42310000000000003</c:v>
                </c:pt>
                <c:pt idx="40709">
                  <c:v>0.4415</c:v>
                </c:pt>
                <c:pt idx="40710">
                  <c:v>0.45090000000000008</c:v>
                </c:pt>
                <c:pt idx="40711">
                  <c:v>0.46980000000000005</c:v>
                </c:pt>
                <c:pt idx="40712">
                  <c:v>0.49710000000000004</c:v>
                </c:pt>
                <c:pt idx="40713">
                  <c:v>0.50650000000000006</c:v>
                </c:pt>
                <c:pt idx="40714">
                  <c:v>0.5041000000000001</c:v>
                </c:pt>
                <c:pt idx="40715">
                  <c:v>0.52680000000000005</c:v>
                </c:pt>
                <c:pt idx="40716">
                  <c:v>0.5666000000000001</c:v>
                </c:pt>
                <c:pt idx="40717">
                  <c:v>0.62480000000000002</c:v>
                </c:pt>
                <c:pt idx="40718">
                  <c:v>0.6401</c:v>
                </c:pt>
                <c:pt idx="40719">
                  <c:v>0.65560000000000007</c:v>
                </c:pt>
                <c:pt idx="40720">
                  <c:v>0.69390000000000007</c:v>
                </c:pt>
                <c:pt idx="40721">
                  <c:v>0.76380000000000003</c:v>
                </c:pt>
                <c:pt idx="40722">
                  <c:v>0.78610000000000002</c:v>
                </c:pt>
                <c:pt idx="40723">
                  <c:v>0.85060000000000002</c:v>
                </c:pt>
                <c:pt idx="40724">
                  <c:v>0.93710000000000004</c:v>
                </c:pt>
                <c:pt idx="40725">
                  <c:v>1.2063000000000001</c:v>
                </c:pt>
                <c:pt idx="40726">
                  <c:v>1.2998000000000001</c:v>
                </c:pt>
                <c:pt idx="40727">
                  <c:v>1.4894000000000001</c:v>
                </c:pt>
                <c:pt idx="40728">
                  <c:v>1.5566000000000002</c:v>
                </c:pt>
                <c:pt idx="40729">
                  <c:v>1.5841000000000001</c:v>
                </c:pt>
                <c:pt idx="40730">
                  <c:v>1.6280999999999999</c:v>
                </c:pt>
                <c:pt idx="40731">
                  <c:v>1.6271000000000002</c:v>
                </c:pt>
                <c:pt idx="40732">
                  <c:v>1.6547999999999998</c:v>
                </c:pt>
                <c:pt idx="40733">
                  <c:v>1.7202000000000002</c:v>
                </c:pt>
                <c:pt idx="40734">
                  <c:v>1.7195</c:v>
                </c:pt>
                <c:pt idx="40735">
                  <c:v>1.7796000000000001</c:v>
                </c:pt>
                <c:pt idx="40736">
                  <c:v>1.7895000000000001</c:v>
                </c:pt>
                <c:pt idx="40737">
                  <c:v>1.8111999999999999</c:v>
                </c:pt>
                <c:pt idx="40738">
                  <c:v>1.8604000000000001</c:v>
                </c:pt>
                <c:pt idx="40739">
                  <c:v>1.9332000000000003</c:v>
                </c:pt>
                <c:pt idx="40740">
                  <c:v>1.9435</c:v>
                </c:pt>
                <c:pt idx="40741">
                  <c:v>2.0244</c:v>
                </c:pt>
                <c:pt idx="40742">
                  <c:v>2.0885000000000002</c:v>
                </c:pt>
                <c:pt idx="40743">
                  <c:v>2.1591</c:v>
                </c:pt>
                <c:pt idx="40744">
                  <c:v>2.2254999999999998</c:v>
                </c:pt>
                <c:pt idx="40745">
                  <c:v>2.2062000000000004</c:v>
                </c:pt>
                <c:pt idx="40746">
                  <c:v>2.2404000000000002</c:v>
                </c:pt>
                <c:pt idx="40747">
                  <c:v>2.2364999999999999</c:v>
                </c:pt>
                <c:pt idx="40748">
                  <c:v>2.2878000000000003</c:v>
                </c:pt>
                <c:pt idx="40749">
                  <c:v>2.3245999999999998</c:v>
                </c:pt>
                <c:pt idx="40750">
                  <c:v>2.3100999999999998</c:v>
                </c:pt>
                <c:pt idx="40751">
                  <c:v>2.3780999999999999</c:v>
                </c:pt>
                <c:pt idx="40752">
                  <c:v>2.4283000000000001</c:v>
                </c:pt>
                <c:pt idx="40753">
                  <c:v>2.3917999999999999</c:v>
                </c:pt>
                <c:pt idx="40754">
                  <c:v>2.4106000000000005</c:v>
                </c:pt>
                <c:pt idx="40755">
                  <c:v>2.4364000000000003</c:v>
                </c:pt>
                <c:pt idx="40756">
                  <c:v>2.4695</c:v>
                </c:pt>
                <c:pt idx="40757">
                  <c:v>2.5121000000000002</c:v>
                </c:pt>
                <c:pt idx="40758">
                  <c:v>2.5159000000000002</c:v>
                </c:pt>
                <c:pt idx="40759">
                  <c:v>2.5533999999999999</c:v>
                </c:pt>
                <c:pt idx="40760">
                  <c:v>2.5556000000000001</c:v>
                </c:pt>
                <c:pt idx="40761">
                  <c:v>2.5637000000000003</c:v>
                </c:pt>
                <c:pt idx="40762">
                  <c:v>2.5889000000000002</c:v>
                </c:pt>
                <c:pt idx="40763">
                  <c:v>2.5648</c:v>
                </c:pt>
                <c:pt idx="40764">
                  <c:v>2.6069</c:v>
                </c:pt>
                <c:pt idx="40765">
                  <c:v>2.6496</c:v>
                </c:pt>
                <c:pt idx="40766">
                  <c:v>2.6764000000000001</c:v>
                </c:pt>
                <c:pt idx="40767">
                  <c:v>2.7563</c:v>
                </c:pt>
                <c:pt idx="40768">
                  <c:v>2.7501000000000002</c:v>
                </c:pt>
                <c:pt idx="40769">
                  <c:v>2.7242000000000002</c:v>
                </c:pt>
                <c:pt idx="40770">
                  <c:v>2.6435</c:v>
                </c:pt>
                <c:pt idx="40771">
                  <c:v>2.6659000000000002</c:v>
                </c:pt>
                <c:pt idx="40772">
                  <c:v>2.7237</c:v>
                </c:pt>
                <c:pt idx="40773">
                  <c:v>2.7143999999999999</c:v>
                </c:pt>
                <c:pt idx="40774">
                  <c:v>2.6989999999999998</c:v>
                </c:pt>
                <c:pt idx="40775">
                  <c:v>2.7185000000000001</c:v>
                </c:pt>
                <c:pt idx="40776">
                  <c:v>2.7502</c:v>
                </c:pt>
                <c:pt idx="40777">
                  <c:v>2.7344000000000004</c:v>
                </c:pt>
                <c:pt idx="40778">
                  <c:v>2.7170000000000005</c:v>
                </c:pt>
                <c:pt idx="40779">
                  <c:v>2.7088000000000001</c:v>
                </c:pt>
                <c:pt idx="40780">
                  <c:v>2.7512000000000003</c:v>
                </c:pt>
                <c:pt idx="40781">
                  <c:v>2.6934000000000005</c:v>
                </c:pt>
                <c:pt idx="40782">
                  <c:v>2.7553999999999998</c:v>
                </c:pt>
                <c:pt idx="40783">
                  <c:v>2.7282000000000002</c:v>
                </c:pt>
                <c:pt idx="40784">
                  <c:v>2.7651000000000003</c:v>
                </c:pt>
                <c:pt idx="40785">
                  <c:v>2.7678000000000003</c:v>
                </c:pt>
                <c:pt idx="40786">
                  <c:v>2.7503000000000002</c:v>
                </c:pt>
                <c:pt idx="40787">
                  <c:v>2.7975000000000003</c:v>
                </c:pt>
                <c:pt idx="40788">
                  <c:v>2.7707999999999999</c:v>
                </c:pt>
                <c:pt idx="40789">
                  <c:v>2.7742000000000004</c:v>
                </c:pt>
                <c:pt idx="40790">
                  <c:v>2.7119</c:v>
                </c:pt>
                <c:pt idx="40791">
                  <c:v>2.7367000000000004</c:v>
                </c:pt>
                <c:pt idx="40792">
                  <c:v>2.7758000000000003</c:v>
                </c:pt>
                <c:pt idx="40793">
                  <c:v>2.6912000000000003</c:v>
                </c:pt>
                <c:pt idx="40794">
                  <c:v>2.7146000000000003</c:v>
                </c:pt>
                <c:pt idx="40795">
                  <c:v>2.6082000000000001</c:v>
                </c:pt>
                <c:pt idx="40796">
                  <c:v>2.5001000000000002</c:v>
                </c:pt>
                <c:pt idx="40797">
                  <c:v>2.4717000000000002</c:v>
                </c:pt>
                <c:pt idx="40798">
                  <c:v>2.5306999999999999</c:v>
                </c:pt>
                <c:pt idx="40799">
                  <c:v>2.5372000000000003</c:v>
                </c:pt>
                <c:pt idx="40800">
                  <c:v>2.3997000000000002</c:v>
                </c:pt>
                <c:pt idx="40801">
                  <c:v>2.5373999999999999</c:v>
                </c:pt>
                <c:pt idx="40802">
                  <c:v>2.3683000000000001</c:v>
                </c:pt>
                <c:pt idx="40803">
                  <c:v>2.2876000000000003</c:v>
                </c:pt>
                <c:pt idx="40804">
                  <c:v>2.2492000000000001</c:v>
                </c:pt>
                <c:pt idx="40805">
                  <c:v>2.3178999999999998</c:v>
                </c:pt>
                <c:pt idx="40806">
                  <c:v>2.2132000000000001</c:v>
                </c:pt>
                <c:pt idx="40807">
                  <c:v>2.2488000000000001</c:v>
                </c:pt>
                <c:pt idx="40808">
                  <c:v>2.2614999999999998</c:v>
                </c:pt>
                <c:pt idx="40809">
                  <c:v>2.2254999999999998</c:v>
                </c:pt>
                <c:pt idx="40810">
                  <c:v>2.2627999999999999</c:v>
                </c:pt>
                <c:pt idx="40811">
                  <c:v>2.157</c:v>
                </c:pt>
                <c:pt idx="40812">
                  <c:v>2.1242000000000001</c:v>
                </c:pt>
                <c:pt idx="40813">
                  <c:v>2.0781000000000001</c:v>
                </c:pt>
                <c:pt idx="40814">
                  <c:v>2.0585999999999998</c:v>
                </c:pt>
                <c:pt idx="40815">
                  <c:v>2.0564</c:v>
                </c:pt>
                <c:pt idx="40816">
                  <c:v>2.0129999999999999</c:v>
                </c:pt>
                <c:pt idx="40817">
                  <c:v>1.9341999999999999</c:v>
                </c:pt>
                <c:pt idx="40818">
                  <c:v>1.9422999999999999</c:v>
                </c:pt>
                <c:pt idx="40819">
                  <c:v>1.9430000000000001</c:v>
                </c:pt>
                <c:pt idx="40820">
                  <c:v>1.9640000000000002</c:v>
                </c:pt>
                <c:pt idx="40821">
                  <c:v>1.8620999999999999</c:v>
                </c:pt>
                <c:pt idx="40822">
                  <c:v>1.8361000000000001</c:v>
                </c:pt>
                <c:pt idx="40823">
                  <c:v>1.8478000000000003</c:v>
                </c:pt>
                <c:pt idx="40824">
                  <c:v>1.7806000000000002</c:v>
                </c:pt>
                <c:pt idx="40825">
                  <c:v>1.6648000000000001</c:v>
                </c:pt>
                <c:pt idx="40826">
                  <c:v>1.6249</c:v>
                </c:pt>
                <c:pt idx="40827">
                  <c:v>1.5855000000000001</c:v>
                </c:pt>
                <c:pt idx="40828">
                  <c:v>1.4081000000000001</c:v>
                </c:pt>
                <c:pt idx="40829">
                  <c:v>1.3940000000000001</c:v>
                </c:pt>
                <c:pt idx="40830">
                  <c:v>1.3891</c:v>
                </c:pt>
                <c:pt idx="40831">
                  <c:v>1.4097</c:v>
                </c:pt>
                <c:pt idx="40832">
                  <c:v>1.3837999999999999</c:v>
                </c:pt>
                <c:pt idx="40833">
                  <c:v>1.3615000000000002</c:v>
                </c:pt>
                <c:pt idx="40834">
                  <c:v>1.3210000000000002</c:v>
                </c:pt>
                <c:pt idx="40835">
                  <c:v>1.3137000000000001</c:v>
                </c:pt>
                <c:pt idx="40836">
                  <c:v>1.2623</c:v>
                </c:pt>
                <c:pt idx="40837">
                  <c:v>1.2434000000000001</c:v>
                </c:pt>
                <c:pt idx="40838">
                  <c:v>1.2196</c:v>
                </c:pt>
                <c:pt idx="40839">
                  <c:v>1.2351000000000001</c:v>
                </c:pt>
                <c:pt idx="40840">
                  <c:v>1.1880000000000002</c:v>
                </c:pt>
                <c:pt idx="40841">
                  <c:v>1.1758</c:v>
                </c:pt>
                <c:pt idx="40842">
                  <c:v>1.1339000000000001</c:v>
                </c:pt>
                <c:pt idx="40843">
                  <c:v>1.139</c:v>
                </c:pt>
                <c:pt idx="40844">
                  <c:v>1.1993</c:v>
                </c:pt>
                <c:pt idx="40845">
                  <c:v>1.1084000000000001</c:v>
                </c:pt>
                <c:pt idx="40846">
                  <c:v>1.0974999999999999</c:v>
                </c:pt>
                <c:pt idx="40847">
                  <c:v>1.1311</c:v>
                </c:pt>
                <c:pt idx="40848">
                  <c:v>1.0516000000000001</c:v>
                </c:pt>
                <c:pt idx="40849">
                  <c:v>1.0344</c:v>
                </c:pt>
                <c:pt idx="40850">
                  <c:v>1.0446</c:v>
                </c:pt>
                <c:pt idx="40851">
                  <c:v>1.0003</c:v>
                </c:pt>
                <c:pt idx="40852">
                  <c:v>1.0031000000000001</c:v>
                </c:pt>
                <c:pt idx="40853">
                  <c:v>1.004</c:v>
                </c:pt>
                <c:pt idx="40854">
                  <c:v>1.0005000000000002</c:v>
                </c:pt>
                <c:pt idx="40855">
                  <c:v>1.0226000000000002</c:v>
                </c:pt>
                <c:pt idx="40856">
                  <c:v>0.97850000000000004</c:v>
                </c:pt>
                <c:pt idx="40857">
                  <c:v>1.0131000000000001</c:v>
                </c:pt>
                <c:pt idx="40858">
                  <c:v>0.96250000000000002</c:v>
                </c:pt>
                <c:pt idx="40859">
                  <c:v>0.95150000000000012</c:v>
                </c:pt>
                <c:pt idx="40860">
                  <c:v>0.94940000000000002</c:v>
                </c:pt>
                <c:pt idx="40861">
                  <c:v>0.92490000000000006</c:v>
                </c:pt>
                <c:pt idx="40862">
                  <c:v>0.89910000000000001</c:v>
                </c:pt>
                <c:pt idx="40863">
                  <c:v>0.89970000000000006</c:v>
                </c:pt>
                <c:pt idx="40864">
                  <c:v>0.92479999999999996</c:v>
                </c:pt>
                <c:pt idx="40865">
                  <c:v>0.87300000000000011</c:v>
                </c:pt>
                <c:pt idx="40866">
                  <c:v>0.84540000000000015</c:v>
                </c:pt>
                <c:pt idx="40867">
                  <c:v>0.87940000000000007</c:v>
                </c:pt>
                <c:pt idx="40868">
                  <c:v>0.86020000000000008</c:v>
                </c:pt>
                <c:pt idx="40869">
                  <c:v>0.84420000000000006</c:v>
                </c:pt>
                <c:pt idx="40870">
                  <c:v>0.83699999999999997</c:v>
                </c:pt>
                <c:pt idx="40871">
                  <c:v>0.81600000000000006</c:v>
                </c:pt>
                <c:pt idx="40872">
                  <c:v>0.80420000000000003</c:v>
                </c:pt>
                <c:pt idx="40873">
                  <c:v>0.78800000000000003</c:v>
                </c:pt>
                <c:pt idx="40874">
                  <c:v>0.78280000000000005</c:v>
                </c:pt>
                <c:pt idx="40875">
                  <c:v>0.73840000000000006</c:v>
                </c:pt>
                <c:pt idx="40876">
                  <c:v>0.75050000000000006</c:v>
                </c:pt>
                <c:pt idx="40877">
                  <c:v>0.79330000000000001</c:v>
                </c:pt>
                <c:pt idx="40878">
                  <c:v>0.75260000000000005</c:v>
                </c:pt>
                <c:pt idx="40879">
                  <c:v>0.75080000000000002</c:v>
                </c:pt>
                <c:pt idx="40880">
                  <c:v>0.72510000000000008</c:v>
                </c:pt>
                <c:pt idx="40881">
                  <c:v>0.71730000000000005</c:v>
                </c:pt>
                <c:pt idx="40882">
                  <c:v>0.70500000000000007</c:v>
                </c:pt>
                <c:pt idx="40883">
                  <c:v>0.70310000000000006</c:v>
                </c:pt>
                <c:pt idx="40884">
                  <c:v>0.69900000000000007</c:v>
                </c:pt>
                <c:pt idx="40885">
                  <c:v>0.68559999999999999</c:v>
                </c:pt>
                <c:pt idx="40886">
                  <c:v>0.67680000000000007</c:v>
                </c:pt>
                <c:pt idx="40887">
                  <c:v>0.66890000000000005</c:v>
                </c:pt>
                <c:pt idx="40888">
                  <c:v>0.66239999999999999</c:v>
                </c:pt>
                <c:pt idx="40889">
                  <c:v>0.66790000000000005</c:v>
                </c:pt>
                <c:pt idx="40890">
                  <c:v>0.63540000000000008</c:v>
                </c:pt>
                <c:pt idx="40891">
                  <c:v>0.64600000000000002</c:v>
                </c:pt>
                <c:pt idx="40892">
                  <c:v>0.63840000000000008</c:v>
                </c:pt>
                <c:pt idx="40893">
                  <c:v>0.64150000000000007</c:v>
                </c:pt>
                <c:pt idx="40894">
                  <c:v>0.62790000000000001</c:v>
                </c:pt>
                <c:pt idx="40895">
                  <c:v>0.63070000000000004</c:v>
                </c:pt>
                <c:pt idx="40896">
                  <c:v>0.61840000000000006</c:v>
                </c:pt>
                <c:pt idx="40897">
                  <c:v>0.62420000000000009</c:v>
                </c:pt>
                <c:pt idx="40898">
                  <c:v>0.6119</c:v>
                </c:pt>
                <c:pt idx="40899">
                  <c:v>0.61070000000000002</c:v>
                </c:pt>
                <c:pt idx="40900">
                  <c:v>0.59789999999999999</c:v>
                </c:pt>
                <c:pt idx="40901">
                  <c:v>0.59980000000000011</c:v>
                </c:pt>
                <c:pt idx="40902">
                  <c:v>0.58989999999999998</c:v>
                </c:pt>
                <c:pt idx="40903">
                  <c:v>0.56340000000000001</c:v>
                </c:pt>
                <c:pt idx="40904">
                  <c:v>0.55270000000000008</c:v>
                </c:pt>
                <c:pt idx="40905">
                  <c:v>0.5554</c:v>
                </c:pt>
                <c:pt idx="40906">
                  <c:v>0.56470000000000009</c:v>
                </c:pt>
                <c:pt idx="40907">
                  <c:v>0.54989999999999994</c:v>
                </c:pt>
                <c:pt idx="40908">
                  <c:v>0.56300000000000006</c:v>
                </c:pt>
                <c:pt idx="40909">
                  <c:v>0.58730000000000004</c:v>
                </c:pt>
                <c:pt idx="40910">
                  <c:v>0.58819999999999995</c:v>
                </c:pt>
                <c:pt idx="40911">
                  <c:v>0.56569999999999998</c:v>
                </c:pt>
                <c:pt idx="40912">
                  <c:v>0.5595</c:v>
                </c:pt>
                <c:pt idx="40913">
                  <c:v>0.55149999999999999</c:v>
                </c:pt>
                <c:pt idx="40914">
                  <c:v>0.5424000000000001</c:v>
                </c:pt>
                <c:pt idx="40915">
                  <c:v>0.54830000000000001</c:v>
                </c:pt>
                <c:pt idx="40916">
                  <c:v>0.55730000000000002</c:v>
                </c:pt>
                <c:pt idx="40917">
                  <c:v>0.55060000000000009</c:v>
                </c:pt>
                <c:pt idx="40918">
                  <c:v>0.52929999999999999</c:v>
                </c:pt>
                <c:pt idx="40919">
                  <c:v>0.49850000000000005</c:v>
                </c:pt>
                <c:pt idx="40920">
                  <c:v>0.50990000000000002</c:v>
                </c:pt>
                <c:pt idx="40921">
                  <c:v>0.51400000000000001</c:v>
                </c:pt>
                <c:pt idx="40922">
                  <c:v>0.50620000000000009</c:v>
                </c:pt>
                <c:pt idx="40923">
                  <c:v>0.50019999999999998</c:v>
                </c:pt>
                <c:pt idx="40924">
                  <c:v>0.49349999999999999</c:v>
                </c:pt>
                <c:pt idx="40925">
                  <c:v>0.45199999999999996</c:v>
                </c:pt>
                <c:pt idx="40926">
                  <c:v>0.4773</c:v>
                </c:pt>
                <c:pt idx="40927">
                  <c:v>0.48720000000000002</c:v>
                </c:pt>
                <c:pt idx="40928">
                  <c:v>0.48120000000000007</c:v>
                </c:pt>
                <c:pt idx="40929">
                  <c:v>0.48259999999999997</c:v>
                </c:pt>
                <c:pt idx="40930">
                  <c:v>0.47020000000000001</c:v>
                </c:pt>
                <c:pt idx="40931">
                  <c:v>0.43609999999999999</c:v>
                </c:pt>
                <c:pt idx="40932">
                  <c:v>0.45170000000000005</c:v>
                </c:pt>
                <c:pt idx="40933">
                  <c:v>0.45439999999999997</c:v>
                </c:pt>
                <c:pt idx="40934">
                  <c:v>0.46289999999999998</c:v>
                </c:pt>
                <c:pt idx="40935">
                  <c:v>0.46470000000000006</c:v>
                </c:pt>
                <c:pt idx="40936">
                  <c:v>0.42470000000000002</c:v>
                </c:pt>
                <c:pt idx="40937">
                  <c:v>0.4451</c:v>
                </c:pt>
                <c:pt idx="40938">
                  <c:v>0.42569999999999997</c:v>
                </c:pt>
                <c:pt idx="40939">
                  <c:v>0.44429999999999997</c:v>
                </c:pt>
                <c:pt idx="40940">
                  <c:v>0.44600000000000001</c:v>
                </c:pt>
                <c:pt idx="40941">
                  <c:v>0.44450000000000006</c:v>
                </c:pt>
                <c:pt idx="40942">
                  <c:v>0.45030000000000003</c:v>
                </c:pt>
                <c:pt idx="40943">
                  <c:v>0.44890000000000002</c:v>
                </c:pt>
                <c:pt idx="40944">
                  <c:v>0.45330000000000004</c:v>
                </c:pt>
                <c:pt idx="40945">
                  <c:v>0.44440000000000002</c:v>
                </c:pt>
                <c:pt idx="40946">
                  <c:v>0.35350000000000004</c:v>
                </c:pt>
                <c:pt idx="40947">
                  <c:v>0.2397</c:v>
                </c:pt>
                <c:pt idx="40948">
                  <c:v>0.1676</c:v>
                </c:pt>
                <c:pt idx="40949">
                  <c:v>0.12350000000000001</c:v>
                </c:pt>
                <c:pt idx="40950">
                  <c:v>9.5600000000000004E-2</c:v>
                </c:pt>
                <c:pt idx="40951">
                  <c:v>0.1018</c:v>
                </c:pt>
                <c:pt idx="40952">
                  <c:v>0.1043</c:v>
                </c:pt>
                <c:pt idx="40953">
                  <c:v>9.9500000000000005E-2</c:v>
                </c:pt>
                <c:pt idx="40954">
                  <c:v>9.9500000000000005E-2</c:v>
                </c:pt>
                <c:pt idx="40955">
                  <c:v>0.1045</c:v>
                </c:pt>
                <c:pt idx="40956">
                  <c:v>0.11910000000000001</c:v>
                </c:pt>
                <c:pt idx="40957">
                  <c:v>0.11459999999999999</c:v>
                </c:pt>
                <c:pt idx="40958">
                  <c:v>0.11120000000000002</c:v>
                </c:pt>
                <c:pt idx="40959">
                  <c:v>0.11120000000000002</c:v>
                </c:pt>
                <c:pt idx="40960">
                  <c:v>0.1158</c:v>
                </c:pt>
                <c:pt idx="40961">
                  <c:v>0.12330000000000002</c:v>
                </c:pt>
                <c:pt idx="40962">
                  <c:v>0.1285</c:v>
                </c:pt>
                <c:pt idx="40963">
                  <c:v>0.16040000000000001</c:v>
                </c:pt>
                <c:pt idx="40964">
                  <c:v>0.19010000000000002</c:v>
                </c:pt>
                <c:pt idx="40965">
                  <c:v>0.19890000000000002</c:v>
                </c:pt>
                <c:pt idx="40966">
                  <c:v>0.1885</c:v>
                </c:pt>
                <c:pt idx="40967">
                  <c:v>0.15810000000000002</c:v>
                </c:pt>
                <c:pt idx="40968">
                  <c:v>0.1273</c:v>
                </c:pt>
                <c:pt idx="40969">
                  <c:v>0.1164</c:v>
                </c:pt>
                <c:pt idx="40970">
                  <c:v>0.10720000000000002</c:v>
                </c:pt>
                <c:pt idx="40971">
                  <c:v>0.1077</c:v>
                </c:pt>
                <c:pt idx="40972">
                  <c:v>0.10780000000000001</c:v>
                </c:pt>
                <c:pt idx="40973">
                  <c:v>0.10800000000000001</c:v>
                </c:pt>
                <c:pt idx="40974">
                  <c:v>9.5500000000000002E-2</c:v>
                </c:pt>
                <c:pt idx="40975">
                  <c:v>9.0500000000000011E-2</c:v>
                </c:pt>
                <c:pt idx="40976">
                  <c:v>8.3799999999999999E-2</c:v>
                </c:pt>
                <c:pt idx="40977">
                  <c:v>8.2299999999999998E-2</c:v>
                </c:pt>
                <c:pt idx="40978">
                  <c:v>7.2400000000000006E-2</c:v>
                </c:pt>
                <c:pt idx="40979">
                  <c:v>7.4400000000000008E-2</c:v>
                </c:pt>
                <c:pt idx="40980">
                  <c:v>8.4500000000000006E-2</c:v>
                </c:pt>
                <c:pt idx="40981">
                  <c:v>8.1699999999999995E-2</c:v>
                </c:pt>
                <c:pt idx="40982">
                  <c:v>7.5000000000000011E-2</c:v>
                </c:pt>
                <c:pt idx="40983">
                  <c:v>7.6700000000000004E-2</c:v>
                </c:pt>
                <c:pt idx="40984">
                  <c:v>8.5400000000000004E-2</c:v>
                </c:pt>
                <c:pt idx="40985">
                  <c:v>8.7400000000000005E-2</c:v>
                </c:pt>
                <c:pt idx="40986">
                  <c:v>8.6000000000000007E-2</c:v>
                </c:pt>
                <c:pt idx="40987">
                  <c:v>9.4899999999999998E-2</c:v>
                </c:pt>
                <c:pt idx="40988">
                  <c:v>0.1007</c:v>
                </c:pt>
                <c:pt idx="40989">
                  <c:v>0.1027</c:v>
                </c:pt>
                <c:pt idx="40990">
                  <c:v>0.1028</c:v>
                </c:pt>
                <c:pt idx="40991">
                  <c:v>9.8100000000000007E-2</c:v>
                </c:pt>
                <c:pt idx="40992">
                  <c:v>9.9900000000000003E-2</c:v>
                </c:pt>
                <c:pt idx="40993">
                  <c:v>0.10760000000000002</c:v>
                </c:pt>
                <c:pt idx="40994">
                  <c:v>0.11040000000000001</c:v>
                </c:pt>
                <c:pt idx="40995">
                  <c:v>0.1293</c:v>
                </c:pt>
                <c:pt idx="40996">
                  <c:v>0.12889999999999999</c:v>
                </c:pt>
                <c:pt idx="40997">
                  <c:v>0.13870000000000002</c:v>
                </c:pt>
                <c:pt idx="40998">
                  <c:v>0.1454</c:v>
                </c:pt>
                <c:pt idx="40999">
                  <c:v>0.17400000000000002</c:v>
                </c:pt>
                <c:pt idx="41000">
                  <c:v>0.30649999999999999</c:v>
                </c:pt>
                <c:pt idx="41001">
                  <c:v>0.26100000000000001</c:v>
                </c:pt>
                <c:pt idx="41002">
                  <c:v>0.23900000000000002</c:v>
                </c:pt>
                <c:pt idx="41003">
                  <c:v>0.23380000000000001</c:v>
                </c:pt>
                <c:pt idx="41004">
                  <c:v>0.20730000000000001</c:v>
                </c:pt>
                <c:pt idx="41005">
                  <c:v>0.19870000000000002</c:v>
                </c:pt>
                <c:pt idx="41006">
                  <c:v>0.1968</c:v>
                </c:pt>
                <c:pt idx="41007">
                  <c:v>0.19330000000000003</c:v>
                </c:pt>
                <c:pt idx="41008">
                  <c:v>0.19430000000000003</c:v>
                </c:pt>
                <c:pt idx="41009">
                  <c:v>0.20680000000000001</c:v>
                </c:pt>
                <c:pt idx="41010">
                  <c:v>0.23530000000000004</c:v>
                </c:pt>
                <c:pt idx="41011">
                  <c:v>0.25070000000000003</c:v>
                </c:pt>
                <c:pt idx="41012">
                  <c:v>0.28039999999999998</c:v>
                </c:pt>
                <c:pt idx="41013">
                  <c:v>0.28310000000000002</c:v>
                </c:pt>
                <c:pt idx="41014">
                  <c:v>0.30249999999999999</c:v>
                </c:pt>
                <c:pt idx="41015">
                  <c:v>0.33879999999999999</c:v>
                </c:pt>
                <c:pt idx="41016">
                  <c:v>0.33810000000000001</c:v>
                </c:pt>
                <c:pt idx="41017">
                  <c:v>0.29039999999999999</c:v>
                </c:pt>
                <c:pt idx="41018">
                  <c:v>0.33100000000000002</c:v>
                </c:pt>
                <c:pt idx="41019">
                  <c:v>0.30400000000000005</c:v>
                </c:pt>
                <c:pt idx="41020">
                  <c:v>0.35030000000000006</c:v>
                </c:pt>
                <c:pt idx="41021">
                  <c:v>0.34650000000000003</c:v>
                </c:pt>
                <c:pt idx="41022">
                  <c:v>0.32970000000000005</c:v>
                </c:pt>
                <c:pt idx="41023">
                  <c:v>0.35830000000000006</c:v>
                </c:pt>
                <c:pt idx="41024">
                  <c:v>0.37320000000000003</c:v>
                </c:pt>
                <c:pt idx="41025">
                  <c:v>0.35020000000000001</c:v>
                </c:pt>
                <c:pt idx="41026">
                  <c:v>0.42380000000000007</c:v>
                </c:pt>
                <c:pt idx="41027">
                  <c:v>0.54260000000000008</c:v>
                </c:pt>
                <c:pt idx="41028">
                  <c:v>0.73940000000000006</c:v>
                </c:pt>
                <c:pt idx="41029">
                  <c:v>0.86709999999999998</c:v>
                </c:pt>
                <c:pt idx="41030">
                  <c:v>0.8015000000000001</c:v>
                </c:pt>
                <c:pt idx="41031">
                  <c:v>0.91389999999999993</c:v>
                </c:pt>
                <c:pt idx="41032">
                  <c:v>1.0250000000000001</c:v>
                </c:pt>
                <c:pt idx="41033">
                  <c:v>1.1557000000000002</c:v>
                </c:pt>
                <c:pt idx="41034">
                  <c:v>1.1121000000000001</c:v>
                </c:pt>
                <c:pt idx="41035">
                  <c:v>1.1016999999999999</c:v>
                </c:pt>
                <c:pt idx="41036">
                  <c:v>1.2006000000000001</c:v>
                </c:pt>
                <c:pt idx="41037">
                  <c:v>1.2651000000000001</c:v>
                </c:pt>
                <c:pt idx="41038">
                  <c:v>1.3599000000000001</c:v>
                </c:pt>
                <c:pt idx="41039">
                  <c:v>1.4024000000000001</c:v>
                </c:pt>
                <c:pt idx="41040">
                  <c:v>1.3551000000000002</c:v>
                </c:pt>
                <c:pt idx="41041">
                  <c:v>1.2866</c:v>
                </c:pt>
                <c:pt idx="41042">
                  <c:v>1.3159000000000001</c:v>
                </c:pt>
                <c:pt idx="41043">
                  <c:v>1.3199000000000001</c:v>
                </c:pt>
                <c:pt idx="41044">
                  <c:v>1.3619000000000001</c:v>
                </c:pt>
                <c:pt idx="41045">
                  <c:v>1.3874000000000002</c:v>
                </c:pt>
                <c:pt idx="41046">
                  <c:v>1.3528000000000002</c:v>
                </c:pt>
                <c:pt idx="41047">
                  <c:v>1.4296</c:v>
                </c:pt>
                <c:pt idx="41048">
                  <c:v>1.5361000000000002</c:v>
                </c:pt>
                <c:pt idx="41049">
                  <c:v>1.5712999999999999</c:v>
                </c:pt>
                <c:pt idx="41050">
                  <c:v>1.6239999999999999</c:v>
                </c:pt>
                <c:pt idx="41051">
                  <c:v>1.6752</c:v>
                </c:pt>
                <c:pt idx="41052">
                  <c:v>1.6922000000000001</c:v>
                </c:pt>
                <c:pt idx="41053">
                  <c:v>1.7846000000000002</c:v>
                </c:pt>
                <c:pt idx="41054">
                  <c:v>1.8729</c:v>
                </c:pt>
                <c:pt idx="41055">
                  <c:v>1.9675000000000002</c:v>
                </c:pt>
                <c:pt idx="41056">
                  <c:v>1.9678000000000002</c:v>
                </c:pt>
                <c:pt idx="41057">
                  <c:v>1.9874000000000001</c:v>
                </c:pt>
                <c:pt idx="41058">
                  <c:v>1.9686000000000001</c:v>
                </c:pt>
                <c:pt idx="41059">
                  <c:v>2.1263999999999998</c:v>
                </c:pt>
                <c:pt idx="41060">
                  <c:v>2.1358000000000001</c:v>
                </c:pt>
                <c:pt idx="41061">
                  <c:v>2.1283000000000003</c:v>
                </c:pt>
                <c:pt idx="41062">
                  <c:v>2.2474000000000003</c:v>
                </c:pt>
                <c:pt idx="41063">
                  <c:v>2.2343000000000002</c:v>
                </c:pt>
                <c:pt idx="41064">
                  <c:v>2.2643</c:v>
                </c:pt>
                <c:pt idx="41065">
                  <c:v>2.3928000000000003</c:v>
                </c:pt>
                <c:pt idx="41066">
                  <c:v>2.4076000000000004</c:v>
                </c:pt>
                <c:pt idx="41067">
                  <c:v>2.4658000000000002</c:v>
                </c:pt>
                <c:pt idx="41068">
                  <c:v>2.4713000000000003</c:v>
                </c:pt>
                <c:pt idx="41069">
                  <c:v>2.5439000000000003</c:v>
                </c:pt>
                <c:pt idx="41070">
                  <c:v>2.6279000000000003</c:v>
                </c:pt>
                <c:pt idx="41071">
                  <c:v>2.5827000000000004</c:v>
                </c:pt>
                <c:pt idx="41072">
                  <c:v>2.4010000000000002</c:v>
                </c:pt>
                <c:pt idx="41073">
                  <c:v>2.2875000000000001</c:v>
                </c:pt>
                <c:pt idx="41074">
                  <c:v>2.2379000000000002</c:v>
                </c:pt>
                <c:pt idx="41075">
                  <c:v>2.1873</c:v>
                </c:pt>
                <c:pt idx="41076">
                  <c:v>2.2520000000000002</c:v>
                </c:pt>
                <c:pt idx="41077">
                  <c:v>2.0051999999999999</c:v>
                </c:pt>
                <c:pt idx="41078">
                  <c:v>1.9399000000000002</c:v>
                </c:pt>
                <c:pt idx="41079">
                  <c:v>1.8170000000000002</c:v>
                </c:pt>
                <c:pt idx="41080">
                  <c:v>1.7870999999999999</c:v>
                </c:pt>
                <c:pt idx="41081">
                  <c:v>1.7812999999999999</c:v>
                </c:pt>
                <c:pt idx="41082">
                  <c:v>1.6779000000000002</c:v>
                </c:pt>
                <c:pt idx="41083">
                  <c:v>1.6534</c:v>
                </c:pt>
                <c:pt idx="41084">
                  <c:v>1.6704000000000001</c:v>
                </c:pt>
                <c:pt idx="41085">
                  <c:v>1.6388000000000003</c:v>
                </c:pt>
                <c:pt idx="41086">
                  <c:v>1.6562999999999999</c:v>
                </c:pt>
                <c:pt idx="41087">
                  <c:v>1.6050000000000002</c:v>
                </c:pt>
                <c:pt idx="41088">
                  <c:v>1.7183000000000002</c:v>
                </c:pt>
                <c:pt idx="41089">
                  <c:v>1.7808000000000002</c:v>
                </c:pt>
                <c:pt idx="41090">
                  <c:v>1.7793000000000001</c:v>
                </c:pt>
                <c:pt idx="41091">
                  <c:v>1.7628000000000001</c:v>
                </c:pt>
                <c:pt idx="41092">
                  <c:v>1.5082000000000002</c:v>
                </c:pt>
                <c:pt idx="41093">
                  <c:v>1.3343</c:v>
                </c:pt>
                <c:pt idx="41094">
                  <c:v>1.3219000000000001</c:v>
                </c:pt>
                <c:pt idx="41095">
                  <c:v>1.4434</c:v>
                </c:pt>
                <c:pt idx="41096">
                  <c:v>1.5898000000000001</c:v>
                </c:pt>
                <c:pt idx="41097">
                  <c:v>1.5491000000000001</c:v>
                </c:pt>
                <c:pt idx="41098">
                  <c:v>1.4683000000000002</c:v>
                </c:pt>
                <c:pt idx="41099">
                  <c:v>1.7367000000000001</c:v>
                </c:pt>
                <c:pt idx="41100">
                  <c:v>1.6638999999999999</c:v>
                </c:pt>
                <c:pt idx="41101">
                  <c:v>1.661</c:v>
                </c:pt>
                <c:pt idx="41102">
                  <c:v>1.7309999999999999</c:v>
                </c:pt>
                <c:pt idx="41103">
                  <c:v>1.4199000000000002</c:v>
                </c:pt>
                <c:pt idx="41104">
                  <c:v>1.0889</c:v>
                </c:pt>
                <c:pt idx="41105">
                  <c:v>0.5525000000000001</c:v>
                </c:pt>
                <c:pt idx="41106">
                  <c:v>0.33</c:v>
                </c:pt>
                <c:pt idx="41107">
                  <c:v>0.25870000000000004</c:v>
                </c:pt>
                <c:pt idx="41108">
                  <c:v>0.10440000000000001</c:v>
                </c:pt>
                <c:pt idx="41109">
                  <c:v>5.5600000000000011E-2</c:v>
                </c:pt>
                <c:pt idx="41110">
                  <c:v>5.6899999999999999E-2</c:v>
                </c:pt>
                <c:pt idx="41111">
                  <c:v>5.1100000000000007E-2</c:v>
                </c:pt>
                <c:pt idx="41112">
                  <c:v>3.6400000000000002E-2</c:v>
                </c:pt>
                <c:pt idx="41113">
                  <c:v>2.6200000000000001E-2</c:v>
                </c:pt>
                <c:pt idx="41114">
                  <c:v>2.0100000000000003E-2</c:v>
                </c:pt>
                <c:pt idx="41115">
                  <c:v>1.8200000000000001E-2</c:v>
                </c:pt>
                <c:pt idx="41116">
                  <c:v>1.6300000000000002E-2</c:v>
                </c:pt>
                <c:pt idx="41117">
                  <c:v>1.6300000000000002E-2</c:v>
                </c:pt>
                <c:pt idx="41118">
                  <c:v>1.8200000000000001E-2</c:v>
                </c:pt>
                <c:pt idx="41119">
                  <c:v>1.6200000000000003E-2</c:v>
                </c:pt>
                <c:pt idx="41120">
                  <c:v>1.6200000000000003E-2</c:v>
                </c:pt>
                <c:pt idx="41121">
                  <c:v>1.6200000000000003E-2</c:v>
                </c:pt>
                <c:pt idx="41122">
                  <c:v>2.41E-2</c:v>
                </c:pt>
                <c:pt idx="41123">
                  <c:v>2.1900000000000003E-2</c:v>
                </c:pt>
                <c:pt idx="41124">
                  <c:v>1.7899999999999999E-2</c:v>
                </c:pt>
                <c:pt idx="41125">
                  <c:v>1.3900000000000003E-2</c:v>
                </c:pt>
                <c:pt idx="41126">
                  <c:v>1.0000000000000002E-2</c:v>
                </c:pt>
                <c:pt idx="41127">
                  <c:v>8.0000000000000002E-3</c:v>
                </c:pt>
                <c:pt idx="41128">
                  <c:v>6.0000000000000001E-3</c:v>
                </c:pt>
                <c:pt idx="41129">
                  <c:v>4.0000000000000001E-3</c:v>
                </c:pt>
                <c:pt idx="41130">
                  <c:v>4.0000000000000001E-3</c:v>
                </c:pt>
                <c:pt idx="41131">
                  <c:v>6.0000000000000001E-3</c:v>
                </c:pt>
                <c:pt idx="41132">
                  <c:v>8.0000000000000002E-3</c:v>
                </c:pt>
                <c:pt idx="41133">
                  <c:v>9.9000000000000008E-3</c:v>
                </c:pt>
                <c:pt idx="41134">
                  <c:v>7.9000000000000008E-3</c:v>
                </c:pt>
                <c:pt idx="41135">
                  <c:v>7.9000000000000008E-3</c:v>
                </c:pt>
                <c:pt idx="41136">
                  <c:v>5.8999999999999999E-3</c:v>
                </c:pt>
                <c:pt idx="41137">
                  <c:v>2E-3</c:v>
                </c:pt>
                <c:pt idx="41138">
                  <c:v>2E-3</c:v>
                </c:pt>
                <c:pt idx="41139">
                  <c:v>2E-3</c:v>
                </c:pt>
                <c:pt idx="41140">
                  <c:v>2E-3</c:v>
                </c:pt>
                <c:pt idx="41141">
                  <c:v>1.9E-3</c:v>
                </c:pt>
                <c:pt idx="41142">
                  <c:v>0</c:v>
                </c:pt>
                <c:pt idx="41143">
                  <c:v>0</c:v>
                </c:pt>
                <c:pt idx="41144">
                  <c:v>0</c:v>
                </c:pt>
                <c:pt idx="41145">
                  <c:v>0</c:v>
                </c:pt>
                <c:pt idx="41146">
                  <c:v>0</c:v>
                </c:pt>
                <c:pt idx="41147">
                  <c:v>0</c:v>
                </c:pt>
                <c:pt idx="41148">
                  <c:v>0</c:v>
                </c:pt>
                <c:pt idx="41149">
                  <c:v>0</c:v>
                </c:pt>
                <c:pt idx="41150">
                  <c:v>0</c:v>
                </c:pt>
                <c:pt idx="41151">
                  <c:v>0</c:v>
                </c:pt>
                <c:pt idx="41152">
                  <c:v>0</c:v>
                </c:pt>
                <c:pt idx="41153">
                  <c:v>0</c:v>
                </c:pt>
                <c:pt idx="41154">
                  <c:v>0</c:v>
                </c:pt>
                <c:pt idx="41155">
                  <c:v>0</c:v>
                </c:pt>
                <c:pt idx="41156">
                  <c:v>0</c:v>
                </c:pt>
                <c:pt idx="41157">
                  <c:v>0</c:v>
                </c:pt>
                <c:pt idx="41158">
                  <c:v>0</c:v>
                </c:pt>
                <c:pt idx="41159">
                  <c:v>0</c:v>
                </c:pt>
                <c:pt idx="41160">
                  <c:v>0</c:v>
                </c:pt>
                <c:pt idx="41161">
                  <c:v>0</c:v>
                </c:pt>
                <c:pt idx="41162">
                  <c:v>0</c:v>
                </c:pt>
                <c:pt idx="41163">
                  <c:v>0</c:v>
                </c:pt>
                <c:pt idx="41164">
                  <c:v>0</c:v>
                </c:pt>
                <c:pt idx="41165">
                  <c:v>0</c:v>
                </c:pt>
                <c:pt idx="41166">
                  <c:v>0</c:v>
                </c:pt>
                <c:pt idx="41167">
                  <c:v>0</c:v>
                </c:pt>
                <c:pt idx="41168">
                  <c:v>0</c:v>
                </c:pt>
                <c:pt idx="41169">
                  <c:v>0</c:v>
                </c:pt>
                <c:pt idx="41170">
                  <c:v>0</c:v>
                </c:pt>
                <c:pt idx="41171">
                  <c:v>0</c:v>
                </c:pt>
                <c:pt idx="41172">
                  <c:v>0</c:v>
                </c:pt>
                <c:pt idx="41173">
                  <c:v>0</c:v>
                </c:pt>
                <c:pt idx="41174">
                  <c:v>0</c:v>
                </c:pt>
                <c:pt idx="41175">
                  <c:v>0</c:v>
                </c:pt>
                <c:pt idx="41176">
                  <c:v>0</c:v>
                </c:pt>
                <c:pt idx="41177">
                  <c:v>0</c:v>
                </c:pt>
                <c:pt idx="41178">
                  <c:v>0</c:v>
                </c:pt>
                <c:pt idx="41179">
                  <c:v>0</c:v>
                </c:pt>
                <c:pt idx="41180">
                  <c:v>0</c:v>
                </c:pt>
                <c:pt idx="41181">
                  <c:v>0</c:v>
                </c:pt>
                <c:pt idx="41182">
                  <c:v>0</c:v>
                </c:pt>
                <c:pt idx="41183">
                  <c:v>0</c:v>
                </c:pt>
                <c:pt idx="41184">
                  <c:v>0</c:v>
                </c:pt>
                <c:pt idx="41185">
                  <c:v>0</c:v>
                </c:pt>
                <c:pt idx="41186">
                  <c:v>0</c:v>
                </c:pt>
                <c:pt idx="41187">
                  <c:v>0</c:v>
                </c:pt>
                <c:pt idx="41188">
                  <c:v>0</c:v>
                </c:pt>
                <c:pt idx="41189">
                  <c:v>0</c:v>
                </c:pt>
                <c:pt idx="41190">
                  <c:v>0</c:v>
                </c:pt>
                <c:pt idx="41191">
                  <c:v>0</c:v>
                </c:pt>
                <c:pt idx="41192">
                  <c:v>0</c:v>
                </c:pt>
                <c:pt idx="41193">
                  <c:v>0</c:v>
                </c:pt>
                <c:pt idx="41194">
                  <c:v>0</c:v>
                </c:pt>
                <c:pt idx="41195">
                  <c:v>0</c:v>
                </c:pt>
                <c:pt idx="41196">
                  <c:v>0</c:v>
                </c:pt>
                <c:pt idx="41197">
                  <c:v>0</c:v>
                </c:pt>
                <c:pt idx="41198">
                  <c:v>0</c:v>
                </c:pt>
                <c:pt idx="41199">
                  <c:v>0</c:v>
                </c:pt>
                <c:pt idx="41200">
                  <c:v>0</c:v>
                </c:pt>
                <c:pt idx="41201">
                  <c:v>0</c:v>
                </c:pt>
                <c:pt idx="41202">
                  <c:v>0</c:v>
                </c:pt>
                <c:pt idx="41203">
                  <c:v>0</c:v>
                </c:pt>
                <c:pt idx="41204">
                  <c:v>0</c:v>
                </c:pt>
                <c:pt idx="41205">
                  <c:v>0</c:v>
                </c:pt>
                <c:pt idx="41206">
                  <c:v>0</c:v>
                </c:pt>
                <c:pt idx="41207">
                  <c:v>0</c:v>
                </c:pt>
                <c:pt idx="41208">
                  <c:v>0</c:v>
                </c:pt>
                <c:pt idx="41209">
                  <c:v>0</c:v>
                </c:pt>
                <c:pt idx="41210">
                  <c:v>0</c:v>
                </c:pt>
                <c:pt idx="41211">
                  <c:v>0</c:v>
                </c:pt>
                <c:pt idx="41212">
                  <c:v>0</c:v>
                </c:pt>
                <c:pt idx="41213">
                  <c:v>0</c:v>
                </c:pt>
                <c:pt idx="41214">
                  <c:v>0</c:v>
                </c:pt>
                <c:pt idx="41215">
                  <c:v>0</c:v>
                </c:pt>
                <c:pt idx="41216">
                  <c:v>0</c:v>
                </c:pt>
                <c:pt idx="41217">
                  <c:v>0</c:v>
                </c:pt>
                <c:pt idx="41218">
                  <c:v>0</c:v>
                </c:pt>
                <c:pt idx="41219">
                  <c:v>0</c:v>
                </c:pt>
                <c:pt idx="41220">
                  <c:v>0</c:v>
                </c:pt>
                <c:pt idx="41221">
                  <c:v>0</c:v>
                </c:pt>
                <c:pt idx="41222">
                  <c:v>0</c:v>
                </c:pt>
                <c:pt idx="41223">
                  <c:v>0</c:v>
                </c:pt>
                <c:pt idx="41224">
                  <c:v>0</c:v>
                </c:pt>
                <c:pt idx="41225">
                  <c:v>0</c:v>
                </c:pt>
                <c:pt idx="41226">
                  <c:v>0</c:v>
                </c:pt>
                <c:pt idx="41227">
                  <c:v>0</c:v>
                </c:pt>
                <c:pt idx="41228">
                  <c:v>0</c:v>
                </c:pt>
                <c:pt idx="41229">
                  <c:v>0</c:v>
                </c:pt>
                <c:pt idx="41230">
                  <c:v>0</c:v>
                </c:pt>
                <c:pt idx="41231">
                  <c:v>0</c:v>
                </c:pt>
                <c:pt idx="41232">
                  <c:v>0</c:v>
                </c:pt>
                <c:pt idx="41233">
                  <c:v>0</c:v>
                </c:pt>
                <c:pt idx="41234">
                  <c:v>0</c:v>
                </c:pt>
                <c:pt idx="41235">
                  <c:v>0</c:v>
                </c:pt>
                <c:pt idx="41236">
                  <c:v>0</c:v>
                </c:pt>
                <c:pt idx="41237">
                  <c:v>0</c:v>
                </c:pt>
                <c:pt idx="41238">
                  <c:v>0</c:v>
                </c:pt>
                <c:pt idx="41239">
                  <c:v>0</c:v>
                </c:pt>
                <c:pt idx="41240">
                  <c:v>0</c:v>
                </c:pt>
                <c:pt idx="41241">
                  <c:v>0</c:v>
                </c:pt>
                <c:pt idx="41242">
                  <c:v>0</c:v>
                </c:pt>
                <c:pt idx="41243">
                  <c:v>0</c:v>
                </c:pt>
                <c:pt idx="41244">
                  <c:v>0</c:v>
                </c:pt>
                <c:pt idx="41245">
                  <c:v>0</c:v>
                </c:pt>
                <c:pt idx="41246">
                  <c:v>0</c:v>
                </c:pt>
                <c:pt idx="41247">
                  <c:v>0</c:v>
                </c:pt>
                <c:pt idx="41248">
                  <c:v>0</c:v>
                </c:pt>
                <c:pt idx="41249">
                  <c:v>0</c:v>
                </c:pt>
                <c:pt idx="41250">
                  <c:v>0</c:v>
                </c:pt>
                <c:pt idx="41251">
                  <c:v>0</c:v>
                </c:pt>
                <c:pt idx="41252">
                  <c:v>0</c:v>
                </c:pt>
                <c:pt idx="41253">
                  <c:v>0</c:v>
                </c:pt>
                <c:pt idx="41254">
                  <c:v>0</c:v>
                </c:pt>
                <c:pt idx="41255">
                  <c:v>0</c:v>
                </c:pt>
                <c:pt idx="41256">
                  <c:v>0</c:v>
                </c:pt>
                <c:pt idx="41257">
                  <c:v>0</c:v>
                </c:pt>
                <c:pt idx="41258">
                  <c:v>0</c:v>
                </c:pt>
                <c:pt idx="41259">
                  <c:v>0</c:v>
                </c:pt>
                <c:pt idx="41260">
                  <c:v>0</c:v>
                </c:pt>
                <c:pt idx="41261">
                  <c:v>0</c:v>
                </c:pt>
                <c:pt idx="41262">
                  <c:v>0</c:v>
                </c:pt>
                <c:pt idx="41263">
                  <c:v>0</c:v>
                </c:pt>
                <c:pt idx="41264">
                  <c:v>0</c:v>
                </c:pt>
                <c:pt idx="41265">
                  <c:v>0</c:v>
                </c:pt>
                <c:pt idx="41266">
                  <c:v>0</c:v>
                </c:pt>
                <c:pt idx="41267">
                  <c:v>0</c:v>
                </c:pt>
                <c:pt idx="41268">
                  <c:v>0</c:v>
                </c:pt>
                <c:pt idx="41269">
                  <c:v>0</c:v>
                </c:pt>
                <c:pt idx="41270">
                  <c:v>0</c:v>
                </c:pt>
                <c:pt idx="41271">
                  <c:v>0</c:v>
                </c:pt>
                <c:pt idx="41272">
                  <c:v>0</c:v>
                </c:pt>
                <c:pt idx="41273">
                  <c:v>0</c:v>
                </c:pt>
                <c:pt idx="41274">
                  <c:v>0</c:v>
                </c:pt>
                <c:pt idx="41275">
                  <c:v>0</c:v>
                </c:pt>
                <c:pt idx="41276">
                  <c:v>0</c:v>
                </c:pt>
                <c:pt idx="41277">
                  <c:v>0</c:v>
                </c:pt>
                <c:pt idx="41278">
                  <c:v>0</c:v>
                </c:pt>
                <c:pt idx="41279">
                  <c:v>0</c:v>
                </c:pt>
                <c:pt idx="41280">
                  <c:v>0</c:v>
                </c:pt>
                <c:pt idx="41281">
                  <c:v>0</c:v>
                </c:pt>
                <c:pt idx="41282">
                  <c:v>0</c:v>
                </c:pt>
                <c:pt idx="41283">
                  <c:v>0</c:v>
                </c:pt>
                <c:pt idx="41284">
                  <c:v>0</c:v>
                </c:pt>
                <c:pt idx="41285">
                  <c:v>0</c:v>
                </c:pt>
                <c:pt idx="41286">
                  <c:v>0</c:v>
                </c:pt>
                <c:pt idx="41287">
                  <c:v>0</c:v>
                </c:pt>
                <c:pt idx="41288">
                  <c:v>0</c:v>
                </c:pt>
                <c:pt idx="41289">
                  <c:v>0</c:v>
                </c:pt>
                <c:pt idx="41290">
                  <c:v>0</c:v>
                </c:pt>
                <c:pt idx="41291">
                  <c:v>1.9E-3</c:v>
                </c:pt>
                <c:pt idx="41292">
                  <c:v>5.7000000000000002E-3</c:v>
                </c:pt>
                <c:pt idx="41293">
                  <c:v>9.5000000000000015E-3</c:v>
                </c:pt>
                <c:pt idx="41294">
                  <c:v>1.54E-2</c:v>
                </c:pt>
                <c:pt idx="41295">
                  <c:v>1.1700000000000002E-2</c:v>
                </c:pt>
                <c:pt idx="41296">
                  <c:v>9.8000000000000014E-3</c:v>
                </c:pt>
                <c:pt idx="41297">
                  <c:v>1.78E-2</c:v>
                </c:pt>
                <c:pt idx="41298">
                  <c:v>3.5700000000000003E-2</c:v>
                </c:pt>
                <c:pt idx="41299">
                  <c:v>4.19E-2</c:v>
                </c:pt>
                <c:pt idx="41300">
                  <c:v>3.8400000000000004E-2</c:v>
                </c:pt>
                <c:pt idx="41301">
                  <c:v>5.5000000000000007E-2</c:v>
                </c:pt>
                <c:pt idx="41302">
                  <c:v>5.1300000000000005E-2</c:v>
                </c:pt>
                <c:pt idx="41303">
                  <c:v>4.5600000000000002E-2</c:v>
                </c:pt>
                <c:pt idx="41304">
                  <c:v>4.19E-2</c:v>
                </c:pt>
                <c:pt idx="41305">
                  <c:v>4.0400000000000005E-2</c:v>
                </c:pt>
                <c:pt idx="41306">
                  <c:v>4.3200000000000002E-2</c:v>
                </c:pt>
                <c:pt idx="41307">
                  <c:v>6.54E-2</c:v>
                </c:pt>
                <c:pt idx="41308">
                  <c:v>6.0400000000000002E-2</c:v>
                </c:pt>
                <c:pt idx="41309">
                  <c:v>0.11230000000000001</c:v>
                </c:pt>
                <c:pt idx="41310">
                  <c:v>0.1192</c:v>
                </c:pt>
                <c:pt idx="41311">
                  <c:v>0.13040000000000002</c:v>
                </c:pt>
                <c:pt idx="41312">
                  <c:v>0.1081</c:v>
                </c:pt>
                <c:pt idx="41313">
                  <c:v>0.12180000000000001</c:v>
                </c:pt>
                <c:pt idx="41314">
                  <c:v>0.12210000000000001</c:v>
                </c:pt>
                <c:pt idx="41315">
                  <c:v>0.1222</c:v>
                </c:pt>
                <c:pt idx="41316">
                  <c:v>0.125</c:v>
                </c:pt>
                <c:pt idx="41317">
                  <c:v>0.13420000000000001</c:v>
                </c:pt>
                <c:pt idx="41318">
                  <c:v>0.13870000000000002</c:v>
                </c:pt>
                <c:pt idx="41319">
                  <c:v>0.1439</c:v>
                </c:pt>
                <c:pt idx="41320">
                  <c:v>0.1555</c:v>
                </c:pt>
                <c:pt idx="41321">
                  <c:v>0.18010000000000001</c:v>
                </c:pt>
                <c:pt idx="41322">
                  <c:v>0.24420000000000003</c:v>
                </c:pt>
                <c:pt idx="41323">
                  <c:v>0.2223</c:v>
                </c:pt>
                <c:pt idx="41324">
                  <c:v>0.23660000000000003</c:v>
                </c:pt>
                <c:pt idx="41325">
                  <c:v>0.30200000000000005</c:v>
                </c:pt>
                <c:pt idx="41326">
                  <c:v>0.35770000000000002</c:v>
                </c:pt>
                <c:pt idx="41327">
                  <c:v>0.27799999999999997</c:v>
                </c:pt>
                <c:pt idx="41328">
                  <c:v>0.24990000000000001</c:v>
                </c:pt>
                <c:pt idx="41329">
                  <c:v>0.24680000000000002</c:v>
                </c:pt>
                <c:pt idx="41330">
                  <c:v>0.28239999999999998</c:v>
                </c:pt>
                <c:pt idx="41331">
                  <c:v>0.28150000000000003</c:v>
                </c:pt>
                <c:pt idx="41332">
                  <c:v>0.28100000000000003</c:v>
                </c:pt>
                <c:pt idx="41333">
                  <c:v>0.26140000000000002</c:v>
                </c:pt>
                <c:pt idx="41334">
                  <c:v>0.2046</c:v>
                </c:pt>
                <c:pt idx="41335">
                  <c:v>0.18610000000000002</c:v>
                </c:pt>
                <c:pt idx="41336">
                  <c:v>0.17920000000000003</c:v>
                </c:pt>
                <c:pt idx="41337">
                  <c:v>0.16880000000000001</c:v>
                </c:pt>
                <c:pt idx="41338">
                  <c:v>0.15600000000000003</c:v>
                </c:pt>
                <c:pt idx="41339">
                  <c:v>0.1527</c:v>
                </c:pt>
                <c:pt idx="41340">
                  <c:v>0.1535</c:v>
                </c:pt>
                <c:pt idx="41341">
                  <c:v>0.15310000000000001</c:v>
                </c:pt>
                <c:pt idx="41342">
                  <c:v>0.21010000000000001</c:v>
                </c:pt>
                <c:pt idx="41343">
                  <c:v>0.40750000000000003</c:v>
                </c:pt>
                <c:pt idx="41344">
                  <c:v>0.63550000000000006</c:v>
                </c:pt>
                <c:pt idx="41345">
                  <c:v>0.65640000000000009</c:v>
                </c:pt>
                <c:pt idx="41346">
                  <c:v>0.5131</c:v>
                </c:pt>
                <c:pt idx="41347">
                  <c:v>0.35410000000000003</c:v>
                </c:pt>
                <c:pt idx="41348">
                  <c:v>0.27989999999999998</c:v>
                </c:pt>
                <c:pt idx="41349">
                  <c:v>0.28270000000000001</c:v>
                </c:pt>
                <c:pt idx="41350">
                  <c:v>0.4284</c:v>
                </c:pt>
                <c:pt idx="41351">
                  <c:v>0.49550000000000005</c:v>
                </c:pt>
                <c:pt idx="41352">
                  <c:v>0.50970000000000004</c:v>
                </c:pt>
                <c:pt idx="41353">
                  <c:v>0.46810000000000002</c:v>
                </c:pt>
                <c:pt idx="41354">
                  <c:v>0.43150000000000005</c:v>
                </c:pt>
                <c:pt idx="41355">
                  <c:v>0.43170000000000003</c:v>
                </c:pt>
                <c:pt idx="41356">
                  <c:v>0.39550000000000002</c:v>
                </c:pt>
                <c:pt idx="41357">
                  <c:v>0.40490000000000004</c:v>
                </c:pt>
                <c:pt idx="41358">
                  <c:v>0.48580000000000001</c:v>
                </c:pt>
                <c:pt idx="41359">
                  <c:v>0.50839999999999996</c:v>
                </c:pt>
                <c:pt idx="41360">
                  <c:v>0.44350000000000001</c:v>
                </c:pt>
                <c:pt idx="41361">
                  <c:v>0.50560000000000005</c:v>
                </c:pt>
                <c:pt idx="41362">
                  <c:v>0.49380000000000002</c:v>
                </c:pt>
                <c:pt idx="41363">
                  <c:v>0.52129999999999999</c:v>
                </c:pt>
                <c:pt idx="41364">
                  <c:v>0.64970000000000006</c:v>
                </c:pt>
                <c:pt idx="41365">
                  <c:v>0.68330000000000002</c:v>
                </c:pt>
                <c:pt idx="41366">
                  <c:v>0.70330000000000004</c:v>
                </c:pt>
                <c:pt idx="41367">
                  <c:v>0.70350000000000001</c:v>
                </c:pt>
                <c:pt idx="41368">
                  <c:v>0.55820000000000003</c:v>
                </c:pt>
                <c:pt idx="41369">
                  <c:v>0.4234</c:v>
                </c:pt>
                <c:pt idx="41370">
                  <c:v>0.37530000000000002</c:v>
                </c:pt>
                <c:pt idx="41371">
                  <c:v>0.37540000000000001</c:v>
                </c:pt>
                <c:pt idx="41372">
                  <c:v>0.32490000000000002</c:v>
                </c:pt>
                <c:pt idx="41373">
                  <c:v>0.2077</c:v>
                </c:pt>
                <c:pt idx="41374">
                  <c:v>0.11170000000000001</c:v>
                </c:pt>
                <c:pt idx="41375">
                  <c:v>7.0699999999999999E-2</c:v>
                </c:pt>
                <c:pt idx="41376">
                  <c:v>4.0100000000000004E-2</c:v>
                </c:pt>
                <c:pt idx="41377">
                  <c:v>1.77E-2</c:v>
                </c:pt>
                <c:pt idx="41378">
                  <c:v>1.1000000000000001E-2</c:v>
                </c:pt>
                <c:pt idx="41379">
                  <c:v>8.6999999999999994E-3</c:v>
                </c:pt>
                <c:pt idx="41380">
                  <c:v>2.2000000000000001E-3</c:v>
                </c:pt>
                <c:pt idx="41381">
                  <c:v>0</c:v>
                </c:pt>
                <c:pt idx="41382">
                  <c:v>0</c:v>
                </c:pt>
                <c:pt idx="41383">
                  <c:v>0</c:v>
                </c:pt>
                <c:pt idx="41384">
                  <c:v>0</c:v>
                </c:pt>
                <c:pt idx="41385">
                  <c:v>0</c:v>
                </c:pt>
                <c:pt idx="41386">
                  <c:v>0</c:v>
                </c:pt>
                <c:pt idx="41387">
                  <c:v>0</c:v>
                </c:pt>
                <c:pt idx="41388">
                  <c:v>0</c:v>
                </c:pt>
                <c:pt idx="41389">
                  <c:v>0</c:v>
                </c:pt>
                <c:pt idx="41390">
                  <c:v>0</c:v>
                </c:pt>
                <c:pt idx="41391">
                  <c:v>0</c:v>
                </c:pt>
                <c:pt idx="41392">
                  <c:v>0</c:v>
                </c:pt>
                <c:pt idx="41393">
                  <c:v>0</c:v>
                </c:pt>
                <c:pt idx="41394">
                  <c:v>0</c:v>
                </c:pt>
                <c:pt idx="41395">
                  <c:v>0</c:v>
                </c:pt>
                <c:pt idx="41396">
                  <c:v>0</c:v>
                </c:pt>
                <c:pt idx="41397">
                  <c:v>0</c:v>
                </c:pt>
                <c:pt idx="41398">
                  <c:v>0</c:v>
                </c:pt>
                <c:pt idx="41399">
                  <c:v>0</c:v>
                </c:pt>
                <c:pt idx="41400">
                  <c:v>0</c:v>
                </c:pt>
                <c:pt idx="41401">
                  <c:v>0</c:v>
                </c:pt>
                <c:pt idx="41402">
                  <c:v>0</c:v>
                </c:pt>
                <c:pt idx="41403">
                  <c:v>0</c:v>
                </c:pt>
                <c:pt idx="41404">
                  <c:v>0</c:v>
                </c:pt>
                <c:pt idx="41405">
                  <c:v>0</c:v>
                </c:pt>
                <c:pt idx="41406">
                  <c:v>0</c:v>
                </c:pt>
                <c:pt idx="41407">
                  <c:v>0</c:v>
                </c:pt>
                <c:pt idx="41408">
                  <c:v>0</c:v>
                </c:pt>
                <c:pt idx="41409">
                  <c:v>0</c:v>
                </c:pt>
                <c:pt idx="41410">
                  <c:v>0</c:v>
                </c:pt>
                <c:pt idx="41411">
                  <c:v>0</c:v>
                </c:pt>
                <c:pt idx="41412">
                  <c:v>0</c:v>
                </c:pt>
                <c:pt idx="41413">
                  <c:v>0</c:v>
                </c:pt>
                <c:pt idx="41414">
                  <c:v>0</c:v>
                </c:pt>
                <c:pt idx="41415">
                  <c:v>0</c:v>
                </c:pt>
                <c:pt idx="41416">
                  <c:v>0</c:v>
                </c:pt>
                <c:pt idx="41417">
                  <c:v>0</c:v>
                </c:pt>
                <c:pt idx="41418">
                  <c:v>0</c:v>
                </c:pt>
                <c:pt idx="41419">
                  <c:v>0</c:v>
                </c:pt>
                <c:pt idx="41420">
                  <c:v>0</c:v>
                </c:pt>
                <c:pt idx="41421">
                  <c:v>0</c:v>
                </c:pt>
                <c:pt idx="41422">
                  <c:v>0</c:v>
                </c:pt>
                <c:pt idx="41423">
                  <c:v>0</c:v>
                </c:pt>
                <c:pt idx="41424">
                  <c:v>0</c:v>
                </c:pt>
                <c:pt idx="41425">
                  <c:v>0</c:v>
                </c:pt>
                <c:pt idx="41426">
                  <c:v>0</c:v>
                </c:pt>
                <c:pt idx="41427">
                  <c:v>0</c:v>
                </c:pt>
                <c:pt idx="41428">
                  <c:v>0</c:v>
                </c:pt>
                <c:pt idx="41429">
                  <c:v>0</c:v>
                </c:pt>
                <c:pt idx="41430">
                  <c:v>0</c:v>
                </c:pt>
                <c:pt idx="41431">
                  <c:v>0</c:v>
                </c:pt>
                <c:pt idx="41432">
                  <c:v>0</c:v>
                </c:pt>
                <c:pt idx="41433">
                  <c:v>0</c:v>
                </c:pt>
                <c:pt idx="41434">
                  <c:v>0</c:v>
                </c:pt>
                <c:pt idx="41435">
                  <c:v>0</c:v>
                </c:pt>
                <c:pt idx="41436">
                  <c:v>0</c:v>
                </c:pt>
                <c:pt idx="41437">
                  <c:v>0</c:v>
                </c:pt>
                <c:pt idx="41438">
                  <c:v>0</c:v>
                </c:pt>
                <c:pt idx="41439">
                  <c:v>0</c:v>
                </c:pt>
                <c:pt idx="41440">
                  <c:v>0</c:v>
                </c:pt>
                <c:pt idx="41441">
                  <c:v>0</c:v>
                </c:pt>
                <c:pt idx="41442">
                  <c:v>0</c:v>
                </c:pt>
                <c:pt idx="41443">
                  <c:v>0</c:v>
                </c:pt>
                <c:pt idx="41444">
                  <c:v>0</c:v>
                </c:pt>
                <c:pt idx="41445">
                  <c:v>0</c:v>
                </c:pt>
                <c:pt idx="41446">
                  <c:v>0</c:v>
                </c:pt>
                <c:pt idx="41447">
                  <c:v>0</c:v>
                </c:pt>
                <c:pt idx="41448">
                  <c:v>0</c:v>
                </c:pt>
                <c:pt idx="41449">
                  <c:v>0</c:v>
                </c:pt>
                <c:pt idx="41450">
                  <c:v>0</c:v>
                </c:pt>
                <c:pt idx="41451">
                  <c:v>0</c:v>
                </c:pt>
                <c:pt idx="41452">
                  <c:v>0</c:v>
                </c:pt>
                <c:pt idx="41453">
                  <c:v>0</c:v>
                </c:pt>
                <c:pt idx="41454">
                  <c:v>0</c:v>
                </c:pt>
                <c:pt idx="41455">
                  <c:v>0</c:v>
                </c:pt>
                <c:pt idx="41456">
                  <c:v>0</c:v>
                </c:pt>
                <c:pt idx="41457">
                  <c:v>0</c:v>
                </c:pt>
                <c:pt idx="41458">
                  <c:v>0</c:v>
                </c:pt>
                <c:pt idx="41459">
                  <c:v>0</c:v>
                </c:pt>
                <c:pt idx="41460">
                  <c:v>0</c:v>
                </c:pt>
                <c:pt idx="41461">
                  <c:v>0</c:v>
                </c:pt>
                <c:pt idx="41462">
                  <c:v>0</c:v>
                </c:pt>
                <c:pt idx="41463">
                  <c:v>0</c:v>
                </c:pt>
                <c:pt idx="41464">
                  <c:v>0</c:v>
                </c:pt>
                <c:pt idx="41465">
                  <c:v>0</c:v>
                </c:pt>
                <c:pt idx="41466">
                  <c:v>0</c:v>
                </c:pt>
                <c:pt idx="41467">
                  <c:v>0</c:v>
                </c:pt>
                <c:pt idx="41468">
                  <c:v>0</c:v>
                </c:pt>
                <c:pt idx="41469">
                  <c:v>0</c:v>
                </c:pt>
                <c:pt idx="41470">
                  <c:v>0</c:v>
                </c:pt>
                <c:pt idx="41471">
                  <c:v>0</c:v>
                </c:pt>
                <c:pt idx="41472">
                  <c:v>0</c:v>
                </c:pt>
                <c:pt idx="41473">
                  <c:v>0</c:v>
                </c:pt>
                <c:pt idx="41474">
                  <c:v>0</c:v>
                </c:pt>
                <c:pt idx="41475">
                  <c:v>0</c:v>
                </c:pt>
                <c:pt idx="41476">
                  <c:v>0</c:v>
                </c:pt>
                <c:pt idx="41477">
                  <c:v>0</c:v>
                </c:pt>
                <c:pt idx="41478">
                  <c:v>0</c:v>
                </c:pt>
                <c:pt idx="41479">
                  <c:v>0</c:v>
                </c:pt>
                <c:pt idx="41480">
                  <c:v>0</c:v>
                </c:pt>
                <c:pt idx="41481">
                  <c:v>0</c:v>
                </c:pt>
                <c:pt idx="41482">
                  <c:v>0</c:v>
                </c:pt>
                <c:pt idx="41483">
                  <c:v>0</c:v>
                </c:pt>
                <c:pt idx="41484">
                  <c:v>0</c:v>
                </c:pt>
                <c:pt idx="41485">
                  <c:v>0</c:v>
                </c:pt>
                <c:pt idx="41486">
                  <c:v>0</c:v>
                </c:pt>
                <c:pt idx="41487">
                  <c:v>0</c:v>
                </c:pt>
                <c:pt idx="41488">
                  <c:v>0</c:v>
                </c:pt>
                <c:pt idx="41489">
                  <c:v>0</c:v>
                </c:pt>
                <c:pt idx="41490">
                  <c:v>0</c:v>
                </c:pt>
                <c:pt idx="41491">
                  <c:v>0</c:v>
                </c:pt>
                <c:pt idx="41492">
                  <c:v>0</c:v>
                </c:pt>
                <c:pt idx="41493">
                  <c:v>0</c:v>
                </c:pt>
                <c:pt idx="41494">
                  <c:v>0</c:v>
                </c:pt>
                <c:pt idx="41495">
                  <c:v>0</c:v>
                </c:pt>
                <c:pt idx="41496">
                  <c:v>0</c:v>
                </c:pt>
                <c:pt idx="41497">
                  <c:v>0</c:v>
                </c:pt>
                <c:pt idx="41498">
                  <c:v>0</c:v>
                </c:pt>
                <c:pt idx="41499">
                  <c:v>0</c:v>
                </c:pt>
                <c:pt idx="41500">
                  <c:v>0</c:v>
                </c:pt>
                <c:pt idx="41501">
                  <c:v>0</c:v>
                </c:pt>
                <c:pt idx="41502">
                  <c:v>0</c:v>
                </c:pt>
                <c:pt idx="41503">
                  <c:v>0</c:v>
                </c:pt>
                <c:pt idx="41504">
                  <c:v>0</c:v>
                </c:pt>
                <c:pt idx="41505">
                  <c:v>0</c:v>
                </c:pt>
                <c:pt idx="41506">
                  <c:v>0</c:v>
                </c:pt>
                <c:pt idx="41507">
                  <c:v>0</c:v>
                </c:pt>
                <c:pt idx="41508">
                  <c:v>0</c:v>
                </c:pt>
                <c:pt idx="41509">
                  <c:v>0</c:v>
                </c:pt>
                <c:pt idx="41510">
                  <c:v>0</c:v>
                </c:pt>
                <c:pt idx="41511">
                  <c:v>0</c:v>
                </c:pt>
                <c:pt idx="41512">
                  <c:v>0</c:v>
                </c:pt>
                <c:pt idx="41513">
                  <c:v>0</c:v>
                </c:pt>
                <c:pt idx="41514">
                  <c:v>0</c:v>
                </c:pt>
                <c:pt idx="41515">
                  <c:v>0</c:v>
                </c:pt>
                <c:pt idx="41516">
                  <c:v>0</c:v>
                </c:pt>
                <c:pt idx="41517">
                  <c:v>0</c:v>
                </c:pt>
                <c:pt idx="41518">
                  <c:v>0</c:v>
                </c:pt>
                <c:pt idx="41519">
                  <c:v>0</c:v>
                </c:pt>
                <c:pt idx="41520">
                  <c:v>0</c:v>
                </c:pt>
                <c:pt idx="41521">
                  <c:v>0</c:v>
                </c:pt>
                <c:pt idx="41522">
                  <c:v>0</c:v>
                </c:pt>
                <c:pt idx="41523">
                  <c:v>0</c:v>
                </c:pt>
                <c:pt idx="41524">
                  <c:v>0</c:v>
                </c:pt>
                <c:pt idx="41525">
                  <c:v>0</c:v>
                </c:pt>
                <c:pt idx="41526">
                  <c:v>0</c:v>
                </c:pt>
                <c:pt idx="41527">
                  <c:v>0</c:v>
                </c:pt>
                <c:pt idx="41528">
                  <c:v>0</c:v>
                </c:pt>
                <c:pt idx="41529">
                  <c:v>0</c:v>
                </c:pt>
                <c:pt idx="41530">
                  <c:v>0</c:v>
                </c:pt>
                <c:pt idx="41531">
                  <c:v>0</c:v>
                </c:pt>
                <c:pt idx="41532">
                  <c:v>0</c:v>
                </c:pt>
                <c:pt idx="41533">
                  <c:v>0</c:v>
                </c:pt>
                <c:pt idx="41534">
                  <c:v>0</c:v>
                </c:pt>
                <c:pt idx="41535">
                  <c:v>0</c:v>
                </c:pt>
                <c:pt idx="41536">
                  <c:v>0</c:v>
                </c:pt>
                <c:pt idx="41537">
                  <c:v>0</c:v>
                </c:pt>
                <c:pt idx="41538">
                  <c:v>0</c:v>
                </c:pt>
                <c:pt idx="41539">
                  <c:v>0</c:v>
                </c:pt>
                <c:pt idx="41540">
                  <c:v>0</c:v>
                </c:pt>
                <c:pt idx="41541">
                  <c:v>0</c:v>
                </c:pt>
                <c:pt idx="41542">
                  <c:v>0</c:v>
                </c:pt>
                <c:pt idx="41543">
                  <c:v>0</c:v>
                </c:pt>
                <c:pt idx="41544">
                  <c:v>0</c:v>
                </c:pt>
                <c:pt idx="41545">
                  <c:v>0</c:v>
                </c:pt>
                <c:pt idx="41546">
                  <c:v>0</c:v>
                </c:pt>
                <c:pt idx="41547">
                  <c:v>0</c:v>
                </c:pt>
                <c:pt idx="41548">
                  <c:v>0</c:v>
                </c:pt>
                <c:pt idx="41549">
                  <c:v>0</c:v>
                </c:pt>
                <c:pt idx="41550">
                  <c:v>0</c:v>
                </c:pt>
                <c:pt idx="41551">
                  <c:v>0</c:v>
                </c:pt>
                <c:pt idx="41552">
                  <c:v>0</c:v>
                </c:pt>
                <c:pt idx="41553">
                  <c:v>0</c:v>
                </c:pt>
                <c:pt idx="41554">
                  <c:v>0</c:v>
                </c:pt>
                <c:pt idx="41555">
                  <c:v>0</c:v>
                </c:pt>
                <c:pt idx="41556">
                  <c:v>0</c:v>
                </c:pt>
                <c:pt idx="41557">
                  <c:v>0</c:v>
                </c:pt>
                <c:pt idx="41558">
                  <c:v>0</c:v>
                </c:pt>
                <c:pt idx="41559">
                  <c:v>0</c:v>
                </c:pt>
                <c:pt idx="41560">
                  <c:v>0</c:v>
                </c:pt>
                <c:pt idx="41561">
                  <c:v>0</c:v>
                </c:pt>
                <c:pt idx="41562">
                  <c:v>0</c:v>
                </c:pt>
                <c:pt idx="41563">
                  <c:v>0</c:v>
                </c:pt>
                <c:pt idx="41564">
                  <c:v>0</c:v>
                </c:pt>
                <c:pt idx="41565">
                  <c:v>0</c:v>
                </c:pt>
                <c:pt idx="41566">
                  <c:v>0</c:v>
                </c:pt>
                <c:pt idx="41567">
                  <c:v>0</c:v>
                </c:pt>
                <c:pt idx="41568">
                  <c:v>0</c:v>
                </c:pt>
                <c:pt idx="41569">
                  <c:v>0</c:v>
                </c:pt>
                <c:pt idx="41570">
                  <c:v>0</c:v>
                </c:pt>
                <c:pt idx="41571">
                  <c:v>0</c:v>
                </c:pt>
                <c:pt idx="41572">
                  <c:v>0</c:v>
                </c:pt>
                <c:pt idx="41573">
                  <c:v>0</c:v>
                </c:pt>
                <c:pt idx="41574">
                  <c:v>0</c:v>
                </c:pt>
                <c:pt idx="41575">
                  <c:v>0</c:v>
                </c:pt>
                <c:pt idx="41576">
                  <c:v>0</c:v>
                </c:pt>
                <c:pt idx="41577">
                  <c:v>0</c:v>
                </c:pt>
                <c:pt idx="41578">
                  <c:v>0</c:v>
                </c:pt>
                <c:pt idx="41579">
                  <c:v>0</c:v>
                </c:pt>
                <c:pt idx="41580">
                  <c:v>0</c:v>
                </c:pt>
                <c:pt idx="41581">
                  <c:v>0</c:v>
                </c:pt>
                <c:pt idx="41582">
                  <c:v>0</c:v>
                </c:pt>
                <c:pt idx="41583">
                  <c:v>0</c:v>
                </c:pt>
                <c:pt idx="41584">
                  <c:v>0</c:v>
                </c:pt>
                <c:pt idx="41585">
                  <c:v>0</c:v>
                </c:pt>
                <c:pt idx="41586">
                  <c:v>0</c:v>
                </c:pt>
                <c:pt idx="41587">
                  <c:v>0</c:v>
                </c:pt>
                <c:pt idx="41588">
                  <c:v>0</c:v>
                </c:pt>
                <c:pt idx="41589">
                  <c:v>0</c:v>
                </c:pt>
                <c:pt idx="41590">
                  <c:v>0</c:v>
                </c:pt>
                <c:pt idx="41591">
                  <c:v>0</c:v>
                </c:pt>
                <c:pt idx="41592">
                  <c:v>0</c:v>
                </c:pt>
                <c:pt idx="41593">
                  <c:v>1.04E-2</c:v>
                </c:pt>
                <c:pt idx="41594">
                  <c:v>4.6000000000000006E-2</c:v>
                </c:pt>
                <c:pt idx="41595">
                  <c:v>8.9700000000000002E-2</c:v>
                </c:pt>
                <c:pt idx="41596">
                  <c:v>8.0400000000000013E-2</c:v>
                </c:pt>
                <c:pt idx="41597">
                  <c:v>3.2900000000000006E-2</c:v>
                </c:pt>
                <c:pt idx="41598">
                  <c:v>3.6600000000000001E-2</c:v>
                </c:pt>
                <c:pt idx="41599">
                  <c:v>5.9700000000000003E-2</c:v>
                </c:pt>
                <c:pt idx="41600">
                  <c:v>6.8000000000000005E-2</c:v>
                </c:pt>
                <c:pt idx="41601">
                  <c:v>7.0199999999999999E-2</c:v>
                </c:pt>
                <c:pt idx="41602">
                  <c:v>6.4399999999999999E-2</c:v>
                </c:pt>
                <c:pt idx="41603">
                  <c:v>8.2600000000000007E-2</c:v>
                </c:pt>
                <c:pt idx="41604">
                  <c:v>0.14330000000000001</c:v>
                </c:pt>
                <c:pt idx="41605">
                  <c:v>0.18680000000000002</c:v>
                </c:pt>
                <c:pt idx="41606">
                  <c:v>0.15610000000000002</c:v>
                </c:pt>
                <c:pt idx="41607">
                  <c:v>0.15960000000000002</c:v>
                </c:pt>
                <c:pt idx="41608">
                  <c:v>0.17549999999999999</c:v>
                </c:pt>
                <c:pt idx="41609">
                  <c:v>0.1706</c:v>
                </c:pt>
                <c:pt idx="41610">
                  <c:v>0.1232</c:v>
                </c:pt>
                <c:pt idx="41611">
                  <c:v>0.13870000000000002</c:v>
                </c:pt>
                <c:pt idx="41612">
                  <c:v>0.2767</c:v>
                </c:pt>
                <c:pt idx="41613">
                  <c:v>0.42820000000000003</c:v>
                </c:pt>
                <c:pt idx="41614">
                  <c:v>0.51170000000000004</c:v>
                </c:pt>
                <c:pt idx="41615">
                  <c:v>0.68490000000000006</c:v>
                </c:pt>
                <c:pt idx="41616">
                  <c:v>0.72770000000000001</c:v>
                </c:pt>
                <c:pt idx="41617">
                  <c:v>0.73209999999999997</c:v>
                </c:pt>
                <c:pt idx="41618">
                  <c:v>0.63390000000000013</c:v>
                </c:pt>
                <c:pt idx="41619">
                  <c:v>0.69280000000000008</c:v>
                </c:pt>
                <c:pt idx="41620">
                  <c:v>0.51769999999999994</c:v>
                </c:pt>
                <c:pt idx="41621">
                  <c:v>0.55049999999999999</c:v>
                </c:pt>
                <c:pt idx="41622">
                  <c:v>0.52480000000000004</c:v>
                </c:pt>
                <c:pt idx="41623">
                  <c:v>0.49160000000000004</c:v>
                </c:pt>
                <c:pt idx="41624">
                  <c:v>0.39529999999999998</c:v>
                </c:pt>
                <c:pt idx="41625">
                  <c:v>0.29239999999999999</c:v>
                </c:pt>
                <c:pt idx="41626">
                  <c:v>0.3755</c:v>
                </c:pt>
                <c:pt idx="41627">
                  <c:v>0.62460000000000004</c:v>
                </c:pt>
                <c:pt idx="41628">
                  <c:v>0.89580000000000004</c:v>
                </c:pt>
                <c:pt idx="41629">
                  <c:v>1.1091</c:v>
                </c:pt>
                <c:pt idx="41630">
                  <c:v>1.1331</c:v>
                </c:pt>
                <c:pt idx="41631">
                  <c:v>1.3153000000000001</c:v>
                </c:pt>
                <c:pt idx="41632">
                  <c:v>1.3668</c:v>
                </c:pt>
                <c:pt idx="41633">
                  <c:v>1.3614000000000002</c:v>
                </c:pt>
                <c:pt idx="41634">
                  <c:v>1.2275</c:v>
                </c:pt>
                <c:pt idx="41635">
                  <c:v>1.1253</c:v>
                </c:pt>
                <c:pt idx="41636">
                  <c:v>1.1481999999999999</c:v>
                </c:pt>
                <c:pt idx="41637">
                  <c:v>1.087</c:v>
                </c:pt>
                <c:pt idx="41638">
                  <c:v>1.0682</c:v>
                </c:pt>
                <c:pt idx="41639">
                  <c:v>1.1031000000000002</c:v>
                </c:pt>
                <c:pt idx="41640">
                  <c:v>1.0926</c:v>
                </c:pt>
                <c:pt idx="41641">
                  <c:v>1.1942000000000002</c:v>
                </c:pt>
                <c:pt idx="41642">
                  <c:v>1.0981000000000001</c:v>
                </c:pt>
                <c:pt idx="41643">
                  <c:v>1.2005000000000001</c:v>
                </c:pt>
                <c:pt idx="41644">
                  <c:v>1.0544</c:v>
                </c:pt>
                <c:pt idx="41645">
                  <c:v>1.0471000000000001</c:v>
                </c:pt>
                <c:pt idx="41646">
                  <c:v>1.3198000000000001</c:v>
                </c:pt>
                <c:pt idx="41647">
                  <c:v>1.0798000000000001</c:v>
                </c:pt>
                <c:pt idx="41648">
                  <c:v>1.2438000000000002</c:v>
                </c:pt>
                <c:pt idx="41649">
                  <c:v>1.2878000000000001</c:v>
                </c:pt>
                <c:pt idx="41650">
                  <c:v>1.2964000000000002</c:v>
                </c:pt>
                <c:pt idx="41651">
                  <c:v>1.0278</c:v>
                </c:pt>
                <c:pt idx="41652">
                  <c:v>0.94990000000000008</c:v>
                </c:pt>
                <c:pt idx="41653">
                  <c:v>1.0704</c:v>
                </c:pt>
                <c:pt idx="41654">
                  <c:v>0.84940000000000004</c:v>
                </c:pt>
                <c:pt idx="41655">
                  <c:v>0.73960000000000004</c:v>
                </c:pt>
                <c:pt idx="41656">
                  <c:v>1.0618000000000001</c:v>
                </c:pt>
                <c:pt idx="41657">
                  <c:v>1.0351000000000001</c:v>
                </c:pt>
                <c:pt idx="41658">
                  <c:v>0.74640000000000006</c:v>
                </c:pt>
                <c:pt idx="41659">
                  <c:v>0.79690000000000005</c:v>
                </c:pt>
                <c:pt idx="41660">
                  <c:v>1.024</c:v>
                </c:pt>
                <c:pt idx="41661">
                  <c:v>1.0791000000000002</c:v>
                </c:pt>
                <c:pt idx="41662">
                  <c:v>1.2928000000000002</c:v>
                </c:pt>
                <c:pt idx="41663">
                  <c:v>1.3205</c:v>
                </c:pt>
                <c:pt idx="41664">
                  <c:v>1.1156000000000001</c:v>
                </c:pt>
                <c:pt idx="41665">
                  <c:v>1.0033000000000001</c:v>
                </c:pt>
                <c:pt idx="41666">
                  <c:v>0.99980000000000002</c:v>
                </c:pt>
                <c:pt idx="41667">
                  <c:v>1.1673</c:v>
                </c:pt>
                <c:pt idx="41668">
                  <c:v>1.1297000000000001</c:v>
                </c:pt>
                <c:pt idx="41669">
                  <c:v>1.2221000000000002</c:v>
                </c:pt>
                <c:pt idx="41670">
                  <c:v>0.97780000000000011</c:v>
                </c:pt>
                <c:pt idx="41671">
                  <c:v>0.98720000000000008</c:v>
                </c:pt>
                <c:pt idx="41672">
                  <c:v>1.0154000000000001</c:v>
                </c:pt>
                <c:pt idx="41673">
                  <c:v>0.9244</c:v>
                </c:pt>
                <c:pt idx="41674">
                  <c:v>0.89060000000000006</c:v>
                </c:pt>
                <c:pt idx="41675">
                  <c:v>0.95220000000000005</c:v>
                </c:pt>
                <c:pt idx="41676">
                  <c:v>1.0535000000000001</c:v>
                </c:pt>
                <c:pt idx="41677">
                  <c:v>0.81329999999999991</c:v>
                </c:pt>
                <c:pt idx="41678">
                  <c:v>0.74550000000000005</c:v>
                </c:pt>
                <c:pt idx="41679">
                  <c:v>0.80820000000000014</c:v>
                </c:pt>
                <c:pt idx="41680">
                  <c:v>0.74310000000000009</c:v>
                </c:pt>
                <c:pt idx="41681">
                  <c:v>0.73630000000000007</c:v>
                </c:pt>
                <c:pt idx="41682">
                  <c:v>0.79480000000000006</c:v>
                </c:pt>
                <c:pt idx="41683">
                  <c:v>0.73830000000000007</c:v>
                </c:pt>
                <c:pt idx="41684">
                  <c:v>0.62570000000000003</c:v>
                </c:pt>
                <c:pt idx="41685">
                  <c:v>0.61050000000000004</c:v>
                </c:pt>
                <c:pt idx="41686">
                  <c:v>0.55630000000000002</c:v>
                </c:pt>
                <c:pt idx="41687">
                  <c:v>0.56289999999999996</c:v>
                </c:pt>
                <c:pt idx="41688">
                  <c:v>0.66</c:v>
                </c:pt>
                <c:pt idx="41689">
                  <c:v>0.57230000000000003</c:v>
                </c:pt>
                <c:pt idx="41690">
                  <c:v>0.5182000000000001</c:v>
                </c:pt>
                <c:pt idx="41691">
                  <c:v>0.54180000000000006</c:v>
                </c:pt>
                <c:pt idx="41692">
                  <c:v>0.4718</c:v>
                </c:pt>
                <c:pt idx="41693">
                  <c:v>0.42350000000000004</c:v>
                </c:pt>
                <c:pt idx="41694">
                  <c:v>0.48460000000000003</c:v>
                </c:pt>
                <c:pt idx="41695">
                  <c:v>0.4516</c:v>
                </c:pt>
                <c:pt idx="41696">
                  <c:v>0.40610000000000002</c:v>
                </c:pt>
                <c:pt idx="41697">
                  <c:v>0.40260000000000001</c:v>
                </c:pt>
                <c:pt idx="41698">
                  <c:v>0.3901</c:v>
                </c:pt>
                <c:pt idx="41699">
                  <c:v>0.36620000000000003</c:v>
                </c:pt>
                <c:pt idx="41700">
                  <c:v>0.32990000000000003</c:v>
                </c:pt>
                <c:pt idx="41701">
                  <c:v>0.36190000000000005</c:v>
                </c:pt>
                <c:pt idx="41702">
                  <c:v>0.3034</c:v>
                </c:pt>
                <c:pt idx="41703">
                  <c:v>0.2823</c:v>
                </c:pt>
                <c:pt idx="41704">
                  <c:v>0.30960000000000004</c:v>
                </c:pt>
                <c:pt idx="41705">
                  <c:v>0.28450000000000003</c:v>
                </c:pt>
                <c:pt idx="41706">
                  <c:v>0.2908</c:v>
                </c:pt>
                <c:pt idx="41707">
                  <c:v>0.28530000000000005</c:v>
                </c:pt>
                <c:pt idx="41708">
                  <c:v>0.27010000000000001</c:v>
                </c:pt>
                <c:pt idx="41709">
                  <c:v>0.2384</c:v>
                </c:pt>
                <c:pt idx="41710">
                  <c:v>0.2722</c:v>
                </c:pt>
                <c:pt idx="41711">
                  <c:v>0.22410000000000002</c:v>
                </c:pt>
                <c:pt idx="41712">
                  <c:v>0.20640000000000003</c:v>
                </c:pt>
                <c:pt idx="41713">
                  <c:v>0.21060000000000001</c:v>
                </c:pt>
                <c:pt idx="41714">
                  <c:v>0.1968</c:v>
                </c:pt>
                <c:pt idx="41715">
                  <c:v>0.21789999999999998</c:v>
                </c:pt>
                <c:pt idx="41716">
                  <c:v>0.20680000000000001</c:v>
                </c:pt>
                <c:pt idx="41717">
                  <c:v>0.21660000000000001</c:v>
                </c:pt>
                <c:pt idx="41718">
                  <c:v>0.22109999999999999</c:v>
                </c:pt>
                <c:pt idx="41719">
                  <c:v>0.22470000000000001</c:v>
                </c:pt>
                <c:pt idx="41720">
                  <c:v>0.21709999999999999</c:v>
                </c:pt>
                <c:pt idx="41721">
                  <c:v>0.2074</c:v>
                </c:pt>
                <c:pt idx="41722">
                  <c:v>0.20369999999999999</c:v>
                </c:pt>
                <c:pt idx="41723">
                  <c:v>0.20440000000000003</c:v>
                </c:pt>
                <c:pt idx="41724">
                  <c:v>0.19390000000000002</c:v>
                </c:pt>
                <c:pt idx="41725">
                  <c:v>0.19030000000000002</c:v>
                </c:pt>
                <c:pt idx="41726">
                  <c:v>0.17580000000000001</c:v>
                </c:pt>
                <c:pt idx="41727">
                  <c:v>0.1845</c:v>
                </c:pt>
                <c:pt idx="41728">
                  <c:v>0.16800000000000001</c:v>
                </c:pt>
                <c:pt idx="41729">
                  <c:v>0.17080000000000001</c:v>
                </c:pt>
                <c:pt idx="41730">
                  <c:v>0.17760000000000001</c:v>
                </c:pt>
                <c:pt idx="41731">
                  <c:v>0.17560000000000001</c:v>
                </c:pt>
                <c:pt idx="41732">
                  <c:v>0.1754</c:v>
                </c:pt>
                <c:pt idx="41733">
                  <c:v>0.16910000000000003</c:v>
                </c:pt>
                <c:pt idx="41734">
                  <c:v>0.15660000000000002</c:v>
                </c:pt>
                <c:pt idx="41735">
                  <c:v>0.15200000000000002</c:v>
                </c:pt>
                <c:pt idx="41736">
                  <c:v>0.15360000000000001</c:v>
                </c:pt>
                <c:pt idx="41737">
                  <c:v>0.15480000000000002</c:v>
                </c:pt>
                <c:pt idx="41738">
                  <c:v>0.15049999999999999</c:v>
                </c:pt>
                <c:pt idx="41739">
                  <c:v>0.1426</c:v>
                </c:pt>
                <c:pt idx="41740">
                  <c:v>0.15310000000000001</c:v>
                </c:pt>
                <c:pt idx="41741">
                  <c:v>0.16040000000000001</c:v>
                </c:pt>
                <c:pt idx="41742">
                  <c:v>0.15380000000000002</c:v>
                </c:pt>
                <c:pt idx="41743">
                  <c:v>0.15500000000000003</c:v>
                </c:pt>
                <c:pt idx="41744">
                  <c:v>0.16880000000000001</c:v>
                </c:pt>
                <c:pt idx="41745">
                  <c:v>0.15440000000000001</c:v>
                </c:pt>
                <c:pt idx="41746">
                  <c:v>0.13730000000000001</c:v>
                </c:pt>
                <c:pt idx="41747">
                  <c:v>0.17090000000000002</c:v>
                </c:pt>
                <c:pt idx="41748">
                  <c:v>0.1542</c:v>
                </c:pt>
                <c:pt idx="41749">
                  <c:v>0.15129999999999999</c:v>
                </c:pt>
                <c:pt idx="41750">
                  <c:v>0.14370000000000002</c:v>
                </c:pt>
                <c:pt idx="41751">
                  <c:v>0.12720000000000001</c:v>
                </c:pt>
                <c:pt idx="41752">
                  <c:v>0.1353</c:v>
                </c:pt>
                <c:pt idx="41753">
                  <c:v>0.13489999999999999</c:v>
                </c:pt>
                <c:pt idx="41754">
                  <c:v>0.1295</c:v>
                </c:pt>
                <c:pt idx="41755">
                  <c:v>0.12370000000000002</c:v>
                </c:pt>
                <c:pt idx="41756">
                  <c:v>0.12450000000000001</c:v>
                </c:pt>
                <c:pt idx="41757">
                  <c:v>0.10880000000000001</c:v>
                </c:pt>
                <c:pt idx="41758">
                  <c:v>0.12770000000000001</c:v>
                </c:pt>
                <c:pt idx="41759">
                  <c:v>0.13470000000000001</c:v>
                </c:pt>
                <c:pt idx="41760">
                  <c:v>0.12560000000000002</c:v>
                </c:pt>
                <c:pt idx="41761">
                  <c:v>0.1305</c:v>
                </c:pt>
                <c:pt idx="41762">
                  <c:v>0.12560000000000002</c:v>
                </c:pt>
                <c:pt idx="41763">
                  <c:v>0.12370000000000002</c:v>
                </c:pt>
                <c:pt idx="41764">
                  <c:v>0.1099</c:v>
                </c:pt>
                <c:pt idx="41765">
                  <c:v>0.11070000000000001</c:v>
                </c:pt>
                <c:pt idx="41766">
                  <c:v>0.11399999999999999</c:v>
                </c:pt>
                <c:pt idx="41767">
                  <c:v>0.11210000000000001</c:v>
                </c:pt>
                <c:pt idx="41768">
                  <c:v>0.1169</c:v>
                </c:pt>
                <c:pt idx="41769">
                  <c:v>0.122</c:v>
                </c:pt>
                <c:pt idx="41770">
                  <c:v>0.1168</c:v>
                </c:pt>
                <c:pt idx="41771">
                  <c:v>0.11140000000000001</c:v>
                </c:pt>
                <c:pt idx="41772">
                  <c:v>0.12440000000000001</c:v>
                </c:pt>
                <c:pt idx="41773">
                  <c:v>0.11750000000000001</c:v>
                </c:pt>
                <c:pt idx="41774">
                  <c:v>0.10720000000000002</c:v>
                </c:pt>
                <c:pt idx="41775">
                  <c:v>0.10540000000000001</c:v>
                </c:pt>
                <c:pt idx="41776">
                  <c:v>0.10730000000000001</c:v>
                </c:pt>
                <c:pt idx="41777">
                  <c:v>0.1275</c:v>
                </c:pt>
                <c:pt idx="41778">
                  <c:v>0.13819999999999999</c:v>
                </c:pt>
                <c:pt idx="41779">
                  <c:v>0.1434</c:v>
                </c:pt>
                <c:pt idx="41780">
                  <c:v>0.12770000000000001</c:v>
                </c:pt>
                <c:pt idx="41781">
                  <c:v>0.1017</c:v>
                </c:pt>
                <c:pt idx="41782">
                  <c:v>0.1095</c:v>
                </c:pt>
                <c:pt idx="41783">
                  <c:v>0.10489999999999999</c:v>
                </c:pt>
                <c:pt idx="41784">
                  <c:v>0.1144</c:v>
                </c:pt>
                <c:pt idx="41785">
                  <c:v>0.1129</c:v>
                </c:pt>
                <c:pt idx="41786">
                  <c:v>0.10200000000000001</c:v>
                </c:pt>
                <c:pt idx="41787">
                  <c:v>9.6799999999999997E-2</c:v>
                </c:pt>
                <c:pt idx="41788">
                  <c:v>9.8400000000000001E-2</c:v>
                </c:pt>
                <c:pt idx="41789">
                  <c:v>0.10320000000000001</c:v>
                </c:pt>
                <c:pt idx="41790">
                  <c:v>0.10620000000000002</c:v>
                </c:pt>
                <c:pt idx="41791">
                  <c:v>9.9500000000000005E-2</c:v>
                </c:pt>
                <c:pt idx="41792">
                  <c:v>9.9400000000000002E-2</c:v>
                </c:pt>
                <c:pt idx="41793">
                  <c:v>9.9600000000000008E-2</c:v>
                </c:pt>
                <c:pt idx="41794">
                  <c:v>9.9500000000000005E-2</c:v>
                </c:pt>
                <c:pt idx="41795">
                  <c:v>9.7900000000000001E-2</c:v>
                </c:pt>
                <c:pt idx="41796">
                  <c:v>9.9000000000000005E-2</c:v>
                </c:pt>
                <c:pt idx="41797">
                  <c:v>0.1057</c:v>
                </c:pt>
                <c:pt idx="41798">
                  <c:v>9.9000000000000005E-2</c:v>
                </c:pt>
                <c:pt idx="41799">
                  <c:v>0.11040000000000001</c:v>
                </c:pt>
                <c:pt idx="41800">
                  <c:v>0.1105</c:v>
                </c:pt>
                <c:pt idx="41801">
                  <c:v>9.1000000000000011E-2</c:v>
                </c:pt>
                <c:pt idx="41802">
                  <c:v>9.2100000000000015E-2</c:v>
                </c:pt>
                <c:pt idx="41803">
                  <c:v>9.0500000000000011E-2</c:v>
                </c:pt>
                <c:pt idx="41804">
                  <c:v>9.1900000000000009E-2</c:v>
                </c:pt>
                <c:pt idx="41805">
                  <c:v>9.0300000000000005E-2</c:v>
                </c:pt>
                <c:pt idx="41806">
                  <c:v>9.0200000000000002E-2</c:v>
                </c:pt>
                <c:pt idx="41807">
                  <c:v>8.5400000000000004E-2</c:v>
                </c:pt>
                <c:pt idx="41808">
                  <c:v>8.5199999999999998E-2</c:v>
                </c:pt>
                <c:pt idx="41809">
                  <c:v>9.0000000000000011E-2</c:v>
                </c:pt>
                <c:pt idx="41810">
                  <c:v>8.9900000000000008E-2</c:v>
                </c:pt>
                <c:pt idx="41811">
                  <c:v>8.6900000000000005E-2</c:v>
                </c:pt>
                <c:pt idx="41812">
                  <c:v>8.660000000000001E-2</c:v>
                </c:pt>
                <c:pt idx="41813">
                  <c:v>9.1200000000000003E-2</c:v>
                </c:pt>
                <c:pt idx="41814">
                  <c:v>8.48E-2</c:v>
                </c:pt>
                <c:pt idx="41815">
                  <c:v>8.48E-2</c:v>
                </c:pt>
                <c:pt idx="41816">
                  <c:v>8.660000000000001E-2</c:v>
                </c:pt>
                <c:pt idx="41817">
                  <c:v>7.8500000000000014E-2</c:v>
                </c:pt>
                <c:pt idx="41818">
                  <c:v>7.6600000000000001E-2</c:v>
                </c:pt>
                <c:pt idx="41819">
                  <c:v>7.980000000000001E-2</c:v>
                </c:pt>
                <c:pt idx="41820">
                  <c:v>8.1100000000000005E-2</c:v>
                </c:pt>
                <c:pt idx="41821">
                  <c:v>7.9500000000000015E-2</c:v>
                </c:pt>
                <c:pt idx="41822">
                  <c:v>8.43E-2</c:v>
                </c:pt>
                <c:pt idx="41823">
                  <c:v>8.2900000000000001E-2</c:v>
                </c:pt>
                <c:pt idx="41824">
                  <c:v>8.5800000000000001E-2</c:v>
                </c:pt>
                <c:pt idx="41825">
                  <c:v>8.2500000000000004E-2</c:v>
                </c:pt>
                <c:pt idx="41826">
                  <c:v>7.640000000000001E-2</c:v>
                </c:pt>
                <c:pt idx="41827">
                  <c:v>7.9500000000000015E-2</c:v>
                </c:pt>
                <c:pt idx="41828">
                  <c:v>7.6300000000000007E-2</c:v>
                </c:pt>
                <c:pt idx="41829">
                  <c:v>7.640000000000001E-2</c:v>
                </c:pt>
                <c:pt idx="41830">
                  <c:v>7.6200000000000004E-2</c:v>
                </c:pt>
                <c:pt idx="41831">
                  <c:v>8.48E-2</c:v>
                </c:pt>
                <c:pt idx="41832">
                  <c:v>8.0000000000000016E-2</c:v>
                </c:pt>
                <c:pt idx="41833">
                  <c:v>7.6800000000000007E-2</c:v>
                </c:pt>
                <c:pt idx="41834">
                  <c:v>8.0100000000000005E-2</c:v>
                </c:pt>
                <c:pt idx="41835">
                  <c:v>7.22E-2</c:v>
                </c:pt>
                <c:pt idx="41836">
                  <c:v>7.22E-2</c:v>
                </c:pt>
                <c:pt idx="41837">
                  <c:v>7.7200000000000005E-2</c:v>
                </c:pt>
                <c:pt idx="41838">
                  <c:v>8.4100000000000008E-2</c:v>
                </c:pt>
                <c:pt idx="41839">
                  <c:v>8.1200000000000008E-2</c:v>
                </c:pt>
                <c:pt idx="41840">
                  <c:v>8.1699999999999995E-2</c:v>
                </c:pt>
                <c:pt idx="41841">
                  <c:v>8.1799999999999998E-2</c:v>
                </c:pt>
                <c:pt idx="41842">
                  <c:v>9.0300000000000005E-2</c:v>
                </c:pt>
                <c:pt idx="41843">
                  <c:v>8.8900000000000007E-2</c:v>
                </c:pt>
                <c:pt idx="41844">
                  <c:v>8.7600000000000011E-2</c:v>
                </c:pt>
                <c:pt idx="41845">
                  <c:v>8.6400000000000005E-2</c:v>
                </c:pt>
                <c:pt idx="41846">
                  <c:v>9.0000000000000011E-2</c:v>
                </c:pt>
                <c:pt idx="41847">
                  <c:v>8.8800000000000004E-2</c:v>
                </c:pt>
                <c:pt idx="41848">
                  <c:v>8.5800000000000001E-2</c:v>
                </c:pt>
                <c:pt idx="41849">
                  <c:v>9.1600000000000015E-2</c:v>
                </c:pt>
                <c:pt idx="41850">
                  <c:v>9.5399999999999999E-2</c:v>
                </c:pt>
                <c:pt idx="41851">
                  <c:v>0.1011</c:v>
                </c:pt>
                <c:pt idx="41852">
                  <c:v>0.10700000000000001</c:v>
                </c:pt>
                <c:pt idx="41853">
                  <c:v>0.1162</c:v>
                </c:pt>
                <c:pt idx="41854">
                  <c:v>0.12410000000000002</c:v>
                </c:pt>
                <c:pt idx="41855">
                  <c:v>0.12170000000000002</c:v>
                </c:pt>
                <c:pt idx="41856">
                  <c:v>0.12330000000000002</c:v>
                </c:pt>
                <c:pt idx="41857">
                  <c:v>0.13150000000000001</c:v>
                </c:pt>
                <c:pt idx="41858">
                  <c:v>0.1263</c:v>
                </c:pt>
                <c:pt idx="41859">
                  <c:v>0.13540000000000002</c:v>
                </c:pt>
                <c:pt idx="41860">
                  <c:v>0.15910000000000002</c:v>
                </c:pt>
                <c:pt idx="41861">
                  <c:v>0.16890000000000002</c:v>
                </c:pt>
                <c:pt idx="41862">
                  <c:v>0.16620000000000001</c:v>
                </c:pt>
                <c:pt idx="41863">
                  <c:v>0.1638</c:v>
                </c:pt>
                <c:pt idx="41864">
                  <c:v>0.1668</c:v>
                </c:pt>
                <c:pt idx="41865">
                  <c:v>0.16040000000000001</c:v>
                </c:pt>
                <c:pt idx="41866">
                  <c:v>0.1696</c:v>
                </c:pt>
                <c:pt idx="41867">
                  <c:v>0.18690000000000001</c:v>
                </c:pt>
                <c:pt idx="41868">
                  <c:v>0.1946</c:v>
                </c:pt>
                <c:pt idx="41869">
                  <c:v>0.2429</c:v>
                </c:pt>
                <c:pt idx="41870">
                  <c:v>0.22080000000000002</c:v>
                </c:pt>
                <c:pt idx="41871">
                  <c:v>0.23260000000000003</c:v>
                </c:pt>
                <c:pt idx="41872">
                  <c:v>0.2477</c:v>
                </c:pt>
                <c:pt idx="41873">
                  <c:v>0.27450000000000002</c:v>
                </c:pt>
                <c:pt idx="41874">
                  <c:v>0.30470000000000003</c:v>
                </c:pt>
                <c:pt idx="41875">
                  <c:v>0.35830000000000006</c:v>
                </c:pt>
                <c:pt idx="41876">
                  <c:v>0.39870000000000005</c:v>
                </c:pt>
                <c:pt idx="41877">
                  <c:v>0.34140000000000004</c:v>
                </c:pt>
                <c:pt idx="41878">
                  <c:v>0.37990000000000002</c:v>
                </c:pt>
                <c:pt idx="41879">
                  <c:v>0.47770000000000001</c:v>
                </c:pt>
                <c:pt idx="41880">
                  <c:v>0.51849999999999996</c:v>
                </c:pt>
                <c:pt idx="41881">
                  <c:v>0.66800000000000004</c:v>
                </c:pt>
                <c:pt idx="41882">
                  <c:v>0.81059999999999999</c:v>
                </c:pt>
                <c:pt idx="41883">
                  <c:v>0.85289999999999999</c:v>
                </c:pt>
                <c:pt idx="41884">
                  <c:v>0.77240000000000009</c:v>
                </c:pt>
                <c:pt idx="41885">
                  <c:v>0.85630000000000006</c:v>
                </c:pt>
                <c:pt idx="41886">
                  <c:v>0.91449999999999998</c:v>
                </c:pt>
                <c:pt idx="41887">
                  <c:v>0.95719999999999994</c:v>
                </c:pt>
                <c:pt idx="41888">
                  <c:v>0.94730000000000014</c:v>
                </c:pt>
                <c:pt idx="41889">
                  <c:v>1.0189000000000001</c:v>
                </c:pt>
                <c:pt idx="41890">
                  <c:v>1.0476000000000001</c:v>
                </c:pt>
                <c:pt idx="41891">
                  <c:v>1.0740000000000001</c:v>
                </c:pt>
                <c:pt idx="41892">
                  <c:v>1.1373</c:v>
                </c:pt>
                <c:pt idx="41893">
                  <c:v>1.1429</c:v>
                </c:pt>
                <c:pt idx="41894">
                  <c:v>1.252</c:v>
                </c:pt>
                <c:pt idx="41895">
                  <c:v>1.2641</c:v>
                </c:pt>
                <c:pt idx="41896">
                  <c:v>1.2843</c:v>
                </c:pt>
                <c:pt idx="41897">
                  <c:v>1.3068</c:v>
                </c:pt>
                <c:pt idx="41898">
                  <c:v>1.3382000000000001</c:v>
                </c:pt>
                <c:pt idx="41899">
                  <c:v>1.3426</c:v>
                </c:pt>
                <c:pt idx="41900">
                  <c:v>1.3362000000000001</c:v>
                </c:pt>
                <c:pt idx="41901">
                  <c:v>1.3894000000000002</c:v>
                </c:pt>
                <c:pt idx="41902">
                  <c:v>1.4053000000000002</c:v>
                </c:pt>
                <c:pt idx="41903">
                  <c:v>1.4448000000000001</c:v>
                </c:pt>
                <c:pt idx="41904">
                  <c:v>1.4570000000000001</c:v>
                </c:pt>
                <c:pt idx="41905">
                  <c:v>1.4861000000000002</c:v>
                </c:pt>
                <c:pt idx="41906">
                  <c:v>1.5247999999999999</c:v>
                </c:pt>
                <c:pt idx="41907">
                  <c:v>1.4874000000000001</c:v>
                </c:pt>
                <c:pt idx="41908">
                  <c:v>1.5675000000000001</c:v>
                </c:pt>
                <c:pt idx="41909">
                  <c:v>1.5435000000000001</c:v>
                </c:pt>
                <c:pt idx="41910">
                  <c:v>1.5568</c:v>
                </c:pt>
                <c:pt idx="41911">
                  <c:v>1.6406000000000001</c:v>
                </c:pt>
                <c:pt idx="41912">
                  <c:v>1.6453</c:v>
                </c:pt>
                <c:pt idx="41913">
                  <c:v>1.6257999999999999</c:v>
                </c:pt>
                <c:pt idx="41914">
                  <c:v>1.5681</c:v>
                </c:pt>
                <c:pt idx="41915">
                  <c:v>1.6609000000000003</c:v>
                </c:pt>
                <c:pt idx="41916">
                  <c:v>1.7814000000000001</c:v>
                </c:pt>
                <c:pt idx="41917">
                  <c:v>1.7466999999999999</c:v>
                </c:pt>
                <c:pt idx="41918">
                  <c:v>1.845</c:v>
                </c:pt>
                <c:pt idx="41919">
                  <c:v>1.8449000000000002</c:v>
                </c:pt>
                <c:pt idx="41920">
                  <c:v>1.9267000000000001</c:v>
                </c:pt>
                <c:pt idx="41921">
                  <c:v>1.8896999999999999</c:v>
                </c:pt>
                <c:pt idx="41922">
                  <c:v>1.8513999999999999</c:v>
                </c:pt>
                <c:pt idx="41923">
                  <c:v>1.8631000000000002</c:v>
                </c:pt>
                <c:pt idx="41924">
                  <c:v>1.883</c:v>
                </c:pt>
                <c:pt idx="41925">
                  <c:v>1.7957999999999998</c:v>
                </c:pt>
                <c:pt idx="41926">
                  <c:v>1.6559000000000001</c:v>
                </c:pt>
                <c:pt idx="41927">
                  <c:v>1.6367000000000003</c:v>
                </c:pt>
                <c:pt idx="41928">
                  <c:v>1.6674</c:v>
                </c:pt>
                <c:pt idx="41929">
                  <c:v>1.8943000000000003</c:v>
                </c:pt>
                <c:pt idx="41930">
                  <c:v>1.9828000000000001</c:v>
                </c:pt>
                <c:pt idx="41931">
                  <c:v>1.845</c:v>
                </c:pt>
                <c:pt idx="41932">
                  <c:v>1.5308000000000002</c:v>
                </c:pt>
                <c:pt idx="41933">
                  <c:v>1.5799000000000001</c:v>
                </c:pt>
                <c:pt idx="41934">
                  <c:v>1.7602000000000002</c:v>
                </c:pt>
                <c:pt idx="41935">
                  <c:v>1.5926</c:v>
                </c:pt>
                <c:pt idx="41936">
                  <c:v>1.8334000000000001</c:v>
                </c:pt>
                <c:pt idx="41937">
                  <c:v>1.9509000000000001</c:v>
                </c:pt>
                <c:pt idx="41938">
                  <c:v>2.0809000000000002</c:v>
                </c:pt>
                <c:pt idx="41939">
                  <c:v>2.0103000000000004</c:v>
                </c:pt>
                <c:pt idx="41940">
                  <c:v>2.0434000000000001</c:v>
                </c:pt>
                <c:pt idx="41941">
                  <c:v>2.0293000000000001</c:v>
                </c:pt>
                <c:pt idx="41942">
                  <c:v>1.9521999999999999</c:v>
                </c:pt>
                <c:pt idx="41943">
                  <c:v>1.6889000000000001</c:v>
                </c:pt>
                <c:pt idx="41944">
                  <c:v>1.5628000000000002</c:v>
                </c:pt>
                <c:pt idx="41945">
                  <c:v>1.8079000000000001</c:v>
                </c:pt>
                <c:pt idx="41946">
                  <c:v>1.8846000000000001</c:v>
                </c:pt>
                <c:pt idx="41947">
                  <c:v>1.9379999999999999</c:v>
                </c:pt>
                <c:pt idx="41948">
                  <c:v>1.6745999999999999</c:v>
                </c:pt>
                <c:pt idx="41949">
                  <c:v>1.5537000000000001</c:v>
                </c:pt>
                <c:pt idx="41950">
                  <c:v>1.4799</c:v>
                </c:pt>
                <c:pt idx="41951">
                  <c:v>1.4954000000000001</c:v>
                </c:pt>
                <c:pt idx="41952">
                  <c:v>1.4517</c:v>
                </c:pt>
                <c:pt idx="41953">
                  <c:v>1.3891</c:v>
                </c:pt>
                <c:pt idx="41954">
                  <c:v>1.3945000000000001</c:v>
                </c:pt>
                <c:pt idx="41955">
                  <c:v>1.3657000000000001</c:v>
                </c:pt>
                <c:pt idx="41956">
                  <c:v>1.3921000000000001</c:v>
                </c:pt>
                <c:pt idx="41957">
                  <c:v>1.3441000000000001</c:v>
                </c:pt>
                <c:pt idx="41958">
                  <c:v>1.3212000000000002</c:v>
                </c:pt>
                <c:pt idx="41959">
                  <c:v>1.3069000000000002</c:v>
                </c:pt>
                <c:pt idx="41960">
                  <c:v>1.2635000000000001</c:v>
                </c:pt>
                <c:pt idx="41961">
                  <c:v>1.2305000000000001</c:v>
                </c:pt>
                <c:pt idx="41962">
                  <c:v>1.1867000000000001</c:v>
                </c:pt>
                <c:pt idx="41963">
                  <c:v>1.1835000000000002</c:v>
                </c:pt>
                <c:pt idx="41964">
                  <c:v>1.1504000000000001</c:v>
                </c:pt>
                <c:pt idx="41965">
                  <c:v>1.115</c:v>
                </c:pt>
                <c:pt idx="41966">
                  <c:v>1.1439000000000001</c:v>
                </c:pt>
                <c:pt idx="41967">
                  <c:v>1.1096000000000001</c:v>
                </c:pt>
                <c:pt idx="41968">
                  <c:v>1.0490999999999999</c:v>
                </c:pt>
                <c:pt idx="41969">
                  <c:v>1.0157</c:v>
                </c:pt>
                <c:pt idx="41970">
                  <c:v>1.1025</c:v>
                </c:pt>
                <c:pt idx="41971">
                  <c:v>1.0568</c:v>
                </c:pt>
                <c:pt idx="41972">
                  <c:v>0.9880000000000001</c:v>
                </c:pt>
                <c:pt idx="41973">
                  <c:v>1.0159</c:v>
                </c:pt>
                <c:pt idx="41974">
                  <c:v>1.0371000000000001</c:v>
                </c:pt>
                <c:pt idx="41975">
                  <c:v>1.0108000000000001</c:v>
                </c:pt>
                <c:pt idx="41976">
                  <c:v>0.98350000000000015</c:v>
                </c:pt>
                <c:pt idx="41977">
                  <c:v>0.8982</c:v>
                </c:pt>
                <c:pt idx="41978">
                  <c:v>0.94650000000000001</c:v>
                </c:pt>
                <c:pt idx="41979">
                  <c:v>0.8217000000000001</c:v>
                </c:pt>
                <c:pt idx="41980">
                  <c:v>0.70930000000000004</c:v>
                </c:pt>
                <c:pt idx="41981">
                  <c:v>0.70220000000000005</c:v>
                </c:pt>
                <c:pt idx="41982">
                  <c:v>0.70140000000000002</c:v>
                </c:pt>
                <c:pt idx="41983">
                  <c:v>0.66150000000000009</c:v>
                </c:pt>
                <c:pt idx="41984">
                  <c:v>0.65690000000000004</c:v>
                </c:pt>
                <c:pt idx="41985">
                  <c:v>0.66159999999999997</c:v>
                </c:pt>
                <c:pt idx="41986">
                  <c:v>0.64550000000000007</c:v>
                </c:pt>
                <c:pt idx="41987">
                  <c:v>0.61750000000000005</c:v>
                </c:pt>
                <c:pt idx="41988">
                  <c:v>0.60170000000000012</c:v>
                </c:pt>
                <c:pt idx="41989">
                  <c:v>0.59599999999999997</c:v>
                </c:pt>
                <c:pt idx="41990">
                  <c:v>0.61080000000000001</c:v>
                </c:pt>
                <c:pt idx="41991">
                  <c:v>0.57140000000000002</c:v>
                </c:pt>
                <c:pt idx="41992">
                  <c:v>0.54630000000000001</c:v>
                </c:pt>
                <c:pt idx="41993">
                  <c:v>0.5504</c:v>
                </c:pt>
                <c:pt idx="41994">
                  <c:v>0.49930000000000008</c:v>
                </c:pt>
                <c:pt idx="41995">
                  <c:v>0.55490000000000006</c:v>
                </c:pt>
                <c:pt idx="41996">
                  <c:v>0.51580000000000004</c:v>
                </c:pt>
                <c:pt idx="41997">
                  <c:v>0.4864</c:v>
                </c:pt>
                <c:pt idx="41998">
                  <c:v>0.51719999999999999</c:v>
                </c:pt>
                <c:pt idx="41999">
                  <c:v>0.46020000000000005</c:v>
                </c:pt>
                <c:pt idx="42000">
                  <c:v>0.44180000000000003</c:v>
                </c:pt>
                <c:pt idx="42001">
                  <c:v>0.45090000000000008</c:v>
                </c:pt>
                <c:pt idx="42002">
                  <c:v>0.44580000000000003</c:v>
                </c:pt>
                <c:pt idx="42003">
                  <c:v>0.46470000000000006</c:v>
                </c:pt>
                <c:pt idx="42004">
                  <c:v>0.439</c:v>
                </c:pt>
                <c:pt idx="42005">
                  <c:v>0.43670000000000003</c:v>
                </c:pt>
                <c:pt idx="42006">
                  <c:v>0.43640000000000001</c:v>
                </c:pt>
                <c:pt idx="42007">
                  <c:v>0.43240000000000001</c:v>
                </c:pt>
                <c:pt idx="42008">
                  <c:v>0.42900000000000005</c:v>
                </c:pt>
                <c:pt idx="42009">
                  <c:v>0.4204</c:v>
                </c:pt>
                <c:pt idx="42010">
                  <c:v>0.40450000000000003</c:v>
                </c:pt>
                <c:pt idx="42011">
                  <c:v>0.40250000000000008</c:v>
                </c:pt>
                <c:pt idx="42012">
                  <c:v>0.38620000000000004</c:v>
                </c:pt>
                <c:pt idx="42013">
                  <c:v>0.37390000000000001</c:v>
                </c:pt>
                <c:pt idx="42014">
                  <c:v>0.36130000000000001</c:v>
                </c:pt>
                <c:pt idx="42015">
                  <c:v>0.35440000000000005</c:v>
                </c:pt>
                <c:pt idx="42016">
                  <c:v>0.34240000000000004</c:v>
                </c:pt>
                <c:pt idx="42017">
                  <c:v>0.32730000000000004</c:v>
                </c:pt>
                <c:pt idx="42018">
                  <c:v>0.33150000000000002</c:v>
                </c:pt>
                <c:pt idx="42019">
                  <c:v>0.32730000000000004</c:v>
                </c:pt>
                <c:pt idx="42020">
                  <c:v>0.3256</c:v>
                </c:pt>
                <c:pt idx="42021">
                  <c:v>0.32180000000000003</c:v>
                </c:pt>
                <c:pt idx="42022">
                  <c:v>0.32790000000000002</c:v>
                </c:pt>
                <c:pt idx="42023">
                  <c:v>0.30299999999999999</c:v>
                </c:pt>
                <c:pt idx="42024">
                  <c:v>0.31370000000000003</c:v>
                </c:pt>
                <c:pt idx="42025">
                  <c:v>0.31290000000000001</c:v>
                </c:pt>
                <c:pt idx="42026">
                  <c:v>0.31709999999999999</c:v>
                </c:pt>
                <c:pt idx="42027">
                  <c:v>0.31390000000000001</c:v>
                </c:pt>
                <c:pt idx="42028">
                  <c:v>0.33679999999999999</c:v>
                </c:pt>
                <c:pt idx="42029">
                  <c:v>0.3332</c:v>
                </c:pt>
                <c:pt idx="42030">
                  <c:v>0.31920000000000004</c:v>
                </c:pt>
                <c:pt idx="42031">
                  <c:v>0.30220000000000002</c:v>
                </c:pt>
                <c:pt idx="42032">
                  <c:v>0.29110000000000003</c:v>
                </c:pt>
                <c:pt idx="42033">
                  <c:v>0.29870000000000002</c:v>
                </c:pt>
                <c:pt idx="42034">
                  <c:v>0.32080000000000003</c:v>
                </c:pt>
                <c:pt idx="42035">
                  <c:v>0.28360000000000002</c:v>
                </c:pt>
                <c:pt idx="42036">
                  <c:v>0.28290000000000004</c:v>
                </c:pt>
                <c:pt idx="42037">
                  <c:v>0.30930000000000002</c:v>
                </c:pt>
                <c:pt idx="42038">
                  <c:v>0.30520000000000003</c:v>
                </c:pt>
                <c:pt idx="42039">
                  <c:v>0.28070000000000001</c:v>
                </c:pt>
                <c:pt idx="42040">
                  <c:v>0.28770000000000001</c:v>
                </c:pt>
                <c:pt idx="42041">
                  <c:v>0.27690000000000003</c:v>
                </c:pt>
                <c:pt idx="42042">
                  <c:v>0.26120000000000004</c:v>
                </c:pt>
                <c:pt idx="42043">
                  <c:v>0.2636</c:v>
                </c:pt>
                <c:pt idx="42044">
                  <c:v>0.25019999999999998</c:v>
                </c:pt>
                <c:pt idx="42045">
                  <c:v>0.23730000000000004</c:v>
                </c:pt>
                <c:pt idx="42046">
                  <c:v>0.23550000000000001</c:v>
                </c:pt>
                <c:pt idx="42047">
                  <c:v>0.22890000000000002</c:v>
                </c:pt>
                <c:pt idx="42048">
                  <c:v>0.2364</c:v>
                </c:pt>
                <c:pt idx="42049">
                  <c:v>0.22330000000000003</c:v>
                </c:pt>
                <c:pt idx="42050">
                  <c:v>0.22559999999999999</c:v>
                </c:pt>
                <c:pt idx="42051">
                  <c:v>0.2177</c:v>
                </c:pt>
                <c:pt idx="42052">
                  <c:v>0.21340000000000001</c:v>
                </c:pt>
                <c:pt idx="42053">
                  <c:v>0.21540000000000001</c:v>
                </c:pt>
                <c:pt idx="42054">
                  <c:v>0.20630000000000004</c:v>
                </c:pt>
                <c:pt idx="42055">
                  <c:v>0.19620000000000001</c:v>
                </c:pt>
                <c:pt idx="42056">
                  <c:v>0.1968</c:v>
                </c:pt>
                <c:pt idx="42057">
                  <c:v>0.19720000000000001</c:v>
                </c:pt>
                <c:pt idx="42058">
                  <c:v>0.19130000000000003</c:v>
                </c:pt>
                <c:pt idx="42059">
                  <c:v>0.18859999999999999</c:v>
                </c:pt>
                <c:pt idx="42060">
                  <c:v>0.17960000000000001</c:v>
                </c:pt>
                <c:pt idx="42061">
                  <c:v>0.17420000000000002</c:v>
                </c:pt>
                <c:pt idx="42062">
                  <c:v>0.17330000000000001</c:v>
                </c:pt>
                <c:pt idx="42063">
                  <c:v>0.16790000000000002</c:v>
                </c:pt>
                <c:pt idx="42064">
                  <c:v>0.16670000000000001</c:v>
                </c:pt>
                <c:pt idx="42065">
                  <c:v>0.15840000000000001</c:v>
                </c:pt>
                <c:pt idx="42066">
                  <c:v>0.1583</c:v>
                </c:pt>
                <c:pt idx="42067">
                  <c:v>0.16060000000000002</c:v>
                </c:pt>
                <c:pt idx="42068">
                  <c:v>0.15410000000000001</c:v>
                </c:pt>
                <c:pt idx="42069">
                  <c:v>0.1575</c:v>
                </c:pt>
                <c:pt idx="42070">
                  <c:v>0.14910000000000001</c:v>
                </c:pt>
                <c:pt idx="42071">
                  <c:v>0.14410000000000001</c:v>
                </c:pt>
                <c:pt idx="42072">
                  <c:v>0.13730000000000001</c:v>
                </c:pt>
                <c:pt idx="42073">
                  <c:v>0.14150000000000001</c:v>
                </c:pt>
                <c:pt idx="42074">
                  <c:v>0.13930000000000001</c:v>
                </c:pt>
                <c:pt idx="42075">
                  <c:v>0.13109999999999999</c:v>
                </c:pt>
                <c:pt idx="42076">
                  <c:v>0.13189999999999999</c:v>
                </c:pt>
                <c:pt idx="42077">
                  <c:v>0.1242</c:v>
                </c:pt>
                <c:pt idx="42078">
                  <c:v>0.125</c:v>
                </c:pt>
                <c:pt idx="42079">
                  <c:v>0.11990000000000001</c:v>
                </c:pt>
                <c:pt idx="42080">
                  <c:v>0.1196</c:v>
                </c:pt>
                <c:pt idx="42081">
                  <c:v>0.11940000000000001</c:v>
                </c:pt>
                <c:pt idx="42082">
                  <c:v>0.1176</c:v>
                </c:pt>
                <c:pt idx="42083">
                  <c:v>0.11410000000000001</c:v>
                </c:pt>
                <c:pt idx="42084">
                  <c:v>0.1111</c:v>
                </c:pt>
                <c:pt idx="42085">
                  <c:v>0.10740000000000001</c:v>
                </c:pt>
                <c:pt idx="42086">
                  <c:v>0.1043</c:v>
                </c:pt>
                <c:pt idx="42087">
                  <c:v>0.1053</c:v>
                </c:pt>
                <c:pt idx="42088">
                  <c:v>0.10100000000000001</c:v>
                </c:pt>
                <c:pt idx="42089">
                  <c:v>9.9600000000000008E-2</c:v>
                </c:pt>
                <c:pt idx="42090">
                  <c:v>9.7700000000000009E-2</c:v>
                </c:pt>
                <c:pt idx="42091">
                  <c:v>9.5899999999999999E-2</c:v>
                </c:pt>
                <c:pt idx="42092">
                  <c:v>9.6799999999999997E-2</c:v>
                </c:pt>
                <c:pt idx="42093">
                  <c:v>9.0900000000000009E-2</c:v>
                </c:pt>
                <c:pt idx="42094">
                  <c:v>9.1000000000000011E-2</c:v>
                </c:pt>
                <c:pt idx="42095">
                  <c:v>9.0700000000000003E-2</c:v>
                </c:pt>
                <c:pt idx="42096">
                  <c:v>9.0100000000000013E-2</c:v>
                </c:pt>
                <c:pt idx="42097">
                  <c:v>8.43E-2</c:v>
                </c:pt>
                <c:pt idx="42098">
                  <c:v>8.4199999999999997E-2</c:v>
                </c:pt>
                <c:pt idx="42099">
                  <c:v>8.2500000000000004E-2</c:v>
                </c:pt>
                <c:pt idx="42100">
                  <c:v>7.9400000000000012E-2</c:v>
                </c:pt>
                <c:pt idx="42101">
                  <c:v>7.640000000000001E-2</c:v>
                </c:pt>
                <c:pt idx="42102">
                  <c:v>7.51E-2</c:v>
                </c:pt>
                <c:pt idx="42103">
                  <c:v>7.5000000000000011E-2</c:v>
                </c:pt>
                <c:pt idx="42104">
                  <c:v>7.6000000000000012E-2</c:v>
                </c:pt>
                <c:pt idx="42105">
                  <c:v>7.3200000000000001E-2</c:v>
                </c:pt>
                <c:pt idx="42106">
                  <c:v>7.1499999999999994E-2</c:v>
                </c:pt>
                <c:pt idx="42107">
                  <c:v>7.2800000000000004E-2</c:v>
                </c:pt>
                <c:pt idx="42108">
                  <c:v>6.9699999999999998E-2</c:v>
                </c:pt>
                <c:pt idx="42109">
                  <c:v>6.6900000000000001E-2</c:v>
                </c:pt>
                <c:pt idx="42110">
                  <c:v>6.6800000000000012E-2</c:v>
                </c:pt>
                <c:pt idx="42111">
                  <c:v>6.6500000000000004E-2</c:v>
                </c:pt>
                <c:pt idx="42112">
                  <c:v>6.3800000000000009E-2</c:v>
                </c:pt>
                <c:pt idx="42113">
                  <c:v>6.2200000000000005E-2</c:v>
                </c:pt>
                <c:pt idx="42114">
                  <c:v>6.2E-2</c:v>
                </c:pt>
                <c:pt idx="42115">
                  <c:v>5.9700000000000003E-2</c:v>
                </c:pt>
                <c:pt idx="42116">
                  <c:v>6.2200000000000005E-2</c:v>
                </c:pt>
                <c:pt idx="42117">
                  <c:v>6.0700000000000004E-2</c:v>
                </c:pt>
                <c:pt idx="42118">
                  <c:v>5.96E-2</c:v>
                </c:pt>
                <c:pt idx="42119">
                  <c:v>5.9499999999999997E-2</c:v>
                </c:pt>
                <c:pt idx="42120">
                  <c:v>6.0900000000000003E-2</c:v>
                </c:pt>
                <c:pt idx="42121">
                  <c:v>6.08E-2</c:v>
                </c:pt>
                <c:pt idx="42122">
                  <c:v>6.0900000000000003E-2</c:v>
                </c:pt>
                <c:pt idx="42123">
                  <c:v>6.2200000000000005E-2</c:v>
                </c:pt>
                <c:pt idx="42124">
                  <c:v>6.08E-2</c:v>
                </c:pt>
                <c:pt idx="42125">
                  <c:v>6.0900000000000003E-2</c:v>
                </c:pt>
                <c:pt idx="42126">
                  <c:v>6.25E-2</c:v>
                </c:pt>
                <c:pt idx="42127">
                  <c:v>6.2700000000000006E-2</c:v>
                </c:pt>
                <c:pt idx="42128">
                  <c:v>6.720000000000001E-2</c:v>
                </c:pt>
                <c:pt idx="42129">
                  <c:v>6.59E-2</c:v>
                </c:pt>
                <c:pt idx="42130">
                  <c:v>7.0300000000000001E-2</c:v>
                </c:pt>
                <c:pt idx="42131">
                  <c:v>6.9400000000000003E-2</c:v>
                </c:pt>
                <c:pt idx="42132">
                  <c:v>7.2400000000000006E-2</c:v>
                </c:pt>
                <c:pt idx="42133">
                  <c:v>6.8500000000000005E-2</c:v>
                </c:pt>
                <c:pt idx="42134">
                  <c:v>7.0099999999999996E-2</c:v>
                </c:pt>
                <c:pt idx="42135">
                  <c:v>7.0699999999999999E-2</c:v>
                </c:pt>
                <c:pt idx="42136">
                  <c:v>6.9999999999999993E-2</c:v>
                </c:pt>
                <c:pt idx="42137">
                  <c:v>7.2099999999999997E-2</c:v>
                </c:pt>
                <c:pt idx="42138">
                  <c:v>7.9600000000000004E-2</c:v>
                </c:pt>
                <c:pt idx="42139">
                  <c:v>8.0200000000000007E-2</c:v>
                </c:pt>
                <c:pt idx="42140">
                  <c:v>8.2400000000000001E-2</c:v>
                </c:pt>
                <c:pt idx="42141">
                  <c:v>8.4900000000000003E-2</c:v>
                </c:pt>
                <c:pt idx="42142">
                  <c:v>8.4500000000000006E-2</c:v>
                </c:pt>
                <c:pt idx="42143">
                  <c:v>8.9900000000000008E-2</c:v>
                </c:pt>
                <c:pt idx="42144">
                  <c:v>9.2600000000000016E-2</c:v>
                </c:pt>
                <c:pt idx="42145">
                  <c:v>9.6700000000000008E-2</c:v>
                </c:pt>
                <c:pt idx="42146">
                  <c:v>0.1043</c:v>
                </c:pt>
                <c:pt idx="42147">
                  <c:v>0.1135</c:v>
                </c:pt>
                <c:pt idx="42148">
                  <c:v>0.1232</c:v>
                </c:pt>
                <c:pt idx="42149">
                  <c:v>0.13020000000000001</c:v>
                </c:pt>
                <c:pt idx="42150">
                  <c:v>0.13830000000000001</c:v>
                </c:pt>
                <c:pt idx="42151">
                  <c:v>0.1522</c:v>
                </c:pt>
                <c:pt idx="42152">
                  <c:v>0.17</c:v>
                </c:pt>
                <c:pt idx="42153">
                  <c:v>0.18790000000000001</c:v>
                </c:pt>
                <c:pt idx="42154">
                  <c:v>0.20470000000000002</c:v>
                </c:pt>
                <c:pt idx="42155">
                  <c:v>0.21520000000000003</c:v>
                </c:pt>
                <c:pt idx="42156">
                  <c:v>0.22770000000000001</c:v>
                </c:pt>
                <c:pt idx="42157">
                  <c:v>0.24970000000000001</c:v>
                </c:pt>
                <c:pt idx="42158">
                  <c:v>0.28060000000000002</c:v>
                </c:pt>
                <c:pt idx="42159">
                  <c:v>0.311</c:v>
                </c:pt>
                <c:pt idx="42160">
                  <c:v>0.35370000000000001</c:v>
                </c:pt>
                <c:pt idx="42161">
                  <c:v>0.37190000000000001</c:v>
                </c:pt>
                <c:pt idx="42162">
                  <c:v>0.36360000000000003</c:v>
                </c:pt>
                <c:pt idx="42163">
                  <c:v>0.36960000000000004</c:v>
                </c:pt>
                <c:pt idx="42164">
                  <c:v>0.39660000000000006</c:v>
                </c:pt>
                <c:pt idx="42165">
                  <c:v>0.42900000000000005</c:v>
                </c:pt>
                <c:pt idx="42166">
                  <c:v>0.45629999999999998</c:v>
                </c:pt>
                <c:pt idx="42167">
                  <c:v>0.45290000000000002</c:v>
                </c:pt>
                <c:pt idx="42168">
                  <c:v>0.46070000000000005</c:v>
                </c:pt>
                <c:pt idx="42169">
                  <c:v>0.54880000000000007</c:v>
                </c:pt>
                <c:pt idx="42170">
                  <c:v>0.6120000000000001</c:v>
                </c:pt>
                <c:pt idx="42171">
                  <c:v>0.67390000000000005</c:v>
                </c:pt>
                <c:pt idx="42172">
                  <c:v>0.72910000000000008</c:v>
                </c:pt>
                <c:pt idx="42173">
                  <c:v>0.73630000000000007</c:v>
                </c:pt>
                <c:pt idx="42174">
                  <c:v>0.83820000000000006</c:v>
                </c:pt>
                <c:pt idx="42175">
                  <c:v>0.89400000000000002</c:v>
                </c:pt>
                <c:pt idx="42176">
                  <c:v>0.89910000000000001</c:v>
                </c:pt>
                <c:pt idx="42177">
                  <c:v>0.99390000000000001</c:v>
                </c:pt>
                <c:pt idx="42178">
                  <c:v>1.1557999999999999</c:v>
                </c:pt>
                <c:pt idx="42179">
                  <c:v>1.504</c:v>
                </c:pt>
                <c:pt idx="42180">
                  <c:v>1.5727000000000002</c:v>
                </c:pt>
                <c:pt idx="42181">
                  <c:v>1.5959000000000001</c:v>
                </c:pt>
                <c:pt idx="42182">
                  <c:v>1.7430000000000001</c:v>
                </c:pt>
                <c:pt idx="42183">
                  <c:v>1.9547000000000001</c:v>
                </c:pt>
                <c:pt idx="42184">
                  <c:v>1.8822000000000001</c:v>
                </c:pt>
                <c:pt idx="42185">
                  <c:v>1.6664000000000003</c:v>
                </c:pt>
                <c:pt idx="42186">
                  <c:v>1.7824000000000002</c:v>
                </c:pt>
                <c:pt idx="42187">
                  <c:v>1.9584000000000001</c:v>
                </c:pt>
                <c:pt idx="42188">
                  <c:v>2.0264000000000002</c:v>
                </c:pt>
                <c:pt idx="42189">
                  <c:v>2.0199000000000003</c:v>
                </c:pt>
                <c:pt idx="42190">
                  <c:v>2.0800999999999998</c:v>
                </c:pt>
                <c:pt idx="42191">
                  <c:v>2.0986000000000002</c:v>
                </c:pt>
                <c:pt idx="42192">
                  <c:v>2.1864000000000003</c:v>
                </c:pt>
                <c:pt idx="42193">
                  <c:v>2.2265000000000001</c:v>
                </c:pt>
                <c:pt idx="42194">
                  <c:v>2.1100000000000003</c:v>
                </c:pt>
                <c:pt idx="42195">
                  <c:v>2.3108</c:v>
                </c:pt>
                <c:pt idx="42196">
                  <c:v>2.4385000000000003</c:v>
                </c:pt>
                <c:pt idx="42197">
                  <c:v>2.5691000000000002</c:v>
                </c:pt>
                <c:pt idx="42198">
                  <c:v>2.6109000000000004</c:v>
                </c:pt>
                <c:pt idx="42199">
                  <c:v>2.6707000000000001</c:v>
                </c:pt>
                <c:pt idx="42200">
                  <c:v>2.7558000000000002</c:v>
                </c:pt>
                <c:pt idx="42201">
                  <c:v>2.8292000000000002</c:v>
                </c:pt>
                <c:pt idx="42202">
                  <c:v>2.9609000000000005</c:v>
                </c:pt>
                <c:pt idx="42203">
                  <c:v>2.87</c:v>
                </c:pt>
                <c:pt idx="42204">
                  <c:v>2.9361000000000002</c:v>
                </c:pt>
                <c:pt idx="42205">
                  <c:v>2.9657</c:v>
                </c:pt>
                <c:pt idx="42206">
                  <c:v>2.9260000000000002</c:v>
                </c:pt>
                <c:pt idx="42207">
                  <c:v>2.9358000000000004</c:v>
                </c:pt>
                <c:pt idx="42208">
                  <c:v>2.9799000000000002</c:v>
                </c:pt>
                <c:pt idx="42209">
                  <c:v>3.0124</c:v>
                </c:pt>
                <c:pt idx="42210">
                  <c:v>3.0634000000000001</c:v>
                </c:pt>
                <c:pt idx="42211">
                  <c:v>3.0558000000000001</c:v>
                </c:pt>
                <c:pt idx="42212">
                  <c:v>3.0019</c:v>
                </c:pt>
                <c:pt idx="42213">
                  <c:v>2.9311000000000003</c:v>
                </c:pt>
                <c:pt idx="42214">
                  <c:v>2.9586000000000001</c:v>
                </c:pt>
                <c:pt idx="42215">
                  <c:v>2.9873000000000003</c:v>
                </c:pt>
                <c:pt idx="42216">
                  <c:v>2.9385000000000003</c:v>
                </c:pt>
                <c:pt idx="42217">
                  <c:v>2.9092000000000002</c:v>
                </c:pt>
                <c:pt idx="42218">
                  <c:v>2.9689000000000001</c:v>
                </c:pt>
                <c:pt idx="42219">
                  <c:v>2.8440000000000003</c:v>
                </c:pt>
                <c:pt idx="42220">
                  <c:v>2.8624000000000001</c:v>
                </c:pt>
                <c:pt idx="42221">
                  <c:v>2.9597000000000002</c:v>
                </c:pt>
                <c:pt idx="42222">
                  <c:v>3.0106999999999999</c:v>
                </c:pt>
                <c:pt idx="42223">
                  <c:v>2.9984000000000002</c:v>
                </c:pt>
                <c:pt idx="42224">
                  <c:v>3.0171000000000001</c:v>
                </c:pt>
                <c:pt idx="42225">
                  <c:v>3.1328</c:v>
                </c:pt>
                <c:pt idx="42226">
                  <c:v>3.1549</c:v>
                </c:pt>
                <c:pt idx="42227">
                  <c:v>3.1882999999999999</c:v>
                </c:pt>
                <c:pt idx="42228">
                  <c:v>3.1945000000000001</c:v>
                </c:pt>
                <c:pt idx="42229">
                  <c:v>3.1684000000000001</c:v>
                </c:pt>
                <c:pt idx="42230">
                  <c:v>3.1705000000000001</c:v>
                </c:pt>
                <c:pt idx="42231">
                  <c:v>3.1158999999999999</c:v>
                </c:pt>
                <c:pt idx="42232">
                  <c:v>3.0537000000000001</c:v>
                </c:pt>
                <c:pt idx="42233">
                  <c:v>3.0218000000000003</c:v>
                </c:pt>
                <c:pt idx="42234">
                  <c:v>3.0331000000000001</c:v>
                </c:pt>
                <c:pt idx="42235">
                  <c:v>2.8943000000000003</c:v>
                </c:pt>
                <c:pt idx="42236">
                  <c:v>2.9874000000000001</c:v>
                </c:pt>
                <c:pt idx="42237">
                  <c:v>2.9395000000000002</c:v>
                </c:pt>
                <c:pt idx="42238">
                  <c:v>2.8641000000000001</c:v>
                </c:pt>
                <c:pt idx="42239">
                  <c:v>2.7717000000000001</c:v>
                </c:pt>
                <c:pt idx="42240">
                  <c:v>2.5167999999999999</c:v>
                </c:pt>
                <c:pt idx="42241">
                  <c:v>2.4860000000000002</c:v>
                </c:pt>
                <c:pt idx="42242">
                  <c:v>2.4199000000000002</c:v>
                </c:pt>
                <c:pt idx="42243">
                  <c:v>2.4056999999999999</c:v>
                </c:pt>
                <c:pt idx="42244">
                  <c:v>2.3719999999999999</c:v>
                </c:pt>
                <c:pt idx="42245">
                  <c:v>2.2603000000000004</c:v>
                </c:pt>
                <c:pt idx="42246">
                  <c:v>2.2535000000000003</c:v>
                </c:pt>
                <c:pt idx="42247">
                  <c:v>2.1472000000000002</c:v>
                </c:pt>
                <c:pt idx="42248">
                  <c:v>2.0467</c:v>
                </c:pt>
                <c:pt idx="42249">
                  <c:v>2.1300000000000003</c:v>
                </c:pt>
                <c:pt idx="42250">
                  <c:v>2.1091000000000002</c:v>
                </c:pt>
                <c:pt idx="42251">
                  <c:v>2.1362000000000001</c:v>
                </c:pt>
                <c:pt idx="42252">
                  <c:v>2.0188000000000001</c:v>
                </c:pt>
                <c:pt idx="42253">
                  <c:v>1.8811</c:v>
                </c:pt>
                <c:pt idx="42254">
                  <c:v>1.7484000000000002</c:v>
                </c:pt>
                <c:pt idx="42255">
                  <c:v>1.7465000000000002</c:v>
                </c:pt>
                <c:pt idx="42256">
                  <c:v>1.7092000000000001</c:v>
                </c:pt>
                <c:pt idx="42257">
                  <c:v>1.6231000000000002</c:v>
                </c:pt>
                <c:pt idx="42258">
                  <c:v>1.6873000000000002</c:v>
                </c:pt>
                <c:pt idx="42259">
                  <c:v>1.6938</c:v>
                </c:pt>
                <c:pt idx="42260">
                  <c:v>1.5993000000000002</c:v>
                </c:pt>
                <c:pt idx="42261">
                  <c:v>1.4358000000000002</c:v>
                </c:pt>
                <c:pt idx="42262">
                  <c:v>1.4432</c:v>
                </c:pt>
                <c:pt idx="42263">
                  <c:v>1.3122</c:v>
                </c:pt>
                <c:pt idx="42264">
                  <c:v>1.1558999999999999</c:v>
                </c:pt>
                <c:pt idx="42265">
                  <c:v>1.1082000000000001</c:v>
                </c:pt>
                <c:pt idx="42266">
                  <c:v>1.131</c:v>
                </c:pt>
                <c:pt idx="42267">
                  <c:v>1.0822000000000001</c:v>
                </c:pt>
                <c:pt idx="42268">
                  <c:v>1.0136000000000001</c:v>
                </c:pt>
                <c:pt idx="42269">
                  <c:v>1.0164</c:v>
                </c:pt>
                <c:pt idx="42270">
                  <c:v>0.97509999999999997</c:v>
                </c:pt>
                <c:pt idx="42271">
                  <c:v>0.93390000000000006</c:v>
                </c:pt>
                <c:pt idx="42272">
                  <c:v>0.93379999999999996</c:v>
                </c:pt>
                <c:pt idx="42273">
                  <c:v>0.93279999999999996</c:v>
                </c:pt>
                <c:pt idx="42274">
                  <c:v>0.89280000000000015</c:v>
                </c:pt>
                <c:pt idx="42275">
                  <c:v>0.91300000000000014</c:v>
                </c:pt>
                <c:pt idx="42276">
                  <c:v>0.90710000000000002</c:v>
                </c:pt>
                <c:pt idx="42277">
                  <c:v>0.87590000000000012</c:v>
                </c:pt>
                <c:pt idx="42278">
                  <c:v>0.82980000000000009</c:v>
                </c:pt>
                <c:pt idx="42279">
                  <c:v>0.81310000000000004</c:v>
                </c:pt>
                <c:pt idx="42280">
                  <c:v>0.81489999999999996</c:v>
                </c:pt>
                <c:pt idx="42281">
                  <c:v>0.7572000000000001</c:v>
                </c:pt>
                <c:pt idx="42282">
                  <c:v>0.76180000000000003</c:v>
                </c:pt>
                <c:pt idx="42283">
                  <c:v>0.73980000000000001</c:v>
                </c:pt>
                <c:pt idx="42284">
                  <c:v>0.72170000000000001</c:v>
                </c:pt>
                <c:pt idx="42285">
                  <c:v>0.66890000000000005</c:v>
                </c:pt>
                <c:pt idx="42286">
                  <c:v>0.69020000000000004</c:v>
                </c:pt>
                <c:pt idx="42287">
                  <c:v>0.6633</c:v>
                </c:pt>
                <c:pt idx="42288">
                  <c:v>0.66369999999999996</c:v>
                </c:pt>
                <c:pt idx="42289">
                  <c:v>0.63550000000000006</c:v>
                </c:pt>
                <c:pt idx="42290">
                  <c:v>0.62460000000000004</c:v>
                </c:pt>
                <c:pt idx="42291">
                  <c:v>0.61550000000000005</c:v>
                </c:pt>
                <c:pt idx="42292">
                  <c:v>0.62260000000000004</c:v>
                </c:pt>
                <c:pt idx="42293">
                  <c:v>0.58989999999999998</c:v>
                </c:pt>
                <c:pt idx="42294">
                  <c:v>0.58910000000000007</c:v>
                </c:pt>
                <c:pt idx="42295">
                  <c:v>0.5696</c:v>
                </c:pt>
                <c:pt idx="42296">
                  <c:v>0.58260000000000001</c:v>
                </c:pt>
                <c:pt idx="42297">
                  <c:v>0.60130000000000006</c:v>
                </c:pt>
                <c:pt idx="42298">
                  <c:v>0.56120000000000003</c:v>
                </c:pt>
                <c:pt idx="42299">
                  <c:v>0.58140000000000003</c:v>
                </c:pt>
                <c:pt idx="42300">
                  <c:v>0.59120000000000006</c:v>
                </c:pt>
                <c:pt idx="42301">
                  <c:v>0.56440000000000001</c:v>
                </c:pt>
                <c:pt idx="42302">
                  <c:v>0.55149999999999999</c:v>
                </c:pt>
                <c:pt idx="42303">
                  <c:v>0.54020000000000001</c:v>
                </c:pt>
                <c:pt idx="42304">
                  <c:v>0.53610000000000002</c:v>
                </c:pt>
                <c:pt idx="42305">
                  <c:v>0.5403</c:v>
                </c:pt>
                <c:pt idx="42306">
                  <c:v>0.51060000000000005</c:v>
                </c:pt>
                <c:pt idx="42307">
                  <c:v>0.50319999999999998</c:v>
                </c:pt>
                <c:pt idx="42308">
                  <c:v>0.49630000000000002</c:v>
                </c:pt>
                <c:pt idx="42309">
                  <c:v>0.4829</c:v>
                </c:pt>
                <c:pt idx="42310">
                  <c:v>0.48460000000000003</c:v>
                </c:pt>
                <c:pt idx="42311">
                  <c:v>0.50819999999999999</c:v>
                </c:pt>
                <c:pt idx="42312">
                  <c:v>0.46399999999999997</c:v>
                </c:pt>
                <c:pt idx="42313">
                  <c:v>0.50220000000000009</c:v>
                </c:pt>
                <c:pt idx="42314">
                  <c:v>0.49660000000000004</c:v>
                </c:pt>
                <c:pt idx="42315">
                  <c:v>0.497</c:v>
                </c:pt>
                <c:pt idx="42316">
                  <c:v>0.49540000000000001</c:v>
                </c:pt>
                <c:pt idx="42317">
                  <c:v>0.47900000000000004</c:v>
                </c:pt>
                <c:pt idx="42318">
                  <c:v>0.4516</c:v>
                </c:pt>
                <c:pt idx="42319">
                  <c:v>0.43920000000000003</c:v>
                </c:pt>
                <c:pt idx="42320">
                  <c:v>0.44020000000000004</c:v>
                </c:pt>
                <c:pt idx="42321">
                  <c:v>0.45670000000000005</c:v>
                </c:pt>
                <c:pt idx="42322">
                  <c:v>0.46910000000000002</c:v>
                </c:pt>
                <c:pt idx="42323">
                  <c:v>0.45190000000000002</c:v>
                </c:pt>
                <c:pt idx="42324">
                  <c:v>0.45860000000000006</c:v>
                </c:pt>
                <c:pt idx="42325">
                  <c:v>0.44720000000000004</c:v>
                </c:pt>
                <c:pt idx="42326">
                  <c:v>0.44020000000000004</c:v>
                </c:pt>
                <c:pt idx="42327">
                  <c:v>0.43290000000000001</c:v>
                </c:pt>
                <c:pt idx="42328">
                  <c:v>0.41410000000000002</c:v>
                </c:pt>
                <c:pt idx="42329">
                  <c:v>0.42160000000000003</c:v>
                </c:pt>
                <c:pt idx="42330">
                  <c:v>0.43120000000000003</c:v>
                </c:pt>
                <c:pt idx="42331">
                  <c:v>0.39470000000000005</c:v>
                </c:pt>
                <c:pt idx="42332">
                  <c:v>0.40250000000000008</c:v>
                </c:pt>
                <c:pt idx="42333">
                  <c:v>0.39880000000000004</c:v>
                </c:pt>
                <c:pt idx="42334">
                  <c:v>0.39810000000000001</c:v>
                </c:pt>
                <c:pt idx="42335">
                  <c:v>0.39650000000000002</c:v>
                </c:pt>
                <c:pt idx="42336">
                  <c:v>0.36570000000000003</c:v>
                </c:pt>
                <c:pt idx="42337">
                  <c:v>0.36270000000000002</c:v>
                </c:pt>
                <c:pt idx="42338">
                  <c:v>0.37250000000000005</c:v>
                </c:pt>
                <c:pt idx="42339">
                  <c:v>0.35650000000000004</c:v>
                </c:pt>
                <c:pt idx="42340">
                  <c:v>0.35390000000000005</c:v>
                </c:pt>
                <c:pt idx="42341">
                  <c:v>0.35170000000000001</c:v>
                </c:pt>
                <c:pt idx="42342">
                  <c:v>0.34920000000000001</c:v>
                </c:pt>
                <c:pt idx="42343">
                  <c:v>0.35610000000000003</c:v>
                </c:pt>
                <c:pt idx="42344">
                  <c:v>0.35860000000000003</c:v>
                </c:pt>
                <c:pt idx="42345">
                  <c:v>0.35810000000000003</c:v>
                </c:pt>
                <c:pt idx="42346">
                  <c:v>0.33420000000000005</c:v>
                </c:pt>
                <c:pt idx="42347">
                  <c:v>0.32550000000000001</c:v>
                </c:pt>
                <c:pt idx="42348">
                  <c:v>0.3377</c:v>
                </c:pt>
                <c:pt idx="42349">
                  <c:v>0.34500000000000003</c:v>
                </c:pt>
                <c:pt idx="42350">
                  <c:v>0.32269999999999999</c:v>
                </c:pt>
                <c:pt idx="42351">
                  <c:v>0.31459999999999999</c:v>
                </c:pt>
                <c:pt idx="42352">
                  <c:v>0.31560000000000005</c:v>
                </c:pt>
                <c:pt idx="42353">
                  <c:v>0.2969</c:v>
                </c:pt>
                <c:pt idx="42354">
                  <c:v>0.29860000000000003</c:v>
                </c:pt>
                <c:pt idx="42355">
                  <c:v>0.30360000000000004</c:v>
                </c:pt>
                <c:pt idx="42356">
                  <c:v>0.29649999999999999</c:v>
                </c:pt>
                <c:pt idx="42357">
                  <c:v>0.3029</c:v>
                </c:pt>
                <c:pt idx="42358">
                  <c:v>0.29570000000000002</c:v>
                </c:pt>
                <c:pt idx="42359">
                  <c:v>0.31020000000000003</c:v>
                </c:pt>
                <c:pt idx="42360">
                  <c:v>0.30000000000000004</c:v>
                </c:pt>
                <c:pt idx="42361">
                  <c:v>0.29950000000000004</c:v>
                </c:pt>
                <c:pt idx="42362">
                  <c:v>0.30370000000000003</c:v>
                </c:pt>
                <c:pt idx="42363">
                  <c:v>0.30160000000000003</c:v>
                </c:pt>
                <c:pt idx="42364">
                  <c:v>0.29500000000000004</c:v>
                </c:pt>
                <c:pt idx="42365">
                  <c:v>0.30840000000000001</c:v>
                </c:pt>
                <c:pt idx="42366">
                  <c:v>0.32450000000000001</c:v>
                </c:pt>
                <c:pt idx="42367">
                  <c:v>0.33130000000000004</c:v>
                </c:pt>
                <c:pt idx="42368">
                  <c:v>0.31190000000000007</c:v>
                </c:pt>
                <c:pt idx="42369">
                  <c:v>0.30770000000000003</c:v>
                </c:pt>
                <c:pt idx="42370">
                  <c:v>0.31730000000000003</c:v>
                </c:pt>
                <c:pt idx="42371">
                  <c:v>0.32770000000000005</c:v>
                </c:pt>
                <c:pt idx="42372">
                  <c:v>0.34710000000000002</c:v>
                </c:pt>
                <c:pt idx="42373">
                  <c:v>0.34600000000000003</c:v>
                </c:pt>
                <c:pt idx="42374">
                  <c:v>0.34100000000000003</c:v>
                </c:pt>
                <c:pt idx="42375">
                  <c:v>0.33290000000000003</c:v>
                </c:pt>
                <c:pt idx="42376">
                  <c:v>0.33590000000000003</c:v>
                </c:pt>
                <c:pt idx="42377">
                  <c:v>0.33150000000000002</c:v>
                </c:pt>
                <c:pt idx="42378">
                  <c:v>0.32690000000000002</c:v>
                </c:pt>
                <c:pt idx="42379">
                  <c:v>0.3412</c:v>
                </c:pt>
                <c:pt idx="42380">
                  <c:v>0.34650000000000003</c:v>
                </c:pt>
                <c:pt idx="42381">
                  <c:v>0.34580000000000005</c:v>
                </c:pt>
                <c:pt idx="42382">
                  <c:v>0.34800000000000003</c:v>
                </c:pt>
                <c:pt idx="42383">
                  <c:v>0.3387</c:v>
                </c:pt>
                <c:pt idx="42384">
                  <c:v>0.3569</c:v>
                </c:pt>
                <c:pt idx="42385">
                  <c:v>0.31600000000000006</c:v>
                </c:pt>
                <c:pt idx="42386">
                  <c:v>0.33620000000000005</c:v>
                </c:pt>
                <c:pt idx="42387">
                  <c:v>0.3372</c:v>
                </c:pt>
                <c:pt idx="42388">
                  <c:v>0.33150000000000002</c:v>
                </c:pt>
                <c:pt idx="42389">
                  <c:v>0.32360000000000005</c:v>
                </c:pt>
                <c:pt idx="42390">
                  <c:v>0.30010000000000003</c:v>
                </c:pt>
                <c:pt idx="42391">
                  <c:v>0.3105</c:v>
                </c:pt>
                <c:pt idx="42392">
                  <c:v>0.30590000000000006</c:v>
                </c:pt>
                <c:pt idx="42393">
                  <c:v>0.28410000000000002</c:v>
                </c:pt>
                <c:pt idx="42394">
                  <c:v>0.28370000000000001</c:v>
                </c:pt>
                <c:pt idx="42395">
                  <c:v>0.2802</c:v>
                </c:pt>
                <c:pt idx="42396">
                  <c:v>0.2757</c:v>
                </c:pt>
                <c:pt idx="42397">
                  <c:v>0.27229999999999999</c:v>
                </c:pt>
                <c:pt idx="42398">
                  <c:v>0.27690000000000003</c:v>
                </c:pt>
                <c:pt idx="42399">
                  <c:v>0.25730000000000003</c:v>
                </c:pt>
                <c:pt idx="42400">
                  <c:v>0.25910000000000005</c:v>
                </c:pt>
                <c:pt idx="42401">
                  <c:v>0.25359999999999999</c:v>
                </c:pt>
                <c:pt idx="42402">
                  <c:v>0.246</c:v>
                </c:pt>
                <c:pt idx="42403">
                  <c:v>0.24809999999999999</c:v>
                </c:pt>
                <c:pt idx="42404">
                  <c:v>0.24140000000000003</c:v>
                </c:pt>
                <c:pt idx="42405">
                  <c:v>0.24249999999999999</c:v>
                </c:pt>
                <c:pt idx="42406">
                  <c:v>0.2319</c:v>
                </c:pt>
                <c:pt idx="42407">
                  <c:v>0.23760000000000001</c:v>
                </c:pt>
                <c:pt idx="42408">
                  <c:v>0.24470000000000003</c:v>
                </c:pt>
                <c:pt idx="42409">
                  <c:v>0.24990000000000001</c:v>
                </c:pt>
                <c:pt idx="42410">
                  <c:v>0.24060000000000004</c:v>
                </c:pt>
                <c:pt idx="42411">
                  <c:v>0.24249999999999999</c:v>
                </c:pt>
                <c:pt idx="42412">
                  <c:v>0.25409999999999999</c:v>
                </c:pt>
                <c:pt idx="42413">
                  <c:v>0.25290000000000001</c:v>
                </c:pt>
                <c:pt idx="42414">
                  <c:v>0.25930000000000003</c:v>
                </c:pt>
                <c:pt idx="42415">
                  <c:v>0.25969999999999999</c:v>
                </c:pt>
                <c:pt idx="42416">
                  <c:v>0.24640000000000001</c:v>
                </c:pt>
                <c:pt idx="42417">
                  <c:v>0.23900000000000002</c:v>
                </c:pt>
                <c:pt idx="42418">
                  <c:v>0.23680000000000001</c:v>
                </c:pt>
                <c:pt idx="42419">
                  <c:v>0.23350000000000001</c:v>
                </c:pt>
                <c:pt idx="42420">
                  <c:v>0.2311</c:v>
                </c:pt>
                <c:pt idx="42421">
                  <c:v>0.23410000000000003</c:v>
                </c:pt>
                <c:pt idx="42422">
                  <c:v>0.22290000000000001</c:v>
                </c:pt>
                <c:pt idx="42423">
                  <c:v>0.23170000000000002</c:v>
                </c:pt>
                <c:pt idx="42424">
                  <c:v>0.23270000000000002</c:v>
                </c:pt>
                <c:pt idx="42425">
                  <c:v>0.2356</c:v>
                </c:pt>
                <c:pt idx="42426">
                  <c:v>0.23250000000000004</c:v>
                </c:pt>
                <c:pt idx="42427">
                  <c:v>0.23230000000000001</c:v>
                </c:pt>
                <c:pt idx="42428">
                  <c:v>0.24060000000000004</c:v>
                </c:pt>
                <c:pt idx="42429">
                  <c:v>0.2424</c:v>
                </c:pt>
                <c:pt idx="42430">
                  <c:v>0.2417</c:v>
                </c:pt>
                <c:pt idx="42431">
                  <c:v>0.25890000000000002</c:v>
                </c:pt>
                <c:pt idx="42432">
                  <c:v>0.26110000000000005</c:v>
                </c:pt>
                <c:pt idx="42433">
                  <c:v>0.26240000000000002</c:v>
                </c:pt>
                <c:pt idx="42434">
                  <c:v>0.27599999999999997</c:v>
                </c:pt>
                <c:pt idx="42435">
                  <c:v>0.30790000000000006</c:v>
                </c:pt>
                <c:pt idx="42436">
                  <c:v>0.32750000000000001</c:v>
                </c:pt>
                <c:pt idx="42437">
                  <c:v>0.32700000000000001</c:v>
                </c:pt>
                <c:pt idx="42438">
                  <c:v>0.3427</c:v>
                </c:pt>
                <c:pt idx="42439">
                  <c:v>0.35770000000000002</c:v>
                </c:pt>
                <c:pt idx="42440">
                  <c:v>0.37160000000000004</c:v>
                </c:pt>
                <c:pt idx="42441">
                  <c:v>0.39290000000000003</c:v>
                </c:pt>
                <c:pt idx="42442">
                  <c:v>0.40129999999999999</c:v>
                </c:pt>
                <c:pt idx="42443">
                  <c:v>0.39750000000000002</c:v>
                </c:pt>
                <c:pt idx="42444">
                  <c:v>0.42910000000000004</c:v>
                </c:pt>
                <c:pt idx="42445">
                  <c:v>0.43680000000000008</c:v>
                </c:pt>
                <c:pt idx="42446">
                  <c:v>0.43830000000000002</c:v>
                </c:pt>
                <c:pt idx="42447">
                  <c:v>0.45540000000000003</c:v>
                </c:pt>
                <c:pt idx="42448">
                  <c:v>0.47000000000000003</c:v>
                </c:pt>
                <c:pt idx="42449">
                  <c:v>0.48760000000000003</c:v>
                </c:pt>
                <c:pt idx="42450">
                  <c:v>0.51760000000000006</c:v>
                </c:pt>
                <c:pt idx="42451">
                  <c:v>0.54300000000000004</c:v>
                </c:pt>
                <c:pt idx="42452">
                  <c:v>0.57199999999999995</c:v>
                </c:pt>
                <c:pt idx="42453">
                  <c:v>0.62119999999999997</c:v>
                </c:pt>
                <c:pt idx="42454">
                  <c:v>0.63260000000000005</c:v>
                </c:pt>
                <c:pt idx="42455">
                  <c:v>0.63700000000000001</c:v>
                </c:pt>
                <c:pt idx="42456">
                  <c:v>0.68310000000000004</c:v>
                </c:pt>
                <c:pt idx="42457">
                  <c:v>0.86509999999999998</c:v>
                </c:pt>
                <c:pt idx="42458">
                  <c:v>0.91620000000000013</c:v>
                </c:pt>
                <c:pt idx="42459">
                  <c:v>0.9628000000000001</c:v>
                </c:pt>
                <c:pt idx="42460">
                  <c:v>1.2833000000000001</c:v>
                </c:pt>
                <c:pt idx="42461">
                  <c:v>1.3222</c:v>
                </c:pt>
                <c:pt idx="42462">
                  <c:v>1.3680000000000001</c:v>
                </c:pt>
                <c:pt idx="42463">
                  <c:v>1.3916000000000002</c:v>
                </c:pt>
                <c:pt idx="42464">
                  <c:v>1.4525000000000001</c:v>
                </c:pt>
                <c:pt idx="42465">
                  <c:v>1.4238</c:v>
                </c:pt>
                <c:pt idx="42466">
                  <c:v>1.4852000000000001</c:v>
                </c:pt>
                <c:pt idx="42467">
                  <c:v>1.3441000000000001</c:v>
                </c:pt>
                <c:pt idx="42468">
                  <c:v>1.4962</c:v>
                </c:pt>
                <c:pt idx="42469">
                  <c:v>1.5435000000000001</c:v>
                </c:pt>
                <c:pt idx="42470">
                  <c:v>1.7059000000000002</c:v>
                </c:pt>
                <c:pt idx="42471">
                  <c:v>1.7863</c:v>
                </c:pt>
                <c:pt idx="42472">
                  <c:v>1.8131000000000002</c:v>
                </c:pt>
                <c:pt idx="42473">
                  <c:v>1.7689000000000001</c:v>
                </c:pt>
                <c:pt idx="42474">
                  <c:v>1.8241000000000001</c:v>
                </c:pt>
                <c:pt idx="42475">
                  <c:v>1.8439000000000001</c:v>
                </c:pt>
                <c:pt idx="42476">
                  <c:v>1.8963000000000001</c:v>
                </c:pt>
                <c:pt idx="42477">
                  <c:v>1.927</c:v>
                </c:pt>
                <c:pt idx="42478">
                  <c:v>1.9656</c:v>
                </c:pt>
                <c:pt idx="42479">
                  <c:v>1.9961</c:v>
                </c:pt>
                <c:pt idx="42480">
                  <c:v>2.0538000000000003</c:v>
                </c:pt>
                <c:pt idx="42481">
                  <c:v>2.0584000000000002</c:v>
                </c:pt>
                <c:pt idx="42482">
                  <c:v>2.1551</c:v>
                </c:pt>
                <c:pt idx="42483">
                  <c:v>2.1598999999999999</c:v>
                </c:pt>
                <c:pt idx="42484">
                  <c:v>2.1918000000000002</c:v>
                </c:pt>
                <c:pt idx="42485">
                  <c:v>2.2113</c:v>
                </c:pt>
                <c:pt idx="42486">
                  <c:v>2.2643</c:v>
                </c:pt>
                <c:pt idx="42487">
                  <c:v>2.2930000000000001</c:v>
                </c:pt>
                <c:pt idx="42488">
                  <c:v>2.3134000000000001</c:v>
                </c:pt>
                <c:pt idx="42489">
                  <c:v>2.2863000000000002</c:v>
                </c:pt>
                <c:pt idx="42490">
                  <c:v>2.2953000000000001</c:v>
                </c:pt>
                <c:pt idx="42491">
                  <c:v>2.2894000000000001</c:v>
                </c:pt>
                <c:pt idx="42492">
                  <c:v>2.3271999999999999</c:v>
                </c:pt>
                <c:pt idx="42493">
                  <c:v>2.3216000000000001</c:v>
                </c:pt>
                <c:pt idx="42494">
                  <c:v>2.3439000000000001</c:v>
                </c:pt>
                <c:pt idx="42495">
                  <c:v>2.2884000000000002</c:v>
                </c:pt>
                <c:pt idx="42496">
                  <c:v>2.2131000000000003</c:v>
                </c:pt>
                <c:pt idx="42497">
                  <c:v>2.2564000000000002</c:v>
                </c:pt>
                <c:pt idx="42498">
                  <c:v>2.2518000000000002</c:v>
                </c:pt>
                <c:pt idx="42499">
                  <c:v>2.2250000000000001</c:v>
                </c:pt>
                <c:pt idx="42500">
                  <c:v>2.1644999999999999</c:v>
                </c:pt>
                <c:pt idx="42501">
                  <c:v>2.1590000000000003</c:v>
                </c:pt>
                <c:pt idx="42502">
                  <c:v>2.1920000000000002</c:v>
                </c:pt>
                <c:pt idx="42503">
                  <c:v>2.2048999999999999</c:v>
                </c:pt>
                <c:pt idx="42504">
                  <c:v>2.2056999999999998</c:v>
                </c:pt>
                <c:pt idx="42505">
                  <c:v>2.2963</c:v>
                </c:pt>
                <c:pt idx="42506">
                  <c:v>2.3308</c:v>
                </c:pt>
                <c:pt idx="42507">
                  <c:v>2.3418000000000001</c:v>
                </c:pt>
                <c:pt idx="42508">
                  <c:v>2.39</c:v>
                </c:pt>
                <c:pt idx="42509">
                  <c:v>2.4252000000000002</c:v>
                </c:pt>
                <c:pt idx="42510">
                  <c:v>2.4018000000000002</c:v>
                </c:pt>
                <c:pt idx="42511">
                  <c:v>2.3358000000000003</c:v>
                </c:pt>
                <c:pt idx="42512">
                  <c:v>2.2611000000000003</c:v>
                </c:pt>
                <c:pt idx="42513">
                  <c:v>2.3324000000000003</c:v>
                </c:pt>
                <c:pt idx="42514">
                  <c:v>2.343</c:v>
                </c:pt>
                <c:pt idx="42515">
                  <c:v>2.3035000000000001</c:v>
                </c:pt>
                <c:pt idx="42516">
                  <c:v>2.2725000000000004</c:v>
                </c:pt>
                <c:pt idx="42517">
                  <c:v>2.3235000000000001</c:v>
                </c:pt>
                <c:pt idx="42518">
                  <c:v>2.3975000000000004</c:v>
                </c:pt>
                <c:pt idx="42519">
                  <c:v>2.3033999999999999</c:v>
                </c:pt>
                <c:pt idx="42520">
                  <c:v>2.2164999999999999</c:v>
                </c:pt>
                <c:pt idx="42521">
                  <c:v>2.1726000000000001</c:v>
                </c:pt>
                <c:pt idx="42522">
                  <c:v>2.2009000000000003</c:v>
                </c:pt>
                <c:pt idx="42523">
                  <c:v>2.2269999999999999</c:v>
                </c:pt>
                <c:pt idx="42524">
                  <c:v>2.2619000000000002</c:v>
                </c:pt>
                <c:pt idx="42525">
                  <c:v>2.149</c:v>
                </c:pt>
                <c:pt idx="42526">
                  <c:v>2.1589</c:v>
                </c:pt>
                <c:pt idx="42527">
                  <c:v>2.0015999999999998</c:v>
                </c:pt>
                <c:pt idx="42528">
                  <c:v>1.8963000000000001</c:v>
                </c:pt>
                <c:pt idx="42529">
                  <c:v>2.0390000000000001</c:v>
                </c:pt>
                <c:pt idx="42530">
                  <c:v>2.0011000000000001</c:v>
                </c:pt>
                <c:pt idx="42531">
                  <c:v>1.8577000000000004</c:v>
                </c:pt>
                <c:pt idx="42532">
                  <c:v>1.7736000000000001</c:v>
                </c:pt>
                <c:pt idx="42533">
                  <c:v>1.7262000000000002</c:v>
                </c:pt>
                <c:pt idx="42534">
                  <c:v>1.673</c:v>
                </c:pt>
                <c:pt idx="42535">
                  <c:v>1.6093000000000002</c:v>
                </c:pt>
                <c:pt idx="42536">
                  <c:v>1.7190000000000003</c:v>
                </c:pt>
                <c:pt idx="42537">
                  <c:v>1.6958</c:v>
                </c:pt>
                <c:pt idx="42538">
                  <c:v>1.6390000000000002</c:v>
                </c:pt>
                <c:pt idx="42539">
                  <c:v>1.5537000000000001</c:v>
                </c:pt>
                <c:pt idx="42540">
                  <c:v>1.5102000000000002</c:v>
                </c:pt>
                <c:pt idx="42541">
                  <c:v>1.5220000000000002</c:v>
                </c:pt>
                <c:pt idx="42542">
                  <c:v>1.492</c:v>
                </c:pt>
                <c:pt idx="42543">
                  <c:v>1.4456</c:v>
                </c:pt>
                <c:pt idx="42544">
                  <c:v>1.3999000000000001</c:v>
                </c:pt>
                <c:pt idx="42545">
                  <c:v>1.3621000000000001</c:v>
                </c:pt>
                <c:pt idx="42546">
                  <c:v>1.3784000000000001</c:v>
                </c:pt>
                <c:pt idx="42547">
                  <c:v>1.3980000000000001</c:v>
                </c:pt>
                <c:pt idx="42548">
                  <c:v>1.3818000000000001</c:v>
                </c:pt>
                <c:pt idx="42549">
                  <c:v>1.2465999999999999</c:v>
                </c:pt>
                <c:pt idx="42550">
                  <c:v>1.3234000000000001</c:v>
                </c:pt>
                <c:pt idx="42551">
                  <c:v>1.3527</c:v>
                </c:pt>
                <c:pt idx="42552">
                  <c:v>1.3815</c:v>
                </c:pt>
                <c:pt idx="42553">
                  <c:v>1.1184000000000001</c:v>
                </c:pt>
                <c:pt idx="42554">
                  <c:v>1.0517000000000001</c:v>
                </c:pt>
                <c:pt idx="42555">
                  <c:v>1.0002000000000002</c:v>
                </c:pt>
                <c:pt idx="42556">
                  <c:v>0.98270000000000002</c:v>
                </c:pt>
                <c:pt idx="42557">
                  <c:v>0.96140000000000014</c:v>
                </c:pt>
                <c:pt idx="42558">
                  <c:v>0.97300000000000009</c:v>
                </c:pt>
                <c:pt idx="42559">
                  <c:v>1.0019</c:v>
                </c:pt>
                <c:pt idx="42560">
                  <c:v>0.95269999999999999</c:v>
                </c:pt>
                <c:pt idx="42561">
                  <c:v>0.96379999999999999</c:v>
                </c:pt>
                <c:pt idx="42562">
                  <c:v>0.94550000000000001</c:v>
                </c:pt>
                <c:pt idx="42563">
                  <c:v>0.90410000000000013</c:v>
                </c:pt>
                <c:pt idx="42564">
                  <c:v>0.88680000000000003</c:v>
                </c:pt>
                <c:pt idx="42565">
                  <c:v>0.90150000000000008</c:v>
                </c:pt>
                <c:pt idx="42566">
                  <c:v>0.84550000000000003</c:v>
                </c:pt>
                <c:pt idx="42567">
                  <c:v>0.83200000000000007</c:v>
                </c:pt>
                <c:pt idx="42568">
                  <c:v>0.82620000000000005</c:v>
                </c:pt>
                <c:pt idx="42569">
                  <c:v>0.75260000000000005</c:v>
                </c:pt>
                <c:pt idx="42570">
                  <c:v>0.80820000000000014</c:v>
                </c:pt>
                <c:pt idx="42571">
                  <c:v>0.78710000000000013</c:v>
                </c:pt>
                <c:pt idx="42572">
                  <c:v>0.7177</c:v>
                </c:pt>
                <c:pt idx="42573">
                  <c:v>0.72840000000000005</c:v>
                </c:pt>
                <c:pt idx="42574">
                  <c:v>0.74109999999999998</c:v>
                </c:pt>
                <c:pt idx="42575">
                  <c:v>0.69400000000000006</c:v>
                </c:pt>
                <c:pt idx="42576">
                  <c:v>0.66510000000000002</c:v>
                </c:pt>
                <c:pt idx="42577">
                  <c:v>0.68100000000000005</c:v>
                </c:pt>
                <c:pt idx="42578">
                  <c:v>0.65339999999999998</c:v>
                </c:pt>
                <c:pt idx="42579">
                  <c:v>0.67490000000000006</c:v>
                </c:pt>
                <c:pt idx="42580">
                  <c:v>0.6462</c:v>
                </c:pt>
                <c:pt idx="42581">
                  <c:v>0.63900000000000001</c:v>
                </c:pt>
                <c:pt idx="42582">
                  <c:v>0.61420000000000008</c:v>
                </c:pt>
                <c:pt idx="42583">
                  <c:v>0.61180000000000012</c:v>
                </c:pt>
                <c:pt idx="42584">
                  <c:v>0.59770000000000001</c:v>
                </c:pt>
                <c:pt idx="42585">
                  <c:v>0.56589999999999996</c:v>
                </c:pt>
                <c:pt idx="42586">
                  <c:v>0.5786</c:v>
                </c:pt>
                <c:pt idx="42587">
                  <c:v>0.57240000000000002</c:v>
                </c:pt>
                <c:pt idx="42588">
                  <c:v>0.55220000000000002</c:v>
                </c:pt>
                <c:pt idx="42589">
                  <c:v>0.53880000000000006</c:v>
                </c:pt>
                <c:pt idx="42590">
                  <c:v>0.55590000000000006</c:v>
                </c:pt>
                <c:pt idx="42591">
                  <c:v>0.55620000000000003</c:v>
                </c:pt>
                <c:pt idx="42592">
                  <c:v>0.54520000000000002</c:v>
                </c:pt>
                <c:pt idx="42593">
                  <c:v>0.53480000000000005</c:v>
                </c:pt>
                <c:pt idx="42594">
                  <c:v>0.52850000000000008</c:v>
                </c:pt>
                <c:pt idx="42595">
                  <c:v>0.53</c:v>
                </c:pt>
                <c:pt idx="42596">
                  <c:v>0.5</c:v>
                </c:pt>
                <c:pt idx="42597">
                  <c:v>0.51319999999999999</c:v>
                </c:pt>
                <c:pt idx="42598">
                  <c:v>0.49420000000000003</c:v>
                </c:pt>
                <c:pt idx="42599">
                  <c:v>0.47820000000000001</c:v>
                </c:pt>
                <c:pt idx="42600">
                  <c:v>0.47400000000000003</c:v>
                </c:pt>
                <c:pt idx="42601">
                  <c:v>0.46630000000000005</c:v>
                </c:pt>
                <c:pt idx="42602">
                  <c:v>0.4486</c:v>
                </c:pt>
                <c:pt idx="42603">
                  <c:v>0.43930000000000002</c:v>
                </c:pt>
                <c:pt idx="42604">
                  <c:v>0.4294</c:v>
                </c:pt>
                <c:pt idx="42605">
                  <c:v>0.42599999999999999</c:v>
                </c:pt>
                <c:pt idx="42606">
                  <c:v>0.42260000000000003</c:v>
                </c:pt>
                <c:pt idx="42607">
                  <c:v>0.42560000000000003</c:v>
                </c:pt>
                <c:pt idx="42608">
                  <c:v>0.41510000000000002</c:v>
                </c:pt>
                <c:pt idx="42609">
                  <c:v>0.40480000000000005</c:v>
                </c:pt>
                <c:pt idx="42610">
                  <c:v>0.39640000000000003</c:v>
                </c:pt>
                <c:pt idx="42611">
                  <c:v>0.38020000000000004</c:v>
                </c:pt>
                <c:pt idx="42612">
                  <c:v>0.379</c:v>
                </c:pt>
                <c:pt idx="42613">
                  <c:v>0.37190000000000001</c:v>
                </c:pt>
                <c:pt idx="42614">
                  <c:v>0.35840000000000005</c:v>
                </c:pt>
                <c:pt idx="42615">
                  <c:v>0.35030000000000006</c:v>
                </c:pt>
                <c:pt idx="42616">
                  <c:v>0.34380000000000005</c:v>
                </c:pt>
                <c:pt idx="42617">
                  <c:v>0.3367</c:v>
                </c:pt>
                <c:pt idx="42618">
                  <c:v>0.33090000000000003</c:v>
                </c:pt>
                <c:pt idx="42619">
                  <c:v>0.33090000000000003</c:v>
                </c:pt>
                <c:pt idx="42620">
                  <c:v>0.32210000000000005</c:v>
                </c:pt>
                <c:pt idx="42621">
                  <c:v>0.32000000000000006</c:v>
                </c:pt>
                <c:pt idx="42622">
                  <c:v>0.30820000000000003</c:v>
                </c:pt>
                <c:pt idx="42623">
                  <c:v>0.29510000000000003</c:v>
                </c:pt>
                <c:pt idx="42624">
                  <c:v>0.2898</c:v>
                </c:pt>
                <c:pt idx="42625">
                  <c:v>0.28710000000000002</c:v>
                </c:pt>
                <c:pt idx="42626">
                  <c:v>0.28290000000000004</c:v>
                </c:pt>
                <c:pt idx="42627">
                  <c:v>0.28360000000000002</c:v>
                </c:pt>
                <c:pt idx="42628">
                  <c:v>0.27890000000000004</c:v>
                </c:pt>
                <c:pt idx="42629">
                  <c:v>0.26690000000000003</c:v>
                </c:pt>
                <c:pt idx="42630">
                  <c:v>0.26419999999999999</c:v>
                </c:pt>
                <c:pt idx="42631">
                  <c:v>0.25910000000000005</c:v>
                </c:pt>
                <c:pt idx="42632">
                  <c:v>0.2576</c:v>
                </c:pt>
                <c:pt idx="42633">
                  <c:v>0.24990000000000001</c:v>
                </c:pt>
                <c:pt idx="42634">
                  <c:v>0.25280000000000002</c:v>
                </c:pt>
                <c:pt idx="42635">
                  <c:v>0.24049999999999999</c:v>
                </c:pt>
                <c:pt idx="42636">
                  <c:v>0.2351</c:v>
                </c:pt>
                <c:pt idx="42637">
                  <c:v>0.23220000000000002</c:v>
                </c:pt>
                <c:pt idx="42638">
                  <c:v>0.23830000000000001</c:v>
                </c:pt>
                <c:pt idx="42639">
                  <c:v>0.23450000000000004</c:v>
                </c:pt>
                <c:pt idx="42640">
                  <c:v>0.22530000000000003</c:v>
                </c:pt>
                <c:pt idx="42641">
                  <c:v>0.23420000000000002</c:v>
                </c:pt>
                <c:pt idx="42642">
                  <c:v>0.2419</c:v>
                </c:pt>
                <c:pt idx="42643">
                  <c:v>0.24049999999999999</c:v>
                </c:pt>
                <c:pt idx="42644">
                  <c:v>0.2429</c:v>
                </c:pt>
                <c:pt idx="42645">
                  <c:v>0.24300000000000002</c:v>
                </c:pt>
                <c:pt idx="42646">
                  <c:v>0.24129999999999999</c:v>
                </c:pt>
                <c:pt idx="42647">
                  <c:v>0.23319999999999999</c:v>
                </c:pt>
                <c:pt idx="42648">
                  <c:v>0.23340000000000002</c:v>
                </c:pt>
                <c:pt idx="42649">
                  <c:v>0.2276</c:v>
                </c:pt>
                <c:pt idx="42650">
                  <c:v>0.2235</c:v>
                </c:pt>
                <c:pt idx="42651">
                  <c:v>0.22930000000000003</c:v>
                </c:pt>
                <c:pt idx="42652">
                  <c:v>0.23410000000000003</c:v>
                </c:pt>
                <c:pt idx="42653">
                  <c:v>0.2263</c:v>
                </c:pt>
                <c:pt idx="42654">
                  <c:v>0.23220000000000002</c:v>
                </c:pt>
                <c:pt idx="42655">
                  <c:v>0.23650000000000004</c:v>
                </c:pt>
                <c:pt idx="42656">
                  <c:v>0.23870000000000002</c:v>
                </c:pt>
                <c:pt idx="42657">
                  <c:v>0.24640000000000001</c:v>
                </c:pt>
                <c:pt idx="42658">
                  <c:v>0.24490000000000001</c:v>
                </c:pt>
                <c:pt idx="42659">
                  <c:v>0.2452</c:v>
                </c:pt>
                <c:pt idx="42660">
                  <c:v>0.2419</c:v>
                </c:pt>
                <c:pt idx="42661">
                  <c:v>0.24100000000000002</c:v>
                </c:pt>
                <c:pt idx="42662">
                  <c:v>0.24780000000000002</c:v>
                </c:pt>
                <c:pt idx="42663">
                  <c:v>0.24960000000000002</c:v>
                </c:pt>
                <c:pt idx="42664">
                  <c:v>0.25409999999999999</c:v>
                </c:pt>
                <c:pt idx="42665">
                  <c:v>0.25470000000000004</c:v>
                </c:pt>
                <c:pt idx="42666">
                  <c:v>0.25259999999999999</c:v>
                </c:pt>
                <c:pt idx="42667">
                  <c:v>0.24260000000000004</c:v>
                </c:pt>
                <c:pt idx="42668">
                  <c:v>0.24620000000000003</c:v>
                </c:pt>
                <c:pt idx="42669">
                  <c:v>0.23330000000000004</c:v>
                </c:pt>
                <c:pt idx="42670">
                  <c:v>0.23260000000000003</c:v>
                </c:pt>
                <c:pt idx="42671">
                  <c:v>0.23270000000000002</c:v>
                </c:pt>
                <c:pt idx="42672">
                  <c:v>0.23830000000000001</c:v>
                </c:pt>
                <c:pt idx="42673">
                  <c:v>0.24220000000000003</c:v>
                </c:pt>
                <c:pt idx="42674">
                  <c:v>0.24780000000000002</c:v>
                </c:pt>
                <c:pt idx="42675">
                  <c:v>0.24910000000000002</c:v>
                </c:pt>
                <c:pt idx="42676">
                  <c:v>0.24630000000000002</c:v>
                </c:pt>
                <c:pt idx="42677">
                  <c:v>0.24820000000000003</c:v>
                </c:pt>
                <c:pt idx="42678">
                  <c:v>0.24820000000000003</c:v>
                </c:pt>
                <c:pt idx="42679">
                  <c:v>0.25569999999999998</c:v>
                </c:pt>
                <c:pt idx="42680">
                  <c:v>0.25470000000000004</c:v>
                </c:pt>
                <c:pt idx="42681">
                  <c:v>0.24399999999999999</c:v>
                </c:pt>
                <c:pt idx="42682">
                  <c:v>0.23599999999999999</c:v>
                </c:pt>
                <c:pt idx="42683">
                  <c:v>0.24690000000000001</c:v>
                </c:pt>
                <c:pt idx="42684">
                  <c:v>0.24209999999999998</c:v>
                </c:pt>
                <c:pt idx="42685">
                  <c:v>0.2419</c:v>
                </c:pt>
                <c:pt idx="42686">
                  <c:v>0.22610000000000002</c:v>
                </c:pt>
                <c:pt idx="42687">
                  <c:v>0.22309999999999999</c:v>
                </c:pt>
                <c:pt idx="42688">
                  <c:v>0.21280000000000002</c:v>
                </c:pt>
                <c:pt idx="42689">
                  <c:v>0.2046</c:v>
                </c:pt>
                <c:pt idx="42690">
                  <c:v>0.19850000000000001</c:v>
                </c:pt>
                <c:pt idx="42691">
                  <c:v>0.19040000000000001</c:v>
                </c:pt>
                <c:pt idx="42692">
                  <c:v>0.18460000000000001</c:v>
                </c:pt>
                <c:pt idx="42693">
                  <c:v>0.17930000000000001</c:v>
                </c:pt>
                <c:pt idx="42694">
                  <c:v>0.17560000000000001</c:v>
                </c:pt>
                <c:pt idx="42695">
                  <c:v>0.18460000000000001</c:v>
                </c:pt>
                <c:pt idx="42696">
                  <c:v>0.18560000000000001</c:v>
                </c:pt>
                <c:pt idx="42697">
                  <c:v>0.188</c:v>
                </c:pt>
                <c:pt idx="42698">
                  <c:v>0.19730000000000003</c:v>
                </c:pt>
                <c:pt idx="42699">
                  <c:v>0.1958</c:v>
                </c:pt>
                <c:pt idx="42700">
                  <c:v>0.1966</c:v>
                </c:pt>
                <c:pt idx="42701">
                  <c:v>0.19690000000000002</c:v>
                </c:pt>
                <c:pt idx="42702">
                  <c:v>0.20350000000000001</c:v>
                </c:pt>
                <c:pt idx="42703">
                  <c:v>0.21509999999999999</c:v>
                </c:pt>
                <c:pt idx="42704">
                  <c:v>0.2069</c:v>
                </c:pt>
                <c:pt idx="42705">
                  <c:v>0.21200000000000002</c:v>
                </c:pt>
                <c:pt idx="42706">
                  <c:v>0.21660000000000001</c:v>
                </c:pt>
                <c:pt idx="42707">
                  <c:v>0.21880000000000002</c:v>
                </c:pt>
                <c:pt idx="42708">
                  <c:v>0.22340000000000002</c:v>
                </c:pt>
                <c:pt idx="42709">
                  <c:v>0.22080000000000002</c:v>
                </c:pt>
                <c:pt idx="42710">
                  <c:v>0.21150000000000002</c:v>
                </c:pt>
                <c:pt idx="42711">
                  <c:v>0.2157</c:v>
                </c:pt>
                <c:pt idx="42712">
                  <c:v>0.21870000000000001</c:v>
                </c:pt>
                <c:pt idx="42713">
                  <c:v>0.22260000000000002</c:v>
                </c:pt>
                <c:pt idx="42714">
                  <c:v>0.22309999999999999</c:v>
                </c:pt>
                <c:pt idx="42715">
                  <c:v>0.22420000000000001</c:v>
                </c:pt>
                <c:pt idx="42716">
                  <c:v>0.22290000000000001</c:v>
                </c:pt>
                <c:pt idx="42717">
                  <c:v>0.22250000000000003</c:v>
                </c:pt>
                <c:pt idx="42718">
                  <c:v>0.23280000000000001</c:v>
                </c:pt>
                <c:pt idx="42719">
                  <c:v>0.23039999999999999</c:v>
                </c:pt>
                <c:pt idx="42720">
                  <c:v>0.24760000000000001</c:v>
                </c:pt>
                <c:pt idx="42721">
                  <c:v>0.25080000000000002</c:v>
                </c:pt>
                <c:pt idx="42722">
                  <c:v>0.24560000000000001</c:v>
                </c:pt>
                <c:pt idx="42723">
                  <c:v>0.24270000000000003</c:v>
                </c:pt>
                <c:pt idx="42724">
                  <c:v>0.254</c:v>
                </c:pt>
                <c:pt idx="42725">
                  <c:v>0.27029999999999998</c:v>
                </c:pt>
                <c:pt idx="42726">
                  <c:v>0.27740000000000004</c:v>
                </c:pt>
                <c:pt idx="42727">
                  <c:v>0.27989999999999998</c:v>
                </c:pt>
                <c:pt idx="42728">
                  <c:v>0.28239999999999998</c:v>
                </c:pt>
                <c:pt idx="42729">
                  <c:v>0.2944</c:v>
                </c:pt>
                <c:pt idx="42730">
                  <c:v>0.32160000000000005</c:v>
                </c:pt>
                <c:pt idx="42731">
                  <c:v>0.34990000000000004</c:v>
                </c:pt>
                <c:pt idx="42732">
                  <c:v>0.38519999999999999</c:v>
                </c:pt>
                <c:pt idx="42733">
                  <c:v>0.38380000000000003</c:v>
                </c:pt>
                <c:pt idx="42734">
                  <c:v>0.38290000000000002</c:v>
                </c:pt>
                <c:pt idx="42735">
                  <c:v>0.34860000000000002</c:v>
                </c:pt>
                <c:pt idx="42736">
                  <c:v>0.32290000000000002</c:v>
                </c:pt>
                <c:pt idx="42737">
                  <c:v>0.32869999999999999</c:v>
                </c:pt>
                <c:pt idx="42738">
                  <c:v>0.3513</c:v>
                </c:pt>
                <c:pt idx="42739">
                  <c:v>0.41110000000000002</c:v>
                </c:pt>
                <c:pt idx="42740">
                  <c:v>0.4536</c:v>
                </c:pt>
                <c:pt idx="42741">
                  <c:v>0.52569999999999995</c:v>
                </c:pt>
                <c:pt idx="42742">
                  <c:v>0.50250000000000006</c:v>
                </c:pt>
                <c:pt idx="42743">
                  <c:v>0.51</c:v>
                </c:pt>
                <c:pt idx="42744">
                  <c:v>0.57690000000000008</c:v>
                </c:pt>
                <c:pt idx="42745">
                  <c:v>0.56870000000000009</c:v>
                </c:pt>
                <c:pt idx="42746">
                  <c:v>0.67070000000000007</c:v>
                </c:pt>
                <c:pt idx="42747">
                  <c:v>0.72240000000000004</c:v>
                </c:pt>
                <c:pt idx="42748">
                  <c:v>0.71980000000000011</c:v>
                </c:pt>
                <c:pt idx="42749">
                  <c:v>0.80980000000000008</c:v>
                </c:pt>
                <c:pt idx="42750">
                  <c:v>0.84930000000000005</c:v>
                </c:pt>
                <c:pt idx="42751">
                  <c:v>0.89390000000000003</c:v>
                </c:pt>
                <c:pt idx="42752">
                  <c:v>0.92460000000000009</c:v>
                </c:pt>
                <c:pt idx="42753">
                  <c:v>0.98930000000000007</c:v>
                </c:pt>
                <c:pt idx="42754">
                  <c:v>1.0366</c:v>
                </c:pt>
                <c:pt idx="42755">
                  <c:v>1.0579000000000001</c:v>
                </c:pt>
                <c:pt idx="42756">
                  <c:v>1.1287</c:v>
                </c:pt>
                <c:pt idx="42757">
                  <c:v>1.1897</c:v>
                </c:pt>
                <c:pt idx="42758">
                  <c:v>1.1834</c:v>
                </c:pt>
                <c:pt idx="42759">
                  <c:v>1.2538</c:v>
                </c:pt>
                <c:pt idx="42760">
                  <c:v>1.2639</c:v>
                </c:pt>
                <c:pt idx="42761">
                  <c:v>1.3328</c:v>
                </c:pt>
                <c:pt idx="42762">
                  <c:v>1.3283</c:v>
                </c:pt>
                <c:pt idx="42763">
                  <c:v>1.3269000000000002</c:v>
                </c:pt>
                <c:pt idx="42764">
                  <c:v>1.4277</c:v>
                </c:pt>
                <c:pt idx="42765">
                  <c:v>1.3919000000000001</c:v>
                </c:pt>
                <c:pt idx="42766">
                  <c:v>1.5132000000000001</c:v>
                </c:pt>
                <c:pt idx="42767">
                  <c:v>1.5590000000000002</c:v>
                </c:pt>
                <c:pt idx="42768">
                  <c:v>1.5871000000000002</c:v>
                </c:pt>
                <c:pt idx="42769">
                  <c:v>1.6506000000000001</c:v>
                </c:pt>
                <c:pt idx="42770">
                  <c:v>1.6654</c:v>
                </c:pt>
                <c:pt idx="42771">
                  <c:v>1.6914000000000002</c:v>
                </c:pt>
                <c:pt idx="42772">
                  <c:v>1.7374000000000001</c:v>
                </c:pt>
                <c:pt idx="42773">
                  <c:v>1.7301</c:v>
                </c:pt>
                <c:pt idx="42774">
                  <c:v>1.7463000000000002</c:v>
                </c:pt>
                <c:pt idx="42775">
                  <c:v>1.8082000000000003</c:v>
                </c:pt>
                <c:pt idx="42776">
                  <c:v>1.8231999999999999</c:v>
                </c:pt>
                <c:pt idx="42777">
                  <c:v>1.8376999999999999</c:v>
                </c:pt>
                <c:pt idx="42778">
                  <c:v>1.8719000000000001</c:v>
                </c:pt>
                <c:pt idx="42779">
                  <c:v>1.8664000000000003</c:v>
                </c:pt>
                <c:pt idx="42780">
                  <c:v>1.9620000000000002</c:v>
                </c:pt>
                <c:pt idx="42781">
                  <c:v>2.0327000000000002</c:v>
                </c:pt>
                <c:pt idx="42782">
                  <c:v>2.0754999999999999</c:v>
                </c:pt>
                <c:pt idx="42783">
                  <c:v>2.1461000000000001</c:v>
                </c:pt>
                <c:pt idx="42784">
                  <c:v>2.2045000000000003</c:v>
                </c:pt>
                <c:pt idx="42785">
                  <c:v>2.1675</c:v>
                </c:pt>
                <c:pt idx="42786">
                  <c:v>2.1823000000000001</c:v>
                </c:pt>
                <c:pt idx="42787">
                  <c:v>2.2663000000000002</c:v>
                </c:pt>
                <c:pt idx="42788">
                  <c:v>2.3031999999999999</c:v>
                </c:pt>
                <c:pt idx="42789">
                  <c:v>2.3515999999999999</c:v>
                </c:pt>
                <c:pt idx="42790">
                  <c:v>2.3201000000000001</c:v>
                </c:pt>
                <c:pt idx="42791">
                  <c:v>2.3540000000000001</c:v>
                </c:pt>
                <c:pt idx="42792">
                  <c:v>2.4031000000000002</c:v>
                </c:pt>
                <c:pt idx="42793">
                  <c:v>2.4687999999999999</c:v>
                </c:pt>
                <c:pt idx="42794">
                  <c:v>2.5082000000000004</c:v>
                </c:pt>
                <c:pt idx="42795">
                  <c:v>2.4638000000000004</c:v>
                </c:pt>
                <c:pt idx="42796">
                  <c:v>2.4850000000000003</c:v>
                </c:pt>
                <c:pt idx="42797">
                  <c:v>2.4666000000000001</c:v>
                </c:pt>
                <c:pt idx="42798">
                  <c:v>2.5218000000000003</c:v>
                </c:pt>
                <c:pt idx="42799">
                  <c:v>2.5521000000000003</c:v>
                </c:pt>
                <c:pt idx="42800">
                  <c:v>2.5853999999999999</c:v>
                </c:pt>
                <c:pt idx="42801">
                  <c:v>2.5312000000000001</c:v>
                </c:pt>
                <c:pt idx="42802">
                  <c:v>2.5455000000000001</c:v>
                </c:pt>
                <c:pt idx="42803">
                  <c:v>2.5289999999999999</c:v>
                </c:pt>
                <c:pt idx="42804">
                  <c:v>2.5013000000000005</c:v>
                </c:pt>
                <c:pt idx="42805">
                  <c:v>2.5581</c:v>
                </c:pt>
                <c:pt idx="42806">
                  <c:v>2.5689000000000002</c:v>
                </c:pt>
                <c:pt idx="42807">
                  <c:v>2.5030000000000001</c:v>
                </c:pt>
                <c:pt idx="42808">
                  <c:v>2.5887000000000002</c:v>
                </c:pt>
                <c:pt idx="42809">
                  <c:v>2.5931999999999999</c:v>
                </c:pt>
                <c:pt idx="42810">
                  <c:v>2.5474000000000001</c:v>
                </c:pt>
                <c:pt idx="42811">
                  <c:v>2.5445000000000002</c:v>
                </c:pt>
                <c:pt idx="42812">
                  <c:v>2.4407000000000001</c:v>
                </c:pt>
                <c:pt idx="42813">
                  <c:v>2.3839000000000001</c:v>
                </c:pt>
                <c:pt idx="42814">
                  <c:v>2.4988000000000001</c:v>
                </c:pt>
                <c:pt idx="42815">
                  <c:v>2.4853000000000005</c:v>
                </c:pt>
                <c:pt idx="42816">
                  <c:v>2.4622000000000002</c:v>
                </c:pt>
                <c:pt idx="42817">
                  <c:v>2.4136000000000002</c:v>
                </c:pt>
                <c:pt idx="42818">
                  <c:v>2.2795000000000001</c:v>
                </c:pt>
                <c:pt idx="42819">
                  <c:v>2.1791</c:v>
                </c:pt>
                <c:pt idx="42820">
                  <c:v>2.1937000000000002</c:v>
                </c:pt>
                <c:pt idx="42821">
                  <c:v>2.0795000000000003</c:v>
                </c:pt>
                <c:pt idx="42822">
                  <c:v>1.9951000000000001</c:v>
                </c:pt>
                <c:pt idx="42823">
                  <c:v>1.9936</c:v>
                </c:pt>
                <c:pt idx="42824">
                  <c:v>1.9337</c:v>
                </c:pt>
                <c:pt idx="42825">
                  <c:v>1.9964</c:v>
                </c:pt>
                <c:pt idx="42826">
                  <c:v>1.9020000000000001</c:v>
                </c:pt>
                <c:pt idx="42827">
                  <c:v>1.6604000000000001</c:v>
                </c:pt>
                <c:pt idx="42828">
                  <c:v>1.6081000000000001</c:v>
                </c:pt>
                <c:pt idx="42829">
                  <c:v>1.5827</c:v>
                </c:pt>
                <c:pt idx="42830">
                  <c:v>1.5967000000000002</c:v>
                </c:pt>
                <c:pt idx="42831">
                  <c:v>1.5657000000000001</c:v>
                </c:pt>
                <c:pt idx="42832">
                  <c:v>1.5254000000000001</c:v>
                </c:pt>
                <c:pt idx="42833">
                  <c:v>1.4841</c:v>
                </c:pt>
                <c:pt idx="42834">
                  <c:v>1.4466000000000001</c:v>
                </c:pt>
                <c:pt idx="42835">
                  <c:v>1.3187</c:v>
                </c:pt>
                <c:pt idx="42836">
                  <c:v>1.4470000000000001</c:v>
                </c:pt>
                <c:pt idx="42837">
                  <c:v>1.4897</c:v>
                </c:pt>
                <c:pt idx="42838">
                  <c:v>1.3644000000000001</c:v>
                </c:pt>
                <c:pt idx="42839">
                  <c:v>1.2483000000000002</c:v>
                </c:pt>
                <c:pt idx="42840">
                  <c:v>1.1640000000000001</c:v>
                </c:pt>
                <c:pt idx="42841">
                  <c:v>1.0842000000000001</c:v>
                </c:pt>
                <c:pt idx="42842">
                  <c:v>1.0489000000000002</c:v>
                </c:pt>
                <c:pt idx="42843">
                  <c:v>1.0324</c:v>
                </c:pt>
                <c:pt idx="42844">
                  <c:v>1.0897000000000001</c:v>
                </c:pt>
                <c:pt idx="42845">
                  <c:v>0.99640000000000006</c:v>
                </c:pt>
                <c:pt idx="42846">
                  <c:v>0.96519999999999995</c:v>
                </c:pt>
                <c:pt idx="42847">
                  <c:v>0.95950000000000013</c:v>
                </c:pt>
                <c:pt idx="42848">
                  <c:v>0.95610000000000006</c:v>
                </c:pt>
                <c:pt idx="42849">
                  <c:v>0.92840000000000011</c:v>
                </c:pt>
                <c:pt idx="42850">
                  <c:v>0.94510000000000005</c:v>
                </c:pt>
                <c:pt idx="42851">
                  <c:v>0.92820000000000003</c:v>
                </c:pt>
                <c:pt idx="42852">
                  <c:v>0.88100000000000012</c:v>
                </c:pt>
                <c:pt idx="42853">
                  <c:v>0.88360000000000005</c:v>
                </c:pt>
                <c:pt idx="42854">
                  <c:v>0.88840000000000008</c:v>
                </c:pt>
                <c:pt idx="42855">
                  <c:v>0.84000000000000008</c:v>
                </c:pt>
                <c:pt idx="42856">
                  <c:v>0.84589999999999999</c:v>
                </c:pt>
                <c:pt idx="42857">
                  <c:v>0.83740000000000014</c:v>
                </c:pt>
                <c:pt idx="42858">
                  <c:v>0.82640000000000002</c:v>
                </c:pt>
                <c:pt idx="42859">
                  <c:v>0.81590000000000007</c:v>
                </c:pt>
                <c:pt idx="42860">
                  <c:v>0.79510000000000003</c:v>
                </c:pt>
                <c:pt idx="42861">
                  <c:v>0.82490000000000008</c:v>
                </c:pt>
                <c:pt idx="42862">
                  <c:v>0.77249999999999996</c:v>
                </c:pt>
                <c:pt idx="42863">
                  <c:v>0.76100000000000012</c:v>
                </c:pt>
                <c:pt idx="42864">
                  <c:v>0.73019999999999996</c:v>
                </c:pt>
                <c:pt idx="42865">
                  <c:v>0.71310000000000007</c:v>
                </c:pt>
                <c:pt idx="42866">
                  <c:v>0.70940000000000003</c:v>
                </c:pt>
                <c:pt idx="42867">
                  <c:v>0.68170000000000008</c:v>
                </c:pt>
                <c:pt idx="42868">
                  <c:v>0.66390000000000005</c:v>
                </c:pt>
                <c:pt idx="42869">
                  <c:v>0.64290000000000003</c:v>
                </c:pt>
                <c:pt idx="42870">
                  <c:v>0.63960000000000006</c:v>
                </c:pt>
                <c:pt idx="42871">
                  <c:v>0.62060000000000004</c:v>
                </c:pt>
                <c:pt idx="42872">
                  <c:v>0.64970000000000006</c:v>
                </c:pt>
                <c:pt idx="42873">
                  <c:v>0.67060000000000008</c:v>
                </c:pt>
                <c:pt idx="42874">
                  <c:v>0.62670000000000003</c:v>
                </c:pt>
                <c:pt idx="42875">
                  <c:v>0.6493000000000001</c:v>
                </c:pt>
                <c:pt idx="42876">
                  <c:v>0.64250000000000007</c:v>
                </c:pt>
                <c:pt idx="42877">
                  <c:v>0.62720000000000009</c:v>
                </c:pt>
                <c:pt idx="42878">
                  <c:v>0.60670000000000002</c:v>
                </c:pt>
                <c:pt idx="42879">
                  <c:v>0.59900000000000009</c:v>
                </c:pt>
                <c:pt idx="42880">
                  <c:v>0.59630000000000005</c:v>
                </c:pt>
                <c:pt idx="42881">
                  <c:v>0.59150000000000003</c:v>
                </c:pt>
                <c:pt idx="42882">
                  <c:v>0.55830000000000002</c:v>
                </c:pt>
                <c:pt idx="42883">
                  <c:v>0.54980000000000007</c:v>
                </c:pt>
                <c:pt idx="42884">
                  <c:v>0.54379999999999995</c:v>
                </c:pt>
                <c:pt idx="42885">
                  <c:v>0.53259999999999996</c:v>
                </c:pt>
                <c:pt idx="42886">
                  <c:v>0.5202</c:v>
                </c:pt>
                <c:pt idx="42887">
                  <c:v>0.51390000000000002</c:v>
                </c:pt>
                <c:pt idx="42888">
                  <c:v>0.51119999999999999</c:v>
                </c:pt>
                <c:pt idx="42889">
                  <c:v>0.50460000000000005</c:v>
                </c:pt>
                <c:pt idx="42890">
                  <c:v>0.4899</c:v>
                </c:pt>
                <c:pt idx="42891">
                  <c:v>0.46989999999999998</c:v>
                </c:pt>
                <c:pt idx="42892">
                  <c:v>0.46740000000000004</c:v>
                </c:pt>
                <c:pt idx="42893">
                  <c:v>0.46500000000000008</c:v>
                </c:pt>
                <c:pt idx="42894">
                  <c:v>0.45110000000000006</c:v>
                </c:pt>
                <c:pt idx="42895">
                  <c:v>0.45240000000000002</c:v>
                </c:pt>
                <c:pt idx="42896">
                  <c:v>0.44930000000000003</c:v>
                </c:pt>
                <c:pt idx="42897">
                  <c:v>0.44700000000000001</c:v>
                </c:pt>
                <c:pt idx="42898">
                  <c:v>0.43830000000000002</c:v>
                </c:pt>
                <c:pt idx="42899">
                  <c:v>0.43570000000000003</c:v>
                </c:pt>
                <c:pt idx="42900">
                  <c:v>0.42710000000000004</c:v>
                </c:pt>
                <c:pt idx="42901">
                  <c:v>0.4108</c:v>
                </c:pt>
                <c:pt idx="42902">
                  <c:v>0.40880000000000005</c:v>
                </c:pt>
                <c:pt idx="42903">
                  <c:v>0.3992</c:v>
                </c:pt>
                <c:pt idx="42904">
                  <c:v>0.39610000000000001</c:v>
                </c:pt>
                <c:pt idx="42905">
                  <c:v>0.38080000000000003</c:v>
                </c:pt>
                <c:pt idx="42906">
                  <c:v>0.37650000000000006</c:v>
                </c:pt>
                <c:pt idx="42907">
                  <c:v>0.37080000000000002</c:v>
                </c:pt>
                <c:pt idx="42908">
                  <c:v>0.36610000000000004</c:v>
                </c:pt>
                <c:pt idx="42909">
                  <c:v>0.35210000000000002</c:v>
                </c:pt>
                <c:pt idx="42910">
                  <c:v>0.35010000000000002</c:v>
                </c:pt>
                <c:pt idx="42911">
                  <c:v>0.34250000000000003</c:v>
                </c:pt>
                <c:pt idx="42912">
                  <c:v>0.33590000000000003</c:v>
                </c:pt>
                <c:pt idx="42913">
                  <c:v>0.32950000000000002</c:v>
                </c:pt>
                <c:pt idx="42914">
                  <c:v>0.32020000000000004</c:v>
                </c:pt>
                <c:pt idx="42915">
                  <c:v>0.31940000000000002</c:v>
                </c:pt>
                <c:pt idx="42916">
                  <c:v>0.3135</c:v>
                </c:pt>
                <c:pt idx="42917">
                  <c:v>0.30990000000000006</c:v>
                </c:pt>
                <c:pt idx="42918">
                  <c:v>0.30810000000000004</c:v>
                </c:pt>
                <c:pt idx="42919">
                  <c:v>0.30550000000000005</c:v>
                </c:pt>
                <c:pt idx="42920">
                  <c:v>0.29900000000000004</c:v>
                </c:pt>
                <c:pt idx="42921">
                  <c:v>0.2913</c:v>
                </c:pt>
                <c:pt idx="42922">
                  <c:v>0.2848</c:v>
                </c:pt>
                <c:pt idx="42923">
                  <c:v>0.28389999999999999</c:v>
                </c:pt>
                <c:pt idx="42924">
                  <c:v>0.27740000000000004</c:v>
                </c:pt>
                <c:pt idx="42925">
                  <c:v>0.26989999999999997</c:v>
                </c:pt>
                <c:pt idx="42926">
                  <c:v>0.26730000000000004</c:v>
                </c:pt>
                <c:pt idx="42927">
                  <c:v>0.26240000000000002</c:v>
                </c:pt>
                <c:pt idx="42928">
                  <c:v>0.26269999999999999</c:v>
                </c:pt>
                <c:pt idx="42929">
                  <c:v>0.25590000000000002</c:v>
                </c:pt>
                <c:pt idx="42930">
                  <c:v>0.24970000000000001</c:v>
                </c:pt>
                <c:pt idx="42931">
                  <c:v>0.24480000000000002</c:v>
                </c:pt>
                <c:pt idx="42932">
                  <c:v>0.2465</c:v>
                </c:pt>
                <c:pt idx="42933">
                  <c:v>0.24100000000000002</c:v>
                </c:pt>
                <c:pt idx="42934">
                  <c:v>0.23300000000000001</c:v>
                </c:pt>
                <c:pt idx="42935">
                  <c:v>0.2336</c:v>
                </c:pt>
                <c:pt idx="42936">
                  <c:v>0.22810000000000002</c:v>
                </c:pt>
                <c:pt idx="42937">
                  <c:v>0.22280000000000003</c:v>
                </c:pt>
                <c:pt idx="42938">
                  <c:v>0.22060000000000002</c:v>
                </c:pt>
                <c:pt idx="42939">
                  <c:v>0.2235</c:v>
                </c:pt>
                <c:pt idx="42940">
                  <c:v>0.21909999999999999</c:v>
                </c:pt>
                <c:pt idx="42941">
                  <c:v>0.21360000000000001</c:v>
                </c:pt>
                <c:pt idx="42942">
                  <c:v>0.21099999999999999</c:v>
                </c:pt>
                <c:pt idx="42943">
                  <c:v>0.2069</c:v>
                </c:pt>
                <c:pt idx="42944">
                  <c:v>0.20830000000000004</c:v>
                </c:pt>
                <c:pt idx="42945">
                  <c:v>0.19910000000000003</c:v>
                </c:pt>
                <c:pt idx="42946">
                  <c:v>0.19530000000000003</c:v>
                </c:pt>
                <c:pt idx="42947">
                  <c:v>0.192</c:v>
                </c:pt>
                <c:pt idx="42948">
                  <c:v>0.18940000000000001</c:v>
                </c:pt>
                <c:pt idx="42949">
                  <c:v>0.1875</c:v>
                </c:pt>
                <c:pt idx="42950">
                  <c:v>0.188</c:v>
                </c:pt>
                <c:pt idx="42951">
                  <c:v>0.18510000000000001</c:v>
                </c:pt>
                <c:pt idx="42952">
                  <c:v>0.18060000000000001</c:v>
                </c:pt>
                <c:pt idx="42953">
                  <c:v>0.1754</c:v>
                </c:pt>
                <c:pt idx="42954">
                  <c:v>0.17649999999999999</c:v>
                </c:pt>
                <c:pt idx="42955">
                  <c:v>0.16980000000000001</c:v>
                </c:pt>
                <c:pt idx="42956">
                  <c:v>0.1638</c:v>
                </c:pt>
                <c:pt idx="42957">
                  <c:v>0.16520000000000001</c:v>
                </c:pt>
                <c:pt idx="42958">
                  <c:v>0.16310000000000002</c:v>
                </c:pt>
                <c:pt idx="42959">
                  <c:v>0.15800000000000003</c:v>
                </c:pt>
                <c:pt idx="42960">
                  <c:v>0.1547</c:v>
                </c:pt>
                <c:pt idx="42961">
                  <c:v>0.15190000000000001</c:v>
                </c:pt>
                <c:pt idx="42962">
                  <c:v>0.15429999999999999</c:v>
                </c:pt>
                <c:pt idx="42963">
                  <c:v>0.14930000000000002</c:v>
                </c:pt>
                <c:pt idx="42964">
                  <c:v>0.14799999999999999</c:v>
                </c:pt>
                <c:pt idx="42965">
                  <c:v>0.14630000000000001</c:v>
                </c:pt>
                <c:pt idx="42966">
                  <c:v>0.1459</c:v>
                </c:pt>
                <c:pt idx="42967">
                  <c:v>0.1396</c:v>
                </c:pt>
                <c:pt idx="42968">
                  <c:v>0.13489999999999999</c:v>
                </c:pt>
                <c:pt idx="42969">
                  <c:v>0.13350000000000001</c:v>
                </c:pt>
                <c:pt idx="42970">
                  <c:v>0.13620000000000002</c:v>
                </c:pt>
                <c:pt idx="42971">
                  <c:v>0.13300000000000001</c:v>
                </c:pt>
                <c:pt idx="42972">
                  <c:v>0.1318</c:v>
                </c:pt>
                <c:pt idx="42973">
                  <c:v>0.12989999999999999</c:v>
                </c:pt>
                <c:pt idx="42974">
                  <c:v>0.1293</c:v>
                </c:pt>
                <c:pt idx="42975">
                  <c:v>0.1255</c:v>
                </c:pt>
                <c:pt idx="42976">
                  <c:v>0.13070000000000001</c:v>
                </c:pt>
                <c:pt idx="42977">
                  <c:v>0.12609999999999999</c:v>
                </c:pt>
                <c:pt idx="42978">
                  <c:v>0.12290000000000001</c:v>
                </c:pt>
                <c:pt idx="42979">
                  <c:v>0.1216</c:v>
                </c:pt>
                <c:pt idx="42980">
                  <c:v>0.12450000000000001</c:v>
                </c:pt>
                <c:pt idx="42981">
                  <c:v>0.12430000000000002</c:v>
                </c:pt>
                <c:pt idx="42982">
                  <c:v>0.12130000000000002</c:v>
                </c:pt>
                <c:pt idx="42983">
                  <c:v>0.11830000000000002</c:v>
                </c:pt>
                <c:pt idx="42984">
                  <c:v>0.11990000000000001</c:v>
                </c:pt>
                <c:pt idx="42985">
                  <c:v>0.12130000000000002</c:v>
                </c:pt>
                <c:pt idx="42986">
                  <c:v>0.12280000000000001</c:v>
                </c:pt>
                <c:pt idx="42987">
                  <c:v>0.12040000000000001</c:v>
                </c:pt>
                <c:pt idx="42988">
                  <c:v>0.1216</c:v>
                </c:pt>
                <c:pt idx="42989">
                  <c:v>0.12490000000000001</c:v>
                </c:pt>
                <c:pt idx="42990">
                  <c:v>0.12870000000000001</c:v>
                </c:pt>
                <c:pt idx="42991">
                  <c:v>0.1318</c:v>
                </c:pt>
                <c:pt idx="42992">
                  <c:v>0.13070000000000001</c:v>
                </c:pt>
                <c:pt idx="42993">
                  <c:v>0.1313</c:v>
                </c:pt>
                <c:pt idx="42994">
                  <c:v>0.13240000000000002</c:v>
                </c:pt>
                <c:pt idx="42995">
                  <c:v>0.12840000000000001</c:v>
                </c:pt>
                <c:pt idx="42996">
                  <c:v>0.12960000000000002</c:v>
                </c:pt>
                <c:pt idx="42997">
                  <c:v>0.13140000000000002</c:v>
                </c:pt>
                <c:pt idx="42998">
                  <c:v>0.13060000000000002</c:v>
                </c:pt>
                <c:pt idx="42999">
                  <c:v>0.13320000000000001</c:v>
                </c:pt>
                <c:pt idx="43000">
                  <c:v>0.13700000000000001</c:v>
                </c:pt>
                <c:pt idx="43001">
                  <c:v>0.13789999999999999</c:v>
                </c:pt>
                <c:pt idx="43002">
                  <c:v>0.1389</c:v>
                </c:pt>
                <c:pt idx="43003">
                  <c:v>0.1416</c:v>
                </c:pt>
                <c:pt idx="43004">
                  <c:v>0.1462</c:v>
                </c:pt>
                <c:pt idx="43005">
                  <c:v>0.14780000000000001</c:v>
                </c:pt>
                <c:pt idx="43006">
                  <c:v>0.1573</c:v>
                </c:pt>
                <c:pt idx="43007">
                  <c:v>0.16339999999999999</c:v>
                </c:pt>
                <c:pt idx="43008">
                  <c:v>0.1764</c:v>
                </c:pt>
                <c:pt idx="43009">
                  <c:v>0.1837</c:v>
                </c:pt>
                <c:pt idx="43010">
                  <c:v>0.19420000000000001</c:v>
                </c:pt>
                <c:pt idx="43011">
                  <c:v>0.20600000000000002</c:v>
                </c:pt>
                <c:pt idx="43012">
                  <c:v>0.21709999999999999</c:v>
                </c:pt>
                <c:pt idx="43013">
                  <c:v>0.2283</c:v>
                </c:pt>
                <c:pt idx="43014">
                  <c:v>0.24870000000000003</c:v>
                </c:pt>
                <c:pt idx="43015">
                  <c:v>0.25230000000000002</c:v>
                </c:pt>
                <c:pt idx="43016">
                  <c:v>0.27940000000000004</c:v>
                </c:pt>
                <c:pt idx="43017">
                  <c:v>0.3085</c:v>
                </c:pt>
                <c:pt idx="43018">
                  <c:v>0.3211</c:v>
                </c:pt>
                <c:pt idx="43019">
                  <c:v>0.34510000000000002</c:v>
                </c:pt>
                <c:pt idx="43020">
                  <c:v>0.35360000000000003</c:v>
                </c:pt>
                <c:pt idx="43021">
                  <c:v>0.36960000000000004</c:v>
                </c:pt>
                <c:pt idx="43022">
                  <c:v>0.40030000000000004</c:v>
                </c:pt>
                <c:pt idx="43023">
                  <c:v>0.4244</c:v>
                </c:pt>
                <c:pt idx="43024">
                  <c:v>0.43869999999999998</c:v>
                </c:pt>
                <c:pt idx="43025">
                  <c:v>0.47270000000000006</c:v>
                </c:pt>
                <c:pt idx="43026">
                  <c:v>0.4879</c:v>
                </c:pt>
                <c:pt idx="43027">
                  <c:v>0.51670000000000005</c:v>
                </c:pt>
                <c:pt idx="43028">
                  <c:v>0.55090000000000006</c:v>
                </c:pt>
                <c:pt idx="43029">
                  <c:v>0.61620000000000008</c:v>
                </c:pt>
                <c:pt idx="43030">
                  <c:v>0.68150000000000011</c:v>
                </c:pt>
                <c:pt idx="43031">
                  <c:v>0.83530000000000004</c:v>
                </c:pt>
                <c:pt idx="43032">
                  <c:v>0.81859999999999999</c:v>
                </c:pt>
                <c:pt idx="43033">
                  <c:v>0.86380000000000001</c:v>
                </c:pt>
                <c:pt idx="43034">
                  <c:v>0.98100000000000009</c:v>
                </c:pt>
                <c:pt idx="43035">
                  <c:v>1.1254</c:v>
                </c:pt>
                <c:pt idx="43036">
                  <c:v>1.0767</c:v>
                </c:pt>
                <c:pt idx="43037">
                  <c:v>1.1112</c:v>
                </c:pt>
                <c:pt idx="43038">
                  <c:v>1.3660000000000001</c:v>
                </c:pt>
                <c:pt idx="43039">
                  <c:v>1.5002000000000002</c:v>
                </c:pt>
                <c:pt idx="43040">
                  <c:v>1.5641</c:v>
                </c:pt>
                <c:pt idx="43041">
                  <c:v>1.4909000000000001</c:v>
                </c:pt>
                <c:pt idx="43042">
                  <c:v>1.5586000000000002</c:v>
                </c:pt>
                <c:pt idx="43043">
                  <c:v>1.5259</c:v>
                </c:pt>
                <c:pt idx="43044">
                  <c:v>1.6264000000000001</c:v>
                </c:pt>
                <c:pt idx="43045">
                  <c:v>1.8058000000000001</c:v>
                </c:pt>
                <c:pt idx="43046">
                  <c:v>1.9187000000000003</c:v>
                </c:pt>
                <c:pt idx="43047">
                  <c:v>1.9039999999999999</c:v>
                </c:pt>
                <c:pt idx="43048">
                  <c:v>1.9117999999999999</c:v>
                </c:pt>
                <c:pt idx="43049">
                  <c:v>1.8959000000000001</c:v>
                </c:pt>
                <c:pt idx="43050">
                  <c:v>1.9571000000000003</c:v>
                </c:pt>
                <c:pt idx="43051">
                  <c:v>1.9623000000000002</c:v>
                </c:pt>
                <c:pt idx="43052">
                  <c:v>1.9237</c:v>
                </c:pt>
                <c:pt idx="43053">
                  <c:v>2.0396999999999998</c:v>
                </c:pt>
                <c:pt idx="43054">
                  <c:v>2.0483000000000002</c:v>
                </c:pt>
                <c:pt idx="43055">
                  <c:v>2.0224000000000002</c:v>
                </c:pt>
                <c:pt idx="43056">
                  <c:v>2.0457999999999998</c:v>
                </c:pt>
                <c:pt idx="43057">
                  <c:v>2.1635000000000004</c:v>
                </c:pt>
                <c:pt idx="43058">
                  <c:v>2.2058</c:v>
                </c:pt>
                <c:pt idx="43059">
                  <c:v>2.2411000000000003</c:v>
                </c:pt>
                <c:pt idx="43060">
                  <c:v>2.2959000000000001</c:v>
                </c:pt>
                <c:pt idx="43061">
                  <c:v>2.3343000000000003</c:v>
                </c:pt>
                <c:pt idx="43062">
                  <c:v>2.4018999999999999</c:v>
                </c:pt>
                <c:pt idx="43063">
                  <c:v>2.4453</c:v>
                </c:pt>
                <c:pt idx="43064">
                  <c:v>2.4260999999999999</c:v>
                </c:pt>
                <c:pt idx="43065">
                  <c:v>2.4725999999999999</c:v>
                </c:pt>
                <c:pt idx="43066">
                  <c:v>2.5071000000000003</c:v>
                </c:pt>
                <c:pt idx="43067">
                  <c:v>2.4949000000000003</c:v>
                </c:pt>
                <c:pt idx="43068">
                  <c:v>2.536</c:v>
                </c:pt>
                <c:pt idx="43069">
                  <c:v>2.5708000000000002</c:v>
                </c:pt>
                <c:pt idx="43070">
                  <c:v>2.6138000000000003</c:v>
                </c:pt>
                <c:pt idx="43071">
                  <c:v>2.6638000000000002</c:v>
                </c:pt>
                <c:pt idx="43072">
                  <c:v>2.5561000000000003</c:v>
                </c:pt>
                <c:pt idx="43073">
                  <c:v>2.5558000000000001</c:v>
                </c:pt>
                <c:pt idx="43074">
                  <c:v>2.5872000000000002</c:v>
                </c:pt>
                <c:pt idx="43075">
                  <c:v>2.5704000000000002</c:v>
                </c:pt>
                <c:pt idx="43076">
                  <c:v>2.5795000000000003</c:v>
                </c:pt>
                <c:pt idx="43077">
                  <c:v>2.5823</c:v>
                </c:pt>
                <c:pt idx="43078">
                  <c:v>2.5683000000000002</c:v>
                </c:pt>
                <c:pt idx="43079">
                  <c:v>2.5851000000000002</c:v>
                </c:pt>
                <c:pt idx="43080">
                  <c:v>2.5824000000000003</c:v>
                </c:pt>
                <c:pt idx="43081">
                  <c:v>2.62</c:v>
                </c:pt>
                <c:pt idx="43082">
                  <c:v>2.5982000000000003</c:v>
                </c:pt>
                <c:pt idx="43083">
                  <c:v>2.6547000000000001</c:v>
                </c:pt>
                <c:pt idx="43084">
                  <c:v>2.6335000000000002</c:v>
                </c:pt>
                <c:pt idx="43085">
                  <c:v>2.6791</c:v>
                </c:pt>
                <c:pt idx="43086">
                  <c:v>2.6579999999999999</c:v>
                </c:pt>
                <c:pt idx="43087">
                  <c:v>2.6687000000000003</c:v>
                </c:pt>
                <c:pt idx="43088">
                  <c:v>2.6500000000000004</c:v>
                </c:pt>
                <c:pt idx="43089">
                  <c:v>2.6314000000000002</c:v>
                </c:pt>
                <c:pt idx="43090">
                  <c:v>2.6537000000000002</c:v>
                </c:pt>
                <c:pt idx="43091">
                  <c:v>2.6069</c:v>
                </c:pt>
                <c:pt idx="43092">
                  <c:v>2.6160000000000001</c:v>
                </c:pt>
                <c:pt idx="43093">
                  <c:v>2.6094000000000004</c:v>
                </c:pt>
                <c:pt idx="43094">
                  <c:v>2.6280000000000001</c:v>
                </c:pt>
                <c:pt idx="43095">
                  <c:v>2.6097000000000001</c:v>
                </c:pt>
                <c:pt idx="43096">
                  <c:v>2.5826000000000002</c:v>
                </c:pt>
                <c:pt idx="43097">
                  <c:v>2.5803000000000003</c:v>
                </c:pt>
                <c:pt idx="43098">
                  <c:v>2.5502000000000002</c:v>
                </c:pt>
                <c:pt idx="43099">
                  <c:v>2.6058000000000003</c:v>
                </c:pt>
                <c:pt idx="43100">
                  <c:v>2.5523000000000002</c:v>
                </c:pt>
                <c:pt idx="43101">
                  <c:v>2.5182000000000002</c:v>
                </c:pt>
                <c:pt idx="43102">
                  <c:v>2.3942000000000001</c:v>
                </c:pt>
                <c:pt idx="43103">
                  <c:v>2.4666000000000001</c:v>
                </c:pt>
                <c:pt idx="43104">
                  <c:v>2.5114999999999998</c:v>
                </c:pt>
                <c:pt idx="43105">
                  <c:v>2.4201000000000001</c:v>
                </c:pt>
                <c:pt idx="43106">
                  <c:v>2.3105000000000002</c:v>
                </c:pt>
                <c:pt idx="43107">
                  <c:v>2.1547999999999998</c:v>
                </c:pt>
                <c:pt idx="43108">
                  <c:v>2.0605000000000002</c:v>
                </c:pt>
                <c:pt idx="43109">
                  <c:v>2.0249999999999999</c:v>
                </c:pt>
                <c:pt idx="43110">
                  <c:v>1.9214</c:v>
                </c:pt>
                <c:pt idx="43111">
                  <c:v>1.8963999999999999</c:v>
                </c:pt>
                <c:pt idx="43112">
                  <c:v>1.8837000000000002</c:v>
                </c:pt>
                <c:pt idx="43113">
                  <c:v>1.7323000000000002</c:v>
                </c:pt>
                <c:pt idx="43114">
                  <c:v>1.7072000000000001</c:v>
                </c:pt>
                <c:pt idx="43115">
                  <c:v>1.6819</c:v>
                </c:pt>
                <c:pt idx="43116">
                  <c:v>1.5976000000000001</c:v>
                </c:pt>
                <c:pt idx="43117">
                  <c:v>1.6094000000000002</c:v>
                </c:pt>
                <c:pt idx="43118">
                  <c:v>1.6021000000000001</c:v>
                </c:pt>
                <c:pt idx="43119">
                  <c:v>1.7762000000000002</c:v>
                </c:pt>
                <c:pt idx="43120">
                  <c:v>1.6117000000000001</c:v>
                </c:pt>
                <c:pt idx="43121">
                  <c:v>1.6806000000000001</c:v>
                </c:pt>
                <c:pt idx="43122">
                  <c:v>1.6163000000000001</c:v>
                </c:pt>
                <c:pt idx="43123">
                  <c:v>1.5766</c:v>
                </c:pt>
                <c:pt idx="43124">
                  <c:v>1.548</c:v>
                </c:pt>
                <c:pt idx="43125">
                  <c:v>1.5228000000000002</c:v>
                </c:pt>
                <c:pt idx="43126">
                  <c:v>1.4819000000000002</c:v>
                </c:pt>
                <c:pt idx="43127">
                  <c:v>1.4451000000000001</c:v>
                </c:pt>
                <c:pt idx="43128">
                  <c:v>1.4671000000000001</c:v>
                </c:pt>
                <c:pt idx="43129">
                  <c:v>1.3038000000000001</c:v>
                </c:pt>
                <c:pt idx="43130">
                  <c:v>1.2932000000000001</c:v>
                </c:pt>
                <c:pt idx="43131">
                  <c:v>1.1942000000000002</c:v>
                </c:pt>
                <c:pt idx="43132">
                  <c:v>1.1380000000000001</c:v>
                </c:pt>
                <c:pt idx="43133">
                  <c:v>1.1321999999999999</c:v>
                </c:pt>
                <c:pt idx="43134">
                  <c:v>1.1073000000000002</c:v>
                </c:pt>
                <c:pt idx="43135">
                  <c:v>1.0612999999999999</c:v>
                </c:pt>
                <c:pt idx="43136">
                  <c:v>1.0769</c:v>
                </c:pt>
                <c:pt idx="43137">
                  <c:v>1.0178</c:v>
                </c:pt>
                <c:pt idx="43138">
                  <c:v>0.99690000000000001</c:v>
                </c:pt>
                <c:pt idx="43139">
                  <c:v>1.0244</c:v>
                </c:pt>
                <c:pt idx="43140">
                  <c:v>0.97270000000000012</c:v>
                </c:pt>
                <c:pt idx="43141">
                  <c:v>0.9537000000000001</c:v>
                </c:pt>
                <c:pt idx="43142">
                  <c:v>0.91900000000000004</c:v>
                </c:pt>
                <c:pt idx="43143">
                  <c:v>0.9274</c:v>
                </c:pt>
                <c:pt idx="43144">
                  <c:v>0.92680000000000007</c:v>
                </c:pt>
                <c:pt idx="43145">
                  <c:v>0.88260000000000005</c:v>
                </c:pt>
                <c:pt idx="43146">
                  <c:v>0.81740000000000002</c:v>
                </c:pt>
                <c:pt idx="43147">
                  <c:v>0.82050000000000001</c:v>
                </c:pt>
                <c:pt idx="43148">
                  <c:v>0.86519999999999997</c:v>
                </c:pt>
                <c:pt idx="43149">
                  <c:v>0.81420000000000003</c:v>
                </c:pt>
                <c:pt idx="43150">
                  <c:v>0.79859999999999998</c:v>
                </c:pt>
                <c:pt idx="43151">
                  <c:v>0.78080000000000005</c:v>
                </c:pt>
                <c:pt idx="43152">
                  <c:v>0.77960000000000007</c:v>
                </c:pt>
                <c:pt idx="43153">
                  <c:v>0.77810000000000001</c:v>
                </c:pt>
                <c:pt idx="43154">
                  <c:v>0.76619999999999999</c:v>
                </c:pt>
                <c:pt idx="43155">
                  <c:v>0.73520000000000008</c:v>
                </c:pt>
                <c:pt idx="43156">
                  <c:v>0.70850000000000002</c:v>
                </c:pt>
                <c:pt idx="43157">
                  <c:v>0.7177</c:v>
                </c:pt>
                <c:pt idx="43158">
                  <c:v>0.69420000000000004</c:v>
                </c:pt>
                <c:pt idx="43159">
                  <c:v>0.68380000000000007</c:v>
                </c:pt>
                <c:pt idx="43160">
                  <c:v>0.6785000000000001</c:v>
                </c:pt>
                <c:pt idx="43161">
                  <c:v>0.67790000000000006</c:v>
                </c:pt>
                <c:pt idx="43162">
                  <c:v>0.68070000000000008</c:v>
                </c:pt>
                <c:pt idx="43163">
                  <c:v>0.64429999999999998</c:v>
                </c:pt>
                <c:pt idx="43164">
                  <c:v>0.62970000000000004</c:v>
                </c:pt>
                <c:pt idx="43165">
                  <c:v>0.61860000000000004</c:v>
                </c:pt>
                <c:pt idx="43166">
                  <c:v>0.6079</c:v>
                </c:pt>
                <c:pt idx="43167">
                  <c:v>0.59589999999999999</c:v>
                </c:pt>
                <c:pt idx="43168">
                  <c:v>0.58120000000000005</c:v>
                </c:pt>
                <c:pt idx="43169">
                  <c:v>0.63109999999999999</c:v>
                </c:pt>
                <c:pt idx="43170">
                  <c:v>0.58430000000000004</c:v>
                </c:pt>
                <c:pt idx="43171">
                  <c:v>0.55490000000000006</c:v>
                </c:pt>
                <c:pt idx="43172">
                  <c:v>0.54900000000000004</c:v>
                </c:pt>
                <c:pt idx="43173">
                  <c:v>0.53749999999999998</c:v>
                </c:pt>
                <c:pt idx="43174">
                  <c:v>0.54390000000000005</c:v>
                </c:pt>
                <c:pt idx="43175">
                  <c:v>0.53250000000000008</c:v>
                </c:pt>
                <c:pt idx="43176">
                  <c:v>0.54730000000000001</c:v>
                </c:pt>
                <c:pt idx="43177">
                  <c:v>0.52470000000000006</c:v>
                </c:pt>
                <c:pt idx="43178">
                  <c:v>0.51890000000000003</c:v>
                </c:pt>
                <c:pt idx="43179">
                  <c:v>0.51539999999999997</c:v>
                </c:pt>
                <c:pt idx="43180">
                  <c:v>0.50370000000000004</c:v>
                </c:pt>
                <c:pt idx="43181">
                  <c:v>0.49120000000000003</c:v>
                </c:pt>
                <c:pt idx="43182">
                  <c:v>0.48049999999999998</c:v>
                </c:pt>
                <c:pt idx="43183">
                  <c:v>0.46900000000000008</c:v>
                </c:pt>
                <c:pt idx="43184">
                  <c:v>0.46820000000000006</c:v>
                </c:pt>
                <c:pt idx="43185">
                  <c:v>0.4556</c:v>
                </c:pt>
                <c:pt idx="43186">
                  <c:v>0.44770000000000004</c:v>
                </c:pt>
                <c:pt idx="43187">
                  <c:v>0.43730000000000002</c:v>
                </c:pt>
                <c:pt idx="43188">
                  <c:v>0.43270000000000003</c:v>
                </c:pt>
                <c:pt idx="43189">
                  <c:v>0.42870000000000003</c:v>
                </c:pt>
                <c:pt idx="43190">
                  <c:v>0.40389999999999998</c:v>
                </c:pt>
                <c:pt idx="43191">
                  <c:v>0.41420000000000007</c:v>
                </c:pt>
                <c:pt idx="43192">
                  <c:v>0.4098</c:v>
                </c:pt>
                <c:pt idx="43193">
                  <c:v>0.40500000000000003</c:v>
                </c:pt>
                <c:pt idx="43194">
                  <c:v>0.39790000000000003</c:v>
                </c:pt>
                <c:pt idx="43195">
                  <c:v>0.38990000000000002</c:v>
                </c:pt>
                <c:pt idx="43196">
                  <c:v>0.38820000000000005</c:v>
                </c:pt>
                <c:pt idx="43197">
                  <c:v>0.376</c:v>
                </c:pt>
                <c:pt idx="43198">
                  <c:v>0.36600000000000005</c:v>
                </c:pt>
                <c:pt idx="43199">
                  <c:v>0.36200000000000004</c:v>
                </c:pt>
                <c:pt idx="43200">
                  <c:v>0.35250000000000004</c:v>
                </c:pt>
                <c:pt idx="43201">
                  <c:v>0.34750000000000003</c:v>
                </c:pt>
                <c:pt idx="43202">
                  <c:v>0.34140000000000004</c:v>
                </c:pt>
                <c:pt idx="43203">
                  <c:v>0.34050000000000002</c:v>
                </c:pt>
                <c:pt idx="43204">
                  <c:v>0.33440000000000003</c:v>
                </c:pt>
                <c:pt idx="43205">
                  <c:v>0.32970000000000005</c:v>
                </c:pt>
                <c:pt idx="43206">
                  <c:v>0.3246</c:v>
                </c:pt>
                <c:pt idx="43207">
                  <c:v>0.32250000000000001</c:v>
                </c:pt>
                <c:pt idx="43208">
                  <c:v>0.31640000000000001</c:v>
                </c:pt>
                <c:pt idx="43209">
                  <c:v>0.31560000000000005</c:v>
                </c:pt>
                <c:pt idx="43210">
                  <c:v>0.30830000000000002</c:v>
                </c:pt>
                <c:pt idx="43211">
                  <c:v>0.29750000000000004</c:v>
                </c:pt>
                <c:pt idx="43212">
                  <c:v>0.29020000000000001</c:v>
                </c:pt>
                <c:pt idx="43213">
                  <c:v>0.28490000000000004</c:v>
                </c:pt>
                <c:pt idx="43214">
                  <c:v>0.28050000000000003</c:v>
                </c:pt>
                <c:pt idx="43215">
                  <c:v>0.27330000000000004</c:v>
                </c:pt>
                <c:pt idx="43216">
                  <c:v>0.26819999999999999</c:v>
                </c:pt>
                <c:pt idx="43217">
                  <c:v>0.2631</c:v>
                </c:pt>
                <c:pt idx="43218">
                  <c:v>0.25690000000000002</c:v>
                </c:pt>
                <c:pt idx="43219">
                  <c:v>0.25470000000000004</c:v>
                </c:pt>
                <c:pt idx="43220">
                  <c:v>0.25169999999999998</c:v>
                </c:pt>
                <c:pt idx="43221">
                  <c:v>0.24820000000000003</c:v>
                </c:pt>
                <c:pt idx="43222">
                  <c:v>0.24390000000000001</c:v>
                </c:pt>
                <c:pt idx="43223">
                  <c:v>0.23650000000000004</c:v>
                </c:pt>
                <c:pt idx="43224">
                  <c:v>0.2359</c:v>
                </c:pt>
                <c:pt idx="43225">
                  <c:v>0.23370000000000002</c:v>
                </c:pt>
                <c:pt idx="43226">
                  <c:v>0.23199999999999998</c:v>
                </c:pt>
                <c:pt idx="43227">
                  <c:v>0.23170000000000002</c:v>
                </c:pt>
                <c:pt idx="43228">
                  <c:v>0.22599999999999998</c:v>
                </c:pt>
                <c:pt idx="43229">
                  <c:v>0.22140000000000001</c:v>
                </c:pt>
                <c:pt idx="43230">
                  <c:v>0.21190000000000003</c:v>
                </c:pt>
                <c:pt idx="43231">
                  <c:v>0.20470000000000002</c:v>
                </c:pt>
                <c:pt idx="43232">
                  <c:v>0.20369999999999999</c:v>
                </c:pt>
                <c:pt idx="43233">
                  <c:v>0.20179999999999998</c:v>
                </c:pt>
                <c:pt idx="43234">
                  <c:v>0.19690000000000002</c:v>
                </c:pt>
                <c:pt idx="43235">
                  <c:v>0.1928</c:v>
                </c:pt>
                <c:pt idx="43236">
                  <c:v>0.19220000000000001</c:v>
                </c:pt>
                <c:pt idx="43237">
                  <c:v>0.1845</c:v>
                </c:pt>
                <c:pt idx="43238">
                  <c:v>0.18280000000000002</c:v>
                </c:pt>
                <c:pt idx="43239">
                  <c:v>0.18290000000000001</c:v>
                </c:pt>
                <c:pt idx="43240">
                  <c:v>0.18430000000000002</c:v>
                </c:pt>
                <c:pt idx="43241">
                  <c:v>0.18020000000000003</c:v>
                </c:pt>
                <c:pt idx="43242">
                  <c:v>0.17680000000000001</c:v>
                </c:pt>
                <c:pt idx="43243">
                  <c:v>0.16920000000000002</c:v>
                </c:pt>
                <c:pt idx="43244">
                  <c:v>0.16120000000000001</c:v>
                </c:pt>
                <c:pt idx="43245">
                  <c:v>0.15920000000000001</c:v>
                </c:pt>
                <c:pt idx="43246">
                  <c:v>0.15880000000000002</c:v>
                </c:pt>
                <c:pt idx="43247">
                  <c:v>0.15390000000000001</c:v>
                </c:pt>
                <c:pt idx="43248">
                  <c:v>0.15360000000000001</c:v>
                </c:pt>
                <c:pt idx="43249">
                  <c:v>0.15500000000000003</c:v>
                </c:pt>
                <c:pt idx="43250">
                  <c:v>0.14850000000000002</c:v>
                </c:pt>
                <c:pt idx="43251">
                  <c:v>0.14480000000000001</c:v>
                </c:pt>
                <c:pt idx="43252">
                  <c:v>0.14019999999999999</c:v>
                </c:pt>
                <c:pt idx="43253">
                  <c:v>0.1431</c:v>
                </c:pt>
                <c:pt idx="43254">
                  <c:v>0.1479</c:v>
                </c:pt>
                <c:pt idx="43255">
                  <c:v>0.14470000000000002</c:v>
                </c:pt>
                <c:pt idx="43256">
                  <c:v>0.14230000000000001</c:v>
                </c:pt>
                <c:pt idx="43257">
                  <c:v>0.13770000000000002</c:v>
                </c:pt>
                <c:pt idx="43258">
                  <c:v>0.13270000000000001</c:v>
                </c:pt>
                <c:pt idx="43259">
                  <c:v>0.12640000000000001</c:v>
                </c:pt>
                <c:pt idx="43260">
                  <c:v>0.12789999999999999</c:v>
                </c:pt>
                <c:pt idx="43261">
                  <c:v>0.12290000000000001</c:v>
                </c:pt>
                <c:pt idx="43262">
                  <c:v>0.12290000000000001</c:v>
                </c:pt>
                <c:pt idx="43263">
                  <c:v>0.124</c:v>
                </c:pt>
                <c:pt idx="43264">
                  <c:v>0.1212</c:v>
                </c:pt>
                <c:pt idx="43265">
                  <c:v>0.11810000000000001</c:v>
                </c:pt>
                <c:pt idx="43266">
                  <c:v>0.11650000000000001</c:v>
                </c:pt>
                <c:pt idx="43267">
                  <c:v>0.12250000000000001</c:v>
                </c:pt>
                <c:pt idx="43268">
                  <c:v>0.12670000000000001</c:v>
                </c:pt>
                <c:pt idx="43269">
                  <c:v>0.12050000000000001</c:v>
                </c:pt>
                <c:pt idx="43270">
                  <c:v>0.1134</c:v>
                </c:pt>
                <c:pt idx="43271">
                  <c:v>0.1115</c:v>
                </c:pt>
                <c:pt idx="43272">
                  <c:v>0.1119</c:v>
                </c:pt>
                <c:pt idx="43273">
                  <c:v>0.1132</c:v>
                </c:pt>
                <c:pt idx="43274">
                  <c:v>0.11030000000000001</c:v>
                </c:pt>
                <c:pt idx="43275">
                  <c:v>0.1132</c:v>
                </c:pt>
                <c:pt idx="43276">
                  <c:v>0.11160000000000002</c:v>
                </c:pt>
                <c:pt idx="43277">
                  <c:v>0.1087</c:v>
                </c:pt>
                <c:pt idx="43278">
                  <c:v>0.10920000000000002</c:v>
                </c:pt>
                <c:pt idx="43279">
                  <c:v>0.11370000000000001</c:v>
                </c:pt>
                <c:pt idx="43280">
                  <c:v>0.11410000000000001</c:v>
                </c:pt>
                <c:pt idx="43281">
                  <c:v>0.11730000000000002</c:v>
                </c:pt>
                <c:pt idx="43282">
                  <c:v>0.11930000000000002</c:v>
                </c:pt>
                <c:pt idx="43283">
                  <c:v>0.11930000000000002</c:v>
                </c:pt>
                <c:pt idx="43284">
                  <c:v>0.11710000000000001</c:v>
                </c:pt>
                <c:pt idx="43285">
                  <c:v>0.12210000000000001</c:v>
                </c:pt>
                <c:pt idx="43286">
                  <c:v>0.121</c:v>
                </c:pt>
                <c:pt idx="43287">
                  <c:v>0.12380000000000001</c:v>
                </c:pt>
                <c:pt idx="43288">
                  <c:v>0.126</c:v>
                </c:pt>
                <c:pt idx="43289">
                  <c:v>0.127</c:v>
                </c:pt>
                <c:pt idx="43290">
                  <c:v>0.13</c:v>
                </c:pt>
                <c:pt idx="43291">
                  <c:v>0.1308</c:v>
                </c:pt>
                <c:pt idx="43292">
                  <c:v>0.13560000000000003</c:v>
                </c:pt>
                <c:pt idx="43293">
                  <c:v>0.1399</c:v>
                </c:pt>
                <c:pt idx="43294">
                  <c:v>0.14130000000000001</c:v>
                </c:pt>
                <c:pt idx="43295">
                  <c:v>0.14330000000000001</c:v>
                </c:pt>
                <c:pt idx="43296">
                  <c:v>0.14799999999999999</c:v>
                </c:pt>
                <c:pt idx="43297">
                  <c:v>0.15200000000000002</c:v>
                </c:pt>
                <c:pt idx="43298">
                  <c:v>0.16400000000000001</c:v>
                </c:pt>
                <c:pt idx="43299">
                  <c:v>0.17430000000000001</c:v>
                </c:pt>
                <c:pt idx="43300">
                  <c:v>0.18770000000000001</c:v>
                </c:pt>
                <c:pt idx="43301">
                  <c:v>0.20250000000000001</c:v>
                </c:pt>
                <c:pt idx="43302">
                  <c:v>0.21840000000000004</c:v>
                </c:pt>
                <c:pt idx="43303">
                  <c:v>0.23220000000000002</c:v>
                </c:pt>
                <c:pt idx="43304">
                  <c:v>0.25230000000000002</c:v>
                </c:pt>
                <c:pt idx="43305">
                  <c:v>0.28450000000000003</c:v>
                </c:pt>
                <c:pt idx="43306">
                  <c:v>0.28889999999999999</c:v>
                </c:pt>
                <c:pt idx="43307">
                  <c:v>0.31059999999999999</c:v>
                </c:pt>
                <c:pt idx="43308">
                  <c:v>0.33330000000000004</c:v>
                </c:pt>
                <c:pt idx="43309">
                  <c:v>0.36080000000000001</c:v>
                </c:pt>
                <c:pt idx="43310">
                  <c:v>0.39840000000000003</c:v>
                </c:pt>
                <c:pt idx="43311">
                  <c:v>0.41769999999999996</c:v>
                </c:pt>
                <c:pt idx="43312">
                  <c:v>0.42990000000000006</c:v>
                </c:pt>
                <c:pt idx="43313">
                  <c:v>0.44530000000000003</c:v>
                </c:pt>
                <c:pt idx="43314">
                  <c:v>0.49150000000000005</c:v>
                </c:pt>
                <c:pt idx="43315">
                  <c:v>0.53060000000000007</c:v>
                </c:pt>
                <c:pt idx="43316">
                  <c:v>0.57489999999999997</c:v>
                </c:pt>
                <c:pt idx="43317">
                  <c:v>0.6431</c:v>
                </c:pt>
                <c:pt idx="43318">
                  <c:v>0.79880000000000007</c:v>
                </c:pt>
                <c:pt idx="43319">
                  <c:v>0.85770000000000002</c:v>
                </c:pt>
                <c:pt idx="43320">
                  <c:v>0.98560000000000003</c:v>
                </c:pt>
                <c:pt idx="43321">
                  <c:v>1.3298000000000001</c:v>
                </c:pt>
                <c:pt idx="43322">
                  <c:v>1.5372000000000001</c:v>
                </c:pt>
                <c:pt idx="43323">
                  <c:v>1.4888000000000001</c:v>
                </c:pt>
                <c:pt idx="43324">
                  <c:v>1.5438000000000001</c:v>
                </c:pt>
                <c:pt idx="43325">
                  <c:v>1.2671000000000001</c:v>
                </c:pt>
                <c:pt idx="43326">
                  <c:v>1.2009000000000001</c:v>
                </c:pt>
                <c:pt idx="43327">
                  <c:v>1.3170999999999999</c:v>
                </c:pt>
                <c:pt idx="43328">
                  <c:v>1.6247</c:v>
                </c:pt>
                <c:pt idx="43329">
                  <c:v>1.7458</c:v>
                </c:pt>
                <c:pt idx="43330">
                  <c:v>1.6206</c:v>
                </c:pt>
                <c:pt idx="43331">
                  <c:v>1.4910000000000001</c:v>
                </c:pt>
                <c:pt idx="43332">
                  <c:v>1.5201000000000002</c:v>
                </c:pt>
                <c:pt idx="43333">
                  <c:v>1.5813000000000001</c:v>
                </c:pt>
                <c:pt idx="43334">
                  <c:v>1.6846000000000001</c:v>
                </c:pt>
                <c:pt idx="43335">
                  <c:v>1.8304</c:v>
                </c:pt>
                <c:pt idx="43336">
                  <c:v>2.1486000000000001</c:v>
                </c:pt>
                <c:pt idx="43337">
                  <c:v>2.2138000000000004</c:v>
                </c:pt>
                <c:pt idx="43338">
                  <c:v>2.2774999999999999</c:v>
                </c:pt>
                <c:pt idx="43339">
                  <c:v>2.1667999999999998</c:v>
                </c:pt>
                <c:pt idx="43340">
                  <c:v>2.2530999999999999</c:v>
                </c:pt>
                <c:pt idx="43341">
                  <c:v>2.3777000000000004</c:v>
                </c:pt>
                <c:pt idx="43342">
                  <c:v>2.4213000000000005</c:v>
                </c:pt>
                <c:pt idx="43343">
                  <c:v>2.4659</c:v>
                </c:pt>
                <c:pt idx="43344">
                  <c:v>2.5251000000000001</c:v>
                </c:pt>
                <c:pt idx="43345">
                  <c:v>2.5386000000000002</c:v>
                </c:pt>
                <c:pt idx="43346">
                  <c:v>2.5431000000000004</c:v>
                </c:pt>
                <c:pt idx="43347">
                  <c:v>2.5864000000000003</c:v>
                </c:pt>
                <c:pt idx="43348">
                  <c:v>2.6395</c:v>
                </c:pt>
                <c:pt idx="43349">
                  <c:v>2.6590000000000003</c:v>
                </c:pt>
                <c:pt idx="43350">
                  <c:v>2.6731000000000003</c:v>
                </c:pt>
                <c:pt idx="43351">
                  <c:v>2.6337000000000002</c:v>
                </c:pt>
                <c:pt idx="43352">
                  <c:v>2.7358000000000002</c:v>
                </c:pt>
                <c:pt idx="43353">
                  <c:v>2.7732000000000001</c:v>
                </c:pt>
                <c:pt idx="43354">
                  <c:v>2.8247</c:v>
                </c:pt>
                <c:pt idx="43355">
                  <c:v>2.7626000000000004</c:v>
                </c:pt>
                <c:pt idx="43356">
                  <c:v>2.83</c:v>
                </c:pt>
                <c:pt idx="43357">
                  <c:v>2.9388000000000005</c:v>
                </c:pt>
                <c:pt idx="43358">
                  <c:v>2.9277000000000002</c:v>
                </c:pt>
                <c:pt idx="43359">
                  <c:v>3.0611000000000002</c:v>
                </c:pt>
                <c:pt idx="43360">
                  <c:v>3.0332000000000003</c:v>
                </c:pt>
                <c:pt idx="43361">
                  <c:v>3.0356000000000005</c:v>
                </c:pt>
                <c:pt idx="43362">
                  <c:v>3.0221</c:v>
                </c:pt>
                <c:pt idx="43363">
                  <c:v>3.0326000000000004</c:v>
                </c:pt>
                <c:pt idx="43364">
                  <c:v>3.0095000000000001</c:v>
                </c:pt>
                <c:pt idx="43365">
                  <c:v>3.0394000000000001</c:v>
                </c:pt>
                <c:pt idx="43366">
                  <c:v>3.0150000000000001</c:v>
                </c:pt>
                <c:pt idx="43367">
                  <c:v>3.0835000000000004</c:v>
                </c:pt>
                <c:pt idx="43368">
                  <c:v>3.1609000000000003</c:v>
                </c:pt>
                <c:pt idx="43369">
                  <c:v>3.1173999999999999</c:v>
                </c:pt>
                <c:pt idx="43370">
                  <c:v>3.1699000000000002</c:v>
                </c:pt>
                <c:pt idx="43371">
                  <c:v>3.1839</c:v>
                </c:pt>
                <c:pt idx="43372">
                  <c:v>3.2003000000000004</c:v>
                </c:pt>
                <c:pt idx="43373">
                  <c:v>3.0886</c:v>
                </c:pt>
                <c:pt idx="43374">
                  <c:v>3.1409000000000002</c:v>
                </c:pt>
                <c:pt idx="43375">
                  <c:v>3.2286000000000001</c:v>
                </c:pt>
                <c:pt idx="43376">
                  <c:v>3.2107000000000001</c:v>
                </c:pt>
                <c:pt idx="43377">
                  <c:v>3.1253000000000002</c:v>
                </c:pt>
                <c:pt idx="43378">
                  <c:v>3.0992000000000002</c:v>
                </c:pt>
                <c:pt idx="43379">
                  <c:v>3.0972000000000004</c:v>
                </c:pt>
                <c:pt idx="43380">
                  <c:v>3.1224000000000003</c:v>
                </c:pt>
                <c:pt idx="43381">
                  <c:v>3.1715</c:v>
                </c:pt>
                <c:pt idx="43382">
                  <c:v>2.9915000000000003</c:v>
                </c:pt>
                <c:pt idx="43383">
                  <c:v>3.0339</c:v>
                </c:pt>
                <c:pt idx="43384">
                  <c:v>3.0157000000000003</c:v>
                </c:pt>
                <c:pt idx="43385">
                  <c:v>2.9877000000000002</c:v>
                </c:pt>
                <c:pt idx="43386">
                  <c:v>2.9140000000000001</c:v>
                </c:pt>
                <c:pt idx="43387">
                  <c:v>2.8599000000000001</c:v>
                </c:pt>
                <c:pt idx="43388">
                  <c:v>2.7179000000000002</c:v>
                </c:pt>
                <c:pt idx="43389">
                  <c:v>2.7389000000000001</c:v>
                </c:pt>
                <c:pt idx="43390">
                  <c:v>2.8320000000000003</c:v>
                </c:pt>
                <c:pt idx="43391">
                  <c:v>2.6118000000000001</c:v>
                </c:pt>
                <c:pt idx="43392">
                  <c:v>2.5851000000000002</c:v>
                </c:pt>
                <c:pt idx="43393">
                  <c:v>2.5769000000000002</c:v>
                </c:pt>
                <c:pt idx="43394">
                  <c:v>2.3789000000000002</c:v>
                </c:pt>
                <c:pt idx="43395">
                  <c:v>2.3071000000000002</c:v>
                </c:pt>
                <c:pt idx="43396">
                  <c:v>2.2364999999999999</c:v>
                </c:pt>
                <c:pt idx="43397">
                  <c:v>2.2192000000000003</c:v>
                </c:pt>
                <c:pt idx="43398">
                  <c:v>2.1217000000000001</c:v>
                </c:pt>
                <c:pt idx="43399">
                  <c:v>2.0739999999999998</c:v>
                </c:pt>
                <c:pt idx="43400">
                  <c:v>2.0127000000000002</c:v>
                </c:pt>
                <c:pt idx="43401">
                  <c:v>1.9952000000000003</c:v>
                </c:pt>
                <c:pt idx="43402">
                  <c:v>2.0287000000000002</c:v>
                </c:pt>
                <c:pt idx="43403">
                  <c:v>1.9278</c:v>
                </c:pt>
                <c:pt idx="43404">
                  <c:v>1.8467</c:v>
                </c:pt>
                <c:pt idx="43405">
                  <c:v>1.8525</c:v>
                </c:pt>
                <c:pt idx="43406">
                  <c:v>1.8324000000000003</c:v>
                </c:pt>
                <c:pt idx="43407">
                  <c:v>1.8286000000000002</c:v>
                </c:pt>
                <c:pt idx="43408">
                  <c:v>1.7009000000000001</c:v>
                </c:pt>
                <c:pt idx="43409">
                  <c:v>1.6516999999999999</c:v>
                </c:pt>
                <c:pt idx="43410">
                  <c:v>1.6567000000000001</c:v>
                </c:pt>
                <c:pt idx="43411">
                  <c:v>1.5936000000000001</c:v>
                </c:pt>
                <c:pt idx="43412">
                  <c:v>1.5155000000000001</c:v>
                </c:pt>
                <c:pt idx="43413">
                  <c:v>1.5917000000000001</c:v>
                </c:pt>
                <c:pt idx="43414">
                  <c:v>1.6212</c:v>
                </c:pt>
                <c:pt idx="43415">
                  <c:v>1.4571000000000001</c:v>
                </c:pt>
                <c:pt idx="43416">
                  <c:v>1.3646000000000003</c:v>
                </c:pt>
                <c:pt idx="43417">
                  <c:v>1.3452000000000002</c:v>
                </c:pt>
                <c:pt idx="43418">
                  <c:v>1.2723000000000002</c:v>
                </c:pt>
                <c:pt idx="43419">
                  <c:v>1.2689000000000001</c:v>
                </c:pt>
                <c:pt idx="43420">
                  <c:v>1.2113</c:v>
                </c:pt>
                <c:pt idx="43421">
                  <c:v>1.2089000000000001</c:v>
                </c:pt>
                <c:pt idx="43422">
                  <c:v>1.1593</c:v>
                </c:pt>
                <c:pt idx="43423">
                  <c:v>1.1194000000000002</c:v>
                </c:pt>
                <c:pt idx="43424">
                  <c:v>1.1666000000000001</c:v>
                </c:pt>
                <c:pt idx="43425">
                  <c:v>1.103</c:v>
                </c:pt>
                <c:pt idx="43426">
                  <c:v>1.0916000000000001</c:v>
                </c:pt>
                <c:pt idx="43427">
                  <c:v>1.0676000000000001</c:v>
                </c:pt>
                <c:pt idx="43428">
                  <c:v>1.0079</c:v>
                </c:pt>
                <c:pt idx="43429">
                  <c:v>1.0235000000000001</c:v>
                </c:pt>
                <c:pt idx="43430">
                  <c:v>0.97929999999999995</c:v>
                </c:pt>
                <c:pt idx="43431">
                  <c:v>0.96110000000000007</c:v>
                </c:pt>
                <c:pt idx="43432">
                  <c:v>0.95890000000000009</c:v>
                </c:pt>
                <c:pt idx="43433">
                  <c:v>0.9416000000000001</c:v>
                </c:pt>
                <c:pt idx="43434">
                  <c:v>0.91670000000000007</c:v>
                </c:pt>
                <c:pt idx="43435">
                  <c:v>0.89810000000000001</c:v>
                </c:pt>
                <c:pt idx="43436">
                  <c:v>0.88660000000000005</c:v>
                </c:pt>
                <c:pt idx="43437">
                  <c:v>0.87670000000000003</c:v>
                </c:pt>
                <c:pt idx="43438">
                  <c:v>0.81790000000000007</c:v>
                </c:pt>
                <c:pt idx="43439">
                  <c:v>0.81340000000000012</c:v>
                </c:pt>
                <c:pt idx="43440">
                  <c:v>0.8407</c:v>
                </c:pt>
                <c:pt idx="43441">
                  <c:v>0.78570000000000007</c:v>
                </c:pt>
                <c:pt idx="43442">
                  <c:v>0.77039999999999997</c:v>
                </c:pt>
                <c:pt idx="43443">
                  <c:v>0.76319999999999999</c:v>
                </c:pt>
                <c:pt idx="43444">
                  <c:v>0.75950000000000006</c:v>
                </c:pt>
                <c:pt idx="43445">
                  <c:v>0.73899999999999999</c:v>
                </c:pt>
                <c:pt idx="43446">
                  <c:v>0.76210000000000011</c:v>
                </c:pt>
                <c:pt idx="43447">
                  <c:v>0.76029999999999998</c:v>
                </c:pt>
                <c:pt idx="43448">
                  <c:v>0.74500000000000011</c:v>
                </c:pt>
                <c:pt idx="43449">
                  <c:v>0.7158000000000001</c:v>
                </c:pt>
                <c:pt idx="43450">
                  <c:v>0.72950000000000004</c:v>
                </c:pt>
                <c:pt idx="43451">
                  <c:v>0.7137</c:v>
                </c:pt>
                <c:pt idx="43452">
                  <c:v>0.71060000000000001</c:v>
                </c:pt>
                <c:pt idx="43453">
                  <c:v>0.70240000000000002</c:v>
                </c:pt>
                <c:pt idx="43454">
                  <c:v>0.68880000000000008</c:v>
                </c:pt>
                <c:pt idx="43455">
                  <c:v>0.68369999999999997</c:v>
                </c:pt>
                <c:pt idx="43456">
                  <c:v>0.65600000000000003</c:v>
                </c:pt>
                <c:pt idx="43457">
                  <c:v>0.66449999999999998</c:v>
                </c:pt>
                <c:pt idx="43458">
                  <c:v>0.65839999999999999</c:v>
                </c:pt>
                <c:pt idx="43459">
                  <c:v>0.64420000000000011</c:v>
                </c:pt>
                <c:pt idx="43460">
                  <c:v>0.62709999999999999</c:v>
                </c:pt>
                <c:pt idx="43461">
                  <c:v>0.62060000000000004</c:v>
                </c:pt>
                <c:pt idx="43462">
                  <c:v>0.60899999999999999</c:v>
                </c:pt>
                <c:pt idx="43463">
                  <c:v>0.58940000000000003</c:v>
                </c:pt>
                <c:pt idx="43464">
                  <c:v>0.57110000000000005</c:v>
                </c:pt>
                <c:pt idx="43465">
                  <c:v>0.57630000000000003</c:v>
                </c:pt>
                <c:pt idx="43466">
                  <c:v>0.57889999999999997</c:v>
                </c:pt>
                <c:pt idx="43467">
                  <c:v>0.58010000000000006</c:v>
                </c:pt>
                <c:pt idx="43468">
                  <c:v>0.55810000000000004</c:v>
                </c:pt>
                <c:pt idx="43469">
                  <c:v>0.55060000000000009</c:v>
                </c:pt>
                <c:pt idx="43470">
                  <c:v>0.55670000000000008</c:v>
                </c:pt>
                <c:pt idx="43471">
                  <c:v>0.55380000000000007</c:v>
                </c:pt>
                <c:pt idx="43472">
                  <c:v>0.5343</c:v>
                </c:pt>
                <c:pt idx="43473">
                  <c:v>0.52710000000000001</c:v>
                </c:pt>
                <c:pt idx="43474">
                  <c:v>0.53639999999999999</c:v>
                </c:pt>
                <c:pt idx="43475">
                  <c:v>0.48750000000000004</c:v>
                </c:pt>
                <c:pt idx="43476">
                  <c:v>0.48440000000000005</c:v>
                </c:pt>
                <c:pt idx="43477">
                  <c:v>0.48070000000000007</c:v>
                </c:pt>
                <c:pt idx="43478">
                  <c:v>0.49829999999999997</c:v>
                </c:pt>
                <c:pt idx="43479">
                  <c:v>0.48520000000000008</c:v>
                </c:pt>
                <c:pt idx="43480">
                  <c:v>0.47619999999999996</c:v>
                </c:pt>
                <c:pt idx="43481">
                  <c:v>0.47300000000000009</c:v>
                </c:pt>
                <c:pt idx="43482">
                  <c:v>0.47190000000000004</c:v>
                </c:pt>
                <c:pt idx="43483">
                  <c:v>0.46970000000000001</c:v>
                </c:pt>
                <c:pt idx="43484">
                  <c:v>0.46020000000000005</c:v>
                </c:pt>
                <c:pt idx="43485">
                  <c:v>0.44969999999999999</c:v>
                </c:pt>
                <c:pt idx="43486">
                  <c:v>0.44120000000000004</c:v>
                </c:pt>
                <c:pt idx="43487">
                  <c:v>0.43789999999999996</c:v>
                </c:pt>
                <c:pt idx="43488">
                  <c:v>0.43250000000000005</c:v>
                </c:pt>
                <c:pt idx="43489">
                  <c:v>0.42510000000000003</c:v>
                </c:pt>
                <c:pt idx="43490">
                  <c:v>0.40890000000000004</c:v>
                </c:pt>
                <c:pt idx="43491">
                  <c:v>0.40350000000000003</c:v>
                </c:pt>
                <c:pt idx="43492">
                  <c:v>0.39870000000000005</c:v>
                </c:pt>
                <c:pt idx="43493">
                  <c:v>0.40250000000000008</c:v>
                </c:pt>
                <c:pt idx="43494">
                  <c:v>0.39090000000000003</c:v>
                </c:pt>
                <c:pt idx="43495">
                  <c:v>0.39050000000000001</c:v>
                </c:pt>
                <c:pt idx="43496">
                  <c:v>0.37640000000000001</c:v>
                </c:pt>
                <c:pt idx="43497">
                  <c:v>0.37280000000000002</c:v>
                </c:pt>
                <c:pt idx="43498">
                  <c:v>0.37620000000000003</c:v>
                </c:pt>
                <c:pt idx="43499">
                  <c:v>0.36240000000000006</c:v>
                </c:pt>
                <c:pt idx="43500">
                  <c:v>0.35630000000000006</c:v>
                </c:pt>
                <c:pt idx="43501">
                  <c:v>0.35590000000000005</c:v>
                </c:pt>
                <c:pt idx="43502">
                  <c:v>0.35339999999999999</c:v>
                </c:pt>
                <c:pt idx="43503">
                  <c:v>0.35299999999999998</c:v>
                </c:pt>
                <c:pt idx="43504">
                  <c:v>0.34560000000000002</c:v>
                </c:pt>
                <c:pt idx="43505">
                  <c:v>0.34060000000000001</c:v>
                </c:pt>
                <c:pt idx="43506">
                  <c:v>0.32980000000000004</c:v>
                </c:pt>
                <c:pt idx="43507">
                  <c:v>0.3271</c:v>
                </c:pt>
                <c:pt idx="43508">
                  <c:v>0.31410000000000005</c:v>
                </c:pt>
                <c:pt idx="43509">
                  <c:v>0.3145</c:v>
                </c:pt>
                <c:pt idx="43510">
                  <c:v>0.31309999999999999</c:v>
                </c:pt>
                <c:pt idx="43511">
                  <c:v>0.30870000000000003</c:v>
                </c:pt>
                <c:pt idx="43512">
                  <c:v>0.30590000000000006</c:v>
                </c:pt>
                <c:pt idx="43513">
                  <c:v>0.29510000000000003</c:v>
                </c:pt>
                <c:pt idx="43514">
                  <c:v>0.29580000000000001</c:v>
                </c:pt>
                <c:pt idx="43515">
                  <c:v>0.29660000000000003</c:v>
                </c:pt>
                <c:pt idx="43516">
                  <c:v>0.28940000000000005</c:v>
                </c:pt>
                <c:pt idx="43517">
                  <c:v>0.28210000000000002</c:v>
                </c:pt>
                <c:pt idx="43518">
                  <c:v>0.28399999999999997</c:v>
                </c:pt>
                <c:pt idx="43519">
                  <c:v>0.2787</c:v>
                </c:pt>
                <c:pt idx="43520">
                  <c:v>0.27450000000000002</c:v>
                </c:pt>
                <c:pt idx="43521">
                  <c:v>0.27260000000000001</c:v>
                </c:pt>
                <c:pt idx="43522">
                  <c:v>0.2656</c:v>
                </c:pt>
                <c:pt idx="43523">
                  <c:v>0.2651</c:v>
                </c:pt>
                <c:pt idx="43524">
                  <c:v>0.25600000000000001</c:v>
                </c:pt>
                <c:pt idx="43525">
                  <c:v>0.246</c:v>
                </c:pt>
                <c:pt idx="43526">
                  <c:v>0.24209999999999998</c:v>
                </c:pt>
                <c:pt idx="43527">
                  <c:v>0.23950000000000002</c:v>
                </c:pt>
                <c:pt idx="43528">
                  <c:v>0.24380000000000002</c:v>
                </c:pt>
                <c:pt idx="43529">
                  <c:v>0.24260000000000004</c:v>
                </c:pt>
                <c:pt idx="43530">
                  <c:v>0.23769999999999999</c:v>
                </c:pt>
                <c:pt idx="43531">
                  <c:v>0.22810000000000002</c:v>
                </c:pt>
                <c:pt idx="43532">
                  <c:v>0.22540000000000002</c:v>
                </c:pt>
                <c:pt idx="43533">
                  <c:v>0.22559999999999999</c:v>
                </c:pt>
                <c:pt idx="43534">
                  <c:v>0.21709999999999999</c:v>
                </c:pt>
                <c:pt idx="43535">
                  <c:v>0.21480000000000002</c:v>
                </c:pt>
                <c:pt idx="43536">
                  <c:v>0.21509999999999999</c:v>
                </c:pt>
                <c:pt idx="43537">
                  <c:v>0.21050000000000002</c:v>
                </c:pt>
                <c:pt idx="43538">
                  <c:v>0.2089</c:v>
                </c:pt>
                <c:pt idx="43539">
                  <c:v>0.20480000000000001</c:v>
                </c:pt>
                <c:pt idx="43540">
                  <c:v>0.20070000000000002</c:v>
                </c:pt>
                <c:pt idx="43541">
                  <c:v>0.20470000000000002</c:v>
                </c:pt>
                <c:pt idx="43542">
                  <c:v>0.2036</c:v>
                </c:pt>
                <c:pt idx="43543">
                  <c:v>0.1978</c:v>
                </c:pt>
                <c:pt idx="43544">
                  <c:v>0.19390000000000002</c:v>
                </c:pt>
                <c:pt idx="43545">
                  <c:v>0.18810000000000002</c:v>
                </c:pt>
                <c:pt idx="43546">
                  <c:v>0.18840000000000001</c:v>
                </c:pt>
                <c:pt idx="43547">
                  <c:v>0.18759999999999999</c:v>
                </c:pt>
                <c:pt idx="43548">
                  <c:v>0.188</c:v>
                </c:pt>
                <c:pt idx="43549">
                  <c:v>0.18740000000000001</c:v>
                </c:pt>
                <c:pt idx="43550">
                  <c:v>0.17800000000000002</c:v>
                </c:pt>
                <c:pt idx="43551">
                  <c:v>0.17830000000000001</c:v>
                </c:pt>
                <c:pt idx="43552">
                  <c:v>0.18160000000000001</c:v>
                </c:pt>
                <c:pt idx="43553">
                  <c:v>0.17800000000000002</c:v>
                </c:pt>
                <c:pt idx="43554">
                  <c:v>0.1757</c:v>
                </c:pt>
                <c:pt idx="43555">
                  <c:v>0.16900000000000001</c:v>
                </c:pt>
                <c:pt idx="43556">
                  <c:v>0.1704</c:v>
                </c:pt>
                <c:pt idx="43557">
                  <c:v>0.16890000000000002</c:v>
                </c:pt>
                <c:pt idx="43558">
                  <c:v>0.16920000000000002</c:v>
                </c:pt>
                <c:pt idx="43559">
                  <c:v>0.16870000000000002</c:v>
                </c:pt>
                <c:pt idx="43560">
                  <c:v>0.16880000000000001</c:v>
                </c:pt>
                <c:pt idx="43561">
                  <c:v>0.16710000000000003</c:v>
                </c:pt>
                <c:pt idx="43562">
                  <c:v>0.16420000000000001</c:v>
                </c:pt>
                <c:pt idx="43563">
                  <c:v>0.16750000000000001</c:v>
                </c:pt>
                <c:pt idx="43564">
                  <c:v>0.16810000000000003</c:v>
                </c:pt>
                <c:pt idx="43565">
                  <c:v>0.1668</c:v>
                </c:pt>
                <c:pt idx="43566">
                  <c:v>0.16830000000000001</c:v>
                </c:pt>
                <c:pt idx="43567">
                  <c:v>0.16720000000000002</c:v>
                </c:pt>
                <c:pt idx="43568">
                  <c:v>0.16750000000000001</c:v>
                </c:pt>
                <c:pt idx="43569">
                  <c:v>0.16790000000000002</c:v>
                </c:pt>
                <c:pt idx="43570">
                  <c:v>0.16870000000000002</c:v>
                </c:pt>
                <c:pt idx="43571">
                  <c:v>0.16880000000000001</c:v>
                </c:pt>
                <c:pt idx="43572">
                  <c:v>0.1714</c:v>
                </c:pt>
                <c:pt idx="43573">
                  <c:v>0.16990000000000002</c:v>
                </c:pt>
                <c:pt idx="43574">
                  <c:v>0.17420000000000002</c:v>
                </c:pt>
                <c:pt idx="43575">
                  <c:v>0.17730000000000001</c:v>
                </c:pt>
                <c:pt idx="43576">
                  <c:v>0.17820000000000003</c:v>
                </c:pt>
                <c:pt idx="43577">
                  <c:v>0.1754</c:v>
                </c:pt>
                <c:pt idx="43578">
                  <c:v>0.18340000000000001</c:v>
                </c:pt>
                <c:pt idx="43579">
                  <c:v>0.18500000000000003</c:v>
                </c:pt>
                <c:pt idx="43580">
                  <c:v>0.1905</c:v>
                </c:pt>
                <c:pt idx="43581">
                  <c:v>0.19170000000000001</c:v>
                </c:pt>
                <c:pt idx="43582">
                  <c:v>0.19700000000000001</c:v>
                </c:pt>
                <c:pt idx="43583">
                  <c:v>0.20440000000000003</c:v>
                </c:pt>
                <c:pt idx="43584">
                  <c:v>0.21030000000000004</c:v>
                </c:pt>
                <c:pt idx="43585">
                  <c:v>0.21680000000000002</c:v>
                </c:pt>
                <c:pt idx="43586">
                  <c:v>0.21870000000000001</c:v>
                </c:pt>
                <c:pt idx="43587">
                  <c:v>0.22490000000000002</c:v>
                </c:pt>
                <c:pt idx="43588">
                  <c:v>0.22919999999999999</c:v>
                </c:pt>
                <c:pt idx="43589">
                  <c:v>0.23599999999999999</c:v>
                </c:pt>
                <c:pt idx="43590">
                  <c:v>0.2492</c:v>
                </c:pt>
                <c:pt idx="43591">
                  <c:v>0.25690000000000002</c:v>
                </c:pt>
                <c:pt idx="43592">
                  <c:v>0.27080000000000004</c:v>
                </c:pt>
                <c:pt idx="43593">
                  <c:v>0.28199999999999997</c:v>
                </c:pt>
                <c:pt idx="43594">
                  <c:v>0.29049999999999998</c:v>
                </c:pt>
                <c:pt idx="43595">
                  <c:v>0.30970000000000003</c:v>
                </c:pt>
                <c:pt idx="43596">
                  <c:v>0.31320000000000003</c:v>
                </c:pt>
                <c:pt idx="43597">
                  <c:v>0.33879999999999999</c:v>
                </c:pt>
                <c:pt idx="43598">
                  <c:v>0.36880000000000002</c:v>
                </c:pt>
                <c:pt idx="43599">
                  <c:v>0.38719999999999999</c:v>
                </c:pt>
                <c:pt idx="43600">
                  <c:v>0.42270000000000008</c:v>
                </c:pt>
                <c:pt idx="43601">
                  <c:v>0.46750000000000003</c:v>
                </c:pt>
                <c:pt idx="43602">
                  <c:v>0.49490000000000001</c:v>
                </c:pt>
                <c:pt idx="43603">
                  <c:v>0.51760000000000006</c:v>
                </c:pt>
                <c:pt idx="43604">
                  <c:v>0.56100000000000005</c:v>
                </c:pt>
                <c:pt idx="43605">
                  <c:v>0.57920000000000005</c:v>
                </c:pt>
                <c:pt idx="43606">
                  <c:v>0.60610000000000008</c:v>
                </c:pt>
                <c:pt idx="43607">
                  <c:v>0.66470000000000007</c:v>
                </c:pt>
                <c:pt idx="43608">
                  <c:v>0.67510000000000003</c:v>
                </c:pt>
                <c:pt idx="43609">
                  <c:v>0.70130000000000003</c:v>
                </c:pt>
                <c:pt idx="43610">
                  <c:v>0.74140000000000006</c:v>
                </c:pt>
                <c:pt idx="43611">
                  <c:v>0.78080000000000005</c:v>
                </c:pt>
                <c:pt idx="43612">
                  <c:v>0.86010000000000009</c:v>
                </c:pt>
                <c:pt idx="43613">
                  <c:v>0.92669999999999997</c:v>
                </c:pt>
                <c:pt idx="43614">
                  <c:v>0.9899</c:v>
                </c:pt>
                <c:pt idx="43615">
                  <c:v>1.0551000000000001</c:v>
                </c:pt>
                <c:pt idx="43616">
                  <c:v>1.1807000000000001</c:v>
                </c:pt>
                <c:pt idx="43617">
                  <c:v>1.2685000000000002</c:v>
                </c:pt>
                <c:pt idx="43618">
                  <c:v>1.2565</c:v>
                </c:pt>
                <c:pt idx="43619">
                  <c:v>1.3988</c:v>
                </c:pt>
                <c:pt idx="43620">
                  <c:v>1.4414</c:v>
                </c:pt>
                <c:pt idx="43621">
                  <c:v>1.5869</c:v>
                </c:pt>
                <c:pt idx="43622">
                  <c:v>1.7210999999999999</c:v>
                </c:pt>
                <c:pt idx="43623">
                  <c:v>1.8599000000000001</c:v>
                </c:pt>
                <c:pt idx="43624">
                  <c:v>1.8094999999999999</c:v>
                </c:pt>
                <c:pt idx="43625">
                  <c:v>1.8729</c:v>
                </c:pt>
                <c:pt idx="43626">
                  <c:v>2.0381</c:v>
                </c:pt>
                <c:pt idx="43627">
                  <c:v>2.2044000000000001</c:v>
                </c:pt>
                <c:pt idx="43628">
                  <c:v>2.9220000000000002</c:v>
                </c:pt>
                <c:pt idx="43629">
                  <c:v>2.7878000000000003</c:v>
                </c:pt>
                <c:pt idx="43630">
                  <c:v>3.1126000000000005</c:v>
                </c:pt>
                <c:pt idx="43631">
                  <c:v>3.0431000000000004</c:v>
                </c:pt>
                <c:pt idx="43632">
                  <c:v>3.2244999999999999</c:v>
                </c:pt>
                <c:pt idx="43633">
                  <c:v>3.3939000000000004</c:v>
                </c:pt>
                <c:pt idx="43634">
                  <c:v>3.411</c:v>
                </c:pt>
                <c:pt idx="43635">
                  <c:v>3.6046</c:v>
                </c:pt>
                <c:pt idx="43636">
                  <c:v>3.7113999999999998</c:v>
                </c:pt>
                <c:pt idx="43637">
                  <c:v>3.8815</c:v>
                </c:pt>
                <c:pt idx="43638">
                  <c:v>3.7354000000000003</c:v>
                </c:pt>
                <c:pt idx="43639">
                  <c:v>3.8067000000000002</c:v>
                </c:pt>
                <c:pt idx="43640">
                  <c:v>3.8865000000000003</c:v>
                </c:pt>
                <c:pt idx="43641">
                  <c:v>3.7957999999999998</c:v>
                </c:pt>
                <c:pt idx="43642">
                  <c:v>3.9000000000000004</c:v>
                </c:pt>
                <c:pt idx="43643">
                  <c:v>3.9922</c:v>
                </c:pt>
                <c:pt idx="43644">
                  <c:v>3.9963000000000002</c:v>
                </c:pt>
                <c:pt idx="43645">
                  <c:v>3.891</c:v>
                </c:pt>
                <c:pt idx="43646">
                  <c:v>4.0529999999999999</c:v>
                </c:pt>
                <c:pt idx="43647">
                  <c:v>4.1210000000000004</c:v>
                </c:pt>
                <c:pt idx="43648">
                  <c:v>4.0752000000000006</c:v>
                </c:pt>
                <c:pt idx="43649">
                  <c:v>4.1761000000000008</c:v>
                </c:pt>
                <c:pt idx="43650">
                  <c:v>4.0573000000000006</c:v>
                </c:pt>
                <c:pt idx="43651">
                  <c:v>4.2612000000000005</c:v>
                </c:pt>
                <c:pt idx="43652">
                  <c:v>4.2104999999999997</c:v>
                </c:pt>
                <c:pt idx="43653">
                  <c:v>4.3</c:v>
                </c:pt>
                <c:pt idx="43654">
                  <c:v>4.2722000000000007</c:v>
                </c:pt>
                <c:pt idx="43655">
                  <c:v>4.2487000000000004</c:v>
                </c:pt>
                <c:pt idx="43656">
                  <c:v>4.1415999999999995</c:v>
                </c:pt>
                <c:pt idx="43657">
                  <c:v>3.9503000000000004</c:v>
                </c:pt>
                <c:pt idx="43658">
                  <c:v>3.7961</c:v>
                </c:pt>
                <c:pt idx="43659">
                  <c:v>3.8656000000000001</c:v>
                </c:pt>
                <c:pt idx="43660">
                  <c:v>4.3242000000000003</c:v>
                </c:pt>
                <c:pt idx="43661">
                  <c:v>4.1423000000000005</c:v>
                </c:pt>
                <c:pt idx="43662">
                  <c:v>3.8925000000000001</c:v>
                </c:pt>
                <c:pt idx="43663">
                  <c:v>4.1192000000000002</c:v>
                </c:pt>
                <c:pt idx="43664">
                  <c:v>4.2473000000000001</c:v>
                </c:pt>
                <c:pt idx="43665">
                  <c:v>4.0203000000000007</c:v>
                </c:pt>
                <c:pt idx="43666">
                  <c:v>4.0674999999999999</c:v>
                </c:pt>
                <c:pt idx="43667">
                  <c:v>4.0133000000000001</c:v>
                </c:pt>
                <c:pt idx="43668">
                  <c:v>3.7966000000000002</c:v>
                </c:pt>
                <c:pt idx="43669">
                  <c:v>3.8252000000000006</c:v>
                </c:pt>
                <c:pt idx="43670">
                  <c:v>4.0015999999999998</c:v>
                </c:pt>
                <c:pt idx="43671">
                  <c:v>3.8022</c:v>
                </c:pt>
                <c:pt idx="43672">
                  <c:v>3.8649000000000004</c:v>
                </c:pt>
                <c:pt idx="43673">
                  <c:v>3.6439000000000004</c:v>
                </c:pt>
                <c:pt idx="43674">
                  <c:v>3.4424999999999999</c:v>
                </c:pt>
                <c:pt idx="43675">
                  <c:v>3.2944000000000004</c:v>
                </c:pt>
                <c:pt idx="43676">
                  <c:v>3.2075000000000005</c:v>
                </c:pt>
                <c:pt idx="43677">
                  <c:v>3.0769000000000002</c:v>
                </c:pt>
                <c:pt idx="43678">
                  <c:v>3.1207000000000003</c:v>
                </c:pt>
                <c:pt idx="43679">
                  <c:v>3.1522000000000001</c:v>
                </c:pt>
                <c:pt idx="43680">
                  <c:v>3.1124000000000001</c:v>
                </c:pt>
                <c:pt idx="43681">
                  <c:v>3.1232000000000002</c:v>
                </c:pt>
                <c:pt idx="43682">
                  <c:v>3.0065000000000004</c:v>
                </c:pt>
                <c:pt idx="43683">
                  <c:v>2.9538000000000002</c:v>
                </c:pt>
                <c:pt idx="43684">
                  <c:v>2.9922000000000004</c:v>
                </c:pt>
                <c:pt idx="43685">
                  <c:v>2.9978000000000002</c:v>
                </c:pt>
                <c:pt idx="43686">
                  <c:v>2.9676</c:v>
                </c:pt>
                <c:pt idx="43687">
                  <c:v>2.9580000000000002</c:v>
                </c:pt>
                <c:pt idx="43688">
                  <c:v>2.9367999999999999</c:v>
                </c:pt>
                <c:pt idx="43689">
                  <c:v>2.8412000000000002</c:v>
                </c:pt>
                <c:pt idx="43690">
                  <c:v>2.6820000000000004</c:v>
                </c:pt>
                <c:pt idx="43691">
                  <c:v>2.5954999999999999</c:v>
                </c:pt>
                <c:pt idx="43692">
                  <c:v>2.4921000000000002</c:v>
                </c:pt>
                <c:pt idx="43693">
                  <c:v>2.4255</c:v>
                </c:pt>
                <c:pt idx="43694">
                  <c:v>2.3210999999999999</c:v>
                </c:pt>
                <c:pt idx="43695">
                  <c:v>2.3077999999999999</c:v>
                </c:pt>
                <c:pt idx="43696">
                  <c:v>2.2221000000000002</c:v>
                </c:pt>
                <c:pt idx="43697">
                  <c:v>2.1806000000000001</c:v>
                </c:pt>
                <c:pt idx="43698">
                  <c:v>2.0911000000000004</c:v>
                </c:pt>
                <c:pt idx="43699">
                  <c:v>2.0084</c:v>
                </c:pt>
                <c:pt idx="43700">
                  <c:v>1.9672000000000001</c:v>
                </c:pt>
                <c:pt idx="43701">
                  <c:v>1.9143000000000001</c:v>
                </c:pt>
                <c:pt idx="43702">
                  <c:v>1.8539000000000003</c:v>
                </c:pt>
                <c:pt idx="43703">
                  <c:v>1.8388000000000002</c:v>
                </c:pt>
                <c:pt idx="43704">
                  <c:v>1.7674000000000001</c:v>
                </c:pt>
                <c:pt idx="43705">
                  <c:v>1.7222000000000002</c:v>
                </c:pt>
                <c:pt idx="43706">
                  <c:v>1.7138000000000002</c:v>
                </c:pt>
                <c:pt idx="43707">
                  <c:v>1.6632000000000002</c:v>
                </c:pt>
                <c:pt idx="43708">
                  <c:v>1.6437999999999999</c:v>
                </c:pt>
                <c:pt idx="43709">
                  <c:v>1.6026</c:v>
                </c:pt>
                <c:pt idx="43710">
                  <c:v>1.5659000000000001</c:v>
                </c:pt>
                <c:pt idx="43711">
                  <c:v>1.5627000000000002</c:v>
                </c:pt>
                <c:pt idx="43712">
                  <c:v>1.5122</c:v>
                </c:pt>
                <c:pt idx="43713">
                  <c:v>1.4668000000000001</c:v>
                </c:pt>
                <c:pt idx="43714">
                  <c:v>1.4324000000000001</c:v>
                </c:pt>
                <c:pt idx="43715">
                  <c:v>1.4146000000000001</c:v>
                </c:pt>
                <c:pt idx="43716">
                  <c:v>1.3663000000000001</c:v>
                </c:pt>
                <c:pt idx="43717">
                  <c:v>1.3456000000000001</c:v>
                </c:pt>
                <c:pt idx="43718">
                  <c:v>1.3276000000000001</c:v>
                </c:pt>
                <c:pt idx="43719">
                  <c:v>1.3</c:v>
                </c:pt>
                <c:pt idx="43720">
                  <c:v>1.2783</c:v>
                </c:pt>
                <c:pt idx="43721">
                  <c:v>1.2551000000000001</c:v>
                </c:pt>
                <c:pt idx="43722">
                  <c:v>1.2299</c:v>
                </c:pt>
                <c:pt idx="43723">
                  <c:v>1.2082000000000002</c:v>
                </c:pt>
                <c:pt idx="43724">
                  <c:v>1.2025000000000001</c:v>
                </c:pt>
                <c:pt idx="43725">
                  <c:v>1.1725000000000001</c:v>
                </c:pt>
                <c:pt idx="43726">
                  <c:v>1.1614000000000002</c:v>
                </c:pt>
                <c:pt idx="43727">
                  <c:v>1.1303000000000001</c:v>
                </c:pt>
                <c:pt idx="43728">
                  <c:v>1.1448</c:v>
                </c:pt>
                <c:pt idx="43729">
                  <c:v>1.1199000000000001</c:v>
                </c:pt>
                <c:pt idx="43730">
                  <c:v>1.0987</c:v>
                </c:pt>
                <c:pt idx="43731">
                  <c:v>1.0927</c:v>
                </c:pt>
                <c:pt idx="43732">
                  <c:v>1.0692999999999999</c:v>
                </c:pt>
                <c:pt idx="43733">
                  <c:v>1.0459000000000001</c:v>
                </c:pt>
                <c:pt idx="43734">
                  <c:v>1.0294000000000001</c:v>
                </c:pt>
                <c:pt idx="43735">
                  <c:v>1.0155000000000001</c:v>
                </c:pt>
                <c:pt idx="43736">
                  <c:v>0.99130000000000007</c:v>
                </c:pt>
                <c:pt idx="43737">
                  <c:v>0.99600000000000011</c:v>
                </c:pt>
                <c:pt idx="43738">
                  <c:v>0.98350000000000015</c:v>
                </c:pt>
                <c:pt idx="43739">
                  <c:v>0.98480000000000012</c:v>
                </c:pt>
                <c:pt idx="43740">
                  <c:v>0.97630000000000006</c:v>
                </c:pt>
                <c:pt idx="43741">
                  <c:v>0.97140000000000004</c:v>
                </c:pt>
                <c:pt idx="43742">
                  <c:v>0.94940000000000002</c:v>
                </c:pt>
                <c:pt idx="43743">
                  <c:v>0.94430000000000003</c:v>
                </c:pt>
                <c:pt idx="43744">
                  <c:v>0.95269999999999999</c:v>
                </c:pt>
                <c:pt idx="43745">
                  <c:v>0.92090000000000005</c:v>
                </c:pt>
                <c:pt idx="43746">
                  <c:v>0.90390000000000004</c:v>
                </c:pt>
                <c:pt idx="43747">
                  <c:v>0.88550000000000006</c:v>
                </c:pt>
                <c:pt idx="43748">
                  <c:v>0.88819999999999999</c:v>
                </c:pt>
                <c:pt idx="43749">
                  <c:v>0.87370000000000003</c:v>
                </c:pt>
                <c:pt idx="43750">
                  <c:v>0.87159999999999993</c:v>
                </c:pt>
                <c:pt idx="43751">
                  <c:v>0.87680000000000013</c:v>
                </c:pt>
                <c:pt idx="43752">
                  <c:v>0.88230000000000008</c:v>
                </c:pt>
                <c:pt idx="43753">
                  <c:v>0.85060000000000002</c:v>
                </c:pt>
                <c:pt idx="43754">
                  <c:v>0.8488</c:v>
                </c:pt>
                <c:pt idx="43755">
                  <c:v>0.86730000000000007</c:v>
                </c:pt>
                <c:pt idx="43756">
                  <c:v>0.88200000000000012</c:v>
                </c:pt>
                <c:pt idx="43757">
                  <c:v>0.89239999999999997</c:v>
                </c:pt>
                <c:pt idx="43758">
                  <c:v>0.89840000000000009</c:v>
                </c:pt>
                <c:pt idx="43759">
                  <c:v>0.89789999999999992</c:v>
                </c:pt>
                <c:pt idx="43760">
                  <c:v>0.90229999999999999</c:v>
                </c:pt>
                <c:pt idx="43761">
                  <c:v>0.90450000000000008</c:v>
                </c:pt>
                <c:pt idx="43762">
                  <c:v>0.90580000000000005</c:v>
                </c:pt>
                <c:pt idx="43763">
                  <c:v>0.90329999999999999</c:v>
                </c:pt>
                <c:pt idx="43764">
                  <c:v>0.9</c:v>
                </c:pt>
                <c:pt idx="43765">
                  <c:v>0.89250000000000007</c:v>
                </c:pt>
                <c:pt idx="43766">
                  <c:v>0.86660000000000004</c:v>
                </c:pt>
                <c:pt idx="43767">
                  <c:v>0.79900000000000004</c:v>
                </c:pt>
                <c:pt idx="43768">
                  <c:v>0.77890000000000004</c:v>
                </c:pt>
                <c:pt idx="43769">
                  <c:v>0.77970000000000006</c:v>
                </c:pt>
                <c:pt idx="43770">
                  <c:v>0.7601</c:v>
                </c:pt>
                <c:pt idx="43771">
                  <c:v>0.7681</c:v>
                </c:pt>
                <c:pt idx="43772">
                  <c:v>0.74480000000000013</c:v>
                </c:pt>
                <c:pt idx="43773">
                  <c:v>0.74880000000000013</c:v>
                </c:pt>
                <c:pt idx="43774">
                  <c:v>0.73960000000000004</c:v>
                </c:pt>
                <c:pt idx="43775">
                  <c:v>0.74130000000000007</c:v>
                </c:pt>
                <c:pt idx="43776">
                  <c:v>0.73730000000000007</c:v>
                </c:pt>
                <c:pt idx="43777">
                  <c:v>0.73120000000000007</c:v>
                </c:pt>
                <c:pt idx="43778">
                  <c:v>0.7330000000000001</c:v>
                </c:pt>
                <c:pt idx="43779">
                  <c:v>0.7168000000000001</c:v>
                </c:pt>
                <c:pt idx="43780">
                  <c:v>0.71360000000000001</c:v>
                </c:pt>
                <c:pt idx="43781">
                  <c:v>0.69820000000000004</c:v>
                </c:pt>
                <c:pt idx="43782">
                  <c:v>0.71050000000000013</c:v>
                </c:pt>
                <c:pt idx="43783">
                  <c:v>0.69940000000000002</c:v>
                </c:pt>
                <c:pt idx="43784">
                  <c:v>0.69960000000000011</c:v>
                </c:pt>
                <c:pt idx="43785">
                  <c:v>0.70199999999999996</c:v>
                </c:pt>
                <c:pt idx="43786">
                  <c:v>0.68869999999999998</c:v>
                </c:pt>
                <c:pt idx="43787">
                  <c:v>0.69240000000000013</c:v>
                </c:pt>
                <c:pt idx="43788">
                  <c:v>0.68510000000000004</c:v>
                </c:pt>
                <c:pt idx="43789">
                  <c:v>0.68690000000000007</c:v>
                </c:pt>
                <c:pt idx="43790">
                  <c:v>0.67820000000000003</c:v>
                </c:pt>
                <c:pt idx="43791">
                  <c:v>0.66840000000000011</c:v>
                </c:pt>
                <c:pt idx="43792">
                  <c:v>0.67430000000000012</c:v>
                </c:pt>
                <c:pt idx="43793">
                  <c:v>0.66820000000000013</c:v>
                </c:pt>
                <c:pt idx="43794">
                  <c:v>0.65180000000000005</c:v>
                </c:pt>
                <c:pt idx="43795">
                  <c:v>0.66559999999999997</c:v>
                </c:pt>
                <c:pt idx="43796">
                  <c:v>0.65540000000000009</c:v>
                </c:pt>
                <c:pt idx="43797">
                  <c:v>0.64190000000000003</c:v>
                </c:pt>
                <c:pt idx="43798">
                  <c:v>0.63739999999999997</c:v>
                </c:pt>
                <c:pt idx="43799">
                  <c:v>0.63300000000000001</c:v>
                </c:pt>
                <c:pt idx="43800">
                  <c:v>0.63120000000000009</c:v>
                </c:pt>
                <c:pt idx="43801">
                  <c:v>0.61540000000000006</c:v>
                </c:pt>
                <c:pt idx="43802">
                  <c:v>0.60850000000000004</c:v>
                </c:pt>
                <c:pt idx="43803">
                  <c:v>0.59940000000000004</c:v>
                </c:pt>
                <c:pt idx="43804">
                  <c:v>0.59160000000000001</c:v>
                </c:pt>
                <c:pt idx="43805">
                  <c:v>0.58379999999999999</c:v>
                </c:pt>
                <c:pt idx="43806">
                  <c:v>0.58230000000000004</c:v>
                </c:pt>
                <c:pt idx="43807">
                  <c:v>0.58209999999999995</c:v>
                </c:pt>
                <c:pt idx="43808">
                  <c:v>0.5736</c:v>
                </c:pt>
                <c:pt idx="43809">
                  <c:v>0.57120000000000004</c:v>
                </c:pt>
                <c:pt idx="43810">
                  <c:v>0.55990000000000006</c:v>
                </c:pt>
                <c:pt idx="43811">
                  <c:v>0.56230000000000002</c:v>
                </c:pt>
                <c:pt idx="43812">
                  <c:v>0.5736</c:v>
                </c:pt>
                <c:pt idx="43813">
                  <c:v>0.57430000000000003</c:v>
                </c:pt>
                <c:pt idx="43814">
                  <c:v>0.56010000000000004</c:v>
                </c:pt>
                <c:pt idx="43815">
                  <c:v>0.56369999999999998</c:v>
                </c:pt>
                <c:pt idx="43816">
                  <c:v>0.55149999999999999</c:v>
                </c:pt>
                <c:pt idx="43817">
                  <c:v>0.56079999999999997</c:v>
                </c:pt>
                <c:pt idx="43818">
                  <c:v>0.55759999999999998</c:v>
                </c:pt>
                <c:pt idx="43819">
                  <c:v>0.54050000000000009</c:v>
                </c:pt>
                <c:pt idx="43820">
                  <c:v>0.53410000000000002</c:v>
                </c:pt>
                <c:pt idx="43821">
                  <c:v>0.52510000000000001</c:v>
                </c:pt>
                <c:pt idx="43822">
                  <c:v>0.5131</c:v>
                </c:pt>
                <c:pt idx="43823">
                  <c:v>0.50800000000000001</c:v>
                </c:pt>
                <c:pt idx="43824">
                  <c:v>0.50480000000000003</c:v>
                </c:pt>
                <c:pt idx="43825">
                  <c:v>0.50980000000000003</c:v>
                </c:pt>
                <c:pt idx="43826">
                  <c:v>0.50990000000000002</c:v>
                </c:pt>
                <c:pt idx="43827">
                  <c:v>0.49630000000000002</c:v>
                </c:pt>
                <c:pt idx="43828">
                  <c:v>0.49029999999999996</c:v>
                </c:pt>
                <c:pt idx="43829">
                  <c:v>0.49590000000000001</c:v>
                </c:pt>
                <c:pt idx="43830">
                  <c:v>0.49290000000000006</c:v>
                </c:pt>
                <c:pt idx="43831">
                  <c:v>0.49000000000000005</c:v>
                </c:pt>
                <c:pt idx="43832">
                  <c:v>0.49490000000000001</c:v>
                </c:pt>
                <c:pt idx="43833">
                  <c:v>0.48700000000000004</c:v>
                </c:pt>
                <c:pt idx="43834">
                  <c:v>0.48099999999999998</c:v>
                </c:pt>
                <c:pt idx="43835">
                  <c:v>0.47389999999999999</c:v>
                </c:pt>
                <c:pt idx="43836">
                  <c:v>0.46589999999999998</c:v>
                </c:pt>
                <c:pt idx="43837">
                  <c:v>0.46429999999999999</c:v>
                </c:pt>
                <c:pt idx="43838">
                  <c:v>0.47480000000000006</c:v>
                </c:pt>
                <c:pt idx="43839">
                  <c:v>0.46189999999999998</c:v>
                </c:pt>
                <c:pt idx="43840">
                  <c:v>0.45629999999999998</c:v>
                </c:pt>
                <c:pt idx="43841">
                  <c:v>0.4531</c:v>
                </c:pt>
                <c:pt idx="43842">
                  <c:v>0.44740000000000002</c:v>
                </c:pt>
                <c:pt idx="43843">
                  <c:v>0.45590000000000003</c:v>
                </c:pt>
                <c:pt idx="43844">
                  <c:v>0.45389999999999997</c:v>
                </c:pt>
                <c:pt idx="43845">
                  <c:v>0.44660000000000005</c:v>
                </c:pt>
                <c:pt idx="43846">
                  <c:v>0.44619999999999999</c:v>
                </c:pt>
                <c:pt idx="43847">
                  <c:v>0.44530000000000003</c:v>
                </c:pt>
                <c:pt idx="43848">
                  <c:v>0.44669999999999999</c:v>
                </c:pt>
                <c:pt idx="43849">
                  <c:v>0.44480000000000008</c:v>
                </c:pt>
                <c:pt idx="43850">
                  <c:v>0.43430000000000002</c:v>
                </c:pt>
                <c:pt idx="43851">
                  <c:v>0.43130000000000002</c:v>
                </c:pt>
                <c:pt idx="43852">
                  <c:v>0.43240000000000001</c:v>
                </c:pt>
                <c:pt idx="43853">
                  <c:v>0.42460000000000009</c:v>
                </c:pt>
                <c:pt idx="43854">
                  <c:v>0.42000000000000004</c:v>
                </c:pt>
                <c:pt idx="43855">
                  <c:v>0.41930000000000001</c:v>
                </c:pt>
                <c:pt idx="43856">
                  <c:v>0.40910000000000002</c:v>
                </c:pt>
                <c:pt idx="43857">
                  <c:v>0.40789999999999998</c:v>
                </c:pt>
                <c:pt idx="43858">
                  <c:v>0.40350000000000003</c:v>
                </c:pt>
                <c:pt idx="43859">
                  <c:v>0.40400000000000003</c:v>
                </c:pt>
                <c:pt idx="43860">
                  <c:v>0.40140000000000003</c:v>
                </c:pt>
                <c:pt idx="43861">
                  <c:v>0.39650000000000002</c:v>
                </c:pt>
                <c:pt idx="43862">
                  <c:v>0.39200000000000002</c:v>
                </c:pt>
                <c:pt idx="43863">
                  <c:v>0.3871</c:v>
                </c:pt>
                <c:pt idx="43864">
                  <c:v>0.38650000000000007</c:v>
                </c:pt>
                <c:pt idx="43865">
                  <c:v>0.38730000000000003</c:v>
                </c:pt>
                <c:pt idx="43866">
                  <c:v>0.39640000000000003</c:v>
                </c:pt>
                <c:pt idx="43867">
                  <c:v>0.40400000000000003</c:v>
                </c:pt>
                <c:pt idx="43868">
                  <c:v>0.41210000000000008</c:v>
                </c:pt>
                <c:pt idx="43869">
                  <c:v>0.41620000000000001</c:v>
                </c:pt>
                <c:pt idx="43870">
                  <c:v>0.41830000000000001</c:v>
                </c:pt>
                <c:pt idx="43871">
                  <c:v>0.41840000000000005</c:v>
                </c:pt>
                <c:pt idx="43872">
                  <c:v>0.41970000000000002</c:v>
                </c:pt>
                <c:pt idx="43873">
                  <c:v>0.41810000000000003</c:v>
                </c:pt>
                <c:pt idx="43874">
                  <c:v>0.41680000000000006</c:v>
                </c:pt>
                <c:pt idx="43875">
                  <c:v>0.4153</c:v>
                </c:pt>
                <c:pt idx="43876">
                  <c:v>0.41270000000000001</c:v>
                </c:pt>
                <c:pt idx="43877">
                  <c:v>0.38050000000000006</c:v>
                </c:pt>
                <c:pt idx="43878">
                  <c:v>0.36660000000000004</c:v>
                </c:pt>
                <c:pt idx="43879">
                  <c:v>0.37210000000000004</c:v>
                </c:pt>
                <c:pt idx="43880">
                  <c:v>0.37690000000000001</c:v>
                </c:pt>
                <c:pt idx="43881">
                  <c:v>0.38350000000000001</c:v>
                </c:pt>
                <c:pt idx="43882">
                  <c:v>0.38940000000000002</c:v>
                </c:pt>
                <c:pt idx="43883">
                  <c:v>0.37990000000000002</c:v>
                </c:pt>
                <c:pt idx="43884">
                  <c:v>0.3836</c:v>
                </c:pt>
                <c:pt idx="43885">
                  <c:v>0.37040000000000006</c:v>
                </c:pt>
                <c:pt idx="43886">
                  <c:v>0.36499999999999999</c:v>
                </c:pt>
                <c:pt idx="43887">
                  <c:v>0.36120000000000002</c:v>
                </c:pt>
                <c:pt idx="43888">
                  <c:v>0.35910000000000003</c:v>
                </c:pt>
                <c:pt idx="43889">
                  <c:v>0.36120000000000002</c:v>
                </c:pt>
                <c:pt idx="43890">
                  <c:v>0.3669</c:v>
                </c:pt>
                <c:pt idx="43891">
                  <c:v>0.37390000000000001</c:v>
                </c:pt>
                <c:pt idx="43892">
                  <c:v>0.39460000000000006</c:v>
                </c:pt>
                <c:pt idx="43893">
                  <c:v>0.39650000000000002</c:v>
                </c:pt>
                <c:pt idx="43894">
                  <c:v>0.41320000000000001</c:v>
                </c:pt>
                <c:pt idx="43895">
                  <c:v>0.44240000000000007</c:v>
                </c:pt>
                <c:pt idx="43896">
                  <c:v>0.46520000000000006</c:v>
                </c:pt>
                <c:pt idx="43897">
                  <c:v>0.48399999999999999</c:v>
                </c:pt>
                <c:pt idx="43898">
                  <c:v>0.50890000000000002</c:v>
                </c:pt>
                <c:pt idx="43899">
                  <c:v>0.51500000000000001</c:v>
                </c:pt>
                <c:pt idx="43900">
                  <c:v>0.53159999999999996</c:v>
                </c:pt>
                <c:pt idx="43901">
                  <c:v>0.54339999999999999</c:v>
                </c:pt>
                <c:pt idx="43902">
                  <c:v>0.53979999999999995</c:v>
                </c:pt>
                <c:pt idx="43903">
                  <c:v>0.53680000000000005</c:v>
                </c:pt>
                <c:pt idx="43904">
                  <c:v>0.53520000000000001</c:v>
                </c:pt>
                <c:pt idx="43905">
                  <c:v>0.53420000000000001</c:v>
                </c:pt>
                <c:pt idx="43906">
                  <c:v>0.53129999999999999</c:v>
                </c:pt>
                <c:pt idx="43907">
                  <c:v>0.52500000000000002</c:v>
                </c:pt>
                <c:pt idx="43908">
                  <c:v>0.52660000000000007</c:v>
                </c:pt>
                <c:pt idx="43909">
                  <c:v>0.53659999999999997</c:v>
                </c:pt>
                <c:pt idx="43910">
                  <c:v>0.54</c:v>
                </c:pt>
                <c:pt idx="43911">
                  <c:v>0.5424000000000001</c:v>
                </c:pt>
                <c:pt idx="43912">
                  <c:v>0.53369999999999995</c:v>
                </c:pt>
                <c:pt idx="43913">
                  <c:v>0.54160000000000008</c:v>
                </c:pt>
                <c:pt idx="43914">
                  <c:v>0.54989999999999994</c:v>
                </c:pt>
                <c:pt idx="43915">
                  <c:v>0.56359999999999999</c:v>
                </c:pt>
                <c:pt idx="43916">
                  <c:v>0.56820000000000004</c:v>
                </c:pt>
                <c:pt idx="43917">
                  <c:v>0.58730000000000004</c:v>
                </c:pt>
                <c:pt idx="43918">
                  <c:v>0.62380000000000013</c:v>
                </c:pt>
                <c:pt idx="43919">
                  <c:v>0.64500000000000002</c:v>
                </c:pt>
                <c:pt idx="43920">
                  <c:v>0.67220000000000013</c:v>
                </c:pt>
                <c:pt idx="43921">
                  <c:v>0.68290000000000006</c:v>
                </c:pt>
                <c:pt idx="43922">
                  <c:v>0.69330000000000003</c:v>
                </c:pt>
                <c:pt idx="43923">
                  <c:v>0.70440000000000003</c:v>
                </c:pt>
                <c:pt idx="43924">
                  <c:v>0.72300000000000009</c:v>
                </c:pt>
                <c:pt idx="43925">
                  <c:v>0.72750000000000004</c:v>
                </c:pt>
                <c:pt idx="43926">
                  <c:v>0.72440000000000004</c:v>
                </c:pt>
                <c:pt idx="43927">
                  <c:v>0.74660000000000004</c:v>
                </c:pt>
                <c:pt idx="43928">
                  <c:v>0.74640000000000006</c:v>
                </c:pt>
                <c:pt idx="43929">
                  <c:v>0.74820000000000009</c:v>
                </c:pt>
                <c:pt idx="43930">
                  <c:v>0.76040000000000008</c:v>
                </c:pt>
                <c:pt idx="43931">
                  <c:v>0.77890000000000004</c:v>
                </c:pt>
                <c:pt idx="43932">
                  <c:v>0.8005000000000001</c:v>
                </c:pt>
                <c:pt idx="43933">
                  <c:v>0.80909999999999993</c:v>
                </c:pt>
                <c:pt idx="43934">
                  <c:v>0.81940000000000013</c:v>
                </c:pt>
                <c:pt idx="43935">
                  <c:v>0.83190000000000008</c:v>
                </c:pt>
                <c:pt idx="43936">
                  <c:v>0.83970000000000011</c:v>
                </c:pt>
                <c:pt idx="43937">
                  <c:v>0.81840000000000002</c:v>
                </c:pt>
                <c:pt idx="43938">
                  <c:v>0.81930000000000003</c:v>
                </c:pt>
                <c:pt idx="43939">
                  <c:v>0.8206</c:v>
                </c:pt>
                <c:pt idx="43940">
                  <c:v>0.8207000000000001</c:v>
                </c:pt>
                <c:pt idx="43941">
                  <c:v>0.82910000000000006</c:v>
                </c:pt>
                <c:pt idx="43942">
                  <c:v>0.82600000000000007</c:v>
                </c:pt>
                <c:pt idx="43943">
                  <c:v>0.8156000000000001</c:v>
                </c:pt>
                <c:pt idx="43944">
                  <c:v>0.81220000000000003</c:v>
                </c:pt>
                <c:pt idx="43945">
                  <c:v>0.80969999999999998</c:v>
                </c:pt>
                <c:pt idx="43946">
                  <c:v>0.81</c:v>
                </c:pt>
                <c:pt idx="43947">
                  <c:v>0.80120000000000013</c:v>
                </c:pt>
                <c:pt idx="43948">
                  <c:v>0.80190000000000006</c:v>
                </c:pt>
                <c:pt idx="43949">
                  <c:v>0.80100000000000005</c:v>
                </c:pt>
                <c:pt idx="43950">
                  <c:v>0.78690000000000004</c:v>
                </c:pt>
                <c:pt idx="43951">
                  <c:v>0.77190000000000003</c:v>
                </c:pt>
                <c:pt idx="43952">
                  <c:v>0.75550000000000006</c:v>
                </c:pt>
                <c:pt idx="43953">
                  <c:v>0.76340000000000008</c:v>
                </c:pt>
                <c:pt idx="43954">
                  <c:v>0.76860000000000006</c:v>
                </c:pt>
                <c:pt idx="43955">
                  <c:v>0.76239999999999997</c:v>
                </c:pt>
                <c:pt idx="43956">
                  <c:v>0.77740000000000009</c:v>
                </c:pt>
                <c:pt idx="43957">
                  <c:v>0.7945000000000001</c:v>
                </c:pt>
                <c:pt idx="43958">
                  <c:v>0.79410000000000003</c:v>
                </c:pt>
                <c:pt idx="43959">
                  <c:v>0.79470000000000007</c:v>
                </c:pt>
                <c:pt idx="43960">
                  <c:v>0.81750000000000012</c:v>
                </c:pt>
                <c:pt idx="43961">
                  <c:v>0.84339999999999993</c:v>
                </c:pt>
                <c:pt idx="43962">
                  <c:v>0.82680000000000009</c:v>
                </c:pt>
                <c:pt idx="43963">
                  <c:v>0.83190000000000008</c:v>
                </c:pt>
                <c:pt idx="43964">
                  <c:v>0.8307000000000001</c:v>
                </c:pt>
                <c:pt idx="43965">
                  <c:v>0.84499999999999997</c:v>
                </c:pt>
                <c:pt idx="43966">
                  <c:v>0.81869999999999998</c:v>
                </c:pt>
                <c:pt idx="43967">
                  <c:v>0.81400000000000006</c:v>
                </c:pt>
                <c:pt idx="43968">
                  <c:v>0.81640000000000001</c:v>
                </c:pt>
                <c:pt idx="43969">
                  <c:v>0.77700000000000002</c:v>
                </c:pt>
                <c:pt idx="43970">
                  <c:v>0.78410000000000002</c:v>
                </c:pt>
                <c:pt idx="43971">
                  <c:v>0.76440000000000008</c:v>
                </c:pt>
                <c:pt idx="43972">
                  <c:v>0.75950000000000006</c:v>
                </c:pt>
                <c:pt idx="43973">
                  <c:v>0.75620000000000009</c:v>
                </c:pt>
                <c:pt idx="43974">
                  <c:v>0.74740000000000006</c:v>
                </c:pt>
                <c:pt idx="43975">
                  <c:v>0.73850000000000005</c:v>
                </c:pt>
                <c:pt idx="43976">
                  <c:v>0.73270000000000002</c:v>
                </c:pt>
                <c:pt idx="43977">
                  <c:v>0.7027000000000001</c:v>
                </c:pt>
                <c:pt idx="43978">
                  <c:v>0.70250000000000012</c:v>
                </c:pt>
                <c:pt idx="43979">
                  <c:v>0.68579999999999997</c:v>
                </c:pt>
                <c:pt idx="43980">
                  <c:v>0.67880000000000007</c:v>
                </c:pt>
                <c:pt idx="43981">
                  <c:v>0.65339999999999998</c:v>
                </c:pt>
                <c:pt idx="43982">
                  <c:v>0.65880000000000005</c:v>
                </c:pt>
                <c:pt idx="43983">
                  <c:v>0.6391</c:v>
                </c:pt>
                <c:pt idx="43984">
                  <c:v>0.62750000000000006</c:v>
                </c:pt>
                <c:pt idx="43985">
                  <c:v>0.61210000000000009</c:v>
                </c:pt>
                <c:pt idx="43986">
                  <c:v>0.60530000000000006</c:v>
                </c:pt>
                <c:pt idx="43987">
                  <c:v>0.59370000000000001</c:v>
                </c:pt>
                <c:pt idx="43988">
                  <c:v>0.58220000000000005</c:v>
                </c:pt>
                <c:pt idx="43989">
                  <c:v>0.5736</c:v>
                </c:pt>
                <c:pt idx="43990">
                  <c:v>0.55349999999999999</c:v>
                </c:pt>
                <c:pt idx="43991">
                  <c:v>0.55090000000000006</c:v>
                </c:pt>
                <c:pt idx="43992">
                  <c:v>0.5333</c:v>
                </c:pt>
                <c:pt idx="43993">
                  <c:v>0.52980000000000005</c:v>
                </c:pt>
                <c:pt idx="43994">
                  <c:v>0.5203000000000001</c:v>
                </c:pt>
                <c:pt idx="43995">
                  <c:v>0.51619999999999999</c:v>
                </c:pt>
                <c:pt idx="43996">
                  <c:v>0.49260000000000004</c:v>
                </c:pt>
                <c:pt idx="43997">
                  <c:v>0.49330000000000002</c:v>
                </c:pt>
                <c:pt idx="43998">
                  <c:v>0.49210000000000004</c:v>
                </c:pt>
                <c:pt idx="43999">
                  <c:v>0.47649999999999998</c:v>
                </c:pt>
                <c:pt idx="44000">
                  <c:v>0.47690000000000005</c:v>
                </c:pt>
                <c:pt idx="44001">
                  <c:v>0.45510000000000006</c:v>
                </c:pt>
                <c:pt idx="44002">
                  <c:v>0.45240000000000002</c:v>
                </c:pt>
                <c:pt idx="44003">
                  <c:v>0.45780000000000004</c:v>
                </c:pt>
                <c:pt idx="44004">
                  <c:v>0.43609999999999999</c:v>
                </c:pt>
                <c:pt idx="44005">
                  <c:v>0.4294</c:v>
                </c:pt>
                <c:pt idx="44006">
                  <c:v>0.41090000000000004</c:v>
                </c:pt>
                <c:pt idx="44007">
                  <c:v>0.4007</c:v>
                </c:pt>
                <c:pt idx="44008">
                  <c:v>0.38140000000000002</c:v>
                </c:pt>
                <c:pt idx="44009">
                  <c:v>0.37380000000000002</c:v>
                </c:pt>
                <c:pt idx="44010">
                  <c:v>0.36720000000000003</c:v>
                </c:pt>
                <c:pt idx="44011">
                  <c:v>0.36560000000000004</c:v>
                </c:pt>
                <c:pt idx="44012">
                  <c:v>0.35860000000000003</c:v>
                </c:pt>
                <c:pt idx="44013">
                  <c:v>0.34630000000000005</c:v>
                </c:pt>
                <c:pt idx="44014">
                  <c:v>0.35040000000000004</c:v>
                </c:pt>
                <c:pt idx="44015">
                  <c:v>0.34040000000000004</c:v>
                </c:pt>
                <c:pt idx="44016">
                  <c:v>0.33069999999999999</c:v>
                </c:pt>
                <c:pt idx="44017">
                  <c:v>0.32320000000000004</c:v>
                </c:pt>
                <c:pt idx="44018">
                  <c:v>0.31490000000000001</c:v>
                </c:pt>
                <c:pt idx="44019">
                  <c:v>0.30890000000000001</c:v>
                </c:pt>
                <c:pt idx="44020">
                  <c:v>0.29449999999999998</c:v>
                </c:pt>
                <c:pt idx="44021">
                  <c:v>0.29920000000000002</c:v>
                </c:pt>
                <c:pt idx="44022">
                  <c:v>0.29510000000000003</c:v>
                </c:pt>
                <c:pt idx="44023">
                  <c:v>0.29089999999999999</c:v>
                </c:pt>
                <c:pt idx="44024">
                  <c:v>0.28839999999999999</c:v>
                </c:pt>
                <c:pt idx="44025">
                  <c:v>0.29170000000000001</c:v>
                </c:pt>
                <c:pt idx="44026">
                  <c:v>0.28300000000000003</c:v>
                </c:pt>
                <c:pt idx="44027">
                  <c:v>0.28010000000000002</c:v>
                </c:pt>
                <c:pt idx="44028">
                  <c:v>0.28350000000000003</c:v>
                </c:pt>
                <c:pt idx="44029">
                  <c:v>0.27200000000000002</c:v>
                </c:pt>
                <c:pt idx="44030">
                  <c:v>0.26629999999999998</c:v>
                </c:pt>
                <c:pt idx="44031">
                  <c:v>0.26940000000000003</c:v>
                </c:pt>
                <c:pt idx="44032">
                  <c:v>0.26629999999999998</c:v>
                </c:pt>
                <c:pt idx="44033">
                  <c:v>0.26280000000000003</c:v>
                </c:pt>
                <c:pt idx="44034">
                  <c:v>0.26350000000000001</c:v>
                </c:pt>
                <c:pt idx="44035">
                  <c:v>0.25259999999999999</c:v>
                </c:pt>
                <c:pt idx="44036">
                  <c:v>0.25190000000000001</c:v>
                </c:pt>
                <c:pt idx="44037">
                  <c:v>0.25259999999999999</c:v>
                </c:pt>
                <c:pt idx="44038">
                  <c:v>0.2419</c:v>
                </c:pt>
                <c:pt idx="44039">
                  <c:v>0.24390000000000001</c:v>
                </c:pt>
                <c:pt idx="44040">
                  <c:v>0.24480000000000002</c:v>
                </c:pt>
                <c:pt idx="44041">
                  <c:v>0.24660000000000004</c:v>
                </c:pt>
                <c:pt idx="44042">
                  <c:v>0.24329999999999999</c:v>
                </c:pt>
                <c:pt idx="44043">
                  <c:v>0.24420000000000003</c:v>
                </c:pt>
                <c:pt idx="44044">
                  <c:v>0.23849999999999999</c:v>
                </c:pt>
                <c:pt idx="44045">
                  <c:v>0.2379</c:v>
                </c:pt>
                <c:pt idx="44046">
                  <c:v>0.22950000000000001</c:v>
                </c:pt>
                <c:pt idx="44047">
                  <c:v>0.2336</c:v>
                </c:pt>
                <c:pt idx="44048">
                  <c:v>0.23070000000000002</c:v>
                </c:pt>
                <c:pt idx="44049">
                  <c:v>0.23170000000000002</c:v>
                </c:pt>
                <c:pt idx="44050">
                  <c:v>0.23380000000000001</c:v>
                </c:pt>
                <c:pt idx="44051">
                  <c:v>0.23070000000000002</c:v>
                </c:pt>
                <c:pt idx="44052">
                  <c:v>0.22480000000000003</c:v>
                </c:pt>
                <c:pt idx="44053">
                  <c:v>0.22140000000000001</c:v>
                </c:pt>
                <c:pt idx="44054">
                  <c:v>0.21870000000000001</c:v>
                </c:pt>
                <c:pt idx="44055">
                  <c:v>0.2175</c:v>
                </c:pt>
                <c:pt idx="44056">
                  <c:v>0.21890000000000001</c:v>
                </c:pt>
                <c:pt idx="44057">
                  <c:v>0.21890000000000001</c:v>
                </c:pt>
                <c:pt idx="44058">
                  <c:v>0.21779999999999999</c:v>
                </c:pt>
                <c:pt idx="44059">
                  <c:v>0.21730000000000002</c:v>
                </c:pt>
                <c:pt idx="44060">
                  <c:v>0.21660000000000001</c:v>
                </c:pt>
                <c:pt idx="44061">
                  <c:v>0.2137</c:v>
                </c:pt>
                <c:pt idx="44062">
                  <c:v>0.21340000000000001</c:v>
                </c:pt>
                <c:pt idx="44063">
                  <c:v>0.21110000000000004</c:v>
                </c:pt>
                <c:pt idx="44064">
                  <c:v>0.20310000000000003</c:v>
                </c:pt>
                <c:pt idx="44065">
                  <c:v>0.2001</c:v>
                </c:pt>
                <c:pt idx="44066">
                  <c:v>0.19330000000000003</c:v>
                </c:pt>
                <c:pt idx="44067">
                  <c:v>0.19470000000000001</c:v>
                </c:pt>
                <c:pt idx="44068">
                  <c:v>0.19430000000000003</c:v>
                </c:pt>
                <c:pt idx="44069">
                  <c:v>0.19610000000000002</c:v>
                </c:pt>
                <c:pt idx="44070">
                  <c:v>0.19320000000000001</c:v>
                </c:pt>
                <c:pt idx="44071">
                  <c:v>0.19310000000000002</c:v>
                </c:pt>
                <c:pt idx="44072">
                  <c:v>0.19670000000000001</c:v>
                </c:pt>
                <c:pt idx="44073">
                  <c:v>0.19830000000000003</c:v>
                </c:pt>
                <c:pt idx="44074">
                  <c:v>0.19570000000000001</c:v>
                </c:pt>
                <c:pt idx="44075">
                  <c:v>0.19570000000000001</c:v>
                </c:pt>
                <c:pt idx="44076">
                  <c:v>0.19270000000000001</c:v>
                </c:pt>
                <c:pt idx="44077">
                  <c:v>0.19270000000000001</c:v>
                </c:pt>
                <c:pt idx="44078">
                  <c:v>0.19010000000000002</c:v>
                </c:pt>
                <c:pt idx="44079">
                  <c:v>0.18740000000000001</c:v>
                </c:pt>
                <c:pt idx="44080">
                  <c:v>0.18490000000000001</c:v>
                </c:pt>
                <c:pt idx="44081">
                  <c:v>0.18430000000000002</c:v>
                </c:pt>
                <c:pt idx="44082">
                  <c:v>0.18360000000000001</c:v>
                </c:pt>
                <c:pt idx="44083">
                  <c:v>0.18600000000000003</c:v>
                </c:pt>
                <c:pt idx="44084">
                  <c:v>0.18560000000000001</c:v>
                </c:pt>
                <c:pt idx="44085">
                  <c:v>0.18530000000000002</c:v>
                </c:pt>
                <c:pt idx="44086">
                  <c:v>0.18940000000000001</c:v>
                </c:pt>
                <c:pt idx="44087">
                  <c:v>0.1875</c:v>
                </c:pt>
                <c:pt idx="44088">
                  <c:v>0.1865</c:v>
                </c:pt>
                <c:pt idx="44089">
                  <c:v>0.18410000000000001</c:v>
                </c:pt>
                <c:pt idx="44090">
                  <c:v>0.18210000000000001</c:v>
                </c:pt>
                <c:pt idx="44091">
                  <c:v>0.18120000000000003</c:v>
                </c:pt>
                <c:pt idx="44092">
                  <c:v>0.18120000000000003</c:v>
                </c:pt>
                <c:pt idx="44093">
                  <c:v>0.18330000000000002</c:v>
                </c:pt>
                <c:pt idx="44094">
                  <c:v>0.18049999999999999</c:v>
                </c:pt>
                <c:pt idx="44095">
                  <c:v>0.17810000000000001</c:v>
                </c:pt>
                <c:pt idx="44096">
                  <c:v>0.1759</c:v>
                </c:pt>
                <c:pt idx="44097">
                  <c:v>0.17350000000000002</c:v>
                </c:pt>
                <c:pt idx="44098">
                  <c:v>0.17310000000000003</c:v>
                </c:pt>
                <c:pt idx="44099">
                  <c:v>0.17330000000000001</c:v>
                </c:pt>
                <c:pt idx="44100">
                  <c:v>0.17050000000000001</c:v>
                </c:pt>
                <c:pt idx="44101">
                  <c:v>0.1704</c:v>
                </c:pt>
                <c:pt idx="44102">
                  <c:v>0.16990000000000002</c:v>
                </c:pt>
                <c:pt idx="44103">
                  <c:v>0.1678</c:v>
                </c:pt>
                <c:pt idx="44104">
                  <c:v>0.16750000000000001</c:v>
                </c:pt>
                <c:pt idx="44105">
                  <c:v>0.16310000000000002</c:v>
                </c:pt>
                <c:pt idx="44106">
                  <c:v>0.16070000000000001</c:v>
                </c:pt>
                <c:pt idx="44107">
                  <c:v>0.1565</c:v>
                </c:pt>
                <c:pt idx="44108">
                  <c:v>0.15390000000000001</c:v>
                </c:pt>
                <c:pt idx="44109">
                  <c:v>0.15560000000000002</c:v>
                </c:pt>
                <c:pt idx="44110">
                  <c:v>0.1555</c:v>
                </c:pt>
                <c:pt idx="44111">
                  <c:v>0.15540000000000001</c:v>
                </c:pt>
                <c:pt idx="44112">
                  <c:v>0.15490000000000001</c:v>
                </c:pt>
                <c:pt idx="44113">
                  <c:v>0.15240000000000001</c:v>
                </c:pt>
                <c:pt idx="44114">
                  <c:v>0.15240000000000001</c:v>
                </c:pt>
                <c:pt idx="44115">
                  <c:v>0.1482</c:v>
                </c:pt>
                <c:pt idx="44116">
                  <c:v>0.14990000000000003</c:v>
                </c:pt>
                <c:pt idx="44117">
                  <c:v>0.1517</c:v>
                </c:pt>
                <c:pt idx="44118">
                  <c:v>0.15100000000000002</c:v>
                </c:pt>
                <c:pt idx="44119">
                  <c:v>0.15110000000000001</c:v>
                </c:pt>
                <c:pt idx="44120">
                  <c:v>0.14730000000000001</c:v>
                </c:pt>
                <c:pt idx="44121">
                  <c:v>0.14460000000000001</c:v>
                </c:pt>
                <c:pt idx="44122">
                  <c:v>0.1406</c:v>
                </c:pt>
                <c:pt idx="44123">
                  <c:v>0.1409</c:v>
                </c:pt>
                <c:pt idx="44124">
                  <c:v>0.1404</c:v>
                </c:pt>
                <c:pt idx="44125">
                  <c:v>0.13850000000000001</c:v>
                </c:pt>
                <c:pt idx="44126">
                  <c:v>0.1363</c:v>
                </c:pt>
                <c:pt idx="44127">
                  <c:v>0.13589999999999999</c:v>
                </c:pt>
                <c:pt idx="44128">
                  <c:v>0.13389999999999999</c:v>
                </c:pt>
                <c:pt idx="44129">
                  <c:v>0.13389999999999999</c:v>
                </c:pt>
                <c:pt idx="44130">
                  <c:v>0.1338</c:v>
                </c:pt>
                <c:pt idx="44131">
                  <c:v>0.13389999999999999</c:v>
                </c:pt>
                <c:pt idx="44132">
                  <c:v>0.13389999999999999</c:v>
                </c:pt>
                <c:pt idx="44133">
                  <c:v>0.1353</c:v>
                </c:pt>
                <c:pt idx="44134">
                  <c:v>0.1333</c:v>
                </c:pt>
                <c:pt idx="44135">
                  <c:v>0.1353</c:v>
                </c:pt>
                <c:pt idx="44136">
                  <c:v>0.13320000000000001</c:v>
                </c:pt>
                <c:pt idx="44137">
                  <c:v>0.13500000000000001</c:v>
                </c:pt>
                <c:pt idx="44138">
                  <c:v>0.1333</c:v>
                </c:pt>
                <c:pt idx="44139">
                  <c:v>0.13340000000000002</c:v>
                </c:pt>
                <c:pt idx="44140">
                  <c:v>0.13320000000000001</c:v>
                </c:pt>
                <c:pt idx="44141">
                  <c:v>0.13360000000000002</c:v>
                </c:pt>
                <c:pt idx="44142">
                  <c:v>0.13560000000000003</c:v>
                </c:pt>
                <c:pt idx="44143">
                  <c:v>0.1338</c:v>
                </c:pt>
                <c:pt idx="44144">
                  <c:v>0.13389999999999999</c:v>
                </c:pt>
                <c:pt idx="44145">
                  <c:v>0.1358</c:v>
                </c:pt>
                <c:pt idx="44146">
                  <c:v>0.13789999999999999</c:v>
                </c:pt>
                <c:pt idx="44147">
                  <c:v>0.1381</c:v>
                </c:pt>
                <c:pt idx="44148">
                  <c:v>0.13650000000000001</c:v>
                </c:pt>
                <c:pt idx="44149">
                  <c:v>0.1386</c:v>
                </c:pt>
                <c:pt idx="44150">
                  <c:v>0.13899999999999998</c:v>
                </c:pt>
                <c:pt idx="44151">
                  <c:v>0.14070000000000002</c:v>
                </c:pt>
                <c:pt idx="44152">
                  <c:v>0.13880000000000001</c:v>
                </c:pt>
                <c:pt idx="44153">
                  <c:v>0.14150000000000001</c:v>
                </c:pt>
                <c:pt idx="44154">
                  <c:v>0.1434</c:v>
                </c:pt>
                <c:pt idx="44155">
                  <c:v>0.1439</c:v>
                </c:pt>
                <c:pt idx="44156">
                  <c:v>0.14480000000000001</c:v>
                </c:pt>
                <c:pt idx="44157">
                  <c:v>0.14899999999999999</c:v>
                </c:pt>
                <c:pt idx="44158">
                  <c:v>0.1535</c:v>
                </c:pt>
                <c:pt idx="44159">
                  <c:v>0.15390000000000001</c:v>
                </c:pt>
                <c:pt idx="44160">
                  <c:v>0.15900000000000003</c:v>
                </c:pt>
                <c:pt idx="44161">
                  <c:v>0.16310000000000002</c:v>
                </c:pt>
                <c:pt idx="44162">
                  <c:v>0.16770000000000002</c:v>
                </c:pt>
                <c:pt idx="44163">
                  <c:v>0.1706</c:v>
                </c:pt>
                <c:pt idx="44164">
                  <c:v>0.17350000000000002</c:v>
                </c:pt>
                <c:pt idx="44165">
                  <c:v>0.17630000000000001</c:v>
                </c:pt>
                <c:pt idx="44166">
                  <c:v>0.17380000000000001</c:v>
                </c:pt>
                <c:pt idx="44167">
                  <c:v>0.17649999999999999</c:v>
                </c:pt>
                <c:pt idx="44168">
                  <c:v>0.18310000000000001</c:v>
                </c:pt>
                <c:pt idx="44169">
                  <c:v>0.18390000000000001</c:v>
                </c:pt>
                <c:pt idx="44170">
                  <c:v>0.1885</c:v>
                </c:pt>
                <c:pt idx="44171">
                  <c:v>0.19410000000000002</c:v>
                </c:pt>
                <c:pt idx="44172">
                  <c:v>0.20179999999999998</c:v>
                </c:pt>
                <c:pt idx="44173">
                  <c:v>0.20680000000000001</c:v>
                </c:pt>
                <c:pt idx="44174">
                  <c:v>0.20870000000000002</c:v>
                </c:pt>
                <c:pt idx="44175">
                  <c:v>0.20870000000000002</c:v>
                </c:pt>
                <c:pt idx="44176">
                  <c:v>0.20590000000000003</c:v>
                </c:pt>
                <c:pt idx="44177">
                  <c:v>0.21160000000000001</c:v>
                </c:pt>
                <c:pt idx="44178">
                  <c:v>0.22040000000000004</c:v>
                </c:pt>
                <c:pt idx="44179">
                  <c:v>0.22870000000000001</c:v>
                </c:pt>
                <c:pt idx="44180">
                  <c:v>0.24</c:v>
                </c:pt>
                <c:pt idx="44181">
                  <c:v>0.24110000000000001</c:v>
                </c:pt>
                <c:pt idx="44182">
                  <c:v>0.25710000000000005</c:v>
                </c:pt>
                <c:pt idx="44183">
                  <c:v>0.27029999999999998</c:v>
                </c:pt>
                <c:pt idx="44184">
                  <c:v>0.27340000000000003</c:v>
                </c:pt>
                <c:pt idx="44185">
                  <c:v>0.2787</c:v>
                </c:pt>
                <c:pt idx="44186">
                  <c:v>0.28150000000000003</c:v>
                </c:pt>
                <c:pt idx="44187">
                  <c:v>0.28940000000000005</c:v>
                </c:pt>
                <c:pt idx="44188">
                  <c:v>0.29990000000000006</c:v>
                </c:pt>
                <c:pt idx="44189">
                  <c:v>0.31010000000000004</c:v>
                </c:pt>
                <c:pt idx="44190">
                  <c:v>0.32130000000000003</c:v>
                </c:pt>
                <c:pt idx="44191">
                  <c:v>0.34</c:v>
                </c:pt>
                <c:pt idx="44192">
                  <c:v>0.35630000000000006</c:v>
                </c:pt>
                <c:pt idx="44193">
                  <c:v>0.36360000000000003</c:v>
                </c:pt>
                <c:pt idx="44194">
                  <c:v>0.39440000000000003</c:v>
                </c:pt>
                <c:pt idx="44195">
                  <c:v>0.43090000000000006</c:v>
                </c:pt>
                <c:pt idx="44196">
                  <c:v>0.47760000000000002</c:v>
                </c:pt>
                <c:pt idx="44197">
                  <c:v>0.50109999999999999</c:v>
                </c:pt>
                <c:pt idx="44198">
                  <c:v>0.50450000000000006</c:v>
                </c:pt>
                <c:pt idx="44199">
                  <c:v>0.50940000000000007</c:v>
                </c:pt>
                <c:pt idx="44200">
                  <c:v>0.52450000000000008</c:v>
                </c:pt>
                <c:pt idx="44201">
                  <c:v>0.53</c:v>
                </c:pt>
                <c:pt idx="44202">
                  <c:v>0.52220000000000011</c:v>
                </c:pt>
                <c:pt idx="44203">
                  <c:v>0.54580000000000006</c:v>
                </c:pt>
                <c:pt idx="44204">
                  <c:v>0.5445000000000001</c:v>
                </c:pt>
                <c:pt idx="44205">
                  <c:v>0.57110000000000005</c:v>
                </c:pt>
                <c:pt idx="44206">
                  <c:v>0.64640000000000009</c:v>
                </c:pt>
                <c:pt idx="44207">
                  <c:v>0.746</c:v>
                </c:pt>
                <c:pt idx="44208">
                  <c:v>0.74960000000000004</c:v>
                </c:pt>
                <c:pt idx="44209">
                  <c:v>0.75030000000000008</c:v>
                </c:pt>
                <c:pt idx="44210">
                  <c:v>0.82940000000000014</c:v>
                </c:pt>
                <c:pt idx="44211">
                  <c:v>0.85920000000000007</c:v>
                </c:pt>
                <c:pt idx="44212">
                  <c:v>0.94910000000000005</c:v>
                </c:pt>
                <c:pt idx="44213">
                  <c:v>1.0303000000000002</c:v>
                </c:pt>
                <c:pt idx="44214">
                  <c:v>1.0393000000000001</c:v>
                </c:pt>
                <c:pt idx="44215">
                  <c:v>1.0414000000000001</c:v>
                </c:pt>
                <c:pt idx="44216">
                  <c:v>0.97929999999999995</c:v>
                </c:pt>
                <c:pt idx="44217">
                  <c:v>0.9134000000000001</c:v>
                </c:pt>
                <c:pt idx="44218">
                  <c:v>0.8508</c:v>
                </c:pt>
                <c:pt idx="44219">
                  <c:v>0.95120000000000005</c:v>
                </c:pt>
                <c:pt idx="44220">
                  <c:v>1.0371000000000001</c:v>
                </c:pt>
                <c:pt idx="44221">
                  <c:v>1.0775000000000001</c:v>
                </c:pt>
                <c:pt idx="44222">
                  <c:v>1.1614000000000002</c:v>
                </c:pt>
                <c:pt idx="44223">
                  <c:v>1.2381000000000002</c:v>
                </c:pt>
                <c:pt idx="44224">
                  <c:v>1.2567000000000002</c:v>
                </c:pt>
                <c:pt idx="44225">
                  <c:v>1.4085000000000001</c:v>
                </c:pt>
                <c:pt idx="44226">
                  <c:v>1.3413000000000002</c:v>
                </c:pt>
                <c:pt idx="44227">
                  <c:v>1.2819000000000003</c:v>
                </c:pt>
                <c:pt idx="44228">
                  <c:v>1.2534000000000001</c:v>
                </c:pt>
                <c:pt idx="44229">
                  <c:v>1.2834000000000001</c:v>
                </c:pt>
                <c:pt idx="44230">
                  <c:v>1.3249000000000002</c:v>
                </c:pt>
                <c:pt idx="44231">
                  <c:v>1.5170000000000001</c:v>
                </c:pt>
                <c:pt idx="44232">
                  <c:v>1.4446000000000001</c:v>
                </c:pt>
                <c:pt idx="44233">
                  <c:v>1.4763999999999999</c:v>
                </c:pt>
                <c:pt idx="44234">
                  <c:v>1.4548000000000001</c:v>
                </c:pt>
                <c:pt idx="44235">
                  <c:v>1.4340999999999999</c:v>
                </c:pt>
                <c:pt idx="44236">
                  <c:v>1.4213</c:v>
                </c:pt>
                <c:pt idx="44237">
                  <c:v>1.3771000000000002</c:v>
                </c:pt>
                <c:pt idx="44238">
                  <c:v>1.3847</c:v>
                </c:pt>
                <c:pt idx="44239">
                  <c:v>1.4467000000000001</c:v>
                </c:pt>
                <c:pt idx="44240">
                  <c:v>1.403</c:v>
                </c:pt>
                <c:pt idx="44241">
                  <c:v>1.3943000000000001</c:v>
                </c:pt>
                <c:pt idx="44242">
                  <c:v>1.3606</c:v>
                </c:pt>
                <c:pt idx="44243">
                  <c:v>1.2775000000000001</c:v>
                </c:pt>
                <c:pt idx="44244">
                  <c:v>1.2562</c:v>
                </c:pt>
                <c:pt idx="44245">
                  <c:v>1.34</c:v>
                </c:pt>
                <c:pt idx="44246">
                  <c:v>1.4534000000000002</c:v>
                </c:pt>
                <c:pt idx="44247">
                  <c:v>1.3179000000000001</c:v>
                </c:pt>
                <c:pt idx="44248">
                  <c:v>1.4670000000000001</c:v>
                </c:pt>
                <c:pt idx="44249">
                  <c:v>1.5329000000000002</c:v>
                </c:pt>
                <c:pt idx="44250">
                  <c:v>1.3746</c:v>
                </c:pt>
                <c:pt idx="44251">
                  <c:v>1.3273000000000001</c:v>
                </c:pt>
                <c:pt idx="44252">
                  <c:v>1.3335000000000001</c:v>
                </c:pt>
                <c:pt idx="44253">
                  <c:v>1.2836000000000001</c:v>
                </c:pt>
                <c:pt idx="44254">
                  <c:v>1.2601000000000002</c:v>
                </c:pt>
                <c:pt idx="44255">
                  <c:v>1.2725</c:v>
                </c:pt>
                <c:pt idx="44256">
                  <c:v>1.2688000000000001</c:v>
                </c:pt>
                <c:pt idx="44257">
                  <c:v>1.2252000000000001</c:v>
                </c:pt>
                <c:pt idx="44258">
                  <c:v>1.1993</c:v>
                </c:pt>
                <c:pt idx="44259">
                  <c:v>1.2400000000000002</c:v>
                </c:pt>
                <c:pt idx="44260">
                  <c:v>1.2310000000000001</c:v>
                </c:pt>
                <c:pt idx="44261">
                  <c:v>1.2425000000000002</c:v>
                </c:pt>
                <c:pt idx="44262">
                  <c:v>1.2153</c:v>
                </c:pt>
                <c:pt idx="44263">
                  <c:v>1.2235</c:v>
                </c:pt>
                <c:pt idx="44264">
                  <c:v>1.2084000000000001</c:v>
                </c:pt>
                <c:pt idx="44265">
                  <c:v>1.2315</c:v>
                </c:pt>
                <c:pt idx="44266">
                  <c:v>1.2016</c:v>
                </c:pt>
                <c:pt idx="44267">
                  <c:v>1.1859</c:v>
                </c:pt>
                <c:pt idx="44268">
                  <c:v>1.2145000000000001</c:v>
                </c:pt>
                <c:pt idx="44269">
                  <c:v>1.2797000000000001</c:v>
                </c:pt>
                <c:pt idx="44270">
                  <c:v>1.2856000000000001</c:v>
                </c:pt>
                <c:pt idx="44271">
                  <c:v>1.3157000000000001</c:v>
                </c:pt>
                <c:pt idx="44272">
                  <c:v>1.3366</c:v>
                </c:pt>
                <c:pt idx="44273">
                  <c:v>1.3396000000000001</c:v>
                </c:pt>
                <c:pt idx="44274">
                  <c:v>1.2866</c:v>
                </c:pt>
                <c:pt idx="44275">
                  <c:v>1.2231000000000001</c:v>
                </c:pt>
                <c:pt idx="44276">
                  <c:v>1.2303000000000002</c:v>
                </c:pt>
                <c:pt idx="44277">
                  <c:v>1.1683999999999999</c:v>
                </c:pt>
                <c:pt idx="44278">
                  <c:v>1.1511</c:v>
                </c:pt>
                <c:pt idx="44279">
                  <c:v>1.1032</c:v>
                </c:pt>
                <c:pt idx="44280">
                  <c:v>1.0486000000000002</c:v>
                </c:pt>
                <c:pt idx="44281">
                  <c:v>0.99280000000000013</c:v>
                </c:pt>
                <c:pt idx="44282">
                  <c:v>0.95619999999999994</c:v>
                </c:pt>
                <c:pt idx="44283">
                  <c:v>0.91370000000000007</c:v>
                </c:pt>
                <c:pt idx="44284">
                  <c:v>0.91999999999999993</c:v>
                </c:pt>
                <c:pt idx="44285">
                  <c:v>0.89789999999999992</c:v>
                </c:pt>
                <c:pt idx="44286">
                  <c:v>0.89550000000000007</c:v>
                </c:pt>
                <c:pt idx="44287">
                  <c:v>0.84589999999999999</c:v>
                </c:pt>
                <c:pt idx="44288">
                  <c:v>0.82500000000000007</c:v>
                </c:pt>
                <c:pt idx="44289">
                  <c:v>0.82889999999999997</c:v>
                </c:pt>
                <c:pt idx="44290">
                  <c:v>0.77629999999999999</c:v>
                </c:pt>
                <c:pt idx="44291">
                  <c:v>0.76650000000000007</c:v>
                </c:pt>
                <c:pt idx="44292">
                  <c:v>0.72130000000000005</c:v>
                </c:pt>
                <c:pt idx="44293">
                  <c:v>0.7218</c:v>
                </c:pt>
                <c:pt idx="44294">
                  <c:v>0.6885</c:v>
                </c:pt>
                <c:pt idx="44295">
                  <c:v>0.66250000000000009</c:v>
                </c:pt>
                <c:pt idx="44296">
                  <c:v>0.64070000000000005</c:v>
                </c:pt>
                <c:pt idx="44297">
                  <c:v>0.60640000000000005</c:v>
                </c:pt>
                <c:pt idx="44298">
                  <c:v>0.59750000000000003</c:v>
                </c:pt>
                <c:pt idx="44299">
                  <c:v>0.58490000000000009</c:v>
                </c:pt>
                <c:pt idx="44300">
                  <c:v>0.57320000000000004</c:v>
                </c:pt>
                <c:pt idx="44301">
                  <c:v>0.57199999999999995</c:v>
                </c:pt>
                <c:pt idx="44302">
                  <c:v>0.54859999999999998</c:v>
                </c:pt>
                <c:pt idx="44303">
                  <c:v>0.53070000000000006</c:v>
                </c:pt>
                <c:pt idx="44304">
                  <c:v>0.50330000000000008</c:v>
                </c:pt>
                <c:pt idx="44305">
                  <c:v>0.49260000000000004</c:v>
                </c:pt>
                <c:pt idx="44306">
                  <c:v>0.48540000000000005</c:v>
                </c:pt>
                <c:pt idx="44307">
                  <c:v>0.47880000000000006</c:v>
                </c:pt>
                <c:pt idx="44308">
                  <c:v>0.47030000000000005</c:v>
                </c:pt>
                <c:pt idx="44309">
                  <c:v>0.46490000000000004</c:v>
                </c:pt>
                <c:pt idx="44310">
                  <c:v>0.47160000000000002</c:v>
                </c:pt>
                <c:pt idx="44311">
                  <c:v>0.46180000000000004</c:v>
                </c:pt>
                <c:pt idx="44312">
                  <c:v>0.45320000000000005</c:v>
                </c:pt>
                <c:pt idx="44313">
                  <c:v>0.45400000000000001</c:v>
                </c:pt>
                <c:pt idx="44314">
                  <c:v>0.44560000000000005</c:v>
                </c:pt>
                <c:pt idx="44315">
                  <c:v>0.43860000000000005</c:v>
                </c:pt>
                <c:pt idx="44316">
                  <c:v>0.42730000000000001</c:v>
                </c:pt>
                <c:pt idx="44317">
                  <c:v>0.41810000000000003</c:v>
                </c:pt>
                <c:pt idx="44318">
                  <c:v>0.41340000000000005</c:v>
                </c:pt>
                <c:pt idx="44319">
                  <c:v>0.4138</c:v>
                </c:pt>
                <c:pt idx="44320">
                  <c:v>0.41250000000000003</c:v>
                </c:pt>
                <c:pt idx="44321">
                  <c:v>0.4098</c:v>
                </c:pt>
                <c:pt idx="44322">
                  <c:v>0.39800000000000002</c:v>
                </c:pt>
                <c:pt idx="44323">
                  <c:v>0.38670000000000004</c:v>
                </c:pt>
                <c:pt idx="44324">
                  <c:v>0.37790000000000001</c:v>
                </c:pt>
                <c:pt idx="44325">
                  <c:v>0.379</c:v>
                </c:pt>
                <c:pt idx="44326">
                  <c:v>0.36570000000000003</c:v>
                </c:pt>
                <c:pt idx="44327">
                  <c:v>0.36410000000000003</c:v>
                </c:pt>
                <c:pt idx="44328">
                  <c:v>0.3669</c:v>
                </c:pt>
                <c:pt idx="44329">
                  <c:v>0.36730000000000002</c:v>
                </c:pt>
                <c:pt idx="44330">
                  <c:v>0.36780000000000002</c:v>
                </c:pt>
                <c:pt idx="44331">
                  <c:v>0.35150000000000003</c:v>
                </c:pt>
                <c:pt idx="44332">
                  <c:v>0.35390000000000005</c:v>
                </c:pt>
                <c:pt idx="44333">
                  <c:v>0.34950000000000003</c:v>
                </c:pt>
                <c:pt idx="44334">
                  <c:v>0.34640000000000004</c:v>
                </c:pt>
                <c:pt idx="44335">
                  <c:v>0.35400000000000004</c:v>
                </c:pt>
                <c:pt idx="44336">
                  <c:v>0.34670000000000001</c:v>
                </c:pt>
                <c:pt idx="44337">
                  <c:v>0.34810000000000002</c:v>
                </c:pt>
                <c:pt idx="44338">
                  <c:v>0.33660000000000001</c:v>
                </c:pt>
                <c:pt idx="44339">
                  <c:v>0.33830000000000005</c:v>
                </c:pt>
                <c:pt idx="44340">
                  <c:v>0.3347</c:v>
                </c:pt>
                <c:pt idx="44341">
                  <c:v>0.33540000000000003</c:v>
                </c:pt>
                <c:pt idx="44342">
                  <c:v>0.33679999999999999</c:v>
                </c:pt>
                <c:pt idx="44343">
                  <c:v>0.32269999999999999</c:v>
                </c:pt>
                <c:pt idx="44344">
                  <c:v>0.33300000000000002</c:v>
                </c:pt>
                <c:pt idx="44345">
                  <c:v>0.32240000000000002</c:v>
                </c:pt>
                <c:pt idx="44346">
                  <c:v>0.31869999999999998</c:v>
                </c:pt>
                <c:pt idx="44347">
                  <c:v>0.31269999999999998</c:v>
                </c:pt>
                <c:pt idx="44348">
                  <c:v>0.31080000000000002</c:v>
                </c:pt>
                <c:pt idx="44349">
                  <c:v>0.30710000000000004</c:v>
                </c:pt>
                <c:pt idx="44350">
                  <c:v>0.31530000000000002</c:v>
                </c:pt>
                <c:pt idx="44351">
                  <c:v>0.30960000000000004</c:v>
                </c:pt>
                <c:pt idx="44352">
                  <c:v>0.30670000000000003</c:v>
                </c:pt>
                <c:pt idx="44353">
                  <c:v>0.29700000000000004</c:v>
                </c:pt>
                <c:pt idx="44354">
                  <c:v>0.29570000000000002</c:v>
                </c:pt>
                <c:pt idx="44355">
                  <c:v>0.29199999999999998</c:v>
                </c:pt>
                <c:pt idx="44356">
                  <c:v>0.28250000000000003</c:v>
                </c:pt>
                <c:pt idx="44357">
                  <c:v>0.28179999999999999</c:v>
                </c:pt>
                <c:pt idx="44358">
                  <c:v>0.28799999999999998</c:v>
                </c:pt>
                <c:pt idx="44359">
                  <c:v>0.29110000000000003</c:v>
                </c:pt>
                <c:pt idx="44360">
                  <c:v>0.28770000000000001</c:v>
                </c:pt>
                <c:pt idx="44361">
                  <c:v>0.29199999999999998</c:v>
                </c:pt>
                <c:pt idx="44362">
                  <c:v>0.28170000000000001</c:v>
                </c:pt>
                <c:pt idx="44363">
                  <c:v>0.27850000000000003</c:v>
                </c:pt>
                <c:pt idx="44364">
                  <c:v>0.2707</c:v>
                </c:pt>
                <c:pt idx="44365">
                  <c:v>0.26619999999999999</c:v>
                </c:pt>
                <c:pt idx="44366">
                  <c:v>0.27650000000000002</c:v>
                </c:pt>
                <c:pt idx="44367">
                  <c:v>0.26269999999999999</c:v>
                </c:pt>
                <c:pt idx="44368">
                  <c:v>0.2656</c:v>
                </c:pt>
                <c:pt idx="44369">
                  <c:v>0.26789999999999997</c:v>
                </c:pt>
                <c:pt idx="44370">
                  <c:v>0.2621</c:v>
                </c:pt>
                <c:pt idx="44371">
                  <c:v>0.2616</c:v>
                </c:pt>
                <c:pt idx="44372">
                  <c:v>0.26940000000000003</c:v>
                </c:pt>
                <c:pt idx="44373">
                  <c:v>0.26680000000000004</c:v>
                </c:pt>
                <c:pt idx="44374">
                  <c:v>0.25930000000000003</c:v>
                </c:pt>
                <c:pt idx="44375">
                  <c:v>0.25609999999999999</c:v>
                </c:pt>
                <c:pt idx="44376">
                  <c:v>0.25159999999999999</c:v>
                </c:pt>
                <c:pt idx="44377">
                  <c:v>0.24820000000000003</c:v>
                </c:pt>
                <c:pt idx="44378">
                  <c:v>0.24360000000000001</c:v>
                </c:pt>
                <c:pt idx="44379">
                  <c:v>0.2319</c:v>
                </c:pt>
                <c:pt idx="44380">
                  <c:v>0.23300000000000001</c:v>
                </c:pt>
                <c:pt idx="44381">
                  <c:v>0.23100000000000001</c:v>
                </c:pt>
                <c:pt idx="44382">
                  <c:v>0.22620000000000001</c:v>
                </c:pt>
                <c:pt idx="44383">
                  <c:v>0.22670000000000001</c:v>
                </c:pt>
                <c:pt idx="44384">
                  <c:v>0.2268</c:v>
                </c:pt>
                <c:pt idx="44385">
                  <c:v>0.22450000000000003</c:v>
                </c:pt>
                <c:pt idx="44386">
                  <c:v>0.22570000000000001</c:v>
                </c:pt>
                <c:pt idx="44387">
                  <c:v>0.22570000000000001</c:v>
                </c:pt>
                <c:pt idx="44388">
                  <c:v>0.22460000000000002</c:v>
                </c:pt>
                <c:pt idx="44389">
                  <c:v>0.2268</c:v>
                </c:pt>
                <c:pt idx="44390">
                  <c:v>0.23500000000000001</c:v>
                </c:pt>
                <c:pt idx="44391">
                  <c:v>0.22799999999999998</c:v>
                </c:pt>
                <c:pt idx="44392">
                  <c:v>0.22450000000000003</c:v>
                </c:pt>
                <c:pt idx="44393">
                  <c:v>0.2258</c:v>
                </c:pt>
                <c:pt idx="44394">
                  <c:v>0.21989999999999998</c:v>
                </c:pt>
                <c:pt idx="44395">
                  <c:v>0.21520000000000003</c:v>
                </c:pt>
                <c:pt idx="44396">
                  <c:v>0.21060000000000001</c:v>
                </c:pt>
                <c:pt idx="44397">
                  <c:v>0.20979999999999999</c:v>
                </c:pt>
                <c:pt idx="44398">
                  <c:v>0.2094</c:v>
                </c:pt>
                <c:pt idx="44399">
                  <c:v>0.2046</c:v>
                </c:pt>
                <c:pt idx="44400">
                  <c:v>0.20450000000000002</c:v>
                </c:pt>
                <c:pt idx="44401">
                  <c:v>0.21150000000000002</c:v>
                </c:pt>
                <c:pt idx="44402">
                  <c:v>0.20699999999999999</c:v>
                </c:pt>
                <c:pt idx="44403">
                  <c:v>0.20330000000000001</c:v>
                </c:pt>
                <c:pt idx="44404">
                  <c:v>0.20480000000000001</c:v>
                </c:pt>
                <c:pt idx="44405">
                  <c:v>0.20200000000000001</c:v>
                </c:pt>
                <c:pt idx="44406">
                  <c:v>0.19830000000000003</c:v>
                </c:pt>
                <c:pt idx="44407">
                  <c:v>0.19940000000000002</c:v>
                </c:pt>
                <c:pt idx="44408">
                  <c:v>0.19720000000000001</c:v>
                </c:pt>
                <c:pt idx="44409">
                  <c:v>0.1968</c:v>
                </c:pt>
                <c:pt idx="44410">
                  <c:v>0.19850000000000001</c:v>
                </c:pt>
                <c:pt idx="44411">
                  <c:v>0.19420000000000001</c:v>
                </c:pt>
                <c:pt idx="44412">
                  <c:v>0.19980000000000001</c:v>
                </c:pt>
                <c:pt idx="44413">
                  <c:v>0.1958</c:v>
                </c:pt>
                <c:pt idx="44414">
                  <c:v>0.1968</c:v>
                </c:pt>
                <c:pt idx="44415">
                  <c:v>0.18730000000000002</c:v>
                </c:pt>
                <c:pt idx="44416">
                  <c:v>0.17280000000000001</c:v>
                </c:pt>
                <c:pt idx="44417">
                  <c:v>0.1799</c:v>
                </c:pt>
                <c:pt idx="44418">
                  <c:v>0.1767</c:v>
                </c:pt>
                <c:pt idx="44419">
                  <c:v>0.17780000000000001</c:v>
                </c:pt>
                <c:pt idx="44420">
                  <c:v>0.17949999999999999</c:v>
                </c:pt>
                <c:pt idx="44421">
                  <c:v>0.1817</c:v>
                </c:pt>
                <c:pt idx="44422">
                  <c:v>0.17720000000000002</c:v>
                </c:pt>
                <c:pt idx="44423">
                  <c:v>0.17490000000000003</c:v>
                </c:pt>
                <c:pt idx="44424">
                  <c:v>0.1769</c:v>
                </c:pt>
                <c:pt idx="44425">
                  <c:v>0.1787</c:v>
                </c:pt>
                <c:pt idx="44426">
                  <c:v>0.17510000000000001</c:v>
                </c:pt>
                <c:pt idx="44427">
                  <c:v>0.17520000000000002</c:v>
                </c:pt>
                <c:pt idx="44428">
                  <c:v>0.17510000000000001</c:v>
                </c:pt>
                <c:pt idx="44429">
                  <c:v>0.17520000000000002</c:v>
                </c:pt>
                <c:pt idx="44430">
                  <c:v>0.17320000000000002</c:v>
                </c:pt>
                <c:pt idx="44431">
                  <c:v>0.17290000000000003</c:v>
                </c:pt>
                <c:pt idx="44432">
                  <c:v>0.1696</c:v>
                </c:pt>
                <c:pt idx="44433">
                  <c:v>0.1694</c:v>
                </c:pt>
                <c:pt idx="44434">
                  <c:v>0.16570000000000001</c:v>
                </c:pt>
                <c:pt idx="44435">
                  <c:v>0.16420000000000001</c:v>
                </c:pt>
                <c:pt idx="44436">
                  <c:v>0.16400000000000001</c:v>
                </c:pt>
                <c:pt idx="44437">
                  <c:v>0.16800000000000001</c:v>
                </c:pt>
                <c:pt idx="44438">
                  <c:v>0.17070000000000002</c:v>
                </c:pt>
                <c:pt idx="44439">
                  <c:v>0.17030000000000001</c:v>
                </c:pt>
                <c:pt idx="44440">
                  <c:v>0.1726</c:v>
                </c:pt>
                <c:pt idx="44441">
                  <c:v>0.17530000000000001</c:v>
                </c:pt>
                <c:pt idx="44442">
                  <c:v>0.17600000000000002</c:v>
                </c:pt>
                <c:pt idx="44443">
                  <c:v>0.17610000000000001</c:v>
                </c:pt>
                <c:pt idx="44444">
                  <c:v>0.1789</c:v>
                </c:pt>
                <c:pt idx="44445">
                  <c:v>0.18120000000000003</c:v>
                </c:pt>
                <c:pt idx="44446">
                  <c:v>0.18049999999999999</c:v>
                </c:pt>
                <c:pt idx="44447">
                  <c:v>0.17960000000000001</c:v>
                </c:pt>
                <c:pt idx="44448">
                  <c:v>0.18140000000000001</c:v>
                </c:pt>
                <c:pt idx="44449">
                  <c:v>0.18390000000000001</c:v>
                </c:pt>
                <c:pt idx="44450">
                  <c:v>0.18310000000000001</c:v>
                </c:pt>
                <c:pt idx="44451">
                  <c:v>0.18730000000000002</c:v>
                </c:pt>
                <c:pt idx="44452">
                  <c:v>0.19010000000000002</c:v>
                </c:pt>
                <c:pt idx="44453">
                  <c:v>0.19159999999999999</c:v>
                </c:pt>
                <c:pt idx="44454">
                  <c:v>0.19600000000000001</c:v>
                </c:pt>
                <c:pt idx="44455">
                  <c:v>0.1968</c:v>
                </c:pt>
                <c:pt idx="44456">
                  <c:v>0.19670000000000001</c:v>
                </c:pt>
                <c:pt idx="44457">
                  <c:v>0.20299999999999999</c:v>
                </c:pt>
                <c:pt idx="44458">
                  <c:v>0.20569999999999999</c:v>
                </c:pt>
                <c:pt idx="44459">
                  <c:v>0.20730000000000001</c:v>
                </c:pt>
                <c:pt idx="44460">
                  <c:v>0.2122</c:v>
                </c:pt>
                <c:pt idx="44461">
                  <c:v>0.21490000000000001</c:v>
                </c:pt>
                <c:pt idx="44462">
                  <c:v>0.21589999999999998</c:v>
                </c:pt>
                <c:pt idx="44463">
                  <c:v>0.21930000000000002</c:v>
                </c:pt>
                <c:pt idx="44464">
                  <c:v>0.22270000000000001</c:v>
                </c:pt>
                <c:pt idx="44465">
                  <c:v>0.22799999999999998</c:v>
                </c:pt>
                <c:pt idx="44466">
                  <c:v>0.22060000000000002</c:v>
                </c:pt>
                <c:pt idx="44467">
                  <c:v>0.22420000000000001</c:v>
                </c:pt>
                <c:pt idx="44468">
                  <c:v>0.22519999999999998</c:v>
                </c:pt>
                <c:pt idx="44469">
                  <c:v>0.2263</c:v>
                </c:pt>
                <c:pt idx="44470">
                  <c:v>0.23300000000000001</c:v>
                </c:pt>
                <c:pt idx="44471">
                  <c:v>0.23480000000000001</c:v>
                </c:pt>
                <c:pt idx="44472">
                  <c:v>0.2452</c:v>
                </c:pt>
                <c:pt idx="44473">
                  <c:v>0.25219999999999998</c:v>
                </c:pt>
                <c:pt idx="44474">
                  <c:v>0.24910000000000002</c:v>
                </c:pt>
                <c:pt idx="44475">
                  <c:v>0.25769999999999998</c:v>
                </c:pt>
                <c:pt idx="44476">
                  <c:v>0.2757</c:v>
                </c:pt>
                <c:pt idx="44477">
                  <c:v>0.26960000000000001</c:v>
                </c:pt>
                <c:pt idx="44478">
                  <c:v>0.27750000000000002</c:v>
                </c:pt>
                <c:pt idx="44479">
                  <c:v>0.28360000000000002</c:v>
                </c:pt>
                <c:pt idx="44480">
                  <c:v>0.29220000000000002</c:v>
                </c:pt>
                <c:pt idx="44481">
                  <c:v>0.31240000000000001</c:v>
                </c:pt>
                <c:pt idx="44482">
                  <c:v>0.32980000000000004</c:v>
                </c:pt>
                <c:pt idx="44483">
                  <c:v>0.35450000000000004</c:v>
                </c:pt>
                <c:pt idx="44484">
                  <c:v>0.38440000000000002</c:v>
                </c:pt>
                <c:pt idx="44485">
                  <c:v>0.42720000000000002</c:v>
                </c:pt>
                <c:pt idx="44486">
                  <c:v>0.44400000000000006</c:v>
                </c:pt>
                <c:pt idx="44487">
                  <c:v>0.46040000000000003</c:v>
                </c:pt>
                <c:pt idx="44488">
                  <c:v>0.48520000000000008</c:v>
                </c:pt>
                <c:pt idx="44489">
                  <c:v>0.49710000000000004</c:v>
                </c:pt>
                <c:pt idx="44490">
                  <c:v>0.53910000000000002</c:v>
                </c:pt>
                <c:pt idx="44491">
                  <c:v>0.56759999999999999</c:v>
                </c:pt>
                <c:pt idx="44492">
                  <c:v>0.59029999999999994</c:v>
                </c:pt>
                <c:pt idx="44493">
                  <c:v>0.64370000000000005</c:v>
                </c:pt>
                <c:pt idx="44494">
                  <c:v>0.68659999999999999</c:v>
                </c:pt>
                <c:pt idx="44495">
                  <c:v>0.74029999999999996</c:v>
                </c:pt>
                <c:pt idx="44496">
                  <c:v>0.80500000000000016</c:v>
                </c:pt>
                <c:pt idx="44497">
                  <c:v>0.83520000000000005</c:v>
                </c:pt>
                <c:pt idx="44498">
                  <c:v>0.8358000000000001</c:v>
                </c:pt>
                <c:pt idx="44499">
                  <c:v>0.91930000000000001</c:v>
                </c:pt>
                <c:pt idx="44500">
                  <c:v>0.9677</c:v>
                </c:pt>
                <c:pt idx="44501">
                  <c:v>0.98780000000000001</c:v>
                </c:pt>
                <c:pt idx="44502">
                  <c:v>1.0361</c:v>
                </c:pt>
                <c:pt idx="44503">
                  <c:v>1.0706</c:v>
                </c:pt>
                <c:pt idx="44504">
                  <c:v>1.0959000000000001</c:v>
                </c:pt>
                <c:pt idx="44505">
                  <c:v>1.1519999999999999</c:v>
                </c:pt>
                <c:pt idx="44506">
                  <c:v>1.1226</c:v>
                </c:pt>
                <c:pt idx="44507">
                  <c:v>1.2122999999999999</c:v>
                </c:pt>
                <c:pt idx="44508">
                  <c:v>1.2251000000000001</c:v>
                </c:pt>
                <c:pt idx="44509">
                  <c:v>1.3338000000000001</c:v>
                </c:pt>
                <c:pt idx="44510">
                  <c:v>1.3848000000000003</c:v>
                </c:pt>
                <c:pt idx="44511">
                  <c:v>1.5098000000000003</c:v>
                </c:pt>
                <c:pt idx="44512">
                  <c:v>1.6754000000000002</c:v>
                </c:pt>
                <c:pt idx="44513">
                  <c:v>1.9875</c:v>
                </c:pt>
                <c:pt idx="44514">
                  <c:v>2.0472999999999999</c:v>
                </c:pt>
                <c:pt idx="44515">
                  <c:v>1.9831000000000001</c:v>
                </c:pt>
                <c:pt idx="44516">
                  <c:v>1.9049</c:v>
                </c:pt>
                <c:pt idx="44517">
                  <c:v>1.9413</c:v>
                </c:pt>
                <c:pt idx="44518">
                  <c:v>1.9309000000000003</c:v>
                </c:pt>
                <c:pt idx="44519">
                  <c:v>2.0192000000000001</c:v>
                </c:pt>
                <c:pt idx="44520">
                  <c:v>2.0838000000000001</c:v>
                </c:pt>
                <c:pt idx="44521">
                  <c:v>2.0437000000000003</c:v>
                </c:pt>
                <c:pt idx="44522">
                  <c:v>2.0210000000000004</c:v>
                </c:pt>
                <c:pt idx="44523">
                  <c:v>2.0213000000000001</c:v>
                </c:pt>
                <c:pt idx="44524">
                  <c:v>2.2748000000000004</c:v>
                </c:pt>
                <c:pt idx="44525">
                  <c:v>2.4930000000000003</c:v>
                </c:pt>
                <c:pt idx="44526">
                  <c:v>2.5390999999999999</c:v>
                </c:pt>
                <c:pt idx="44527">
                  <c:v>2.4496000000000002</c:v>
                </c:pt>
                <c:pt idx="44528">
                  <c:v>2.415</c:v>
                </c:pt>
                <c:pt idx="44529">
                  <c:v>2.4668000000000001</c:v>
                </c:pt>
                <c:pt idx="44530">
                  <c:v>2.3614999999999999</c:v>
                </c:pt>
                <c:pt idx="44531">
                  <c:v>2.3844000000000003</c:v>
                </c:pt>
                <c:pt idx="44532">
                  <c:v>2.3626</c:v>
                </c:pt>
                <c:pt idx="44533">
                  <c:v>2.3599000000000001</c:v>
                </c:pt>
                <c:pt idx="44534">
                  <c:v>2.3944000000000001</c:v>
                </c:pt>
                <c:pt idx="44535">
                  <c:v>2.5136000000000003</c:v>
                </c:pt>
                <c:pt idx="44536">
                  <c:v>2.7421000000000002</c:v>
                </c:pt>
                <c:pt idx="44537">
                  <c:v>2.4930000000000003</c:v>
                </c:pt>
                <c:pt idx="44538">
                  <c:v>1.9280999999999999</c:v>
                </c:pt>
                <c:pt idx="44539">
                  <c:v>1.3929</c:v>
                </c:pt>
                <c:pt idx="44540">
                  <c:v>1.2799</c:v>
                </c:pt>
                <c:pt idx="44541">
                  <c:v>1.1519000000000001</c:v>
                </c:pt>
                <c:pt idx="44542">
                  <c:v>0.96460000000000012</c:v>
                </c:pt>
                <c:pt idx="44543">
                  <c:v>0.97650000000000015</c:v>
                </c:pt>
                <c:pt idx="44544">
                  <c:v>0.79820000000000002</c:v>
                </c:pt>
                <c:pt idx="44545">
                  <c:v>0.61890000000000001</c:v>
                </c:pt>
                <c:pt idx="44546">
                  <c:v>0.76790000000000003</c:v>
                </c:pt>
                <c:pt idx="44547">
                  <c:v>0.85230000000000006</c:v>
                </c:pt>
                <c:pt idx="44548">
                  <c:v>1.0405</c:v>
                </c:pt>
                <c:pt idx="44549">
                  <c:v>1.3303000000000003</c:v>
                </c:pt>
                <c:pt idx="44550">
                  <c:v>1.5097</c:v>
                </c:pt>
                <c:pt idx="44551">
                  <c:v>1.3317000000000001</c:v>
                </c:pt>
                <c:pt idx="44552">
                  <c:v>1.3486000000000002</c:v>
                </c:pt>
                <c:pt idx="44553">
                  <c:v>1.3365</c:v>
                </c:pt>
                <c:pt idx="44554">
                  <c:v>1.3523000000000001</c:v>
                </c:pt>
                <c:pt idx="44555">
                  <c:v>1.3537000000000001</c:v>
                </c:pt>
                <c:pt idx="44556">
                  <c:v>1.3745000000000001</c:v>
                </c:pt>
                <c:pt idx="44557">
                  <c:v>1.3191000000000002</c:v>
                </c:pt>
                <c:pt idx="44558">
                  <c:v>1.2727000000000002</c:v>
                </c:pt>
                <c:pt idx="44559">
                  <c:v>1.3065</c:v>
                </c:pt>
                <c:pt idx="44560">
                  <c:v>1.2296</c:v>
                </c:pt>
                <c:pt idx="44561">
                  <c:v>1.2051000000000001</c:v>
                </c:pt>
                <c:pt idx="44562">
                  <c:v>1.1740999999999999</c:v>
                </c:pt>
                <c:pt idx="44563">
                  <c:v>1.1124000000000001</c:v>
                </c:pt>
                <c:pt idx="44564">
                  <c:v>1.0501</c:v>
                </c:pt>
                <c:pt idx="44565">
                  <c:v>1.0255000000000001</c:v>
                </c:pt>
                <c:pt idx="44566">
                  <c:v>0.99049999999999994</c:v>
                </c:pt>
                <c:pt idx="44567">
                  <c:v>0.9678000000000001</c:v>
                </c:pt>
                <c:pt idx="44568">
                  <c:v>0.9477000000000001</c:v>
                </c:pt>
                <c:pt idx="44569">
                  <c:v>0.92920000000000003</c:v>
                </c:pt>
                <c:pt idx="44570">
                  <c:v>0.90450000000000008</c:v>
                </c:pt>
                <c:pt idx="44571">
                  <c:v>0.87780000000000014</c:v>
                </c:pt>
                <c:pt idx="44572">
                  <c:v>0.85770000000000002</c:v>
                </c:pt>
                <c:pt idx="44573">
                  <c:v>0.84750000000000003</c:v>
                </c:pt>
                <c:pt idx="44574">
                  <c:v>0.83010000000000006</c:v>
                </c:pt>
                <c:pt idx="44575">
                  <c:v>0.80069999999999997</c:v>
                </c:pt>
                <c:pt idx="44576">
                  <c:v>0.79900000000000004</c:v>
                </c:pt>
                <c:pt idx="44577">
                  <c:v>0.79780000000000006</c:v>
                </c:pt>
                <c:pt idx="44578">
                  <c:v>0.76760000000000006</c:v>
                </c:pt>
                <c:pt idx="44579">
                  <c:v>0.75170000000000003</c:v>
                </c:pt>
                <c:pt idx="44580">
                  <c:v>0.74029999999999996</c:v>
                </c:pt>
                <c:pt idx="44581">
                  <c:v>0.73010000000000008</c:v>
                </c:pt>
                <c:pt idx="44582">
                  <c:v>0.71410000000000007</c:v>
                </c:pt>
                <c:pt idx="44583">
                  <c:v>0.71120000000000005</c:v>
                </c:pt>
                <c:pt idx="44584">
                  <c:v>0.69750000000000001</c:v>
                </c:pt>
                <c:pt idx="44585">
                  <c:v>0.69640000000000013</c:v>
                </c:pt>
                <c:pt idx="44586">
                  <c:v>0.67690000000000006</c:v>
                </c:pt>
                <c:pt idx="44587">
                  <c:v>0.65830000000000011</c:v>
                </c:pt>
                <c:pt idx="44588">
                  <c:v>0.64370000000000005</c:v>
                </c:pt>
                <c:pt idx="44589">
                  <c:v>0.64470000000000005</c:v>
                </c:pt>
                <c:pt idx="44590">
                  <c:v>0.64680000000000004</c:v>
                </c:pt>
                <c:pt idx="44591">
                  <c:v>0.62809999999999999</c:v>
                </c:pt>
                <c:pt idx="44592">
                  <c:v>0.63030000000000008</c:v>
                </c:pt>
                <c:pt idx="44593">
                  <c:v>0.62060000000000004</c:v>
                </c:pt>
                <c:pt idx="44594">
                  <c:v>0.61010000000000009</c:v>
                </c:pt>
                <c:pt idx="44595">
                  <c:v>0.59109999999999996</c:v>
                </c:pt>
                <c:pt idx="44596">
                  <c:v>0.5897</c:v>
                </c:pt>
                <c:pt idx="44597">
                  <c:v>0.58940000000000003</c:v>
                </c:pt>
                <c:pt idx="44598">
                  <c:v>0.56870000000000009</c:v>
                </c:pt>
                <c:pt idx="44599">
                  <c:v>0.57990000000000008</c:v>
                </c:pt>
                <c:pt idx="44600">
                  <c:v>0.58350000000000002</c:v>
                </c:pt>
                <c:pt idx="44601">
                  <c:v>0.57120000000000004</c:v>
                </c:pt>
                <c:pt idx="44602">
                  <c:v>0.56510000000000005</c:v>
                </c:pt>
                <c:pt idx="44603">
                  <c:v>0.56399999999999995</c:v>
                </c:pt>
                <c:pt idx="44604">
                  <c:v>0.56010000000000004</c:v>
                </c:pt>
                <c:pt idx="44605">
                  <c:v>0.55590000000000006</c:v>
                </c:pt>
                <c:pt idx="44606">
                  <c:v>0.55320000000000003</c:v>
                </c:pt>
                <c:pt idx="44607">
                  <c:v>0.54359999999999997</c:v>
                </c:pt>
                <c:pt idx="44608">
                  <c:v>0.55069999999999997</c:v>
                </c:pt>
                <c:pt idx="44609">
                  <c:v>0.52790000000000004</c:v>
                </c:pt>
                <c:pt idx="44610">
                  <c:v>0.5102000000000001</c:v>
                </c:pt>
                <c:pt idx="44611">
                  <c:v>0.50209999999999999</c:v>
                </c:pt>
                <c:pt idx="44612">
                  <c:v>0.50180000000000002</c:v>
                </c:pt>
                <c:pt idx="44613">
                  <c:v>0.49320000000000008</c:v>
                </c:pt>
                <c:pt idx="44614">
                  <c:v>0.4914</c:v>
                </c:pt>
                <c:pt idx="44615">
                  <c:v>0.5001000000000001</c:v>
                </c:pt>
                <c:pt idx="44616">
                  <c:v>0.49669999999999997</c:v>
                </c:pt>
                <c:pt idx="44617">
                  <c:v>0.49400000000000005</c:v>
                </c:pt>
                <c:pt idx="44618">
                  <c:v>0.49859999999999999</c:v>
                </c:pt>
                <c:pt idx="44619">
                  <c:v>0.48799999999999999</c:v>
                </c:pt>
                <c:pt idx="44620">
                  <c:v>0.48300000000000004</c:v>
                </c:pt>
                <c:pt idx="44621">
                  <c:v>0.47460000000000008</c:v>
                </c:pt>
                <c:pt idx="44622">
                  <c:v>0.47619999999999996</c:v>
                </c:pt>
                <c:pt idx="44623">
                  <c:v>0.46900000000000008</c:v>
                </c:pt>
                <c:pt idx="44624">
                  <c:v>0.46790000000000004</c:v>
                </c:pt>
                <c:pt idx="44625">
                  <c:v>0.45690000000000003</c:v>
                </c:pt>
                <c:pt idx="44626">
                  <c:v>0.44930000000000003</c:v>
                </c:pt>
                <c:pt idx="44627">
                  <c:v>0.45039999999999997</c:v>
                </c:pt>
                <c:pt idx="44628">
                  <c:v>0.44980000000000003</c:v>
                </c:pt>
                <c:pt idx="44629">
                  <c:v>0.4335</c:v>
                </c:pt>
                <c:pt idx="44630">
                  <c:v>0.43430000000000002</c:v>
                </c:pt>
                <c:pt idx="44631">
                  <c:v>0.42830000000000007</c:v>
                </c:pt>
                <c:pt idx="44632">
                  <c:v>0.42960000000000004</c:v>
                </c:pt>
                <c:pt idx="44633">
                  <c:v>0.42520000000000002</c:v>
                </c:pt>
                <c:pt idx="44634">
                  <c:v>0.43250000000000005</c:v>
                </c:pt>
                <c:pt idx="44635">
                  <c:v>0.44050000000000006</c:v>
                </c:pt>
                <c:pt idx="44636">
                  <c:v>0.44290000000000007</c:v>
                </c:pt>
                <c:pt idx="44637">
                  <c:v>0.42149999999999999</c:v>
                </c:pt>
                <c:pt idx="44638">
                  <c:v>0.41870000000000007</c:v>
                </c:pt>
                <c:pt idx="44639">
                  <c:v>0.42100000000000004</c:v>
                </c:pt>
                <c:pt idx="44640">
                  <c:v>0.43570000000000003</c:v>
                </c:pt>
                <c:pt idx="44641">
                  <c:v>0.42180000000000001</c:v>
                </c:pt>
                <c:pt idx="44642">
                  <c:v>0.4279</c:v>
                </c:pt>
                <c:pt idx="44643">
                  <c:v>0.43310000000000004</c:v>
                </c:pt>
                <c:pt idx="44644">
                  <c:v>0.43390000000000006</c:v>
                </c:pt>
                <c:pt idx="44645">
                  <c:v>0.43</c:v>
                </c:pt>
                <c:pt idx="44646">
                  <c:v>0.43120000000000003</c:v>
                </c:pt>
                <c:pt idx="44647">
                  <c:v>0.41720000000000002</c:v>
                </c:pt>
                <c:pt idx="44648">
                  <c:v>0.43170000000000003</c:v>
                </c:pt>
                <c:pt idx="44649">
                  <c:v>0.42430000000000007</c:v>
                </c:pt>
                <c:pt idx="44650">
                  <c:v>0.42470000000000002</c:v>
                </c:pt>
                <c:pt idx="44651">
                  <c:v>0.42470000000000002</c:v>
                </c:pt>
                <c:pt idx="44652">
                  <c:v>0.42619999999999997</c:v>
                </c:pt>
                <c:pt idx="44653">
                  <c:v>0.43179999999999996</c:v>
                </c:pt>
                <c:pt idx="44654">
                  <c:v>0.42400000000000004</c:v>
                </c:pt>
                <c:pt idx="44655">
                  <c:v>0.41959999999999997</c:v>
                </c:pt>
                <c:pt idx="44656">
                  <c:v>0.40330000000000005</c:v>
                </c:pt>
                <c:pt idx="44657">
                  <c:v>0.41010000000000002</c:v>
                </c:pt>
                <c:pt idx="44658">
                  <c:v>0.40240000000000004</c:v>
                </c:pt>
                <c:pt idx="44659">
                  <c:v>0.39300000000000002</c:v>
                </c:pt>
                <c:pt idx="44660">
                  <c:v>0.39100000000000001</c:v>
                </c:pt>
                <c:pt idx="44661">
                  <c:v>0.39640000000000003</c:v>
                </c:pt>
                <c:pt idx="44662">
                  <c:v>0.38830000000000003</c:v>
                </c:pt>
                <c:pt idx="44663">
                  <c:v>0.38519999999999999</c:v>
                </c:pt>
                <c:pt idx="44664">
                  <c:v>0.38300000000000001</c:v>
                </c:pt>
                <c:pt idx="44665">
                  <c:v>0.38690000000000002</c:v>
                </c:pt>
                <c:pt idx="44666">
                  <c:v>0.39990000000000003</c:v>
                </c:pt>
                <c:pt idx="44667">
                  <c:v>0.38840000000000002</c:v>
                </c:pt>
                <c:pt idx="44668">
                  <c:v>0.39040000000000002</c:v>
                </c:pt>
                <c:pt idx="44669">
                  <c:v>0.39040000000000002</c:v>
                </c:pt>
                <c:pt idx="44670">
                  <c:v>0.38550000000000001</c:v>
                </c:pt>
                <c:pt idx="44671">
                  <c:v>0.39450000000000002</c:v>
                </c:pt>
                <c:pt idx="44672">
                  <c:v>0.38769999999999999</c:v>
                </c:pt>
                <c:pt idx="44673">
                  <c:v>0.39060000000000006</c:v>
                </c:pt>
                <c:pt idx="44674">
                  <c:v>0.39260000000000006</c:v>
                </c:pt>
                <c:pt idx="44675">
                  <c:v>0.39040000000000002</c:v>
                </c:pt>
                <c:pt idx="44676">
                  <c:v>0.38060000000000005</c:v>
                </c:pt>
                <c:pt idx="44677">
                  <c:v>0.3831</c:v>
                </c:pt>
                <c:pt idx="44678">
                  <c:v>0.39350000000000002</c:v>
                </c:pt>
                <c:pt idx="44679">
                  <c:v>0.39280000000000004</c:v>
                </c:pt>
                <c:pt idx="44680">
                  <c:v>0.37870000000000004</c:v>
                </c:pt>
                <c:pt idx="44681">
                  <c:v>0.36770000000000003</c:v>
                </c:pt>
                <c:pt idx="44682">
                  <c:v>0.37390000000000001</c:v>
                </c:pt>
                <c:pt idx="44683">
                  <c:v>0.36499999999999999</c:v>
                </c:pt>
                <c:pt idx="44684">
                  <c:v>0.37640000000000001</c:v>
                </c:pt>
                <c:pt idx="44685">
                  <c:v>0.38190000000000002</c:v>
                </c:pt>
                <c:pt idx="44686">
                  <c:v>0.36890000000000001</c:v>
                </c:pt>
                <c:pt idx="44687">
                  <c:v>0.3674</c:v>
                </c:pt>
                <c:pt idx="44688">
                  <c:v>0.37930000000000003</c:v>
                </c:pt>
                <c:pt idx="44689">
                  <c:v>0.3614</c:v>
                </c:pt>
                <c:pt idx="44690">
                  <c:v>0.36360000000000003</c:v>
                </c:pt>
                <c:pt idx="44691">
                  <c:v>0.37410000000000004</c:v>
                </c:pt>
                <c:pt idx="44692">
                  <c:v>0.36600000000000005</c:v>
                </c:pt>
                <c:pt idx="44693">
                  <c:v>0.36580000000000001</c:v>
                </c:pt>
                <c:pt idx="44694">
                  <c:v>0.36030000000000006</c:v>
                </c:pt>
                <c:pt idx="44695">
                  <c:v>0.36180000000000001</c:v>
                </c:pt>
                <c:pt idx="44696">
                  <c:v>0.34950000000000003</c:v>
                </c:pt>
                <c:pt idx="44697">
                  <c:v>0.34800000000000003</c:v>
                </c:pt>
                <c:pt idx="44698">
                  <c:v>0.34</c:v>
                </c:pt>
                <c:pt idx="44699">
                  <c:v>0.34430000000000005</c:v>
                </c:pt>
                <c:pt idx="44700">
                  <c:v>0.35580000000000001</c:v>
                </c:pt>
                <c:pt idx="44701">
                  <c:v>0.35640000000000005</c:v>
                </c:pt>
                <c:pt idx="44702">
                  <c:v>0.34260000000000002</c:v>
                </c:pt>
                <c:pt idx="44703">
                  <c:v>0.35060000000000002</c:v>
                </c:pt>
                <c:pt idx="44704">
                  <c:v>0.34990000000000004</c:v>
                </c:pt>
                <c:pt idx="44705">
                  <c:v>0.34970000000000001</c:v>
                </c:pt>
                <c:pt idx="44706">
                  <c:v>0.35190000000000005</c:v>
                </c:pt>
                <c:pt idx="44707">
                  <c:v>0.34040000000000004</c:v>
                </c:pt>
                <c:pt idx="44708">
                  <c:v>0.34500000000000003</c:v>
                </c:pt>
                <c:pt idx="44709">
                  <c:v>0.34040000000000004</c:v>
                </c:pt>
                <c:pt idx="44710">
                  <c:v>0.33210000000000006</c:v>
                </c:pt>
                <c:pt idx="44711">
                  <c:v>0.3372</c:v>
                </c:pt>
                <c:pt idx="44712">
                  <c:v>0.33490000000000003</c:v>
                </c:pt>
                <c:pt idx="44713">
                  <c:v>0.33250000000000002</c:v>
                </c:pt>
                <c:pt idx="44714">
                  <c:v>0.33940000000000003</c:v>
                </c:pt>
                <c:pt idx="44715">
                  <c:v>0.34180000000000005</c:v>
                </c:pt>
                <c:pt idx="44716">
                  <c:v>0.34450000000000003</c:v>
                </c:pt>
                <c:pt idx="44717">
                  <c:v>0.34240000000000004</c:v>
                </c:pt>
                <c:pt idx="44718">
                  <c:v>0.3473</c:v>
                </c:pt>
                <c:pt idx="44719">
                  <c:v>0.32879999999999998</c:v>
                </c:pt>
                <c:pt idx="44720">
                  <c:v>0.31950000000000001</c:v>
                </c:pt>
                <c:pt idx="44721">
                  <c:v>0.31720000000000004</c:v>
                </c:pt>
                <c:pt idx="44722">
                  <c:v>0.31900000000000001</c:v>
                </c:pt>
                <c:pt idx="44723">
                  <c:v>0.31560000000000005</c:v>
                </c:pt>
                <c:pt idx="44724">
                  <c:v>0.32400000000000007</c:v>
                </c:pt>
                <c:pt idx="44725">
                  <c:v>0.32570000000000005</c:v>
                </c:pt>
                <c:pt idx="44726">
                  <c:v>0.31940000000000002</c:v>
                </c:pt>
                <c:pt idx="44727">
                  <c:v>0.31480000000000002</c:v>
                </c:pt>
                <c:pt idx="44728">
                  <c:v>0.31800000000000006</c:v>
                </c:pt>
                <c:pt idx="44729">
                  <c:v>0.31110000000000004</c:v>
                </c:pt>
                <c:pt idx="44730">
                  <c:v>0.30530000000000002</c:v>
                </c:pt>
                <c:pt idx="44731">
                  <c:v>0.29140000000000005</c:v>
                </c:pt>
                <c:pt idx="44732">
                  <c:v>0.26950000000000002</c:v>
                </c:pt>
                <c:pt idx="44733">
                  <c:v>0.18830000000000002</c:v>
                </c:pt>
                <c:pt idx="44734">
                  <c:v>0.1198</c:v>
                </c:pt>
                <c:pt idx="44735">
                  <c:v>8.4699999999999998E-2</c:v>
                </c:pt>
                <c:pt idx="44736">
                  <c:v>6.1800000000000001E-2</c:v>
                </c:pt>
                <c:pt idx="44737">
                  <c:v>4.6300000000000008E-2</c:v>
                </c:pt>
                <c:pt idx="44738">
                  <c:v>3.5099999999999999E-2</c:v>
                </c:pt>
                <c:pt idx="44739">
                  <c:v>2.4199999999999999E-2</c:v>
                </c:pt>
                <c:pt idx="44740">
                  <c:v>2.2000000000000002E-2</c:v>
                </c:pt>
                <c:pt idx="44741">
                  <c:v>1.54E-2</c:v>
                </c:pt>
                <c:pt idx="44742">
                  <c:v>1.1000000000000001E-2</c:v>
                </c:pt>
                <c:pt idx="44743">
                  <c:v>8.8000000000000005E-3</c:v>
                </c:pt>
                <c:pt idx="44744">
                  <c:v>2.2000000000000001E-3</c:v>
                </c:pt>
                <c:pt idx="44745">
                  <c:v>2.2000000000000001E-3</c:v>
                </c:pt>
                <c:pt idx="44746">
                  <c:v>0</c:v>
                </c:pt>
                <c:pt idx="44747">
                  <c:v>0</c:v>
                </c:pt>
                <c:pt idx="44748">
                  <c:v>0</c:v>
                </c:pt>
                <c:pt idx="44749">
                  <c:v>0</c:v>
                </c:pt>
                <c:pt idx="44750">
                  <c:v>0</c:v>
                </c:pt>
                <c:pt idx="44751">
                  <c:v>0</c:v>
                </c:pt>
                <c:pt idx="44752">
                  <c:v>0</c:v>
                </c:pt>
                <c:pt idx="44753">
                  <c:v>0</c:v>
                </c:pt>
                <c:pt idx="44754">
                  <c:v>0</c:v>
                </c:pt>
                <c:pt idx="44755">
                  <c:v>0</c:v>
                </c:pt>
                <c:pt idx="44756">
                  <c:v>0</c:v>
                </c:pt>
                <c:pt idx="44757">
                  <c:v>0</c:v>
                </c:pt>
                <c:pt idx="44758">
                  <c:v>0</c:v>
                </c:pt>
                <c:pt idx="44759">
                  <c:v>0</c:v>
                </c:pt>
                <c:pt idx="44760">
                  <c:v>0</c:v>
                </c:pt>
                <c:pt idx="44761">
                  <c:v>0</c:v>
                </c:pt>
                <c:pt idx="44762">
                  <c:v>0</c:v>
                </c:pt>
                <c:pt idx="44763">
                  <c:v>0</c:v>
                </c:pt>
                <c:pt idx="44764">
                  <c:v>0</c:v>
                </c:pt>
                <c:pt idx="44765">
                  <c:v>0</c:v>
                </c:pt>
                <c:pt idx="44766">
                  <c:v>0</c:v>
                </c:pt>
                <c:pt idx="44767">
                  <c:v>0</c:v>
                </c:pt>
                <c:pt idx="44768">
                  <c:v>0</c:v>
                </c:pt>
                <c:pt idx="44769">
                  <c:v>0</c:v>
                </c:pt>
                <c:pt idx="44770">
                  <c:v>0</c:v>
                </c:pt>
                <c:pt idx="44771">
                  <c:v>0</c:v>
                </c:pt>
                <c:pt idx="44772">
                  <c:v>0</c:v>
                </c:pt>
                <c:pt idx="44773">
                  <c:v>0</c:v>
                </c:pt>
                <c:pt idx="44774">
                  <c:v>0</c:v>
                </c:pt>
                <c:pt idx="44775">
                  <c:v>0</c:v>
                </c:pt>
                <c:pt idx="44776">
                  <c:v>0</c:v>
                </c:pt>
                <c:pt idx="44777">
                  <c:v>0</c:v>
                </c:pt>
                <c:pt idx="44778">
                  <c:v>0</c:v>
                </c:pt>
                <c:pt idx="44779">
                  <c:v>0</c:v>
                </c:pt>
                <c:pt idx="44780">
                  <c:v>0</c:v>
                </c:pt>
                <c:pt idx="44781">
                  <c:v>0</c:v>
                </c:pt>
                <c:pt idx="44782">
                  <c:v>0</c:v>
                </c:pt>
                <c:pt idx="44783">
                  <c:v>0</c:v>
                </c:pt>
                <c:pt idx="44784">
                  <c:v>0</c:v>
                </c:pt>
                <c:pt idx="44785">
                  <c:v>0</c:v>
                </c:pt>
                <c:pt idx="44786">
                  <c:v>0</c:v>
                </c:pt>
                <c:pt idx="44787">
                  <c:v>0</c:v>
                </c:pt>
                <c:pt idx="44788">
                  <c:v>0</c:v>
                </c:pt>
                <c:pt idx="44789">
                  <c:v>0</c:v>
                </c:pt>
                <c:pt idx="44790">
                  <c:v>0</c:v>
                </c:pt>
                <c:pt idx="44791">
                  <c:v>0</c:v>
                </c:pt>
                <c:pt idx="44792">
                  <c:v>0</c:v>
                </c:pt>
                <c:pt idx="44793">
                  <c:v>0</c:v>
                </c:pt>
                <c:pt idx="44794">
                  <c:v>0</c:v>
                </c:pt>
                <c:pt idx="44795">
                  <c:v>0</c:v>
                </c:pt>
                <c:pt idx="44796">
                  <c:v>0</c:v>
                </c:pt>
                <c:pt idx="44797">
                  <c:v>0</c:v>
                </c:pt>
                <c:pt idx="44798">
                  <c:v>0</c:v>
                </c:pt>
                <c:pt idx="44799">
                  <c:v>0</c:v>
                </c:pt>
                <c:pt idx="44800">
                  <c:v>0</c:v>
                </c:pt>
                <c:pt idx="44801">
                  <c:v>0</c:v>
                </c:pt>
                <c:pt idx="44802">
                  <c:v>0</c:v>
                </c:pt>
                <c:pt idx="44803">
                  <c:v>0</c:v>
                </c:pt>
                <c:pt idx="44804">
                  <c:v>0</c:v>
                </c:pt>
                <c:pt idx="44805">
                  <c:v>0</c:v>
                </c:pt>
                <c:pt idx="44806">
                  <c:v>0</c:v>
                </c:pt>
                <c:pt idx="44807">
                  <c:v>0</c:v>
                </c:pt>
                <c:pt idx="44808">
                  <c:v>0</c:v>
                </c:pt>
                <c:pt idx="44809">
                  <c:v>0</c:v>
                </c:pt>
                <c:pt idx="44810">
                  <c:v>8.9999999999999993E-3</c:v>
                </c:pt>
                <c:pt idx="44811">
                  <c:v>1.1900000000000001E-2</c:v>
                </c:pt>
                <c:pt idx="44812">
                  <c:v>1.49E-2</c:v>
                </c:pt>
                <c:pt idx="44813">
                  <c:v>2.0900000000000002E-2</c:v>
                </c:pt>
                <c:pt idx="44814">
                  <c:v>2.4E-2</c:v>
                </c:pt>
                <c:pt idx="44815">
                  <c:v>0.03</c:v>
                </c:pt>
                <c:pt idx="44816">
                  <c:v>3.5999999999999997E-2</c:v>
                </c:pt>
                <c:pt idx="44817">
                  <c:v>4.2099999999999999E-2</c:v>
                </c:pt>
                <c:pt idx="44818">
                  <c:v>4.8300000000000003E-2</c:v>
                </c:pt>
                <c:pt idx="44819">
                  <c:v>4.8300000000000003E-2</c:v>
                </c:pt>
                <c:pt idx="44820">
                  <c:v>5.1400000000000001E-2</c:v>
                </c:pt>
                <c:pt idx="44821">
                  <c:v>0.1166</c:v>
                </c:pt>
                <c:pt idx="44822">
                  <c:v>0.13570000000000002</c:v>
                </c:pt>
                <c:pt idx="44823">
                  <c:v>0.16820000000000002</c:v>
                </c:pt>
                <c:pt idx="44824">
                  <c:v>0.16520000000000001</c:v>
                </c:pt>
                <c:pt idx="44825">
                  <c:v>0.14299999999999999</c:v>
                </c:pt>
                <c:pt idx="44826">
                  <c:v>0.1305</c:v>
                </c:pt>
                <c:pt idx="44827">
                  <c:v>0.10460000000000001</c:v>
                </c:pt>
                <c:pt idx="44828">
                  <c:v>9.9299999999999999E-2</c:v>
                </c:pt>
                <c:pt idx="44829">
                  <c:v>9.6700000000000008E-2</c:v>
                </c:pt>
                <c:pt idx="44830">
                  <c:v>0.10320000000000001</c:v>
                </c:pt>
                <c:pt idx="44831">
                  <c:v>0.10600000000000001</c:v>
                </c:pt>
                <c:pt idx="44832">
                  <c:v>9.9900000000000003E-2</c:v>
                </c:pt>
                <c:pt idx="44833">
                  <c:v>0.10860000000000002</c:v>
                </c:pt>
                <c:pt idx="44834">
                  <c:v>0.1168</c:v>
                </c:pt>
                <c:pt idx="44835">
                  <c:v>0.11330000000000001</c:v>
                </c:pt>
                <c:pt idx="44836">
                  <c:v>0.11310000000000001</c:v>
                </c:pt>
                <c:pt idx="44837">
                  <c:v>0.11259999999999999</c:v>
                </c:pt>
                <c:pt idx="44838">
                  <c:v>0.1208</c:v>
                </c:pt>
                <c:pt idx="44839">
                  <c:v>0.12889999999999999</c:v>
                </c:pt>
                <c:pt idx="44840">
                  <c:v>0.12490000000000001</c:v>
                </c:pt>
                <c:pt idx="44841">
                  <c:v>0.12150000000000001</c:v>
                </c:pt>
                <c:pt idx="44842">
                  <c:v>0.11810000000000001</c:v>
                </c:pt>
                <c:pt idx="44843">
                  <c:v>0.11200000000000002</c:v>
                </c:pt>
                <c:pt idx="44844">
                  <c:v>0.1089</c:v>
                </c:pt>
                <c:pt idx="44845">
                  <c:v>0.10830000000000001</c:v>
                </c:pt>
                <c:pt idx="44846">
                  <c:v>9.9600000000000008E-2</c:v>
                </c:pt>
                <c:pt idx="44847">
                  <c:v>9.9500000000000005E-2</c:v>
                </c:pt>
                <c:pt idx="44848">
                  <c:v>9.8900000000000002E-2</c:v>
                </c:pt>
                <c:pt idx="44849">
                  <c:v>9.5799999999999996E-2</c:v>
                </c:pt>
                <c:pt idx="44850">
                  <c:v>9.2600000000000016E-2</c:v>
                </c:pt>
                <c:pt idx="44851">
                  <c:v>9.2000000000000012E-2</c:v>
                </c:pt>
                <c:pt idx="44852">
                  <c:v>8.8900000000000007E-2</c:v>
                </c:pt>
                <c:pt idx="44853">
                  <c:v>9.1400000000000009E-2</c:v>
                </c:pt>
                <c:pt idx="44854">
                  <c:v>9.6500000000000002E-2</c:v>
                </c:pt>
                <c:pt idx="44855">
                  <c:v>9.0800000000000006E-2</c:v>
                </c:pt>
                <c:pt idx="44856">
                  <c:v>8.7800000000000003E-2</c:v>
                </c:pt>
                <c:pt idx="44857">
                  <c:v>8.9900000000000008E-2</c:v>
                </c:pt>
                <c:pt idx="44858">
                  <c:v>8.9600000000000013E-2</c:v>
                </c:pt>
                <c:pt idx="44859">
                  <c:v>8.4100000000000008E-2</c:v>
                </c:pt>
                <c:pt idx="44860">
                  <c:v>8.900000000000001E-2</c:v>
                </c:pt>
                <c:pt idx="44861">
                  <c:v>8.8400000000000006E-2</c:v>
                </c:pt>
                <c:pt idx="44862">
                  <c:v>8.8300000000000003E-2</c:v>
                </c:pt>
                <c:pt idx="44863">
                  <c:v>8.5000000000000006E-2</c:v>
                </c:pt>
                <c:pt idx="44864">
                  <c:v>8.2100000000000006E-2</c:v>
                </c:pt>
                <c:pt idx="44865">
                  <c:v>8.1900000000000001E-2</c:v>
                </c:pt>
                <c:pt idx="44866">
                  <c:v>8.4100000000000008E-2</c:v>
                </c:pt>
                <c:pt idx="44867">
                  <c:v>7.8600000000000003E-2</c:v>
                </c:pt>
                <c:pt idx="44868">
                  <c:v>7.5900000000000009E-2</c:v>
                </c:pt>
                <c:pt idx="44869">
                  <c:v>7.5500000000000012E-2</c:v>
                </c:pt>
                <c:pt idx="44870">
                  <c:v>7.7500000000000013E-2</c:v>
                </c:pt>
                <c:pt idx="44871">
                  <c:v>7.4900000000000008E-2</c:v>
                </c:pt>
                <c:pt idx="44872">
                  <c:v>7.4499999999999997E-2</c:v>
                </c:pt>
                <c:pt idx="44873">
                  <c:v>7.1800000000000003E-2</c:v>
                </c:pt>
                <c:pt idx="44874">
                  <c:v>7.1499999999999994E-2</c:v>
                </c:pt>
                <c:pt idx="44875">
                  <c:v>6.88E-2</c:v>
                </c:pt>
                <c:pt idx="44876">
                  <c:v>6.8600000000000008E-2</c:v>
                </c:pt>
                <c:pt idx="44877">
                  <c:v>6.3600000000000004E-2</c:v>
                </c:pt>
                <c:pt idx="44878">
                  <c:v>6.0999999999999999E-2</c:v>
                </c:pt>
                <c:pt idx="44879">
                  <c:v>6.5800000000000011E-2</c:v>
                </c:pt>
                <c:pt idx="44880">
                  <c:v>5.8299999999999998E-2</c:v>
                </c:pt>
                <c:pt idx="44881">
                  <c:v>5.5700000000000006E-2</c:v>
                </c:pt>
                <c:pt idx="44882">
                  <c:v>6.0299999999999999E-2</c:v>
                </c:pt>
                <c:pt idx="44883">
                  <c:v>5.7700000000000001E-2</c:v>
                </c:pt>
                <c:pt idx="44884">
                  <c:v>5.0200000000000002E-2</c:v>
                </c:pt>
                <c:pt idx="44885">
                  <c:v>5.4900000000000004E-2</c:v>
                </c:pt>
                <c:pt idx="44886">
                  <c:v>5.4900000000000004E-2</c:v>
                </c:pt>
                <c:pt idx="44887">
                  <c:v>5.2200000000000003E-2</c:v>
                </c:pt>
                <c:pt idx="44888">
                  <c:v>5.2100000000000007E-2</c:v>
                </c:pt>
                <c:pt idx="44889">
                  <c:v>5.2100000000000007E-2</c:v>
                </c:pt>
                <c:pt idx="44890">
                  <c:v>4.9399999999999999E-2</c:v>
                </c:pt>
                <c:pt idx="44891">
                  <c:v>5.1600000000000007E-2</c:v>
                </c:pt>
                <c:pt idx="44892">
                  <c:v>4.9100000000000005E-2</c:v>
                </c:pt>
                <c:pt idx="44893">
                  <c:v>4.9000000000000002E-2</c:v>
                </c:pt>
                <c:pt idx="44894">
                  <c:v>4.8899999999999999E-2</c:v>
                </c:pt>
                <c:pt idx="44895">
                  <c:v>4.4000000000000004E-2</c:v>
                </c:pt>
                <c:pt idx="44896">
                  <c:v>4.6300000000000008E-2</c:v>
                </c:pt>
                <c:pt idx="44897">
                  <c:v>4.8600000000000004E-2</c:v>
                </c:pt>
                <c:pt idx="44898">
                  <c:v>4.3800000000000006E-2</c:v>
                </c:pt>
                <c:pt idx="44899">
                  <c:v>4.3700000000000003E-2</c:v>
                </c:pt>
                <c:pt idx="44900">
                  <c:v>4.3500000000000004E-2</c:v>
                </c:pt>
                <c:pt idx="44901">
                  <c:v>4.1099999999999998E-2</c:v>
                </c:pt>
                <c:pt idx="44902">
                  <c:v>4.5600000000000002E-2</c:v>
                </c:pt>
                <c:pt idx="44903">
                  <c:v>4.3200000000000002E-2</c:v>
                </c:pt>
                <c:pt idx="44904">
                  <c:v>3.8500000000000006E-2</c:v>
                </c:pt>
                <c:pt idx="44905">
                  <c:v>3.8300000000000001E-2</c:v>
                </c:pt>
                <c:pt idx="44906">
                  <c:v>4.07E-2</c:v>
                </c:pt>
                <c:pt idx="44907">
                  <c:v>3.8300000000000001E-2</c:v>
                </c:pt>
                <c:pt idx="44908">
                  <c:v>3.8100000000000002E-2</c:v>
                </c:pt>
                <c:pt idx="44909">
                  <c:v>3.8100000000000002E-2</c:v>
                </c:pt>
                <c:pt idx="44910">
                  <c:v>3.8200000000000005E-2</c:v>
                </c:pt>
                <c:pt idx="44911">
                  <c:v>4.2800000000000005E-2</c:v>
                </c:pt>
                <c:pt idx="44912">
                  <c:v>4.2700000000000002E-2</c:v>
                </c:pt>
                <c:pt idx="44913">
                  <c:v>4.2700000000000002E-2</c:v>
                </c:pt>
                <c:pt idx="44914">
                  <c:v>4.4800000000000006E-2</c:v>
                </c:pt>
                <c:pt idx="44915">
                  <c:v>4.4800000000000006E-2</c:v>
                </c:pt>
                <c:pt idx="44916">
                  <c:v>4.24E-2</c:v>
                </c:pt>
                <c:pt idx="44917">
                  <c:v>4.2200000000000001E-2</c:v>
                </c:pt>
                <c:pt idx="44918">
                  <c:v>4.2099999999999999E-2</c:v>
                </c:pt>
                <c:pt idx="44919">
                  <c:v>4.2099999999999999E-2</c:v>
                </c:pt>
                <c:pt idx="44920">
                  <c:v>4.2000000000000003E-2</c:v>
                </c:pt>
                <c:pt idx="44921">
                  <c:v>4.1800000000000004E-2</c:v>
                </c:pt>
                <c:pt idx="44922">
                  <c:v>4.1700000000000001E-2</c:v>
                </c:pt>
                <c:pt idx="44923">
                  <c:v>3.7100000000000001E-2</c:v>
                </c:pt>
                <c:pt idx="44924">
                  <c:v>3.9300000000000002E-2</c:v>
                </c:pt>
                <c:pt idx="44925">
                  <c:v>4.1399999999999999E-2</c:v>
                </c:pt>
                <c:pt idx="44926">
                  <c:v>3.6700000000000003E-2</c:v>
                </c:pt>
                <c:pt idx="44927">
                  <c:v>3.8900000000000004E-2</c:v>
                </c:pt>
                <c:pt idx="44928">
                  <c:v>4.1000000000000002E-2</c:v>
                </c:pt>
                <c:pt idx="44929">
                  <c:v>3.8600000000000002E-2</c:v>
                </c:pt>
                <c:pt idx="44930">
                  <c:v>3.8400000000000004E-2</c:v>
                </c:pt>
                <c:pt idx="44931">
                  <c:v>3.8200000000000005E-2</c:v>
                </c:pt>
                <c:pt idx="44932">
                  <c:v>4.0300000000000002E-2</c:v>
                </c:pt>
                <c:pt idx="44933">
                  <c:v>4.0000000000000008E-2</c:v>
                </c:pt>
                <c:pt idx="44934">
                  <c:v>3.7700000000000004E-2</c:v>
                </c:pt>
                <c:pt idx="44935">
                  <c:v>3.5400000000000001E-2</c:v>
                </c:pt>
                <c:pt idx="44936">
                  <c:v>3.3000000000000002E-2</c:v>
                </c:pt>
                <c:pt idx="44937">
                  <c:v>3.5099999999999999E-2</c:v>
                </c:pt>
                <c:pt idx="44938">
                  <c:v>3.6999999999999998E-2</c:v>
                </c:pt>
                <c:pt idx="44939">
                  <c:v>3.2500000000000001E-2</c:v>
                </c:pt>
                <c:pt idx="44940">
                  <c:v>3.2500000000000001E-2</c:v>
                </c:pt>
                <c:pt idx="44941">
                  <c:v>3.4499999999999996E-2</c:v>
                </c:pt>
                <c:pt idx="44942">
                  <c:v>3.2199999999999999E-2</c:v>
                </c:pt>
                <c:pt idx="44943">
                  <c:v>3.2199999999999999E-2</c:v>
                </c:pt>
                <c:pt idx="44944">
                  <c:v>2.98E-2</c:v>
                </c:pt>
                <c:pt idx="44945">
                  <c:v>2.98E-2</c:v>
                </c:pt>
                <c:pt idx="44946">
                  <c:v>2.9600000000000001E-2</c:v>
                </c:pt>
                <c:pt idx="44947">
                  <c:v>2.7400000000000004E-2</c:v>
                </c:pt>
                <c:pt idx="44948">
                  <c:v>2.7300000000000005E-2</c:v>
                </c:pt>
                <c:pt idx="44949">
                  <c:v>2.7300000000000005E-2</c:v>
                </c:pt>
                <c:pt idx="44950">
                  <c:v>2.7200000000000002E-2</c:v>
                </c:pt>
                <c:pt idx="44951">
                  <c:v>2.5000000000000001E-2</c:v>
                </c:pt>
                <c:pt idx="44952">
                  <c:v>2.4900000000000002E-2</c:v>
                </c:pt>
                <c:pt idx="44953">
                  <c:v>2.4800000000000003E-2</c:v>
                </c:pt>
                <c:pt idx="44954">
                  <c:v>2.2700000000000001E-2</c:v>
                </c:pt>
                <c:pt idx="44955">
                  <c:v>2.06E-2</c:v>
                </c:pt>
                <c:pt idx="44956">
                  <c:v>2.2500000000000003E-2</c:v>
                </c:pt>
                <c:pt idx="44957">
                  <c:v>2.2500000000000003E-2</c:v>
                </c:pt>
                <c:pt idx="44958">
                  <c:v>2.0400000000000001E-2</c:v>
                </c:pt>
                <c:pt idx="44959">
                  <c:v>1.83E-2</c:v>
                </c:pt>
                <c:pt idx="44960">
                  <c:v>2.0300000000000002E-2</c:v>
                </c:pt>
                <c:pt idx="44961">
                  <c:v>1.8200000000000001E-2</c:v>
                </c:pt>
                <c:pt idx="44962">
                  <c:v>1.8100000000000002E-2</c:v>
                </c:pt>
                <c:pt idx="44963">
                  <c:v>2.0100000000000003E-2</c:v>
                </c:pt>
                <c:pt idx="44964">
                  <c:v>1.7999999999999999E-2</c:v>
                </c:pt>
                <c:pt idx="44965">
                  <c:v>1.6E-2</c:v>
                </c:pt>
                <c:pt idx="44966">
                  <c:v>1.5900000000000001E-2</c:v>
                </c:pt>
                <c:pt idx="44967">
                  <c:v>1.3900000000000003E-2</c:v>
                </c:pt>
                <c:pt idx="44968">
                  <c:v>1.1900000000000001E-2</c:v>
                </c:pt>
                <c:pt idx="44969">
                  <c:v>1.18E-2</c:v>
                </c:pt>
                <c:pt idx="44970">
                  <c:v>1.18E-2</c:v>
                </c:pt>
                <c:pt idx="44971">
                  <c:v>1.18E-2</c:v>
                </c:pt>
                <c:pt idx="44972">
                  <c:v>1.1700000000000002E-2</c:v>
                </c:pt>
                <c:pt idx="44973">
                  <c:v>9.7000000000000003E-3</c:v>
                </c:pt>
                <c:pt idx="44974">
                  <c:v>9.7000000000000003E-3</c:v>
                </c:pt>
                <c:pt idx="44975">
                  <c:v>9.7000000000000003E-3</c:v>
                </c:pt>
                <c:pt idx="44976">
                  <c:v>1.1600000000000001E-2</c:v>
                </c:pt>
                <c:pt idx="44977">
                  <c:v>9.6000000000000009E-3</c:v>
                </c:pt>
                <c:pt idx="44978">
                  <c:v>9.6000000000000009E-3</c:v>
                </c:pt>
                <c:pt idx="44979">
                  <c:v>9.6000000000000009E-3</c:v>
                </c:pt>
                <c:pt idx="44980">
                  <c:v>9.5000000000000015E-3</c:v>
                </c:pt>
                <c:pt idx="44981">
                  <c:v>9.5000000000000015E-3</c:v>
                </c:pt>
                <c:pt idx="44982">
                  <c:v>7.6E-3</c:v>
                </c:pt>
                <c:pt idx="44983">
                  <c:v>7.6E-3</c:v>
                </c:pt>
                <c:pt idx="44984">
                  <c:v>7.6E-3</c:v>
                </c:pt>
                <c:pt idx="44985">
                  <c:v>5.6000000000000008E-3</c:v>
                </c:pt>
                <c:pt idx="44986">
                  <c:v>5.6000000000000008E-3</c:v>
                </c:pt>
                <c:pt idx="44987">
                  <c:v>5.6000000000000008E-3</c:v>
                </c:pt>
                <c:pt idx="44988">
                  <c:v>7.4000000000000003E-3</c:v>
                </c:pt>
                <c:pt idx="44989">
                  <c:v>5.6000000000000008E-3</c:v>
                </c:pt>
                <c:pt idx="44990">
                  <c:v>3.7000000000000002E-3</c:v>
                </c:pt>
                <c:pt idx="44991">
                  <c:v>3.7000000000000002E-3</c:v>
                </c:pt>
                <c:pt idx="44992">
                  <c:v>3.7000000000000002E-3</c:v>
                </c:pt>
                <c:pt idx="44993">
                  <c:v>3.7000000000000002E-3</c:v>
                </c:pt>
                <c:pt idx="44994">
                  <c:v>1.8E-3</c:v>
                </c:pt>
                <c:pt idx="44995">
                  <c:v>3.7000000000000002E-3</c:v>
                </c:pt>
                <c:pt idx="44996">
                  <c:v>1.8E-3</c:v>
                </c:pt>
                <c:pt idx="44997">
                  <c:v>1.8E-3</c:v>
                </c:pt>
                <c:pt idx="44998">
                  <c:v>1.8E-3</c:v>
                </c:pt>
                <c:pt idx="44999">
                  <c:v>1.8E-3</c:v>
                </c:pt>
                <c:pt idx="45000">
                  <c:v>1.8E-3</c:v>
                </c:pt>
                <c:pt idx="45001">
                  <c:v>1.8E-3</c:v>
                </c:pt>
                <c:pt idx="45002">
                  <c:v>0</c:v>
                </c:pt>
                <c:pt idx="45003">
                  <c:v>1.8E-3</c:v>
                </c:pt>
                <c:pt idx="45004">
                  <c:v>0</c:v>
                </c:pt>
                <c:pt idx="45005">
                  <c:v>0</c:v>
                </c:pt>
                <c:pt idx="45006">
                  <c:v>1.8E-3</c:v>
                </c:pt>
                <c:pt idx="45007">
                  <c:v>1.8E-3</c:v>
                </c:pt>
                <c:pt idx="45008">
                  <c:v>3.7000000000000002E-3</c:v>
                </c:pt>
                <c:pt idx="45009">
                  <c:v>3.7000000000000002E-3</c:v>
                </c:pt>
                <c:pt idx="45010">
                  <c:v>3.7000000000000002E-3</c:v>
                </c:pt>
                <c:pt idx="45011">
                  <c:v>1.9E-3</c:v>
                </c:pt>
                <c:pt idx="45012">
                  <c:v>1.9E-3</c:v>
                </c:pt>
                <c:pt idx="45013">
                  <c:v>1.9E-3</c:v>
                </c:pt>
                <c:pt idx="45014">
                  <c:v>1.9E-3</c:v>
                </c:pt>
                <c:pt idx="45015">
                  <c:v>5.6000000000000008E-3</c:v>
                </c:pt>
                <c:pt idx="45016">
                  <c:v>9.4000000000000004E-3</c:v>
                </c:pt>
                <c:pt idx="45017">
                  <c:v>1.6900000000000002E-2</c:v>
                </c:pt>
                <c:pt idx="45018">
                  <c:v>1.8800000000000001E-2</c:v>
                </c:pt>
                <c:pt idx="45019">
                  <c:v>2.2600000000000002E-2</c:v>
                </c:pt>
                <c:pt idx="45020">
                  <c:v>2.4500000000000001E-2</c:v>
                </c:pt>
                <c:pt idx="45021">
                  <c:v>2.6400000000000003E-2</c:v>
                </c:pt>
                <c:pt idx="45022">
                  <c:v>2.8199999999999999E-2</c:v>
                </c:pt>
                <c:pt idx="45023">
                  <c:v>3.2199999999999999E-2</c:v>
                </c:pt>
                <c:pt idx="45024">
                  <c:v>3.6200000000000003E-2</c:v>
                </c:pt>
                <c:pt idx="45025">
                  <c:v>4.4000000000000004E-2</c:v>
                </c:pt>
                <c:pt idx="45026">
                  <c:v>5.7700000000000001E-2</c:v>
                </c:pt>
                <c:pt idx="45027">
                  <c:v>7.3499999999999996E-2</c:v>
                </c:pt>
                <c:pt idx="45028">
                  <c:v>8.3199999999999996E-2</c:v>
                </c:pt>
                <c:pt idx="45029">
                  <c:v>8.0900000000000014E-2</c:v>
                </c:pt>
                <c:pt idx="45030">
                  <c:v>8.5500000000000007E-2</c:v>
                </c:pt>
                <c:pt idx="45031">
                  <c:v>9.6200000000000008E-2</c:v>
                </c:pt>
                <c:pt idx="45032">
                  <c:v>0.1966</c:v>
                </c:pt>
                <c:pt idx="45033">
                  <c:v>0.33170000000000005</c:v>
                </c:pt>
                <c:pt idx="45034">
                  <c:v>0.40220000000000006</c:v>
                </c:pt>
                <c:pt idx="45035">
                  <c:v>0.44059999999999999</c:v>
                </c:pt>
                <c:pt idx="45036">
                  <c:v>0.4718</c:v>
                </c:pt>
                <c:pt idx="45037">
                  <c:v>0.50549999999999995</c:v>
                </c:pt>
                <c:pt idx="45038">
                  <c:v>0.52169999999999994</c:v>
                </c:pt>
                <c:pt idx="45039">
                  <c:v>0.5242</c:v>
                </c:pt>
                <c:pt idx="45040">
                  <c:v>0.50620000000000009</c:v>
                </c:pt>
                <c:pt idx="45041">
                  <c:v>0.53250000000000008</c:v>
                </c:pt>
                <c:pt idx="45042">
                  <c:v>0.51719999999999999</c:v>
                </c:pt>
                <c:pt idx="45043">
                  <c:v>0.52169999999999994</c:v>
                </c:pt>
                <c:pt idx="45044">
                  <c:v>0.5655</c:v>
                </c:pt>
                <c:pt idx="45045">
                  <c:v>0.6120000000000001</c:v>
                </c:pt>
                <c:pt idx="45046">
                  <c:v>0.63230000000000008</c:v>
                </c:pt>
                <c:pt idx="45047">
                  <c:v>0.66539999999999999</c:v>
                </c:pt>
                <c:pt idx="45048">
                  <c:v>0.68430000000000002</c:v>
                </c:pt>
                <c:pt idx="45049">
                  <c:v>0.71609999999999996</c:v>
                </c:pt>
                <c:pt idx="45050">
                  <c:v>0.72140000000000004</c:v>
                </c:pt>
                <c:pt idx="45051">
                  <c:v>0.75090000000000012</c:v>
                </c:pt>
                <c:pt idx="45052">
                  <c:v>0.78170000000000006</c:v>
                </c:pt>
                <c:pt idx="45053">
                  <c:v>0.82520000000000016</c:v>
                </c:pt>
                <c:pt idx="45054">
                  <c:v>0.84350000000000014</c:v>
                </c:pt>
                <c:pt idx="45055">
                  <c:v>0.82200000000000006</c:v>
                </c:pt>
                <c:pt idx="45056">
                  <c:v>0.88470000000000004</c:v>
                </c:pt>
                <c:pt idx="45057">
                  <c:v>0.90390000000000004</c:v>
                </c:pt>
                <c:pt idx="45058">
                  <c:v>0.90990000000000004</c:v>
                </c:pt>
                <c:pt idx="45059">
                  <c:v>0.90039999999999998</c:v>
                </c:pt>
                <c:pt idx="45060">
                  <c:v>0.97780000000000011</c:v>
                </c:pt>
                <c:pt idx="45061">
                  <c:v>1.0195000000000001</c:v>
                </c:pt>
                <c:pt idx="45062">
                  <c:v>1.0221</c:v>
                </c:pt>
                <c:pt idx="45063">
                  <c:v>1.1228</c:v>
                </c:pt>
                <c:pt idx="45064">
                  <c:v>1.1775</c:v>
                </c:pt>
                <c:pt idx="45065">
                  <c:v>1.2253000000000001</c:v>
                </c:pt>
                <c:pt idx="45066">
                  <c:v>1.2185000000000001</c:v>
                </c:pt>
                <c:pt idx="45067">
                  <c:v>1.2749000000000001</c:v>
                </c:pt>
                <c:pt idx="45068">
                  <c:v>1.278</c:v>
                </c:pt>
                <c:pt idx="45069">
                  <c:v>1.3398000000000001</c:v>
                </c:pt>
                <c:pt idx="45070">
                  <c:v>1.3922000000000001</c:v>
                </c:pt>
                <c:pt idx="45071">
                  <c:v>1.3926000000000001</c:v>
                </c:pt>
                <c:pt idx="45072">
                  <c:v>1.4441000000000002</c:v>
                </c:pt>
                <c:pt idx="45073">
                  <c:v>1.4007000000000001</c:v>
                </c:pt>
                <c:pt idx="45074">
                  <c:v>1.3939000000000001</c:v>
                </c:pt>
                <c:pt idx="45075">
                  <c:v>1.4232</c:v>
                </c:pt>
                <c:pt idx="45076">
                  <c:v>1.4547000000000001</c:v>
                </c:pt>
                <c:pt idx="45077">
                  <c:v>1.5078</c:v>
                </c:pt>
                <c:pt idx="45078">
                  <c:v>1.5451000000000001</c:v>
                </c:pt>
                <c:pt idx="45079">
                  <c:v>1.5733000000000001</c:v>
                </c:pt>
                <c:pt idx="45080">
                  <c:v>1.7100000000000002</c:v>
                </c:pt>
                <c:pt idx="45081">
                  <c:v>1.7952000000000004</c:v>
                </c:pt>
                <c:pt idx="45082">
                  <c:v>1.7507000000000001</c:v>
                </c:pt>
                <c:pt idx="45083">
                  <c:v>1.7899000000000003</c:v>
                </c:pt>
                <c:pt idx="45084">
                  <c:v>1.8827000000000003</c:v>
                </c:pt>
                <c:pt idx="45085">
                  <c:v>1.895</c:v>
                </c:pt>
                <c:pt idx="45086">
                  <c:v>1.8922000000000001</c:v>
                </c:pt>
                <c:pt idx="45087">
                  <c:v>1.9823000000000002</c:v>
                </c:pt>
                <c:pt idx="45088">
                  <c:v>2.0102000000000002</c:v>
                </c:pt>
                <c:pt idx="45089">
                  <c:v>2.1238000000000001</c:v>
                </c:pt>
                <c:pt idx="45090">
                  <c:v>2.1082999999999998</c:v>
                </c:pt>
                <c:pt idx="45091">
                  <c:v>2.0918000000000001</c:v>
                </c:pt>
                <c:pt idx="45092">
                  <c:v>2.1242000000000001</c:v>
                </c:pt>
                <c:pt idx="45093">
                  <c:v>2.1940000000000004</c:v>
                </c:pt>
                <c:pt idx="45094">
                  <c:v>2.2121</c:v>
                </c:pt>
                <c:pt idx="45095">
                  <c:v>2.2053000000000003</c:v>
                </c:pt>
                <c:pt idx="45096">
                  <c:v>2.2606000000000002</c:v>
                </c:pt>
                <c:pt idx="45097">
                  <c:v>2.2629999999999999</c:v>
                </c:pt>
                <c:pt idx="45098">
                  <c:v>2.2563</c:v>
                </c:pt>
                <c:pt idx="45099">
                  <c:v>2.3014000000000001</c:v>
                </c:pt>
                <c:pt idx="45100">
                  <c:v>2.2808000000000002</c:v>
                </c:pt>
                <c:pt idx="45101">
                  <c:v>2.3742999999999999</c:v>
                </c:pt>
                <c:pt idx="45102">
                  <c:v>2.3226</c:v>
                </c:pt>
                <c:pt idx="45103">
                  <c:v>2.3254000000000001</c:v>
                </c:pt>
                <c:pt idx="45104">
                  <c:v>2.3292000000000002</c:v>
                </c:pt>
                <c:pt idx="45105">
                  <c:v>2.4813000000000001</c:v>
                </c:pt>
                <c:pt idx="45106">
                  <c:v>2.5423</c:v>
                </c:pt>
                <c:pt idx="45107">
                  <c:v>2.4931999999999999</c:v>
                </c:pt>
                <c:pt idx="45108">
                  <c:v>2.4018000000000002</c:v>
                </c:pt>
                <c:pt idx="45109">
                  <c:v>2.3803999999999998</c:v>
                </c:pt>
                <c:pt idx="45110">
                  <c:v>2.3908999999999998</c:v>
                </c:pt>
                <c:pt idx="45111">
                  <c:v>2.2748000000000004</c:v>
                </c:pt>
                <c:pt idx="45112">
                  <c:v>2.3762000000000003</c:v>
                </c:pt>
                <c:pt idx="45113">
                  <c:v>2.2905000000000002</c:v>
                </c:pt>
                <c:pt idx="45114">
                  <c:v>2.0442</c:v>
                </c:pt>
                <c:pt idx="45115">
                  <c:v>2.1399000000000004</c:v>
                </c:pt>
                <c:pt idx="45116">
                  <c:v>2.2223999999999999</c:v>
                </c:pt>
                <c:pt idx="45117">
                  <c:v>2.3441000000000001</c:v>
                </c:pt>
                <c:pt idx="45118">
                  <c:v>2.2561</c:v>
                </c:pt>
                <c:pt idx="45119">
                  <c:v>2.1543000000000001</c:v>
                </c:pt>
                <c:pt idx="45120">
                  <c:v>2.0457999999999998</c:v>
                </c:pt>
                <c:pt idx="45121">
                  <c:v>2.1385000000000001</c:v>
                </c:pt>
                <c:pt idx="45122">
                  <c:v>2.0236000000000001</c:v>
                </c:pt>
                <c:pt idx="45123">
                  <c:v>1.9667000000000003</c:v>
                </c:pt>
                <c:pt idx="45124">
                  <c:v>1.8189000000000002</c:v>
                </c:pt>
                <c:pt idx="45125">
                  <c:v>1.7669000000000001</c:v>
                </c:pt>
                <c:pt idx="45126">
                  <c:v>1.7036000000000002</c:v>
                </c:pt>
                <c:pt idx="45127">
                  <c:v>1.6826000000000001</c:v>
                </c:pt>
                <c:pt idx="45128">
                  <c:v>1.6419000000000001</c:v>
                </c:pt>
                <c:pt idx="45129">
                  <c:v>1.6190000000000002</c:v>
                </c:pt>
                <c:pt idx="45130">
                  <c:v>1.4897</c:v>
                </c:pt>
                <c:pt idx="45131">
                  <c:v>1.5815000000000001</c:v>
                </c:pt>
                <c:pt idx="45132">
                  <c:v>1.5609000000000002</c:v>
                </c:pt>
                <c:pt idx="45133">
                  <c:v>1.5799000000000001</c:v>
                </c:pt>
                <c:pt idx="45134">
                  <c:v>1.5368000000000002</c:v>
                </c:pt>
                <c:pt idx="45135">
                  <c:v>1.5513000000000001</c:v>
                </c:pt>
                <c:pt idx="45136">
                  <c:v>1.6440000000000001</c:v>
                </c:pt>
                <c:pt idx="45137">
                  <c:v>1.5531000000000001</c:v>
                </c:pt>
                <c:pt idx="45138">
                  <c:v>1.5316000000000001</c:v>
                </c:pt>
                <c:pt idx="45139">
                  <c:v>1.5285000000000002</c:v>
                </c:pt>
                <c:pt idx="45140">
                  <c:v>1.4858000000000002</c:v>
                </c:pt>
                <c:pt idx="45141">
                  <c:v>1.4364000000000001</c:v>
                </c:pt>
                <c:pt idx="45142">
                  <c:v>1.3284000000000002</c:v>
                </c:pt>
                <c:pt idx="45143">
                  <c:v>1.4346000000000001</c:v>
                </c:pt>
                <c:pt idx="45144">
                  <c:v>1.1923999999999999</c:v>
                </c:pt>
                <c:pt idx="45145">
                  <c:v>1.1077999999999999</c:v>
                </c:pt>
                <c:pt idx="45146">
                  <c:v>1.0978999999999999</c:v>
                </c:pt>
                <c:pt idx="45147">
                  <c:v>1.0764</c:v>
                </c:pt>
                <c:pt idx="45148">
                  <c:v>1.0167999999999999</c:v>
                </c:pt>
                <c:pt idx="45149">
                  <c:v>0.98360000000000003</c:v>
                </c:pt>
                <c:pt idx="45150">
                  <c:v>1.0036</c:v>
                </c:pt>
                <c:pt idx="45151">
                  <c:v>0.97889999999999999</c:v>
                </c:pt>
                <c:pt idx="45152">
                  <c:v>0.99280000000000013</c:v>
                </c:pt>
                <c:pt idx="45153">
                  <c:v>0.97420000000000018</c:v>
                </c:pt>
                <c:pt idx="45154">
                  <c:v>0.94689999999999996</c:v>
                </c:pt>
                <c:pt idx="45155">
                  <c:v>0.95600000000000007</c:v>
                </c:pt>
                <c:pt idx="45156">
                  <c:v>0.92810000000000015</c:v>
                </c:pt>
                <c:pt idx="45157">
                  <c:v>0.92410000000000003</c:v>
                </c:pt>
                <c:pt idx="45158">
                  <c:v>0.91090000000000004</c:v>
                </c:pt>
                <c:pt idx="45159">
                  <c:v>0.90589999999999993</c:v>
                </c:pt>
                <c:pt idx="45160">
                  <c:v>0.89610000000000012</c:v>
                </c:pt>
                <c:pt idx="45161">
                  <c:v>0.85420000000000007</c:v>
                </c:pt>
                <c:pt idx="45162">
                  <c:v>0.8639</c:v>
                </c:pt>
                <c:pt idx="45163">
                  <c:v>0.84789999999999999</c:v>
                </c:pt>
                <c:pt idx="45164">
                  <c:v>0.87860000000000005</c:v>
                </c:pt>
                <c:pt idx="45165">
                  <c:v>0.80259999999999998</c:v>
                </c:pt>
                <c:pt idx="45166">
                  <c:v>0.87520000000000009</c:v>
                </c:pt>
                <c:pt idx="45167">
                  <c:v>0.78890000000000005</c:v>
                </c:pt>
                <c:pt idx="45168">
                  <c:v>0.79620000000000002</c:v>
                </c:pt>
                <c:pt idx="45169">
                  <c:v>0.80679999999999996</c:v>
                </c:pt>
                <c:pt idx="45170">
                  <c:v>0.70060000000000011</c:v>
                </c:pt>
                <c:pt idx="45171">
                  <c:v>0.78370000000000006</c:v>
                </c:pt>
                <c:pt idx="45172">
                  <c:v>0.81020000000000003</c:v>
                </c:pt>
                <c:pt idx="45173">
                  <c:v>0.68990000000000007</c:v>
                </c:pt>
                <c:pt idx="45174">
                  <c:v>0.74180000000000001</c:v>
                </c:pt>
                <c:pt idx="45175">
                  <c:v>0.76860000000000006</c:v>
                </c:pt>
                <c:pt idx="45176">
                  <c:v>0.75580000000000003</c:v>
                </c:pt>
                <c:pt idx="45177">
                  <c:v>0.73380000000000001</c:v>
                </c:pt>
                <c:pt idx="45178">
                  <c:v>0.75950000000000006</c:v>
                </c:pt>
                <c:pt idx="45179">
                  <c:v>0.71650000000000003</c:v>
                </c:pt>
                <c:pt idx="45180">
                  <c:v>0.69390000000000007</c:v>
                </c:pt>
                <c:pt idx="45181">
                  <c:v>0.68590000000000007</c:v>
                </c:pt>
                <c:pt idx="45182">
                  <c:v>0.68470000000000009</c:v>
                </c:pt>
                <c:pt idx="45183">
                  <c:v>0.7127</c:v>
                </c:pt>
                <c:pt idx="45184">
                  <c:v>0.69030000000000002</c:v>
                </c:pt>
                <c:pt idx="45185">
                  <c:v>0.70720000000000005</c:v>
                </c:pt>
                <c:pt idx="45186">
                  <c:v>0.68540000000000001</c:v>
                </c:pt>
                <c:pt idx="45187">
                  <c:v>0.59840000000000004</c:v>
                </c:pt>
                <c:pt idx="45188">
                  <c:v>0.64840000000000009</c:v>
                </c:pt>
                <c:pt idx="45189">
                  <c:v>0.67359999999999998</c:v>
                </c:pt>
                <c:pt idx="45190">
                  <c:v>0.62329999999999997</c:v>
                </c:pt>
                <c:pt idx="45191">
                  <c:v>0.59540000000000004</c:v>
                </c:pt>
                <c:pt idx="45192">
                  <c:v>0.5756</c:v>
                </c:pt>
                <c:pt idx="45193">
                  <c:v>0.57910000000000006</c:v>
                </c:pt>
                <c:pt idx="45194">
                  <c:v>0.59100000000000008</c:v>
                </c:pt>
                <c:pt idx="45195">
                  <c:v>0.60890000000000011</c:v>
                </c:pt>
                <c:pt idx="45196">
                  <c:v>0.61440000000000006</c:v>
                </c:pt>
                <c:pt idx="45197">
                  <c:v>0.62060000000000004</c:v>
                </c:pt>
                <c:pt idx="45198">
                  <c:v>0.61240000000000006</c:v>
                </c:pt>
                <c:pt idx="45199">
                  <c:v>0.59530000000000005</c:v>
                </c:pt>
                <c:pt idx="45200">
                  <c:v>0.60919999999999996</c:v>
                </c:pt>
                <c:pt idx="45201">
                  <c:v>0.57409999999999994</c:v>
                </c:pt>
                <c:pt idx="45202">
                  <c:v>0.57440000000000002</c:v>
                </c:pt>
                <c:pt idx="45203">
                  <c:v>0.54169999999999996</c:v>
                </c:pt>
                <c:pt idx="45204">
                  <c:v>0.56050000000000011</c:v>
                </c:pt>
                <c:pt idx="45205">
                  <c:v>0.5333</c:v>
                </c:pt>
                <c:pt idx="45206">
                  <c:v>0.56680000000000008</c:v>
                </c:pt>
                <c:pt idx="45207">
                  <c:v>0.58050000000000002</c:v>
                </c:pt>
                <c:pt idx="45208">
                  <c:v>0.55910000000000004</c:v>
                </c:pt>
                <c:pt idx="45209">
                  <c:v>0.53559999999999997</c:v>
                </c:pt>
                <c:pt idx="45210">
                  <c:v>0.54920000000000002</c:v>
                </c:pt>
                <c:pt idx="45211">
                  <c:v>0.52810000000000001</c:v>
                </c:pt>
                <c:pt idx="45212">
                  <c:v>0.54680000000000006</c:v>
                </c:pt>
                <c:pt idx="45213">
                  <c:v>0.47070000000000001</c:v>
                </c:pt>
                <c:pt idx="45214">
                  <c:v>0.53700000000000003</c:v>
                </c:pt>
                <c:pt idx="45215">
                  <c:v>0.49660000000000004</c:v>
                </c:pt>
                <c:pt idx="45216">
                  <c:v>0.45910000000000006</c:v>
                </c:pt>
                <c:pt idx="45217">
                  <c:v>0.52050000000000007</c:v>
                </c:pt>
                <c:pt idx="45218">
                  <c:v>0.52810000000000001</c:v>
                </c:pt>
                <c:pt idx="45219">
                  <c:v>0.46630000000000005</c:v>
                </c:pt>
                <c:pt idx="45220">
                  <c:v>0.49470000000000003</c:v>
                </c:pt>
                <c:pt idx="45221">
                  <c:v>0.49440000000000001</c:v>
                </c:pt>
                <c:pt idx="45222">
                  <c:v>0.496</c:v>
                </c:pt>
                <c:pt idx="45223">
                  <c:v>0.48949999999999999</c:v>
                </c:pt>
                <c:pt idx="45224">
                  <c:v>0.48150000000000004</c:v>
                </c:pt>
                <c:pt idx="45225">
                  <c:v>0.4718</c:v>
                </c:pt>
                <c:pt idx="45226">
                  <c:v>0.47970000000000002</c:v>
                </c:pt>
                <c:pt idx="45227">
                  <c:v>0.46510000000000001</c:v>
                </c:pt>
                <c:pt idx="45228">
                  <c:v>0.44800000000000006</c:v>
                </c:pt>
                <c:pt idx="45229">
                  <c:v>0.45439999999999997</c:v>
                </c:pt>
                <c:pt idx="45230">
                  <c:v>0.47080000000000005</c:v>
                </c:pt>
                <c:pt idx="45231">
                  <c:v>0.46639999999999998</c:v>
                </c:pt>
                <c:pt idx="45232">
                  <c:v>0.40660000000000002</c:v>
                </c:pt>
                <c:pt idx="45233">
                  <c:v>0.43460000000000004</c:v>
                </c:pt>
                <c:pt idx="45234">
                  <c:v>0.44960000000000006</c:v>
                </c:pt>
                <c:pt idx="45235">
                  <c:v>0.44530000000000003</c:v>
                </c:pt>
                <c:pt idx="45236">
                  <c:v>0.43940000000000001</c:v>
                </c:pt>
                <c:pt idx="45237">
                  <c:v>0.4204</c:v>
                </c:pt>
                <c:pt idx="45238">
                  <c:v>0.42569999999999997</c:v>
                </c:pt>
                <c:pt idx="45239">
                  <c:v>0.41539999999999999</c:v>
                </c:pt>
                <c:pt idx="45240">
                  <c:v>0.41349999999999998</c:v>
                </c:pt>
                <c:pt idx="45241">
                  <c:v>0.41609999999999997</c:v>
                </c:pt>
                <c:pt idx="45242">
                  <c:v>0.40920000000000001</c:v>
                </c:pt>
                <c:pt idx="45243">
                  <c:v>0.4002</c:v>
                </c:pt>
                <c:pt idx="45244">
                  <c:v>0.39680000000000004</c:v>
                </c:pt>
                <c:pt idx="45245">
                  <c:v>0.39140000000000003</c:v>
                </c:pt>
                <c:pt idx="45246">
                  <c:v>0.37840000000000001</c:v>
                </c:pt>
                <c:pt idx="45247">
                  <c:v>0.39440000000000003</c:v>
                </c:pt>
                <c:pt idx="45248">
                  <c:v>0.35320000000000001</c:v>
                </c:pt>
                <c:pt idx="45249">
                  <c:v>0.36250000000000004</c:v>
                </c:pt>
                <c:pt idx="45250">
                  <c:v>0.3674</c:v>
                </c:pt>
                <c:pt idx="45251">
                  <c:v>0.36220000000000002</c:v>
                </c:pt>
                <c:pt idx="45252">
                  <c:v>0.36349999999999999</c:v>
                </c:pt>
                <c:pt idx="45253">
                  <c:v>0.34340000000000004</c:v>
                </c:pt>
                <c:pt idx="45254">
                  <c:v>0.34900000000000003</c:v>
                </c:pt>
                <c:pt idx="45255">
                  <c:v>0.34750000000000003</c:v>
                </c:pt>
                <c:pt idx="45256">
                  <c:v>0.34220000000000006</c:v>
                </c:pt>
                <c:pt idx="45257">
                  <c:v>0.33650000000000002</c:v>
                </c:pt>
                <c:pt idx="45258">
                  <c:v>0.34160000000000001</c:v>
                </c:pt>
                <c:pt idx="45259">
                  <c:v>0.34790000000000004</c:v>
                </c:pt>
                <c:pt idx="45260">
                  <c:v>0.33910000000000001</c:v>
                </c:pt>
                <c:pt idx="45261">
                  <c:v>0.32770000000000005</c:v>
                </c:pt>
                <c:pt idx="45262">
                  <c:v>0.32120000000000004</c:v>
                </c:pt>
                <c:pt idx="45263">
                  <c:v>0.33030000000000004</c:v>
                </c:pt>
                <c:pt idx="45264">
                  <c:v>0.31520000000000004</c:v>
                </c:pt>
                <c:pt idx="45265">
                  <c:v>0.31709999999999999</c:v>
                </c:pt>
                <c:pt idx="45266">
                  <c:v>0.31930000000000003</c:v>
                </c:pt>
                <c:pt idx="45267">
                  <c:v>0.311</c:v>
                </c:pt>
                <c:pt idx="45268">
                  <c:v>0.31080000000000002</c:v>
                </c:pt>
                <c:pt idx="45269">
                  <c:v>0.31140000000000001</c:v>
                </c:pt>
                <c:pt idx="45270">
                  <c:v>0.30120000000000002</c:v>
                </c:pt>
                <c:pt idx="45271">
                  <c:v>0.2964</c:v>
                </c:pt>
                <c:pt idx="45272">
                  <c:v>0.30049999999999999</c:v>
                </c:pt>
                <c:pt idx="45273">
                  <c:v>0.29360000000000003</c:v>
                </c:pt>
                <c:pt idx="45274">
                  <c:v>0.30299999999999999</c:v>
                </c:pt>
                <c:pt idx="45275">
                  <c:v>0.29209999999999997</c:v>
                </c:pt>
                <c:pt idx="45276">
                  <c:v>0.29660000000000003</c:v>
                </c:pt>
                <c:pt idx="45277">
                  <c:v>0.28270000000000001</c:v>
                </c:pt>
                <c:pt idx="45278">
                  <c:v>0.28360000000000002</c:v>
                </c:pt>
                <c:pt idx="45279">
                  <c:v>0.28660000000000002</c:v>
                </c:pt>
                <c:pt idx="45280">
                  <c:v>0.27910000000000001</c:v>
                </c:pt>
                <c:pt idx="45281">
                  <c:v>0.27629999999999999</c:v>
                </c:pt>
                <c:pt idx="45282">
                  <c:v>0.27629999999999999</c:v>
                </c:pt>
                <c:pt idx="45283">
                  <c:v>0.28310000000000002</c:v>
                </c:pt>
                <c:pt idx="45284">
                  <c:v>0.27910000000000001</c:v>
                </c:pt>
                <c:pt idx="45285">
                  <c:v>0.2762</c:v>
                </c:pt>
                <c:pt idx="45286">
                  <c:v>0.2772</c:v>
                </c:pt>
                <c:pt idx="45287">
                  <c:v>0.27490000000000003</c:v>
                </c:pt>
                <c:pt idx="45288">
                  <c:v>0.28700000000000003</c:v>
                </c:pt>
                <c:pt idx="45289">
                  <c:v>0.2823</c:v>
                </c:pt>
                <c:pt idx="45290">
                  <c:v>0.26520000000000005</c:v>
                </c:pt>
                <c:pt idx="45291">
                  <c:v>0.26619999999999999</c:v>
                </c:pt>
                <c:pt idx="45292">
                  <c:v>0.27890000000000004</c:v>
                </c:pt>
                <c:pt idx="45293">
                  <c:v>0.26520000000000005</c:v>
                </c:pt>
                <c:pt idx="45294">
                  <c:v>0.26490000000000002</c:v>
                </c:pt>
                <c:pt idx="45295">
                  <c:v>0.2707</c:v>
                </c:pt>
                <c:pt idx="45296">
                  <c:v>0.2787</c:v>
                </c:pt>
                <c:pt idx="45297">
                  <c:v>0.2742</c:v>
                </c:pt>
                <c:pt idx="45298">
                  <c:v>0.2787</c:v>
                </c:pt>
                <c:pt idx="45299">
                  <c:v>0.28490000000000004</c:v>
                </c:pt>
                <c:pt idx="45300">
                  <c:v>0.28560000000000002</c:v>
                </c:pt>
                <c:pt idx="45301">
                  <c:v>0.27710000000000001</c:v>
                </c:pt>
                <c:pt idx="45302">
                  <c:v>0.26140000000000002</c:v>
                </c:pt>
                <c:pt idx="45303">
                  <c:v>0.2742</c:v>
                </c:pt>
                <c:pt idx="45304">
                  <c:v>0.26819999999999999</c:v>
                </c:pt>
                <c:pt idx="45305">
                  <c:v>0.2717</c:v>
                </c:pt>
                <c:pt idx="45306">
                  <c:v>0.27120000000000005</c:v>
                </c:pt>
                <c:pt idx="45307">
                  <c:v>0.27760000000000001</c:v>
                </c:pt>
                <c:pt idx="45308">
                  <c:v>0.2848</c:v>
                </c:pt>
                <c:pt idx="45309">
                  <c:v>0.28450000000000003</c:v>
                </c:pt>
                <c:pt idx="45310">
                  <c:v>0.28090000000000004</c:v>
                </c:pt>
                <c:pt idx="45311">
                  <c:v>0.28110000000000002</c:v>
                </c:pt>
                <c:pt idx="45312">
                  <c:v>0.28320000000000001</c:v>
                </c:pt>
                <c:pt idx="45313">
                  <c:v>0.2823</c:v>
                </c:pt>
                <c:pt idx="45314">
                  <c:v>0.27960000000000002</c:v>
                </c:pt>
                <c:pt idx="45315">
                  <c:v>0.28290000000000004</c:v>
                </c:pt>
                <c:pt idx="45316">
                  <c:v>0.25590000000000002</c:v>
                </c:pt>
                <c:pt idx="45317">
                  <c:v>0.22320000000000004</c:v>
                </c:pt>
                <c:pt idx="45318">
                  <c:v>0.19930000000000003</c:v>
                </c:pt>
                <c:pt idx="45319">
                  <c:v>0.1956</c:v>
                </c:pt>
                <c:pt idx="45320">
                  <c:v>0.2157</c:v>
                </c:pt>
                <c:pt idx="45321">
                  <c:v>0.22810000000000002</c:v>
                </c:pt>
                <c:pt idx="45322">
                  <c:v>0.23420000000000002</c:v>
                </c:pt>
                <c:pt idx="45323">
                  <c:v>0.22850000000000004</c:v>
                </c:pt>
                <c:pt idx="45324">
                  <c:v>0.24620000000000003</c:v>
                </c:pt>
                <c:pt idx="45325">
                  <c:v>0.26300000000000001</c:v>
                </c:pt>
                <c:pt idx="45326">
                  <c:v>0.26110000000000005</c:v>
                </c:pt>
                <c:pt idx="45327">
                  <c:v>0.28290000000000004</c:v>
                </c:pt>
                <c:pt idx="45328">
                  <c:v>0.2757</c:v>
                </c:pt>
                <c:pt idx="45329">
                  <c:v>0.2903</c:v>
                </c:pt>
                <c:pt idx="45330">
                  <c:v>0.30520000000000003</c:v>
                </c:pt>
                <c:pt idx="45331">
                  <c:v>0.315</c:v>
                </c:pt>
                <c:pt idx="45332">
                  <c:v>0.32230000000000003</c:v>
                </c:pt>
                <c:pt idx="45333">
                  <c:v>0.32300000000000001</c:v>
                </c:pt>
                <c:pt idx="45334">
                  <c:v>0.34900000000000003</c:v>
                </c:pt>
                <c:pt idx="45335">
                  <c:v>0.34760000000000002</c:v>
                </c:pt>
                <c:pt idx="45336">
                  <c:v>0.36180000000000001</c:v>
                </c:pt>
                <c:pt idx="45337">
                  <c:v>0.38220000000000004</c:v>
                </c:pt>
                <c:pt idx="45338">
                  <c:v>0.42230000000000001</c:v>
                </c:pt>
                <c:pt idx="45339">
                  <c:v>0.43290000000000001</c:v>
                </c:pt>
                <c:pt idx="45340">
                  <c:v>0.44080000000000008</c:v>
                </c:pt>
                <c:pt idx="45341">
                  <c:v>0.44920000000000004</c:v>
                </c:pt>
                <c:pt idx="45342">
                  <c:v>0.45450000000000002</c:v>
                </c:pt>
                <c:pt idx="45343">
                  <c:v>0.48419999999999996</c:v>
                </c:pt>
                <c:pt idx="45344">
                  <c:v>0.54430000000000001</c:v>
                </c:pt>
                <c:pt idx="45345">
                  <c:v>0.57110000000000005</c:v>
                </c:pt>
                <c:pt idx="45346">
                  <c:v>0.59820000000000007</c:v>
                </c:pt>
                <c:pt idx="45347">
                  <c:v>0.60389999999999999</c:v>
                </c:pt>
                <c:pt idx="45348">
                  <c:v>0.62960000000000005</c:v>
                </c:pt>
                <c:pt idx="45349">
                  <c:v>0.63750000000000007</c:v>
                </c:pt>
                <c:pt idx="45350">
                  <c:v>0.65720000000000001</c:v>
                </c:pt>
                <c:pt idx="45351">
                  <c:v>0.66910000000000003</c:v>
                </c:pt>
                <c:pt idx="45352">
                  <c:v>0.62740000000000007</c:v>
                </c:pt>
                <c:pt idx="45353">
                  <c:v>0.6735000000000001</c:v>
                </c:pt>
                <c:pt idx="45354">
                  <c:v>0.69020000000000004</c:v>
                </c:pt>
                <c:pt idx="45355">
                  <c:v>0.72650000000000003</c:v>
                </c:pt>
                <c:pt idx="45356">
                  <c:v>0.7330000000000001</c:v>
                </c:pt>
                <c:pt idx="45357">
                  <c:v>0.7752</c:v>
                </c:pt>
                <c:pt idx="45358">
                  <c:v>0.76880000000000004</c:v>
                </c:pt>
                <c:pt idx="45359">
                  <c:v>0.79070000000000007</c:v>
                </c:pt>
                <c:pt idx="45360">
                  <c:v>0.8972</c:v>
                </c:pt>
                <c:pt idx="45361">
                  <c:v>0.90250000000000008</c:v>
                </c:pt>
                <c:pt idx="45362">
                  <c:v>0.93049999999999999</c:v>
                </c:pt>
                <c:pt idx="45363">
                  <c:v>0.93020000000000003</c:v>
                </c:pt>
                <c:pt idx="45364">
                  <c:v>0.9516</c:v>
                </c:pt>
                <c:pt idx="45365">
                  <c:v>0.98880000000000001</c:v>
                </c:pt>
                <c:pt idx="45366">
                  <c:v>1.0708</c:v>
                </c:pt>
                <c:pt idx="45367">
                  <c:v>1.0523</c:v>
                </c:pt>
                <c:pt idx="45368">
                  <c:v>1.0791999999999999</c:v>
                </c:pt>
                <c:pt idx="45369">
                  <c:v>1.1557999999999999</c:v>
                </c:pt>
                <c:pt idx="45370">
                  <c:v>1.1111000000000002</c:v>
                </c:pt>
                <c:pt idx="45371">
                  <c:v>1.2282000000000002</c:v>
                </c:pt>
                <c:pt idx="45372">
                  <c:v>1.2524</c:v>
                </c:pt>
                <c:pt idx="45373">
                  <c:v>1.2684</c:v>
                </c:pt>
                <c:pt idx="45374">
                  <c:v>1.2341</c:v>
                </c:pt>
                <c:pt idx="45375">
                  <c:v>1.6757000000000002</c:v>
                </c:pt>
                <c:pt idx="45376">
                  <c:v>1.5601000000000003</c:v>
                </c:pt>
                <c:pt idx="45377">
                  <c:v>2.0440999999999998</c:v>
                </c:pt>
                <c:pt idx="45378">
                  <c:v>2.0286000000000004</c:v>
                </c:pt>
                <c:pt idx="45379">
                  <c:v>2.1364999999999998</c:v>
                </c:pt>
                <c:pt idx="45380">
                  <c:v>2.2097000000000002</c:v>
                </c:pt>
                <c:pt idx="45381">
                  <c:v>2.2599</c:v>
                </c:pt>
                <c:pt idx="45382">
                  <c:v>2.2898000000000001</c:v>
                </c:pt>
                <c:pt idx="45383">
                  <c:v>2.2808000000000002</c:v>
                </c:pt>
                <c:pt idx="45384">
                  <c:v>2.2313000000000001</c:v>
                </c:pt>
                <c:pt idx="45385">
                  <c:v>2.3975000000000004</c:v>
                </c:pt>
                <c:pt idx="45386">
                  <c:v>2.3437000000000001</c:v>
                </c:pt>
                <c:pt idx="45387">
                  <c:v>2.3408000000000002</c:v>
                </c:pt>
                <c:pt idx="45388">
                  <c:v>2.3399000000000001</c:v>
                </c:pt>
                <c:pt idx="45389">
                  <c:v>2.4068000000000005</c:v>
                </c:pt>
                <c:pt idx="45390">
                  <c:v>2.3254999999999999</c:v>
                </c:pt>
                <c:pt idx="45391">
                  <c:v>2.1501999999999999</c:v>
                </c:pt>
                <c:pt idx="45392">
                  <c:v>2.2978999999999998</c:v>
                </c:pt>
                <c:pt idx="45393">
                  <c:v>2.3286000000000002</c:v>
                </c:pt>
                <c:pt idx="45394">
                  <c:v>2.2725000000000004</c:v>
                </c:pt>
                <c:pt idx="45395">
                  <c:v>2.2736000000000001</c:v>
                </c:pt>
                <c:pt idx="45396">
                  <c:v>2.3298999999999999</c:v>
                </c:pt>
                <c:pt idx="45397">
                  <c:v>2.2986</c:v>
                </c:pt>
                <c:pt idx="45398">
                  <c:v>2.1946000000000003</c:v>
                </c:pt>
                <c:pt idx="45399">
                  <c:v>2.2704999999999997</c:v>
                </c:pt>
                <c:pt idx="45400">
                  <c:v>2.2982</c:v>
                </c:pt>
                <c:pt idx="45401">
                  <c:v>2.3258000000000001</c:v>
                </c:pt>
                <c:pt idx="45402">
                  <c:v>2.1059000000000001</c:v>
                </c:pt>
                <c:pt idx="45403">
                  <c:v>2.0055000000000001</c:v>
                </c:pt>
                <c:pt idx="45404">
                  <c:v>1.9632000000000003</c:v>
                </c:pt>
                <c:pt idx="45405">
                  <c:v>2.0438000000000001</c:v>
                </c:pt>
                <c:pt idx="45406">
                  <c:v>1.9210000000000003</c:v>
                </c:pt>
                <c:pt idx="45407">
                  <c:v>1.8384</c:v>
                </c:pt>
                <c:pt idx="45408">
                  <c:v>1.8622000000000001</c:v>
                </c:pt>
                <c:pt idx="45409">
                  <c:v>1.8245000000000002</c:v>
                </c:pt>
                <c:pt idx="45410">
                  <c:v>1.9742999999999999</c:v>
                </c:pt>
                <c:pt idx="45411">
                  <c:v>1.9632000000000003</c:v>
                </c:pt>
                <c:pt idx="45412">
                  <c:v>1.8475999999999999</c:v>
                </c:pt>
                <c:pt idx="45413">
                  <c:v>1.83</c:v>
                </c:pt>
                <c:pt idx="45414">
                  <c:v>1.7314000000000001</c:v>
                </c:pt>
                <c:pt idx="45415">
                  <c:v>1.8742000000000001</c:v>
                </c:pt>
                <c:pt idx="45416">
                  <c:v>1.8571000000000002</c:v>
                </c:pt>
                <c:pt idx="45417">
                  <c:v>1.8655999999999999</c:v>
                </c:pt>
                <c:pt idx="45418">
                  <c:v>1.7751000000000001</c:v>
                </c:pt>
                <c:pt idx="45419">
                  <c:v>1.7004999999999999</c:v>
                </c:pt>
                <c:pt idx="45420">
                  <c:v>1.7383</c:v>
                </c:pt>
                <c:pt idx="45421">
                  <c:v>1.7172999999999998</c:v>
                </c:pt>
                <c:pt idx="45422">
                  <c:v>1.6180000000000001</c:v>
                </c:pt>
                <c:pt idx="45423">
                  <c:v>1.5460000000000003</c:v>
                </c:pt>
                <c:pt idx="45424">
                  <c:v>1.4479</c:v>
                </c:pt>
                <c:pt idx="45425">
                  <c:v>1.4892000000000001</c:v>
                </c:pt>
                <c:pt idx="45426">
                  <c:v>1.3983000000000001</c:v>
                </c:pt>
                <c:pt idx="45427">
                  <c:v>1.3699000000000001</c:v>
                </c:pt>
                <c:pt idx="45428">
                  <c:v>1.2713000000000001</c:v>
                </c:pt>
                <c:pt idx="45429">
                  <c:v>1.1609</c:v>
                </c:pt>
                <c:pt idx="45430">
                  <c:v>1.0531000000000001</c:v>
                </c:pt>
                <c:pt idx="45431">
                  <c:v>0.99700000000000011</c:v>
                </c:pt>
                <c:pt idx="45432">
                  <c:v>0.98640000000000017</c:v>
                </c:pt>
                <c:pt idx="45433">
                  <c:v>0.98409999999999997</c:v>
                </c:pt>
                <c:pt idx="45434">
                  <c:v>0.99140000000000006</c:v>
                </c:pt>
                <c:pt idx="45435">
                  <c:v>0.97889999999999999</c:v>
                </c:pt>
                <c:pt idx="45436">
                  <c:v>0.95090000000000008</c:v>
                </c:pt>
                <c:pt idx="45437">
                  <c:v>0.94910000000000005</c:v>
                </c:pt>
                <c:pt idx="45438">
                  <c:v>0.92799999999999994</c:v>
                </c:pt>
                <c:pt idx="45439">
                  <c:v>0.93320000000000014</c:v>
                </c:pt>
                <c:pt idx="45440">
                  <c:v>0.86649999999999994</c:v>
                </c:pt>
                <c:pt idx="45441">
                  <c:v>0.88629999999999998</c:v>
                </c:pt>
                <c:pt idx="45442">
                  <c:v>0.86860000000000004</c:v>
                </c:pt>
                <c:pt idx="45443">
                  <c:v>0.8407</c:v>
                </c:pt>
                <c:pt idx="45444">
                  <c:v>0.80470000000000008</c:v>
                </c:pt>
                <c:pt idx="45445">
                  <c:v>0.8216</c:v>
                </c:pt>
                <c:pt idx="45446">
                  <c:v>0.75690000000000002</c:v>
                </c:pt>
                <c:pt idx="45447">
                  <c:v>0.72889999999999999</c:v>
                </c:pt>
                <c:pt idx="45448">
                  <c:v>0.7137</c:v>
                </c:pt>
                <c:pt idx="45449">
                  <c:v>0.73060000000000003</c:v>
                </c:pt>
                <c:pt idx="45450">
                  <c:v>0.71289999999999998</c:v>
                </c:pt>
                <c:pt idx="45451">
                  <c:v>0.68210000000000004</c:v>
                </c:pt>
                <c:pt idx="45452">
                  <c:v>0.66480000000000006</c:v>
                </c:pt>
                <c:pt idx="45453">
                  <c:v>0.68190000000000006</c:v>
                </c:pt>
                <c:pt idx="45454">
                  <c:v>0.70850000000000002</c:v>
                </c:pt>
                <c:pt idx="45455">
                  <c:v>0.68220000000000003</c:v>
                </c:pt>
                <c:pt idx="45456">
                  <c:v>0.6512</c:v>
                </c:pt>
                <c:pt idx="45457">
                  <c:v>0.63800000000000001</c:v>
                </c:pt>
                <c:pt idx="45458">
                  <c:v>0.61909999999999998</c:v>
                </c:pt>
                <c:pt idx="45459">
                  <c:v>0.60440000000000005</c:v>
                </c:pt>
                <c:pt idx="45460">
                  <c:v>0.59240000000000004</c:v>
                </c:pt>
                <c:pt idx="45461">
                  <c:v>0.6110000000000001</c:v>
                </c:pt>
                <c:pt idx="45462">
                  <c:v>0.61210000000000009</c:v>
                </c:pt>
                <c:pt idx="45463">
                  <c:v>0.58470000000000011</c:v>
                </c:pt>
                <c:pt idx="45464">
                  <c:v>0.6028</c:v>
                </c:pt>
                <c:pt idx="45465">
                  <c:v>0.57599999999999996</c:v>
                </c:pt>
                <c:pt idx="45466">
                  <c:v>0.55480000000000007</c:v>
                </c:pt>
                <c:pt idx="45467">
                  <c:v>0.57389999999999997</c:v>
                </c:pt>
                <c:pt idx="45468">
                  <c:v>0.56490000000000007</c:v>
                </c:pt>
                <c:pt idx="45469">
                  <c:v>0.54910000000000003</c:v>
                </c:pt>
                <c:pt idx="45470">
                  <c:v>0.56310000000000004</c:v>
                </c:pt>
                <c:pt idx="45471">
                  <c:v>0.52770000000000006</c:v>
                </c:pt>
                <c:pt idx="45472">
                  <c:v>0.5262</c:v>
                </c:pt>
                <c:pt idx="45473">
                  <c:v>0.52280000000000004</c:v>
                </c:pt>
                <c:pt idx="45474">
                  <c:v>0.53959999999999997</c:v>
                </c:pt>
                <c:pt idx="45475">
                  <c:v>0.50980000000000003</c:v>
                </c:pt>
                <c:pt idx="45476">
                  <c:v>0.51360000000000006</c:v>
                </c:pt>
                <c:pt idx="45477">
                  <c:v>0.49029999999999996</c:v>
                </c:pt>
                <c:pt idx="45478">
                  <c:v>0.46490000000000004</c:v>
                </c:pt>
                <c:pt idx="45479">
                  <c:v>0.45039999999999997</c:v>
                </c:pt>
                <c:pt idx="45480">
                  <c:v>0.43320000000000003</c:v>
                </c:pt>
                <c:pt idx="45481">
                  <c:v>0.46379999999999999</c:v>
                </c:pt>
                <c:pt idx="45482">
                  <c:v>0.43690000000000001</c:v>
                </c:pt>
                <c:pt idx="45483">
                  <c:v>0.45679999999999998</c:v>
                </c:pt>
                <c:pt idx="45484">
                  <c:v>0.4657</c:v>
                </c:pt>
                <c:pt idx="45485">
                  <c:v>0.41060000000000002</c:v>
                </c:pt>
                <c:pt idx="45486">
                  <c:v>0.43360000000000004</c:v>
                </c:pt>
                <c:pt idx="45487">
                  <c:v>0.41760000000000003</c:v>
                </c:pt>
                <c:pt idx="45488">
                  <c:v>0.41749999999999998</c:v>
                </c:pt>
                <c:pt idx="45489">
                  <c:v>0.43049999999999999</c:v>
                </c:pt>
                <c:pt idx="45490">
                  <c:v>0.41880000000000001</c:v>
                </c:pt>
                <c:pt idx="45491">
                  <c:v>0.38840000000000002</c:v>
                </c:pt>
                <c:pt idx="45492">
                  <c:v>0.39690000000000003</c:v>
                </c:pt>
                <c:pt idx="45493">
                  <c:v>0.41769999999999996</c:v>
                </c:pt>
                <c:pt idx="45494">
                  <c:v>0.37909999999999999</c:v>
                </c:pt>
                <c:pt idx="45495">
                  <c:v>0.39450000000000002</c:v>
                </c:pt>
                <c:pt idx="45496">
                  <c:v>0.39470000000000005</c:v>
                </c:pt>
                <c:pt idx="45497">
                  <c:v>0.40500000000000003</c:v>
                </c:pt>
                <c:pt idx="45498">
                  <c:v>0.38420000000000004</c:v>
                </c:pt>
                <c:pt idx="45499">
                  <c:v>0.38</c:v>
                </c:pt>
                <c:pt idx="45500">
                  <c:v>0.37620000000000003</c:v>
                </c:pt>
                <c:pt idx="45501">
                  <c:v>0.38300000000000001</c:v>
                </c:pt>
                <c:pt idx="45502">
                  <c:v>0.37290000000000001</c:v>
                </c:pt>
                <c:pt idx="45503">
                  <c:v>0.32740000000000002</c:v>
                </c:pt>
                <c:pt idx="45504">
                  <c:v>0.33950000000000002</c:v>
                </c:pt>
                <c:pt idx="45505">
                  <c:v>0.35520000000000002</c:v>
                </c:pt>
                <c:pt idx="45506">
                  <c:v>0.33550000000000002</c:v>
                </c:pt>
                <c:pt idx="45507">
                  <c:v>0.34760000000000002</c:v>
                </c:pt>
                <c:pt idx="45508">
                  <c:v>0.31800000000000006</c:v>
                </c:pt>
                <c:pt idx="45509">
                  <c:v>0.33079999999999998</c:v>
                </c:pt>
                <c:pt idx="45510">
                  <c:v>0.32300000000000001</c:v>
                </c:pt>
                <c:pt idx="45511">
                  <c:v>0.34510000000000002</c:v>
                </c:pt>
                <c:pt idx="45512">
                  <c:v>0.31410000000000005</c:v>
                </c:pt>
                <c:pt idx="45513">
                  <c:v>0.31580000000000003</c:v>
                </c:pt>
                <c:pt idx="45514">
                  <c:v>0.32000000000000006</c:v>
                </c:pt>
                <c:pt idx="45515">
                  <c:v>0.31400000000000006</c:v>
                </c:pt>
                <c:pt idx="45516">
                  <c:v>0.31320000000000003</c:v>
                </c:pt>
                <c:pt idx="45517">
                  <c:v>0.30890000000000001</c:v>
                </c:pt>
                <c:pt idx="45518">
                  <c:v>0.30880000000000002</c:v>
                </c:pt>
                <c:pt idx="45519">
                  <c:v>0.30690000000000001</c:v>
                </c:pt>
                <c:pt idx="45520">
                  <c:v>0.30160000000000003</c:v>
                </c:pt>
                <c:pt idx="45521">
                  <c:v>0.29780000000000001</c:v>
                </c:pt>
                <c:pt idx="45522">
                  <c:v>0.29740000000000005</c:v>
                </c:pt>
                <c:pt idx="45523">
                  <c:v>0.29360000000000003</c:v>
                </c:pt>
                <c:pt idx="45524">
                  <c:v>0.28989999999999999</c:v>
                </c:pt>
                <c:pt idx="45525">
                  <c:v>0.29880000000000001</c:v>
                </c:pt>
                <c:pt idx="45526">
                  <c:v>0.26750000000000002</c:v>
                </c:pt>
                <c:pt idx="45527">
                  <c:v>0.28420000000000001</c:v>
                </c:pt>
                <c:pt idx="45528">
                  <c:v>0.26750000000000002</c:v>
                </c:pt>
                <c:pt idx="45529">
                  <c:v>0.2656</c:v>
                </c:pt>
                <c:pt idx="45530">
                  <c:v>0.28290000000000004</c:v>
                </c:pt>
                <c:pt idx="45531">
                  <c:v>0.26230000000000003</c:v>
                </c:pt>
                <c:pt idx="45532">
                  <c:v>0.26389999999999997</c:v>
                </c:pt>
                <c:pt idx="45533">
                  <c:v>0.27200000000000002</c:v>
                </c:pt>
                <c:pt idx="45534">
                  <c:v>0.27650000000000002</c:v>
                </c:pt>
                <c:pt idx="45535">
                  <c:v>0.27120000000000005</c:v>
                </c:pt>
                <c:pt idx="45536">
                  <c:v>0.25470000000000004</c:v>
                </c:pt>
                <c:pt idx="45537">
                  <c:v>0.27189999999999998</c:v>
                </c:pt>
                <c:pt idx="45538">
                  <c:v>0.26110000000000005</c:v>
                </c:pt>
                <c:pt idx="45539">
                  <c:v>0.25650000000000001</c:v>
                </c:pt>
                <c:pt idx="45540">
                  <c:v>0.24950000000000003</c:v>
                </c:pt>
                <c:pt idx="45541">
                  <c:v>0.25059999999999999</c:v>
                </c:pt>
                <c:pt idx="45542">
                  <c:v>0.24960000000000002</c:v>
                </c:pt>
                <c:pt idx="45543">
                  <c:v>0.24760000000000001</c:v>
                </c:pt>
                <c:pt idx="45544">
                  <c:v>0.24970000000000001</c:v>
                </c:pt>
                <c:pt idx="45545">
                  <c:v>0.24630000000000002</c:v>
                </c:pt>
                <c:pt idx="45546">
                  <c:v>0.24580000000000002</c:v>
                </c:pt>
                <c:pt idx="45547">
                  <c:v>0.24980000000000002</c:v>
                </c:pt>
                <c:pt idx="45548">
                  <c:v>0.24809999999999999</c:v>
                </c:pt>
                <c:pt idx="45549">
                  <c:v>0.23550000000000001</c:v>
                </c:pt>
                <c:pt idx="45550">
                  <c:v>0.23080000000000001</c:v>
                </c:pt>
                <c:pt idx="45551">
                  <c:v>0.22000000000000003</c:v>
                </c:pt>
                <c:pt idx="45552">
                  <c:v>0.22340000000000002</c:v>
                </c:pt>
                <c:pt idx="45553">
                  <c:v>0.23130000000000003</c:v>
                </c:pt>
                <c:pt idx="45554">
                  <c:v>0.2404</c:v>
                </c:pt>
                <c:pt idx="45555">
                  <c:v>0.23730000000000004</c:v>
                </c:pt>
                <c:pt idx="45556">
                  <c:v>0.2291</c:v>
                </c:pt>
                <c:pt idx="45557">
                  <c:v>0.22450000000000003</c:v>
                </c:pt>
                <c:pt idx="45558">
                  <c:v>0.2223</c:v>
                </c:pt>
                <c:pt idx="45559">
                  <c:v>0.2258</c:v>
                </c:pt>
                <c:pt idx="45560">
                  <c:v>0.21960000000000002</c:v>
                </c:pt>
                <c:pt idx="45561">
                  <c:v>0.21870000000000001</c:v>
                </c:pt>
                <c:pt idx="45562">
                  <c:v>0.21709999999999999</c:v>
                </c:pt>
                <c:pt idx="45563">
                  <c:v>0.21779999999999999</c:v>
                </c:pt>
                <c:pt idx="45564">
                  <c:v>0.21530000000000002</c:v>
                </c:pt>
                <c:pt idx="45565">
                  <c:v>0.21530000000000002</c:v>
                </c:pt>
                <c:pt idx="45566">
                  <c:v>0.21509999999999999</c:v>
                </c:pt>
                <c:pt idx="45567">
                  <c:v>0.20979999999999999</c:v>
                </c:pt>
                <c:pt idx="45568">
                  <c:v>0.2109</c:v>
                </c:pt>
                <c:pt idx="45569">
                  <c:v>0.21240000000000003</c:v>
                </c:pt>
                <c:pt idx="45570">
                  <c:v>0.20800000000000002</c:v>
                </c:pt>
                <c:pt idx="45571">
                  <c:v>0.20219999999999999</c:v>
                </c:pt>
                <c:pt idx="45572">
                  <c:v>0.20179999999999998</c:v>
                </c:pt>
                <c:pt idx="45573">
                  <c:v>0.2009</c:v>
                </c:pt>
                <c:pt idx="45574">
                  <c:v>0.2029</c:v>
                </c:pt>
                <c:pt idx="45575">
                  <c:v>0.2016</c:v>
                </c:pt>
                <c:pt idx="45576">
                  <c:v>0.19910000000000003</c:v>
                </c:pt>
                <c:pt idx="45577">
                  <c:v>0.20110000000000003</c:v>
                </c:pt>
                <c:pt idx="45578">
                  <c:v>0.20630000000000004</c:v>
                </c:pt>
                <c:pt idx="45579">
                  <c:v>0.21030000000000004</c:v>
                </c:pt>
                <c:pt idx="45580">
                  <c:v>0.21200000000000002</c:v>
                </c:pt>
                <c:pt idx="45581">
                  <c:v>0.21389999999999998</c:v>
                </c:pt>
                <c:pt idx="45582">
                  <c:v>0.217</c:v>
                </c:pt>
                <c:pt idx="45583">
                  <c:v>0.21890000000000001</c:v>
                </c:pt>
                <c:pt idx="45584">
                  <c:v>0.22070000000000001</c:v>
                </c:pt>
                <c:pt idx="45585">
                  <c:v>0.21810000000000002</c:v>
                </c:pt>
                <c:pt idx="45586">
                  <c:v>0.19700000000000001</c:v>
                </c:pt>
                <c:pt idx="45587">
                  <c:v>0.1946</c:v>
                </c:pt>
                <c:pt idx="45588">
                  <c:v>0.18810000000000002</c:v>
                </c:pt>
                <c:pt idx="45589">
                  <c:v>0.18560000000000001</c:v>
                </c:pt>
                <c:pt idx="45590">
                  <c:v>0.18740000000000001</c:v>
                </c:pt>
                <c:pt idx="45591">
                  <c:v>0.18420000000000003</c:v>
                </c:pt>
                <c:pt idx="45592">
                  <c:v>0.18420000000000003</c:v>
                </c:pt>
                <c:pt idx="45593">
                  <c:v>0.1855</c:v>
                </c:pt>
                <c:pt idx="45594">
                  <c:v>0.1827</c:v>
                </c:pt>
                <c:pt idx="45595">
                  <c:v>0.1797</c:v>
                </c:pt>
                <c:pt idx="45596">
                  <c:v>0.1777</c:v>
                </c:pt>
                <c:pt idx="45597">
                  <c:v>0.17749999999999999</c:v>
                </c:pt>
                <c:pt idx="45598">
                  <c:v>0.18020000000000003</c:v>
                </c:pt>
                <c:pt idx="45599">
                  <c:v>0.1777</c:v>
                </c:pt>
                <c:pt idx="45600">
                  <c:v>0.18240000000000001</c:v>
                </c:pt>
                <c:pt idx="45601">
                  <c:v>0.17749999999999999</c:v>
                </c:pt>
                <c:pt idx="45602">
                  <c:v>0.1676</c:v>
                </c:pt>
                <c:pt idx="45603">
                  <c:v>0.17100000000000001</c:v>
                </c:pt>
                <c:pt idx="45604">
                  <c:v>0.18080000000000002</c:v>
                </c:pt>
                <c:pt idx="45605">
                  <c:v>0.18460000000000001</c:v>
                </c:pt>
                <c:pt idx="45606">
                  <c:v>0.18220000000000003</c:v>
                </c:pt>
                <c:pt idx="45607">
                  <c:v>0.17880000000000001</c:v>
                </c:pt>
                <c:pt idx="45608">
                  <c:v>0.18870000000000001</c:v>
                </c:pt>
                <c:pt idx="45609">
                  <c:v>0.1857</c:v>
                </c:pt>
                <c:pt idx="45610">
                  <c:v>0.19259999999999999</c:v>
                </c:pt>
                <c:pt idx="45611">
                  <c:v>0.19359999999999999</c:v>
                </c:pt>
                <c:pt idx="45612">
                  <c:v>0.1885</c:v>
                </c:pt>
                <c:pt idx="45613">
                  <c:v>0.19390000000000002</c:v>
                </c:pt>
                <c:pt idx="45614">
                  <c:v>0.19770000000000001</c:v>
                </c:pt>
                <c:pt idx="45615">
                  <c:v>0.19890000000000002</c:v>
                </c:pt>
                <c:pt idx="45616">
                  <c:v>0.19800000000000001</c:v>
                </c:pt>
                <c:pt idx="45617">
                  <c:v>0.20099999999999998</c:v>
                </c:pt>
                <c:pt idx="45618">
                  <c:v>0.20110000000000003</c:v>
                </c:pt>
                <c:pt idx="45619">
                  <c:v>0.20660000000000001</c:v>
                </c:pt>
                <c:pt idx="45620">
                  <c:v>0.20790000000000003</c:v>
                </c:pt>
                <c:pt idx="45621">
                  <c:v>0.20750000000000002</c:v>
                </c:pt>
                <c:pt idx="45622">
                  <c:v>0.20870000000000002</c:v>
                </c:pt>
                <c:pt idx="45623">
                  <c:v>0.2097</c:v>
                </c:pt>
                <c:pt idx="45624">
                  <c:v>0.2127</c:v>
                </c:pt>
                <c:pt idx="45625">
                  <c:v>0.21379999999999999</c:v>
                </c:pt>
                <c:pt idx="45626">
                  <c:v>0.21709999999999999</c:v>
                </c:pt>
                <c:pt idx="45627">
                  <c:v>0.22250000000000003</c:v>
                </c:pt>
                <c:pt idx="45628">
                  <c:v>0.23420000000000002</c:v>
                </c:pt>
                <c:pt idx="45629">
                  <c:v>0.24500000000000002</c:v>
                </c:pt>
                <c:pt idx="45630">
                  <c:v>0.24690000000000001</c:v>
                </c:pt>
                <c:pt idx="45631">
                  <c:v>0.25900000000000001</c:v>
                </c:pt>
                <c:pt idx="45632">
                  <c:v>0.25600000000000001</c:v>
                </c:pt>
                <c:pt idx="45633">
                  <c:v>0.26340000000000002</c:v>
                </c:pt>
                <c:pt idx="45634">
                  <c:v>0.27310000000000001</c:v>
                </c:pt>
                <c:pt idx="45635">
                  <c:v>0.28310000000000002</c:v>
                </c:pt>
                <c:pt idx="45636">
                  <c:v>0.29820000000000002</c:v>
                </c:pt>
                <c:pt idx="45637">
                  <c:v>0.29940000000000005</c:v>
                </c:pt>
                <c:pt idx="45638">
                  <c:v>0.31659999999999999</c:v>
                </c:pt>
                <c:pt idx="45639">
                  <c:v>0.34289999999999998</c:v>
                </c:pt>
                <c:pt idx="45640">
                  <c:v>0.34360000000000002</c:v>
                </c:pt>
                <c:pt idx="45641">
                  <c:v>0.35670000000000002</c:v>
                </c:pt>
                <c:pt idx="45642">
                  <c:v>0.36040000000000005</c:v>
                </c:pt>
                <c:pt idx="45643">
                  <c:v>0.37050000000000005</c:v>
                </c:pt>
                <c:pt idx="45644">
                  <c:v>0.36030000000000006</c:v>
                </c:pt>
                <c:pt idx="45645">
                  <c:v>0.39220000000000005</c:v>
                </c:pt>
                <c:pt idx="45646">
                  <c:v>0.39590000000000003</c:v>
                </c:pt>
                <c:pt idx="45647">
                  <c:v>0.39140000000000003</c:v>
                </c:pt>
                <c:pt idx="45648">
                  <c:v>0.40439999999999998</c:v>
                </c:pt>
                <c:pt idx="45649">
                  <c:v>0.42450000000000004</c:v>
                </c:pt>
                <c:pt idx="45650">
                  <c:v>0.43250000000000005</c:v>
                </c:pt>
                <c:pt idx="45651">
                  <c:v>0.42859999999999998</c:v>
                </c:pt>
                <c:pt idx="45652">
                  <c:v>0.43360000000000004</c:v>
                </c:pt>
                <c:pt idx="45653">
                  <c:v>0.42180000000000001</c:v>
                </c:pt>
                <c:pt idx="45654">
                  <c:v>0.42549999999999999</c:v>
                </c:pt>
                <c:pt idx="45655">
                  <c:v>0.44440000000000002</c:v>
                </c:pt>
                <c:pt idx="45656">
                  <c:v>0.47530000000000006</c:v>
                </c:pt>
                <c:pt idx="45657">
                  <c:v>0.51210000000000011</c:v>
                </c:pt>
                <c:pt idx="45658">
                  <c:v>0.5292</c:v>
                </c:pt>
                <c:pt idx="45659">
                  <c:v>0.52329999999999999</c:v>
                </c:pt>
                <c:pt idx="45660">
                  <c:v>0.53080000000000005</c:v>
                </c:pt>
                <c:pt idx="45661">
                  <c:v>0.53949999999999998</c:v>
                </c:pt>
                <c:pt idx="45662">
                  <c:v>0.56420000000000003</c:v>
                </c:pt>
                <c:pt idx="45663">
                  <c:v>0.57800000000000007</c:v>
                </c:pt>
                <c:pt idx="45664">
                  <c:v>0.60160000000000002</c:v>
                </c:pt>
                <c:pt idx="45665">
                  <c:v>0.62670000000000003</c:v>
                </c:pt>
                <c:pt idx="45666">
                  <c:v>0.6502</c:v>
                </c:pt>
                <c:pt idx="45667">
                  <c:v>0.65960000000000008</c:v>
                </c:pt>
                <c:pt idx="45668">
                  <c:v>0.65830000000000011</c:v>
                </c:pt>
                <c:pt idx="45669">
                  <c:v>0.69850000000000012</c:v>
                </c:pt>
                <c:pt idx="45670">
                  <c:v>0.69940000000000002</c:v>
                </c:pt>
                <c:pt idx="45671">
                  <c:v>0.70940000000000003</c:v>
                </c:pt>
                <c:pt idx="45672">
                  <c:v>0.75330000000000008</c:v>
                </c:pt>
                <c:pt idx="45673">
                  <c:v>0.6070000000000001</c:v>
                </c:pt>
                <c:pt idx="45674">
                  <c:v>0.45140000000000002</c:v>
                </c:pt>
                <c:pt idx="45675">
                  <c:v>0.35289999999999999</c:v>
                </c:pt>
                <c:pt idx="45676">
                  <c:v>0.34289999999999998</c:v>
                </c:pt>
                <c:pt idx="45677">
                  <c:v>0.34900000000000003</c:v>
                </c:pt>
                <c:pt idx="45678">
                  <c:v>0.3296</c:v>
                </c:pt>
                <c:pt idx="45679">
                  <c:v>0.34660000000000002</c:v>
                </c:pt>
                <c:pt idx="45680">
                  <c:v>0.60950000000000004</c:v>
                </c:pt>
                <c:pt idx="45681">
                  <c:v>0.7642000000000001</c:v>
                </c:pt>
                <c:pt idx="45682">
                  <c:v>0.97370000000000001</c:v>
                </c:pt>
                <c:pt idx="45683">
                  <c:v>0.92959999999999998</c:v>
                </c:pt>
                <c:pt idx="45684">
                  <c:v>0.93100000000000005</c:v>
                </c:pt>
                <c:pt idx="45685">
                  <c:v>0.93149999999999999</c:v>
                </c:pt>
                <c:pt idx="45686">
                  <c:v>1.226</c:v>
                </c:pt>
                <c:pt idx="45687">
                  <c:v>1.5454000000000001</c:v>
                </c:pt>
                <c:pt idx="45688">
                  <c:v>1.5590000000000002</c:v>
                </c:pt>
                <c:pt idx="45689">
                  <c:v>1.5024</c:v>
                </c:pt>
                <c:pt idx="45690">
                  <c:v>1.6315000000000002</c:v>
                </c:pt>
                <c:pt idx="45691">
                  <c:v>1.4483000000000001</c:v>
                </c:pt>
                <c:pt idx="45692">
                  <c:v>1.5255000000000001</c:v>
                </c:pt>
                <c:pt idx="45693">
                  <c:v>1.4568000000000001</c:v>
                </c:pt>
                <c:pt idx="45694">
                  <c:v>1.3985000000000001</c:v>
                </c:pt>
                <c:pt idx="45695">
                  <c:v>1.395</c:v>
                </c:pt>
                <c:pt idx="45696">
                  <c:v>1.2757000000000001</c:v>
                </c:pt>
                <c:pt idx="45697">
                  <c:v>1.2768000000000002</c:v>
                </c:pt>
                <c:pt idx="45698">
                  <c:v>1.4117000000000002</c:v>
                </c:pt>
                <c:pt idx="45699">
                  <c:v>1.3885000000000001</c:v>
                </c:pt>
                <c:pt idx="45700">
                  <c:v>1.2599</c:v>
                </c:pt>
                <c:pt idx="45701">
                  <c:v>1.4068000000000001</c:v>
                </c:pt>
                <c:pt idx="45702">
                  <c:v>1.399</c:v>
                </c:pt>
                <c:pt idx="45703">
                  <c:v>1.3881000000000001</c:v>
                </c:pt>
                <c:pt idx="45704">
                  <c:v>1.351</c:v>
                </c:pt>
                <c:pt idx="45705">
                  <c:v>1.2791000000000001</c:v>
                </c:pt>
                <c:pt idx="45706">
                  <c:v>1.274</c:v>
                </c:pt>
                <c:pt idx="45707">
                  <c:v>1.2282000000000002</c:v>
                </c:pt>
                <c:pt idx="45708">
                  <c:v>1.2322</c:v>
                </c:pt>
                <c:pt idx="45709">
                  <c:v>1.1884000000000001</c:v>
                </c:pt>
                <c:pt idx="45710">
                  <c:v>1.1637000000000002</c:v>
                </c:pt>
                <c:pt idx="45711">
                  <c:v>1.0926</c:v>
                </c:pt>
                <c:pt idx="45712">
                  <c:v>1.1294000000000002</c:v>
                </c:pt>
                <c:pt idx="45713">
                  <c:v>1.1035999999999999</c:v>
                </c:pt>
                <c:pt idx="45714">
                  <c:v>0.94979999999999998</c:v>
                </c:pt>
                <c:pt idx="45715">
                  <c:v>0.86509999999999998</c:v>
                </c:pt>
                <c:pt idx="45716">
                  <c:v>0.76400000000000001</c:v>
                </c:pt>
                <c:pt idx="45717">
                  <c:v>0.74840000000000007</c:v>
                </c:pt>
                <c:pt idx="45718">
                  <c:v>0.7167</c:v>
                </c:pt>
                <c:pt idx="45719">
                  <c:v>0.75640000000000007</c:v>
                </c:pt>
                <c:pt idx="45720">
                  <c:v>0.74970000000000003</c:v>
                </c:pt>
                <c:pt idx="45721">
                  <c:v>0.75340000000000007</c:v>
                </c:pt>
                <c:pt idx="45722">
                  <c:v>0.75629999999999997</c:v>
                </c:pt>
                <c:pt idx="45723">
                  <c:v>0.7259000000000001</c:v>
                </c:pt>
                <c:pt idx="45724">
                  <c:v>0.70550000000000002</c:v>
                </c:pt>
                <c:pt idx="45725">
                  <c:v>0.73350000000000004</c:v>
                </c:pt>
                <c:pt idx="45726">
                  <c:v>0.74520000000000008</c:v>
                </c:pt>
                <c:pt idx="45727">
                  <c:v>0.70860000000000012</c:v>
                </c:pt>
                <c:pt idx="45728">
                  <c:v>0.69390000000000007</c:v>
                </c:pt>
                <c:pt idx="45729">
                  <c:v>0.69640000000000013</c:v>
                </c:pt>
                <c:pt idx="45730">
                  <c:v>0.7026</c:v>
                </c:pt>
                <c:pt idx="45731">
                  <c:v>0.67320000000000002</c:v>
                </c:pt>
                <c:pt idx="45732">
                  <c:v>0.65560000000000007</c:v>
                </c:pt>
                <c:pt idx="45733">
                  <c:v>0.64429999999999998</c:v>
                </c:pt>
                <c:pt idx="45734">
                  <c:v>0.65270000000000006</c:v>
                </c:pt>
                <c:pt idx="45735">
                  <c:v>0.61950000000000005</c:v>
                </c:pt>
                <c:pt idx="45736">
                  <c:v>0.64440000000000008</c:v>
                </c:pt>
                <c:pt idx="45737">
                  <c:v>0.6079</c:v>
                </c:pt>
                <c:pt idx="45738">
                  <c:v>0.5907</c:v>
                </c:pt>
                <c:pt idx="45739">
                  <c:v>0.54730000000000001</c:v>
                </c:pt>
                <c:pt idx="45740">
                  <c:v>0.57650000000000001</c:v>
                </c:pt>
                <c:pt idx="45741">
                  <c:v>0.56180000000000008</c:v>
                </c:pt>
                <c:pt idx="45742">
                  <c:v>0.54410000000000003</c:v>
                </c:pt>
                <c:pt idx="45743">
                  <c:v>0.53200000000000003</c:v>
                </c:pt>
                <c:pt idx="45744">
                  <c:v>0.51080000000000003</c:v>
                </c:pt>
                <c:pt idx="45745">
                  <c:v>0.51139999999999997</c:v>
                </c:pt>
                <c:pt idx="45746">
                  <c:v>0.50240000000000007</c:v>
                </c:pt>
                <c:pt idx="45747">
                  <c:v>0.49530000000000007</c:v>
                </c:pt>
                <c:pt idx="45748">
                  <c:v>0.49210000000000004</c:v>
                </c:pt>
                <c:pt idx="45749">
                  <c:v>0.47889999999999999</c:v>
                </c:pt>
                <c:pt idx="45750">
                  <c:v>0.49720000000000009</c:v>
                </c:pt>
                <c:pt idx="45751">
                  <c:v>0.48890000000000006</c:v>
                </c:pt>
                <c:pt idx="45752">
                  <c:v>0.51790000000000003</c:v>
                </c:pt>
                <c:pt idx="45753">
                  <c:v>0.48320000000000002</c:v>
                </c:pt>
                <c:pt idx="45754">
                  <c:v>0.505</c:v>
                </c:pt>
                <c:pt idx="45755">
                  <c:v>0.47220000000000006</c:v>
                </c:pt>
                <c:pt idx="45756">
                  <c:v>0.46410000000000001</c:v>
                </c:pt>
                <c:pt idx="45757">
                  <c:v>0.49590000000000001</c:v>
                </c:pt>
                <c:pt idx="45758">
                  <c:v>0.48620000000000002</c:v>
                </c:pt>
                <c:pt idx="45759">
                  <c:v>0.45050000000000001</c:v>
                </c:pt>
                <c:pt idx="45760">
                  <c:v>0.45530000000000004</c:v>
                </c:pt>
                <c:pt idx="45761">
                  <c:v>0.44580000000000003</c:v>
                </c:pt>
                <c:pt idx="45762">
                  <c:v>0.45030000000000003</c:v>
                </c:pt>
                <c:pt idx="45763">
                  <c:v>0.41150000000000003</c:v>
                </c:pt>
                <c:pt idx="45764">
                  <c:v>0.43019999999999997</c:v>
                </c:pt>
                <c:pt idx="45765">
                  <c:v>0.4244</c:v>
                </c:pt>
                <c:pt idx="45766">
                  <c:v>0.42599999999999999</c:v>
                </c:pt>
                <c:pt idx="45767">
                  <c:v>0.40990000000000004</c:v>
                </c:pt>
                <c:pt idx="45768">
                  <c:v>0.41970000000000002</c:v>
                </c:pt>
                <c:pt idx="45769">
                  <c:v>0.40529999999999999</c:v>
                </c:pt>
                <c:pt idx="45770">
                  <c:v>0.39390000000000003</c:v>
                </c:pt>
                <c:pt idx="45771">
                  <c:v>0.38350000000000001</c:v>
                </c:pt>
                <c:pt idx="45772">
                  <c:v>0.39150000000000001</c:v>
                </c:pt>
                <c:pt idx="45773">
                  <c:v>0.38170000000000004</c:v>
                </c:pt>
                <c:pt idx="45774">
                  <c:v>0.3871</c:v>
                </c:pt>
                <c:pt idx="45775">
                  <c:v>0.38090000000000002</c:v>
                </c:pt>
                <c:pt idx="45776">
                  <c:v>0.39880000000000004</c:v>
                </c:pt>
                <c:pt idx="45777">
                  <c:v>0.39929999999999999</c:v>
                </c:pt>
                <c:pt idx="45778">
                  <c:v>0.36509999999999998</c:v>
                </c:pt>
                <c:pt idx="45779">
                  <c:v>0.36899999999999999</c:v>
                </c:pt>
                <c:pt idx="45780">
                  <c:v>0.35930000000000001</c:v>
                </c:pt>
                <c:pt idx="45781">
                  <c:v>0.35610000000000003</c:v>
                </c:pt>
                <c:pt idx="45782">
                  <c:v>0.35270000000000001</c:v>
                </c:pt>
                <c:pt idx="45783">
                  <c:v>0.34790000000000004</c:v>
                </c:pt>
                <c:pt idx="45784">
                  <c:v>0.35040000000000004</c:v>
                </c:pt>
                <c:pt idx="45785">
                  <c:v>0.34689999999999999</c:v>
                </c:pt>
                <c:pt idx="45786">
                  <c:v>0.35430000000000006</c:v>
                </c:pt>
                <c:pt idx="45787">
                  <c:v>0.35089999999999999</c:v>
                </c:pt>
                <c:pt idx="45788">
                  <c:v>0.3453</c:v>
                </c:pt>
                <c:pt idx="45789">
                  <c:v>0.35539999999999999</c:v>
                </c:pt>
                <c:pt idx="45790">
                  <c:v>0.34360000000000002</c:v>
                </c:pt>
                <c:pt idx="45791">
                  <c:v>0.34160000000000001</c:v>
                </c:pt>
                <c:pt idx="45792">
                  <c:v>0.33100000000000002</c:v>
                </c:pt>
                <c:pt idx="45793">
                  <c:v>0.32340000000000002</c:v>
                </c:pt>
                <c:pt idx="45794">
                  <c:v>0.31390000000000001</c:v>
                </c:pt>
                <c:pt idx="45795">
                  <c:v>0.30600000000000005</c:v>
                </c:pt>
                <c:pt idx="45796">
                  <c:v>0.31859999999999999</c:v>
                </c:pt>
                <c:pt idx="45797">
                  <c:v>0.31740000000000002</c:v>
                </c:pt>
                <c:pt idx="45798">
                  <c:v>0.29990000000000006</c:v>
                </c:pt>
                <c:pt idx="45799">
                  <c:v>0.30980000000000002</c:v>
                </c:pt>
                <c:pt idx="45800">
                  <c:v>0.2868</c:v>
                </c:pt>
                <c:pt idx="45801">
                  <c:v>0.2828</c:v>
                </c:pt>
                <c:pt idx="45802">
                  <c:v>0.29930000000000001</c:v>
                </c:pt>
                <c:pt idx="45803">
                  <c:v>0.30570000000000003</c:v>
                </c:pt>
                <c:pt idx="45804">
                  <c:v>0.28560000000000002</c:v>
                </c:pt>
                <c:pt idx="45805">
                  <c:v>0.29360000000000003</c:v>
                </c:pt>
                <c:pt idx="45806">
                  <c:v>0.26950000000000002</c:v>
                </c:pt>
                <c:pt idx="45807">
                  <c:v>0.25769999999999998</c:v>
                </c:pt>
                <c:pt idx="45808">
                  <c:v>0.27599999999999997</c:v>
                </c:pt>
                <c:pt idx="45809">
                  <c:v>0.24980000000000002</c:v>
                </c:pt>
                <c:pt idx="45810">
                  <c:v>0.25559999999999999</c:v>
                </c:pt>
                <c:pt idx="45811">
                  <c:v>0.2671</c:v>
                </c:pt>
                <c:pt idx="45812">
                  <c:v>0.26480000000000004</c:v>
                </c:pt>
                <c:pt idx="45813">
                  <c:v>0.25490000000000002</c:v>
                </c:pt>
                <c:pt idx="45814">
                  <c:v>0.26700000000000002</c:v>
                </c:pt>
                <c:pt idx="45815">
                  <c:v>0.25440000000000002</c:v>
                </c:pt>
                <c:pt idx="45816">
                  <c:v>0.26789999999999997</c:v>
                </c:pt>
                <c:pt idx="45817">
                  <c:v>0.2621</c:v>
                </c:pt>
                <c:pt idx="45818">
                  <c:v>0.25990000000000002</c:v>
                </c:pt>
                <c:pt idx="45819">
                  <c:v>0.26070000000000004</c:v>
                </c:pt>
                <c:pt idx="45820">
                  <c:v>0.26400000000000001</c:v>
                </c:pt>
                <c:pt idx="45821">
                  <c:v>0.27400000000000002</c:v>
                </c:pt>
                <c:pt idx="45822">
                  <c:v>0.27229999999999999</c:v>
                </c:pt>
                <c:pt idx="45823">
                  <c:v>0.25990000000000002</c:v>
                </c:pt>
                <c:pt idx="45824">
                  <c:v>0.25280000000000002</c:v>
                </c:pt>
                <c:pt idx="45825">
                  <c:v>0.24870000000000003</c:v>
                </c:pt>
                <c:pt idx="45826">
                  <c:v>0.24540000000000003</c:v>
                </c:pt>
                <c:pt idx="45827">
                  <c:v>0.2641</c:v>
                </c:pt>
                <c:pt idx="45828">
                  <c:v>0.25740000000000002</c:v>
                </c:pt>
                <c:pt idx="45829">
                  <c:v>0.24360000000000001</c:v>
                </c:pt>
                <c:pt idx="45830">
                  <c:v>0.25590000000000002</c:v>
                </c:pt>
                <c:pt idx="45831">
                  <c:v>0.25740000000000002</c:v>
                </c:pt>
                <c:pt idx="45832">
                  <c:v>0.23010000000000003</c:v>
                </c:pt>
                <c:pt idx="45833">
                  <c:v>0.22770000000000001</c:v>
                </c:pt>
                <c:pt idx="45834">
                  <c:v>0.23680000000000001</c:v>
                </c:pt>
                <c:pt idx="45835">
                  <c:v>0.2364</c:v>
                </c:pt>
                <c:pt idx="45836">
                  <c:v>0.21860000000000002</c:v>
                </c:pt>
                <c:pt idx="45837">
                  <c:v>0.23719999999999999</c:v>
                </c:pt>
                <c:pt idx="45838">
                  <c:v>0.22480000000000003</c:v>
                </c:pt>
                <c:pt idx="45839">
                  <c:v>0.2319</c:v>
                </c:pt>
                <c:pt idx="45840">
                  <c:v>0.2336</c:v>
                </c:pt>
                <c:pt idx="45841">
                  <c:v>0.23280000000000001</c:v>
                </c:pt>
                <c:pt idx="45842">
                  <c:v>0.24340000000000003</c:v>
                </c:pt>
                <c:pt idx="45843">
                  <c:v>0.2417</c:v>
                </c:pt>
                <c:pt idx="45844">
                  <c:v>0.2291</c:v>
                </c:pt>
                <c:pt idx="45845">
                  <c:v>0.2344</c:v>
                </c:pt>
                <c:pt idx="45846">
                  <c:v>0.22200000000000003</c:v>
                </c:pt>
                <c:pt idx="45847">
                  <c:v>0.22690000000000002</c:v>
                </c:pt>
                <c:pt idx="45848">
                  <c:v>0.22660000000000002</c:v>
                </c:pt>
                <c:pt idx="45849">
                  <c:v>0.21520000000000003</c:v>
                </c:pt>
                <c:pt idx="45850">
                  <c:v>0.21989999999999998</c:v>
                </c:pt>
                <c:pt idx="45851">
                  <c:v>0.22080000000000002</c:v>
                </c:pt>
                <c:pt idx="45852">
                  <c:v>0.21160000000000001</c:v>
                </c:pt>
                <c:pt idx="45853">
                  <c:v>0.22189999999999999</c:v>
                </c:pt>
                <c:pt idx="45854">
                  <c:v>0.217</c:v>
                </c:pt>
                <c:pt idx="45855">
                  <c:v>0.21930000000000002</c:v>
                </c:pt>
                <c:pt idx="45856">
                  <c:v>0.22090000000000001</c:v>
                </c:pt>
                <c:pt idx="45857">
                  <c:v>0.21130000000000002</c:v>
                </c:pt>
                <c:pt idx="45858">
                  <c:v>0.20470000000000002</c:v>
                </c:pt>
                <c:pt idx="45859">
                  <c:v>0.21240000000000003</c:v>
                </c:pt>
                <c:pt idx="45860">
                  <c:v>0.19980000000000001</c:v>
                </c:pt>
                <c:pt idx="45861">
                  <c:v>0.20499999999999999</c:v>
                </c:pt>
                <c:pt idx="45862">
                  <c:v>0.20390000000000003</c:v>
                </c:pt>
                <c:pt idx="45863">
                  <c:v>0.19570000000000001</c:v>
                </c:pt>
                <c:pt idx="45864">
                  <c:v>0.1898</c:v>
                </c:pt>
                <c:pt idx="45865">
                  <c:v>0.19090000000000001</c:v>
                </c:pt>
                <c:pt idx="45866">
                  <c:v>0.19520000000000001</c:v>
                </c:pt>
                <c:pt idx="45867">
                  <c:v>0.19110000000000002</c:v>
                </c:pt>
                <c:pt idx="45868">
                  <c:v>0.19020000000000001</c:v>
                </c:pt>
                <c:pt idx="45869">
                  <c:v>0.18540000000000001</c:v>
                </c:pt>
                <c:pt idx="45870">
                  <c:v>0.18500000000000003</c:v>
                </c:pt>
                <c:pt idx="45871">
                  <c:v>0.18990000000000001</c:v>
                </c:pt>
                <c:pt idx="45872">
                  <c:v>0.17930000000000001</c:v>
                </c:pt>
                <c:pt idx="45873">
                  <c:v>0.17920000000000003</c:v>
                </c:pt>
                <c:pt idx="45874">
                  <c:v>0.19020000000000001</c:v>
                </c:pt>
                <c:pt idx="45875">
                  <c:v>0.1875</c:v>
                </c:pt>
                <c:pt idx="45876">
                  <c:v>0.19370000000000001</c:v>
                </c:pt>
                <c:pt idx="45877">
                  <c:v>0.1898</c:v>
                </c:pt>
                <c:pt idx="45878">
                  <c:v>0.19059999999999999</c:v>
                </c:pt>
                <c:pt idx="45879">
                  <c:v>0.19</c:v>
                </c:pt>
                <c:pt idx="45880">
                  <c:v>0.18130000000000002</c:v>
                </c:pt>
                <c:pt idx="45881">
                  <c:v>0.18490000000000001</c:v>
                </c:pt>
                <c:pt idx="45882">
                  <c:v>0.19750000000000001</c:v>
                </c:pt>
                <c:pt idx="45883">
                  <c:v>0.19870000000000002</c:v>
                </c:pt>
                <c:pt idx="45884">
                  <c:v>0.19510000000000002</c:v>
                </c:pt>
                <c:pt idx="45885">
                  <c:v>0.1915</c:v>
                </c:pt>
                <c:pt idx="45886">
                  <c:v>0.2021</c:v>
                </c:pt>
                <c:pt idx="45887">
                  <c:v>0.20310000000000003</c:v>
                </c:pt>
                <c:pt idx="45888">
                  <c:v>0.20990000000000003</c:v>
                </c:pt>
                <c:pt idx="45889">
                  <c:v>0.20530000000000001</c:v>
                </c:pt>
                <c:pt idx="45890">
                  <c:v>0.20860000000000001</c:v>
                </c:pt>
                <c:pt idx="45891">
                  <c:v>0.21440000000000003</c:v>
                </c:pt>
                <c:pt idx="45892">
                  <c:v>0.21389999999999998</c:v>
                </c:pt>
                <c:pt idx="45893">
                  <c:v>0.21480000000000002</c:v>
                </c:pt>
                <c:pt idx="45894">
                  <c:v>0.21389999999999998</c:v>
                </c:pt>
                <c:pt idx="45895">
                  <c:v>0.21850000000000003</c:v>
                </c:pt>
                <c:pt idx="45896">
                  <c:v>0.22270000000000001</c:v>
                </c:pt>
                <c:pt idx="45897">
                  <c:v>0.21250000000000002</c:v>
                </c:pt>
                <c:pt idx="45898">
                  <c:v>0.21389999999999998</c:v>
                </c:pt>
                <c:pt idx="45899">
                  <c:v>0.21789999999999998</c:v>
                </c:pt>
                <c:pt idx="45900">
                  <c:v>0.22589999999999999</c:v>
                </c:pt>
                <c:pt idx="45901">
                  <c:v>0.22890000000000002</c:v>
                </c:pt>
                <c:pt idx="45902">
                  <c:v>0.24340000000000003</c:v>
                </c:pt>
                <c:pt idx="45903">
                  <c:v>0.23270000000000002</c:v>
                </c:pt>
                <c:pt idx="45904">
                  <c:v>0.23080000000000001</c:v>
                </c:pt>
                <c:pt idx="45905">
                  <c:v>0.23210000000000003</c:v>
                </c:pt>
                <c:pt idx="45906">
                  <c:v>0.2472</c:v>
                </c:pt>
                <c:pt idx="45907">
                  <c:v>0.26140000000000002</c:v>
                </c:pt>
                <c:pt idx="45908">
                  <c:v>0.25730000000000003</c:v>
                </c:pt>
                <c:pt idx="45909">
                  <c:v>0.26490000000000002</c:v>
                </c:pt>
                <c:pt idx="45910">
                  <c:v>0.2676</c:v>
                </c:pt>
                <c:pt idx="45911">
                  <c:v>0.30940000000000001</c:v>
                </c:pt>
                <c:pt idx="45912">
                  <c:v>0.35440000000000005</c:v>
                </c:pt>
                <c:pt idx="45913">
                  <c:v>0.37980000000000003</c:v>
                </c:pt>
                <c:pt idx="45914">
                  <c:v>0.39270000000000005</c:v>
                </c:pt>
                <c:pt idx="45915">
                  <c:v>0.39560000000000001</c:v>
                </c:pt>
                <c:pt idx="45916">
                  <c:v>0.55320000000000003</c:v>
                </c:pt>
                <c:pt idx="45917">
                  <c:v>0.45710000000000001</c:v>
                </c:pt>
                <c:pt idx="45918">
                  <c:v>0.51870000000000005</c:v>
                </c:pt>
                <c:pt idx="45919">
                  <c:v>0.66670000000000007</c:v>
                </c:pt>
                <c:pt idx="45920">
                  <c:v>0.75240000000000007</c:v>
                </c:pt>
                <c:pt idx="45921">
                  <c:v>0.82140000000000013</c:v>
                </c:pt>
                <c:pt idx="45922">
                  <c:v>0.8217000000000001</c:v>
                </c:pt>
                <c:pt idx="45923">
                  <c:v>0.89200000000000002</c:v>
                </c:pt>
                <c:pt idx="45924">
                  <c:v>0.97770000000000001</c:v>
                </c:pt>
                <c:pt idx="45925">
                  <c:v>0.96809999999999996</c:v>
                </c:pt>
                <c:pt idx="45926">
                  <c:v>0.99410000000000009</c:v>
                </c:pt>
                <c:pt idx="45927">
                  <c:v>0.97520000000000007</c:v>
                </c:pt>
                <c:pt idx="45928">
                  <c:v>0.96679999999999999</c:v>
                </c:pt>
                <c:pt idx="45929">
                  <c:v>1.0475000000000001</c:v>
                </c:pt>
                <c:pt idx="45930">
                  <c:v>1.0589999999999999</c:v>
                </c:pt>
                <c:pt idx="45931">
                  <c:v>1.0266</c:v>
                </c:pt>
                <c:pt idx="45932">
                  <c:v>1.0686</c:v>
                </c:pt>
                <c:pt idx="45933">
                  <c:v>1.0855000000000001</c:v>
                </c:pt>
                <c:pt idx="45934">
                  <c:v>1.1122000000000001</c:v>
                </c:pt>
                <c:pt idx="45935">
                  <c:v>1.1549</c:v>
                </c:pt>
                <c:pt idx="45936">
                  <c:v>1.1419000000000001</c:v>
                </c:pt>
                <c:pt idx="45937">
                  <c:v>1.1933</c:v>
                </c:pt>
                <c:pt idx="45938">
                  <c:v>1.2078</c:v>
                </c:pt>
                <c:pt idx="45939">
                  <c:v>1.1586000000000001</c:v>
                </c:pt>
                <c:pt idx="45940">
                  <c:v>1.1965000000000001</c:v>
                </c:pt>
                <c:pt idx="45941">
                  <c:v>1.1612</c:v>
                </c:pt>
                <c:pt idx="45942">
                  <c:v>1.2115</c:v>
                </c:pt>
                <c:pt idx="45943">
                  <c:v>1.2522000000000002</c:v>
                </c:pt>
                <c:pt idx="45944">
                  <c:v>1.2548000000000001</c:v>
                </c:pt>
                <c:pt idx="45945">
                  <c:v>1.2239000000000002</c:v>
                </c:pt>
                <c:pt idx="45946">
                  <c:v>1.2127000000000001</c:v>
                </c:pt>
                <c:pt idx="45947">
                  <c:v>1.2436</c:v>
                </c:pt>
                <c:pt idx="45948">
                  <c:v>1.2957000000000001</c:v>
                </c:pt>
                <c:pt idx="45949">
                  <c:v>1.3650000000000002</c:v>
                </c:pt>
                <c:pt idx="45950">
                  <c:v>1.3494999999999999</c:v>
                </c:pt>
                <c:pt idx="45951">
                  <c:v>1.3465</c:v>
                </c:pt>
                <c:pt idx="45952">
                  <c:v>1.4001000000000001</c:v>
                </c:pt>
                <c:pt idx="45953">
                  <c:v>1.4128000000000001</c:v>
                </c:pt>
                <c:pt idx="45954">
                  <c:v>1.4529000000000001</c:v>
                </c:pt>
                <c:pt idx="45955">
                  <c:v>1.4564000000000001</c:v>
                </c:pt>
                <c:pt idx="45956">
                  <c:v>1.4621000000000002</c:v>
                </c:pt>
                <c:pt idx="45957">
                  <c:v>1.5341</c:v>
                </c:pt>
                <c:pt idx="45958">
                  <c:v>1.5550000000000002</c:v>
                </c:pt>
                <c:pt idx="45959">
                  <c:v>1.5432000000000001</c:v>
                </c:pt>
                <c:pt idx="45960">
                  <c:v>1.5167999999999999</c:v>
                </c:pt>
                <c:pt idx="45961">
                  <c:v>1.4877000000000002</c:v>
                </c:pt>
                <c:pt idx="45962">
                  <c:v>1.4448000000000001</c:v>
                </c:pt>
                <c:pt idx="45963">
                  <c:v>1.4804000000000002</c:v>
                </c:pt>
                <c:pt idx="45964">
                  <c:v>1.5478000000000001</c:v>
                </c:pt>
                <c:pt idx="45965">
                  <c:v>1.5939000000000001</c:v>
                </c:pt>
                <c:pt idx="45966">
                  <c:v>1.5970000000000002</c:v>
                </c:pt>
                <c:pt idx="45967">
                  <c:v>1.649</c:v>
                </c:pt>
                <c:pt idx="45968">
                  <c:v>1.6748000000000003</c:v>
                </c:pt>
                <c:pt idx="45969">
                  <c:v>1.6498000000000002</c:v>
                </c:pt>
                <c:pt idx="45970">
                  <c:v>1.5845000000000002</c:v>
                </c:pt>
                <c:pt idx="45971">
                  <c:v>1.6139000000000001</c:v>
                </c:pt>
                <c:pt idx="45972">
                  <c:v>1.6631</c:v>
                </c:pt>
                <c:pt idx="45973">
                  <c:v>1.7716000000000003</c:v>
                </c:pt>
                <c:pt idx="45974">
                  <c:v>1.7634000000000001</c:v>
                </c:pt>
                <c:pt idx="45975">
                  <c:v>1.7510000000000003</c:v>
                </c:pt>
                <c:pt idx="45976">
                  <c:v>1.7575000000000001</c:v>
                </c:pt>
                <c:pt idx="45977">
                  <c:v>1.7421</c:v>
                </c:pt>
                <c:pt idx="45978">
                  <c:v>1.7462</c:v>
                </c:pt>
                <c:pt idx="45979">
                  <c:v>1.7445000000000002</c:v>
                </c:pt>
                <c:pt idx="45980">
                  <c:v>1.7657</c:v>
                </c:pt>
                <c:pt idx="45981">
                  <c:v>1.7774000000000001</c:v>
                </c:pt>
                <c:pt idx="45982">
                  <c:v>1.7758</c:v>
                </c:pt>
                <c:pt idx="45983">
                  <c:v>1.8265000000000002</c:v>
                </c:pt>
                <c:pt idx="45984">
                  <c:v>1.7954999999999999</c:v>
                </c:pt>
                <c:pt idx="45985">
                  <c:v>1.6752</c:v>
                </c:pt>
                <c:pt idx="45986">
                  <c:v>1.4517</c:v>
                </c:pt>
                <c:pt idx="45987">
                  <c:v>1.3741000000000001</c:v>
                </c:pt>
                <c:pt idx="45988">
                  <c:v>1.3897000000000002</c:v>
                </c:pt>
                <c:pt idx="45989">
                  <c:v>1.5022000000000002</c:v>
                </c:pt>
                <c:pt idx="45990">
                  <c:v>1.5161</c:v>
                </c:pt>
                <c:pt idx="45991">
                  <c:v>1.5210000000000001</c:v>
                </c:pt>
                <c:pt idx="45992">
                  <c:v>1.4857</c:v>
                </c:pt>
                <c:pt idx="45993">
                  <c:v>1.4217000000000002</c:v>
                </c:pt>
                <c:pt idx="45994">
                  <c:v>1.4138000000000002</c:v>
                </c:pt>
                <c:pt idx="45995">
                  <c:v>1.3883000000000001</c:v>
                </c:pt>
                <c:pt idx="45996">
                  <c:v>1.4103000000000001</c:v>
                </c:pt>
                <c:pt idx="45997">
                  <c:v>1.2634000000000001</c:v>
                </c:pt>
                <c:pt idx="45998">
                  <c:v>1.2129000000000001</c:v>
                </c:pt>
                <c:pt idx="45999">
                  <c:v>1.1566000000000001</c:v>
                </c:pt>
                <c:pt idx="46000">
                  <c:v>1.0841000000000001</c:v>
                </c:pt>
                <c:pt idx="46001">
                  <c:v>1.0699000000000001</c:v>
                </c:pt>
                <c:pt idx="46002">
                  <c:v>1.0384</c:v>
                </c:pt>
                <c:pt idx="46003">
                  <c:v>1.0297000000000001</c:v>
                </c:pt>
                <c:pt idx="46004">
                  <c:v>1.0391000000000001</c:v>
                </c:pt>
                <c:pt idx="46005">
                  <c:v>1.0142</c:v>
                </c:pt>
                <c:pt idx="46006">
                  <c:v>0.93840000000000012</c:v>
                </c:pt>
                <c:pt idx="46007">
                  <c:v>0.90570000000000006</c:v>
                </c:pt>
                <c:pt idx="46008">
                  <c:v>0.89460000000000006</c:v>
                </c:pt>
                <c:pt idx="46009">
                  <c:v>0.87990000000000002</c:v>
                </c:pt>
                <c:pt idx="46010">
                  <c:v>0.84920000000000018</c:v>
                </c:pt>
                <c:pt idx="46011">
                  <c:v>0.79310000000000003</c:v>
                </c:pt>
                <c:pt idx="46012">
                  <c:v>0.78180000000000005</c:v>
                </c:pt>
                <c:pt idx="46013">
                  <c:v>0.84450000000000003</c:v>
                </c:pt>
                <c:pt idx="46014">
                  <c:v>0.86540000000000006</c:v>
                </c:pt>
                <c:pt idx="46015">
                  <c:v>0.84940000000000004</c:v>
                </c:pt>
                <c:pt idx="46016">
                  <c:v>0.81800000000000006</c:v>
                </c:pt>
                <c:pt idx="46017">
                  <c:v>0.77450000000000008</c:v>
                </c:pt>
                <c:pt idx="46018">
                  <c:v>0.75680000000000003</c:v>
                </c:pt>
                <c:pt idx="46019">
                  <c:v>0.78800000000000003</c:v>
                </c:pt>
                <c:pt idx="46020">
                  <c:v>0.74960000000000004</c:v>
                </c:pt>
                <c:pt idx="46021">
                  <c:v>0.73030000000000006</c:v>
                </c:pt>
                <c:pt idx="46022">
                  <c:v>0.78210000000000002</c:v>
                </c:pt>
                <c:pt idx="46023">
                  <c:v>0.7228</c:v>
                </c:pt>
                <c:pt idx="46024">
                  <c:v>0.75640000000000007</c:v>
                </c:pt>
                <c:pt idx="46025">
                  <c:v>0.72420000000000007</c:v>
                </c:pt>
                <c:pt idx="46026">
                  <c:v>0.68900000000000006</c:v>
                </c:pt>
                <c:pt idx="46027">
                  <c:v>0.73870000000000002</c:v>
                </c:pt>
                <c:pt idx="46028">
                  <c:v>0.626</c:v>
                </c:pt>
                <c:pt idx="46029">
                  <c:v>0.64349999999999996</c:v>
                </c:pt>
                <c:pt idx="46030">
                  <c:v>0.6070000000000001</c:v>
                </c:pt>
                <c:pt idx="46031">
                  <c:v>0.65129999999999999</c:v>
                </c:pt>
                <c:pt idx="46032">
                  <c:v>0.64970000000000006</c:v>
                </c:pt>
                <c:pt idx="46033">
                  <c:v>0.62130000000000007</c:v>
                </c:pt>
                <c:pt idx="46034">
                  <c:v>0.60990000000000011</c:v>
                </c:pt>
                <c:pt idx="46035">
                  <c:v>0.61399999999999999</c:v>
                </c:pt>
                <c:pt idx="46036">
                  <c:v>0.59179999999999999</c:v>
                </c:pt>
                <c:pt idx="46037">
                  <c:v>0.59100000000000008</c:v>
                </c:pt>
                <c:pt idx="46038">
                  <c:v>0.55979999999999996</c:v>
                </c:pt>
                <c:pt idx="46039">
                  <c:v>0.58110000000000006</c:v>
                </c:pt>
                <c:pt idx="46040">
                  <c:v>0.61380000000000001</c:v>
                </c:pt>
                <c:pt idx="46041">
                  <c:v>0.61970000000000003</c:v>
                </c:pt>
                <c:pt idx="46042">
                  <c:v>0.61630000000000007</c:v>
                </c:pt>
                <c:pt idx="46043">
                  <c:v>0.56050000000000011</c:v>
                </c:pt>
                <c:pt idx="46044">
                  <c:v>0.55500000000000005</c:v>
                </c:pt>
                <c:pt idx="46045">
                  <c:v>0.55900000000000005</c:v>
                </c:pt>
                <c:pt idx="46046">
                  <c:v>0.48470000000000008</c:v>
                </c:pt>
                <c:pt idx="46047">
                  <c:v>0.54269999999999996</c:v>
                </c:pt>
                <c:pt idx="46048">
                  <c:v>0.5242</c:v>
                </c:pt>
                <c:pt idx="46049">
                  <c:v>0.52690000000000003</c:v>
                </c:pt>
                <c:pt idx="46050">
                  <c:v>0.52460000000000007</c:v>
                </c:pt>
                <c:pt idx="46051">
                  <c:v>0.49500000000000005</c:v>
                </c:pt>
                <c:pt idx="46052">
                  <c:v>0.47470000000000001</c:v>
                </c:pt>
                <c:pt idx="46053">
                  <c:v>0.50549999999999995</c:v>
                </c:pt>
                <c:pt idx="46054">
                  <c:v>0.46660000000000007</c:v>
                </c:pt>
                <c:pt idx="46055">
                  <c:v>0.42880000000000007</c:v>
                </c:pt>
                <c:pt idx="46056">
                  <c:v>0.45170000000000005</c:v>
                </c:pt>
                <c:pt idx="46057">
                  <c:v>0.45930000000000004</c:v>
                </c:pt>
                <c:pt idx="46058">
                  <c:v>0.46180000000000004</c:v>
                </c:pt>
                <c:pt idx="46059">
                  <c:v>0.43659999999999999</c:v>
                </c:pt>
                <c:pt idx="46060">
                  <c:v>0.42230000000000001</c:v>
                </c:pt>
                <c:pt idx="46061">
                  <c:v>0.42110000000000003</c:v>
                </c:pt>
                <c:pt idx="46062">
                  <c:v>0.43230000000000007</c:v>
                </c:pt>
                <c:pt idx="46063">
                  <c:v>0.43520000000000003</c:v>
                </c:pt>
                <c:pt idx="46064">
                  <c:v>0.40690000000000004</c:v>
                </c:pt>
                <c:pt idx="46065">
                  <c:v>0.40279999999999999</c:v>
                </c:pt>
                <c:pt idx="46066">
                  <c:v>0.40570000000000006</c:v>
                </c:pt>
                <c:pt idx="46067">
                  <c:v>0.41890000000000005</c:v>
                </c:pt>
                <c:pt idx="46068">
                  <c:v>0.42210000000000003</c:v>
                </c:pt>
                <c:pt idx="46069">
                  <c:v>0.45270000000000005</c:v>
                </c:pt>
                <c:pt idx="46070">
                  <c:v>0.44420000000000004</c:v>
                </c:pt>
                <c:pt idx="46071">
                  <c:v>0.43840000000000007</c:v>
                </c:pt>
                <c:pt idx="46072">
                  <c:v>0.44070000000000004</c:v>
                </c:pt>
                <c:pt idx="46073">
                  <c:v>0.43730000000000002</c:v>
                </c:pt>
                <c:pt idx="46074">
                  <c:v>0.43860000000000005</c:v>
                </c:pt>
                <c:pt idx="46075">
                  <c:v>0.44589999999999996</c:v>
                </c:pt>
                <c:pt idx="46076">
                  <c:v>0.43640000000000001</c:v>
                </c:pt>
                <c:pt idx="46077">
                  <c:v>0.43490000000000006</c:v>
                </c:pt>
                <c:pt idx="46078">
                  <c:v>0.44090000000000001</c:v>
                </c:pt>
                <c:pt idx="46079">
                  <c:v>0.43600000000000005</c:v>
                </c:pt>
                <c:pt idx="46080">
                  <c:v>0.43320000000000003</c:v>
                </c:pt>
                <c:pt idx="46081">
                  <c:v>0.4395</c:v>
                </c:pt>
                <c:pt idx="46082">
                  <c:v>0.43419999999999997</c:v>
                </c:pt>
                <c:pt idx="46083">
                  <c:v>0.43760000000000004</c:v>
                </c:pt>
                <c:pt idx="46084">
                  <c:v>0.43430000000000002</c:v>
                </c:pt>
                <c:pt idx="46085">
                  <c:v>0.43520000000000003</c:v>
                </c:pt>
                <c:pt idx="46086">
                  <c:v>0.42220000000000008</c:v>
                </c:pt>
                <c:pt idx="46087">
                  <c:v>0.40900000000000003</c:v>
                </c:pt>
                <c:pt idx="46088">
                  <c:v>0.41399999999999998</c:v>
                </c:pt>
                <c:pt idx="46089">
                  <c:v>0.42030000000000006</c:v>
                </c:pt>
                <c:pt idx="46090">
                  <c:v>0.41460000000000002</c:v>
                </c:pt>
                <c:pt idx="46091">
                  <c:v>0.41849999999999998</c:v>
                </c:pt>
                <c:pt idx="46092">
                  <c:v>0.41220000000000001</c:v>
                </c:pt>
                <c:pt idx="46093">
                  <c:v>0.43110000000000004</c:v>
                </c:pt>
                <c:pt idx="46094">
                  <c:v>0.43940000000000001</c:v>
                </c:pt>
                <c:pt idx="46095">
                  <c:v>0.43720000000000003</c:v>
                </c:pt>
                <c:pt idx="46096">
                  <c:v>0.43920000000000003</c:v>
                </c:pt>
                <c:pt idx="46097">
                  <c:v>0.44420000000000004</c:v>
                </c:pt>
                <c:pt idx="46098">
                  <c:v>0.45640000000000003</c:v>
                </c:pt>
                <c:pt idx="46099">
                  <c:v>0.46429999999999999</c:v>
                </c:pt>
                <c:pt idx="46100">
                  <c:v>0.47850000000000004</c:v>
                </c:pt>
                <c:pt idx="46101">
                  <c:v>0.48110000000000003</c:v>
                </c:pt>
                <c:pt idx="46102">
                  <c:v>0.49809999999999999</c:v>
                </c:pt>
                <c:pt idx="46103">
                  <c:v>0.48070000000000007</c:v>
                </c:pt>
                <c:pt idx="46104">
                  <c:v>0.48980000000000001</c:v>
                </c:pt>
                <c:pt idx="46105">
                  <c:v>0.57069999999999999</c:v>
                </c:pt>
                <c:pt idx="46106">
                  <c:v>0.55559999999999998</c:v>
                </c:pt>
                <c:pt idx="46107">
                  <c:v>0.52700000000000002</c:v>
                </c:pt>
                <c:pt idx="46108">
                  <c:v>0.54640000000000011</c:v>
                </c:pt>
                <c:pt idx="46109">
                  <c:v>0.54770000000000008</c:v>
                </c:pt>
                <c:pt idx="46110">
                  <c:v>0.55270000000000008</c:v>
                </c:pt>
                <c:pt idx="46111">
                  <c:v>0.55310000000000004</c:v>
                </c:pt>
                <c:pt idx="46112">
                  <c:v>0.5645</c:v>
                </c:pt>
                <c:pt idx="46113">
                  <c:v>0.53849999999999998</c:v>
                </c:pt>
                <c:pt idx="46114">
                  <c:v>0.5868000000000001</c:v>
                </c:pt>
                <c:pt idx="46115">
                  <c:v>0.51550000000000007</c:v>
                </c:pt>
                <c:pt idx="46116">
                  <c:v>0.48830000000000001</c:v>
                </c:pt>
                <c:pt idx="46117">
                  <c:v>0.52359999999999995</c:v>
                </c:pt>
                <c:pt idx="46118">
                  <c:v>0.52929999999999999</c:v>
                </c:pt>
                <c:pt idx="46119">
                  <c:v>0.5424000000000001</c:v>
                </c:pt>
                <c:pt idx="46120">
                  <c:v>0.54710000000000003</c:v>
                </c:pt>
                <c:pt idx="46121">
                  <c:v>0.60150000000000003</c:v>
                </c:pt>
                <c:pt idx="46122">
                  <c:v>0.57969999999999999</c:v>
                </c:pt>
                <c:pt idx="46123">
                  <c:v>0.56440000000000001</c:v>
                </c:pt>
                <c:pt idx="46124">
                  <c:v>0.52400000000000002</c:v>
                </c:pt>
                <c:pt idx="46125">
                  <c:v>0.51719999999999999</c:v>
                </c:pt>
                <c:pt idx="46126">
                  <c:v>0.51280000000000003</c:v>
                </c:pt>
                <c:pt idx="46127">
                  <c:v>0.49730000000000002</c:v>
                </c:pt>
                <c:pt idx="46128">
                  <c:v>0.49400000000000005</c:v>
                </c:pt>
                <c:pt idx="46129">
                  <c:v>0.49150000000000005</c:v>
                </c:pt>
                <c:pt idx="46130">
                  <c:v>0.4874</c:v>
                </c:pt>
                <c:pt idx="46131">
                  <c:v>0.47450000000000003</c:v>
                </c:pt>
                <c:pt idx="46132">
                  <c:v>0.46910000000000002</c:v>
                </c:pt>
                <c:pt idx="46133">
                  <c:v>0.4622</c:v>
                </c:pt>
                <c:pt idx="46134">
                  <c:v>0.46989999999999998</c:v>
                </c:pt>
                <c:pt idx="46135">
                  <c:v>0.45510000000000006</c:v>
                </c:pt>
                <c:pt idx="46136">
                  <c:v>0.45650000000000007</c:v>
                </c:pt>
                <c:pt idx="46137">
                  <c:v>0.45039999999999997</c:v>
                </c:pt>
                <c:pt idx="46138">
                  <c:v>0.44520000000000004</c:v>
                </c:pt>
                <c:pt idx="46139">
                  <c:v>0.4425</c:v>
                </c:pt>
                <c:pt idx="46140">
                  <c:v>0.44619999999999999</c:v>
                </c:pt>
                <c:pt idx="46141">
                  <c:v>0.46960000000000002</c:v>
                </c:pt>
                <c:pt idx="46142">
                  <c:v>0.45290000000000002</c:v>
                </c:pt>
                <c:pt idx="46143">
                  <c:v>0.44320000000000004</c:v>
                </c:pt>
                <c:pt idx="46144">
                  <c:v>0.43010000000000004</c:v>
                </c:pt>
                <c:pt idx="46145">
                  <c:v>0.45490000000000008</c:v>
                </c:pt>
                <c:pt idx="46146">
                  <c:v>0.44740000000000002</c:v>
                </c:pt>
                <c:pt idx="46147">
                  <c:v>0.42720000000000002</c:v>
                </c:pt>
                <c:pt idx="46148">
                  <c:v>0.4289</c:v>
                </c:pt>
                <c:pt idx="46149">
                  <c:v>0.44140000000000001</c:v>
                </c:pt>
                <c:pt idx="46150">
                  <c:v>0.44269999999999998</c:v>
                </c:pt>
                <c:pt idx="46151">
                  <c:v>0.44930000000000003</c:v>
                </c:pt>
                <c:pt idx="46152">
                  <c:v>0.46660000000000007</c:v>
                </c:pt>
                <c:pt idx="46153">
                  <c:v>0.4672</c:v>
                </c:pt>
                <c:pt idx="46154">
                  <c:v>0.45740000000000003</c:v>
                </c:pt>
                <c:pt idx="46155">
                  <c:v>0.45510000000000006</c:v>
                </c:pt>
                <c:pt idx="46156">
                  <c:v>0.45150000000000001</c:v>
                </c:pt>
                <c:pt idx="46157">
                  <c:v>0.45629999999999998</c:v>
                </c:pt>
                <c:pt idx="46158">
                  <c:v>0.44560000000000005</c:v>
                </c:pt>
                <c:pt idx="46159">
                  <c:v>0.4446</c:v>
                </c:pt>
                <c:pt idx="46160">
                  <c:v>0.44600000000000001</c:v>
                </c:pt>
                <c:pt idx="46161">
                  <c:v>0.43650000000000005</c:v>
                </c:pt>
                <c:pt idx="46162">
                  <c:v>0.44429999999999997</c:v>
                </c:pt>
                <c:pt idx="46163">
                  <c:v>0.43880000000000002</c:v>
                </c:pt>
                <c:pt idx="46164">
                  <c:v>0.45190000000000002</c:v>
                </c:pt>
                <c:pt idx="46165">
                  <c:v>0.45710000000000001</c:v>
                </c:pt>
                <c:pt idx="46166">
                  <c:v>0.44120000000000004</c:v>
                </c:pt>
                <c:pt idx="46167">
                  <c:v>0.4476</c:v>
                </c:pt>
                <c:pt idx="46168">
                  <c:v>0.43789999999999996</c:v>
                </c:pt>
                <c:pt idx="46169">
                  <c:v>0.43880000000000002</c:v>
                </c:pt>
                <c:pt idx="46170">
                  <c:v>0.43920000000000003</c:v>
                </c:pt>
                <c:pt idx="46171">
                  <c:v>0.4531</c:v>
                </c:pt>
                <c:pt idx="46172">
                  <c:v>0.45229999999999998</c:v>
                </c:pt>
                <c:pt idx="46173">
                  <c:v>0.45780000000000004</c:v>
                </c:pt>
                <c:pt idx="46174">
                  <c:v>0.4556</c:v>
                </c:pt>
                <c:pt idx="46175">
                  <c:v>0.46100000000000008</c:v>
                </c:pt>
                <c:pt idx="46176">
                  <c:v>0.4672</c:v>
                </c:pt>
                <c:pt idx="46177">
                  <c:v>0.47270000000000006</c:v>
                </c:pt>
                <c:pt idx="46178">
                  <c:v>0.48730000000000007</c:v>
                </c:pt>
                <c:pt idx="46179">
                  <c:v>0.50319999999999998</c:v>
                </c:pt>
                <c:pt idx="46180">
                  <c:v>0.51130000000000009</c:v>
                </c:pt>
                <c:pt idx="46181">
                  <c:v>0.51050000000000006</c:v>
                </c:pt>
                <c:pt idx="46182">
                  <c:v>0.52359999999999995</c:v>
                </c:pt>
                <c:pt idx="46183">
                  <c:v>0.55290000000000006</c:v>
                </c:pt>
                <c:pt idx="46184">
                  <c:v>0.53920000000000001</c:v>
                </c:pt>
                <c:pt idx="46185">
                  <c:v>0.5403</c:v>
                </c:pt>
                <c:pt idx="46186">
                  <c:v>0.5554</c:v>
                </c:pt>
                <c:pt idx="46187">
                  <c:v>0.5615</c:v>
                </c:pt>
                <c:pt idx="46188">
                  <c:v>0.57300000000000006</c:v>
                </c:pt>
                <c:pt idx="46189">
                  <c:v>0.5727000000000001</c:v>
                </c:pt>
                <c:pt idx="46190">
                  <c:v>0.58379999999999999</c:v>
                </c:pt>
                <c:pt idx="46191">
                  <c:v>0.57009999999999994</c:v>
                </c:pt>
                <c:pt idx="46192">
                  <c:v>0.57290000000000008</c:v>
                </c:pt>
                <c:pt idx="46193">
                  <c:v>0.57779999999999998</c:v>
                </c:pt>
                <c:pt idx="46194">
                  <c:v>0.59310000000000007</c:v>
                </c:pt>
                <c:pt idx="46195">
                  <c:v>0.56079999999999997</c:v>
                </c:pt>
                <c:pt idx="46196">
                  <c:v>0.5161</c:v>
                </c:pt>
                <c:pt idx="46197">
                  <c:v>0.49000000000000005</c:v>
                </c:pt>
                <c:pt idx="46198">
                  <c:v>0.4728</c:v>
                </c:pt>
                <c:pt idx="46199">
                  <c:v>0.50560000000000005</c:v>
                </c:pt>
                <c:pt idx="46200">
                  <c:v>0.54320000000000002</c:v>
                </c:pt>
                <c:pt idx="46201">
                  <c:v>0.56320000000000003</c:v>
                </c:pt>
                <c:pt idx="46202">
                  <c:v>0.60010000000000008</c:v>
                </c:pt>
                <c:pt idx="46203">
                  <c:v>0.60680000000000001</c:v>
                </c:pt>
                <c:pt idx="46204">
                  <c:v>0.61970000000000003</c:v>
                </c:pt>
                <c:pt idx="46205">
                  <c:v>0.63190000000000002</c:v>
                </c:pt>
                <c:pt idx="46206">
                  <c:v>0.64029999999999998</c:v>
                </c:pt>
                <c:pt idx="46207">
                  <c:v>0.67080000000000006</c:v>
                </c:pt>
                <c:pt idx="46208">
                  <c:v>0.70480000000000009</c:v>
                </c:pt>
                <c:pt idx="46209">
                  <c:v>0.71200000000000008</c:v>
                </c:pt>
                <c:pt idx="46210">
                  <c:v>0.76210000000000011</c:v>
                </c:pt>
                <c:pt idx="46211">
                  <c:v>0.81489999999999996</c:v>
                </c:pt>
                <c:pt idx="46212">
                  <c:v>0.86440000000000006</c:v>
                </c:pt>
                <c:pt idx="46213">
                  <c:v>0.85120000000000007</c:v>
                </c:pt>
                <c:pt idx="46214">
                  <c:v>0.88040000000000007</c:v>
                </c:pt>
                <c:pt idx="46215">
                  <c:v>0.91</c:v>
                </c:pt>
                <c:pt idx="46216">
                  <c:v>0.91170000000000018</c:v>
                </c:pt>
                <c:pt idx="46217">
                  <c:v>0.97040000000000015</c:v>
                </c:pt>
                <c:pt idx="46218">
                  <c:v>0.97639999999999993</c:v>
                </c:pt>
                <c:pt idx="46219">
                  <c:v>0.9457000000000001</c:v>
                </c:pt>
                <c:pt idx="46220">
                  <c:v>0.96039999999999992</c:v>
                </c:pt>
                <c:pt idx="46221">
                  <c:v>0.9547000000000001</c:v>
                </c:pt>
                <c:pt idx="46222">
                  <c:v>0.96740000000000004</c:v>
                </c:pt>
                <c:pt idx="46223">
                  <c:v>0.99060000000000015</c:v>
                </c:pt>
                <c:pt idx="46224">
                  <c:v>1.0473000000000001</c:v>
                </c:pt>
                <c:pt idx="46225">
                  <c:v>1.0286</c:v>
                </c:pt>
                <c:pt idx="46226">
                  <c:v>1.0639000000000001</c:v>
                </c:pt>
                <c:pt idx="46227">
                  <c:v>1.0936000000000001</c:v>
                </c:pt>
                <c:pt idx="46228">
                  <c:v>1.1031000000000002</c:v>
                </c:pt>
                <c:pt idx="46229">
                  <c:v>1.1209</c:v>
                </c:pt>
                <c:pt idx="46230">
                  <c:v>1.1292</c:v>
                </c:pt>
                <c:pt idx="46231">
                  <c:v>1.1597</c:v>
                </c:pt>
                <c:pt idx="46232">
                  <c:v>1.1957000000000002</c:v>
                </c:pt>
                <c:pt idx="46233">
                  <c:v>1.2202999999999999</c:v>
                </c:pt>
                <c:pt idx="46234">
                  <c:v>1.2333000000000001</c:v>
                </c:pt>
                <c:pt idx="46235">
                  <c:v>1.2507999999999999</c:v>
                </c:pt>
                <c:pt idx="46236">
                  <c:v>1.2746000000000002</c:v>
                </c:pt>
                <c:pt idx="46237">
                  <c:v>1.3172000000000001</c:v>
                </c:pt>
                <c:pt idx="46238">
                  <c:v>1.3167</c:v>
                </c:pt>
                <c:pt idx="46239">
                  <c:v>1.3596000000000001</c:v>
                </c:pt>
                <c:pt idx="46240">
                  <c:v>1.4048</c:v>
                </c:pt>
                <c:pt idx="46241">
                  <c:v>1.4012000000000002</c:v>
                </c:pt>
                <c:pt idx="46242">
                  <c:v>1.3672000000000002</c:v>
                </c:pt>
                <c:pt idx="46243">
                  <c:v>1.3828</c:v>
                </c:pt>
                <c:pt idx="46244">
                  <c:v>1.3825000000000001</c:v>
                </c:pt>
                <c:pt idx="46245">
                  <c:v>1.3965000000000001</c:v>
                </c:pt>
                <c:pt idx="46246">
                  <c:v>1.4032</c:v>
                </c:pt>
                <c:pt idx="46247">
                  <c:v>1.4206000000000001</c:v>
                </c:pt>
                <c:pt idx="46248">
                  <c:v>1.4599000000000002</c:v>
                </c:pt>
                <c:pt idx="46249">
                  <c:v>1.4996</c:v>
                </c:pt>
                <c:pt idx="46250">
                  <c:v>1.5172000000000001</c:v>
                </c:pt>
                <c:pt idx="46251">
                  <c:v>1.5061</c:v>
                </c:pt>
                <c:pt idx="46252">
                  <c:v>1.5457000000000001</c:v>
                </c:pt>
                <c:pt idx="46253">
                  <c:v>1.5773999999999999</c:v>
                </c:pt>
                <c:pt idx="46254">
                  <c:v>1.5796000000000001</c:v>
                </c:pt>
                <c:pt idx="46255">
                  <c:v>1.5752000000000002</c:v>
                </c:pt>
                <c:pt idx="46256">
                  <c:v>1.6274000000000002</c:v>
                </c:pt>
                <c:pt idx="46257">
                  <c:v>1.6619000000000002</c:v>
                </c:pt>
                <c:pt idx="46258">
                  <c:v>1.6473</c:v>
                </c:pt>
                <c:pt idx="46259">
                  <c:v>1.6640000000000001</c:v>
                </c:pt>
                <c:pt idx="46260">
                  <c:v>1.6232</c:v>
                </c:pt>
                <c:pt idx="46261">
                  <c:v>1.6188</c:v>
                </c:pt>
                <c:pt idx="46262">
                  <c:v>1.5764</c:v>
                </c:pt>
                <c:pt idx="46263">
                  <c:v>1.5677000000000001</c:v>
                </c:pt>
                <c:pt idx="46264">
                  <c:v>1.6485000000000001</c:v>
                </c:pt>
                <c:pt idx="46265">
                  <c:v>1.6534</c:v>
                </c:pt>
                <c:pt idx="46266">
                  <c:v>1.6812000000000002</c:v>
                </c:pt>
                <c:pt idx="46267">
                  <c:v>1.6415</c:v>
                </c:pt>
                <c:pt idx="46268">
                  <c:v>1.6890000000000001</c:v>
                </c:pt>
                <c:pt idx="46269">
                  <c:v>1.5924</c:v>
                </c:pt>
                <c:pt idx="46270">
                  <c:v>1.5990000000000002</c:v>
                </c:pt>
                <c:pt idx="46271">
                  <c:v>1.5453000000000001</c:v>
                </c:pt>
                <c:pt idx="46272">
                  <c:v>1.6535000000000002</c:v>
                </c:pt>
                <c:pt idx="46273">
                  <c:v>1.6543000000000001</c:v>
                </c:pt>
                <c:pt idx="46274">
                  <c:v>1.6139000000000001</c:v>
                </c:pt>
                <c:pt idx="46275">
                  <c:v>1.5466</c:v>
                </c:pt>
                <c:pt idx="46276">
                  <c:v>1.5767</c:v>
                </c:pt>
                <c:pt idx="46277">
                  <c:v>1.6030000000000002</c:v>
                </c:pt>
                <c:pt idx="46278">
                  <c:v>1.5794000000000001</c:v>
                </c:pt>
                <c:pt idx="46279">
                  <c:v>1.4922000000000002</c:v>
                </c:pt>
                <c:pt idx="46280">
                  <c:v>1.4598000000000002</c:v>
                </c:pt>
                <c:pt idx="46281">
                  <c:v>1.4119999999999999</c:v>
                </c:pt>
                <c:pt idx="46282">
                  <c:v>1.4318</c:v>
                </c:pt>
                <c:pt idx="46283">
                  <c:v>1.3976000000000002</c:v>
                </c:pt>
                <c:pt idx="46284">
                  <c:v>1.4847000000000001</c:v>
                </c:pt>
                <c:pt idx="46285">
                  <c:v>1.4813000000000001</c:v>
                </c:pt>
                <c:pt idx="46286">
                  <c:v>1.4353</c:v>
                </c:pt>
                <c:pt idx="46287">
                  <c:v>1.3985000000000001</c:v>
                </c:pt>
                <c:pt idx="46288">
                  <c:v>1.3025000000000002</c:v>
                </c:pt>
                <c:pt idx="46289">
                  <c:v>1.2446999999999999</c:v>
                </c:pt>
                <c:pt idx="46290">
                  <c:v>1.2175000000000002</c:v>
                </c:pt>
                <c:pt idx="46291">
                  <c:v>1.2174</c:v>
                </c:pt>
                <c:pt idx="46292">
                  <c:v>1.1254</c:v>
                </c:pt>
                <c:pt idx="46293">
                  <c:v>1.0710000000000002</c:v>
                </c:pt>
                <c:pt idx="46294">
                  <c:v>1.0303000000000002</c:v>
                </c:pt>
                <c:pt idx="46295">
                  <c:v>0.97360000000000013</c:v>
                </c:pt>
                <c:pt idx="46296">
                  <c:v>0.93800000000000017</c:v>
                </c:pt>
                <c:pt idx="46297">
                  <c:v>1.0071000000000001</c:v>
                </c:pt>
                <c:pt idx="46298">
                  <c:v>1.0036</c:v>
                </c:pt>
                <c:pt idx="46299">
                  <c:v>0.95330000000000004</c:v>
                </c:pt>
                <c:pt idx="46300">
                  <c:v>1.0264</c:v>
                </c:pt>
                <c:pt idx="46301">
                  <c:v>0.96730000000000005</c:v>
                </c:pt>
                <c:pt idx="46302">
                  <c:v>0.91359999999999997</c:v>
                </c:pt>
                <c:pt idx="46303">
                  <c:v>0.87970000000000015</c:v>
                </c:pt>
                <c:pt idx="46304">
                  <c:v>0.85199999999999998</c:v>
                </c:pt>
                <c:pt idx="46305">
                  <c:v>0.85280000000000011</c:v>
                </c:pt>
                <c:pt idx="46306">
                  <c:v>0.85660000000000014</c:v>
                </c:pt>
                <c:pt idx="46307">
                  <c:v>0.82010000000000005</c:v>
                </c:pt>
                <c:pt idx="46308">
                  <c:v>0.82940000000000014</c:v>
                </c:pt>
                <c:pt idx="46309">
                  <c:v>0.84840000000000004</c:v>
                </c:pt>
                <c:pt idx="46310">
                  <c:v>0.81679999999999997</c:v>
                </c:pt>
                <c:pt idx="46311">
                  <c:v>0.79150000000000009</c:v>
                </c:pt>
                <c:pt idx="46312">
                  <c:v>0.78350000000000009</c:v>
                </c:pt>
                <c:pt idx="46313">
                  <c:v>0.75019999999999998</c:v>
                </c:pt>
                <c:pt idx="46314">
                  <c:v>0.72450000000000003</c:v>
                </c:pt>
                <c:pt idx="46315">
                  <c:v>0.72100000000000009</c:v>
                </c:pt>
                <c:pt idx="46316">
                  <c:v>0.7177</c:v>
                </c:pt>
                <c:pt idx="46317">
                  <c:v>0.7026</c:v>
                </c:pt>
                <c:pt idx="46318">
                  <c:v>0.67520000000000002</c:v>
                </c:pt>
                <c:pt idx="46319">
                  <c:v>0.66220000000000001</c:v>
                </c:pt>
                <c:pt idx="46320">
                  <c:v>0.65250000000000008</c:v>
                </c:pt>
                <c:pt idx="46321">
                  <c:v>0.64050000000000007</c:v>
                </c:pt>
                <c:pt idx="46322">
                  <c:v>0.62270000000000003</c:v>
                </c:pt>
                <c:pt idx="46323">
                  <c:v>0.61650000000000005</c:v>
                </c:pt>
                <c:pt idx="46324">
                  <c:v>0.59670000000000001</c:v>
                </c:pt>
                <c:pt idx="46325">
                  <c:v>0.5766</c:v>
                </c:pt>
                <c:pt idx="46326">
                  <c:v>0.57910000000000006</c:v>
                </c:pt>
                <c:pt idx="46327">
                  <c:v>0.56280000000000008</c:v>
                </c:pt>
                <c:pt idx="46328">
                  <c:v>0.55400000000000005</c:v>
                </c:pt>
                <c:pt idx="46329">
                  <c:v>0.53920000000000001</c:v>
                </c:pt>
                <c:pt idx="46330">
                  <c:v>0.52710000000000001</c:v>
                </c:pt>
                <c:pt idx="46331">
                  <c:v>0.51660000000000006</c:v>
                </c:pt>
                <c:pt idx="46332">
                  <c:v>0.50450000000000006</c:v>
                </c:pt>
                <c:pt idx="46333">
                  <c:v>0.50700000000000001</c:v>
                </c:pt>
                <c:pt idx="46334">
                  <c:v>0.48720000000000002</c:v>
                </c:pt>
                <c:pt idx="46335">
                  <c:v>0.48019999999999996</c:v>
                </c:pt>
                <c:pt idx="46336">
                  <c:v>0.4728</c:v>
                </c:pt>
                <c:pt idx="46337">
                  <c:v>0.46989999999999998</c:v>
                </c:pt>
                <c:pt idx="46338">
                  <c:v>0.4587</c:v>
                </c:pt>
                <c:pt idx="46339">
                  <c:v>0.45750000000000002</c:v>
                </c:pt>
                <c:pt idx="46340">
                  <c:v>0.44610000000000005</c:v>
                </c:pt>
                <c:pt idx="46341">
                  <c:v>0.44470000000000004</c:v>
                </c:pt>
                <c:pt idx="46342">
                  <c:v>0.43250000000000005</c:v>
                </c:pt>
                <c:pt idx="46343">
                  <c:v>0.42020000000000002</c:v>
                </c:pt>
                <c:pt idx="46344">
                  <c:v>0.42520000000000002</c:v>
                </c:pt>
                <c:pt idx="46345">
                  <c:v>0.41620000000000001</c:v>
                </c:pt>
                <c:pt idx="46346">
                  <c:v>0.40570000000000006</c:v>
                </c:pt>
                <c:pt idx="46347">
                  <c:v>0.39580000000000004</c:v>
                </c:pt>
                <c:pt idx="46348">
                  <c:v>0.39460000000000006</c:v>
                </c:pt>
                <c:pt idx="46349">
                  <c:v>0.38650000000000007</c:v>
                </c:pt>
                <c:pt idx="46350">
                  <c:v>0.38030000000000003</c:v>
                </c:pt>
                <c:pt idx="46351">
                  <c:v>0.36190000000000005</c:v>
                </c:pt>
                <c:pt idx="46352">
                  <c:v>0.36030000000000006</c:v>
                </c:pt>
                <c:pt idx="46353">
                  <c:v>0.35590000000000005</c:v>
                </c:pt>
                <c:pt idx="46354">
                  <c:v>0.34780000000000005</c:v>
                </c:pt>
                <c:pt idx="46355">
                  <c:v>0.34700000000000003</c:v>
                </c:pt>
                <c:pt idx="46356">
                  <c:v>0.34250000000000003</c:v>
                </c:pt>
                <c:pt idx="46357">
                  <c:v>0.33100000000000002</c:v>
                </c:pt>
                <c:pt idx="46358">
                  <c:v>0.32990000000000003</c:v>
                </c:pt>
                <c:pt idx="46359">
                  <c:v>0.32200000000000006</c:v>
                </c:pt>
                <c:pt idx="46360">
                  <c:v>0.31480000000000002</c:v>
                </c:pt>
                <c:pt idx="46361">
                  <c:v>0.31230000000000002</c:v>
                </c:pt>
                <c:pt idx="46362">
                  <c:v>0.30430000000000001</c:v>
                </c:pt>
                <c:pt idx="46363">
                  <c:v>0.29930000000000001</c:v>
                </c:pt>
                <c:pt idx="46364">
                  <c:v>0.29220000000000002</c:v>
                </c:pt>
                <c:pt idx="46365">
                  <c:v>0.2893</c:v>
                </c:pt>
                <c:pt idx="46366">
                  <c:v>0.2823</c:v>
                </c:pt>
                <c:pt idx="46367">
                  <c:v>0.27829999999999999</c:v>
                </c:pt>
                <c:pt idx="46368">
                  <c:v>0.27460000000000001</c:v>
                </c:pt>
                <c:pt idx="46369">
                  <c:v>0.27100000000000002</c:v>
                </c:pt>
                <c:pt idx="46370">
                  <c:v>0.26629999999999998</c:v>
                </c:pt>
                <c:pt idx="46371">
                  <c:v>0.26500000000000001</c:v>
                </c:pt>
                <c:pt idx="46372">
                  <c:v>0.2606</c:v>
                </c:pt>
                <c:pt idx="46373">
                  <c:v>0.2586</c:v>
                </c:pt>
                <c:pt idx="46374">
                  <c:v>0.25579999999999997</c:v>
                </c:pt>
                <c:pt idx="46375">
                  <c:v>0.25040000000000001</c:v>
                </c:pt>
                <c:pt idx="46376">
                  <c:v>0.24660000000000004</c:v>
                </c:pt>
                <c:pt idx="46377">
                  <c:v>0.23910000000000001</c:v>
                </c:pt>
                <c:pt idx="46378">
                  <c:v>0.2316</c:v>
                </c:pt>
                <c:pt idx="46379">
                  <c:v>0.22850000000000004</c:v>
                </c:pt>
                <c:pt idx="46380">
                  <c:v>0.22639999999999999</c:v>
                </c:pt>
                <c:pt idx="46381">
                  <c:v>0.22160000000000002</c:v>
                </c:pt>
                <c:pt idx="46382">
                  <c:v>0.21660000000000001</c:v>
                </c:pt>
                <c:pt idx="46383">
                  <c:v>0.21260000000000001</c:v>
                </c:pt>
                <c:pt idx="46384">
                  <c:v>0.21060000000000001</c:v>
                </c:pt>
                <c:pt idx="46385">
                  <c:v>0.20910000000000004</c:v>
                </c:pt>
                <c:pt idx="46386">
                  <c:v>0.20590000000000003</c:v>
                </c:pt>
                <c:pt idx="46387">
                  <c:v>0.20270000000000002</c:v>
                </c:pt>
                <c:pt idx="46388">
                  <c:v>0.19900000000000001</c:v>
                </c:pt>
                <c:pt idx="46389">
                  <c:v>0.1948</c:v>
                </c:pt>
                <c:pt idx="46390">
                  <c:v>0.19010000000000002</c:v>
                </c:pt>
                <c:pt idx="46391">
                  <c:v>0.1885</c:v>
                </c:pt>
                <c:pt idx="46392">
                  <c:v>0.18390000000000001</c:v>
                </c:pt>
                <c:pt idx="46393">
                  <c:v>0.1794</c:v>
                </c:pt>
                <c:pt idx="46394">
                  <c:v>0.1759</c:v>
                </c:pt>
                <c:pt idx="46395">
                  <c:v>0.17210000000000003</c:v>
                </c:pt>
                <c:pt idx="46396">
                  <c:v>0.16900000000000001</c:v>
                </c:pt>
                <c:pt idx="46397">
                  <c:v>0.1633</c:v>
                </c:pt>
                <c:pt idx="46398">
                  <c:v>0.16070000000000001</c:v>
                </c:pt>
                <c:pt idx="46399">
                  <c:v>0.1573</c:v>
                </c:pt>
                <c:pt idx="46400">
                  <c:v>0.15460000000000002</c:v>
                </c:pt>
                <c:pt idx="46401">
                  <c:v>0.15480000000000002</c:v>
                </c:pt>
                <c:pt idx="46402">
                  <c:v>0.15310000000000001</c:v>
                </c:pt>
                <c:pt idx="46403">
                  <c:v>0.14870000000000003</c:v>
                </c:pt>
                <c:pt idx="46404">
                  <c:v>0.14760000000000001</c:v>
                </c:pt>
                <c:pt idx="46405">
                  <c:v>0.1462</c:v>
                </c:pt>
                <c:pt idx="46406">
                  <c:v>0.14570000000000002</c:v>
                </c:pt>
                <c:pt idx="46407">
                  <c:v>0.1444</c:v>
                </c:pt>
                <c:pt idx="46408">
                  <c:v>0.13980000000000001</c:v>
                </c:pt>
                <c:pt idx="46409">
                  <c:v>0.1396</c:v>
                </c:pt>
                <c:pt idx="46410">
                  <c:v>0.13730000000000001</c:v>
                </c:pt>
                <c:pt idx="46411">
                  <c:v>0.13320000000000001</c:v>
                </c:pt>
                <c:pt idx="46412">
                  <c:v>0.1303</c:v>
                </c:pt>
                <c:pt idx="46413">
                  <c:v>0.1305</c:v>
                </c:pt>
                <c:pt idx="46414">
                  <c:v>0.129</c:v>
                </c:pt>
                <c:pt idx="46415">
                  <c:v>0.12380000000000001</c:v>
                </c:pt>
                <c:pt idx="46416">
                  <c:v>0.12370000000000002</c:v>
                </c:pt>
                <c:pt idx="46417">
                  <c:v>0.123</c:v>
                </c:pt>
                <c:pt idx="46418">
                  <c:v>0.11810000000000001</c:v>
                </c:pt>
                <c:pt idx="46419">
                  <c:v>0.11299999999999999</c:v>
                </c:pt>
                <c:pt idx="46420">
                  <c:v>0.11180000000000001</c:v>
                </c:pt>
                <c:pt idx="46421">
                  <c:v>0.1129</c:v>
                </c:pt>
                <c:pt idx="46422">
                  <c:v>0.11000000000000001</c:v>
                </c:pt>
                <c:pt idx="46423">
                  <c:v>0.1051</c:v>
                </c:pt>
                <c:pt idx="46424">
                  <c:v>0.1018</c:v>
                </c:pt>
                <c:pt idx="46425">
                  <c:v>0.10249999999999999</c:v>
                </c:pt>
                <c:pt idx="46426">
                  <c:v>0.10149999999999999</c:v>
                </c:pt>
                <c:pt idx="46427">
                  <c:v>0.10149999999999999</c:v>
                </c:pt>
                <c:pt idx="46428">
                  <c:v>9.98E-2</c:v>
                </c:pt>
                <c:pt idx="46429">
                  <c:v>9.9600000000000008E-2</c:v>
                </c:pt>
                <c:pt idx="46430">
                  <c:v>9.4799999999999995E-2</c:v>
                </c:pt>
                <c:pt idx="46431">
                  <c:v>9.3200000000000005E-2</c:v>
                </c:pt>
                <c:pt idx="46432">
                  <c:v>8.950000000000001E-2</c:v>
                </c:pt>
                <c:pt idx="46433">
                  <c:v>8.7300000000000003E-2</c:v>
                </c:pt>
                <c:pt idx="46434">
                  <c:v>8.48E-2</c:v>
                </c:pt>
                <c:pt idx="46435">
                  <c:v>8.3400000000000002E-2</c:v>
                </c:pt>
                <c:pt idx="46436">
                  <c:v>8.3600000000000008E-2</c:v>
                </c:pt>
                <c:pt idx="46437">
                  <c:v>8.4699999999999998E-2</c:v>
                </c:pt>
                <c:pt idx="46438">
                  <c:v>8.4699999999999998E-2</c:v>
                </c:pt>
                <c:pt idx="46439">
                  <c:v>8.3699999999999997E-2</c:v>
                </c:pt>
                <c:pt idx="46440">
                  <c:v>8.4699999999999998E-2</c:v>
                </c:pt>
                <c:pt idx="46441">
                  <c:v>8.4699999999999998E-2</c:v>
                </c:pt>
                <c:pt idx="46442">
                  <c:v>8.6000000000000007E-2</c:v>
                </c:pt>
                <c:pt idx="46443">
                  <c:v>8.4900000000000003E-2</c:v>
                </c:pt>
                <c:pt idx="46444">
                  <c:v>8.6199999999999999E-2</c:v>
                </c:pt>
                <c:pt idx="46445">
                  <c:v>8.6400000000000005E-2</c:v>
                </c:pt>
                <c:pt idx="46446">
                  <c:v>8.7500000000000008E-2</c:v>
                </c:pt>
                <c:pt idx="46447">
                  <c:v>8.77E-2</c:v>
                </c:pt>
                <c:pt idx="46448">
                  <c:v>8.8300000000000003E-2</c:v>
                </c:pt>
                <c:pt idx="46449">
                  <c:v>9.0500000000000011E-2</c:v>
                </c:pt>
                <c:pt idx="46450">
                  <c:v>9.2000000000000012E-2</c:v>
                </c:pt>
                <c:pt idx="46451">
                  <c:v>9.3899999999999997E-2</c:v>
                </c:pt>
                <c:pt idx="46452">
                  <c:v>9.8600000000000007E-2</c:v>
                </c:pt>
                <c:pt idx="46453">
                  <c:v>9.7200000000000009E-2</c:v>
                </c:pt>
                <c:pt idx="46454">
                  <c:v>0.1041</c:v>
                </c:pt>
                <c:pt idx="46455">
                  <c:v>0.11170000000000001</c:v>
                </c:pt>
                <c:pt idx="46456">
                  <c:v>0.1134</c:v>
                </c:pt>
                <c:pt idx="46457">
                  <c:v>0.11570000000000001</c:v>
                </c:pt>
                <c:pt idx="46458">
                  <c:v>0.1164</c:v>
                </c:pt>
                <c:pt idx="46459">
                  <c:v>0.1222</c:v>
                </c:pt>
                <c:pt idx="46460">
                  <c:v>0.1246</c:v>
                </c:pt>
                <c:pt idx="46461">
                  <c:v>0.12989999999999999</c:v>
                </c:pt>
                <c:pt idx="46462">
                  <c:v>0.1313</c:v>
                </c:pt>
                <c:pt idx="46463">
                  <c:v>0.13370000000000001</c:v>
                </c:pt>
                <c:pt idx="46464">
                  <c:v>0.1384</c:v>
                </c:pt>
                <c:pt idx="46465">
                  <c:v>0.14099999999999999</c:v>
                </c:pt>
                <c:pt idx="46466">
                  <c:v>0.14399999999999999</c:v>
                </c:pt>
                <c:pt idx="46467">
                  <c:v>0.14940000000000001</c:v>
                </c:pt>
                <c:pt idx="46468">
                  <c:v>0.15760000000000002</c:v>
                </c:pt>
                <c:pt idx="46469">
                  <c:v>0.16240000000000002</c:v>
                </c:pt>
                <c:pt idx="46470">
                  <c:v>0.16539999999999999</c:v>
                </c:pt>
                <c:pt idx="46471">
                  <c:v>0.17180000000000001</c:v>
                </c:pt>
                <c:pt idx="46472">
                  <c:v>0.17760000000000001</c:v>
                </c:pt>
                <c:pt idx="46473">
                  <c:v>0.18700000000000003</c:v>
                </c:pt>
                <c:pt idx="46474">
                  <c:v>0.19130000000000003</c:v>
                </c:pt>
                <c:pt idx="46475">
                  <c:v>0.20650000000000002</c:v>
                </c:pt>
                <c:pt idx="46476">
                  <c:v>0.2215</c:v>
                </c:pt>
                <c:pt idx="46477">
                  <c:v>0.2288</c:v>
                </c:pt>
                <c:pt idx="46478">
                  <c:v>0.25590000000000002</c:v>
                </c:pt>
                <c:pt idx="46479">
                  <c:v>0.25009999999999999</c:v>
                </c:pt>
                <c:pt idx="46480">
                  <c:v>0.25979999999999998</c:v>
                </c:pt>
                <c:pt idx="46481">
                  <c:v>0.29710000000000003</c:v>
                </c:pt>
                <c:pt idx="46482">
                  <c:v>0.3286</c:v>
                </c:pt>
                <c:pt idx="46483">
                  <c:v>0.35499999999999998</c:v>
                </c:pt>
                <c:pt idx="46484">
                  <c:v>0.37360000000000004</c:v>
                </c:pt>
                <c:pt idx="46485">
                  <c:v>0.39240000000000003</c:v>
                </c:pt>
                <c:pt idx="46486">
                  <c:v>0.40350000000000003</c:v>
                </c:pt>
                <c:pt idx="46487">
                  <c:v>0.40599999999999997</c:v>
                </c:pt>
                <c:pt idx="46488">
                  <c:v>0.4052</c:v>
                </c:pt>
                <c:pt idx="46489">
                  <c:v>0.42859999999999998</c:v>
                </c:pt>
                <c:pt idx="46490">
                  <c:v>0.46340000000000003</c:v>
                </c:pt>
                <c:pt idx="46491">
                  <c:v>0.48780000000000001</c:v>
                </c:pt>
                <c:pt idx="46492">
                  <c:v>0.49820000000000003</c:v>
                </c:pt>
                <c:pt idx="46493">
                  <c:v>0.52859999999999996</c:v>
                </c:pt>
                <c:pt idx="46494">
                  <c:v>0.57100000000000006</c:v>
                </c:pt>
                <c:pt idx="46495">
                  <c:v>0.56700000000000006</c:v>
                </c:pt>
                <c:pt idx="46496">
                  <c:v>0.60240000000000005</c:v>
                </c:pt>
                <c:pt idx="46497">
                  <c:v>0.64100000000000001</c:v>
                </c:pt>
                <c:pt idx="46498">
                  <c:v>0.67320000000000002</c:v>
                </c:pt>
                <c:pt idx="46499">
                  <c:v>0.73209999999999997</c:v>
                </c:pt>
                <c:pt idx="46500">
                  <c:v>0.78259999999999996</c:v>
                </c:pt>
                <c:pt idx="46501">
                  <c:v>0.86240000000000006</c:v>
                </c:pt>
                <c:pt idx="46502">
                  <c:v>0.84480000000000011</c:v>
                </c:pt>
                <c:pt idx="46503">
                  <c:v>0.93820000000000003</c:v>
                </c:pt>
                <c:pt idx="46504">
                  <c:v>0.92959999999999998</c:v>
                </c:pt>
                <c:pt idx="46505">
                  <c:v>1.0137</c:v>
                </c:pt>
                <c:pt idx="46506">
                  <c:v>1.0919000000000001</c:v>
                </c:pt>
                <c:pt idx="46507">
                  <c:v>1.1580000000000001</c:v>
                </c:pt>
                <c:pt idx="46508">
                  <c:v>1.1849000000000001</c:v>
                </c:pt>
                <c:pt idx="46509">
                  <c:v>1.2102000000000002</c:v>
                </c:pt>
                <c:pt idx="46510">
                  <c:v>1.2523</c:v>
                </c:pt>
                <c:pt idx="46511">
                  <c:v>1.2797000000000001</c:v>
                </c:pt>
                <c:pt idx="46512">
                  <c:v>1.3084</c:v>
                </c:pt>
                <c:pt idx="46513">
                  <c:v>1.3428000000000002</c:v>
                </c:pt>
                <c:pt idx="46514">
                  <c:v>1.3391000000000002</c:v>
                </c:pt>
                <c:pt idx="46515">
                  <c:v>1.3743000000000001</c:v>
                </c:pt>
                <c:pt idx="46516">
                  <c:v>1.4420999999999999</c:v>
                </c:pt>
                <c:pt idx="46517">
                  <c:v>1.4467000000000001</c:v>
                </c:pt>
                <c:pt idx="46518">
                  <c:v>1.4902</c:v>
                </c:pt>
                <c:pt idx="46519">
                  <c:v>1.6297999999999999</c:v>
                </c:pt>
                <c:pt idx="46520">
                  <c:v>1.6043000000000001</c:v>
                </c:pt>
                <c:pt idx="46521">
                  <c:v>1.5909000000000002</c:v>
                </c:pt>
                <c:pt idx="46522">
                  <c:v>1.7076000000000002</c:v>
                </c:pt>
                <c:pt idx="46523">
                  <c:v>1.9795000000000003</c:v>
                </c:pt>
                <c:pt idx="46524">
                  <c:v>2.0030999999999999</c:v>
                </c:pt>
                <c:pt idx="46525">
                  <c:v>1.9984000000000002</c:v>
                </c:pt>
                <c:pt idx="46526">
                  <c:v>2.0353000000000003</c:v>
                </c:pt>
                <c:pt idx="46527">
                  <c:v>2.0582000000000003</c:v>
                </c:pt>
                <c:pt idx="46528">
                  <c:v>2.0707</c:v>
                </c:pt>
                <c:pt idx="46529">
                  <c:v>2.052</c:v>
                </c:pt>
                <c:pt idx="46530">
                  <c:v>2.0815000000000001</c:v>
                </c:pt>
                <c:pt idx="46531">
                  <c:v>2.1471</c:v>
                </c:pt>
                <c:pt idx="46532">
                  <c:v>2.1940000000000004</c:v>
                </c:pt>
                <c:pt idx="46533">
                  <c:v>2.0371999999999999</c:v>
                </c:pt>
                <c:pt idx="46534">
                  <c:v>2.2699000000000003</c:v>
                </c:pt>
                <c:pt idx="46535">
                  <c:v>2.3043</c:v>
                </c:pt>
                <c:pt idx="46536">
                  <c:v>2.2832000000000003</c:v>
                </c:pt>
                <c:pt idx="46537">
                  <c:v>2.3159000000000001</c:v>
                </c:pt>
                <c:pt idx="46538">
                  <c:v>2.3319000000000001</c:v>
                </c:pt>
                <c:pt idx="46539">
                  <c:v>2.3548</c:v>
                </c:pt>
                <c:pt idx="46540">
                  <c:v>2.3030000000000004</c:v>
                </c:pt>
                <c:pt idx="46541">
                  <c:v>2.379</c:v>
                </c:pt>
                <c:pt idx="46542">
                  <c:v>2.3914000000000004</c:v>
                </c:pt>
                <c:pt idx="46543">
                  <c:v>2.4925000000000002</c:v>
                </c:pt>
                <c:pt idx="46544">
                  <c:v>2.5578000000000003</c:v>
                </c:pt>
                <c:pt idx="46545">
                  <c:v>2.5485000000000002</c:v>
                </c:pt>
                <c:pt idx="46546">
                  <c:v>2.4758</c:v>
                </c:pt>
                <c:pt idx="46547">
                  <c:v>2.4410000000000003</c:v>
                </c:pt>
                <c:pt idx="46548">
                  <c:v>2.4149000000000003</c:v>
                </c:pt>
                <c:pt idx="46549">
                  <c:v>2.3904000000000001</c:v>
                </c:pt>
                <c:pt idx="46550">
                  <c:v>2.4875000000000003</c:v>
                </c:pt>
                <c:pt idx="46551">
                  <c:v>2.3832999999999998</c:v>
                </c:pt>
                <c:pt idx="46552">
                  <c:v>2.4372000000000003</c:v>
                </c:pt>
                <c:pt idx="46553">
                  <c:v>2.4608000000000003</c:v>
                </c:pt>
                <c:pt idx="46554">
                  <c:v>2.3949000000000003</c:v>
                </c:pt>
                <c:pt idx="46555">
                  <c:v>2.2805</c:v>
                </c:pt>
                <c:pt idx="46556">
                  <c:v>2.3196000000000003</c:v>
                </c:pt>
                <c:pt idx="46557">
                  <c:v>2.1880000000000002</c:v>
                </c:pt>
                <c:pt idx="46558">
                  <c:v>2.2236000000000002</c:v>
                </c:pt>
                <c:pt idx="46559">
                  <c:v>2.2717000000000001</c:v>
                </c:pt>
                <c:pt idx="46560">
                  <c:v>2.2972999999999999</c:v>
                </c:pt>
                <c:pt idx="46561">
                  <c:v>2.2274000000000003</c:v>
                </c:pt>
                <c:pt idx="46562">
                  <c:v>2.1536000000000004</c:v>
                </c:pt>
                <c:pt idx="46563">
                  <c:v>2.1472000000000002</c:v>
                </c:pt>
                <c:pt idx="46564">
                  <c:v>2.0672999999999999</c:v>
                </c:pt>
                <c:pt idx="46565">
                  <c:v>2.0265999999999997</c:v>
                </c:pt>
                <c:pt idx="46566">
                  <c:v>2.0553000000000003</c:v>
                </c:pt>
                <c:pt idx="46567">
                  <c:v>1.9756</c:v>
                </c:pt>
                <c:pt idx="46568">
                  <c:v>1.9289000000000003</c:v>
                </c:pt>
                <c:pt idx="46569">
                  <c:v>1.9323000000000001</c:v>
                </c:pt>
                <c:pt idx="46570">
                  <c:v>1.8876999999999999</c:v>
                </c:pt>
                <c:pt idx="46571">
                  <c:v>1.8399000000000001</c:v>
                </c:pt>
                <c:pt idx="46572">
                  <c:v>1.7892000000000001</c:v>
                </c:pt>
                <c:pt idx="46573">
                  <c:v>1.7207000000000001</c:v>
                </c:pt>
                <c:pt idx="46574">
                  <c:v>1.6582000000000001</c:v>
                </c:pt>
                <c:pt idx="46575">
                  <c:v>1.5747</c:v>
                </c:pt>
                <c:pt idx="46576">
                  <c:v>1.5546</c:v>
                </c:pt>
                <c:pt idx="46577">
                  <c:v>1.4971000000000001</c:v>
                </c:pt>
                <c:pt idx="46578">
                  <c:v>1.4416000000000002</c:v>
                </c:pt>
                <c:pt idx="46579">
                  <c:v>1.4420000000000002</c:v>
                </c:pt>
                <c:pt idx="46580">
                  <c:v>1.3606</c:v>
                </c:pt>
                <c:pt idx="46581">
                  <c:v>1.3170000000000002</c:v>
                </c:pt>
                <c:pt idx="46582">
                  <c:v>1.2797000000000001</c:v>
                </c:pt>
                <c:pt idx="46583">
                  <c:v>1.2516</c:v>
                </c:pt>
                <c:pt idx="46584">
                  <c:v>1.2194000000000003</c:v>
                </c:pt>
                <c:pt idx="46585">
                  <c:v>1.1454000000000002</c:v>
                </c:pt>
                <c:pt idx="46586">
                  <c:v>1.1217000000000001</c:v>
                </c:pt>
                <c:pt idx="46587">
                  <c:v>1.1353</c:v>
                </c:pt>
                <c:pt idx="46588">
                  <c:v>1.0199</c:v>
                </c:pt>
                <c:pt idx="46589">
                  <c:v>0.99590000000000001</c:v>
                </c:pt>
                <c:pt idx="46590">
                  <c:v>0.97040000000000015</c:v>
                </c:pt>
                <c:pt idx="46591">
                  <c:v>0.93110000000000004</c:v>
                </c:pt>
                <c:pt idx="46592">
                  <c:v>0.92090000000000005</c:v>
                </c:pt>
                <c:pt idx="46593">
                  <c:v>0.90730000000000011</c:v>
                </c:pt>
                <c:pt idx="46594">
                  <c:v>0.92220000000000002</c:v>
                </c:pt>
                <c:pt idx="46595">
                  <c:v>0.90169999999999995</c:v>
                </c:pt>
                <c:pt idx="46596">
                  <c:v>0.87650000000000006</c:v>
                </c:pt>
                <c:pt idx="46597">
                  <c:v>0.89510000000000012</c:v>
                </c:pt>
                <c:pt idx="46598">
                  <c:v>0.84360000000000002</c:v>
                </c:pt>
                <c:pt idx="46599">
                  <c:v>0.8035000000000001</c:v>
                </c:pt>
                <c:pt idx="46600">
                  <c:v>0.81180000000000008</c:v>
                </c:pt>
                <c:pt idx="46601">
                  <c:v>0.8176000000000001</c:v>
                </c:pt>
                <c:pt idx="46602">
                  <c:v>0.78920000000000012</c:v>
                </c:pt>
                <c:pt idx="46603">
                  <c:v>0.73720000000000008</c:v>
                </c:pt>
                <c:pt idx="46604">
                  <c:v>0.77670000000000006</c:v>
                </c:pt>
                <c:pt idx="46605">
                  <c:v>0.79110000000000003</c:v>
                </c:pt>
                <c:pt idx="46606">
                  <c:v>0.7641</c:v>
                </c:pt>
                <c:pt idx="46607">
                  <c:v>0.76929999999999998</c:v>
                </c:pt>
                <c:pt idx="46608">
                  <c:v>0.73110000000000008</c:v>
                </c:pt>
                <c:pt idx="46609">
                  <c:v>0.6976</c:v>
                </c:pt>
                <c:pt idx="46610">
                  <c:v>0.71479999999999999</c:v>
                </c:pt>
                <c:pt idx="46611">
                  <c:v>0.68820000000000003</c:v>
                </c:pt>
                <c:pt idx="46612">
                  <c:v>0.68290000000000006</c:v>
                </c:pt>
                <c:pt idx="46613">
                  <c:v>0.70040000000000002</c:v>
                </c:pt>
                <c:pt idx="46614">
                  <c:v>0.66639999999999999</c:v>
                </c:pt>
                <c:pt idx="46615">
                  <c:v>0.64670000000000005</c:v>
                </c:pt>
                <c:pt idx="46616">
                  <c:v>0.67779999999999996</c:v>
                </c:pt>
                <c:pt idx="46617">
                  <c:v>0.62060000000000004</c:v>
                </c:pt>
                <c:pt idx="46618">
                  <c:v>0.61740000000000006</c:v>
                </c:pt>
                <c:pt idx="46619">
                  <c:v>0.5828000000000001</c:v>
                </c:pt>
                <c:pt idx="46620">
                  <c:v>0.63730000000000009</c:v>
                </c:pt>
                <c:pt idx="46621">
                  <c:v>0.59660000000000002</c:v>
                </c:pt>
                <c:pt idx="46622">
                  <c:v>0.60760000000000003</c:v>
                </c:pt>
                <c:pt idx="46623">
                  <c:v>0.61399999999999999</c:v>
                </c:pt>
                <c:pt idx="46624">
                  <c:v>0.60810000000000008</c:v>
                </c:pt>
                <c:pt idx="46625">
                  <c:v>0.60300000000000009</c:v>
                </c:pt>
                <c:pt idx="46626">
                  <c:v>0.6079</c:v>
                </c:pt>
                <c:pt idx="46627">
                  <c:v>0.5736</c:v>
                </c:pt>
                <c:pt idx="46628">
                  <c:v>0.57930000000000004</c:v>
                </c:pt>
                <c:pt idx="46629">
                  <c:v>0.56059999999999999</c:v>
                </c:pt>
                <c:pt idx="46630">
                  <c:v>0.53369999999999995</c:v>
                </c:pt>
                <c:pt idx="46631">
                  <c:v>0.50750000000000006</c:v>
                </c:pt>
                <c:pt idx="46632">
                  <c:v>0.50119999999999998</c:v>
                </c:pt>
                <c:pt idx="46633">
                  <c:v>0.52129999999999999</c:v>
                </c:pt>
                <c:pt idx="46634">
                  <c:v>0.48399999999999999</c:v>
                </c:pt>
                <c:pt idx="46635">
                  <c:v>0.49470000000000003</c:v>
                </c:pt>
                <c:pt idx="46636">
                  <c:v>0.49000000000000005</c:v>
                </c:pt>
                <c:pt idx="46637">
                  <c:v>0.46490000000000004</c:v>
                </c:pt>
                <c:pt idx="46638">
                  <c:v>0.50949999999999995</c:v>
                </c:pt>
                <c:pt idx="46639">
                  <c:v>0.46820000000000006</c:v>
                </c:pt>
                <c:pt idx="46640">
                  <c:v>0.47539999999999999</c:v>
                </c:pt>
                <c:pt idx="46641">
                  <c:v>0.48010000000000003</c:v>
                </c:pt>
                <c:pt idx="46642">
                  <c:v>0.45110000000000006</c:v>
                </c:pt>
                <c:pt idx="46643">
                  <c:v>0.47670000000000007</c:v>
                </c:pt>
                <c:pt idx="46644">
                  <c:v>0.47370000000000001</c:v>
                </c:pt>
                <c:pt idx="46645">
                  <c:v>0.46540000000000004</c:v>
                </c:pt>
                <c:pt idx="46646">
                  <c:v>0.45780000000000004</c:v>
                </c:pt>
                <c:pt idx="46647">
                  <c:v>0.44829999999999998</c:v>
                </c:pt>
                <c:pt idx="46648">
                  <c:v>0.44409999999999999</c:v>
                </c:pt>
                <c:pt idx="46649">
                  <c:v>0.43190000000000001</c:v>
                </c:pt>
                <c:pt idx="46650">
                  <c:v>0.41670000000000001</c:v>
                </c:pt>
                <c:pt idx="46651">
                  <c:v>0.4103</c:v>
                </c:pt>
                <c:pt idx="46652">
                  <c:v>0.4234</c:v>
                </c:pt>
                <c:pt idx="46653">
                  <c:v>0.41870000000000007</c:v>
                </c:pt>
                <c:pt idx="46654">
                  <c:v>0.41490000000000005</c:v>
                </c:pt>
                <c:pt idx="46655">
                  <c:v>0.40160000000000001</c:v>
                </c:pt>
                <c:pt idx="46656">
                  <c:v>0.39840000000000003</c:v>
                </c:pt>
                <c:pt idx="46657">
                  <c:v>0.4002</c:v>
                </c:pt>
                <c:pt idx="46658">
                  <c:v>0.38650000000000007</c:v>
                </c:pt>
                <c:pt idx="46659">
                  <c:v>0.38540000000000002</c:v>
                </c:pt>
                <c:pt idx="46660">
                  <c:v>0.37660000000000005</c:v>
                </c:pt>
                <c:pt idx="46661">
                  <c:v>0.36760000000000004</c:v>
                </c:pt>
                <c:pt idx="46662">
                  <c:v>0.37450000000000006</c:v>
                </c:pt>
                <c:pt idx="46663">
                  <c:v>0.36580000000000001</c:v>
                </c:pt>
                <c:pt idx="46664">
                  <c:v>0.35980000000000001</c:v>
                </c:pt>
                <c:pt idx="46665">
                  <c:v>0.3609</c:v>
                </c:pt>
                <c:pt idx="46666">
                  <c:v>0.35770000000000002</c:v>
                </c:pt>
                <c:pt idx="46667">
                  <c:v>0.35720000000000002</c:v>
                </c:pt>
                <c:pt idx="46668">
                  <c:v>0.34400000000000003</c:v>
                </c:pt>
                <c:pt idx="46669">
                  <c:v>0.33100000000000002</c:v>
                </c:pt>
                <c:pt idx="46670">
                  <c:v>0.3392</c:v>
                </c:pt>
                <c:pt idx="46671">
                  <c:v>0.33710000000000001</c:v>
                </c:pt>
                <c:pt idx="46672">
                  <c:v>0.32940000000000003</c:v>
                </c:pt>
                <c:pt idx="46673">
                  <c:v>0.32160000000000005</c:v>
                </c:pt>
                <c:pt idx="46674">
                  <c:v>0.31909999999999999</c:v>
                </c:pt>
                <c:pt idx="46675">
                  <c:v>0.31980000000000003</c:v>
                </c:pt>
                <c:pt idx="46676">
                  <c:v>0.31420000000000003</c:v>
                </c:pt>
                <c:pt idx="46677">
                  <c:v>0.31290000000000001</c:v>
                </c:pt>
                <c:pt idx="46678">
                  <c:v>0.30680000000000002</c:v>
                </c:pt>
                <c:pt idx="46679">
                  <c:v>0.3014</c:v>
                </c:pt>
                <c:pt idx="46680">
                  <c:v>0.29950000000000004</c:v>
                </c:pt>
                <c:pt idx="46681">
                  <c:v>0.29860000000000003</c:v>
                </c:pt>
                <c:pt idx="46682">
                  <c:v>0.28849999999999998</c:v>
                </c:pt>
                <c:pt idx="46683">
                  <c:v>0.29039999999999999</c:v>
                </c:pt>
                <c:pt idx="46684">
                  <c:v>0.28320000000000001</c:v>
                </c:pt>
                <c:pt idx="46685">
                  <c:v>0.2797</c:v>
                </c:pt>
                <c:pt idx="46686">
                  <c:v>0.27310000000000001</c:v>
                </c:pt>
                <c:pt idx="46687">
                  <c:v>0.26940000000000003</c:v>
                </c:pt>
                <c:pt idx="46688">
                  <c:v>0.26190000000000002</c:v>
                </c:pt>
                <c:pt idx="46689">
                  <c:v>0.26330000000000003</c:v>
                </c:pt>
                <c:pt idx="46690">
                  <c:v>0.26230000000000003</c:v>
                </c:pt>
                <c:pt idx="46691">
                  <c:v>0.25659999999999999</c:v>
                </c:pt>
                <c:pt idx="46692">
                  <c:v>0.25440000000000002</c:v>
                </c:pt>
                <c:pt idx="46693">
                  <c:v>0.24900000000000003</c:v>
                </c:pt>
                <c:pt idx="46694">
                  <c:v>0.24409999999999998</c:v>
                </c:pt>
                <c:pt idx="46695">
                  <c:v>0.24260000000000004</c:v>
                </c:pt>
                <c:pt idx="46696">
                  <c:v>0.24199999999999999</c:v>
                </c:pt>
                <c:pt idx="46697">
                  <c:v>0.23750000000000002</c:v>
                </c:pt>
                <c:pt idx="46698">
                  <c:v>0.23650000000000004</c:v>
                </c:pt>
                <c:pt idx="46699">
                  <c:v>0.23620000000000002</c:v>
                </c:pt>
                <c:pt idx="46700">
                  <c:v>0.23430000000000001</c:v>
                </c:pt>
                <c:pt idx="46701">
                  <c:v>0.22730000000000003</c:v>
                </c:pt>
                <c:pt idx="46702">
                  <c:v>0.22330000000000003</c:v>
                </c:pt>
                <c:pt idx="46703">
                  <c:v>0.21789999999999998</c:v>
                </c:pt>
                <c:pt idx="46704">
                  <c:v>0.21720000000000003</c:v>
                </c:pt>
                <c:pt idx="46705">
                  <c:v>0.21320000000000003</c:v>
                </c:pt>
                <c:pt idx="46706">
                  <c:v>0.21509999999999999</c:v>
                </c:pt>
                <c:pt idx="46707">
                  <c:v>0.21110000000000004</c:v>
                </c:pt>
                <c:pt idx="46708">
                  <c:v>0.20640000000000003</c:v>
                </c:pt>
                <c:pt idx="46709">
                  <c:v>0.20110000000000003</c:v>
                </c:pt>
                <c:pt idx="46710">
                  <c:v>0.1988</c:v>
                </c:pt>
                <c:pt idx="46711">
                  <c:v>0.19390000000000002</c:v>
                </c:pt>
                <c:pt idx="46712">
                  <c:v>0.193</c:v>
                </c:pt>
                <c:pt idx="46713">
                  <c:v>0.19530000000000003</c:v>
                </c:pt>
                <c:pt idx="46714">
                  <c:v>0.1908</c:v>
                </c:pt>
                <c:pt idx="46715">
                  <c:v>0.18830000000000002</c:v>
                </c:pt>
                <c:pt idx="46716">
                  <c:v>0.18920000000000001</c:v>
                </c:pt>
                <c:pt idx="46717">
                  <c:v>0.18560000000000001</c:v>
                </c:pt>
                <c:pt idx="46718">
                  <c:v>0.18290000000000001</c:v>
                </c:pt>
                <c:pt idx="46719">
                  <c:v>0.1825</c:v>
                </c:pt>
                <c:pt idx="46720">
                  <c:v>0.18149999999999999</c:v>
                </c:pt>
                <c:pt idx="46721">
                  <c:v>0.17490000000000003</c:v>
                </c:pt>
                <c:pt idx="46722">
                  <c:v>0.17</c:v>
                </c:pt>
                <c:pt idx="46723">
                  <c:v>0.16690000000000002</c:v>
                </c:pt>
                <c:pt idx="46724">
                  <c:v>0.16420000000000001</c:v>
                </c:pt>
                <c:pt idx="46725">
                  <c:v>0.1605</c:v>
                </c:pt>
                <c:pt idx="46726">
                  <c:v>0.16180000000000003</c:v>
                </c:pt>
                <c:pt idx="46727">
                  <c:v>0.15840000000000001</c:v>
                </c:pt>
                <c:pt idx="46728">
                  <c:v>0.15920000000000001</c:v>
                </c:pt>
                <c:pt idx="46729">
                  <c:v>0.1593</c:v>
                </c:pt>
                <c:pt idx="46730">
                  <c:v>0.15970000000000001</c:v>
                </c:pt>
                <c:pt idx="46731">
                  <c:v>0.1593</c:v>
                </c:pt>
                <c:pt idx="46732">
                  <c:v>0.15820000000000001</c:v>
                </c:pt>
                <c:pt idx="46733">
                  <c:v>0.15570000000000001</c:v>
                </c:pt>
                <c:pt idx="46734">
                  <c:v>0.1542</c:v>
                </c:pt>
                <c:pt idx="46735">
                  <c:v>0.15560000000000002</c:v>
                </c:pt>
                <c:pt idx="46736">
                  <c:v>0.15480000000000002</c:v>
                </c:pt>
                <c:pt idx="46737">
                  <c:v>0.15500000000000003</c:v>
                </c:pt>
                <c:pt idx="46738">
                  <c:v>0.15820000000000001</c:v>
                </c:pt>
                <c:pt idx="46739">
                  <c:v>0.15900000000000003</c:v>
                </c:pt>
                <c:pt idx="46740">
                  <c:v>0.16170000000000001</c:v>
                </c:pt>
                <c:pt idx="46741">
                  <c:v>0.16390000000000002</c:v>
                </c:pt>
                <c:pt idx="46742">
                  <c:v>0.1663</c:v>
                </c:pt>
                <c:pt idx="46743">
                  <c:v>0.16970000000000002</c:v>
                </c:pt>
                <c:pt idx="46744">
                  <c:v>0.17300000000000001</c:v>
                </c:pt>
                <c:pt idx="46745">
                  <c:v>0.17420000000000002</c:v>
                </c:pt>
                <c:pt idx="46746">
                  <c:v>0.17630000000000001</c:v>
                </c:pt>
                <c:pt idx="46747">
                  <c:v>0.18160000000000001</c:v>
                </c:pt>
                <c:pt idx="46748">
                  <c:v>0.18220000000000003</c:v>
                </c:pt>
                <c:pt idx="46749">
                  <c:v>0.18990000000000001</c:v>
                </c:pt>
                <c:pt idx="46750">
                  <c:v>0.19059999999999999</c:v>
                </c:pt>
                <c:pt idx="46751">
                  <c:v>0.19510000000000002</c:v>
                </c:pt>
                <c:pt idx="46752">
                  <c:v>0.19690000000000002</c:v>
                </c:pt>
                <c:pt idx="46753">
                  <c:v>0.20450000000000002</c:v>
                </c:pt>
                <c:pt idx="46754">
                  <c:v>0.20640000000000003</c:v>
                </c:pt>
                <c:pt idx="46755">
                  <c:v>0.21110000000000004</c:v>
                </c:pt>
                <c:pt idx="46756">
                  <c:v>0.22189999999999999</c:v>
                </c:pt>
                <c:pt idx="46757">
                  <c:v>0.21930000000000002</c:v>
                </c:pt>
                <c:pt idx="46758">
                  <c:v>0.22789999999999999</c:v>
                </c:pt>
                <c:pt idx="46759">
                  <c:v>0.22970000000000002</c:v>
                </c:pt>
                <c:pt idx="46760">
                  <c:v>0.23599999999999999</c:v>
                </c:pt>
                <c:pt idx="46761">
                  <c:v>0.24510000000000001</c:v>
                </c:pt>
                <c:pt idx="46762">
                  <c:v>0.24950000000000003</c:v>
                </c:pt>
                <c:pt idx="46763">
                  <c:v>0.25369999999999998</c:v>
                </c:pt>
                <c:pt idx="46764">
                  <c:v>0.25530000000000003</c:v>
                </c:pt>
                <c:pt idx="46765">
                  <c:v>0.26650000000000001</c:v>
                </c:pt>
                <c:pt idx="46766">
                  <c:v>0.27050000000000002</c:v>
                </c:pt>
                <c:pt idx="46767">
                  <c:v>0.27579999999999999</c:v>
                </c:pt>
                <c:pt idx="46768">
                  <c:v>0.28610000000000002</c:v>
                </c:pt>
                <c:pt idx="46769">
                  <c:v>0.2979</c:v>
                </c:pt>
                <c:pt idx="46770">
                  <c:v>0.30590000000000006</c:v>
                </c:pt>
                <c:pt idx="46771">
                  <c:v>0.31950000000000001</c:v>
                </c:pt>
                <c:pt idx="46772">
                  <c:v>0.32750000000000001</c:v>
                </c:pt>
                <c:pt idx="46773">
                  <c:v>0.34380000000000005</c:v>
                </c:pt>
                <c:pt idx="46774">
                  <c:v>0.35110000000000002</c:v>
                </c:pt>
                <c:pt idx="46775">
                  <c:v>0.35820000000000002</c:v>
                </c:pt>
                <c:pt idx="46776">
                  <c:v>0.38109999999999999</c:v>
                </c:pt>
                <c:pt idx="46777">
                  <c:v>0.39090000000000003</c:v>
                </c:pt>
                <c:pt idx="46778">
                  <c:v>0.40060000000000007</c:v>
                </c:pt>
                <c:pt idx="46779">
                  <c:v>0.41710000000000003</c:v>
                </c:pt>
                <c:pt idx="46780">
                  <c:v>0.43570000000000003</c:v>
                </c:pt>
                <c:pt idx="46781">
                  <c:v>0.45590000000000003</c:v>
                </c:pt>
                <c:pt idx="46782">
                  <c:v>0.47830000000000006</c:v>
                </c:pt>
                <c:pt idx="46783">
                  <c:v>0.49850000000000005</c:v>
                </c:pt>
                <c:pt idx="46784">
                  <c:v>0.56399999999999995</c:v>
                </c:pt>
                <c:pt idx="46785">
                  <c:v>0.57520000000000004</c:v>
                </c:pt>
                <c:pt idx="46786">
                  <c:v>0.61410000000000009</c:v>
                </c:pt>
                <c:pt idx="46787">
                  <c:v>0.64260000000000006</c:v>
                </c:pt>
                <c:pt idx="46788">
                  <c:v>0.71420000000000006</c:v>
                </c:pt>
                <c:pt idx="46789">
                  <c:v>0.72920000000000007</c:v>
                </c:pt>
                <c:pt idx="46790">
                  <c:v>0.75839999999999996</c:v>
                </c:pt>
                <c:pt idx="46791">
                  <c:v>0.78210000000000002</c:v>
                </c:pt>
                <c:pt idx="46792">
                  <c:v>0.81170000000000009</c:v>
                </c:pt>
                <c:pt idx="46793">
                  <c:v>0.84960000000000013</c:v>
                </c:pt>
                <c:pt idx="46794">
                  <c:v>0.84460000000000002</c:v>
                </c:pt>
                <c:pt idx="46795">
                  <c:v>0.875</c:v>
                </c:pt>
                <c:pt idx="46796">
                  <c:v>0.8701000000000001</c:v>
                </c:pt>
                <c:pt idx="46797">
                  <c:v>0.93640000000000012</c:v>
                </c:pt>
                <c:pt idx="46798">
                  <c:v>0.92780000000000007</c:v>
                </c:pt>
                <c:pt idx="46799">
                  <c:v>0.96690000000000009</c:v>
                </c:pt>
                <c:pt idx="46800">
                  <c:v>0.99390000000000001</c:v>
                </c:pt>
                <c:pt idx="46801">
                  <c:v>1.0172000000000001</c:v>
                </c:pt>
                <c:pt idx="46802">
                  <c:v>1.0650999999999999</c:v>
                </c:pt>
                <c:pt idx="46803">
                  <c:v>1.0776000000000001</c:v>
                </c:pt>
                <c:pt idx="46804">
                  <c:v>1.1643000000000001</c:v>
                </c:pt>
                <c:pt idx="46805">
                  <c:v>1.1948000000000001</c:v>
                </c:pt>
                <c:pt idx="46806">
                  <c:v>1.2050000000000001</c:v>
                </c:pt>
                <c:pt idx="46807">
                  <c:v>1.2859</c:v>
                </c:pt>
                <c:pt idx="46808">
                  <c:v>1.3536000000000001</c:v>
                </c:pt>
                <c:pt idx="46809">
                  <c:v>1.3782000000000001</c:v>
                </c:pt>
                <c:pt idx="46810">
                  <c:v>1.3935000000000002</c:v>
                </c:pt>
                <c:pt idx="46811">
                  <c:v>1.4411</c:v>
                </c:pt>
                <c:pt idx="46812">
                  <c:v>1.4556</c:v>
                </c:pt>
                <c:pt idx="46813">
                  <c:v>1.4495</c:v>
                </c:pt>
                <c:pt idx="46814">
                  <c:v>1.4435000000000002</c:v>
                </c:pt>
                <c:pt idx="46815">
                  <c:v>1.4462999999999999</c:v>
                </c:pt>
                <c:pt idx="46816">
                  <c:v>1.452</c:v>
                </c:pt>
                <c:pt idx="46817">
                  <c:v>1.4553000000000003</c:v>
                </c:pt>
                <c:pt idx="46818">
                  <c:v>1.4465000000000001</c:v>
                </c:pt>
                <c:pt idx="46819">
                  <c:v>1.4176000000000002</c:v>
                </c:pt>
                <c:pt idx="46820">
                  <c:v>1.3802000000000001</c:v>
                </c:pt>
                <c:pt idx="46821">
                  <c:v>1.3539000000000001</c:v>
                </c:pt>
                <c:pt idx="46822">
                  <c:v>1.3462000000000001</c:v>
                </c:pt>
                <c:pt idx="46823">
                  <c:v>1.3734999999999999</c:v>
                </c:pt>
                <c:pt idx="46824">
                  <c:v>1.3774</c:v>
                </c:pt>
                <c:pt idx="46825">
                  <c:v>1.3787000000000003</c:v>
                </c:pt>
                <c:pt idx="46826">
                  <c:v>1.3891</c:v>
                </c:pt>
                <c:pt idx="46827">
                  <c:v>1.4191000000000003</c:v>
                </c:pt>
                <c:pt idx="46828">
                  <c:v>1.3892</c:v>
                </c:pt>
                <c:pt idx="46829">
                  <c:v>1.3795999999999999</c:v>
                </c:pt>
                <c:pt idx="46830">
                  <c:v>1.3667</c:v>
                </c:pt>
                <c:pt idx="46831">
                  <c:v>1.3866000000000001</c:v>
                </c:pt>
                <c:pt idx="46832">
                  <c:v>1.3968</c:v>
                </c:pt>
                <c:pt idx="46833">
                  <c:v>1.3880000000000001</c:v>
                </c:pt>
                <c:pt idx="46834">
                  <c:v>1.4029</c:v>
                </c:pt>
                <c:pt idx="46835">
                  <c:v>1.4343000000000001</c:v>
                </c:pt>
                <c:pt idx="46836">
                  <c:v>1.4376</c:v>
                </c:pt>
                <c:pt idx="46837">
                  <c:v>1.4436</c:v>
                </c:pt>
                <c:pt idx="46838">
                  <c:v>1.4380000000000002</c:v>
                </c:pt>
                <c:pt idx="46839">
                  <c:v>1.4244000000000001</c:v>
                </c:pt>
                <c:pt idx="46840">
                  <c:v>1.4301000000000001</c:v>
                </c:pt>
                <c:pt idx="46841">
                  <c:v>1.4534000000000002</c:v>
                </c:pt>
                <c:pt idx="46842">
                  <c:v>1.4011</c:v>
                </c:pt>
                <c:pt idx="46843">
                  <c:v>1.4364000000000001</c:v>
                </c:pt>
                <c:pt idx="46844">
                  <c:v>1.4913000000000001</c:v>
                </c:pt>
                <c:pt idx="46845">
                  <c:v>1.4493</c:v>
                </c:pt>
                <c:pt idx="46846">
                  <c:v>1.4386000000000001</c:v>
                </c:pt>
                <c:pt idx="46847">
                  <c:v>1.4946000000000002</c:v>
                </c:pt>
                <c:pt idx="46848">
                  <c:v>1.4237000000000002</c:v>
                </c:pt>
                <c:pt idx="46849">
                  <c:v>1.4580000000000002</c:v>
                </c:pt>
                <c:pt idx="46850">
                  <c:v>1.4025000000000001</c:v>
                </c:pt>
                <c:pt idx="46851">
                  <c:v>1.4042000000000001</c:v>
                </c:pt>
                <c:pt idx="46852">
                  <c:v>1.4711000000000001</c:v>
                </c:pt>
                <c:pt idx="46853">
                  <c:v>1.4465000000000001</c:v>
                </c:pt>
                <c:pt idx="46854">
                  <c:v>1.3348000000000002</c:v>
                </c:pt>
                <c:pt idx="46855">
                  <c:v>1.2810000000000001</c:v>
                </c:pt>
                <c:pt idx="46856">
                  <c:v>1.329</c:v>
                </c:pt>
                <c:pt idx="46857">
                  <c:v>1.2690000000000001</c:v>
                </c:pt>
                <c:pt idx="46858">
                  <c:v>1.2862</c:v>
                </c:pt>
                <c:pt idx="46859">
                  <c:v>1.2522000000000002</c:v>
                </c:pt>
                <c:pt idx="46860">
                  <c:v>1.2406000000000001</c:v>
                </c:pt>
                <c:pt idx="46861">
                  <c:v>1.2116</c:v>
                </c:pt>
                <c:pt idx="46862">
                  <c:v>1.2220000000000002</c:v>
                </c:pt>
                <c:pt idx="46863">
                  <c:v>1.1716</c:v>
                </c:pt>
                <c:pt idx="46864">
                  <c:v>1.1471</c:v>
                </c:pt>
                <c:pt idx="46865">
                  <c:v>1.1152</c:v>
                </c:pt>
                <c:pt idx="46866">
                  <c:v>1.1568000000000001</c:v>
                </c:pt>
                <c:pt idx="46867">
                  <c:v>1.1107</c:v>
                </c:pt>
                <c:pt idx="46868">
                  <c:v>1.1382999999999999</c:v>
                </c:pt>
                <c:pt idx="46869">
                  <c:v>1.0622</c:v>
                </c:pt>
                <c:pt idx="46870">
                  <c:v>1.0682</c:v>
                </c:pt>
                <c:pt idx="46871">
                  <c:v>1.0276000000000001</c:v>
                </c:pt>
                <c:pt idx="46872">
                  <c:v>0.97440000000000004</c:v>
                </c:pt>
                <c:pt idx="46873">
                  <c:v>0.95840000000000003</c:v>
                </c:pt>
                <c:pt idx="46874">
                  <c:v>0.96360000000000001</c:v>
                </c:pt>
                <c:pt idx="46875">
                  <c:v>0.92859999999999998</c:v>
                </c:pt>
                <c:pt idx="46876">
                  <c:v>0.93680000000000008</c:v>
                </c:pt>
                <c:pt idx="46877">
                  <c:v>0.91690000000000005</c:v>
                </c:pt>
                <c:pt idx="46878">
                  <c:v>0.95660000000000012</c:v>
                </c:pt>
                <c:pt idx="46879">
                  <c:v>0.92880000000000007</c:v>
                </c:pt>
                <c:pt idx="46880">
                  <c:v>0.91579999999999995</c:v>
                </c:pt>
                <c:pt idx="46881">
                  <c:v>0.88790000000000002</c:v>
                </c:pt>
                <c:pt idx="46882">
                  <c:v>0.88280000000000003</c:v>
                </c:pt>
                <c:pt idx="46883">
                  <c:v>0.85880000000000001</c:v>
                </c:pt>
                <c:pt idx="46884">
                  <c:v>0.81950000000000012</c:v>
                </c:pt>
                <c:pt idx="46885">
                  <c:v>0.7702</c:v>
                </c:pt>
                <c:pt idx="46886">
                  <c:v>0.75170000000000003</c:v>
                </c:pt>
                <c:pt idx="46887">
                  <c:v>0.73260000000000003</c:v>
                </c:pt>
                <c:pt idx="46888">
                  <c:v>0.76350000000000007</c:v>
                </c:pt>
                <c:pt idx="46889">
                  <c:v>0.80700000000000005</c:v>
                </c:pt>
                <c:pt idx="46890">
                  <c:v>0.81820000000000004</c:v>
                </c:pt>
                <c:pt idx="46891">
                  <c:v>0.83409999999999995</c:v>
                </c:pt>
                <c:pt idx="46892">
                  <c:v>0.85320000000000007</c:v>
                </c:pt>
                <c:pt idx="46893">
                  <c:v>0.94309999999999994</c:v>
                </c:pt>
                <c:pt idx="46894">
                  <c:v>0.85909999999999997</c:v>
                </c:pt>
                <c:pt idx="46895">
                  <c:v>0.80810000000000004</c:v>
                </c:pt>
                <c:pt idx="46896">
                  <c:v>0.75550000000000006</c:v>
                </c:pt>
                <c:pt idx="46897">
                  <c:v>0.7329</c:v>
                </c:pt>
                <c:pt idx="46898">
                  <c:v>0.72320000000000007</c:v>
                </c:pt>
                <c:pt idx="46899">
                  <c:v>0.73099999999999998</c:v>
                </c:pt>
                <c:pt idx="46900">
                  <c:v>0.75810000000000011</c:v>
                </c:pt>
                <c:pt idx="46901">
                  <c:v>0.71070000000000011</c:v>
                </c:pt>
                <c:pt idx="46902">
                  <c:v>0.68640000000000001</c:v>
                </c:pt>
                <c:pt idx="46903">
                  <c:v>0.67270000000000008</c:v>
                </c:pt>
                <c:pt idx="46904">
                  <c:v>0.65990000000000004</c:v>
                </c:pt>
                <c:pt idx="46905">
                  <c:v>0.64250000000000007</c:v>
                </c:pt>
                <c:pt idx="46906">
                  <c:v>0.63480000000000003</c:v>
                </c:pt>
                <c:pt idx="46907">
                  <c:v>0.64260000000000006</c:v>
                </c:pt>
                <c:pt idx="46908">
                  <c:v>0.63160000000000005</c:v>
                </c:pt>
                <c:pt idx="46909">
                  <c:v>0.62340000000000007</c:v>
                </c:pt>
                <c:pt idx="46910">
                  <c:v>0.61840000000000006</c:v>
                </c:pt>
                <c:pt idx="46911">
                  <c:v>0.62119999999999997</c:v>
                </c:pt>
                <c:pt idx="46912">
                  <c:v>0.63339999999999996</c:v>
                </c:pt>
                <c:pt idx="46913">
                  <c:v>0.60590000000000011</c:v>
                </c:pt>
                <c:pt idx="46914">
                  <c:v>0.57940000000000003</c:v>
                </c:pt>
                <c:pt idx="46915">
                  <c:v>0.57009999999999994</c:v>
                </c:pt>
                <c:pt idx="46916">
                  <c:v>0.59970000000000001</c:v>
                </c:pt>
                <c:pt idx="46917">
                  <c:v>0.56630000000000003</c:v>
                </c:pt>
                <c:pt idx="46918">
                  <c:v>0.53880000000000006</c:v>
                </c:pt>
                <c:pt idx="46919">
                  <c:v>0.51480000000000004</c:v>
                </c:pt>
                <c:pt idx="46920">
                  <c:v>0.50450000000000006</c:v>
                </c:pt>
                <c:pt idx="46921">
                  <c:v>0.5071</c:v>
                </c:pt>
                <c:pt idx="46922">
                  <c:v>0.50129999999999997</c:v>
                </c:pt>
                <c:pt idx="46923">
                  <c:v>0.5212</c:v>
                </c:pt>
                <c:pt idx="46924">
                  <c:v>0.49669999999999997</c:v>
                </c:pt>
                <c:pt idx="46925">
                  <c:v>0.47760000000000002</c:v>
                </c:pt>
                <c:pt idx="46926">
                  <c:v>0.46989999999999998</c:v>
                </c:pt>
                <c:pt idx="46927">
                  <c:v>0.45430000000000004</c:v>
                </c:pt>
                <c:pt idx="46928">
                  <c:v>0.43769999999999998</c:v>
                </c:pt>
                <c:pt idx="46929">
                  <c:v>0.43959999999999999</c:v>
                </c:pt>
                <c:pt idx="46930">
                  <c:v>0.44660000000000005</c:v>
                </c:pt>
                <c:pt idx="46931">
                  <c:v>0.42969999999999997</c:v>
                </c:pt>
                <c:pt idx="46932">
                  <c:v>0.42060000000000008</c:v>
                </c:pt>
                <c:pt idx="46933">
                  <c:v>0.42110000000000003</c:v>
                </c:pt>
                <c:pt idx="46934">
                  <c:v>0.41500000000000004</c:v>
                </c:pt>
                <c:pt idx="46935">
                  <c:v>0.40229999999999999</c:v>
                </c:pt>
                <c:pt idx="46936">
                  <c:v>0.3972</c:v>
                </c:pt>
                <c:pt idx="46937">
                  <c:v>0.39150000000000001</c:v>
                </c:pt>
                <c:pt idx="46938">
                  <c:v>0.38550000000000001</c:v>
                </c:pt>
                <c:pt idx="46939">
                  <c:v>0.38540000000000002</c:v>
                </c:pt>
                <c:pt idx="46940">
                  <c:v>0.38490000000000002</c:v>
                </c:pt>
                <c:pt idx="46941">
                  <c:v>0.38010000000000005</c:v>
                </c:pt>
                <c:pt idx="46942">
                  <c:v>0.36709999999999998</c:v>
                </c:pt>
                <c:pt idx="46943">
                  <c:v>0.37770000000000004</c:v>
                </c:pt>
                <c:pt idx="46944">
                  <c:v>0.35550000000000004</c:v>
                </c:pt>
                <c:pt idx="46945">
                  <c:v>0.3553</c:v>
                </c:pt>
                <c:pt idx="46946">
                  <c:v>0.35170000000000001</c:v>
                </c:pt>
                <c:pt idx="46947">
                  <c:v>0.36270000000000002</c:v>
                </c:pt>
                <c:pt idx="46948">
                  <c:v>0.3533</c:v>
                </c:pt>
                <c:pt idx="46949">
                  <c:v>0.35580000000000001</c:v>
                </c:pt>
                <c:pt idx="46950">
                  <c:v>0.36000000000000004</c:v>
                </c:pt>
                <c:pt idx="46951">
                  <c:v>0.33910000000000001</c:v>
                </c:pt>
                <c:pt idx="46952">
                  <c:v>0.33940000000000003</c:v>
                </c:pt>
                <c:pt idx="46953">
                  <c:v>0.33590000000000003</c:v>
                </c:pt>
                <c:pt idx="46954">
                  <c:v>0.34489999999999998</c:v>
                </c:pt>
                <c:pt idx="46955">
                  <c:v>0.33380000000000004</c:v>
                </c:pt>
                <c:pt idx="46956">
                  <c:v>0.34230000000000005</c:v>
                </c:pt>
                <c:pt idx="46957">
                  <c:v>0.31980000000000003</c:v>
                </c:pt>
                <c:pt idx="46958">
                  <c:v>0.32030000000000003</c:v>
                </c:pt>
                <c:pt idx="46959">
                  <c:v>0.32450000000000001</c:v>
                </c:pt>
                <c:pt idx="46960">
                  <c:v>0.32370000000000004</c:v>
                </c:pt>
                <c:pt idx="46961">
                  <c:v>0.32280000000000003</c:v>
                </c:pt>
                <c:pt idx="46962">
                  <c:v>0.32290000000000002</c:v>
                </c:pt>
                <c:pt idx="46963">
                  <c:v>0.32230000000000003</c:v>
                </c:pt>
                <c:pt idx="46964">
                  <c:v>0.30249999999999999</c:v>
                </c:pt>
                <c:pt idx="46965">
                  <c:v>0.30810000000000004</c:v>
                </c:pt>
                <c:pt idx="46966">
                  <c:v>0.30620000000000003</c:v>
                </c:pt>
                <c:pt idx="46967">
                  <c:v>0.30730000000000002</c:v>
                </c:pt>
                <c:pt idx="46968">
                  <c:v>0.32280000000000003</c:v>
                </c:pt>
                <c:pt idx="46969">
                  <c:v>0.31869999999999998</c:v>
                </c:pt>
                <c:pt idx="46970">
                  <c:v>0.30590000000000006</c:v>
                </c:pt>
                <c:pt idx="46971">
                  <c:v>0.31360000000000005</c:v>
                </c:pt>
                <c:pt idx="46972">
                  <c:v>0.29670000000000002</c:v>
                </c:pt>
                <c:pt idx="46973">
                  <c:v>0.29720000000000002</c:v>
                </c:pt>
                <c:pt idx="46974">
                  <c:v>0.29980000000000007</c:v>
                </c:pt>
                <c:pt idx="46975">
                  <c:v>0.29809999999999998</c:v>
                </c:pt>
                <c:pt idx="46976">
                  <c:v>0.29399999999999998</c:v>
                </c:pt>
                <c:pt idx="46977">
                  <c:v>0.30930000000000002</c:v>
                </c:pt>
                <c:pt idx="46978">
                  <c:v>0.29160000000000003</c:v>
                </c:pt>
                <c:pt idx="46979">
                  <c:v>0.28250000000000003</c:v>
                </c:pt>
                <c:pt idx="46980">
                  <c:v>0.29599999999999999</c:v>
                </c:pt>
                <c:pt idx="46981">
                  <c:v>0.27320000000000005</c:v>
                </c:pt>
                <c:pt idx="46982">
                  <c:v>0.27130000000000004</c:v>
                </c:pt>
                <c:pt idx="46983">
                  <c:v>0.27100000000000002</c:v>
                </c:pt>
                <c:pt idx="46984">
                  <c:v>0.27350000000000002</c:v>
                </c:pt>
                <c:pt idx="46985">
                  <c:v>0.2747</c:v>
                </c:pt>
                <c:pt idx="46986">
                  <c:v>0.26979999999999998</c:v>
                </c:pt>
                <c:pt idx="46987">
                  <c:v>0.2636</c:v>
                </c:pt>
                <c:pt idx="46988">
                  <c:v>0.25890000000000002</c:v>
                </c:pt>
                <c:pt idx="46989">
                  <c:v>0.26240000000000002</c:v>
                </c:pt>
                <c:pt idx="46990">
                  <c:v>0.253</c:v>
                </c:pt>
                <c:pt idx="46991">
                  <c:v>0.24929999999999999</c:v>
                </c:pt>
                <c:pt idx="46992">
                  <c:v>0.252</c:v>
                </c:pt>
                <c:pt idx="46993">
                  <c:v>0.24700000000000003</c:v>
                </c:pt>
                <c:pt idx="46994">
                  <c:v>0.24260000000000004</c:v>
                </c:pt>
                <c:pt idx="46995">
                  <c:v>0.23350000000000001</c:v>
                </c:pt>
                <c:pt idx="46996">
                  <c:v>0.23140000000000002</c:v>
                </c:pt>
                <c:pt idx="46997">
                  <c:v>0.2311</c:v>
                </c:pt>
                <c:pt idx="46998">
                  <c:v>0.23330000000000004</c:v>
                </c:pt>
                <c:pt idx="46999">
                  <c:v>0.2276</c:v>
                </c:pt>
                <c:pt idx="47000">
                  <c:v>0.22220000000000001</c:v>
                </c:pt>
                <c:pt idx="47001">
                  <c:v>0.22370000000000001</c:v>
                </c:pt>
                <c:pt idx="47002">
                  <c:v>0.2218</c:v>
                </c:pt>
                <c:pt idx="47003">
                  <c:v>0.22270000000000001</c:v>
                </c:pt>
                <c:pt idx="47004">
                  <c:v>0.21820000000000001</c:v>
                </c:pt>
                <c:pt idx="47005">
                  <c:v>0.21820000000000001</c:v>
                </c:pt>
                <c:pt idx="47006">
                  <c:v>0.21720000000000003</c:v>
                </c:pt>
                <c:pt idx="47007">
                  <c:v>0.21010000000000001</c:v>
                </c:pt>
                <c:pt idx="47008">
                  <c:v>0.2114</c:v>
                </c:pt>
                <c:pt idx="47009">
                  <c:v>0.20840000000000003</c:v>
                </c:pt>
                <c:pt idx="47010">
                  <c:v>0.21080000000000002</c:v>
                </c:pt>
                <c:pt idx="47011">
                  <c:v>0.20710000000000003</c:v>
                </c:pt>
                <c:pt idx="47012">
                  <c:v>0.20530000000000001</c:v>
                </c:pt>
                <c:pt idx="47013">
                  <c:v>0.20250000000000001</c:v>
                </c:pt>
                <c:pt idx="47014">
                  <c:v>0.19750000000000001</c:v>
                </c:pt>
                <c:pt idx="47015">
                  <c:v>0.19570000000000001</c:v>
                </c:pt>
                <c:pt idx="47016">
                  <c:v>0.19670000000000001</c:v>
                </c:pt>
                <c:pt idx="47017">
                  <c:v>0.19510000000000002</c:v>
                </c:pt>
                <c:pt idx="47018">
                  <c:v>0.1948</c:v>
                </c:pt>
                <c:pt idx="47019">
                  <c:v>0.19420000000000001</c:v>
                </c:pt>
                <c:pt idx="47020">
                  <c:v>0.19120000000000001</c:v>
                </c:pt>
                <c:pt idx="47021">
                  <c:v>0.19090000000000001</c:v>
                </c:pt>
                <c:pt idx="47022">
                  <c:v>0.1956</c:v>
                </c:pt>
                <c:pt idx="47023">
                  <c:v>0.19259999999999999</c:v>
                </c:pt>
                <c:pt idx="47024">
                  <c:v>0.18330000000000002</c:v>
                </c:pt>
                <c:pt idx="47025">
                  <c:v>0.18490000000000001</c:v>
                </c:pt>
                <c:pt idx="47026">
                  <c:v>0.18380000000000002</c:v>
                </c:pt>
                <c:pt idx="47027">
                  <c:v>0.18560000000000001</c:v>
                </c:pt>
                <c:pt idx="47028">
                  <c:v>0.18790000000000001</c:v>
                </c:pt>
                <c:pt idx="47029">
                  <c:v>0.19430000000000003</c:v>
                </c:pt>
                <c:pt idx="47030">
                  <c:v>0.19630000000000003</c:v>
                </c:pt>
                <c:pt idx="47031">
                  <c:v>0.19720000000000001</c:v>
                </c:pt>
                <c:pt idx="47032">
                  <c:v>0.19510000000000002</c:v>
                </c:pt>
                <c:pt idx="47033">
                  <c:v>0.19730000000000003</c:v>
                </c:pt>
                <c:pt idx="47034">
                  <c:v>0.19830000000000003</c:v>
                </c:pt>
                <c:pt idx="47035">
                  <c:v>0.20379999999999998</c:v>
                </c:pt>
                <c:pt idx="47036">
                  <c:v>0.20590000000000003</c:v>
                </c:pt>
                <c:pt idx="47037">
                  <c:v>0.20880000000000001</c:v>
                </c:pt>
                <c:pt idx="47038">
                  <c:v>0.20920000000000002</c:v>
                </c:pt>
                <c:pt idx="47039">
                  <c:v>0.2102</c:v>
                </c:pt>
                <c:pt idx="47040">
                  <c:v>0.2117</c:v>
                </c:pt>
                <c:pt idx="47041">
                  <c:v>0.21389999999999998</c:v>
                </c:pt>
                <c:pt idx="47042">
                  <c:v>0.23220000000000002</c:v>
                </c:pt>
                <c:pt idx="47043">
                  <c:v>0.24399999999999999</c:v>
                </c:pt>
                <c:pt idx="47044">
                  <c:v>0.24350000000000002</c:v>
                </c:pt>
                <c:pt idx="47045">
                  <c:v>0.24940000000000004</c:v>
                </c:pt>
                <c:pt idx="47046">
                  <c:v>0.25179999999999997</c:v>
                </c:pt>
                <c:pt idx="47047">
                  <c:v>0.26</c:v>
                </c:pt>
                <c:pt idx="47048">
                  <c:v>0.2661</c:v>
                </c:pt>
                <c:pt idx="47049">
                  <c:v>0.27260000000000001</c:v>
                </c:pt>
                <c:pt idx="47050">
                  <c:v>0.27589999999999998</c:v>
                </c:pt>
                <c:pt idx="47051">
                  <c:v>0.2858</c:v>
                </c:pt>
                <c:pt idx="47052">
                  <c:v>0.29620000000000002</c:v>
                </c:pt>
                <c:pt idx="47053">
                  <c:v>0.31980000000000003</c:v>
                </c:pt>
                <c:pt idx="47054">
                  <c:v>0.32220000000000004</c:v>
                </c:pt>
                <c:pt idx="47055">
                  <c:v>0.33079999999999998</c:v>
                </c:pt>
                <c:pt idx="47056">
                  <c:v>0.35110000000000002</c:v>
                </c:pt>
                <c:pt idx="47057">
                  <c:v>0.37410000000000004</c:v>
                </c:pt>
                <c:pt idx="47058">
                  <c:v>0.37109999999999999</c:v>
                </c:pt>
                <c:pt idx="47059">
                  <c:v>0.36070000000000002</c:v>
                </c:pt>
                <c:pt idx="47060">
                  <c:v>0.37109999999999999</c:v>
                </c:pt>
                <c:pt idx="47061">
                  <c:v>0.37980000000000003</c:v>
                </c:pt>
                <c:pt idx="47062">
                  <c:v>0.40350000000000003</c:v>
                </c:pt>
                <c:pt idx="47063">
                  <c:v>0.40350000000000003</c:v>
                </c:pt>
                <c:pt idx="47064">
                  <c:v>0.44379999999999997</c:v>
                </c:pt>
                <c:pt idx="47065">
                  <c:v>0.47820000000000001</c:v>
                </c:pt>
                <c:pt idx="47066">
                  <c:v>0.51700000000000002</c:v>
                </c:pt>
                <c:pt idx="47067">
                  <c:v>0.53639999999999999</c:v>
                </c:pt>
                <c:pt idx="47068">
                  <c:v>0.56989999999999996</c:v>
                </c:pt>
                <c:pt idx="47069">
                  <c:v>0.60680000000000001</c:v>
                </c:pt>
                <c:pt idx="47070">
                  <c:v>0.63430000000000009</c:v>
                </c:pt>
                <c:pt idx="47071">
                  <c:v>0.66349999999999998</c:v>
                </c:pt>
                <c:pt idx="47072">
                  <c:v>0.6735000000000001</c:v>
                </c:pt>
                <c:pt idx="47073">
                  <c:v>0.69880000000000009</c:v>
                </c:pt>
                <c:pt idx="47074">
                  <c:v>0.70240000000000002</c:v>
                </c:pt>
                <c:pt idx="47075">
                  <c:v>0.74980000000000002</c:v>
                </c:pt>
                <c:pt idx="47076">
                  <c:v>0.8660000000000001</c:v>
                </c:pt>
                <c:pt idx="47077">
                  <c:v>0.86799999999999999</c:v>
                </c:pt>
                <c:pt idx="47078">
                  <c:v>0.92410000000000003</c:v>
                </c:pt>
                <c:pt idx="47079">
                  <c:v>0.95800000000000007</c:v>
                </c:pt>
                <c:pt idx="47080">
                  <c:v>0.99420000000000008</c:v>
                </c:pt>
                <c:pt idx="47081">
                  <c:v>1.0588</c:v>
                </c:pt>
                <c:pt idx="47082">
                  <c:v>1.0715999999999999</c:v>
                </c:pt>
                <c:pt idx="47083">
                  <c:v>1.1645000000000001</c:v>
                </c:pt>
                <c:pt idx="47084">
                  <c:v>1.2000000000000002</c:v>
                </c:pt>
                <c:pt idx="47085">
                  <c:v>1.2755000000000001</c:v>
                </c:pt>
                <c:pt idx="47086">
                  <c:v>1.3802000000000001</c:v>
                </c:pt>
                <c:pt idx="47087">
                  <c:v>1.5851000000000002</c:v>
                </c:pt>
                <c:pt idx="47088">
                  <c:v>1.7631000000000001</c:v>
                </c:pt>
                <c:pt idx="47089">
                  <c:v>1.9434000000000002</c:v>
                </c:pt>
                <c:pt idx="47090">
                  <c:v>1.9873000000000003</c:v>
                </c:pt>
                <c:pt idx="47091">
                  <c:v>2.2761</c:v>
                </c:pt>
                <c:pt idx="47092">
                  <c:v>2.2635999999999998</c:v>
                </c:pt>
                <c:pt idx="47093">
                  <c:v>2.3292000000000002</c:v>
                </c:pt>
                <c:pt idx="47094">
                  <c:v>2.3256000000000001</c:v>
                </c:pt>
                <c:pt idx="47095">
                  <c:v>2.5250000000000004</c:v>
                </c:pt>
                <c:pt idx="47096">
                  <c:v>2.6658000000000004</c:v>
                </c:pt>
                <c:pt idx="47097">
                  <c:v>2.7099000000000002</c:v>
                </c:pt>
                <c:pt idx="47098">
                  <c:v>2.7909000000000002</c:v>
                </c:pt>
                <c:pt idx="47099">
                  <c:v>2.7888999999999999</c:v>
                </c:pt>
                <c:pt idx="47100">
                  <c:v>2.9069000000000003</c:v>
                </c:pt>
                <c:pt idx="47101">
                  <c:v>2.9024000000000001</c:v>
                </c:pt>
                <c:pt idx="47102">
                  <c:v>2.8178000000000001</c:v>
                </c:pt>
                <c:pt idx="47103">
                  <c:v>2.8788</c:v>
                </c:pt>
                <c:pt idx="47104">
                  <c:v>3.0796000000000001</c:v>
                </c:pt>
                <c:pt idx="47105">
                  <c:v>2.9417000000000004</c:v>
                </c:pt>
                <c:pt idx="47106">
                  <c:v>3.0139</c:v>
                </c:pt>
                <c:pt idx="47107">
                  <c:v>3.0017</c:v>
                </c:pt>
                <c:pt idx="47108">
                  <c:v>3.0442</c:v>
                </c:pt>
                <c:pt idx="47109">
                  <c:v>2.9775</c:v>
                </c:pt>
                <c:pt idx="47110">
                  <c:v>2.8574999999999999</c:v>
                </c:pt>
                <c:pt idx="47111">
                  <c:v>2.9795000000000003</c:v>
                </c:pt>
                <c:pt idx="47112">
                  <c:v>3.0077000000000003</c:v>
                </c:pt>
                <c:pt idx="47113">
                  <c:v>3.0651000000000002</c:v>
                </c:pt>
                <c:pt idx="47114">
                  <c:v>2.9821000000000004</c:v>
                </c:pt>
                <c:pt idx="47115">
                  <c:v>3.0550999999999999</c:v>
                </c:pt>
                <c:pt idx="47116">
                  <c:v>3.0346000000000002</c:v>
                </c:pt>
                <c:pt idx="47117">
                  <c:v>3.0603000000000002</c:v>
                </c:pt>
                <c:pt idx="47118">
                  <c:v>3.0266999999999999</c:v>
                </c:pt>
                <c:pt idx="47119">
                  <c:v>2.9591000000000003</c:v>
                </c:pt>
                <c:pt idx="47120">
                  <c:v>3.0056000000000003</c:v>
                </c:pt>
                <c:pt idx="47121">
                  <c:v>2.9430000000000001</c:v>
                </c:pt>
                <c:pt idx="47122">
                  <c:v>2.8745000000000003</c:v>
                </c:pt>
                <c:pt idx="47123">
                  <c:v>2.9868000000000001</c:v>
                </c:pt>
                <c:pt idx="47124">
                  <c:v>2.956</c:v>
                </c:pt>
                <c:pt idx="47125">
                  <c:v>2.9829000000000003</c:v>
                </c:pt>
                <c:pt idx="47126">
                  <c:v>3.0108000000000001</c:v>
                </c:pt>
                <c:pt idx="47127">
                  <c:v>3.0251000000000001</c:v>
                </c:pt>
                <c:pt idx="47128">
                  <c:v>3.0442</c:v>
                </c:pt>
                <c:pt idx="47129">
                  <c:v>2.9670000000000005</c:v>
                </c:pt>
                <c:pt idx="47130">
                  <c:v>2.8591000000000002</c:v>
                </c:pt>
                <c:pt idx="47131">
                  <c:v>2.6480000000000001</c:v>
                </c:pt>
                <c:pt idx="47132">
                  <c:v>2.6061000000000001</c:v>
                </c:pt>
                <c:pt idx="47133">
                  <c:v>2.6922000000000001</c:v>
                </c:pt>
                <c:pt idx="47134">
                  <c:v>2.7913000000000001</c:v>
                </c:pt>
                <c:pt idx="47135">
                  <c:v>2.6683000000000003</c:v>
                </c:pt>
                <c:pt idx="47136">
                  <c:v>2.7513000000000005</c:v>
                </c:pt>
                <c:pt idx="47137">
                  <c:v>2.8318000000000003</c:v>
                </c:pt>
                <c:pt idx="47138">
                  <c:v>2.6431000000000004</c:v>
                </c:pt>
                <c:pt idx="47139">
                  <c:v>2.5527000000000002</c:v>
                </c:pt>
                <c:pt idx="47140">
                  <c:v>2.3397999999999999</c:v>
                </c:pt>
                <c:pt idx="47141">
                  <c:v>2.3153000000000001</c:v>
                </c:pt>
                <c:pt idx="47142">
                  <c:v>2.2863000000000002</c:v>
                </c:pt>
                <c:pt idx="47143">
                  <c:v>2.2518000000000002</c:v>
                </c:pt>
                <c:pt idx="47144">
                  <c:v>2.3247</c:v>
                </c:pt>
                <c:pt idx="47145">
                  <c:v>2.1582000000000003</c:v>
                </c:pt>
                <c:pt idx="47146">
                  <c:v>2.0786000000000002</c:v>
                </c:pt>
                <c:pt idx="47147">
                  <c:v>1.9707999999999999</c:v>
                </c:pt>
                <c:pt idx="47148">
                  <c:v>1.9306000000000001</c:v>
                </c:pt>
                <c:pt idx="47149">
                  <c:v>1.8488</c:v>
                </c:pt>
                <c:pt idx="47150">
                  <c:v>1.7131000000000001</c:v>
                </c:pt>
                <c:pt idx="47151">
                  <c:v>1.6135000000000002</c:v>
                </c:pt>
                <c:pt idx="47152">
                  <c:v>1.6001000000000003</c:v>
                </c:pt>
                <c:pt idx="47153">
                  <c:v>1.8062000000000002</c:v>
                </c:pt>
                <c:pt idx="47154">
                  <c:v>1.6937000000000002</c:v>
                </c:pt>
                <c:pt idx="47155">
                  <c:v>1.6609000000000003</c:v>
                </c:pt>
                <c:pt idx="47156">
                  <c:v>1.5566000000000002</c:v>
                </c:pt>
                <c:pt idx="47157">
                  <c:v>1.5167999999999999</c:v>
                </c:pt>
                <c:pt idx="47158">
                  <c:v>1.4735</c:v>
                </c:pt>
                <c:pt idx="47159">
                  <c:v>1.4824000000000002</c:v>
                </c:pt>
                <c:pt idx="47160">
                  <c:v>1.4789000000000001</c:v>
                </c:pt>
                <c:pt idx="47161">
                  <c:v>1.5009000000000001</c:v>
                </c:pt>
                <c:pt idx="47162">
                  <c:v>1.4451000000000001</c:v>
                </c:pt>
                <c:pt idx="47163">
                  <c:v>1.3782000000000001</c:v>
                </c:pt>
                <c:pt idx="47164">
                  <c:v>1.3382000000000001</c:v>
                </c:pt>
                <c:pt idx="47165">
                  <c:v>1.3080000000000001</c:v>
                </c:pt>
                <c:pt idx="47166">
                  <c:v>1.2858000000000001</c:v>
                </c:pt>
                <c:pt idx="47167">
                  <c:v>1.2489000000000001</c:v>
                </c:pt>
                <c:pt idx="47168">
                  <c:v>1.2545000000000002</c:v>
                </c:pt>
                <c:pt idx="47169">
                  <c:v>1.1824000000000001</c:v>
                </c:pt>
                <c:pt idx="47170">
                  <c:v>1.1705000000000001</c:v>
                </c:pt>
                <c:pt idx="47171">
                  <c:v>1.1321999999999999</c:v>
                </c:pt>
                <c:pt idx="47172">
                  <c:v>1.1133</c:v>
                </c:pt>
                <c:pt idx="47173">
                  <c:v>1.0768000000000002</c:v>
                </c:pt>
                <c:pt idx="47174">
                  <c:v>1.0670999999999999</c:v>
                </c:pt>
                <c:pt idx="47175">
                  <c:v>1.0773999999999999</c:v>
                </c:pt>
                <c:pt idx="47176">
                  <c:v>1.0265000000000002</c:v>
                </c:pt>
                <c:pt idx="47177">
                  <c:v>1.0329000000000002</c:v>
                </c:pt>
                <c:pt idx="47178">
                  <c:v>1.0497000000000001</c:v>
                </c:pt>
                <c:pt idx="47179">
                  <c:v>0.99080000000000001</c:v>
                </c:pt>
                <c:pt idx="47180">
                  <c:v>0.98409999999999997</c:v>
                </c:pt>
                <c:pt idx="47181">
                  <c:v>0.99140000000000006</c:v>
                </c:pt>
                <c:pt idx="47182">
                  <c:v>0.92220000000000002</c:v>
                </c:pt>
                <c:pt idx="47183">
                  <c:v>0.94390000000000007</c:v>
                </c:pt>
                <c:pt idx="47184">
                  <c:v>0.92230000000000012</c:v>
                </c:pt>
                <c:pt idx="47185">
                  <c:v>0.89559999999999995</c:v>
                </c:pt>
                <c:pt idx="47186">
                  <c:v>0.88610000000000011</c:v>
                </c:pt>
                <c:pt idx="47187">
                  <c:v>0.87180000000000002</c:v>
                </c:pt>
                <c:pt idx="47188">
                  <c:v>0.84719999999999995</c:v>
                </c:pt>
                <c:pt idx="47189">
                  <c:v>0.85130000000000006</c:v>
                </c:pt>
                <c:pt idx="47190">
                  <c:v>0.7995000000000001</c:v>
                </c:pt>
                <c:pt idx="47191">
                  <c:v>0.79610000000000003</c:v>
                </c:pt>
                <c:pt idx="47192">
                  <c:v>0.77439999999999998</c:v>
                </c:pt>
                <c:pt idx="47193">
                  <c:v>0.79220000000000002</c:v>
                </c:pt>
                <c:pt idx="47194">
                  <c:v>0.77570000000000006</c:v>
                </c:pt>
                <c:pt idx="47195">
                  <c:v>0.75470000000000004</c:v>
                </c:pt>
                <c:pt idx="47196">
                  <c:v>0.74580000000000002</c:v>
                </c:pt>
                <c:pt idx="47197">
                  <c:v>0.73280000000000012</c:v>
                </c:pt>
                <c:pt idx="47198">
                  <c:v>0.73419999999999996</c:v>
                </c:pt>
                <c:pt idx="47199">
                  <c:v>0.72320000000000007</c:v>
                </c:pt>
                <c:pt idx="47200">
                  <c:v>0.72150000000000003</c:v>
                </c:pt>
                <c:pt idx="47201">
                  <c:v>0.72540000000000004</c:v>
                </c:pt>
                <c:pt idx="47202">
                  <c:v>0.71879999999999999</c:v>
                </c:pt>
                <c:pt idx="47203">
                  <c:v>0.70469999999999999</c:v>
                </c:pt>
                <c:pt idx="47204">
                  <c:v>0.66900000000000004</c:v>
                </c:pt>
                <c:pt idx="47205">
                  <c:v>0.66230000000000011</c:v>
                </c:pt>
                <c:pt idx="47206">
                  <c:v>0.66010000000000002</c:v>
                </c:pt>
                <c:pt idx="47207">
                  <c:v>0.65290000000000004</c:v>
                </c:pt>
                <c:pt idx="47208">
                  <c:v>0.6321</c:v>
                </c:pt>
                <c:pt idx="47209">
                  <c:v>0.61990000000000001</c:v>
                </c:pt>
                <c:pt idx="47210">
                  <c:v>0.61750000000000005</c:v>
                </c:pt>
                <c:pt idx="47211">
                  <c:v>0.62060000000000004</c:v>
                </c:pt>
                <c:pt idx="47212">
                  <c:v>0.61030000000000006</c:v>
                </c:pt>
                <c:pt idx="47213">
                  <c:v>0.5927</c:v>
                </c:pt>
                <c:pt idx="47214">
                  <c:v>0.56940000000000002</c:v>
                </c:pt>
                <c:pt idx="47215">
                  <c:v>0.58830000000000005</c:v>
                </c:pt>
                <c:pt idx="47216">
                  <c:v>0.57520000000000004</c:v>
                </c:pt>
                <c:pt idx="47217">
                  <c:v>0.56500000000000006</c:v>
                </c:pt>
                <c:pt idx="47218">
                  <c:v>0.5544</c:v>
                </c:pt>
                <c:pt idx="47219">
                  <c:v>0.53170000000000006</c:v>
                </c:pt>
                <c:pt idx="47220">
                  <c:v>0.52470000000000006</c:v>
                </c:pt>
                <c:pt idx="47221">
                  <c:v>0.52929999999999999</c:v>
                </c:pt>
                <c:pt idx="47222">
                  <c:v>0.51429999999999998</c:v>
                </c:pt>
                <c:pt idx="47223">
                  <c:v>0.51349999999999996</c:v>
                </c:pt>
                <c:pt idx="47224">
                  <c:v>0.50240000000000007</c:v>
                </c:pt>
                <c:pt idx="47225">
                  <c:v>0.5202</c:v>
                </c:pt>
                <c:pt idx="47226">
                  <c:v>0.50590000000000002</c:v>
                </c:pt>
                <c:pt idx="47227">
                  <c:v>0.48320000000000002</c:v>
                </c:pt>
                <c:pt idx="47228">
                  <c:v>0.49730000000000002</c:v>
                </c:pt>
                <c:pt idx="47229">
                  <c:v>0.46870000000000006</c:v>
                </c:pt>
                <c:pt idx="47230">
                  <c:v>0.47089999999999999</c:v>
                </c:pt>
                <c:pt idx="47231">
                  <c:v>0.47320000000000007</c:v>
                </c:pt>
                <c:pt idx="47232">
                  <c:v>0.45519999999999999</c:v>
                </c:pt>
                <c:pt idx="47233">
                  <c:v>0.45730000000000004</c:v>
                </c:pt>
                <c:pt idx="47234">
                  <c:v>0.44189999999999996</c:v>
                </c:pt>
                <c:pt idx="47235">
                  <c:v>0.45880000000000004</c:v>
                </c:pt>
                <c:pt idx="47236">
                  <c:v>0.4556</c:v>
                </c:pt>
                <c:pt idx="47237">
                  <c:v>0.439</c:v>
                </c:pt>
                <c:pt idx="47238">
                  <c:v>0.42599999999999999</c:v>
                </c:pt>
                <c:pt idx="47239">
                  <c:v>0.43540000000000001</c:v>
                </c:pt>
                <c:pt idx="47240">
                  <c:v>0.40720000000000001</c:v>
                </c:pt>
                <c:pt idx="47241">
                  <c:v>0.41520000000000001</c:v>
                </c:pt>
                <c:pt idx="47242">
                  <c:v>0.42280000000000001</c:v>
                </c:pt>
                <c:pt idx="47243">
                  <c:v>0.38740000000000002</c:v>
                </c:pt>
                <c:pt idx="47244">
                  <c:v>0.39740000000000003</c:v>
                </c:pt>
                <c:pt idx="47245">
                  <c:v>0.40220000000000006</c:v>
                </c:pt>
                <c:pt idx="47246">
                  <c:v>0.38680000000000003</c:v>
                </c:pt>
                <c:pt idx="47247">
                  <c:v>0.38650000000000007</c:v>
                </c:pt>
                <c:pt idx="47248">
                  <c:v>0.37250000000000005</c:v>
                </c:pt>
                <c:pt idx="47249">
                  <c:v>0.38430000000000003</c:v>
                </c:pt>
                <c:pt idx="47250">
                  <c:v>0.37909999999999999</c:v>
                </c:pt>
                <c:pt idx="47251">
                  <c:v>0.35699999999999998</c:v>
                </c:pt>
                <c:pt idx="47252">
                  <c:v>0.35930000000000001</c:v>
                </c:pt>
                <c:pt idx="47253">
                  <c:v>0.36470000000000002</c:v>
                </c:pt>
                <c:pt idx="47254">
                  <c:v>0.34580000000000005</c:v>
                </c:pt>
                <c:pt idx="47255">
                  <c:v>0.34910000000000002</c:v>
                </c:pt>
                <c:pt idx="47256">
                  <c:v>0.34889999999999999</c:v>
                </c:pt>
                <c:pt idx="47257">
                  <c:v>0.34540000000000004</c:v>
                </c:pt>
                <c:pt idx="47258">
                  <c:v>0.34030000000000005</c:v>
                </c:pt>
                <c:pt idx="47259">
                  <c:v>0.33830000000000005</c:v>
                </c:pt>
                <c:pt idx="47260">
                  <c:v>0.33150000000000002</c:v>
                </c:pt>
                <c:pt idx="47261">
                  <c:v>0.32500000000000001</c:v>
                </c:pt>
                <c:pt idx="47262">
                  <c:v>0.31890000000000002</c:v>
                </c:pt>
                <c:pt idx="47263">
                  <c:v>0.31360000000000005</c:v>
                </c:pt>
                <c:pt idx="47264">
                  <c:v>0.29170000000000001</c:v>
                </c:pt>
                <c:pt idx="47265">
                  <c:v>0.30630000000000002</c:v>
                </c:pt>
                <c:pt idx="47266">
                  <c:v>0.30510000000000004</c:v>
                </c:pt>
                <c:pt idx="47267">
                  <c:v>0.30070000000000002</c:v>
                </c:pt>
                <c:pt idx="47268">
                  <c:v>0.29649999999999999</c:v>
                </c:pt>
                <c:pt idx="47269">
                  <c:v>0.28989999999999999</c:v>
                </c:pt>
                <c:pt idx="47270">
                  <c:v>0.26890000000000003</c:v>
                </c:pt>
                <c:pt idx="47271">
                  <c:v>0.27460000000000001</c:v>
                </c:pt>
                <c:pt idx="47272">
                  <c:v>0.2757</c:v>
                </c:pt>
                <c:pt idx="47273">
                  <c:v>0.27150000000000002</c:v>
                </c:pt>
                <c:pt idx="47274">
                  <c:v>0.2646</c:v>
                </c:pt>
                <c:pt idx="47275">
                  <c:v>0.2651</c:v>
                </c:pt>
                <c:pt idx="47276">
                  <c:v>0.25990000000000002</c:v>
                </c:pt>
                <c:pt idx="47277">
                  <c:v>0.2576</c:v>
                </c:pt>
                <c:pt idx="47278">
                  <c:v>0.25530000000000003</c:v>
                </c:pt>
                <c:pt idx="47279">
                  <c:v>0.24960000000000002</c:v>
                </c:pt>
                <c:pt idx="47280">
                  <c:v>0.24950000000000003</c:v>
                </c:pt>
                <c:pt idx="47281">
                  <c:v>0.24670000000000003</c:v>
                </c:pt>
                <c:pt idx="47282">
                  <c:v>0.25019999999999998</c:v>
                </c:pt>
                <c:pt idx="47283">
                  <c:v>0.2525</c:v>
                </c:pt>
                <c:pt idx="47284">
                  <c:v>0.2485</c:v>
                </c:pt>
                <c:pt idx="47285">
                  <c:v>0.2412</c:v>
                </c:pt>
                <c:pt idx="47286">
                  <c:v>0.23730000000000004</c:v>
                </c:pt>
                <c:pt idx="47287">
                  <c:v>0.23530000000000004</c:v>
                </c:pt>
                <c:pt idx="47288">
                  <c:v>0.22789999999999999</c:v>
                </c:pt>
                <c:pt idx="47289">
                  <c:v>0.2263</c:v>
                </c:pt>
                <c:pt idx="47290">
                  <c:v>0.22440000000000004</c:v>
                </c:pt>
                <c:pt idx="47291">
                  <c:v>0.2223</c:v>
                </c:pt>
                <c:pt idx="47292">
                  <c:v>0.21880000000000002</c:v>
                </c:pt>
                <c:pt idx="47293">
                  <c:v>0.21309999999999998</c:v>
                </c:pt>
                <c:pt idx="47294">
                  <c:v>0.2127</c:v>
                </c:pt>
                <c:pt idx="47295">
                  <c:v>0.21299999999999999</c:v>
                </c:pt>
                <c:pt idx="47296">
                  <c:v>0.20910000000000004</c:v>
                </c:pt>
                <c:pt idx="47297">
                  <c:v>0.20350000000000001</c:v>
                </c:pt>
                <c:pt idx="47298">
                  <c:v>0.2069</c:v>
                </c:pt>
                <c:pt idx="47299">
                  <c:v>0.2082</c:v>
                </c:pt>
                <c:pt idx="47300">
                  <c:v>0.20450000000000002</c:v>
                </c:pt>
                <c:pt idx="47301">
                  <c:v>0.20080000000000001</c:v>
                </c:pt>
                <c:pt idx="47302">
                  <c:v>0.2021</c:v>
                </c:pt>
                <c:pt idx="47303">
                  <c:v>0.19340000000000002</c:v>
                </c:pt>
                <c:pt idx="47304">
                  <c:v>0.19190000000000002</c:v>
                </c:pt>
                <c:pt idx="47305">
                  <c:v>0.1898</c:v>
                </c:pt>
                <c:pt idx="47306">
                  <c:v>0.19340000000000002</c:v>
                </c:pt>
                <c:pt idx="47307">
                  <c:v>0.1905</c:v>
                </c:pt>
                <c:pt idx="47308">
                  <c:v>0.18870000000000001</c:v>
                </c:pt>
                <c:pt idx="47309">
                  <c:v>0.18460000000000001</c:v>
                </c:pt>
                <c:pt idx="47310">
                  <c:v>0.18340000000000001</c:v>
                </c:pt>
                <c:pt idx="47311">
                  <c:v>0.18320000000000003</c:v>
                </c:pt>
                <c:pt idx="47312">
                  <c:v>0.18330000000000002</c:v>
                </c:pt>
                <c:pt idx="47313">
                  <c:v>0.17880000000000001</c:v>
                </c:pt>
                <c:pt idx="47314">
                  <c:v>0.17920000000000003</c:v>
                </c:pt>
                <c:pt idx="47315">
                  <c:v>0.18090000000000001</c:v>
                </c:pt>
                <c:pt idx="47316">
                  <c:v>0.18630000000000002</c:v>
                </c:pt>
                <c:pt idx="47317">
                  <c:v>0.188</c:v>
                </c:pt>
                <c:pt idx="47318">
                  <c:v>0.1905</c:v>
                </c:pt>
                <c:pt idx="47319">
                  <c:v>0.19340000000000002</c:v>
                </c:pt>
                <c:pt idx="47320">
                  <c:v>0.19550000000000001</c:v>
                </c:pt>
                <c:pt idx="47321">
                  <c:v>0.19950000000000001</c:v>
                </c:pt>
                <c:pt idx="47322">
                  <c:v>0.19570000000000001</c:v>
                </c:pt>
                <c:pt idx="47323">
                  <c:v>0.19940000000000002</c:v>
                </c:pt>
                <c:pt idx="47324">
                  <c:v>0.20330000000000001</c:v>
                </c:pt>
                <c:pt idx="47325">
                  <c:v>0.2049</c:v>
                </c:pt>
                <c:pt idx="47326">
                  <c:v>0.20750000000000002</c:v>
                </c:pt>
                <c:pt idx="47327">
                  <c:v>0.20730000000000001</c:v>
                </c:pt>
                <c:pt idx="47328">
                  <c:v>0.21709999999999999</c:v>
                </c:pt>
                <c:pt idx="47329">
                  <c:v>0.21829999999999999</c:v>
                </c:pt>
                <c:pt idx="47330">
                  <c:v>0.2303</c:v>
                </c:pt>
                <c:pt idx="47331">
                  <c:v>0.23220000000000002</c:v>
                </c:pt>
                <c:pt idx="47332">
                  <c:v>0.23199999999999998</c:v>
                </c:pt>
                <c:pt idx="47333">
                  <c:v>0.2336</c:v>
                </c:pt>
                <c:pt idx="47334">
                  <c:v>0.24230000000000002</c:v>
                </c:pt>
                <c:pt idx="47335">
                  <c:v>0.25259999999999999</c:v>
                </c:pt>
                <c:pt idx="47336">
                  <c:v>0.25330000000000003</c:v>
                </c:pt>
                <c:pt idx="47337">
                  <c:v>0.26040000000000002</c:v>
                </c:pt>
                <c:pt idx="47338">
                  <c:v>0.26779999999999998</c:v>
                </c:pt>
                <c:pt idx="47339">
                  <c:v>0.26890000000000003</c:v>
                </c:pt>
                <c:pt idx="47340">
                  <c:v>0.27579999999999999</c:v>
                </c:pt>
                <c:pt idx="47341">
                  <c:v>0.28560000000000002</c:v>
                </c:pt>
                <c:pt idx="47342">
                  <c:v>0.2964</c:v>
                </c:pt>
                <c:pt idx="47343">
                  <c:v>0.30670000000000003</c:v>
                </c:pt>
                <c:pt idx="47344">
                  <c:v>0.30190000000000006</c:v>
                </c:pt>
                <c:pt idx="47345">
                  <c:v>0.30530000000000002</c:v>
                </c:pt>
                <c:pt idx="47346">
                  <c:v>0.32770000000000005</c:v>
                </c:pt>
                <c:pt idx="47347">
                  <c:v>0.33360000000000001</c:v>
                </c:pt>
                <c:pt idx="47348">
                  <c:v>0.33540000000000003</c:v>
                </c:pt>
                <c:pt idx="47349">
                  <c:v>0.34079999999999999</c:v>
                </c:pt>
                <c:pt idx="47350">
                  <c:v>0.34670000000000001</c:v>
                </c:pt>
                <c:pt idx="47351">
                  <c:v>0.36480000000000001</c:v>
                </c:pt>
                <c:pt idx="47352">
                  <c:v>0.37730000000000002</c:v>
                </c:pt>
                <c:pt idx="47353">
                  <c:v>0.39180000000000004</c:v>
                </c:pt>
                <c:pt idx="47354">
                  <c:v>0.40080000000000005</c:v>
                </c:pt>
                <c:pt idx="47355">
                  <c:v>0.41230000000000006</c:v>
                </c:pt>
                <c:pt idx="47356">
                  <c:v>0.42260000000000003</c:v>
                </c:pt>
                <c:pt idx="47357">
                  <c:v>0.43369999999999997</c:v>
                </c:pt>
                <c:pt idx="47358">
                  <c:v>0.4446</c:v>
                </c:pt>
                <c:pt idx="47359">
                  <c:v>0.45090000000000008</c:v>
                </c:pt>
                <c:pt idx="47360">
                  <c:v>0.44770000000000004</c:v>
                </c:pt>
                <c:pt idx="47361">
                  <c:v>0.46639999999999998</c:v>
                </c:pt>
                <c:pt idx="47362">
                  <c:v>0.48160000000000003</c:v>
                </c:pt>
                <c:pt idx="47363">
                  <c:v>0.48460000000000003</c:v>
                </c:pt>
                <c:pt idx="47364">
                  <c:v>0.50780000000000003</c:v>
                </c:pt>
                <c:pt idx="47365">
                  <c:v>0.52260000000000006</c:v>
                </c:pt>
                <c:pt idx="47366">
                  <c:v>0.54180000000000006</c:v>
                </c:pt>
                <c:pt idx="47367">
                  <c:v>0.57130000000000003</c:v>
                </c:pt>
                <c:pt idx="47368">
                  <c:v>0.5897</c:v>
                </c:pt>
                <c:pt idx="47369">
                  <c:v>0.64770000000000005</c:v>
                </c:pt>
                <c:pt idx="47370">
                  <c:v>0.64050000000000007</c:v>
                </c:pt>
                <c:pt idx="47371">
                  <c:v>0.72489999999999999</c:v>
                </c:pt>
                <c:pt idx="47372">
                  <c:v>0.73099999999999998</c:v>
                </c:pt>
                <c:pt idx="47373">
                  <c:v>0.78129999999999999</c:v>
                </c:pt>
                <c:pt idx="47374">
                  <c:v>0.78520000000000012</c:v>
                </c:pt>
                <c:pt idx="47375">
                  <c:v>0.83250000000000002</c:v>
                </c:pt>
                <c:pt idx="47376">
                  <c:v>0.88740000000000008</c:v>
                </c:pt>
                <c:pt idx="47377">
                  <c:v>0.9536</c:v>
                </c:pt>
                <c:pt idx="47378">
                  <c:v>0.99450000000000005</c:v>
                </c:pt>
                <c:pt idx="47379">
                  <c:v>1.0395000000000001</c:v>
                </c:pt>
                <c:pt idx="47380">
                  <c:v>1.0931</c:v>
                </c:pt>
                <c:pt idx="47381">
                  <c:v>1.2082000000000002</c:v>
                </c:pt>
                <c:pt idx="47382">
                  <c:v>1.3315000000000001</c:v>
                </c:pt>
                <c:pt idx="47383">
                  <c:v>1.3914</c:v>
                </c:pt>
                <c:pt idx="47384">
                  <c:v>1.7115</c:v>
                </c:pt>
                <c:pt idx="47385">
                  <c:v>2.3458000000000001</c:v>
                </c:pt>
                <c:pt idx="47386">
                  <c:v>2.4706000000000001</c:v>
                </c:pt>
                <c:pt idx="47387">
                  <c:v>2.5803000000000003</c:v>
                </c:pt>
                <c:pt idx="47388">
                  <c:v>2.7364999999999999</c:v>
                </c:pt>
                <c:pt idx="47389">
                  <c:v>2.8729</c:v>
                </c:pt>
                <c:pt idx="47390">
                  <c:v>2.8970000000000002</c:v>
                </c:pt>
                <c:pt idx="47391">
                  <c:v>2.8527000000000005</c:v>
                </c:pt>
                <c:pt idx="47392">
                  <c:v>2.7746</c:v>
                </c:pt>
                <c:pt idx="47393">
                  <c:v>2.7183000000000002</c:v>
                </c:pt>
                <c:pt idx="47394">
                  <c:v>2.331</c:v>
                </c:pt>
                <c:pt idx="47395">
                  <c:v>2.3664999999999998</c:v>
                </c:pt>
                <c:pt idx="47396">
                  <c:v>2.4989000000000003</c:v>
                </c:pt>
                <c:pt idx="47397">
                  <c:v>2.7246000000000001</c:v>
                </c:pt>
                <c:pt idx="47398">
                  <c:v>2.8302</c:v>
                </c:pt>
                <c:pt idx="47399">
                  <c:v>2.9426000000000001</c:v>
                </c:pt>
                <c:pt idx="47400">
                  <c:v>2.9923999999999999</c:v>
                </c:pt>
                <c:pt idx="47401">
                  <c:v>3.0294000000000003</c:v>
                </c:pt>
                <c:pt idx="47402">
                  <c:v>2.8914000000000004</c:v>
                </c:pt>
                <c:pt idx="47403">
                  <c:v>2.883</c:v>
                </c:pt>
                <c:pt idx="47404">
                  <c:v>2.9898000000000002</c:v>
                </c:pt>
                <c:pt idx="47405">
                  <c:v>2.9460999999999999</c:v>
                </c:pt>
                <c:pt idx="47406">
                  <c:v>3.0294000000000003</c:v>
                </c:pt>
                <c:pt idx="47407">
                  <c:v>2.9376000000000002</c:v>
                </c:pt>
                <c:pt idx="47408">
                  <c:v>2.9076000000000004</c:v>
                </c:pt>
                <c:pt idx="47409">
                  <c:v>2.7149000000000001</c:v>
                </c:pt>
                <c:pt idx="47410">
                  <c:v>2.6886000000000001</c:v>
                </c:pt>
                <c:pt idx="47411">
                  <c:v>2.6555</c:v>
                </c:pt>
                <c:pt idx="47412">
                  <c:v>2.7692000000000001</c:v>
                </c:pt>
                <c:pt idx="47413">
                  <c:v>2.7595000000000001</c:v>
                </c:pt>
                <c:pt idx="47414">
                  <c:v>2.5007999999999999</c:v>
                </c:pt>
                <c:pt idx="47415">
                  <c:v>2.2353000000000001</c:v>
                </c:pt>
                <c:pt idx="47416">
                  <c:v>2.1876000000000002</c:v>
                </c:pt>
                <c:pt idx="47417">
                  <c:v>2.2084000000000001</c:v>
                </c:pt>
                <c:pt idx="47418">
                  <c:v>2.1495000000000002</c:v>
                </c:pt>
                <c:pt idx="47419">
                  <c:v>2.1065999999999998</c:v>
                </c:pt>
                <c:pt idx="47420">
                  <c:v>2.0893999999999999</c:v>
                </c:pt>
                <c:pt idx="47421">
                  <c:v>2.0619000000000001</c:v>
                </c:pt>
                <c:pt idx="47422">
                  <c:v>2.0034000000000001</c:v>
                </c:pt>
                <c:pt idx="47423">
                  <c:v>1.9799</c:v>
                </c:pt>
                <c:pt idx="47424">
                  <c:v>2.0483000000000002</c:v>
                </c:pt>
                <c:pt idx="47425">
                  <c:v>1.9883</c:v>
                </c:pt>
                <c:pt idx="47426">
                  <c:v>1.9684000000000001</c:v>
                </c:pt>
                <c:pt idx="47427">
                  <c:v>2.1814</c:v>
                </c:pt>
                <c:pt idx="47428">
                  <c:v>2.1069</c:v>
                </c:pt>
                <c:pt idx="47429">
                  <c:v>1.9714</c:v>
                </c:pt>
                <c:pt idx="47430">
                  <c:v>1.8982000000000001</c:v>
                </c:pt>
                <c:pt idx="47431">
                  <c:v>1.8210999999999999</c:v>
                </c:pt>
                <c:pt idx="47432">
                  <c:v>1.7983000000000002</c:v>
                </c:pt>
                <c:pt idx="47433">
                  <c:v>1.7974000000000001</c:v>
                </c:pt>
                <c:pt idx="47434">
                  <c:v>1.7814000000000001</c:v>
                </c:pt>
                <c:pt idx="47435">
                  <c:v>1.7633000000000001</c:v>
                </c:pt>
                <c:pt idx="47436">
                  <c:v>1.7111999999999998</c:v>
                </c:pt>
                <c:pt idx="47437">
                  <c:v>1.6582000000000001</c:v>
                </c:pt>
                <c:pt idx="47438">
                  <c:v>1.6015999999999999</c:v>
                </c:pt>
                <c:pt idx="47439">
                  <c:v>1.4664999999999999</c:v>
                </c:pt>
                <c:pt idx="47440">
                  <c:v>1.4204000000000001</c:v>
                </c:pt>
                <c:pt idx="47441">
                  <c:v>1.3644000000000001</c:v>
                </c:pt>
                <c:pt idx="47442">
                  <c:v>1.3244</c:v>
                </c:pt>
                <c:pt idx="47443">
                  <c:v>1.274</c:v>
                </c:pt>
                <c:pt idx="47444">
                  <c:v>1.2495000000000001</c:v>
                </c:pt>
                <c:pt idx="47445">
                  <c:v>1.2510000000000001</c:v>
                </c:pt>
                <c:pt idx="47446">
                  <c:v>1.2249000000000001</c:v>
                </c:pt>
                <c:pt idx="47447">
                  <c:v>1.2023999999999999</c:v>
                </c:pt>
                <c:pt idx="47448">
                  <c:v>1.1824000000000001</c:v>
                </c:pt>
                <c:pt idx="47449">
                  <c:v>1.1821999999999999</c:v>
                </c:pt>
                <c:pt idx="47450">
                  <c:v>1.1458999999999999</c:v>
                </c:pt>
                <c:pt idx="47451">
                  <c:v>1.1275000000000002</c:v>
                </c:pt>
                <c:pt idx="47452">
                  <c:v>1.1082000000000001</c:v>
                </c:pt>
                <c:pt idx="47453">
                  <c:v>1.0890000000000002</c:v>
                </c:pt>
                <c:pt idx="47454">
                  <c:v>1.0925</c:v>
                </c:pt>
                <c:pt idx="47455">
                  <c:v>1.0644</c:v>
                </c:pt>
                <c:pt idx="47456">
                  <c:v>1.0477000000000001</c:v>
                </c:pt>
                <c:pt idx="47457">
                  <c:v>1.0059</c:v>
                </c:pt>
                <c:pt idx="47458">
                  <c:v>1.0045999999999999</c:v>
                </c:pt>
                <c:pt idx="47459">
                  <c:v>0.97360000000000013</c:v>
                </c:pt>
                <c:pt idx="47460">
                  <c:v>0.95990000000000009</c:v>
                </c:pt>
                <c:pt idx="47461">
                  <c:v>0.94110000000000005</c:v>
                </c:pt>
                <c:pt idx="47462">
                  <c:v>0.91290000000000004</c:v>
                </c:pt>
                <c:pt idx="47463">
                  <c:v>0.88550000000000006</c:v>
                </c:pt>
                <c:pt idx="47464">
                  <c:v>0.86099999999999999</c:v>
                </c:pt>
                <c:pt idx="47465">
                  <c:v>0.84529999999999994</c:v>
                </c:pt>
                <c:pt idx="47466">
                  <c:v>0.85270000000000001</c:v>
                </c:pt>
                <c:pt idx="47467">
                  <c:v>0.81230000000000002</c:v>
                </c:pt>
                <c:pt idx="47468">
                  <c:v>0.7954</c:v>
                </c:pt>
                <c:pt idx="47469">
                  <c:v>0.7883</c:v>
                </c:pt>
                <c:pt idx="47470">
                  <c:v>0.77580000000000005</c:v>
                </c:pt>
                <c:pt idx="47471">
                  <c:v>0.77090000000000003</c:v>
                </c:pt>
                <c:pt idx="47472">
                  <c:v>0.74980000000000002</c:v>
                </c:pt>
                <c:pt idx="47473">
                  <c:v>0.72500000000000009</c:v>
                </c:pt>
                <c:pt idx="47474">
                  <c:v>0.70380000000000009</c:v>
                </c:pt>
                <c:pt idx="47475">
                  <c:v>0.71340000000000003</c:v>
                </c:pt>
                <c:pt idx="47476">
                  <c:v>0.68800000000000006</c:v>
                </c:pt>
                <c:pt idx="47477">
                  <c:v>0.67560000000000009</c:v>
                </c:pt>
                <c:pt idx="47478">
                  <c:v>0.67759999999999998</c:v>
                </c:pt>
                <c:pt idx="47479">
                  <c:v>0.67910000000000004</c:v>
                </c:pt>
                <c:pt idx="47480">
                  <c:v>0.6503000000000001</c:v>
                </c:pt>
                <c:pt idx="47481">
                  <c:v>0.6462</c:v>
                </c:pt>
                <c:pt idx="47482">
                  <c:v>0.63600000000000012</c:v>
                </c:pt>
                <c:pt idx="47483">
                  <c:v>0.63690000000000002</c:v>
                </c:pt>
                <c:pt idx="47484">
                  <c:v>0.62260000000000004</c:v>
                </c:pt>
                <c:pt idx="47485">
                  <c:v>0.61850000000000005</c:v>
                </c:pt>
                <c:pt idx="47486">
                  <c:v>0.6018</c:v>
                </c:pt>
                <c:pt idx="47487">
                  <c:v>0.58150000000000002</c:v>
                </c:pt>
                <c:pt idx="47488">
                  <c:v>0.57130000000000003</c:v>
                </c:pt>
                <c:pt idx="47489">
                  <c:v>0.56669999999999998</c:v>
                </c:pt>
                <c:pt idx="47490">
                  <c:v>0.55410000000000004</c:v>
                </c:pt>
                <c:pt idx="47491">
                  <c:v>0.55380000000000007</c:v>
                </c:pt>
                <c:pt idx="47492">
                  <c:v>0.53700000000000003</c:v>
                </c:pt>
                <c:pt idx="47493">
                  <c:v>0.52800000000000002</c:v>
                </c:pt>
                <c:pt idx="47494">
                  <c:v>0.51349999999999996</c:v>
                </c:pt>
                <c:pt idx="47495">
                  <c:v>0.51180000000000003</c:v>
                </c:pt>
                <c:pt idx="47496">
                  <c:v>0.50640000000000007</c:v>
                </c:pt>
                <c:pt idx="47497">
                  <c:v>0.49290000000000006</c:v>
                </c:pt>
                <c:pt idx="47498">
                  <c:v>0.48040000000000005</c:v>
                </c:pt>
                <c:pt idx="47499">
                  <c:v>0.4718</c:v>
                </c:pt>
                <c:pt idx="47500">
                  <c:v>0.46210000000000007</c:v>
                </c:pt>
                <c:pt idx="47501">
                  <c:v>0.4677</c:v>
                </c:pt>
                <c:pt idx="47502">
                  <c:v>0.46420000000000006</c:v>
                </c:pt>
                <c:pt idx="47503">
                  <c:v>0.45</c:v>
                </c:pt>
                <c:pt idx="47504">
                  <c:v>0.42610000000000003</c:v>
                </c:pt>
                <c:pt idx="47505">
                  <c:v>0.41710000000000003</c:v>
                </c:pt>
                <c:pt idx="47506">
                  <c:v>0.41300000000000003</c:v>
                </c:pt>
                <c:pt idx="47507">
                  <c:v>0.4042</c:v>
                </c:pt>
                <c:pt idx="47508">
                  <c:v>0.41280000000000006</c:v>
                </c:pt>
                <c:pt idx="47509">
                  <c:v>0.39870000000000005</c:v>
                </c:pt>
                <c:pt idx="47510">
                  <c:v>0.41399999999999998</c:v>
                </c:pt>
                <c:pt idx="47511">
                  <c:v>0.39670000000000005</c:v>
                </c:pt>
                <c:pt idx="47512">
                  <c:v>0.4</c:v>
                </c:pt>
                <c:pt idx="47513">
                  <c:v>0.40330000000000005</c:v>
                </c:pt>
                <c:pt idx="47514">
                  <c:v>0.39490000000000003</c:v>
                </c:pt>
                <c:pt idx="47515">
                  <c:v>0.39450000000000002</c:v>
                </c:pt>
                <c:pt idx="47516">
                  <c:v>0.39319999999999999</c:v>
                </c:pt>
                <c:pt idx="47517">
                  <c:v>0.36630000000000001</c:v>
                </c:pt>
                <c:pt idx="47518">
                  <c:v>0.3614</c:v>
                </c:pt>
                <c:pt idx="47519">
                  <c:v>0.36000000000000004</c:v>
                </c:pt>
                <c:pt idx="47520">
                  <c:v>0.36110000000000003</c:v>
                </c:pt>
                <c:pt idx="47521">
                  <c:v>0.34750000000000003</c:v>
                </c:pt>
                <c:pt idx="47522">
                  <c:v>0.33690000000000003</c:v>
                </c:pt>
                <c:pt idx="47523">
                  <c:v>0.33840000000000003</c:v>
                </c:pt>
                <c:pt idx="47524">
                  <c:v>0.34010000000000001</c:v>
                </c:pt>
                <c:pt idx="47525">
                  <c:v>0.34100000000000003</c:v>
                </c:pt>
                <c:pt idx="47526">
                  <c:v>0.3271</c:v>
                </c:pt>
                <c:pt idx="47527">
                  <c:v>0.32740000000000002</c:v>
                </c:pt>
                <c:pt idx="47528">
                  <c:v>0.33390000000000003</c:v>
                </c:pt>
                <c:pt idx="47529">
                  <c:v>0.32780000000000004</c:v>
                </c:pt>
                <c:pt idx="47530">
                  <c:v>0.32100000000000001</c:v>
                </c:pt>
                <c:pt idx="47531">
                  <c:v>0.31810000000000005</c:v>
                </c:pt>
                <c:pt idx="47532">
                  <c:v>0.31459999999999999</c:v>
                </c:pt>
                <c:pt idx="47533">
                  <c:v>0.30970000000000003</c:v>
                </c:pt>
                <c:pt idx="47534">
                  <c:v>0.30280000000000001</c:v>
                </c:pt>
                <c:pt idx="47535">
                  <c:v>0.29770000000000002</c:v>
                </c:pt>
                <c:pt idx="47536">
                  <c:v>0.28399999999999997</c:v>
                </c:pt>
                <c:pt idx="47537">
                  <c:v>0.28750000000000003</c:v>
                </c:pt>
                <c:pt idx="47538">
                  <c:v>0.28439999999999999</c:v>
                </c:pt>
                <c:pt idx="47539">
                  <c:v>0.28330000000000005</c:v>
                </c:pt>
                <c:pt idx="47540">
                  <c:v>0.27750000000000002</c:v>
                </c:pt>
                <c:pt idx="47541">
                  <c:v>0.27389999999999998</c:v>
                </c:pt>
                <c:pt idx="47542">
                  <c:v>0.26579999999999998</c:v>
                </c:pt>
                <c:pt idx="47543">
                  <c:v>0.25750000000000001</c:v>
                </c:pt>
                <c:pt idx="47544">
                  <c:v>0.2606</c:v>
                </c:pt>
                <c:pt idx="47545">
                  <c:v>0.25990000000000002</c:v>
                </c:pt>
                <c:pt idx="47546">
                  <c:v>0.25910000000000005</c:v>
                </c:pt>
                <c:pt idx="47547">
                  <c:v>0.25579999999999997</c:v>
                </c:pt>
                <c:pt idx="47548">
                  <c:v>0.25320000000000004</c:v>
                </c:pt>
                <c:pt idx="47549">
                  <c:v>0.24670000000000003</c:v>
                </c:pt>
                <c:pt idx="47550">
                  <c:v>0.2419</c:v>
                </c:pt>
                <c:pt idx="47551">
                  <c:v>0.24009999999999998</c:v>
                </c:pt>
                <c:pt idx="47552">
                  <c:v>0.23550000000000001</c:v>
                </c:pt>
                <c:pt idx="47553">
                  <c:v>0.22900000000000001</c:v>
                </c:pt>
                <c:pt idx="47554">
                  <c:v>0.22240000000000004</c:v>
                </c:pt>
                <c:pt idx="47555">
                  <c:v>0.2198</c:v>
                </c:pt>
                <c:pt idx="47556">
                  <c:v>0.223</c:v>
                </c:pt>
                <c:pt idx="47557">
                  <c:v>0.2203</c:v>
                </c:pt>
                <c:pt idx="47558">
                  <c:v>0.21610000000000001</c:v>
                </c:pt>
                <c:pt idx="47559">
                  <c:v>0.21260000000000001</c:v>
                </c:pt>
                <c:pt idx="47560">
                  <c:v>0.21150000000000002</c:v>
                </c:pt>
                <c:pt idx="47561">
                  <c:v>0.21110000000000004</c:v>
                </c:pt>
                <c:pt idx="47562">
                  <c:v>0.20860000000000001</c:v>
                </c:pt>
                <c:pt idx="47563">
                  <c:v>0.20499999999999999</c:v>
                </c:pt>
                <c:pt idx="47564">
                  <c:v>0.20750000000000002</c:v>
                </c:pt>
                <c:pt idx="47565">
                  <c:v>0.20190000000000002</c:v>
                </c:pt>
                <c:pt idx="47566">
                  <c:v>0.19930000000000003</c:v>
                </c:pt>
                <c:pt idx="47567">
                  <c:v>0.1918</c:v>
                </c:pt>
                <c:pt idx="47568">
                  <c:v>0.19340000000000002</c:v>
                </c:pt>
                <c:pt idx="47569">
                  <c:v>0.19090000000000001</c:v>
                </c:pt>
                <c:pt idx="47570">
                  <c:v>0.18700000000000003</c:v>
                </c:pt>
                <c:pt idx="47571">
                  <c:v>0.18300000000000002</c:v>
                </c:pt>
                <c:pt idx="47572">
                  <c:v>0.1827</c:v>
                </c:pt>
                <c:pt idx="47573">
                  <c:v>0.18100000000000002</c:v>
                </c:pt>
                <c:pt idx="47574">
                  <c:v>0.17580000000000001</c:v>
                </c:pt>
                <c:pt idx="47575">
                  <c:v>0.17630000000000001</c:v>
                </c:pt>
                <c:pt idx="47576">
                  <c:v>0.17620000000000002</c:v>
                </c:pt>
                <c:pt idx="47577">
                  <c:v>0.17280000000000001</c:v>
                </c:pt>
                <c:pt idx="47578">
                  <c:v>0.16870000000000002</c:v>
                </c:pt>
                <c:pt idx="47579">
                  <c:v>0.16690000000000002</c:v>
                </c:pt>
                <c:pt idx="47580">
                  <c:v>0.16500000000000001</c:v>
                </c:pt>
                <c:pt idx="47581">
                  <c:v>0.16490000000000002</c:v>
                </c:pt>
                <c:pt idx="47582">
                  <c:v>0.16950000000000001</c:v>
                </c:pt>
                <c:pt idx="47583">
                  <c:v>0.16820000000000002</c:v>
                </c:pt>
                <c:pt idx="47584">
                  <c:v>0.1623</c:v>
                </c:pt>
                <c:pt idx="47585">
                  <c:v>0.1603</c:v>
                </c:pt>
                <c:pt idx="47586">
                  <c:v>0.15560000000000002</c:v>
                </c:pt>
                <c:pt idx="47587">
                  <c:v>0.1547</c:v>
                </c:pt>
                <c:pt idx="47588">
                  <c:v>0.15110000000000001</c:v>
                </c:pt>
                <c:pt idx="47589">
                  <c:v>0.14650000000000002</c:v>
                </c:pt>
                <c:pt idx="47590">
                  <c:v>0.14610000000000001</c:v>
                </c:pt>
                <c:pt idx="47591">
                  <c:v>0.1472</c:v>
                </c:pt>
                <c:pt idx="47592">
                  <c:v>0.1474</c:v>
                </c:pt>
                <c:pt idx="47593">
                  <c:v>0.14699999999999999</c:v>
                </c:pt>
                <c:pt idx="47594">
                  <c:v>0.14660000000000001</c:v>
                </c:pt>
                <c:pt idx="47595">
                  <c:v>0.14370000000000002</c:v>
                </c:pt>
                <c:pt idx="47596">
                  <c:v>0.1419</c:v>
                </c:pt>
                <c:pt idx="47597">
                  <c:v>0.1404</c:v>
                </c:pt>
                <c:pt idx="47598">
                  <c:v>0.14050000000000001</c:v>
                </c:pt>
                <c:pt idx="47599">
                  <c:v>0.1419</c:v>
                </c:pt>
                <c:pt idx="47600">
                  <c:v>0.1419</c:v>
                </c:pt>
                <c:pt idx="47601">
                  <c:v>0.1421</c:v>
                </c:pt>
                <c:pt idx="47602">
                  <c:v>0.1404</c:v>
                </c:pt>
                <c:pt idx="47603">
                  <c:v>0.1421</c:v>
                </c:pt>
                <c:pt idx="47604">
                  <c:v>0.14410000000000001</c:v>
                </c:pt>
                <c:pt idx="47605">
                  <c:v>0.14560000000000001</c:v>
                </c:pt>
                <c:pt idx="47606">
                  <c:v>0.14799999999999999</c:v>
                </c:pt>
                <c:pt idx="47607">
                  <c:v>0.14960000000000001</c:v>
                </c:pt>
                <c:pt idx="47608">
                  <c:v>0.15180000000000002</c:v>
                </c:pt>
                <c:pt idx="47609">
                  <c:v>0.15570000000000001</c:v>
                </c:pt>
                <c:pt idx="47610">
                  <c:v>0.15760000000000002</c:v>
                </c:pt>
                <c:pt idx="47611">
                  <c:v>0.1585</c:v>
                </c:pt>
                <c:pt idx="47612">
                  <c:v>0.16040000000000001</c:v>
                </c:pt>
                <c:pt idx="47613">
                  <c:v>0.16439999999999999</c:v>
                </c:pt>
                <c:pt idx="47614">
                  <c:v>0.16490000000000002</c:v>
                </c:pt>
                <c:pt idx="47615">
                  <c:v>0.16850000000000001</c:v>
                </c:pt>
                <c:pt idx="47616">
                  <c:v>0.1767</c:v>
                </c:pt>
                <c:pt idx="47617">
                  <c:v>0.17710000000000001</c:v>
                </c:pt>
                <c:pt idx="47618">
                  <c:v>0.17620000000000002</c:v>
                </c:pt>
                <c:pt idx="47619">
                  <c:v>0.17949999999999999</c:v>
                </c:pt>
                <c:pt idx="47620">
                  <c:v>0.18330000000000002</c:v>
                </c:pt>
                <c:pt idx="47621">
                  <c:v>0.19230000000000003</c:v>
                </c:pt>
                <c:pt idx="47622">
                  <c:v>0.189</c:v>
                </c:pt>
                <c:pt idx="47623">
                  <c:v>0.19510000000000002</c:v>
                </c:pt>
                <c:pt idx="47624">
                  <c:v>0.19990000000000002</c:v>
                </c:pt>
                <c:pt idx="47625">
                  <c:v>0.2016</c:v>
                </c:pt>
                <c:pt idx="47626">
                  <c:v>0.2029</c:v>
                </c:pt>
                <c:pt idx="47627">
                  <c:v>0.20630000000000004</c:v>
                </c:pt>
                <c:pt idx="47628">
                  <c:v>0.21480000000000002</c:v>
                </c:pt>
                <c:pt idx="47629">
                  <c:v>0.21829999999999999</c:v>
                </c:pt>
                <c:pt idx="47630">
                  <c:v>0.22320000000000004</c:v>
                </c:pt>
                <c:pt idx="47631">
                  <c:v>0.223</c:v>
                </c:pt>
                <c:pt idx="47632">
                  <c:v>0.23210000000000003</c:v>
                </c:pt>
                <c:pt idx="47633">
                  <c:v>0.23420000000000002</c:v>
                </c:pt>
                <c:pt idx="47634">
                  <c:v>0.24910000000000002</c:v>
                </c:pt>
                <c:pt idx="47635">
                  <c:v>0.26280000000000003</c:v>
                </c:pt>
                <c:pt idx="47636">
                  <c:v>0.28110000000000002</c:v>
                </c:pt>
                <c:pt idx="47637">
                  <c:v>0.28589999999999999</c:v>
                </c:pt>
                <c:pt idx="47638">
                  <c:v>0.29049999999999998</c:v>
                </c:pt>
                <c:pt idx="47639">
                  <c:v>0.29420000000000002</c:v>
                </c:pt>
                <c:pt idx="47640">
                  <c:v>0.31380000000000002</c:v>
                </c:pt>
                <c:pt idx="47641">
                  <c:v>0.34150000000000003</c:v>
                </c:pt>
                <c:pt idx="47642">
                  <c:v>0.33960000000000001</c:v>
                </c:pt>
                <c:pt idx="47643">
                  <c:v>0.34570000000000001</c:v>
                </c:pt>
                <c:pt idx="47644">
                  <c:v>0.37730000000000002</c:v>
                </c:pt>
                <c:pt idx="47645">
                  <c:v>0.39280000000000004</c:v>
                </c:pt>
                <c:pt idx="47646">
                  <c:v>0.3972</c:v>
                </c:pt>
                <c:pt idx="47647">
                  <c:v>0.43250000000000005</c:v>
                </c:pt>
                <c:pt idx="47648">
                  <c:v>0.44420000000000004</c:v>
                </c:pt>
                <c:pt idx="47649">
                  <c:v>0.47640000000000005</c:v>
                </c:pt>
                <c:pt idx="47650">
                  <c:v>0.52329999999999999</c:v>
                </c:pt>
                <c:pt idx="47651">
                  <c:v>0.52160000000000006</c:v>
                </c:pt>
                <c:pt idx="47652">
                  <c:v>0.54400000000000004</c:v>
                </c:pt>
                <c:pt idx="47653">
                  <c:v>0.58899999999999997</c:v>
                </c:pt>
                <c:pt idx="47654">
                  <c:v>0.56210000000000004</c:v>
                </c:pt>
                <c:pt idx="47655">
                  <c:v>0.56379999999999997</c:v>
                </c:pt>
                <c:pt idx="47656">
                  <c:v>0.60380000000000011</c:v>
                </c:pt>
                <c:pt idx="47657">
                  <c:v>0.56940000000000002</c:v>
                </c:pt>
                <c:pt idx="47658">
                  <c:v>0.63330000000000009</c:v>
                </c:pt>
                <c:pt idx="47659">
                  <c:v>0.64829999999999999</c:v>
                </c:pt>
                <c:pt idx="47660">
                  <c:v>0.58830000000000005</c:v>
                </c:pt>
                <c:pt idx="47661">
                  <c:v>0.59210000000000007</c:v>
                </c:pt>
                <c:pt idx="47662">
                  <c:v>0.64720000000000011</c:v>
                </c:pt>
                <c:pt idx="47663">
                  <c:v>0.64829999999999999</c:v>
                </c:pt>
                <c:pt idx="47664">
                  <c:v>0.64360000000000006</c:v>
                </c:pt>
                <c:pt idx="47665">
                  <c:v>0.65960000000000008</c:v>
                </c:pt>
                <c:pt idx="47666">
                  <c:v>0.6694</c:v>
                </c:pt>
                <c:pt idx="47667">
                  <c:v>0.69569999999999999</c:v>
                </c:pt>
                <c:pt idx="47668">
                  <c:v>0.68840000000000012</c:v>
                </c:pt>
                <c:pt idx="47669">
                  <c:v>0.71820000000000006</c:v>
                </c:pt>
                <c:pt idx="47670">
                  <c:v>0.74470000000000003</c:v>
                </c:pt>
                <c:pt idx="47671">
                  <c:v>0.77760000000000007</c:v>
                </c:pt>
                <c:pt idx="47672">
                  <c:v>0.83520000000000005</c:v>
                </c:pt>
                <c:pt idx="47673">
                  <c:v>0.88070000000000004</c:v>
                </c:pt>
                <c:pt idx="47674">
                  <c:v>0.91790000000000005</c:v>
                </c:pt>
                <c:pt idx="47675">
                  <c:v>0.9587</c:v>
                </c:pt>
                <c:pt idx="47676">
                  <c:v>1.0012000000000001</c:v>
                </c:pt>
                <c:pt idx="47677">
                  <c:v>1.3534000000000002</c:v>
                </c:pt>
                <c:pt idx="47678">
                  <c:v>1.3446</c:v>
                </c:pt>
                <c:pt idx="47679">
                  <c:v>1.4002000000000001</c:v>
                </c:pt>
                <c:pt idx="47680">
                  <c:v>1.3639000000000001</c:v>
                </c:pt>
                <c:pt idx="47681">
                  <c:v>1.4028</c:v>
                </c:pt>
                <c:pt idx="47682">
                  <c:v>1.4073000000000002</c:v>
                </c:pt>
                <c:pt idx="47683">
                  <c:v>1.4465000000000001</c:v>
                </c:pt>
                <c:pt idx="47684">
                  <c:v>1.4683999999999999</c:v>
                </c:pt>
                <c:pt idx="47685">
                  <c:v>1.5138</c:v>
                </c:pt>
                <c:pt idx="47686">
                  <c:v>1.5909000000000002</c:v>
                </c:pt>
                <c:pt idx="47687">
                  <c:v>1.6178000000000001</c:v>
                </c:pt>
                <c:pt idx="47688">
                  <c:v>1.7009000000000001</c:v>
                </c:pt>
                <c:pt idx="47689">
                  <c:v>1.7971000000000001</c:v>
                </c:pt>
                <c:pt idx="47690">
                  <c:v>1.9428000000000001</c:v>
                </c:pt>
                <c:pt idx="47691">
                  <c:v>2.0122</c:v>
                </c:pt>
                <c:pt idx="47692">
                  <c:v>2.0219999999999998</c:v>
                </c:pt>
                <c:pt idx="47693">
                  <c:v>2.0135000000000001</c:v>
                </c:pt>
                <c:pt idx="47694">
                  <c:v>2.0811000000000002</c:v>
                </c:pt>
                <c:pt idx="47695">
                  <c:v>2.1396000000000002</c:v>
                </c:pt>
                <c:pt idx="47696">
                  <c:v>2.1175000000000002</c:v>
                </c:pt>
                <c:pt idx="47697">
                  <c:v>2.1171000000000002</c:v>
                </c:pt>
                <c:pt idx="47698">
                  <c:v>2.1217999999999999</c:v>
                </c:pt>
                <c:pt idx="47699">
                  <c:v>2.0981000000000001</c:v>
                </c:pt>
                <c:pt idx="47700">
                  <c:v>2.0855000000000001</c:v>
                </c:pt>
                <c:pt idx="47701">
                  <c:v>2.0969000000000002</c:v>
                </c:pt>
                <c:pt idx="47702">
                  <c:v>2.1050999999999997</c:v>
                </c:pt>
                <c:pt idx="47703">
                  <c:v>2.1102000000000003</c:v>
                </c:pt>
                <c:pt idx="47704">
                  <c:v>2.1122000000000001</c:v>
                </c:pt>
                <c:pt idx="47705">
                  <c:v>2.0829</c:v>
                </c:pt>
                <c:pt idx="47706">
                  <c:v>2.0836000000000001</c:v>
                </c:pt>
                <c:pt idx="47707">
                  <c:v>2.0653000000000001</c:v>
                </c:pt>
                <c:pt idx="47708">
                  <c:v>2.0188999999999999</c:v>
                </c:pt>
                <c:pt idx="47709">
                  <c:v>2.0085000000000002</c:v>
                </c:pt>
                <c:pt idx="47710">
                  <c:v>1.9728000000000003</c:v>
                </c:pt>
                <c:pt idx="47711">
                  <c:v>1.9104000000000001</c:v>
                </c:pt>
                <c:pt idx="47712">
                  <c:v>1.9432</c:v>
                </c:pt>
                <c:pt idx="47713">
                  <c:v>1.9346000000000001</c:v>
                </c:pt>
                <c:pt idx="47714">
                  <c:v>1.9532</c:v>
                </c:pt>
                <c:pt idx="47715">
                  <c:v>1.9245000000000001</c:v>
                </c:pt>
                <c:pt idx="47716">
                  <c:v>1.8585000000000003</c:v>
                </c:pt>
                <c:pt idx="47717">
                  <c:v>1.8772</c:v>
                </c:pt>
                <c:pt idx="47718">
                  <c:v>1.8820000000000001</c:v>
                </c:pt>
                <c:pt idx="47719">
                  <c:v>1.8413000000000002</c:v>
                </c:pt>
                <c:pt idx="47720">
                  <c:v>1.8218000000000001</c:v>
                </c:pt>
                <c:pt idx="47721">
                  <c:v>1.7545000000000002</c:v>
                </c:pt>
                <c:pt idx="47722">
                  <c:v>1.7096</c:v>
                </c:pt>
                <c:pt idx="47723">
                  <c:v>1.6196999999999999</c:v>
                </c:pt>
                <c:pt idx="47724">
                  <c:v>1.6297999999999999</c:v>
                </c:pt>
                <c:pt idx="47725">
                  <c:v>1.6256000000000002</c:v>
                </c:pt>
                <c:pt idx="47726">
                  <c:v>1.4682000000000002</c:v>
                </c:pt>
                <c:pt idx="47727">
                  <c:v>1.3992000000000002</c:v>
                </c:pt>
                <c:pt idx="47728">
                  <c:v>1.36</c:v>
                </c:pt>
                <c:pt idx="47729">
                  <c:v>1.306</c:v>
                </c:pt>
                <c:pt idx="47730">
                  <c:v>1.2564000000000002</c:v>
                </c:pt>
                <c:pt idx="47731">
                  <c:v>1.2228000000000001</c:v>
                </c:pt>
                <c:pt idx="47732">
                  <c:v>1.1458000000000002</c:v>
                </c:pt>
                <c:pt idx="47733">
                  <c:v>1.0922000000000001</c:v>
                </c:pt>
                <c:pt idx="47734">
                  <c:v>1.0551999999999999</c:v>
                </c:pt>
                <c:pt idx="47735">
                  <c:v>1.0269999999999999</c:v>
                </c:pt>
                <c:pt idx="47736">
                  <c:v>1.0076000000000001</c:v>
                </c:pt>
                <c:pt idx="47737">
                  <c:v>0.93310000000000004</c:v>
                </c:pt>
                <c:pt idx="47738">
                  <c:v>0.90120000000000011</c:v>
                </c:pt>
                <c:pt idx="47739">
                  <c:v>0.87480000000000002</c:v>
                </c:pt>
                <c:pt idx="47740">
                  <c:v>0.84600000000000009</c:v>
                </c:pt>
                <c:pt idx="47741">
                  <c:v>0.86630000000000007</c:v>
                </c:pt>
                <c:pt idx="47742">
                  <c:v>0.8306</c:v>
                </c:pt>
                <c:pt idx="47743">
                  <c:v>0.79</c:v>
                </c:pt>
                <c:pt idx="47744">
                  <c:v>0.7743000000000001</c:v>
                </c:pt>
                <c:pt idx="47745">
                  <c:v>0.76180000000000003</c:v>
                </c:pt>
                <c:pt idx="47746">
                  <c:v>0.73940000000000006</c:v>
                </c:pt>
                <c:pt idx="47747">
                  <c:v>0.73370000000000002</c:v>
                </c:pt>
                <c:pt idx="47748">
                  <c:v>0.72500000000000009</c:v>
                </c:pt>
                <c:pt idx="47749">
                  <c:v>0.70810000000000006</c:v>
                </c:pt>
                <c:pt idx="47750">
                  <c:v>0.69370000000000009</c:v>
                </c:pt>
                <c:pt idx="47751">
                  <c:v>0.67240000000000011</c:v>
                </c:pt>
                <c:pt idx="47752">
                  <c:v>0.65240000000000009</c:v>
                </c:pt>
                <c:pt idx="47753">
                  <c:v>0.64060000000000006</c:v>
                </c:pt>
                <c:pt idx="47754">
                  <c:v>0.62050000000000005</c:v>
                </c:pt>
                <c:pt idx="47755">
                  <c:v>0.60919999999999996</c:v>
                </c:pt>
                <c:pt idx="47756">
                  <c:v>0.59809999999999997</c:v>
                </c:pt>
                <c:pt idx="47757">
                  <c:v>0.58360000000000001</c:v>
                </c:pt>
                <c:pt idx="47758">
                  <c:v>0.57579999999999998</c:v>
                </c:pt>
                <c:pt idx="47759">
                  <c:v>0.55740000000000001</c:v>
                </c:pt>
                <c:pt idx="47760">
                  <c:v>0.54800000000000004</c:v>
                </c:pt>
                <c:pt idx="47761">
                  <c:v>0.53630000000000011</c:v>
                </c:pt>
                <c:pt idx="47762">
                  <c:v>0.52160000000000006</c:v>
                </c:pt>
                <c:pt idx="47763">
                  <c:v>0.5111</c:v>
                </c:pt>
                <c:pt idx="47764">
                  <c:v>0.50480000000000003</c:v>
                </c:pt>
                <c:pt idx="47765">
                  <c:v>0.48849999999999999</c:v>
                </c:pt>
                <c:pt idx="47766">
                  <c:v>0.47820000000000001</c:v>
                </c:pt>
                <c:pt idx="47767">
                  <c:v>0.46810000000000002</c:v>
                </c:pt>
                <c:pt idx="47768">
                  <c:v>0.45130000000000003</c:v>
                </c:pt>
                <c:pt idx="47769">
                  <c:v>0.44140000000000001</c:v>
                </c:pt>
                <c:pt idx="47770">
                  <c:v>0.43690000000000001</c:v>
                </c:pt>
                <c:pt idx="47771">
                  <c:v>0.42520000000000002</c:v>
                </c:pt>
                <c:pt idx="47772">
                  <c:v>0.41650000000000004</c:v>
                </c:pt>
                <c:pt idx="47773">
                  <c:v>0.40510000000000002</c:v>
                </c:pt>
                <c:pt idx="47774">
                  <c:v>0.40560000000000002</c:v>
                </c:pt>
                <c:pt idx="47775">
                  <c:v>0.39650000000000002</c:v>
                </c:pt>
                <c:pt idx="47776">
                  <c:v>0.38700000000000001</c:v>
                </c:pt>
                <c:pt idx="47777">
                  <c:v>0.38190000000000002</c:v>
                </c:pt>
                <c:pt idx="47778">
                  <c:v>0.37540000000000001</c:v>
                </c:pt>
                <c:pt idx="47779">
                  <c:v>0.36990000000000001</c:v>
                </c:pt>
                <c:pt idx="47780">
                  <c:v>0.36180000000000001</c:v>
                </c:pt>
                <c:pt idx="47781">
                  <c:v>0.35230000000000006</c:v>
                </c:pt>
                <c:pt idx="47782">
                  <c:v>0.34670000000000001</c:v>
                </c:pt>
                <c:pt idx="47783">
                  <c:v>0.3392</c:v>
                </c:pt>
                <c:pt idx="47784">
                  <c:v>0.33119999999999999</c:v>
                </c:pt>
                <c:pt idx="47785">
                  <c:v>0.32770000000000005</c:v>
                </c:pt>
                <c:pt idx="47786">
                  <c:v>0.31980000000000003</c:v>
                </c:pt>
                <c:pt idx="47787">
                  <c:v>0.313</c:v>
                </c:pt>
                <c:pt idx="47788">
                  <c:v>0.30980000000000002</c:v>
                </c:pt>
                <c:pt idx="47789">
                  <c:v>0.3009</c:v>
                </c:pt>
                <c:pt idx="47790">
                  <c:v>0.29550000000000004</c:v>
                </c:pt>
                <c:pt idx="47791">
                  <c:v>0.28750000000000003</c:v>
                </c:pt>
                <c:pt idx="47792">
                  <c:v>0.28239999999999998</c:v>
                </c:pt>
                <c:pt idx="47793">
                  <c:v>0.27730000000000005</c:v>
                </c:pt>
                <c:pt idx="47794">
                  <c:v>0.27660000000000001</c:v>
                </c:pt>
                <c:pt idx="47795">
                  <c:v>0.2702</c:v>
                </c:pt>
                <c:pt idx="47796">
                  <c:v>0.26650000000000001</c:v>
                </c:pt>
                <c:pt idx="47797">
                  <c:v>0.26110000000000005</c:v>
                </c:pt>
                <c:pt idx="47798">
                  <c:v>0.25219999999999998</c:v>
                </c:pt>
                <c:pt idx="47799">
                  <c:v>0.24700000000000003</c:v>
                </c:pt>
                <c:pt idx="47800">
                  <c:v>0.24390000000000001</c:v>
                </c:pt>
                <c:pt idx="47801">
                  <c:v>0.23490000000000003</c:v>
                </c:pt>
                <c:pt idx="47802">
                  <c:v>0.2364</c:v>
                </c:pt>
                <c:pt idx="47803">
                  <c:v>0.22589999999999999</c:v>
                </c:pt>
                <c:pt idx="47804">
                  <c:v>0.22070000000000001</c:v>
                </c:pt>
                <c:pt idx="47805">
                  <c:v>0.2195</c:v>
                </c:pt>
                <c:pt idx="47806">
                  <c:v>0.20950000000000002</c:v>
                </c:pt>
                <c:pt idx="47807">
                  <c:v>0.20810000000000001</c:v>
                </c:pt>
                <c:pt idx="47808">
                  <c:v>0.20369999999999999</c:v>
                </c:pt>
                <c:pt idx="47809">
                  <c:v>0.19710000000000003</c:v>
                </c:pt>
                <c:pt idx="47810">
                  <c:v>0.19390000000000002</c:v>
                </c:pt>
                <c:pt idx="47811">
                  <c:v>0.19170000000000001</c:v>
                </c:pt>
                <c:pt idx="47812">
                  <c:v>0.18759999999999999</c:v>
                </c:pt>
                <c:pt idx="47813">
                  <c:v>0.18870000000000001</c:v>
                </c:pt>
                <c:pt idx="47814">
                  <c:v>0.18840000000000001</c:v>
                </c:pt>
                <c:pt idx="47815">
                  <c:v>0.18240000000000001</c:v>
                </c:pt>
                <c:pt idx="47816">
                  <c:v>0.17960000000000001</c:v>
                </c:pt>
                <c:pt idx="47817">
                  <c:v>0.1716</c:v>
                </c:pt>
                <c:pt idx="47818">
                  <c:v>0.16390000000000002</c:v>
                </c:pt>
                <c:pt idx="47819">
                  <c:v>0.16650000000000001</c:v>
                </c:pt>
                <c:pt idx="47820">
                  <c:v>0.16620000000000001</c:v>
                </c:pt>
                <c:pt idx="47821">
                  <c:v>0.16070000000000001</c:v>
                </c:pt>
                <c:pt idx="47822">
                  <c:v>0.15800000000000003</c:v>
                </c:pt>
                <c:pt idx="47823">
                  <c:v>0.1537</c:v>
                </c:pt>
                <c:pt idx="47824">
                  <c:v>0.1479</c:v>
                </c:pt>
                <c:pt idx="47825">
                  <c:v>0.14360000000000001</c:v>
                </c:pt>
                <c:pt idx="47826">
                  <c:v>0.13930000000000001</c:v>
                </c:pt>
                <c:pt idx="47827">
                  <c:v>0.13740000000000002</c:v>
                </c:pt>
                <c:pt idx="47828">
                  <c:v>0.13700000000000001</c:v>
                </c:pt>
                <c:pt idx="47829">
                  <c:v>0.13640000000000002</c:v>
                </c:pt>
                <c:pt idx="47830">
                  <c:v>0.13109999999999999</c:v>
                </c:pt>
                <c:pt idx="47831">
                  <c:v>0.12870000000000001</c:v>
                </c:pt>
                <c:pt idx="47832">
                  <c:v>0.12480000000000001</c:v>
                </c:pt>
                <c:pt idx="47833">
                  <c:v>0.1226</c:v>
                </c:pt>
                <c:pt idx="47834">
                  <c:v>0.12050000000000001</c:v>
                </c:pt>
                <c:pt idx="47835">
                  <c:v>0.11990000000000001</c:v>
                </c:pt>
                <c:pt idx="47836">
                  <c:v>0.1178</c:v>
                </c:pt>
                <c:pt idx="47837">
                  <c:v>0.11230000000000001</c:v>
                </c:pt>
                <c:pt idx="47838">
                  <c:v>0.1085</c:v>
                </c:pt>
                <c:pt idx="47839">
                  <c:v>0.10970000000000001</c:v>
                </c:pt>
                <c:pt idx="47840">
                  <c:v>0.10780000000000001</c:v>
                </c:pt>
                <c:pt idx="47841">
                  <c:v>0.1061</c:v>
                </c:pt>
                <c:pt idx="47842">
                  <c:v>0.1038</c:v>
                </c:pt>
                <c:pt idx="47843">
                  <c:v>0.10020000000000001</c:v>
                </c:pt>
                <c:pt idx="47844">
                  <c:v>9.8400000000000001E-2</c:v>
                </c:pt>
                <c:pt idx="47845">
                  <c:v>9.4500000000000001E-2</c:v>
                </c:pt>
                <c:pt idx="47846">
                  <c:v>9.6100000000000005E-2</c:v>
                </c:pt>
                <c:pt idx="47847">
                  <c:v>9.6000000000000002E-2</c:v>
                </c:pt>
                <c:pt idx="47848">
                  <c:v>9.5500000000000002E-2</c:v>
                </c:pt>
                <c:pt idx="47849">
                  <c:v>9.5299999999999996E-2</c:v>
                </c:pt>
                <c:pt idx="47850">
                  <c:v>9.0200000000000002E-2</c:v>
                </c:pt>
                <c:pt idx="47851">
                  <c:v>8.6699999999999999E-2</c:v>
                </c:pt>
                <c:pt idx="47852">
                  <c:v>8.8300000000000003E-2</c:v>
                </c:pt>
                <c:pt idx="47853">
                  <c:v>8.9600000000000013E-2</c:v>
                </c:pt>
                <c:pt idx="47854">
                  <c:v>8.9600000000000013E-2</c:v>
                </c:pt>
                <c:pt idx="47855">
                  <c:v>8.9600000000000013E-2</c:v>
                </c:pt>
                <c:pt idx="47856">
                  <c:v>8.7600000000000011E-2</c:v>
                </c:pt>
                <c:pt idx="47857">
                  <c:v>8.3900000000000002E-2</c:v>
                </c:pt>
                <c:pt idx="47858">
                  <c:v>8.0700000000000008E-2</c:v>
                </c:pt>
                <c:pt idx="47859">
                  <c:v>8.0400000000000013E-2</c:v>
                </c:pt>
                <c:pt idx="47860">
                  <c:v>7.8500000000000014E-2</c:v>
                </c:pt>
                <c:pt idx="47861">
                  <c:v>7.51E-2</c:v>
                </c:pt>
                <c:pt idx="47862">
                  <c:v>7.6500000000000012E-2</c:v>
                </c:pt>
                <c:pt idx="47863">
                  <c:v>7.3099999999999998E-2</c:v>
                </c:pt>
                <c:pt idx="47864">
                  <c:v>7.4900000000000008E-2</c:v>
                </c:pt>
                <c:pt idx="47865">
                  <c:v>7.6100000000000001E-2</c:v>
                </c:pt>
                <c:pt idx="47866">
                  <c:v>7.7500000000000013E-2</c:v>
                </c:pt>
                <c:pt idx="47867">
                  <c:v>8.2600000000000007E-2</c:v>
                </c:pt>
                <c:pt idx="47868">
                  <c:v>8.5699999999999998E-2</c:v>
                </c:pt>
                <c:pt idx="47869">
                  <c:v>8.8700000000000001E-2</c:v>
                </c:pt>
                <c:pt idx="47870">
                  <c:v>8.5600000000000009E-2</c:v>
                </c:pt>
                <c:pt idx="47871">
                  <c:v>8.2199999999999995E-2</c:v>
                </c:pt>
                <c:pt idx="47872">
                  <c:v>7.9000000000000015E-2</c:v>
                </c:pt>
                <c:pt idx="47873">
                  <c:v>7.9100000000000004E-2</c:v>
                </c:pt>
                <c:pt idx="47874">
                  <c:v>8.2500000000000004E-2</c:v>
                </c:pt>
                <c:pt idx="47875">
                  <c:v>8.77E-2</c:v>
                </c:pt>
                <c:pt idx="47876">
                  <c:v>9.1400000000000009E-2</c:v>
                </c:pt>
                <c:pt idx="47877">
                  <c:v>9.3300000000000008E-2</c:v>
                </c:pt>
                <c:pt idx="47878">
                  <c:v>9.5200000000000007E-2</c:v>
                </c:pt>
                <c:pt idx="47879">
                  <c:v>9.5700000000000007E-2</c:v>
                </c:pt>
                <c:pt idx="47880">
                  <c:v>9.9100000000000008E-2</c:v>
                </c:pt>
                <c:pt idx="47881">
                  <c:v>0.1011</c:v>
                </c:pt>
                <c:pt idx="47882">
                  <c:v>9.98E-2</c:v>
                </c:pt>
                <c:pt idx="47883">
                  <c:v>9.8299999999999998E-2</c:v>
                </c:pt>
                <c:pt idx="47884">
                  <c:v>9.8600000000000007E-2</c:v>
                </c:pt>
                <c:pt idx="47885">
                  <c:v>0.10049999999999999</c:v>
                </c:pt>
                <c:pt idx="47886">
                  <c:v>0.10089999999999999</c:v>
                </c:pt>
                <c:pt idx="47887">
                  <c:v>0.1048</c:v>
                </c:pt>
                <c:pt idx="47888">
                  <c:v>0.10660000000000001</c:v>
                </c:pt>
                <c:pt idx="47889">
                  <c:v>0.1087</c:v>
                </c:pt>
                <c:pt idx="47890">
                  <c:v>0.1128</c:v>
                </c:pt>
                <c:pt idx="47891">
                  <c:v>0.11459999999999999</c:v>
                </c:pt>
                <c:pt idx="47892">
                  <c:v>0.11160000000000002</c:v>
                </c:pt>
                <c:pt idx="47893">
                  <c:v>0.11040000000000001</c:v>
                </c:pt>
                <c:pt idx="47894">
                  <c:v>0.11410000000000001</c:v>
                </c:pt>
                <c:pt idx="47895">
                  <c:v>0.11970000000000001</c:v>
                </c:pt>
                <c:pt idx="47896">
                  <c:v>0.122</c:v>
                </c:pt>
                <c:pt idx="47897">
                  <c:v>0.12180000000000001</c:v>
                </c:pt>
                <c:pt idx="47898">
                  <c:v>0.1242</c:v>
                </c:pt>
                <c:pt idx="47899">
                  <c:v>0.12970000000000001</c:v>
                </c:pt>
                <c:pt idx="47900">
                  <c:v>0.13340000000000002</c:v>
                </c:pt>
                <c:pt idx="47901">
                  <c:v>0.1353</c:v>
                </c:pt>
                <c:pt idx="47902">
                  <c:v>0.1389</c:v>
                </c:pt>
                <c:pt idx="47903">
                  <c:v>0.14280000000000001</c:v>
                </c:pt>
                <c:pt idx="47904">
                  <c:v>0.14480000000000001</c:v>
                </c:pt>
                <c:pt idx="47905">
                  <c:v>0.14630000000000001</c:v>
                </c:pt>
                <c:pt idx="47906">
                  <c:v>0.14799999999999999</c:v>
                </c:pt>
                <c:pt idx="47907">
                  <c:v>0.15029999999999999</c:v>
                </c:pt>
                <c:pt idx="47908">
                  <c:v>0.1522</c:v>
                </c:pt>
                <c:pt idx="47909">
                  <c:v>0.1547</c:v>
                </c:pt>
                <c:pt idx="47910">
                  <c:v>0.15500000000000003</c:v>
                </c:pt>
                <c:pt idx="47911">
                  <c:v>0.15540000000000001</c:v>
                </c:pt>
                <c:pt idx="47912">
                  <c:v>0.1573</c:v>
                </c:pt>
                <c:pt idx="47913">
                  <c:v>0.15790000000000001</c:v>
                </c:pt>
                <c:pt idx="47914">
                  <c:v>0.15790000000000001</c:v>
                </c:pt>
                <c:pt idx="47915">
                  <c:v>0.15800000000000003</c:v>
                </c:pt>
                <c:pt idx="47916">
                  <c:v>0.16010000000000002</c:v>
                </c:pt>
                <c:pt idx="47917">
                  <c:v>0.16020000000000001</c:v>
                </c:pt>
                <c:pt idx="47918">
                  <c:v>0.16090000000000002</c:v>
                </c:pt>
                <c:pt idx="47919">
                  <c:v>0.16100000000000003</c:v>
                </c:pt>
                <c:pt idx="47920">
                  <c:v>0.16170000000000001</c:v>
                </c:pt>
                <c:pt idx="47921">
                  <c:v>0.16450000000000001</c:v>
                </c:pt>
                <c:pt idx="47922">
                  <c:v>0.1663</c:v>
                </c:pt>
                <c:pt idx="47923">
                  <c:v>0.1673</c:v>
                </c:pt>
                <c:pt idx="47924">
                  <c:v>0.1666</c:v>
                </c:pt>
                <c:pt idx="47925">
                  <c:v>0.16930000000000001</c:v>
                </c:pt>
                <c:pt idx="47926">
                  <c:v>0.17050000000000001</c:v>
                </c:pt>
                <c:pt idx="47927">
                  <c:v>0.17200000000000001</c:v>
                </c:pt>
                <c:pt idx="47928">
                  <c:v>0.17480000000000001</c:v>
                </c:pt>
                <c:pt idx="47929">
                  <c:v>0.17800000000000002</c:v>
                </c:pt>
                <c:pt idx="47930">
                  <c:v>0.1794</c:v>
                </c:pt>
                <c:pt idx="47931">
                  <c:v>0.18240000000000001</c:v>
                </c:pt>
                <c:pt idx="47932">
                  <c:v>0.18360000000000001</c:v>
                </c:pt>
                <c:pt idx="47933">
                  <c:v>0.18710000000000002</c:v>
                </c:pt>
                <c:pt idx="47934">
                  <c:v>0.1898</c:v>
                </c:pt>
                <c:pt idx="47935">
                  <c:v>0.19130000000000003</c:v>
                </c:pt>
                <c:pt idx="47936">
                  <c:v>0.1928</c:v>
                </c:pt>
                <c:pt idx="47937">
                  <c:v>0.19440000000000002</c:v>
                </c:pt>
                <c:pt idx="47938">
                  <c:v>0.19630000000000003</c:v>
                </c:pt>
                <c:pt idx="47939">
                  <c:v>0.19870000000000002</c:v>
                </c:pt>
                <c:pt idx="47940">
                  <c:v>0.20299999999999999</c:v>
                </c:pt>
                <c:pt idx="47941">
                  <c:v>0.2049</c:v>
                </c:pt>
                <c:pt idx="47942">
                  <c:v>0.20810000000000001</c:v>
                </c:pt>
                <c:pt idx="47943">
                  <c:v>0.21340000000000001</c:v>
                </c:pt>
                <c:pt idx="47944">
                  <c:v>0.22109999999999999</c:v>
                </c:pt>
                <c:pt idx="47945">
                  <c:v>0.2316</c:v>
                </c:pt>
                <c:pt idx="47946">
                  <c:v>0.23710000000000001</c:v>
                </c:pt>
                <c:pt idx="47947">
                  <c:v>0.24310000000000001</c:v>
                </c:pt>
                <c:pt idx="47948">
                  <c:v>0.25130000000000002</c:v>
                </c:pt>
                <c:pt idx="47949">
                  <c:v>0.26389999999999997</c:v>
                </c:pt>
                <c:pt idx="47950">
                  <c:v>0.28439999999999999</c:v>
                </c:pt>
                <c:pt idx="47951">
                  <c:v>0.29670000000000002</c:v>
                </c:pt>
                <c:pt idx="47952">
                  <c:v>0.30270000000000002</c:v>
                </c:pt>
                <c:pt idx="47953">
                  <c:v>0.30910000000000004</c:v>
                </c:pt>
                <c:pt idx="47954">
                  <c:v>0.30930000000000002</c:v>
                </c:pt>
                <c:pt idx="47955">
                  <c:v>0.32010000000000005</c:v>
                </c:pt>
                <c:pt idx="47956">
                  <c:v>0.33330000000000004</c:v>
                </c:pt>
                <c:pt idx="47957">
                  <c:v>0.33780000000000004</c:v>
                </c:pt>
                <c:pt idx="47958">
                  <c:v>0.35299999999999998</c:v>
                </c:pt>
                <c:pt idx="47959">
                  <c:v>0.36650000000000005</c:v>
                </c:pt>
                <c:pt idx="47960">
                  <c:v>0.37240000000000006</c:v>
                </c:pt>
                <c:pt idx="47961">
                  <c:v>0.37430000000000002</c:v>
                </c:pt>
                <c:pt idx="47962">
                  <c:v>0.38010000000000005</c:v>
                </c:pt>
                <c:pt idx="47963">
                  <c:v>0.38830000000000003</c:v>
                </c:pt>
                <c:pt idx="47964">
                  <c:v>0.40190000000000003</c:v>
                </c:pt>
                <c:pt idx="47965">
                  <c:v>0.41050000000000009</c:v>
                </c:pt>
                <c:pt idx="47966">
                  <c:v>0.41849999999999998</c:v>
                </c:pt>
                <c:pt idx="47967">
                  <c:v>0.43179999999999996</c:v>
                </c:pt>
                <c:pt idx="47968">
                  <c:v>0.44690000000000007</c:v>
                </c:pt>
                <c:pt idx="47969">
                  <c:v>0.46150000000000002</c:v>
                </c:pt>
                <c:pt idx="47970">
                  <c:v>0.46680000000000005</c:v>
                </c:pt>
                <c:pt idx="47971">
                  <c:v>0.46540000000000004</c:v>
                </c:pt>
                <c:pt idx="47972">
                  <c:v>0.48200000000000004</c:v>
                </c:pt>
                <c:pt idx="47973">
                  <c:v>0.49459999999999998</c:v>
                </c:pt>
                <c:pt idx="47974">
                  <c:v>0.50860000000000005</c:v>
                </c:pt>
                <c:pt idx="47975">
                  <c:v>0.54600000000000004</c:v>
                </c:pt>
                <c:pt idx="47976">
                  <c:v>0.57940000000000003</c:v>
                </c:pt>
                <c:pt idx="47977">
                  <c:v>0.60550000000000004</c:v>
                </c:pt>
                <c:pt idx="47978">
                  <c:v>0.63260000000000005</c:v>
                </c:pt>
                <c:pt idx="47979">
                  <c:v>0.62830000000000008</c:v>
                </c:pt>
                <c:pt idx="47980">
                  <c:v>0.67120000000000002</c:v>
                </c:pt>
                <c:pt idx="47981">
                  <c:v>0.63719999999999999</c:v>
                </c:pt>
                <c:pt idx="47982">
                  <c:v>0.63260000000000005</c:v>
                </c:pt>
                <c:pt idx="47983">
                  <c:v>0.64829999999999999</c:v>
                </c:pt>
                <c:pt idx="47984">
                  <c:v>0.69420000000000004</c:v>
                </c:pt>
                <c:pt idx="47985">
                  <c:v>0.74210000000000009</c:v>
                </c:pt>
                <c:pt idx="47986">
                  <c:v>0.74460000000000004</c:v>
                </c:pt>
                <c:pt idx="47987">
                  <c:v>0.7330000000000001</c:v>
                </c:pt>
                <c:pt idx="47988">
                  <c:v>0.75860000000000005</c:v>
                </c:pt>
                <c:pt idx="47989">
                  <c:v>0.73810000000000009</c:v>
                </c:pt>
                <c:pt idx="47990">
                  <c:v>0.77160000000000006</c:v>
                </c:pt>
                <c:pt idx="47991">
                  <c:v>0.86640000000000006</c:v>
                </c:pt>
                <c:pt idx="47992">
                  <c:v>0.88770000000000016</c:v>
                </c:pt>
                <c:pt idx="47993">
                  <c:v>0.83179999999999998</c:v>
                </c:pt>
                <c:pt idx="47994">
                  <c:v>0.8276</c:v>
                </c:pt>
                <c:pt idx="47995">
                  <c:v>0.81640000000000001</c:v>
                </c:pt>
                <c:pt idx="47996">
                  <c:v>0.81110000000000015</c:v>
                </c:pt>
                <c:pt idx="47997">
                  <c:v>0.85360000000000003</c:v>
                </c:pt>
                <c:pt idx="47998">
                  <c:v>0.8348000000000001</c:v>
                </c:pt>
                <c:pt idx="47999">
                  <c:v>0.81400000000000006</c:v>
                </c:pt>
                <c:pt idx="48000">
                  <c:v>0.78750000000000009</c:v>
                </c:pt>
                <c:pt idx="48001">
                  <c:v>0.77910000000000013</c:v>
                </c:pt>
                <c:pt idx="48002">
                  <c:v>0.79610000000000003</c:v>
                </c:pt>
                <c:pt idx="48003">
                  <c:v>0.79510000000000003</c:v>
                </c:pt>
                <c:pt idx="48004">
                  <c:v>0.76800000000000002</c:v>
                </c:pt>
                <c:pt idx="48005">
                  <c:v>0.76</c:v>
                </c:pt>
                <c:pt idx="48006">
                  <c:v>0.72950000000000004</c:v>
                </c:pt>
                <c:pt idx="48007">
                  <c:v>0.72720000000000007</c:v>
                </c:pt>
                <c:pt idx="48008">
                  <c:v>0.70890000000000009</c:v>
                </c:pt>
                <c:pt idx="48009">
                  <c:v>0.68579999999999997</c:v>
                </c:pt>
                <c:pt idx="48010">
                  <c:v>0.69560000000000011</c:v>
                </c:pt>
                <c:pt idx="48011">
                  <c:v>0.76310000000000011</c:v>
                </c:pt>
                <c:pt idx="48012">
                  <c:v>0.76529999999999998</c:v>
                </c:pt>
                <c:pt idx="48013">
                  <c:v>0.75340000000000007</c:v>
                </c:pt>
                <c:pt idx="48014">
                  <c:v>0.74790000000000001</c:v>
                </c:pt>
                <c:pt idx="48015">
                  <c:v>0.72520000000000007</c:v>
                </c:pt>
                <c:pt idx="48016">
                  <c:v>0.70930000000000004</c:v>
                </c:pt>
                <c:pt idx="48017">
                  <c:v>0.71479999999999999</c:v>
                </c:pt>
                <c:pt idx="48018">
                  <c:v>0.69080000000000008</c:v>
                </c:pt>
                <c:pt idx="48019">
                  <c:v>0.6643</c:v>
                </c:pt>
                <c:pt idx="48020">
                  <c:v>0.64500000000000002</c:v>
                </c:pt>
                <c:pt idx="48021">
                  <c:v>0.62260000000000004</c:v>
                </c:pt>
                <c:pt idx="48022">
                  <c:v>0.61280000000000001</c:v>
                </c:pt>
                <c:pt idx="48023">
                  <c:v>0.61020000000000008</c:v>
                </c:pt>
                <c:pt idx="48024">
                  <c:v>0.60389999999999999</c:v>
                </c:pt>
                <c:pt idx="48025">
                  <c:v>0.59630000000000005</c:v>
                </c:pt>
                <c:pt idx="48026">
                  <c:v>0.59109999999999996</c:v>
                </c:pt>
                <c:pt idx="48027">
                  <c:v>0.57999999999999996</c:v>
                </c:pt>
                <c:pt idx="48028">
                  <c:v>0.57240000000000002</c:v>
                </c:pt>
                <c:pt idx="48029">
                  <c:v>0.5645</c:v>
                </c:pt>
                <c:pt idx="48030">
                  <c:v>0.55620000000000003</c:v>
                </c:pt>
                <c:pt idx="48031">
                  <c:v>0.54980000000000007</c:v>
                </c:pt>
                <c:pt idx="48032">
                  <c:v>0.54320000000000002</c:v>
                </c:pt>
                <c:pt idx="48033">
                  <c:v>0.5403</c:v>
                </c:pt>
                <c:pt idx="48034">
                  <c:v>0.53360000000000007</c:v>
                </c:pt>
                <c:pt idx="48035">
                  <c:v>0.5262</c:v>
                </c:pt>
                <c:pt idx="48036">
                  <c:v>0.52110000000000001</c:v>
                </c:pt>
                <c:pt idx="48037">
                  <c:v>0.51790000000000003</c:v>
                </c:pt>
                <c:pt idx="48038">
                  <c:v>0.51260000000000006</c:v>
                </c:pt>
                <c:pt idx="48039">
                  <c:v>0.5071</c:v>
                </c:pt>
                <c:pt idx="48040">
                  <c:v>0.5001000000000001</c:v>
                </c:pt>
                <c:pt idx="48041">
                  <c:v>0.49520000000000003</c:v>
                </c:pt>
                <c:pt idx="48042">
                  <c:v>0.48970000000000002</c:v>
                </c:pt>
                <c:pt idx="48043">
                  <c:v>0.48440000000000005</c:v>
                </c:pt>
                <c:pt idx="48044">
                  <c:v>0.4798</c:v>
                </c:pt>
                <c:pt idx="48045">
                  <c:v>0.47470000000000001</c:v>
                </c:pt>
                <c:pt idx="48046">
                  <c:v>0.46910000000000002</c:v>
                </c:pt>
                <c:pt idx="48047">
                  <c:v>0.46440000000000003</c:v>
                </c:pt>
                <c:pt idx="48048">
                  <c:v>0.46120000000000005</c:v>
                </c:pt>
                <c:pt idx="48049">
                  <c:v>0.45830000000000004</c:v>
                </c:pt>
                <c:pt idx="48050">
                  <c:v>0.45670000000000005</c:v>
                </c:pt>
                <c:pt idx="48051">
                  <c:v>0.45380000000000004</c:v>
                </c:pt>
                <c:pt idx="48052">
                  <c:v>0.45279999999999998</c:v>
                </c:pt>
                <c:pt idx="48053">
                  <c:v>0.44989999999999997</c:v>
                </c:pt>
                <c:pt idx="48054">
                  <c:v>0.44880000000000009</c:v>
                </c:pt>
                <c:pt idx="48055">
                  <c:v>0.44989999999999997</c:v>
                </c:pt>
                <c:pt idx="48056">
                  <c:v>0.45250000000000007</c:v>
                </c:pt>
                <c:pt idx="48057">
                  <c:v>0.45190000000000002</c:v>
                </c:pt>
                <c:pt idx="48058">
                  <c:v>0.45119999999999999</c:v>
                </c:pt>
                <c:pt idx="48059">
                  <c:v>0.45090000000000008</c:v>
                </c:pt>
                <c:pt idx="48060">
                  <c:v>0.45100000000000001</c:v>
                </c:pt>
                <c:pt idx="48061">
                  <c:v>0.45119999999999999</c:v>
                </c:pt>
                <c:pt idx="48062">
                  <c:v>0.45150000000000001</c:v>
                </c:pt>
                <c:pt idx="48063">
                  <c:v>0.45100000000000001</c:v>
                </c:pt>
                <c:pt idx="48064">
                  <c:v>0.45060000000000006</c:v>
                </c:pt>
                <c:pt idx="48065">
                  <c:v>0.44790000000000002</c:v>
                </c:pt>
                <c:pt idx="48066">
                  <c:v>0.44589999999999996</c:v>
                </c:pt>
                <c:pt idx="48067">
                  <c:v>0.44480000000000008</c:v>
                </c:pt>
                <c:pt idx="48068">
                  <c:v>0.44240000000000007</c:v>
                </c:pt>
                <c:pt idx="48069">
                  <c:v>0.44059999999999999</c:v>
                </c:pt>
                <c:pt idx="48070">
                  <c:v>0.43910000000000005</c:v>
                </c:pt>
                <c:pt idx="48071">
                  <c:v>0.43640000000000001</c:v>
                </c:pt>
                <c:pt idx="48072">
                  <c:v>0.43590000000000001</c:v>
                </c:pt>
                <c:pt idx="48073">
                  <c:v>0.43520000000000003</c:v>
                </c:pt>
                <c:pt idx="48074">
                  <c:v>0.434</c:v>
                </c:pt>
                <c:pt idx="48075">
                  <c:v>0.43280000000000007</c:v>
                </c:pt>
                <c:pt idx="48076">
                  <c:v>0.43080000000000002</c:v>
                </c:pt>
                <c:pt idx="48077">
                  <c:v>0.42990000000000006</c:v>
                </c:pt>
                <c:pt idx="48078">
                  <c:v>0.42900000000000005</c:v>
                </c:pt>
                <c:pt idx="48079">
                  <c:v>0.4289</c:v>
                </c:pt>
                <c:pt idx="48080">
                  <c:v>0.4284</c:v>
                </c:pt>
                <c:pt idx="48081">
                  <c:v>0.42759999999999998</c:v>
                </c:pt>
                <c:pt idx="48082">
                  <c:v>0.42649999999999999</c:v>
                </c:pt>
                <c:pt idx="48083">
                  <c:v>0.42400000000000004</c:v>
                </c:pt>
                <c:pt idx="48084">
                  <c:v>0.42350000000000004</c:v>
                </c:pt>
                <c:pt idx="48085">
                  <c:v>0.42280000000000001</c:v>
                </c:pt>
                <c:pt idx="48086">
                  <c:v>0.42110000000000003</c:v>
                </c:pt>
                <c:pt idx="48087">
                  <c:v>0.4209</c:v>
                </c:pt>
                <c:pt idx="48088">
                  <c:v>0.41890000000000005</c:v>
                </c:pt>
                <c:pt idx="48089">
                  <c:v>0.41589999999999999</c:v>
                </c:pt>
                <c:pt idx="48090">
                  <c:v>0.4153</c:v>
                </c:pt>
                <c:pt idx="48091">
                  <c:v>0.4148</c:v>
                </c:pt>
                <c:pt idx="48092">
                  <c:v>0.41230000000000006</c:v>
                </c:pt>
                <c:pt idx="48093">
                  <c:v>0.41090000000000004</c:v>
                </c:pt>
                <c:pt idx="48094">
                  <c:v>0.40789999999999998</c:v>
                </c:pt>
                <c:pt idx="48095">
                  <c:v>0.40540000000000004</c:v>
                </c:pt>
                <c:pt idx="48096">
                  <c:v>0.40350000000000003</c:v>
                </c:pt>
                <c:pt idx="48097">
                  <c:v>0.40080000000000005</c:v>
                </c:pt>
                <c:pt idx="48098">
                  <c:v>0.3992</c:v>
                </c:pt>
                <c:pt idx="48099">
                  <c:v>0.39729999999999999</c:v>
                </c:pt>
                <c:pt idx="48100">
                  <c:v>0.39529999999999998</c:v>
                </c:pt>
                <c:pt idx="48101">
                  <c:v>0.39460000000000006</c:v>
                </c:pt>
                <c:pt idx="48102">
                  <c:v>0.39270000000000005</c:v>
                </c:pt>
                <c:pt idx="48103">
                  <c:v>0.38929999999999998</c:v>
                </c:pt>
                <c:pt idx="48104">
                  <c:v>0.38690000000000002</c:v>
                </c:pt>
                <c:pt idx="48105">
                  <c:v>0.38430000000000003</c:v>
                </c:pt>
                <c:pt idx="48106">
                  <c:v>0.38090000000000002</c:v>
                </c:pt>
                <c:pt idx="48107">
                  <c:v>0.37959999999999999</c:v>
                </c:pt>
                <c:pt idx="48108">
                  <c:v>0.37670000000000003</c:v>
                </c:pt>
                <c:pt idx="48109">
                  <c:v>0.37420000000000003</c:v>
                </c:pt>
                <c:pt idx="48110">
                  <c:v>0.36909999999999998</c:v>
                </c:pt>
                <c:pt idx="48111">
                  <c:v>0.36440000000000006</c:v>
                </c:pt>
                <c:pt idx="48112">
                  <c:v>0.3609</c:v>
                </c:pt>
                <c:pt idx="48113">
                  <c:v>0.35770000000000002</c:v>
                </c:pt>
                <c:pt idx="48114">
                  <c:v>0.35590000000000005</c:v>
                </c:pt>
                <c:pt idx="48115">
                  <c:v>0.35360000000000003</c:v>
                </c:pt>
                <c:pt idx="48116">
                  <c:v>0.35250000000000004</c:v>
                </c:pt>
                <c:pt idx="48117">
                  <c:v>0.35200000000000004</c:v>
                </c:pt>
                <c:pt idx="48118">
                  <c:v>0.35200000000000004</c:v>
                </c:pt>
                <c:pt idx="48119">
                  <c:v>0.35060000000000002</c:v>
                </c:pt>
                <c:pt idx="48120">
                  <c:v>0.35250000000000004</c:v>
                </c:pt>
                <c:pt idx="48121">
                  <c:v>0.35289999999999999</c:v>
                </c:pt>
                <c:pt idx="48122">
                  <c:v>0.35200000000000004</c:v>
                </c:pt>
                <c:pt idx="48123">
                  <c:v>0.35060000000000002</c:v>
                </c:pt>
                <c:pt idx="48124">
                  <c:v>0.3513</c:v>
                </c:pt>
                <c:pt idx="48125">
                  <c:v>0.35110000000000002</c:v>
                </c:pt>
                <c:pt idx="48126">
                  <c:v>0.35089999999999999</c:v>
                </c:pt>
                <c:pt idx="48127">
                  <c:v>0.3513</c:v>
                </c:pt>
                <c:pt idx="48128">
                  <c:v>0.35110000000000002</c:v>
                </c:pt>
                <c:pt idx="48129">
                  <c:v>0.35110000000000002</c:v>
                </c:pt>
                <c:pt idx="48130">
                  <c:v>0.34740000000000004</c:v>
                </c:pt>
                <c:pt idx="48131">
                  <c:v>0.34470000000000001</c:v>
                </c:pt>
                <c:pt idx="48132">
                  <c:v>0.34180000000000005</c:v>
                </c:pt>
                <c:pt idx="48133">
                  <c:v>0.33980000000000005</c:v>
                </c:pt>
                <c:pt idx="48134">
                  <c:v>0.3377</c:v>
                </c:pt>
                <c:pt idx="48135">
                  <c:v>0.33590000000000003</c:v>
                </c:pt>
                <c:pt idx="48136">
                  <c:v>0.33330000000000004</c:v>
                </c:pt>
                <c:pt idx="48137">
                  <c:v>0.33170000000000005</c:v>
                </c:pt>
                <c:pt idx="48138">
                  <c:v>0.33210000000000006</c:v>
                </c:pt>
                <c:pt idx="48139">
                  <c:v>0.3327</c:v>
                </c:pt>
                <c:pt idx="48140">
                  <c:v>0.33230000000000004</c:v>
                </c:pt>
                <c:pt idx="48141">
                  <c:v>0.33210000000000006</c:v>
                </c:pt>
                <c:pt idx="48142">
                  <c:v>0.33090000000000003</c:v>
                </c:pt>
                <c:pt idx="48143">
                  <c:v>0.33050000000000002</c:v>
                </c:pt>
                <c:pt idx="48144">
                  <c:v>0.33050000000000002</c:v>
                </c:pt>
                <c:pt idx="48145">
                  <c:v>0.33069999999999999</c:v>
                </c:pt>
                <c:pt idx="48146">
                  <c:v>0.33150000000000002</c:v>
                </c:pt>
                <c:pt idx="48147">
                  <c:v>0.33010000000000006</c:v>
                </c:pt>
                <c:pt idx="48148">
                  <c:v>0.33030000000000004</c:v>
                </c:pt>
                <c:pt idx="48149">
                  <c:v>0.32830000000000004</c:v>
                </c:pt>
                <c:pt idx="48150">
                  <c:v>0.32869999999999999</c:v>
                </c:pt>
                <c:pt idx="48151">
                  <c:v>0.32940000000000003</c:v>
                </c:pt>
                <c:pt idx="48152">
                  <c:v>0.3291</c:v>
                </c:pt>
                <c:pt idx="48153">
                  <c:v>0.32869999999999999</c:v>
                </c:pt>
                <c:pt idx="48154">
                  <c:v>0.32830000000000004</c:v>
                </c:pt>
                <c:pt idx="48155">
                  <c:v>0.32830000000000004</c:v>
                </c:pt>
                <c:pt idx="48156">
                  <c:v>0.32690000000000002</c:v>
                </c:pt>
                <c:pt idx="48157">
                  <c:v>0.32650000000000001</c:v>
                </c:pt>
                <c:pt idx="48158">
                  <c:v>0.32669999999999999</c:v>
                </c:pt>
                <c:pt idx="48159">
                  <c:v>0.3251</c:v>
                </c:pt>
                <c:pt idx="48160">
                  <c:v>0.32490000000000002</c:v>
                </c:pt>
                <c:pt idx="48161">
                  <c:v>0.32450000000000001</c:v>
                </c:pt>
                <c:pt idx="48162">
                  <c:v>0.3251</c:v>
                </c:pt>
                <c:pt idx="48163">
                  <c:v>0.32610000000000006</c:v>
                </c:pt>
                <c:pt idx="48164">
                  <c:v>0.32480000000000003</c:v>
                </c:pt>
                <c:pt idx="48165">
                  <c:v>0.32519999999999999</c:v>
                </c:pt>
                <c:pt idx="48166">
                  <c:v>0.32320000000000004</c:v>
                </c:pt>
                <c:pt idx="48167">
                  <c:v>0.32320000000000004</c:v>
                </c:pt>
                <c:pt idx="48168">
                  <c:v>0.32320000000000004</c:v>
                </c:pt>
                <c:pt idx="48169">
                  <c:v>0.32340000000000002</c:v>
                </c:pt>
                <c:pt idx="48170">
                  <c:v>0.32220000000000004</c:v>
                </c:pt>
                <c:pt idx="48171">
                  <c:v>0.32380000000000003</c:v>
                </c:pt>
                <c:pt idx="48172">
                  <c:v>0.32200000000000006</c:v>
                </c:pt>
                <c:pt idx="48173">
                  <c:v>0.32220000000000004</c:v>
                </c:pt>
                <c:pt idx="48174">
                  <c:v>0.32180000000000003</c:v>
                </c:pt>
                <c:pt idx="48175">
                  <c:v>0.32200000000000006</c:v>
                </c:pt>
                <c:pt idx="48176">
                  <c:v>0.32100000000000001</c:v>
                </c:pt>
                <c:pt idx="48177">
                  <c:v>0.32140000000000002</c:v>
                </c:pt>
                <c:pt idx="48178">
                  <c:v>0.32180000000000003</c:v>
                </c:pt>
                <c:pt idx="48179">
                  <c:v>0.32300000000000001</c:v>
                </c:pt>
                <c:pt idx="48180">
                  <c:v>0.33190000000000003</c:v>
                </c:pt>
                <c:pt idx="48181">
                  <c:v>0.32850000000000001</c:v>
                </c:pt>
                <c:pt idx="48182">
                  <c:v>0.31720000000000004</c:v>
                </c:pt>
                <c:pt idx="48183">
                  <c:v>0.30550000000000005</c:v>
                </c:pt>
                <c:pt idx="48184">
                  <c:v>0.29460000000000003</c:v>
                </c:pt>
                <c:pt idx="48185">
                  <c:v>0.28989999999999999</c:v>
                </c:pt>
                <c:pt idx="48186">
                  <c:v>0.28610000000000002</c:v>
                </c:pt>
                <c:pt idx="48187">
                  <c:v>0.28420000000000001</c:v>
                </c:pt>
                <c:pt idx="48188">
                  <c:v>0.28270000000000001</c:v>
                </c:pt>
                <c:pt idx="48189">
                  <c:v>0.2838</c:v>
                </c:pt>
                <c:pt idx="48190">
                  <c:v>0.28350000000000003</c:v>
                </c:pt>
                <c:pt idx="48191">
                  <c:v>0.28540000000000004</c:v>
                </c:pt>
                <c:pt idx="48192">
                  <c:v>0.28820000000000001</c:v>
                </c:pt>
                <c:pt idx="48193">
                  <c:v>0.28989999999999999</c:v>
                </c:pt>
                <c:pt idx="48194">
                  <c:v>0.29060000000000002</c:v>
                </c:pt>
                <c:pt idx="48195">
                  <c:v>0.2903</c:v>
                </c:pt>
                <c:pt idx="48196">
                  <c:v>0.28720000000000001</c:v>
                </c:pt>
                <c:pt idx="48197">
                  <c:v>0.29049999999999998</c:v>
                </c:pt>
                <c:pt idx="48198">
                  <c:v>0.29199999999999998</c:v>
                </c:pt>
                <c:pt idx="48199">
                  <c:v>0.2918</c:v>
                </c:pt>
                <c:pt idx="48200">
                  <c:v>0.29199999999999998</c:v>
                </c:pt>
                <c:pt idx="48201">
                  <c:v>0.29239999999999999</c:v>
                </c:pt>
                <c:pt idx="48202">
                  <c:v>0.29220000000000002</c:v>
                </c:pt>
                <c:pt idx="48203">
                  <c:v>0.2893</c:v>
                </c:pt>
                <c:pt idx="48204">
                  <c:v>0.28760000000000002</c:v>
                </c:pt>
                <c:pt idx="48205">
                  <c:v>0.28760000000000002</c:v>
                </c:pt>
                <c:pt idx="48206">
                  <c:v>0.28610000000000002</c:v>
                </c:pt>
                <c:pt idx="48207">
                  <c:v>0.28540000000000004</c:v>
                </c:pt>
                <c:pt idx="48208">
                  <c:v>0.2883</c:v>
                </c:pt>
                <c:pt idx="48209">
                  <c:v>0.29039999999999999</c:v>
                </c:pt>
                <c:pt idx="48210">
                  <c:v>0.28960000000000002</c:v>
                </c:pt>
                <c:pt idx="48211">
                  <c:v>0.28570000000000001</c:v>
                </c:pt>
                <c:pt idx="48212">
                  <c:v>0.2913</c:v>
                </c:pt>
                <c:pt idx="48213">
                  <c:v>0.30110000000000003</c:v>
                </c:pt>
                <c:pt idx="48214">
                  <c:v>0.30830000000000002</c:v>
                </c:pt>
                <c:pt idx="48215">
                  <c:v>0.31180000000000002</c:v>
                </c:pt>
                <c:pt idx="48216">
                  <c:v>0.31530000000000002</c:v>
                </c:pt>
                <c:pt idx="48217">
                  <c:v>0.31980000000000003</c:v>
                </c:pt>
                <c:pt idx="48218">
                  <c:v>0.32590000000000002</c:v>
                </c:pt>
                <c:pt idx="48219">
                  <c:v>0.32080000000000003</c:v>
                </c:pt>
                <c:pt idx="48220">
                  <c:v>0.31869999999999998</c:v>
                </c:pt>
                <c:pt idx="48221">
                  <c:v>0.31970000000000004</c:v>
                </c:pt>
                <c:pt idx="48222">
                  <c:v>0.3231</c:v>
                </c:pt>
                <c:pt idx="48223">
                  <c:v>0.32430000000000003</c:v>
                </c:pt>
                <c:pt idx="48224">
                  <c:v>0.32590000000000002</c:v>
                </c:pt>
                <c:pt idx="48225">
                  <c:v>0.32690000000000002</c:v>
                </c:pt>
                <c:pt idx="48226">
                  <c:v>0.33079999999999998</c:v>
                </c:pt>
                <c:pt idx="48227">
                  <c:v>0.33810000000000001</c:v>
                </c:pt>
                <c:pt idx="48228">
                  <c:v>0.35520000000000002</c:v>
                </c:pt>
                <c:pt idx="48229">
                  <c:v>0.37340000000000001</c:v>
                </c:pt>
                <c:pt idx="48230">
                  <c:v>0.38600000000000001</c:v>
                </c:pt>
                <c:pt idx="48231">
                  <c:v>0.38980000000000004</c:v>
                </c:pt>
                <c:pt idx="48232">
                  <c:v>0.40080000000000005</c:v>
                </c:pt>
                <c:pt idx="48233">
                  <c:v>0.41040000000000004</c:v>
                </c:pt>
                <c:pt idx="48234">
                  <c:v>0.40650000000000008</c:v>
                </c:pt>
                <c:pt idx="48235">
                  <c:v>0.42169999999999996</c:v>
                </c:pt>
                <c:pt idx="48236">
                  <c:v>0.41769999999999996</c:v>
                </c:pt>
                <c:pt idx="48237">
                  <c:v>0.44450000000000006</c:v>
                </c:pt>
                <c:pt idx="48238">
                  <c:v>0.48910000000000003</c:v>
                </c:pt>
                <c:pt idx="48239">
                  <c:v>0.4768</c:v>
                </c:pt>
                <c:pt idx="48240">
                  <c:v>0.50680000000000003</c:v>
                </c:pt>
                <c:pt idx="48241">
                  <c:v>0.52140000000000009</c:v>
                </c:pt>
                <c:pt idx="48242">
                  <c:v>0.49930000000000008</c:v>
                </c:pt>
                <c:pt idx="48243">
                  <c:v>0.52470000000000006</c:v>
                </c:pt>
                <c:pt idx="48244">
                  <c:v>0.50670000000000004</c:v>
                </c:pt>
                <c:pt idx="48245">
                  <c:v>0.50140000000000007</c:v>
                </c:pt>
                <c:pt idx="48246">
                  <c:v>0.49290000000000006</c:v>
                </c:pt>
                <c:pt idx="48247">
                  <c:v>0.55460000000000009</c:v>
                </c:pt>
                <c:pt idx="48248">
                  <c:v>0.54960000000000009</c:v>
                </c:pt>
                <c:pt idx="48249">
                  <c:v>0.5444</c:v>
                </c:pt>
                <c:pt idx="48250">
                  <c:v>0.56669999999999998</c:v>
                </c:pt>
                <c:pt idx="48251">
                  <c:v>0.55690000000000006</c:v>
                </c:pt>
                <c:pt idx="48252">
                  <c:v>0.54580000000000006</c:v>
                </c:pt>
                <c:pt idx="48253">
                  <c:v>0.53789999999999993</c:v>
                </c:pt>
                <c:pt idx="48254">
                  <c:v>0.54020000000000001</c:v>
                </c:pt>
                <c:pt idx="48255">
                  <c:v>0.55650000000000011</c:v>
                </c:pt>
                <c:pt idx="48256">
                  <c:v>0.53369999999999995</c:v>
                </c:pt>
                <c:pt idx="48257">
                  <c:v>0.53400000000000003</c:v>
                </c:pt>
                <c:pt idx="48258">
                  <c:v>0.54580000000000006</c:v>
                </c:pt>
                <c:pt idx="48259">
                  <c:v>0.54330000000000001</c:v>
                </c:pt>
                <c:pt idx="48260">
                  <c:v>0.5403</c:v>
                </c:pt>
                <c:pt idx="48261">
                  <c:v>0.54020000000000001</c:v>
                </c:pt>
                <c:pt idx="48262">
                  <c:v>0.53690000000000004</c:v>
                </c:pt>
                <c:pt idx="48263">
                  <c:v>0.53979999999999995</c:v>
                </c:pt>
                <c:pt idx="48264">
                  <c:v>0.55270000000000008</c:v>
                </c:pt>
                <c:pt idx="48265">
                  <c:v>0.55400000000000005</c:v>
                </c:pt>
                <c:pt idx="48266">
                  <c:v>0.56269999999999998</c:v>
                </c:pt>
                <c:pt idx="48267">
                  <c:v>0.57489999999999997</c:v>
                </c:pt>
                <c:pt idx="48268">
                  <c:v>0.58399999999999996</c:v>
                </c:pt>
                <c:pt idx="48269">
                  <c:v>0.59089999999999998</c:v>
                </c:pt>
                <c:pt idx="48270">
                  <c:v>0.58589999999999998</c:v>
                </c:pt>
                <c:pt idx="48271">
                  <c:v>0.58310000000000006</c:v>
                </c:pt>
                <c:pt idx="48272">
                  <c:v>0.58350000000000002</c:v>
                </c:pt>
                <c:pt idx="48273">
                  <c:v>0.59150000000000003</c:v>
                </c:pt>
                <c:pt idx="48274">
                  <c:v>0.6119</c:v>
                </c:pt>
                <c:pt idx="48275">
                  <c:v>0.61950000000000005</c:v>
                </c:pt>
                <c:pt idx="48276">
                  <c:v>0.62680000000000002</c:v>
                </c:pt>
                <c:pt idx="48277">
                  <c:v>0.62880000000000003</c:v>
                </c:pt>
                <c:pt idx="48278">
                  <c:v>0.63710000000000011</c:v>
                </c:pt>
                <c:pt idx="48279">
                  <c:v>0.66760000000000008</c:v>
                </c:pt>
                <c:pt idx="48280">
                  <c:v>0.7157</c:v>
                </c:pt>
                <c:pt idx="48281">
                  <c:v>0.70150000000000001</c:v>
                </c:pt>
                <c:pt idx="48282">
                  <c:v>0.68420000000000003</c:v>
                </c:pt>
                <c:pt idx="48283">
                  <c:v>0.6695000000000001</c:v>
                </c:pt>
                <c:pt idx="48284">
                  <c:v>0.64880000000000004</c:v>
                </c:pt>
                <c:pt idx="48285">
                  <c:v>0.62250000000000005</c:v>
                </c:pt>
                <c:pt idx="48286">
                  <c:v>0.60810000000000008</c:v>
                </c:pt>
                <c:pt idx="48287">
                  <c:v>0.60880000000000001</c:v>
                </c:pt>
                <c:pt idx="48288">
                  <c:v>0.59920000000000007</c:v>
                </c:pt>
                <c:pt idx="48289">
                  <c:v>0.59009999999999996</c:v>
                </c:pt>
                <c:pt idx="48290">
                  <c:v>0.58300000000000007</c:v>
                </c:pt>
                <c:pt idx="48291">
                  <c:v>0.57640000000000002</c:v>
                </c:pt>
                <c:pt idx="48292">
                  <c:v>0.57150000000000001</c:v>
                </c:pt>
                <c:pt idx="48293">
                  <c:v>0.56580000000000008</c:v>
                </c:pt>
                <c:pt idx="48294">
                  <c:v>0.56300000000000006</c:v>
                </c:pt>
                <c:pt idx="48295">
                  <c:v>0.55830000000000002</c:v>
                </c:pt>
                <c:pt idx="48296">
                  <c:v>0.55080000000000007</c:v>
                </c:pt>
                <c:pt idx="48297">
                  <c:v>0.54620000000000002</c:v>
                </c:pt>
                <c:pt idx="48298">
                  <c:v>0.54020000000000001</c:v>
                </c:pt>
                <c:pt idx="48299">
                  <c:v>0.53590000000000004</c:v>
                </c:pt>
                <c:pt idx="48300">
                  <c:v>0.5333</c:v>
                </c:pt>
                <c:pt idx="48301">
                  <c:v>0.52969999999999995</c:v>
                </c:pt>
                <c:pt idx="48302">
                  <c:v>0.52670000000000006</c:v>
                </c:pt>
                <c:pt idx="48303">
                  <c:v>0.52610000000000001</c:v>
                </c:pt>
                <c:pt idx="48304">
                  <c:v>0.52649999999999997</c:v>
                </c:pt>
                <c:pt idx="48305">
                  <c:v>0.52670000000000006</c:v>
                </c:pt>
                <c:pt idx="48306">
                  <c:v>0.52380000000000004</c:v>
                </c:pt>
                <c:pt idx="48307">
                  <c:v>0.51870000000000005</c:v>
                </c:pt>
                <c:pt idx="48308">
                  <c:v>0.51570000000000005</c:v>
                </c:pt>
                <c:pt idx="48309">
                  <c:v>0.51260000000000006</c:v>
                </c:pt>
                <c:pt idx="48310">
                  <c:v>0.5091</c:v>
                </c:pt>
                <c:pt idx="48311">
                  <c:v>0.5071</c:v>
                </c:pt>
                <c:pt idx="48312">
                  <c:v>0.503</c:v>
                </c:pt>
                <c:pt idx="48313">
                  <c:v>0.49970000000000003</c:v>
                </c:pt>
                <c:pt idx="48314">
                  <c:v>0.49590000000000001</c:v>
                </c:pt>
                <c:pt idx="48315">
                  <c:v>0.49450000000000005</c:v>
                </c:pt>
                <c:pt idx="48316">
                  <c:v>0.49180000000000001</c:v>
                </c:pt>
                <c:pt idx="48317">
                  <c:v>0.48930000000000001</c:v>
                </c:pt>
                <c:pt idx="48318">
                  <c:v>0.48480000000000001</c:v>
                </c:pt>
                <c:pt idx="48319">
                  <c:v>0.48080000000000001</c:v>
                </c:pt>
                <c:pt idx="48320">
                  <c:v>0.47760000000000002</c:v>
                </c:pt>
                <c:pt idx="48321">
                  <c:v>0.47190000000000004</c:v>
                </c:pt>
                <c:pt idx="48322">
                  <c:v>0.47000000000000003</c:v>
                </c:pt>
                <c:pt idx="48323">
                  <c:v>0.46689999999999998</c:v>
                </c:pt>
                <c:pt idx="48324">
                  <c:v>0.46210000000000007</c:v>
                </c:pt>
                <c:pt idx="48325">
                  <c:v>0.45940000000000003</c:v>
                </c:pt>
                <c:pt idx="48326">
                  <c:v>0.45530000000000004</c:v>
                </c:pt>
                <c:pt idx="48327">
                  <c:v>0.45100000000000001</c:v>
                </c:pt>
                <c:pt idx="48328">
                  <c:v>0.44710000000000005</c:v>
                </c:pt>
                <c:pt idx="48329">
                  <c:v>0.44130000000000003</c:v>
                </c:pt>
                <c:pt idx="48330">
                  <c:v>0.43590000000000001</c:v>
                </c:pt>
                <c:pt idx="48331">
                  <c:v>0.43259999999999998</c:v>
                </c:pt>
                <c:pt idx="48332">
                  <c:v>0.4294</c:v>
                </c:pt>
                <c:pt idx="48333">
                  <c:v>0.42450000000000004</c:v>
                </c:pt>
                <c:pt idx="48334">
                  <c:v>0.41860000000000003</c:v>
                </c:pt>
                <c:pt idx="48335">
                  <c:v>0.41559999999999997</c:v>
                </c:pt>
                <c:pt idx="48336">
                  <c:v>0.41189999999999999</c:v>
                </c:pt>
                <c:pt idx="48337">
                  <c:v>0.40610000000000002</c:v>
                </c:pt>
                <c:pt idx="48338">
                  <c:v>0.40010000000000007</c:v>
                </c:pt>
                <c:pt idx="48339">
                  <c:v>0.39700000000000002</c:v>
                </c:pt>
                <c:pt idx="48340">
                  <c:v>0.39350000000000002</c:v>
                </c:pt>
                <c:pt idx="48341">
                  <c:v>0.39020000000000005</c:v>
                </c:pt>
                <c:pt idx="48342">
                  <c:v>0.38620000000000004</c:v>
                </c:pt>
                <c:pt idx="48343">
                  <c:v>0.38270000000000004</c:v>
                </c:pt>
                <c:pt idx="48344">
                  <c:v>0.37870000000000004</c:v>
                </c:pt>
                <c:pt idx="48345">
                  <c:v>0.37540000000000001</c:v>
                </c:pt>
                <c:pt idx="48346">
                  <c:v>0.37020000000000003</c:v>
                </c:pt>
                <c:pt idx="48347">
                  <c:v>0.36660000000000004</c:v>
                </c:pt>
                <c:pt idx="48348">
                  <c:v>0.36370000000000002</c:v>
                </c:pt>
                <c:pt idx="48349">
                  <c:v>0.36180000000000001</c:v>
                </c:pt>
                <c:pt idx="48350">
                  <c:v>0.36000000000000004</c:v>
                </c:pt>
                <c:pt idx="48351">
                  <c:v>0.35870000000000002</c:v>
                </c:pt>
                <c:pt idx="48352">
                  <c:v>0.35570000000000002</c:v>
                </c:pt>
                <c:pt idx="48353">
                  <c:v>0.3533</c:v>
                </c:pt>
                <c:pt idx="48354">
                  <c:v>0.35010000000000002</c:v>
                </c:pt>
                <c:pt idx="48355">
                  <c:v>0.34770000000000001</c:v>
                </c:pt>
                <c:pt idx="48356">
                  <c:v>0.34540000000000004</c:v>
                </c:pt>
                <c:pt idx="48357">
                  <c:v>0.34360000000000002</c:v>
                </c:pt>
                <c:pt idx="48358">
                  <c:v>0.34020000000000006</c:v>
                </c:pt>
                <c:pt idx="48359">
                  <c:v>0.33700000000000002</c:v>
                </c:pt>
                <c:pt idx="48360">
                  <c:v>0.33530000000000004</c:v>
                </c:pt>
                <c:pt idx="48361">
                  <c:v>0.33380000000000004</c:v>
                </c:pt>
                <c:pt idx="48362">
                  <c:v>0.33250000000000002</c:v>
                </c:pt>
                <c:pt idx="48363">
                  <c:v>0.33140000000000003</c:v>
                </c:pt>
                <c:pt idx="48364">
                  <c:v>0.32890000000000003</c:v>
                </c:pt>
                <c:pt idx="48365">
                  <c:v>0.32840000000000003</c:v>
                </c:pt>
                <c:pt idx="48366">
                  <c:v>0.32740000000000002</c:v>
                </c:pt>
                <c:pt idx="48367">
                  <c:v>0.32650000000000001</c:v>
                </c:pt>
                <c:pt idx="48368">
                  <c:v>0.32650000000000001</c:v>
                </c:pt>
                <c:pt idx="48369">
                  <c:v>0.32500000000000001</c:v>
                </c:pt>
                <c:pt idx="48370">
                  <c:v>0.32410000000000005</c:v>
                </c:pt>
                <c:pt idx="48371">
                  <c:v>0.32420000000000004</c:v>
                </c:pt>
                <c:pt idx="48372">
                  <c:v>0.32430000000000003</c:v>
                </c:pt>
                <c:pt idx="48373">
                  <c:v>0.32370000000000004</c:v>
                </c:pt>
                <c:pt idx="48374">
                  <c:v>0.32290000000000002</c:v>
                </c:pt>
                <c:pt idx="48375">
                  <c:v>0.32220000000000004</c:v>
                </c:pt>
                <c:pt idx="48376">
                  <c:v>0.32120000000000004</c:v>
                </c:pt>
                <c:pt idx="48377">
                  <c:v>0.32090000000000002</c:v>
                </c:pt>
                <c:pt idx="48378">
                  <c:v>0.32040000000000002</c:v>
                </c:pt>
                <c:pt idx="48379">
                  <c:v>0.31990000000000002</c:v>
                </c:pt>
                <c:pt idx="48380">
                  <c:v>0.31950000000000001</c:v>
                </c:pt>
                <c:pt idx="48381">
                  <c:v>0.31790000000000002</c:v>
                </c:pt>
                <c:pt idx="48382">
                  <c:v>0.31760000000000005</c:v>
                </c:pt>
                <c:pt idx="48383">
                  <c:v>0.31890000000000002</c:v>
                </c:pt>
                <c:pt idx="48384">
                  <c:v>0.31890000000000002</c:v>
                </c:pt>
                <c:pt idx="48385">
                  <c:v>0.31830000000000003</c:v>
                </c:pt>
                <c:pt idx="48386">
                  <c:v>0.31800000000000006</c:v>
                </c:pt>
                <c:pt idx="48387">
                  <c:v>0.3175</c:v>
                </c:pt>
                <c:pt idx="48388">
                  <c:v>0.31720000000000004</c:v>
                </c:pt>
                <c:pt idx="48389">
                  <c:v>0.31740000000000002</c:v>
                </c:pt>
                <c:pt idx="48390">
                  <c:v>0.317</c:v>
                </c:pt>
                <c:pt idx="48391">
                  <c:v>0.31520000000000004</c:v>
                </c:pt>
                <c:pt idx="48392">
                  <c:v>0.31290000000000001</c:v>
                </c:pt>
                <c:pt idx="48393">
                  <c:v>0.31070000000000003</c:v>
                </c:pt>
                <c:pt idx="48394">
                  <c:v>0.30890000000000001</c:v>
                </c:pt>
                <c:pt idx="48395">
                  <c:v>0.30630000000000002</c:v>
                </c:pt>
                <c:pt idx="48396">
                  <c:v>0.30410000000000004</c:v>
                </c:pt>
                <c:pt idx="48397">
                  <c:v>0.30080000000000001</c:v>
                </c:pt>
                <c:pt idx="48398">
                  <c:v>0.29930000000000001</c:v>
                </c:pt>
                <c:pt idx="48399">
                  <c:v>0.29820000000000002</c:v>
                </c:pt>
                <c:pt idx="48400">
                  <c:v>0.29780000000000001</c:v>
                </c:pt>
                <c:pt idx="48401">
                  <c:v>0.29780000000000001</c:v>
                </c:pt>
                <c:pt idx="48402">
                  <c:v>0.29670000000000002</c:v>
                </c:pt>
                <c:pt idx="48403">
                  <c:v>0.29630000000000001</c:v>
                </c:pt>
                <c:pt idx="48404">
                  <c:v>0.29630000000000001</c:v>
                </c:pt>
                <c:pt idx="48405">
                  <c:v>0.29530000000000001</c:v>
                </c:pt>
                <c:pt idx="48406">
                  <c:v>0.29649999999999999</c:v>
                </c:pt>
                <c:pt idx="48407">
                  <c:v>0.29460000000000003</c:v>
                </c:pt>
                <c:pt idx="48408">
                  <c:v>0.29609999999999997</c:v>
                </c:pt>
                <c:pt idx="48409">
                  <c:v>0.29609999999999997</c:v>
                </c:pt>
                <c:pt idx="48410">
                  <c:v>0.2944</c:v>
                </c:pt>
                <c:pt idx="48411">
                  <c:v>0.29500000000000004</c:v>
                </c:pt>
                <c:pt idx="48412">
                  <c:v>0.29300000000000004</c:v>
                </c:pt>
                <c:pt idx="48413">
                  <c:v>0.29340000000000005</c:v>
                </c:pt>
                <c:pt idx="48414">
                  <c:v>0.29460000000000003</c:v>
                </c:pt>
                <c:pt idx="48415">
                  <c:v>0.29380000000000001</c:v>
                </c:pt>
                <c:pt idx="48416">
                  <c:v>0.29340000000000005</c:v>
                </c:pt>
                <c:pt idx="48417">
                  <c:v>0.29340000000000005</c:v>
                </c:pt>
                <c:pt idx="48418">
                  <c:v>0.29150000000000004</c:v>
                </c:pt>
                <c:pt idx="48419">
                  <c:v>0.29150000000000004</c:v>
                </c:pt>
                <c:pt idx="48420">
                  <c:v>0.28960000000000002</c:v>
                </c:pt>
                <c:pt idx="48421">
                  <c:v>0.28889999999999999</c:v>
                </c:pt>
                <c:pt idx="48422">
                  <c:v>0.28889999999999999</c:v>
                </c:pt>
                <c:pt idx="48423">
                  <c:v>0.28750000000000003</c:v>
                </c:pt>
                <c:pt idx="48424">
                  <c:v>0.28730000000000006</c:v>
                </c:pt>
                <c:pt idx="48425">
                  <c:v>0.28720000000000001</c:v>
                </c:pt>
                <c:pt idx="48426">
                  <c:v>0.2843</c:v>
                </c:pt>
                <c:pt idx="48427">
                  <c:v>0.2843</c:v>
                </c:pt>
                <c:pt idx="48428">
                  <c:v>0.28389999999999999</c:v>
                </c:pt>
                <c:pt idx="48429">
                  <c:v>0.28300000000000003</c:v>
                </c:pt>
                <c:pt idx="48430">
                  <c:v>0.28300000000000003</c:v>
                </c:pt>
                <c:pt idx="48431">
                  <c:v>0.28150000000000003</c:v>
                </c:pt>
                <c:pt idx="48432">
                  <c:v>0.28150000000000003</c:v>
                </c:pt>
                <c:pt idx="48433">
                  <c:v>0.28150000000000003</c:v>
                </c:pt>
                <c:pt idx="48434">
                  <c:v>0.28150000000000003</c:v>
                </c:pt>
                <c:pt idx="48435">
                  <c:v>0.28079999999999999</c:v>
                </c:pt>
                <c:pt idx="48436">
                  <c:v>0.27890000000000004</c:v>
                </c:pt>
                <c:pt idx="48437">
                  <c:v>0.2787</c:v>
                </c:pt>
                <c:pt idx="48438">
                  <c:v>0.27700000000000002</c:v>
                </c:pt>
                <c:pt idx="48439">
                  <c:v>0.27760000000000001</c:v>
                </c:pt>
                <c:pt idx="48440">
                  <c:v>0.27700000000000002</c:v>
                </c:pt>
                <c:pt idx="48441">
                  <c:v>0.2757</c:v>
                </c:pt>
                <c:pt idx="48442">
                  <c:v>0.27480000000000004</c:v>
                </c:pt>
                <c:pt idx="48443">
                  <c:v>0.27410000000000001</c:v>
                </c:pt>
                <c:pt idx="48444">
                  <c:v>0.27150000000000002</c:v>
                </c:pt>
                <c:pt idx="48445">
                  <c:v>0.27200000000000002</c:v>
                </c:pt>
                <c:pt idx="48446">
                  <c:v>0.2717</c:v>
                </c:pt>
                <c:pt idx="48447">
                  <c:v>0.27040000000000003</c:v>
                </c:pt>
                <c:pt idx="48448">
                  <c:v>0.27040000000000003</c:v>
                </c:pt>
                <c:pt idx="48449">
                  <c:v>0.26869999999999999</c:v>
                </c:pt>
                <c:pt idx="48450">
                  <c:v>0.26900000000000002</c:v>
                </c:pt>
                <c:pt idx="48451">
                  <c:v>0.26720000000000005</c:v>
                </c:pt>
                <c:pt idx="48452">
                  <c:v>0.26740000000000003</c:v>
                </c:pt>
                <c:pt idx="48453">
                  <c:v>0.26769999999999999</c:v>
                </c:pt>
                <c:pt idx="48454">
                  <c:v>0.26550000000000001</c:v>
                </c:pt>
                <c:pt idx="48455">
                  <c:v>0.2666</c:v>
                </c:pt>
                <c:pt idx="48456">
                  <c:v>0.26579999999999998</c:v>
                </c:pt>
                <c:pt idx="48457">
                  <c:v>0.26579999999999998</c:v>
                </c:pt>
                <c:pt idx="48458">
                  <c:v>0.26650000000000001</c:v>
                </c:pt>
                <c:pt idx="48459">
                  <c:v>0.26550000000000001</c:v>
                </c:pt>
                <c:pt idx="48460">
                  <c:v>0.26569999999999999</c:v>
                </c:pt>
                <c:pt idx="48461">
                  <c:v>0.26619999999999999</c:v>
                </c:pt>
                <c:pt idx="48462">
                  <c:v>0.26690000000000003</c:v>
                </c:pt>
                <c:pt idx="48463">
                  <c:v>0.2676</c:v>
                </c:pt>
                <c:pt idx="48464">
                  <c:v>0.26690000000000003</c:v>
                </c:pt>
                <c:pt idx="48465">
                  <c:v>0.2676</c:v>
                </c:pt>
                <c:pt idx="48466">
                  <c:v>0.26829999999999998</c:v>
                </c:pt>
                <c:pt idx="48467">
                  <c:v>0.26800000000000002</c:v>
                </c:pt>
                <c:pt idx="48468">
                  <c:v>0.26989999999999997</c:v>
                </c:pt>
                <c:pt idx="48469">
                  <c:v>0.27080000000000004</c:v>
                </c:pt>
                <c:pt idx="48470">
                  <c:v>0.27179999999999999</c:v>
                </c:pt>
                <c:pt idx="48471">
                  <c:v>0.27179999999999999</c:v>
                </c:pt>
                <c:pt idx="48472">
                  <c:v>0.27150000000000002</c:v>
                </c:pt>
                <c:pt idx="48473">
                  <c:v>0.27100000000000002</c:v>
                </c:pt>
                <c:pt idx="48474">
                  <c:v>0.27210000000000001</c:v>
                </c:pt>
                <c:pt idx="48475">
                  <c:v>0.27240000000000003</c:v>
                </c:pt>
                <c:pt idx="48476">
                  <c:v>0.27300000000000002</c:v>
                </c:pt>
                <c:pt idx="48477">
                  <c:v>0.27579999999999999</c:v>
                </c:pt>
                <c:pt idx="48478">
                  <c:v>0.27779999999999999</c:v>
                </c:pt>
                <c:pt idx="48479">
                  <c:v>0.27829999999999999</c:v>
                </c:pt>
                <c:pt idx="48480">
                  <c:v>0.28160000000000002</c:v>
                </c:pt>
                <c:pt idx="48481">
                  <c:v>0.28290000000000004</c:v>
                </c:pt>
                <c:pt idx="48482">
                  <c:v>0.28439999999999999</c:v>
                </c:pt>
                <c:pt idx="48483">
                  <c:v>0.28530000000000005</c:v>
                </c:pt>
                <c:pt idx="48484">
                  <c:v>0.28450000000000003</c:v>
                </c:pt>
                <c:pt idx="48485">
                  <c:v>0.28470000000000001</c:v>
                </c:pt>
                <c:pt idx="48486">
                  <c:v>0.28520000000000001</c:v>
                </c:pt>
                <c:pt idx="48487">
                  <c:v>0.28460000000000002</c:v>
                </c:pt>
                <c:pt idx="48488">
                  <c:v>0.2848</c:v>
                </c:pt>
                <c:pt idx="48489">
                  <c:v>0.24700000000000003</c:v>
                </c:pt>
                <c:pt idx="48490">
                  <c:v>0.1615</c:v>
                </c:pt>
                <c:pt idx="48491">
                  <c:v>0.15680000000000002</c:v>
                </c:pt>
                <c:pt idx="48492">
                  <c:v>0.1515</c:v>
                </c:pt>
                <c:pt idx="48493">
                  <c:v>0.14870000000000003</c:v>
                </c:pt>
                <c:pt idx="48494">
                  <c:v>0.17490000000000003</c:v>
                </c:pt>
                <c:pt idx="48495">
                  <c:v>0.18920000000000001</c:v>
                </c:pt>
                <c:pt idx="48496">
                  <c:v>0.2029</c:v>
                </c:pt>
                <c:pt idx="48497">
                  <c:v>0.25459999999999999</c:v>
                </c:pt>
                <c:pt idx="48498">
                  <c:v>0.33079999999999998</c:v>
                </c:pt>
                <c:pt idx="48499">
                  <c:v>0.54330000000000001</c:v>
                </c:pt>
                <c:pt idx="48500">
                  <c:v>0.55320000000000003</c:v>
                </c:pt>
                <c:pt idx="48501">
                  <c:v>0.57779999999999998</c:v>
                </c:pt>
                <c:pt idx="48502">
                  <c:v>0.62009999999999998</c:v>
                </c:pt>
                <c:pt idx="48503">
                  <c:v>0.55380000000000007</c:v>
                </c:pt>
                <c:pt idx="48504">
                  <c:v>0.69410000000000005</c:v>
                </c:pt>
                <c:pt idx="48505">
                  <c:v>0.82420000000000015</c:v>
                </c:pt>
                <c:pt idx="48506">
                  <c:v>0.85589999999999999</c:v>
                </c:pt>
                <c:pt idx="48507">
                  <c:v>0.71310000000000007</c:v>
                </c:pt>
                <c:pt idx="48508">
                  <c:v>0.74960000000000004</c:v>
                </c:pt>
                <c:pt idx="48509">
                  <c:v>0.94789999999999996</c:v>
                </c:pt>
                <c:pt idx="48510">
                  <c:v>0.79269999999999996</c:v>
                </c:pt>
                <c:pt idx="48511">
                  <c:v>0.77470000000000006</c:v>
                </c:pt>
                <c:pt idx="48512">
                  <c:v>0.67080000000000006</c:v>
                </c:pt>
                <c:pt idx="48513">
                  <c:v>0.78659999999999997</c:v>
                </c:pt>
                <c:pt idx="48514">
                  <c:v>0.89700000000000013</c:v>
                </c:pt>
                <c:pt idx="48515">
                  <c:v>1.0136000000000001</c:v>
                </c:pt>
                <c:pt idx="48516">
                  <c:v>1.0561</c:v>
                </c:pt>
                <c:pt idx="48517">
                  <c:v>1.1294000000000002</c:v>
                </c:pt>
                <c:pt idx="48518">
                  <c:v>1.0982000000000001</c:v>
                </c:pt>
                <c:pt idx="48519">
                  <c:v>1.0764</c:v>
                </c:pt>
                <c:pt idx="48520">
                  <c:v>1.0810999999999999</c:v>
                </c:pt>
                <c:pt idx="48521">
                  <c:v>1.0757999999999999</c:v>
                </c:pt>
                <c:pt idx="48522">
                  <c:v>1.0692999999999999</c:v>
                </c:pt>
                <c:pt idx="48523">
                  <c:v>1.127</c:v>
                </c:pt>
                <c:pt idx="48524">
                  <c:v>1.1088</c:v>
                </c:pt>
                <c:pt idx="48525">
                  <c:v>1.0982000000000001</c:v>
                </c:pt>
                <c:pt idx="48526">
                  <c:v>1.2075</c:v>
                </c:pt>
                <c:pt idx="48527">
                  <c:v>1.2076000000000002</c:v>
                </c:pt>
                <c:pt idx="48528">
                  <c:v>1.1873</c:v>
                </c:pt>
                <c:pt idx="48529">
                  <c:v>1.2332000000000001</c:v>
                </c:pt>
                <c:pt idx="48530">
                  <c:v>1.2928000000000002</c:v>
                </c:pt>
                <c:pt idx="48531">
                  <c:v>1.3376000000000001</c:v>
                </c:pt>
                <c:pt idx="48532">
                  <c:v>1.3032000000000001</c:v>
                </c:pt>
                <c:pt idx="48533">
                  <c:v>1.3424</c:v>
                </c:pt>
                <c:pt idx="48534">
                  <c:v>1.3609</c:v>
                </c:pt>
                <c:pt idx="48535">
                  <c:v>1.2286000000000001</c:v>
                </c:pt>
                <c:pt idx="48536">
                  <c:v>1.2426000000000001</c:v>
                </c:pt>
                <c:pt idx="48537">
                  <c:v>1.34</c:v>
                </c:pt>
                <c:pt idx="48538">
                  <c:v>1.4426000000000001</c:v>
                </c:pt>
                <c:pt idx="48539">
                  <c:v>1.4366000000000001</c:v>
                </c:pt>
                <c:pt idx="48540">
                  <c:v>1.4259000000000002</c:v>
                </c:pt>
                <c:pt idx="48541">
                  <c:v>1.4321999999999999</c:v>
                </c:pt>
                <c:pt idx="48542">
                  <c:v>1.4475</c:v>
                </c:pt>
                <c:pt idx="48543">
                  <c:v>1.5449000000000002</c:v>
                </c:pt>
                <c:pt idx="48544">
                  <c:v>1.5630000000000002</c:v>
                </c:pt>
                <c:pt idx="48545">
                  <c:v>1.5304000000000002</c:v>
                </c:pt>
                <c:pt idx="48546">
                  <c:v>1.5263</c:v>
                </c:pt>
                <c:pt idx="48547">
                  <c:v>1.5583</c:v>
                </c:pt>
                <c:pt idx="48548">
                  <c:v>1.5212000000000001</c:v>
                </c:pt>
                <c:pt idx="48549">
                  <c:v>1.4935</c:v>
                </c:pt>
                <c:pt idx="48550">
                  <c:v>1.4741</c:v>
                </c:pt>
                <c:pt idx="48551">
                  <c:v>1.3760000000000001</c:v>
                </c:pt>
                <c:pt idx="48552">
                  <c:v>1.3842000000000001</c:v>
                </c:pt>
                <c:pt idx="48553">
                  <c:v>1.4756</c:v>
                </c:pt>
                <c:pt idx="48554">
                  <c:v>1.5541</c:v>
                </c:pt>
                <c:pt idx="48555">
                  <c:v>1.5303000000000002</c:v>
                </c:pt>
                <c:pt idx="48556">
                  <c:v>1.5608000000000002</c:v>
                </c:pt>
                <c:pt idx="48557">
                  <c:v>1.4959</c:v>
                </c:pt>
                <c:pt idx="48558">
                  <c:v>1.4899</c:v>
                </c:pt>
                <c:pt idx="48559">
                  <c:v>1.4770000000000001</c:v>
                </c:pt>
                <c:pt idx="48560">
                  <c:v>1.4894000000000001</c:v>
                </c:pt>
                <c:pt idx="48561">
                  <c:v>1.4658</c:v>
                </c:pt>
                <c:pt idx="48562">
                  <c:v>1.5712000000000002</c:v>
                </c:pt>
                <c:pt idx="48563">
                  <c:v>1.5558000000000001</c:v>
                </c:pt>
                <c:pt idx="48564">
                  <c:v>1.5495000000000001</c:v>
                </c:pt>
                <c:pt idx="48565">
                  <c:v>1.4105000000000001</c:v>
                </c:pt>
                <c:pt idx="48566">
                  <c:v>1.3582000000000001</c:v>
                </c:pt>
                <c:pt idx="48567">
                  <c:v>1.3912000000000002</c:v>
                </c:pt>
                <c:pt idx="48568">
                  <c:v>1.4472</c:v>
                </c:pt>
                <c:pt idx="48569">
                  <c:v>1.5117000000000003</c:v>
                </c:pt>
                <c:pt idx="48570">
                  <c:v>1.5699000000000001</c:v>
                </c:pt>
                <c:pt idx="48571">
                  <c:v>1.6291000000000002</c:v>
                </c:pt>
                <c:pt idx="48572">
                  <c:v>1.6038000000000001</c:v>
                </c:pt>
                <c:pt idx="48573">
                  <c:v>1.5509000000000002</c:v>
                </c:pt>
                <c:pt idx="48574">
                  <c:v>1.492</c:v>
                </c:pt>
                <c:pt idx="48575">
                  <c:v>1.4747000000000001</c:v>
                </c:pt>
                <c:pt idx="48576">
                  <c:v>1.5692000000000002</c:v>
                </c:pt>
                <c:pt idx="48577">
                  <c:v>1.4768000000000001</c:v>
                </c:pt>
                <c:pt idx="48578">
                  <c:v>1.3967000000000001</c:v>
                </c:pt>
                <c:pt idx="48579">
                  <c:v>1.3908</c:v>
                </c:pt>
                <c:pt idx="48580">
                  <c:v>1.3608000000000002</c:v>
                </c:pt>
                <c:pt idx="48581">
                  <c:v>1.3108000000000002</c:v>
                </c:pt>
                <c:pt idx="48582">
                  <c:v>1.3001</c:v>
                </c:pt>
                <c:pt idx="48583">
                  <c:v>1.2679</c:v>
                </c:pt>
                <c:pt idx="48584">
                  <c:v>1.2423000000000002</c:v>
                </c:pt>
                <c:pt idx="48585">
                  <c:v>1.2172000000000001</c:v>
                </c:pt>
                <c:pt idx="48586">
                  <c:v>1.2094</c:v>
                </c:pt>
                <c:pt idx="48587">
                  <c:v>1.1753</c:v>
                </c:pt>
                <c:pt idx="48588">
                  <c:v>1.1339000000000001</c:v>
                </c:pt>
                <c:pt idx="48589">
                  <c:v>1.0599000000000001</c:v>
                </c:pt>
                <c:pt idx="48590">
                  <c:v>1.0824</c:v>
                </c:pt>
                <c:pt idx="48591">
                  <c:v>1.1211</c:v>
                </c:pt>
                <c:pt idx="48592">
                  <c:v>1.0859000000000001</c:v>
                </c:pt>
                <c:pt idx="48593">
                  <c:v>1.1077000000000001</c:v>
                </c:pt>
                <c:pt idx="48594">
                  <c:v>1.08</c:v>
                </c:pt>
                <c:pt idx="48595">
                  <c:v>1.0429000000000002</c:v>
                </c:pt>
                <c:pt idx="48596">
                  <c:v>1.0398000000000001</c:v>
                </c:pt>
                <c:pt idx="48597">
                  <c:v>1.008</c:v>
                </c:pt>
                <c:pt idx="48598">
                  <c:v>0.9608000000000001</c:v>
                </c:pt>
                <c:pt idx="48599">
                  <c:v>0.86790000000000012</c:v>
                </c:pt>
                <c:pt idx="48600">
                  <c:v>0.90540000000000009</c:v>
                </c:pt>
                <c:pt idx="48601">
                  <c:v>0.84730000000000016</c:v>
                </c:pt>
                <c:pt idx="48602">
                  <c:v>0.8348000000000001</c:v>
                </c:pt>
                <c:pt idx="48603">
                  <c:v>0.8206</c:v>
                </c:pt>
                <c:pt idx="48604">
                  <c:v>0.78949999999999998</c:v>
                </c:pt>
                <c:pt idx="48605">
                  <c:v>0.77340000000000009</c:v>
                </c:pt>
                <c:pt idx="48606">
                  <c:v>0.78370000000000006</c:v>
                </c:pt>
                <c:pt idx="48607">
                  <c:v>0.75450000000000006</c:v>
                </c:pt>
                <c:pt idx="48608">
                  <c:v>0.71760000000000002</c:v>
                </c:pt>
                <c:pt idx="48609">
                  <c:v>0.70920000000000005</c:v>
                </c:pt>
                <c:pt idx="48610">
                  <c:v>0.70789999999999997</c:v>
                </c:pt>
                <c:pt idx="48611">
                  <c:v>0.70440000000000003</c:v>
                </c:pt>
                <c:pt idx="48612">
                  <c:v>0.66210000000000013</c:v>
                </c:pt>
                <c:pt idx="48613">
                  <c:v>0.65960000000000008</c:v>
                </c:pt>
                <c:pt idx="48614">
                  <c:v>0.67290000000000005</c:v>
                </c:pt>
                <c:pt idx="48615">
                  <c:v>0.61380000000000001</c:v>
                </c:pt>
                <c:pt idx="48616">
                  <c:v>0.6080000000000001</c:v>
                </c:pt>
                <c:pt idx="48617">
                  <c:v>0.61</c:v>
                </c:pt>
                <c:pt idx="48618">
                  <c:v>0.60770000000000002</c:v>
                </c:pt>
                <c:pt idx="48619">
                  <c:v>0.6080000000000001</c:v>
                </c:pt>
                <c:pt idx="48620">
                  <c:v>0.63230000000000008</c:v>
                </c:pt>
                <c:pt idx="48621">
                  <c:v>0.54020000000000001</c:v>
                </c:pt>
                <c:pt idx="48622">
                  <c:v>0.56879999999999997</c:v>
                </c:pt>
                <c:pt idx="48623">
                  <c:v>0.60199999999999998</c:v>
                </c:pt>
                <c:pt idx="48624">
                  <c:v>0.54090000000000005</c:v>
                </c:pt>
                <c:pt idx="48625">
                  <c:v>0.55049999999999999</c:v>
                </c:pt>
                <c:pt idx="48626">
                  <c:v>0.55220000000000002</c:v>
                </c:pt>
                <c:pt idx="48627">
                  <c:v>0.52529999999999999</c:v>
                </c:pt>
                <c:pt idx="48628">
                  <c:v>0.54120000000000001</c:v>
                </c:pt>
                <c:pt idx="48629">
                  <c:v>0.50750000000000006</c:v>
                </c:pt>
                <c:pt idx="48630">
                  <c:v>0.51460000000000006</c:v>
                </c:pt>
                <c:pt idx="48631">
                  <c:v>0.51440000000000008</c:v>
                </c:pt>
                <c:pt idx="48632">
                  <c:v>0.50670000000000004</c:v>
                </c:pt>
                <c:pt idx="48633">
                  <c:v>0.48</c:v>
                </c:pt>
                <c:pt idx="48634">
                  <c:v>0.49260000000000004</c:v>
                </c:pt>
                <c:pt idx="48635">
                  <c:v>0.49520000000000003</c:v>
                </c:pt>
                <c:pt idx="48636">
                  <c:v>0.46200000000000002</c:v>
                </c:pt>
                <c:pt idx="48637">
                  <c:v>0.43819999999999998</c:v>
                </c:pt>
                <c:pt idx="48638">
                  <c:v>0.46100000000000008</c:v>
                </c:pt>
                <c:pt idx="48639">
                  <c:v>0.44550000000000001</c:v>
                </c:pt>
                <c:pt idx="48640">
                  <c:v>0.44240000000000007</c:v>
                </c:pt>
                <c:pt idx="48641">
                  <c:v>0.40190000000000003</c:v>
                </c:pt>
                <c:pt idx="48642">
                  <c:v>0.42140000000000005</c:v>
                </c:pt>
                <c:pt idx="48643">
                  <c:v>0.40450000000000003</c:v>
                </c:pt>
                <c:pt idx="48644">
                  <c:v>0.40870000000000001</c:v>
                </c:pt>
                <c:pt idx="48645">
                  <c:v>0.40310000000000001</c:v>
                </c:pt>
                <c:pt idx="48646">
                  <c:v>0.39250000000000002</c:v>
                </c:pt>
                <c:pt idx="48647">
                  <c:v>0.38610000000000005</c:v>
                </c:pt>
                <c:pt idx="48648">
                  <c:v>0.38420000000000004</c:v>
                </c:pt>
                <c:pt idx="48649">
                  <c:v>0.37610000000000005</c:v>
                </c:pt>
                <c:pt idx="48650">
                  <c:v>0.3518</c:v>
                </c:pt>
                <c:pt idx="48651">
                  <c:v>0.35770000000000002</c:v>
                </c:pt>
                <c:pt idx="48652">
                  <c:v>0.34600000000000003</c:v>
                </c:pt>
                <c:pt idx="48653">
                  <c:v>0.3412</c:v>
                </c:pt>
                <c:pt idx="48654">
                  <c:v>0.33990000000000004</c:v>
                </c:pt>
                <c:pt idx="48655">
                  <c:v>0.3332</c:v>
                </c:pt>
                <c:pt idx="48656">
                  <c:v>0.31810000000000005</c:v>
                </c:pt>
                <c:pt idx="48657">
                  <c:v>0.32360000000000005</c:v>
                </c:pt>
                <c:pt idx="48658">
                  <c:v>0.31669999999999998</c:v>
                </c:pt>
                <c:pt idx="48659">
                  <c:v>0.31380000000000002</c:v>
                </c:pt>
                <c:pt idx="48660">
                  <c:v>0.30920000000000003</c:v>
                </c:pt>
                <c:pt idx="48661">
                  <c:v>0.30180000000000001</c:v>
                </c:pt>
                <c:pt idx="48662">
                  <c:v>0.29470000000000002</c:v>
                </c:pt>
                <c:pt idx="48663">
                  <c:v>0.29170000000000001</c:v>
                </c:pt>
                <c:pt idx="48664">
                  <c:v>0.28820000000000001</c:v>
                </c:pt>
                <c:pt idx="48665">
                  <c:v>0.27940000000000004</c:v>
                </c:pt>
                <c:pt idx="48666">
                  <c:v>0.27130000000000004</c:v>
                </c:pt>
                <c:pt idx="48667">
                  <c:v>0.26840000000000003</c:v>
                </c:pt>
                <c:pt idx="48668">
                  <c:v>0.26179999999999998</c:v>
                </c:pt>
                <c:pt idx="48669">
                  <c:v>0.26030000000000003</c:v>
                </c:pt>
                <c:pt idx="48670">
                  <c:v>0.25480000000000003</c:v>
                </c:pt>
                <c:pt idx="48671">
                  <c:v>0.25609999999999999</c:v>
                </c:pt>
                <c:pt idx="48672">
                  <c:v>0.24830000000000002</c:v>
                </c:pt>
                <c:pt idx="48673">
                  <c:v>0.24270000000000003</c:v>
                </c:pt>
                <c:pt idx="48674">
                  <c:v>0.24080000000000001</c:v>
                </c:pt>
                <c:pt idx="48675">
                  <c:v>0.2384</c:v>
                </c:pt>
                <c:pt idx="48676">
                  <c:v>0.23100000000000001</c:v>
                </c:pt>
                <c:pt idx="48677">
                  <c:v>0.22470000000000001</c:v>
                </c:pt>
                <c:pt idx="48678">
                  <c:v>0.22220000000000001</c:v>
                </c:pt>
                <c:pt idx="48679">
                  <c:v>0.2142</c:v>
                </c:pt>
                <c:pt idx="48680">
                  <c:v>0.21450000000000002</c:v>
                </c:pt>
                <c:pt idx="48681">
                  <c:v>0.21240000000000003</c:v>
                </c:pt>
                <c:pt idx="48682">
                  <c:v>0.2074</c:v>
                </c:pt>
                <c:pt idx="48683">
                  <c:v>0.2006</c:v>
                </c:pt>
                <c:pt idx="48684">
                  <c:v>0.1966</c:v>
                </c:pt>
                <c:pt idx="48685">
                  <c:v>0.19510000000000002</c:v>
                </c:pt>
                <c:pt idx="48686">
                  <c:v>0.18959999999999999</c:v>
                </c:pt>
                <c:pt idx="48687">
                  <c:v>0.18779999999999999</c:v>
                </c:pt>
                <c:pt idx="48688">
                  <c:v>0.1865</c:v>
                </c:pt>
                <c:pt idx="48689">
                  <c:v>0.18640000000000001</c:v>
                </c:pt>
                <c:pt idx="48690">
                  <c:v>0.18640000000000001</c:v>
                </c:pt>
                <c:pt idx="48691">
                  <c:v>0.18640000000000001</c:v>
                </c:pt>
                <c:pt idx="48692">
                  <c:v>0.1895</c:v>
                </c:pt>
                <c:pt idx="48693">
                  <c:v>0.1938</c:v>
                </c:pt>
                <c:pt idx="48694">
                  <c:v>0.19790000000000002</c:v>
                </c:pt>
                <c:pt idx="48695">
                  <c:v>0.19670000000000001</c:v>
                </c:pt>
                <c:pt idx="48696">
                  <c:v>0.19510000000000002</c:v>
                </c:pt>
                <c:pt idx="48697">
                  <c:v>0.19600000000000001</c:v>
                </c:pt>
                <c:pt idx="48698">
                  <c:v>0.2006</c:v>
                </c:pt>
                <c:pt idx="48699">
                  <c:v>0.2014</c:v>
                </c:pt>
                <c:pt idx="48700">
                  <c:v>0.1996</c:v>
                </c:pt>
                <c:pt idx="48701">
                  <c:v>0.19980000000000001</c:v>
                </c:pt>
                <c:pt idx="48702">
                  <c:v>0.20250000000000001</c:v>
                </c:pt>
                <c:pt idx="48703">
                  <c:v>0.2049</c:v>
                </c:pt>
                <c:pt idx="48704">
                  <c:v>0.20569999999999999</c:v>
                </c:pt>
                <c:pt idx="48705">
                  <c:v>0.21000000000000002</c:v>
                </c:pt>
                <c:pt idx="48706">
                  <c:v>0.20860000000000001</c:v>
                </c:pt>
                <c:pt idx="48707">
                  <c:v>0.21010000000000001</c:v>
                </c:pt>
                <c:pt idx="48708">
                  <c:v>0.20860000000000001</c:v>
                </c:pt>
                <c:pt idx="48709">
                  <c:v>0.21000000000000002</c:v>
                </c:pt>
                <c:pt idx="48710">
                  <c:v>0.2117</c:v>
                </c:pt>
                <c:pt idx="48711">
                  <c:v>0.20840000000000003</c:v>
                </c:pt>
                <c:pt idx="48712">
                  <c:v>0.20699999999999999</c:v>
                </c:pt>
                <c:pt idx="48713">
                  <c:v>0.2097</c:v>
                </c:pt>
                <c:pt idx="48714">
                  <c:v>0.20950000000000002</c:v>
                </c:pt>
                <c:pt idx="48715">
                  <c:v>0.2097</c:v>
                </c:pt>
                <c:pt idx="48716">
                  <c:v>0.20680000000000001</c:v>
                </c:pt>
                <c:pt idx="48717">
                  <c:v>0.20950000000000002</c:v>
                </c:pt>
                <c:pt idx="48718">
                  <c:v>0.21240000000000003</c:v>
                </c:pt>
                <c:pt idx="48719">
                  <c:v>0.21280000000000002</c:v>
                </c:pt>
                <c:pt idx="48720">
                  <c:v>0.20810000000000001</c:v>
                </c:pt>
                <c:pt idx="48721">
                  <c:v>0.20950000000000002</c:v>
                </c:pt>
                <c:pt idx="48722">
                  <c:v>0.20710000000000003</c:v>
                </c:pt>
                <c:pt idx="48723">
                  <c:v>0.20670000000000002</c:v>
                </c:pt>
                <c:pt idx="48724">
                  <c:v>0.20440000000000003</c:v>
                </c:pt>
                <c:pt idx="48725">
                  <c:v>0.20040000000000002</c:v>
                </c:pt>
                <c:pt idx="48726">
                  <c:v>0.19920000000000002</c:v>
                </c:pt>
                <c:pt idx="48727">
                  <c:v>0.19490000000000002</c:v>
                </c:pt>
                <c:pt idx="48728">
                  <c:v>0.19310000000000002</c:v>
                </c:pt>
                <c:pt idx="48729">
                  <c:v>0.1898</c:v>
                </c:pt>
                <c:pt idx="48730">
                  <c:v>0.18779999999999999</c:v>
                </c:pt>
                <c:pt idx="48731">
                  <c:v>0.18360000000000001</c:v>
                </c:pt>
                <c:pt idx="48732">
                  <c:v>0.18440000000000001</c:v>
                </c:pt>
                <c:pt idx="48733">
                  <c:v>0.18090000000000001</c:v>
                </c:pt>
                <c:pt idx="48734">
                  <c:v>0.17800000000000002</c:v>
                </c:pt>
                <c:pt idx="48735">
                  <c:v>0.17190000000000003</c:v>
                </c:pt>
                <c:pt idx="48736">
                  <c:v>0.1673</c:v>
                </c:pt>
                <c:pt idx="48737">
                  <c:v>0.16850000000000001</c:v>
                </c:pt>
                <c:pt idx="48738">
                  <c:v>0.17</c:v>
                </c:pt>
                <c:pt idx="48739">
                  <c:v>0.16739999999999999</c:v>
                </c:pt>
                <c:pt idx="48740">
                  <c:v>0.16120000000000001</c:v>
                </c:pt>
                <c:pt idx="48741">
                  <c:v>0.16240000000000002</c:v>
                </c:pt>
                <c:pt idx="48742">
                  <c:v>0.16259999999999999</c:v>
                </c:pt>
                <c:pt idx="48743">
                  <c:v>0.16110000000000002</c:v>
                </c:pt>
                <c:pt idx="48744">
                  <c:v>0.15910000000000002</c:v>
                </c:pt>
                <c:pt idx="48745">
                  <c:v>0.1545</c:v>
                </c:pt>
                <c:pt idx="48746">
                  <c:v>0.1545</c:v>
                </c:pt>
                <c:pt idx="48747">
                  <c:v>0.1545</c:v>
                </c:pt>
                <c:pt idx="48748">
                  <c:v>0.15140000000000001</c:v>
                </c:pt>
                <c:pt idx="48749">
                  <c:v>0.15140000000000001</c:v>
                </c:pt>
                <c:pt idx="48750">
                  <c:v>0.15200000000000002</c:v>
                </c:pt>
                <c:pt idx="48751">
                  <c:v>0.15540000000000001</c:v>
                </c:pt>
                <c:pt idx="48752">
                  <c:v>0.15840000000000001</c:v>
                </c:pt>
                <c:pt idx="48753">
                  <c:v>0.1623</c:v>
                </c:pt>
                <c:pt idx="48754">
                  <c:v>0.16539999999999999</c:v>
                </c:pt>
                <c:pt idx="48755">
                  <c:v>0.16550000000000001</c:v>
                </c:pt>
                <c:pt idx="48756">
                  <c:v>0.1666</c:v>
                </c:pt>
                <c:pt idx="48757">
                  <c:v>0.17250000000000001</c:v>
                </c:pt>
                <c:pt idx="48758">
                  <c:v>0.17430000000000001</c:v>
                </c:pt>
                <c:pt idx="48759">
                  <c:v>0.17230000000000001</c:v>
                </c:pt>
                <c:pt idx="48760">
                  <c:v>0.1757</c:v>
                </c:pt>
                <c:pt idx="48761">
                  <c:v>0.17760000000000001</c:v>
                </c:pt>
                <c:pt idx="48762">
                  <c:v>0.17830000000000001</c:v>
                </c:pt>
                <c:pt idx="48763">
                  <c:v>0.1807</c:v>
                </c:pt>
                <c:pt idx="48764">
                  <c:v>0.18200000000000002</c:v>
                </c:pt>
                <c:pt idx="48765">
                  <c:v>0.18520000000000003</c:v>
                </c:pt>
                <c:pt idx="48766">
                  <c:v>0.18779999999999999</c:v>
                </c:pt>
                <c:pt idx="48767">
                  <c:v>0.1938</c:v>
                </c:pt>
                <c:pt idx="48768">
                  <c:v>0.19750000000000001</c:v>
                </c:pt>
                <c:pt idx="48769">
                  <c:v>0.20219999999999999</c:v>
                </c:pt>
                <c:pt idx="48770">
                  <c:v>0.20670000000000002</c:v>
                </c:pt>
                <c:pt idx="48771">
                  <c:v>0.2117</c:v>
                </c:pt>
                <c:pt idx="48772">
                  <c:v>0.2127</c:v>
                </c:pt>
                <c:pt idx="48773">
                  <c:v>0.2094</c:v>
                </c:pt>
                <c:pt idx="48774">
                  <c:v>0.21490000000000001</c:v>
                </c:pt>
                <c:pt idx="48775">
                  <c:v>0.21280000000000002</c:v>
                </c:pt>
                <c:pt idx="48776">
                  <c:v>0.20680000000000001</c:v>
                </c:pt>
                <c:pt idx="48777">
                  <c:v>0.18640000000000001</c:v>
                </c:pt>
                <c:pt idx="48778">
                  <c:v>0.16470000000000001</c:v>
                </c:pt>
                <c:pt idx="48779">
                  <c:v>0.13970000000000002</c:v>
                </c:pt>
                <c:pt idx="48780">
                  <c:v>0.12270000000000002</c:v>
                </c:pt>
                <c:pt idx="48781">
                  <c:v>0.11910000000000001</c:v>
                </c:pt>
                <c:pt idx="48782">
                  <c:v>0.1105</c:v>
                </c:pt>
                <c:pt idx="48783">
                  <c:v>0.1138</c:v>
                </c:pt>
                <c:pt idx="48784">
                  <c:v>0.1142</c:v>
                </c:pt>
                <c:pt idx="48785">
                  <c:v>0.11040000000000001</c:v>
                </c:pt>
                <c:pt idx="48786">
                  <c:v>0.11410000000000001</c:v>
                </c:pt>
                <c:pt idx="48787">
                  <c:v>0.11470000000000001</c:v>
                </c:pt>
                <c:pt idx="48788">
                  <c:v>0.11550000000000001</c:v>
                </c:pt>
                <c:pt idx="48789">
                  <c:v>0.1176</c:v>
                </c:pt>
                <c:pt idx="48790">
                  <c:v>0.11220000000000002</c:v>
                </c:pt>
                <c:pt idx="48791">
                  <c:v>0.11230000000000001</c:v>
                </c:pt>
                <c:pt idx="48792">
                  <c:v>0.1095</c:v>
                </c:pt>
                <c:pt idx="48793">
                  <c:v>9.8500000000000004E-2</c:v>
                </c:pt>
                <c:pt idx="48794">
                  <c:v>8.7300000000000003E-2</c:v>
                </c:pt>
                <c:pt idx="48795">
                  <c:v>8.4000000000000005E-2</c:v>
                </c:pt>
                <c:pt idx="48796">
                  <c:v>8.3900000000000002E-2</c:v>
                </c:pt>
                <c:pt idx="48797">
                  <c:v>8.2299999999999998E-2</c:v>
                </c:pt>
                <c:pt idx="48798">
                  <c:v>7.4200000000000002E-2</c:v>
                </c:pt>
                <c:pt idx="48799">
                  <c:v>6.6000000000000003E-2</c:v>
                </c:pt>
                <c:pt idx="48800">
                  <c:v>6.4100000000000004E-2</c:v>
                </c:pt>
                <c:pt idx="48801">
                  <c:v>5.6100000000000011E-2</c:v>
                </c:pt>
                <c:pt idx="48802">
                  <c:v>4.8000000000000001E-2</c:v>
                </c:pt>
                <c:pt idx="48803">
                  <c:v>4.0100000000000004E-2</c:v>
                </c:pt>
                <c:pt idx="48804">
                  <c:v>3.3800000000000004E-2</c:v>
                </c:pt>
                <c:pt idx="48805">
                  <c:v>3.5200000000000002E-2</c:v>
                </c:pt>
                <c:pt idx="48806">
                  <c:v>3.4799999999999998E-2</c:v>
                </c:pt>
                <c:pt idx="48807">
                  <c:v>3.15E-2</c:v>
                </c:pt>
                <c:pt idx="48808">
                  <c:v>2.52E-2</c:v>
                </c:pt>
                <c:pt idx="48809">
                  <c:v>2.0500000000000001E-2</c:v>
                </c:pt>
                <c:pt idx="48810">
                  <c:v>1.7399999999999999E-2</c:v>
                </c:pt>
                <c:pt idx="48811">
                  <c:v>1.5900000000000001E-2</c:v>
                </c:pt>
                <c:pt idx="48812">
                  <c:v>1.2700000000000001E-2</c:v>
                </c:pt>
                <c:pt idx="48813">
                  <c:v>1.11E-2</c:v>
                </c:pt>
                <c:pt idx="48814">
                  <c:v>9.5000000000000015E-3</c:v>
                </c:pt>
                <c:pt idx="48815">
                  <c:v>7.9000000000000008E-3</c:v>
                </c:pt>
                <c:pt idx="48816">
                  <c:v>4.8000000000000004E-3</c:v>
                </c:pt>
                <c:pt idx="48817">
                  <c:v>3.2000000000000002E-3</c:v>
                </c:pt>
                <c:pt idx="48818">
                  <c:v>1.6000000000000001E-3</c:v>
                </c:pt>
                <c:pt idx="48819">
                  <c:v>3.2000000000000002E-3</c:v>
                </c:pt>
                <c:pt idx="48820">
                  <c:v>1.6000000000000001E-3</c:v>
                </c:pt>
                <c:pt idx="48821">
                  <c:v>0</c:v>
                </c:pt>
                <c:pt idx="48822">
                  <c:v>0</c:v>
                </c:pt>
                <c:pt idx="48823">
                  <c:v>0</c:v>
                </c:pt>
                <c:pt idx="48824">
                  <c:v>0</c:v>
                </c:pt>
                <c:pt idx="48825">
                  <c:v>0</c:v>
                </c:pt>
                <c:pt idx="48826">
                  <c:v>0</c:v>
                </c:pt>
                <c:pt idx="48827">
                  <c:v>0</c:v>
                </c:pt>
                <c:pt idx="48828">
                  <c:v>0</c:v>
                </c:pt>
                <c:pt idx="48829">
                  <c:v>0</c:v>
                </c:pt>
                <c:pt idx="48830">
                  <c:v>0</c:v>
                </c:pt>
                <c:pt idx="48831">
                  <c:v>0</c:v>
                </c:pt>
                <c:pt idx="48832">
                  <c:v>0</c:v>
                </c:pt>
                <c:pt idx="48833">
                  <c:v>0</c:v>
                </c:pt>
                <c:pt idx="48834">
                  <c:v>0</c:v>
                </c:pt>
                <c:pt idx="48835">
                  <c:v>0</c:v>
                </c:pt>
                <c:pt idx="48836">
                  <c:v>0</c:v>
                </c:pt>
                <c:pt idx="48837">
                  <c:v>0</c:v>
                </c:pt>
                <c:pt idx="48838">
                  <c:v>0</c:v>
                </c:pt>
                <c:pt idx="48839">
                  <c:v>0</c:v>
                </c:pt>
                <c:pt idx="48840">
                  <c:v>0</c:v>
                </c:pt>
                <c:pt idx="48841">
                  <c:v>0</c:v>
                </c:pt>
                <c:pt idx="48842">
                  <c:v>0</c:v>
                </c:pt>
                <c:pt idx="48843">
                  <c:v>0</c:v>
                </c:pt>
                <c:pt idx="48844">
                  <c:v>0</c:v>
                </c:pt>
                <c:pt idx="48845">
                  <c:v>0</c:v>
                </c:pt>
                <c:pt idx="48846">
                  <c:v>0</c:v>
                </c:pt>
                <c:pt idx="48847">
                  <c:v>0</c:v>
                </c:pt>
                <c:pt idx="48848">
                  <c:v>0</c:v>
                </c:pt>
                <c:pt idx="48849">
                  <c:v>0</c:v>
                </c:pt>
                <c:pt idx="48850">
                  <c:v>0</c:v>
                </c:pt>
                <c:pt idx="48851">
                  <c:v>0</c:v>
                </c:pt>
                <c:pt idx="48852">
                  <c:v>0</c:v>
                </c:pt>
                <c:pt idx="48853">
                  <c:v>0</c:v>
                </c:pt>
                <c:pt idx="48854">
                  <c:v>0</c:v>
                </c:pt>
                <c:pt idx="48855">
                  <c:v>0</c:v>
                </c:pt>
                <c:pt idx="48856">
                  <c:v>0</c:v>
                </c:pt>
                <c:pt idx="48857">
                  <c:v>0</c:v>
                </c:pt>
                <c:pt idx="48858">
                  <c:v>0</c:v>
                </c:pt>
                <c:pt idx="48859">
                  <c:v>0</c:v>
                </c:pt>
                <c:pt idx="48860">
                  <c:v>0</c:v>
                </c:pt>
                <c:pt idx="48861">
                  <c:v>0</c:v>
                </c:pt>
                <c:pt idx="48862">
                  <c:v>0</c:v>
                </c:pt>
                <c:pt idx="48863">
                  <c:v>0</c:v>
                </c:pt>
                <c:pt idx="48864">
                  <c:v>0</c:v>
                </c:pt>
                <c:pt idx="48865">
                  <c:v>0</c:v>
                </c:pt>
                <c:pt idx="48866">
                  <c:v>0</c:v>
                </c:pt>
                <c:pt idx="48867">
                  <c:v>0</c:v>
                </c:pt>
                <c:pt idx="48868">
                  <c:v>0</c:v>
                </c:pt>
                <c:pt idx="48869">
                  <c:v>0</c:v>
                </c:pt>
                <c:pt idx="48870">
                  <c:v>0</c:v>
                </c:pt>
                <c:pt idx="48871">
                  <c:v>0</c:v>
                </c:pt>
                <c:pt idx="48872">
                  <c:v>0</c:v>
                </c:pt>
                <c:pt idx="48873">
                  <c:v>0</c:v>
                </c:pt>
                <c:pt idx="48874">
                  <c:v>0</c:v>
                </c:pt>
                <c:pt idx="48875">
                  <c:v>0</c:v>
                </c:pt>
                <c:pt idx="48876">
                  <c:v>0</c:v>
                </c:pt>
                <c:pt idx="48877">
                  <c:v>0</c:v>
                </c:pt>
                <c:pt idx="48878">
                  <c:v>0</c:v>
                </c:pt>
                <c:pt idx="48879">
                  <c:v>0</c:v>
                </c:pt>
                <c:pt idx="48880">
                  <c:v>0</c:v>
                </c:pt>
                <c:pt idx="48881">
                  <c:v>0</c:v>
                </c:pt>
                <c:pt idx="48882">
                  <c:v>0</c:v>
                </c:pt>
                <c:pt idx="48883">
                  <c:v>0</c:v>
                </c:pt>
                <c:pt idx="48884">
                  <c:v>0</c:v>
                </c:pt>
                <c:pt idx="48885">
                  <c:v>0</c:v>
                </c:pt>
                <c:pt idx="48886">
                  <c:v>0</c:v>
                </c:pt>
                <c:pt idx="48887">
                  <c:v>0</c:v>
                </c:pt>
                <c:pt idx="48888">
                  <c:v>0</c:v>
                </c:pt>
                <c:pt idx="48889">
                  <c:v>0</c:v>
                </c:pt>
                <c:pt idx="48890">
                  <c:v>0</c:v>
                </c:pt>
                <c:pt idx="48891">
                  <c:v>0</c:v>
                </c:pt>
                <c:pt idx="48892">
                  <c:v>0</c:v>
                </c:pt>
                <c:pt idx="48893">
                  <c:v>0</c:v>
                </c:pt>
                <c:pt idx="48894">
                  <c:v>0</c:v>
                </c:pt>
                <c:pt idx="48895">
                  <c:v>0</c:v>
                </c:pt>
                <c:pt idx="48896">
                  <c:v>0</c:v>
                </c:pt>
                <c:pt idx="48897">
                  <c:v>0</c:v>
                </c:pt>
                <c:pt idx="48898">
                  <c:v>0</c:v>
                </c:pt>
                <c:pt idx="48899">
                  <c:v>0</c:v>
                </c:pt>
                <c:pt idx="48900">
                  <c:v>0</c:v>
                </c:pt>
                <c:pt idx="48901">
                  <c:v>0</c:v>
                </c:pt>
                <c:pt idx="48902">
                  <c:v>0</c:v>
                </c:pt>
                <c:pt idx="48903">
                  <c:v>0</c:v>
                </c:pt>
                <c:pt idx="48904">
                  <c:v>0</c:v>
                </c:pt>
                <c:pt idx="48905">
                  <c:v>0</c:v>
                </c:pt>
                <c:pt idx="48906">
                  <c:v>0</c:v>
                </c:pt>
                <c:pt idx="48907">
                  <c:v>0</c:v>
                </c:pt>
                <c:pt idx="48908">
                  <c:v>0</c:v>
                </c:pt>
                <c:pt idx="48909">
                  <c:v>0</c:v>
                </c:pt>
                <c:pt idx="48910">
                  <c:v>0</c:v>
                </c:pt>
                <c:pt idx="48911">
                  <c:v>0</c:v>
                </c:pt>
                <c:pt idx="48912">
                  <c:v>0</c:v>
                </c:pt>
                <c:pt idx="48913">
                  <c:v>0</c:v>
                </c:pt>
                <c:pt idx="48914">
                  <c:v>0</c:v>
                </c:pt>
                <c:pt idx="48915">
                  <c:v>0</c:v>
                </c:pt>
                <c:pt idx="48916">
                  <c:v>0</c:v>
                </c:pt>
                <c:pt idx="48917">
                  <c:v>0</c:v>
                </c:pt>
                <c:pt idx="48918">
                  <c:v>0</c:v>
                </c:pt>
                <c:pt idx="48919">
                  <c:v>0</c:v>
                </c:pt>
                <c:pt idx="48920">
                  <c:v>0</c:v>
                </c:pt>
                <c:pt idx="48921">
                  <c:v>0</c:v>
                </c:pt>
                <c:pt idx="48922">
                  <c:v>0</c:v>
                </c:pt>
                <c:pt idx="48923">
                  <c:v>0</c:v>
                </c:pt>
                <c:pt idx="48924">
                  <c:v>0</c:v>
                </c:pt>
                <c:pt idx="48925">
                  <c:v>0</c:v>
                </c:pt>
                <c:pt idx="48926">
                  <c:v>0</c:v>
                </c:pt>
                <c:pt idx="48927">
                  <c:v>0</c:v>
                </c:pt>
                <c:pt idx="48928">
                  <c:v>0</c:v>
                </c:pt>
                <c:pt idx="48929">
                  <c:v>0</c:v>
                </c:pt>
                <c:pt idx="48930">
                  <c:v>0</c:v>
                </c:pt>
                <c:pt idx="48931">
                  <c:v>0</c:v>
                </c:pt>
                <c:pt idx="48932">
                  <c:v>0</c:v>
                </c:pt>
                <c:pt idx="48933">
                  <c:v>0</c:v>
                </c:pt>
                <c:pt idx="48934">
                  <c:v>0</c:v>
                </c:pt>
                <c:pt idx="48935">
                  <c:v>0</c:v>
                </c:pt>
                <c:pt idx="48936">
                  <c:v>0</c:v>
                </c:pt>
                <c:pt idx="48937">
                  <c:v>0</c:v>
                </c:pt>
                <c:pt idx="48938">
                  <c:v>0</c:v>
                </c:pt>
                <c:pt idx="48939">
                  <c:v>0</c:v>
                </c:pt>
                <c:pt idx="48940">
                  <c:v>0</c:v>
                </c:pt>
                <c:pt idx="48941">
                  <c:v>0</c:v>
                </c:pt>
                <c:pt idx="48942">
                  <c:v>0</c:v>
                </c:pt>
                <c:pt idx="48943">
                  <c:v>0</c:v>
                </c:pt>
                <c:pt idx="48944">
                  <c:v>0</c:v>
                </c:pt>
                <c:pt idx="48945">
                  <c:v>0</c:v>
                </c:pt>
                <c:pt idx="48946">
                  <c:v>0</c:v>
                </c:pt>
                <c:pt idx="48947">
                  <c:v>0</c:v>
                </c:pt>
                <c:pt idx="48948">
                  <c:v>0</c:v>
                </c:pt>
                <c:pt idx="48949">
                  <c:v>0</c:v>
                </c:pt>
                <c:pt idx="48950">
                  <c:v>0</c:v>
                </c:pt>
                <c:pt idx="48951">
                  <c:v>0</c:v>
                </c:pt>
                <c:pt idx="48952">
                  <c:v>0</c:v>
                </c:pt>
                <c:pt idx="48953">
                  <c:v>0</c:v>
                </c:pt>
                <c:pt idx="48954">
                  <c:v>0</c:v>
                </c:pt>
                <c:pt idx="48955">
                  <c:v>0</c:v>
                </c:pt>
                <c:pt idx="48956">
                  <c:v>0</c:v>
                </c:pt>
                <c:pt idx="48957">
                  <c:v>0</c:v>
                </c:pt>
                <c:pt idx="48958">
                  <c:v>0</c:v>
                </c:pt>
                <c:pt idx="48959">
                  <c:v>0</c:v>
                </c:pt>
                <c:pt idx="48960">
                  <c:v>0</c:v>
                </c:pt>
                <c:pt idx="48961">
                  <c:v>0</c:v>
                </c:pt>
                <c:pt idx="48962">
                  <c:v>0</c:v>
                </c:pt>
                <c:pt idx="48963">
                  <c:v>0</c:v>
                </c:pt>
                <c:pt idx="48964">
                  <c:v>0</c:v>
                </c:pt>
                <c:pt idx="48965">
                  <c:v>0</c:v>
                </c:pt>
                <c:pt idx="48966">
                  <c:v>0</c:v>
                </c:pt>
                <c:pt idx="48967">
                  <c:v>0</c:v>
                </c:pt>
                <c:pt idx="48968">
                  <c:v>0</c:v>
                </c:pt>
                <c:pt idx="48969">
                  <c:v>0</c:v>
                </c:pt>
                <c:pt idx="48970">
                  <c:v>0</c:v>
                </c:pt>
                <c:pt idx="48971">
                  <c:v>0</c:v>
                </c:pt>
                <c:pt idx="48972">
                  <c:v>0</c:v>
                </c:pt>
                <c:pt idx="48973">
                  <c:v>0</c:v>
                </c:pt>
                <c:pt idx="48974">
                  <c:v>0</c:v>
                </c:pt>
                <c:pt idx="48975">
                  <c:v>0</c:v>
                </c:pt>
                <c:pt idx="48976">
                  <c:v>0</c:v>
                </c:pt>
                <c:pt idx="48977">
                  <c:v>0</c:v>
                </c:pt>
                <c:pt idx="48978">
                  <c:v>0</c:v>
                </c:pt>
                <c:pt idx="48979">
                  <c:v>0</c:v>
                </c:pt>
                <c:pt idx="48980">
                  <c:v>0</c:v>
                </c:pt>
                <c:pt idx="48981">
                  <c:v>0</c:v>
                </c:pt>
                <c:pt idx="48982">
                  <c:v>0</c:v>
                </c:pt>
                <c:pt idx="48983">
                  <c:v>0</c:v>
                </c:pt>
                <c:pt idx="48984">
                  <c:v>0</c:v>
                </c:pt>
                <c:pt idx="48985">
                  <c:v>0</c:v>
                </c:pt>
                <c:pt idx="48986">
                  <c:v>0</c:v>
                </c:pt>
                <c:pt idx="48987">
                  <c:v>0</c:v>
                </c:pt>
                <c:pt idx="48988">
                  <c:v>0</c:v>
                </c:pt>
                <c:pt idx="48989">
                  <c:v>0</c:v>
                </c:pt>
                <c:pt idx="48990">
                  <c:v>0</c:v>
                </c:pt>
                <c:pt idx="48991">
                  <c:v>0</c:v>
                </c:pt>
                <c:pt idx="48992">
                  <c:v>0</c:v>
                </c:pt>
                <c:pt idx="48993">
                  <c:v>0</c:v>
                </c:pt>
                <c:pt idx="48994">
                  <c:v>0</c:v>
                </c:pt>
                <c:pt idx="48995">
                  <c:v>0</c:v>
                </c:pt>
                <c:pt idx="48996">
                  <c:v>0</c:v>
                </c:pt>
                <c:pt idx="48997">
                  <c:v>0</c:v>
                </c:pt>
                <c:pt idx="48998">
                  <c:v>0</c:v>
                </c:pt>
                <c:pt idx="48999">
                  <c:v>0</c:v>
                </c:pt>
                <c:pt idx="49000">
                  <c:v>0</c:v>
                </c:pt>
                <c:pt idx="49001">
                  <c:v>0</c:v>
                </c:pt>
                <c:pt idx="49002">
                  <c:v>0</c:v>
                </c:pt>
                <c:pt idx="49003">
                  <c:v>0</c:v>
                </c:pt>
                <c:pt idx="49004">
                  <c:v>0</c:v>
                </c:pt>
                <c:pt idx="49005">
                  <c:v>0</c:v>
                </c:pt>
                <c:pt idx="49006">
                  <c:v>0</c:v>
                </c:pt>
                <c:pt idx="49007">
                  <c:v>0</c:v>
                </c:pt>
                <c:pt idx="49008">
                  <c:v>0</c:v>
                </c:pt>
                <c:pt idx="49009">
                  <c:v>0</c:v>
                </c:pt>
                <c:pt idx="49010">
                  <c:v>0</c:v>
                </c:pt>
                <c:pt idx="49011">
                  <c:v>0</c:v>
                </c:pt>
                <c:pt idx="49012">
                  <c:v>0</c:v>
                </c:pt>
                <c:pt idx="49013">
                  <c:v>0</c:v>
                </c:pt>
                <c:pt idx="49014">
                  <c:v>0</c:v>
                </c:pt>
                <c:pt idx="49015">
                  <c:v>0</c:v>
                </c:pt>
                <c:pt idx="49016">
                  <c:v>0</c:v>
                </c:pt>
                <c:pt idx="49017">
                  <c:v>0</c:v>
                </c:pt>
                <c:pt idx="49018">
                  <c:v>0</c:v>
                </c:pt>
                <c:pt idx="49019">
                  <c:v>0</c:v>
                </c:pt>
                <c:pt idx="49020">
                  <c:v>0</c:v>
                </c:pt>
                <c:pt idx="49021">
                  <c:v>0</c:v>
                </c:pt>
                <c:pt idx="49022">
                  <c:v>0</c:v>
                </c:pt>
                <c:pt idx="49023">
                  <c:v>0</c:v>
                </c:pt>
                <c:pt idx="49024">
                  <c:v>0</c:v>
                </c:pt>
                <c:pt idx="49025">
                  <c:v>0</c:v>
                </c:pt>
                <c:pt idx="49026">
                  <c:v>0</c:v>
                </c:pt>
                <c:pt idx="49027">
                  <c:v>0</c:v>
                </c:pt>
                <c:pt idx="49028">
                  <c:v>0</c:v>
                </c:pt>
                <c:pt idx="49029">
                  <c:v>0</c:v>
                </c:pt>
                <c:pt idx="49030">
                  <c:v>0</c:v>
                </c:pt>
                <c:pt idx="49031">
                  <c:v>0</c:v>
                </c:pt>
                <c:pt idx="49032">
                  <c:v>0</c:v>
                </c:pt>
                <c:pt idx="49033">
                  <c:v>0</c:v>
                </c:pt>
                <c:pt idx="49034">
                  <c:v>0</c:v>
                </c:pt>
                <c:pt idx="49035">
                  <c:v>0</c:v>
                </c:pt>
                <c:pt idx="49036">
                  <c:v>0</c:v>
                </c:pt>
                <c:pt idx="49037">
                  <c:v>0</c:v>
                </c:pt>
                <c:pt idx="49038">
                  <c:v>0</c:v>
                </c:pt>
                <c:pt idx="49039">
                  <c:v>0</c:v>
                </c:pt>
                <c:pt idx="49040">
                  <c:v>0</c:v>
                </c:pt>
                <c:pt idx="49041">
                  <c:v>0</c:v>
                </c:pt>
                <c:pt idx="49042">
                  <c:v>0</c:v>
                </c:pt>
                <c:pt idx="49043">
                  <c:v>0</c:v>
                </c:pt>
                <c:pt idx="49044">
                  <c:v>0</c:v>
                </c:pt>
                <c:pt idx="49045">
                  <c:v>0</c:v>
                </c:pt>
                <c:pt idx="49046">
                  <c:v>0</c:v>
                </c:pt>
                <c:pt idx="49047">
                  <c:v>0</c:v>
                </c:pt>
                <c:pt idx="49048">
                  <c:v>0</c:v>
                </c:pt>
                <c:pt idx="49049">
                  <c:v>0</c:v>
                </c:pt>
                <c:pt idx="49050">
                  <c:v>0</c:v>
                </c:pt>
                <c:pt idx="49051">
                  <c:v>0</c:v>
                </c:pt>
                <c:pt idx="49052">
                  <c:v>0</c:v>
                </c:pt>
                <c:pt idx="49053">
                  <c:v>0</c:v>
                </c:pt>
                <c:pt idx="49054">
                  <c:v>0</c:v>
                </c:pt>
                <c:pt idx="49055">
                  <c:v>0</c:v>
                </c:pt>
                <c:pt idx="49056">
                  <c:v>0</c:v>
                </c:pt>
                <c:pt idx="49057">
                  <c:v>0</c:v>
                </c:pt>
                <c:pt idx="49058">
                  <c:v>0</c:v>
                </c:pt>
                <c:pt idx="49059">
                  <c:v>0</c:v>
                </c:pt>
                <c:pt idx="49060">
                  <c:v>0</c:v>
                </c:pt>
                <c:pt idx="49061">
                  <c:v>0</c:v>
                </c:pt>
                <c:pt idx="49062">
                  <c:v>0</c:v>
                </c:pt>
                <c:pt idx="49063">
                  <c:v>0</c:v>
                </c:pt>
                <c:pt idx="49064">
                  <c:v>0</c:v>
                </c:pt>
                <c:pt idx="49065">
                  <c:v>0</c:v>
                </c:pt>
                <c:pt idx="49066">
                  <c:v>0</c:v>
                </c:pt>
                <c:pt idx="49067">
                  <c:v>0</c:v>
                </c:pt>
                <c:pt idx="49068">
                  <c:v>0</c:v>
                </c:pt>
                <c:pt idx="49069">
                  <c:v>0</c:v>
                </c:pt>
                <c:pt idx="49070">
                  <c:v>0</c:v>
                </c:pt>
                <c:pt idx="49071">
                  <c:v>0</c:v>
                </c:pt>
                <c:pt idx="49072">
                  <c:v>0</c:v>
                </c:pt>
                <c:pt idx="49073">
                  <c:v>0</c:v>
                </c:pt>
                <c:pt idx="49074">
                  <c:v>0</c:v>
                </c:pt>
                <c:pt idx="49075">
                  <c:v>0</c:v>
                </c:pt>
                <c:pt idx="49076">
                  <c:v>0</c:v>
                </c:pt>
                <c:pt idx="49077">
                  <c:v>0</c:v>
                </c:pt>
                <c:pt idx="49078">
                  <c:v>0</c:v>
                </c:pt>
                <c:pt idx="49079">
                  <c:v>0</c:v>
                </c:pt>
                <c:pt idx="49080">
                  <c:v>0</c:v>
                </c:pt>
                <c:pt idx="49081">
                  <c:v>0</c:v>
                </c:pt>
                <c:pt idx="49082">
                  <c:v>0</c:v>
                </c:pt>
                <c:pt idx="49083">
                  <c:v>0</c:v>
                </c:pt>
                <c:pt idx="49084">
                  <c:v>0</c:v>
                </c:pt>
                <c:pt idx="49085">
                  <c:v>0</c:v>
                </c:pt>
                <c:pt idx="49086">
                  <c:v>0</c:v>
                </c:pt>
                <c:pt idx="49087">
                  <c:v>0</c:v>
                </c:pt>
                <c:pt idx="49088">
                  <c:v>0</c:v>
                </c:pt>
                <c:pt idx="49089">
                  <c:v>0</c:v>
                </c:pt>
                <c:pt idx="49090">
                  <c:v>0</c:v>
                </c:pt>
                <c:pt idx="49091">
                  <c:v>0</c:v>
                </c:pt>
                <c:pt idx="49092">
                  <c:v>0</c:v>
                </c:pt>
                <c:pt idx="49093">
                  <c:v>0</c:v>
                </c:pt>
                <c:pt idx="49094">
                  <c:v>0</c:v>
                </c:pt>
                <c:pt idx="49095">
                  <c:v>0</c:v>
                </c:pt>
                <c:pt idx="49096">
                  <c:v>0</c:v>
                </c:pt>
                <c:pt idx="49097">
                  <c:v>0</c:v>
                </c:pt>
                <c:pt idx="49098">
                  <c:v>0</c:v>
                </c:pt>
                <c:pt idx="49099">
                  <c:v>0</c:v>
                </c:pt>
                <c:pt idx="49100">
                  <c:v>0</c:v>
                </c:pt>
                <c:pt idx="49101">
                  <c:v>0</c:v>
                </c:pt>
                <c:pt idx="49102">
                  <c:v>0</c:v>
                </c:pt>
                <c:pt idx="49103">
                  <c:v>0</c:v>
                </c:pt>
                <c:pt idx="49104">
                  <c:v>0</c:v>
                </c:pt>
                <c:pt idx="49105">
                  <c:v>0</c:v>
                </c:pt>
                <c:pt idx="49106">
                  <c:v>0</c:v>
                </c:pt>
                <c:pt idx="49107">
                  <c:v>0</c:v>
                </c:pt>
                <c:pt idx="49108">
                  <c:v>0</c:v>
                </c:pt>
                <c:pt idx="49109">
                  <c:v>0</c:v>
                </c:pt>
                <c:pt idx="49110">
                  <c:v>0</c:v>
                </c:pt>
                <c:pt idx="49111">
                  <c:v>0</c:v>
                </c:pt>
                <c:pt idx="49112">
                  <c:v>0</c:v>
                </c:pt>
                <c:pt idx="49113">
                  <c:v>0</c:v>
                </c:pt>
                <c:pt idx="49114">
                  <c:v>0</c:v>
                </c:pt>
                <c:pt idx="49115">
                  <c:v>0</c:v>
                </c:pt>
                <c:pt idx="49116">
                  <c:v>0</c:v>
                </c:pt>
                <c:pt idx="49117">
                  <c:v>0</c:v>
                </c:pt>
                <c:pt idx="49118">
                  <c:v>0</c:v>
                </c:pt>
                <c:pt idx="49119">
                  <c:v>0</c:v>
                </c:pt>
                <c:pt idx="49120">
                  <c:v>0</c:v>
                </c:pt>
                <c:pt idx="49121">
                  <c:v>0</c:v>
                </c:pt>
                <c:pt idx="49122">
                  <c:v>0</c:v>
                </c:pt>
                <c:pt idx="49123">
                  <c:v>0</c:v>
                </c:pt>
                <c:pt idx="49124">
                  <c:v>0</c:v>
                </c:pt>
                <c:pt idx="49125">
                  <c:v>0</c:v>
                </c:pt>
                <c:pt idx="49126">
                  <c:v>0</c:v>
                </c:pt>
                <c:pt idx="49127">
                  <c:v>0</c:v>
                </c:pt>
                <c:pt idx="49128">
                  <c:v>0</c:v>
                </c:pt>
                <c:pt idx="49129">
                  <c:v>0</c:v>
                </c:pt>
                <c:pt idx="49130">
                  <c:v>0</c:v>
                </c:pt>
                <c:pt idx="49131">
                  <c:v>0</c:v>
                </c:pt>
                <c:pt idx="49132">
                  <c:v>0</c:v>
                </c:pt>
                <c:pt idx="49133">
                  <c:v>0</c:v>
                </c:pt>
                <c:pt idx="49134">
                  <c:v>0</c:v>
                </c:pt>
                <c:pt idx="49135">
                  <c:v>0</c:v>
                </c:pt>
                <c:pt idx="49136">
                  <c:v>0</c:v>
                </c:pt>
                <c:pt idx="49137">
                  <c:v>0</c:v>
                </c:pt>
                <c:pt idx="49138">
                  <c:v>2.6200000000000001E-2</c:v>
                </c:pt>
                <c:pt idx="49139">
                  <c:v>6.7900000000000002E-2</c:v>
                </c:pt>
                <c:pt idx="49140">
                  <c:v>7.3700000000000002E-2</c:v>
                </c:pt>
                <c:pt idx="49141">
                  <c:v>7.9600000000000004E-2</c:v>
                </c:pt>
                <c:pt idx="49142">
                  <c:v>6.3500000000000001E-2</c:v>
                </c:pt>
                <c:pt idx="49143">
                  <c:v>7.1599999999999997E-2</c:v>
                </c:pt>
                <c:pt idx="49144">
                  <c:v>7.9600000000000004E-2</c:v>
                </c:pt>
                <c:pt idx="49145">
                  <c:v>9.0000000000000011E-2</c:v>
                </c:pt>
                <c:pt idx="49146">
                  <c:v>8.8900000000000007E-2</c:v>
                </c:pt>
                <c:pt idx="49147">
                  <c:v>9.1400000000000009E-2</c:v>
                </c:pt>
                <c:pt idx="49148">
                  <c:v>8.9400000000000007E-2</c:v>
                </c:pt>
                <c:pt idx="49149">
                  <c:v>8.950000000000001E-2</c:v>
                </c:pt>
                <c:pt idx="49150">
                  <c:v>8.950000000000001E-2</c:v>
                </c:pt>
                <c:pt idx="49151">
                  <c:v>9.2800000000000007E-2</c:v>
                </c:pt>
                <c:pt idx="49152">
                  <c:v>0.11699999999999999</c:v>
                </c:pt>
                <c:pt idx="49153">
                  <c:v>0.1168</c:v>
                </c:pt>
                <c:pt idx="49154">
                  <c:v>0.14750000000000002</c:v>
                </c:pt>
                <c:pt idx="49155">
                  <c:v>0.16220000000000001</c:v>
                </c:pt>
                <c:pt idx="49156">
                  <c:v>0.1908</c:v>
                </c:pt>
                <c:pt idx="49157">
                  <c:v>0.16900000000000001</c:v>
                </c:pt>
                <c:pt idx="49158">
                  <c:v>0.16880000000000001</c:v>
                </c:pt>
                <c:pt idx="49159">
                  <c:v>0.18970000000000001</c:v>
                </c:pt>
                <c:pt idx="49160">
                  <c:v>0.20120000000000002</c:v>
                </c:pt>
                <c:pt idx="49161">
                  <c:v>0.22799999999999998</c:v>
                </c:pt>
                <c:pt idx="49162">
                  <c:v>0.23250000000000004</c:v>
                </c:pt>
                <c:pt idx="49163">
                  <c:v>0.2167</c:v>
                </c:pt>
                <c:pt idx="49164">
                  <c:v>0.19790000000000002</c:v>
                </c:pt>
                <c:pt idx="49165">
                  <c:v>0.1623</c:v>
                </c:pt>
                <c:pt idx="49166">
                  <c:v>0.1535</c:v>
                </c:pt>
                <c:pt idx="49167">
                  <c:v>0.16810000000000003</c:v>
                </c:pt>
                <c:pt idx="49168">
                  <c:v>0.16980000000000001</c:v>
                </c:pt>
                <c:pt idx="49169">
                  <c:v>0.18759999999999999</c:v>
                </c:pt>
                <c:pt idx="49170">
                  <c:v>0.2026</c:v>
                </c:pt>
                <c:pt idx="49171">
                  <c:v>0.18180000000000002</c:v>
                </c:pt>
                <c:pt idx="49172">
                  <c:v>0.15590000000000001</c:v>
                </c:pt>
                <c:pt idx="49173">
                  <c:v>0.15280000000000002</c:v>
                </c:pt>
                <c:pt idx="49174">
                  <c:v>0.1462</c:v>
                </c:pt>
                <c:pt idx="49175">
                  <c:v>0.1391</c:v>
                </c:pt>
                <c:pt idx="49176">
                  <c:v>0.13460000000000003</c:v>
                </c:pt>
                <c:pt idx="49177">
                  <c:v>0.12030000000000002</c:v>
                </c:pt>
                <c:pt idx="49178">
                  <c:v>0.10970000000000001</c:v>
                </c:pt>
                <c:pt idx="49179">
                  <c:v>0.1087</c:v>
                </c:pt>
                <c:pt idx="49180">
                  <c:v>0.10660000000000001</c:v>
                </c:pt>
                <c:pt idx="49181">
                  <c:v>9.0900000000000009E-2</c:v>
                </c:pt>
                <c:pt idx="49182">
                  <c:v>7.51E-2</c:v>
                </c:pt>
                <c:pt idx="49183">
                  <c:v>6.5100000000000005E-2</c:v>
                </c:pt>
                <c:pt idx="49184">
                  <c:v>5.8999999999999997E-2</c:v>
                </c:pt>
                <c:pt idx="49185">
                  <c:v>5.4900000000000004E-2</c:v>
                </c:pt>
                <c:pt idx="49186">
                  <c:v>5.2600000000000008E-2</c:v>
                </c:pt>
                <c:pt idx="49187">
                  <c:v>4.8600000000000004E-2</c:v>
                </c:pt>
                <c:pt idx="49188">
                  <c:v>4.4600000000000001E-2</c:v>
                </c:pt>
                <c:pt idx="49189">
                  <c:v>4.2500000000000003E-2</c:v>
                </c:pt>
                <c:pt idx="49190">
                  <c:v>3.8700000000000005E-2</c:v>
                </c:pt>
                <c:pt idx="49191">
                  <c:v>3.6700000000000003E-2</c:v>
                </c:pt>
                <c:pt idx="49192">
                  <c:v>3.6499999999999998E-2</c:v>
                </c:pt>
                <c:pt idx="49193">
                  <c:v>3.44E-2</c:v>
                </c:pt>
                <c:pt idx="49194">
                  <c:v>3.2400000000000005E-2</c:v>
                </c:pt>
                <c:pt idx="49195">
                  <c:v>3.2300000000000002E-2</c:v>
                </c:pt>
                <c:pt idx="49196">
                  <c:v>3.0300000000000001E-2</c:v>
                </c:pt>
                <c:pt idx="49197">
                  <c:v>3.1900000000000005E-2</c:v>
                </c:pt>
                <c:pt idx="49198">
                  <c:v>2.8199999999999999E-2</c:v>
                </c:pt>
                <c:pt idx="49199">
                  <c:v>2.6300000000000004E-2</c:v>
                </c:pt>
                <c:pt idx="49200">
                  <c:v>2.4500000000000001E-2</c:v>
                </c:pt>
                <c:pt idx="49201">
                  <c:v>2.4300000000000002E-2</c:v>
                </c:pt>
                <c:pt idx="49202">
                  <c:v>2.4199999999999999E-2</c:v>
                </c:pt>
                <c:pt idx="49203">
                  <c:v>2.2400000000000003E-2</c:v>
                </c:pt>
                <c:pt idx="49204">
                  <c:v>2.07E-2</c:v>
                </c:pt>
                <c:pt idx="49205">
                  <c:v>2.23E-2</c:v>
                </c:pt>
                <c:pt idx="49206">
                  <c:v>2.2200000000000001E-2</c:v>
                </c:pt>
                <c:pt idx="49207">
                  <c:v>2.0400000000000001E-2</c:v>
                </c:pt>
                <c:pt idx="49208">
                  <c:v>1.8700000000000001E-2</c:v>
                </c:pt>
                <c:pt idx="49209">
                  <c:v>1.6900000000000002E-2</c:v>
                </c:pt>
                <c:pt idx="49210">
                  <c:v>1.6900000000000002E-2</c:v>
                </c:pt>
                <c:pt idx="49211">
                  <c:v>1.52E-2</c:v>
                </c:pt>
                <c:pt idx="49212">
                  <c:v>1.84E-2</c:v>
                </c:pt>
                <c:pt idx="49213">
                  <c:v>1.6700000000000003E-2</c:v>
                </c:pt>
                <c:pt idx="49214">
                  <c:v>1.66E-2</c:v>
                </c:pt>
                <c:pt idx="49215">
                  <c:v>1.49E-2</c:v>
                </c:pt>
                <c:pt idx="49216">
                  <c:v>1.3300000000000001E-2</c:v>
                </c:pt>
                <c:pt idx="49217">
                  <c:v>1.4800000000000001E-2</c:v>
                </c:pt>
                <c:pt idx="49218">
                  <c:v>1.4800000000000001E-2</c:v>
                </c:pt>
                <c:pt idx="49219">
                  <c:v>1.4800000000000001E-2</c:v>
                </c:pt>
                <c:pt idx="49220">
                  <c:v>1.47E-2</c:v>
                </c:pt>
                <c:pt idx="49221">
                  <c:v>1.3000000000000001E-2</c:v>
                </c:pt>
                <c:pt idx="49222">
                  <c:v>1.3000000000000001E-2</c:v>
                </c:pt>
                <c:pt idx="49223">
                  <c:v>1.2900000000000002E-2</c:v>
                </c:pt>
                <c:pt idx="49224">
                  <c:v>1.1300000000000001E-2</c:v>
                </c:pt>
                <c:pt idx="49225">
                  <c:v>9.7000000000000003E-3</c:v>
                </c:pt>
                <c:pt idx="49226">
                  <c:v>8.1000000000000013E-3</c:v>
                </c:pt>
                <c:pt idx="49227">
                  <c:v>8.1000000000000013E-3</c:v>
                </c:pt>
                <c:pt idx="49228">
                  <c:v>6.5000000000000006E-3</c:v>
                </c:pt>
                <c:pt idx="49229">
                  <c:v>6.4000000000000003E-3</c:v>
                </c:pt>
                <c:pt idx="49230">
                  <c:v>4.8000000000000004E-3</c:v>
                </c:pt>
                <c:pt idx="49231">
                  <c:v>4.9000000000000007E-3</c:v>
                </c:pt>
                <c:pt idx="49232">
                  <c:v>4.8000000000000004E-3</c:v>
                </c:pt>
                <c:pt idx="49233">
                  <c:v>3.2000000000000002E-3</c:v>
                </c:pt>
                <c:pt idx="49234">
                  <c:v>3.2000000000000002E-3</c:v>
                </c:pt>
                <c:pt idx="49235">
                  <c:v>3.2000000000000002E-3</c:v>
                </c:pt>
                <c:pt idx="49236">
                  <c:v>1.6000000000000001E-3</c:v>
                </c:pt>
                <c:pt idx="49237">
                  <c:v>3.2000000000000002E-3</c:v>
                </c:pt>
                <c:pt idx="49238">
                  <c:v>4.8000000000000004E-3</c:v>
                </c:pt>
                <c:pt idx="49239">
                  <c:v>4.8000000000000004E-3</c:v>
                </c:pt>
                <c:pt idx="49240">
                  <c:v>4.8000000000000004E-3</c:v>
                </c:pt>
                <c:pt idx="49241">
                  <c:v>4.8000000000000004E-3</c:v>
                </c:pt>
                <c:pt idx="49242">
                  <c:v>4.8000000000000004E-3</c:v>
                </c:pt>
                <c:pt idx="49243">
                  <c:v>3.2000000000000002E-3</c:v>
                </c:pt>
                <c:pt idx="49244">
                  <c:v>3.2000000000000002E-3</c:v>
                </c:pt>
                <c:pt idx="49245">
                  <c:v>3.2000000000000002E-3</c:v>
                </c:pt>
                <c:pt idx="49246">
                  <c:v>3.2000000000000002E-3</c:v>
                </c:pt>
                <c:pt idx="49247">
                  <c:v>3.1000000000000003E-3</c:v>
                </c:pt>
                <c:pt idx="49248">
                  <c:v>1.6000000000000001E-3</c:v>
                </c:pt>
                <c:pt idx="49249">
                  <c:v>1.6000000000000001E-3</c:v>
                </c:pt>
                <c:pt idx="49250">
                  <c:v>0</c:v>
                </c:pt>
                <c:pt idx="49251">
                  <c:v>0</c:v>
                </c:pt>
                <c:pt idx="49252">
                  <c:v>1.6000000000000001E-3</c:v>
                </c:pt>
                <c:pt idx="49253">
                  <c:v>1.6000000000000001E-3</c:v>
                </c:pt>
                <c:pt idx="49254">
                  <c:v>1.6000000000000001E-3</c:v>
                </c:pt>
                <c:pt idx="49255">
                  <c:v>1.6000000000000001E-3</c:v>
                </c:pt>
                <c:pt idx="49256">
                  <c:v>0</c:v>
                </c:pt>
                <c:pt idx="49257">
                  <c:v>0</c:v>
                </c:pt>
                <c:pt idx="49258">
                  <c:v>0</c:v>
                </c:pt>
                <c:pt idx="49259">
                  <c:v>0</c:v>
                </c:pt>
                <c:pt idx="49260">
                  <c:v>1.5E-3</c:v>
                </c:pt>
                <c:pt idx="49261">
                  <c:v>0</c:v>
                </c:pt>
                <c:pt idx="49262">
                  <c:v>0</c:v>
                </c:pt>
                <c:pt idx="49263">
                  <c:v>0</c:v>
                </c:pt>
                <c:pt idx="49264">
                  <c:v>0</c:v>
                </c:pt>
                <c:pt idx="49265">
                  <c:v>0</c:v>
                </c:pt>
                <c:pt idx="49266">
                  <c:v>0</c:v>
                </c:pt>
                <c:pt idx="49267">
                  <c:v>0</c:v>
                </c:pt>
                <c:pt idx="49268">
                  <c:v>0</c:v>
                </c:pt>
                <c:pt idx="49269">
                  <c:v>0</c:v>
                </c:pt>
                <c:pt idx="49270">
                  <c:v>0</c:v>
                </c:pt>
                <c:pt idx="49271">
                  <c:v>0</c:v>
                </c:pt>
                <c:pt idx="49272">
                  <c:v>0</c:v>
                </c:pt>
                <c:pt idx="49273">
                  <c:v>0</c:v>
                </c:pt>
                <c:pt idx="49274">
                  <c:v>0</c:v>
                </c:pt>
                <c:pt idx="49275">
                  <c:v>0</c:v>
                </c:pt>
                <c:pt idx="49276">
                  <c:v>0</c:v>
                </c:pt>
                <c:pt idx="49277">
                  <c:v>0</c:v>
                </c:pt>
                <c:pt idx="49278">
                  <c:v>0</c:v>
                </c:pt>
                <c:pt idx="49279">
                  <c:v>0</c:v>
                </c:pt>
                <c:pt idx="49280">
                  <c:v>0</c:v>
                </c:pt>
                <c:pt idx="49281">
                  <c:v>0</c:v>
                </c:pt>
                <c:pt idx="49282">
                  <c:v>0</c:v>
                </c:pt>
                <c:pt idx="49283">
                  <c:v>0</c:v>
                </c:pt>
                <c:pt idx="49284">
                  <c:v>0</c:v>
                </c:pt>
                <c:pt idx="49285">
                  <c:v>0</c:v>
                </c:pt>
                <c:pt idx="49286">
                  <c:v>0</c:v>
                </c:pt>
                <c:pt idx="49287">
                  <c:v>0</c:v>
                </c:pt>
                <c:pt idx="49288">
                  <c:v>0</c:v>
                </c:pt>
                <c:pt idx="49289">
                  <c:v>0</c:v>
                </c:pt>
                <c:pt idx="49290">
                  <c:v>0</c:v>
                </c:pt>
                <c:pt idx="49291">
                  <c:v>0</c:v>
                </c:pt>
                <c:pt idx="49292">
                  <c:v>0</c:v>
                </c:pt>
                <c:pt idx="49293">
                  <c:v>0</c:v>
                </c:pt>
                <c:pt idx="49294">
                  <c:v>0</c:v>
                </c:pt>
                <c:pt idx="49295">
                  <c:v>0</c:v>
                </c:pt>
                <c:pt idx="49296">
                  <c:v>0</c:v>
                </c:pt>
                <c:pt idx="49297">
                  <c:v>0</c:v>
                </c:pt>
                <c:pt idx="49298">
                  <c:v>0</c:v>
                </c:pt>
                <c:pt idx="49299">
                  <c:v>0</c:v>
                </c:pt>
                <c:pt idx="49300">
                  <c:v>0</c:v>
                </c:pt>
                <c:pt idx="49301">
                  <c:v>0</c:v>
                </c:pt>
                <c:pt idx="49302">
                  <c:v>0</c:v>
                </c:pt>
                <c:pt idx="49303">
                  <c:v>0</c:v>
                </c:pt>
                <c:pt idx="49304">
                  <c:v>0</c:v>
                </c:pt>
                <c:pt idx="49305">
                  <c:v>0</c:v>
                </c:pt>
                <c:pt idx="49306">
                  <c:v>0</c:v>
                </c:pt>
                <c:pt idx="49307">
                  <c:v>0</c:v>
                </c:pt>
                <c:pt idx="49308">
                  <c:v>0</c:v>
                </c:pt>
                <c:pt idx="49309">
                  <c:v>0</c:v>
                </c:pt>
                <c:pt idx="49310">
                  <c:v>0</c:v>
                </c:pt>
                <c:pt idx="49311">
                  <c:v>0</c:v>
                </c:pt>
                <c:pt idx="49312">
                  <c:v>0</c:v>
                </c:pt>
                <c:pt idx="49313">
                  <c:v>0</c:v>
                </c:pt>
                <c:pt idx="49314">
                  <c:v>0</c:v>
                </c:pt>
                <c:pt idx="49315">
                  <c:v>0</c:v>
                </c:pt>
                <c:pt idx="49316">
                  <c:v>0</c:v>
                </c:pt>
                <c:pt idx="49317">
                  <c:v>0</c:v>
                </c:pt>
                <c:pt idx="49318">
                  <c:v>0</c:v>
                </c:pt>
                <c:pt idx="49319">
                  <c:v>0</c:v>
                </c:pt>
                <c:pt idx="49320">
                  <c:v>0</c:v>
                </c:pt>
                <c:pt idx="49321">
                  <c:v>0</c:v>
                </c:pt>
                <c:pt idx="49322">
                  <c:v>0</c:v>
                </c:pt>
                <c:pt idx="49323">
                  <c:v>0</c:v>
                </c:pt>
                <c:pt idx="49324">
                  <c:v>0</c:v>
                </c:pt>
                <c:pt idx="49325">
                  <c:v>0</c:v>
                </c:pt>
                <c:pt idx="49326">
                  <c:v>0</c:v>
                </c:pt>
                <c:pt idx="49327">
                  <c:v>0</c:v>
                </c:pt>
                <c:pt idx="49328">
                  <c:v>0</c:v>
                </c:pt>
                <c:pt idx="49329">
                  <c:v>0</c:v>
                </c:pt>
                <c:pt idx="49330">
                  <c:v>0</c:v>
                </c:pt>
                <c:pt idx="49331">
                  <c:v>0</c:v>
                </c:pt>
                <c:pt idx="49332">
                  <c:v>0</c:v>
                </c:pt>
                <c:pt idx="49333">
                  <c:v>0</c:v>
                </c:pt>
                <c:pt idx="49334">
                  <c:v>0</c:v>
                </c:pt>
                <c:pt idx="49335">
                  <c:v>0</c:v>
                </c:pt>
                <c:pt idx="49336">
                  <c:v>0</c:v>
                </c:pt>
                <c:pt idx="49337">
                  <c:v>0</c:v>
                </c:pt>
                <c:pt idx="49338">
                  <c:v>0</c:v>
                </c:pt>
                <c:pt idx="49339">
                  <c:v>0</c:v>
                </c:pt>
                <c:pt idx="49340">
                  <c:v>0</c:v>
                </c:pt>
                <c:pt idx="49341">
                  <c:v>0</c:v>
                </c:pt>
                <c:pt idx="49342">
                  <c:v>0</c:v>
                </c:pt>
                <c:pt idx="49343">
                  <c:v>0</c:v>
                </c:pt>
                <c:pt idx="49344">
                  <c:v>0</c:v>
                </c:pt>
                <c:pt idx="49345">
                  <c:v>0</c:v>
                </c:pt>
                <c:pt idx="49346">
                  <c:v>0</c:v>
                </c:pt>
                <c:pt idx="49347">
                  <c:v>0</c:v>
                </c:pt>
                <c:pt idx="49348">
                  <c:v>0</c:v>
                </c:pt>
                <c:pt idx="49349">
                  <c:v>0</c:v>
                </c:pt>
                <c:pt idx="49350">
                  <c:v>0</c:v>
                </c:pt>
                <c:pt idx="49351">
                  <c:v>0</c:v>
                </c:pt>
                <c:pt idx="49352">
                  <c:v>0</c:v>
                </c:pt>
                <c:pt idx="49353">
                  <c:v>0</c:v>
                </c:pt>
                <c:pt idx="49354">
                  <c:v>0</c:v>
                </c:pt>
                <c:pt idx="49355">
                  <c:v>0</c:v>
                </c:pt>
                <c:pt idx="49356">
                  <c:v>0</c:v>
                </c:pt>
                <c:pt idx="49357">
                  <c:v>0</c:v>
                </c:pt>
                <c:pt idx="49358">
                  <c:v>0</c:v>
                </c:pt>
                <c:pt idx="49359">
                  <c:v>0</c:v>
                </c:pt>
                <c:pt idx="49360">
                  <c:v>0</c:v>
                </c:pt>
                <c:pt idx="49361">
                  <c:v>0</c:v>
                </c:pt>
                <c:pt idx="49362">
                  <c:v>0</c:v>
                </c:pt>
                <c:pt idx="49363">
                  <c:v>0</c:v>
                </c:pt>
                <c:pt idx="49364">
                  <c:v>0</c:v>
                </c:pt>
                <c:pt idx="49365">
                  <c:v>0</c:v>
                </c:pt>
                <c:pt idx="49366">
                  <c:v>0</c:v>
                </c:pt>
                <c:pt idx="49367">
                  <c:v>0</c:v>
                </c:pt>
                <c:pt idx="49368">
                  <c:v>0</c:v>
                </c:pt>
                <c:pt idx="49369">
                  <c:v>0</c:v>
                </c:pt>
                <c:pt idx="49370">
                  <c:v>9.6000000000000009E-3</c:v>
                </c:pt>
                <c:pt idx="49371">
                  <c:v>3.49E-2</c:v>
                </c:pt>
                <c:pt idx="49372">
                  <c:v>6.8300000000000013E-2</c:v>
                </c:pt>
                <c:pt idx="49373">
                  <c:v>8.5400000000000004E-2</c:v>
                </c:pt>
                <c:pt idx="49374">
                  <c:v>9.2700000000000005E-2</c:v>
                </c:pt>
                <c:pt idx="49375">
                  <c:v>0.13</c:v>
                </c:pt>
                <c:pt idx="49376">
                  <c:v>0.17420000000000002</c:v>
                </c:pt>
                <c:pt idx="49377">
                  <c:v>0.1988</c:v>
                </c:pt>
                <c:pt idx="49378">
                  <c:v>0.22270000000000001</c:v>
                </c:pt>
                <c:pt idx="49379">
                  <c:v>0.25080000000000002</c:v>
                </c:pt>
                <c:pt idx="49380">
                  <c:v>0.2697</c:v>
                </c:pt>
                <c:pt idx="49381">
                  <c:v>0.29970000000000002</c:v>
                </c:pt>
                <c:pt idx="49382">
                  <c:v>0.22240000000000004</c:v>
                </c:pt>
                <c:pt idx="49383">
                  <c:v>0.26829999999999998</c:v>
                </c:pt>
                <c:pt idx="49384">
                  <c:v>0.32770000000000005</c:v>
                </c:pt>
                <c:pt idx="49385">
                  <c:v>0.32940000000000003</c:v>
                </c:pt>
                <c:pt idx="49386">
                  <c:v>0.3049</c:v>
                </c:pt>
                <c:pt idx="49387">
                  <c:v>0.317</c:v>
                </c:pt>
                <c:pt idx="49388">
                  <c:v>0.41120000000000001</c:v>
                </c:pt>
                <c:pt idx="49389">
                  <c:v>0.41980000000000006</c:v>
                </c:pt>
                <c:pt idx="49390">
                  <c:v>0.38850000000000001</c:v>
                </c:pt>
                <c:pt idx="49391">
                  <c:v>0.41510000000000002</c:v>
                </c:pt>
                <c:pt idx="49392">
                  <c:v>0.38300000000000001</c:v>
                </c:pt>
                <c:pt idx="49393">
                  <c:v>0.44290000000000007</c:v>
                </c:pt>
                <c:pt idx="49394">
                  <c:v>0.49590000000000001</c:v>
                </c:pt>
                <c:pt idx="49395">
                  <c:v>0.47470000000000001</c:v>
                </c:pt>
                <c:pt idx="49396">
                  <c:v>0.53970000000000007</c:v>
                </c:pt>
                <c:pt idx="49397">
                  <c:v>0.60770000000000002</c:v>
                </c:pt>
                <c:pt idx="49398">
                  <c:v>1.1287</c:v>
                </c:pt>
                <c:pt idx="49399">
                  <c:v>0.80740000000000001</c:v>
                </c:pt>
                <c:pt idx="49400">
                  <c:v>0.73050000000000004</c:v>
                </c:pt>
                <c:pt idx="49401">
                  <c:v>0.64650000000000007</c:v>
                </c:pt>
                <c:pt idx="49402">
                  <c:v>0.56769999999999998</c:v>
                </c:pt>
                <c:pt idx="49403">
                  <c:v>0.50690000000000002</c:v>
                </c:pt>
                <c:pt idx="49404">
                  <c:v>0.43049999999999999</c:v>
                </c:pt>
                <c:pt idx="49405">
                  <c:v>0.4138</c:v>
                </c:pt>
                <c:pt idx="49406">
                  <c:v>0.38870000000000005</c:v>
                </c:pt>
                <c:pt idx="49407">
                  <c:v>0.31410000000000005</c:v>
                </c:pt>
                <c:pt idx="49408">
                  <c:v>0.33560000000000001</c:v>
                </c:pt>
                <c:pt idx="49409">
                  <c:v>0.31560000000000005</c:v>
                </c:pt>
                <c:pt idx="49410">
                  <c:v>0.32940000000000003</c:v>
                </c:pt>
                <c:pt idx="49411">
                  <c:v>0.35780000000000001</c:v>
                </c:pt>
                <c:pt idx="49412">
                  <c:v>0.50880000000000003</c:v>
                </c:pt>
                <c:pt idx="49413">
                  <c:v>0.59750000000000003</c:v>
                </c:pt>
                <c:pt idx="49414">
                  <c:v>0.47870000000000001</c:v>
                </c:pt>
                <c:pt idx="49415">
                  <c:v>0.3528</c:v>
                </c:pt>
                <c:pt idx="49416">
                  <c:v>0.27650000000000002</c:v>
                </c:pt>
                <c:pt idx="49417">
                  <c:v>0.26569999999999999</c:v>
                </c:pt>
                <c:pt idx="49418">
                  <c:v>0.2319</c:v>
                </c:pt>
                <c:pt idx="49419">
                  <c:v>0.1744</c:v>
                </c:pt>
                <c:pt idx="49420">
                  <c:v>0.17020000000000002</c:v>
                </c:pt>
                <c:pt idx="49421">
                  <c:v>0.16900000000000001</c:v>
                </c:pt>
                <c:pt idx="49422">
                  <c:v>0.16040000000000001</c:v>
                </c:pt>
                <c:pt idx="49423">
                  <c:v>0.1694</c:v>
                </c:pt>
                <c:pt idx="49424">
                  <c:v>0.19020000000000001</c:v>
                </c:pt>
                <c:pt idx="49425">
                  <c:v>0.19870000000000002</c:v>
                </c:pt>
                <c:pt idx="49426">
                  <c:v>0.21579999999999999</c:v>
                </c:pt>
                <c:pt idx="49427">
                  <c:v>0.27189999999999998</c:v>
                </c:pt>
                <c:pt idx="49428">
                  <c:v>0.23300000000000001</c:v>
                </c:pt>
                <c:pt idx="49429">
                  <c:v>0.29420000000000002</c:v>
                </c:pt>
                <c:pt idx="49430">
                  <c:v>0.35230000000000006</c:v>
                </c:pt>
                <c:pt idx="49431">
                  <c:v>0.32600000000000001</c:v>
                </c:pt>
                <c:pt idx="49432">
                  <c:v>0.35990000000000005</c:v>
                </c:pt>
                <c:pt idx="49433">
                  <c:v>0.30560000000000004</c:v>
                </c:pt>
                <c:pt idx="49434">
                  <c:v>0.31940000000000002</c:v>
                </c:pt>
                <c:pt idx="49435">
                  <c:v>0.30390000000000006</c:v>
                </c:pt>
                <c:pt idx="49436">
                  <c:v>0.25359999999999999</c:v>
                </c:pt>
                <c:pt idx="49437">
                  <c:v>0.22950000000000001</c:v>
                </c:pt>
                <c:pt idx="49438">
                  <c:v>0.21940000000000001</c:v>
                </c:pt>
                <c:pt idx="49439">
                  <c:v>0.22360000000000002</c:v>
                </c:pt>
                <c:pt idx="49440">
                  <c:v>0.38719999999999999</c:v>
                </c:pt>
                <c:pt idx="49441">
                  <c:v>0.36620000000000003</c:v>
                </c:pt>
                <c:pt idx="49442">
                  <c:v>0.37320000000000003</c:v>
                </c:pt>
                <c:pt idx="49443">
                  <c:v>0.35010000000000002</c:v>
                </c:pt>
                <c:pt idx="49444">
                  <c:v>0.35980000000000001</c:v>
                </c:pt>
                <c:pt idx="49445">
                  <c:v>0.31760000000000005</c:v>
                </c:pt>
                <c:pt idx="49446">
                  <c:v>0.36190000000000005</c:v>
                </c:pt>
                <c:pt idx="49447">
                  <c:v>0.39550000000000002</c:v>
                </c:pt>
                <c:pt idx="49448">
                  <c:v>0.42710000000000004</c:v>
                </c:pt>
                <c:pt idx="49449">
                  <c:v>0.46300000000000002</c:v>
                </c:pt>
                <c:pt idx="49450">
                  <c:v>0.36830000000000002</c:v>
                </c:pt>
                <c:pt idx="49451">
                  <c:v>0.36299999999999999</c:v>
                </c:pt>
                <c:pt idx="49452">
                  <c:v>0.40620000000000006</c:v>
                </c:pt>
                <c:pt idx="49453">
                  <c:v>0.40389999999999998</c:v>
                </c:pt>
                <c:pt idx="49454">
                  <c:v>0.40839999999999999</c:v>
                </c:pt>
                <c:pt idx="49455">
                  <c:v>0.3639</c:v>
                </c:pt>
                <c:pt idx="49456">
                  <c:v>0.40080000000000005</c:v>
                </c:pt>
                <c:pt idx="49457">
                  <c:v>0.4133</c:v>
                </c:pt>
                <c:pt idx="49458">
                  <c:v>0.41559999999999997</c:v>
                </c:pt>
                <c:pt idx="49459">
                  <c:v>0.31869999999999998</c:v>
                </c:pt>
                <c:pt idx="49460">
                  <c:v>0.32900000000000001</c:v>
                </c:pt>
                <c:pt idx="49461">
                  <c:v>0.2984</c:v>
                </c:pt>
                <c:pt idx="49462">
                  <c:v>0.30150000000000005</c:v>
                </c:pt>
                <c:pt idx="49463">
                  <c:v>0.24660000000000004</c:v>
                </c:pt>
                <c:pt idx="49464">
                  <c:v>0.2283</c:v>
                </c:pt>
                <c:pt idx="49465">
                  <c:v>0.2021</c:v>
                </c:pt>
                <c:pt idx="49466">
                  <c:v>0.18110000000000001</c:v>
                </c:pt>
                <c:pt idx="49467">
                  <c:v>0.17350000000000002</c:v>
                </c:pt>
                <c:pt idx="49468">
                  <c:v>0.16750000000000001</c:v>
                </c:pt>
                <c:pt idx="49469">
                  <c:v>0.15540000000000001</c:v>
                </c:pt>
                <c:pt idx="49470">
                  <c:v>0.1421</c:v>
                </c:pt>
                <c:pt idx="49471">
                  <c:v>0.14130000000000001</c:v>
                </c:pt>
                <c:pt idx="49472">
                  <c:v>0.14680000000000001</c:v>
                </c:pt>
                <c:pt idx="49473">
                  <c:v>0.14399999999999999</c:v>
                </c:pt>
                <c:pt idx="49474">
                  <c:v>0.14199999999999999</c:v>
                </c:pt>
                <c:pt idx="49475">
                  <c:v>0.13650000000000001</c:v>
                </c:pt>
                <c:pt idx="49476">
                  <c:v>0.1313</c:v>
                </c:pt>
                <c:pt idx="49477">
                  <c:v>0.12280000000000001</c:v>
                </c:pt>
                <c:pt idx="49478">
                  <c:v>0.11990000000000001</c:v>
                </c:pt>
                <c:pt idx="49479">
                  <c:v>0.12840000000000001</c:v>
                </c:pt>
                <c:pt idx="49480">
                  <c:v>0.1166</c:v>
                </c:pt>
                <c:pt idx="49481">
                  <c:v>0.1158</c:v>
                </c:pt>
                <c:pt idx="49482">
                  <c:v>0.11060000000000002</c:v>
                </c:pt>
                <c:pt idx="49483">
                  <c:v>0.1154</c:v>
                </c:pt>
                <c:pt idx="49484">
                  <c:v>0.1115</c:v>
                </c:pt>
                <c:pt idx="49485">
                  <c:v>0.1018</c:v>
                </c:pt>
                <c:pt idx="49486">
                  <c:v>0.10089999999999999</c:v>
                </c:pt>
                <c:pt idx="49487">
                  <c:v>0.1023</c:v>
                </c:pt>
                <c:pt idx="49488">
                  <c:v>9.6200000000000008E-2</c:v>
                </c:pt>
                <c:pt idx="49489">
                  <c:v>0.10100000000000001</c:v>
                </c:pt>
                <c:pt idx="49490">
                  <c:v>8.9700000000000002E-2</c:v>
                </c:pt>
                <c:pt idx="49491">
                  <c:v>8.5600000000000009E-2</c:v>
                </c:pt>
                <c:pt idx="49492">
                  <c:v>8.1600000000000006E-2</c:v>
                </c:pt>
                <c:pt idx="49493">
                  <c:v>8.1200000000000008E-2</c:v>
                </c:pt>
                <c:pt idx="49494">
                  <c:v>7.7300000000000008E-2</c:v>
                </c:pt>
                <c:pt idx="49495">
                  <c:v>7.8600000000000003E-2</c:v>
                </c:pt>
                <c:pt idx="49496">
                  <c:v>8.030000000000001E-2</c:v>
                </c:pt>
                <c:pt idx="49497">
                  <c:v>8.0200000000000007E-2</c:v>
                </c:pt>
                <c:pt idx="49498">
                  <c:v>7.7700000000000005E-2</c:v>
                </c:pt>
                <c:pt idx="49499">
                  <c:v>7.3700000000000002E-2</c:v>
                </c:pt>
                <c:pt idx="49500">
                  <c:v>7.1599999999999997E-2</c:v>
                </c:pt>
                <c:pt idx="49501">
                  <c:v>6.9599999999999995E-2</c:v>
                </c:pt>
                <c:pt idx="49502">
                  <c:v>6.5600000000000006E-2</c:v>
                </c:pt>
                <c:pt idx="49503">
                  <c:v>6.3500000000000001E-2</c:v>
                </c:pt>
                <c:pt idx="49504">
                  <c:v>6.5000000000000002E-2</c:v>
                </c:pt>
                <c:pt idx="49505">
                  <c:v>6.13E-2</c:v>
                </c:pt>
                <c:pt idx="49506">
                  <c:v>6.2700000000000006E-2</c:v>
                </c:pt>
                <c:pt idx="49507">
                  <c:v>6.25E-2</c:v>
                </c:pt>
                <c:pt idx="49508">
                  <c:v>6.3899999999999998E-2</c:v>
                </c:pt>
                <c:pt idx="49509">
                  <c:v>6.0499999999999998E-2</c:v>
                </c:pt>
                <c:pt idx="49510">
                  <c:v>5.8499999999999996E-2</c:v>
                </c:pt>
                <c:pt idx="49511">
                  <c:v>5.8099999999999999E-2</c:v>
                </c:pt>
                <c:pt idx="49512">
                  <c:v>5.6200000000000007E-2</c:v>
                </c:pt>
                <c:pt idx="49513">
                  <c:v>5.2800000000000007E-2</c:v>
                </c:pt>
                <c:pt idx="49514">
                  <c:v>5.2300000000000006E-2</c:v>
                </c:pt>
                <c:pt idx="49515">
                  <c:v>4.87E-2</c:v>
                </c:pt>
                <c:pt idx="49516">
                  <c:v>4.5400000000000003E-2</c:v>
                </c:pt>
                <c:pt idx="49517">
                  <c:v>4.5100000000000001E-2</c:v>
                </c:pt>
                <c:pt idx="49518">
                  <c:v>4.1599999999999998E-2</c:v>
                </c:pt>
                <c:pt idx="49519">
                  <c:v>3.9900000000000005E-2</c:v>
                </c:pt>
                <c:pt idx="49520">
                  <c:v>3.8100000000000002E-2</c:v>
                </c:pt>
                <c:pt idx="49521">
                  <c:v>3.9500000000000007E-2</c:v>
                </c:pt>
                <c:pt idx="49522">
                  <c:v>3.9200000000000006E-2</c:v>
                </c:pt>
                <c:pt idx="49523">
                  <c:v>3.5900000000000001E-2</c:v>
                </c:pt>
                <c:pt idx="49524">
                  <c:v>3.2600000000000004E-2</c:v>
                </c:pt>
                <c:pt idx="49525">
                  <c:v>3.2500000000000001E-2</c:v>
                </c:pt>
                <c:pt idx="49526">
                  <c:v>3.2400000000000005E-2</c:v>
                </c:pt>
                <c:pt idx="49527">
                  <c:v>3.0700000000000002E-2</c:v>
                </c:pt>
                <c:pt idx="49528">
                  <c:v>2.8999999999999998E-2</c:v>
                </c:pt>
                <c:pt idx="49529">
                  <c:v>2.7400000000000004E-2</c:v>
                </c:pt>
                <c:pt idx="49530">
                  <c:v>2.5700000000000001E-2</c:v>
                </c:pt>
                <c:pt idx="49531">
                  <c:v>2.4E-2</c:v>
                </c:pt>
                <c:pt idx="49532">
                  <c:v>2.0900000000000002E-2</c:v>
                </c:pt>
                <c:pt idx="49533">
                  <c:v>1.9300000000000001E-2</c:v>
                </c:pt>
                <c:pt idx="49534">
                  <c:v>1.9300000000000001E-2</c:v>
                </c:pt>
                <c:pt idx="49535">
                  <c:v>1.9300000000000001E-2</c:v>
                </c:pt>
                <c:pt idx="49536">
                  <c:v>1.9400000000000001E-2</c:v>
                </c:pt>
                <c:pt idx="49537">
                  <c:v>2.1000000000000001E-2</c:v>
                </c:pt>
                <c:pt idx="49538">
                  <c:v>2.1100000000000001E-2</c:v>
                </c:pt>
                <c:pt idx="49539">
                  <c:v>2.1100000000000001E-2</c:v>
                </c:pt>
                <c:pt idx="49540">
                  <c:v>2.1100000000000001E-2</c:v>
                </c:pt>
                <c:pt idx="49541">
                  <c:v>1.9500000000000003E-2</c:v>
                </c:pt>
                <c:pt idx="49542">
                  <c:v>1.9600000000000003E-2</c:v>
                </c:pt>
                <c:pt idx="49543">
                  <c:v>2.2800000000000001E-2</c:v>
                </c:pt>
                <c:pt idx="49544">
                  <c:v>2.2800000000000001E-2</c:v>
                </c:pt>
                <c:pt idx="49545">
                  <c:v>2.1299999999999999E-2</c:v>
                </c:pt>
                <c:pt idx="49546">
                  <c:v>2.1299999999999999E-2</c:v>
                </c:pt>
                <c:pt idx="49547">
                  <c:v>2.1400000000000002E-2</c:v>
                </c:pt>
                <c:pt idx="49548">
                  <c:v>2.1400000000000002E-2</c:v>
                </c:pt>
                <c:pt idx="49549">
                  <c:v>2.47E-2</c:v>
                </c:pt>
                <c:pt idx="49550">
                  <c:v>2.4800000000000003E-2</c:v>
                </c:pt>
                <c:pt idx="49551">
                  <c:v>2.6300000000000004E-2</c:v>
                </c:pt>
                <c:pt idx="49552">
                  <c:v>2.1600000000000001E-2</c:v>
                </c:pt>
                <c:pt idx="49553">
                  <c:v>2.4900000000000002E-2</c:v>
                </c:pt>
                <c:pt idx="49554">
                  <c:v>2.6500000000000003E-2</c:v>
                </c:pt>
                <c:pt idx="49555">
                  <c:v>2.8199999999999999E-2</c:v>
                </c:pt>
                <c:pt idx="49556">
                  <c:v>2.8299999999999999E-2</c:v>
                </c:pt>
                <c:pt idx="49557">
                  <c:v>2.8199999999999999E-2</c:v>
                </c:pt>
                <c:pt idx="49558">
                  <c:v>2.8299999999999999E-2</c:v>
                </c:pt>
                <c:pt idx="49559">
                  <c:v>2.8299999999999999E-2</c:v>
                </c:pt>
                <c:pt idx="49560">
                  <c:v>2.8199999999999999E-2</c:v>
                </c:pt>
                <c:pt idx="49561">
                  <c:v>2.6600000000000002E-2</c:v>
                </c:pt>
                <c:pt idx="49562">
                  <c:v>2.6700000000000002E-2</c:v>
                </c:pt>
                <c:pt idx="49563">
                  <c:v>2.6600000000000002E-2</c:v>
                </c:pt>
                <c:pt idx="49564">
                  <c:v>2.6600000000000002E-2</c:v>
                </c:pt>
                <c:pt idx="49565">
                  <c:v>2.5000000000000001E-2</c:v>
                </c:pt>
                <c:pt idx="49566">
                  <c:v>2.6700000000000002E-2</c:v>
                </c:pt>
                <c:pt idx="49567">
                  <c:v>2.5100000000000001E-2</c:v>
                </c:pt>
                <c:pt idx="49568">
                  <c:v>2.5100000000000001E-2</c:v>
                </c:pt>
                <c:pt idx="49569">
                  <c:v>2.5000000000000001E-2</c:v>
                </c:pt>
                <c:pt idx="49570">
                  <c:v>2.5000000000000001E-2</c:v>
                </c:pt>
                <c:pt idx="49571">
                  <c:v>2.5100000000000001E-2</c:v>
                </c:pt>
                <c:pt idx="49572">
                  <c:v>2.35E-2</c:v>
                </c:pt>
                <c:pt idx="49573">
                  <c:v>2.35E-2</c:v>
                </c:pt>
                <c:pt idx="49574">
                  <c:v>2.3599999999999999E-2</c:v>
                </c:pt>
                <c:pt idx="49575">
                  <c:v>2.35E-2</c:v>
                </c:pt>
                <c:pt idx="49576">
                  <c:v>2.52E-2</c:v>
                </c:pt>
                <c:pt idx="49577">
                  <c:v>2.52E-2</c:v>
                </c:pt>
                <c:pt idx="49578">
                  <c:v>2.3599999999999999E-2</c:v>
                </c:pt>
                <c:pt idx="49579">
                  <c:v>2.5300000000000003E-2</c:v>
                </c:pt>
                <c:pt idx="49580">
                  <c:v>2.6900000000000004E-2</c:v>
                </c:pt>
                <c:pt idx="49581">
                  <c:v>2.6800000000000004E-2</c:v>
                </c:pt>
                <c:pt idx="49582">
                  <c:v>2.6900000000000004E-2</c:v>
                </c:pt>
                <c:pt idx="49583">
                  <c:v>2.5300000000000003E-2</c:v>
                </c:pt>
                <c:pt idx="49584">
                  <c:v>2.7000000000000003E-2</c:v>
                </c:pt>
                <c:pt idx="49585">
                  <c:v>2.87E-2</c:v>
                </c:pt>
                <c:pt idx="49586">
                  <c:v>2.7200000000000002E-2</c:v>
                </c:pt>
                <c:pt idx="49587">
                  <c:v>2.8999999999999998E-2</c:v>
                </c:pt>
                <c:pt idx="49588">
                  <c:v>3.0700000000000002E-2</c:v>
                </c:pt>
                <c:pt idx="49589">
                  <c:v>3.4100000000000005E-2</c:v>
                </c:pt>
                <c:pt idx="49590">
                  <c:v>3.3900000000000007E-2</c:v>
                </c:pt>
                <c:pt idx="49591">
                  <c:v>3.2199999999999999E-2</c:v>
                </c:pt>
                <c:pt idx="49592">
                  <c:v>2.87E-2</c:v>
                </c:pt>
                <c:pt idx="49593">
                  <c:v>2.8799999999999999E-2</c:v>
                </c:pt>
                <c:pt idx="49594">
                  <c:v>2.5500000000000002E-2</c:v>
                </c:pt>
                <c:pt idx="49595">
                  <c:v>2.5500000000000002E-2</c:v>
                </c:pt>
                <c:pt idx="49596">
                  <c:v>2.5500000000000002E-2</c:v>
                </c:pt>
                <c:pt idx="49597">
                  <c:v>2.5700000000000001E-2</c:v>
                </c:pt>
                <c:pt idx="49598">
                  <c:v>3.2400000000000005E-2</c:v>
                </c:pt>
                <c:pt idx="49599">
                  <c:v>6.3100000000000003E-2</c:v>
                </c:pt>
                <c:pt idx="49600">
                  <c:v>9.5000000000000001E-2</c:v>
                </c:pt>
                <c:pt idx="49601">
                  <c:v>0.1226</c:v>
                </c:pt>
                <c:pt idx="49602">
                  <c:v>0.15460000000000002</c:v>
                </c:pt>
                <c:pt idx="49603">
                  <c:v>0.16810000000000003</c:v>
                </c:pt>
                <c:pt idx="49604">
                  <c:v>0.16450000000000001</c:v>
                </c:pt>
                <c:pt idx="49605">
                  <c:v>0.12250000000000001</c:v>
                </c:pt>
                <c:pt idx="49606">
                  <c:v>0.10420000000000001</c:v>
                </c:pt>
                <c:pt idx="49607">
                  <c:v>0.10720000000000002</c:v>
                </c:pt>
                <c:pt idx="49608">
                  <c:v>0.10020000000000001</c:v>
                </c:pt>
                <c:pt idx="49609">
                  <c:v>9.4600000000000004E-2</c:v>
                </c:pt>
                <c:pt idx="49610">
                  <c:v>8.5500000000000007E-2</c:v>
                </c:pt>
                <c:pt idx="49611">
                  <c:v>7.3499999999999996E-2</c:v>
                </c:pt>
                <c:pt idx="49612">
                  <c:v>7.1900000000000006E-2</c:v>
                </c:pt>
                <c:pt idx="49613">
                  <c:v>7.1499999999999994E-2</c:v>
                </c:pt>
                <c:pt idx="49614">
                  <c:v>6.6700000000000009E-2</c:v>
                </c:pt>
                <c:pt idx="49615">
                  <c:v>6.3200000000000006E-2</c:v>
                </c:pt>
                <c:pt idx="49616">
                  <c:v>6.3300000000000009E-2</c:v>
                </c:pt>
                <c:pt idx="49617">
                  <c:v>6.5000000000000002E-2</c:v>
                </c:pt>
                <c:pt idx="49618">
                  <c:v>6.0100000000000001E-2</c:v>
                </c:pt>
                <c:pt idx="49619">
                  <c:v>5.8400000000000001E-2</c:v>
                </c:pt>
                <c:pt idx="49620">
                  <c:v>5.8400000000000001E-2</c:v>
                </c:pt>
                <c:pt idx="49621">
                  <c:v>7.22E-2</c:v>
                </c:pt>
                <c:pt idx="49622">
                  <c:v>0.10540000000000001</c:v>
                </c:pt>
                <c:pt idx="49623">
                  <c:v>9.6100000000000005E-2</c:v>
                </c:pt>
                <c:pt idx="49624">
                  <c:v>8.5800000000000001E-2</c:v>
                </c:pt>
                <c:pt idx="49625">
                  <c:v>9.9700000000000011E-2</c:v>
                </c:pt>
                <c:pt idx="49626">
                  <c:v>0.13009999999999999</c:v>
                </c:pt>
                <c:pt idx="49627">
                  <c:v>0.1333</c:v>
                </c:pt>
                <c:pt idx="49628">
                  <c:v>0.12640000000000001</c:v>
                </c:pt>
                <c:pt idx="49629">
                  <c:v>0.12280000000000001</c:v>
                </c:pt>
                <c:pt idx="49630">
                  <c:v>0.13</c:v>
                </c:pt>
                <c:pt idx="49631">
                  <c:v>0.15010000000000001</c:v>
                </c:pt>
                <c:pt idx="49632">
                  <c:v>0.17610000000000001</c:v>
                </c:pt>
                <c:pt idx="49633">
                  <c:v>0.17530000000000001</c:v>
                </c:pt>
                <c:pt idx="49634">
                  <c:v>0.18680000000000002</c:v>
                </c:pt>
                <c:pt idx="49635">
                  <c:v>0.18540000000000001</c:v>
                </c:pt>
                <c:pt idx="49636">
                  <c:v>0.18180000000000002</c:v>
                </c:pt>
                <c:pt idx="49637">
                  <c:v>0.1898</c:v>
                </c:pt>
                <c:pt idx="49638">
                  <c:v>0.19520000000000001</c:v>
                </c:pt>
                <c:pt idx="49639">
                  <c:v>0.20299999999999999</c:v>
                </c:pt>
                <c:pt idx="49640">
                  <c:v>0.22530000000000003</c:v>
                </c:pt>
                <c:pt idx="49641">
                  <c:v>0.21579999999999999</c:v>
                </c:pt>
                <c:pt idx="49642">
                  <c:v>0.21070000000000003</c:v>
                </c:pt>
                <c:pt idx="49643">
                  <c:v>0.219</c:v>
                </c:pt>
                <c:pt idx="49644">
                  <c:v>0.22420000000000001</c:v>
                </c:pt>
                <c:pt idx="49645">
                  <c:v>0.22170000000000001</c:v>
                </c:pt>
                <c:pt idx="49646">
                  <c:v>0.19170000000000001</c:v>
                </c:pt>
                <c:pt idx="49647">
                  <c:v>0.22070000000000001</c:v>
                </c:pt>
                <c:pt idx="49648">
                  <c:v>0.27650000000000002</c:v>
                </c:pt>
                <c:pt idx="49649">
                  <c:v>0.28100000000000003</c:v>
                </c:pt>
                <c:pt idx="49650">
                  <c:v>0.27639999999999998</c:v>
                </c:pt>
                <c:pt idx="49651">
                  <c:v>0.27360000000000001</c:v>
                </c:pt>
                <c:pt idx="49652">
                  <c:v>0.29520000000000002</c:v>
                </c:pt>
                <c:pt idx="49653">
                  <c:v>0.32400000000000007</c:v>
                </c:pt>
                <c:pt idx="49654">
                  <c:v>0.27389999999999998</c:v>
                </c:pt>
                <c:pt idx="49655">
                  <c:v>0.26629999999999998</c:v>
                </c:pt>
                <c:pt idx="49656">
                  <c:v>0.28720000000000001</c:v>
                </c:pt>
                <c:pt idx="49657">
                  <c:v>0.28710000000000002</c:v>
                </c:pt>
                <c:pt idx="49658">
                  <c:v>0.28250000000000003</c:v>
                </c:pt>
                <c:pt idx="49659">
                  <c:v>0.31620000000000004</c:v>
                </c:pt>
                <c:pt idx="49660">
                  <c:v>0.35580000000000001</c:v>
                </c:pt>
                <c:pt idx="49661">
                  <c:v>0.37640000000000001</c:v>
                </c:pt>
                <c:pt idx="49662">
                  <c:v>0.37759999999999999</c:v>
                </c:pt>
                <c:pt idx="49663">
                  <c:v>0.4385</c:v>
                </c:pt>
                <c:pt idx="49664">
                  <c:v>0.38800000000000001</c:v>
                </c:pt>
                <c:pt idx="49665">
                  <c:v>0.3609</c:v>
                </c:pt>
                <c:pt idx="49666">
                  <c:v>0.36230000000000007</c:v>
                </c:pt>
                <c:pt idx="49667">
                  <c:v>0.43419999999999997</c:v>
                </c:pt>
                <c:pt idx="49668">
                  <c:v>0.45439999999999997</c:v>
                </c:pt>
                <c:pt idx="49669">
                  <c:v>0.53280000000000005</c:v>
                </c:pt>
                <c:pt idx="49670">
                  <c:v>0.56540000000000001</c:v>
                </c:pt>
                <c:pt idx="49671">
                  <c:v>0.53690000000000004</c:v>
                </c:pt>
                <c:pt idx="49672">
                  <c:v>0.58230000000000004</c:v>
                </c:pt>
                <c:pt idx="49673">
                  <c:v>0.59330000000000005</c:v>
                </c:pt>
                <c:pt idx="49674">
                  <c:v>0.56420000000000003</c:v>
                </c:pt>
                <c:pt idx="49675">
                  <c:v>0.50839999999999996</c:v>
                </c:pt>
                <c:pt idx="49676">
                  <c:v>0.54730000000000001</c:v>
                </c:pt>
                <c:pt idx="49677">
                  <c:v>0.48449999999999999</c:v>
                </c:pt>
                <c:pt idx="49678">
                  <c:v>0.61350000000000005</c:v>
                </c:pt>
                <c:pt idx="49679">
                  <c:v>0.60320000000000007</c:v>
                </c:pt>
                <c:pt idx="49680">
                  <c:v>0.56669999999999998</c:v>
                </c:pt>
                <c:pt idx="49681">
                  <c:v>0.56330000000000002</c:v>
                </c:pt>
                <c:pt idx="49682">
                  <c:v>0.58730000000000004</c:v>
                </c:pt>
                <c:pt idx="49683">
                  <c:v>0.59960000000000013</c:v>
                </c:pt>
                <c:pt idx="49684">
                  <c:v>0.56730000000000003</c:v>
                </c:pt>
                <c:pt idx="49685">
                  <c:v>0.58440000000000003</c:v>
                </c:pt>
                <c:pt idx="49686">
                  <c:v>0.64370000000000005</c:v>
                </c:pt>
                <c:pt idx="49687">
                  <c:v>0.65770000000000006</c:v>
                </c:pt>
                <c:pt idx="49688">
                  <c:v>0.64349999999999996</c:v>
                </c:pt>
                <c:pt idx="49689">
                  <c:v>0.67070000000000007</c:v>
                </c:pt>
                <c:pt idx="49690">
                  <c:v>0.63760000000000006</c:v>
                </c:pt>
                <c:pt idx="49691">
                  <c:v>0.63590000000000002</c:v>
                </c:pt>
                <c:pt idx="49692">
                  <c:v>0.63160000000000005</c:v>
                </c:pt>
                <c:pt idx="49693">
                  <c:v>0.65920000000000001</c:v>
                </c:pt>
                <c:pt idx="49694">
                  <c:v>0.68150000000000011</c:v>
                </c:pt>
                <c:pt idx="49695">
                  <c:v>0.66849999999999998</c:v>
                </c:pt>
                <c:pt idx="49696">
                  <c:v>0.62809999999999999</c:v>
                </c:pt>
                <c:pt idx="49697">
                  <c:v>0.63929999999999998</c:v>
                </c:pt>
                <c:pt idx="49698">
                  <c:v>0.63929999999999998</c:v>
                </c:pt>
                <c:pt idx="49699">
                  <c:v>0.6542</c:v>
                </c:pt>
                <c:pt idx="49700">
                  <c:v>0.55349999999999999</c:v>
                </c:pt>
                <c:pt idx="49701">
                  <c:v>0.61410000000000009</c:v>
                </c:pt>
                <c:pt idx="49702">
                  <c:v>0.58209999999999995</c:v>
                </c:pt>
                <c:pt idx="49703">
                  <c:v>0.57350000000000001</c:v>
                </c:pt>
                <c:pt idx="49704">
                  <c:v>0.50019999999999998</c:v>
                </c:pt>
                <c:pt idx="49705">
                  <c:v>0.51080000000000003</c:v>
                </c:pt>
                <c:pt idx="49706">
                  <c:v>0.42400000000000004</c:v>
                </c:pt>
                <c:pt idx="49707">
                  <c:v>0.37590000000000001</c:v>
                </c:pt>
                <c:pt idx="49708">
                  <c:v>0.41260000000000008</c:v>
                </c:pt>
                <c:pt idx="49709">
                  <c:v>0.49420000000000003</c:v>
                </c:pt>
                <c:pt idx="49710">
                  <c:v>0.5151</c:v>
                </c:pt>
                <c:pt idx="49711">
                  <c:v>0.35640000000000005</c:v>
                </c:pt>
                <c:pt idx="49712">
                  <c:v>0.36160000000000003</c:v>
                </c:pt>
                <c:pt idx="49713">
                  <c:v>0.41470000000000007</c:v>
                </c:pt>
                <c:pt idx="49714">
                  <c:v>0.43440000000000006</c:v>
                </c:pt>
                <c:pt idx="49715">
                  <c:v>0.58520000000000005</c:v>
                </c:pt>
                <c:pt idx="49716">
                  <c:v>0.59740000000000004</c:v>
                </c:pt>
                <c:pt idx="49717">
                  <c:v>0.78330000000000011</c:v>
                </c:pt>
                <c:pt idx="49718">
                  <c:v>0.83000000000000007</c:v>
                </c:pt>
                <c:pt idx="49719">
                  <c:v>0.80820000000000014</c:v>
                </c:pt>
                <c:pt idx="49720">
                  <c:v>0.91359999999999997</c:v>
                </c:pt>
                <c:pt idx="49721">
                  <c:v>0.94720000000000004</c:v>
                </c:pt>
                <c:pt idx="49722">
                  <c:v>0.878</c:v>
                </c:pt>
                <c:pt idx="49723">
                  <c:v>0.98840000000000006</c:v>
                </c:pt>
                <c:pt idx="49724">
                  <c:v>0.94990000000000008</c:v>
                </c:pt>
                <c:pt idx="49725">
                  <c:v>0.81270000000000009</c:v>
                </c:pt>
                <c:pt idx="49726">
                  <c:v>0.87250000000000005</c:v>
                </c:pt>
                <c:pt idx="49727">
                  <c:v>0.75</c:v>
                </c:pt>
                <c:pt idx="49728">
                  <c:v>0.60330000000000006</c:v>
                </c:pt>
                <c:pt idx="49729">
                  <c:v>0.76960000000000006</c:v>
                </c:pt>
                <c:pt idx="49730">
                  <c:v>0.75140000000000007</c:v>
                </c:pt>
                <c:pt idx="49731">
                  <c:v>0.63890000000000002</c:v>
                </c:pt>
                <c:pt idx="49732">
                  <c:v>0.57789999999999997</c:v>
                </c:pt>
                <c:pt idx="49733">
                  <c:v>0.71060000000000001</c:v>
                </c:pt>
                <c:pt idx="49734">
                  <c:v>0.56459999999999999</c:v>
                </c:pt>
                <c:pt idx="49735">
                  <c:v>0.55710000000000004</c:v>
                </c:pt>
                <c:pt idx="49736">
                  <c:v>0.54500000000000004</c:v>
                </c:pt>
                <c:pt idx="49737">
                  <c:v>0.52649999999999997</c:v>
                </c:pt>
                <c:pt idx="49738">
                  <c:v>0.56050000000000011</c:v>
                </c:pt>
                <c:pt idx="49739">
                  <c:v>0.50860000000000005</c:v>
                </c:pt>
                <c:pt idx="49740">
                  <c:v>0.4758</c:v>
                </c:pt>
                <c:pt idx="49741">
                  <c:v>0.43730000000000002</c:v>
                </c:pt>
                <c:pt idx="49742">
                  <c:v>0.47070000000000001</c:v>
                </c:pt>
                <c:pt idx="49743">
                  <c:v>0.4834</c:v>
                </c:pt>
                <c:pt idx="49744">
                  <c:v>0.45060000000000006</c:v>
                </c:pt>
                <c:pt idx="49745">
                  <c:v>0.38450000000000006</c:v>
                </c:pt>
                <c:pt idx="49746">
                  <c:v>0.38100000000000001</c:v>
                </c:pt>
                <c:pt idx="49747">
                  <c:v>0.36980000000000002</c:v>
                </c:pt>
                <c:pt idx="49748">
                  <c:v>0.36349999999999999</c:v>
                </c:pt>
                <c:pt idx="49749">
                  <c:v>0.35489999999999999</c:v>
                </c:pt>
                <c:pt idx="49750">
                  <c:v>0.31840000000000002</c:v>
                </c:pt>
                <c:pt idx="49751">
                  <c:v>0.31730000000000003</c:v>
                </c:pt>
                <c:pt idx="49752">
                  <c:v>0.29249999999999998</c:v>
                </c:pt>
                <c:pt idx="49753">
                  <c:v>0.26880000000000004</c:v>
                </c:pt>
                <c:pt idx="49754">
                  <c:v>0.29140000000000005</c:v>
                </c:pt>
                <c:pt idx="49755">
                  <c:v>0.26779999999999998</c:v>
                </c:pt>
                <c:pt idx="49756">
                  <c:v>0.29480000000000001</c:v>
                </c:pt>
                <c:pt idx="49757">
                  <c:v>0.28889999999999999</c:v>
                </c:pt>
                <c:pt idx="49758">
                  <c:v>0.29380000000000001</c:v>
                </c:pt>
                <c:pt idx="49759">
                  <c:v>0.25609999999999999</c:v>
                </c:pt>
                <c:pt idx="49760">
                  <c:v>0.25490000000000002</c:v>
                </c:pt>
                <c:pt idx="49761">
                  <c:v>0.24980000000000002</c:v>
                </c:pt>
                <c:pt idx="49762">
                  <c:v>0.23150000000000001</c:v>
                </c:pt>
                <c:pt idx="49763">
                  <c:v>0.20880000000000001</c:v>
                </c:pt>
                <c:pt idx="49764">
                  <c:v>0.19090000000000001</c:v>
                </c:pt>
                <c:pt idx="49765">
                  <c:v>0.20790000000000003</c:v>
                </c:pt>
                <c:pt idx="49766">
                  <c:v>0.2109</c:v>
                </c:pt>
                <c:pt idx="49767">
                  <c:v>0.2097</c:v>
                </c:pt>
                <c:pt idx="49768">
                  <c:v>0.20850000000000002</c:v>
                </c:pt>
                <c:pt idx="49769">
                  <c:v>0.20680000000000001</c:v>
                </c:pt>
                <c:pt idx="49770">
                  <c:v>0.2036</c:v>
                </c:pt>
                <c:pt idx="49771">
                  <c:v>0.20070000000000002</c:v>
                </c:pt>
                <c:pt idx="49772">
                  <c:v>0.21440000000000003</c:v>
                </c:pt>
                <c:pt idx="49773">
                  <c:v>0.23550000000000001</c:v>
                </c:pt>
                <c:pt idx="49774">
                  <c:v>0.22770000000000001</c:v>
                </c:pt>
                <c:pt idx="49775">
                  <c:v>0.23010000000000003</c:v>
                </c:pt>
                <c:pt idx="49776">
                  <c:v>0.22540000000000002</c:v>
                </c:pt>
                <c:pt idx="49777">
                  <c:v>0.19710000000000003</c:v>
                </c:pt>
                <c:pt idx="49778">
                  <c:v>0.19220000000000001</c:v>
                </c:pt>
                <c:pt idx="49779">
                  <c:v>0.19159999999999999</c:v>
                </c:pt>
                <c:pt idx="49780">
                  <c:v>0.21760000000000002</c:v>
                </c:pt>
                <c:pt idx="49781">
                  <c:v>0.19190000000000002</c:v>
                </c:pt>
                <c:pt idx="49782">
                  <c:v>0.1898</c:v>
                </c:pt>
                <c:pt idx="49783">
                  <c:v>0.1905</c:v>
                </c:pt>
                <c:pt idx="49784">
                  <c:v>0.19159999999999999</c:v>
                </c:pt>
                <c:pt idx="49785">
                  <c:v>0.19830000000000003</c:v>
                </c:pt>
                <c:pt idx="49786">
                  <c:v>0.17280000000000001</c:v>
                </c:pt>
                <c:pt idx="49787">
                  <c:v>0.1704</c:v>
                </c:pt>
                <c:pt idx="49788">
                  <c:v>0.17730000000000001</c:v>
                </c:pt>
                <c:pt idx="49789">
                  <c:v>0.1875</c:v>
                </c:pt>
                <c:pt idx="49790">
                  <c:v>0.1804</c:v>
                </c:pt>
                <c:pt idx="49791">
                  <c:v>0.16450000000000001</c:v>
                </c:pt>
                <c:pt idx="49792">
                  <c:v>0.15490000000000001</c:v>
                </c:pt>
                <c:pt idx="49793">
                  <c:v>0.15960000000000002</c:v>
                </c:pt>
                <c:pt idx="49794">
                  <c:v>0.1666</c:v>
                </c:pt>
                <c:pt idx="49795">
                  <c:v>0.16820000000000002</c:v>
                </c:pt>
                <c:pt idx="49796">
                  <c:v>0.1595</c:v>
                </c:pt>
                <c:pt idx="49797">
                  <c:v>0.15720000000000001</c:v>
                </c:pt>
                <c:pt idx="49798">
                  <c:v>0.15380000000000002</c:v>
                </c:pt>
                <c:pt idx="49799">
                  <c:v>0.1464</c:v>
                </c:pt>
                <c:pt idx="49800">
                  <c:v>0.1479</c:v>
                </c:pt>
                <c:pt idx="49801">
                  <c:v>0.1474</c:v>
                </c:pt>
                <c:pt idx="49802">
                  <c:v>0.15760000000000002</c:v>
                </c:pt>
                <c:pt idx="49803">
                  <c:v>0.1527</c:v>
                </c:pt>
                <c:pt idx="49804">
                  <c:v>0.1492</c:v>
                </c:pt>
                <c:pt idx="49805">
                  <c:v>0.1472</c:v>
                </c:pt>
                <c:pt idx="49806">
                  <c:v>0.1401</c:v>
                </c:pt>
                <c:pt idx="49807">
                  <c:v>0.13870000000000002</c:v>
                </c:pt>
                <c:pt idx="49808">
                  <c:v>0.1472</c:v>
                </c:pt>
                <c:pt idx="49809">
                  <c:v>0.1527</c:v>
                </c:pt>
                <c:pt idx="49810">
                  <c:v>0.15129999999999999</c:v>
                </c:pt>
                <c:pt idx="49811">
                  <c:v>0.1464</c:v>
                </c:pt>
                <c:pt idx="49812">
                  <c:v>0.14150000000000001</c:v>
                </c:pt>
                <c:pt idx="49813">
                  <c:v>0.14170000000000002</c:v>
                </c:pt>
                <c:pt idx="49814">
                  <c:v>0.14970000000000003</c:v>
                </c:pt>
                <c:pt idx="49815">
                  <c:v>0.15210000000000001</c:v>
                </c:pt>
                <c:pt idx="49816">
                  <c:v>0.15970000000000001</c:v>
                </c:pt>
                <c:pt idx="49817">
                  <c:v>0.16850000000000001</c:v>
                </c:pt>
                <c:pt idx="49818">
                  <c:v>0.2021</c:v>
                </c:pt>
                <c:pt idx="49819">
                  <c:v>0.18970000000000001</c:v>
                </c:pt>
                <c:pt idx="49820">
                  <c:v>0.2898</c:v>
                </c:pt>
                <c:pt idx="49821">
                  <c:v>0.27210000000000001</c:v>
                </c:pt>
                <c:pt idx="49822">
                  <c:v>0.34440000000000004</c:v>
                </c:pt>
                <c:pt idx="49823">
                  <c:v>0.2429</c:v>
                </c:pt>
                <c:pt idx="49824">
                  <c:v>0.22519999999999998</c:v>
                </c:pt>
                <c:pt idx="49825">
                  <c:v>0.22070000000000001</c:v>
                </c:pt>
                <c:pt idx="49826">
                  <c:v>0.20610000000000001</c:v>
                </c:pt>
                <c:pt idx="49827">
                  <c:v>0.20990000000000003</c:v>
                </c:pt>
                <c:pt idx="49828">
                  <c:v>0.20660000000000001</c:v>
                </c:pt>
                <c:pt idx="49829">
                  <c:v>0.19730000000000003</c:v>
                </c:pt>
                <c:pt idx="49830">
                  <c:v>0.22860000000000003</c:v>
                </c:pt>
                <c:pt idx="49831">
                  <c:v>0.23710000000000001</c:v>
                </c:pt>
                <c:pt idx="49832">
                  <c:v>0.23680000000000001</c:v>
                </c:pt>
                <c:pt idx="49833">
                  <c:v>0.26190000000000002</c:v>
                </c:pt>
                <c:pt idx="49834">
                  <c:v>0.31370000000000003</c:v>
                </c:pt>
                <c:pt idx="49835">
                  <c:v>0.31490000000000001</c:v>
                </c:pt>
                <c:pt idx="49836">
                  <c:v>0.31960000000000005</c:v>
                </c:pt>
                <c:pt idx="49837">
                  <c:v>0.32100000000000001</c:v>
                </c:pt>
                <c:pt idx="49838">
                  <c:v>0.32469999999999999</c:v>
                </c:pt>
                <c:pt idx="49839">
                  <c:v>0.32140000000000002</c:v>
                </c:pt>
                <c:pt idx="49840">
                  <c:v>0.32469999999999999</c:v>
                </c:pt>
                <c:pt idx="49841">
                  <c:v>0.33540000000000003</c:v>
                </c:pt>
                <c:pt idx="49842">
                  <c:v>0.3397</c:v>
                </c:pt>
                <c:pt idx="49843">
                  <c:v>0.3538</c:v>
                </c:pt>
                <c:pt idx="49844">
                  <c:v>0.35539999999999999</c:v>
                </c:pt>
                <c:pt idx="49845">
                  <c:v>0.3488</c:v>
                </c:pt>
                <c:pt idx="49846">
                  <c:v>0.33929999999999999</c:v>
                </c:pt>
                <c:pt idx="49847">
                  <c:v>0.3377</c:v>
                </c:pt>
                <c:pt idx="49848">
                  <c:v>0.32320000000000004</c:v>
                </c:pt>
                <c:pt idx="49849">
                  <c:v>0.29009999999999997</c:v>
                </c:pt>
                <c:pt idx="49850">
                  <c:v>0.26019999999999999</c:v>
                </c:pt>
                <c:pt idx="49851">
                  <c:v>0.21930000000000002</c:v>
                </c:pt>
                <c:pt idx="49852">
                  <c:v>0.19770000000000001</c:v>
                </c:pt>
                <c:pt idx="49853">
                  <c:v>0.19670000000000001</c:v>
                </c:pt>
                <c:pt idx="49854">
                  <c:v>0.18020000000000003</c:v>
                </c:pt>
                <c:pt idx="49855">
                  <c:v>0.17450000000000002</c:v>
                </c:pt>
                <c:pt idx="49856">
                  <c:v>0.1623</c:v>
                </c:pt>
                <c:pt idx="49857">
                  <c:v>0.15960000000000002</c:v>
                </c:pt>
                <c:pt idx="49858">
                  <c:v>0.1384</c:v>
                </c:pt>
                <c:pt idx="49859">
                  <c:v>0.12430000000000002</c:v>
                </c:pt>
                <c:pt idx="49860">
                  <c:v>0.12010000000000001</c:v>
                </c:pt>
                <c:pt idx="49861">
                  <c:v>0.11160000000000002</c:v>
                </c:pt>
                <c:pt idx="49862">
                  <c:v>0.1212</c:v>
                </c:pt>
                <c:pt idx="49863">
                  <c:v>0.12940000000000002</c:v>
                </c:pt>
                <c:pt idx="49864">
                  <c:v>0.1278</c:v>
                </c:pt>
                <c:pt idx="49865">
                  <c:v>0.13289999999999999</c:v>
                </c:pt>
                <c:pt idx="49866">
                  <c:v>0.1275</c:v>
                </c:pt>
                <c:pt idx="49867">
                  <c:v>0.12390000000000001</c:v>
                </c:pt>
                <c:pt idx="49868">
                  <c:v>0.1318</c:v>
                </c:pt>
                <c:pt idx="49869">
                  <c:v>0.13340000000000002</c:v>
                </c:pt>
                <c:pt idx="49870">
                  <c:v>0.12350000000000001</c:v>
                </c:pt>
                <c:pt idx="49871">
                  <c:v>0.12520000000000001</c:v>
                </c:pt>
                <c:pt idx="49872">
                  <c:v>0.12010000000000001</c:v>
                </c:pt>
                <c:pt idx="49873">
                  <c:v>0.13150000000000001</c:v>
                </c:pt>
                <c:pt idx="49874">
                  <c:v>0.13340000000000002</c:v>
                </c:pt>
                <c:pt idx="49875">
                  <c:v>0.1414</c:v>
                </c:pt>
                <c:pt idx="49876">
                  <c:v>0.14810000000000001</c:v>
                </c:pt>
                <c:pt idx="49877">
                  <c:v>0.14850000000000002</c:v>
                </c:pt>
                <c:pt idx="49878">
                  <c:v>0.15029999999999999</c:v>
                </c:pt>
                <c:pt idx="49879">
                  <c:v>0.14170000000000002</c:v>
                </c:pt>
                <c:pt idx="49880">
                  <c:v>0.13620000000000002</c:v>
                </c:pt>
                <c:pt idx="49881">
                  <c:v>0.1288</c:v>
                </c:pt>
                <c:pt idx="49882">
                  <c:v>0.12860000000000002</c:v>
                </c:pt>
                <c:pt idx="49883">
                  <c:v>0.13650000000000001</c:v>
                </c:pt>
                <c:pt idx="49884">
                  <c:v>0.1348</c:v>
                </c:pt>
                <c:pt idx="49885">
                  <c:v>0.13020000000000001</c:v>
                </c:pt>
                <c:pt idx="49886">
                  <c:v>0.13970000000000002</c:v>
                </c:pt>
                <c:pt idx="49887">
                  <c:v>0.13100000000000001</c:v>
                </c:pt>
                <c:pt idx="49888">
                  <c:v>0.1159</c:v>
                </c:pt>
                <c:pt idx="49889">
                  <c:v>9.7799999999999998E-2</c:v>
                </c:pt>
                <c:pt idx="49890">
                  <c:v>8.4400000000000003E-2</c:v>
                </c:pt>
                <c:pt idx="49891">
                  <c:v>7.6200000000000004E-2</c:v>
                </c:pt>
                <c:pt idx="49892">
                  <c:v>6.8200000000000011E-2</c:v>
                </c:pt>
                <c:pt idx="49893">
                  <c:v>6.4899999999999999E-2</c:v>
                </c:pt>
                <c:pt idx="49894">
                  <c:v>6.0299999999999999E-2</c:v>
                </c:pt>
                <c:pt idx="49895">
                  <c:v>6.7800000000000013E-2</c:v>
                </c:pt>
                <c:pt idx="49896">
                  <c:v>7.0999999999999994E-2</c:v>
                </c:pt>
                <c:pt idx="49897">
                  <c:v>8.6400000000000005E-2</c:v>
                </c:pt>
                <c:pt idx="49898">
                  <c:v>0.1109</c:v>
                </c:pt>
                <c:pt idx="49899">
                  <c:v>0.1305</c:v>
                </c:pt>
                <c:pt idx="49900">
                  <c:v>0.13170000000000001</c:v>
                </c:pt>
                <c:pt idx="49901">
                  <c:v>0.11270000000000001</c:v>
                </c:pt>
                <c:pt idx="49902">
                  <c:v>0.11230000000000001</c:v>
                </c:pt>
                <c:pt idx="49903">
                  <c:v>0.1273</c:v>
                </c:pt>
                <c:pt idx="49904">
                  <c:v>0.1439</c:v>
                </c:pt>
                <c:pt idx="49905">
                  <c:v>0.16930000000000001</c:v>
                </c:pt>
                <c:pt idx="49906">
                  <c:v>0.17510000000000001</c:v>
                </c:pt>
                <c:pt idx="49907">
                  <c:v>0.17430000000000001</c:v>
                </c:pt>
                <c:pt idx="49908">
                  <c:v>0.17710000000000001</c:v>
                </c:pt>
                <c:pt idx="49909">
                  <c:v>0.18230000000000002</c:v>
                </c:pt>
                <c:pt idx="49910">
                  <c:v>0.17620000000000002</c:v>
                </c:pt>
                <c:pt idx="49911">
                  <c:v>0.17800000000000002</c:v>
                </c:pt>
                <c:pt idx="49912">
                  <c:v>0.19040000000000001</c:v>
                </c:pt>
                <c:pt idx="49913">
                  <c:v>0.19170000000000001</c:v>
                </c:pt>
                <c:pt idx="49914">
                  <c:v>0.1908</c:v>
                </c:pt>
                <c:pt idx="49915">
                  <c:v>0.18620000000000003</c:v>
                </c:pt>
                <c:pt idx="49916">
                  <c:v>0.19230000000000003</c:v>
                </c:pt>
                <c:pt idx="49917">
                  <c:v>0.19090000000000001</c:v>
                </c:pt>
                <c:pt idx="49918">
                  <c:v>0.18770000000000001</c:v>
                </c:pt>
                <c:pt idx="49919">
                  <c:v>0.18990000000000001</c:v>
                </c:pt>
                <c:pt idx="49920">
                  <c:v>0.1799</c:v>
                </c:pt>
                <c:pt idx="49921">
                  <c:v>0.18770000000000001</c:v>
                </c:pt>
                <c:pt idx="49922">
                  <c:v>0.2175</c:v>
                </c:pt>
                <c:pt idx="49923">
                  <c:v>0.22860000000000003</c:v>
                </c:pt>
                <c:pt idx="49924">
                  <c:v>0.22700000000000001</c:v>
                </c:pt>
                <c:pt idx="49925">
                  <c:v>0.24390000000000001</c:v>
                </c:pt>
                <c:pt idx="49926">
                  <c:v>0.24540000000000003</c:v>
                </c:pt>
                <c:pt idx="49927">
                  <c:v>0.24470000000000003</c:v>
                </c:pt>
                <c:pt idx="49928">
                  <c:v>0.26340000000000002</c:v>
                </c:pt>
                <c:pt idx="49929">
                  <c:v>0.26269999999999999</c:v>
                </c:pt>
                <c:pt idx="49930">
                  <c:v>0.2979</c:v>
                </c:pt>
                <c:pt idx="49931">
                  <c:v>0.25110000000000005</c:v>
                </c:pt>
                <c:pt idx="49932">
                  <c:v>0.252</c:v>
                </c:pt>
                <c:pt idx="49933">
                  <c:v>0.24209999999999998</c:v>
                </c:pt>
                <c:pt idx="49934">
                  <c:v>0.29049999999999998</c:v>
                </c:pt>
                <c:pt idx="49935">
                  <c:v>0.28460000000000002</c:v>
                </c:pt>
                <c:pt idx="49936">
                  <c:v>0.27490000000000003</c:v>
                </c:pt>
                <c:pt idx="49937">
                  <c:v>0.26900000000000002</c:v>
                </c:pt>
                <c:pt idx="49938">
                  <c:v>0.2928</c:v>
                </c:pt>
                <c:pt idx="49939">
                  <c:v>0.32290000000000002</c:v>
                </c:pt>
                <c:pt idx="49940">
                  <c:v>0.33190000000000003</c:v>
                </c:pt>
                <c:pt idx="49941">
                  <c:v>0.3493</c:v>
                </c:pt>
                <c:pt idx="49942">
                  <c:v>0.31990000000000002</c:v>
                </c:pt>
                <c:pt idx="49943">
                  <c:v>0.33610000000000007</c:v>
                </c:pt>
                <c:pt idx="49944">
                  <c:v>0.33530000000000004</c:v>
                </c:pt>
                <c:pt idx="49945">
                  <c:v>0.32650000000000001</c:v>
                </c:pt>
                <c:pt idx="49946">
                  <c:v>0.37140000000000001</c:v>
                </c:pt>
                <c:pt idx="49947">
                  <c:v>0.35010000000000002</c:v>
                </c:pt>
                <c:pt idx="49948">
                  <c:v>0.32530000000000003</c:v>
                </c:pt>
                <c:pt idx="49949">
                  <c:v>0.33479999999999999</c:v>
                </c:pt>
                <c:pt idx="49950">
                  <c:v>0.34380000000000005</c:v>
                </c:pt>
                <c:pt idx="49951">
                  <c:v>0.31920000000000004</c:v>
                </c:pt>
                <c:pt idx="49952">
                  <c:v>0.36349999999999999</c:v>
                </c:pt>
                <c:pt idx="49953">
                  <c:v>0.38800000000000001</c:v>
                </c:pt>
                <c:pt idx="49954">
                  <c:v>0.42450000000000004</c:v>
                </c:pt>
                <c:pt idx="49955">
                  <c:v>0.4254</c:v>
                </c:pt>
                <c:pt idx="49956">
                  <c:v>0.46310000000000007</c:v>
                </c:pt>
                <c:pt idx="49957">
                  <c:v>0.46230000000000004</c:v>
                </c:pt>
                <c:pt idx="49958">
                  <c:v>0.41050000000000009</c:v>
                </c:pt>
                <c:pt idx="49959">
                  <c:v>0.4093</c:v>
                </c:pt>
                <c:pt idx="49960">
                  <c:v>0.42310000000000003</c:v>
                </c:pt>
                <c:pt idx="49961">
                  <c:v>0.48440000000000005</c:v>
                </c:pt>
                <c:pt idx="49962">
                  <c:v>0.44680000000000003</c:v>
                </c:pt>
                <c:pt idx="49963">
                  <c:v>0.51700000000000002</c:v>
                </c:pt>
                <c:pt idx="49964">
                  <c:v>0.51760000000000006</c:v>
                </c:pt>
                <c:pt idx="49965">
                  <c:v>0.52980000000000005</c:v>
                </c:pt>
                <c:pt idx="49966">
                  <c:v>0.58470000000000011</c:v>
                </c:pt>
                <c:pt idx="49967">
                  <c:v>0.60470000000000002</c:v>
                </c:pt>
                <c:pt idx="49968">
                  <c:v>0.67800000000000005</c:v>
                </c:pt>
                <c:pt idx="49969">
                  <c:v>0.63970000000000005</c:v>
                </c:pt>
                <c:pt idx="49970">
                  <c:v>0.65460000000000007</c:v>
                </c:pt>
                <c:pt idx="49971">
                  <c:v>0.6211000000000001</c:v>
                </c:pt>
                <c:pt idx="49972">
                  <c:v>0.63540000000000008</c:v>
                </c:pt>
                <c:pt idx="49973">
                  <c:v>0.69310000000000005</c:v>
                </c:pt>
                <c:pt idx="49974">
                  <c:v>0.73770000000000002</c:v>
                </c:pt>
                <c:pt idx="49975">
                  <c:v>0.74550000000000005</c:v>
                </c:pt>
                <c:pt idx="49976">
                  <c:v>0.7409</c:v>
                </c:pt>
                <c:pt idx="49977">
                  <c:v>0.78080000000000005</c:v>
                </c:pt>
                <c:pt idx="49978">
                  <c:v>0.77110000000000012</c:v>
                </c:pt>
                <c:pt idx="49979">
                  <c:v>0.80290000000000006</c:v>
                </c:pt>
                <c:pt idx="49980">
                  <c:v>0.76500000000000012</c:v>
                </c:pt>
                <c:pt idx="49981">
                  <c:v>0.74540000000000006</c:v>
                </c:pt>
                <c:pt idx="49982">
                  <c:v>0.75580000000000003</c:v>
                </c:pt>
                <c:pt idx="49983">
                  <c:v>0.72760000000000002</c:v>
                </c:pt>
                <c:pt idx="49984">
                  <c:v>0.75680000000000003</c:v>
                </c:pt>
                <c:pt idx="49985">
                  <c:v>0.85130000000000006</c:v>
                </c:pt>
                <c:pt idx="49986">
                  <c:v>0.88770000000000016</c:v>
                </c:pt>
                <c:pt idx="49987">
                  <c:v>0.8901</c:v>
                </c:pt>
                <c:pt idx="49988">
                  <c:v>0.87520000000000009</c:v>
                </c:pt>
                <c:pt idx="49989">
                  <c:v>0.86039999999999994</c:v>
                </c:pt>
                <c:pt idx="49990">
                  <c:v>0.84750000000000003</c:v>
                </c:pt>
                <c:pt idx="49991">
                  <c:v>0.84870000000000001</c:v>
                </c:pt>
                <c:pt idx="49992">
                  <c:v>0.82720000000000005</c:v>
                </c:pt>
                <c:pt idx="49993">
                  <c:v>0.83499999999999996</c:v>
                </c:pt>
                <c:pt idx="49994">
                  <c:v>0.81430000000000013</c:v>
                </c:pt>
                <c:pt idx="49995">
                  <c:v>0.83660000000000001</c:v>
                </c:pt>
                <c:pt idx="49996">
                  <c:v>0.8004</c:v>
                </c:pt>
                <c:pt idx="49997">
                  <c:v>0.78380000000000005</c:v>
                </c:pt>
                <c:pt idx="49998">
                  <c:v>0.73110000000000008</c:v>
                </c:pt>
                <c:pt idx="49999">
                  <c:v>0.75360000000000005</c:v>
                </c:pt>
                <c:pt idx="50000">
                  <c:v>0.71050000000000013</c:v>
                </c:pt>
                <c:pt idx="50001">
                  <c:v>0.76590000000000003</c:v>
                </c:pt>
                <c:pt idx="50002">
                  <c:v>0.81750000000000012</c:v>
                </c:pt>
                <c:pt idx="50003">
                  <c:v>0.88539999999999996</c:v>
                </c:pt>
                <c:pt idx="50004">
                  <c:v>0.90640000000000009</c:v>
                </c:pt>
                <c:pt idx="50005">
                  <c:v>0.86990000000000001</c:v>
                </c:pt>
                <c:pt idx="50006">
                  <c:v>0.87959999999999994</c:v>
                </c:pt>
                <c:pt idx="50007">
                  <c:v>0.86010000000000009</c:v>
                </c:pt>
                <c:pt idx="50008">
                  <c:v>0.85770000000000002</c:v>
                </c:pt>
                <c:pt idx="50009">
                  <c:v>0.88260000000000005</c:v>
                </c:pt>
                <c:pt idx="50010">
                  <c:v>0.85470000000000013</c:v>
                </c:pt>
                <c:pt idx="50011">
                  <c:v>0.84650000000000003</c:v>
                </c:pt>
                <c:pt idx="50012">
                  <c:v>0.75430000000000008</c:v>
                </c:pt>
                <c:pt idx="50013">
                  <c:v>0.81809999999999994</c:v>
                </c:pt>
                <c:pt idx="50014">
                  <c:v>0.83400000000000007</c:v>
                </c:pt>
                <c:pt idx="50015">
                  <c:v>0.85429999999999995</c:v>
                </c:pt>
                <c:pt idx="50016">
                  <c:v>0.8015000000000001</c:v>
                </c:pt>
                <c:pt idx="50017">
                  <c:v>0.75850000000000006</c:v>
                </c:pt>
                <c:pt idx="50018">
                  <c:v>0.70960000000000001</c:v>
                </c:pt>
                <c:pt idx="50019">
                  <c:v>0.71390000000000009</c:v>
                </c:pt>
                <c:pt idx="50020">
                  <c:v>0.70110000000000006</c:v>
                </c:pt>
                <c:pt idx="50021">
                  <c:v>0.59710000000000008</c:v>
                </c:pt>
                <c:pt idx="50022">
                  <c:v>0.5837</c:v>
                </c:pt>
                <c:pt idx="50023">
                  <c:v>0.56479999999999997</c:v>
                </c:pt>
                <c:pt idx="50024">
                  <c:v>0.52759999999999996</c:v>
                </c:pt>
                <c:pt idx="50025">
                  <c:v>0.52560000000000007</c:v>
                </c:pt>
                <c:pt idx="50026">
                  <c:v>0.50960000000000005</c:v>
                </c:pt>
                <c:pt idx="50027">
                  <c:v>0.52539999999999998</c:v>
                </c:pt>
                <c:pt idx="50028">
                  <c:v>0.48019999999999996</c:v>
                </c:pt>
                <c:pt idx="50029">
                  <c:v>0.49480000000000007</c:v>
                </c:pt>
                <c:pt idx="50030">
                  <c:v>0.45690000000000003</c:v>
                </c:pt>
                <c:pt idx="50031">
                  <c:v>0.42000000000000004</c:v>
                </c:pt>
                <c:pt idx="50032">
                  <c:v>0.43140000000000001</c:v>
                </c:pt>
                <c:pt idx="50033">
                  <c:v>0.45970000000000005</c:v>
                </c:pt>
                <c:pt idx="50034">
                  <c:v>0.45629999999999998</c:v>
                </c:pt>
                <c:pt idx="50035">
                  <c:v>0.39670000000000005</c:v>
                </c:pt>
                <c:pt idx="50036">
                  <c:v>0.45340000000000003</c:v>
                </c:pt>
                <c:pt idx="50037">
                  <c:v>0.39470000000000005</c:v>
                </c:pt>
                <c:pt idx="50038">
                  <c:v>0.45060000000000006</c:v>
                </c:pt>
                <c:pt idx="50039">
                  <c:v>0.41930000000000001</c:v>
                </c:pt>
                <c:pt idx="50040">
                  <c:v>0.40220000000000006</c:v>
                </c:pt>
                <c:pt idx="50041">
                  <c:v>0.38600000000000001</c:v>
                </c:pt>
                <c:pt idx="50042">
                  <c:v>0.3569</c:v>
                </c:pt>
                <c:pt idx="50043">
                  <c:v>0.32430000000000003</c:v>
                </c:pt>
                <c:pt idx="50044">
                  <c:v>0.33</c:v>
                </c:pt>
                <c:pt idx="50045">
                  <c:v>0.30740000000000001</c:v>
                </c:pt>
                <c:pt idx="50046">
                  <c:v>0.29920000000000002</c:v>
                </c:pt>
                <c:pt idx="50047">
                  <c:v>0.30600000000000005</c:v>
                </c:pt>
                <c:pt idx="50048">
                  <c:v>0.31020000000000003</c:v>
                </c:pt>
                <c:pt idx="50049">
                  <c:v>0.28870000000000001</c:v>
                </c:pt>
                <c:pt idx="50050">
                  <c:v>0.2762</c:v>
                </c:pt>
                <c:pt idx="50051">
                  <c:v>0.27389999999999998</c:v>
                </c:pt>
                <c:pt idx="50052">
                  <c:v>0.2641</c:v>
                </c:pt>
                <c:pt idx="50053">
                  <c:v>0.25640000000000002</c:v>
                </c:pt>
                <c:pt idx="50054">
                  <c:v>0.25390000000000001</c:v>
                </c:pt>
                <c:pt idx="50055">
                  <c:v>0.23950000000000002</c:v>
                </c:pt>
                <c:pt idx="50056">
                  <c:v>0.23150000000000001</c:v>
                </c:pt>
                <c:pt idx="50057">
                  <c:v>0.22670000000000001</c:v>
                </c:pt>
                <c:pt idx="50058">
                  <c:v>0.21509999999999999</c:v>
                </c:pt>
                <c:pt idx="50059">
                  <c:v>0.21520000000000003</c:v>
                </c:pt>
                <c:pt idx="50060">
                  <c:v>0.2077</c:v>
                </c:pt>
                <c:pt idx="50061">
                  <c:v>0.20800000000000002</c:v>
                </c:pt>
                <c:pt idx="50062">
                  <c:v>0.21240000000000003</c:v>
                </c:pt>
                <c:pt idx="50063">
                  <c:v>0.2036</c:v>
                </c:pt>
                <c:pt idx="50064">
                  <c:v>0.20250000000000001</c:v>
                </c:pt>
                <c:pt idx="50065">
                  <c:v>0.19750000000000001</c:v>
                </c:pt>
                <c:pt idx="50066">
                  <c:v>0.18310000000000001</c:v>
                </c:pt>
                <c:pt idx="50067">
                  <c:v>0.18140000000000001</c:v>
                </c:pt>
                <c:pt idx="50068">
                  <c:v>0.17549999999999999</c:v>
                </c:pt>
                <c:pt idx="50069">
                  <c:v>0.16739999999999999</c:v>
                </c:pt>
                <c:pt idx="50070">
                  <c:v>0.16210000000000002</c:v>
                </c:pt>
                <c:pt idx="50071">
                  <c:v>0.15390000000000001</c:v>
                </c:pt>
                <c:pt idx="50072">
                  <c:v>0.14599999999999999</c:v>
                </c:pt>
                <c:pt idx="50073">
                  <c:v>0.14080000000000001</c:v>
                </c:pt>
                <c:pt idx="50074">
                  <c:v>0.13340000000000002</c:v>
                </c:pt>
                <c:pt idx="50075">
                  <c:v>0.13109999999999999</c:v>
                </c:pt>
                <c:pt idx="50076">
                  <c:v>0.12370000000000002</c:v>
                </c:pt>
                <c:pt idx="50077">
                  <c:v>0.1176</c:v>
                </c:pt>
                <c:pt idx="50078">
                  <c:v>0.1144</c:v>
                </c:pt>
                <c:pt idx="50079">
                  <c:v>0.10960000000000002</c:v>
                </c:pt>
                <c:pt idx="50080">
                  <c:v>0.10630000000000001</c:v>
                </c:pt>
                <c:pt idx="50081">
                  <c:v>0.1061</c:v>
                </c:pt>
                <c:pt idx="50082">
                  <c:v>0.1028</c:v>
                </c:pt>
                <c:pt idx="50083">
                  <c:v>0.1</c:v>
                </c:pt>
                <c:pt idx="50084">
                  <c:v>9.9600000000000008E-2</c:v>
                </c:pt>
                <c:pt idx="50085">
                  <c:v>9.6299999999999997E-2</c:v>
                </c:pt>
                <c:pt idx="50086">
                  <c:v>9.2000000000000012E-2</c:v>
                </c:pt>
                <c:pt idx="50087">
                  <c:v>8.6500000000000007E-2</c:v>
                </c:pt>
                <c:pt idx="50088">
                  <c:v>8.7500000000000008E-2</c:v>
                </c:pt>
                <c:pt idx="50089">
                  <c:v>8.3299999999999999E-2</c:v>
                </c:pt>
                <c:pt idx="50090">
                  <c:v>8.1500000000000003E-2</c:v>
                </c:pt>
                <c:pt idx="50091">
                  <c:v>8.0000000000000016E-2</c:v>
                </c:pt>
                <c:pt idx="50092">
                  <c:v>7.4700000000000003E-2</c:v>
                </c:pt>
                <c:pt idx="50093">
                  <c:v>7.4300000000000005E-2</c:v>
                </c:pt>
                <c:pt idx="50094">
                  <c:v>7.5300000000000006E-2</c:v>
                </c:pt>
                <c:pt idx="50095">
                  <c:v>7.2499999999999995E-2</c:v>
                </c:pt>
                <c:pt idx="50096">
                  <c:v>7.2300000000000003E-2</c:v>
                </c:pt>
                <c:pt idx="50097">
                  <c:v>7.0599999999999996E-2</c:v>
                </c:pt>
                <c:pt idx="50098">
                  <c:v>6.93E-2</c:v>
                </c:pt>
                <c:pt idx="50099">
                  <c:v>6.7500000000000004E-2</c:v>
                </c:pt>
                <c:pt idx="50100">
                  <c:v>6.3500000000000001E-2</c:v>
                </c:pt>
                <c:pt idx="50101">
                  <c:v>5.8499999999999996E-2</c:v>
                </c:pt>
                <c:pt idx="50102">
                  <c:v>5.5700000000000006E-2</c:v>
                </c:pt>
                <c:pt idx="50103">
                  <c:v>5.5600000000000011E-2</c:v>
                </c:pt>
                <c:pt idx="50104">
                  <c:v>5.5400000000000005E-2</c:v>
                </c:pt>
                <c:pt idx="50105">
                  <c:v>5.2800000000000007E-2</c:v>
                </c:pt>
                <c:pt idx="50106">
                  <c:v>5.0300000000000004E-2</c:v>
                </c:pt>
                <c:pt idx="50107">
                  <c:v>4.9000000000000002E-2</c:v>
                </c:pt>
                <c:pt idx="50108">
                  <c:v>4.7800000000000002E-2</c:v>
                </c:pt>
                <c:pt idx="50109">
                  <c:v>5.0100000000000006E-2</c:v>
                </c:pt>
                <c:pt idx="50110">
                  <c:v>4.9000000000000002E-2</c:v>
                </c:pt>
                <c:pt idx="50111">
                  <c:v>5.0100000000000006E-2</c:v>
                </c:pt>
                <c:pt idx="50112">
                  <c:v>4.7699999999999999E-2</c:v>
                </c:pt>
                <c:pt idx="50113">
                  <c:v>4.7600000000000003E-2</c:v>
                </c:pt>
                <c:pt idx="50114">
                  <c:v>4.6600000000000003E-2</c:v>
                </c:pt>
                <c:pt idx="50115">
                  <c:v>4.8000000000000001E-2</c:v>
                </c:pt>
                <c:pt idx="50116">
                  <c:v>5.0600000000000006E-2</c:v>
                </c:pt>
                <c:pt idx="50117">
                  <c:v>5.5800000000000009E-2</c:v>
                </c:pt>
                <c:pt idx="50118">
                  <c:v>5.7299999999999997E-2</c:v>
                </c:pt>
                <c:pt idx="50119">
                  <c:v>5.8599999999999999E-2</c:v>
                </c:pt>
                <c:pt idx="50120">
                  <c:v>6.1200000000000004E-2</c:v>
                </c:pt>
                <c:pt idx="50121">
                  <c:v>6.2400000000000004E-2</c:v>
                </c:pt>
                <c:pt idx="50122">
                  <c:v>6.1400000000000003E-2</c:v>
                </c:pt>
                <c:pt idx="50123">
                  <c:v>6.2800000000000009E-2</c:v>
                </c:pt>
                <c:pt idx="50124">
                  <c:v>6.3899999999999998E-2</c:v>
                </c:pt>
                <c:pt idx="50125">
                  <c:v>6.2700000000000006E-2</c:v>
                </c:pt>
                <c:pt idx="50126">
                  <c:v>6.1700000000000005E-2</c:v>
                </c:pt>
                <c:pt idx="50127">
                  <c:v>6.2899999999999998E-2</c:v>
                </c:pt>
                <c:pt idx="50128">
                  <c:v>6.4200000000000007E-2</c:v>
                </c:pt>
                <c:pt idx="50129">
                  <c:v>6.4399999999999999E-2</c:v>
                </c:pt>
                <c:pt idx="50130">
                  <c:v>6.5800000000000011E-2</c:v>
                </c:pt>
                <c:pt idx="50131">
                  <c:v>6.7100000000000007E-2</c:v>
                </c:pt>
                <c:pt idx="50132">
                  <c:v>6.720000000000001E-2</c:v>
                </c:pt>
                <c:pt idx="50133">
                  <c:v>6.8600000000000008E-2</c:v>
                </c:pt>
                <c:pt idx="50134">
                  <c:v>6.770000000000001E-2</c:v>
                </c:pt>
                <c:pt idx="50135">
                  <c:v>7.0199999999999999E-2</c:v>
                </c:pt>
                <c:pt idx="50136">
                  <c:v>7.0199999999999999E-2</c:v>
                </c:pt>
                <c:pt idx="50137">
                  <c:v>7.2700000000000001E-2</c:v>
                </c:pt>
                <c:pt idx="50138">
                  <c:v>7.2400000000000006E-2</c:v>
                </c:pt>
                <c:pt idx="50139">
                  <c:v>7.0199999999999999E-2</c:v>
                </c:pt>
                <c:pt idx="50140">
                  <c:v>7.1300000000000002E-2</c:v>
                </c:pt>
                <c:pt idx="50141">
                  <c:v>6.88E-2</c:v>
                </c:pt>
                <c:pt idx="50142">
                  <c:v>6.6600000000000006E-2</c:v>
                </c:pt>
                <c:pt idx="50143">
                  <c:v>7.0400000000000004E-2</c:v>
                </c:pt>
                <c:pt idx="50144">
                  <c:v>7.2800000000000004E-2</c:v>
                </c:pt>
                <c:pt idx="50145">
                  <c:v>7.0499999999999993E-2</c:v>
                </c:pt>
                <c:pt idx="50146">
                  <c:v>7.0800000000000002E-2</c:v>
                </c:pt>
                <c:pt idx="50147">
                  <c:v>7.3099999999999998E-2</c:v>
                </c:pt>
                <c:pt idx="50148">
                  <c:v>7.3099999999999998E-2</c:v>
                </c:pt>
                <c:pt idx="50149">
                  <c:v>7.0499999999999993E-2</c:v>
                </c:pt>
                <c:pt idx="50150">
                  <c:v>7.3099999999999998E-2</c:v>
                </c:pt>
                <c:pt idx="50151">
                  <c:v>7.1900000000000006E-2</c:v>
                </c:pt>
                <c:pt idx="50152">
                  <c:v>7.2800000000000004E-2</c:v>
                </c:pt>
                <c:pt idx="50153">
                  <c:v>7.0199999999999999E-2</c:v>
                </c:pt>
                <c:pt idx="50154">
                  <c:v>6.770000000000001E-2</c:v>
                </c:pt>
                <c:pt idx="50155">
                  <c:v>6.8600000000000008E-2</c:v>
                </c:pt>
                <c:pt idx="50156">
                  <c:v>6.3500000000000001E-2</c:v>
                </c:pt>
                <c:pt idx="50157">
                  <c:v>6.3300000000000009E-2</c:v>
                </c:pt>
                <c:pt idx="50158">
                  <c:v>6.2899999999999998E-2</c:v>
                </c:pt>
                <c:pt idx="50159">
                  <c:v>5.8900000000000001E-2</c:v>
                </c:pt>
                <c:pt idx="50160">
                  <c:v>5.6399999999999999E-2</c:v>
                </c:pt>
                <c:pt idx="50161">
                  <c:v>5.5900000000000005E-2</c:v>
                </c:pt>
                <c:pt idx="50162">
                  <c:v>4.9500000000000002E-2</c:v>
                </c:pt>
                <c:pt idx="50163">
                  <c:v>4.5700000000000005E-2</c:v>
                </c:pt>
                <c:pt idx="50164">
                  <c:v>4.3099999999999999E-2</c:v>
                </c:pt>
                <c:pt idx="50165">
                  <c:v>4.19E-2</c:v>
                </c:pt>
                <c:pt idx="50166">
                  <c:v>3.9500000000000007E-2</c:v>
                </c:pt>
                <c:pt idx="50167">
                  <c:v>3.9600000000000003E-2</c:v>
                </c:pt>
                <c:pt idx="50168">
                  <c:v>4.0899999999999999E-2</c:v>
                </c:pt>
                <c:pt idx="50169">
                  <c:v>4.3300000000000005E-2</c:v>
                </c:pt>
                <c:pt idx="50170">
                  <c:v>4.4500000000000005E-2</c:v>
                </c:pt>
                <c:pt idx="50171">
                  <c:v>4.4600000000000001E-2</c:v>
                </c:pt>
                <c:pt idx="50172">
                  <c:v>4.4500000000000005E-2</c:v>
                </c:pt>
                <c:pt idx="50173">
                  <c:v>4.5600000000000002E-2</c:v>
                </c:pt>
                <c:pt idx="50174">
                  <c:v>4.4200000000000003E-2</c:v>
                </c:pt>
                <c:pt idx="50175">
                  <c:v>4.1700000000000001E-2</c:v>
                </c:pt>
                <c:pt idx="50176">
                  <c:v>3.9400000000000004E-2</c:v>
                </c:pt>
                <c:pt idx="50177">
                  <c:v>3.8200000000000005E-2</c:v>
                </c:pt>
                <c:pt idx="50178">
                  <c:v>3.9400000000000004E-2</c:v>
                </c:pt>
                <c:pt idx="50179">
                  <c:v>4.07E-2</c:v>
                </c:pt>
                <c:pt idx="50180">
                  <c:v>4.0800000000000003E-2</c:v>
                </c:pt>
                <c:pt idx="50181">
                  <c:v>4.07E-2</c:v>
                </c:pt>
                <c:pt idx="50182">
                  <c:v>4.0800000000000003E-2</c:v>
                </c:pt>
                <c:pt idx="50183">
                  <c:v>4.2000000000000003E-2</c:v>
                </c:pt>
                <c:pt idx="50184">
                  <c:v>4.2000000000000003E-2</c:v>
                </c:pt>
                <c:pt idx="50185">
                  <c:v>4.1000000000000002E-2</c:v>
                </c:pt>
                <c:pt idx="50186">
                  <c:v>4.1000000000000002E-2</c:v>
                </c:pt>
                <c:pt idx="50187">
                  <c:v>4.24E-2</c:v>
                </c:pt>
                <c:pt idx="50188">
                  <c:v>4.3800000000000006E-2</c:v>
                </c:pt>
                <c:pt idx="50189">
                  <c:v>4.7600000000000003E-2</c:v>
                </c:pt>
                <c:pt idx="50190">
                  <c:v>4.7800000000000002E-2</c:v>
                </c:pt>
                <c:pt idx="50191">
                  <c:v>4.9200000000000001E-2</c:v>
                </c:pt>
                <c:pt idx="50192">
                  <c:v>4.9399999999999999E-2</c:v>
                </c:pt>
                <c:pt idx="50193">
                  <c:v>4.8500000000000001E-2</c:v>
                </c:pt>
                <c:pt idx="50194">
                  <c:v>5.2400000000000002E-2</c:v>
                </c:pt>
                <c:pt idx="50195">
                  <c:v>5.3900000000000003E-2</c:v>
                </c:pt>
                <c:pt idx="50196">
                  <c:v>5.3000000000000005E-2</c:v>
                </c:pt>
                <c:pt idx="50197">
                  <c:v>5.4400000000000004E-2</c:v>
                </c:pt>
                <c:pt idx="50198">
                  <c:v>5.8499999999999996E-2</c:v>
                </c:pt>
                <c:pt idx="50199">
                  <c:v>6.0100000000000001E-2</c:v>
                </c:pt>
                <c:pt idx="50200">
                  <c:v>6.3E-2</c:v>
                </c:pt>
                <c:pt idx="50201">
                  <c:v>6.3300000000000009E-2</c:v>
                </c:pt>
                <c:pt idx="50202">
                  <c:v>6.2400000000000004E-2</c:v>
                </c:pt>
                <c:pt idx="50203">
                  <c:v>6.4000000000000001E-2</c:v>
                </c:pt>
                <c:pt idx="50204">
                  <c:v>6.9499999999999992E-2</c:v>
                </c:pt>
                <c:pt idx="50205">
                  <c:v>7.0099999999999996E-2</c:v>
                </c:pt>
                <c:pt idx="50206">
                  <c:v>7.1900000000000006E-2</c:v>
                </c:pt>
                <c:pt idx="50207">
                  <c:v>8.8500000000000009E-2</c:v>
                </c:pt>
                <c:pt idx="50208">
                  <c:v>0.11990000000000001</c:v>
                </c:pt>
                <c:pt idx="50209">
                  <c:v>0.12240000000000001</c:v>
                </c:pt>
                <c:pt idx="50210">
                  <c:v>0.126</c:v>
                </c:pt>
                <c:pt idx="50211">
                  <c:v>0.12970000000000001</c:v>
                </c:pt>
                <c:pt idx="50212">
                  <c:v>0.12620000000000001</c:v>
                </c:pt>
                <c:pt idx="50213">
                  <c:v>0.14650000000000002</c:v>
                </c:pt>
                <c:pt idx="50214">
                  <c:v>0.14910000000000001</c:v>
                </c:pt>
                <c:pt idx="50215">
                  <c:v>0.16700000000000001</c:v>
                </c:pt>
                <c:pt idx="50216">
                  <c:v>0.2041</c:v>
                </c:pt>
                <c:pt idx="50217">
                  <c:v>0.19010000000000002</c:v>
                </c:pt>
                <c:pt idx="50218">
                  <c:v>0.18770000000000001</c:v>
                </c:pt>
                <c:pt idx="50219">
                  <c:v>0.1797</c:v>
                </c:pt>
                <c:pt idx="50220">
                  <c:v>0.193</c:v>
                </c:pt>
                <c:pt idx="50221">
                  <c:v>0.19240000000000002</c:v>
                </c:pt>
                <c:pt idx="50222">
                  <c:v>0.1774</c:v>
                </c:pt>
                <c:pt idx="50223">
                  <c:v>0.17080000000000001</c:v>
                </c:pt>
                <c:pt idx="50224">
                  <c:v>0.17030000000000001</c:v>
                </c:pt>
                <c:pt idx="50225">
                  <c:v>0.16410000000000002</c:v>
                </c:pt>
                <c:pt idx="50226">
                  <c:v>0.1638</c:v>
                </c:pt>
                <c:pt idx="50227">
                  <c:v>0.18280000000000002</c:v>
                </c:pt>
                <c:pt idx="50228">
                  <c:v>0.17480000000000001</c:v>
                </c:pt>
                <c:pt idx="50229">
                  <c:v>0.1857</c:v>
                </c:pt>
                <c:pt idx="50230">
                  <c:v>0.21260000000000001</c:v>
                </c:pt>
                <c:pt idx="50231">
                  <c:v>0.2069</c:v>
                </c:pt>
                <c:pt idx="50232">
                  <c:v>0.219</c:v>
                </c:pt>
                <c:pt idx="50233">
                  <c:v>0.24980000000000002</c:v>
                </c:pt>
                <c:pt idx="50234">
                  <c:v>0.25169999999999998</c:v>
                </c:pt>
                <c:pt idx="50235">
                  <c:v>0.26240000000000002</c:v>
                </c:pt>
                <c:pt idx="50236">
                  <c:v>0.29160000000000003</c:v>
                </c:pt>
                <c:pt idx="50237">
                  <c:v>0.31490000000000001</c:v>
                </c:pt>
                <c:pt idx="50238">
                  <c:v>0.34620000000000006</c:v>
                </c:pt>
                <c:pt idx="50239">
                  <c:v>0.37509999999999999</c:v>
                </c:pt>
                <c:pt idx="50240">
                  <c:v>0.4723</c:v>
                </c:pt>
                <c:pt idx="50241">
                  <c:v>0.54810000000000003</c:v>
                </c:pt>
                <c:pt idx="50242">
                  <c:v>0.50860000000000005</c:v>
                </c:pt>
                <c:pt idx="50243">
                  <c:v>0.52039999999999997</c:v>
                </c:pt>
                <c:pt idx="50244">
                  <c:v>0.50439999999999996</c:v>
                </c:pt>
                <c:pt idx="50245">
                  <c:v>0.48440000000000005</c:v>
                </c:pt>
                <c:pt idx="50246">
                  <c:v>0.63550000000000006</c:v>
                </c:pt>
                <c:pt idx="50247">
                  <c:v>0.68570000000000009</c:v>
                </c:pt>
                <c:pt idx="50248">
                  <c:v>0.64400000000000013</c:v>
                </c:pt>
                <c:pt idx="50249">
                  <c:v>0.72750000000000004</c:v>
                </c:pt>
                <c:pt idx="50250">
                  <c:v>0.74720000000000009</c:v>
                </c:pt>
                <c:pt idx="50251">
                  <c:v>0.76660000000000006</c:v>
                </c:pt>
                <c:pt idx="50252">
                  <c:v>0.78780000000000006</c:v>
                </c:pt>
                <c:pt idx="50253">
                  <c:v>0.82450000000000001</c:v>
                </c:pt>
                <c:pt idx="50254">
                  <c:v>0.80530000000000013</c:v>
                </c:pt>
                <c:pt idx="50255">
                  <c:v>0.83689999999999998</c:v>
                </c:pt>
                <c:pt idx="50256">
                  <c:v>0.85170000000000001</c:v>
                </c:pt>
                <c:pt idx="50257">
                  <c:v>0.88390000000000013</c:v>
                </c:pt>
                <c:pt idx="50258">
                  <c:v>0.86440000000000006</c:v>
                </c:pt>
                <c:pt idx="50259">
                  <c:v>0.92460000000000009</c:v>
                </c:pt>
                <c:pt idx="50260">
                  <c:v>0.93500000000000005</c:v>
                </c:pt>
                <c:pt idx="50261">
                  <c:v>0.94900000000000007</c:v>
                </c:pt>
                <c:pt idx="50262">
                  <c:v>0.95550000000000002</c:v>
                </c:pt>
                <c:pt idx="50263">
                  <c:v>1.0090999999999999</c:v>
                </c:pt>
                <c:pt idx="50264">
                  <c:v>1.0069000000000001</c:v>
                </c:pt>
                <c:pt idx="50265">
                  <c:v>1.0244</c:v>
                </c:pt>
                <c:pt idx="50266">
                  <c:v>1.0479000000000001</c:v>
                </c:pt>
                <c:pt idx="50267">
                  <c:v>1.077</c:v>
                </c:pt>
                <c:pt idx="50268">
                  <c:v>1.1114000000000002</c:v>
                </c:pt>
                <c:pt idx="50269">
                  <c:v>1.1564000000000001</c:v>
                </c:pt>
                <c:pt idx="50270">
                  <c:v>1.1739000000000002</c:v>
                </c:pt>
                <c:pt idx="50271">
                  <c:v>1.2224000000000002</c:v>
                </c:pt>
                <c:pt idx="50272">
                  <c:v>1.226</c:v>
                </c:pt>
                <c:pt idx="50273">
                  <c:v>1.2701000000000002</c:v>
                </c:pt>
                <c:pt idx="50274">
                  <c:v>1.3362000000000001</c:v>
                </c:pt>
                <c:pt idx="50275">
                  <c:v>1.3268000000000002</c:v>
                </c:pt>
                <c:pt idx="50276">
                  <c:v>1.3819000000000001</c:v>
                </c:pt>
                <c:pt idx="50277">
                  <c:v>1.4098000000000002</c:v>
                </c:pt>
                <c:pt idx="50278">
                  <c:v>1.3954000000000002</c:v>
                </c:pt>
                <c:pt idx="50279">
                  <c:v>1.3962000000000001</c:v>
                </c:pt>
                <c:pt idx="50280">
                  <c:v>1.4098000000000002</c:v>
                </c:pt>
                <c:pt idx="50281">
                  <c:v>1.4388000000000001</c:v>
                </c:pt>
                <c:pt idx="50282">
                  <c:v>1.4403000000000001</c:v>
                </c:pt>
                <c:pt idx="50283">
                  <c:v>1.4668000000000001</c:v>
                </c:pt>
                <c:pt idx="50284">
                  <c:v>1.5079000000000002</c:v>
                </c:pt>
                <c:pt idx="50285">
                  <c:v>1.5242000000000002</c:v>
                </c:pt>
                <c:pt idx="50286">
                  <c:v>1.4739000000000002</c:v>
                </c:pt>
                <c:pt idx="50287">
                  <c:v>1.4608000000000001</c:v>
                </c:pt>
                <c:pt idx="50288">
                  <c:v>1.4659000000000002</c:v>
                </c:pt>
                <c:pt idx="50289">
                  <c:v>1.4374000000000002</c:v>
                </c:pt>
                <c:pt idx="50290">
                  <c:v>1.4889000000000001</c:v>
                </c:pt>
                <c:pt idx="50291">
                  <c:v>1.5362</c:v>
                </c:pt>
                <c:pt idx="50292">
                  <c:v>1.5644</c:v>
                </c:pt>
                <c:pt idx="50293">
                  <c:v>1.5359</c:v>
                </c:pt>
                <c:pt idx="50294">
                  <c:v>1.5409000000000002</c:v>
                </c:pt>
                <c:pt idx="50295">
                  <c:v>1.5238</c:v>
                </c:pt>
                <c:pt idx="50296">
                  <c:v>1.4931000000000001</c:v>
                </c:pt>
                <c:pt idx="50297">
                  <c:v>1.4906000000000001</c:v>
                </c:pt>
                <c:pt idx="50298">
                  <c:v>1.3547000000000002</c:v>
                </c:pt>
                <c:pt idx="50299">
                  <c:v>1.3010999999999999</c:v>
                </c:pt>
                <c:pt idx="50300">
                  <c:v>1.3151999999999999</c:v>
                </c:pt>
                <c:pt idx="50301">
                  <c:v>1.2652000000000001</c:v>
                </c:pt>
                <c:pt idx="50302">
                  <c:v>1.2483000000000002</c:v>
                </c:pt>
                <c:pt idx="50303">
                  <c:v>1.2498</c:v>
                </c:pt>
                <c:pt idx="50304">
                  <c:v>1.2852000000000001</c:v>
                </c:pt>
                <c:pt idx="50305">
                  <c:v>1.262</c:v>
                </c:pt>
                <c:pt idx="50306">
                  <c:v>1.1933</c:v>
                </c:pt>
                <c:pt idx="50307">
                  <c:v>1.1698999999999999</c:v>
                </c:pt>
                <c:pt idx="50308">
                  <c:v>1.117</c:v>
                </c:pt>
                <c:pt idx="50309">
                  <c:v>1.0705</c:v>
                </c:pt>
                <c:pt idx="50310">
                  <c:v>1.0012000000000001</c:v>
                </c:pt>
                <c:pt idx="50311">
                  <c:v>0.95960000000000001</c:v>
                </c:pt>
                <c:pt idx="50312">
                  <c:v>0.92970000000000008</c:v>
                </c:pt>
                <c:pt idx="50313">
                  <c:v>0.8972</c:v>
                </c:pt>
                <c:pt idx="50314">
                  <c:v>0.88070000000000004</c:v>
                </c:pt>
                <c:pt idx="50315">
                  <c:v>0.81800000000000006</c:v>
                </c:pt>
                <c:pt idx="50316">
                  <c:v>0.75209999999999999</c:v>
                </c:pt>
                <c:pt idx="50317">
                  <c:v>0.75770000000000004</c:v>
                </c:pt>
                <c:pt idx="50318">
                  <c:v>0.69140000000000001</c:v>
                </c:pt>
                <c:pt idx="50319">
                  <c:v>0.70179999999999998</c:v>
                </c:pt>
                <c:pt idx="50320">
                  <c:v>0.71500000000000008</c:v>
                </c:pt>
                <c:pt idx="50321">
                  <c:v>0.71799999999999997</c:v>
                </c:pt>
                <c:pt idx="50322">
                  <c:v>0.66690000000000005</c:v>
                </c:pt>
                <c:pt idx="50323">
                  <c:v>0.65730000000000011</c:v>
                </c:pt>
                <c:pt idx="50324">
                  <c:v>0.56490000000000007</c:v>
                </c:pt>
                <c:pt idx="50325">
                  <c:v>0.54749999999999999</c:v>
                </c:pt>
                <c:pt idx="50326">
                  <c:v>0.50880000000000003</c:v>
                </c:pt>
                <c:pt idx="50327">
                  <c:v>0.49540000000000001</c:v>
                </c:pt>
                <c:pt idx="50328">
                  <c:v>0.45960000000000001</c:v>
                </c:pt>
                <c:pt idx="50329">
                  <c:v>0.43380000000000002</c:v>
                </c:pt>
                <c:pt idx="50330">
                  <c:v>0.42750000000000005</c:v>
                </c:pt>
                <c:pt idx="50331">
                  <c:v>0.38610000000000005</c:v>
                </c:pt>
                <c:pt idx="50332">
                  <c:v>0.35150000000000003</c:v>
                </c:pt>
                <c:pt idx="50333">
                  <c:v>0.37840000000000001</c:v>
                </c:pt>
                <c:pt idx="50334">
                  <c:v>0.39390000000000003</c:v>
                </c:pt>
                <c:pt idx="50335">
                  <c:v>0.39740000000000003</c:v>
                </c:pt>
                <c:pt idx="50336">
                  <c:v>0.38700000000000001</c:v>
                </c:pt>
                <c:pt idx="50337">
                  <c:v>0.36930000000000002</c:v>
                </c:pt>
                <c:pt idx="50338">
                  <c:v>0.39020000000000005</c:v>
                </c:pt>
                <c:pt idx="50339">
                  <c:v>0.3372</c:v>
                </c:pt>
                <c:pt idx="50340">
                  <c:v>0.32040000000000002</c:v>
                </c:pt>
                <c:pt idx="50341">
                  <c:v>0.36080000000000001</c:v>
                </c:pt>
                <c:pt idx="50342">
                  <c:v>0.36020000000000002</c:v>
                </c:pt>
                <c:pt idx="50343">
                  <c:v>0.3034</c:v>
                </c:pt>
                <c:pt idx="50344">
                  <c:v>0.3387</c:v>
                </c:pt>
                <c:pt idx="50345">
                  <c:v>0.32100000000000001</c:v>
                </c:pt>
                <c:pt idx="50346">
                  <c:v>0.31659999999999999</c:v>
                </c:pt>
                <c:pt idx="50347">
                  <c:v>0.31400000000000006</c:v>
                </c:pt>
                <c:pt idx="50348">
                  <c:v>0.32200000000000006</c:v>
                </c:pt>
                <c:pt idx="50349">
                  <c:v>0.30330000000000001</c:v>
                </c:pt>
                <c:pt idx="50350">
                  <c:v>0.27090000000000003</c:v>
                </c:pt>
                <c:pt idx="50351">
                  <c:v>0.27839999999999998</c:v>
                </c:pt>
                <c:pt idx="50352">
                  <c:v>0.2843</c:v>
                </c:pt>
                <c:pt idx="50353">
                  <c:v>0.26500000000000001</c:v>
                </c:pt>
                <c:pt idx="50354">
                  <c:v>0.26450000000000001</c:v>
                </c:pt>
                <c:pt idx="50355">
                  <c:v>0.26779999999999998</c:v>
                </c:pt>
                <c:pt idx="50356">
                  <c:v>0.26269999999999999</c:v>
                </c:pt>
                <c:pt idx="50357">
                  <c:v>0.25779999999999997</c:v>
                </c:pt>
                <c:pt idx="50358">
                  <c:v>0.24809999999999999</c:v>
                </c:pt>
                <c:pt idx="50359">
                  <c:v>0.21789999999999998</c:v>
                </c:pt>
                <c:pt idx="50360">
                  <c:v>0.23350000000000001</c:v>
                </c:pt>
                <c:pt idx="50361">
                  <c:v>0.22000000000000003</c:v>
                </c:pt>
                <c:pt idx="50362">
                  <c:v>0.21860000000000002</c:v>
                </c:pt>
                <c:pt idx="50363">
                  <c:v>0.21520000000000003</c:v>
                </c:pt>
                <c:pt idx="50364">
                  <c:v>0.20040000000000002</c:v>
                </c:pt>
                <c:pt idx="50365">
                  <c:v>0.20510000000000003</c:v>
                </c:pt>
                <c:pt idx="50366">
                  <c:v>0.1966</c:v>
                </c:pt>
                <c:pt idx="50367">
                  <c:v>0.19420000000000001</c:v>
                </c:pt>
                <c:pt idx="50368">
                  <c:v>0.18859999999999999</c:v>
                </c:pt>
                <c:pt idx="50369">
                  <c:v>0.1867</c:v>
                </c:pt>
                <c:pt idx="50370">
                  <c:v>0.18100000000000002</c:v>
                </c:pt>
                <c:pt idx="50371">
                  <c:v>0.17400000000000002</c:v>
                </c:pt>
                <c:pt idx="50372">
                  <c:v>0.17150000000000001</c:v>
                </c:pt>
                <c:pt idx="50373">
                  <c:v>0.16770000000000002</c:v>
                </c:pt>
                <c:pt idx="50374">
                  <c:v>0.15980000000000003</c:v>
                </c:pt>
                <c:pt idx="50375">
                  <c:v>0.15680000000000002</c:v>
                </c:pt>
                <c:pt idx="50376">
                  <c:v>0.15280000000000002</c:v>
                </c:pt>
                <c:pt idx="50377">
                  <c:v>0.15080000000000002</c:v>
                </c:pt>
                <c:pt idx="50378">
                  <c:v>0.14970000000000003</c:v>
                </c:pt>
                <c:pt idx="50379">
                  <c:v>0.1401</c:v>
                </c:pt>
                <c:pt idx="50380">
                  <c:v>0.1338</c:v>
                </c:pt>
                <c:pt idx="50381">
                  <c:v>0.1318</c:v>
                </c:pt>
                <c:pt idx="50382">
                  <c:v>0.1298</c:v>
                </c:pt>
                <c:pt idx="50383">
                  <c:v>0.128</c:v>
                </c:pt>
                <c:pt idx="50384">
                  <c:v>0.12310000000000001</c:v>
                </c:pt>
                <c:pt idx="50385">
                  <c:v>0.11730000000000002</c:v>
                </c:pt>
                <c:pt idx="50386">
                  <c:v>0.11650000000000001</c:v>
                </c:pt>
                <c:pt idx="50387">
                  <c:v>0.1145</c:v>
                </c:pt>
                <c:pt idx="50388">
                  <c:v>0.1087</c:v>
                </c:pt>
                <c:pt idx="50389">
                  <c:v>0.10830000000000001</c:v>
                </c:pt>
                <c:pt idx="50390">
                  <c:v>0.1051</c:v>
                </c:pt>
                <c:pt idx="50391">
                  <c:v>0.1047</c:v>
                </c:pt>
                <c:pt idx="50392">
                  <c:v>0.1017</c:v>
                </c:pt>
                <c:pt idx="50393">
                  <c:v>9.8400000000000001E-2</c:v>
                </c:pt>
                <c:pt idx="50394">
                  <c:v>9.290000000000001E-2</c:v>
                </c:pt>
                <c:pt idx="50395">
                  <c:v>9.1400000000000009E-2</c:v>
                </c:pt>
                <c:pt idx="50396">
                  <c:v>9.1100000000000014E-2</c:v>
                </c:pt>
                <c:pt idx="50397">
                  <c:v>9.3100000000000016E-2</c:v>
                </c:pt>
                <c:pt idx="50398">
                  <c:v>8.8900000000000007E-2</c:v>
                </c:pt>
                <c:pt idx="50399">
                  <c:v>8.4500000000000006E-2</c:v>
                </c:pt>
                <c:pt idx="50400">
                  <c:v>8.4199999999999997E-2</c:v>
                </c:pt>
                <c:pt idx="50401">
                  <c:v>8.4000000000000005E-2</c:v>
                </c:pt>
                <c:pt idx="50402">
                  <c:v>7.9600000000000004E-2</c:v>
                </c:pt>
                <c:pt idx="50403">
                  <c:v>8.0500000000000016E-2</c:v>
                </c:pt>
                <c:pt idx="50404">
                  <c:v>7.640000000000001E-2</c:v>
                </c:pt>
                <c:pt idx="50405">
                  <c:v>7.3499999999999996E-2</c:v>
                </c:pt>
                <c:pt idx="50406">
                  <c:v>6.9599999999999995E-2</c:v>
                </c:pt>
                <c:pt idx="50407">
                  <c:v>7.0699999999999999E-2</c:v>
                </c:pt>
                <c:pt idx="50408">
                  <c:v>6.7900000000000002E-2</c:v>
                </c:pt>
                <c:pt idx="50409">
                  <c:v>6.7600000000000007E-2</c:v>
                </c:pt>
                <c:pt idx="50410">
                  <c:v>6.6200000000000009E-2</c:v>
                </c:pt>
                <c:pt idx="50411">
                  <c:v>6.4500000000000002E-2</c:v>
                </c:pt>
                <c:pt idx="50412">
                  <c:v>6.0600000000000001E-2</c:v>
                </c:pt>
                <c:pt idx="50413">
                  <c:v>6.0600000000000001E-2</c:v>
                </c:pt>
                <c:pt idx="50414">
                  <c:v>5.91E-2</c:v>
                </c:pt>
                <c:pt idx="50415">
                  <c:v>5.7599999999999998E-2</c:v>
                </c:pt>
                <c:pt idx="50416">
                  <c:v>5.6299999999999996E-2</c:v>
                </c:pt>
                <c:pt idx="50417">
                  <c:v>5.6100000000000011E-2</c:v>
                </c:pt>
                <c:pt idx="50418">
                  <c:v>5.460000000000001E-2</c:v>
                </c:pt>
                <c:pt idx="50419">
                  <c:v>5.3400000000000003E-2</c:v>
                </c:pt>
                <c:pt idx="50420">
                  <c:v>5.3100000000000008E-2</c:v>
                </c:pt>
                <c:pt idx="50421">
                  <c:v>5.1700000000000003E-2</c:v>
                </c:pt>
                <c:pt idx="50422">
                  <c:v>4.8100000000000004E-2</c:v>
                </c:pt>
                <c:pt idx="50423">
                  <c:v>4.7800000000000002E-2</c:v>
                </c:pt>
                <c:pt idx="50424">
                  <c:v>4.7800000000000002E-2</c:v>
                </c:pt>
                <c:pt idx="50425">
                  <c:v>4.7699999999999999E-2</c:v>
                </c:pt>
                <c:pt idx="50426">
                  <c:v>4.6200000000000005E-2</c:v>
                </c:pt>
                <c:pt idx="50427">
                  <c:v>4.3800000000000006E-2</c:v>
                </c:pt>
                <c:pt idx="50428">
                  <c:v>4.3700000000000003E-2</c:v>
                </c:pt>
                <c:pt idx="50429">
                  <c:v>4.2300000000000004E-2</c:v>
                </c:pt>
                <c:pt idx="50430">
                  <c:v>4.1099999999999998E-2</c:v>
                </c:pt>
                <c:pt idx="50431">
                  <c:v>4.1000000000000002E-2</c:v>
                </c:pt>
                <c:pt idx="50432">
                  <c:v>4.0899999999999999E-2</c:v>
                </c:pt>
                <c:pt idx="50433">
                  <c:v>4.0800000000000003E-2</c:v>
                </c:pt>
                <c:pt idx="50434">
                  <c:v>4.07E-2</c:v>
                </c:pt>
                <c:pt idx="50435">
                  <c:v>3.9400000000000004E-2</c:v>
                </c:pt>
                <c:pt idx="50436">
                  <c:v>3.8200000000000005E-2</c:v>
                </c:pt>
                <c:pt idx="50437">
                  <c:v>3.7100000000000001E-2</c:v>
                </c:pt>
                <c:pt idx="50438">
                  <c:v>3.6900000000000002E-2</c:v>
                </c:pt>
                <c:pt idx="50439">
                  <c:v>3.6900000000000002E-2</c:v>
                </c:pt>
                <c:pt idx="50440">
                  <c:v>3.6799999999999999E-2</c:v>
                </c:pt>
                <c:pt idx="50441">
                  <c:v>3.56E-2</c:v>
                </c:pt>
                <c:pt idx="50442">
                  <c:v>3.6600000000000001E-2</c:v>
                </c:pt>
                <c:pt idx="50443">
                  <c:v>3.6499999999999998E-2</c:v>
                </c:pt>
                <c:pt idx="50444">
                  <c:v>3.4200000000000001E-2</c:v>
                </c:pt>
                <c:pt idx="50445">
                  <c:v>3.4100000000000005E-2</c:v>
                </c:pt>
                <c:pt idx="50446">
                  <c:v>3.2800000000000003E-2</c:v>
                </c:pt>
                <c:pt idx="50447">
                  <c:v>3.3900000000000007E-2</c:v>
                </c:pt>
                <c:pt idx="50448">
                  <c:v>3.2800000000000003E-2</c:v>
                </c:pt>
                <c:pt idx="50449">
                  <c:v>3.3700000000000001E-2</c:v>
                </c:pt>
                <c:pt idx="50450">
                  <c:v>3.2500000000000001E-2</c:v>
                </c:pt>
                <c:pt idx="50451">
                  <c:v>3.1300000000000001E-2</c:v>
                </c:pt>
                <c:pt idx="50452">
                  <c:v>3.2400000000000005E-2</c:v>
                </c:pt>
                <c:pt idx="50453">
                  <c:v>3.2300000000000002E-2</c:v>
                </c:pt>
                <c:pt idx="50454">
                  <c:v>3.1200000000000002E-2</c:v>
                </c:pt>
                <c:pt idx="50455">
                  <c:v>3.1E-2</c:v>
                </c:pt>
                <c:pt idx="50456">
                  <c:v>2.98E-2</c:v>
                </c:pt>
                <c:pt idx="50457">
                  <c:v>2.87E-2</c:v>
                </c:pt>
                <c:pt idx="50458">
                  <c:v>2.86E-2</c:v>
                </c:pt>
                <c:pt idx="50459">
                  <c:v>2.8499999999999998E-2</c:v>
                </c:pt>
                <c:pt idx="50460">
                  <c:v>2.7400000000000004E-2</c:v>
                </c:pt>
                <c:pt idx="50461">
                  <c:v>2.7300000000000005E-2</c:v>
                </c:pt>
                <c:pt idx="50462">
                  <c:v>2.6100000000000002E-2</c:v>
                </c:pt>
                <c:pt idx="50463">
                  <c:v>2.5100000000000001E-2</c:v>
                </c:pt>
                <c:pt idx="50464">
                  <c:v>2.6100000000000002E-2</c:v>
                </c:pt>
                <c:pt idx="50465">
                  <c:v>2.5000000000000001E-2</c:v>
                </c:pt>
                <c:pt idx="50466">
                  <c:v>2.4900000000000002E-2</c:v>
                </c:pt>
                <c:pt idx="50467">
                  <c:v>2.4900000000000002E-2</c:v>
                </c:pt>
                <c:pt idx="50468">
                  <c:v>2.5900000000000003E-2</c:v>
                </c:pt>
                <c:pt idx="50469">
                  <c:v>2.5800000000000003E-2</c:v>
                </c:pt>
                <c:pt idx="50470">
                  <c:v>2.47E-2</c:v>
                </c:pt>
                <c:pt idx="50471">
                  <c:v>2.2600000000000002E-2</c:v>
                </c:pt>
                <c:pt idx="50472">
                  <c:v>2.2500000000000003E-2</c:v>
                </c:pt>
                <c:pt idx="50473">
                  <c:v>2.2500000000000003E-2</c:v>
                </c:pt>
                <c:pt idx="50474">
                  <c:v>2.2500000000000003E-2</c:v>
                </c:pt>
                <c:pt idx="50475">
                  <c:v>2.2400000000000003E-2</c:v>
                </c:pt>
                <c:pt idx="50476">
                  <c:v>2.23E-2</c:v>
                </c:pt>
                <c:pt idx="50477">
                  <c:v>2.1299999999999999E-2</c:v>
                </c:pt>
                <c:pt idx="50478">
                  <c:v>2.1299999999999999E-2</c:v>
                </c:pt>
                <c:pt idx="50479">
                  <c:v>2.0300000000000002E-2</c:v>
                </c:pt>
                <c:pt idx="50480">
                  <c:v>1.9300000000000001E-2</c:v>
                </c:pt>
                <c:pt idx="50481">
                  <c:v>1.9200000000000002E-2</c:v>
                </c:pt>
                <c:pt idx="50482">
                  <c:v>2.0400000000000001E-2</c:v>
                </c:pt>
                <c:pt idx="50483">
                  <c:v>1.9300000000000001E-2</c:v>
                </c:pt>
                <c:pt idx="50484">
                  <c:v>1.83E-2</c:v>
                </c:pt>
                <c:pt idx="50485">
                  <c:v>2.0500000000000001E-2</c:v>
                </c:pt>
                <c:pt idx="50486">
                  <c:v>2.0500000000000001E-2</c:v>
                </c:pt>
                <c:pt idx="50487">
                  <c:v>2.0500000000000001E-2</c:v>
                </c:pt>
                <c:pt idx="50488">
                  <c:v>2.06E-2</c:v>
                </c:pt>
                <c:pt idx="50489">
                  <c:v>1.9600000000000003E-2</c:v>
                </c:pt>
                <c:pt idx="50490">
                  <c:v>1.9700000000000002E-2</c:v>
                </c:pt>
                <c:pt idx="50491">
                  <c:v>1.8700000000000001E-2</c:v>
                </c:pt>
                <c:pt idx="50492">
                  <c:v>1.9900000000000001E-2</c:v>
                </c:pt>
                <c:pt idx="50493">
                  <c:v>2.0000000000000004E-2</c:v>
                </c:pt>
                <c:pt idx="50494">
                  <c:v>2.0100000000000003E-2</c:v>
                </c:pt>
                <c:pt idx="50495">
                  <c:v>2.1400000000000002E-2</c:v>
                </c:pt>
                <c:pt idx="50496">
                  <c:v>2.1500000000000002E-2</c:v>
                </c:pt>
                <c:pt idx="50497">
                  <c:v>2.2900000000000004E-2</c:v>
                </c:pt>
                <c:pt idx="50498">
                  <c:v>2.5300000000000003E-2</c:v>
                </c:pt>
                <c:pt idx="50499">
                  <c:v>2.7800000000000005E-2</c:v>
                </c:pt>
                <c:pt idx="50500">
                  <c:v>2.8000000000000004E-2</c:v>
                </c:pt>
                <c:pt idx="50501">
                  <c:v>2.9399999999999999E-2</c:v>
                </c:pt>
                <c:pt idx="50502">
                  <c:v>2.98E-2</c:v>
                </c:pt>
                <c:pt idx="50503">
                  <c:v>3.1300000000000001E-2</c:v>
                </c:pt>
                <c:pt idx="50504">
                  <c:v>3.27E-2</c:v>
                </c:pt>
                <c:pt idx="50505">
                  <c:v>3.4300000000000004E-2</c:v>
                </c:pt>
                <c:pt idx="50506">
                  <c:v>3.5999999999999997E-2</c:v>
                </c:pt>
                <c:pt idx="50507">
                  <c:v>3.6400000000000002E-2</c:v>
                </c:pt>
                <c:pt idx="50508">
                  <c:v>3.6700000000000003E-2</c:v>
                </c:pt>
                <c:pt idx="50509">
                  <c:v>3.9700000000000006E-2</c:v>
                </c:pt>
                <c:pt idx="50510">
                  <c:v>4.1300000000000003E-2</c:v>
                </c:pt>
                <c:pt idx="50511">
                  <c:v>4.4200000000000003E-2</c:v>
                </c:pt>
                <c:pt idx="50512">
                  <c:v>4.6200000000000005E-2</c:v>
                </c:pt>
                <c:pt idx="50513">
                  <c:v>5.0700000000000002E-2</c:v>
                </c:pt>
                <c:pt idx="50514">
                  <c:v>5.5300000000000009E-2</c:v>
                </c:pt>
                <c:pt idx="50515">
                  <c:v>6.0200000000000004E-2</c:v>
                </c:pt>
                <c:pt idx="50516">
                  <c:v>6.2200000000000005E-2</c:v>
                </c:pt>
                <c:pt idx="50517">
                  <c:v>6.4500000000000002E-2</c:v>
                </c:pt>
                <c:pt idx="50518">
                  <c:v>7.1400000000000005E-2</c:v>
                </c:pt>
                <c:pt idx="50519">
                  <c:v>7.8500000000000014E-2</c:v>
                </c:pt>
                <c:pt idx="50520">
                  <c:v>8.1500000000000003E-2</c:v>
                </c:pt>
                <c:pt idx="50521">
                  <c:v>8.8200000000000001E-2</c:v>
                </c:pt>
                <c:pt idx="50522">
                  <c:v>0.1057</c:v>
                </c:pt>
                <c:pt idx="50523">
                  <c:v>0.1142</c:v>
                </c:pt>
                <c:pt idx="50524">
                  <c:v>0.12330000000000002</c:v>
                </c:pt>
                <c:pt idx="50525">
                  <c:v>0.1404</c:v>
                </c:pt>
                <c:pt idx="50526">
                  <c:v>0.15510000000000002</c:v>
                </c:pt>
                <c:pt idx="50527">
                  <c:v>0.17190000000000003</c:v>
                </c:pt>
                <c:pt idx="50528">
                  <c:v>0.23740000000000003</c:v>
                </c:pt>
                <c:pt idx="50529">
                  <c:v>0.2697</c:v>
                </c:pt>
                <c:pt idx="50530">
                  <c:v>0.27229999999999999</c:v>
                </c:pt>
                <c:pt idx="50531">
                  <c:v>0.27100000000000002</c:v>
                </c:pt>
                <c:pt idx="50532">
                  <c:v>0.27510000000000001</c:v>
                </c:pt>
                <c:pt idx="50533">
                  <c:v>0.29620000000000002</c:v>
                </c:pt>
                <c:pt idx="50534">
                  <c:v>0.41799999999999998</c:v>
                </c:pt>
                <c:pt idx="50535">
                  <c:v>0.43789999999999996</c:v>
                </c:pt>
                <c:pt idx="50536">
                  <c:v>0.46420000000000006</c:v>
                </c:pt>
                <c:pt idx="50537">
                  <c:v>0.53630000000000011</c:v>
                </c:pt>
                <c:pt idx="50538">
                  <c:v>0.60060000000000002</c:v>
                </c:pt>
                <c:pt idx="50539">
                  <c:v>0.68570000000000009</c:v>
                </c:pt>
                <c:pt idx="50540">
                  <c:v>0.69650000000000001</c:v>
                </c:pt>
                <c:pt idx="50541">
                  <c:v>0.6391</c:v>
                </c:pt>
                <c:pt idx="50542">
                  <c:v>0.71840000000000004</c:v>
                </c:pt>
                <c:pt idx="50543">
                  <c:v>0.81389999999999996</c:v>
                </c:pt>
                <c:pt idx="50544">
                  <c:v>0.95410000000000006</c:v>
                </c:pt>
                <c:pt idx="50545">
                  <c:v>0.95619999999999994</c:v>
                </c:pt>
                <c:pt idx="50546">
                  <c:v>1.0921000000000001</c:v>
                </c:pt>
                <c:pt idx="50547">
                  <c:v>1.1249</c:v>
                </c:pt>
                <c:pt idx="50548">
                  <c:v>1.3959000000000001</c:v>
                </c:pt>
                <c:pt idx="50549">
                  <c:v>1.4115000000000002</c:v>
                </c:pt>
                <c:pt idx="50550">
                  <c:v>1.5388000000000002</c:v>
                </c:pt>
                <c:pt idx="50551">
                  <c:v>1.5204000000000002</c:v>
                </c:pt>
                <c:pt idx="50552">
                  <c:v>1.3422000000000001</c:v>
                </c:pt>
                <c:pt idx="50553">
                  <c:v>1.5776000000000001</c:v>
                </c:pt>
                <c:pt idx="50554">
                  <c:v>1.6998000000000002</c:v>
                </c:pt>
                <c:pt idx="50555">
                  <c:v>1.8152000000000001</c:v>
                </c:pt>
                <c:pt idx="50556">
                  <c:v>1.8716999999999999</c:v>
                </c:pt>
                <c:pt idx="50557">
                  <c:v>1.8437000000000001</c:v>
                </c:pt>
                <c:pt idx="50558">
                  <c:v>1.7822</c:v>
                </c:pt>
                <c:pt idx="50559">
                  <c:v>1.8027000000000002</c:v>
                </c:pt>
                <c:pt idx="50560">
                  <c:v>1.6364999999999998</c:v>
                </c:pt>
                <c:pt idx="50561">
                  <c:v>1.7247000000000001</c:v>
                </c:pt>
                <c:pt idx="50562">
                  <c:v>1.7684000000000002</c:v>
                </c:pt>
                <c:pt idx="50563">
                  <c:v>1.8003</c:v>
                </c:pt>
                <c:pt idx="50564">
                  <c:v>1.8696999999999999</c:v>
                </c:pt>
                <c:pt idx="50565">
                  <c:v>1.7965</c:v>
                </c:pt>
                <c:pt idx="50566">
                  <c:v>1.8851</c:v>
                </c:pt>
                <c:pt idx="50567">
                  <c:v>1.8475999999999999</c:v>
                </c:pt>
                <c:pt idx="50568">
                  <c:v>1.863</c:v>
                </c:pt>
                <c:pt idx="50569">
                  <c:v>1.8654000000000002</c:v>
                </c:pt>
                <c:pt idx="50570">
                  <c:v>1.9116</c:v>
                </c:pt>
                <c:pt idx="50571">
                  <c:v>1.9704000000000002</c:v>
                </c:pt>
                <c:pt idx="50572">
                  <c:v>1.9905999999999999</c:v>
                </c:pt>
                <c:pt idx="50573">
                  <c:v>2.0088000000000004</c:v>
                </c:pt>
                <c:pt idx="50574">
                  <c:v>2.0470999999999999</c:v>
                </c:pt>
                <c:pt idx="50575">
                  <c:v>1.9744000000000002</c:v>
                </c:pt>
                <c:pt idx="50576">
                  <c:v>1.9259000000000002</c:v>
                </c:pt>
                <c:pt idx="50577">
                  <c:v>1.9436</c:v>
                </c:pt>
                <c:pt idx="50578">
                  <c:v>1.9031</c:v>
                </c:pt>
                <c:pt idx="50579">
                  <c:v>1.8297999999999999</c:v>
                </c:pt>
                <c:pt idx="50580">
                  <c:v>1.8815999999999999</c:v>
                </c:pt>
                <c:pt idx="50581">
                  <c:v>1.5901000000000001</c:v>
                </c:pt>
                <c:pt idx="50582">
                  <c:v>1.4305000000000001</c:v>
                </c:pt>
                <c:pt idx="50583">
                  <c:v>1.3027</c:v>
                </c:pt>
                <c:pt idx="50584">
                  <c:v>1.2642</c:v>
                </c:pt>
                <c:pt idx="50585">
                  <c:v>1.2091000000000001</c:v>
                </c:pt>
                <c:pt idx="50586">
                  <c:v>1.1556</c:v>
                </c:pt>
                <c:pt idx="50587">
                  <c:v>1.1735</c:v>
                </c:pt>
                <c:pt idx="50588">
                  <c:v>1.1327</c:v>
                </c:pt>
                <c:pt idx="50589">
                  <c:v>1.1664000000000001</c:v>
                </c:pt>
                <c:pt idx="50590">
                  <c:v>1.1375</c:v>
                </c:pt>
                <c:pt idx="50591">
                  <c:v>1.1308</c:v>
                </c:pt>
                <c:pt idx="50592">
                  <c:v>1.0795999999999999</c:v>
                </c:pt>
                <c:pt idx="50593">
                  <c:v>1.0843</c:v>
                </c:pt>
                <c:pt idx="50594">
                  <c:v>1.0976000000000001</c:v>
                </c:pt>
                <c:pt idx="50595">
                  <c:v>1.0753000000000001</c:v>
                </c:pt>
                <c:pt idx="50596">
                  <c:v>1.0706</c:v>
                </c:pt>
                <c:pt idx="50597">
                  <c:v>1.0013000000000001</c:v>
                </c:pt>
                <c:pt idx="50598">
                  <c:v>0.92560000000000009</c:v>
                </c:pt>
                <c:pt idx="50599">
                  <c:v>0.88550000000000006</c:v>
                </c:pt>
                <c:pt idx="50600">
                  <c:v>0.85670000000000002</c:v>
                </c:pt>
                <c:pt idx="50601">
                  <c:v>0.9003000000000001</c:v>
                </c:pt>
                <c:pt idx="50602">
                  <c:v>0.85460000000000003</c:v>
                </c:pt>
                <c:pt idx="50603">
                  <c:v>0.88949999999999996</c:v>
                </c:pt>
                <c:pt idx="50604">
                  <c:v>0.87539999999999996</c:v>
                </c:pt>
                <c:pt idx="50605">
                  <c:v>0.8216</c:v>
                </c:pt>
                <c:pt idx="50606">
                  <c:v>0.81969999999999998</c:v>
                </c:pt>
                <c:pt idx="50607">
                  <c:v>0.79050000000000009</c:v>
                </c:pt>
                <c:pt idx="50608">
                  <c:v>0.75380000000000003</c:v>
                </c:pt>
                <c:pt idx="50609">
                  <c:v>0.69310000000000005</c:v>
                </c:pt>
                <c:pt idx="50610">
                  <c:v>0.66010000000000002</c:v>
                </c:pt>
                <c:pt idx="50611">
                  <c:v>0.65600000000000003</c:v>
                </c:pt>
                <c:pt idx="50612">
                  <c:v>0.60240000000000005</c:v>
                </c:pt>
                <c:pt idx="50613">
                  <c:v>0.55930000000000002</c:v>
                </c:pt>
                <c:pt idx="50614">
                  <c:v>0.57250000000000001</c:v>
                </c:pt>
                <c:pt idx="50615">
                  <c:v>0.58320000000000005</c:v>
                </c:pt>
                <c:pt idx="50616">
                  <c:v>0.57000000000000006</c:v>
                </c:pt>
                <c:pt idx="50617">
                  <c:v>0.53200000000000003</c:v>
                </c:pt>
                <c:pt idx="50618">
                  <c:v>0.55110000000000003</c:v>
                </c:pt>
                <c:pt idx="50619">
                  <c:v>0.56910000000000005</c:v>
                </c:pt>
                <c:pt idx="50620">
                  <c:v>0.51919999999999999</c:v>
                </c:pt>
                <c:pt idx="50621">
                  <c:v>0.53520000000000001</c:v>
                </c:pt>
                <c:pt idx="50622">
                  <c:v>0.56040000000000001</c:v>
                </c:pt>
                <c:pt idx="50623">
                  <c:v>0.5182000000000001</c:v>
                </c:pt>
                <c:pt idx="50624">
                  <c:v>0.50810000000000011</c:v>
                </c:pt>
                <c:pt idx="50625">
                  <c:v>0.47430000000000005</c:v>
                </c:pt>
                <c:pt idx="50626">
                  <c:v>0.47970000000000002</c:v>
                </c:pt>
                <c:pt idx="50627">
                  <c:v>0.44059999999999999</c:v>
                </c:pt>
                <c:pt idx="50628">
                  <c:v>0.42149999999999999</c:v>
                </c:pt>
                <c:pt idx="50629">
                  <c:v>0.42070000000000002</c:v>
                </c:pt>
                <c:pt idx="50630">
                  <c:v>0.41650000000000004</c:v>
                </c:pt>
                <c:pt idx="50631">
                  <c:v>0.40610000000000002</c:v>
                </c:pt>
                <c:pt idx="50632">
                  <c:v>0.40970000000000006</c:v>
                </c:pt>
                <c:pt idx="50633">
                  <c:v>0.42160000000000003</c:v>
                </c:pt>
                <c:pt idx="50634">
                  <c:v>0.41399999999999998</c:v>
                </c:pt>
                <c:pt idx="50635">
                  <c:v>0.39860000000000007</c:v>
                </c:pt>
                <c:pt idx="50636">
                  <c:v>0.40890000000000004</c:v>
                </c:pt>
                <c:pt idx="50637">
                  <c:v>0.41970000000000002</c:v>
                </c:pt>
                <c:pt idx="50638">
                  <c:v>0.40890000000000004</c:v>
                </c:pt>
                <c:pt idx="50639">
                  <c:v>0.375</c:v>
                </c:pt>
                <c:pt idx="50640">
                  <c:v>0.3674</c:v>
                </c:pt>
                <c:pt idx="50641">
                  <c:v>0.35810000000000003</c:v>
                </c:pt>
                <c:pt idx="50642">
                  <c:v>0.33150000000000002</c:v>
                </c:pt>
                <c:pt idx="50643">
                  <c:v>0.36299999999999999</c:v>
                </c:pt>
                <c:pt idx="50644">
                  <c:v>0.34200000000000003</c:v>
                </c:pt>
                <c:pt idx="50645">
                  <c:v>0.33690000000000003</c:v>
                </c:pt>
                <c:pt idx="50646">
                  <c:v>0.33400000000000002</c:v>
                </c:pt>
                <c:pt idx="50647">
                  <c:v>0.34640000000000004</c:v>
                </c:pt>
                <c:pt idx="50648">
                  <c:v>0.34020000000000006</c:v>
                </c:pt>
                <c:pt idx="50649">
                  <c:v>0.34390000000000004</c:v>
                </c:pt>
                <c:pt idx="50650">
                  <c:v>0.3473</c:v>
                </c:pt>
                <c:pt idx="50651">
                  <c:v>0.31480000000000002</c:v>
                </c:pt>
                <c:pt idx="50652">
                  <c:v>0.32130000000000003</c:v>
                </c:pt>
                <c:pt idx="50653">
                  <c:v>0.33390000000000003</c:v>
                </c:pt>
                <c:pt idx="50654">
                  <c:v>0.31160000000000004</c:v>
                </c:pt>
                <c:pt idx="50655">
                  <c:v>0.31830000000000003</c:v>
                </c:pt>
                <c:pt idx="50656">
                  <c:v>0.29609999999999997</c:v>
                </c:pt>
                <c:pt idx="50657">
                  <c:v>0.28999999999999998</c:v>
                </c:pt>
                <c:pt idx="50658">
                  <c:v>0.29340000000000005</c:v>
                </c:pt>
                <c:pt idx="50659">
                  <c:v>0.29720000000000002</c:v>
                </c:pt>
                <c:pt idx="50660">
                  <c:v>0.27979999999999999</c:v>
                </c:pt>
                <c:pt idx="50661">
                  <c:v>0.2823</c:v>
                </c:pt>
                <c:pt idx="50662">
                  <c:v>0.28700000000000003</c:v>
                </c:pt>
                <c:pt idx="50663">
                  <c:v>0.28789999999999999</c:v>
                </c:pt>
                <c:pt idx="50664">
                  <c:v>0.28550000000000003</c:v>
                </c:pt>
                <c:pt idx="50665">
                  <c:v>0.28100000000000003</c:v>
                </c:pt>
                <c:pt idx="50666">
                  <c:v>0.27550000000000002</c:v>
                </c:pt>
                <c:pt idx="50667">
                  <c:v>0.28100000000000003</c:v>
                </c:pt>
                <c:pt idx="50668">
                  <c:v>0.27010000000000001</c:v>
                </c:pt>
                <c:pt idx="50669">
                  <c:v>0.25800000000000001</c:v>
                </c:pt>
                <c:pt idx="50670">
                  <c:v>0.25440000000000002</c:v>
                </c:pt>
                <c:pt idx="50671">
                  <c:v>0.24700000000000003</c:v>
                </c:pt>
                <c:pt idx="50672">
                  <c:v>0.24809999999999999</c:v>
                </c:pt>
                <c:pt idx="50673">
                  <c:v>0.25190000000000001</c:v>
                </c:pt>
                <c:pt idx="50674">
                  <c:v>0.24880000000000002</c:v>
                </c:pt>
                <c:pt idx="50675">
                  <c:v>0.2397</c:v>
                </c:pt>
                <c:pt idx="50676">
                  <c:v>0.23550000000000001</c:v>
                </c:pt>
                <c:pt idx="50677">
                  <c:v>0.23020000000000002</c:v>
                </c:pt>
                <c:pt idx="50678">
                  <c:v>0.22370000000000001</c:v>
                </c:pt>
                <c:pt idx="50679">
                  <c:v>0.22070000000000001</c:v>
                </c:pt>
                <c:pt idx="50680">
                  <c:v>0.21960000000000002</c:v>
                </c:pt>
                <c:pt idx="50681">
                  <c:v>0.21290000000000001</c:v>
                </c:pt>
                <c:pt idx="50682">
                  <c:v>0.21060000000000001</c:v>
                </c:pt>
                <c:pt idx="50683">
                  <c:v>0.19770000000000001</c:v>
                </c:pt>
                <c:pt idx="50684">
                  <c:v>0.2034</c:v>
                </c:pt>
                <c:pt idx="50685">
                  <c:v>0.2014</c:v>
                </c:pt>
                <c:pt idx="50686">
                  <c:v>0.19330000000000003</c:v>
                </c:pt>
                <c:pt idx="50687">
                  <c:v>0.18600000000000003</c:v>
                </c:pt>
                <c:pt idx="50688">
                  <c:v>0.18680000000000002</c:v>
                </c:pt>
                <c:pt idx="50689">
                  <c:v>0.1885</c:v>
                </c:pt>
                <c:pt idx="50690">
                  <c:v>0.18210000000000001</c:v>
                </c:pt>
                <c:pt idx="50691">
                  <c:v>0.17910000000000001</c:v>
                </c:pt>
                <c:pt idx="50692">
                  <c:v>0.17280000000000001</c:v>
                </c:pt>
                <c:pt idx="50693">
                  <c:v>0.16800000000000001</c:v>
                </c:pt>
                <c:pt idx="50694">
                  <c:v>0.17130000000000001</c:v>
                </c:pt>
                <c:pt idx="50695">
                  <c:v>0.16930000000000001</c:v>
                </c:pt>
                <c:pt idx="50696">
                  <c:v>0.16550000000000001</c:v>
                </c:pt>
                <c:pt idx="50697">
                  <c:v>0.15840000000000001</c:v>
                </c:pt>
                <c:pt idx="50698">
                  <c:v>0.1527</c:v>
                </c:pt>
                <c:pt idx="50699">
                  <c:v>0.1535</c:v>
                </c:pt>
                <c:pt idx="50700">
                  <c:v>0.14880000000000002</c:v>
                </c:pt>
                <c:pt idx="50701">
                  <c:v>0.14480000000000001</c:v>
                </c:pt>
                <c:pt idx="50702">
                  <c:v>0.14270000000000002</c:v>
                </c:pt>
                <c:pt idx="50703">
                  <c:v>0.13850000000000001</c:v>
                </c:pt>
                <c:pt idx="50704">
                  <c:v>0.13689999999999999</c:v>
                </c:pt>
                <c:pt idx="50705">
                  <c:v>0.13350000000000001</c:v>
                </c:pt>
                <c:pt idx="50706">
                  <c:v>0.1323</c:v>
                </c:pt>
                <c:pt idx="50707">
                  <c:v>0.1313</c:v>
                </c:pt>
                <c:pt idx="50708">
                  <c:v>0.12960000000000002</c:v>
                </c:pt>
                <c:pt idx="50709">
                  <c:v>0.128</c:v>
                </c:pt>
                <c:pt idx="50710">
                  <c:v>0.12529999999999999</c:v>
                </c:pt>
                <c:pt idx="50711">
                  <c:v>0.12340000000000001</c:v>
                </c:pt>
                <c:pt idx="50712">
                  <c:v>0.12150000000000001</c:v>
                </c:pt>
                <c:pt idx="50713">
                  <c:v>0.11750000000000001</c:v>
                </c:pt>
                <c:pt idx="50714">
                  <c:v>0.11430000000000001</c:v>
                </c:pt>
                <c:pt idx="50715">
                  <c:v>0.11040000000000001</c:v>
                </c:pt>
                <c:pt idx="50716">
                  <c:v>0.11120000000000002</c:v>
                </c:pt>
                <c:pt idx="50717">
                  <c:v>0.10730000000000001</c:v>
                </c:pt>
                <c:pt idx="50718">
                  <c:v>0.10249999999999999</c:v>
                </c:pt>
                <c:pt idx="50719">
                  <c:v>0.10349999999999999</c:v>
                </c:pt>
                <c:pt idx="50720">
                  <c:v>0.10460000000000001</c:v>
                </c:pt>
                <c:pt idx="50721">
                  <c:v>0.10049999999999999</c:v>
                </c:pt>
                <c:pt idx="50722">
                  <c:v>0.1003</c:v>
                </c:pt>
                <c:pt idx="50723">
                  <c:v>9.64E-2</c:v>
                </c:pt>
                <c:pt idx="50724">
                  <c:v>9.3799999999999994E-2</c:v>
                </c:pt>
                <c:pt idx="50725">
                  <c:v>9.2500000000000013E-2</c:v>
                </c:pt>
                <c:pt idx="50726">
                  <c:v>9.3300000000000008E-2</c:v>
                </c:pt>
                <c:pt idx="50727">
                  <c:v>9.1000000000000011E-2</c:v>
                </c:pt>
                <c:pt idx="50728">
                  <c:v>8.7400000000000005E-2</c:v>
                </c:pt>
                <c:pt idx="50729">
                  <c:v>8.8300000000000003E-2</c:v>
                </c:pt>
                <c:pt idx="50730">
                  <c:v>8.6800000000000002E-2</c:v>
                </c:pt>
                <c:pt idx="50731">
                  <c:v>8.3100000000000007E-2</c:v>
                </c:pt>
                <c:pt idx="50732">
                  <c:v>8.0500000000000016E-2</c:v>
                </c:pt>
                <c:pt idx="50733">
                  <c:v>7.9200000000000007E-2</c:v>
                </c:pt>
                <c:pt idx="50734">
                  <c:v>7.7700000000000005E-2</c:v>
                </c:pt>
                <c:pt idx="50735">
                  <c:v>7.7800000000000008E-2</c:v>
                </c:pt>
                <c:pt idx="50736">
                  <c:v>7.6300000000000007E-2</c:v>
                </c:pt>
                <c:pt idx="50737">
                  <c:v>7.6100000000000001E-2</c:v>
                </c:pt>
                <c:pt idx="50738">
                  <c:v>7.4700000000000003E-2</c:v>
                </c:pt>
                <c:pt idx="50739">
                  <c:v>7.3300000000000004E-2</c:v>
                </c:pt>
                <c:pt idx="50740">
                  <c:v>6.9599999999999995E-2</c:v>
                </c:pt>
                <c:pt idx="50741">
                  <c:v>6.720000000000001E-2</c:v>
                </c:pt>
                <c:pt idx="50742">
                  <c:v>6.6900000000000001E-2</c:v>
                </c:pt>
                <c:pt idx="50743">
                  <c:v>6.59E-2</c:v>
                </c:pt>
                <c:pt idx="50744">
                  <c:v>6.3399999999999998E-2</c:v>
                </c:pt>
                <c:pt idx="50745">
                  <c:v>6.0999999999999999E-2</c:v>
                </c:pt>
                <c:pt idx="50746">
                  <c:v>6.0999999999999999E-2</c:v>
                </c:pt>
                <c:pt idx="50747">
                  <c:v>5.8700000000000002E-2</c:v>
                </c:pt>
                <c:pt idx="50748">
                  <c:v>6.0700000000000004E-2</c:v>
                </c:pt>
                <c:pt idx="50749">
                  <c:v>5.8299999999999998E-2</c:v>
                </c:pt>
                <c:pt idx="50750">
                  <c:v>5.8099999999999999E-2</c:v>
                </c:pt>
                <c:pt idx="50751">
                  <c:v>5.6899999999999999E-2</c:v>
                </c:pt>
                <c:pt idx="50752">
                  <c:v>5.460000000000001E-2</c:v>
                </c:pt>
                <c:pt idx="50753">
                  <c:v>5.4500000000000007E-2</c:v>
                </c:pt>
                <c:pt idx="50754">
                  <c:v>5.5600000000000011E-2</c:v>
                </c:pt>
                <c:pt idx="50755">
                  <c:v>5.4300000000000008E-2</c:v>
                </c:pt>
                <c:pt idx="50756">
                  <c:v>5.3100000000000008E-2</c:v>
                </c:pt>
                <c:pt idx="50757">
                  <c:v>5.2900000000000003E-2</c:v>
                </c:pt>
                <c:pt idx="50758">
                  <c:v>5.1700000000000003E-2</c:v>
                </c:pt>
                <c:pt idx="50759">
                  <c:v>4.8600000000000004E-2</c:v>
                </c:pt>
                <c:pt idx="50760">
                  <c:v>5.0600000000000006E-2</c:v>
                </c:pt>
                <c:pt idx="50761">
                  <c:v>5.1600000000000007E-2</c:v>
                </c:pt>
                <c:pt idx="50762">
                  <c:v>5.0500000000000003E-2</c:v>
                </c:pt>
                <c:pt idx="50763">
                  <c:v>5.0300000000000004E-2</c:v>
                </c:pt>
                <c:pt idx="50764">
                  <c:v>4.6899999999999997E-2</c:v>
                </c:pt>
                <c:pt idx="50765">
                  <c:v>4.6000000000000006E-2</c:v>
                </c:pt>
                <c:pt idx="50766">
                  <c:v>4.5900000000000003E-2</c:v>
                </c:pt>
                <c:pt idx="50767">
                  <c:v>4.5900000000000003E-2</c:v>
                </c:pt>
                <c:pt idx="50768">
                  <c:v>4.3700000000000003E-2</c:v>
                </c:pt>
                <c:pt idx="50769">
                  <c:v>4.2599999999999999E-2</c:v>
                </c:pt>
                <c:pt idx="50770">
                  <c:v>4.1700000000000001E-2</c:v>
                </c:pt>
                <c:pt idx="50771">
                  <c:v>4.2800000000000005E-2</c:v>
                </c:pt>
                <c:pt idx="50772">
                  <c:v>4.3000000000000003E-2</c:v>
                </c:pt>
                <c:pt idx="50773">
                  <c:v>4.4300000000000006E-2</c:v>
                </c:pt>
                <c:pt idx="50774">
                  <c:v>4.4400000000000002E-2</c:v>
                </c:pt>
                <c:pt idx="50775">
                  <c:v>4.5600000000000002E-2</c:v>
                </c:pt>
                <c:pt idx="50776">
                  <c:v>4.7E-2</c:v>
                </c:pt>
                <c:pt idx="50777">
                  <c:v>5.0500000000000003E-2</c:v>
                </c:pt>
                <c:pt idx="50778">
                  <c:v>5.1900000000000002E-2</c:v>
                </c:pt>
                <c:pt idx="50779">
                  <c:v>5.2300000000000006E-2</c:v>
                </c:pt>
                <c:pt idx="50780">
                  <c:v>5.3700000000000005E-2</c:v>
                </c:pt>
                <c:pt idx="50781">
                  <c:v>5.5300000000000009E-2</c:v>
                </c:pt>
                <c:pt idx="50782">
                  <c:v>5.6599999999999998E-2</c:v>
                </c:pt>
                <c:pt idx="50783">
                  <c:v>5.8099999999999999E-2</c:v>
                </c:pt>
                <c:pt idx="50784">
                  <c:v>5.9700000000000003E-2</c:v>
                </c:pt>
                <c:pt idx="50785">
                  <c:v>6.2300000000000001E-2</c:v>
                </c:pt>
                <c:pt idx="50786">
                  <c:v>6.3899999999999998E-2</c:v>
                </c:pt>
                <c:pt idx="50787">
                  <c:v>6.8000000000000005E-2</c:v>
                </c:pt>
                <c:pt idx="50788">
                  <c:v>6.720000000000001E-2</c:v>
                </c:pt>
                <c:pt idx="50789">
                  <c:v>6.4200000000000007E-2</c:v>
                </c:pt>
                <c:pt idx="50790">
                  <c:v>6.2700000000000006E-2</c:v>
                </c:pt>
                <c:pt idx="50791">
                  <c:v>6.4500000000000002E-2</c:v>
                </c:pt>
                <c:pt idx="50792">
                  <c:v>7.1499999999999994E-2</c:v>
                </c:pt>
                <c:pt idx="50793">
                  <c:v>7.8700000000000006E-2</c:v>
                </c:pt>
                <c:pt idx="50794">
                  <c:v>8.1000000000000016E-2</c:v>
                </c:pt>
                <c:pt idx="50795">
                  <c:v>8.1900000000000001E-2</c:v>
                </c:pt>
                <c:pt idx="50796">
                  <c:v>8.7000000000000008E-2</c:v>
                </c:pt>
                <c:pt idx="50797">
                  <c:v>8.9700000000000002E-2</c:v>
                </c:pt>
                <c:pt idx="50798">
                  <c:v>9.6200000000000008E-2</c:v>
                </c:pt>
                <c:pt idx="50799">
                  <c:v>9.9100000000000008E-2</c:v>
                </c:pt>
                <c:pt idx="50800">
                  <c:v>0.1048</c:v>
                </c:pt>
                <c:pt idx="50801">
                  <c:v>0.11080000000000001</c:v>
                </c:pt>
                <c:pt idx="50802">
                  <c:v>0.12330000000000002</c:v>
                </c:pt>
                <c:pt idx="50803">
                  <c:v>0.1381</c:v>
                </c:pt>
                <c:pt idx="50804">
                  <c:v>0.14940000000000001</c:v>
                </c:pt>
                <c:pt idx="50805">
                  <c:v>0.15970000000000001</c:v>
                </c:pt>
                <c:pt idx="50806">
                  <c:v>0.17630000000000001</c:v>
                </c:pt>
                <c:pt idx="50807">
                  <c:v>0.18759999999999999</c:v>
                </c:pt>
                <c:pt idx="50808">
                  <c:v>0.20250000000000001</c:v>
                </c:pt>
                <c:pt idx="50809">
                  <c:v>0.23430000000000001</c:v>
                </c:pt>
                <c:pt idx="50810">
                  <c:v>0.25019999999999998</c:v>
                </c:pt>
                <c:pt idx="50811">
                  <c:v>0.26480000000000004</c:v>
                </c:pt>
                <c:pt idx="50812">
                  <c:v>0.2792</c:v>
                </c:pt>
                <c:pt idx="50813">
                  <c:v>0.29960000000000003</c:v>
                </c:pt>
                <c:pt idx="50814">
                  <c:v>0.35860000000000003</c:v>
                </c:pt>
                <c:pt idx="50815">
                  <c:v>0.37460000000000004</c:v>
                </c:pt>
                <c:pt idx="50816">
                  <c:v>0.43460000000000004</c:v>
                </c:pt>
                <c:pt idx="50817">
                  <c:v>0.51650000000000007</c:v>
                </c:pt>
                <c:pt idx="50818">
                  <c:v>0.54630000000000001</c:v>
                </c:pt>
                <c:pt idx="50819">
                  <c:v>0.54139999999999999</c:v>
                </c:pt>
                <c:pt idx="50820">
                  <c:v>0.67</c:v>
                </c:pt>
                <c:pt idx="50821">
                  <c:v>0.71160000000000001</c:v>
                </c:pt>
                <c:pt idx="50822">
                  <c:v>0.77200000000000002</c:v>
                </c:pt>
                <c:pt idx="50823">
                  <c:v>0.82530000000000003</c:v>
                </c:pt>
                <c:pt idx="50824">
                  <c:v>0.85350000000000004</c:v>
                </c:pt>
                <c:pt idx="50825">
                  <c:v>0.81869999999999998</c:v>
                </c:pt>
                <c:pt idx="50826">
                  <c:v>0.78810000000000002</c:v>
                </c:pt>
                <c:pt idx="50827">
                  <c:v>0.85719999999999996</c:v>
                </c:pt>
                <c:pt idx="50828">
                  <c:v>0.96600000000000008</c:v>
                </c:pt>
                <c:pt idx="50829">
                  <c:v>0.96130000000000004</c:v>
                </c:pt>
                <c:pt idx="50830">
                  <c:v>0.93049999999999999</c:v>
                </c:pt>
                <c:pt idx="50831">
                  <c:v>0.98240000000000005</c:v>
                </c:pt>
                <c:pt idx="50832">
                  <c:v>1.0066000000000002</c:v>
                </c:pt>
                <c:pt idx="50833">
                  <c:v>1.0568</c:v>
                </c:pt>
                <c:pt idx="50834">
                  <c:v>1.0976000000000001</c:v>
                </c:pt>
                <c:pt idx="50835">
                  <c:v>1.1609</c:v>
                </c:pt>
                <c:pt idx="50836">
                  <c:v>1.2248000000000001</c:v>
                </c:pt>
                <c:pt idx="50837">
                  <c:v>1.27</c:v>
                </c:pt>
                <c:pt idx="50838">
                  <c:v>1.2382</c:v>
                </c:pt>
                <c:pt idx="50839">
                  <c:v>1.254</c:v>
                </c:pt>
                <c:pt idx="50840">
                  <c:v>1.2501</c:v>
                </c:pt>
                <c:pt idx="50841">
                  <c:v>1.2997000000000001</c:v>
                </c:pt>
                <c:pt idx="50842">
                  <c:v>1.3043</c:v>
                </c:pt>
                <c:pt idx="50843">
                  <c:v>1.3693</c:v>
                </c:pt>
                <c:pt idx="50844">
                  <c:v>1.3654999999999999</c:v>
                </c:pt>
                <c:pt idx="50845">
                  <c:v>1.3569000000000002</c:v>
                </c:pt>
                <c:pt idx="50846">
                  <c:v>1.4353</c:v>
                </c:pt>
                <c:pt idx="50847">
                  <c:v>1.4061000000000001</c:v>
                </c:pt>
                <c:pt idx="50848">
                  <c:v>1.3529</c:v>
                </c:pt>
                <c:pt idx="50849">
                  <c:v>1.393</c:v>
                </c:pt>
                <c:pt idx="50850">
                  <c:v>1.4545000000000001</c:v>
                </c:pt>
                <c:pt idx="50851">
                  <c:v>1.4478</c:v>
                </c:pt>
                <c:pt idx="50852">
                  <c:v>1.3960000000000001</c:v>
                </c:pt>
                <c:pt idx="50853">
                  <c:v>1.3757000000000001</c:v>
                </c:pt>
                <c:pt idx="50854">
                  <c:v>1.3802000000000001</c:v>
                </c:pt>
                <c:pt idx="50855">
                  <c:v>1.4186000000000001</c:v>
                </c:pt>
                <c:pt idx="50856">
                  <c:v>1.4353</c:v>
                </c:pt>
                <c:pt idx="50857">
                  <c:v>1.4629000000000001</c:v>
                </c:pt>
                <c:pt idx="50858">
                  <c:v>1.4051</c:v>
                </c:pt>
                <c:pt idx="50859">
                  <c:v>1.4388000000000001</c:v>
                </c:pt>
                <c:pt idx="50860">
                  <c:v>1.4837</c:v>
                </c:pt>
                <c:pt idx="50861">
                  <c:v>1.5436000000000001</c:v>
                </c:pt>
                <c:pt idx="50862">
                  <c:v>1.5452000000000001</c:v>
                </c:pt>
                <c:pt idx="50863">
                  <c:v>1.4530000000000001</c:v>
                </c:pt>
                <c:pt idx="50864">
                  <c:v>1.4138999999999999</c:v>
                </c:pt>
                <c:pt idx="50865">
                  <c:v>1.4087000000000001</c:v>
                </c:pt>
                <c:pt idx="50866">
                  <c:v>1.4432</c:v>
                </c:pt>
                <c:pt idx="50867">
                  <c:v>1.4385000000000001</c:v>
                </c:pt>
                <c:pt idx="50868">
                  <c:v>1.4062000000000001</c:v>
                </c:pt>
                <c:pt idx="50869">
                  <c:v>1.4148000000000001</c:v>
                </c:pt>
                <c:pt idx="50870">
                  <c:v>1.3765000000000001</c:v>
                </c:pt>
                <c:pt idx="50871">
                  <c:v>1.3726000000000003</c:v>
                </c:pt>
                <c:pt idx="50872">
                  <c:v>1.3605</c:v>
                </c:pt>
                <c:pt idx="50873">
                  <c:v>1.2866</c:v>
                </c:pt>
                <c:pt idx="50874">
                  <c:v>1.2723000000000002</c:v>
                </c:pt>
                <c:pt idx="50875">
                  <c:v>1.2841</c:v>
                </c:pt>
                <c:pt idx="50876">
                  <c:v>1.2685000000000002</c:v>
                </c:pt>
                <c:pt idx="50877">
                  <c:v>1.2222</c:v>
                </c:pt>
                <c:pt idx="50878">
                  <c:v>1.2399</c:v>
                </c:pt>
                <c:pt idx="50879">
                  <c:v>1.2672000000000001</c:v>
                </c:pt>
                <c:pt idx="50880">
                  <c:v>1.274</c:v>
                </c:pt>
                <c:pt idx="50881">
                  <c:v>1.2642</c:v>
                </c:pt>
                <c:pt idx="50882">
                  <c:v>1.2201000000000002</c:v>
                </c:pt>
                <c:pt idx="50883">
                  <c:v>1.2021000000000002</c:v>
                </c:pt>
                <c:pt idx="50884">
                  <c:v>1.1838</c:v>
                </c:pt>
                <c:pt idx="50885">
                  <c:v>1.1569</c:v>
                </c:pt>
                <c:pt idx="50886">
                  <c:v>1.1458999999999999</c:v>
                </c:pt>
                <c:pt idx="50887">
                  <c:v>1.0529999999999999</c:v>
                </c:pt>
                <c:pt idx="50888">
                  <c:v>0.99390000000000001</c:v>
                </c:pt>
                <c:pt idx="50889">
                  <c:v>0.98680000000000012</c:v>
                </c:pt>
                <c:pt idx="50890">
                  <c:v>0.97319999999999995</c:v>
                </c:pt>
                <c:pt idx="50891">
                  <c:v>0.97609999999999997</c:v>
                </c:pt>
                <c:pt idx="50892">
                  <c:v>1.0342</c:v>
                </c:pt>
                <c:pt idx="50893">
                  <c:v>0.97660000000000002</c:v>
                </c:pt>
                <c:pt idx="50894">
                  <c:v>0.95290000000000008</c:v>
                </c:pt>
                <c:pt idx="50895">
                  <c:v>0.89690000000000003</c:v>
                </c:pt>
                <c:pt idx="50896">
                  <c:v>0.83789999999999998</c:v>
                </c:pt>
                <c:pt idx="50897">
                  <c:v>0.77249999999999996</c:v>
                </c:pt>
                <c:pt idx="50898">
                  <c:v>0.77950000000000008</c:v>
                </c:pt>
                <c:pt idx="50899">
                  <c:v>0.79520000000000002</c:v>
                </c:pt>
                <c:pt idx="50900">
                  <c:v>0.7984</c:v>
                </c:pt>
                <c:pt idx="50901">
                  <c:v>0.74660000000000004</c:v>
                </c:pt>
                <c:pt idx="50902">
                  <c:v>0.72150000000000003</c:v>
                </c:pt>
                <c:pt idx="50903">
                  <c:v>0.66159999999999997</c:v>
                </c:pt>
                <c:pt idx="50904">
                  <c:v>0.64860000000000007</c:v>
                </c:pt>
                <c:pt idx="50905">
                  <c:v>0.62490000000000001</c:v>
                </c:pt>
                <c:pt idx="50906">
                  <c:v>0.58850000000000002</c:v>
                </c:pt>
                <c:pt idx="50907">
                  <c:v>0.57990000000000008</c:v>
                </c:pt>
                <c:pt idx="50908">
                  <c:v>0.62440000000000007</c:v>
                </c:pt>
                <c:pt idx="50909">
                  <c:v>0.58799999999999997</c:v>
                </c:pt>
                <c:pt idx="50910">
                  <c:v>0.57069999999999999</c:v>
                </c:pt>
                <c:pt idx="50911">
                  <c:v>0.56440000000000001</c:v>
                </c:pt>
                <c:pt idx="50912">
                  <c:v>0.50129999999999997</c:v>
                </c:pt>
                <c:pt idx="50913">
                  <c:v>0.48920000000000008</c:v>
                </c:pt>
                <c:pt idx="50914">
                  <c:v>0.48259999999999997</c:v>
                </c:pt>
                <c:pt idx="50915">
                  <c:v>0.47290000000000004</c:v>
                </c:pt>
                <c:pt idx="50916">
                  <c:v>0.47830000000000006</c:v>
                </c:pt>
                <c:pt idx="50917">
                  <c:v>0.42070000000000002</c:v>
                </c:pt>
                <c:pt idx="50918">
                  <c:v>0.3891</c:v>
                </c:pt>
                <c:pt idx="50919">
                  <c:v>0.39450000000000002</c:v>
                </c:pt>
                <c:pt idx="50920">
                  <c:v>0.37790000000000001</c:v>
                </c:pt>
                <c:pt idx="50921">
                  <c:v>0.36420000000000002</c:v>
                </c:pt>
                <c:pt idx="50922">
                  <c:v>0.3589</c:v>
                </c:pt>
                <c:pt idx="50923">
                  <c:v>0.36650000000000005</c:v>
                </c:pt>
                <c:pt idx="50924">
                  <c:v>0.34750000000000003</c:v>
                </c:pt>
                <c:pt idx="50925">
                  <c:v>0.34079999999999999</c:v>
                </c:pt>
                <c:pt idx="50926">
                  <c:v>0.3377</c:v>
                </c:pt>
                <c:pt idx="50927">
                  <c:v>0.32430000000000003</c:v>
                </c:pt>
                <c:pt idx="50928">
                  <c:v>0.32069999999999999</c:v>
                </c:pt>
                <c:pt idx="50929">
                  <c:v>0.31200000000000006</c:v>
                </c:pt>
                <c:pt idx="50930">
                  <c:v>0.31200000000000006</c:v>
                </c:pt>
                <c:pt idx="50931">
                  <c:v>0.30770000000000003</c:v>
                </c:pt>
                <c:pt idx="50932">
                  <c:v>0.29120000000000001</c:v>
                </c:pt>
                <c:pt idx="50933">
                  <c:v>0.28970000000000001</c:v>
                </c:pt>
                <c:pt idx="50934">
                  <c:v>0.29420000000000002</c:v>
                </c:pt>
                <c:pt idx="50935">
                  <c:v>0.28079999999999999</c:v>
                </c:pt>
                <c:pt idx="50936">
                  <c:v>0.28270000000000001</c:v>
                </c:pt>
                <c:pt idx="50937">
                  <c:v>0.27100000000000002</c:v>
                </c:pt>
                <c:pt idx="50938">
                  <c:v>0.26960000000000001</c:v>
                </c:pt>
                <c:pt idx="50939">
                  <c:v>0.2666</c:v>
                </c:pt>
                <c:pt idx="50940">
                  <c:v>0.25979999999999998</c:v>
                </c:pt>
                <c:pt idx="50941">
                  <c:v>0.25070000000000003</c:v>
                </c:pt>
                <c:pt idx="50942">
                  <c:v>0.24780000000000002</c:v>
                </c:pt>
                <c:pt idx="50943">
                  <c:v>0.24020000000000002</c:v>
                </c:pt>
                <c:pt idx="50944">
                  <c:v>0.23270000000000002</c:v>
                </c:pt>
                <c:pt idx="50945">
                  <c:v>0.22540000000000002</c:v>
                </c:pt>
                <c:pt idx="50946">
                  <c:v>0.2258</c:v>
                </c:pt>
                <c:pt idx="50947">
                  <c:v>0.22490000000000002</c:v>
                </c:pt>
                <c:pt idx="50948">
                  <c:v>0.217</c:v>
                </c:pt>
                <c:pt idx="50949">
                  <c:v>0.20680000000000001</c:v>
                </c:pt>
                <c:pt idx="50950">
                  <c:v>0.19820000000000002</c:v>
                </c:pt>
                <c:pt idx="50951">
                  <c:v>0.19990000000000002</c:v>
                </c:pt>
                <c:pt idx="50952">
                  <c:v>0.19230000000000003</c:v>
                </c:pt>
                <c:pt idx="50953">
                  <c:v>0.1855</c:v>
                </c:pt>
                <c:pt idx="50954">
                  <c:v>0.18300000000000002</c:v>
                </c:pt>
                <c:pt idx="50955">
                  <c:v>0.17780000000000001</c:v>
                </c:pt>
                <c:pt idx="50956">
                  <c:v>0.1754</c:v>
                </c:pt>
                <c:pt idx="50957">
                  <c:v>0.17010000000000003</c:v>
                </c:pt>
                <c:pt idx="50958">
                  <c:v>0.16980000000000001</c:v>
                </c:pt>
                <c:pt idx="50959">
                  <c:v>0.16290000000000002</c:v>
                </c:pt>
                <c:pt idx="50960">
                  <c:v>0.16200000000000003</c:v>
                </c:pt>
                <c:pt idx="50961">
                  <c:v>0.15680000000000002</c:v>
                </c:pt>
                <c:pt idx="50962">
                  <c:v>0.15160000000000001</c:v>
                </c:pt>
                <c:pt idx="50963">
                  <c:v>0.1492</c:v>
                </c:pt>
                <c:pt idx="50964">
                  <c:v>0.14430000000000001</c:v>
                </c:pt>
                <c:pt idx="50965">
                  <c:v>0.1409</c:v>
                </c:pt>
                <c:pt idx="50966">
                  <c:v>0.13689999999999999</c:v>
                </c:pt>
                <c:pt idx="50967">
                  <c:v>0.13370000000000001</c:v>
                </c:pt>
                <c:pt idx="50968">
                  <c:v>0.1298</c:v>
                </c:pt>
                <c:pt idx="50969">
                  <c:v>0.12809999999999999</c:v>
                </c:pt>
                <c:pt idx="50970">
                  <c:v>0.12620000000000001</c:v>
                </c:pt>
                <c:pt idx="50971">
                  <c:v>0.12270000000000002</c:v>
                </c:pt>
                <c:pt idx="50972">
                  <c:v>0.1166</c:v>
                </c:pt>
                <c:pt idx="50973">
                  <c:v>0.11530000000000001</c:v>
                </c:pt>
                <c:pt idx="50974">
                  <c:v>0.1135</c:v>
                </c:pt>
                <c:pt idx="50975">
                  <c:v>0.11299999999999999</c:v>
                </c:pt>
                <c:pt idx="50976">
                  <c:v>0.1087</c:v>
                </c:pt>
                <c:pt idx="50977">
                  <c:v>0.1069</c:v>
                </c:pt>
                <c:pt idx="50978">
                  <c:v>0.10620000000000002</c:v>
                </c:pt>
                <c:pt idx="50979">
                  <c:v>0.10160000000000001</c:v>
                </c:pt>
                <c:pt idx="50980">
                  <c:v>9.8400000000000001E-2</c:v>
                </c:pt>
                <c:pt idx="50981">
                  <c:v>9.6700000000000008E-2</c:v>
                </c:pt>
                <c:pt idx="50982">
                  <c:v>9.2000000000000012E-2</c:v>
                </c:pt>
                <c:pt idx="50983">
                  <c:v>8.9100000000000013E-2</c:v>
                </c:pt>
                <c:pt idx="50984">
                  <c:v>9.0300000000000005E-2</c:v>
                </c:pt>
                <c:pt idx="50985">
                  <c:v>8.8500000000000009E-2</c:v>
                </c:pt>
                <c:pt idx="50986">
                  <c:v>8.4100000000000008E-2</c:v>
                </c:pt>
                <c:pt idx="50987">
                  <c:v>8.4000000000000005E-2</c:v>
                </c:pt>
                <c:pt idx="50988">
                  <c:v>8.2199999999999995E-2</c:v>
                </c:pt>
                <c:pt idx="50989">
                  <c:v>8.0600000000000005E-2</c:v>
                </c:pt>
                <c:pt idx="50990">
                  <c:v>7.9100000000000004E-2</c:v>
                </c:pt>
                <c:pt idx="50991">
                  <c:v>7.8700000000000006E-2</c:v>
                </c:pt>
                <c:pt idx="50992">
                  <c:v>7.4700000000000003E-2</c:v>
                </c:pt>
                <c:pt idx="50993">
                  <c:v>7.46E-2</c:v>
                </c:pt>
                <c:pt idx="50994">
                  <c:v>7.3099999999999998E-2</c:v>
                </c:pt>
                <c:pt idx="50995">
                  <c:v>7.2900000000000006E-2</c:v>
                </c:pt>
                <c:pt idx="50996">
                  <c:v>7.1599999999999997E-2</c:v>
                </c:pt>
                <c:pt idx="50997">
                  <c:v>7.2400000000000006E-2</c:v>
                </c:pt>
                <c:pt idx="50998">
                  <c:v>6.9499999999999992E-2</c:v>
                </c:pt>
                <c:pt idx="50999">
                  <c:v>6.8100000000000008E-2</c:v>
                </c:pt>
                <c:pt idx="51000">
                  <c:v>6.770000000000001E-2</c:v>
                </c:pt>
                <c:pt idx="51001">
                  <c:v>6.4899999999999999E-2</c:v>
                </c:pt>
                <c:pt idx="51002">
                  <c:v>6.3600000000000004E-2</c:v>
                </c:pt>
                <c:pt idx="51003">
                  <c:v>6.2E-2</c:v>
                </c:pt>
                <c:pt idx="51004">
                  <c:v>5.8099999999999999E-2</c:v>
                </c:pt>
                <c:pt idx="51005">
                  <c:v>5.7999999999999996E-2</c:v>
                </c:pt>
                <c:pt idx="51006">
                  <c:v>5.67E-2</c:v>
                </c:pt>
                <c:pt idx="51007">
                  <c:v>5.6599999999999998E-2</c:v>
                </c:pt>
                <c:pt idx="51008">
                  <c:v>5.6299999999999996E-2</c:v>
                </c:pt>
                <c:pt idx="51009">
                  <c:v>5.4900000000000004E-2</c:v>
                </c:pt>
                <c:pt idx="51010">
                  <c:v>5.2300000000000006E-2</c:v>
                </c:pt>
                <c:pt idx="51011">
                  <c:v>5.2100000000000007E-2</c:v>
                </c:pt>
                <c:pt idx="51012">
                  <c:v>5.1900000000000002E-2</c:v>
                </c:pt>
                <c:pt idx="51013">
                  <c:v>5.0600000000000006E-2</c:v>
                </c:pt>
                <c:pt idx="51014">
                  <c:v>5.0300000000000004E-2</c:v>
                </c:pt>
                <c:pt idx="51015">
                  <c:v>4.7800000000000002E-2</c:v>
                </c:pt>
                <c:pt idx="51016">
                  <c:v>4.5300000000000007E-2</c:v>
                </c:pt>
                <c:pt idx="51017">
                  <c:v>4.5200000000000004E-2</c:v>
                </c:pt>
                <c:pt idx="51018">
                  <c:v>4.5200000000000004E-2</c:v>
                </c:pt>
                <c:pt idx="51019">
                  <c:v>4.6500000000000007E-2</c:v>
                </c:pt>
                <c:pt idx="51020">
                  <c:v>4.8800000000000003E-2</c:v>
                </c:pt>
                <c:pt idx="51021">
                  <c:v>4.87E-2</c:v>
                </c:pt>
                <c:pt idx="51022">
                  <c:v>4.7399999999999998E-2</c:v>
                </c:pt>
                <c:pt idx="51023">
                  <c:v>4.7199999999999999E-2</c:v>
                </c:pt>
                <c:pt idx="51024">
                  <c:v>4.5900000000000003E-2</c:v>
                </c:pt>
                <c:pt idx="51025">
                  <c:v>4.4600000000000001E-2</c:v>
                </c:pt>
                <c:pt idx="51026">
                  <c:v>4.3300000000000005E-2</c:v>
                </c:pt>
                <c:pt idx="51027">
                  <c:v>4.3200000000000002E-2</c:v>
                </c:pt>
                <c:pt idx="51028">
                  <c:v>4.0600000000000004E-2</c:v>
                </c:pt>
                <c:pt idx="51029">
                  <c:v>4.0500000000000008E-2</c:v>
                </c:pt>
                <c:pt idx="51030">
                  <c:v>3.9400000000000004E-2</c:v>
                </c:pt>
                <c:pt idx="51031">
                  <c:v>3.9100000000000003E-2</c:v>
                </c:pt>
                <c:pt idx="51032">
                  <c:v>3.8000000000000006E-2</c:v>
                </c:pt>
                <c:pt idx="51033">
                  <c:v>3.78E-2</c:v>
                </c:pt>
                <c:pt idx="51034">
                  <c:v>3.6600000000000001E-2</c:v>
                </c:pt>
                <c:pt idx="51035">
                  <c:v>3.6499999999999998E-2</c:v>
                </c:pt>
                <c:pt idx="51036">
                  <c:v>3.5299999999999998E-2</c:v>
                </c:pt>
                <c:pt idx="51037">
                  <c:v>3.6400000000000002E-2</c:v>
                </c:pt>
                <c:pt idx="51038">
                  <c:v>3.6299999999999999E-2</c:v>
                </c:pt>
                <c:pt idx="51039">
                  <c:v>3.6299999999999999E-2</c:v>
                </c:pt>
                <c:pt idx="51040">
                  <c:v>3.6200000000000003E-2</c:v>
                </c:pt>
                <c:pt idx="51041">
                  <c:v>3.61E-2</c:v>
                </c:pt>
                <c:pt idx="51042">
                  <c:v>3.61E-2</c:v>
                </c:pt>
                <c:pt idx="51043">
                  <c:v>3.5900000000000001E-2</c:v>
                </c:pt>
                <c:pt idx="51044">
                  <c:v>3.4700000000000002E-2</c:v>
                </c:pt>
                <c:pt idx="51045">
                  <c:v>3.3500000000000002E-2</c:v>
                </c:pt>
                <c:pt idx="51046">
                  <c:v>3.3400000000000006E-2</c:v>
                </c:pt>
                <c:pt idx="51047">
                  <c:v>3.2199999999999999E-2</c:v>
                </c:pt>
                <c:pt idx="51048">
                  <c:v>3.2199999999999999E-2</c:v>
                </c:pt>
                <c:pt idx="51049">
                  <c:v>3.2199999999999999E-2</c:v>
                </c:pt>
                <c:pt idx="51050">
                  <c:v>3.1E-2</c:v>
                </c:pt>
                <c:pt idx="51051">
                  <c:v>3.09E-2</c:v>
                </c:pt>
                <c:pt idx="51052">
                  <c:v>3.09E-2</c:v>
                </c:pt>
                <c:pt idx="51053">
                  <c:v>2.9700000000000001E-2</c:v>
                </c:pt>
                <c:pt idx="51054">
                  <c:v>2.9700000000000001E-2</c:v>
                </c:pt>
                <c:pt idx="51055">
                  <c:v>2.86E-2</c:v>
                </c:pt>
                <c:pt idx="51056">
                  <c:v>2.86E-2</c:v>
                </c:pt>
                <c:pt idx="51057">
                  <c:v>2.86E-2</c:v>
                </c:pt>
                <c:pt idx="51058">
                  <c:v>2.6400000000000003E-2</c:v>
                </c:pt>
                <c:pt idx="51059">
                  <c:v>2.7600000000000003E-2</c:v>
                </c:pt>
                <c:pt idx="51060">
                  <c:v>2.87E-2</c:v>
                </c:pt>
                <c:pt idx="51061">
                  <c:v>2.8799999999999999E-2</c:v>
                </c:pt>
                <c:pt idx="51062">
                  <c:v>2.87E-2</c:v>
                </c:pt>
                <c:pt idx="51063">
                  <c:v>2.8799999999999999E-2</c:v>
                </c:pt>
                <c:pt idx="51064">
                  <c:v>2.7800000000000005E-2</c:v>
                </c:pt>
                <c:pt idx="51065">
                  <c:v>2.7800000000000005E-2</c:v>
                </c:pt>
                <c:pt idx="51066">
                  <c:v>2.6700000000000002E-2</c:v>
                </c:pt>
                <c:pt idx="51067">
                  <c:v>2.6900000000000004E-2</c:v>
                </c:pt>
                <c:pt idx="51068">
                  <c:v>2.8100000000000003E-2</c:v>
                </c:pt>
                <c:pt idx="51069">
                  <c:v>2.8199999999999999E-2</c:v>
                </c:pt>
                <c:pt idx="51070">
                  <c:v>2.8399999999999998E-2</c:v>
                </c:pt>
                <c:pt idx="51071">
                  <c:v>2.8499999999999998E-2</c:v>
                </c:pt>
                <c:pt idx="51072">
                  <c:v>2.9899999999999999E-2</c:v>
                </c:pt>
                <c:pt idx="51073">
                  <c:v>3.0100000000000002E-2</c:v>
                </c:pt>
                <c:pt idx="51074">
                  <c:v>3.15E-2</c:v>
                </c:pt>
                <c:pt idx="51075">
                  <c:v>3.4100000000000005E-2</c:v>
                </c:pt>
                <c:pt idx="51076">
                  <c:v>3.5700000000000003E-2</c:v>
                </c:pt>
                <c:pt idx="51077">
                  <c:v>3.8300000000000001E-2</c:v>
                </c:pt>
                <c:pt idx="51078">
                  <c:v>4.1200000000000001E-2</c:v>
                </c:pt>
                <c:pt idx="51079">
                  <c:v>4.41E-2</c:v>
                </c:pt>
                <c:pt idx="51080">
                  <c:v>4.6899999999999997E-2</c:v>
                </c:pt>
                <c:pt idx="51081">
                  <c:v>4.87E-2</c:v>
                </c:pt>
                <c:pt idx="51082">
                  <c:v>5.0700000000000002E-2</c:v>
                </c:pt>
                <c:pt idx="51083">
                  <c:v>5.5000000000000007E-2</c:v>
                </c:pt>
                <c:pt idx="51084">
                  <c:v>5.8200000000000002E-2</c:v>
                </c:pt>
                <c:pt idx="51085">
                  <c:v>5.8999999999999997E-2</c:v>
                </c:pt>
                <c:pt idx="51086">
                  <c:v>6.0999999999999999E-2</c:v>
                </c:pt>
                <c:pt idx="51087">
                  <c:v>6.4500000000000002E-2</c:v>
                </c:pt>
                <c:pt idx="51088">
                  <c:v>6.8400000000000002E-2</c:v>
                </c:pt>
                <c:pt idx="51089">
                  <c:v>7.3400000000000007E-2</c:v>
                </c:pt>
                <c:pt idx="51090">
                  <c:v>8.0200000000000007E-2</c:v>
                </c:pt>
                <c:pt idx="51091">
                  <c:v>8.72E-2</c:v>
                </c:pt>
                <c:pt idx="51092">
                  <c:v>9.1100000000000014E-2</c:v>
                </c:pt>
                <c:pt idx="51093">
                  <c:v>9.2600000000000016E-2</c:v>
                </c:pt>
                <c:pt idx="51094">
                  <c:v>9.74E-2</c:v>
                </c:pt>
                <c:pt idx="51095">
                  <c:v>0.10349999999999999</c:v>
                </c:pt>
                <c:pt idx="51096">
                  <c:v>0.1101</c:v>
                </c:pt>
                <c:pt idx="51097">
                  <c:v>0.1139</c:v>
                </c:pt>
                <c:pt idx="51098">
                  <c:v>0.12110000000000001</c:v>
                </c:pt>
                <c:pt idx="51099">
                  <c:v>0.1288</c:v>
                </c:pt>
                <c:pt idx="51100">
                  <c:v>0.14319999999999999</c:v>
                </c:pt>
                <c:pt idx="51101">
                  <c:v>0.15490000000000001</c:v>
                </c:pt>
                <c:pt idx="51102">
                  <c:v>0.17600000000000002</c:v>
                </c:pt>
                <c:pt idx="51103">
                  <c:v>0.1948</c:v>
                </c:pt>
                <c:pt idx="51104">
                  <c:v>0.2235</c:v>
                </c:pt>
                <c:pt idx="51105">
                  <c:v>0.27029999999999998</c:v>
                </c:pt>
                <c:pt idx="51106">
                  <c:v>0.29960000000000003</c:v>
                </c:pt>
                <c:pt idx="51107">
                  <c:v>0.30810000000000004</c:v>
                </c:pt>
                <c:pt idx="51108">
                  <c:v>0.31240000000000001</c:v>
                </c:pt>
                <c:pt idx="51109">
                  <c:v>0.3377</c:v>
                </c:pt>
                <c:pt idx="51110">
                  <c:v>0.35640000000000005</c:v>
                </c:pt>
                <c:pt idx="51111">
                  <c:v>0.3735</c:v>
                </c:pt>
                <c:pt idx="51112">
                  <c:v>0.379</c:v>
                </c:pt>
                <c:pt idx="51113">
                  <c:v>0.38450000000000006</c:v>
                </c:pt>
                <c:pt idx="51114">
                  <c:v>0.42480000000000007</c:v>
                </c:pt>
                <c:pt idx="51115">
                  <c:v>0.44560000000000005</c:v>
                </c:pt>
                <c:pt idx="51116">
                  <c:v>0.45100000000000001</c:v>
                </c:pt>
                <c:pt idx="51117">
                  <c:v>0.52249999999999996</c:v>
                </c:pt>
                <c:pt idx="51118">
                  <c:v>0.60340000000000005</c:v>
                </c:pt>
                <c:pt idx="51119">
                  <c:v>0.60810000000000008</c:v>
                </c:pt>
                <c:pt idx="51120">
                  <c:v>0.65190000000000003</c:v>
                </c:pt>
                <c:pt idx="51121">
                  <c:v>0.70850000000000002</c:v>
                </c:pt>
                <c:pt idx="51122">
                  <c:v>0.72430000000000005</c:v>
                </c:pt>
                <c:pt idx="51123">
                  <c:v>0.77060000000000006</c:v>
                </c:pt>
                <c:pt idx="51124">
                  <c:v>0.7601</c:v>
                </c:pt>
                <c:pt idx="51125">
                  <c:v>0.82530000000000003</c:v>
                </c:pt>
                <c:pt idx="51126">
                  <c:v>0.96300000000000008</c:v>
                </c:pt>
                <c:pt idx="51127">
                  <c:v>1.0037</c:v>
                </c:pt>
                <c:pt idx="51128">
                  <c:v>1.1237999999999999</c:v>
                </c:pt>
                <c:pt idx="51129">
                  <c:v>1.2187000000000001</c:v>
                </c:pt>
                <c:pt idx="51130">
                  <c:v>1.1275000000000002</c:v>
                </c:pt>
                <c:pt idx="51131">
                  <c:v>1.1612</c:v>
                </c:pt>
                <c:pt idx="51132">
                  <c:v>1.1979</c:v>
                </c:pt>
                <c:pt idx="51133">
                  <c:v>1.3644000000000001</c:v>
                </c:pt>
                <c:pt idx="51134">
                  <c:v>1.5597000000000001</c:v>
                </c:pt>
                <c:pt idx="51135">
                  <c:v>1.5014000000000001</c:v>
                </c:pt>
                <c:pt idx="51136">
                  <c:v>1.6793</c:v>
                </c:pt>
                <c:pt idx="51137">
                  <c:v>1.4733000000000001</c:v>
                </c:pt>
                <c:pt idx="51138">
                  <c:v>1.5373000000000001</c:v>
                </c:pt>
                <c:pt idx="51139">
                  <c:v>1.7922000000000002</c:v>
                </c:pt>
                <c:pt idx="51140">
                  <c:v>1.6579000000000002</c:v>
                </c:pt>
                <c:pt idx="51141">
                  <c:v>1.5131000000000001</c:v>
                </c:pt>
                <c:pt idx="51142">
                  <c:v>1.7253000000000001</c:v>
                </c:pt>
                <c:pt idx="51143">
                  <c:v>1.8407</c:v>
                </c:pt>
                <c:pt idx="51144">
                  <c:v>1.7855000000000001</c:v>
                </c:pt>
                <c:pt idx="51145">
                  <c:v>1.7732000000000001</c:v>
                </c:pt>
                <c:pt idx="51146">
                  <c:v>1.5731000000000002</c:v>
                </c:pt>
                <c:pt idx="51147">
                  <c:v>1.6068000000000002</c:v>
                </c:pt>
                <c:pt idx="51148">
                  <c:v>1.8257000000000003</c:v>
                </c:pt>
                <c:pt idx="51149">
                  <c:v>2.1583999999999999</c:v>
                </c:pt>
                <c:pt idx="51150">
                  <c:v>1.9564000000000001</c:v>
                </c:pt>
                <c:pt idx="51151">
                  <c:v>1.8422999999999998</c:v>
                </c:pt>
                <c:pt idx="51152">
                  <c:v>1.7161000000000002</c:v>
                </c:pt>
                <c:pt idx="51153">
                  <c:v>1.7987</c:v>
                </c:pt>
                <c:pt idx="51154">
                  <c:v>2.052</c:v>
                </c:pt>
                <c:pt idx="51155">
                  <c:v>1.8732</c:v>
                </c:pt>
                <c:pt idx="51156">
                  <c:v>1.9805000000000001</c:v>
                </c:pt>
                <c:pt idx="51157">
                  <c:v>2.0171000000000001</c:v>
                </c:pt>
                <c:pt idx="51158">
                  <c:v>1.897</c:v>
                </c:pt>
                <c:pt idx="51159">
                  <c:v>1.7667999999999999</c:v>
                </c:pt>
                <c:pt idx="51160">
                  <c:v>1.8820000000000001</c:v>
                </c:pt>
                <c:pt idx="51161">
                  <c:v>1.7696000000000003</c:v>
                </c:pt>
                <c:pt idx="51162">
                  <c:v>1.7864000000000002</c:v>
                </c:pt>
                <c:pt idx="51163">
                  <c:v>1.6678000000000002</c:v>
                </c:pt>
                <c:pt idx="51164">
                  <c:v>1.6824000000000003</c:v>
                </c:pt>
                <c:pt idx="51165">
                  <c:v>1.6059000000000001</c:v>
                </c:pt>
                <c:pt idx="51166">
                  <c:v>1.5210000000000001</c:v>
                </c:pt>
                <c:pt idx="51167">
                  <c:v>1.4394</c:v>
                </c:pt>
                <c:pt idx="51168">
                  <c:v>1.4422000000000001</c:v>
                </c:pt>
                <c:pt idx="51169">
                  <c:v>1.4247000000000001</c:v>
                </c:pt>
                <c:pt idx="51170">
                  <c:v>1.3443000000000001</c:v>
                </c:pt>
                <c:pt idx="51171">
                  <c:v>1.3153000000000001</c:v>
                </c:pt>
                <c:pt idx="51172">
                  <c:v>1.2857000000000001</c:v>
                </c:pt>
                <c:pt idx="51173">
                  <c:v>1.1925000000000001</c:v>
                </c:pt>
                <c:pt idx="51174">
                  <c:v>1.1282000000000001</c:v>
                </c:pt>
                <c:pt idx="51175">
                  <c:v>1.0978000000000001</c:v>
                </c:pt>
                <c:pt idx="51176">
                  <c:v>1.0471000000000001</c:v>
                </c:pt>
                <c:pt idx="51177">
                  <c:v>1.0935000000000001</c:v>
                </c:pt>
                <c:pt idx="51178">
                  <c:v>1.0726000000000002</c:v>
                </c:pt>
                <c:pt idx="51179">
                  <c:v>0.97470000000000001</c:v>
                </c:pt>
                <c:pt idx="51180">
                  <c:v>0.95079999999999998</c:v>
                </c:pt>
                <c:pt idx="51181">
                  <c:v>0.91359999999999997</c:v>
                </c:pt>
                <c:pt idx="51182">
                  <c:v>0.84930000000000005</c:v>
                </c:pt>
                <c:pt idx="51183">
                  <c:v>0.83150000000000002</c:v>
                </c:pt>
                <c:pt idx="51184">
                  <c:v>0.78420000000000001</c:v>
                </c:pt>
                <c:pt idx="51185">
                  <c:v>0.75570000000000004</c:v>
                </c:pt>
                <c:pt idx="51186">
                  <c:v>0.71900000000000008</c:v>
                </c:pt>
                <c:pt idx="51187">
                  <c:v>0.68520000000000003</c:v>
                </c:pt>
                <c:pt idx="51188">
                  <c:v>0.69920000000000004</c:v>
                </c:pt>
                <c:pt idx="51189">
                  <c:v>0.67060000000000008</c:v>
                </c:pt>
                <c:pt idx="51190">
                  <c:v>0.66239999999999999</c:v>
                </c:pt>
                <c:pt idx="51191">
                  <c:v>0.63970000000000005</c:v>
                </c:pt>
                <c:pt idx="51192">
                  <c:v>0.62870000000000004</c:v>
                </c:pt>
                <c:pt idx="51193">
                  <c:v>0.59230000000000005</c:v>
                </c:pt>
                <c:pt idx="51194">
                  <c:v>0.5756</c:v>
                </c:pt>
                <c:pt idx="51195">
                  <c:v>0.56520000000000004</c:v>
                </c:pt>
                <c:pt idx="51196">
                  <c:v>0.54280000000000006</c:v>
                </c:pt>
                <c:pt idx="51197">
                  <c:v>0.53720000000000001</c:v>
                </c:pt>
                <c:pt idx="51198">
                  <c:v>0.52949999999999997</c:v>
                </c:pt>
                <c:pt idx="51199">
                  <c:v>0.51470000000000005</c:v>
                </c:pt>
                <c:pt idx="51200">
                  <c:v>0.49740000000000006</c:v>
                </c:pt>
                <c:pt idx="51201">
                  <c:v>0.49100000000000005</c:v>
                </c:pt>
                <c:pt idx="51202">
                  <c:v>0.47199999999999998</c:v>
                </c:pt>
                <c:pt idx="51203">
                  <c:v>0.46460000000000001</c:v>
                </c:pt>
                <c:pt idx="51204">
                  <c:v>0.44160000000000005</c:v>
                </c:pt>
                <c:pt idx="51205">
                  <c:v>0.44230000000000003</c:v>
                </c:pt>
                <c:pt idx="51206">
                  <c:v>0.43190000000000001</c:v>
                </c:pt>
                <c:pt idx="51207">
                  <c:v>0.40310000000000001</c:v>
                </c:pt>
                <c:pt idx="51208">
                  <c:v>0.3957</c:v>
                </c:pt>
                <c:pt idx="51209">
                  <c:v>0.40140000000000003</c:v>
                </c:pt>
                <c:pt idx="51210">
                  <c:v>0.40500000000000003</c:v>
                </c:pt>
                <c:pt idx="51211">
                  <c:v>0.38060000000000005</c:v>
                </c:pt>
                <c:pt idx="51212">
                  <c:v>0.36970000000000003</c:v>
                </c:pt>
                <c:pt idx="51213">
                  <c:v>0.35060000000000002</c:v>
                </c:pt>
                <c:pt idx="51214">
                  <c:v>0.3513</c:v>
                </c:pt>
                <c:pt idx="51215">
                  <c:v>0.3548</c:v>
                </c:pt>
                <c:pt idx="51216">
                  <c:v>0.3513</c:v>
                </c:pt>
                <c:pt idx="51217">
                  <c:v>0.36060000000000003</c:v>
                </c:pt>
                <c:pt idx="51218">
                  <c:v>0.34510000000000002</c:v>
                </c:pt>
                <c:pt idx="51219">
                  <c:v>0.33690000000000003</c:v>
                </c:pt>
                <c:pt idx="51220">
                  <c:v>0.33310000000000001</c:v>
                </c:pt>
                <c:pt idx="51221">
                  <c:v>0.32800000000000001</c:v>
                </c:pt>
                <c:pt idx="51222">
                  <c:v>0.31220000000000003</c:v>
                </c:pt>
                <c:pt idx="51223">
                  <c:v>0.33310000000000001</c:v>
                </c:pt>
                <c:pt idx="51224">
                  <c:v>0.32170000000000004</c:v>
                </c:pt>
                <c:pt idx="51225">
                  <c:v>0.30880000000000002</c:v>
                </c:pt>
                <c:pt idx="51226">
                  <c:v>0.2949</c:v>
                </c:pt>
                <c:pt idx="51227">
                  <c:v>0.28999999999999998</c:v>
                </c:pt>
                <c:pt idx="51228">
                  <c:v>0.27160000000000001</c:v>
                </c:pt>
                <c:pt idx="51229">
                  <c:v>0.27010000000000001</c:v>
                </c:pt>
                <c:pt idx="51230">
                  <c:v>0.26419999999999999</c:v>
                </c:pt>
                <c:pt idx="51231">
                  <c:v>0.25930000000000003</c:v>
                </c:pt>
                <c:pt idx="51232">
                  <c:v>0.26130000000000003</c:v>
                </c:pt>
                <c:pt idx="51233">
                  <c:v>0.252</c:v>
                </c:pt>
                <c:pt idx="51234">
                  <c:v>0.24260000000000004</c:v>
                </c:pt>
                <c:pt idx="51235">
                  <c:v>0.23760000000000001</c:v>
                </c:pt>
                <c:pt idx="51236">
                  <c:v>0.24929999999999999</c:v>
                </c:pt>
                <c:pt idx="51237">
                  <c:v>0.25230000000000002</c:v>
                </c:pt>
                <c:pt idx="51238">
                  <c:v>0.24490000000000001</c:v>
                </c:pt>
                <c:pt idx="51239">
                  <c:v>0.24970000000000001</c:v>
                </c:pt>
                <c:pt idx="51240">
                  <c:v>0.22950000000000001</c:v>
                </c:pt>
                <c:pt idx="51241">
                  <c:v>0.23220000000000002</c:v>
                </c:pt>
                <c:pt idx="51242">
                  <c:v>0.2291</c:v>
                </c:pt>
                <c:pt idx="51243">
                  <c:v>0.23140000000000002</c:v>
                </c:pt>
                <c:pt idx="51244">
                  <c:v>0.23830000000000001</c:v>
                </c:pt>
                <c:pt idx="51245">
                  <c:v>0.24150000000000002</c:v>
                </c:pt>
                <c:pt idx="51246">
                  <c:v>0.22660000000000002</c:v>
                </c:pt>
                <c:pt idx="51247">
                  <c:v>0.22040000000000004</c:v>
                </c:pt>
                <c:pt idx="51248">
                  <c:v>0.22450000000000003</c:v>
                </c:pt>
                <c:pt idx="51249">
                  <c:v>0.20630000000000004</c:v>
                </c:pt>
                <c:pt idx="51250">
                  <c:v>0.21099999999999999</c:v>
                </c:pt>
                <c:pt idx="51251">
                  <c:v>0.20040000000000002</c:v>
                </c:pt>
                <c:pt idx="51252">
                  <c:v>0.19490000000000002</c:v>
                </c:pt>
                <c:pt idx="51253">
                  <c:v>0.1928</c:v>
                </c:pt>
                <c:pt idx="51254">
                  <c:v>0.19520000000000001</c:v>
                </c:pt>
                <c:pt idx="51255">
                  <c:v>0.19500000000000001</c:v>
                </c:pt>
                <c:pt idx="51256">
                  <c:v>0.1807</c:v>
                </c:pt>
                <c:pt idx="51257">
                  <c:v>0.17430000000000001</c:v>
                </c:pt>
                <c:pt idx="51258">
                  <c:v>0.17710000000000001</c:v>
                </c:pt>
                <c:pt idx="51259">
                  <c:v>0.18290000000000001</c:v>
                </c:pt>
                <c:pt idx="51260">
                  <c:v>0.18230000000000002</c:v>
                </c:pt>
                <c:pt idx="51261">
                  <c:v>0.17350000000000002</c:v>
                </c:pt>
                <c:pt idx="51262">
                  <c:v>0.17250000000000001</c:v>
                </c:pt>
                <c:pt idx="51263">
                  <c:v>0.17200000000000001</c:v>
                </c:pt>
                <c:pt idx="51264">
                  <c:v>0.16980000000000001</c:v>
                </c:pt>
                <c:pt idx="51265">
                  <c:v>0.16910000000000003</c:v>
                </c:pt>
                <c:pt idx="51266">
                  <c:v>0.16670000000000001</c:v>
                </c:pt>
                <c:pt idx="51267">
                  <c:v>0.15700000000000003</c:v>
                </c:pt>
                <c:pt idx="51268">
                  <c:v>0.15629999999999999</c:v>
                </c:pt>
                <c:pt idx="51269">
                  <c:v>0.15580000000000002</c:v>
                </c:pt>
                <c:pt idx="51270">
                  <c:v>0.14730000000000001</c:v>
                </c:pt>
                <c:pt idx="51271">
                  <c:v>0.1386</c:v>
                </c:pt>
                <c:pt idx="51272">
                  <c:v>0.13819999999999999</c:v>
                </c:pt>
                <c:pt idx="51273">
                  <c:v>0.13919999999999999</c:v>
                </c:pt>
                <c:pt idx="51274">
                  <c:v>0.13730000000000001</c:v>
                </c:pt>
                <c:pt idx="51275">
                  <c:v>0.1338</c:v>
                </c:pt>
                <c:pt idx="51276">
                  <c:v>0.1331</c:v>
                </c:pt>
                <c:pt idx="51277">
                  <c:v>0.12989999999999999</c:v>
                </c:pt>
                <c:pt idx="51278">
                  <c:v>0.1263</c:v>
                </c:pt>
                <c:pt idx="51279">
                  <c:v>0.1273</c:v>
                </c:pt>
                <c:pt idx="51280">
                  <c:v>0.1208</c:v>
                </c:pt>
                <c:pt idx="51281">
                  <c:v>0.12190000000000001</c:v>
                </c:pt>
                <c:pt idx="51282">
                  <c:v>0.12</c:v>
                </c:pt>
                <c:pt idx="51283">
                  <c:v>0.11940000000000001</c:v>
                </c:pt>
                <c:pt idx="51284">
                  <c:v>0.1164</c:v>
                </c:pt>
                <c:pt idx="51285">
                  <c:v>0.11599999999999999</c:v>
                </c:pt>
                <c:pt idx="51286">
                  <c:v>0.11410000000000001</c:v>
                </c:pt>
                <c:pt idx="51287">
                  <c:v>0.11399999999999999</c:v>
                </c:pt>
                <c:pt idx="51288">
                  <c:v>0.1134</c:v>
                </c:pt>
                <c:pt idx="51289">
                  <c:v>0.11000000000000001</c:v>
                </c:pt>
                <c:pt idx="51290">
                  <c:v>0.11000000000000001</c:v>
                </c:pt>
                <c:pt idx="51291">
                  <c:v>0.10660000000000001</c:v>
                </c:pt>
                <c:pt idx="51292">
                  <c:v>0.10340000000000001</c:v>
                </c:pt>
                <c:pt idx="51293">
                  <c:v>9.98E-2</c:v>
                </c:pt>
                <c:pt idx="51294">
                  <c:v>9.8000000000000004E-2</c:v>
                </c:pt>
                <c:pt idx="51295">
                  <c:v>9.7700000000000009E-2</c:v>
                </c:pt>
                <c:pt idx="51296">
                  <c:v>9.5700000000000007E-2</c:v>
                </c:pt>
                <c:pt idx="51297">
                  <c:v>9.2500000000000013E-2</c:v>
                </c:pt>
                <c:pt idx="51298">
                  <c:v>9.1000000000000011E-2</c:v>
                </c:pt>
                <c:pt idx="51299">
                  <c:v>8.7600000000000011E-2</c:v>
                </c:pt>
                <c:pt idx="51300">
                  <c:v>8.5900000000000004E-2</c:v>
                </c:pt>
                <c:pt idx="51301">
                  <c:v>8.5900000000000004E-2</c:v>
                </c:pt>
                <c:pt idx="51302">
                  <c:v>8.5699999999999998E-2</c:v>
                </c:pt>
                <c:pt idx="51303">
                  <c:v>8.4199999999999997E-2</c:v>
                </c:pt>
                <c:pt idx="51304">
                  <c:v>8.2699999999999996E-2</c:v>
                </c:pt>
                <c:pt idx="51305">
                  <c:v>8.2100000000000006E-2</c:v>
                </c:pt>
                <c:pt idx="51306">
                  <c:v>8.0600000000000005E-2</c:v>
                </c:pt>
                <c:pt idx="51307">
                  <c:v>8.0400000000000013E-2</c:v>
                </c:pt>
                <c:pt idx="51308">
                  <c:v>8.0200000000000007E-2</c:v>
                </c:pt>
                <c:pt idx="51309">
                  <c:v>7.7200000000000005E-2</c:v>
                </c:pt>
                <c:pt idx="51310">
                  <c:v>7.5500000000000012E-2</c:v>
                </c:pt>
                <c:pt idx="51311">
                  <c:v>7.3900000000000007E-2</c:v>
                </c:pt>
                <c:pt idx="51312">
                  <c:v>7.2300000000000003E-2</c:v>
                </c:pt>
                <c:pt idx="51313">
                  <c:v>7.0699999999999999E-2</c:v>
                </c:pt>
                <c:pt idx="51314">
                  <c:v>7.0499999999999993E-2</c:v>
                </c:pt>
                <c:pt idx="51315">
                  <c:v>6.7500000000000004E-2</c:v>
                </c:pt>
                <c:pt idx="51316">
                  <c:v>6.720000000000001E-2</c:v>
                </c:pt>
                <c:pt idx="51317">
                  <c:v>6.3E-2</c:v>
                </c:pt>
                <c:pt idx="51318">
                  <c:v>0.06</c:v>
                </c:pt>
                <c:pt idx="51319">
                  <c:v>5.9900000000000002E-2</c:v>
                </c:pt>
                <c:pt idx="51320">
                  <c:v>6.2700000000000006E-2</c:v>
                </c:pt>
                <c:pt idx="51321">
                  <c:v>6.1200000000000004E-2</c:v>
                </c:pt>
                <c:pt idx="51322">
                  <c:v>6.25E-2</c:v>
                </c:pt>
                <c:pt idx="51323">
                  <c:v>6.0900000000000003E-2</c:v>
                </c:pt>
                <c:pt idx="51324">
                  <c:v>5.9299999999999999E-2</c:v>
                </c:pt>
                <c:pt idx="51325">
                  <c:v>5.7799999999999997E-2</c:v>
                </c:pt>
                <c:pt idx="51326">
                  <c:v>5.6299999999999996E-2</c:v>
                </c:pt>
                <c:pt idx="51327">
                  <c:v>5.4800000000000008E-2</c:v>
                </c:pt>
                <c:pt idx="51328">
                  <c:v>5.460000000000001E-2</c:v>
                </c:pt>
                <c:pt idx="51329">
                  <c:v>5.4500000000000007E-2</c:v>
                </c:pt>
                <c:pt idx="51330">
                  <c:v>5.3000000000000005E-2</c:v>
                </c:pt>
                <c:pt idx="51331">
                  <c:v>5.0100000000000006E-2</c:v>
                </c:pt>
                <c:pt idx="51332">
                  <c:v>4.8800000000000003E-2</c:v>
                </c:pt>
                <c:pt idx="51333">
                  <c:v>4.87E-2</c:v>
                </c:pt>
                <c:pt idx="51334">
                  <c:v>4.87E-2</c:v>
                </c:pt>
                <c:pt idx="51335">
                  <c:v>4.7199999999999999E-2</c:v>
                </c:pt>
                <c:pt idx="51336">
                  <c:v>4.8399999999999999E-2</c:v>
                </c:pt>
                <c:pt idx="51337">
                  <c:v>4.9600000000000005E-2</c:v>
                </c:pt>
                <c:pt idx="51338">
                  <c:v>4.7E-2</c:v>
                </c:pt>
                <c:pt idx="51339">
                  <c:v>4.5400000000000003E-2</c:v>
                </c:pt>
                <c:pt idx="51340">
                  <c:v>4.5400000000000003E-2</c:v>
                </c:pt>
                <c:pt idx="51341">
                  <c:v>4.41E-2</c:v>
                </c:pt>
                <c:pt idx="51342">
                  <c:v>4.41E-2</c:v>
                </c:pt>
                <c:pt idx="51343">
                  <c:v>4.5400000000000003E-2</c:v>
                </c:pt>
                <c:pt idx="51344">
                  <c:v>4.2800000000000005E-2</c:v>
                </c:pt>
                <c:pt idx="51345">
                  <c:v>4.2700000000000002E-2</c:v>
                </c:pt>
                <c:pt idx="51346">
                  <c:v>4.4000000000000004E-2</c:v>
                </c:pt>
                <c:pt idx="51347">
                  <c:v>4.41E-2</c:v>
                </c:pt>
                <c:pt idx="51348">
                  <c:v>4.41E-2</c:v>
                </c:pt>
                <c:pt idx="51349">
                  <c:v>4.2900000000000001E-2</c:v>
                </c:pt>
                <c:pt idx="51350">
                  <c:v>4.4300000000000006E-2</c:v>
                </c:pt>
                <c:pt idx="51351">
                  <c:v>4.4400000000000002E-2</c:v>
                </c:pt>
                <c:pt idx="51352">
                  <c:v>4.4500000000000005E-2</c:v>
                </c:pt>
                <c:pt idx="51353">
                  <c:v>4.7199999999999999E-2</c:v>
                </c:pt>
                <c:pt idx="51354">
                  <c:v>4.6000000000000006E-2</c:v>
                </c:pt>
                <c:pt idx="51355">
                  <c:v>4.6200000000000005E-2</c:v>
                </c:pt>
                <c:pt idx="51356">
                  <c:v>4.7600000000000003E-2</c:v>
                </c:pt>
                <c:pt idx="51357">
                  <c:v>4.7800000000000002E-2</c:v>
                </c:pt>
                <c:pt idx="51358">
                  <c:v>4.9399999999999999E-2</c:v>
                </c:pt>
                <c:pt idx="51359">
                  <c:v>5.0900000000000001E-2</c:v>
                </c:pt>
                <c:pt idx="51360">
                  <c:v>4.9800000000000004E-2</c:v>
                </c:pt>
                <c:pt idx="51361">
                  <c:v>5.1500000000000004E-2</c:v>
                </c:pt>
                <c:pt idx="51362">
                  <c:v>5.3000000000000005E-2</c:v>
                </c:pt>
                <c:pt idx="51363">
                  <c:v>5.3300000000000007E-2</c:v>
                </c:pt>
                <c:pt idx="51364">
                  <c:v>5.3700000000000005E-2</c:v>
                </c:pt>
                <c:pt idx="51365">
                  <c:v>5.4100000000000009E-2</c:v>
                </c:pt>
                <c:pt idx="51366">
                  <c:v>5.5900000000000005E-2</c:v>
                </c:pt>
                <c:pt idx="51367">
                  <c:v>5.9400000000000001E-2</c:v>
                </c:pt>
                <c:pt idx="51368">
                  <c:v>6.1200000000000004E-2</c:v>
                </c:pt>
                <c:pt idx="51369">
                  <c:v>6.4500000000000002E-2</c:v>
                </c:pt>
                <c:pt idx="51370">
                  <c:v>6.5100000000000005E-2</c:v>
                </c:pt>
                <c:pt idx="51371">
                  <c:v>6.5600000000000006E-2</c:v>
                </c:pt>
                <c:pt idx="51372">
                  <c:v>7.0599999999999996E-2</c:v>
                </c:pt>
                <c:pt idx="51373">
                  <c:v>7.4499999999999997E-2</c:v>
                </c:pt>
                <c:pt idx="51374">
                  <c:v>7.8100000000000003E-2</c:v>
                </c:pt>
                <c:pt idx="51375">
                  <c:v>8.2100000000000006E-2</c:v>
                </c:pt>
                <c:pt idx="51376">
                  <c:v>8.5900000000000004E-2</c:v>
                </c:pt>
                <c:pt idx="51377">
                  <c:v>9.1500000000000012E-2</c:v>
                </c:pt>
                <c:pt idx="51378">
                  <c:v>9.5700000000000007E-2</c:v>
                </c:pt>
                <c:pt idx="51379">
                  <c:v>0.1014</c:v>
                </c:pt>
                <c:pt idx="51380">
                  <c:v>0.10249999999999999</c:v>
                </c:pt>
                <c:pt idx="51381">
                  <c:v>0.1071</c:v>
                </c:pt>
                <c:pt idx="51382">
                  <c:v>0.11020000000000002</c:v>
                </c:pt>
                <c:pt idx="51383">
                  <c:v>0.1169</c:v>
                </c:pt>
                <c:pt idx="51384">
                  <c:v>0.12540000000000001</c:v>
                </c:pt>
                <c:pt idx="51385">
                  <c:v>0.13289999999999999</c:v>
                </c:pt>
                <c:pt idx="51386">
                  <c:v>0.14050000000000001</c:v>
                </c:pt>
                <c:pt idx="51387">
                  <c:v>0.1464</c:v>
                </c:pt>
                <c:pt idx="51388">
                  <c:v>0.15080000000000002</c:v>
                </c:pt>
                <c:pt idx="51389">
                  <c:v>0.17080000000000001</c:v>
                </c:pt>
                <c:pt idx="51390">
                  <c:v>0.19510000000000002</c:v>
                </c:pt>
                <c:pt idx="51391">
                  <c:v>0.22309999999999999</c:v>
                </c:pt>
                <c:pt idx="51392">
                  <c:v>0.25009999999999999</c:v>
                </c:pt>
                <c:pt idx="51393">
                  <c:v>0.26190000000000002</c:v>
                </c:pt>
                <c:pt idx="51394">
                  <c:v>0.27829999999999999</c:v>
                </c:pt>
                <c:pt idx="51395">
                  <c:v>0.3044</c:v>
                </c:pt>
                <c:pt idx="51396">
                  <c:v>0.32000000000000006</c:v>
                </c:pt>
                <c:pt idx="51397">
                  <c:v>0.35150000000000003</c:v>
                </c:pt>
                <c:pt idx="51398">
                  <c:v>0.37480000000000002</c:v>
                </c:pt>
                <c:pt idx="51399">
                  <c:v>0.38190000000000002</c:v>
                </c:pt>
                <c:pt idx="51400">
                  <c:v>0.39380000000000004</c:v>
                </c:pt>
                <c:pt idx="51401">
                  <c:v>0.42649999999999999</c:v>
                </c:pt>
                <c:pt idx="51402">
                  <c:v>0.4592</c:v>
                </c:pt>
                <c:pt idx="51403">
                  <c:v>0.51070000000000004</c:v>
                </c:pt>
                <c:pt idx="51404">
                  <c:v>0.55940000000000001</c:v>
                </c:pt>
                <c:pt idx="51405">
                  <c:v>0.55720000000000003</c:v>
                </c:pt>
                <c:pt idx="51406">
                  <c:v>0.5726</c:v>
                </c:pt>
                <c:pt idx="51407">
                  <c:v>0.61160000000000003</c:v>
                </c:pt>
                <c:pt idx="51408">
                  <c:v>0.61719999999999997</c:v>
                </c:pt>
                <c:pt idx="51409">
                  <c:v>0.66280000000000006</c:v>
                </c:pt>
                <c:pt idx="51410">
                  <c:v>0.79150000000000009</c:v>
                </c:pt>
                <c:pt idx="51411">
                  <c:v>0.85830000000000006</c:v>
                </c:pt>
                <c:pt idx="51412">
                  <c:v>0.95909999999999995</c:v>
                </c:pt>
                <c:pt idx="51413">
                  <c:v>0.99849999999999994</c:v>
                </c:pt>
                <c:pt idx="51414">
                  <c:v>1.0908</c:v>
                </c:pt>
                <c:pt idx="51415">
                  <c:v>1.1497999999999999</c:v>
                </c:pt>
                <c:pt idx="51416">
                  <c:v>1.2721</c:v>
                </c:pt>
                <c:pt idx="51417">
                  <c:v>1.3446</c:v>
                </c:pt>
                <c:pt idx="51418">
                  <c:v>1.4364000000000001</c:v>
                </c:pt>
                <c:pt idx="51419">
                  <c:v>1.5055000000000001</c:v>
                </c:pt>
                <c:pt idx="51420">
                  <c:v>1.5710000000000002</c:v>
                </c:pt>
                <c:pt idx="51421">
                  <c:v>1.6765000000000001</c:v>
                </c:pt>
                <c:pt idx="51422">
                  <c:v>1.9806000000000001</c:v>
                </c:pt>
                <c:pt idx="51423">
                  <c:v>1.9361000000000002</c:v>
                </c:pt>
                <c:pt idx="51424">
                  <c:v>2.2237</c:v>
                </c:pt>
                <c:pt idx="51425">
                  <c:v>2.0373000000000001</c:v>
                </c:pt>
                <c:pt idx="51426">
                  <c:v>2.1116000000000001</c:v>
                </c:pt>
                <c:pt idx="51427">
                  <c:v>2.3228000000000004</c:v>
                </c:pt>
                <c:pt idx="51428">
                  <c:v>2.2502</c:v>
                </c:pt>
                <c:pt idx="51429">
                  <c:v>2.3292000000000002</c:v>
                </c:pt>
                <c:pt idx="51430">
                  <c:v>2.4797000000000002</c:v>
                </c:pt>
                <c:pt idx="51431">
                  <c:v>2.5365000000000002</c:v>
                </c:pt>
                <c:pt idx="51432">
                  <c:v>2.5899000000000001</c:v>
                </c:pt>
                <c:pt idx="51433">
                  <c:v>2.5767000000000002</c:v>
                </c:pt>
                <c:pt idx="51434">
                  <c:v>2.5236000000000001</c:v>
                </c:pt>
                <c:pt idx="51435">
                  <c:v>2.6341999999999999</c:v>
                </c:pt>
                <c:pt idx="51436">
                  <c:v>2.6469000000000005</c:v>
                </c:pt>
                <c:pt idx="51437">
                  <c:v>2.7339000000000002</c:v>
                </c:pt>
                <c:pt idx="51438">
                  <c:v>2.5873000000000004</c:v>
                </c:pt>
                <c:pt idx="51439">
                  <c:v>2.5028000000000001</c:v>
                </c:pt>
                <c:pt idx="51440">
                  <c:v>2.3495000000000004</c:v>
                </c:pt>
                <c:pt idx="51441">
                  <c:v>2.427</c:v>
                </c:pt>
                <c:pt idx="51442">
                  <c:v>2.3408000000000002</c:v>
                </c:pt>
                <c:pt idx="51443">
                  <c:v>2.1669</c:v>
                </c:pt>
                <c:pt idx="51444">
                  <c:v>2.0559000000000003</c:v>
                </c:pt>
                <c:pt idx="51445">
                  <c:v>2.0432999999999999</c:v>
                </c:pt>
                <c:pt idx="51446">
                  <c:v>2.0185</c:v>
                </c:pt>
                <c:pt idx="51447">
                  <c:v>1.8838000000000001</c:v>
                </c:pt>
                <c:pt idx="51448">
                  <c:v>1.7007000000000003</c:v>
                </c:pt>
                <c:pt idx="51449">
                  <c:v>1.6728000000000003</c:v>
                </c:pt>
                <c:pt idx="51450">
                  <c:v>1.6367000000000003</c:v>
                </c:pt>
                <c:pt idx="51451">
                  <c:v>1.7405000000000002</c:v>
                </c:pt>
                <c:pt idx="51452">
                  <c:v>1.6328</c:v>
                </c:pt>
                <c:pt idx="51453">
                  <c:v>1.5615000000000001</c:v>
                </c:pt>
                <c:pt idx="51454">
                  <c:v>1.4593</c:v>
                </c:pt>
                <c:pt idx="51455">
                  <c:v>1.4273</c:v>
                </c:pt>
                <c:pt idx="51456">
                  <c:v>1.3878000000000001</c:v>
                </c:pt>
                <c:pt idx="51457">
                  <c:v>1.4173</c:v>
                </c:pt>
                <c:pt idx="51458">
                  <c:v>1.4157999999999999</c:v>
                </c:pt>
                <c:pt idx="51459">
                  <c:v>1.3780000000000001</c:v>
                </c:pt>
                <c:pt idx="51460">
                  <c:v>1.2909000000000002</c:v>
                </c:pt>
                <c:pt idx="51461">
                  <c:v>1.2986000000000002</c:v>
                </c:pt>
                <c:pt idx="51462">
                  <c:v>1.2066000000000001</c:v>
                </c:pt>
                <c:pt idx="51463">
                  <c:v>1.2267000000000001</c:v>
                </c:pt>
                <c:pt idx="51464">
                  <c:v>1.2383</c:v>
                </c:pt>
                <c:pt idx="51465">
                  <c:v>1.1864000000000001</c:v>
                </c:pt>
                <c:pt idx="51466">
                  <c:v>1.1823000000000001</c:v>
                </c:pt>
                <c:pt idx="51467">
                  <c:v>1.1557000000000002</c:v>
                </c:pt>
                <c:pt idx="51468">
                  <c:v>1.1867000000000001</c:v>
                </c:pt>
                <c:pt idx="51469">
                  <c:v>1.1502000000000001</c:v>
                </c:pt>
                <c:pt idx="51470">
                  <c:v>1.0986</c:v>
                </c:pt>
                <c:pt idx="51471">
                  <c:v>0.98770000000000013</c:v>
                </c:pt>
                <c:pt idx="51472">
                  <c:v>0.91720000000000013</c:v>
                </c:pt>
                <c:pt idx="51473">
                  <c:v>0.87790000000000001</c:v>
                </c:pt>
                <c:pt idx="51474">
                  <c:v>0.8629</c:v>
                </c:pt>
                <c:pt idx="51475">
                  <c:v>0.85009999999999997</c:v>
                </c:pt>
                <c:pt idx="51476">
                  <c:v>0.85280000000000011</c:v>
                </c:pt>
                <c:pt idx="51477">
                  <c:v>0.81</c:v>
                </c:pt>
                <c:pt idx="51478">
                  <c:v>0.79280000000000006</c:v>
                </c:pt>
                <c:pt idx="51479">
                  <c:v>0.7461000000000001</c:v>
                </c:pt>
                <c:pt idx="51480">
                  <c:v>0.71420000000000006</c:v>
                </c:pt>
                <c:pt idx="51481">
                  <c:v>0.70430000000000004</c:v>
                </c:pt>
                <c:pt idx="51482">
                  <c:v>0.70430000000000004</c:v>
                </c:pt>
                <c:pt idx="51483">
                  <c:v>0.6543000000000001</c:v>
                </c:pt>
                <c:pt idx="51484">
                  <c:v>0.64370000000000005</c:v>
                </c:pt>
                <c:pt idx="51485">
                  <c:v>0.62390000000000001</c:v>
                </c:pt>
                <c:pt idx="51486">
                  <c:v>0.61250000000000004</c:v>
                </c:pt>
                <c:pt idx="51487">
                  <c:v>0.61070000000000002</c:v>
                </c:pt>
                <c:pt idx="51488">
                  <c:v>0.59009999999999996</c:v>
                </c:pt>
                <c:pt idx="51489">
                  <c:v>0.57020000000000004</c:v>
                </c:pt>
                <c:pt idx="51490">
                  <c:v>0.5514</c:v>
                </c:pt>
                <c:pt idx="51491">
                  <c:v>0.53500000000000003</c:v>
                </c:pt>
                <c:pt idx="51492">
                  <c:v>0.53910000000000002</c:v>
                </c:pt>
                <c:pt idx="51493">
                  <c:v>0.50880000000000003</c:v>
                </c:pt>
                <c:pt idx="51494">
                  <c:v>0.50719999999999998</c:v>
                </c:pt>
                <c:pt idx="51495">
                  <c:v>0.49170000000000003</c:v>
                </c:pt>
                <c:pt idx="51496">
                  <c:v>0.48600000000000004</c:v>
                </c:pt>
                <c:pt idx="51497">
                  <c:v>0.48110000000000003</c:v>
                </c:pt>
                <c:pt idx="51498">
                  <c:v>0.47489999999999999</c:v>
                </c:pt>
                <c:pt idx="51499">
                  <c:v>0.46849999999999997</c:v>
                </c:pt>
                <c:pt idx="51500">
                  <c:v>0.45780000000000004</c:v>
                </c:pt>
                <c:pt idx="51501">
                  <c:v>0.45460000000000006</c:v>
                </c:pt>
                <c:pt idx="51502">
                  <c:v>0.45700000000000007</c:v>
                </c:pt>
                <c:pt idx="51503">
                  <c:v>0.44169999999999998</c:v>
                </c:pt>
                <c:pt idx="51504">
                  <c:v>0.41890000000000005</c:v>
                </c:pt>
                <c:pt idx="51505">
                  <c:v>0.43030000000000002</c:v>
                </c:pt>
                <c:pt idx="51506">
                  <c:v>0.43150000000000005</c:v>
                </c:pt>
                <c:pt idx="51507">
                  <c:v>0.42870000000000003</c:v>
                </c:pt>
                <c:pt idx="51508">
                  <c:v>0.41609999999999997</c:v>
                </c:pt>
                <c:pt idx="51509">
                  <c:v>0.41120000000000001</c:v>
                </c:pt>
                <c:pt idx="51510">
                  <c:v>0.39620000000000005</c:v>
                </c:pt>
                <c:pt idx="51511">
                  <c:v>0.39810000000000001</c:v>
                </c:pt>
                <c:pt idx="51512">
                  <c:v>0.38519999999999999</c:v>
                </c:pt>
                <c:pt idx="51513">
                  <c:v>0.38050000000000006</c:v>
                </c:pt>
                <c:pt idx="51514">
                  <c:v>0.38840000000000002</c:v>
                </c:pt>
                <c:pt idx="51515">
                  <c:v>0.37170000000000003</c:v>
                </c:pt>
                <c:pt idx="51516">
                  <c:v>0.35350000000000004</c:v>
                </c:pt>
                <c:pt idx="51517">
                  <c:v>0.35610000000000003</c:v>
                </c:pt>
                <c:pt idx="51518">
                  <c:v>0.35210000000000002</c:v>
                </c:pt>
                <c:pt idx="51519">
                  <c:v>0.34840000000000004</c:v>
                </c:pt>
                <c:pt idx="51520">
                  <c:v>0.35289999999999999</c:v>
                </c:pt>
                <c:pt idx="51521">
                  <c:v>0.34140000000000004</c:v>
                </c:pt>
                <c:pt idx="51522">
                  <c:v>0.3453</c:v>
                </c:pt>
                <c:pt idx="51523">
                  <c:v>0.33090000000000003</c:v>
                </c:pt>
                <c:pt idx="51524">
                  <c:v>0.32610000000000006</c:v>
                </c:pt>
                <c:pt idx="51525">
                  <c:v>0.32679999999999998</c:v>
                </c:pt>
                <c:pt idx="51526">
                  <c:v>0.32280000000000003</c:v>
                </c:pt>
                <c:pt idx="51527">
                  <c:v>0.31570000000000004</c:v>
                </c:pt>
                <c:pt idx="51528">
                  <c:v>0.3251</c:v>
                </c:pt>
                <c:pt idx="51529">
                  <c:v>0.3105</c:v>
                </c:pt>
                <c:pt idx="51530">
                  <c:v>0.30740000000000001</c:v>
                </c:pt>
                <c:pt idx="51531">
                  <c:v>0.29340000000000005</c:v>
                </c:pt>
                <c:pt idx="51532">
                  <c:v>0.28670000000000001</c:v>
                </c:pt>
                <c:pt idx="51533">
                  <c:v>0.28620000000000001</c:v>
                </c:pt>
                <c:pt idx="51534">
                  <c:v>0.27950000000000003</c:v>
                </c:pt>
                <c:pt idx="51535">
                  <c:v>0.26730000000000004</c:v>
                </c:pt>
                <c:pt idx="51536">
                  <c:v>0.25720000000000004</c:v>
                </c:pt>
                <c:pt idx="51537">
                  <c:v>0.25569999999999998</c:v>
                </c:pt>
                <c:pt idx="51538">
                  <c:v>0.26589999999999997</c:v>
                </c:pt>
                <c:pt idx="51539">
                  <c:v>0.2737</c:v>
                </c:pt>
                <c:pt idx="51540">
                  <c:v>0.26389999999999997</c:v>
                </c:pt>
                <c:pt idx="51541">
                  <c:v>0.25750000000000001</c:v>
                </c:pt>
                <c:pt idx="51542">
                  <c:v>0.26720000000000005</c:v>
                </c:pt>
                <c:pt idx="51543">
                  <c:v>0.26880000000000004</c:v>
                </c:pt>
                <c:pt idx="51544">
                  <c:v>0.24620000000000003</c:v>
                </c:pt>
                <c:pt idx="51545">
                  <c:v>0.2412</c:v>
                </c:pt>
                <c:pt idx="51546">
                  <c:v>0.23870000000000002</c:v>
                </c:pt>
                <c:pt idx="51547">
                  <c:v>0.22860000000000003</c:v>
                </c:pt>
                <c:pt idx="51548">
                  <c:v>0.23750000000000002</c:v>
                </c:pt>
                <c:pt idx="51549">
                  <c:v>0.2235</c:v>
                </c:pt>
                <c:pt idx="51550">
                  <c:v>0.23070000000000002</c:v>
                </c:pt>
                <c:pt idx="51551">
                  <c:v>0.2384</c:v>
                </c:pt>
                <c:pt idx="51552">
                  <c:v>0.22950000000000001</c:v>
                </c:pt>
                <c:pt idx="51553">
                  <c:v>0.22820000000000001</c:v>
                </c:pt>
                <c:pt idx="51554">
                  <c:v>0.22750000000000001</c:v>
                </c:pt>
                <c:pt idx="51555">
                  <c:v>0.21490000000000001</c:v>
                </c:pt>
                <c:pt idx="51556">
                  <c:v>0.21210000000000001</c:v>
                </c:pt>
                <c:pt idx="51557">
                  <c:v>0.2034</c:v>
                </c:pt>
                <c:pt idx="51558">
                  <c:v>0.19070000000000001</c:v>
                </c:pt>
                <c:pt idx="51559">
                  <c:v>0.19120000000000001</c:v>
                </c:pt>
                <c:pt idx="51560">
                  <c:v>0.20680000000000001</c:v>
                </c:pt>
                <c:pt idx="51561">
                  <c:v>0.19210000000000002</c:v>
                </c:pt>
                <c:pt idx="51562">
                  <c:v>0.1908</c:v>
                </c:pt>
                <c:pt idx="51563">
                  <c:v>0.1966</c:v>
                </c:pt>
                <c:pt idx="51564">
                  <c:v>0.18640000000000001</c:v>
                </c:pt>
                <c:pt idx="51565">
                  <c:v>0.18540000000000001</c:v>
                </c:pt>
                <c:pt idx="51566">
                  <c:v>0.1736</c:v>
                </c:pt>
                <c:pt idx="51567">
                  <c:v>0.17630000000000001</c:v>
                </c:pt>
                <c:pt idx="51568">
                  <c:v>0.17580000000000001</c:v>
                </c:pt>
                <c:pt idx="51569">
                  <c:v>0.17460000000000001</c:v>
                </c:pt>
                <c:pt idx="51570">
                  <c:v>0.1714</c:v>
                </c:pt>
                <c:pt idx="51571">
                  <c:v>0.17200000000000001</c:v>
                </c:pt>
                <c:pt idx="51572">
                  <c:v>0.16820000000000002</c:v>
                </c:pt>
                <c:pt idx="51573">
                  <c:v>0.16500000000000001</c:v>
                </c:pt>
                <c:pt idx="51574">
                  <c:v>0.16400000000000001</c:v>
                </c:pt>
                <c:pt idx="51575">
                  <c:v>0.16040000000000001</c:v>
                </c:pt>
                <c:pt idx="51576">
                  <c:v>0.15529999999999999</c:v>
                </c:pt>
                <c:pt idx="51577">
                  <c:v>0.15010000000000001</c:v>
                </c:pt>
                <c:pt idx="51578">
                  <c:v>0.1464</c:v>
                </c:pt>
                <c:pt idx="51579">
                  <c:v>0.1444</c:v>
                </c:pt>
                <c:pt idx="51580">
                  <c:v>0.14080000000000001</c:v>
                </c:pt>
                <c:pt idx="51581">
                  <c:v>0.14299999999999999</c:v>
                </c:pt>
                <c:pt idx="51582">
                  <c:v>0.14080000000000001</c:v>
                </c:pt>
                <c:pt idx="51583">
                  <c:v>0.13750000000000001</c:v>
                </c:pt>
                <c:pt idx="51584">
                  <c:v>0.1323</c:v>
                </c:pt>
                <c:pt idx="51585">
                  <c:v>0.1275</c:v>
                </c:pt>
                <c:pt idx="51586">
                  <c:v>0.1242</c:v>
                </c:pt>
                <c:pt idx="51587">
                  <c:v>0.12370000000000002</c:v>
                </c:pt>
                <c:pt idx="51588">
                  <c:v>0.12190000000000001</c:v>
                </c:pt>
                <c:pt idx="51589">
                  <c:v>0.12310000000000001</c:v>
                </c:pt>
                <c:pt idx="51590">
                  <c:v>0.1198</c:v>
                </c:pt>
                <c:pt idx="51591">
                  <c:v>0.1179</c:v>
                </c:pt>
                <c:pt idx="51592">
                  <c:v>0.11810000000000001</c:v>
                </c:pt>
                <c:pt idx="51593">
                  <c:v>0.1144</c:v>
                </c:pt>
                <c:pt idx="51594">
                  <c:v>0.11120000000000002</c:v>
                </c:pt>
                <c:pt idx="51595">
                  <c:v>0.11100000000000002</c:v>
                </c:pt>
                <c:pt idx="51596">
                  <c:v>0.11230000000000001</c:v>
                </c:pt>
                <c:pt idx="51597">
                  <c:v>0.10900000000000001</c:v>
                </c:pt>
                <c:pt idx="51598">
                  <c:v>0.1041</c:v>
                </c:pt>
                <c:pt idx="51599">
                  <c:v>0.1041</c:v>
                </c:pt>
                <c:pt idx="51600">
                  <c:v>0.10220000000000001</c:v>
                </c:pt>
                <c:pt idx="51601">
                  <c:v>0.1004</c:v>
                </c:pt>
                <c:pt idx="51602">
                  <c:v>9.9100000000000008E-2</c:v>
                </c:pt>
                <c:pt idx="51603">
                  <c:v>9.7299999999999998E-2</c:v>
                </c:pt>
                <c:pt idx="51604">
                  <c:v>9.5799999999999996E-2</c:v>
                </c:pt>
                <c:pt idx="51605">
                  <c:v>9.4E-2</c:v>
                </c:pt>
                <c:pt idx="51606">
                  <c:v>9.2300000000000007E-2</c:v>
                </c:pt>
                <c:pt idx="51607">
                  <c:v>9.2000000000000012E-2</c:v>
                </c:pt>
                <c:pt idx="51608">
                  <c:v>9.1800000000000007E-2</c:v>
                </c:pt>
                <c:pt idx="51609">
                  <c:v>9.0600000000000014E-2</c:v>
                </c:pt>
                <c:pt idx="51610">
                  <c:v>8.7400000000000005E-2</c:v>
                </c:pt>
                <c:pt idx="51611">
                  <c:v>8.7100000000000011E-2</c:v>
                </c:pt>
                <c:pt idx="51612">
                  <c:v>8.4400000000000003E-2</c:v>
                </c:pt>
                <c:pt idx="51613">
                  <c:v>8.2600000000000007E-2</c:v>
                </c:pt>
                <c:pt idx="51614">
                  <c:v>8.2600000000000007E-2</c:v>
                </c:pt>
                <c:pt idx="51615">
                  <c:v>7.9400000000000012E-2</c:v>
                </c:pt>
                <c:pt idx="51616">
                  <c:v>7.7800000000000008E-2</c:v>
                </c:pt>
                <c:pt idx="51617">
                  <c:v>7.7700000000000005E-2</c:v>
                </c:pt>
                <c:pt idx="51618">
                  <c:v>7.7700000000000005E-2</c:v>
                </c:pt>
                <c:pt idx="51619">
                  <c:v>7.46E-2</c:v>
                </c:pt>
                <c:pt idx="51620">
                  <c:v>7.5800000000000006E-2</c:v>
                </c:pt>
                <c:pt idx="51621">
                  <c:v>7.4499999999999997E-2</c:v>
                </c:pt>
                <c:pt idx="51622">
                  <c:v>7.4200000000000002E-2</c:v>
                </c:pt>
                <c:pt idx="51623">
                  <c:v>7.2800000000000004E-2</c:v>
                </c:pt>
                <c:pt idx="51624">
                  <c:v>7.2700000000000001E-2</c:v>
                </c:pt>
                <c:pt idx="51625">
                  <c:v>6.9699999999999998E-2</c:v>
                </c:pt>
                <c:pt idx="51626">
                  <c:v>6.8100000000000008E-2</c:v>
                </c:pt>
                <c:pt idx="51627">
                  <c:v>6.54E-2</c:v>
                </c:pt>
                <c:pt idx="51628">
                  <c:v>6.5300000000000011E-2</c:v>
                </c:pt>
                <c:pt idx="51629">
                  <c:v>6.3800000000000009E-2</c:v>
                </c:pt>
                <c:pt idx="51630">
                  <c:v>6.25E-2</c:v>
                </c:pt>
                <c:pt idx="51631">
                  <c:v>6.3899999999999998E-2</c:v>
                </c:pt>
                <c:pt idx="51632">
                  <c:v>6.5100000000000005E-2</c:v>
                </c:pt>
                <c:pt idx="51633">
                  <c:v>6.5100000000000005E-2</c:v>
                </c:pt>
                <c:pt idx="51634">
                  <c:v>6.25E-2</c:v>
                </c:pt>
                <c:pt idx="51635">
                  <c:v>6.4000000000000001E-2</c:v>
                </c:pt>
                <c:pt idx="51636">
                  <c:v>6.25E-2</c:v>
                </c:pt>
                <c:pt idx="51637">
                  <c:v>6.1100000000000002E-2</c:v>
                </c:pt>
                <c:pt idx="51638">
                  <c:v>6.2700000000000006E-2</c:v>
                </c:pt>
                <c:pt idx="51639">
                  <c:v>6.2700000000000006E-2</c:v>
                </c:pt>
                <c:pt idx="51640">
                  <c:v>6.1499999999999999E-2</c:v>
                </c:pt>
                <c:pt idx="51641">
                  <c:v>6.3100000000000003E-2</c:v>
                </c:pt>
                <c:pt idx="51642">
                  <c:v>6.6000000000000003E-2</c:v>
                </c:pt>
                <c:pt idx="51643">
                  <c:v>6.6300000000000012E-2</c:v>
                </c:pt>
                <c:pt idx="51644">
                  <c:v>6.6300000000000012E-2</c:v>
                </c:pt>
                <c:pt idx="51645">
                  <c:v>6.8000000000000005E-2</c:v>
                </c:pt>
                <c:pt idx="51646">
                  <c:v>6.9800000000000001E-2</c:v>
                </c:pt>
                <c:pt idx="51647">
                  <c:v>7.1300000000000002E-2</c:v>
                </c:pt>
                <c:pt idx="51648">
                  <c:v>7.3200000000000001E-2</c:v>
                </c:pt>
                <c:pt idx="51649">
                  <c:v>7.5300000000000006E-2</c:v>
                </c:pt>
                <c:pt idx="51650">
                  <c:v>7.5600000000000001E-2</c:v>
                </c:pt>
                <c:pt idx="51651">
                  <c:v>7.6000000000000012E-2</c:v>
                </c:pt>
                <c:pt idx="51652">
                  <c:v>7.5200000000000003E-2</c:v>
                </c:pt>
                <c:pt idx="51653">
                  <c:v>7.8600000000000003E-2</c:v>
                </c:pt>
                <c:pt idx="51654">
                  <c:v>8.0800000000000011E-2</c:v>
                </c:pt>
                <c:pt idx="51655">
                  <c:v>8.1600000000000006E-2</c:v>
                </c:pt>
                <c:pt idx="51656">
                  <c:v>8.3799999999999999E-2</c:v>
                </c:pt>
                <c:pt idx="51657">
                  <c:v>8.9400000000000007E-2</c:v>
                </c:pt>
                <c:pt idx="51658">
                  <c:v>9.3300000000000008E-2</c:v>
                </c:pt>
                <c:pt idx="51659">
                  <c:v>9.4399999999999998E-2</c:v>
                </c:pt>
                <c:pt idx="51660">
                  <c:v>9.5500000000000002E-2</c:v>
                </c:pt>
                <c:pt idx="51661">
                  <c:v>0.1028</c:v>
                </c:pt>
                <c:pt idx="51662">
                  <c:v>0.10720000000000002</c:v>
                </c:pt>
                <c:pt idx="51663">
                  <c:v>0.11210000000000001</c:v>
                </c:pt>
                <c:pt idx="51664">
                  <c:v>0.12190000000000001</c:v>
                </c:pt>
                <c:pt idx="51665">
                  <c:v>0.12689999999999999</c:v>
                </c:pt>
                <c:pt idx="51666">
                  <c:v>0.13389999999999999</c:v>
                </c:pt>
                <c:pt idx="51667">
                  <c:v>0.13789999999999999</c:v>
                </c:pt>
                <c:pt idx="51668">
                  <c:v>0.1593</c:v>
                </c:pt>
                <c:pt idx="51669">
                  <c:v>0.17230000000000001</c:v>
                </c:pt>
                <c:pt idx="51670">
                  <c:v>0.1835</c:v>
                </c:pt>
                <c:pt idx="51671">
                  <c:v>0.1905</c:v>
                </c:pt>
                <c:pt idx="51672">
                  <c:v>0.21920000000000003</c:v>
                </c:pt>
                <c:pt idx="51673">
                  <c:v>0.23660000000000003</c:v>
                </c:pt>
                <c:pt idx="51674">
                  <c:v>0.25510000000000005</c:v>
                </c:pt>
                <c:pt idx="51675">
                  <c:v>0.2883</c:v>
                </c:pt>
                <c:pt idx="51676">
                  <c:v>0.33300000000000002</c:v>
                </c:pt>
                <c:pt idx="51677">
                  <c:v>0.36460000000000004</c:v>
                </c:pt>
                <c:pt idx="51678">
                  <c:v>0.38100000000000001</c:v>
                </c:pt>
                <c:pt idx="51679">
                  <c:v>0.41589999999999999</c:v>
                </c:pt>
                <c:pt idx="51680">
                  <c:v>0.45480000000000004</c:v>
                </c:pt>
                <c:pt idx="51681">
                  <c:v>0.44490000000000002</c:v>
                </c:pt>
                <c:pt idx="51682">
                  <c:v>0.46050000000000008</c:v>
                </c:pt>
                <c:pt idx="51683">
                  <c:v>0.45979999999999999</c:v>
                </c:pt>
                <c:pt idx="51684">
                  <c:v>0.50780000000000003</c:v>
                </c:pt>
                <c:pt idx="51685">
                  <c:v>0.56779999999999997</c:v>
                </c:pt>
                <c:pt idx="51686">
                  <c:v>0.59109999999999996</c:v>
                </c:pt>
                <c:pt idx="51687">
                  <c:v>0.72020000000000006</c:v>
                </c:pt>
                <c:pt idx="51688">
                  <c:v>0.8639</c:v>
                </c:pt>
                <c:pt idx="51689">
                  <c:v>0.82810000000000006</c:v>
                </c:pt>
                <c:pt idx="51690">
                  <c:v>0.82460000000000011</c:v>
                </c:pt>
                <c:pt idx="51691">
                  <c:v>0.85289999999999999</c:v>
                </c:pt>
                <c:pt idx="51692">
                  <c:v>0.9466</c:v>
                </c:pt>
                <c:pt idx="51693">
                  <c:v>1.0599000000000001</c:v>
                </c:pt>
                <c:pt idx="51694">
                  <c:v>1.2773000000000001</c:v>
                </c:pt>
                <c:pt idx="51695">
                  <c:v>1.1951000000000001</c:v>
                </c:pt>
                <c:pt idx="51696">
                  <c:v>1.1186</c:v>
                </c:pt>
                <c:pt idx="51697">
                  <c:v>1.0949</c:v>
                </c:pt>
                <c:pt idx="51698">
                  <c:v>1.1626000000000001</c:v>
                </c:pt>
                <c:pt idx="51699">
                  <c:v>1.0898000000000001</c:v>
                </c:pt>
                <c:pt idx="51700">
                  <c:v>1.0699000000000001</c:v>
                </c:pt>
                <c:pt idx="51701">
                  <c:v>1.1058000000000001</c:v>
                </c:pt>
                <c:pt idx="51702">
                  <c:v>1.1998</c:v>
                </c:pt>
                <c:pt idx="51703">
                  <c:v>1.3659000000000001</c:v>
                </c:pt>
                <c:pt idx="51704">
                  <c:v>1.4946000000000002</c:v>
                </c:pt>
                <c:pt idx="51705">
                  <c:v>1.5484</c:v>
                </c:pt>
                <c:pt idx="51706">
                  <c:v>1.5566000000000002</c:v>
                </c:pt>
                <c:pt idx="51707">
                  <c:v>1.6171</c:v>
                </c:pt>
                <c:pt idx="51708">
                  <c:v>1.7039000000000002</c:v>
                </c:pt>
                <c:pt idx="51709">
                  <c:v>1.7427000000000001</c:v>
                </c:pt>
                <c:pt idx="51710">
                  <c:v>1.7502</c:v>
                </c:pt>
                <c:pt idx="51711">
                  <c:v>1.7872000000000001</c:v>
                </c:pt>
                <c:pt idx="51712">
                  <c:v>1.8162</c:v>
                </c:pt>
                <c:pt idx="51713">
                  <c:v>1.8373000000000002</c:v>
                </c:pt>
                <c:pt idx="51714">
                  <c:v>1.8539000000000003</c:v>
                </c:pt>
                <c:pt idx="51715">
                  <c:v>1.8776000000000002</c:v>
                </c:pt>
                <c:pt idx="51716">
                  <c:v>1.8706</c:v>
                </c:pt>
                <c:pt idx="51717">
                  <c:v>1.8614999999999999</c:v>
                </c:pt>
                <c:pt idx="51718">
                  <c:v>1.87</c:v>
                </c:pt>
                <c:pt idx="51719">
                  <c:v>1.8777000000000001</c:v>
                </c:pt>
                <c:pt idx="51720">
                  <c:v>1.8341000000000003</c:v>
                </c:pt>
                <c:pt idx="51721">
                  <c:v>1.8032000000000001</c:v>
                </c:pt>
                <c:pt idx="51722">
                  <c:v>1.8933</c:v>
                </c:pt>
                <c:pt idx="51723">
                  <c:v>1.9418</c:v>
                </c:pt>
                <c:pt idx="51724">
                  <c:v>1.9495000000000002</c:v>
                </c:pt>
                <c:pt idx="51725">
                  <c:v>2.0324000000000004</c:v>
                </c:pt>
                <c:pt idx="51726">
                  <c:v>2.0635000000000003</c:v>
                </c:pt>
                <c:pt idx="51727">
                  <c:v>2.0459000000000001</c:v>
                </c:pt>
                <c:pt idx="51728">
                  <c:v>1.9718</c:v>
                </c:pt>
                <c:pt idx="51729">
                  <c:v>1.9570000000000001</c:v>
                </c:pt>
                <c:pt idx="51730">
                  <c:v>1.9835000000000003</c:v>
                </c:pt>
                <c:pt idx="51731">
                  <c:v>2.0114000000000001</c:v>
                </c:pt>
                <c:pt idx="51732">
                  <c:v>2.0310999999999999</c:v>
                </c:pt>
                <c:pt idx="51733">
                  <c:v>2.0012000000000003</c:v>
                </c:pt>
                <c:pt idx="51734">
                  <c:v>1.9707000000000001</c:v>
                </c:pt>
                <c:pt idx="51735">
                  <c:v>1.7969000000000002</c:v>
                </c:pt>
                <c:pt idx="51736">
                  <c:v>1.6640000000000001</c:v>
                </c:pt>
                <c:pt idx="51737">
                  <c:v>1.5857000000000001</c:v>
                </c:pt>
                <c:pt idx="51738">
                  <c:v>1.5016</c:v>
                </c:pt>
                <c:pt idx="51739">
                  <c:v>1.4821</c:v>
                </c:pt>
                <c:pt idx="51740">
                  <c:v>1.6257999999999999</c:v>
                </c:pt>
                <c:pt idx="51741">
                  <c:v>1.5135000000000001</c:v>
                </c:pt>
                <c:pt idx="51742">
                  <c:v>1.3871000000000002</c:v>
                </c:pt>
                <c:pt idx="51743">
                  <c:v>1.4284000000000001</c:v>
                </c:pt>
                <c:pt idx="51744">
                  <c:v>1.5924</c:v>
                </c:pt>
                <c:pt idx="51745">
                  <c:v>1.5098000000000003</c:v>
                </c:pt>
                <c:pt idx="51746">
                  <c:v>1.5005000000000002</c:v>
                </c:pt>
                <c:pt idx="51747">
                  <c:v>1.4564000000000001</c:v>
                </c:pt>
                <c:pt idx="51748">
                  <c:v>1.4542000000000002</c:v>
                </c:pt>
                <c:pt idx="51749">
                  <c:v>1.2941000000000003</c:v>
                </c:pt>
                <c:pt idx="51750">
                  <c:v>1.3546</c:v>
                </c:pt>
                <c:pt idx="51751">
                  <c:v>1.3221000000000001</c:v>
                </c:pt>
                <c:pt idx="51752">
                  <c:v>1.2465999999999999</c:v>
                </c:pt>
                <c:pt idx="51753">
                  <c:v>1.3155000000000001</c:v>
                </c:pt>
                <c:pt idx="51754">
                  <c:v>1.181</c:v>
                </c:pt>
                <c:pt idx="51755">
                  <c:v>1.0912000000000002</c:v>
                </c:pt>
                <c:pt idx="51756">
                  <c:v>1.1576000000000002</c:v>
                </c:pt>
                <c:pt idx="51757">
                  <c:v>1.0964</c:v>
                </c:pt>
                <c:pt idx="51758">
                  <c:v>1.0215000000000001</c:v>
                </c:pt>
                <c:pt idx="51759">
                  <c:v>0.99019999999999997</c:v>
                </c:pt>
                <c:pt idx="51760">
                  <c:v>0.95150000000000012</c:v>
                </c:pt>
                <c:pt idx="51761">
                  <c:v>0.89060000000000006</c:v>
                </c:pt>
                <c:pt idx="51762">
                  <c:v>0.86910000000000009</c:v>
                </c:pt>
                <c:pt idx="51763">
                  <c:v>0.84179999999999999</c:v>
                </c:pt>
                <c:pt idx="51764">
                  <c:v>0.80310000000000015</c:v>
                </c:pt>
                <c:pt idx="51765">
                  <c:v>0.77220000000000011</c:v>
                </c:pt>
                <c:pt idx="51766">
                  <c:v>0.74740000000000006</c:v>
                </c:pt>
                <c:pt idx="51767">
                  <c:v>0.72720000000000007</c:v>
                </c:pt>
                <c:pt idx="51768">
                  <c:v>0.70230000000000004</c:v>
                </c:pt>
                <c:pt idx="51769">
                  <c:v>0.66239999999999999</c:v>
                </c:pt>
                <c:pt idx="51770">
                  <c:v>0.65600000000000003</c:v>
                </c:pt>
                <c:pt idx="51771">
                  <c:v>0.65739999999999998</c:v>
                </c:pt>
                <c:pt idx="51772">
                  <c:v>0.65770000000000006</c:v>
                </c:pt>
                <c:pt idx="51773">
                  <c:v>0.64119999999999999</c:v>
                </c:pt>
                <c:pt idx="51774">
                  <c:v>0.6159</c:v>
                </c:pt>
                <c:pt idx="51775">
                  <c:v>0.61180000000000012</c:v>
                </c:pt>
                <c:pt idx="51776">
                  <c:v>0.59630000000000005</c:v>
                </c:pt>
                <c:pt idx="51777">
                  <c:v>0.56079999999999997</c:v>
                </c:pt>
                <c:pt idx="51778">
                  <c:v>0.56559999999999999</c:v>
                </c:pt>
                <c:pt idx="51779">
                  <c:v>0.55549999999999999</c:v>
                </c:pt>
                <c:pt idx="51780">
                  <c:v>0.55659999999999998</c:v>
                </c:pt>
                <c:pt idx="51781">
                  <c:v>0.52569999999999995</c:v>
                </c:pt>
                <c:pt idx="51782">
                  <c:v>0.51490000000000002</c:v>
                </c:pt>
                <c:pt idx="51783">
                  <c:v>0.50149999999999995</c:v>
                </c:pt>
                <c:pt idx="51784">
                  <c:v>0.47960000000000003</c:v>
                </c:pt>
                <c:pt idx="51785">
                  <c:v>0.4869</c:v>
                </c:pt>
                <c:pt idx="51786">
                  <c:v>0.47950000000000004</c:v>
                </c:pt>
                <c:pt idx="51787">
                  <c:v>0.48580000000000001</c:v>
                </c:pt>
                <c:pt idx="51788">
                  <c:v>0.4582</c:v>
                </c:pt>
                <c:pt idx="51789">
                  <c:v>0.47140000000000004</c:v>
                </c:pt>
                <c:pt idx="51790">
                  <c:v>0.44710000000000005</c:v>
                </c:pt>
                <c:pt idx="51791">
                  <c:v>0.4451</c:v>
                </c:pt>
                <c:pt idx="51792">
                  <c:v>0.42290000000000005</c:v>
                </c:pt>
                <c:pt idx="51793">
                  <c:v>0.41559999999999997</c:v>
                </c:pt>
                <c:pt idx="51794">
                  <c:v>0.40270000000000006</c:v>
                </c:pt>
                <c:pt idx="51795">
                  <c:v>0.39990000000000003</c:v>
                </c:pt>
                <c:pt idx="51796">
                  <c:v>0.39860000000000007</c:v>
                </c:pt>
                <c:pt idx="51797">
                  <c:v>0.39290000000000003</c:v>
                </c:pt>
                <c:pt idx="51798">
                  <c:v>0.39450000000000002</c:v>
                </c:pt>
                <c:pt idx="51799">
                  <c:v>0.3881</c:v>
                </c:pt>
                <c:pt idx="51800">
                  <c:v>0.3831</c:v>
                </c:pt>
                <c:pt idx="51801">
                  <c:v>0.39650000000000002</c:v>
                </c:pt>
                <c:pt idx="51802">
                  <c:v>0.3594</c:v>
                </c:pt>
                <c:pt idx="51803">
                  <c:v>0.36980000000000002</c:v>
                </c:pt>
                <c:pt idx="51804">
                  <c:v>0.36650000000000005</c:v>
                </c:pt>
                <c:pt idx="51805">
                  <c:v>0.34910000000000002</c:v>
                </c:pt>
                <c:pt idx="51806">
                  <c:v>0.32200000000000006</c:v>
                </c:pt>
                <c:pt idx="51807">
                  <c:v>0.33010000000000006</c:v>
                </c:pt>
                <c:pt idx="51808">
                  <c:v>0.34600000000000003</c:v>
                </c:pt>
                <c:pt idx="51809">
                  <c:v>0.33220000000000005</c:v>
                </c:pt>
                <c:pt idx="51810">
                  <c:v>0.32850000000000001</c:v>
                </c:pt>
                <c:pt idx="51811">
                  <c:v>0.33250000000000002</c:v>
                </c:pt>
                <c:pt idx="51812">
                  <c:v>0.33370000000000005</c:v>
                </c:pt>
                <c:pt idx="51813">
                  <c:v>0.32050000000000001</c:v>
                </c:pt>
                <c:pt idx="51814">
                  <c:v>0.31770000000000004</c:v>
                </c:pt>
                <c:pt idx="51815">
                  <c:v>0.32010000000000005</c:v>
                </c:pt>
                <c:pt idx="51816">
                  <c:v>0.30820000000000003</c:v>
                </c:pt>
                <c:pt idx="51817">
                  <c:v>0.31840000000000002</c:v>
                </c:pt>
                <c:pt idx="51818">
                  <c:v>0.29820000000000002</c:v>
                </c:pt>
                <c:pt idx="51819">
                  <c:v>0.26280000000000003</c:v>
                </c:pt>
                <c:pt idx="51820">
                  <c:v>0.25080000000000002</c:v>
                </c:pt>
                <c:pt idx="51821">
                  <c:v>0.26150000000000001</c:v>
                </c:pt>
                <c:pt idx="51822">
                  <c:v>0.27860000000000001</c:v>
                </c:pt>
                <c:pt idx="51823">
                  <c:v>0.27229999999999999</c:v>
                </c:pt>
                <c:pt idx="51824">
                  <c:v>0.27829999999999999</c:v>
                </c:pt>
                <c:pt idx="51825">
                  <c:v>0.27280000000000004</c:v>
                </c:pt>
                <c:pt idx="51826">
                  <c:v>0.2631</c:v>
                </c:pt>
                <c:pt idx="51827">
                  <c:v>0.26240000000000002</c:v>
                </c:pt>
                <c:pt idx="51828">
                  <c:v>0.251</c:v>
                </c:pt>
                <c:pt idx="51829">
                  <c:v>0.24670000000000003</c:v>
                </c:pt>
                <c:pt idx="51830">
                  <c:v>0.24640000000000001</c:v>
                </c:pt>
                <c:pt idx="51831">
                  <c:v>0.24980000000000002</c:v>
                </c:pt>
                <c:pt idx="51832">
                  <c:v>0.24329999999999999</c:v>
                </c:pt>
                <c:pt idx="51833">
                  <c:v>0.2223</c:v>
                </c:pt>
                <c:pt idx="51834">
                  <c:v>0.21730000000000002</c:v>
                </c:pt>
                <c:pt idx="51835">
                  <c:v>0.20850000000000002</c:v>
                </c:pt>
                <c:pt idx="51836">
                  <c:v>0.20779999999999998</c:v>
                </c:pt>
                <c:pt idx="51837">
                  <c:v>0.21640000000000004</c:v>
                </c:pt>
                <c:pt idx="51838">
                  <c:v>0.2109</c:v>
                </c:pt>
                <c:pt idx="51839">
                  <c:v>0.21200000000000002</c:v>
                </c:pt>
                <c:pt idx="51840">
                  <c:v>0.20619999999999999</c:v>
                </c:pt>
                <c:pt idx="51841">
                  <c:v>0.20179999999999998</c:v>
                </c:pt>
                <c:pt idx="51842">
                  <c:v>0.20610000000000001</c:v>
                </c:pt>
                <c:pt idx="51843">
                  <c:v>0.19820000000000002</c:v>
                </c:pt>
                <c:pt idx="51844">
                  <c:v>0.1908</c:v>
                </c:pt>
                <c:pt idx="51845">
                  <c:v>0.1885</c:v>
                </c:pt>
                <c:pt idx="51846">
                  <c:v>0.18410000000000001</c:v>
                </c:pt>
                <c:pt idx="51847">
                  <c:v>0.18020000000000003</c:v>
                </c:pt>
                <c:pt idx="51848">
                  <c:v>0.1764</c:v>
                </c:pt>
                <c:pt idx="51849">
                  <c:v>0.17250000000000001</c:v>
                </c:pt>
                <c:pt idx="51850">
                  <c:v>0.17050000000000001</c:v>
                </c:pt>
                <c:pt idx="51851">
                  <c:v>0.16670000000000001</c:v>
                </c:pt>
                <c:pt idx="51852">
                  <c:v>0.16290000000000002</c:v>
                </c:pt>
                <c:pt idx="51853">
                  <c:v>0.1595</c:v>
                </c:pt>
                <c:pt idx="51854">
                  <c:v>0.15570000000000001</c:v>
                </c:pt>
                <c:pt idx="51855">
                  <c:v>0.15629999999999999</c:v>
                </c:pt>
                <c:pt idx="51856">
                  <c:v>0.15290000000000001</c:v>
                </c:pt>
                <c:pt idx="51857">
                  <c:v>0.14880000000000002</c:v>
                </c:pt>
                <c:pt idx="51858">
                  <c:v>0.15000000000000002</c:v>
                </c:pt>
                <c:pt idx="51859">
                  <c:v>0.14830000000000002</c:v>
                </c:pt>
                <c:pt idx="51860">
                  <c:v>0.14450000000000002</c:v>
                </c:pt>
                <c:pt idx="51861">
                  <c:v>0.13970000000000002</c:v>
                </c:pt>
                <c:pt idx="51862">
                  <c:v>0.1353</c:v>
                </c:pt>
                <c:pt idx="51863">
                  <c:v>0.13350000000000001</c:v>
                </c:pt>
                <c:pt idx="51864">
                  <c:v>0.13089999999999999</c:v>
                </c:pt>
                <c:pt idx="51865">
                  <c:v>0.1265</c:v>
                </c:pt>
                <c:pt idx="51866">
                  <c:v>0.12570000000000001</c:v>
                </c:pt>
                <c:pt idx="51867">
                  <c:v>0.12110000000000001</c:v>
                </c:pt>
                <c:pt idx="51868">
                  <c:v>0.11940000000000001</c:v>
                </c:pt>
                <c:pt idx="51869">
                  <c:v>0.12030000000000002</c:v>
                </c:pt>
                <c:pt idx="51870">
                  <c:v>0.1158</c:v>
                </c:pt>
                <c:pt idx="51871">
                  <c:v>0.11559999999999999</c:v>
                </c:pt>
                <c:pt idx="51872">
                  <c:v>0.1152</c:v>
                </c:pt>
                <c:pt idx="51873">
                  <c:v>0.11359999999999999</c:v>
                </c:pt>
                <c:pt idx="51874">
                  <c:v>0.1129</c:v>
                </c:pt>
                <c:pt idx="51875">
                  <c:v>0.10970000000000001</c:v>
                </c:pt>
                <c:pt idx="51876">
                  <c:v>0.10389999999999999</c:v>
                </c:pt>
                <c:pt idx="51877">
                  <c:v>0.1021</c:v>
                </c:pt>
                <c:pt idx="51878">
                  <c:v>0.10189999999999999</c:v>
                </c:pt>
                <c:pt idx="51879">
                  <c:v>0.1003</c:v>
                </c:pt>
                <c:pt idx="51880">
                  <c:v>9.8600000000000007E-2</c:v>
                </c:pt>
                <c:pt idx="51881">
                  <c:v>9.4500000000000001E-2</c:v>
                </c:pt>
                <c:pt idx="51882">
                  <c:v>9.4299999999999995E-2</c:v>
                </c:pt>
                <c:pt idx="51883">
                  <c:v>9.5500000000000002E-2</c:v>
                </c:pt>
                <c:pt idx="51884">
                  <c:v>9.7900000000000001E-2</c:v>
                </c:pt>
                <c:pt idx="51885">
                  <c:v>9.4899999999999998E-2</c:v>
                </c:pt>
                <c:pt idx="51886">
                  <c:v>9.0600000000000014E-2</c:v>
                </c:pt>
                <c:pt idx="51887">
                  <c:v>9.0400000000000008E-2</c:v>
                </c:pt>
                <c:pt idx="51888">
                  <c:v>8.900000000000001E-2</c:v>
                </c:pt>
                <c:pt idx="51889">
                  <c:v>8.8500000000000009E-2</c:v>
                </c:pt>
                <c:pt idx="51890">
                  <c:v>8.5500000000000007E-2</c:v>
                </c:pt>
                <c:pt idx="51891">
                  <c:v>8.4199999999999997E-2</c:v>
                </c:pt>
                <c:pt idx="51892">
                  <c:v>8.3699999999999997E-2</c:v>
                </c:pt>
                <c:pt idx="51893">
                  <c:v>8.0800000000000011E-2</c:v>
                </c:pt>
                <c:pt idx="51894">
                  <c:v>7.8100000000000003E-2</c:v>
                </c:pt>
                <c:pt idx="51895">
                  <c:v>7.640000000000001E-2</c:v>
                </c:pt>
                <c:pt idx="51896">
                  <c:v>7.51E-2</c:v>
                </c:pt>
                <c:pt idx="51897">
                  <c:v>7.3800000000000004E-2</c:v>
                </c:pt>
                <c:pt idx="51898">
                  <c:v>7.4900000000000008E-2</c:v>
                </c:pt>
                <c:pt idx="51899">
                  <c:v>7.4499999999999997E-2</c:v>
                </c:pt>
                <c:pt idx="51900">
                  <c:v>7.0599999999999996E-2</c:v>
                </c:pt>
                <c:pt idx="51901">
                  <c:v>6.9099999999999995E-2</c:v>
                </c:pt>
                <c:pt idx="51902">
                  <c:v>6.88E-2</c:v>
                </c:pt>
                <c:pt idx="51903">
                  <c:v>6.6400000000000001E-2</c:v>
                </c:pt>
                <c:pt idx="51904">
                  <c:v>6.6000000000000003E-2</c:v>
                </c:pt>
                <c:pt idx="51905">
                  <c:v>6.4600000000000005E-2</c:v>
                </c:pt>
                <c:pt idx="51906">
                  <c:v>6.3300000000000009E-2</c:v>
                </c:pt>
                <c:pt idx="51907">
                  <c:v>6.0600000000000001E-2</c:v>
                </c:pt>
                <c:pt idx="51908">
                  <c:v>6.1800000000000001E-2</c:v>
                </c:pt>
                <c:pt idx="51909">
                  <c:v>6.0499999999999998E-2</c:v>
                </c:pt>
                <c:pt idx="51910">
                  <c:v>6.1600000000000002E-2</c:v>
                </c:pt>
                <c:pt idx="51911">
                  <c:v>6.13E-2</c:v>
                </c:pt>
                <c:pt idx="51912">
                  <c:v>6.0100000000000001E-2</c:v>
                </c:pt>
                <c:pt idx="51913">
                  <c:v>5.8700000000000002E-2</c:v>
                </c:pt>
                <c:pt idx="51914">
                  <c:v>5.7200000000000001E-2</c:v>
                </c:pt>
                <c:pt idx="51915">
                  <c:v>5.7299999999999997E-2</c:v>
                </c:pt>
                <c:pt idx="51916">
                  <c:v>5.7200000000000001E-2</c:v>
                </c:pt>
                <c:pt idx="51917">
                  <c:v>5.7099999999999998E-2</c:v>
                </c:pt>
                <c:pt idx="51918">
                  <c:v>5.5800000000000009E-2</c:v>
                </c:pt>
                <c:pt idx="51919">
                  <c:v>5.3100000000000008E-2</c:v>
                </c:pt>
                <c:pt idx="51920">
                  <c:v>5.3100000000000008E-2</c:v>
                </c:pt>
                <c:pt idx="51921">
                  <c:v>5.2200000000000003E-2</c:v>
                </c:pt>
                <c:pt idx="51922">
                  <c:v>5.3400000000000003E-2</c:v>
                </c:pt>
                <c:pt idx="51923">
                  <c:v>5.4700000000000006E-2</c:v>
                </c:pt>
                <c:pt idx="51924">
                  <c:v>5.3600000000000009E-2</c:v>
                </c:pt>
                <c:pt idx="51925">
                  <c:v>5.5000000000000007E-2</c:v>
                </c:pt>
                <c:pt idx="51926">
                  <c:v>5.7700000000000001E-2</c:v>
                </c:pt>
                <c:pt idx="51927">
                  <c:v>5.8999999999999997E-2</c:v>
                </c:pt>
                <c:pt idx="51928">
                  <c:v>5.9200000000000003E-2</c:v>
                </c:pt>
                <c:pt idx="51929">
                  <c:v>5.8099999999999999E-2</c:v>
                </c:pt>
                <c:pt idx="51930">
                  <c:v>5.8200000000000002E-2</c:v>
                </c:pt>
                <c:pt idx="51931">
                  <c:v>5.9700000000000003E-2</c:v>
                </c:pt>
                <c:pt idx="51932">
                  <c:v>5.8700000000000002E-2</c:v>
                </c:pt>
                <c:pt idx="51933">
                  <c:v>5.8999999999999997E-2</c:v>
                </c:pt>
                <c:pt idx="51934">
                  <c:v>6.3399999999999998E-2</c:v>
                </c:pt>
                <c:pt idx="51935">
                  <c:v>6.54E-2</c:v>
                </c:pt>
                <c:pt idx="51936">
                  <c:v>6.8600000000000008E-2</c:v>
                </c:pt>
                <c:pt idx="51937">
                  <c:v>7.0400000000000004E-2</c:v>
                </c:pt>
                <c:pt idx="51938">
                  <c:v>7.5000000000000011E-2</c:v>
                </c:pt>
                <c:pt idx="51939">
                  <c:v>7.8200000000000006E-2</c:v>
                </c:pt>
                <c:pt idx="51940">
                  <c:v>7.9900000000000013E-2</c:v>
                </c:pt>
                <c:pt idx="51941">
                  <c:v>8.0600000000000005E-2</c:v>
                </c:pt>
                <c:pt idx="51942">
                  <c:v>8.3799999999999999E-2</c:v>
                </c:pt>
                <c:pt idx="51943">
                  <c:v>8.9800000000000005E-2</c:v>
                </c:pt>
                <c:pt idx="51944">
                  <c:v>8.6699999999999999E-2</c:v>
                </c:pt>
                <c:pt idx="51945">
                  <c:v>9.1800000000000007E-2</c:v>
                </c:pt>
                <c:pt idx="51946">
                  <c:v>9.8600000000000007E-2</c:v>
                </c:pt>
                <c:pt idx="51947">
                  <c:v>0.1085</c:v>
                </c:pt>
                <c:pt idx="51948">
                  <c:v>0.11399999999999999</c:v>
                </c:pt>
                <c:pt idx="51949">
                  <c:v>0.11699999999999999</c:v>
                </c:pt>
                <c:pt idx="51950">
                  <c:v>0.12</c:v>
                </c:pt>
                <c:pt idx="51951">
                  <c:v>0.1273</c:v>
                </c:pt>
                <c:pt idx="51952">
                  <c:v>0.1288</c:v>
                </c:pt>
                <c:pt idx="51953">
                  <c:v>0.1353</c:v>
                </c:pt>
                <c:pt idx="51954">
                  <c:v>0.1416</c:v>
                </c:pt>
                <c:pt idx="51955">
                  <c:v>0.14960000000000001</c:v>
                </c:pt>
                <c:pt idx="51956">
                  <c:v>0.15380000000000002</c:v>
                </c:pt>
                <c:pt idx="51957">
                  <c:v>0.15720000000000001</c:v>
                </c:pt>
                <c:pt idx="51958">
                  <c:v>0.1676</c:v>
                </c:pt>
                <c:pt idx="51959">
                  <c:v>0.17470000000000002</c:v>
                </c:pt>
                <c:pt idx="51960">
                  <c:v>0.17549999999999999</c:v>
                </c:pt>
                <c:pt idx="51961">
                  <c:v>0.18330000000000002</c:v>
                </c:pt>
                <c:pt idx="51962">
                  <c:v>0.19210000000000002</c:v>
                </c:pt>
                <c:pt idx="51963">
                  <c:v>0.19600000000000001</c:v>
                </c:pt>
                <c:pt idx="51964">
                  <c:v>0.2155</c:v>
                </c:pt>
                <c:pt idx="51965">
                  <c:v>0.2356</c:v>
                </c:pt>
                <c:pt idx="51966">
                  <c:v>0.28599999999999998</c:v>
                </c:pt>
                <c:pt idx="51967">
                  <c:v>0.3417</c:v>
                </c:pt>
                <c:pt idx="51968">
                  <c:v>0.35730000000000001</c:v>
                </c:pt>
                <c:pt idx="51969">
                  <c:v>0.38</c:v>
                </c:pt>
                <c:pt idx="51970">
                  <c:v>0.44409999999999999</c:v>
                </c:pt>
                <c:pt idx="51971">
                  <c:v>0.65830000000000011</c:v>
                </c:pt>
                <c:pt idx="51972">
                  <c:v>0.57110000000000005</c:v>
                </c:pt>
                <c:pt idx="51973">
                  <c:v>0.63700000000000001</c:v>
                </c:pt>
                <c:pt idx="51974">
                  <c:v>0.69620000000000004</c:v>
                </c:pt>
                <c:pt idx="51975">
                  <c:v>0.8306</c:v>
                </c:pt>
                <c:pt idx="51976">
                  <c:v>0.79210000000000003</c:v>
                </c:pt>
                <c:pt idx="51977">
                  <c:v>0.70599999999999996</c:v>
                </c:pt>
                <c:pt idx="51978">
                  <c:v>0.7137</c:v>
                </c:pt>
                <c:pt idx="51979">
                  <c:v>0.74560000000000004</c:v>
                </c:pt>
                <c:pt idx="51980">
                  <c:v>0.8035000000000001</c:v>
                </c:pt>
                <c:pt idx="51981">
                  <c:v>0.82540000000000002</c:v>
                </c:pt>
                <c:pt idx="51982">
                  <c:v>0.80109999999999992</c:v>
                </c:pt>
                <c:pt idx="51983">
                  <c:v>0.90350000000000008</c:v>
                </c:pt>
                <c:pt idx="51984">
                  <c:v>0.99120000000000008</c:v>
                </c:pt>
                <c:pt idx="51985">
                  <c:v>1.0579000000000001</c:v>
                </c:pt>
                <c:pt idx="51986">
                  <c:v>1.1093999999999999</c:v>
                </c:pt>
                <c:pt idx="51987">
                  <c:v>1.1582000000000001</c:v>
                </c:pt>
                <c:pt idx="51988">
                  <c:v>1.2917000000000001</c:v>
                </c:pt>
                <c:pt idx="51989">
                  <c:v>1.3336000000000001</c:v>
                </c:pt>
                <c:pt idx="51990">
                  <c:v>1.3795999999999999</c:v>
                </c:pt>
                <c:pt idx="51991">
                  <c:v>1.3821000000000001</c:v>
                </c:pt>
                <c:pt idx="51992">
                  <c:v>1.3820000000000001</c:v>
                </c:pt>
                <c:pt idx="51993">
                  <c:v>1.4211</c:v>
                </c:pt>
                <c:pt idx="51994">
                  <c:v>1.4969000000000001</c:v>
                </c:pt>
                <c:pt idx="51995">
                  <c:v>1.5719000000000001</c:v>
                </c:pt>
                <c:pt idx="51996">
                  <c:v>1.6063000000000001</c:v>
                </c:pt>
                <c:pt idx="51997">
                  <c:v>1.5677000000000001</c:v>
                </c:pt>
                <c:pt idx="51998">
                  <c:v>1.5852000000000002</c:v>
                </c:pt>
                <c:pt idx="51999">
                  <c:v>1.6287</c:v>
                </c:pt>
                <c:pt idx="52000">
                  <c:v>1.6620999999999999</c:v>
                </c:pt>
                <c:pt idx="52001">
                  <c:v>1.6951000000000001</c:v>
                </c:pt>
                <c:pt idx="52002">
                  <c:v>1.7564000000000002</c:v>
                </c:pt>
                <c:pt idx="52003">
                  <c:v>1.7190000000000003</c:v>
                </c:pt>
                <c:pt idx="52004">
                  <c:v>1.7172999999999998</c:v>
                </c:pt>
                <c:pt idx="52005">
                  <c:v>1.7295000000000003</c:v>
                </c:pt>
                <c:pt idx="52006">
                  <c:v>1.7383</c:v>
                </c:pt>
                <c:pt idx="52007">
                  <c:v>1.7260000000000002</c:v>
                </c:pt>
                <c:pt idx="52008">
                  <c:v>1.7239000000000002</c:v>
                </c:pt>
                <c:pt idx="52009">
                  <c:v>1.7316</c:v>
                </c:pt>
                <c:pt idx="52010">
                  <c:v>1.7319</c:v>
                </c:pt>
                <c:pt idx="52011">
                  <c:v>1.7526000000000002</c:v>
                </c:pt>
                <c:pt idx="52012">
                  <c:v>1.8174000000000001</c:v>
                </c:pt>
                <c:pt idx="52013">
                  <c:v>1.8055000000000001</c:v>
                </c:pt>
                <c:pt idx="52014">
                  <c:v>1.8033000000000001</c:v>
                </c:pt>
                <c:pt idx="52015">
                  <c:v>1.8122</c:v>
                </c:pt>
                <c:pt idx="52016">
                  <c:v>1.8087</c:v>
                </c:pt>
                <c:pt idx="52017">
                  <c:v>1.7873999999999999</c:v>
                </c:pt>
                <c:pt idx="52018">
                  <c:v>1.7837000000000001</c:v>
                </c:pt>
                <c:pt idx="52019">
                  <c:v>1.7672000000000001</c:v>
                </c:pt>
                <c:pt idx="52020">
                  <c:v>1.8126000000000002</c:v>
                </c:pt>
                <c:pt idx="52021">
                  <c:v>1.7926</c:v>
                </c:pt>
                <c:pt idx="52022">
                  <c:v>1.7202000000000002</c:v>
                </c:pt>
                <c:pt idx="52023">
                  <c:v>1.6369</c:v>
                </c:pt>
                <c:pt idx="52024">
                  <c:v>1.6356000000000002</c:v>
                </c:pt>
                <c:pt idx="52025">
                  <c:v>1.6134000000000002</c:v>
                </c:pt>
                <c:pt idx="52026">
                  <c:v>1.5796000000000001</c:v>
                </c:pt>
                <c:pt idx="52027">
                  <c:v>1.4888000000000001</c:v>
                </c:pt>
                <c:pt idx="52028">
                  <c:v>1.4989000000000001</c:v>
                </c:pt>
                <c:pt idx="52029">
                  <c:v>1.5577000000000001</c:v>
                </c:pt>
                <c:pt idx="52030">
                  <c:v>1.5113000000000001</c:v>
                </c:pt>
                <c:pt idx="52031">
                  <c:v>1.417</c:v>
                </c:pt>
                <c:pt idx="52032">
                  <c:v>1.3995</c:v>
                </c:pt>
                <c:pt idx="52033">
                  <c:v>1.3687</c:v>
                </c:pt>
                <c:pt idx="52034">
                  <c:v>1.4818</c:v>
                </c:pt>
                <c:pt idx="52035">
                  <c:v>1.4625000000000001</c:v>
                </c:pt>
                <c:pt idx="52036">
                  <c:v>1.3398000000000001</c:v>
                </c:pt>
                <c:pt idx="52037">
                  <c:v>1.2630000000000001</c:v>
                </c:pt>
                <c:pt idx="52038">
                  <c:v>1.2294</c:v>
                </c:pt>
                <c:pt idx="52039">
                  <c:v>1.1957000000000002</c:v>
                </c:pt>
                <c:pt idx="52040">
                  <c:v>1.077</c:v>
                </c:pt>
                <c:pt idx="52041">
                  <c:v>0.99140000000000006</c:v>
                </c:pt>
                <c:pt idx="52042">
                  <c:v>0.9466</c:v>
                </c:pt>
                <c:pt idx="52043">
                  <c:v>0.96560000000000012</c:v>
                </c:pt>
                <c:pt idx="52044">
                  <c:v>0.96709999999999996</c:v>
                </c:pt>
                <c:pt idx="52045">
                  <c:v>0.98390000000000011</c:v>
                </c:pt>
                <c:pt idx="52046">
                  <c:v>0.96389999999999998</c:v>
                </c:pt>
                <c:pt idx="52047">
                  <c:v>0.91430000000000011</c:v>
                </c:pt>
                <c:pt idx="52048">
                  <c:v>0.98539999999999994</c:v>
                </c:pt>
                <c:pt idx="52049">
                  <c:v>0.89650000000000007</c:v>
                </c:pt>
                <c:pt idx="52050">
                  <c:v>0.9</c:v>
                </c:pt>
                <c:pt idx="52051">
                  <c:v>0.91780000000000017</c:v>
                </c:pt>
                <c:pt idx="52052">
                  <c:v>0.79480000000000006</c:v>
                </c:pt>
                <c:pt idx="52053">
                  <c:v>0.74009999999999998</c:v>
                </c:pt>
                <c:pt idx="52054">
                  <c:v>0.77500000000000002</c:v>
                </c:pt>
                <c:pt idx="52055">
                  <c:v>0.69040000000000001</c:v>
                </c:pt>
                <c:pt idx="52056">
                  <c:v>0.67030000000000012</c:v>
                </c:pt>
                <c:pt idx="52057">
                  <c:v>0.65720000000000001</c:v>
                </c:pt>
                <c:pt idx="52058">
                  <c:v>0.66860000000000008</c:v>
                </c:pt>
                <c:pt idx="52059">
                  <c:v>0.66190000000000004</c:v>
                </c:pt>
                <c:pt idx="52060">
                  <c:v>0.63750000000000007</c:v>
                </c:pt>
                <c:pt idx="52061">
                  <c:v>0.62119999999999997</c:v>
                </c:pt>
                <c:pt idx="52062">
                  <c:v>0.60210000000000008</c:v>
                </c:pt>
                <c:pt idx="52063">
                  <c:v>0.59370000000000001</c:v>
                </c:pt>
                <c:pt idx="52064">
                  <c:v>0.59120000000000006</c:v>
                </c:pt>
                <c:pt idx="52065">
                  <c:v>0.58310000000000006</c:v>
                </c:pt>
                <c:pt idx="52066">
                  <c:v>0.56359999999999999</c:v>
                </c:pt>
                <c:pt idx="52067">
                  <c:v>0.55420000000000003</c:v>
                </c:pt>
                <c:pt idx="52068">
                  <c:v>0.53959999999999997</c:v>
                </c:pt>
                <c:pt idx="52069">
                  <c:v>0.53920000000000001</c:v>
                </c:pt>
                <c:pt idx="52070">
                  <c:v>0.51630000000000009</c:v>
                </c:pt>
                <c:pt idx="52071">
                  <c:v>0.53310000000000002</c:v>
                </c:pt>
                <c:pt idx="52072">
                  <c:v>0.51919999999999999</c:v>
                </c:pt>
                <c:pt idx="52073">
                  <c:v>0.50919999999999999</c:v>
                </c:pt>
                <c:pt idx="52074">
                  <c:v>0.52400000000000002</c:v>
                </c:pt>
                <c:pt idx="52075">
                  <c:v>0.497</c:v>
                </c:pt>
                <c:pt idx="52076">
                  <c:v>0.46680000000000005</c:v>
                </c:pt>
                <c:pt idx="52077">
                  <c:v>0.46140000000000003</c:v>
                </c:pt>
                <c:pt idx="52078">
                  <c:v>0.44850000000000007</c:v>
                </c:pt>
                <c:pt idx="52079">
                  <c:v>0.46160000000000001</c:v>
                </c:pt>
                <c:pt idx="52080">
                  <c:v>0.46910000000000002</c:v>
                </c:pt>
                <c:pt idx="52081">
                  <c:v>0.46010000000000001</c:v>
                </c:pt>
                <c:pt idx="52082">
                  <c:v>0.42990000000000006</c:v>
                </c:pt>
                <c:pt idx="52083">
                  <c:v>0.44429999999999997</c:v>
                </c:pt>
                <c:pt idx="52084">
                  <c:v>0.42580000000000001</c:v>
                </c:pt>
                <c:pt idx="52085">
                  <c:v>0.40490000000000004</c:v>
                </c:pt>
                <c:pt idx="52086">
                  <c:v>0.39090000000000003</c:v>
                </c:pt>
                <c:pt idx="52087">
                  <c:v>0.3679</c:v>
                </c:pt>
                <c:pt idx="52088">
                  <c:v>0.3669</c:v>
                </c:pt>
                <c:pt idx="52089">
                  <c:v>0.37140000000000001</c:v>
                </c:pt>
                <c:pt idx="52090">
                  <c:v>0.36210000000000003</c:v>
                </c:pt>
                <c:pt idx="52091">
                  <c:v>0.34910000000000002</c:v>
                </c:pt>
                <c:pt idx="52092">
                  <c:v>0.35360000000000003</c:v>
                </c:pt>
                <c:pt idx="52093">
                  <c:v>0.34289999999999998</c:v>
                </c:pt>
                <c:pt idx="52094">
                  <c:v>0.32220000000000004</c:v>
                </c:pt>
                <c:pt idx="52095">
                  <c:v>0.32440000000000002</c:v>
                </c:pt>
                <c:pt idx="52096">
                  <c:v>0.31930000000000003</c:v>
                </c:pt>
                <c:pt idx="52097">
                  <c:v>0.31309999999999999</c:v>
                </c:pt>
                <c:pt idx="52098">
                  <c:v>0.30830000000000002</c:v>
                </c:pt>
                <c:pt idx="52099">
                  <c:v>0.30400000000000005</c:v>
                </c:pt>
                <c:pt idx="52100">
                  <c:v>0.30070000000000002</c:v>
                </c:pt>
                <c:pt idx="52101">
                  <c:v>0.28450000000000003</c:v>
                </c:pt>
                <c:pt idx="52102">
                  <c:v>0.2843</c:v>
                </c:pt>
                <c:pt idx="52103">
                  <c:v>0.28340000000000004</c:v>
                </c:pt>
                <c:pt idx="52104">
                  <c:v>0.28050000000000003</c:v>
                </c:pt>
                <c:pt idx="52105">
                  <c:v>0.27860000000000001</c:v>
                </c:pt>
                <c:pt idx="52106">
                  <c:v>0.27330000000000004</c:v>
                </c:pt>
                <c:pt idx="52107">
                  <c:v>0.26890000000000003</c:v>
                </c:pt>
                <c:pt idx="52108">
                  <c:v>0.27240000000000003</c:v>
                </c:pt>
                <c:pt idx="52109">
                  <c:v>0.27629999999999999</c:v>
                </c:pt>
                <c:pt idx="52110">
                  <c:v>0.27650000000000002</c:v>
                </c:pt>
                <c:pt idx="52111">
                  <c:v>0.27750000000000002</c:v>
                </c:pt>
                <c:pt idx="52112">
                  <c:v>0.28270000000000001</c:v>
                </c:pt>
                <c:pt idx="52113">
                  <c:v>0.28300000000000003</c:v>
                </c:pt>
                <c:pt idx="52114">
                  <c:v>0.28520000000000001</c:v>
                </c:pt>
                <c:pt idx="52115">
                  <c:v>0.29110000000000003</c:v>
                </c:pt>
                <c:pt idx="52116">
                  <c:v>0.2893</c:v>
                </c:pt>
                <c:pt idx="52117">
                  <c:v>0.27999999999999997</c:v>
                </c:pt>
                <c:pt idx="52118">
                  <c:v>0.2848</c:v>
                </c:pt>
                <c:pt idx="52119">
                  <c:v>0.29100000000000004</c:v>
                </c:pt>
                <c:pt idx="52120">
                  <c:v>0.27110000000000001</c:v>
                </c:pt>
                <c:pt idx="52121">
                  <c:v>0.26850000000000002</c:v>
                </c:pt>
                <c:pt idx="52122">
                  <c:v>0.25979999999999998</c:v>
                </c:pt>
                <c:pt idx="52123">
                  <c:v>0.26019999999999999</c:v>
                </c:pt>
                <c:pt idx="52124">
                  <c:v>0.25969999999999999</c:v>
                </c:pt>
                <c:pt idx="52125">
                  <c:v>0.254</c:v>
                </c:pt>
                <c:pt idx="52126">
                  <c:v>0.25470000000000004</c:v>
                </c:pt>
                <c:pt idx="52127">
                  <c:v>0.24950000000000003</c:v>
                </c:pt>
                <c:pt idx="52128">
                  <c:v>0.24670000000000003</c:v>
                </c:pt>
                <c:pt idx="52129">
                  <c:v>0.24590000000000001</c:v>
                </c:pt>
                <c:pt idx="52130">
                  <c:v>0.2412</c:v>
                </c:pt>
                <c:pt idx="52131">
                  <c:v>0.23500000000000001</c:v>
                </c:pt>
                <c:pt idx="52132">
                  <c:v>0.22750000000000001</c:v>
                </c:pt>
                <c:pt idx="52133">
                  <c:v>0.22290000000000001</c:v>
                </c:pt>
                <c:pt idx="52134">
                  <c:v>0.217</c:v>
                </c:pt>
                <c:pt idx="52135">
                  <c:v>0.20920000000000002</c:v>
                </c:pt>
                <c:pt idx="52136">
                  <c:v>0.19950000000000001</c:v>
                </c:pt>
                <c:pt idx="52137">
                  <c:v>0.19700000000000001</c:v>
                </c:pt>
                <c:pt idx="52138">
                  <c:v>0.19290000000000002</c:v>
                </c:pt>
                <c:pt idx="52139">
                  <c:v>0.1888</c:v>
                </c:pt>
                <c:pt idx="52140">
                  <c:v>0.1835</c:v>
                </c:pt>
                <c:pt idx="52141">
                  <c:v>0.17960000000000001</c:v>
                </c:pt>
                <c:pt idx="52142">
                  <c:v>0.17600000000000002</c:v>
                </c:pt>
                <c:pt idx="52143">
                  <c:v>0.17390000000000003</c:v>
                </c:pt>
                <c:pt idx="52144">
                  <c:v>0.17410000000000003</c:v>
                </c:pt>
                <c:pt idx="52145">
                  <c:v>0.17520000000000002</c:v>
                </c:pt>
                <c:pt idx="52146">
                  <c:v>0.17390000000000003</c:v>
                </c:pt>
                <c:pt idx="52147">
                  <c:v>0.17710000000000001</c:v>
                </c:pt>
                <c:pt idx="52148">
                  <c:v>0.17560000000000001</c:v>
                </c:pt>
                <c:pt idx="52149">
                  <c:v>0.17580000000000001</c:v>
                </c:pt>
                <c:pt idx="52150">
                  <c:v>0.17710000000000001</c:v>
                </c:pt>
                <c:pt idx="52151">
                  <c:v>0.17860000000000001</c:v>
                </c:pt>
                <c:pt idx="52152">
                  <c:v>0.1794</c:v>
                </c:pt>
                <c:pt idx="52153">
                  <c:v>0.1794</c:v>
                </c:pt>
                <c:pt idx="52154">
                  <c:v>0.17450000000000002</c:v>
                </c:pt>
                <c:pt idx="52155">
                  <c:v>0.17470000000000002</c:v>
                </c:pt>
                <c:pt idx="52156">
                  <c:v>0.17450000000000002</c:v>
                </c:pt>
                <c:pt idx="52157">
                  <c:v>0.17610000000000001</c:v>
                </c:pt>
                <c:pt idx="52158">
                  <c:v>0.17380000000000001</c:v>
                </c:pt>
                <c:pt idx="52159">
                  <c:v>0.16839999999999999</c:v>
                </c:pt>
                <c:pt idx="52160">
                  <c:v>0.16839999999999999</c:v>
                </c:pt>
                <c:pt idx="52161">
                  <c:v>0.16639999999999999</c:v>
                </c:pt>
                <c:pt idx="52162">
                  <c:v>0.1676</c:v>
                </c:pt>
                <c:pt idx="52163">
                  <c:v>0.16470000000000001</c:v>
                </c:pt>
                <c:pt idx="52164">
                  <c:v>0.16450000000000001</c:v>
                </c:pt>
                <c:pt idx="52165">
                  <c:v>0.16110000000000002</c:v>
                </c:pt>
                <c:pt idx="52166">
                  <c:v>0.1573</c:v>
                </c:pt>
                <c:pt idx="52167">
                  <c:v>0.15310000000000001</c:v>
                </c:pt>
                <c:pt idx="52168">
                  <c:v>0.1492</c:v>
                </c:pt>
                <c:pt idx="52169">
                  <c:v>0.14419999999999999</c:v>
                </c:pt>
                <c:pt idx="52170">
                  <c:v>0.13899999999999998</c:v>
                </c:pt>
                <c:pt idx="52171">
                  <c:v>0.1391</c:v>
                </c:pt>
                <c:pt idx="52172">
                  <c:v>0.13899999999999998</c:v>
                </c:pt>
                <c:pt idx="52173">
                  <c:v>0.13750000000000001</c:v>
                </c:pt>
                <c:pt idx="52174">
                  <c:v>0.13750000000000001</c:v>
                </c:pt>
                <c:pt idx="52175">
                  <c:v>0.13740000000000002</c:v>
                </c:pt>
                <c:pt idx="52176">
                  <c:v>0.13770000000000002</c:v>
                </c:pt>
                <c:pt idx="52177">
                  <c:v>0.14130000000000001</c:v>
                </c:pt>
                <c:pt idx="52178">
                  <c:v>0.14130000000000001</c:v>
                </c:pt>
                <c:pt idx="52179">
                  <c:v>0.14230000000000001</c:v>
                </c:pt>
                <c:pt idx="52180">
                  <c:v>0.14070000000000002</c:v>
                </c:pt>
                <c:pt idx="52181">
                  <c:v>0.13750000000000001</c:v>
                </c:pt>
                <c:pt idx="52182">
                  <c:v>0.13570000000000002</c:v>
                </c:pt>
                <c:pt idx="52183">
                  <c:v>0.13660000000000003</c:v>
                </c:pt>
                <c:pt idx="52184">
                  <c:v>0.12970000000000001</c:v>
                </c:pt>
                <c:pt idx="52185">
                  <c:v>0.12620000000000001</c:v>
                </c:pt>
                <c:pt idx="52186">
                  <c:v>0.12380000000000001</c:v>
                </c:pt>
                <c:pt idx="52187">
                  <c:v>0.11840000000000001</c:v>
                </c:pt>
                <c:pt idx="52188">
                  <c:v>0.1135</c:v>
                </c:pt>
                <c:pt idx="52189">
                  <c:v>0.10980000000000001</c:v>
                </c:pt>
                <c:pt idx="52190">
                  <c:v>0.10640000000000001</c:v>
                </c:pt>
                <c:pt idx="52191">
                  <c:v>0.1045</c:v>
                </c:pt>
                <c:pt idx="52192">
                  <c:v>9.9299999999999999E-2</c:v>
                </c:pt>
                <c:pt idx="52193">
                  <c:v>9.4299999999999995E-2</c:v>
                </c:pt>
                <c:pt idx="52194">
                  <c:v>9.1100000000000014E-2</c:v>
                </c:pt>
                <c:pt idx="52195">
                  <c:v>8.9100000000000013E-2</c:v>
                </c:pt>
                <c:pt idx="52196">
                  <c:v>8.7300000000000003E-2</c:v>
                </c:pt>
                <c:pt idx="52197">
                  <c:v>8.5600000000000009E-2</c:v>
                </c:pt>
                <c:pt idx="52198">
                  <c:v>8.2199999999999995E-2</c:v>
                </c:pt>
                <c:pt idx="52199">
                  <c:v>8.0600000000000005E-2</c:v>
                </c:pt>
                <c:pt idx="52200">
                  <c:v>8.0500000000000016E-2</c:v>
                </c:pt>
                <c:pt idx="52201">
                  <c:v>7.8500000000000014E-2</c:v>
                </c:pt>
                <c:pt idx="52202">
                  <c:v>7.8400000000000011E-2</c:v>
                </c:pt>
                <c:pt idx="52203">
                  <c:v>7.3800000000000004E-2</c:v>
                </c:pt>
                <c:pt idx="52204">
                  <c:v>7.0599999999999996E-2</c:v>
                </c:pt>
                <c:pt idx="52205">
                  <c:v>7.0300000000000001E-2</c:v>
                </c:pt>
                <c:pt idx="52206">
                  <c:v>6.8900000000000003E-2</c:v>
                </c:pt>
                <c:pt idx="52207">
                  <c:v>6.4200000000000007E-2</c:v>
                </c:pt>
                <c:pt idx="52208">
                  <c:v>6.430000000000001E-2</c:v>
                </c:pt>
                <c:pt idx="52209">
                  <c:v>6.5700000000000008E-2</c:v>
                </c:pt>
                <c:pt idx="52210">
                  <c:v>6.430000000000001E-2</c:v>
                </c:pt>
                <c:pt idx="52211">
                  <c:v>6.1499999999999999E-2</c:v>
                </c:pt>
                <c:pt idx="52212">
                  <c:v>6.1200000000000004E-2</c:v>
                </c:pt>
                <c:pt idx="52213">
                  <c:v>6.1200000000000004E-2</c:v>
                </c:pt>
                <c:pt idx="52214">
                  <c:v>6.13E-2</c:v>
                </c:pt>
                <c:pt idx="52215">
                  <c:v>6.2800000000000009E-2</c:v>
                </c:pt>
                <c:pt idx="52216">
                  <c:v>6.5700000000000008E-2</c:v>
                </c:pt>
                <c:pt idx="52217">
                  <c:v>6.4399999999999999E-2</c:v>
                </c:pt>
                <c:pt idx="52218">
                  <c:v>6.5700000000000008E-2</c:v>
                </c:pt>
                <c:pt idx="52219">
                  <c:v>6.6000000000000003E-2</c:v>
                </c:pt>
                <c:pt idx="52220">
                  <c:v>6.6200000000000009E-2</c:v>
                </c:pt>
                <c:pt idx="52221">
                  <c:v>6.6200000000000009E-2</c:v>
                </c:pt>
                <c:pt idx="52222">
                  <c:v>6.7900000000000002E-2</c:v>
                </c:pt>
                <c:pt idx="52223">
                  <c:v>6.9699999999999998E-2</c:v>
                </c:pt>
                <c:pt idx="52224">
                  <c:v>7.1199999999999999E-2</c:v>
                </c:pt>
                <c:pt idx="52225">
                  <c:v>6.9800000000000001E-2</c:v>
                </c:pt>
                <c:pt idx="52226">
                  <c:v>7.1300000000000002E-2</c:v>
                </c:pt>
                <c:pt idx="52227">
                  <c:v>7.3099999999999998E-2</c:v>
                </c:pt>
                <c:pt idx="52228">
                  <c:v>7.0599999999999996E-2</c:v>
                </c:pt>
                <c:pt idx="52229">
                  <c:v>7.3599999999999999E-2</c:v>
                </c:pt>
                <c:pt idx="52230">
                  <c:v>7.6700000000000004E-2</c:v>
                </c:pt>
                <c:pt idx="52231">
                  <c:v>7.8600000000000003E-2</c:v>
                </c:pt>
                <c:pt idx="52232">
                  <c:v>8.0200000000000007E-2</c:v>
                </c:pt>
                <c:pt idx="52233">
                  <c:v>7.9100000000000004E-2</c:v>
                </c:pt>
                <c:pt idx="52234">
                  <c:v>7.8100000000000003E-2</c:v>
                </c:pt>
                <c:pt idx="52235">
                  <c:v>7.8500000000000014E-2</c:v>
                </c:pt>
                <c:pt idx="52236">
                  <c:v>8.2000000000000003E-2</c:v>
                </c:pt>
                <c:pt idx="52237">
                  <c:v>8.2799999999999999E-2</c:v>
                </c:pt>
                <c:pt idx="52238">
                  <c:v>8.6800000000000002E-2</c:v>
                </c:pt>
                <c:pt idx="52239">
                  <c:v>9.4E-2</c:v>
                </c:pt>
                <c:pt idx="52240">
                  <c:v>9.9700000000000011E-2</c:v>
                </c:pt>
                <c:pt idx="52241">
                  <c:v>0.10220000000000001</c:v>
                </c:pt>
                <c:pt idx="52242">
                  <c:v>0.1021</c:v>
                </c:pt>
                <c:pt idx="52243">
                  <c:v>0.10560000000000001</c:v>
                </c:pt>
                <c:pt idx="52244">
                  <c:v>0.1091</c:v>
                </c:pt>
                <c:pt idx="52245">
                  <c:v>0.11000000000000001</c:v>
                </c:pt>
                <c:pt idx="52246">
                  <c:v>0.13520000000000001</c:v>
                </c:pt>
                <c:pt idx="52247">
                  <c:v>0.14880000000000002</c:v>
                </c:pt>
                <c:pt idx="52248">
                  <c:v>0.18230000000000002</c:v>
                </c:pt>
                <c:pt idx="52249">
                  <c:v>0.19820000000000002</c:v>
                </c:pt>
                <c:pt idx="52250">
                  <c:v>0.21840000000000004</c:v>
                </c:pt>
                <c:pt idx="52251">
                  <c:v>0.23610000000000003</c:v>
                </c:pt>
                <c:pt idx="52252">
                  <c:v>0.26890000000000003</c:v>
                </c:pt>
                <c:pt idx="52253">
                  <c:v>0.31630000000000003</c:v>
                </c:pt>
                <c:pt idx="52254">
                  <c:v>0.38119999999999998</c:v>
                </c:pt>
                <c:pt idx="52255">
                  <c:v>0.43860000000000005</c:v>
                </c:pt>
                <c:pt idx="52256">
                  <c:v>0.4491</c:v>
                </c:pt>
                <c:pt idx="52257">
                  <c:v>0.4919</c:v>
                </c:pt>
                <c:pt idx="52258">
                  <c:v>0.49690000000000006</c:v>
                </c:pt>
                <c:pt idx="52259">
                  <c:v>0.54330000000000001</c:v>
                </c:pt>
                <c:pt idx="52260">
                  <c:v>0.55890000000000006</c:v>
                </c:pt>
                <c:pt idx="52261">
                  <c:v>0.68200000000000005</c:v>
                </c:pt>
                <c:pt idx="52262">
                  <c:v>0.76890000000000003</c:v>
                </c:pt>
                <c:pt idx="52263">
                  <c:v>0.92370000000000008</c:v>
                </c:pt>
                <c:pt idx="52264">
                  <c:v>1.0207000000000002</c:v>
                </c:pt>
                <c:pt idx="52265">
                  <c:v>0.92100000000000015</c:v>
                </c:pt>
                <c:pt idx="52266">
                  <c:v>0.96229999999999993</c:v>
                </c:pt>
                <c:pt idx="52267">
                  <c:v>0.97420000000000018</c:v>
                </c:pt>
                <c:pt idx="52268">
                  <c:v>1.0994999999999999</c:v>
                </c:pt>
                <c:pt idx="52269">
                  <c:v>1.0882000000000001</c:v>
                </c:pt>
                <c:pt idx="52270">
                  <c:v>1.0555999999999999</c:v>
                </c:pt>
                <c:pt idx="52271">
                  <c:v>1.1046</c:v>
                </c:pt>
                <c:pt idx="52272">
                  <c:v>1.1594</c:v>
                </c:pt>
                <c:pt idx="52273">
                  <c:v>1.1039000000000001</c:v>
                </c:pt>
                <c:pt idx="52274">
                  <c:v>1.2212000000000001</c:v>
                </c:pt>
                <c:pt idx="52275">
                  <c:v>1.2927</c:v>
                </c:pt>
                <c:pt idx="52276">
                  <c:v>1.3713</c:v>
                </c:pt>
                <c:pt idx="52277">
                  <c:v>1.3112000000000001</c:v>
                </c:pt>
                <c:pt idx="52278">
                  <c:v>1.3089000000000002</c:v>
                </c:pt>
                <c:pt idx="52279">
                  <c:v>1.4155</c:v>
                </c:pt>
                <c:pt idx="52280">
                  <c:v>1.431</c:v>
                </c:pt>
                <c:pt idx="52281">
                  <c:v>1.4081000000000001</c:v>
                </c:pt>
                <c:pt idx="52282">
                  <c:v>1.4843000000000002</c:v>
                </c:pt>
                <c:pt idx="52283">
                  <c:v>1.4256000000000002</c:v>
                </c:pt>
                <c:pt idx="52284">
                  <c:v>1.4960000000000002</c:v>
                </c:pt>
                <c:pt idx="52285">
                  <c:v>1.5460000000000003</c:v>
                </c:pt>
                <c:pt idx="52286">
                  <c:v>1.5715000000000001</c:v>
                </c:pt>
                <c:pt idx="52287">
                  <c:v>1.5352000000000001</c:v>
                </c:pt>
                <c:pt idx="52288">
                  <c:v>1.5985</c:v>
                </c:pt>
                <c:pt idx="52289">
                  <c:v>1.6344000000000003</c:v>
                </c:pt>
                <c:pt idx="52290">
                  <c:v>1.633</c:v>
                </c:pt>
                <c:pt idx="52291">
                  <c:v>1.6238000000000001</c:v>
                </c:pt>
                <c:pt idx="52292">
                  <c:v>1.6010000000000002</c:v>
                </c:pt>
                <c:pt idx="52293">
                  <c:v>1.5947</c:v>
                </c:pt>
                <c:pt idx="52294">
                  <c:v>1.6035000000000001</c:v>
                </c:pt>
                <c:pt idx="52295">
                  <c:v>1.6228000000000002</c:v>
                </c:pt>
                <c:pt idx="52296">
                  <c:v>1.6411000000000002</c:v>
                </c:pt>
                <c:pt idx="52297">
                  <c:v>1.6653</c:v>
                </c:pt>
                <c:pt idx="52298">
                  <c:v>1.6966000000000001</c:v>
                </c:pt>
                <c:pt idx="52299">
                  <c:v>1.7047000000000001</c:v>
                </c:pt>
                <c:pt idx="52300">
                  <c:v>1.7464</c:v>
                </c:pt>
                <c:pt idx="52301">
                  <c:v>1.7744</c:v>
                </c:pt>
                <c:pt idx="52302">
                  <c:v>1.7268999999999999</c:v>
                </c:pt>
                <c:pt idx="52303">
                  <c:v>1.6680000000000001</c:v>
                </c:pt>
                <c:pt idx="52304">
                  <c:v>1.6991000000000001</c:v>
                </c:pt>
                <c:pt idx="52305">
                  <c:v>1.7166000000000001</c:v>
                </c:pt>
                <c:pt idx="52306">
                  <c:v>1.5238</c:v>
                </c:pt>
                <c:pt idx="52307">
                  <c:v>1.6419000000000001</c:v>
                </c:pt>
                <c:pt idx="52308">
                  <c:v>1.7111000000000001</c:v>
                </c:pt>
                <c:pt idx="52309">
                  <c:v>1.6478000000000002</c:v>
                </c:pt>
                <c:pt idx="52310">
                  <c:v>1.5388999999999999</c:v>
                </c:pt>
                <c:pt idx="52311">
                  <c:v>1.4616</c:v>
                </c:pt>
                <c:pt idx="52312">
                  <c:v>1.4336000000000002</c:v>
                </c:pt>
                <c:pt idx="52313">
                  <c:v>1.5274000000000001</c:v>
                </c:pt>
                <c:pt idx="52314">
                  <c:v>1.6707999999999998</c:v>
                </c:pt>
                <c:pt idx="52315">
                  <c:v>1.5454000000000001</c:v>
                </c:pt>
                <c:pt idx="52316">
                  <c:v>1.4553000000000003</c:v>
                </c:pt>
                <c:pt idx="52317">
                  <c:v>1.4512</c:v>
                </c:pt>
                <c:pt idx="52318">
                  <c:v>1.5022000000000002</c:v>
                </c:pt>
                <c:pt idx="52319">
                  <c:v>1.4664999999999999</c:v>
                </c:pt>
                <c:pt idx="52320">
                  <c:v>1.4513</c:v>
                </c:pt>
                <c:pt idx="52321">
                  <c:v>1.4015000000000002</c:v>
                </c:pt>
                <c:pt idx="52322">
                  <c:v>1.3958000000000002</c:v>
                </c:pt>
                <c:pt idx="52323">
                  <c:v>1.4279999999999999</c:v>
                </c:pt>
                <c:pt idx="52324">
                  <c:v>1.3661000000000001</c:v>
                </c:pt>
                <c:pt idx="52325">
                  <c:v>1.2966</c:v>
                </c:pt>
                <c:pt idx="52326">
                  <c:v>1.2130000000000001</c:v>
                </c:pt>
                <c:pt idx="52327">
                  <c:v>1.2094</c:v>
                </c:pt>
                <c:pt idx="52328">
                  <c:v>1.1784000000000001</c:v>
                </c:pt>
                <c:pt idx="52329">
                  <c:v>1.1641000000000001</c:v>
                </c:pt>
                <c:pt idx="52330">
                  <c:v>1.1175000000000002</c:v>
                </c:pt>
                <c:pt idx="52331">
                  <c:v>1.0929</c:v>
                </c:pt>
                <c:pt idx="52332">
                  <c:v>1.0342</c:v>
                </c:pt>
                <c:pt idx="52333">
                  <c:v>1.0391999999999999</c:v>
                </c:pt>
                <c:pt idx="52334">
                  <c:v>1.002</c:v>
                </c:pt>
                <c:pt idx="52335">
                  <c:v>0.93049999999999999</c:v>
                </c:pt>
                <c:pt idx="52336">
                  <c:v>0.90670000000000006</c:v>
                </c:pt>
                <c:pt idx="52337">
                  <c:v>0.9134000000000001</c:v>
                </c:pt>
                <c:pt idx="52338">
                  <c:v>0.85030000000000006</c:v>
                </c:pt>
                <c:pt idx="52339">
                  <c:v>0.86730000000000007</c:v>
                </c:pt>
                <c:pt idx="52340">
                  <c:v>0.83870000000000011</c:v>
                </c:pt>
                <c:pt idx="52341">
                  <c:v>0.80290000000000006</c:v>
                </c:pt>
                <c:pt idx="52342">
                  <c:v>0.77210000000000001</c:v>
                </c:pt>
                <c:pt idx="52343">
                  <c:v>0.74909999999999999</c:v>
                </c:pt>
                <c:pt idx="52344">
                  <c:v>0.74650000000000005</c:v>
                </c:pt>
                <c:pt idx="52345">
                  <c:v>0.72840000000000005</c:v>
                </c:pt>
                <c:pt idx="52346">
                  <c:v>0.72240000000000004</c:v>
                </c:pt>
                <c:pt idx="52347">
                  <c:v>0.70640000000000003</c:v>
                </c:pt>
                <c:pt idx="52348">
                  <c:v>0.69359999999999999</c:v>
                </c:pt>
                <c:pt idx="52349">
                  <c:v>0.67910000000000004</c:v>
                </c:pt>
                <c:pt idx="52350">
                  <c:v>0.65640000000000009</c:v>
                </c:pt>
                <c:pt idx="52351">
                  <c:v>0.65170000000000006</c:v>
                </c:pt>
                <c:pt idx="52352">
                  <c:v>0.63830000000000009</c:v>
                </c:pt>
                <c:pt idx="52353">
                  <c:v>0.65180000000000005</c:v>
                </c:pt>
                <c:pt idx="52354">
                  <c:v>0.58910000000000007</c:v>
                </c:pt>
                <c:pt idx="52355">
                  <c:v>0.62380000000000013</c:v>
                </c:pt>
                <c:pt idx="52356">
                  <c:v>0.61270000000000002</c:v>
                </c:pt>
                <c:pt idx="52357">
                  <c:v>0.56159999999999999</c:v>
                </c:pt>
                <c:pt idx="52358">
                  <c:v>0.57190000000000007</c:v>
                </c:pt>
                <c:pt idx="52359">
                  <c:v>0.55679999999999996</c:v>
                </c:pt>
                <c:pt idx="52360">
                  <c:v>0.55000000000000004</c:v>
                </c:pt>
                <c:pt idx="52361">
                  <c:v>0.53910000000000002</c:v>
                </c:pt>
                <c:pt idx="52362">
                  <c:v>0.58310000000000006</c:v>
                </c:pt>
                <c:pt idx="52363">
                  <c:v>0.50880000000000003</c:v>
                </c:pt>
                <c:pt idx="52364">
                  <c:v>0.53639999999999999</c:v>
                </c:pt>
                <c:pt idx="52365">
                  <c:v>0.5283000000000001</c:v>
                </c:pt>
                <c:pt idx="52366">
                  <c:v>0.51060000000000005</c:v>
                </c:pt>
                <c:pt idx="52367">
                  <c:v>0.49859999999999999</c:v>
                </c:pt>
                <c:pt idx="52368">
                  <c:v>0.48700000000000004</c:v>
                </c:pt>
                <c:pt idx="52369">
                  <c:v>0.47870000000000001</c:v>
                </c:pt>
                <c:pt idx="52370">
                  <c:v>0.47199999999999998</c:v>
                </c:pt>
                <c:pt idx="52371">
                  <c:v>0.4632</c:v>
                </c:pt>
                <c:pt idx="52372">
                  <c:v>0.4531</c:v>
                </c:pt>
                <c:pt idx="52373">
                  <c:v>0.45190000000000002</c:v>
                </c:pt>
                <c:pt idx="52374">
                  <c:v>0.44409999999999999</c:v>
                </c:pt>
                <c:pt idx="52375">
                  <c:v>0.44409999999999999</c:v>
                </c:pt>
                <c:pt idx="52376">
                  <c:v>0.45760000000000001</c:v>
                </c:pt>
                <c:pt idx="52377">
                  <c:v>0.41210000000000008</c:v>
                </c:pt>
                <c:pt idx="52378">
                  <c:v>0.43209999999999998</c:v>
                </c:pt>
                <c:pt idx="52379">
                  <c:v>0.43970000000000004</c:v>
                </c:pt>
                <c:pt idx="52380">
                  <c:v>0.3911</c:v>
                </c:pt>
                <c:pt idx="52381">
                  <c:v>0.41390000000000005</c:v>
                </c:pt>
                <c:pt idx="52382">
                  <c:v>0.39340000000000003</c:v>
                </c:pt>
                <c:pt idx="52383">
                  <c:v>0.4042</c:v>
                </c:pt>
                <c:pt idx="52384">
                  <c:v>0.3911</c:v>
                </c:pt>
                <c:pt idx="52385">
                  <c:v>0.37620000000000003</c:v>
                </c:pt>
                <c:pt idx="52386">
                  <c:v>0.37050000000000005</c:v>
                </c:pt>
                <c:pt idx="52387">
                  <c:v>0.36909999999999998</c:v>
                </c:pt>
                <c:pt idx="52388">
                  <c:v>0.35510000000000003</c:v>
                </c:pt>
                <c:pt idx="52389">
                  <c:v>0.35670000000000002</c:v>
                </c:pt>
                <c:pt idx="52390">
                  <c:v>0.35880000000000001</c:v>
                </c:pt>
                <c:pt idx="52391">
                  <c:v>0.35390000000000005</c:v>
                </c:pt>
                <c:pt idx="52392">
                  <c:v>0.3427</c:v>
                </c:pt>
                <c:pt idx="52393">
                  <c:v>0.32530000000000003</c:v>
                </c:pt>
                <c:pt idx="52394">
                  <c:v>0.33050000000000002</c:v>
                </c:pt>
                <c:pt idx="52395">
                  <c:v>0.32610000000000006</c:v>
                </c:pt>
                <c:pt idx="52396">
                  <c:v>0.31990000000000002</c:v>
                </c:pt>
                <c:pt idx="52397">
                  <c:v>0.31520000000000004</c:v>
                </c:pt>
                <c:pt idx="52398">
                  <c:v>0.29420000000000002</c:v>
                </c:pt>
                <c:pt idx="52399">
                  <c:v>0.29780000000000001</c:v>
                </c:pt>
                <c:pt idx="52400">
                  <c:v>0.29700000000000004</c:v>
                </c:pt>
                <c:pt idx="52401">
                  <c:v>0.28110000000000002</c:v>
                </c:pt>
                <c:pt idx="52402">
                  <c:v>0.29089999999999999</c:v>
                </c:pt>
                <c:pt idx="52403">
                  <c:v>0.28410000000000002</c:v>
                </c:pt>
                <c:pt idx="52404">
                  <c:v>0.26480000000000004</c:v>
                </c:pt>
                <c:pt idx="52405">
                  <c:v>0.26150000000000001</c:v>
                </c:pt>
                <c:pt idx="52406">
                  <c:v>0.2717</c:v>
                </c:pt>
                <c:pt idx="52407">
                  <c:v>0.25440000000000002</c:v>
                </c:pt>
                <c:pt idx="52408">
                  <c:v>0.25209999999999999</c:v>
                </c:pt>
                <c:pt idx="52409">
                  <c:v>0.25790000000000002</c:v>
                </c:pt>
                <c:pt idx="52410">
                  <c:v>0.24890000000000001</c:v>
                </c:pt>
                <c:pt idx="52411">
                  <c:v>0.24980000000000002</c:v>
                </c:pt>
                <c:pt idx="52412">
                  <c:v>0.24729999999999999</c:v>
                </c:pt>
                <c:pt idx="52413">
                  <c:v>0.23980000000000001</c:v>
                </c:pt>
                <c:pt idx="52414">
                  <c:v>0.23570000000000002</c:v>
                </c:pt>
                <c:pt idx="52415">
                  <c:v>0.22140000000000001</c:v>
                </c:pt>
                <c:pt idx="52416">
                  <c:v>0.22420000000000001</c:v>
                </c:pt>
                <c:pt idx="52417">
                  <c:v>0.2175</c:v>
                </c:pt>
                <c:pt idx="52418">
                  <c:v>0.21989999999999998</c:v>
                </c:pt>
                <c:pt idx="52419">
                  <c:v>0.21379999999999999</c:v>
                </c:pt>
                <c:pt idx="52420">
                  <c:v>0.20899999999999999</c:v>
                </c:pt>
                <c:pt idx="52421">
                  <c:v>0.20840000000000003</c:v>
                </c:pt>
                <c:pt idx="52422">
                  <c:v>0.2056</c:v>
                </c:pt>
                <c:pt idx="52423">
                  <c:v>0.19690000000000002</c:v>
                </c:pt>
                <c:pt idx="52424">
                  <c:v>0.19520000000000001</c:v>
                </c:pt>
                <c:pt idx="52425">
                  <c:v>0.1928</c:v>
                </c:pt>
                <c:pt idx="52426">
                  <c:v>0.18940000000000001</c:v>
                </c:pt>
                <c:pt idx="52427">
                  <c:v>0.18410000000000001</c:v>
                </c:pt>
                <c:pt idx="52428">
                  <c:v>0.1825</c:v>
                </c:pt>
                <c:pt idx="52429">
                  <c:v>0.17760000000000001</c:v>
                </c:pt>
                <c:pt idx="52430">
                  <c:v>0.17220000000000002</c:v>
                </c:pt>
                <c:pt idx="52431">
                  <c:v>0.16990000000000002</c:v>
                </c:pt>
                <c:pt idx="52432">
                  <c:v>0.1668</c:v>
                </c:pt>
                <c:pt idx="52433">
                  <c:v>0.1646</c:v>
                </c:pt>
                <c:pt idx="52434">
                  <c:v>0.1595</c:v>
                </c:pt>
                <c:pt idx="52435">
                  <c:v>0.15780000000000002</c:v>
                </c:pt>
                <c:pt idx="52436">
                  <c:v>0.15290000000000001</c:v>
                </c:pt>
                <c:pt idx="52437">
                  <c:v>0.15100000000000002</c:v>
                </c:pt>
                <c:pt idx="52438">
                  <c:v>0.14799999999999999</c:v>
                </c:pt>
                <c:pt idx="52439">
                  <c:v>0.14599999999999999</c:v>
                </c:pt>
                <c:pt idx="52440">
                  <c:v>0.14450000000000002</c:v>
                </c:pt>
                <c:pt idx="52441">
                  <c:v>0.1409</c:v>
                </c:pt>
                <c:pt idx="52442">
                  <c:v>0.13650000000000001</c:v>
                </c:pt>
                <c:pt idx="52443">
                  <c:v>0.13489999999999999</c:v>
                </c:pt>
                <c:pt idx="52444">
                  <c:v>0.13470000000000001</c:v>
                </c:pt>
                <c:pt idx="52445">
                  <c:v>0.13420000000000001</c:v>
                </c:pt>
                <c:pt idx="52446">
                  <c:v>0.12960000000000002</c:v>
                </c:pt>
                <c:pt idx="52447">
                  <c:v>0.125</c:v>
                </c:pt>
                <c:pt idx="52448">
                  <c:v>0.12589999999999998</c:v>
                </c:pt>
                <c:pt idx="52449">
                  <c:v>0.12440000000000001</c:v>
                </c:pt>
                <c:pt idx="52450">
                  <c:v>0.12240000000000001</c:v>
                </c:pt>
                <c:pt idx="52451">
                  <c:v>0.11830000000000002</c:v>
                </c:pt>
                <c:pt idx="52452">
                  <c:v>0.1164</c:v>
                </c:pt>
                <c:pt idx="52453">
                  <c:v>0.11370000000000001</c:v>
                </c:pt>
                <c:pt idx="52454">
                  <c:v>0.11240000000000001</c:v>
                </c:pt>
                <c:pt idx="52455">
                  <c:v>0.1148</c:v>
                </c:pt>
                <c:pt idx="52456">
                  <c:v>0.11310000000000001</c:v>
                </c:pt>
                <c:pt idx="52457">
                  <c:v>0.1087</c:v>
                </c:pt>
                <c:pt idx="52458">
                  <c:v>0.1041</c:v>
                </c:pt>
                <c:pt idx="52459">
                  <c:v>0.10149999999999999</c:v>
                </c:pt>
                <c:pt idx="52460">
                  <c:v>0.10420000000000001</c:v>
                </c:pt>
                <c:pt idx="52461">
                  <c:v>0.1037</c:v>
                </c:pt>
                <c:pt idx="52462">
                  <c:v>9.7799999999999998E-2</c:v>
                </c:pt>
                <c:pt idx="52463">
                  <c:v>9.8000000000000004E-2</c:v>
                </c:pt>
                <c:pt idx="52464">
                  <c:v>9.64E-2</c:v>
                </c:pt>
                <c:pt idx="52465">
                  <c:v>9.4799999999999995E-2</c:v>
                </c:pt>
                <c:pt idx="52466">
                  <c:v>9.4799999999999995E-2</c:v>
                </c:pt>
                <c:pt idx="52467">
                  <c:v>9.4399999999999998E-2</c:v>
                </c:pt>
                <c:pt idx="52468">
                  <c:v>9.4500000000000001E-2</c:v>
                </c:pt>
                <c:pt idx="52469">
                  <c:v>9.290000000000001E-2</c:v>
                </c:pt>
                <c:pt idx="52470">
                  <c:v>9.1400000000000009E-2</c:v>
                </c:pt>
                <c:pt idx="52471">
                  <c:v>8.7300000000000003E-2</c:v>
                </c:pt>
                <c:pt idx="52472">
                  <c:v>8.6800000000000002E-2</c:v>
                </c:pt>
                <c:pt idx="52473">
                  <c:v>8.2799999999999999E-2</c:v>
                </c:pt>
                <c:pt idx="52474">
                  <c:v>8.1600000000000006E-2</c:v>
                </c:pt>
                <c:pt idx="52475">
                  <c:v>8.5300000000000001E-2</c:v>
                </c:pt>
                <c:pt idx="52476">
                  <c:v>8.5000000000000006E-2</c:v>
                </c:pt>
                <c:pt idx="52477">
                  <c:v>8.0900000000000014E-2</c:v>
                </c:pt>
                <c:pt idx="52478">
                  <c:v>7.8200000000000006E-2</c:v>
                </c:pt>
                <c:pt idx="52479">
                  <c:v>8.0700000000000008E-2</c:v>
                </c:pt>
                <c:pt idx="52480">
                  <c:v>8.0800000000000011E-2</c:v>
                </c:pt>
                <c:pt idx="52481">
                  <c:v>7.9100000000000004E-2</c:v>
                </c:pt>
                <c:pt idx="52482">
                  <c:v>7.6300000000000007E-2</c:v>
                </c:pt>
                <c:pt idx="52483">
                  <c:v>7.6300000000000007E-2</c:v>
                </c:pt>
                <c:pt idx="52484">
                  <c:v>7.5900000000000009E-2</c:v>
                </c:pt>
                <c:pt idx="52485">
                  <c:v>7.3400000000000007E-2</c:v>
                </c:pt>
                <c:pt idx="52486">
                  <c:v>7.1800000000000003E-2</c:v>
                </c:pt>
                <c:pt idx="52487">
                  <c:v>6.9099999999999995E-2</c:v>
                </c:pt>
                <c:pt idx="52488">
                  <c:v>6.5300000000000011E-2</c:v>
                </c:pt>
                <c:pt idx="52489">
                  <c:v>6.2600000000000003E-2</c:v>
                </c:pt>
                <c:pt idx="52490">
                  <c:v>6.3899999999999998E-2</c:v>
                </c:pt>
                <c:pt idx="52491">
                  <c:v>6.3800000000000009E-2</c:v>
                </c:pt>
                <c:pt idx="52492">
                  <c:v>6.1100000000000002E-2</c:v>
                </c:pt>
                <c:pt idx="52493">
                  <c:v>6.1100000000000002E-2</c:v>
                </c:pt>
                <c:pt idx="52494">
                  <c:v>0.06</c:v>
                </c:pt>
                <c:pt idx="52495">
                  <c:v>5.8599999999999999E-2</c:v>
                </c:pt>
                <c:pt idx="52496">
                  <c:v>5.74E-2</c:v>
                </c:pt>
                <c:pt idx="52497">
                  <c:v>5.8700000000000002E-2</c:v>
                </c:pt>
                <c:pt idx="52498">
                  <c:v>5.9900000000000002E-2</c:v>
                </c:pt>
                <c:pt idx="52499">
                  <c:v>5.9900000000000002E-2</c:v>
                </c:pt>
                <c:pt idx="52500">
                  <c:v>6.2400000000000004E-2</c:v>
                </c:pt>
                <c:pt idx="52501">
                  <c:v>6.2700000000000006E-2</c:v>
                </c:pt>
                <c:pt idx="52502">
                  <c:v>6.2800000000000009E-2</c:v>
                </c:pt>
                <c:pt idx="52503">
                  <c:v>6.2600000000000003E-2</c:v>
                </c:pt>
                <c:pt idx="52504">
                  <c:v>6.1400000000000003E-2</c:v>
                </c:pt>
                <c:pt idx="52505">
                  <c:v>6.3E-2</c:v>
                </c:pt>
                <c:pt idx="52506">
                  <c:v>6.1700000000000005E-2</c:v>
                </c:pt>
                <c:pt idx="52507">
                  <c:v>6.0700000000000004E-2</c:v>
                </c:pt>
                <c:pt idx="52508">
                  <c:v>6.3600000000000004E-2</c:v>
                </c:pt>
                <c:pt idx="52509">
                  <c:v>6.7400000000000002E-2</c:v>
                </c:pt>
                <c:pt idx="52510">
                  <c:v>6.770000000000001E-2</c:v>
                </c:pt>
                <c:pt idx="52511">
                  <c:v>6.5700000000000008E-2</c:v>
                </c:pt>
                <c:pt idx="52512">
                  <c:v>6.7400000000000002E-2</c:v>
                </c:pt>
                <c:pt idx="52513">
                  <c:v>7.0400000000000004E-2</c:v>
                </c:pt>
                <c:pt idx="52514">
                  <c:v>7.3700000000000002E-2</c:v>
                </c:pt>
                <c:pt idx="52515">
                  <c:v>7.7900000000000011E-2</c:v>
                </c:pt>
                <c:pt idx="52516">
                  <c:v>7.8400000000000011E-2</c:v>
                </c:pt>
                <c:pt idx="52517">
                  <c:v>8.1699999999999995E-2</c:v>
                </c:pt>
                <c:pt idx="52518">
                  <c:v>8.6199999999999999E-2</c:v>
                </c:pt>
                <c:pt idx="52519">
                  <c:v>8.6699999999999999E-2</c:v>
                </c:pt>
                <c:pt idx="52520">
                  <c:v>8.7500000000000008E-2</c:v>
                </c:pt>
                <c:pt idx="52521">
                  <c:v>9.2200000000000004E-2</c:v>
                </c:pt>
                <c:pt idx="52522">
                  <c:v>9.290000000000001E-2</c:v>
                </c:pt>
                <c:pt idx="52523">
                  <c:v>9.5000000000000001E-2</c:v>
                </c:pt>
                <c:pt idx="52524">
                  <c:v>9.98E-2</c:v>
                </c:pt>
                <c:pt idx="52525">
                  <c:v>0.1008</c:v>
                </c:pt>
                <c:pt idx="52526">
                  <c:v>0.10349999999999999</c:v>
                </c:pt>
                <c:pt idx="52527">
                  <c:v>0.10340000000000001</c:v>
                </c:pt>
                <c:pt idx="52528">
                  <c:v>0.11030000000000001</c:v>
                </c:pt>
                <c:pt idx="52529">
                  <c:v>0.11630000000000001</c:v>
                </c:pt>
                <c:pt idx="52530">
                  <c:v>0.1206</c:v>
                </c:pt>
                <c:pt idx="52531">
                  <c:v>0.122</c:v>
                </c:pt>
                <c:pt idx="52532">
                  <c:v>0.12540000000000001</c:v>
                </c:pt>
                <c:pt idx="52533">
                  <c:v>0.1348</c:v>
                </c:pt>
                <c:pt idx="52534">
                  <c:v>0.1414</c:v>
                </c:pt>
                <c:pt idx="52535">
                  <c:v>0.14499999999999999</c:v>
                </c:pt>
                <c:pt idx="52536">
                  <c:v>0.14550000000000002</c:v>
                </c:pt>
                <c:pt idx="52537">
                  <c:v>0.15660000000000002</c:v>
                </c:pt>
                <c:pt idx="52538">
                  <c:v>0.1648</c:v>
                </c:pt>
                <c:pt idx="52539">
                  <c:v>0.1799</c:v>
                </c:pt>
                <c:pt idx="52540">
                  <c:v>0.18220000000000003</c:v>
                </c:pt>
                <c:pt idx="52541">
                  <c:v>0.19720000000000001</c:v>
                </c:pt>
                <c:pt idx="52542">
                  <c:v>0.23960000000000001</c:v>
                </c:pt>
                <c:pt idx="52543">
                  <c:v>0.30590000000000006</c:v>
                </c:pt>
                <c:pt idx="52544">
                  <c:v>0.34600000000000003</c:v>
                </c:pt>
                <c:pt idx="52545">
                  <c:v>0.375</c:v>
                </c:pt>
                <c:pt idx="52546">
                  <c:v>0.36600000000000005</c:v>
                </c:pt>
                <c:pt idx="52547">
                  <c:v>0.38150000000000001</c:v>
                </c:pt>
                <c:pt idx="52548">
                  <c:v>0.39810000000000001</c:v>
                </c:pt>
                <c:pt idx="52549">
                  <c:v>0.39400000000000002</c:v>
                </c:pt>
                <c:pt idx="52550">
                  <c:v>0.41510000000000002</c:v>
                </c:pt>
                <c:pt idx="52551">
                  <c:v>0.43710000000000004</c:v>
                </c:pt>
                <c:pt idx="52552">
                  <c:v>0.47809999999999997</c:v>
                </c:pt>
                <c:pt idx="52553">
                  <c:v>0.49370000000000003</c:v>
                </c:pt>
                <c:pt idx="52554">
                  <c:v>0.52300000000000002</c:v>
                </c:pt>
                <c:pt idx="52555">
                  <c:v>0.57730000000000004</c:v>
                </c:pt>
                <c:pt idx="52556">
                  <c:v>0.63380000000000003</c:v>
                </c:pt>
                <c:pt idx="52557">
                  <c:v>0.67759999999999998</c:v>
                </c:pt>
                <c:pt idx="52558">
                  <c:v>0.67660000000000009</c:v>
                </c:pt>
                <c:pt idx="52559">
                  <c:v>0.74740000000000006</c:v>
                </c:pt>
                <c:pt idx="52560">
                  <c:v>0.89360000000000006</c:v>
                </c:pt>
                <c:pt idx="52561">
                  <c:v>1.0407</c:v>
                </c:pt>
                <c:pt idx="52562">
                  <c:v>1.0188000000000001</c:v>
                </c:pt>
                <c:pt idx="52563">
                  <c:v>0.9879</c:v>
                </c:pt>
                <c:pt idx="52564">
                  <c:v>0.97540000000000004</c:v>
                </c:pt>
                <c:pt idx="52565">
                  <c:v>1.0065</c:v>
                </c:pt>
                <c:pt idx="52566">
                  <c:v>1.2135</c:v>
                </c:pt>
                <c:pt idx="52567">
                  <c:v>1.35</c:v>
                </c:pt>
                <c:pt idx="52568">
                  <c:v>1.2927</c:v>
                </c:pt>
                <c:pt idx="52569">
                  <c:v>1.4173</c:v>
                </c:pt>
                <c:pt idx="52570">
                  <c:v>1.4526000000000001</c:v>
                </c:pt>
                <c:pt idx="52571">
                  <c:v>1.4441000000000002</c:v>
                </c:pt>
                <c:pt idx="52572">
                  <c:v>1.2991000000000001</c:v>
                </c:pt>
                <c:pt idx="52573">
                  <c:v>1.377</c:v>
                </c:pt>
                <c:pt idx="52574">
                  <c:v>1.2875000000000001</c:v>
                </c:pt>
                <c:pt idx="52575">
                  <c:v>1.3064</c:v>
                </c:pt>
                <c:pt idx="52576">
                  <c:v>1.4060000000000001</c:v>
                </c:pt>
                <c:pt idx="52577">
                  <c:v>1.4425000000000001</c:v>
                </c:pt>
                <c:pt idx="52578">
                  <c:v>1.4512</c:v>
                </c:pt>
                <c:pt idx="52579">
                  <c:v>1.4397000000000002</c:v>
                </c:pt>
                <c:pt idx="52580">
                  <c:v>1.3478000000000001</c:v>
                </c:pt>
                <c:pt idx="52581">
                  <c:v>1.4476000000000002</c:v>
                </c:pt>
                <c:pt idx="52582">
                  <c:v>1.4186000000000001</c:v>
                </c:pt>
                <c:pt idx="52583">
                  <c:v>1.3903000000000001</c:v>
                </c:pt>
                <c:pt idx="52584">
                  <c:v>1.3757999999999999</c:v>
                </c:pt>
                <c:pt idx="52585">
                  <c:v>1.5650000000000002</c:v>
                </c:pt>
                <c:pt idx="52586">
                  <c:v>1.5194000000000001</c:v>
                </c:pt>
                <c:pt idx="52587">
                  <c:v>1.4846000000000001</c:v>
                </c:pt>
                <c:pt idx="52588">
                  <c:v>1.6338999999999999</c:v>
                </c:pt>
                <c:pt idx="52589">
                  <c:v>1.9131</c:v>
                </c:pt>
                <c:pt idx="52590">
                  <c:v>2.0660000000000003</c:v>
                </c:pt>
                <c:pt idx="52591">
                  <c:v>2.1068000000000002</c:v>
                </c:pt>
                <c:pt idx="52592">
                  <c:v>2.0081000000000002</c:v>
                </c:pt>
                <c:pt idx="52593">
                  <c:v>1.9218000000000002</c:v>
                </c:pt>
                <c:pt idx="52594">
                  <c:v>1.8258000000000001</c:v>
                </c:pt>
                <c:pt idx="52595">
                  <c:v>1.8454000000000002</c:v>
                </c:pt>
                <c:pt idx="52596">
                  <c:v>1.8063</c:v>
                </c:pt>
                <c:pt idx="52597">
                  <c:v>1.6516999999999999</c:v>
                </c:pt>
                <c:pt idx="52598">
                  <c:v>1.6505000000000001</c:v>
                </c:pt>
                <c:pt idx="52599">
                  <c:v>1.7576000000000001</c:v>
                </c:pt>
                <c:pt idx="52600">
                  <c:v>1.5965</c:v>
                </c:pt>
                <c:pt idx="52601">
                  <c:v>1.6516</c:v>
                </c:pt>
                <c:pt idx="52602">
                  <c:v>1.5680000000000001</c:v>
                </c:pt>
                <c:pt idx="52603">
                  <c:v>1.5233000000000001</c:v>
                </c:pt>
                <c:pt idx="52604">
                  <c:v>1.5596000000000001</c:v>
                </c:pt>
                <c:pt idx="52605">
                  <c:v>1.4716</c:v>
                </c:pt>
                <c:pt idx="52606">
                  <c:v>1.3824000000000001</c:v>
                </c:pt>
                <c:pt idx="52607">
                  <c:v>1.3047000000000002</c:v>
                </c:pt>
                <c:pt idx="52608">
                  <c:v>1.2726000000000002</c:v>
                </c:pt>
                <c:pt idx="52609">
                  <c:v>1.2737000000000001</c:v>
                </c:pt>
                <c:pt idx="52610">
                  <c:v>1.2646000000000002</c:v>
                </c:pt>
                <c:pt idx="52611">
                  <c:v>1.2471000000000001</c:v>
                </c:pt>
                <c:pt idx="52612">
                  <c:v>1.1820999999999999</c:v>
                </c:pt>
                <c:pt idx="52613">
                  <c:v>1.093</c:v>
                </c:pt>
                <c:pt idx="52614">
                  <c:v>1.0635999999999999</c:v>
                </c:pt>
                <c:pt idx="52615">
                  <c:v>1.0247999999999999</c:v>
                </c:pt>
                <c:pt idx="52616">
                  <c:v>1.0042</c:v>
                </c:pt>
                <c:pt idx="52617">
                  <c:v>1.0115000000000001</c:v>
                </c:pt>
                <c:pt idx="52618">
                  <c:v>0.9618000000000001</c:v>
                </c:pt>
                <c:pt idx="52619">
                  <c:v>0.95009999999999994</c:v>
                </c:pt>
                <c:pt idx="52620">
                  <c:v>0.94550000000000001</c:v>
                </c:pt>
                <c:pt idx="52621">
                  <c:v>0.90549999999999997</c:v>
                </c:pt>
                <c:pt idx="52622">
                  <c:v>0.88550000000000006</c:v>
                </c:pt>
                <c:pt idx="52623">
                  <c:v>0.88729999999999998</c:v>
                </c:pt>
                <c:pt idx="52624">
                  <c:v>0.84130000000000005</c:v>
                </c:pt>
                <c:pt idx="52625">
                  <c:v>0.80190000000000006</c:v>
                </c:pt>
                <c:pt idx="52626">
                  <c:v>0.78730000000000011</c:v>
                </c:pt>
                <c:pt idx="52627">
                  <c:v>0.77300000000000013</c:v>
                </c:pt>
                <c:pt idx="52628">
                  <c:v>0.7298</c:v>
                </c:pt>
                <c:pt idx="52629">
                  <c:v>0.71</c:v>
                </c:pt>
                <c:pt idx="52630">
                  <c:v>0.7016</c:v>
                </c:pt>
                <c:pt idx="52631">
                  <c:v>0.6674000000000001</c:v>
                </c:pt>
                <c:pt idx="52632">
                  <c:v>0.65629999999999999</c:v>
                </c:pt>
                <c:pt idx="52633">
                  <c:v>0.63120000000000009</c:v>
                </c:pt>
                <c:pt idx="52634">
                  <c:v>0.61420000000000008</c:v>
                </c:pt>
                <c:pt idx="52635">
                  <c:v>0.61220000000000008</c:v>
                </c:pt>
                <c:pt idx="52636">
                  <c:v>0.5877</c:v>
                </c:pt>
                <c:pt idx="52637">
                  <c:v>0.57000000000000006</c:v>
                </c:pt>
                <c:pt idx="52638">
                  <c:v>0.5615</c:v>
                </c:pt>
                <c:pt idx="52639">
                  <c:v>0.53890000000000005</c:v>
                </c:pt>
                <c:pt idx="52640">
                  <c:v>0.53270000000000006</c:v>
                </c:pt>
                <c:pt idx="52641">
                  <c:v>0.51280000000000003</c:v>
                </c:pt>
                <c:pt idx="52642">
                  <c:v>0.51159999999999994</c:v>
                </c:pt>
                <c:pt idx="52643">
                  <c:v>0.50850000000000006</c:v>
                </c:pt>
                <c:pt idx="52644">
                  <c:v>0.48780000000000001</c:v>
                </c:pt>
                <c:pt idx="52645">
                  <c:v>0.48780000000000001</c:v>
                </c:pt>
                <c:pt idx="52646">
                  <c:v>0.46960000000000002</c:v>
                </c:pt>
                <c:pt idx="52647">
                  <c:v>0.46250000000000002</c:v>
                </c:pt>
                <c:pt idx="52648">
                  <c:v>0.45090000000000008</c:v>
                </c:pt>
                <c:pt idx="52649">
                  <c:v>0.45430000000000004</c:v>
                </c:pt>
                <c:pt idx="52650">
                  <c:v>0.43990000000000001</c:v>
                </c:pt>
                <c:pt idx="52651">
                  <c:v>0.42720000000000002</c:v>
                </c:pt>
                <c:pt idx="52652">
                  <c:v>0.42470000000000002</c:v>
                </c:pt>
                <c:pt idx="52653">
                  <c:v>0.41660000000000008</c:v>
                </c:pt>
                <c:pt idx="52654">
                  <c:v>0.40170000000000006</c:v>
                </c:pt>
                <c:pt idx="52655">
                  <c:v>0.39040000000000002</c:v>
                </c:pt>
                <c:pt idx="52656">
                  <c:v>0.39050000000000001</c:v>
                </c:pt>
                <c:pt idx="52657">
                  <c:v>0.38600000000000001</c:v>
                </c:pt>
                <c:pt idx="52658">
                  <c:v>0.375</c:v>
                </c:pt>
                <c:pt idx="52659">
                  <c:v>0.376</c:v>
                </c:pt>
                <c:pt idx="52660">
                  <c:v>0.37190000000000001</c:v>
                </c:pt>
                <c:pt idx="52661">
                  <c:v>0.36600000000000005</c:v>
                </c:pt>
                <c:pt idx="52662">
                  <c:v>0.36050000000000004</c:v>
                </c:pt>
                <c:pt idx="52663">
                  <c:v>0.35870000000000002</c:v>
                </c:pt>
                <c:pt idx="52664">
                  <c:v>0.35110000000000002</c:v>
                </c:pt>
                <c:pt idx="52665">
                  <c:v>0.33610000000000007</c:v>
                </c:pt>
                <c:pt idx="52666">
                  <c:v>0.33350000000000002</c:v>
                </c:pt>
                <c:pt idx="52667">
                  <c:v>0.31140000000000001</c:v>
                </c:pt>
                <c:pt idx="52668">
                  <c:v>0.30070000000000002</c:v>
                </c:pt>
                <c:pt idx="52669">
                  <c:v>0.29260000000000003</c:v>
                </c:pt>
                <c:pt idx="52670">
                  <c:v>0.2928</c:v>
                </c:pt>
                <c:pt idx="52671">
                  <c:v>0.29550000000000004</c:v>
                </c:pt>
                <c:pt idx="52672">
                  <c:v>0.29770000000000002</c:v>
                </c:pt>
                <c:pt idx="52673">
                  <c:v>0.2898</c:v>
                </c:pt>
                <c:pt idx="52674">
                  <c:v>0.27779999999999999</c:v>
                </c:pt>
                <c:pt idx="52675">
                  <c:v>0.27750000000000002</c:v>
                </c:pt>
                <c:pt idx="52676">
                  <c:v>0.27679999999999999</c:v>
                </c:pt>
                <c:pt idx="52677">
                  <c:v>0.27429999999999999</c:v>
                </c:pt>
                <c:pt idx="52678">
                  <c:v>0.26200000000000001</c:v>
                </c:pt>
                <c:pt idx="52679">
                  <c:v>0.26419999999999999</c:v>
                </c:pt>
                <c:pt idx="52680">
                  <c:v>0.25900000000000001</c:v>
                </c:pt>
                <c:pt idx="52681">
                  <c:v>0.25640000000000002</c:v>
                </c:pt>
                <c:pt idx="52682">
                  <c:v>0.25280000000000002</c:v>
                </c:pt>
                <c:pt idx="52683">
                  <c:v>0.24620000000000003</c:v>
                </c:pt>
                <c:pt idx="52684">
                  <c:v>0.24500000000000002</c:v>
                </c:pt>
                <c:pt idx="52685">
                  <c:v>0.23940000000000003</c:v>
                </c:pt>
                <c:pt idx="52686">
                  <c:v>0.23290000000000002</c:v>
                </c:pt>
                <c:pt idx="52687">
                  <c:v>0.22080000000000002</c:v>
                </c:pt>
                <c:pt idx="52688">
                  <c:v>0.21160000000000001</c:v>
                </c:pt>
                <c:pt idx="52689">
                  <c:v>0.21320000000000003</c:v>
                </c:pt>
                <c:pt idx="52690">
                  <c:v>0.21379999999999999</c:v>
                </c:pt>
                <c:pt idx="52691">
                  <c:v>0.2135</c:v>
                </c:pt>
                <c:pt idx="52692">
                  <c:v>0.20870000000000002</c:v>
                </c:pt>
                <c:pt idx="52693">
                  <c:v>0.20510000000000003</c:v>
                </c:pt>
                <c:pt idx="52694">
                  <c:v>0.19920000000000002</c:v>
                </c:pt>
                <c:pt idx="52695">
                  <c:v>0.19690000000000002</c:v>
                </c:pt>
                <c:pt idx="52696">
                  <c:v>0.1915</c:v>
                </c:pt>
                <c:pt idx="52697">
                  <c:v>0.18700000000000003</c:v>
                </c:pt>
                <c:pt idx="52698">
                  <c:v>0.18140000000000001</c:v>
                </c:pt>
                <c:pt idx="52699">
                  <c:v>0.1777</c:v>
                </c:pt>
                <c:pt idx="52700">
                  <c:v>0.17200000000000001</c:v>
                </c:pt>
                <c:pt idx="52701">
                  <c:v>0.16800000000000001</c:v>
                </c:pt>
                <c:pt idx="52702">
                  <c:v>0.1726</c:v>
                </c:pt>
                <c:pt idx="52703">
                  <c:v>0.17010000000000003</c:v>
                </c:pt>
                <c:pt idx="52704">
                  <c:v>0.16339999999999999</c:v>
                </c:pt>
                <c:pt idx="52705">
                  <c:v>0.15760000000000002</c:v>
                </c:pt>
                <c:pt idx="52706">
                  <c:v>0.15720000000000001</c:v>
                </c:pt>
                <c:pt idx="52707">
                  <c:v>0.15529999999999999</c:v>
                </c:pt>
                <c:pt idx="52708">
                  <c:v>0.15010000000000001</c:v>
                </c:pt>
                <c:pt idx="52709">
                  <c:v>0.14470000000000002</c:v>
                </c:pt>
                <c:pt idx="52710">
                  <c:v>0.13980000000000001</c:v>
                </c:pt>
                <c:pt idx="52711">
                  <c:v>0.13930000000000001</c:v>
                </c:pt>
                <c:pt idx="52712">
                  <c:v>0.13600000000000001</c:v>
                </c:pt>
                <c:pt idx="52713">
                  <c:v>0.13730000000000001</c:v>
                </c:pt>
                <c:pt idx="52714">
                  <c:v>0.13850000000000001</c:v>
                </c:pt>
                <c:pt idx="52715">
                  <c:v>0.13670000000000002</c:v>
                </c:pt>
                <c:pt idx="52716">
                  <c:v>0.13320000000000001</c:v>
                </c:pt>
                <c:pt idx="52717">
                  <c:v>0.1278</c:v>
                </c:pt>
                <c:pt idx="52718">
                  <c:v>0.12280000000000001</c:v>
                </c:pt>
                <c:pt idx="52719">
                  <c:v>0.12070000000000002</c:v>
                </c:pt>
                <c:pt idx="52720">
                  <c:v>0.1206</c:v>
                </c:pt>
                <c:pt idx="52721">
                  <c:v>0.1188</c:v>
                </c:pt>
                <c:pt idx="52722">
                  <c:v>0.11510000000000001</c:v>
                </c:pt>
                <c:pt idx="52723">
                  <c:v>0.1145</c:v>
                </c:pt>
                <c:pt idx="52724">
                  <c:v>0.1115</c:v>
                </c:pt>
                <c:pt idx="52725">
                  <c:v>0.10630000000000001</c:v>
                </c:pt>
                <c:pt idx="52726">
                  <c:v>0.1031</c:v>
                </c:pt>
                <c:pt idx="52727">
                  <c:v>0.10580000000000001</c:v>
                </c:pt>
                <c:pt idx="52728">
                  <c:v>0.10400000000000001</c:v>
                </c:pt>
                <c:pt idx="52729">
                  <c:v>0.1023</c:v>
                </c:pt>
                <c:pt idx="52730">
                  <c:v>0.10189999999999999</c:v>
                </c:pt>
                <c:pt idx="52731">
                  <c:v>0.10020000000000001</c:v>
                </c:pt>
                <c:pt idx="52732">
                  <c:v>9.7000000000000003E-2</c:v>
                </c:pt>
                <c:pt idx="52733">
                  <c:v>9.3600000000000017E-2</c:v>
                </c:pt>
                <c:pt idx="52734">
                  <c:v>9.3400000000000011E-2</c:v>
                </c:pt>
                <c:pt idx="52735">
                  <c:v>9.1800000000000007E-2</c:v>
                </c:pt>
                <c:pt idx="52736">
                  <c:v>9.0000000000000011E-2</c:v>
                </c:pt>
                <c:pt idx="52737">
                  <c:v>8.6400000000000005E-2</c:v>
                </c:pt>
                <c:pt idx="52738">
                  <c:v>8.2100000000000006E-2</c:v>
                </c:pt>
                <c:pt idx="52739">
                  <c:v>7.9000000000000015E-2</c:v>
                </c:pt>
                <c:pt idx="52740">
                  <c:v>7.740000000000001E-2</c:v>
                </c:pt>
                <c:pt idx="52741">
                  <c:v>8.0100000000000005E-2</c:v>
                </c:pt>
                <c:pt idx="52742">
                  <c:v>7.8500000000000014E-2</c:v>
                </c:pt>
                <c:pt idx="52743">
                  <c:v>7.7000000000000013E-2</c:v>
                </c:pt>
                <c:pt idx="52744">
                  <c:v>7.4200000000000002E-2</c:v>
                </c:pt>
                <c:pt idx="52745">
                  <c:v>7.6600000000000001E-2</c:v>
                </c:pt>
                <c:pt idx="52746">
                  <c:v>7.6500000000000012E-2</c:v>
                </c:pt>
                <c:pt idx="52747">
                  <c:v>7.51E-2</c:v>
                </c:pt>
                <c:pt idx="52748">
                  <c:v>7.51E-2</c:v>
                </c:pt>
                <c:pt idx="52749">
                  <c:v>7.2099999999999997E-2</c:v>
                </c:pt>
                <c:pt idx="52750">
                  <c:v>7.1599999999999997E-2</c:v>
                </c:pt>
                <c:pt idx="52751">
                  <c:v>7.0099999999999996E-2</c:v>
                </c:pt>
                <c:pt idx="52752">
                  <c:v>6.8600000000000008E-2</c:v>
                </c:pt>
                <c:pt idx="52753">
                  <c:v>6.6800000000000012E-2</c:v>
                </c:pt>
                <c:pt idx="52754">
                  <c:v>6.4100000000000004E-2</c:v>
                </c:pt>
                <c:pt idx="52755">
                  <c:v>6.1200000000000004E-2</c:v>
                </c:pt>
                <c:pt idx="52756">
                  <c:v>5.96E-2</c:v>
                </c:pt>
                <c:pt idx="52757">
                  <c:v>5.9499999999999997E-2</c:v>
                </c:pt>
                <c:pt idx="52758">
                  <c:v>5.9200000000000003E-2</c:v>
                </c:pt>
                <c:pt idx="52759">
                  <c:v>5.9200000000000003E-2</c:v>
                </c:pt>
                <c:pt idx="52760">
                  <c:v>5.7599999999999998E-2</c:v>
                </c:pt>
                <c:pt idx="52761">
                  <c:v>5.6100000000000011E-2</c:v>
                </c:pt>
                <c:pt idx="52762">
                  <c:v>5.6000000000000008E-2</c:v>
                </c:pt>
                <c:pt idx="52763">
                  <c:v>5.5900000000000005E-2</c:v>
                </c:pt>
                <c:pt idx="52764">
                  <c:v>5.5700000000000006E-2</c:v>
                </c:pt>
                <c:pt idx="52765">
                  <c:v>5.2900000000000003E-2</c:v>
                </c:pt>
                <c:pt idx="52766">
                  <c:v>5.1500000000000004E-2</c:v>
                </c:pt>
                <c:pt idx="52767">
                  <c:v>5.1400000000000001E-2</c:v>
                </c:pt>
                <c:pt idx="52768">
                  <c:v>5.0100000000000006E-2</c:v>
                </c:pt>
                <c:pt idx="52769">
                  <c:v>0.05</c:v>
                </c:pt>
                <c:pt idx="52770">
                  <c:v>5.2500000000000005E-2</c:v>
                </c:pt>
                <c:pt idx="52771">
                  <c:v>5.1000000000000004E-2</c:v>
                </c:pt>
                <c:pt idx="52772">
                  <c:v>4.9399999999999999E-2</c:v>
                </c:pt>
                <c:pt idx="52773">
                  <c:v>4.8000000000000001E-2</c:v>
                </c:pt>
                <c:pt idx="52774">
                  <c:v>4.9399999999999999E-2</c:v>
                </c:pt>
                <c:pt idx="52775">
                  <c:v>5.0500000000000003E-2</c:v>
                </c:pt>
                <c:pt idx="52776">
                  <c:v>4.9100000000000005E-2</c:v>
                </c:pt>
                <c:pt idx="52777">
                  <c:v>4.7699999999999999E-2</c:v>
                </c:pt>
                <c:pt idx="52778">
                  <c:v>4.7500000000000001E-2</c:v>
                </c:pt>
                <c:pt idx="52779">
                  <c:v>4.7399999999999998E-2</c:v>
                </c:pt>
                <c:pt idx="52780">
                  <c:v>4.6200000000000005E-2</c:v>
                </c:pt>
                <c:pt idx="52781">
                  <c:v>4.6100000000000002E-2</c:v>
                </c:pt>
                <c:pt idx="52782">
                  <c:v>4.7199999999999999E-2</c:v>
                </c:pt>
                <c:pt idx="52783">
                  <c:v>4.8600000000000004E-2</c:v>
                </c:pt>
                <c:pt idx="52784">
                  <c:v>4.8500000000000001E-2</c:v>
                </c:pt>
                <c:pt idx="52785">
                  <c:v>4.8399999999999999E-2</c:v>
                </c:pt>
                <c:pt idx="52786">
                  <c:v>4.8300000000000003E-2</c:v>
                </c:pt>
                <c:pt idx="52787">
                  <c:v>4.7E-2</c:v>
                </c:pt>
                <c:pt idx="52788">
                  <c:v>4.4300000000000006E-2</c:v>
                </c:pt>
                <c:pt idx="52789">
                  <c:v>4.3000000000000003E-2</c:v>
                </c:pt>
                <c:pt idx="52790">
                  <c:v>4.1800000000000004E-2</c:v>
                </c:pt>
                <c:pt idx="52791">
                  <c:v>4.1800000000000004E-2</c:v>
                </c:pt>
                <c:pt idx="52792">
                  <c:v>4.3099999999999999E-2</c:v>
                </c:pt>
                <c:pt idx="52793">
                  <c:v>4.3200000000000002E-2</c:v>
                </c:pt>
                <c:pt idx="52794">
                  <c:v>4.2099999999999999E-2</c:v>
                </c:pt>
                <c:pt idx="52795">
                  <c:v>4.3500000000000004E-2</c:v>
                </c:pt>
                <c:pt idx="52796">
                  <c:v>4.4900000000000002E-2</c:v>
                </c:pt>
                <c:pt idx="52797">
                  <c:v>4.3800000000000006E-2</c:v>
                </c:pt>
                <c:pt idx="52798">
                  <c:v>4.2599999999999999E-2</c:v>
                </c:pt>
                <c:pt idx="52799">
                  <c:v>4.41E-2</c:v>
                </c:pt>
                <c:pt idx="52800">
                  <c:v>4.5800000000000007E-2</c:v>
                </c:pt>
                <c:pt idx="52801">
                  <c:v>4.7199999999999999E-2</c:v>
                </c:pt>
                <c:pt idx="52802">
                  <c:v>5.0100000000000006E-2</c:v>
                </c:pt>
                <c:pt idx="52803">
                  <c:v>5.1800000000000006E-2</c:v>
                </c:pt>
                <c:pt idx="52804">
                  <c:v>5.4800000000000008E-2</c:v>
                </c:pt>
                <c:pt idx="52805">
                  <c:v>5.6499999999999995E-2</c:v>
                </c:pt>
                <c:pt idx="52806">
                  <c:v>5.8200000000000002E-2</c:v>
                </c:pt>
                <c:pt idx="52807">
                  <c:v>5.9900000000000002E-2</c:v>
                </c:pt>
                <c:pt idx="52808">
                  <c:v>6.0200000000000004E-2</c:v>
                </c:pt>
                <c:pt idx="52809">
                  <c:v>6.0700000000000004E-2</c:v>
                </c:pt>
                <c:pt idx="52810">
                  <c:v>6.3899999999999998E-2</c:v>
                </c:pt>
                <c:pt idx="52811">
                  <c:v>6.5800000000000011E-2</c:v>
                </c:pt>
                <c:pt idx="52812">
                  <c:v>6.7900000000000002E-2</c:v>
                </c:pt>
                <c:pt idx="52813">
                  <c:v>6.8400000000000002E-2</c:v>
                </c:pt>
                <c:pt idx="52814">
                  <c:v>6.770000000000001E-2</c:v>
                </c:pt>
                <c:pt idx="52815">
                  <c:v>7.1300000000000002E-2</c:v>
                </c:pt>
                <c:pt idx="52816">
                  <c:v>7.6600000000000001E-2</c:v>
                </c:pt>
                <c:pt idx="52817">
                  <c:v>8.0700000000000008E-2</c:v>
                </c:pt>
                <c:pt idx="52818">
                  <c:v>8.77E-2</c:v>
                </c:pt>
                <c:pt idx="52819">
                  <c:v>9.1800000000000007E-2</c:v>
                </c:pt>
                <c:pt idx="52820">
                  <c:v>9.4500000000000001E-2</c:v>
                </c:pt>
                <c:pt idx="52821">
                  <c:v>9.8900000000000002E-2</c:v>
                </c:pt>
                <c:pt idx="52822">
                  <c:v>0.10360000000000001</c:v>
                </c:pt>
                <c:pt idx="52823">
                  <c:v>0.1099</c:v>
                </c:pt>
                <c:pt idx="52824">
                  <c:v>0.1162</c:v>
                </c:pt>
                <c:pt idx="52825">
                  <c:v>0.12470000000000002</c:v>
                </c:pt>
                <c:pt idx="52826">
                  <c:v>0.13</c:v>
                </c:pt>
                <c:pt idx="52827">
                  <c:v>0.1384</c:v>
                </c:pt>
                <c:pt idx="52828">
                  <c:v>0.14419999999999999</c:v>
                </c:pt>
                <c:pt idx="52829">
                  <c:v>0.15400000000000003</c:v>
                </c:pt>
                <c:pt idx="52830">
                  <c:v>0.17200000000000001</c:v>
                </c:pt>
                <c:pt idx="52831">
                  <c:v>0.19670000000000001</c:v>
                </c:pt>
                <c:pt idx="52832">
                  <c:v>0.21200000000000002</c:v>
                </c:pt>
                <c:pt idx="52833">
                  <c:v>0.21429999999999999</c:v>
                </c:pt>
                <c:pt idx="52834">
                  <c:v>0.21280000000000002</c:v>
                </c:pt>
                <c:pt idx="52835">
                  <c:v>0.20810000000000001</c:v>
                </c:pt>
                <c:pt idx="52836">
                  <c:v>0.22140000000000001</c:v>
                </c:pt>
                <c:pt idx="52837">
                  <c:v>0.23730000000000004</c:v>
                </c:pt>
                <c:pt idx="52838">
                  <c:v>0.25990000000000002</c:v>
                </c:pt>
                <c:pt idx="52839">
                  <c:v>0.29940000000000005</c:v>
                </c:pt>
                <c:pt idx="52840">
                  <c:v>0.33450000000000002</c:v>
                </c:pt>
                <c:pt idx="52841">
                  <c:v>0.35050000000000003</c:v>
                </c:pt>
                <c:pt idx="52842">
                  <c:v>0.37400000000000005</c:v>
                </c:pt>
                <c:pt idx="52843">
                  <c:v>0.41250000000000003</c:v>
                </c:pt>
                <c:pt idx="52844">
                  <c:v>0.43030000000000002</c:v>
                </c:pt>
                <c:pt idx="52845">
                  <c:v>0.45999999999999996</c:v>
                </c:pt>
                <c:pt idx="52846">
                  <c:v>0.4778</c:v>
                </c:pt>
                <c:pt idx="52847">
                  <c:v>0.51050000000000006</c:v>
                </c:pt>
                <c:pt idx="52848">
                  <c:v>0.57550000000000001</c:v>
                </c:pt>
                <c:pt idx="52849">
                  <c:v>0.64280000000000004</c:v>
                </c:pt>
                <c:pt idx="52850">
                  <c:v>0.70860000000000012</c:v>
                </c:pt>
                <c:pt idx="52851">
                  <c:v>0.7369</c:v>
                </c:pt>
                <c:pt idx="52852">
                  <c:v>0.76219999999999999</c:v>
                </c:pt>
                <c:pt idx="52853">
                  <c:v>0.78070000000000006</c:v>
                </c:pt>
                <c:pt idx="52854">
                  <c:v>0.79870000000000008</c:v>
                </c:pt>
                <c:pt idx="52855">
                  <c:v>0.83260000000000012</c:v>
                </c:pt>
                <c:pt idx="52856">
                  <c:v>0.86530000000000007</c:v>
                </c:pt>
                <c:pt idx="52857">
                  <c:v>0.9052</c:v>
                </c:pt>
                <c:pt idx="52858">
                  <c:v>0.93710000000000004</c:v>
                </c:pt>
                <c:pt idx="52859">
                  <c:v>0.96660000000000013</c:v>
                </c:pt>
                <c:pt idx="52860">
                  <c:v>1.0141</c:v>
                </c:pt>
                <c:pt idx="52861">
                  <c:v>1.0198</c:v>
                </c:pt>
                <c:pt idx="52862">
                  <c:v>1.0598000000000001</c:v>
                </c:pt>
                <c:pt idx="52863">
                  <c:v>1.0746</c:v>
                </c:pt>
                <c:pt idx="52864">
                  <c:v>1.0715000000000001</c:v>
                </c:pt>
                <c:pt idx="52865">
                  <c:v>1.1002000000000001</c:v>
                </c:pt>
                <c:pt idx="52866">
                  <c:v>1.1368</c:v>
                </c:pt>
                <c:pt idx="52867">
                  <c:v>1.1654</c:v>
                </c:pt>
                <c:pt idx="52868">
                  <c:v>1.2241</c:v>
                </c:pt>
                <c:pt idx="52869">
                  <c:v>1.21</c:v>
                </c:pt>
                <c:pt idx="52870">
                  <c:v>1.2038000000000002</c:v>
                </c:pt>
                <c:pt idx="52871">
                  <c:v>1.2421</c:v>
                </c:pt>
                <c:pt idx="52872">
                  <c:v>1.2493000000000001</c:v>
                </c:pt>
                <c:pt idx="52873">
                  <c:v>1.2922000000000002</c:v>
                </c:pt>
                <c:pt idx="52874">
                  <c:v>1.3002000000000002</c:v>
                </c:pt>
                <c:pt idx="52875">
                  <c:v>1.3225</c:v>
                </c:pt>
                <c:pt idx="52876">
                  <c:v>1.3605</c:v>
                </c:pt>
                <c:pt idx="52877">
                  <c:v>1.4306000000000001</c:v>
                </c:pt>
                <c:pt idx="52878">
                  <c:v>1.4718</c:v>
                </c:pt>
                <c:pt idx="52879">
                  <c:v>1.4560000000000002</c:v>
                </c:pt>
                <c:pt idx="52880">
                  <c:v>1.4805000000000001</c:v>
                </c:pt>
                <c:pt idx="52881">
                  <c:v>1.4568000000000001</c:v>
                </c:pt>
                <c:pt idx="52882">
                  <c:v>1.4636</c:v>
                </c:pt>
                <c:pt idx="52883">
                  <c:v>1.4643000000000002</c:v>
                </c:pt>
                <c:pt idx="52884">
                  <c:v>1.5111000000000001</c:v>
                </c:pt>
                <c:pt idx="52885">
                  <c:v>1.5580000000000001</c:v>
                </c:pt>
                <c:pt idx="52886">
                  <c:v>1.5344</c:v>
                </c:pt>
                <c:pt idx="52887">
                  <c:v>1.4921</c:v>
                </c:pt>
                <c:pt idx="52888">
                  <c:v>1.4641999999999999</c:v>
                </c:pt>
                <c:pt idx="52889">
                  <c:v>1.4138000000000002</c:v>
                </c:pt>
                <c:pt idx="52890">
                  <c:v>1.4066000000000001</c:v>
                </c:pt>
                <c:pt idx="52891">
                  <c:v>1.3946000000000001</c:v>
                </c:pt>
                <c:pt idx="52892">
                  <c:v>1.3722000000000001</c:v>
                </c:pt>
                <c:pt idx="52893">
                  <c:v>1.3846000000000001</c:v>
                </c:pt>
                <c:pt idx="52894">
                  <c:v>1.3806</c:v>
                </c:pt>
                <c:pt idx="52895">
                  <c:v>1.4324000000000001</c:v>
                </c:pt>
                <c:pt idx="52896">
                  <c:v>1.4549000000000001</c:v>
                </c:pt>
                <c:pt idx="52897">
                  <c:v>1.4234</c:v>
                </c:pt>
                <c:pt idx="52898">
                  <c:v>1.3888</c:v>
                </c:pt>
                <c:pt idx="52899">
                  <c:v>1.3582000000000001</c:v>
                </c:pt>
                <c:pt idx="52900">
                  <c:v>1.3223000000000003</c:v>
                </c:pt>
                <c:pt idx="52901">
                  <c:v>1.2774000000000001</c:v>
                </c:pt>
                <c:pt idx="52902">
                  <c:v>1.2968999999999999</c:v>
                </c:pt>
                <c:pt idx="52903">
                  <c:v>1.2087000000000001</c:v>
                </c:pt>
                <c:pt idx="52904">
                  <c:v>1.2174</c:v>
                </c:pt>
                <c:pt idx="52905">
                  <c:v>1.1743000000000001</c:v>
                </c:pt>
                <c:pt idx="52906">
                  <c:v>1.1324000000000001</c:v>
                </c:pt>
                <c:pt idx="52907">
                  <c:v>1.1374000000000002</c:v>
                </c:pt>
                <c:pt idx="52908">
                  <c:v>1.0630000000000002</c:v>
                </c:pt>
                <c:pt idx="52909">
                  <c:v>1.0414999999999999</c:v>
                </c:pt>
                <c:pt idx="52910">
                  <c:v>0.98750000000000004</c:v>
                </c:pt>
                <c:pt idx="52911">
                  <c:v>0.9477000000000001</c:v>
                </c:pt>
                <c:pt idx="52912">
                  <c:v>0.94789999999999996</c:v>
                </c:pt>
                <c:pt idx="52913">
                  <c:v>0.88719999999999999</c:v>
                </c:pt>
                <c:pt idx="52914">
                  <c:v>0.87129999999999996</c:v>
                </c:pt>
                <c:pt idx="52915">
                  <c:v>0.81600000000000006</c:v>
                </c:pt>
                <c:pt idx="52916">
                  <c:v>0.79800000000000004</c:v>
                </c:pt>
                <c:pt idx="52917">
                  <c:v>0.77460000000000007</c:v>
                </c:pt>
                <c:pt idx="52918">
                  <c:v>0.7369</c:v>
                </c:pt>
                <c:pt idx="52919">
                  <c:v>0.73130000000000006</c:v>
                </c:pt>
                <c:pt idx="52920">
                  <c:v>0.69680000000000009</c:v>
                </c:pt>
                <c:pt idx="52921">
                  <c:v>0.68559999999999999</c:v>
                </c:pt>
                <c:pt idx="52922">
                  <c:v>0.65439999999999998</c:v>
                </c:pt>
                <c:pt idx="52923">
                  <c:v>0.63860000000000006</c:v>
                </c:pt>
                <c:pt idx="52924">
                  <c:v>0.62650000000000006</c:v>
                </c:pt>
                <c:pt idx="52925">
                  <c:v>0.60210000000000008</c:v>
                </c:pt>
                <c:pt idx="52926">
                  <c:v>0.59570000000000001</c:v>
                </c:pt>
                <c:pt idx="52927">
                  <c:v>0.5796</c:v>
                </c:pt>
                <c:pt idx="52928">
                  <c:v>0.57880000000000009</c:v>
                </c:pt>
                <c:pt idx="52929">
                  <c:v>0.56769999999999998</c:v>
                </c:pt>
                <c:pt idx="52930">
                  <c:v>0.55549999999999999</c:v>
                </c:pt>
                <c:pt idx="52931">
                  <c:v>0.54669999999999996</c:v>
                </c:pt>
                <c:pt idx="52932">
                  <c:v>0.54269999999999996</c:v>
                </c:pt>
                <c:pt idx="52933">
                  <c:v>0.54810000000000003</c:v>
                </c:pt>
                <c:pt idx="52934">
                  <c:v>0.53040000000000009</c:v>
                </c:pt>
                <c:pt idx="52935">
                  <c:v>0.49680000000000002</c:v>
                </c:pt>
                <c:pt idx="52936">
                  <c:v>0.51050000000000006</c:v>
                </c:pt>
                <c:pt idx="52937">
                  <c:v>0.4798</c:v>
                </c:pt>
                <c:pt idx="52938">
                  <c:v>0.48520000000000008</c:v>
                </c:pt>
                <c:pt idx="52939">
                  <c:v>0.49829999999999997</c:v>
                </c:pt>
                <c:pt idx="52940">
                  <c:v>0.51239999999999997</c:v>
                </c:pt>
                <c:pt idx="52941">
                  <c:v>0.49820000000000003</c:v>
                </c:pt>
                <c:pt idx="52942">
                  <c:v>0.46680000000000005</c:v>
                </c:pt>
                <c:pt idx="52943">
                  <c:v>0.47900000000000004</c:v>
                </c:pt>
                <c:pt idx="52944">
                  <c:v>0.47360000000000002</c:v>
                </c:pt>
                <c:pt idx="52945">
                  <c:v>0.45540000000000003</c:v>
                </c:pt>
                <c:pt idx="52946">
                  <c:v>0.44890000000000002</c:v>
                </c:pt>
                <c:pt idx="52947">
                  <c:v>0.44700000000000001</c:v>
                </c:pt>
                <c:pt idx="52948">
                  <c:v>0.43670000000000003</c:v>
                </c:pt>
                <c:pt idx="52949">
                  <c:v>0.4289</c:v>
                </c:pt>
                <c:pt idx="52950">
                  <c:v>0.42290000000000005</c:v>
                </c:pt>
                <c:pt idx="52951">
                  <c:v>0.42330000000000001</c:v>
                </c:pt>
                <c:pt idx="52952">
                  <c:v>0.42850000000000005</c:v>
                </c:pt>
                <c:pt idx="52953">
                  <c:v>0.41349999999999998</c:v>
                </c:pt>
                <c:pt idx="52954">
                  <c:v>0.434</c:v>
                </c:pt>
                <c:pt idx="52955">
                  <c:v>0.42270000000000008</c:v>
                </c:pt>
                <c:pt idx="52956">
                  <c:v>0.4194</c:v>
                </c:pt>
                <c:pt idx="52957">
                  <c:v>0.40240000000000004</c:v>
                </c:pt>
                <c:pt idx="52958">
                  <c:v>0.42960000000000004</c:v>
                </c:pt>
                <c:pt idx="52959">
                  <c:v>0.40250000000000008</c:v>
                </c:pt>
                <c:pt idx="52960">
                  <c:v>0.40620000000000006</c:v>
                </c:pt>
                <c:pt idx="52961">
                  <c:v>0.39590000000000003</c:v>
                </c:pt>
                <c:pt idx="52962">
                  <c:v>0.38610000000000005</c:v>
                </c:pt>
                <c:pt idx="52963">
                  <c:v>0.38980000000000004</c:v>
                </c:pt>
                <c:pt idx="52964">
                  <c:v>0.39600000000000002</c:v>
                </c:pt>
                <c:pt idx="52965">
                  <c:v>0.377</c:v>
                </c:pt>
                <c:pt idx="52966">
                  <c:v>0.3775</c:v>
                </c:pt>
                <c:pt idx="52967">
                  <c:v>0.38460000000000005</c:v>
                </c:pt>
                <c:pt idx="52968">
                  <c:v>0.37610000000000005</c:v>
                </c:pt>
                <c:pt idx="52969">
                  <c:v>0.38850000000000001</c:v>
                </c:pt>
                <c:pt idx="52970">
                  <c:v>0.37160000000000004</c:v>
                </c:pt>
                <c:pt idx="52971">
                  <c:v>0.36190000000000005</c:v>
                </c:pt>
                <c:pt idx="52972">
                  <c:v>0.35570000000000002</c:v>
                </c:pt>
                <c:pt idx="52973">
                  <c:v>0.35170000000000001</c:v>
                </c:pt>
                <c:pt idx="52974">
                  <c:v>0.35640000000000005</c:v>
                </c:pt>
                <c:pt idx="52975">
                  <c:v>0.35990000000000005</c:v>
                </c:pt>
                <c:pt idx="52976">
                  <c:v>0.34820000000000007</c:v>
                </c:pt>
                <c:pt idx="52977">
                  <c:v>0.33950000000000002</c:v>
                </c:pt>
                <c:pt idx="52978">
                  <c:v>0.35089999999999999</c:v>
                </c:pt>
                <c:pt idx="52979">
                  <c:v>0.3397</c:v>
                </c:pt>
                <c:pt idx="52980">
                  <c:v>0.34830000000000005</c:v>
                </c:pt>
                <c:pt idx="52981">
                  <c:v>0.34700000000000003</c:v>
                </c:pt>
                <c:pt idx="52982">
                  <c:v>0.33610000000000007</c:v>
                </c:pt>
                <c:pt idx="52983">
                  <c:v>0.34970000000000001</c:v>
                </c:pt>
                <c:pt idx="52984">
                  <c:v>0.33230000000000004</c:v>
                </c:pt>
                <c:pt idx="52985">
                  <c:v>0.32469999999999999</c:v>
                </c:pt>
                <c:pt idx="52986">
                  <c:v>0.31770000000000004</c:v>
                </c:pt>
                <c:pt idx="52987">
                  <c:v>0.32350000000000001</c:v>
                </c:pt>
                <c:pt idx="52988">
                  <c:v>0.31930000000000003</c:v>
                </c:pt>
                <c:pt idx="52989">
                  <c:v>0.30590000000000006</c:v>
                </c:pt>
                <c:pt idx="52990">
                  <c:v>0.29820000000000002</c:v>
                </c:pt>
                <c:pt idx="52991">
                  <c:v>0.30800000000000005</c:v>
                </c:pt>
                <c:pt idx="52992">
                  <c:v>0.30330000000000001</c:v>
                </c:pt>
                <c:pt idx="52993">
                  <c:v>0.29060000000000002</c:v>
                </c:pt>
                <c:pt idx="52994">
                  <c:v>0.2918</c:v>
                </c:pt>
                <c:pt idx="52995">
                  <c:v>0.29599999999999999</c:v>
                </c:pt>
                <c:pt idx="52996">
                  <c:v>0.28849999999999998</c:v>
                </c:pt>
                <c:pt idx="52997">
                  <c:v>0.28290000000000004</c:v>
                </c:pt>
                <c:pt idx="52998">
                  <c:v>0.28050000000000003</c:v>
                </c:pt>
                <c:pt idx="52999">
                  <c:v>0.28070000000000001</c:v>
                </c:pt>
                <c:pt idx="53000">
                  <c:v>0.28490000000000004</c:v>
                </c:pt>
                <c:pt idx="53001">
                  <c:v>0.2757</c:v>
                </c:pt>
                <c:pt idx="53002">
                  <c:v>0.2717</c:v>
                </c:pt>
                <c:pt idx="53003">
                  <c:v>0.27250000000000002</c:v>
                </c:pt>
                <c:pt idx="53004">
                  <c:v>0.27010000000000001</c:v>
                </c:pt>
                <c:pt idx="53005">
                  <c:v>0.26850000000000002</c:v>
                </c:pt>
                <c:pt idx="53006">
                  <c:v>0.27300000000000002</c:v>
                </c:pt>
                <c:pt idx="53007">
                  <c:v>0.26140000000000002</c:v>
                </c:pt>
                <c:pt idx="53008">
                  <c:v>0.26720000000000005</c:v>
                </c:pt>
                <c:pt idx="53009">
                  <c:v>0.25490000000000002</c:v>
                </c:pt>
                <c:pt idx="53010">
                  <c:v>0.25740000000000002</c:v>
                </c:pt>
                <c:pt idx="53011">
                  <c:v>0.24809999999999999</c:v>
                </c:pt>
                <c:pt idx="53012">
                  <c:v>0.24580000000000002</c:v>
                </c:pt>
                <c:pt idx="53013">
                  <c:v>0.24820000000000003</c:v>
                </c:pt>
                <c:pt idx="53014">
                  <c:v>0.24740000000000004</c:v>
                </c:pt>
                <c:pt idx="53015">
                  <c:v>0.24680000000000002</c:v>
                </c:pt>
                <c:pt idx="53016">
                  <c:v>0.24910000000000002</c:v>
                </c:pt>
                <c:pt idx="53017">
                  <c:v>0.24820000000000003</c:v>
                </c:pt>
                <c:pt idx="53018">
                  <c:v>0.23740000000000003</c:v>
                </c:pt>
                <c:pt idx="53019">
                  <c:v>0.23849999999999999</c:v>
                </c:pt>
                <c:pt idx="53020">
                  <c:v>0.24060000000000004</c:v>
                </c:pt>
                <c:pt idx="53021">
                  <c:v>0.23430000000000001</c:v>
                </c:pt>
                <c:pt idx="53022">
                  <c:v>0.23420000000000002</c:v>
                </c:pt>
                <c:pt idx="53023">
                  <c:v>0.23480000000000001</c:v>
                </c:pt>
                <c:pt idx="53024">
                  <c:v>0.22460000000000002</c:v>
                </c:pt>
                <c:pt idx="53025">
                  <c:v>0.2364</c:v>
                </c:pt>
                <c:pt idx="53026">
                  <c:v>0.22870000000000001</c:v>
                </c:pt>
                <c:pt idx="53027">
                  <c:v>0.22309999999999999</c:v>
                </c:pt>
                <c:pt idx="53028">
                  <c:v>0.22000000000000003</c:v>
                </c:pt>
                <c:pt idx="53029">
                  <c:v>0.22090000000000001</c:v>
                </c:pt>
                <c:pt idx="53030">
                  <c:v>0.2175</c:v>
                </c:pt>
                <c:pt idx="53031">
                  <c:v>0.22410000000000002</c:v>
                </c:pt>
                <c:pt idx="53032">
                  <c:v>0.21890000000000001</c:v>
                </c:pt>
                <c:pt idx="53033">
                  <c:v>0.2162</c:v>
                </c:pt>
                <c:pt idx="53034">
                  <c:v>0.22080000000000002</c:v>
                </c:pt>
                <c:pt idx="53035">
                  <c:v>0.2167</c:v>
                </c:pt>
                <c:pt idx="53036">
                  <c:v>0.20950000000000002</c:v>
                </c:pt>
                <c:pt idx="53037">
                  <c:v>0.20910000000000004</c:v>
                </c:pt>
                <c:pt idx="53038">
                  <c:v>0.21110000000000004</c:v>
                </c:pt>
                <c:pt idx="53039">
                  <c:v>0.21480000000000002</c:v>
                </c:pt>
                <c:pt idx="53040">
                  <c:v>0.20810000000000001</c:v>
                </c:pt>
                <c:pt idx="53041">
                  <c:v>0.2049</c:v>
                </c:pt>
                <c:pt idx="53042">
                  <c:v>0.2049</c:v>
                </c:pt>
                <c:pt idx="53043">
                  <c:v>0.20320000000000002</c:v>
                </c:pt>
                <c:pt idx="53044">
                  <c:v>0.19940000000000002</c:v>
                </c:pt>
                <c:pt idx="53045">
                  <c:v>0.20320000000000002</c:v>
                </c:pt>
                <c:pt idx="53046">
                  <c:v>0.20350000000000001</c:v>
                </c:pt>
                <c:pt idx="53047">
                  <c:v>0.19700000000000001</c:v>
                </c:pt>
                <c:pt idx="53048">
                  <c:v>0.21360000000000001</c:v>
                </c:pt>
                <c:pt idx="53049">
                  <c:v>0.20520000000000002</c:v>
                </c:pt>
                <c:pt idx="53050">
                  <c:v>0.19870000000000002</c:v>
                </c:pt>
                <c:pt idx="53051">
                  <c:v>0.19400000000000001</c:v>
                </c:pt>
                <c:pt idx="53052">
                  <c:v>0.18959999999999999</c:v>
                </c:pt>
                <c:pt idx="53053">
                  <c:v>0.19270000000000001</c:v>
                </c:pt>
                <c:pt idx="53054">
                  <c:v>0.19700000000000001</c:v>
                </c:pt>
                <c:pt idx="53055">
                  <c:v>0.1925</c:v>
                </c:pt>
                <c:pt idx="53056">
                  <c:v>0.188</c:v>
                </c:pt>
                <c:pt idx="53057">
                  <c:v>0.1857</c:v>
                </c:pt>
                <c:pt idx="53058">
                  <c:v>0.1925</c:v>
                </c:pt>
                <c:pt idx="53059">
                  <c:v>0.18970000000000001</c:v>
                </c:pt>
                <c:pt idx="53060">
                  <c:v>0.18490000000000001</c:v>
                </c:pt>
                <c:pt idx="53061">
                  <c:v>0.18890000000000001</c:v>
                </c:pt>
                <c:pt idx="53062">
                  <c:v>0.1885</c:v>
                </c:pt>
                <c:pt idx="53063">
                  <c:v>0.18190000000000001</c:v>
                </c:pt>
                <c:pt idx="53064">
                  <c:v>0.17900000000000002</c:v>
                </c:pt>
                <c:pt idx="53065">
                  <c:v>0.18520000000000003</c:v>
                </c:pt>
                <c:pt idx="53066">
                  <c:v>0.1799</c:v>
                </c:pt>
                <c:pt idx="53067">
                  <c:v>0.1706</c:v>
                </c:pt>
                <c:pt idx="53068">
                  <c:v>0.17200000000000001</c:v>
                </c:pt>
                <c:pt idx="53069">
                  <c:v>0.17300000000000001</c:v>
                </c:pt>
                <c:pt idx="53070">
                  <c:v>0.16980000000000001</c:v>
                </c:pt>
                <c:pt idx="53071">
                  <c:v>0.17120000000000002</c:v>
                </c:pt>
                <c:pt idx="53072">
                  <c:v>0.1716</c:v>
                </c:pt>
                <c:pt idx="53073">
                  <c:v>0.17330000000000001</c:v>
                </c:pt>
                <c:pt idx="53074">
                  <c:v>0.17300000000000001</c:v>
                </c:pt>
                <c:pt idx="53075">
                  <c:v>0.17700000000000002</c:v>
                </c:pt>
                <c:pt idx="53076">
                  <c:v>0.16790000000000002</c:v>
                </c:pt>
                <c:pt idx="53077">
                  <c:v>0.16800000000000001</c:v>
                </c:pt>
                <c:pt idx="53078">
                  <c:v>0.16720000000000002</c:v>
                </c:pt>
                <c:pt idx="53079">
                  <c:v>0.1673</c:v>
                </c:pt>
                <c:pt idx="53080">
                  <c:v>0.16870000000000002</c:v>
                </c:pt>
                <c:pt idx="53081">
                  <c:v>0.16410000000000002</c:v>
                </c:pt>
                <c:pt idx="53082">
                  <c:v>0.16180000000000003</c:v>
                </c:pt>
                <c:pt idx="53083">
                  <c:v>0.16080000000000003</c:v>
                </c:pt>
                <c:pt idx="53084">
                  <c:v>0.16290000000000002</c:v>
                </c:pt>
                <c:pt idx="53085">
                  <c:v>0.16270000000000001</c:v>
                </c:pt>
                <c:pt idx="53086">
                  <c:v>0.1633</c:v>
                </c:pt>
                <c:pt idx="53087">
                  <c:v>0.16510000000000002</c:v>
                </c:pt>
                <c:pt idx="53088">
                  <c:v>0.1643</c:v>
                </c:pt>
                <c:pt idx="53089">
                  <c:v>0.16400000000000001</c:v>
                </c:pt>
                <c:pt idx="53090">
                  <c:v>0.16240000000000002</c:v>
                </c:pt>
                <c:pt idx="53091">
                  <c:v>0.17080000000000001</c:v>
                </c:pt>
                <c:pt idx="53092">
                  <c:v>0.17020000000000002</c:v>
                </c:pt>
                <c:pt idx="53093">
                  <c:v>0.16870000000000002</c:v>
                </c:pt>
                <c:pt idx="53094">
                  <c:v>0.17200000000000001</c:v>
                </c:pt>
                <c:pt idx="53095">
                  <c:v>0.17170000000000002</c:v>
                </c:pt>
                <c:pt idx="53096">
                  <c:v>0.16880000000000001</c:v>
                </c:pt>
                <c:pt idx="53097">
                  <c:v>0.16950000000000001</c:v>
                </c:pt>
                <c:pt idx="53098">
                  <c:v>0.1704</c:v>
                </c:pt>
                <c:pt idx="53099">
                  <c:v>0.18210000000000001</c:v>
                </c:pt>
                <c:pt idx="53100">
                  <c:v>0.18130000000000002</c:v>
                </c:pt>
                <c:pt idx="53101">
                  <c:v>0.17930000000000001</c:v>
                </c:pt>
                <c:pt idx="53102">
                  <c:v>0.18610000000000002</c:v>
                </c:pt>
                <c:pt idx="53103">
                  <c:v>0.19010000000000002</c:v>
                </c:pt>
                <c:pt idx="53104">
                  <c:v>0.1968</c:v>
                </c:pt>
                <c:pt idx="53105">
                  <c:v>0.19890000000000002</c:v>
                </c:pt>
                <c:pt idx="53106">
                  <c:v>0.19750000000000001</c:v>
                </c:pt>
                <c:pt idx="53107">
                  <c:v>0.20470000000000002</c:v>
                </c:pt>
                <c:pt idx="53108">
                  <c:v>0.20619999999999999</c:v>
                </c:pt>
                <c:pt idx="53109">
                  <c:v>0.20960000000000001</c:v>
                </c:pt>
                <c:pt idx="53110">
                  <c:v>0.21600000000000003</c:v>
                </c:pt>
                <c:pt idx="53111">
                  <c:v>0.22260000000000002</c:v>
                </c:pt>
                <c:pt idx="53112">
                  <c:v>0.22789999999999999</c:v>
                </c:pt>
                <c:pt idx="53113">
                  <c:v>0.23370000000000002</c:v>
                </c:pt>
                <c:pt idx="53114">
                  <c:v>0.23350000000000001</c:v>
                </c:pt>
                <c:pt idx="53115">
                  <c:v>0.24409999999999998</c:v>
                </c:pt>
                <c:pt idx="53116">
                  <c:v>0.24540000000000003</c:v>
                </c:pt>
                <c:pt idx="53117">
                  <c:v>0.25690000000000002</c:v>
                </c:pt>
                <c:pt idx="53118">
                  <c:v>0.27060000000000001</c:v>
                </c:pt>
                <c:pt idx="53119">
                  <c:v>0.28710000000000002</c:v>
                </c:pt>
                <c:pt idx="53120">
                  <c:v>0.29460000000000003</c:v>
                </c:pt>
                <c:pt idx="53121">
                  <c:v>0.29710000000000003</c:v>
                </c:pt>
                <c:pt idx="53122">
                  <c:v>0.2979</c:v>
                </c:pt>
                <c:pt idx="53123">
                  <c:v>0.30110000000000003</c:v>
                </c:pt>
                <c:pt idx="53124">
                  <c:v>0.3085</c:v>
                </c:pt>
                <c:pt idx="53125">
                  <c:v>0.31509999999999999</c:v>
                </c:pt>
                <c:pt idx="53126">
                  <c:v>0.3165</c:v>
                </c:pt>
                <c:pt idx="53127">
                  <c:v>0.31059999999999999</c:v>
                </c:pt>
                <c:pt idx="53128">
                  <c:v>0.31909999999999999</c:v>
                </c:pt>
                <c:pt idx="53129">
                  <c:v>0.3392</c:v>
                </c:pt>
                <c:pt idx="53130">
                  <c:v>0.34780000000000005</c:v>
                </c:pt>
                <c:pt idx="53131">
                  <c:v>0.35050000000000003</c:v>
                </c:pt>
                <c:pt idx="53132">
                  <c:v>0.3614</c:v>
                </c:pt>
                <c:pt idx="53133">
                  <c:v>0.3735</c:v>
                </c:pt>
                <c:pt idx="53134">
                  <c:v>0.38450000000000006</c:v>
                </c:pt>
                <c:pt idx="53135">
                  <c:v>0.39380000000000004</c:v>
                </c:pt>
                <c:pt idx="53136">
                  <c:v>0.39980000000000004</c:v>
                </c:pt>
                <c:pt idx="53137">
                  <c:v>0.40800000000000003</c:v>
                </c:pt>
                <c:pt idx="53138">
                  <c:v>0.41689999999999999</c:v>
                </c:pt>
                <c:pt idx="53139">
                  <c:v>0.41970000000000002</c:v>
                </c:pt>
                <c:pt idx="53140">
                  <c:v>0.42599999999999999</c:v>
                </c:pt>
                <c:pt idx="53141">
                  <c:v>0.43170000000000003</c:v>
                </c:pt>
                <c:pt idx="53142">
                  <c:v>0.44940000000000002</c:v>
                </c:pt>
                <c:pt idx="53143">
                  <c:v>0.46070000000000005</c:v>
                </c:pt>
                <c:pt idx="53144">
                  <c:v>0.46989999999999998</c:v>
                </c:pt>
                <c:pt idx="53145">
                  <c:v>0.4819</c:v>
                </c:pt>
                <c:pt idx="53146">
                  <c:v>0.49320000000000008</c:v>
                </c:pt>
                <c:pt idx="53147">
                  <c:v>0.5111</c:v>
                </c:pt>
                <c:pt idx="53148">
                  <c:v>0.52280000000000004</c:v>
                </c:pt>
                <c:pt idx="53149">
                  <c:v>0.54580000000000006</c:v>
                </c:pt>
                <c:pt idx="53150">
                  <c:v>0.56580000000000008</c:v>
                </c:pt>
                <c:pt idx="53151">
                  <c:v>0.5827</c:v>
                </c:pt>
                <c:pt idx="53152">
                  <c:v>0.60580000000000001</c:v>
                </c:pt>
                <c:pt idx="53153">
                  <c:v>0.63</c:v>
                </c:pt>
                <c:pt idx="53154">
                  <c:v>0.6532</c:v>
                </c:pt>
                <c:pt idx="53155">
                  <c:v>0.6895</c:v>
                </c:pt>
                <c:pt idx="53156">
                  <c:v>0.72800000000000009</c:v>
                </c:pt>
                <c:pt idx="53157">
                  <c:v>0.76490000000000002</c:v>
                </c:pt>
                <c:pt idx="53158">
                  <c:v>0.80299999999999994</c:v>
                </c:pt>
                <c:pt idx="53159">
                  <c:v>0.8427</c:v>
                </c:pt>
                <c:pt idx="53160">
                  <c:v>0.90060000000000007</c:v>
                </c:pt>
                <c:pt idx="53161">
                  <c:v>0.94440000000000013</c:v>
                </c:pt>
                <c:pt idx="53162">
                  <c:v>0.98870000000000013</c:v>
                </c:pt>
                <c:pt idx="53163">
                  <c:v>1.0395000000000001</c:v>
                </c:pt>
                <c:pt idx="53164">
                  <c:v>1.0721000000000001</c:v>
                </c:pt>
                <c:pt idx="53165">
                  <c:v>1.1183000000000001</c:v>
                </c:pt>
                <c:pt idx="53166">
                  <c:v>1.1965999999999999</c:v>
                </c:pt>
                <c:pt idx="53167">
                  <c:v>1.2896000000000001</c:v>
                </c:pt>
                <c:pt idx="53168">
                  <c:v>1.3021000000000003</c:v>
                </c:pt>
                <c:pt idx="53169">
                  <c:v>1.2902</c:v>
                </c:pt>
                <c:pt idx="53170">
                  <c:v>1.3314000000000001</c:v>
                </c:pt>
                <c:pt idx="53171">
                  <c:v>1.3602000000000001</c:v>
                </c:pt>
                <c:pt idx="53172">
                  <c:v>1.3865000000000001</c:v>
                </c:pt>
                <c:pt idx="53173">
                  <c:v>1.4269000000000001</c:v>
                </c:pt>
                <c:pt idx="53174">
                  <c:v>1.5145</c:v>
                </c:pt>
                <c:pt idx="53175">
                  <c:v>1.4648000000000001</c:v>
                </c:pt>
                <c:pt idx="53176">
                  <c:v>1.5152000000000001</c:v>
                </c:pt>
                <c:pt idx="53177">
                  <c:v>1.585</c:v>
                </c:pt>
                <c:pt idx="53178">
                  <c:v>1.4977</c:v>
                </c:pt>
                <c:pt idx="53179">
                  <c:v>1.4683000000000002</c:v>
                </c:pt>
                <c:pt idx="53180">
                  <c:v>1.5073000000000001</c:v>
                </c:pt>
                <c:pt idx="53181">
                  <c:v>1.4714</c:v>
                </c:pt>
                <c:pt idx="53182">
                  <c:v>1.4757</c:v>
                </c:pt>
                <c:pt idx="53183">
                  <c:v>1.5006000000000002</c:v>
                </c:pt>
                <c:pt idx="53184">
                  <c:v>1.5561</c:v>
                </c:pt>
                <c:pt idx="53185">
                  <c:v>1.5910000000000002</c:v>
                </c:pt>
                <c:pt idx="53186">
                  <c:v>1.5415000000000001</c:v>
                </c:pt>
                <c:pt idx="53187">
                  <c:v>1.6125</c:v>
                </c:pt>
                <c:pt idx="53188">
                  <c:v>1.6597000000000002</c:v>
                </c:pt>
                <c:pt idx="53189">
                  <c:v>1.6155000000000002</c:v>
                </c:pt>
                <c:pt idx="53190">
                  <c:v>1.5461</c:v>
                </c:pt>
                <c:pt idx="53191">
                  <c:v>1.5194000000000001</c:v>
                </c:pt>
                <c:pt idx="53192">
                  <c:v>1.4696</c:v>
                </c:pt>
                <c:pt idx="53193">
                  <c:v>1.4226000000000001</c:v>
                </c:pt>
                <c:pt idx="53194">
                  <c:v>1.3873</c:v>
                </c:pt>
                <c:pt idx="53195">
                  <c:v>1.3642000000000001</c:v>
                </c:pt>
                <c:pt idx="53196">
                  <c:v>1.2896000000000001</c:v>
                </c:pt>
                <c:pt idx="53197">
                  <c:v>1.2560000000000002</c:v>
                </c:pt>
                <c:pt idx="53198">
                  <c:v>1.2197</c:v>
                </c:pt>
                <c:pt idx="53199">
                  <c:v>1.1759000000000002</c:v>
                </c:pt>
                <c:pt idx="53200">
                  <c:v>1.0791999999999999</c:v>
                </c:pt>
                <c:pt idx="53201">
                  <c:v>1.0569000000000002</c:v>
                </c:pt>
                <c:pt idx="53202">
                  <c:v>0.98750000000000004</c:v>
                </c:pt>
                <c:pt idx="53203">
                  <c:v>0.95860000000000012</c:v>
                </c:pt>
                <c:pt idx="53204">
                  <c:v>0.92420000000000013</c:v>
                </c:pt>
                <c:pt idx="53205">
                  <c:v>0.91570000000000007</c:v>
                </c:pt>
                <c:pt idx="53206">
                  <c:v>0.87390000000000012</c:v>
                </c:pt>
                <c:pt idx="53207">
                  <c:v>0.85890000000000011</c:v>
                </c:pt>
                <c:pt idx="53208">
                  <c:v>0.8307000000000001</c:v>
                </c:pt>
                <c:pt idx="53209">
                  <c:v>0.85450000000000004</c:v>
                </c:pt>
                <c:pt idx="53210">
                  <c:v>0.82450000000000001</c:v>
                </c:pt>
                <c:pt idx="53211">
                  <c:v>0.78029999999999999</c:v>
                </c:pt>
                <c:pt idx="53212">
                  <c:v>0.83040000000000003</c:v>
                </c:pt>
                <c:pt idx="53213">
                  <c:v>0.7712</c:v>
                </c:pt>
                <c:pt idx="53214">
                  <c:v>0.74580000000000002</c:v>
                </c:pt>
                <c:pt idx="53215">
                  <c:v>0.7330000000000001</c:v>
                </c:pt>
                <c:pt idx="53216">
                  <c:v>0.69850000000000012</c:v>
                </c:pt>
                <c:pt idx="53217">
                  <c:v>0.70840000000000003</c:v>
                </c:pt>
                <c:pt idx="53218">
                  <c:v>0.68010000000000004</c:v>
                </c:pt>
                <c:pt idx="53219">
                  <c:v>0.64720000000000011</c:v>
                </c:pt>
                <c:pt idx="53220">
                  <c:v>0.65280000000000005</c:v>
                </c:pt>
                <c:pt idx="53221">
                  <c:v>0.65880000000000005</c:v>
                </c:pt>
                <c:pt idx="53222">
                  <c:v>0.6361</c:v>
                </c:pt>
                <c:pt idx="53223">
                  <c:v>0.64130000000000009</c:v>
                </c:pt>
                <c:pt idx="53224">
                  <c:v>0.62450000000000006</c:v>
                </c:pt>
                <c:pt idx="53225">
                  <c:v>0.62680000000000002</c:v>
                </c:pt>
                <c:pt idx="53226">
                  <c:v>0.59310000000000007</c:v>
                </c:pt>
                <c:pt idx="53227">
                  <c:v>0.58789999999999998</c:v>
                </c:pt>
                <c:pt idx="53228">
                  <c:v>0.58300000000000007</c:v>
                </c:pt>
                <c:pt idx="53229">
                  <c:v>0.60870000000000002</c:v>
                </c:pt>
                <c:pt idx="53230">
                  <c:v>0.60780000000000012</c:v>
                </c:pt>
                <c:pt idx="53231">
                  <c:v>0.5767000000000001</c:v>
                </c:pt>
                <c:pt idx="53232">
                  <c:v>0.60040000000000004</c:v>
                </c:pt>
                <c:pt idx="53233">
                  <c:v>0.58030000000000004</c:v>
                </c:pt>
                <c:pt idx="53234">
                  <c:v>0.58140000000000003</c:v>
                </c:pt>
                <c:pt idx="53235">
                  <c:v>0.55810000000000004</c:v>
                </c:pt>
                <c:pt idx="53236">
                  <c:v>0.56759999999999999</c:v>
                </c:pt>
                <c:pt idx="53237">
                  <c:v>0.54560000000000008</c:v>
                </c:pt>
                <c:pt idx="53238">
                  <c:v>0.53820000000000001</c:v>
                </c:pt>
                <c:pt idx="53239">
                  <c:v>0.54400000000000004</c:v>
                </c:pt>
                <c:pt idx="53240">
                  <c:v>0.5282</c:v>
                </c:pt>
                <c:pt idx="53241">
                  <c:v>0.52370000000000005</c:v>
                </c:pt>
                <c:pt idx="53242">
                  <c:v>0.52410000000000001</c:v>
                </c:pt>
                <c:pt idx="53243">
                  <c:v>0.51250000000000007</c:v>
                </c:pt>
                <c:pt idx="53244">
                  <c:v>0.50229999999999997</c:v>
                </c:pt>
                <c:pt idx="53245">
                  <c:v>0.497</c:v>
                </c:pt>
                <c:pt idx="53246">
                  <c:v>0.4904</c:v>
                </c:pt>
                <c:pt idx="53247">
                  <c:v>0.48480000000000001</c:v>
                </c:pt>
                <c:pt idx="53248">
                  <c:v>0.47170000000000001</c:v>
                </c:pt>
                <c:pt idx="53249">
                  <c:v>0.4718</c:v>
                </c:pt>
                <c:pt idx="53250">
                  <c:v>0.4773</c:v>
                </c:pt>
                <c:pt idx="53251">
                  <c:v>0.46200000000000002</c:v>
                </c:pt>
                <c:pt idx="53252">
                  <c:v>0.45810000000000006</c:v>
                </c:pt>
                <c:pt idx="53253">
                  <c:v>0.4657</c:v>
                </c:pt>
                <c:pt idx="53254">
                  <c:v>0.443</c:v>
                </c:pt>
                <c:pt idx="53255">
                  <c:v>0.43410000000000004</c:v>
                </c:pt>
                <c:pt idx="53256">
                  <c:v>0.43010000000000004</c:v>
                </c:pt>
                <c:pt idx="53257">
                  <c:v>0.42930000000000001</c:v>
                </c:pt>
                <c:pt idx="53258">
                  <c:v>0.41369999999999996</c:v>
                </c:pt>
                <c:pt idx="53259">
                  <c:v>0.41650000000000004</c:v>
                </c:pt>
                <c:pt idx="53260">
                  <c:v>0.41600000000000004</c:v>
                </c:pt>
                <c:pt idx="53261">
                  <c:v>0.41550000000000004</c:v>
                </c:pt>
                <c:pt idx="53262">
                  <c:v>0.40700000000000003</c:v>
                </c:pt>
                <c:pt idx="53263">
                  <c:v>0.39190000000000003</c:v>
                </c:pt>
                <c:pt idx="53264">
                  <c:v>0.38890000000000002</c:v>
                </c:pt>
                <c:pt idx="53265">
                  <c:v>0.38460000000000005</c:v>
                </c:pt>
                <c:pt idx="53266">
                  <c:v>0.38300000000000001</c:v>
                </c:pt>
                <c:pt idx="53267">
                  <c:v>0.37930000000000003</c:v>
                </c:pt>
                <c:pt idx="53268">
                  <c:v>0.36770000000000003</c:v>
                </c:pt>
                <c:pt idx="53269">
                  <c:v>0.36130000000000001</c:v>
                </c:pt>
                <c:pt idx="53270">
                  <c:v>0.36360000000000003</c:v>
                </c:pt>
                <c:pt idx="53271">
                  <c:v>0.37530000000000002</c:v>
                </c:pt>
                <c:pt idx="53272">
                  <c:v>0.35250000000000004</c:v>
                </c:pt>
                <c:pt idx="53273">
                  <c:v>0.34240000000000004</c:v>
                </c:pt>
                <c:pt idx="53274">
                  <c:v>0.34620000000000006</c:v>
                </c:pt>
                <c:pt idx="53275">
                  <c:v>0.33510000000000001</c:v>
                </c:pt>
                <c:pt idx="53276">
                  <c:v>0.33030000000000004</c:v>
                </c:pt>
                <c:pt idx="53277">
                  <c:v>0.32420000000000004</c:v>
                </c:pt>
                <c:pt idx="53278">
                  <c:v>0.31950000000000001</c:v>
                </c:pt>
                <c:pt idx="53279">
                  <c:v>0.32190000000000002</c:v>
                </c:pt>
                <c:pt idx="53280">
                  <c:v>0.31210000000000004</c:v>
                </c:pt>
                <c:pt idx="53281">
                  <c:v>0.31010000000000004</c:v>
                </c:pt>
                <c:pt idx="53282">
                  <c:v>0.3165</c:v>
                </c:pt>
                <c:pt idx="53283">
                  <c:v>0.30630000000000002</c:v>
                </c:pt>
                <c:pt idx="53284">
                  <c:v>0.30130000000000001</c:v>
                </c:pt>
                <c:pt idx="53285">
                  <c:v>0.29480000000000001</c:v>
                </c:pt>
                <c:pt idx="53286">
                  <c:v>0.2928</c:v>
                </c:pt>
                <c:pt idx="53287">
                  <c:v>0.28740000000000004</c:v>
                </c:pt>
                <c:pt idx="53288">
                  <c:v>0.29409999999999997</c:v>
                </c:pt>
                <c:pt idx="53289">
                  <c:v>0.28100000000000003</c:v>
                </c:pt>
                <c:pt idx="53290">
                  <c:v>0.28820000000000001</c:v>
                </c:pt>
                <c:pt idx="53291">
                  <c:v>0.27979999999999999</c:v>
                </c:pt>
                <c:pt idx="53292">
                  <c:v>0.27550000000000002</c:v>
                </c:pt>
                <c:pt idx="53293">
                  <c:v>0.27050000000000002</c:v>
                </c:pt>
                <c:pt idx="53294">
                  <c:v>0.27290000000000003</c:v>
                </c:pt>
                <c:pt idx="53295">
                  <c:v>0.26720000000000005</c:v>
                </c:pt>
                <c:pt idx="53296">
                  <c:v>0.27029999999999998</c:v>
                </c:pt>
                <c:pt idx="53297">
                  <c:v>0.26300000000000001</c:v>
                </c:pt>
                <c:pt idx="53298">
                  <c:v>0.26750000000000002</c:v>
                </c:pt>
                <c:pt idx="53299">
                  <c:v>0.25940000000000002</c:v>
                </c:pt>
                <c:pt idx="53300">
                  <c:v>0.24940000000000004</c:v>
                </c:pt>
                <c:pt idx="53301">
                  <c:v>0.25070000000000003</c:v>
                </c:pt>
                <c:pt idx="53302">
                  <c:v>0.25900000000000001</c:v>
                </c:pt>
                <c:pt idx="53303">
                  <c:v>0.26340000000000002</c:v>
                </c:pt>
                <c:pt idx="53304">
                  <c:v>0.26</c:v>
                </c:pt>
                <c:pt idx="53305">
                  <c:v>0.25640000000000002</c:v>
                </c:pt>
                <c:pt idx="53306">
                  <c:v>0.24729999999999999</c:v>
                </c:pt>
                <c:pt idx="53307">
                  <c:v>0.2412</c:v>
                </c:pt>
                <c:pt idx="53308">
                  <c:v>0.23809999999999998</c:v>
                </c:pt>
                <c:pt idx="53309">
                  <c:v>0.24310000000000001</c:v>
                </c:pt>
                <c:pt idx="53310">
                  <c:v>0.25609999999999999</c:v>
                </c:pt>
                <c:pt idx="53311">
                  <c:v>0.2429</c:v>
                </c:pt>
                <c:pt idx="53312">
                  <c:v>0.25359999999999999</c:v>
                </c:pt>
                <c:pt idx="53313">
                  <c:v>0.24390000000000001</c:v>
                </c:pt>
                <c:pt idx="53314">
                  <c:v>0.25110000000000005</c:v>
                </c:pt>
                <c:pt idx="53315">
                  <c:v>0.24710000000000001</c:v>
                </c:pt>
                <c:pt idx="53316">
                  <c:v>0.25090000000000001</c:v>
                </c:pt>
                <c:pt idx="53317">
                  <c:v>0.25030000000000002</c:v>
                </c:pt>
                <c:pt idx="53318">
                  <c:v>0.23630000000000001</c:v>
                </c:pt>
                <c:pt idx="53319">
                  <c:v>0.23480000000000001</c:v>
                </c:pt>
                <c:pt idx="53320">
                  <c:v>0.22930000000000003</c:v>
                </c:pt>
                <c:pt idx="53321">
                  <c:v>0.23319999999999999</c:v>
                </c:pt>
                <c:pt idx="53322">
                  <c:v>0.23010000000000003</c:v>
                </c:pt>
                <c:pt idx="53323">
                  <c:v>0.21789999999999998</c:v>
                </c:pt>
                <c:pt idx="53324">
                  <c:v>0.2097</c:v>
                </c:pt>
                <c:pt idx="53325">
                  <c:v>0.21810000000000002</c:v>
                </c:pt>
                <c:pt idx="53326">
                  <c:v>0.20579999999999998</c:v>
                </c:pt>
                <c:pt idx="53327">
                  <c:v>0.21150000000000002</c:v>
                </c:pt>
                <c:pt idx="53328">
                  <c:v>0.21060000000000001</c:v>
                </c:pt>
                <c:pt idx="53329">
                  <c:v>0.21540000000000001</c:v>
                </c:pt>
                <c:pt idx="53330">
                  <c:v>0.22670000000000001</c:v>
                </c:pt>
                <c:pt idx="53331">
                  <c:v>0.22540000000000002</c:v>
                </c:pt>
                <c:pt idx="53332">
                  <c:v>0.22360000000000002</c:v>
                </c:pt>
                <c:pt idx="53333">
                  <c:v>0.21230000000000004</c:v>
                </c:pt>
                <c:pt idx="53334">
                  <c:v>0.20610000000000001</c:v>
                </c:pt>
                <c:pt idx="53335">
                  <c:v>0.20619999999999999</c:v>
                </c:pt>
                <c:pt idx="53336">
                  <c:v>0.20179999999999998</c:v>
                </c:pt>
                <c:pt idx="53337">
                  <c:v>0.1966</c:v>
                </c:pt>
                <c:pt idx="53338">
                  <c:v>0.20860000000000001</c:v>
                </c:pt>
                <c:pt idx="53339">
                  <c:v>0.19020000000000001</c:v>
                </c:pt>
                <c:pt idx="53340">
                  <c:v>0.20369999999999999</c:v>
                </c:pt>
                <c:pt idx="53341">
                  <c:v>0.19800000000000001</c:v>
                </c:pt>
                <c:pt idx="53342">
                  <c:v>0.2082</c:v>
                </c:pt>
                <c:pt idx="53343">
                  <c:v>0.19070000000000001</c:v>
                </c:pt>
                <c:pt idx="53344">
                  <c:v>0.19640000000000002</c:v>
                </c:pt>
                <c:pt idx="53345">
                  <c:v>0.19090000000000001</c:v>
                </c:pt>
                <c:pt idx="53346">
                  <c:v>0.19840000000000002</c:v>
                </c:pt>
                <c:pt idx="53347">
                  <c:v>0.2014</c:v>
                </c:pt>
                <c:pt idx="53348">
                  <c:v>0.18830000000000002</c:v>
                </c:pt>
                <c:pt idx="53349">
                  <c:v>0.18080000000000002</c:v>
                </c:pt>
                <c:pt idx="53350">
                  <c:v>0.1764</c:v>
                </c:pt>
                <c:pt idx="53351">
                  <c:v>0.17470000000000002</c:v>
                </c:pt>
                <c:pt idx="53352">
                  <c:v>0.1855</c:v>
                </c:pt>
                <c:pt idx="53353">
                  <c:v>0.18710000000000002</c:v>
                </c:pt>
                <c:pt idx="53354">
                  <c:v>0.18540000000000001</c:v>
                </c:pt>
                <c:pt idx="53355">
                  <c:v>0.18810000000000002</c:v>
                </c:pt>
                <c:pt idx="53356">
                  <c:v>0.18400000000000002</c:v>
                </c:pt>
                <c:pt idx="53357">
                  <c:v>0.18060000000000001</c:v>
                </c:pt>
                <c:pt idx="53358">
                  <c:v>0.1779</c:v>
                </c:pt>
                <c:pt idx="53359">
                  <c:v>0.17350000000000002</c:v>
                </c:pt>
                <c:pt idx="53360">
                  <c:v>0.18130000000000002</c:v>
                </c:pt>
                <c:pt idx="53361">
                  <c:v>0.18000000000000002</c:v>
                </c:pt>
                <c:pt idx="53362">
                  <c:v>0.17390000000000003</c:v>
                </c:pt>
                <c:pt idx="53363">
                  <c:v>0.1767</c:v>
                </c:pt>
                <c:pt idx="53364">
                  <c:v>0.18000000000000002</c:v>
                </c:pt>
                <c:pt idx="53365">
                  <c:v>0.18520000000000003</c:v>
                </c:pt>
                <c:pt idx="53366">
                  <c:v>0.17830000000000001</c:v>
                </c:pt>
                <c:pt idx="53367">
                  <c:v>0.18240000000000001</c:v>
                </c:pt>
                <c:pt idx="53368">
                  <c:v>0.18100000000000002</c:v>
                </c:pt>
                <c:pt idx="53369">
                  <c:v>0.1898</c:v>
                </c:pt>
                <c:pt idx="53370">
                  <c:v>0.17820000000000003</c:v>
                </c:pt>
                <c:pt idx="53371">
                  <c:v>0.17880000000000001</c:v>
                </c:pt>
                <c:pt idx="53372">
                  <c:v>0.17090000000000002</c:v>
                </c:pt>
                <c:pt idx="53373">
                  <c:v>0.16410000000000002</c:v>
                </c:pt>
                <c:pt idx="53374">
                  <c:v>0.16700000000000001</c:v>
                </c:pt>
                <c:pt idx="53375">
                  <c:v>0.1653</c:v>
                </c:pt>
                <c:pt idx="53376">
                  <c:v>0.16790000000000002</c:v>
                </c:pt>
                <c:pt idx="53377">
                  <c:v>0.16710000000000003</c:v>
                </c:pt>
                <c:pt idx="53378">
                  <c:v>0.17310000000000003</c:v>
                </c:pt>
                <c:pt idx="53379">
                  <c:v>0.17660000000000001</c:v>
                </c:pt>
                <c:pt idx="53380">
                  <c:v>0.17949999999999999</c:v>
                </c:pt>
                <c:pt idx="53381">
                  <c:v>0.18310000000000001</c:v>
                </c:pt>
                <c:pt idx="53382">
                  <c:v>0.18759999999999999</c:v>
                </c:pt>
                <c:pt idx="53383">
                  <c:v>0.18720000000000003</c:v>
                </c:pt>
                <c:pt idx="53384">
                  <c:v>0.18959999999999999</c:v>
                </c:pt>
                <c:pt idx="53385">
                  <c:v>0.18920000000000001</c:v>
                </c:pt>
                <c:pt idx="53386">
                  <c:v>0.18859999999999999</c:v>
                </c:pt>
                <c:pt idx="53387">
                  <c:v>0.1898</c:v>
                </c:pt>
                <c:pt idx="53388">
                  <c:v>0.1986</c:v>
                </c:pt>
                <c:pt idx="53389">
                  <c:v>0.18910000000000002</c:v>
                </c:pt>
                <c:pt idx="53390">
                  <c:v>0.18710000000000002</c:v>
                </c:pt>
                <c:pt idx="53391">
                  <c:v>0.19790000000000002</c:v>
                </c:pt>
                <c:pt idx="53392">
                  <c:v>0.2102</c:v>
                </c:pt>
                <c:pt idx="53393">
                  <c:v>0.2046</c:v>
                </c:pt>
                <c:pt idx="53394">
                  <c:v>0.20630000000000004</c:v>
                </c:pt>
                <c:pt idx="53395">
                  <c:v>0.21940000000000001</c:v>
                </c:pt>
                <c:pt idx="53396">
                  <c:v>0.22070000000000001</c:v>
                </c:pt>
                <c:pt idx="53397">
                  <c:v>0.23080000000000001</c:v>
                </c:pt>
                <c:pt idx="53398">
                  <c:v>0.23530000000000004</c:v>
                </c:pt>
                <c:pt idx="53399">
                  <c:v>0.23690000000000003</c:v>
                </c:pt>
                <c:pt idx="53400">
                  <c:v>0.2364</c:v>
                </c:pt>
                <c:pt idx="53401">
                  <c:v>0.2409</c:v>
                </c:pt>
                <c:pt idx="53402">
                  <c:v>0.24590000000000001</c:v>
                </c:pt>
                <c:pt idx="53403">
                  <c:v>0.25369999999999998</c:v>
                </c:pt>
                <c:pt idx="53404">
                  <c:v>0.2621</c:v>
                </c:pt>
                <c:pt idx="53405">
                  <c:v>0.26910000000000001</c:v>
                </c:pt>
                <c:pt idx="53406">
                  <c:v>0.28510000000000002</c:v>
                </c:pt>
                <c:pt idx="53407">
                  <c:v>0.29830000000000001</c:v>
                </c:pt>
                <c:pt idx="53408">
                  <c:v>0.31960000000000005</c:v>
                </c:pt>
                <c:pt idx="53409">
                  <c:v>0.31469999999999998</c:v>
                </c:pt>
                <c:pt idx="53410">
                  <c:v>0.30800000000000005</c:v>
                </c:pt>
                <c:pt idx="53411">
                  <c:v>0.29580000000000001</c:v>
                </c:pt>
                <c:pt idx="53412">
                  <c:v>0.30310000000000004</c:v>
                </c:pt>
                <c:pt idx="53413">
                  <c:v>0.30750000000000005</c:v>
                </c:pt>
                <c:pt idx="53414">
                  <c:v>0.3165</c:v>
                </c:pt>
                <c:pt idx="53415">
                  <c:v>0.31160000000000004</c:v>
                </c:pt>
                <c:pt idx="53416">
                  <c:v>0.3155</c:v>
                </c:pt>
                <c:pt idx="53417">
                  <c:v>0.32240000000000002</c:v>
                </c:pt>
                <c:pt idx="53418">
                  <c:v>0.33010000000000006</c:v>
                </c:pt>
                <c:pt idx="53419">
                  <c:v>0.3387</c:v>
                </c:pt>
                <c:pt idx="53420">
                  <c:v>0.35730000000000001</c:v>
                </c:pt>
                <c:pt idx="53421">
                  <c:v>0.35710000000000003</c:v>
                </c:pt>
                <c:pt idx="53422">
                  <c:v>0.3659</c:v>
                </c:pt>
                <c:pt idx="53423">
                  <c:v>0.36920000000000003</c:v>
                </c:pt>
                <c:pt idx="53424">
                  <c:v>0.36960000000000004</c:v>
                </c:pt>
                <c:pt idx="53425">
                  <c:v>0.38330000000000003</c:v>
                </c:pt>
                <c:pt idx="53426">
                  <c:v>0.39280000000000004</c:v>
                </c:pt>
                <c:pt idx="53427">
                  <c:v>0.40229999999999999</c:v>
                </c:pt>
                <c:pt idx="53428">
                  <c:v>0.40140000000000003</c:v>
                </c:pt>
                <c:pt idx="53429">
                  <c:v>0.40730000000000005</c:v>
                </c:pt>
                <c:pt idx="53430">
                  <c:v>0.41390000000000005</c:v>
                </c:pt>
                <c:pt idx="53431">
                  <c:v>0.42249999999999999</c:v>
                </c:pt>
                <c:pt idx="53432">
                  <c:v>0.435</c:v>
                </c:pt>
                <c:pt idx="53433">
                  <c:v>0.44600000000000001</c:v>
                </c:pt>
                <c:pt idx="53434">
                  <c:v>0.45130000000000003</c:v>
                </c:pt>
                <c:pt idx="53435">
                  <c:v>0.46110000000000001</c:v>
                </c:pt>
                <c:pt idx="53436">
                  <c:v>0.46810000000000002</c:v>
                </c:pt>
                <c:pt idx="53437">
                  <c:v>0.48410000000000003</c:v>
                </c:pt>
                <c:pt idx="53438">
                  <c:v>0.50070000000000003</c:v>
                </c:pt>
                <c:pt idx="53439">
                  <c:v>0.50830000000000009</c:v>
                </c:pt>
                <c:pt idx="53440">
                  <c:v>0.51910000000000001</c:v>
                </c:pt>
                <c:pt idx="53441">
                  <c:v>0.53720000000000001</c:v>
                </c:pt>
                <c:pt idx="53442">
                  <c:v>0.55190000000000006</c:v>
                </c:pt>
                <c:pt idx="53443">
                  <c:v>0.56799999999999995</c:v>
                </c:pt>
                <c:pt idx="53444">
                  <c:v>0.59789999999999999</c:v>
                </c:pt>
                <c:pt idx="53445">
                  <c:v>0.64180000000000004</c:v>
                </c:pt>
                <c:pt idx="53446">
                  <c:v>0.71560000000000001</c:v>
                </c:pt>
                <c:pt idx="53447">
                  <c:v>0.7995000000000001</c:v>
                </c:pt>
                <c:pt idx="53448">
                  <c:v>0.92090000000000005</c:v>
                </c:pt>
                <c:pt idx="53449">
                  <c:v>1.0094000000000001</c:v>
                </c:pt>
                <c:pt idx="53450">
                  <c:v>1.0776999999999999</c:v>
                </c:pt>
                <c:pt idx="53451">
                  <c:v>1.1565000000000001</c:v>
                </c:pt>
                <c:pt idx="53452">
                  <c:v>1.1716</c:v>
                </c:pt>
                <c:pt idx="53453">
                  <c:v>1.4022000000000001</c:v>
                </c:pt>
                <c:pt idx="53454">
                  <c:v>1.4515000000000002</c:v>
                </c:pt>
                <c:pt idx="53455">
                  <c:v>1.5104</c:v>
                </c:pt>
                <c:pt idx="53456">
                  <c:v>1.6129000000000002</c:v>
                </c:pt>
                <c:pt idx="53457">
                  <c:v>1.59</c:v>
                </c:pt>
                <c:pt idx="53458">
                  <c:v>1.6674</c:v>
                </c:pt>
                <c:pt idx="53459">
                  <c:v>1.6897</c:v>
                </c:pt>
                <c:pt idx="53460">
                  <c:v>1.9170000000000003</c:v>
                </c:pt>
                <c:pt idx="53461">
                  <c:v>2.1440999999999999</c:v>
                </c:pt>
                <c:pt idx="53462">
                  <c:v>1.9910000000000001</c:v>
                </c:pt>
                <c:pt idx="53463">
                  <c:v>1.8619000000000001</c:v>
                </c:pt>
                <c:pt idx="53464">
                  <c:v>1.8177000000000001</c:v>
                </c:pt>
                <c:pt idx="53465">
                  <c:v>1.7829000000000002</c:v>
                </c:pt>
                <c:pt idx="53466">
                  <c:v>1.8012000000000001</c:v>
                </c:pt>
                <c:pt idx="53467">
                  <c:v>1.7754000000000003</c:v>
                </c:pt>
                <c:pt idx="53468">
                  <c:v>1.7308000000000001</c:v>
                </c:pt>
                <c:pt idx="53469">
                  <c:v>1.7567000000000002</c:v>
                </c:pt>
                <c:pt idx="53470">
                  <c:v>1.6227</c:v>
                </c:pt>
                <c:pt idx="53471">
                  <c:v>1.7558</c:v>
                </c:pt>
                <c:pt idx="53472">
                  <c:v>1.6754000000000002</c:v>
                </c:pt>
                <c:pt idx="53473">
                  <c:v>1.5882000000000001</c:v>
                </c:pt>
                <c:pt idx="53474">
                  <c:v>1.5083000000000002</c:v>
                </c:pt>
                <c:pt idx="53475">
                  <c:v>1.4528000000000001</c:v>
                </c:pt>
                <c:pt idx="53476">
                  <c:v>1.4619</c:v>
                </c:pt>
                <c:pt idx="53477">
                  <c:v>1.3483000000000001</c:v>
                </c:pt>
                <c:pt idx="53478">
                  <c:v>1.2625000000000002</c:v>
                </c:pt>
                <c:pt idx="53479">
                  <c:v>1.2328000000000001</c:v>
                </c:pt>
                <c:pt idx="53480">
                  <c:v>1.1925000000000001</c:v>
                </c:pt>
                <c:pt idx="53481">
                  <c:v>1.1435000000000002</c:v>
                </c:pt>
                <c:pt idx="53482">
                  <c:v>1.1317999999999999</c:v>
                </c:pt>
                <c:pt idx="53483">
                  <c:v>1.1115000000000002</c:v>
                </c:pt>
                <c:pt idx="53484">
                  <c:v>1.0903</c:v>
                </c:pt>
                <c:pt idx="53485">
                  <c:v>1.1068</c:v>
                </c:pt>
                <c:pt idx="53486">
                  <c:v>1.1012000000000002</c:v>
                </c:pt>
                <c:pt idx="53487">
                  <c:v>1.0625</c:v>
                </c:pt>
                <c:pt idx="53488">
                  <c:v>0.97940000000000005</c:v>
                </c:pt>
                <c:pt idx="53489">
                  <c:v>0.95069999999999999</c:v>
                </c:pt>
                <c:pt idx="53490">
                  <c:v>0.9275000000000001</c:v>
                </c:pt>
                <c:pt idx="53491">
                  <c:v>0.91430000000000011</c:v>
                </c:pt>
                <c:pt idx="53492">
                  <c:v>0.89440000000000008</c:v>
                </c:pt>
                <c:pt idx="53493">
                  <c:v>0.88119999999999998</c:v>
                </c:pt>
                <c:pt idx="53494">
                  <c:v>0.84520000000000006</c:v>
                </c:pt>
                <c:pt idx="53495">
                  <c:v>0.80540000000000012</c:v>
                </c:pt>
                <c:pt idx="53496">
                  <c:v>0.80030000000000001</c:v>
                </c:pt>
                <c:pt idx="53497">
                  <c:v>0.79760000000000009</c:v>
                </c:pt>
                <c:pt idx="53498">
                  <c:v>0.76470000000000005</c:v>
                </c:pt>
                <c:pt idx="53499">
                  <c:v>0.7329</c:v>
                </c:pt>
                <c:pt idx="53500">
                  <c:v>0.71090000000000009</c:v>
                </c:pt>
                <c:pt idx="53501">
                  <c:v>0.69310000000000005</c:v>
                </c:pt>
                <c:pt idx="53502">
                  <c:v>0.69980000000000009</c:v>
                </c:pt>
                <c:pt idx="53503">
                  <c:v>0.67930000000000001</c:v>
                </c:pt>
                <c:pt idx="53504">
                  <c:v>0.65359999999999996</c:v>
                </c:pt>
                <c:pt idx="53505">
                  <c:v>0.62919999999999998</c:v>
                </c:pt>
                <c:pt idx="53506">
                  <c:v>0.60680000000000001</c:v>
                </c:pt>
                <c:pt idx="53507">
                  <c:v>0.60910000000000009</c:v>
                </c:pt>
                <c:pt idx="53508">
                  <c:v>0.58930000000000005</c:v>
                </c:pt>
                <c:pt idx="53509">
                  <c:v>0.56540000000000001</c:v>
                </c:pt>
                <c:pt idx="53510">
                  <c:v>0.55030000000000001</c:v>
                </c:pt>
                <c:pt idx="53511">
                  <c:v>0.55380000000000007</c:v>
                </c:pt>
                <c:pt idx="53512">
                  <c:v>0.54480000000000006</c:v>
                </c:pt>
                <c:pt idx="53513">
                  <c:v>0.54720000000000002</c:v>
                </c:pt>
                <c:pt idx="53514">
                  <c:v>0.53080000000000005</c:v>
                </c:pt>
                <c:pt idx="53515">
                  <c:v>0.52450000000000008</c:v>
                </c:pt>
                <c:pt idx="53516">
                  <c:v>0.51780000000000004</c:v>
                </c:pt>
                <c:pt idx="53517">
                  <c:v>0.5171</c:v>
                </c:pt>
                <c:pt idx="53518">
                  <c:v>0.51490000000000002</c:v>
                </c:pt>
                <c:pt idx="53519">
                  <c:v>0.49909999999999999</c:v>
                </c:pt>
                <c:pt idx="53520">
                  <c:v>0.49290000000000006</c:v>
                </c:pt>
                <c:pt idx="53521">
                  <c:v>0.48160000000000003</c:v>
                </c:pt>
                <c:pt idx="53522">
                  <c:v>0.47850000000000004</c:v>
                </c:pt>
                <c:pt idx="53523">
                  <c:v>0.46970000000000001</c:v>
                </c:pt>
                <c:pt idx="53524">
                  <c:v>0.47260000000000002</c:v>
                </c:pt>
                <c:pt idx="53525">
                  <c:v>0.46650000000000003</c:v>
                </c:pt>
                <c:pt idx="53526">
                  <c:v>0.45400000000000001</c:v>
                </c:pt>
                <c:pt idx="53527">
                  <c:v>0.4451</c:v>
                </c:pt>
                <c:pt idx="53528">
                  <c:v>0.43360000000000004</c:v>
                </c:pt>
                <c:pt idx="53529">
                  <c:v>0.43200000000000005</c:v>
                </c:pt>
                <c:pt idx="53530">
                  <c:v>0.42720000000000002</c:v>
                </c:pt>
                <c:pt idx="53531">
                  <c:v>0.41289999999999999</c:v>
                </c:pt>
                <c:pt idx="53532">
                  <c:v>0.41180000000000005</c:v>
                </c:pt>
                <c:pt idx="53533">
                  <c:v>0.40560000000000002</c:v>
                </c:pt>
                <c:pt idx="53534">
                  <c:v>0.40090000000000003</c:v>
                </c:pt>
                <c:pt idx="53535">
                  <c:v>0.4032</c:v>
                </c:pt>
                <c:pt idx="53536">
                  <c:v>0.39150000000000001</c:v>
                </c:pt>
                <c:pt idx="53537">
                  <c:v>0.37810000000000005</c:v>
                </c:pt>
                <c:pt idx="53538">
                  <c:v>0.37719999999999998</c:v>
                </c:pt>
                <c:pt idx="53539">
                  <c:v>0.36880000000000002</c:v>
                </c:pt>
                <c:pt idx="53540">
                  <c:v>0.36180000000000001</c:v>
                </c:pt>
                <c:pt idx="53541">
                  <c:v>0.35070000000000001</c:v>
                </c:pt>
                <c:pt idx="53542">
                  <c:v>0.34580000000000005</c:v>
                </c:pt>
                <c:pt idx="53543">
                  <c:v>0.34600000000000003</c:v>
                </c:pt>
                <c:pt idx="53544">
                  <c:v>0.33050000000000002</c:v>
                </c:pt>
                <c:pt idx="53545">
                  <c:v>0.32879999999999998</c:v>
                </c:pt>
                <c:pt idx="53546">
                  <c:v>0.32490000000000002</c:v>
                </c:pt>
                <c:pt idx="53547">
                  <c:v>0.31980000000000003</c:v>
                </c:pt>
                <c:pt idx="53548">
                  <c:v>0.31900000000000001</c:v>
                </c:pt>
                <c:pt idx="53549">
                  <c:v>0.31590000000000001</c:v>
                </c:pt>
                <c:pt idx="53550">
                  <c:v>0.30080000000000001</c:v>
                </c:pt>
                <c:pt idx="53551">
                  <c:v>0.29799999999999999</c:v>
                </c:pt>
                <c:pt idx="53552">
                  <c:v>0.29100000000000004</c:v>
                </c:pt>
                <c:pt idx="53553">
                  <c:v>0.28490000000000004</c:v>
                </c:pt>
                <c:pt idx="53554">
                  <c:v>0.2823</c:v>
                </c:pt>
                <c:pt idx="53555">
                  <c:v>0.27989999999999998</c:v>
                </c:pt>
                <c:pt idx="53556">
                  <c:v>0.27240000000000003</c:v>
                </c:pt>
                <c:pt idx="53557">
                  <c:v>0.26779999999999998</c:v>
                </c:pt>
                <c:pt idx="53558">
                  <c:v>0.26300000000000001</c:v>
                </c:pt>
                <c:pt idx="53559">
                  <c:v>0.26230000000000003</c:v>
                </c:pt>
                <c:pt idx="53560">
                  <c:v>0.25910000000000005</c:v>
                </c:pt>
                <c:pt idx="53561">
                  <c:v>0.25390000000000001</c:v>
                </c:pt>
                <c:pt idx="53562">
                  <c:v>0.24740000000000004</c:v>
                </c:pt>
                <c:pt idx="53563">
                  <c:v>0.24100000000000002</c:v>
                </c:pt>
                <c:pt idx="53564">
                  <c:v>0.23370000000000002</c:v>
                </c:pt>
                <c:pt idx="53565">
                  <c:v>0.24100000000000002</c:v>
                </c:pt>
                <c:pt idx="53566">
                  <c:v>0.2324</c:v>
                </c:pt>
                <c:pt idx="53567">
                  <c:v>0.22620000000000001</c:v>
                </c:pt>
                <c:pt idx="53568">
                  <c:v>0.21650000000000003</c:v>
                </c:pt>
                <c:pt idx="53569">
                  <c:v>0.2203</c:v>
                </c:pt>
                <c:pt idx="53570">
                  <c:v>0.22260000000000002</c:v>
                </c:pt>
                <c:pt idx="53571">
                  <c:v>0.21130000000000002</c:v>
                </c:pt>
                <c:pt idx="53572">
                  <c:v>0.20099999999999998</c:v>
                </c:pt>
                <c:pt idx="53573">
                  <c:v>0.20299999999999999</c:v>
                </c:pt>
                <c:pt idx="53574">
                  <c:v>0.19830000000000003</c:v>
                </c:pt>
                <c:pt idx="53575">
                  <c:v>0.1988</c:v>
                </c:pt>
                <c:pt idx="53576">
                  <c:v>0.19400000000000001</c:v>
                </c:pt>
                <c:pt idx="53577">
                  <c:v>0.18540000000000001</c:v>
                </c:pt>
                <c:pt idx="53578">
                  <c:v>0.18600000000000003</c:v>
                </c:pt>
                <c:pt idx="53579">
                  <c:v>0.18090000000000001</c:v>
                </c:pt>
                <c:pt idx="53580">
                  <c:v>0.17900000000000002</c:v>
                </c:pt>
                <c:pt idx="53581">
                  <c:v>0.17700000000000002</c:v>
                </c:pt>
                <c:pt idx="53582">
                  <c:v>0.17380000000000001</c:v>
                </c:pt>
                <c:pt idx="53583">
                  <c:v>0.16970000000000002</c:v>
                </c:pt>
                <c:pt idx="53584">
                  <c:v>0.1678</c:v>
                </c:pt>
                <c:pt idx="53585">
                  <c:v>0.16290000000000002</c:v>
                </c:pt>
                <c:pt idx="53586">
                  <c:v>0.1623</c:v>
                </c:pt>
                <c:pt idx="53587">
                  <c:v>0.15890000000000001</c:v>
                </c:pt>
                <c:pt idx="53588">
                  <c:v>0.16140000000000002</c:v>
                </c:pt>
                <c:pt idx="53589">
                  <c:v>0.15760000000000002</c:v>
                </c:pt>
                <c:pt idx="53590">
                  <c:v>0.15590000000000001</c:v>
                </c:pt>
                <c:pt idx="53591">
                  <c:v>0.1585</c:v>
                </c:pt>
                <c:pt idx="53592">
                  <c:v>0.15500000000000003</c:v>
                </c:pt>
                <c:pt idx="53593">
                  <c:v>0.15440000000000001</c:v>
                </c:pt>
                <c:pt idx="53594">
                  <c:v>0.1527</c:v>
                </c:pt>
                <c:pt idx="53595">
                  <c:v>0.15110000000000001</c:v>
                </c:pt>
                <c:pt idx="53596">
                  <c:v>0.14660000000000001</c:v>
                </c:pt>
                <c:pt idx="53597">
                  <c:v>0.14330000000000001</c:v>
                </c:pt>
                <c:pt idx="53598">
                  <c:v>0.1396</c:v>
                </c:pt>
                <c:pt idx="53599">
                  <c:v>0.1381</c:v>
                </c:pt>
                <c:pt idx="53600">
                  <c:v>0.13650000000000001</c:v>
                </c:pt>
                <c:pt idx="53601">
                  <c:v>0.13550000000000001</c:v>
                </c:pt>
                <c:pt idx="53602">
                  <c:v>0.1341</c:v>
                </c:pt>
                <c:pt idx="53603">
                  <c:v>0.13089999999999999</c:v>
                </c:pt>
                <c:pt idx="53604">
                  <c:v>0.13070000000000001</c:v>
                </c:pt>
                <c:pt idx="53605">
                  <c:v>0.13040000000000002</c:v>
                </c:pt>
                <c:pt idx="53606">
                  <c:v>0.13</c:v>
                </c:pt>
                <c:pt idx="53607">
                  <c:v>0.127</c:v>
                </c:pt>
                <c:pt idx="53608">
                  <c:v>0.1255</c:v>
                </c:pt>
                <c:pt idx="53609">
                  <c:v>0.12380000000000001</c:v>
                </c:pt>
                <c:pt idx="53610">
                  <c:v>0.12180000000000001</c:v>
                </c:pt>
                <c:pt idx="53611">
                  <c:v>0.1206</c:v>
                </c:pt>
                <c:pt idx="53612">
                  <c:v>0.12150000000000001</c:v>
                </c:pt>
                <c:pt idx="53613">
                  <c:v>0.11990000000000001</c:v>
                </c:pt>
                <c:pt idx="53614">
                  <c:v>0.12090000000000001</c:v>
                </c:pt>
                <c:pt idx="53615">
                  <c:v>0.1179</c:v>
                </c:pt>
                <c:pt idx="53616">
                  <c:v>0.11630000000000001</c:v>
                </c:pt>
                <c:pt idx="53617">
                  <c:v>0.11359999999999999</c:v>
                </c:pt>
                <c:pt idx="53618">
                  <c:v>0.11200000000000002</c:v>
                </c:pt>
                <c:pt idx="53619">
                  <c:v>0.11170000000000001</c:v>
                </c:pt>
                <c:pt idx="53620">
                  <c:v>0.11310000000000001</c:v>
                </c:pt>
                <c:pt idx="53621">
                  <c:v>0.1101</c:v>
                </c:pt>
                <c:pt idx="53622">
                  <c:v>0.1085</c:v>
                </c:pt>
                <c:pt idx="53623">
                  <c:v>0.1071</c:v>
                </c:pt>
                <c:pt idx="53624">
                  <c:v>0.1037</c:v>
                </c:pt>
                <c:pt idx="53625">
                  <c:v>0.10349999999999999</c:v>
                </c:pt>
                <c:pt idx="53626">
                  <c:v>0.10520000000000002</c:v>
                </c:pt>
                <c:pt idx="53627">
                  <c:v>0.10460000000000001</c:v>
                </c:pt>
                <c:pt idx="53628">
                  <c:v>0.1047</c:v>
                </c:pt>
                <c:pt idx="53629">
                  <c:v>0.10060000000000001</c:v>
                </c:pt>
                <c:pt idx="53630">
                  <c:v>0.1</c:v>
                </c:pt>
                <c:pt idx="53631">
                  <c:v>9.7299999999999998E-2</c:v>
                </c:pt>
                <c:pt idx="53632">
                  <c:v>9.5899999999999999E-2</c:v>
                </c:pt>
                <c:pt idx="53633">
                  <c:v>9.820000000000001E-2</c:v>
                </c:pt>
                <c:pt idx="53634">
                  <c:v>9.69E-2</c:v>
                </c:pt>
                <c:pt idx="53635">
                  <c:v>9.5600000000000004E-2</c:v>
                </c:pt>
                <c:pt idx="53636">
                  <c:v>9.6799999999999997E-2</c:v>
                </c:pt>
                <c:pt idx="53637">
                  <c:v>9.240000000000001E-2</c:v>
                </c:pt>
                <c:pt idx="53638">
                  <c:v>8.9800000000000005E-2</c:v>
                </c:pt>
                <c:pt idx="53639">
                  <c:v>9.0900000000000009E-2</c:v>
                </c:pt>
                <c:pt idx="53640">
                  <c:v>9.0600000000000014E-2</c:v>
                </c:pt>
                <c:pt idx="53641">
                  <c:v>8.6699999999999999E-2</c:v>
                </c:pt>
                <c:pt idx="53642">
                  <c:v>8.5300000000000001E-2</c:v>
                </c:pt>
                <c:pt idx="53643">
                  <c:v>8.5100000000000009E-2</c:v>
                </c:pt>
                <c:pt idx="53644">
                  <c:v>8.6199999999999999E-2</c:v>
                </c:pt>
                <c:pt idx="53645">
                  <c:v>8.4900000000000003E-2</c:v>
                </c:pt>
                <c:pt idx="53646">
                  <c:v>8.3600000000000008E-2</c:v>
                </c:pt>
                <c:pt idx="53647">
                  <c:v>8.3500000000000005E-2</c:v>
                </c:pt>
                <c:pt idx="53648">
                  <c:v>8.3500000000000005E-2</c:v>
                </c:pt>
                <c:pt idx="53649">
                  <c:v>8.2199999999999995E-2</c:v>
                </c:pt>
                <c:pt idx="53650">
                  <c:v>8.3500000000000005E-2</c:v>
                </c:pt>
                <c:pt idx="53651">
                  <c:v>8.2199999999999995E-2</c:v>
                </c:pt>
                <c:pt idx="53652">
                  <c:v>8.2600000000000007E-2</c:v>
                </c:pt>
                <c:pt idx="53653">
                  <c:v>8.1200000000000008E-2</c:v>
                </c:pt>
                <c:pt idx="53654">
                  <c:v>8.2699999999999996E-2</c:v>
                </c:pt>
                <c:pt idx="53655">
                  <c:v>8.3000000000000004E-2</c:v>
                </c:pt>
                <c:pt idx="53656">
                  <c:v>8.5600000000000009E-2</c:v>
                </c:pt>
                <c:pt idx="53657">
                  <c:v>8.6000000000000007E-2</c:v>
                </c:pt>
                <c:pt idx="53658">
                  <c:v>8.6000000000000007E-2</c:v>
                </c:pt>
                <c:pt idx="53659">
                  <c:v>8.6300000000000002E-2</c:v>
                </c:pt>
                <c:pt idx="53660">
                  <c:v>8.6500000000000007E-2</c:v>
                </c:pt>
                <c:pt idx="53661">
                  <c:v>8.6699999999999999E-2</c:v>
                </c:pt>
                <c:pt idx="53662">
                  <c:v>8.8200000000000001E-2</c:v>
                </c:pt>
                <c:pt idx="53663">
                  <c:v>8.8500000000000009E-2</c:v>
                </c:pt>
                <c:pt idx="53664">
                  <c:v>8.7300000000000003E-2</c:v>
                </c:pt>
                <c:pt idx="53665">
                  <c:v>8.7500000000000008E-2</c:v>
                </c:pt>
                <c:pt idx="53666">
                  <c:v>8.7900000000000006E-2</c:v>
                </c:pt>
                <c:pt idx="53667">
                  <c:v>8.8200000000000001E-2</c:v>
                </c:pt>
                <c:pt idx="53668">
                  <c:v>9.1200000000000003E-2</c:v>
                </c:pt>
                <c:pt idx="53669">
                  <c:v>9.1600000000000015E-2</c:v>
                </c:pt>
                <c:pt idx="53670">
                  <c:v>9.0600000000000014E-2</c:v>
                </c:pt>
                <c:pt idx="53671">
                  <c:v>9.3799999999999994E-2</c:v>
                </c:pt>
                <c:pt idx="53672">
                  <c:v>9.7000000000000003E-2</c:v>
                </c:pt>
                <c:pt idx="53673">
                  <c:v>9.8600000000000007E-2</c:v>
                </c:pt>
                <c:pt idx="53674">
                  <c:v>9.7799999999999998E-2</c:v>
                </c:pt>
                <c:pt idx="53675">
                  <c:v>0.10089999999999999</c:v>
                </c:pt>
                <c:pt idx="53676">
                  <c:v>0.1031</c:v>
                </c:pt>
                <c:pt idx="53677">
                  <c:v>0.10349999999999999</c:v>
                </c:pt>
                <c:pt idx="53678">
                  <c:v>0.10680000000000001</c:v>
                </c:pt>
                <c:pt idx="53679">
                  <c:v>0.11180000000000001</c:v>
                </c:pt>
                <c:pt idx="53680">
                  <c:v>0.11670000000000001</c:v>
                </c:pt>
                <c:pt idx="53681">
                  <c:v>0.11750000000000001</c:v>
                </c:pt>
                <c:pt idx="53682">
                  <c:v>0.11840000000000001</c:v>
                </c:pt>
                <c:pt idx="53683">
                  <c:v>0.12210000000000001</c:v>
                </c:pt>
                <c:pt idx="53684">
                  <c:v>0.12290000000000001</c:v>
                </c:pt>
                <c:pt idx="53685">
                  <c:v>0.1285</c:v>
                </c:pt>
                <c:pt idx="53686">
                  <c:v>0.13070000000000001</c:v>
                </c:pt>
                <c:pt idx="53687">
                  <c:v>0.13320000000000001</c:v>
                </c:pt>
                <c:pt idx="53688">
                  <c:v>0.13270000000000001</c:v>
                </c:pt>
                <c:pt idx="53689">
                  <c:v>0.13500000000000001</c:v>
                </c:pt>
                <c:pt idx="53690">
                  <c:v>0.13620000000000002</c:v>
                </c:pt>
                <c:pt idx="53691">
                  <c:v>0.13570000000000002</c:v>
                </c:pt>
                <c:pt idx="53692">
                  <c:v>0.14030000000000001</c:v>
                </c:pt>
                <c:pt idx="53693">
                  <c:v>0.1474</c:v>
                </c:pt>
                <c:pt idx="53694">
                  <c:v>0.15740000000000001</c:v>
                </c:pt>
                <c:pt idx="53695">
                  <c:v>0.16980000000000001</c:v>
                </c:pt>
                <c:pt idx="53696">
                  <c:v>0.18080000000000002</c:v>
                </c:pt>
                <c:pt idx="53697">
                  <c:v>0.19359999999999999</c:v>
                </c:pt>
                <c:pt idx="53698">
                  <c:v>0.20550000000000002</c:v>
                </c:pt>
                <c:pt idx="53699">
                  <c:v>0.21920000000000003</c:v>
                </c:pt>
                <c:pt idx="53700">
                  <c:v>0.24420000000000003</c:v>
                </c:pt>
                <c:pt idx="53701">
                  <c:v>0.254</c:v>
                </c:pt>
                <c:pt idx="53702">
                  <c:v>0.26530000000000004</c:v>
                </c:pt>
                <c:pt idx="53703">
                  <c:v>0.28670000000000001</c:v>
                </c:pt>
                <c:pt idx="53704">
                  <c:v>0.29630000000000001</c:v>
                </c:pt>
                <c:pt idx="53705">
                  <c:v>0.30920000000000003</c:v>
                </c:pt>
                <c:pt idx="53706">
                  <c:v>0.31760000000000005</c:v>
                </c:pt>
                <c:pt idx="53707">
                  <c:v>0.32220000000000004</c:v>
                </c:pt>
                <c:pt idx="53708">
                  <c:v>0.34020000000000006</c:v>
                </c:pt>
                <c:pt idx="53709">
                  <c:v>0.3528</c:v>
                </c:pt>
                <c:pt idx="53710">
                  <c:v>0.41340000000000005</c:v>
                </c:pt>
                <c:pt idx="53711">
                  <c:v>0.45469999999999999</c:v>
                </c:pt>
                <c:pt idx="53712">
                  <c:v>0.47880000000000006</c:v>
                </c:pt>
                <c:pt idx="53713">
                  <c:v>0.50490000000000002</c:v>
                </c:pt>
                <c:pt idx="53714">
                  <c:v>0.54880000000000007</c:v>
                </c:pt>
                <c:pt idx="53715">
                  <c:v>0.59290000000000009</c:v>
                </c:pt>
                <c:pt idx="53716">
                  <c:v>0.63120000000000009</c:v>
                </c:pt>
                <c:pt idx="53717">
                  <c:v>0.67080000000000006</c:v>
                </c:pt>
                <c:pt idx="53718">
                  <c:v>0.71750000000000003</c:v>
                </c:pt>
                <c:pt idx="53719">
                  <c:v>0.78110000000000002</c:v>
                </c:pt>
                <c:pt idx="53720">
                  <c:v>0.7923</c:v>
                </c:pt>
                <c:pt idx="53721">
                  <c:v>0.77380000000000004</c:v>
                </c:pt>
                <c:pt idx="53722">
                  <c:v>0.79600000000000004</c:v>
                </c:pt>
                <c:pt idx="53723">
                  <c:v>0.81430000000000013</c:v>
                </c:pt>
                <c:pt idx="53724">
                  <c:v>0.86110000000000009</c:v>
                </c:pt>
                <c:pt idx="53725">
                  <c:v>0.83689999999999998</c:v>
                </c:pt>
                <c:pt idx="53726">
                  <c:v>0.87250000000000005</c:v>
                </c:pt>
                <c:pt idx="53727">
                  <c:v>0.92159999999999997</c:v>
                </c:pt>
                <c:pt idx="53728">
                  <c:v>0.94740000000000002</c:v>
                </c:pt>
                <c:pt idx="53729">
                  <c:v>0.99420000000000008</c:v>
                </c:pt>
                <c:pt idx="53730">
                  <c:v>1.1435999999999999</c:v>
                </c:pt>
                <c:pt idx="53731">
                  <c:v>1.161</c:v>
                </c:pt>
                <c:pt idx="53732">
                  <c:v>1.1644000000000001</c:v>
                </c:pt>
                <c:pt idx="53733">
                  <c:v>1.2614000000000001</c:v>
                </c:pt>
                <c:pt idx="53734">
                  <c:v>1.3444000000000003</c:v>
                </c:pt>
                <c:pt idx="53735">
                  <c:v>1.4946999999999999</c:v>
                </c:pt>
                <c:pt idx="53736">
                  <c:v>1.5435000000000001</c:v>
                </c:pt>
                <c:pt idx="53737">
                  <c:v>1.6251000000000002</c:v>
                </c:pt>
                <c:pt idx="53738">
                  <c:v>1.9611000000000001</c:v>
                </c:pt>
                <c:pt idx="53739">
                  <c:v>1.7401</c:v>
                </c:pt>
                <c:pt idx="53740">
                  <c:v>1.8050000000000002</c:v>
                </c:pt>
                <c:pt idx="53741">
                  <c:v>1.9500000000000002</c:v>
                </c:pt>
                <c:pt idx="53742">
                  <c:v>1.8856000000000002</c:v>
                </c:pt>
                <c:pt idx="53743">
                  <c:v>1.9632000000000003</c:v>
                </c:pt>
                <c:pt idx="53744">
                  <c:v>1.8622000000000001</c:v>
                </c:pt>
                <c:pt idx="53745">
                  <c:v>1.8218000000000001</c:v>
                </c:pt>
                <c:pt idx="53746">
                  <c:v>1.8041</c:v>
                </c:pt>
                <c:pt idx="53747">
                  <c:v>1.8475999999999999</c:v>
                </c:pt>
                <c:pt idx="53748">
                  <c:v>1.8055000000000001</c:v>
                </c:pt>
                <c:pt idx="53749">
                  <c:v>1.9174</c:v>
                </c:pt>
                <c:pt idx="53750">
                  <c:v>1.8677000000000001</c:v>
                </c:pt>
                <c:pt idx="53751">
                  <c:v>1.8884000000000001</c:v>
                </c:pt>
                <c:pt idx="53752">
                  <c:v>1.9311</c:v>
                </c:pt>
                <c:pt idx="53753">
                  <c:v>1.7347000000000001</c:v>
                </c:pt>
                <c:pt idx="53754">
                  <c:v>1.7405999999999999</c:v>
                </c:pt>
                <c:pt idx="53755">
                  <c:v>1.786</c:v>
                </c:pt>
                <c:pt idx="53756">
                  <c:v>1.7602000000000002</c:v>
                </c:pt>
                <c:pt idx="53757">
                  <c:v>1.7942</c:v>
                </c:pt>
                <c:pt idx="53758">
                  <c:v>1.7248999999999999</c:v>
                </c:pt>
                <c:pt idx="53759">
                  <c:v>1.7091000000000003</c:v>
                </c:pt>
                <c:pt idx="53760">
                  <c:v>1.6936</c:v>
                </c:pt>
                <c:pt idx="53761">
                  <c:v>1.5364000000000002</c:v>
                </c:pt>
                <c:pt idx="53762">
                  <c:v>1.4876</c:v>
                </c:pt>
                <c:pt idx="53763">
                  <c:v>1.4352</c:v>
                </c:pt>
                <c:pt idx="53764">
                  <c:v>1.3728</c:v>
                </c:pt>
                <c:pt idx="53765">
                  <c:v>1.3501000000000001</c:v>
                </c:pt>
                <c:pt idx="53766">
                  <c:v>1.3353999999999999</c:v>
                </c:pt>
                <c:pt idx="53767">
                  <c:v>1.3016000000000001</c:v>
                </c:pt>
                <c:pt idx="53768">
                  <c:v>1.2358000000000002</c:v>
                </c:pt>
                <c:pt idx="53769">
                  <c:v>1.1847000000000001</c:v>
                </c:pt>
                <c:pt idx="53770">
                  <c:v>1.1800000000000002</c:v>
                </c:pt>
                <c:pt idx="53771">
                  <c:v>1.1303000000000001</c:v>
                </c:pt>
                <c:pt idx="53772">
                  <c:v>1.1124000000000001</c:v>
                </c:pt>
                <c:pt idx="53773">
                  <c:v>1.1041000000000001</c:v>
                </c:pt>
                <c:pt idx="53774">
                  <c:v>1.0805</c:v>
                </c:pt>
                <c:pt idx="53775">
                  <c:v>1.0699000000000001</c:v>
                </c:pt>
                <c:pt idx="53776">
                  <c:v>1.0658000000000001</c:v>
                </c:pt>
                <c:pt idx="53777">
                  <c:v>1.0650000000000002</c:v>
                </c:pt>
                <c:pt idx="53778">
                  <c:v>1.0078</c:v>
                </c:pt>
                <c:pt idx="53779">
                  <c:v>1.0269999999999999</c:v>
                </c:pt>
                <c:pt idx="53780">
                  <c:v>0.98249999999999993</c:v>
                </c:pt>
                <c:pt idx="53781">
                  <c:v>0.96419999999999995</c:v>
                </c:pt>
                <c:pt idx="53782">
                  <c:v>0.9375</c:v>
                </c:pt>
                <c:pt idx="53783">
                  <c:v>0.91940000000000011</c:v>
                </c:pt>
                <c:pt idx="53784">
                  <c:v>0.88710000000000011</c:v>
                </c:pt>
                <c:pt idx="53785">
                  <c:v>0.87660000000000005</c:v>
                </c:pt>
                <c:pt idx="53786">
                  <c:v>0.87080000000000002</c:v>
                </c:pt>
                <c:pt idx="53787">
                  <c:v>0.82240000000000002</c:v>
                </c:pt>
                <c:pt idx="53788">
                  <c:v>0.7793000000000001</c:v>
                </c:pt>
                <c:pt idx="53789">
                  <c:v>0.80730000000000013</c:v>
                </c:pt>
                <c:pt idx="53790">
                  <c:v>0.7642000000000001</c:v>
                </c:pt>
                <c:pt idx="53791">
                  <c:v>0.76040000000000008</c:v>
                </c:pt>
                <c:pt idx="53792">
                  <c:v>0.75519999999999998</c:v>
                </c:pt>
                <c:pt idx="53793">
                  <c:v>0.73720000000000008</c:v>
                </c:pt>
                <c:pt idx="53794">
                  <c:v>0.71</c:v>
                </c:pt>
                <c:pt idx="53795">
                  <c:v>0.6895</c:v>
                </c:pt>
                <c:pt idx="53796">
                  <c:v>0.70950000000000002</c:v>
                </c:pt>
                <c:pt idx="53797">
                  <c:v>0.69120000000000004</c:v>
                </c:pt>
                <c:pt idx="53798">
                  <c:v>0.65629999999999999</c:v>
                </c:pt>
                <c:pt idx="53799">
                  <c:v>0.64829999999999999</c:v>
                </c:pt>
                <c:pt idx="53800">
                  <c:v>0.65110000000000001</c:v>
                </c:pt>
                <c:pt idx="53801">
                  <c:v>0.62400000000000011</c:v>
                </c:pt>
                <c:pt idx="53802">
                  <c:v>0.63730000000000009</c:v>
                </c:pt>
                <c:pt idx="53803">
                  <c:v>0.64420000000000011</c:v>
                </c:pt>
                <c:pt idx="53804">
                  <c:v>0.61950000000000005</c:v>
                </c:pt>
                <c:pt idx="53805">
                  <c:v>0.62300000000000011</c:v>
                </c:pt>
                <c:pt idx="53806">
                  <c:v>0.59250000000000003</c:v>
                </c:pt>
                <c:pt idx="53807">
                  <c:v>0.6019000000000001</c:v>
                </c:pt>
                <c:pt idx="53808">
                  <c:v>0.61080000000000001</c:v>
                </c:pt>
                <c:pt idx="53809">
                  <c:v>0.6009000000000001</c:v>
                </c:pt>
                <c:pt idx="53810">
                  <c:v>0.58179999999999998</c:v>
                </c:pt>
                <c:pt idx="53811">
                  <c:v>0.56769999999999998</c:v>
                </c:pt>
                <c:pt idx="53812">
                  <c:v>0.5645</c:v>
                </c:pt>
                <c:pt idx="53813">
                  <c:v>0.55959999999999999</c:v>
                </c:pt>
                <c:pt idx="53814">
                  <c:v>0.55590000000000006</c:v>
                </c:pt>
                <c:pt idx="53815">
                  <c:v>0.54260000000000008</c:v>
                </c:pt>
                <c:pt idx="53816">
                  <c:v>0.53150000000000008</c:v>
                </c:pt>
                <c:pt idx="53817">
                  <c:v>0.54100000000000004</c:v>
                </c:pt>
                <c:pt idx="53818">
                  <c:v>0.52600000000000002</c:v>
                </c:pt>
                <c:pt idx="53819">
                  <c:v>0.51060000000000005</c:v>
                </c:pt>
                <c:pt idx="53820">
                  <c:v>0.50719999999999998</c:v>
                </c:pt>
                <c:pt idx="53821">
                  <c:v>0.50390000000000001</c:v>
                </c:pt>
                <c:pt idx="53822">
                  <c:v>0.48300000000000004</c:v>
                </c:pt>
                <c:pt idx="53823">
                  <c:v>0.49330000000000002</c:v>
                </c:pt>
                <c:pt idx="53824">
                  <c:v>0.4869</c:v>
                </c:pt>
                <c:pt idx="53825">
                  <c:v>0.4657</c:v>
                </c:pt>
                <c:pt idx="53826">
                  <c:v>0.46860000000000002</c:v>
                </c:pt>
                <c:pt idx="53827">
                  <c:v>0.46660000000000007</c:v>
                </c:pt>
                <c:pt idx="53828">
                  <c:v>0.4637</c:v>
                </c:pt>
                <c:pt idx="53829">
                  <c:v>0.43320000000000003</c:v>
                </c:pt>
                <c:pt idx="53830">
                  <c:v>0.43930000000000002</c:v>
                </c:pt>
                <c:pt idx="53831">
                  <c:v>0.44589999999999996</c:v>
                </c:pt>
                <c:pt idx="53832">
                  <c:v>0.43430000000000002</c:v>
                </c:pt>
                <c:pt idx="53833">
                  <c:v>0.41589999999999999</c:v>
                </c:pt>
                <c:pt idx="53834">
                  <c:v>0.43240000000000001</c:v>
                </c:pt>
                <c:pt idx="53835">
                  <c:v>0.41849999999999998</c:v>
                </c:pt>
                <c:pt idx="53836">
                  <c:v>0.41980000000000006</c:v>
                </c:pt>
                <c:pt idx="53837">
                  <c:v>0.39700000000000002</c:v>
                </c:pt>
                <c:pt idx="53838">
                  <c:v>0.39410000000000001</c:v>
                </c:pt>
                <c:pt idx="53839">
                  <c:v>0.40400000000000003</c:v>
                </c:pt>
                <c:pt idx="53840">
                  <c:v>0.39800000000000002</c:v>
                </c:pt>
                <c:pt idx="53841">
                  <c:v>0.37220000000000003</c:v>
                </c:pt>
                <c:pt idx="53842">
                  <c:v>0.35950000000000004</c:v>
                </c:pt>
                <c:pt idx="53843">
                  <c:v>0.37290000000000001</c:v>
                </c:pt>
                <c:pt idx="53844">
                  <c:v>0.35489999999999999</c:v>
                </c:pt>
                <c:pt idx="53845">
                  <c:v>0.35920000000000002</c:v>
                </c:pt>
                <c:pt idx="53846">
                  <c:v>0.3649</c:v>
                </c:pt>
                <c:pt idx="53847">
                  <c:v>0.35060000000000002</c:v>
                </c:pt>
                <c:pt idx="53848">
                  <c:v>0.33430000000000004</c:v>
                </c:pt>
                <c:pt idx="53849">
                  <c:v>0.34820000000000007</c:v>
                </c:pt>
                <c:pt idx="53850">
                  <c:v>0.33170000000000005</c:v>
                </c:pt>
                <c:pt idx="53851">
                  <c:v>0.33050000000000002</c:v>
                </c:pt>
                <c:pt idx="53852">
                  <c:v>0.33130000000000004</c:v>
                </c:pt>
                <c:pt idx="53853">
                  <c:v>0.3538</c:v>
                </c:pt>
                <c:pt idx="53854">
                  <c:v>0.3387</c:v>
                </c:pt>
                <c:pt idx="53855">
                  <c:v>0.33580000000000004</c:v>
                </c:pt>
                <c:pt idx="53856">
                  <c:v>0.34180000000000005</c:v>
                </c:pt>
                <c:pt idx="53857">
                  <c:v>0.3347</c:v>
                </c:pt>
                <c:pt idx="53858">
                  <c:v>0.33490000000000003</c:v>
                </c:pt>
                <c:pt idx="53859">
                  <c:v>0.30770000000000003</c:v>
                </c:pt>
                <c:pt idx="53860">
                  <c:v>0.33180000000000004</c:v>
                </c:pt>
                <c:pt idx="53861">
                  <c:v>0.307</c:v>
                </c:pt>
                <c:pt idx="53862">
                  <c:v>0.33840000000000003</c:v>
                </c:pt>
                <c:pt idx="53863">
                  <c:v>0.30180000000000001</c:v>
                </c:pt>
                <c:pt idx="53864">
                  <c:v>0.30330000000000001</c:v>
                </c:pt>
                <c:pt idx="53865">
                  <c:v>0.3054</c:v>
                </c:pt>
                <c:pt idx="53866">
                  <c:v>0.31680000000000003</c:v>
                </c:pt>
                <c:pt idx="53867">
                  <c:v>0.30859999999999999</c:v>
                </c:pt>
                <c:pt idx="53868">
                  <c:v>0.29630000000000001</c:v>
                </c:pt>
                <c:pt idx="53869">
                  <c:v>0.3054</c:v>
                </c:pt>
                <c:pt idx="53870">
                  <c:v>0.33200000000000002</c:v>
                </c:pt>
                <c:pt idx="53871">
                  <c:v>0.30220000000000002</c:v>
                </c:pt>
                <c:pt idx="53872">
                  <c:v>0.2964</c:v>
                </c:pt>
                <c:pt idx="53873">
                  <c:v>0.31380000000000002</c:v>
                </c:pt>
                <c:pt idx="53874">
                  <c:v>0.28360000000000002</c:v>
                </c:pt>
                <c:pt idx="53875">
                  <c:v>0.3004</c:v>
                </c:pt>
                <c:pt idx="53876">
                  <c:v>0.30649999999999999</c:v>
                </c:pt>
                <c:pt idx="53877">
                  <c:v>0.31080000000000002</c:v>
                </c:pt>
                <c:pt idx="53878">
                  <c:v>0.27989999999999998</c:v>
                </c:pt>
                <c:pt idx="53879">
                  <c:v>0.28530000000000005</c:v>
                </c:pt>
                <c:pt idx="53880">
                  <c:v>0.27829999999999999</c:v>
                </c:pt>
                <c:pt idx="53881">
                  <c:v>0.29730000000000001</c:v>
                </c:pt>
                <c:pt idx="53882">
                  <c:v>0.26789999999999997</c:v>
                </c:pt>
                <c:pt idx="53883">
                  <c:v>0.26369999999999999</c:v>
                </c:pt>
                <c:pt idx="53884">
                  <c:v>0.27910000000000001</c:v>
                </c:pt>
                <c:pt idx="53885">
                  <c:v>0.25459999999999999</c:v>
                </c:pt>
                <c:pt idx="53886">
                  <c:v>0.26179999999999998</c:v>
                </c:pt>
                <c:pt idx="53887">
                  <c:v>0.2545</c:v>
                </c:pt>
                <c:pt idx="53888">
                  <c:v>0.25710000000000005</c:v>
                </c:pt>
                <c:pt idx="53889">
                  <c:v>0.26110000000000005</c:v>
                </c:pt>
                <c:pt idx="53890">
                  <c:v>0.25159999999999999</c:v>
                </c:pt>
                <c:pt idx="53891">
                  <c:v>0.27140000000000003</c:v>
                </c:pt>
                <c:pt idx="53892">
                  <c:v>0.25640000000000002</c:v>
                </c:pt>
                <c:pt idx="53893">
                  <c:v>0.25880000000000003</c:v>
                </c:pt>
                <c:pt idx="53894">
                  <c:v>0.25950000000000001</c:v>
                </c:pt>
                <c:pt idx="53895">
                  <c:v>0.25390000000000001</c:v>
                </c:pt>
                <c:pt idx="53896">
                  <c:v>0.26480000000000004</c:v>
                </c:pt>
                <c:pt idx="53897">
                  <c:v>0.27589999999999998</c:v>
                </c:pt>
                <c:pt idx="53898">
                  <c:v>0.25530000000000003</c:v>
                </c:pt>
                <c:pt idx="53899">
                  <c:v>0.2631</c:v>
                </c:pt>
                <c:pt idx="53900">
                  <c:v>0.26779999999999998</c:v>
                </c:pt>
                <c:pt idx="53901">
                  <c:v>0.2465</c:v>
                </c:pt>
                <c:pt idx="53902">
                  <c:v>0.23690000000000003</c:v>
                </c:pt>
                <c:pt idx="53903">
                  <c:v>0.25070000000000003</c:v>
                </c:pt>
                <c:pt idx="53904">
                  <c:v>0.2404</c:v>
                </c:pt>
                <c:pt idx="53905">
                  <c:v>0.24560000000000001</c:v>
                </c:pt>
                <c:pt idx="53906">
                  <c:v>0.2492</c:v>
                </c:pt>
                <c:pt idx="53907">
                  <c:v>0.22730000000000003</c:v>
                </c:pt>
                <c:pt idx="53908">
                  <c:v>0.23450000000000004</c:v>
                </c:pt>
                <c:pt idx="53909">
                  <c:v>0.24640000000000001</c:v>
                </c:pt>
                <c:pt idx="53910">
                  <c:v>0.2276</c:v>
                </c:pt>
                <c:pt idx="53911">
                  <c:v>0.23670000000000002</c:v>
                </c:pt>
                <c:pt idx="53912">
                  <c:v>0.23430000000000001</c:v>
                </c:pt>
                <c:pt idx="53913">
                  <c:v>0.2223</c:v>
                </c:pt>
                <c:pt idx="53914">
                  <c:v>0.23950000000000002</c:v>
                </c:pt>
                <c:pt idx="53915">
                  <c:v>0.23140000000000002</c:v>
                </c:pt>
                <c:pt idx="53916">
                  <c:v>0.23980000000000001</c:v>
                </c:pt>
                <c:pt idx="53917">
                  <c:v>0.23690000000000003</c:v>
                </c:pt>
                <c:pt idx="53918">
                  <c:v>0.24580000000000002</c:v>
                </c:pt>
                <c:pt idx="53919">
                  <c:v>0.2404</c:v>
                </c:pt>
                <c:pt idx="53920">
                  <c:v>0.23830000000000001</c:v>
                </c:pt>
                <c:pt idx="53921">
                  <c:v>0.23680000000000001</c:v>
                </c:pt>
                <c:pt idx="53922">
                  <c:v>0.22810000000000002</c:v>
                </c:pt>
                <c:pt idx="53923">
                  <c:v>0.19730000000000003</c:v>
                </c:pt>
                <c:pt idx="53924">
                  <c:v>0.16720000000000002</c:v>
                </c:pt>
                <c:pt idx="53925">
                  <c:v>0.14650000000000002</c:v>
                </c:pt>
                <c:pt idx="53926">
                  <c:v>0.1353</c:v>
                </c:pt>
                <c:pt idx="53927">
                  <c:v>0.1321</c:v>
                </c:pt>
                <c:pt idx="53928">
                  <c:v>0.13040000000000002</c:v>
                </c:pt>
                <c:pt idx="53929">
                  <c:v>0.13120000000000001</c:v>
                </c:pt>
                <c:pt idx="53930">
                  <c:v>0.1212</c:v>
                </c:pt>
                <c:pt idx="53931">
                  <c:v>0.1273</c:v>
                </c:pt>
                <c:pt idx="53932">
                  <c:v>0.12250000000000001</c:v>
                </c:pt>
                <c:pt idx="53933">
                  <c:v>0.12640000000000001</c:v>
                </c:pt>
                <c:pt idx="53934">
                  <c:v>0.12250000000000001</c:v>
                </c:pt>
                <c:pt idx="53935">
                  <c:v>0.12290000000000001</c:v>
                </c:pt>
                <c:pt idx="53936">
                  <c:v>0.12090000000000001</c:v>
                </c:pt>
                <c:pt idx="53937">
                  <c:v>0.1212</c:v>
                </c:pt>
                <c:pt idx="53938">
                  <c:v>0.12180000000000001</c:v>
                </c:pt>
                <c:pt idx="53939">
                  <c:v>0.12370000000000002</c:v>
                </c:pt>
                <c:pt idx="53940">
                  <c:v>0.12529999999999999</c:v>
                </c:pt>
                <c:pt idx="53941">
                  <c:v>0.12740000000000001</c:v>
                </c:pt>
                <c:pt idx="53942">
                  <c:v>0.12960000000000002</c:v>
                </c:pt>
                <c:pt idx="53943">
                  <c:v>0.12870000000000001</c:v>
                </c:pt>
                <c:pt idx="53944">
                  <c:v>0.13700000000000001</c:v>
                </c:pt>
                <c:pt idx="53945">
                  <c:v>0.14450000000000002</c:v>
                </c:pt>
                <c:pt idx="53946">
                  <c:v>0.1454</c:v>
                </c:pt>
                <c:pt idx="53947">
                  <c:v>0.15310000000000001</c:v>
                </c:pt>
                <c:pt idx="53948">
                  <c:v>0.15180000000000002</c:v>
                </c:pt>
                <c:pt idx="53949">
                  <c:v>0.15940000000000001</c:v>
                </c:pt>
                <c:pt idx="53950">
                  <c:v>0.16790000000000002</c:v>
                </c:pt>
                <c:pt idx="53951">
                  <c:v>0.16210000000000002</c:v>
                </c:pt>
                <c:pt idx="53952">
                  <c:v>0.15160000000000001</c:v>
                </c:pt>
                <c:pt idx="53953">
                  <c:v>0.15260000000000001</c:v>
                </c:pt>
                <c:pt idx="53954">
                  <c:v>0.16320000000000001</c:v>
                </c:pt>
                <c:pt idx="53955">
                  <c:v>0.17430000000000001</c:v>
                </c:pt>
                <c:pt idx="53956">
                  <c:v>0.16300000000000001</c:v>
                </c:pt>
                <c:pt idx="53957">
                  <c:v>0.16400000000000001</c:v>
                </c:pt>
                <c:pt idx="53958">
                  <c:v>0.1716</c:v>
                </c:pt>
                <c:pt idx="53959">
                  <c:v>0.17580000000000001</c:v>
                </c:pt>
                <c:pt idx="53960">
                  <c:v>0.18590000000000001</c:v>
                </c:pt>
                <c:pt idx="53961">
                  <c:v>0.19330000000000003</c:v>
                </c:pt>
                <c:pt idx="53962">
                  <c:v>0.18779999999999999</c:v>
                </c:pt>
                <c:pt idx="53963">
                  <c:v>0.1855</c:v>
                </c:pt>
                <c:pt idx="53964">
                  <c:v>0.18520000000000003</c:v>
                </c:pt>
                <c:pt idx="53965">
                  <c:v>0.1885</c:v>
                </c:pt>
                <c:pt idx="53966">
                  <c:v>0.20650000000000002</c:v>
                </c:pt>
                <c:pt idx="53967">
                  <c:v>0.22400000000000003</c:v>
                </c:pt>
                <c:pt idx="53968">
                  <c:v>0.23690000000000003</c:v>
                </c:pt>
                <c:pt idx="53969">
                  <c:v>0.24160000000000001</c:v>
                </c:pt>
                <c:pt idx="53970">
                  <c:v>0.25009999999999999</c:v>
                </c:pt>
                <c:pt idx="53971">
                  <c:v>0.25750000000000001</c:v>
                </c:pt>
                <c:pt idx="53972">
                  <c:v>0.29070000000000001</c:v>
                </c:pt>
                <c:pt idx="53973">
                  <c:v>0.31010000000000004</c:v>
                </c:pt>
                <c:pt idx="53974">
                  <c:v>0.30630000000000002</c:v>
                </c:pt>
                <c:pt idx="53975">
                  <c:v>0.32590000000000002</c:v>
                </c:pt>
                <c:pt idx="53976">
                  <c:v>0.33679999999999999</c:v>
                </c:pt>
                <c:pt idx="53977">
                  <c:v>0.34689999999999999</c:v>
                </c:pt>
                <c:pt idx="53978">
                  <c:v>0.35110000000000002</c:v>
                </c:pt>
                <c:pt idx="53979">
                  <c:v>0.36330000000000001</c:v>
                </c:pt>
                <c:pt idx="53980">
                  <c:v>0.38719999999999999</c:v>
                </c:pt>
                <c:pt idx="53981">
                  <c:v>0.4345</c:v>
                </c:pt>
                <c:pt idx="53982">
                  <c:v>0.4798</c:v>
                </c:pt>
                <c:pt idx="53983">
                  <c:v>0.51210000000000011</c:v>
                </c:pt>
                <c:pt idx="53984">
                  <c:v>0.55690000000000006</c:v>
                </c:pt>
                <c:pt idx="53985">
                  <c:v>0.67569999999999997</c:v>
                </c:pt>
                <c:pt idx="53986">
                  <c:v>0.6835</c:v>
                </c:pt>
                <c:pt idx="53987">
                  <c:v>0.75480000000000003</c:v>
                </c:pt>
                <c:pt idx="53988">
                  <c:v>0.79690000000000005</c:v>
                </c:pt>
                <c:pt idx="53989">
                  <c:v>0.79180000000000006</c:v>
                </c:pt>
                <c:pt idx="53990">
                  <c:v>0.80440000000000011</c:v>
                </c:pt>
                <c:pt idx="53991">
                  <c:v>0.83770000000000011</c:v>
                </c:pt>
                <c:pt idx="53992">
                  <c:v>0.94930000000000003</c:v>
                </c:pt>
                <c:pt idx="53993">
                  <c:v>1.0565</c:v>
                </c:pt>
                <c:pt idx="53994">
                  <c:v>1.1283000000000001</c:v>
                </c:pt>
                <c:pt idx="53995">
                  <c:v>1.1426000000000001</c:v>
                </c:pt>
                <c:pt idx="53996">
                  <c:v>1.1611</c:v>
                </c:pt>
                <c:pt idx="53997">
                  <c:v>1.1599999999999999</c:v>
                </c:pt>
                <c:pt idx="53998">
                  <c:v>1.2526999999999999</c:v>
                </c:pt>
                <c:pt idx="53999">
                  <c:v>1.2465000000000002</c:v>
                </c:pt>
                <c:pt idx="54000">
                  <c:v>1.2170000000000001</c:v>
                </c:pt>
                <c:pt idx="54001">
                  <c:v>1.2647000000000002</c:v>
                </c:pt>
                <c:pt idx="54002">
                  <c:v>1.2979000000000001</c:v>
                </c:pt>
                <c:pt idx="54003">
                  <c:v>1.2651000000000001</c:v>
                </c:pt>
                <c:pt idx="54004">
                  <c:v>1.1903000000000001</c:v>
                </c:pt>
                <c:pt idx="54005">
                  <c:v>1.1889000000000001</c:v>
                </c:pt>
                <c:pt idx="54006">
                  <c:v>1.3385</c:v>
                </c:pt>
                <c:pt idx="54007">
                  <c:v>1.3396000000000001</c:v>
                </c:pt>
                <c:pt idx="54008">
                  <c:v>1.3254000000000001</c:v>
                </c:pt>
                <c:pt idx="54009">
                  <c:v>1.3562000000000001</c:v>
                </c:pt>
                <c:pt idx="54010">
                  <c:v>1.3828</c:v>
                </c:pt>
                <c:pt idx="54011">
                  <c:v>1.4058000000000002</c:v>
                </c:pt>
                <c:pt idx="54012">
                  <c:v>1.3569000000000002</c:v>
                </c:pt>
                <c:pt idx="54013">
                  <c:v>1.4301000000000001</c:v>
                </c:pt>
                <c:pt idx="54014">
                  <c:v>1.4614000000000003</c:v>
                </c:pt>
                <c:pt idx="54015">
                  <c:v>1.4750000000000001</c:v>
                </c:pt>
                <c:pt idx="54016">
                  <c:v>1.4993000000000001</c:v>
                </c:pt>
                <c:pt idx="54017">
                  <c:v>1.5122</c:v>
                </c:pt>
                <c:pt idx="54018">
                  <c:v>1.5097</c:v>
                </c:pt>
                <c:pt idx="54019">
                  <c:v>1.5035000000000001</c:v>
                </c:pt>
                <c:pt idx="54020">
                  <c:v>1.5325</c:v>
                </c:pt>
                <c:pt idx="54021">
                  <c:v>1.5283</c:v>
                </c:pt>
                <c:pt idx="54022">
                  <c:v>1.5313000000000001</c:v>
                </c:pt>
                <c:pt idx="54023">
                  <c:v>1.5729</c:v>
                </c:pt>
                <c:pt idx="54024">
                  <c:v>1.5744</c:v>
                </c:pt>
                <c:pt idx="54025">
                  <c:v>1.5853999999999999</c:v>
                </c:pt>
                <c:pt idx="54026">
                  <c:v>1.5693000000000001</c:v>
                </c:pt>
                <c:pt idx="54027">
                  <c:v>1.5766</c:v>
                </c:pt>
                <c:pt idx="54028">
                  <c:v>1.5938000000000001</c:v>
                </c:pt>
                <c:pt idx="54029">
                  <c:v>1.6317000000000002</c:v>
                </c:pt>
                <c:pt idx="54030">
                  <c:v>1.6588000000000003</c:v>
                </c:pt>
                <c:pt idx="54031">
                  <c:v>1.6689000000000001</c:v>
                </c:pt>
                <c:pt idx="54032">
                  <c:v>1.5821000000000001</c:v>
                </c:pt>
                <c:pt idx="54033">
                  <c:v>1.5225</c:v>
                </c:pt>
                <c:pt idx="54034">
                  <c:v>1.5347</c:v>
                </c:pt>
                <c:pt idx="54035">
                  <c:v>1.5856000000000001</c:v>
                </c:pt>
                <c:pt idx="54036">
                  <c:v>1.6264000000000001</c:v>
                </c:pt>
                <c:pt idx="54037">
                  <c:v>1.6247</c:v>
                </c:pt>
                <c:pt idx="54038">
                  <c:v>1.6726000000000001</c:v>
                </c:pt>
                <c:pt idx="54039">
                  <c:v>1.5952999999999999</c:v>
                </c:pt>
                <c:pt idx="54040">
                  <c:v>1.4750000000000001</c:v>
                </c:pt>
                <c:pt idx="54041">
                  <c:v>1.2928000000000002</c:v>
                </c:pt>
                <c:pt idx="54042">
                  <c:v>1.2085000000000001</c:v>
                </c:pt>
                <c:pt idx="54043">
                  <c:v>1.1687000000000001</c:v>
                </c:pt>
                <c:pt idx="54044">
                  <c:v>1.1489</c:v>
                </c:pt>
                <c:pt idx="54045">
                  <c:v>1.1508</c:v>
                </c:pt>
                <c:pt idx="54046">
                  <c:v>1.1987000000000001</c:v>
                </c:pt>
                <c:pt idx="54047">
                  <c:v>1.2322</c:v>
                </c:pt>
                <c:pt idx="54048">
                  <c:v>1.2170000000000001</c:v>
                </c:pt>
                <c:pt idx="54049">
                  <c:v>1.1664999999999999</c:v>
                </c:pt>
                <c:pt idx="54050">
                  <c:v>1.1071</c:v>
                </c:pt>
                <c:pt idx="54051">
                  <c:v>1.0587</c:v>
                </c:pt>
                <c:pt idx="54052">
                  <c:v>1.0269999999999999</c:v>
                </c:pt>
                <c:pt idx="54053">
                  <c:v>1.0278</c:v>
                </c:pt>
                <c:pt idx="54054">
                  <c:v>1.0125999999999999</c:v>
                </c:pt>
                <c:pt idx="54055">
                  <c:v>0.96389999999999998</c:v>
                </c:pt>
                <c:pt idx="54056">
                  <c:v>0.91880000000000006</c:v>
                </c:pt>
                <c:pt idx="54057">
                  <c:v>0.93369999999999997</c:v>
                </c:pt>
                <c:pt idx="54058">
                  <c:v>0.92759999999999998</c:v>
                </c:pt>
                <c:pt idx="54059">
                  <c:v>0.97080000000000011</c:v>
                </c:pt>
                <c:pt idx="54060">
                  <c:v>0.99220000000000008</c:v>
                </c:pt>
                <c:pt idx="54061">
                  <c:v>0.97319999999999995</c:v>
                </c:pt>
                <c:pt idx="54062">
                  <c:v>0.97129999999999994</c:v>
                </c:pt>
                <c:pt idx="54063">
                  <c:v>0.97080000000000011</c:v>
                </c:pt>
                <c:pt idx="54064">
                  <c:v>0.95610000000000006</c:v>
                </c:pt>
                <c:pt idx="54065">
                  <c:v>0.92460000000000009</c:v>
                </c:pt>
                <c:pt idx="54066">
                  <c:v>0.90160000000000007</c:v>
                </c:pt>
                <c:pt idx="54067">
                  <c:v>0.88270000000000004</c:v>
                </c:pt>
                <c:pt idx="54068">
                  <c:v>0.85450000000000004</c:v>
                </c:pt>
                <c:pt idx="54069">
                  <c:v>0.83729999999999993</c:v>
                </c:pt>
                <c:pt idx="54070">
                  <c:v>0.81</c:v>
                </c:pt>
                <c:pt idx="54071">
                  <c:v>0.76790000000000003</c:v>
                </c:pt>
                <c:pt idx="54072">
                  <c:v>0.75730000000000008</c:v>
                </c:pt>
                <c:pt idx="54073">
                  <c:v>0.70330000000000004</c:v>
                </c:pt>
                <c:pt idx="54074">
                  <c:v>0.66840000000000011</c:v>
                </c:pt>
                <c:pt idx="54075">
                  <c:v>0.64510000000000001</c:v>
                </c:pt>
                <c:pt idx="54076">
                  <c:v>0.62360000000000004</c:v>
                </c:pt>
                <c:pt idx="54077">
                  <c:v>0.61880000000000002</c:v>
                </c:pt>
                <c:pt idx="54078">
                  <c:v>0.59470000000000001</c:v>
                </c:pt>
                <c:pt idx="54079">
                  <c:v>0.58660000000000001</c:v>
                </c:pt>
                <c:pt idx="54080">
                  <c:v>0.53880000000000006</c:v>
                </c:pt>
                <c:pt idx="54081">
                  <c:v>0.54330000000000001</c:v>
                </c:pt>
                <c:pt idx="54082">
                  <c:v>0.53360000000000007</c:v>
                </c:pt>
                <c:pt idx="54083">
                  <c:v>0.49269999999999997</c:v>
                </c:pt>
                <c:pt idx="54084">
                  <c:v>0.4899</c:v>
                </c:pt>
                <c:pt idx="54085">
                  <c:v>0.48799999999999999</c:v>
                </c:pt>
                <c:pt idx="54086">
                  <c:v>0.47439999999999999</c:v>
                </c:pt>
                <c:pt idx="54087">
                  <c:v>0.44109999999999999</c:v>
                </c:pt>
                <c:pt idx="54088">
                  <c:v>0.44850000000000007</c:v>
                </c:pt>
                <c:pt idx="54089">
                  <c:v>0.42180000000000001</c:v>
                </c:pt>
                <c:pt idx="54090">
                  <c:v>0.42240000000000005</c:v>
                </c:pt>
                <c:pt idx="54091">
                  <c:v>0.41130000000000005</c:v>
                </c:pt>
                <c:pt idx="54092">
                  <c:v>0.39900000000000002</c:v>
                </c:pt>
                <c:pt idx="54093">
                  <c:v>0.3881</c:v>
                </c:pt>
                <c:pt idx="54094">
                  <c:v>0.37820000000000004</c:v>
                </c:pt>
                <c:pt idx="54095">
                  <c:v>0.36720000000000003</c:v>
                </c:pt>
                <c:pt idx="54096">
                  <c:v>0.35780000000000001</c:v>
                </c:pt>
                <c:pt idx="54097">
                  <c:v>0.34500000000000003</c:v>
                </c:pt>
                <c:pt idx="54098">
                  <c:v>0.34440000000000004</c:v>
                </c:pt>
                <c:pt idx="54099">
                  <c:v>0.33240000000000003</c:v>
                </c:pt>
                <c:pt idx="54100">
                  <c:v>0.32340000000000002</c:v>
                </c:pt>
                <c:pt idx="54101">
                  <c:v>0.31640000000000001</c:v>
                </c:pt>
                <c:pt idx="54102">
                  <c:v>0.30940000000000001</c:v>
                </c:pt>
                <c:pt idx="54103">
                  <c:v>0.29920000000000002</c:v>
                </c:pt>
                <c:pt idx="54104">
                  <c:v>0.29239999999999999</c:v>
                </c:pt>
                <c:pt idx="54105">
                  <c:v>0.28730000000000006</c:v>
                </c:pt>
                <c:pt idx="54106">
                  <c:v>0.27900000000000003</c:v>
                </c:pt>
                <c:pt idx="54107">
                  <c:v>0.26930000000000004</c:v>
                </c:pt>
                <c:pt idx="54108">
                  <c:v>0.26150000000000001</c:v>
                </c:pt>
                <c:pt idx="54109">
                  <c:v>0.25670000000000004</c:v>
                </c:pt>
                <c:pt idx="54110">
                  <c:v>0.24890000000000001</c:v>
                </c:pt>
                <c:pt idx="54111">
                  <c:v>0.24249999999999999</c:v>
                </c:pt>
                <c:pt idx="54112">
                  <c:v>0.2397</c:v>
                </c:pt>
                <c:pt idx="54113">
                  <c:v>0.23199999999999998</c:v>
                </c:pt>
                <c:pt idx="54114">
                  <c:v>0.22280000000000003</c:v>
                </c:pt>
                <c:pt idx="54115">
                  <c:v>0.2218</c:v>
                </c:pt>
                <c:pt idx="54116">
                  <c:v>0.21840000000000004</c:v>
                </c:pt>
                <c:pt idx="54117">
                  <c:v>0.21480000000000002</c:v>
                </c:pt>
                <c:pt idx="54118">
                  <c:v>0.21309999999999998</c:v>
                </c:pt>
                <c:pt idx="54119">
                  <c:v>0.21240000000000003</c:v>
                </c:pt>
                <c:pt idx="54120">
                  <c:v>0.21160000000000001</c:v>
                </c:pt>
                <c:pt idx="54121">
                  <c:v>0.21050000000000002</c:v>
                </c:pt>
                <c:pt idx="54122">
                  <c:v>0.20200000000000001</c:v>
                </c:pt>
                <c:pt idx="54123">
                  <c:v>0.19410000000000002</c:v>
                </c:pt>
                <c:pt idx="54124">
                  <c:v>0.19810000000000003</c:v>
                </c:pt>
                <c:pt idx="54125">
                  <c:v>0.1988</c:v>
                </c:pt>
                <c:pt idx="54126">
                  <c:v>0.1908</c:v>
                </c:pt>
                <c:pt idx="54127">
                  <c:v>0.18840000000000001</c:v>
                </c:pt>
                <c:pt idx="54128">
                  <c:v>0.1895</c:v>
                </c:pt>
                <c:pt idx="54129">
                  <c:v>0.18600000000000003</c:v>
                </c:pt>
                <c:pt idx="54130">
                  <c:v>0.17849999999999999</c:v>
                </c:pt>
                <c:pt idx="54131">
                  <c:v>0.17210000000000003</c:v>
                </c:pt>
                <c:pt idx="54132">
                  <c:v>0.1653</c:v>
                </c:pt>
                <c:pt idx="54133">
                  <c:v>0.16180000000000003</c:v>
                </c:pt>
                <c:pt idx="54134">
                  <c:v>0.15870000000000001</c:v>
                </c:pt>
                <c:pt idx="54135">
                  <c:v>0.16060000000000002</c:v>
                </c:pt>
                <c:pt idx="54136">
                  <c:v>0.1623</c:v>
                </c:pt>
                <c:pt idx="54137">
                  <c:v>0.16320000000000001</c:v>
                </c:pt>
                <c:pt idx="54138">
                  <c:v>0.16290000000000002</c:v>
                </c:pt>
                <c:pt idx="54139">
                  <c:v>0.16070000000000001</c:v>
                </c:pt>
                <c:pt idx="54140">
                  <c:v>0.15590000000000001</c:v>
                </c:pt>
                <c:pt idx="54141">
                  <c:v>0.1479</c:v>
                </c:pt>
                <c:pt idx="54142">
                  <c:v>0.14499999999999999</c:v>
                </c:pt>
                <c:pt idx="54143">
                  <c:v>0.1452</c:v>
                </c:pt>
                <c:pt idx="54144">
                  <c:v>0.14699999999999999</c:v>
                </c:pt>
                <c:pt idx="54145">
                  <c:v>0.14870000000000003</c:v>
                </c:pt>
                <c:pt idx="54146">
                  <c:v>0.15329999999999999</c:v>
                </c:pt>
                <c:pt idx="54147">
                  <c:v>0.15670000000000001</c:v>
                </c:pt>
                <c:pt idx="54148">
                  <c:v>0.15820000000000001</c:v>
                </c:pt>
                <c:pt idx="54149">
                  <c:v>0.16170000000000001</c:v>
                </c:pt>
                <c:pt idx="54150">
                  <c:v>0.1628</c:v>
                </c:pt>
                <c:pt idx="54151">
                  <c:v>0.16420000000000001</c:v>
                </c:pt>
                <c:pt idx="54152">
                  <c:v>0.1633</c:v>
                </c:pt>
                <c:pt idx="54153">
                  <c:v>0.16370000000000001</c:v>
                </c:pt>
                <c:pt idx="54154">
                  <c:v>0.16820000000000002</c:v>
                </c:pt>
                <c:pt idx="54155">
                  <c:v>0.17030000000000001</c:v>
                </c:pt>
                <c:pt idx="54156">
                  <c:v>0.17220000000000002</c:v>
                </c:pt>
                <c:pt idx="54157">
                  <c:v>0.17430000000000001</c:v>
                </c:pt>
                <c:pt idx="54158">
                  <c:v>0.1784</c:v>
                </c:pt>
                <c:pt idx="54159">
                  <c:v>0.18430000000000002</c:v>
                </c:pt>
                <c:pt idx="54160">
                  <c:v>0.18310000000000001</c:v>
                </c:pt>
                <c:pt idx="54161">
                  <c:v>0.18160000000000001</c:v>
                </c:pt>
                <c:pt idx="54162">
                  <c:v>0.1827</c:v>
                </c:pt>
                <c:pt idx="54163">
                  <c:v>0.18140000000000001</c:v>
                </c:pt>
                <c:pt idx="54164">
                  <c:v>0.17710000000000001</c:v>
                </c:pt>
                <c:pt idx="54165">
                  <c:v>0.17370000000000002</c:v>
                </c:pt>
                <c:pt idx="54166">
                  <c:v>0.17070000000000002</c:v>
                </c:pt>
                <c:pt idx="54167">
                  <c:v>0.17070000000000002</c:v>
                </c:pt>
                <c:pt idx="54168">
                  <c:v>0.17</c:v>
                </c:pt>
                <c:pt idx="54169">
                  <c:v>0.1656</c:v>
                </c:pt>
                <c:pt idx="54170">
                  <c:v>0.16710000000000003</c:v>
                </c:pt>
                <c:pt idx="54171">
                  <c:v>0.16520000000000001</c:v>
                </c:pt>
                <c:pt idx="54172">
                  <c:v>0.1646</c:v>
                </c:pt>
                <c:pt idx="54173">
                  <c:v>0.15880000000000002</c:v>
                </c:pt>
                <c:pt idx="54174">
                  <c:v>0.15690000000000001</c:v>
                </c:pt>
                <c:pt idx="54175">
                  <c:v>0.1593</c:v>
                </c:pt>
                <c:pt idx="54176">
                  <c:v>0.15800000000000003</c:v>
                </c:pt>
                <c:pt idx="54177">
                  <c:v>0.15429999999999999</c:v>
                </c:pt>
                <c:pt idx="54178">
                  <c:v>0.15100000000000002</c:v>
                </c:pt>
                <c:pt idx="54179">
                  <c:v>0.1462</c:v>
                </c:pt>
                <c:pt idx="54180">
                  <c:v>0.13819999999999999</c:v>
                </c:pt>
                <c:pt idx="54181">
                  <c:v>0.1348</c:v>
                </c:pt>
                <c:pt idx="54182">
                  <c:v>0.12989999999999999</c:v>
                </c:pt>
                <c:pt idx="54183">
                  <c:v>0.12670000000000001</c:v>
                </c:pt>
                <c:pt idx="54184">
                  <c:v>0.12210000000000001</c:v>
                </c:pt>
                <c:pt idx="54185">
                  <c:v>0.11870000000000001</c:v>
                </c:pt>
                <c:pt idx="54186">
                  <c:v>0.11430000000000001</c:v>
                </c:pt>
                <c:pt idx="54187">
                  <c:v>0.1128</c:v>
                </c:pt>
                <c:pt idx="54188">
                  <c:v>0.1095</c:v>
                </c:pt>
                <c:pt idx="54189">
                  <c:v>0.10940000000000001</c:v>
                </c:pt>
                <c:pt idx="54190">
                  <c:v>0.10920000000000002</c:v>
                </c:pt>
                <c:pt idx="54191">
                  <c:v>0.10630000000000001</c:v>
                </c:pt>
                <c:pt idx="54192">
                  <c:v>0.1045</c:v>
                </c:pt>
                <c:pt idx="54193">
                  <c:v>0.1033</c:v>
                </c:pt>
                <c:pt idx="54194">
                  <c:v>0.10060000000000001</c:v>
                </c:pt>
                <c:pt idx="54195">
                  <c:v>0.10060000000000001</c:v>
                </c:pt>
                <c:pt idx="54196">
                  <c:v>0.10320000000000001</c:v>
                </c:pt>
                <c:pt idx="54197">
                  <c:v>0.10580000000000001</c:v>
                </c:pt>
                <c:pt idx="54198">
                  <c:v>0.10440000000000001</c:v>
                </c:pt>
                <c:pt idx="54199">
                  <c:v>0.1013</c:v>
                </c:pt>
                <c:pt idx="54200">
                  <c:v>0.10009999999999999</c:v>
                </c:pt>
                <c:pt idx="54201">
                  <c:v>9.8600000000000007E-2</c:v>
                </c:pt>
                <c:pt idx="54202">
                  <c:v>9.820000000000001E-2</c:v>
                </c:pt>
                <c:pt idx="54203">
                  <c:v>9.5200000000000007E-2</c:v>
                </c:pt>
                <c:pt idx="54204">
                  <c:v>9.4100000000000003E-2</c:v>
                </c:pt>
                <c:pt idx="54205">
                  <c:v>9.240000000000001E-2</c:v>
                </c:pt>
                <c:pt idx="54206">
                  <c:v>9.0900000000000009E-2</c:v>
                </c:pt>
                <c:pt idx="54207">
                  <c:v>8.9800000000000005E-2</c:v>
                </c:pt>
                <c:pt idx="54208">
                  <c:v>8.9700000000000002E-2</c:v>
                </c:pt>
                <c:pt idx="54209">
                  <c:v>8.9700000000000002E-2</c:v>
                </c:pt>
                <c:pt idx="54210">
                  <c:v>9.2300000000000007E-2</c:v>
                </c:pt>
                <c:pt idx="54211">
                  <c:v>9.2300000000000007E-2</c:v>
                </c:pt>
                <c:pt idx="54212">
                  <c:v>9.3600000000000017E-2</c:v>
                </c:pt>
                <c:pt idx="54213">
                  <c:v>9.3500000000000014E-2</c:v>
                </c:pt>
                <c:pt idx="54214">
                  <c:v>9.4899999999999998E-2</c:v>
                </c:pt>
                <c:pt idx="54215">
                  <c:v>9.5000000000000001E-2</c:v>
                </c:pt>
                <c:pt idx="54216">
                  <c:v>9.4899999999999998E-2</c:v>
                </c:pt>
                <c:pt idx="54217">
                  <c:v>9.5799999999999996E-2</c:v>
                </c:pt>
                <c:pt idx="54218">
                  <c:v>9.0500000000000011E-2</c:v>
                </c:pt>
                <c:pt idx="54219">
                  <c:v>8.610000000000001E-2</c:v>
                </c:pt>
                <c:pt idx="54220">
                  <c:v>8.5900000000000004E-2</c:v>
                </c:pt>
                <c:pt idx="54221">
                  <c:v>8.4500000000000006E-2</c:v>
                </c:pt>
                <c:pt idx="54222">
                  <c:v>8.0400000000000013E-2</c:v>
                </c:pt>
                <c:pt idx="54223">
                  <c:v>7.9100000000000004E-2</c:v>
                </c:pt>
                <c:pt idx="54224">
                  <c:v>7.8000000000000014E-2</c:v>
                </c:pt>
                <c:pt idx="54225">
                  <c:v>7.7900000000000011E-2</c:v>
                </c:pt>
                <c:pt idx="54226">
                  <c:v>7.5400000000000009E-2</c:v>
                </c:pt>
                <c:pt idx="54227">
                  <c:v>7.8100000000000003E-2</c:v>
                </c:pt>
                <c:pt idx="54228">
                  <c:v>7.9500000000000015E-2</c:v>
                </c:pt>
                <c:pt idx="54229">
                  <c:v>8.2100000000000006E-2</c:v>
                </c:pt>
                <c:pt idx="54230">
                  <c:v>8.3000000000000004E-2</c:v>
                </c:pt>
                <c:pt idx="54231">
                  <c:v>8.0400000000000013E-2</c:v>
                </c:pt>
                <c:pt idx="54232">
                  <c:v>8.0500000000000016E-2</c:v>
                </c:pt>
                <c:pt idx="54233">
                  <c:v>8.0100000000000005E-2</c:v>
                </c:pt>
                <c:pt idx="54234">
                  <c:v>7.7600000000000002E-2</c:v>
                </c:pt>
                <c:pt idx="54235">
                  <c:v>7.6300000000000007E-2</c:v>
                </c:pt>
                <c:pt idx="54236">
                  <c:v>7.7600000000000002E-2</c:v>
                </c:pt>
                <c:pt idx="54237">
                  <c:v>7.6700000000000004E-2</c:v>
                </c:pt>
                <c:pt idx="54238">
                  <c:v>7.6800000000000007E-2</c:v>
                </c:pt>
                <c:pt idx="54239">
                  <c:v>7.8700000000000006E-2</c:v>
                </c:pt>
                <c:pt idx="54240">
                  <c:v>8.1799999999999998E-2</c:v>
                </c:pt>
                <c:pt idx="54241">
                  <c:v>8.2000000000000003E-2</c:v>
                </c:pt>
                <c:pt idx="54242">
                  <c:v>8.3799999999999999E-2</c:v>
                </c:pt>
                <c:pt idx="54243">
                  <c:v>8.4400000000000003E-2</c:v>
                </c:pt>
                <c:pt idx="54244">
                  <c:v>8.6300000000000002E-2</c:v>
                </c:pt>
                <c:pt idx="54245">
                  <c:v>9.0600000000000014E-2</c:v>
                </c:pt>
                <c:pt idx="54246">
                  <c:v>9.5299999999999996E-2</c:v>
                </c:pt>
                <c:pt idx="54247">
                  <c:v>9.69E-2</c:v>
                </c:pt>
                <c:pt idx="54248">
                  <c:v>9.5799999999999996E-2</c:v>
                </c:pt>
                <c:pt idx="54249">
                  <c:v>9.69E-2</c:v>
                </c:pt>
                <c:pt idx="54250">
                  <c:v>9.6000000000000002E-2</c:v>
                </c:pt>
                <c:pt idx="54251">
                  <c:v>9.4899999999999998E-2</c:v>
                </c:pt>
                <c:pt idx="54252">
                  <c:v>9.1300000000000006E-2</c:v>
                </c:pt>
                <c:pt idx="54253">
                  <c:v>9.2200000000000004E-2</c:v>
                </c:pt>
                <c:pt idx="54254">
                  <c:v>0.1008</c:v>
                </c:pt>
                <c:pt idx="54255">
                  <c:v>0.12090000000000001</c:v>
                </c:pt>
                <c:pt idx="54256">
                  <c:v>0.14570000000000002</c:v>
                </c:pt>
                <c:pt idx="54257">
                  <c:v>0.14799999999999999</c:v>
                </c:pt>
                <c:pt idx="54258">
                  <c:v>0.17820000000000003</c:v>
                </c:pt>
                <c:pt idx="54259">
                  <c:v>0.20240000000000002</c:v>
                </c:pt>
                <c:pt idx="54260">
                  <c:v>0.23100000000000001</c:v>
                </c:pt>
                <c:pt idx="54261">
                  <c:v>0.24760000000000001</c:v>
                </c:pt>
                <c:pt idx="54262">
                  <c:v>0.246</c:v>
                </c:pt>
                <c:pt idx="54263">
                  <c:v>0.26520000000000005</c:v>
                </c:pt>
                <c:pt idx="54264">
                  <c:v>0.28140000000000004</c:v>
                </c:pt>
                <c:pt idx="54265">
                  <c:v>0.30430000000000001</c:v>
                </c:pt>
                <c:pt idx="54266">
                  <c:v>0.32950000000000002</c:v>
                </c:pt>
                <c:pt idx="54267">
                  <c:v>0.36160000000000003</c:v>
                </c:pt>
                <c:pt idx="54268">
                  <c:v>0.38620000000000004</c:v>
                </c:pt>
                <c:pt idx="54269">
                  <c:v>0.4148</c:v>
                </c:pt>
                <c:pt idx="54270">
                  <c:v>0.49299999999999999</c:v>
                </c:pt>
                <c:pt idx="54271">
                  <c:v>0.58560000000000001</c:v>
                </c:pt>
                <c:pt idx="54272">
                  <c:v>0.57640000000000002</c:v>
                </c:pt>
                <c:pt idx="54273">
                  <c:v>0.58220000000000005</c:v>
                </c:pt>
                <c:pt idx="54274">
                  <c:v>0.61699999999999999</c:v>
                </c:pt>
                <c:pt idx="54275">
                  <c:v>0.6876000000000001</c:v>
                </c:pt>
                <c:pt idx="54276">
                  <c:v>0.70150000000000001</c:v>
                </c:pt>
                <c:pt idx="54277">
                  <c:v>0.69290000000000007</c:v>
                </c:pt>
                <c:pt idx="54278">
                  <c:v>0.80830000000000002</c:v>
                </c:pt>
                <c:pt idx="54279">
                  <c:v>0.87150000000000005</c:v>
                </c:pt>
                <c:pt idx="54280">
                  <c:v>0.85880000000000001</c:v>
                </c:pt>
                <c:pt idx="54281">
                  <c:v>0.85150000000000015</c:v>
                </c:pt>
                <c:pt idx="54282">
                  <c:v>0.94740000000000002</c:v>
                </c:pt>
                <c:pt idx="54283">
                  <c:v>0.99700000000000011</c:v>
                </c:pt>
                <c:pt idx="54284">
                  <c:v>1.0064</c:v>
                </c:pt>
                <c:pt idx="54285">
                  <c:v>0.99120000000000008</c:v>
                </c:pt>
                <c:pt idx="54286">
                  <c:v>1.0201</c:v>
                </c:pt>
                <c:pt idx="54287">
                  <c:v>1.0393000000000001</c:v>
                </c:pt>
                <c:pt idx="54288">
                  <c:v>1.0842000000000001</c:v>
                </c:pt>
                <c:pt idx="54289">
                  <c:v>1.0692000000000002</c:v>
                </c:pt>
                <c:pt idx="54290">
                  <c:v>1.1179000000000001</c:v>
                </c:pt>
                <c:pt idx="54291">
                  <c:v>1.1349</c:v>
                </c:pt>
                <c:pt idx="54292">
                  <c:v>1.1560000000000001</c:v>
                </c:pt>
                <c:pt idx="54293">
                  <c:v>1.1672</c:v>
                </c:pt>
                <c:pt idx="54294">
                  <c:v>1.2091000000000001</c:v>
                </c:pt>
                <c:pt idx="54295">
                  <c:v>1.2228000000000001</c:v>
                </c:pt>
                <c:pt idx="54296">
                  <c:v>1.2657</c:v>
                </c:pt>
                <c:pt idx="54297">
                  <c:v>1.2727000000000002</c:v>
                </c:pt>
                <c:pt idx="54298">
                  <c:v>1.2586000000000002</c:v>
                </c:pt>
                <c:pt idx="54299">
                  <c:v>1.2297000000000002</c:v>
                </c:pt>
                <c:pt idx="54300">
                  <c:v>1.2972000000000001</c:v>
                </c:pt>
                <c:pt idx="54301">
                  <c:v>1.3082000000000003</c:v>
                </c:pt>
                <c:pt idx="54302">
                  <c:v>1.3425000000000002</c:v>
                </c:pt>
                <c:pt idx="54303">
                  <c:v>1.3393000000000002</c:v>
                </c:pt>
                <c:pt idx="54304">
                  <c:v>1.3441000000000001</c:v>
                </c:pt>
                <c:pt idx="54305">
                  <c:v>1.3755000000000002</c:v>
                </c:pt>
                <c:pt idx="54306">
                  <c:v>1.3699000000000001</c:v>
                </c:pt>
                <c:pt idx="54307">
                  <c:v>1.3892</c:v>
                </c:pt>
                <c:pt idx="54308">
                  <c:v>1.4258</c:v>
                </c:pt>
                <c:pt idx="54309">
                  <c:v>1.4333</c:v>
                </c:pt>
                <c:pt idx="54310">
                  <c:v>1.4321999999999999</c:v>
                </c:pt>
                <c:pt idx="54311">
                  <c:v>1.4576000000000002</c:v>
                </c:pt>
                <c:pt idx="54312">
                  <c:v>1.4667000000000001</c:v>
                </c:pt>
                <c:pt idx="54313">
                  <c:v>1.4747000000000001</c:v>
                </c:pt>
                <c:pt idx="54314">
                  <c:v>1.4817</c:v>
                </c:pt>
                <c:pt idx="54315">
                  <c:v>1.4682000000000002</c:v>
                </c:pt>
                <c:pt idx="54316">
                  <c:v>1.4476000000000002</c:v>
                </c:pt>
                <c:pt idx="54317">
                  <c:v>1.5271000000000001</c:v>
                </c:pt>
                <c:pt idx="54318">
                  <c:v>1.6177000000000001</c:v>
                </c:pt>
                <c:pt idx="54319">
                  <c:v>1.6640000000000001</c:v>
                </c:pt>
                <c:pt idx="54320">
                  <c:v>1.6337000000000002</c:v>
                </c:pt>
                <c:pt idx="54321">
                  <c:v>1.6489000000000003</c:v>
                </c:pt>
                <c:pt idx="54322">
                  <c:v>1.6203000000000001</c:v>
                </c:pt>
                <c:pt idx="54323">
                  <c:v>1.5924</c:v>
                </c:pt>
                <c:pt idx="54324">
                  <c:v>1.5627000000000002</c:v>
                </c:pt>
                <c:pt idx="54325">
                  <c:v>1.6242000000000001</c:v>
                </c:pt>
                <c:pt idx="54326">
                  <c:v>1.6211</c:v>
                </c:pt>
                <c:pt idx="54327">
                  <c:v>1.5721000000000001</c:v>
                </c:pt>
                <c:pt idx="54328">
                  <c:v>1.5270000000000001</c:v>
                </c:pt>
                <c:pt idx="54329">
                  <c:v>1.3764000000000001</c:v>
                </c:pt>
                <c:pt idx="54330">
                  <c:v>1.4624000000000001</c:v>
                </c:pt>
                <c:pt idx="54331">
                  <c:v>1.4275000000000002</c:v>
                </c:pt>
                <c:pt idx="54332">
                  <c:v>1.3623000000000001</c:v>
                </c:pt>
                <c:pt idx="54333">
                  <c:v>1.3210000000000002</c:v>
                </c:pt>
                <c:pt idx="54334">
                  <c:v>1.2099000000000002</c:v>
                </c:pt>
                <c:pt idx="54335">
                  <c:v>1.1114000000000002</c:v>
                </c:pt>
                <c:pt idx="54336">
                  <c:v>1.0920000000000001</c:v>
                </c:pt>
                <c:pt idx="54337">
                  <c:v>1.0634000000000001</c:v>
                </c:pt>
                <c:pt idx="54338">
                  <c:v>1.2370000000000001</c:v>
                </c:pt>
                <c:pt idx="54339">
                  <c:v>1.1386000000000001</c:v>
                </c:pt>
                <c:pt idx="54340">
                  <c:v>1.0933999999999999</c:v>
                </c:pt>
                <c:pt idx="54341">
                  <c:v>1.0605</c:v>
                </c:pt>
                <c:pt idx="54342">
                  <c:v>1.0543</c:v>
                </c:pt>
                <c:pt idx="54343">
                  <c:v>1.0428000000000002</c:v>
                </c:pt>
                <c:pt idx="54344">
                  <c:v>1.0137</c:v>
                </c:pt>
                <c:pt idx="54345">
                  <c:v>0.98409999999999997</c:v>
                </c:pt>
                <c:pt idx="54346">
                  <c:v>0.9739000000000001</c:v>
                </c:pt>
                <c:pt idx="54347">
                  <c:v>0.93530000000000002</c:v>
                </c:pt>
                <c:pt idx="54348">
                  <c:v>0.92520000000000013</c:v>
                </c:pt>
                <c:pt idx="54349">
                  <c:v>0.92690000000000006</c:v>
                </c:pt>
                <c:pt idx="54350">
                  <c:v>0.87880000000000003</c:v>
                </c:pt>
                <c:pt idx="54351">
                  <c:v>0.95790000000000008</c:v>
                </c:pt>
                <c:pt idx="54352">
                  <c:v>0.90390000000000004</c:v>
                </c:pt>
                <c:pt idx="54353">
                  <c:v>0.99199999999999999</c:v>
                </c:pt>
                <c:pt idx="54354">
                  <c:v>0.85020000000000007</c:v>
                </c:pt>
                <c:pt idx="54355">
                  <c:v>0.83560000000000001</c:v>
                </c:pt>
                <c:pt idx="54356">
                  <c:v>0.80670000000000008</c:v>
                </c:pt>
                <c:pt idx="54357">
                  <c:v>0.78239999999999998</c:v>
                </c:pt>
                <c:pt idx="54358">
                  <c:v>0.74400000000000011</c:v>
                </c:pt>
                <c:pt idx="54359">
                  <c:v>0.73770000000000002</c:v>
                </c:pt>
                <c:pt idx="54360">
                  <c:v>0.71310000000000007</c:v>
                </c:pt>
                <c:pt idx="54361">
                  <c:v>0.70380000000000009</c:v>
                </c:pt>
                <c:pt idx="54362">
                  <c:v>0.7118000000000001</c:v>
                </c:pt>
                <c:pt idx="54363">
                  <c:v>0.73780000000000001</c:v>
                </c:pt>
                <c:pt idx="54364">
                  <c:v>0.68049999999999999</c:v>
                </c:pt>
                <c:pt idx="54365">
                  <c:v>0.64570000000000005</c:v>
                </c:pt>
                <c:pt idx="54366">
                  <c:v>0.67420000000000002</c:v>
                </c:pt>
                <c:pt idx="54367">
                  <c:v>0.73880000000000001</c:v>
                </c:pt>
                <c:pt idx="54368">
                  <c:v>0.6976</c:v>
                </c:pt>
                <c:pt idx="54369">
                  <c:v>0.63390000000000013</c:v>
                </c:pt>
                <c:pt idx="54370">
                  <c:v>0.6644000000000001</c:v>
                </c:pt>
                <c:pt idx="54371">
                  <c:v>0.68900000000000006</c:v>
                </c:pt>
                <c:pt idx="54372">
                  <c:v>0.67220000000000013</c:v>
                </c:pt>
                <c:pt idx="54373">
                  <c:v>0.61509999999999998</c:v>
                </c:pt>
                <c:pt idx="54374">
                  <c:v>0.60670000000000002</c:v>
                </c:pt>
                <c:pt idx="54375">
                  <c:v>0.56870000000000009</c:v>
                </c:pt>
                <c:pt idx="54376">
                  <c:v>0.59710000000000008</c:v>
                </c:pt>
                <c:pt idx="54377">
                  <c:v>0.57730000000000004</c:v>
                </c:pt>
                <c:pt idx="54378">
                  <c:v>0.54800000000000004</c:v>
                </c:pt>
                <c:pt idx="54379">
                  <c:v>0.56779999999999997</c:v>
                </c:pt>
                <c:pt idx="54380">
                  <c:v>0.57420000000000004</c:v>
                </c:pt>
                <c:pt idx="54381">
                  <c:v>0.55990000000000006</c:v>
                </c:pt>
                <c:pt idx="54382">
                  <c:v>0.55310000000000004</c:v>
                </c:pt>
                <c:pt idx="54383">
                  <c:v>0.51880000000000004</c:v>
                </c:pt>
                <c:pt idx="54384">
                  <c:v>0.5373</c:v>
                </c:pt>
                <c:pt idx="54385">
                  <c:v>0.52190000000000003</c:v>
                </c:pt>
                <c:pt idx="54386">
                  <c:v>0.50309999999999999</c:v>
                </c:pt>
                <c:pt idx="54387">
                  <c:v>0.50780000000000003</c:v>
                </c:pt>
                <c:pt idx="54388">
                  <c:v>0.49080000000000007</c:v>
                </c:pt>
                <c:pt idx="54389">
                  <c:v>0.49610000000000004</c:v>
                </c:pt>
                <c:pt idx="54390">
                  <c:v>0.47009999999999996</c:v>
                </c:pt>
                <c:pt idx="54391">
                  <c:v>0.47910000000000008</c:v>
                </c:pt>
                <c:pt idx="54392">
                  <c:v>0.46090000000000003</c:v>
                </c:pt>
                <c:pt idx="54393">
                  <c:v>0.46550000000000002</c:v>
                </c:pt>
                <c:pt idx="54394">
                  <c:v>0.43510000000000004</c:v>
                </c:pt>
                <c:pt idx="54395">
                  <c:v>0.44310000000000005</c:v>
                </c:pt>
                <c:pt idx="54396">
                  <c:v>0.41959999999999997</c:v>
                </c:pt>
                <c:pt idx="54397">
                  <c:v>0.43010000000000004</c:v>
                </c:pt>
                <c:pt idx="54398">
                  <c:v>0.43209999999999998</c:v>
                </c:pt>
                <c:pt idx="54399">
                  <c:v>0.41840000000000005</c:v>
                </c:pt>
                <c:pt idx="54400">
                  <c:v>0.39670000000000005</c:v>
                </c:pt>
                <c:pt idx="54401">
                  <c:v>0.40410000000000007</c:v>
                </c:pt>
                <c:pt idx="54402">
                  <c:v>0.39790000000000003</c:v>
                </c:pt>
                <c:pt idx="54403">
                  <c:v>0.39100000000000001</c:v>
                </c:pt>
                <c:pt idx="54404">
                  <c:v>0.38740000000000002</c:v>
                </c:pt>
                <c:pt idx="54405">
                  <c:v>0.38330000000000003</c:v>
                </c:pt>
                <c:pt idx="54406">
                  <c:v>0.38480000000000003</c:v>
                </c:pt>
                <c:pt idx="54407">
                  <c:v>0.376</c:v>
                </c:pt>
                <c:pt idx="54408">
                  <c:v>0.36870000000000003</c:v>
                </c:pt>
                <c:pt idx="54409">
                  <c:v>0.35460000000000003</c:v>
                </c:pt>
                <c:pt idx="54410">
                  <c:v>0.34520000000000001</c:v>
                </c:pt>
                <c:pt idx="54411">
                  <c:v>0.35910000000000003</c:v>
                </c:pt>
                <c:pt idx="54412">
                  <c:v>0.3488</c:v>
                </c:pt>
                <c:pt idx="54413">
                  <c:v>0.3387</c:v>
                </c:pt>
                <c:pt idx="54414">
                  <c:v>0.3372</c:v>
                </c:pt>
                <c:pt idx="54415">
                  <c:v>0.33350000000000002</c:v>
                </c:pt>
                <c:pt idx="54416">
                  <c:v>0.33240000000000003</c:v>
                </c:pt>
                <c:pt idx="54417">
                  <c:v>0.32480000000000003</c:v>
                </c:pt>
                <c:pt idx="54418">
                  <c:v>0.30790000000000006</c:v>
                </c:pt>
                <c:pt idx="54419">
                  <c:v>0.31920000000000004</c:v>
                </c:pt>
                <c:pt idx="54420">
                  <c:v>0.31760000000000005</c:v>
                </c:pt>
                <c:pt idx="54421">
                  <c:v>0.30620000000000003</c:v>
                </c:pt>
                <c:pt idx="54422">
                  <c:v>0.30400000000000005</c:v>
                </c:pt>
                <c:pt idx="54423">
                  <c:v>0.29860000000000003</c:v>
                </c:pt>
                <c:pt idx="54424">
                  <c:v>0.29540000000000005</c:v>
                </c:pt>
                <c:pt idx="54425">
                  <c:v>0.28950000000000004</c:v>
                </c:pt>
                <c:pt idx="54426">
                  <c:v>0.28360000000000002</c:v>
                </c:pt>
                <c:pt idx="54427">
                  <c:v>0.28239999999999998</c:v>
                </c:pt>
                <c:pt idx="54428">
                  <c:v>0.2797</c:v>
                </c:pt>
                <c:pt idx="54429">
                  <c:v>0.27400000000000002</c:v>
                </c:pt>
                <c:pt idx="54430">
                  <c:v>0.26989999999999997</c:v>
                </c:pt>
                <c:pt idx="54431">
                  <c:v>0.26779999999999998</c:v>
                </c:pt>
                <c:pt idx="54432">
                  <c:v>0.25710000000000005</c:v>
                </c:pt>
                <c:pt idx="54433">
                  <c:v>0.26140000000000002</c:v>
                </c:pt>
                <c:pt idx="54434">
                  <c:v>0.2581</c:v>
                </c:pt>
                <c:pt idx="54435">
                  <c:v>0.25559999999999999</c:v>
                </c:pt>
                <c:pt idx="54436">
                  <c:v>0.24950000000000003</c:v>
                </c:pt>
                <c:pt idx="54437">
                  <c:v>0.24970000000000001</c:v>
                </c:pt>
                <c:pt idx="54438">
                  <c:v>0.24340000000000003</c:v>
                </c:pt>
                <c:pt idx="54439">
                  <c:v>0.23900000000000002</c:v>
                </c:pt>
                <c:pt idx="54440">
                  <c:v>0.23599999999999999</c:v>
                </c:pt>
                <c:pt idx="54441">
                  <c:v>0.23690000000000003</c:v>
                </c:pt>
                <c:pt idx="54442">
                  <c:v>0.23450000000000004</c:v>
                </c:pt>
                <c:pt idx="54443">
                  <c:v>0.2298</c:v>
                </c:pt>
                <c:pt idx="54444">
                  <c:v>0.22650000000000003</c:v>
                </c:pt>
                <c:pt idx="54445">
                  <c:v>0.22130000000000002</c:v>
                </c:pt>
                <c:pt idx="54446">
                  <c:v>0.22090000000000001</c:v>
                </c:pt>
                <c:pt idx="54447">
                  <c:v>0.22690000000000002</c:v>
                </c:pt>
                <c:pt idx="54448">
                  <c:v>0.2283</c:v>
                </c:pt>
                <c:pt idx="54449">
                  <c:v>0.2336</c:v>
                </c:pt>
                <c:pt idx="54450">
                  <c:v>0.23450000000000004</c:v>
                </c:pt>
                <c:pt idx="54451">
                  <c:v>0.23700000000000002</c:v>
                </c:pt>
                <c:pt idx="54452">
                  <c:v>0.2397</c:v>
                </c:pt>
                <c:pt idx="54453">
                  <c:v>0.23880000000000001</c:v>
                </c:pt>
                <c:pt idx="54454">
                  <c:v>0.24700000000000003</c:v>
                </c:pt>
                <c:pt idx="54455">
                  <c:v>0.2515</c:v>
                </c:pt>
                <c:pt idx="54456">
                  <c:v>0.24820000000000003</c:v>
                </c:pt>
                <c:pt idx="54457">
                  <c:v>0.25130000000000002</c:v>
                </c:pt>
                <c:pt idx="54458">
                  <c:v>0.25369999999999998</c:v>
                </c:pt>
                <c:pt idx="54459">
                  <c:v>0.25950000000000001</c:v>
                </c:pt>
                <c:pt idx="54460">
                  <c:v>0.25920000000000004</c:v>
                </c:pt>
                <c:pt idx="54461">
                  <c:v>0.24590000000000001</c:v>
                </c:pt>
                <c:pt idx="54462">
                  <c:v>0.25</c:v>
                </c:pt>
                <c:pt idx="54463">
                  <c:v>0.25270000000000004</c:v>
                </c:pt>
                <c:pt idx="54464">
                  <c:v>0.25390000000000001</c:v>
                </c:pt>
                <c:pt idx="54465">
                  <c:v>0.24390000000000001</c:v>
                </c:pt>
                <c:pt idx="54466">
                  <c:v>0.25080000000000002</c:v>
                </c:pt>
                <c:pt idx="54467">
                  <c:v>0.25359999999999999</c:v>
                </c:pt>
                <c:pt idx="54468">
                  <c:v>0.26379999999999998</c:v>
                </c:pt>
                <c:pt idx="54469">
                  <c:v>0.25659999999999999</c:v>
                </c:pt>
                <c:pt idx="54470">
                  <c:v>0.25779999999999997</c:v>
                </c:pt>
                <c:pt idx="54471">
                  <c:v>0.26019999999999999</c:v>
                </c:pt>
                <c:pt idx="54472">
                  <c:v>0.25559999999999999</c:v>
                </c:pt>
                <c:pt idx="54473">
                  <c:v>0.25530000000000003</c:v>
                </c:pt>
                <c:pt idx="54474">
                  <c:v>0.25700000000000001</c:v>
                </c:pt>
                <c:pt idx="54475">
                  <c:v>0.25559999999999999</c:v>
                </c:pt>
                <c:pt idx="54476">
                  <c:v>0.26169999999999999</c:v>
                </c:pt>
                <c:pt idx="54477">
                  <c:v>0.26300000000000001</c:v>
                </c:pt>
                <c:pt idx="54478">
                  <c:v>0.2656</c:v>
                </c:pt>
                <c:pt idx="54479">
                  <c:v>0.27189999999999998</c:v>
                </c:pt>
                <c:pt idx="54480">
                  <c:v>0.2656</c:v>
                </c:pt>
                <c:pt idx="54481">
                  <c:v>0.25110000000000005</c:v>
                </c:pt>
                <c:pt idx="54482">
                  <c:v>0.23319999999999999</c:v>
                </c:pt>
                <c:pt idx="54483">
                  <c:v>0.2351</c:v>
                </c:pt>
                <c:pt idx="54484">
                  <c:v>0.2258</c:v>
                </c:pt>
                <c:pt idx="54485">
                  <c:v>0.2046</c:v>
                </c:pt>
                <c:pt idx="54486">
                  <c:v>0.18430000000000002</c:v>
                </c:pt>
                <c:pt idx="54487">
                  <c:v>0.16140000000000002</c:v>
                </c:pt>
                <c:pt idx="54488">
                  <c:v>0.1426</c:v>
                </c:pt>
                <c:pt idx="54489">
                  <c:v>0.12640000000000001</c:v>
                </c:pt>
                <c:pt idx="54490">
                  <c:v>0.11299999999999999</c:v>
                </c:pt>
                <c:pt idx="54491">
                  <c:v>0.10100000000000001</c:v>
                </c:pt>
                <c:pt idx="54492">
                  <c:v>9.7700000000000009E-2</c:v>
                </c:pt>
                <c:pt idx="54493">
                  <c:v>0.1011</c:v>
                </c:pt>
                <c:pt idx="54494">
                  <c:v>0.10100000000000001</c:v>
                </c:pt>
                <c:pt idx="54495">
                  <c:v>9.8900000000000002E-2</c:v>
                </c:pt>
                <c:pt idx="54496">
                  <c:v>0.10049999999999999</c:v>
                </c:pt>
                <c:pt idx="54497">
                  <c:v>0.1018</c:v>
                </c:pt>
                <c:pt idx="54498">
                  <c:v>0.10840000000000001</c:v>
                </c:pt>
                <c:pt idx="54499">
                  <c:v>0.10980000000000001</c:v>
                </c:pt>
                <c:pt idx="54500">
                  <c:v>0.10980000000000001</c:v>
                </c:pt>
                <c:pt idx="54501">
                  <c:v>0.1055</c:v>
                </c:pt>
                <c:pt idx="54502">
                  <c:v>0.1013</c:v>
                </c:pt>
                <c:pt idx="54503">
                  <c:v>9.8299999999999998E-2</c:v>
                </c:pt>
                <c:pt idx="54504">
                  <c:v>9.6200000000000008E-2</c:v>
                </c:pt>
                <c:pt idx="54505">
                  <c:v>9.5100000000000004E-2</c:v>
                </c:pt>
                <c:pt idx="54506">
                  <c:v>9.4200000000000006E-2</c:v>
                </c:pt>
                <c:pt idx="54507">
                  <c:v>9.5600000000000004E-2</c:v>
                </c:pt>
                <c:pt idx="54508">
                  <c:v>9.4700000000000006E-2</c:v>
                </c:pt>
                <c:pt idx="54509">
                  <c:v>9.7100000000000006E-2</c:v>
                </c:pt>
                <c:pt idx="54510">
                  <c:v>0.10049999999999999</c:v>
                </c:pt>
                <c:pt idx="54511">
                  <c:v>0.1004</c:v>
                </c:pt>
                <c:pt idx="54512">
                  <c:v>0.10630000000000001</c:v>
                </c:pt>
                <c:pt idx="54513">
                  <c:v>0.10780000000000001</c:v>
                </c:pt>
                <c:pt idx="54514">
                  <c:v>0.11230000000000001</c:v>
                </c:pt>
                <c:pt idx="54515">
                  <c:v>0.1128</c:v>
                </c:pt>
                <c:pt idx="54516">
                  <c:v>0.11359999999999999</c:v>
                </c:pt>
                <c:pt idx="54517">
                  <c:v>0.1168</c:v>
                </c:pt>
                <c:pt idx="54518">
                  <c:v>0.1142</c:v>
                </c:pt>
                <c:pt idx="54519">
                  <c:v>0.11710000000000001</c:v>
                </c:pt>
                <c:pt idx="54520">
                  <c:v>0.11650000000000001</c:v>
                </c:pt>
                <c:pt idx="54521">
                  <c:v>0.1188</c:v>
                </c:pt>
                <c:pt idx="54522">
                  <c:v>0.12310000000000001</c:v>
                </c:pt>
                <c:pt idx="54523">
                  <c:v>0.12520000000000001</c:v>
                </c:pt>
                <c:pt idx="54524">
                  <c:v>0.126</c:v>
                </c:pt>
                <c:pt idx="54525">
                  <c:v>0.13240000000000002</c:v>
                </c:pt>
                <c:pt idx="54526">
                  <c:v>0.14750000000000002</c:v>
                </c:pt>
                <c:pt idx="54527">
                  <c:v>0.14799999999999999</c:v>
                </c:pt>
                <c:pt idx="54528">
                  <c:v>0.1492</c:v>
                </c:pt>
                <c:pt idx="54529">
                  <c:v>0.15080000000000002</c:v>
                </c:pt>
                <c:pt idx="54530">
                  <c:v>0.15840000000000001</c:v>
                </c:pt>
                <c:pt idx="54531">
                  <c:v>0.1706</c:v>
                </c:pt>
                <c:pt idx="54532">
                  <c:v>0.18020000000000003</c:v>
                </c:pt>
                <c:pt idx="54533">
                  <c:v>0.17120000000000002</c:v>
                </c:pt>
                <c:pt idx="54534">
                  <c:v>0.16750000000000001</c:v>
                </c:pt>
                <c:pt idx="54535">
                  <c:v>0.16070000000000001</c:v>
                </c:pt>
                <c:pt idx="54536">
                  <c:v>0.1565</c:v>
                </c:pt>
                <c:pt idx="54537">
                  <c:v>0.16890000000000002</c:v>
                </c:pt>
                <c:pt idx="54538">
                  <c:v>0.19010000000000002</c:v>
                </c:pt>
                <c:pt idx="54539">
                  <c:v>0.1797</c:v>
                </c:pt>
                <c:pt idx="54540">
                  <c:v>0.16000000000000003</c:v>
                </c:pt>
                <c:pt idx="54541">
                  <c:v>0.13750000000000001</c:v>
                </c:pt>
                <c:pt idx="54542">
                  <c:v>0.12130000000000002</c:v>
                </c:pt>
                <c:pt idx="54543">
                  <c:v>0.11970000000000001</c:v>
                </c:pt>
                <c:pt idx="54544">
                  <c:v>0.13570000000000002</c:v>
                </c:pt>
                <c:pt idx="54545">
                  <c:v>0.14780000000000001</c:v>
                </c:pt>
                <c:pt idx="54546">
                  <c:v>0.1656</c:v>
                </c:pt>
                <c:pt idx="54547">
                  <c:v>0.22870000000000001</c:v>
                </c:pt>
                <c:pt idx="54548">
                  <c:v>0.24020000000000002</c:v>
                </c:pt>
                <c:pt idx="54549">
                  <c:v>0.23610000000000003</c:v>
                </c:pt>
                <c:pt idx="54550">
                  <c:v>0.25240000000000001</c:v>
                </c:pt>
                <c:pt idx="54551">
                  <c:v>0.27750000000000002</c:v>
                </c:pt>
                <c:pt idx="54552">
                  <c:v>0.29409999999999997</c:v>
                </c:pt>
                <c:pt idx="54553">
                  <c:v>0.32700000000000001</c:v>
                </c:pt>
                <c:pt idx="54554">
                  <c:v>0.32250000000000001</c:v>
                </c:pt>
                <c:pt idx="54555">
                  <c:v>0.32140000000000002</c:v>
                </c:pt>
                <c:pt idx="54556">
                  <c:v>0.37120000000000003</c:v>
                </c:pt>
                <c:pt idx="54557">
                  <c:v>0.37719999999999998</c:v>
                </c:pt>
                <c:pt idx="54558">
                  <c:v>0.36760000000000004</c:v>
                </c:pt>
                <c:pt idx="54559">
                  <c:v>0.36680000000000001</c:v>
                </c:pt>
                <c:pt idx="54560">
                  <c:v>0.379</c:v>
                </c:pt>
                <c:pt idx="54561">
                  <c:v>0.38680000000000003</c:v>
                </c:pt>
                <c:pt idx="54562">
                  <c:v>0.42310000000000003</c:v>
                </c:pt>
                <c:pt idx="54563">
                  <c:v>0.45</c:v>
                </c:pt>
                <c:pt idx="54564">
                  <c:v>0.4965</c:v>
                </c:pt>
                <c:pt idx="54565">
                  <c:v>0.48230000000000006</c:v>
                </c:pt>
                <c:pt idx="54566">
                  <c:v>0.48130000000000001</c:v>
                </c:pt>
                <c:pt idx="54567">
                  <c:v>0.48980000000000001</c:v>
                </c:pt>
                <c:pt idx="54568">
                  <c:v>0.47560000000000002</c:v>
                </c:pt>
                <c:pt idx="54569">
                  <c:v>0.46280000000000004</c:v>
                </c:pt>
                <c:pt idx="54570">
                  <c:v>0.48799999999999999</c:v>
                </c:pt>
                <c:pt idx="54571">
                  <c:v>0.54980000000000007</c:v>
                </c:pt>
                <c:pt idx="54572">
                  <c:v>0.49470000000000003</c:v>
                </c:pt>
                <c:pt idx="54573">
                  <c:v>0.42610000000000003</c:v>
                </c:pt>
                <c:pt idx="54574">
                  <c:v>0.44090000000000001</c:v>
                </c:pt>
                <c:pt idx="54575">
                  <c:v>0.53390000000000004</c:v>
                </c:pt>
                <c:pt idx="54576">
                  <c:v>0.52980000000000005</c:v>
                </c:pt>
                <c:pt idx="54577">
                  <c:v>0.59189999999999998</c:v>
                </c:pt>
                <c:pt idx="54578">
                  <c:v>0.62880000000000003</c:v>
                </c:pt>
                <c:pt idx="54579">
                  <c:v>0.59440000000000004</c:v>
                </c:pt>
                <c:pt idx="54580">
                  <c:v>0.55149999999999999</c:v>
                </c:pt>
                <c:pt idx="54581">
                  <c:v>0.44140000000000001</c:v>
                </c:pt>
                <c:pt idx="54582">
                  <c:v>0.34350000000000003</c:v>
                </c:pt>
                <c:pt idx="54583">
                  <c:v>0.26650000000000001</c:v>
                </c:pt>
                <c:pt idx="54584">
                  <c:v>0.2271</c:v>
                </c:pt>
                <c:pt idx="54585">
                  <c:v>0.2135</c:v>
                </c:pt>
                <c:pt idx="54586">
                  <c:v>0.2009</c:v>
                </c:pt>
                <c:pt idx="54587">
                  <c:v>0.20880000000000001</c:v>
                </c:pt>
                <c:pt idx="54588">
                  <c:v>0.20510000000000003</c:v>
                </c:pt>
                <c:pt idx="54589">
                  <c:v>0.2949</c:v>
                </c:pt>
                <c:pt idx="54590">
                  <c:v>0.31480000000000002</c:v>
                </c:pt>
                <c:pt idx="54591">
                  <c:v>0.33790000000000003</c:v>
                </c:pt>
                <c:pt idx="54592">
                  <c:v>0.36030000000000006</c:v>
                </c:pt>
                <c:pt idx="54593">
                  <c:v>0.41539999999999999</c:v>
                </c:pt>
                <c:pt idx="54594">
                  <c:v>0.44269999999999998</c:v>
                </c:pt>
                <c:pt idx="54595">
                  <c:v>0.50780000000000003</c:v>
                </c:pt>
                <c:pt idx="54596">
                  <c:v>0.52350000000000008</c:v>
                </c:pt>
                <c:pt idx="54597">
                  <c:v>0.57120000000000004</c:v>
                </c:pt>
                <c:pt idx="54598">
                  <c:v>0.56100000000000005</c:v>
                </c:pt>
                <c:pt idx="54599">
                  <c:v>0.57409999999999994</c:v>
                </c:pt>
                <c:pt idx="54600">
                  <c:v>0.60099999999999998</c:v>
                </c:pt>
                <c:pt idx="54601">
                  <c:v>0.61730000000000007</c:v>
                </c:pt>
                <c:pt idx="54602">
                  <c:v>0.63600000000000012</c:v>
                </c:pt>
                <c:pt idx="54603">
                  <c:v>0.62490000000000001</c:v>
                </c:pt>
                <c:pt idx="54604">
                  <c:v>0.71379999999999999</c:v>
                </c:pt>
                <c:pt idx="54605">
                  <c:v>0.74029999999999996</c:v>
                </c:pt>
                <c:pt idx="54606">
                  <c:v>0.69900000000000007</c:v>
                </c:pt>
                <c:pt idx="54607">
                  <c:v>0.68480000000000008</c:v>
                </c:pt>
                <c:pt idx="54608">
                  <c:v>0.68259999999999998</c:v>
                </c:pt>
                <c:pt idx="54609">
                  <c:v>0.67110000000000003</c:v>
                </c:pt>
                <c:pt idx="54610">
                  <c:v>0.65100000000000002</c:v>
                </c:pt>
                <c:pt idx="54611">
                  <c:v>0.60880000000000001</c:v>
                </c:pt>
                <c:pt idx="54612">
                  <c:v>0.59550000000000003</c:v>
                </c:pt>
                <c:pt idx="54613">
                  <c:v>0.56559999999999999</c:v>
                </c:pt>
                <c:pt idx="54614">
                  <c:v>0.61660000000000004</c:v>
                </c:pt>
                <c:pt idx="54615">
                  <c:v>0.61660000000000004</c:v>
                </c:pt>
                <c:pt idx="54616">
                  <c:v>0.64970000000000006</c:v>
                </c:pt>
                <c:pt idx="54617">
                  <c:v>0.65780000000000005</c:v>
                </c:pt>
                <c:pt idx="54618">
                  <c:v>0.6301000000000001</c:v>
                </c:pt>
                <c:pt idx="54619">
                  <c:v>0.63260000000000005</c:v>
                </c:pt>
                <c:pt idx="54620">
                  <c:v>0.67490000000000006</c:v>
                </c:pt>
                <c:pt idx="54621">
                  <c:v>0.68900000000000006</c:v>
                </c:pt>
                <c:pt idx="54622">
                  <c:v>0.69530000000000003</c:v>
                </c:pt>
                <c:pt idx="54623">
                  <c:v>0.70369999999999999</c:v>
                </c:pt>
                <c:pt idx="54624">
                  <c:v>0.69900000000000007</c:v>
                </c:pt>
                <c:pt idx="54625">
                  <c:v>0.69880000000000009</c:v>
                </c:pt>
                <c:pt idx="54626">
                  <c:v>0.6533000000000001</c:v>
                </c:pt>
                <c:pt idx="54627">
                  <c:v>0.64939999999999998</c:v>
                </c:pt>
                <c:pt idx="54628">
                  <c:v>0.63990000000000002</c:v>
                </c:pt>
                <c:pt idx="54629">
                  <c:v>0.65050000000000008</c:v>
                </c:pt>
                <c:pt idx="54630">
                  <c:v>0.63170000000000004</c:v>
                </c:pt>
                <c:pt idx="54631">
                  <c:v>0.67800000000000005</c:v>
                </c:pt>
                <c:pt idx="54632">
                  <c:v>0.66700000000000004</c:v>
                </c:pt>
                <c:pt idx="54633">
                  <c:v>0.66010000000000002</c:v>
                </c:pt>
                <c:pt idx="54634">
                  <c:v>0.70740000000000003</c:v>
                </c:pt>
                <c:pt idx="54635">
                  <c:v>0.6794</c:v>
                </c:pt>
                <c:pt idx="54636">
                  <c:v>0.66150000000000009</c:v>
                </c:pt>
                <c:pt idx="54637">
                  <c:v>0.62870000000000004</c:v>
                </c:pt>
                <c:pt idx="54638">
                  <c:v>0.58950000000000002</c:v>
                </c:pt>
                <c:pt idx="54639">
                  <c:v>0.5716</c:v>
                </c:pt>
                <c:pt idx="54640">
                  <c:v>0.56609999999999994</c:v>
                </c:pt>
                <c:pt idx="54641">
                  <c:v>0.58120000000000005</c:v>
                </c:pt>
                <c:pt idx="54642">
                  <c:v>0.57389999999999997</c:v>
                </c:pt>
                <c:pt idx="54643">
                  <c:v>0.60870000000000002</c:v>
                </c:pt>
                <c:pt idx="54644">
                  <c:v>0.60519999999999996</c:v>
                </c:pt>
                <c:pt idx="54645">
                  <c:v>0.59040000000000004</c:v>
                </c:pt>
                <c:pt idx="54646">
                  <c:v>0.58560000000000001</c:v>
                </c:pt>
                <c:pt idx="54647">
                  <c:v>0.57530000000000003</c:v>
                </c:pt>
                <c:pt idx="54648">
                  <c:v>0.5586000000000001</c:v>
                </c:pt>
                <c:pt idx="54649">
                  <c:v>0.55840000000000001</c:v>
                </c:pt>
                <c:pt idx="54650">
                  <c:v>0.54059999999999997</c:v>
                </c:pt>
                <c:pt idx="54651">
                  <c:v>0.53400000000000003</c:v>
                </c:pt>
                <c:pt idx="54652">
                  <c:v>0.52</c:v>
                </c:pt>
                <c:pt idx="54653">
                  <c:v>0.51060000000000005</c:v>
                </c:pt>
                <c:pt idx="54654">
                  <c:v>0.48710000000000009</c:v>
                </c:pt>
                <c:pt idx="54655">
                  <c:v>0.48080000000000001</c:v>
                </c:pt>
                <c:pt idx="54656">
                  <c:v>0.45750000000000002</c:v>
                </c:pt>
                <c:pt idx="54657">
                  <c:v>0.44160000000000005</c:v>
                </c:pt>
                <c:pt idx="54658">
                  <c:v>0.4284</c:v>
                </c:pt>
                <c:pt idx="54659">
                  <c:v>0.41410000000000002</c:v>
                </c:pt>
                <c:pt idx="54660">
                  <c:v>0.41270000000000001</c:v>
                </c:pt>
                <c:pt idx="54661">
                  <c:v>0.40279999999999999</c:v>
                </c:pt>
                <c:pt idx="54662">
                  <c:v>0.39870000000000005</c:v>
                </c:pt>
                <c:pt idx="54663">
                  <c:v>0.39890000000000003</c:v>
                </c:pt>
                <c:pt idx="54664">
                  <c:v>0.39020000000000005</c:v>
                </c:pt>
                <c:pt idx="54665">
                  <c:v>0.39190000000000003</c:v>
                </c:pt>
                <c:pt idx="54666">
                  <c:v>0.38460000000000005</c:v>
                </c:pt>
                <c:pt idx="54667">
                  <c:v>0.37380000000000002</c:v>
                </c:pt>
                <c:pt idx="54668">
                  <c:v>0.35590000000000005</c:v>
                </c:pt>
                <c:pt idx="54669">
                  <c:v>0.34660000000000002</c:v>
                </c:pt>
                <c:pt idx="54670">
                  <c:v>0.34689999999999999</c:v>
                </c:pt>
                <c:pt idx="54671">
                  <c:v>0.34320000000000001</c:v>
                </c:pt>
                <c:pt idx="54672">
                  <c:v>0.33500000000000002</c:v>
                </c:pt>
                <c:pt idx="54673">
                  <c:v>0.32090000000000002</c:v>
                </c:pt>
                <c:pt idx="54674">
                  <c:v>0.30710000000000004</c:v>
                </c:pt>
                <c:pt idx="54675">
                  <c:v>0.30170000000000002</c:v>
                </c:pt>
                <c:pt idx="54676">
                  <c:v>0.28710000000000002</c:v>
                </c:pt>
                <c:pt idx="54677">
                  <c:v>0.27710000000000001</c:v>
                </c:pt>
                <c:pt idx="54678">
                  <c:v>0.2727</c:v>
                </c:pt>
                <c:pt idx="54679">
                  <c:v>0.26140000000000002</c:v>
                </c:pt>
                <c:pt idx="54680">
                  <c:v>0.25840000000000002</c:v>
                </c:pt>
                <c:pt idx="54681">
                  <c:v>0.24560000000000001</c:v>
                </c:pt>
                <c:pt idx="54682">
                  <c:v>0.23950000000000002</c:v>
                </c:pt>
                <c:pt idx="54683">
                  <c:v>0.23540000000000003</c:v>
                </c:pt>
                <c:pt idx="54684">
                  <c:v>0.22589999999999999</c:v>
                </c:pt>
                <c:pt idx="54685">
                  <c:v>0.22260000000000002</c:v>
                </c:pt>
                <c:pt idx="54686">
                  <c:v>0.21989999999999998</c:v>
                </c:pt>
                <c:pt idx="54687">
                  <c:v>0.21230000000000004</c:v>
                </c:pt>
                <c:pt idx="54688">
                  <c:v>0.2049</c:v>
                </c:pt>
                <c:pt idx="54689">
                  <c:v>0.1988</c:v>
                </c:pt>
                <c:pt idx="54690">
                  <c:v>0.1946</c:v>
                </c:pt>
                <c:pt idx="54691">
                  <c:v>0.1867</c:v>
                </c:pt>
                <c:pt idx="54692">
                  <c:v>0.18320000000000003</c:v>
                </c:pt>
                <c:pt idx="54693">
                  <c:v>0.17980000000000002</c:v>
                </c:pt>
                <c:pt idx="54694">
                  <c:v>0.1759</c:v>
                </c:pt>
                <c:pt idx="54695">
                  <c:v>0.1734</c:v>
                </c:pt>
                <c:pt idx="54696">
                  <c:v>0.1668</c:v>
                </c:pt>
                <c:pt idx="54697">
                  <c:v>0.16339999999999999</c:v>
                </c:pt>
                <c:pt idx="54698">
                  <c:v>0.15910000000000002</c:v>
                </c:pt>
                <c:pt idx="54699">
                  <c:v>0.15390000000000001</c:v>
                </c:pt>
                <c:pt idx="54700">
                  <c:v>0.14940000000000001</c:v>
                </c:pt>
                <c:pt idx="54701">
                  <c:v>0.14319999999999999</c:v>
                </c:pt>
                <c:pt idx="54702">
                  <c:v>0.14170000000000002</c:v>
                </c:pt>
                <c:pt idx="54703">
                  <c:v>0.13999999999999999</c:v>
                </c:pt>
                <c:pt idx="54704">
                  <c:v>0.1371</c:v>
                </c:pt>
                <c:pt idx="54705">
                  <c:v>0.13670000000000002</c:v>
                </c:pt>
                <c:pt idx="54706">
                  <c:v>0.13270000000000001</c:v>
                </c:pt>
                <c:pt idx="54707">
                  <c:v>0.1285</c:v>
                </c:pt>
                <c:pt idx="54708">
                  <c:v>0.12370000000000002</c:v>
                </c:pt>
                <c:pt idx="54709">
                  <c:v>0.11950000000000001</c:v>
                </c:pt>
                <c:pt idx="54710">
                  <c:v>0.12090000000000001</c:v>
                </c:pt>
                <c:pt idx="54711">
                  <c:v>0.11610000000000001</c:v>
                </c:pt>
                <c:pt idx="54712">
                  <c:v>0.1145</c:v>
                </c:pt>
                <c:pt idx="54713">
                  <c:v>0.1109</c:v>
                </c:pt>
                <c:pt idx="54714">
                  <c:v>0.10740000000000001</c:v>
                </c:pt>
                <c:pt idx="54715">
                  <c:v>0.10730000000000001</c:v>
                </c:pt>
                <c:pt idx="54716">
                  <c:v>0.10800000000000001</c:v>
                </c:pt>
                <c:pt idx="54717">
                  <c:v>0.10440000000000001</c:v>
                </c:pt>
                <c:pt idx="54718">
                  <c:v>0.10320000000000001</c:v>
                </c:pt>
                <c:pt idx="54719">
                  <c:v>0.10160000000000001</c:v>
                </c:pt>
                <c:pt idx="54720">
                  <c:v>0.1011</c:v>
                </c:pt>
                <c:pt idx="54721">
                  <c:v>9.6700000000000008E-2</c:v>
                </c:pt>
                <c:pt idx="54722">
                  <c:v>9.1900000000000009E-2</c:v>
                </c:pt>
                <c:pt idx="54723">
                  <c:v>9.1500000000000012E-2</c:v>
                </c:pt>
                <c:pt idx="54724">
                  <c:v>8.9300000000000004E-2</c:v>
                </c:pt>
                <c:pt idx="54725">
                  <c:v>8.5800000000000001E-2</c:v>
                </c:pt>
                <c:pt idx="54726">
                  <c:v>8.3600000000000008E-2</c:v>
                </c:pt>
                <c:pt idx="54727">
                  <c:v>8.3400000000000002E-2</c:v>
                </c:pt>
                <c:pt idx="54728">
                  <c:v>8.3100000000000007E-2</c:v>
                </c:pt>
                <c:pt idx="54729">
                  <c:v>7.8900000000000012E-2</c:v>
                </c:pt>
                <c:pt idx="54730">
                  <c:v>8.1000000000000016E-2</c:v>
                </c:pt>
                <c:pt idx="54731">
                  <c:v>8.3699999999999997E-2</c:v>
                </c:pt>
                <c:pt idx="54732">
                  <c:v>8.14E-2</c:v>
                </c:pt>
                <c:pt idx="54733">
                  <c:v>7.9100000000000004E-2</c:v>
                </c:pt>
                <c:pt idx="54734">
                  <c:v>7.7700000000000005E-2</c:v>
                </c:pt>
                <c:pt idx="54735">
                  <c:v>7.5500000000000012E-2</c:v>
                </c:pt>
                <c:pt idx="54736">
                  <c:v>7.1300000000000002E-2</c:v>
                </c:pt>
                <c:pt idx="54737">
                  <c:v>7.0300000000000001E-2</c:v>
                </c:pt>
                <c:pt idx="54738">
                  <c:v>7.1099999999999997E-2</c:v>
                </c:pt>
                <c:pt idx="54739">
                  <c:v>6.9800000000000001E-2</c:v>
                </c:pt>
                <c:pt idx="54740">
                  <c:v>6.7600000000000007E-2</c:v>
                </c:pt>
                <c:pt idx="54741">
                  <c:v>6.6600000000000006E-2</c:v>
                </c:pt>
                <c:pt idx="54742">
                  <c:v>6.7000000000000004E-2</c:v>
                </c:pt>
                <c:pt idx="54743">
                  <c:v>6.4899999999999999E-2</c:v>
                </c:pt>
                <c:pt idx="54744">
                  <c:v>6.2899999999999998E-2</c:v>
                </c:pt>
                <c:pt idx="54745">
                  <c:v>6.1600000000000002E-2</c:v>
                </c:pt>
                <c:pt idx="54746">
                  <c:v>5.8700000000000002E-2</c:v>
                </c:pt>
                <c:pt idx="54747">
                  <c:v>5.7799999999999997E-2</c:v>
                </c:pt>
                <c:pt idx="54748">
                  <c:v>5.8499999999999996E-2</c:v>
                </c:pt>
                <c:pt idx="54749">
                  <c:v>5.9400000000000001E-2</c:v>
                </c:pt>
                <c:pt idx="54750">
                  <c:v>6.0400000000000002E-2</c:v>
                </c:pt>
                <c:pt idx="54751">
                  <c:v>6.1100000000000002E-2</c:v>
                </c:pt>
                <c:pt idx="54752">
                  <c:v>5.8799999999999998E-2</c:v>
                </c:pt>
                <c:pt idx="54753">
                  <c:v>5.6299999999999996E-2</c:v>
                </c:pt>
                <c:pt idx="54754">
                  <c:v>5.6100000000000011E-2</c:v>
                </c:pt>
                <c:pt idx="54755">
                  <c:v>5.6799999999999996E-2</c:v>
                </c:pt>
                <c:pt idx="54756">
                  <c:v>5.5700000000000006E-2</c:v>
                </c:pt>
                <c:pt idx="54757">
                  <c:v>5.460000000000001E-2</c:v>
                </c:pt>
                <c:pt idx="54758">
                  <c:v>5.3400000000000003E-2</c:v>
                </c:pt>
                <c:pt idx="54759">
                  <c:v>5.1600000000000007E-2</c:v>
                </c:pt>
                <c:pt idx="54760">
                  <c:v>5.0700000000000002E-2</c:v>
                </c:pt>
                <c:pt idx="54761">
                  <c:v>5.0500000000000003E-2</c:v>
                </c:pt>
                <c:pt idx="54762">
                  <c:v>4.9600000000000005E-2</c:v>
                </c:pt>
                <c:pt idx="54763">
                  <c:v>5.04E-2</c:v>
                </c:pt>
                <c:pt idx="54764">
                  <c:v>5.0300000000000004E-2</c:v>
                </c:pt>
                <c:pt idx="54765">
                  <c:v>5.1000000000000004E-2</c:v>
                </c:pt>
                <c:pt idx="54766">
                  <c:v>0.05</c:v>
                </c:pt>
                <c:pt idx="54767">
                  <c:v>4.9000000000000002E-2</c:v>
                </c:pt>
                <c:pt idx="54768">
                  <c:v>4.7100000000000003E-2</c:v>
                </c:pt>
                <c:pt idx="54769">
                  <c:v>4.7E-2</c:v>
                </c:pt>
                <c:pt idx="54770">
                  <c:v>4.5200000000000004E-2</c:v>
                </c:pt>
                <c:pt idx="54771">
                  <c:v>4.5100000000000001E-2</c:v>
                </c:pt>
                <c:pt idx="54772">
                  <c:v>4.6700000000000005E-2</c:v>
                </c:pt>
                <c:pt idx="54773">
                  <c:v>4.5000000000000005E-2</c:v>
                </c:pt>
                <c:pt idx="54774">
                  <c:v>4.4800000000000006E-2</c:v>
                </c:pt>
                <c:pt idx="54775">
                  <c:v>4.4700000000000004E-2</c:v>
                </c:pt>
                <c:pt idx="54776">
                  <c:v>4.3900000000000002E-2</c:v>
                </c:pt>
                <c:pt idx="54777">
                  <c:v>4.2099999999999999E-2</c:v>
                </c:pt>
                <c:pt idx="54778">
                  <c:v>4.2099999999999999E-2</c:v>
                </c:pt>
                <c:pt idx="54779">
                  <c:v>4.2099999999999999E-2</c:v>
                </c:pt>
                <c:pt idx="54780">
                  <c:v>4.4400000000000002E-2</c:v>
                </c:pt>
                <c:pt idx="54781">
                  <c:v>4.4300000000000006E-2</c:v>
                </c:pt>
                <c:pt idx="54782">
                  <c:v>4.4200000000000003E-2</c:v>
                </c:pt>
                <c:pt idx="54783">
                  <c:v>4.3200000000000002E-2</c:v>
                </c:pt>
                <c:pt idx="54784">
                  <c:v>4.0600000000000004E-2</c:v>
                </c:pt>
                <c:pt idx="54785">
                  <c:v>4.0600000000000004E-2</c:v>
                </c:pt>
                <c:pt idx="54786">
                  <c:v>4.1300000000000003E-2</c:v>
                </c:pt>
                <c:pt idx="54787">
                  <c:v>3.8700000000000005E-2</c:v>
                </c:pt>
                <c:pt idx="54788">
                  <c:v>3.9400000000000004E-2</c:v>
                </c:pt>
                <c:pt idx="54789">
                  <c:v>3.8500000000000006E-2</c:v>
                </c:pt>
                <c:pt idx="54790">
                  <c:v>3.9400000000000004E-2</c:v>
                </c:pt>
                <c:pt idx="54791">
                  <c:v>4.0100000000000004E-2</c:v>
                </c:pt>
                <c:pt idx="54792">
                  <c:v>3.8400000000000004E-2</c:v>
                </c:pt>
                <c:pt idx="54793">
                  <c:v>3.8200000000000005E-2</c:v>
                </c:pt>
                <c:pt idx="54794">
                  <c:v>3.8200000000000005E-2</c:v>
                </c:pt>
                <c:pt idx="54795">
                  <c:v>3.73E-2</c:v>
                </c:pt>
                <c:pt idx="54796">
                  <c:v>3.6299999999999999E-2</c:v>
                </c:pt>
                <c:pt idx="54797">
                  <c:v>3.5499999999999997E-2</c:v>
                </c:pt>
                <c:pt idx="54798">
                  <c:v>3.5499999999999997E-2</c:v>
                </c:pt>
                <c:pt idx="54799">
                  <c:v>3.5299999999999998E-2</c:v>
                </c:pt>
                <c:pt idx="54800">
                  <c:v>3.5400000000000001E-2</c:v>
                </c:pt>
                <c:pt idx="54801">
                  <c:v>3.4499999999999996E-2</c:v>
                </c:pt>
                <c:pt idx="54802">
                  <c:v>3.3600000000000005E-2</c:v>
                </c:pt>
                <c:pt idx="54803">
                  <c:v>3.3600000000000005E-2</c:v>
                </c:pt>
                <c:pt idx="54804">
                  <c:v>3.2900000000000006E-2</c:v>
                </c:pt>
                <c:pt idx="54805">
                  <c:v>3.2100000000000004E-2</c:v>
                </c:pt>
                <c:pt idx="54806">
                  <c:v>3.2900000000000006E-2</c:v>
                </c:pt>
                <c:pt idx="54807">
                  <c:v>3.3000000000000002E-2</c:v>
                </c:pt>
                <c:pt idx="54808">
                  <c:v>3.2300000000000002E-2</c:v>
                </c:pt>
                <c:pt idx="54809">
                  <c:v>3.2199999999999999E-2</c:v>
                </c:pt>
                <c:pt idx="54810">
                  <c:v>3.15E-2</c:v>
                </c:pt>
                <c:pt idx="54811">
                  <c:v>2.9899999999999999E-2</c:v>
                </c:pt>
                <c:pt idx="54812">
                  <c:v>3.0100000000000002E-2</c:v>
                </c:pt>
                <c:pt idx="54813">
                  <c:v>3.1100000000000003E-2</c:v>
                </c:pt>
                <c:pt idx="54814">
                  <c:v>3.1300000000000001E-2</c:v>
                </c:pt>
                <c:pt idx="54815">
                  <c:v>3.1400000000000004E-2</c:v>
                </c:pt>
                <c:pt idx="54816">
                  <c:v>3.32E-2</c:v>
                </c:pt>
                <c:pt idx="54817">
                  <c:v>3.4300000000000004E-2</c:v>
                </c:pt>
                <c:pt idx="54818">
                  <c:v>3.1800000000000002E-2</c:v>
                </c:pt>
                <c:pt idx="54819">
                  <c:v>3.2900000000000006E-2</c:v>
                </c:pt>
                <c:pt idx="54820">
                  <c:v>3.2300000000000002E-2</c:v>
                </c:pt>
                <c:pt idx="54821">
                  <c:v>3.3400000000000006E-2</c:v>
                </c:pt>
                <c:pt idx="54822">
                  <c:v>3.5499999999999997E-2</c:v>
                </c:pt>
                <c:pt idx="54823">
                  <c:v>3.8600000000000002E-2</c:v>
                </c:pt>
                <c:pt idx="54824">
                  <c:v>4.07E-2</c:v>
                </c:pt>
                <c:pt idx="54825">
                  <c:v>4.3000000000000003E-2</c:v>
                </c:pt>
                <c:pt idx="54826">
                  <c:v>4.6400000000000004E-2</c:v>
                </c:pt>
                <c:pt idx="54827">
                  <c:v>4.9700000000000001E-2</c:v>
                </c:pt>
                <c:pt idx="54828">
                  <c:v>5.2200000000000003E-2</c:v>
                </c:pt>
                <c:pt idx="54829">
                  <c:v>5.5800000000000009E-2</c:v>
                </c:pt>
                <c:pt idx="54830">
                  <c:v>5.8499999999999996E-2</c:v>
                </c:pt>
                <c:pt idx="54831">
                  <c:v>6.1200000000000004E-2</c:v>
                </c:pt>
                <c:pt idx="54832">
                  <c:v>6.5300000000000011E-2</c:v>
                </c:pt>
                <c:pt idx="54833">
                  <c:v>7.0099999999999996E-2</c:v>
                </c:pt>
                <c:pt idx="54834">
                  <c:v>7.4099999999999999E-2</c:v>
                </c:pt>
                <c:pt idx="54835">
                  <c:v>7.8800000000000009E-2</c:v>
                </c:pt>
                <c:pt idx="54836">
                  <c:v>8.5400000000000004E-2</c:v>
                </c:pt>
                <c:pt idx="54837">
                  <c:v>8.7000000000000008E-2</c:v>
                </c:pt>
                <c:pt idx="54838">
                  <c:v>9.0800000000000006E-2</c:v>
                </c:pt>
                <c:pt idx="54839">
                  <c:v>9.7700000000000009E-2</c:v>
                </c:pt>
                <c:pt idx="54840">
                  <c:v>9.6100000000000005E-2</c:v>
                </c:pt>
                <c:pt idx="54841">
                  <c:v>0.10589999999999999</c:v>
                </c:pt>
                <c:pt idx="54842">
                  <c:v>0.11670000000000001</c:v>
                </c:pt>
                <c:pt idx="54843">
                  <c:v>0.12640000000000001</c:v>
                </c:pt>
                <c:pt idx="54844">
                  <c:v>0.13919999999999999</c:v>
                </c:pt>
                <c:pt idx="54845">
                  <c:v>0.1484</c:v>
                </c:pt>
                <c:pt idx="54846">
                  <c:v>0.15600000000000003</c:v>
                </c:pt>
                <c:pt idx="54847">
                  <c:v>0.1525</c:v>
                </c:pt>
                <c:pt idx="54848">
                  <c:v>0.14780000000000001</c:v>
                </c:pt>
                <c:pt idx="54849">
                  <c:v>0.15210000000000001</c:v>
                </c:pt>
                <c:pt idx="54850">
                  <c:v>0.16770000000000002</c:v>
                </c:pt>
                <c:pt idx="54851">
                  <c:v>0.18049999999999999</c:v>
                </c:pt>
                <c:pt idx="54852">
                  <c:v>0.18700000000000003</c:v>
                </c:pt>
                <c:pt idx="54853">
                  <c:v>0.21920000000000003</c:v>
                </c:pt>
                <c:pt idx="54854">
                  <c:v>0.22370000000000001</c:v>
                </c:pt>
                <c:pt idx="54855">
                  <c:v>0.24929999999999999</c:v>
                </c:pt>
                <c:pt idx="54856">
                  <c:v>0.25369999999999998</c:v>
                </c:pt>
                <c:pt idx="54857">
                  <c:v>0.27029999999999998</c:v>
                </c:pt>
                <c:pt idx="54858">
                  <c:v>0.27290000000000003</c:v>
                </c:pt>
                <c:pt idx="54859">
                  <c:v>0.27</c:v>
                </c:pt>
                <c:pt idx="54860">
                  <c:v>0.28170000000000001</c:v>
                </c:pt>
                <c:pt idx="54861">
                  <c:v>0.29530000000000001</c:v>
                </c:pt>
                <c:pt idx="54862">
                  <c:v>0.31180000000000002</c:v>
                </c:pt>
                <c:pt idx="54863">
                  <c:v>0.31380000000000002</c:v>
                </c:pt>
                <c:pt idx="54864">
                  <c:v>0.46710000000000007</c:v>
                </c:pt>
                <c:pt idx="54865">
                  <c:v>0.61130000000000007</c:v>
                </c:pt>
                <c:pt idx="54866">
                  <c:v>0.49459999999999998</c:v>
                </c:pt>
                <c:pt idx="54867">
                  <c:v>0.52229999999999999</c:v>
                </c:pt>
                <c:pt idx="54868">
                  <c:v>0.5828000000000001</c:v>
                </c:pt>
                <c:pt idx="54869">
                  <c:v>0.57150000000000001</c:v>
                </c:pt>
                <c:pt idx="54870">
                  <c:v>0.5727000000000001</c:v>
                </c:pt>
                <c:pt idx="54871">
                  <c:v>0.52350000000000008</c:v>
                </c:pt>
                <c:pt idx="54872">
                  <c:v>0.48930000000000001</c:v>
                </c:pt>
                <c:pt idx="54873">
                  <c:v>0.50430000000000008</c:v>
                </c:pt>
                <c:pt idx="54874">
                  <c:v>0.43110000000000004</c:v>
                </c:pt>
                <c:pt idx="54875">
                  <c:v>0.42000000000000004</c:v>
                </c:pt>
                <c:pt idx="54876">
                  <c:v>0.42210000000000003</c:v>
                </c:pt>
                <c:pt idx="54877">
                  <c:v>0.47889999999999999</c:v>
                </c:pt>
                <c:pt idx="54878">
                  <c:v>0.45760000000000001</c:v>
                </c:pt>
                <c:pt idx="54879">
                  <c:v>0.45660000000000001</c:v>
                </c:pt>
                <c:pt idx="54880">
                  <c:v>0.40640000000000004</c:v>
                </c:pt>
                <c:pt idx="54881">
                  <c:v>0.38660000000000005</c:v>
                </c:pt>
                <c:pt idx="54882">
                  <c:v>0.37450000000000006</c:v>
                </c:pt>
                <c:pt idx="54883">
                  <c:v>0.35230000000000006</c:v>
                </c:pt>
                <c:pt idx="54884">
                  <c:v>0.35360000000000003</c:v>
                </c:pt>
                <c:pt idx="54885">
                  <c:v>0.35720000000000002</c:v>
                </c:pt>
                <c:pt idx="54886">
                  <c:v>0.36680000000000001</c:v>
                </c:pt>
                <c:pt idx="54887">
                  <c:v>0.34500000000000003</c:v>
                </c:pt>
                <c:pt idx="54888">
                  <c:v>0.33980000000000005</c:v>
                </c:pt>
                <c:pt idx="54889">
                  <c:v>0.35810000000000003</c:v>
                </c:pt>
                <c:pt idx="54890">
                  <c:v>0.35800000000000004</c:v>
                </c:pt>
                <c:pt idx="54891">
                  <c:v>0.35550000000000004</c:v>
                </c:pt>
                <c:pt idx="54892">
                  <c:v>0.35810000000000003</c:v>
                </c:pt>
                <c:pt idx="54893">
                  <c:v>0.38800000000000001</c:v>
                </c:pt>
                <c:pt idx="54894">
                  <c:v>0.39200000000000002</c:v>
                </c:pt>
                <c:pt idx="54895">
                  <c:v>0.38460000000000005</c:v>
                </c:pt>
                <c:pt idx="54896">
                  <c:v>0.37980000000000003</c:v>
                </c:pt>
                <c:pt idx="54897">
                  <c:v>0.36760000000000004</c:v>
                </c:pt>
                <c:pt idx="54898">
                  <c:v>0.371</c:v>
                </c:pt>
                <c:pt idx="54899">
                  <c:v>0.36720000000000003</c:v>
                </c:pt>
                <c:pt idx="54900">
                  <c:v>0.3513</c:v>
                </c:pt>
                <c:pt idx="54901">
                  <c:v>0.33980000000000005</c:v>
                </c:pt>
                <c:pt idx="54902">
                  <c:v>0.35990000000000005</c:v>
                </c:pt>
                <c:pt idx="54903">
                  <c:v>0.3397</c:v>
                </c:pt>
                <c:pt idx="54904">
                  <c:v>0.32970000000000005</c:v>
                </c:pt>
                <c:pt idx="54905">
                  <c:v>0.31720000000000004</c:v>
                </c:pt>
                <c:pt idx="54906">
                  <c:v>0.33479999999999999</c:v>
                </c:pt>
                <c:pt idx="54907">
                  <c:v>0.34720000000000001</c:v>
                </c:pt>
                <c:pt idx="54908">
                  <c:v>0.41289999999999999</c:v>
                </c:pt>
                <c:pt idx="54909">
                  <c:v>0.39070000000000005</c:v>
                </c:pt>
                <c:pt idx="54910">
                  <c:v>0.41620000000000001</c:v>
                </c:pt>
                <c:pt idx="54911">
                  <c:v>0.41270000000000001</c:v>
                </c:pt>
                <c:pt idx="54912">
                  <c:v>0.39200000000000002</c:v>
                </c:pt>
                <c:pt idx="54913">
                  <c:v>0.40400000000000003</c:v>
                </c:pt>
                <c:pt idx="54914">
                  <c:v>0.42020000000000002</c:v>
                </c:pt>
                <c:pt idx="54915">
                  <c:v>0.45140000000000002</c:v>
                </c:pt>
                <c:pt idx="54916">
                  <c:v>0.46100000000000008</c:v>
                </c:pt>
                <c:pt idx="54917">
                  <c:v>0.48110000000000003</c:v>
                </c:pt>
                <c:pt idx="54918">
                  <c:v>0.49230000000000002</c:v>
                </c:pt>
                <c:pt idx="54919">
                  <c:v>0.49459999999999998</c:v>
                </c:pt>
                <c:pt idx="54920">
                  <c:v>0.48860000000000003</c:v>
                </c:pt>
                <c:pt idx="54921">
                  <c:v>0.47970000000000002</c:v>
                </c:pt>
                <c:pt idx="54922">
                  <c:v>0.46560000000000001</c:v>
                </c:pt>
                <c:pt idx="54923">
                  <c:v>0.45740000000000003</c:v>
                </c:pt>
                <c:pt idx="54924">
                  <c:v>0.40839999999999999</c:v>
                </c:pt>
                <c:pt idx="54925">
                  <c:v>0.42300000000000004</c:v>
                </c:pt>
                <c:pt idx="54926">
                  <c:v>0.41230000000000006</c:v>
                </c:pt>
                <c:pt idx="54927">
                  <c:v>0.41230000000000006</c:v>
                </c:pt>
                <c:pt idx="54928">
                  <c:v>0.4138</c:v>
                </c:pt>
                <c:pt idx="54929">
                  <c:v>0.44050000000000006</c:v>
                </c:pt>
                <c:pt idx="54930">
                  <c:v>0.44550000000000001</c:v>
                </c:pt>
                <c:pt idx="54931">
                  <c:v>0.42699999999999999</c:v>
                </c:pt>
                <c:pt idx="54932">
                  <c:v>0.41180000000000005</c:v>
                </c:pt>
                <c:pt idx="54933">
                  <c:v>0.40510000000000002</c:v>
                </c:pt>
                <c:pt idx="54934">
                  <c:v>0.3871</c:v>
                </c:pt>
                <c:pt idx="54935">
                  <c:v>0.36709999999999998</c:v>
                </c:pt>
                <c:pt idx="54936">
                  <c:v>0.34720000000000001</c:v>
                </c:pt>
                <c:pt idx="54937">
                  <c:v>0.35020000000000001</c:v>
                </c:pt>
                <c:pt idx="54938">
                  <c:v>0.41020000000000006</c:v>
                </c:pt>
                <c:pt idx="54939">
                  <c:v>0.39990000000000003</c:v>
                </c:pt>
                <c:pt idx="54940">
                  <c:v>0.36800000000000005</c:v>
                </c:pt>
                <c:pt idx="54941">
                  <c:v>0.41399999999999998</c:v>
                </c:pt>
                <c:pt idx="54942">
                  <c:v>0.4194</c:v>
                </c:pt>
                <c:pt idx="54943">
                  <c:v>0.376</c:v>
                </c:pt>
                <c:pt idx="54944">
                  <c:v>0.39360000000000001</c:v>
                </c:pt>
                <c:pt idx="54945">
                  <c:v>0.36909999999999998</c:v>
                </c:pt>
                <c:pt idx="54946">
                  <c:v>0.37570000000000003</c:v>
                </c:pt>
                <c:pt idx="54947">
                  <c:v>0.34560000000000002</c:v>
                </c:pt>
                <c:pt idx="54948">
                  <c:v>0.29799999999999999</c:v>
                </c:pt>
                <c:pt idx="54949">
                  <c:v>0.30680000000000002</c:v>
                </c:pt>
                <c:pt idx="54950">
                  <c:v>0.31170000000000003</c:v>
                </c:pt>
                <c:pt idx="54951">
                  <c:v>0.30800000000000005</c:v>
                </c:pt>
                <c:pt idx="54952">
                  <c:v>0.30560000000000004</c:v>
                </c:pt>
                <c:pt idx="54953">
                  <c:v>0.30980000000000002</c:v>
                </c:pt>
                <c:pt idx="54954">
                  <c:v>0.3473</c:v>
                </c:pt>
                <c:pt idx="54955">
                  <c:v>0.31830000000000003</c:v>
                </c:pt>
                <c:pt idx="54956">
                  <c:v>0.31120000000000003</c:v>
                </c:pt>
                <c:pt idx="54957">
                  <c:v>0.30530000000000002</c:v>
                </c:pt>
                <c:pt idx="54958">
                  <c:v>0.28450000000000003</c:v>
                </c:pt>
                <c:pt idx="54959">
                  <c:v>0.28189999999999998</c:v>
                </c:pt>
                <c:pt idx="54960">
                  <c:v>0.28900000000000003</c:v>
                </c:pt>
                <c:pt idx="54961">
                  <c:v>0.27240000000000003</c:v>
                </c:pt>
                <c:pt idx="54962">
                  <c:v>0.27150000000000002</c:v>
                </c:pt>
                <c:pt idx="54963">
                  <c:v>0.28589999999999999</c:v>
                </c:pt>
                <c:pt idx="54964">
                  <c:v>0.26219999999999999</c:v>
                </c:pt>
                <c:pt idx="54965">
                  <c:v>0.27130000000000004</c:v>
                </c:pt>
                <c:pt idx="54966">
                  <c:v>0.27379999999999999</c:v>
                </c:pt>
                <c:pt idx="54967">
                  <c:v>0.26520000000000005</c:v>
                </c:pt>
                <c:pt idx="54968">
                  <c:v>0.23610000000000003</c:v>
                </c:pt>
                <c:pt idx="54969">
                  <c:v>0.23830000000000001</c:v>
                </c:pt>
                <c:pt idx="54970">
                  <c:v>0.22930000000000003</c:v>
                </c:pt>
                <c:pt idx="54971">
                  <c:v>0.23070000000000002</c:v>
                </c:pt>
                <c:pt idx="54972">
                  <c:v>0.23300000000000001</c:v>
                </c:pt>
                <c:pt idx="54973">
                  <c:v>0.23420000000000002</c:v>
                </c:pt>
                <c:pt idx="54974">
                  <c:v>0.23870000000000002</c:v>
                </c:pt>
                <c:pt idx="54975">
                  <c:v>0.22440000000000004</c:v>
                </c:pt>
                <c:pt idx="54976">
                  <c:v>0.22639999999999999</c:v>
                </c:pt>
                <c:pt idx="54977">
                  <c:v>0.24220000000000003</c:v>
                </c:pt>
                <c:pt idx="54978">
                  <c:v>0.23420000000000002</c:v>
                </c:pt>
                <c:pt idx="54979">
                  <c:v>0.23050000000000004</c:v>
                </c:pt>
                <c:pt idx="54980">
                  <c:v>0.22820000000000001</c:v>
                </c:pt>
                <c:pt idx="54981">
                  <c:v>0.23340000000000002</c:v>
                </c:pt>
                <c:pt idx="54982">
                  <c:v>0.23450000000000004</c:v>
                </c:pt>
                <c:pt idx="54983">
                  <c:v>0.22519999999999998</c:v>
                </c:pt>
                <c:pt idx="54984">
                  <c:v>0.22670000000000001</c:v>
                </c:pt>
                <c:pt idx="54985">
                  <c:v>0.22700000000000001</c:v>
                </c:pt>
                <c:pt idx="54986">
                  <c:v>0.2331</c:v>
                </c:pt>
                <c:pt idx="54987">
                  <c:v>0.22280000000000003</c:v>
                </c:pt>
                <c:pt idx="54988">
                  <c:v>0.21720000000000003</c:v>
                </c:pt>
                <c:pt idx="54989">
                  <c:v>0.21779999999999999</c:v>
                </c:pt>
                <c:pt idx="54990">
                  <c:v>0.21650000000000003</c:v>
                </c:pt>
                <c:pt idx="54991">
                  <c:v>0.21040000000000003</c:v>
                </c:pt>
                <c:pt idx="54992">
                  <c:v>0.2109</c:v>
                </c:pt>
                <c:pt idx="54993">
                  <c:v>0.21010000000000001</c:v>
                </c:pt>
                <c:pt idx="54994">
                  <c:v>0.21560000000000001</c:v>
                </c:pt>
                <c:pt idx="54995">
                  <c:v>0.21530000000000002</c:v>
                </c:pt>
                <c:pt idx="54996">
                  <c:v>0.21429999999999999</c:v>
                </c:pt>
                <c:pt idx="54997">
                  <c:v>0.2117</c:v>
                </c:pt>
                <c:pt idx="54998">
                  <c:v>0.19930000000000003</c:v>
                </c:pt>
                <c:pt idx="54999">
                  <c:v>0.19540000000000002</c:v>
                </c:pt>
                <c:pt idx="55000">
                  <c:v>0.18940000000000001</c:v>
                </c:pt>
                <c:pt idx="55001">
                  <c:v>0.18710000000000002</c:v>
                </c:pt>
                <c:pt idx="55002">
                  <c:v>0.18540000000000001</c:v>
                </c:pt>
                <c:pt idx="55003">
                  <c:v>0.17860000000000001</c:v>
                </c:pt>
                <c:pt idx="55004">
                  <c:v>0.17210000000000003</c:v>
                </c:pt>
                <c:pt idx="55005">
                  <c:v>0.16990000000000002</c:v>
                </c:pt>
                <c:pt idx="55006">
                  <c:v>0.1656</c:v>
                </c:pt>
                <c:pt idx="55007">
                  <c:v>0.16240000000000002</c:v>
                </c:pt>
                <c:pt idx="55008">
                  <c:v>0.15920000000000001</c:v>
                </c:pt>
                <c:pt idx="55009">
                  <c:v>0.15190000000000001</c:v>
                </c:pt>
                <c:pt idx="55010">
                  <c:v>0.1489</c:v>
                </c:pt>
                <c:pt idx="55011">
                  <c:v>0.14610000000000001</c:v>
                </c:pt>
                <c:pt idx="55012">
                  <c:v>0.14130000000000001</c:v>
                </c:pt>
                <c:pt idx="55013">
                  <c:v>0.13830000000000001</c:v>
                </c:pt>
                <c:pt idx="55014">
                  <c:v>0.13440000000000002</c:v>
                </c:pt>
                <c:pt idx="55015">
                  <c:v>0.1341</c:v>
                </c:pt>
                <c:pt idx="55016">
                  <c:v>0.13009999999999999</c:v>
                </c:pt>
                <c:pt idx="55017">
                  <c:v>0.1293</c:v>
                </c:pt>
                <c:pt idx="55018">
                  <c:v>0.1246</c:v>
                </c:pt>
                <c:pt idx="55019">
                  <c:v>0.12090000000000001</c:v>
                </c:pt>
                <c:pt idx="55020">
                  <c:v>0.11730000000000002</c:v>
                </c:pt>
                <c:pt idx="55021">
                  <c:v>0.11599999999999999</c:v>
                </c:pt>
                <c:pt idx="55022">
                  <c:v>0.1134</c:v>
                </c:pt>
                <c:pt idx="55023">
                  <c:v>0.1119</c:v>
                </c:pt>
                <c:pt idx="55024">
                  <c:v>0.1095</c:v>
                </c:pt>
                <c:pt idx="55025">
                  <c:v>0.1061</c:v>
                </c:pt>
                <c:pt idx="55026">
                  <c:v>0.1045</c:v>
                </c:pt>
                <c:pt idx="55027">
                  <c:v>0.10189999999999999</c:v>
                </c:pt>
                <c:pt idx="55028">
                  <c:v>9.8600000000000007E-2</c:v>
                </c:pt>
                <c:pt idx="55029">
                  <c:v>9.6000000000000002E-2</c:v>
                </c:pt>
                <c:pt idx="55030">
                  <c:v>9.4799999999999995E-2</c:v>
                </c:pt>
                <c:pt idx="55031">
                  <c:v>9.3400000000000011E-2</c:v>
                </c:pt>
                <c:pt idx="55032">
                  <c:v>8.72E-2</c:v>
                </c:pt>
                <c:pt idx="55033">
                  <c:v>8.7100000000000011E-2</c:v>
                </c:pt>
                <c:pt idx="55034">
                  <c:v>8.7900000000000006E-2</c:v>
                </c:pt>
                <c:pt idx="55035">
                  <c:v>8.6800000000000002E-2</c:v>
                </c:pt>
                <c:pt idx="55036">
                  <c:v>8.8400000000000006E-2</c:v>
                </c:pt>
                <c:pt idx="55037">
                  <c:v>8.7000000000000008E-2</c:v>
                </c:pt>
                <c:pt idx="55038">
                  <c:v>8.2699999999999996E-2</c:v>
                </c:pt>
                <c:pt idx="55039">
                  <c:v>8.0700000000000008E-2</c:v>
                </c:pt>
                <c:pt idx="55040">
                  <c:v>7.8400000000000011E-2</c:v>
                </c:pt>
                <c:pt idx="55041">
                  <c:v>8.0400000000000013E-2</c:v>
                </c:pt>
                <c:pt idx="55042">
                  <c:v>7.9300000000000009E-2</c:v>
                </c:pt>
                <c:pt idx="55043">
                  <c:v>7.9900000000000013E-2</c:v>
                </c:pt>
                <c:pt idx="55044">
                  <c:v>7.8700000000000006E-2</c:v>
                </c:pt>
                <c:pt idx="55045">
                  <c:v>7.7600000000000002E-2</c:v>
                </c:pt>
                <c:pt idx="55046">
                  <c:v>7.7100000000000002E-2</c:v>
                </c:pt>
                <c:pt idx="55047">
                  <c:v>7.2999999999999995E-2</c:v>
                </c:pt>
                <c:pt idx="55048">
                  <c:v>7.0099999999999996E-2</c:v>
                </c:pt>
                <c:pt idx="55049">
                  <c:v>6.8900000000000003E-2</c:v>
                </c:pt>
                <c:pt idx="55050">
                  <c:v>7.0400000000000004E-2</c:v>
                </c:pt>
                <c:pt idx="55051">
                  <c:v>6.7600000000000007E-2</c:v>
                </c:pt>
                <c:pt idx="55052">
                  <c:v>6.8100000000000008E-2</c:v>
                </c:pt>
                <c:pt idx="55053">
                  <c:v>6.7000000000000004E-2</c:v>
                </c:pt>
                <c:pt idx="55054">
                  <c:v>6.6000000000000003E-2</c:v>
                </c:pt>
                <c:pt idx="55055">
                  <c:v>6.3E-2</c:v>
                </c:pt>
                <c:pt idx="55056">
                  <c:v>6.1100000000000002E-2</c:v>
                </c:pt>
                <c:pt idx="55057">
                  <c:v>0.06</c:v>
                </c:pt>
                <c:pt idx="55058">
                  <c:v>5.9799999999999999E-2</c:v>
                </c:pt>
                <c:pt idx="55059">
                  <c:v>5.8900000000000001E-2</c:v>
                </c:pt>
                <c:pt idx="55060">
                  <c:v>5.9700000000000003E-2</c:v>
                </c:pt>
                <c:pt idx="55061">
                  <c:v>5.9499999999999997E-2</c:v>
                </c:pt>
                <c:pt idx="55062">
                  <c:v>6.0200000000000004E-2</c:v>
                </c:pt>
                <c:pt idx="55063">
                  <c:v>5.8200000000000002E-2</c:v>
                </c:pt>
                <c:pt idx="55064">
                  <c:v>5.6100000000000011E-2</c:v>
                </c:pt>
                <c:pt idx="55065">
                  <c:v>5.6100000000000011E-2</c:v>
                </c:pt>
                <c:pt idx="55066">
                  <c:v>5.5900000000000005E-2</c:v>
                </c:pt>
                <c:pt idx="55067">
                  <c:v>5.4800000000000008E-2</c:v>
                </c:pt>
                <c:pt idx="55068">
                  <c:v>5.3000000000000005E-2</c:v>
                </c:pt>
                <c:pt idx="55069">
                  <c:v>5.2000000000000005E-2</c:v>
                </c:pt>
                <c:pt idx="55070">
                  <c:v>5.1800000000000006E-2</c:v>
                </c:pt>
                <c:pt idx="55071">
                  <c:v>5.1900000000000002E-2</c:v>
                </c:pt>
                <c:pt idx="55072">
                  <c:v>5.1600000000000007E-2</c:v>
                </c:pt>
                <c:pt idx="55073">
                  <c:v>4.9800000000000004E-2</c:v>
                </c:pt>
                <c:pt idx="55074">
                  <c:v>4.7899999999999998E-2</c:v>
                </c:pt>
                <c:pt idx="55075">
                  <c:v>4.87E-2</c:v>
                </c:pt>
                <c:pt idx="55076">
                  <c:v>4.9399999999999999E-2</c:v>
                </c:pt>
                <c:pt idx="55077">
                  <c:v>4.9100000000000005E-2</c:v>
                </c:pt>
                <c:pt idx="55078">
                  <c:v>4.6300000000000008E-2</c:v>
                </c:pt>
                <c:pt idx="55079">
                  <c:v>4.5300000000000007E-2</c:v>
                </c:pt>
                <c:pt idx="55080">
                  <c:v>4.5900000000000003E-2</c:v>
                </c:pt>
                <c:pt idx="55081">
                  <c:v>4.5000000000000005E-2</c:v>
                </c:pt>
                <c:pt idx="55082">
                  <c:v>4.1500000000000002E-2</c:v>
                </c:pt>
                <c:pt idx="55083">
                  <c:v>3.9600000000000003E-2</c:v>
                </c:pt>
                <c:pt idx="55084">
                  <c:v>3.7900000000000003E-2</c:v>
                </c:pt>
                <c:pt idx="55085">
                  <c:v>3.6400000000000002E-2</c:v>
                </c:pt>
                <c:pt idx="55086">
                  <c:v>3.6299999999999999E-2</c:v>
                </c:pt>
                <c:pt idx="55087">
                  <c:v>3.8000000000000006E-2</c:v>
                </c:pt>
                <c:pt idx="55088">
                  <c:v>3.8000000000000006E-2</c:v>
                </c:pt>
                <c:pt idx="55089">
                  <c:v>3.7900000000000003E-2</c:v>
                </c:pt>
                <c:pt idx="55090">
                  <c:v>3.6200000000000003E-2</c:v>
                </c:pt>
                <c:pt idx="55091">
                  <c:v>3.6200000000000003E-2</c:v>
                </c:pt>
                <c:pt idx="55092">
                  <c:v>3.61E-2</c:v>
                </c:pt>
                <c:pt idx="55093">
                  <c:v>3.5400000000000001E-2</c:v>
                </c:pt>
                <c:pt idx="55094">
                  <c:v>3.4599999999999999E-2</c:v>
                </c:pt>
                <c:pt idx="55095">
                  <c:v>3.4599999999999999E-2</c:v>
                </c:pt>
                <c:pt idx="55096">
                  <c:v>3.56E-2</c:v>
                </c:pt>
                <c:pt idx="55097">
                  <c:v>3.56E-2</c:v>
                </c:pt>
                <c:pt idx="55098">
                  <c:v>3.5700000000000003E-2</c:v>
                </c:pt>
                <c:pt idx="55099">
                  <c:v>3.4999999999999996E-2</c:v>
                </c:pt>
                <c:pt idx="55100">
                  <c:v>3.4300000000000004E-2</c:v>
                </c:pt>
                <c:pt idx="55101">
                  <c:v>3.5400000000000001E-2</c:v>
                </c:pt>
                <c:pt idx="55102">
                  <c:v>3.5700000000000003E-2</c:v>
                </c:pt>
                <c:pt idx="55103">
                  <c:v>3.5799999999999998E-2</c:v>
                </c:pt>
                <c:pt idx="55104">
                  <c:v>3.6999999999999998E-2</c:v>
                </c:pt>
                <c:pt idx="55105">
                  <c:v>3.6499999999999998E-2</c:v>
                </c:pt>
                <c:pt idx="55106">
                  <c:v>3.8600000000000002E-2</c:v>
                </c:pt>
                <c:pt idx="55107">
                  <c:v>3.9800000000000002E-2</c:v>
                </c:pt>
                <c:pt idx="55108">
                  <c:v>4.2099999999999999E-2</c:v>
                </c:pt>
                <c:pt idx="55109">
                  <c:v>4.3500000000000004E-2</c:v>
                </c:pt>
                <c:pt idx="55110">
                  <c:v>4.6800000000000008E-2</c:v>
                </c:pt>
                <c:pt idx="55111">
                  <c:v>5.1100000000000007E-2</c:v>
                </c:pt>
                <c:pt idx="55112">
                  <c:v>5.1800000000000006E-2</c:v>
                </c:pt>
                <c:pt idx="55113">
                  <c:v>5.0600000000000006E-2</c:v>
                </c:pt>
                <c:pt idx="55114">
                  <c:v>5.4200000000000005E-2</c:v>
                </c:pt>
                <c:pt idx="55115">
                  <c:v>5.6100000000000011E-2</c:v>
                </c:pt>
                <c:pt idx="55116">
                  <c:v>5.8099999999999999E-2</c:v>
                </c:pt>
                <c:pt idx="55117">
                  <c:v>6.0900000000000003E-2</c:v>
                </c:pt>
                <c:pt idx="55118">
                  <c:v>6.8300000000000013E-2</c:v>
                </c:pt>
                <c:pt idx="55119">
                  <c:v>7.2900000000000006E-2</c:v>
                </c:pt>
                <c:pt idx="55120">
                  <c:v>7.5200000000000003E-2</c:v>
                </c:pt>
                <c:pt idx="55121">
                  <c:v>8.1000000000000016E-2</c:v>
                </c:pt>
                <c:pt idx="55122">
                  <c:v>8.8200000000000001E-2</c:v>
                </c:pt>
                <c:pt idx="55123">
                  <c:v>0.10730000000000001</c:v>
                </c:pt>
                <c:pt idx="55124">
                  <c:v>0.13350000000000001</c:v>
                </c:pt>
                <c:pt idx="55125">
                  <c:v>0.14760000000000001</c:v>
                </c:pt>
                <c:pt idx="55126">
                  <c:v>0.15260000000000001</c:v>
                </c:pt>
                <c:pt idx="55127">
                  <c:v>0.15080000000000002</c:v>
                </c:pt>
                <c:pt idx="55128">
                  <c:v>0.1714</c:v>
                </c:pt>
                <c:pt idx="55129">
                  <c:v>0.20110000000000003</c:v>
                </c:pt>
                <c:pt idx="55130">
                  <c:v>0.21000000000000002</c:v>
                </c:pt>
                <c:pt idx="55131">
                  <c:v>0.2135</c:v>
                </c:pt>
                <c:pt idx="55132">
                  <c:v>0.24940000000000004</c:v>
                </c:pt>
                <c:pt idx="55133">
                  <c:v>0.255</c:v>
                </c:pt>
                <c:pt idx="55134">
                  <c:v>0.28650000000000003</c:v>
                </c:pt>
                <c:pt idx="55135">
                  <c:v>0.30000000000000004</c:v>
                </c:pt>
                <c:pt idx="55136">
                  <c:v>0.309</c:v>
                </c:pt>
                <c:pt idx="55137">
                  <c:v>0.33560000000000001</c:v>
                </c:pt>
                <c:pt idx="55138">
                  <c:v>0.38060000000000005</c:v>
                </c:pt>
                <c:pt idx="55139">
                  <c:v>0.38430000000000003</c:v>
                </c:pt>
                <c:pt idx="55140">
                  <c:v>0.38040000000000002</c:v>
                </c:pt>
                <c:pt idx="55141">
                  <c:v>0.46239999999999998</c:v>
                </c:pt>
                <c:pt idx="55142">
                  <c:v>0.44779999999999998</c:v>
                </c:pt>
                <c:pt idx="55143">
                  <c:v>0.48080000000000001</c:v>
                </c:pt>
                <c:pt idx="55144">
                  <c:v>0.50039999999999996</c:v>
                </c:pt>
                <c:pt idx="55145">
                  <c:v>0.54870000000000008</c:v>
                </c:pt>
                <c:pt idx="55146">
                  <c:v>0.58130000000000004</c:v>
                </c:pt>
                <c:pt idx="55147">
                  <c:v>0.61</c:v>
                </c:pt>
                <c:pt idx="55148">
                  <c:v>0.63260000000000005</c:v>
                </c:pt>
                <c:pt idx="55149">
                  <c:v>0.64119999999999999</c:v>
                </c:pt>
                <c:pt idx="55150">
                  <c:v>0.71490000000000009</c:v>
                </c:pt>
                <c:pt idx="55151">
                  <c:v>0.73050000000000004</c:v>
                </c:pt>
                <c:pt idx="55152">
                  <c:v>0.79110000000000003</c:v>
                </c:pt>
                <c:pt idx="55153">
                  <c:v>0.81420000000000003</c:v>
                </c:pt>
                <c:pt idx="55154">
                  <c:v>0.86030000000000006</c:v>
                </c:pt>
                <c:pt idx="55155">
                  <c:v>0.95850000000000013</c:v>
                </c:pt>
                <c:pt idx="55156">
                  <c:v>0.96609999999999996</c:v>
                </c:pt>
                <c:pt idx="55157">
                  <c:v>1.0130000000000001</c:v>
                </c:pt>
                <c:pt idx="55158">
                  <c:v>1.0357000000000001</c:v>
                </c:pt>
                <c:pt idx="55159">
                  <c:v>1.0797000000000001</c:v>
                </c:pt>
                <c:pt idx="55160">
                  <c:v>1.2988</c:v>
                </c:pt>
                <c:pt idx="55161">
                  <c:v>1.3626</c:v>
                </c:pt>
                <c:pt idx="55162">
                  <c:v>1.3271000000000002</c:v>
                </c:pt>
                <c:pt idx="55163">
                  <c:v>1.2834000000000001</c:v>
                </c:pt>
                <c:pt idx="55164">
                  <c:v>1.2817000000000001</c:v>
                </c:pt>
                <c:pt idx="55165">
                  <c:v>1.2213000000000001</c:v>
                </c:pt>
                <c:pt idx="55166">
                  <c:v>1.1819000000000002</c:v>
                </c:pt>
                <c:pt idx="55167">
                  <c:v>1.1977</c:v>
                </c:pt>
                <c:pt idx="55168">
                  <c:v>1.1791</c:v>
                </c:pt>
                <c:pt idx="55169">
                  <c:v>1.2224000000000002</c:v>
                </c:pt>
                <c:pt idx="55170">
                  <c:v>1.2026000000000001</c:v>
                </c:pt>
                <c:pt idx="55171">
                  <c:v>1.2407000000000001</c:v>
                </c:pt>
                <c:pt idx="55172">
                  <c:v>1.2812000000000001</c:v>
                </c:pt>
                <c:pt idx="55173">
                  <c:v>1.3053000000000001</c:v>
                </c:pt>
                <c:pt idx="55174">
                  <c:v>1.3166000000000002</c:v>
                </c:pt>
                <c:pt idx="55175">
                  <c:v>1.2986000000000002</c:v>
                </c:pt>
                <c:pt idx="55176">
                  <c:v>1.3218000000000001</c:v>
                </c:pt>
                <c:pt idx="55177">
                  <c:v>1.3388</c:v>
                </c:pt>
                <c:pt idx="55178">
                  <c:v>1.3379000000000001</c:v>
                </c:pt>
                <c:pt idx="55179">
                  <c:v>1.3328</c:v>
                </c:pt>
                <c:pt idx="55180">
                  <c:v>1.3525</c:v>
                </c:pt>
                <c:pt idx="55181">
                  <c:v>1.4414</c:v>
                </c:pt>
                <c:pt idx="55182">
                  <c:v>1.4085000000000001</c:v>
                </c:pt>
                <c:pt idx="55183">
                  <c:v>1.4289000000000001</c:v>
                </c:pt>
                <c:pt idx="55184">
                  <c:v>1.5002000000000002</c:v>
                </c:pt>
                <c:pt idx="55185">
                  <c:v>1.4776</c:v>
                </c:pt>
                <c:pt idx="55186">
                  <c:v>1.4180000000000001</c:v>
                </c:pt>
                <c:pt idx="55187">
                  <c:v>1.3731</c:v>
                </c:pt>
                <c:pt idx="55188">
                  <c:v>1.3141</c:v>
                </c:pt>
                <c:pt idx="55189">
                  <c:v>1.2393000000000001</c:v>
                </c:pt>
                <c:pt idx="55190">
                  <c:v>1.2179000000000002</c:v>
                </c:pt>
                <c:pt idx="55191">
                  <c:v>1.2404000000000002</c:v>
                </c:pt>
                <c:pt idx="55192">
                  <c:v>1.2085000000000001</c:v>
                </c:pt>
                <c:pt idx="55193">
                  <c:v>1.1579000000000002</c:v>
                </c:pt>
                <c:pt idx="55194">
                  <c:v>1.1352</c:v>
                </c:pt>
                <c:pt idx="55195">
                  <c:v>1.1302000000000001</c:v>
                </c:pt>
                <c:pt idx="55196">
                  <c:v>1.1657</c:v>
                </c:pt>
                <c:pt idx="55197">
                  <c:v>1.1775</c:v>
                </c:pt>
                <c:pt idx="55198">
                  <c:v>1.1707000000000001</c:v>
                </c:pt>
                <c:pt idx="55199">
                  <c:v>1.1616</c:v>
                </c:pt>
                <c:pt idx="55200">
                  <c:v>1.1140000000000001</c:v>
                </c:pt>
                <c:pt idx="55201">
                  <c:v>1.1184000000000001</c:v>
                </c:pt>
                <c:pt idx="55202">
                  <c:v>1.0865</c:v>
                </c:pt>
                <c:pt idx="55203">
                  <c:v>1.0439000000000001</c:v>
                </c:pt>
                <c:pt idx="55204">
                  <c:v>1.0288000000000002</c:v>
                </c:pt>
                <c:pt idx="55205">
                  <c:v>1.0054000000000001</c:v>
                </c:pt>
                <c:pt idx="55206">
                  <c:v>1.0023</c:v>
                </c:pt>
                <c:pt idx="55207">
                  <c:v>0.99830000000000008</c:v>
                </c:pt>
                <c:pt idx="55208">
                  <c:v>0.97720000000000007</c:v>
                </c:pt>
                <c:pt idx="55209">
                  <c:v>0.95890000000000009</c:v>
                </c:pt>
                <c:pt idx="55210">
                  <c:v>0.9415</c:v>
                </c:pt>
                <c:pt idx="55211">
                  <c:v>0.87470000000000003</c:v>
                </c:pt>
                <c:pt idx="55212">
                  <c:v>0.83640000000000014</c:v>
                </c:pt>
                <c:pt idx="55213">
                  <c:v>0.81880000000000008</c:v>
                </c:pt>
                <c:pt idx="55214">
                  <c:v>0.79249999999999998</c:v>
                </c:pt>
                <c:pt idx="55215">
                  <c:v>0.80359999999999998</c:v>
                </c:pt>
                <c:pt idx="55216">
                  <c:v>0.75740000000000007</c:v>
                </c:pt>
                <c:pt idx="55217">
                  <c:v>0.75060000000000004</c:v>
                </c:pt>
                <c:pt idx="55218">
                  <c:v>0.74390000000000001</c:v>
                </c:pt>
                <c:pt idx="55219">
                  <c:v>0.72460000000000013</c:v>
                </c:pt>
                <c:pt idx="55220">
                  <c:v>0.7078000000000001</c:v>
                </c:pt>
                <c:pt idx="55221">
                  <c:v>0.69940000000000002</c:v>
                </c:pt>
                <c:pt idx="55222">
                  <c:v>0.68200000000000005</c:v>
                </c:pt>
                <c:pt idx="55223">
                  <c:v>0.68110000000000004</c:v>
                </c:pt>
                <c:pt idx="55224">
                  <c:v>0.66500000000000004</c:v>
                </c:pt>
                <c:pt idx="55225">
                  <c:v>0.62860000000000005</c:v>
                </c:pt>
                <c:pt idx="55226">
                  <c:v>0.60780000000000012</c:v>
                </c:pt>
                <c:pt idx="55227">
                  <c:v>0.60970000000000013</c:v>
                </c:pt>
                <c:pt idx="55228">
                  <c:v>0.60289999999999999</c:v>
                </c:pt>
                <c:pt idx="55229">
                  <c:v>0.60040000000000004</c:v>
                </c:pt>
                <c:pt idx="55230">
                  <c:v>0.57000000000000006</c:v>
                </c:pt>
                <c:pt idx="55231">
                  <c:v>0.56470000000000009</c:v>
                </c:pt>
                <c:pt idx="55232">
                  <c:v>0.52300000000000002</c:v>
                </c:pt>
                <c:pt idx="55233">
                  <c:v>0.52510000000000001</c:v>
                </c:pt>
                <c:pt idx="55234">
                  <c:v>0.50309999999999999</c:v>
                </c:pt>
                <c:pt idx="55235">
                  <c:v>0.50970000000000004</c:v>
                </c:pt>
                <c:pt idx="55236">
                  <c:v>0.50160000000000005</c:v>
                </c:pt>
                <c:pt idx="55237">
                  <c:v>0.47310000000000002</c:v>
                </c:pt>
                <c:pt idx="55238">
                  <c:v>0.48470000000000008</c:v>
                </c:pt>
                <c:pt idx="55239">
                  <c:v>0.48949999999999999</c:v>
                </c:pt>
                <c:pt idx="55240">
                  <c:v>0.47110000000000007</c:v>
                </c:pt>
                <c:pt idx="55241">
                  <c:v>0.45300000000000007</c:v>
                </c:pt>
                <c:pt idx="55242">
                  <c:v>0.46609999999999996</c:v>
                </c:pt>
                <c:pt idx="55243">
                  <c:v>0.46100000000000008</c:v>
                </c:pt>
                <c:pt idx="55244">
                  <c:v>0.46479999999999999</c:v>
                </c:pt>
                <c:pt idx="55245">
                  <c:v>0.46140000000000003</c:v>
                </c:pt>
                <c:pt idx="55246">
                  <c:v>0.45350000000000001</c:v>
                </c:pt>
                <c:pt idx="55247">
                  <c:v>0.44370000000000004</c:v>
                </c:pt>
                <c:pt idx="55248">
                  <c:v>0.43480000000000002</c:v>
                </c:pt>
                <c:pt idx="55249">
                  <c:v>0.42599999999999999</c:v>
                </c:pt>
                <c:pt idx="55250">
                  <c:v>0.43099999999999999</c:v>
                </c:pt>
                <c:pt idx="55251">
                  <c:v>0.43030000000000002</c:v>
                </c:pt>
                <c:pt idx="55252">
                  <c:v>0.41790000000000005</c:v>
                </c:pt>
                <c:pt idx="55253">
                  <c:v>0.41090000000000004</c:v>
                </c:pt>
                <c:pt idx="55254">
                  <c:v>0.41250000000000003</c:v>
                </c:pt>
                <c:pt idx="55255">
                  <c:v>0.38820000000000005</c:v>
                </c:pt>
                <c:pt idx="55256">
                  <c:v>0.39240000000000003</c:v>
                </c:pt>
                <c:pt idx="55257">
                  <c:v>0.38180000000000003</c:v>
                </c:pt>
                <c:pt idx="55258">
                  <c:v>0.38500000000000001</c:v>
                </c:pt>
                <c:pt idx="55259">
                  <c:v>0.36549999999999999</c:v>
                </c:pt>
                <c:pt idx="55260">
                  <c:v>0.37070000000000003</c:v>
                </c:pt>
                <c:pt idx="55261">
                  <c:v>0.37509999999999999</c:v>
                </c:pt>
                <c:pt idx="55262">
                  <c:v>0.38330000000000003</c:v>
                </c:pt>
                <c:pt idx="55263">
                  <c:v>0.37719999999999998</c:v>
                </c:pt>
                <c:pt idx="55264">
                  <c:v>0.38100000000000001</c:v>
                </c:pt>
                <c:pt idx="55265">
                  <c:v>0.3609</c:v>
                </c:pt>
                <c:pt idx="55266">
                  <c:v>0.34050000000000002</c:v>
                </c:pt>
                <c:pt idx="55267">
                  <c:v>0.3387</c:v>
                </c:pt>
                <c:pt idx="55268">
                  <c:v>0.34980000000000006</c:v>
                </c:pt>
                <c:pt idx="55269">
                  <c:v>0.33950000000000002</c:v>
                </c:pt>
                <c:pt idx="55270">
                  <c:v>0.3427</c:v>
                </c:pt>
                <c:pt idx="55271">
                  <c:v>0.33510000000000001</c:v>
                </c:pt>
                <c:pt idx="55272">
                  <c:v>0.31790000000000002</c:v>
                </c:pt>
                <c:pt idx="55273">
                  <c:v>0.33560000000000001</c:v>
                </c:pt>
                <c:pt idx="55274">
                  <c:v>0.3246</c:v>
                </c:pt>
                <c:pt idx="55275">
                  <c:v>0.31630000000000003</c:v>
                </c:pt>
                <c:pt idx="55276">
                  <c:v>0.32630000000000003</c:v>
                </c:pt>
                <c:pt idx="55277">
                  <c:v>0.31859999999999999</c:v>
                </c:pt>
                <c:pt idx="55278">
                  <c:v>0.30410000000000004</c:v>
                </c:pt>
                <c:pt idx="55279">
                  <c:v>0.3165</c:v>
                </c:pt>
                <c:pt idx="55280">
                  <c:v>0.30980000000000002</c:v>
                </c:pt>
                <c:pt idx="55281">
                  <c:v>0.32080000000000003</c:v>
                </c:pt>
                <c:pt idx="55282">
                  <c:v>0.30810000000000004</c:v>
                </c:pt>
                <c:pt idx="55283">
                  <c:v>0.2969</c:v>
                </c:pt>
                <c:pt idx="55284">
                  <c:v>0.3226</c:v>
                </c:pt>
                <c:pt idx="55285">
                  <c:v>0.31900000000000001</c:v>
                </c:pt>
                <c:pt idx="55286">
                  <c:v>0.29920000000000002</c:v>
                </c:pt>
                <c:pt idx="55287">
                  <c:v>0.2878</c:v>
                </c:pt>
                <c:pt idx="55288">
                  <c:v>0.29830000000000001</c:v>
                </c:pt>
                <c:pt idx="55289">
                  <c:v>0.30330000000000001</c:v>
                </c:pt>
                <c:pt idx="55290">
                  <c:v>0.30220000000000002</c:v>
                </c:pt>
                <c:pt idx="55291">
                  <c:v>0.29110000000000003</c:v>
                </c:pt>
                <c:pt idx="55292">
                  <c:v>0.29039999999999999</c:v>
                </c:pt>
                <c:pt idx="55293">
                  <c:v>0.29170000000000001</c:v>
                </c:pt>
                <c:pt idx="55294">
                  <c:v>0.27320000000000005</c:v>
                </c:pt>
                <c:pt idx="55295">
                  <c:v>0.28110000000000002</c:v>
                </c:pt>
                <c:pt idx="55296">
                  <c:v>0.26890000000000003</c:v>
                </c:pt>
                <c:pt idx="55297">
                  <c:v>0.27210000000000001</c:v>
                </c:pt>
                <c:pt idx="55298">
                  <c:v>0.27930000000000005</c:v>
                </c:pt>
                <c:pt idx="55299">
                  <c:v>0.26700000000000002</c:v>
                </c:pt>
                <c:pt idx="55300">
                  <c:v>0.2727</c:v>
                </c:pt>
                <c:pt idx="55301">
                  <c:v>0.25340000000000001</c:v>
                </c:pt>
                <c:pt idx="55302">
                  <c:v>0.24940000000000004</c:v>
                </c:pt>
                <c:pt idx="55303">
                  <c:v>0.2417</c:v>
                </c:pt>
                <c:pt idx="55304">
                  <c:v>0.23809999999999998</c:v>
                </c:pt>
                <c:pt idx="55305">
                  <c:v>0.2452</c:v>
                </c:pt>
                <c:pt idx="55306">
                  <c:v>0.24660000000000004</c:v>
                </c:pt>
                <c:pt idx="55307">
                  <c:v>0.24249999999999999</c:v>
                </c:pt>
                <c:pt idx="55308">
                  <c:v>0.2409</c:v>
                </c:pt>
                <c:pt idx="55309">
                  <c:v>0.23719999999999999</c:v>
                </c:pt>
                <c:pt idx="55310">
                  <c:v>0.24820000000000003</c:v>
                </c:pt>
                <c:pt idx="55311">
                  <c:v>0.23860000000000003</c:v>
                </c:pt>
                <c:pt idx="55312">
                  <c:v>0.23980000000000001</c:v>
                </c:pt>
                <c:pt idx="55313">
                  <c:v>0.24360000000000001</c:v>
                </c:pt>
                <c:pt idx="55314">
                  <c:v>0.23500000000000001</c:v>
                </c:pt>
                <c:pt idx="55315">
                  <c:v>0.22660000000000002</c:v>
                </c:pt>
                <c:pt idx="55316">
                  <c:v>0.2384</c:v>
                </c:pt>
                <c:pt idx="55317">
                  <c:v>0.23620000000000002</c:v>
                </c:pt>
                <c:pt idx="55318">
                  <c:v>0.23050000000000004</c:v>
                </c:pt>
                <c:pt idx="55319">
                  <c:v>0.2283</c:v>
                </c:pt>
                <c:pt idx="55320">
                  <c:v>0.23039999999999999</c:v>
                </c:pt>
                <c:pt idx="55321">
                  <c:v>0.22400000000000003</c:v>
                </c:pt>
                <c:pt idx="55322">
                  <c:v>0.22730000000000003</c:v>
                </c:pt>
                <c:pt idx="55323">
                  <c:v>0.22700000000000001</c:v>
                </c:pt>
                <c:pt idx="55324">
                  <c:v>0.21629999999999999</c:v>
                </c:pt>
                <c:pt idx="55325">
                  <c:v>0.21820000000000001</c:v>
                </c:pt>
                <c:pt idx="55326">
                  <c:v>0.22140000000000001</c:v>
                </c:pt>
                <c:pt idx="55327">
                  <c:v>0.2142</c:v>
                </c:pt>
                <c:pt idx="55328">
                  <c:v>0.21060000000000001</c:v>
                </c:pt>
                <c:pt idx="55329">
                  <c:v>0.21190000000000003</c:v>
                </c:pt>
                <c:pt idx="55330">
                  <c:v>0.21240000000000003</c:v>
                </c:pt>
                <c:pt idx="55331">
                  <c:v>0.21379999999999999</c:v>
                </c:pt>
                <c:pt idx="55332">
                  <c:v>0.2157</c:v>
                </c:pt>
                <c:pt idx="55333">
                  <c:v>0.20650000000000002</c:v>
                </c:pt>
                <c:pt idx="55334">
                  <c:v>0.20630000000000004</c:v>
                </c:pt>
                <c:pt idx="55335">
                  <c:v>0.20579999999999998</c:v>
                </c:pt>
                <c:pt idx="55336">
                  <c:v>0.2056</c:v>
                </c:pt>
                <c:pt idx="55337">
                  <c:v>0.19840000000000002</c:v>
                </c:pt>
                <c:pt idx="55338">
                  <c:v>0.20450000000000002</c:v>
                </c:pt>
                <c:pt idx="55339">
                  <c:v>0.2046</c:v>
                </c:pt>
                <c:pt idx="55340">
                  <c:v>0.20179999999999998</c:v>
                </c:pt>
                <c:pt idx="55341">
                  <c:v>0.1948</c:v>
                </c:pt>
                <c:pt idx="55342">
                  <c:v>0.20120000000000002</c:v>
                </c:pt>
                <c:pt idx="55343">
                  <c:v>0.20019999999999999</c:v>
                </c:pt>
                <c:pt idx="55344">
                  <c:v>0.19070000000000001</c:v>
                </c:pt>
                <c:pt idx="55345">
                  <c:v>0.1908</c:v>
                </c:pt>
                <c:pt idx="55346">
                  <c:v>0.19259999999999999</c:v>
                </c:pt>
                <c:pt idx="55347">
                  <c:v>0.19670000000000001</c:v>
                </c:pt>
                <c:pt idx="55348">
                  <c:v>0.18990000000000001</c:v>
                </c:pt>
                <c:pt idx="55349">
                  <c:v>0.19020000000000001</c:v>
                </c:pt>
                <c:pt idx="55350">
                  <c:v>0.18520000000000003</c:v>
                </c:pt>
                <c:pt idx="55351">
                  <c:v>0.18990000000000001</c:v>
                </c:pt>
                <c:pt idx="55352">
                  <c:v>0.19130000000000003</c:v>
                </c:pt>
                <c:pt idx="55353">
                  <c:v>0.18420000000000003</c:v>
                </c:pt>
                <c:pt idx="55354">
                  <c:v>0.18890000000000001</c:v>
                </c:pt>
                <c:pt idx="55355">
                  <c:v>0.1799</c:v>
                </c:pt>
                <c:pt idx="55356">
                  <c:v>0.1898</c:v>
                </c:pt>
                <c:pt idx="55357">
                  <c:v>0.1898</c:v>
                </c:pt>
                <c:pt idx="55358">
                  <c:v>0.1855</c:v>
                </c:pt>
                <c:pt idx="55359">
                  <c:v>0.18180000000000002</c:v>
                </c:pt>
                <c:pt idx="55360">
                  <c:v>0.18149999999999999</c:v>
                </c:pt>
                <c:pt idx="55361">
                  <c:v>0.18230000000000002</c:v>
                </c:pt>
                <c:pt idx="55362">
                  <c:v>0.17430000000000001</c:v>
                </c:pt>
                <c:pt idx="55363">
                  <c:v>0.18110000000000001</c:v>
                </c:pt>
                <c:pt idx="55364">
                  <c:v>0.1845</c:v>
                </c:pt>
                <c:pt idx="55365">
                  <c:v>0.18240000000000001</c:v>
                </c:pt>
                <c:pt idx="55366">
                  <c:v>0.17649999999999999</c:v>
                </c:pt>
                <c:pt idx="55367">
                  <c:v>0.17780000000000001</c:v>
                </c:pt>
                <c:pt idx="55368">
                  <c:v>0.17190000000000003</c:v>
                </c:pt>
                <c:pt idx="55369">
                  <c:v>0.17649999999999999</c:v>
                </c:pt>
                <c:pt idx="55370">
                  <c:v>0.1779</c:v>
                </c:pt>
                <c:pt idx="55371">
                  <c:v>0.1787</c:v>
                </c:pt>
                <c:pt idx="55372">
                  <c:v>0.17230000000000001</c:v>
                </c:pt>
                <c:pt idx="55373">
                  <c:v>0.17020000000000002</c:v>
                </c:pt>
                <c:pt idx="55374">
                  <c:v>0.17</c:v>
                </c:pt>
                <c:pt idx="55375">
                  <c:v>0.17030000000000001</c:v>
                </c:pt>
                <c:pt idx="55376">
                  <c:v>0.17090000000000002</c:v>
                </c:pt>
                <c:pt idx="55377">
                  <c:v>0.17210000000000003</c:v>
                </c:pt>
                <c:pt idx="55378">
                  <c:v>0.1716</c:v>
                </c:pt>
                <c:pt idx="55379">
                  <c:v>0.17320000000000002</c:v>
                </c:pt>
                <c:pt idx="55380">
                  <c:v>0.17460000000000001</c:v>
                </c:pt>
                <c:pt idx="55381">
                  <c:v>0.17470000000000002</c:v>
                </c:pt>
                <c:pt idx="55382">
                  <c:v>0.17400000000000002</c:v>
                </c:pt>
                <c:pt idx="55383">
                  <c:v>0.17660000000000001</c:v>
                </c:pt>
                <c:pt idx="55384">
                  <c:v>0.17630000000000001</c:v>
                </c:pt>
                <c:pt idx="55385">
                  <c:v>0.17649999999999999</c:v>
                </c:pt>
                <c:pt idx="55386">
                  <c:v>0.17490000000000003</c:v>
                </c:pt>
                <c:pt idx="55387">
                  <c:v>0.1757</c:v>
                </c:pt>
                <c:pt idx="55388">
                  <c:v>0.18130000000000002</c:v>
                </c:pt>
                <c:pt idx="55389">
                  <c:v>0.17880000000000001</c:v>
                </c:pt>
                <c:pt idx="55390">
                  <c:v>0.17620000000000002</c:v>
                </c:pt>
                <c:pt idx="55391">
                  <c:v>0.17460000000000001</c:v>
                </c:pt>
                <c:pt idx="55392">
                  <c:v>0.18420000000000003</c:v>
                </c:pt>
                <c:pt idx="55393">
                  <c:v>0.18890000000000001</c:v>
                </c:pt>
                <c:pt idx="55394">
                  <c:v>0.1875</c:v>
                </c:pt>
                <c:pt idx="55395">
                  <c:v>0.18500000000000003</c:v>
                </c:pt>
                <c:pt idx="55396">
                  <c:v>0.18500000000000003</c:v>
                </c:pt>
                <c:pt idx="55397">
                  <c:v>0.19410000000000002</c:v>
                </c:pt>
                <c:pt idx="55398">
                  <c:v>0.20200000000000001</c:v>
                </c:pt>
                <c:pt idx="55399">
                  <c:v>0.20400000000000001</c:v>
                </c:pt>
                <c:pt idx="55400">
                  <c:v>0.21260000000000001</c:v>
                </c:pt>
                <c:pt idx="55401">
                  <c:v>0.2258</c:v>
                </c:pt>
                <c:pt idx="55402">
                  <c:v>0.23319999999999999</c:v>
                </c:pt>
                <c:pt idx="55403">
                  <c:v>0.23570000000000002</c:v>
                </c:pt>
                <c:pt idx="55404">
                  <c:v>0.24529999999999999</c:v>
                </c:pt>
                <c:pt idx="55405">
                  <c:v>0.2492</c:v>
                </c:pt>
                <c:pt idx="55406">
                  <c:v>0.25040000000000001</c:v>
                </c:pt>
                <c:pt idx="55407">
                  <c:v>0.26019999999999999</c:v>
                </c:pt>
                <c:pt idx="55408">
                  <c:v>0.27979999999999999</c:v>
                </c:pt>
                <c:pt idx="55409">
                  <c:v>0.29370000000000002</c:v>
                </c:pt>
                <c:pt idx="55410">
                  <c:v>0.3004</c:v>
                </c:pt>
                <c:pt idx="55411">
                  <c:v>0.3024</c:v>
                </c:pt>
                <c:pt idx="55412">
                  <c:v>0.32020000000000004</c:v>
                </c:pt>
                <c:pt idx="55413">
                  <c:v>0.33330000000000004</c:v>
                </c:pt>
                <c:pt idx="55414">
                  <c:v>0.33330000000000004</c:v>
                </c:pt>
                <c:pt idx="55415">
                  <c:v>0.34860000000000002</c:v>
                </c:pt>
                <c:pt idx="55416">
                  <c:v>0.37930000000000003</c:v>
                </c:pt>
                <c:pt idx="55417">
                  <c:v>0.4103</c:v>
                </c:pt>
                <c:pt idx="55418">
                  <c:v>0.41100000000000003</c:v>
                </c:pt>
                <c:pt idx="55419">
                  <c:v>0.44260000000000005</c:v>
                </c:pt>
                <c:pt idx="55420">
                  <c:v>0.52750000000000008</c:v>
                </c:pt>
                <c:pt idx="55421">
                  <c:v>0.56120000000000003</c:v>
                </c:pt>
                <c:pt idx="55422">
                  <c:v>0.54210000000000003</c:v>
                </c:pt>
                <c:pt idx="55423">
                  <c:v>0.51139999999999997</c:v>
                </c:pt>
                <c:pt idx="55424">
                  <c:v>0.54420000000000002</c:v>
                </c:pt>
                <c:pt idx="55425">
                  <c:v>0.56379999999999997</c:v>
                </c:pt>
                <c:pt idx="55426">
                  <c:v>0.54120000000000001</c:v>
                </c:pt>
                <c:pt idx="55427">
                  <c:v>0.58689999999999998</c:v>
                </c:pt>
                <c:pt idx="55428">
                  <c:v>0.57579999999999998</c:v>
                </c:pt>
                <c:pt idx="55429">
                  <c:v>0.58189999999999997</c:v>
                </c:pt>
                <c:pt idx="55430">
                  <c:v>0.6120000000000001</c:v>
                </c:pt>
                <c:pt idx="55431">
                  <c:v>0.6352000000000001</c:v>
                </c:pt>
                <c:pt idx="55432">
                  <c:v>0.6291000000000001</c:v>
                </c:pt>
                <c:pt idx="55433">
                  <c:v>0.64370000000000005</c:v>
                </c:pt>
                <c:pt idx="55434">
                  <c:v>0.60930000000000006</c:v>
                </c:pt>
                <c:pt idx="55435">
                  <c:v>0.66310000000000002</c:v>
                </c:pt>
                <c:pt idx="55436">
                  <c:v>0.74240000000000006</c:v>
                </c:pt>
                <c:pt idx="55437">
                  <c:v>0.77900000000000003</c:v>
                </c:pt>
                <c:pt idx="55438">
                  <c:v>0.82929999999999993</c:v>
                </c:pt>
                <c:pt idx="55439">
                  <c:v>0.87560000000000004</c:v>
                </c:pt>
                <c:pt idx="55440">
                  <c:v>0.87840000000000007</c:v>
                </c:pt>
                <c:pt idx="55441">
                  <c:v>0.89590000000000003</c:v>
                </c:pt>
                <c:pt idx="55442">
                  <c:v>0.91190000000000004</c:v>
                </c:pt>
                <c:pt idx="55443">
                  <c:v>0.93340000000000001</c:v>
                </c:pt>
                <c:pt idx="55444">
                  <c:v>0.95429999999999993</c:v>
                </c:pt>
                <c:pt idx="55445">
                  <c:v>1.0025000000000002</c:v>
                </c:pt>
                <c:pt idx="55446">
                  <c:v>1.0446</c:v>
                </c:pt>
                <c:pt idx="55447">
                  <c:v>1.0775000000000001</c:v>
                </c:pt>
                <c:pt idx="55448">
                  <c:v>1.0964</c:v>
                </c:pt>
                <c:pt idx="55449">
                  <c:v>1.0974000000000002</c:v>
                </c:pt>
                <c:pt idx="55450">
                  <c:v>1.0773999999999999</c:v>
                </c:pt>
                <c:pt idx="55451">
                  <c:v>1.0776000000000001</c:v>
                </c:pt>
                <c:pt idx="55452">
                  <c:v>1.0743</c:v>
                </c:pt>
                <c:pt idx="55453">
                  <c:v>1.0541</c:v>
                </c:pt>
                <c:pt idx="55454">
                  <c:v>1.0386</c:v>
                </c:pt>
                <c:pt idx="55455">
                  <c:v>1.0502</c:v>
                </c:pt>
                <c:pt idx="55456">
                  <c:v>1.0059</c:v>
                </c:pt>
                <c:pt idx="55457">
                  <c:v>1.0081</c:v>
                </c:pt>
                <c:pt idx="55458">
                  <c:v>1.0398000000000001</c:v>
                </c:pt>
                <c:pt idx="55459">
                  <c:v>0.95190000000000008</c:v>
                </c:pt>
                <c:pt idx="55460">
                  <c:v>0.95500000000000007</c:v>
                </c:pt>
                <c:pt idx="55461">
                  <c:v>1.0102</c:v>
                </c:pt>
                <c:pt idx="55462">
                  <c:v>0.98770000000000013</c:v>
                </c:pt>
                <c:pt idx="55463">
                  <c:v>0.96210000000000007</c:v>
                </c:pt>
                <c:pt idx="55464">
                  <c:v>0.95109999999999995</c:v>
                </c:pt>
                <c:pt idx="55465">
                  <c:v>0.99339999999999995</c:v>
                </c:pt>
                <c:pt idx="55466">
                  <c:v>0.92400000000000004</c:v>
                </c:pt>
                <c:pt idx="55467">
                  <c:v>0.84600000000000009</c:v>
                </c:pt>
                <c:pt idx="55468">
                  <c:v>0.91920000000000002</c:v>
                </c:pt>
                <c:pt idx="55469">
                  <c:v>0.88140000000000007</c:v>
                </c:pt>
                <c:pt idx="55470">
                  <c:v>0.80950000000000011</c:v>
                </c:pt>
                <c:pt idx="55471">
                  <c:v>0.84840000000000004</c:v>
                </c:pt>
                <c:pt idx="55472">
                  <c:v>0.92910000000000004</c:v>
                </c:pt>
                <c:pt idx="55473">
                  <c:v>0.88819999999999999</c:v>
                </c:pt>
                <c:pt idx="55474">
                  <c:v>0.81140000000000012</c:v>
                </c:pt>
                <c:pt idx="55475">
                  <c:v>0.78560000000000008</c:v>
                </c:pt>
                <c:pt idx="55476">
                  <c:v>0.76100000000000012</c:v>
                </c:pt>
                <c:pt idx="55477">
                  <c:v>0.73620000000000008</c:v>
                </c:pt>
                <c:pt idx="55478">
                  <c:v>0.73360000000000003</c:v>
                </c:pt>
                <c:pt idx="55479">
                  <c:v>0.71730000000000005</c:v>
                </c:pt>
                <c:pt idx="55480">
                  <c:v>0.76180000000000003</c:v>
                </c:pt>
                <c:pt idx="55481">
                  <c:v>0.80380000000000007</c:v>
                </c:pt>
                <c:pt idx="55482">
                  <c:v>0.76170000000000004</c:v>
                </c:pt>
                <c:pt idx="55483">
                  <c:v>0.73099999999999998</c:v>
                </c:pt>
                <c:pt idx="55484">
                  <c:v>0.70520000000000005</c:v>
                </c:pt>
                <c:pt idx="55485">
                  <c:v>0.70910000000000006</c:v>
                </c:pt>
                <c:pt idx="55486">
                  <c:v>0.68480000000000008</c:v>
                </c:pt>
                <c:pt idx="55487">
                  <c:v>0.67310000000000003</c:v>
                </c:pt>
                <c:pt idx="55488">
                  <c:v>0.64340000000000008</c:v>
                </c:pt>
                <c:pt idx="55489">
                  <c:v>0.61410000000000009</c:v>
                </c:pt>
                <c:pt idx="55490">
                  <c:v>0.60840000000000005</c:v>
                </c:pt>
                <c:pt idx="55491">
                  <c:v>0.59650000000000003</c:v>
                </c:pt>
                <c:pt idx="55492">
                  <c:v>0.57569999999999999</c:v>
                </c:pt>
                <c:pt idx="55493">
                  <c:v>0.58120000000000005</c:v>
                </c:pt>
                <c:pt idx="55494">
                  <c:v>0.55869999999999997</c:v>
                </c:pt>
                <c:pt idx="55495">
                  <c:v>0.52969999999999995</c:v>
                </c:pt>
                <c:pt idx="55496">
                  <c:v>0.51290000000000002</c:v>
                </c:pt>
                <c:pt idx="55497">
                  <c:v>0.50940000000000007</c:v>
                </c:pt>
                <c:pt idx="55498">
                  <c:v>0.50870000000000004</c:v>
                </c:pt>
                <c:pt idx="55499">
                  <c:v>0.49400000000000005</c:v>
                </c:pt>
                <c:pt idx="55500">
                  <c:v>0.49240000000000006</c:v>
                </c:pt>
                <c:pt idx="55501">
                  <c:v>0.48449999999999999</c:v>
                </c:pt>
                <c:pt idx="55502">
                  <c:v>0.47859999999999997</c:v>
                </c:pt>
                <c:pt idx="55503">
                  <c:v>0.4632</c:v>
                </c:pt>
                <c:pt idx="55504">
                  <c:v>0.45550000000000002</c:v>
                </c:pt>
                <c:pt idx="55505">
                  <c:v>0.47610000000000002</c:v>
                </c:pt>
                <c:pt idx="55506">
                  <c:v>0.50690000000000002</c:v>
                </c:pt>
                <c:pt idx="55507">
                  <c:v>0.47570000000000001</c:v>
                </c:pt>
                <c:pt idx="55508">
                  <c:v>0.45270000000000005</c:v>
                </c:pt>
                <c:pt idx="55509">
                  <c:v>0.45730000000000004</c:v>
                </c:pt>
                <c:pt idx="55510">
                  <c:v>0.43080000000000002</c:v>
                </c:pt>
                <c:pt idx="55511">
                  <c:v>0.435</c:v>
                </c:pt>
                <c:pt idx="55512">
                  <c:v>0.44980000000000003</c:v>
                </c:pt>
                <c:pt idx="55513">
                  <c:v>0.4476</c:v>
                </c:pt>
                <c:pt idx="55514">
                  <c:v>0.42249999999999999</c:v>
                </c:pt>
                <c:pt idx="55515">
                  <c:v>0.45190000000000002</c:v>
                </c:pt>
                <c:pt idx="55516">
                  <c:v>0.46110000000000001</c:v>
                </c:pt>
                <c:pt idx="55517">
                  <c:v>0.4148</c:v>
                </c:pt>
                <c:pt idx="55518">
                  <c:v>0.44640000000000007</c:v>
                </c:pt>
                <c:pt idx="55519">
                  <c:v>0.42560000000000003</c:v>
                </c:pt>
                <c:pt idx="55520">
                  <c:v>0.4254</c:v>
                </c:pt>
                <c:pt idx="55521">
                  <c:v>0.41520000000000001</c:v>
                </c:pt>
                <c:pt idx="55522">
                  <c:v>0.41180000000000005</c:v>
                </c:pt>
                <c:pt idx="55523">
                  <c:v>0.40330000000000005</c:v>
                </c:pt>
                <c:pt idx="55524">
                  <c:v>0.39400000000000002</c:v>
                </c:pt>
                <c:pt idx="55525">
                  <c:v>0.40389999999999998</c:v>
                </c:pt>
                <c:pt idx="55526">
                  <c:v>0.40610000000000002</c:v>
                </c:pt>
                <c:pt idx="55527">
                  <c:v>0.37160000000000004</c:v>
                </c:pt>
                <c:pt idx="55528">
                  <c:v>0.39129999999999998</c:v>
                </c:pt>
                <c:pt idx="55529">
                  <c:v>0.38660000000000005</c:v>
                </c:pt>
                <c:pt idx="55530">
                  <c:v>0.37530000000000002</c:v>
                </c:pt>
                <c:pt idx="55531">
                  <c:v>0.38159999999999999</c:v>
                </c:pt>
                <c:pt idx="55532">
                  <c:v>0.36150000000000004</c:v>
                </c:pt>
                <c:pt idx="55533">
                  <c:v>0.35060000000000002</c:v>
                </c:pt>
                <c:pt idx="55534">
                  <c:v>0.35750000000000004</c:v>
                </c:pt>
                <c:pt idx="55535">
                  <c:v>0.35990000000000005</c:v>
                </c:pt>
                <c:pt idx="55536">
                  <c:v>0.3453</c:v>
                </c:pt>
                <c:pt idx="55537">
                  <c:v>0.33840000000000003</c:v>
                </c:pt>
                <c:pt idx="55538">
                  <c:v>0.3387</c:v>
                </c:pt>
                <c:pt idx="55539">
                  <c:v>0.32790000000000002</c:v>
                </c:pt>
                <c:pt idx="55540">
                  <c:v>0.33510000000000001</c:v>
                </c:pt>
                <c:pt idx="55541">
                  <c:v>0.34600000000000003</c:v>
                </c:pt>
                <c:pt idx="55542">
                  <c:v>0.33300000000000002</c:v>
                </c:pt>
                <c:pt idx="55543">
                  <c:v>0.33330000000000004</c:v>
                </c:pt>
                <c:pt idx="55544">
                  <c:v>0.33679999999999999</c:v>
                </c:pt>
                <c:pt idx="55545">
                  <c:v>0.34960000000000002</c:v>
                </c:pt>
                <c:pt idx="55546">
                  <c:v>0.33750000000000002</c:v>
                </c:pt>
                <c:pt idx="55547">
                  <c:v>0.32240000000000002</c:v>
                </c:pt>
                <c:pt idx="55548">
                  <c:v>0.3044</c:v>
                </c:pt>
                <c:pt idx="55549">
                  <c:v>0.32069999999999999</c:v>
                </c:pt>
                <c:pt idx="55550">
                  <c:v>0.31230000000000002</c:v>
                </c:pt>
                <c:pt idx="55551">
                  <c:v>0.2979</c:v>
                </c:pt>
                <c:pt idx="55552">
                  <c:v>0.30520000000000003</c:v>
                </c:pt>
                <c:pt idx="55553">
                  <c:v>0.31520000000000004</c:v>
                </c:pt>
                <c:pt idx="55554">
                  <c:v>0.29110000000000003</c:v>
                </c:pt>
                <c:pt idx="55555">
                  <c:v>0.29809999999999998</c:v>
                </c:pt>
                <c:pt idx="55556">
                  <c:v>0.31430000000000002</c:v>
                </c:pt>
                <c:pt idx="55557">
                  <c:v>0.29409999999999997</c:v>
                </c:pt>
                <c:pt idx="55558">
                  <c:v>0.2944</c:v>
                </c:pt>
                <c:pt idx="55559">
                  <c:v>0.29089999999999999</c:v>
                </c:pt>
                <c:pt idx="55560">
                  <c:v>0.26910000000000001</c:v>
                </c:pt>
                <c:pt idx="55561">
                  <c:v>0.26800000000000002</c:v>
                </c:pt>
                <c:pt idx="55562">
                  <c:v>0.28550000000000003</c:v>
                </c:pt>
                <c:pt idx="55563">
                  <c:v>0.29039999999999999</c:v>
                </c:pt>
                <c:pt idx="55564">
                  <c:v>0.28439999999999999</c:v>
                </c:pt>
                <c:pt idx="55565">
                  <c:v>0.2863</c:v>
                </c:pt>
                <c:pt idx="55566">
                  <c:v>0.27740000000000004</c:v>
                </c:pt>
                <c:pt idx="55567">
                  <c:v>0.26840000000000003</c:v>
                </c:pt>
                <c:pt idx="55568">
                  <c:v>0.26700000000000002</c:v>
                </c:pt>
                <c:pt idx="55569">
                  <c:v>0.25979999999999998</c:v>
                </c:pt>
                <c:pt idx="55570">
                  <c:v>0.254</c:v>
                </c:pt>
                <c:pt idx="55571">
                  <c:v>0.24840000000000001</c:v>
                </c:pt>
                <c:pt idx="55572">
                  <c:v>0.23809999999999998</c:v>
                </c:pt>
                <c:pt idx="55573">
                  <c:v>0.23630000000000001</c:v>
                </c:pt>
                <c:pt idx="55574">
                  <c:v>0.23260000000000003</c:v>
                </c:pt>
                <c:pt idx="55575">
                  <c:v>0.22340000000000002</c:v>
                </c:pt>
                <c:pt idx="55576">
                  <c:v>0.21909999999999999</c:v>
                </c:pt>
                <c:pt idx="55577">
                  <c:v>0.21730000000000002</c:v>
                </c:pt>
                <c:pt idx="55578">
                  <c:v>0.21850000000000003</c:v>
                </c:pt>
                <c:pt idx="55579">
                  <c:v>0.22090000000000001</c:v>
                </c:pt>
                <c:pt idx="55580">
                  <c:v>0.21940000000000001</c:v>
                </c:pt>
                <c:pt idx="55581">
                  <c:v>0.22240000000000004</c:v>
                </c:pt>
                <c:pt idx="55582">
                  <c:v>0.21690000000000001</c:v>
                </c:pt>
                <c:pt idx="55583">
                  <c:v>0.21030000000000004</c:v>
                </c:pt>
                <c:pt idx="55584">
                  <c:v>0.20379999999999998</c:v>
                </c:pt>
                <c:pt idx="55585">
                  <c:v>0.19830000000000003</c:v>
                </c:pt>
                <c:pt idx="55586">
                  <c:v>0.18940000000000001</c:v>
                </c:pt>
                <c:pt idx="55587">
                  <c:v>0.18480000000000002</c:v>
                </c:pt>
                <c:pt idx="55588">
                  <c:v>0.18360000000000001</c:v>
                </c:pt>
                <c:pt idx="55589">
                  <c:v>0.17910000000000001</c:v>
                </c:pt>
                <c:pt idx="55590">
                  <c:v>0.17549999999999999</c:v>
                </c:pt>
                <c:pt idx="55591">
                  <c:v>0.16970000000000002</c:v>
                </c:pt>
                <c:pt idx="55592">
                  <c:v>0.1678</c:v>
                </c:pt>
                <c:pt idx="55593">
                  <c:v>0.16180000000000003</c:v>
                </c:pt>
                <c:pt idx="55594">
                  <c:v>0.15620000000000001</c:v>
                </c:pt>
                <c:pt idx="55595">
                  <c:v>0.15190000000000001</c:v>
                </c:pt>
                <c:pt idx="55596">
                  <c:v>0.14799999999999999</c:v>
                </c:pt>
                <c:pt idx="55597">
                  <c:v>0.14670000000000002</c:v>
                </c:pt>
                <c:pt idx="55598">
                  <c:v>0.14810000000000001</c:v>
                </c:pt>
                <c:pt idx="55599">
                  <c:v>0.1482</c:v>
                </c:pt>
                <c:pt idx="55600">
                  <c:v>0.15380000000000002</c:v>
                </c:pt>
                <c:pt idx="55601">
                  <c:v>0.1595</c:v>
                </c:pt>
                <c:pt idx="55602">
                  <c:v>0.16120000000000001</c:v>
                </c:pt>
                <c:pt idx="55603">
                  <c:v>0.16020000000000001</c:v>
                </c:pt>
                <c:pt idx="55604">
                  <c:v>0.15980000000000003</c:v>
                </c:pt>
                <c:pt idx="55605">
                  <c:v>0.15690000000000001</c:v>
                </c:pt>
                <c:pt idx="55606">
                  <c:v>0.16000000000000003</c:v>
                </c:pt>
                <c:pt idx="55607">
                  <c:v>0.16320000000000001</c:v>
                </c:pt>
                <c:pt idx="55608">
                  <c:v>0.16600000000000001</c:v>
                </c:pt>
                <c:pt idx="55609">
                  <c:v>0.16870000000000002</c:v>
                </c:pt>
                <c:pt idx="55610">
                  <c:v>0.16710000000000003</c:v>
                </c:pt>
                <c:pt idx="55611">
                  <c:v>0.16690000000000002</c:v>
                </c:pt>
                <c:pt idx="55612">
                  <c:v>0.16830000000000001</c:v>
                </c:pt>
                <c:pt idx="55613">
                  <c:v>0.16930000000000001</c:v>
                </c:pt>
                <c:pt idx="55614">
                  <c:v>0.17020000000000002</c:v>
                </c:pt>
                <c:pt idx="55615">
                  <c:v>0.16870000000000002</c:v>
                </c:pt>
                <c:pt idx="55616">
                  <c:v>0.16700000000000001</c:v>
                </c:pt>
                <c:pt idx="55617">
                  <c:v>0.16450000000000001</c:v>
                </c:pt>
                <c:pt idx="55618">
                  <c:v>0.15840000000000001</c:v>
                </c:pt>
                <c:pt idx="55619">
                  <c:v>0.15129999999999999</c:v>
                </c:pt>
                <c:pt idx="55620">
                  <c:v>0.14499999999999999</c:v>
                </c:pt>
                <c:pt idx="55621">
                  <c:v>0.13899999999999998</c:v>
                </c:pt>
                <c:pt idx="55622">
                  <c:v>0.13489999999999999</c:v>
                </c:pt>
                <c:pt idx="55623">
                  <c:v>0.12940000000000002</c:v>
                </c:pt>
                <c:pt idx="55624">
                  <c:v>0.12380000000000001</c:v>
                </c:pt>
                <c:pt idx="55625">
                  <c:v>0.12250000000000001</c:v>
                </c:pt>
                <c:pt idx="55626">
                  <c:v>0.12210000000000001</c:v>
                </c:pt>
                <c:pt idx="55627">
                  <c:v>0.12190000000000001</c:v>
                </c:pt>
                <c:pt idx="55628">
                  <c:v>0.11899999999999999</c:v>
                </c:pt>
                <c:pt idx="55629">
                  <c:v>0.11899999999999999</c:v>
                </c:pt>
                <c:pt idx="55630">
                  <c:v>0.1192</c:v>
                </c:pt>
                <c:pt idx="55631">
                  <c:v>0.11650000000000001</c:v>
                </c:pt>
                <c:pt idx="55632">
                  <c:v>0.1176</c:v>
                </c:pt>
                <c:pt idx="55633">
                  <c:v>0.11630000000000001</c:v>
                </c:pt>
                <c:pt idx="55634">
                  <c:v>0.11499999999999999</c:v>
                </c:pt>
                <c:pt idx="55635">
                  <c:v>0.11399999999999999</c:v>
                </c:pt>
                <c:pt idx="55636">
                  <c:v>0.11430000000000001</c:v>
                </c:pt>
                <c:pt idx="55637">
                  <c:v>0.11530000000000001</c:v>
                </c:pt>
                <c:pt idx="55638">
                  <c:v>0.1152</c:v>
                </c:pt>
                <c:pt idx="55639">
                  <c:v>0.11670000000000001</c:v>
                </c:pt>
                <c:pt idx="55640">
                  <c:v>0.11799999999999999</c:v>
                </c:pt>
                <c:pt idx="55641">
                  <c:v>0.1172</c:v>
                </c:pt>
                <c:pt idx="55642">
                  <c:v>0.11599999999999999</c:v>
                </c:pt>
                <c:pt idx="55643">
                  <c:v>0.11710000000000001</c:v>
                </c:pt>
                <c:pt idx="55644">
                  <c:v>0.11830000000000002</c:v>
                </c:pt>
                <c:pt idx="55645">
                  <c:v>0.1202</c:v>
                </c:pt>
                <c:pt idx="55646">
                  <c:v>0.1176</c:v>
                </c:pt>
                <c:pt idx="55647">
                  <c:v>0.11370000000000001</c:v>
                </c:pt>
                <c:pt idx="55648">
                  <c:v>0.11060000000000002</c:v>
                </c:pt>
                <c:pt idx="55649">
                  <c:v>0.1069</c:v>
                </c:pt>
                <c:pt idx="55650">
                  <c:v>0.1048</c:v>
                </c:pt>
                <c:pt idx="55651">
                  <c:v>0.1033</c:v>
                </c:pt>
                <c:pt idx="55652">
                  <c:v>0.1043</c:v>
                </c:pt>
                <c:pt idx="55653">
                  <c:v>0.10440000000000001</c:v>
                </c:pt>
                <c:pt idx="55654">
                  <c:v>0.1043</c:v>
                </c:pt>
                <c:pt idx="55655">
                  <c:v>0.10320000000000001</c:v>
                </c:pt>
                <c:pt idx="55656">
                  <c:v>0.1017</c:v>
                </c:pt>
                <c:pt idx="55657">
                  <c:v>0.1014</c:v>
                </c:pt>
                <c:pt idx="55658">
                  <c:v>0.10260000000000001</c:v>
                </c:pt>
                <c:pt idx="55659">
                  <c:v>0.1038</c:v>
                </c:pt>
                <c:pt idx="55660">
                  <c:v>0.10360000000000001</c:v>
                </c:pt>
                <c:pt idx="55661">
                  <c:v>0.1021</c:v>
                </c:pt>
                <c:pt idx="55662">
                  <c:v>9.9299999999999999E-2</c:v>
                </c:pt>
                <c:pt idx="55663">
                  <c:v>9.69E-2</c:v>
                </c:pt>
                <c:pt idx="55664">
                  <c:v>9.4200000000000006E-2</c:v>
                </c:pt>
                <c:pt idx="55665">
                  <c:v>9.1700000000000004E-2</c:v>
                </c:pt>
                <c:pt idx="55666">
                  <c:v>8.950000000000001E-2</c:v>
                </c:pt>
                <c:pt idx="55667">
                  <c:v>8.9400000000000007E-2</c:v>
                </c:pt>
                <c:pt idx="55668">
                  <c:v>9.0700000000000003E-2</c:v>
                </c:pt>
                <c:pt idx="55669">
                  <c:v>9.0000000000000011E-2</c:v>
                </c:pt>
                <c:pt idx="55670">
                  <c:v>9.2600000000000016E-2</c:v>
                </c:pt>
                <c:pt idx="55671">
                  <c:v>9.4200000000000006E-2</c:v>
                </c:pt>
                <c:pt idx="55672">
                  <c:v>9.5799999999999996E-2</c:v>
                </c:pt>
                <c:pt idx="55673">
                  <c:v>9.4799999999999995E-2</c:v>
                </c:pt>
                <c:pt idx="55674">
                  <c:v>9.8500000000000004E-2</c:v>
                </c:pt>
                <c:pt idx="55675">
                  <c:v>0.1017</c:v>
                </c:pt>
                <c:pt idx="55676">
                  <c:v>0.1031</c:v>
                </c:pt>
                <c:pt idx="55677">
                  <c:v>0.1048</c:v>
                </c:pt>
                <c:pt idx="55678">
                  <c:v>0.10680000000000001</c:v>
                </c:pt>
                <c:pt idx="55679">
                  <c:v>0.1109</c:v>
                </c:pt>
                <c:pt idx="55680">
                  <c:v>0.1138</c:v>
                </c:pt>
                <c:pt idx="55681">
                  <c:v>0.11470000000000001</c:v>
                </c:pt>
                <c:pt idx="55682">
                  <c:v>0.11630000000000001</c:v>
                </c:pt>
                <c:pt idx="55683">
                  <c:v>0.1158</c:v>
                </c:pt>
                <c:pt idx="55684">
                  <c:v>0.1178</c:v>
                </c:pt>
                <c:pt idx="55685">
                  <c:v>0.1198</c:v>
                </c:pt>
                <c:pt idx="55686">
                  <c:v>0.12310000000000001</c:v>
                </c:pt>
                <c:pt idx="55687">
                  <c:v>0.12640000000000001</c:v>
                </c:pt>
                <c:pt idx="55688">
                  <c:v>0.12570000000000001</c:v>
                </c:pt>
                <c:pt idx="55689">
                  <c:v>0.1278</c:v>
                </c:pt>
                <c:pt idx="55690">
                  <c:v>0.1308</c:v>
                </c:pt>
                <c:pt idx="55691">
                  <c:v>0.13560000000000003</c:v>
                </c:pt>
                <c:pt idx="55692">
                  <c:v>0.1376</c:v>
                </c:pt>
                <c:pt idx="55693">
                  <c:v>0.13750000000000001</c:v>
                </c:pt>
                <c:pt idx="55694">
                  <c:v>0.13400000000000001</c:v>
                </c:pt>
                <c:pt idx="55695">
                  <c:v>0.12620000000000001</c:v>
                </c:pt>
                <c:pt idx="55696">
                  <c:v>0.1152</c:v>
                </c:pt>
                <c:pt idx="55697">
                  <c:v>0.10540000000000001</c:v>
                </c:pt>
                <c:pt idx="55698">
                  <c:v>9.4700000000000006E-2</c:v>
                </c:pt>
                <c:pt idx="55699">
                  <c:v>8.48E-2</c:v>
                </c:pt>
                <c:pt idx="55700">
                  <c:v>7.6700000000000004E-2</c:v>
                </c:pt>
                <c:pt idx="55701">
                  <c:v>6.7300000000000013E-2</c:v>
                </c:pt>
                <c:pt idx="55702">
                  <c:v>6.1800000000000001E-2</c:v>
                </c:pt>
                <c:pt idx="55703">
                  <c:v>5.510000000000001E-2</c:v>
                </c:pt>
                <c:pt idx="55704">
                  <c:v>4.8300000000000003E-2</c:v>
                </c:pt>
                <c:pt idx="55705">
                  <c:v>4.3099999999999999E-2</c:v>
                </c:pt>
                <c:pt idx="55706">
                  <c:v>3.7900000000000003E-2</c:v>
                </c:pt>
                <c:pt idx="55707">
                  <c:v>3.4000000000000002E-2</c:v>
                </c:pt>
                <c:pt idx="55708">
                  <c:v>3.15E-2</c:v>
                </c:pt>
                <c:pt idx="55709">
                  <c:v>2.7600000000000003E-2</c:v>
                </c:pt>
                <c:pt idx="55710">
                  <c:v>2.5000000000000001E-2</c:v>
                </c:pt>
                <c:pt idx="55711">
                  <c:v>2.2400000000000003E-2</c:v>
                </c:pt>
                <c:pt idx="55712">
                  <c:v>1.9900000000000001E-2</c:v>
                </c:pt>
                <c:pt idx="55713">
                  <c:v>1.7299999999999999E-2</c:v>
                </c:pt>
                <c:pt idx="55714">
                  <c:v>1.6E-2</c:v>
                </c:pt>
                <c:pt idx="55715">
                  <c:v>1.3400000000000002E-2</c:v>
                </c:pt>
                <c:pt idx="55716">
                  <c:v>1.3400000000000002E-2</c:v>
                </c:pt>
                <c:pt idx="55717">
                  <c:v>1.21E-2</c:v>
                </c:pt>
                <c:pt idx="55718">
                  <c:v>1.0800000000000001E-2</c:v>
                </c:pt>
                <c:pt idx="55719">
                  <c:v>9.4000000000000004E-3</c:v>
                </c:pt>
                <c:pt idx="55720">
                  <c:v>9.5000000000000015E-3</c:v>
                </c:pt>
                <c:pt idx="55721">
                  <c:v>8.1000000000000013E-3</c:v>
                </c:pt>
                <c:pt idx="55722">
                  <c:v>6.8000000000000005E-3</c:v>
                </c:pt>
                <c:pt idx="55723">
                  <c:v>6.8000000000000005E-3</c:v>
                </c:pt>
                <c:pt idx="55724">
                  <c:v>6.8000000000000005E-3</c:v>
                </c:pt>
                <c:pt idx="55725">
                  <c:v>4.1000000000000003E-3</c:v>
                </c:pt>
                <c:pt idx="55726">
                  <c:v>2.7000000000000001E-3</c:v>
                </c:pt>
                <c:pt idx="55727">
                  <c:v>4.1000000000000003E-3</c:v>
                </c:pt>
                <c:pt idx="55728">
                  <c:v>2.8000000000000004E-3</c:v>
                </c:pt>
                <c:pt idx="55729">
                  <c:v>2.8000000000000004E-3</c:v>
                </c:pt>
                <c:pt idx="55730">
                  <c:v>2.8000000000000004E-3</c:v>
                </c:pt>
                <c:pt idx="55731">
                  <c:v>2.8000000000000004E-3</c:v>
                </c:pt>
                <c:pt idx="55732">
                  <c:v>2.8000000000000004E-3</c:v>
                </c:pt>
                <c:pt idx="55733">
                  <c:v>2.8000000000000004E-3</c:v>
                </c:pt>
                <c:pt idx="55734">
                  <c:v>1.4000000000000002E-3</c:v>
                </c:pt>
                <c:pt idx="55735">
                  <c:v>0</c:v>
                </c:pt>
                <c:pt idx="55736">
                  <c:v>0</c:v>
                </c:pt>
                <c:pt idx="55737">
                  <c:v>0</c:v>
                </c:pt>
                <c:pt idx="55738">
                  <c:v>0</c:v>
                </c:pt>
                <c:pt idx="55739">
                  <c:v>0</c:v>
                </c:pt>
                <c:pt idx="55740">
                  <c:v>0</c:v>
                </c:pt>
                <c:pt idx="55741">
                  <c:v>0</c:v>
                </c:pt>
                <c:pt idx="55742">
                  <c:v>0</c:v>
                </c:pt>
                <c:pt idx="55743">
                  <c:v>0</c:v>
                </c:pt>
                <c:pt idx="55744">
                  <c:v>0</c:v>
                </c:pt>
                <c:pt idx="55745">
                  <c:v>0</c:v>
                </c:pt>
                <c:pt idx="55746">
                  <c:v>0</c:v>
                </c:pt>
                <c:pt idx="55747">
                  <c:v>0</c:v>
                </c:pt>
                <c:pt idx="55748">
                  <c:v>0</c:v>
                </c:pt>
                <c:pt idx="55749">
                  <c:v>0</c:v>
                </c:pt>
                <c:pt idx="55750">
                  <c:v>0</c:v>
                </c:pt>
                <c:pt idx="55751">
                  <c:v>0</c:v>
                </c:pt>
                <c:pt idx="55752">
                  <c:v>0</c:v>
                </c:pt>
                <c:pt idx="55753">
                  <c:v>0</c:v>
                </c:pt>
                <c:pt idx="55754">
                  <c:v>0</c:v>
                </c:pt>
                <c:pt idx="55755">
                  <c:v>0</c:v>
                </c:pt>
                <c:pt idx="55756">
                  <c:v>0</c:v>
                </c:pt>
                <c:pt idx="55757">
                  <c:v>0</c:v>
                </c:pt>
                <c:pt idx="55758">
                  <c:v>0</c:v>
                </c:pt>
                <c:pt idx="55759">
                  <c:v>0</c:v>
                </c:pt>
                <c:pt idx="55760">
                  <c:v>0</c:v>
                </c:pt>
                <c:pt idx="55761">
                  <c:v>0</c:v>
                </c:pt>
                <c:pt idx="55762">
                  <c:v>0</c:v>
                </c:pt>
                <c:pt idx="55763">
                  <c:v>0</c:v>
                </c:pt>
                <c:pt idx="55764">
                  <c:v>0</c:v>
                </c:pt>
                <c:pt idx="55765">
                  <c:v>0</c:v>
                </c:pt>
                <c:pt idx="55766">
                  <c:v>0</c:v>
                </c:pt>
                <c:pt idx="55767">
                  <c:v>0</c:v>
                </c:pt>
                <c:pt idx="55768">
                  <c:v>0</c:v>
                </c:pt>
                <c:pt idx="55769">
                  <c:v>0</c:v>
                </c:pt>
                <c:pt idx="55770">
                  <c:v>0</c:v>
                </c:pt>
                <c:pt idx="55771">
                  <c:v>0</c:v>
                </c:pt>
                <c:pt idx="55772">
                  <c:v>0</c:v>
                </c:pt>
                <c:pt idx="55773">
                  <c:v>0</c:v>
                </c:pt>
                <c:pt idx="55774">
                  <c:v>0</c:v>
                </c:pt>
                <c:pt idx="55775">
                  <c:v>0</c:v>
                </c:pt>
                <c:pt idx="55776">
                  <c:v>0</c:v>
                </c:pt>
                <c:pt idx="55777">
                  <c:v>0</c:v>
                </c:pt>
                <c:pt idx="55778">
                  <c:v>0</c:v>
                </c:pt>
                <c:pt idx="55779">
                  <c:v>0</c:v>
                </c:pt>
                <c:pt idx="55780">
                  <c:v>0</c:v>
                </c:pt>
                <c:pt idx="55781">
                  <c:v>0</c:v>
                </c:pt>
                <c:pt idx="55782">
                  <c:v>0</c:v>
                </c:pt>
                <c:pt idx="55783">
                  <c:v>0</c:v>
                </c:pt>
                <c:pt idx="55784">
                  <c:v>0</c:v>
                </c:pt>
                <c:pt idx="55785">
                  <c:v>0</c:v>
                </c:pt>
                <c:pt idx="55786">
                  <c:v>0</c:v>
                </c:pt>
                <c:pt idx="55787">
                  <c:v>0</c:v>
                </c:pt>
                <c:pt idx="55788">
                  <c:v>0</c:v>
                </c:pt>
                <c:pt idx="55789">
                  <c:v>0</c:v>
                </c:pt>
                <c:pt idx="55790">
                  <c:v>0</c:v>
                </c:pt>
                <c:pt idx="55791">
                  <c:v>0</c:v>
                </c:pt>
                <c:pt idx="55792">
                  <c:v>0</c:v>
                </c:pt>
                <c:pt idx="55793">
                  <c:v>0</c:v>
                </c:pt>
                <c:pt idx="55794">
                  <c:v>0</c:v>
                </c:pt>
                <c:pt idx="55795">
                  <c:v>0</c:v>
                </c:pt>
                <c:pt idx="55796">
                  <c:v>0</c:v>
                </c:pt>
                <c:pt idx="55797">
                  <c:v>0</c:v>
                </c:pt>
                <c:pt idx="55798">
                  <c:v>0</c:v>
                </c:pt>
                <c:pt idx="55799">
                  <c:v>0</c:v>
                </c:pt>
                <c:pt idx="55800">
                  <c:v>0</c:v>
                </c:pt>
                <c:pt idx="55801">
                  <c:v>0</c:v>
                </c:pt>
                <c:pt idx="55802">
                  <c:v>0</c:v>
                </c:pt>
                <c:pt idx="55803">
                  <c:v>0</c:v>
                </c:pt>
                <c:pt idx="55804">
                  <c:v>0</c:v>
                </c:pt>
                <c:pt idx="55805">
                  <c:v>0</c:v>
                </c:pt>
                <c:pt idx="55806">
                  <c:v>0</c:v>
                </c:pt>
                <c:pt idx="55807">
                  <c:v>0</c:v>
                </c:pt>
                <c:pt idx="55808">
                  <c:v>0</c:v>
                </c:pt>
                <c:pt idx="55809">
                  <c:v>0</c:v>
                </c:pt>
                <c:pt idx="55810">
                  <c:v>0</c:v>
                </c:pt>
                <c:pt idx="55811">
                  <c:v>0</c:v>
                </c:pt>
                <c:pt idx="55812">
                  <c:v>0</c:v>
                </c:pt>
                <c:pt idx="55813">
                  <c:v>0</c:v>
                </c:pt>
                <c:pt idx="55814">
                  <c:v>0</c:v>
                </c:pt>
                <c:pt idx="55815">
                  <c:v>0</c:v>
                </c:pt>
                <c:pt idx="55816">
                  <c:v>0</c:v>
                </c:pt>
                <c:pt idx="55817">
                  <c:v>0</c:v>
                </c:pt>
                <c:pt idx="55818">
                  <c:v>0</c:v>
                </c:pt>
                <c:pt idx="55819">
                  <c:v>0</c:v>
                </c:pt>
                <c:pt idx="55820">
                  <c:v>0</c:v>
                </c:pt>
                <c:pt idx="55821">
                  <c:v>0</c:v>
                </c:pt>
                <c:pt idx="55822">
                  <c:v>0</c:v>
                </c:pt>
                <c:pt idx="55823">
                  <c:v>0</c:v>
                </c:pt>
                <c:pt idx="55824">
                  <c:v>0</c:v>
                </c:pt>
                <c:pt idx="55825">
                  <c:v>0</c:v>
                </c:pt>
                <c:pt idx="55826">
                  <c:v>0</c:v>
                </c:pt>
                <c:pt idx="55827">
                  <c:v>0</c:v>
                </c:pt>
                <c:pt idx="55828">
                  <c:v>0</c:v>
                </c:pt>
                <c:pt idx="55829">
                  <c:v>0</c:v>
                </c:pt>
                <c:pt idx="55830">
                  <c:v>0</c:v>
                </c:pt>
                <c:pt idx="55831">
                  <c:v>0</c:v>
                </c:pt>
                <c:pt idx="55832">
                  <c:v>0</c:v>
                </c:pt>
                <c:pt idx="55833">
                  <c:v>0</c:v>
                </c:pt>
                <c:pt idx="55834">
                  <c:v>0</c:v>
                </c:pt>
                <c:pt idx="55835">
                  <c:v>0</c:v>
                </c:pt>
                <c:pt idx="55836">
                  <c:v>0</c:v>
                </c:pt>
                <c:pt idx="55837">
                  <c:v>0</c:v>
                </c:pt>
                <c:pt idx="55838">
                  <c:v>0</c:v>
                </c:pt>
                <c:pt idx="55839">
                  <c:v>0</c:v>
                </c:pt>
                <c:pt idx="55840">
                  <c:v>0</c:v>
                </c:pt>
                <c:pt idx="55841">
                  <c:v>0</c:v>
                </c:pt>
                <c:pt idx="55842">
                  <c:v>0</c:v>
                </c:pt>
                <c:pt idx="55843">
                  <c:v>0</c:v>
                </c:pt>
                <c:pt idx="55844">
                  <c:v>0</c:v>
                </c:pt>
                <c:pt idx="55845">
                  <c:v>0</c:v>
                </c:pt>
                <c:pt idx="55846">
                  <c:v>0</c:v>
                </c:pt>
                <c:pt idx="55847">
                  <c:v>0</c:v>
                </c:pt>
                <c:pt idx="55848">
                  <c:v>0</c:v>
                </c:pt>
                <c:pt idx="55849">
                  <c:v>0</c:v>
                </c:pt>
                <c:pt idx="55850">
                  <c:v>0</c:v>
                </c:pt>
                <c:pt idx="55851">
                  <c:v>0</c:v>
                </c:pt>
                <c:pt idx="55852">
                  <c:v>0</c:v>
                </c:pt>
                <c:pt idx="55853">
                  <c:v>0</c:v>
                </c:pt>
                <c:pt idx="55854">
                  <c:v>0</c:v>
                </c:pt>
                <c:pt idx="55855">
                  <c:v>0</c:v>
                </c:pt>
                <c:pt idx="55856">
                  <c:v>0</c:v>
                </c:pt>
                <c:pt idx="55857">
                  <c:v>0</c:v>
                </c:pt>
                <c:pt idx="55858">
                  <c:v>0</c:v>
                </c:pt>
                <c:pt idx="55859">
                  <c:v>0</c:v>
                </c:pt>
                <c:pt idx="55860">
                  <c:v>0</c:v>
                </c:pt>
                <c:pt idx="55861">
                  <c:v>0</c:v>
                </c:pt>
                <c:pt idx="55862">
                  <c:v>0</c:v>
                </c:pt>
                <c:pt idx="55863">
                  <c:v>0</c:v>
                </c:pt>
                <c:pt idx="55864">
                  <c:v>0</c:v>
                </c:pt>
                <c:pt idx="55865">
                  <c:v>0</c:v>
                </c:pt>
                <c:pt idx="55866">
                  <c:v>0</c:v>
                </c:pt>
                <c:pt idx="55867">
                  <c:v>0</c:v>
                </c:pt>
                <c:pt idx="55868">
                  <c:v>0</c:v>
                </c:pt>
                <c:pt idx="55869">
                  <c:v>0</c:v>
                </c:pt>
                <c:pt idx="55870">
                  <c:v>0</c:v>
                </c:pt>
                <c:pt idx="55871">
                  <c:v>0</c:v>
                </c:pt>
                <c:pt idx="55872">
                  <c:v>0</c:v>
                </c:pt>
                <c:pt idx="55873">
                  <c:v>0</c:v>
                </c:pt>
                <c:pt idx="55874">
                  <c:v>0</c:v>
                </c:pt>
                <c:pt idx="55875">
                  <c:v>0</c:v>
                </c:pt>
                <c:pt idx="55876">
                  <c:v>0</c:v>
                </c:pt>
                <c:pt idx="55877">
                  <c:v>0</c:v>
                </c:pt>
                <c:pt idx="55878">
                  <c:v>0</c:v>
                </c:pt>
                <c:pt idx="55879">
                  <c:v>0</c:v>
                </c:pt>
                <c:pt idx="55880">
                  <c:v>0</c:v>
                </c:pt>
                <c:pt idx="55881">
                  <c:v>0</c:v>
                </c:pt>
                <c:pt idx="55882">
                  <c:v>0</c:v>
                </c:pt>
                <c:pt idx="55883">
                  <c:v>0</c:v>
                </c:pt>
                <c:pt idx="55884">
                  <c:v>0</c:v>
                </c:pt>
                <c:pt idx="55885">
                  <c:v>0</c:v>
                </c:pt>
                <c:pt idx="55886">
                  <c:v>0</c:v>
                </c:pt>
                <c:pt idx="55887">
                  <c:v>0</c:v>
                </c:pt>
                <c:pt idx="55888">
                  <c:v>0</c:v>
                </c:pt>
                <c:pt idx="55889">
                  <c:v>0</c:v>
                </c:pt>
                <c:pt idx="55890">
                  <c:v>0</c:v>
                </c:pt>
                <c:pt idx="55891">
                  <c:v>0</c:v>
                </c:pt>
                <c:pt idx="55892">
                  <c:v>0</c:v>
                </c:pt>
                <c:pt idx="55893">
                  <c:v>0</c:v>
                </c:pt>
                <c:pt idx="55894">
                  <c:v>0</c:v>
                </c:pt>
                <c:pt idx="55895">
                  <c:v>0</c:v>
                </c:pt>
                <c:pt idx="55896">
                  <c:v>0</c:v>
                </c:pt>
                <c:pt idx="55897">
                  <c:v>0</c:v>
                </c:pt>
                <c:pt idx="55898">
                  <c:v>0</c:v>
                </c:pt>
                <c:pt idx="55899">
                  <c:v>0</c:v>
                </c:pt>
                <c:pt idx="55900">
                  <c:v>0</c:v>
                </c:pt>
                <c:pt idx="55901">
                  <c:v>0</c:v>
                </c:pt>
                <c:pt idx="55902">
                  <c:v>0</c:v>
                </c:pt>
                <c:pt idx="55903">
                  <c:v>0</c:v>
                </c:pt>
                <c:pt idx="55904">
                  <c:v>0</c:v>
                </c:pt>
                <c:pt idx="55905">
                  <c:v>0</c:v>
                </c:pt>
                <c:pt idx="55906">
                  <c:v>0</c:v>
                </c:pt>
                <c:pt idx="55907">
                  <c:v>0</c:v>
                </c:pt>
                <c:pt idx="55908">
                  <c:v>0</c:v>
                </c:pt>
                <c:pt idx="55909">
                  <c:v>0</c:v>
                </c:pt>
                <c:pt idx="55910">
                  <c:v>0</c:v>
                </c:pt>
                <c:pt idx="55911">
                  <c:v>0</c:v>
                </c:pt>
                <c:pt idx="55912">
                  <c:v>0</c:v>
                </c:pt>
                <c:pt idx="55913">
                  <c:v>0</c:v>
                </c:pt>
                <c:pt idx="55914">
                  <c:v>0</c:v>
                </c:pt>
                <c:pt idx="55915">
                  <c:v>0</c:v>
                </c:pt>
                <c:pt idx="55916">
                  <c:v>0</c:v>
                </c:pt>
                <c:pt idx="55917">
                  <c:v>0</c:v>
                </c:pt>
                <c:pt idx="55918">
                  <c:v>0</c:v>
                </c:pt>
                <c:pt idx="55919">
                  <c:v>0</c:v>
                </c:pt>
                <c:pt idx="55920">
                  <c:v>0</c:v>
                </c:pt>
                <c:pt idx="55921">
                  <c:v>0</c:v>
                </c:pt>
                <c:pt idx="55922">
                  <c:v>0</c:v>
                </c:pt>
                <c:pt idx="55923">
                  <c:v>0</c:v>
                </c:pt>
                <c:pt idx="55924">
                  <c:v>0</c:v>
                </c:pt>
                <c:pt idx="55925">
                  <c:v>0</c:v>
                </c:pt>
                <c:pt idx="55926">
                  <c:v>0</c:v>
                </c:pt>
                <c:pt idx="55927">
                  <c:v>0</c:v>
                </c:pt>
                <c:pt idx="55928">
                  <c:v>0</c:v>
                </c:pt>
                <c:pt idx="55929">
                  <c:v>0</c:v>
                </c:pt>
                <c:pt idx="55930">
                  <c:v>0</c:v>
                </c:pt>
                <c:pt idx="55931">
                  <c:v>0</c:v>
                </c:pt>
                <c:pt idx="55932">
                  <c:v>0</c:v>
                </c:pt>
                <c:pt idx="55933">
                  <c:v>0</c:v>
                </c:pt>
                <c:pt idx="55934">
                  <c:v>0</c:v>
                </c:pt>
                <c:pt idx="55935">
                  <c:v>0</c:v>
                </c:pt>
                <c:pt idx="55936">
                  <c:v>0</c:v>
                </c:pt>
                <c:pt idx="55937">
                  <c:v>0</c:v>
                </c:pt>
                <c:pt idx="55938">
                  <c:v>0</c:v>
                </c:pt>
                <c:pt idx="55939">
                  <c:v>0</c:v>
                </c:pt>
                <c:pt idx="55940">
                  <c:v>0</c:v>
                </c:pt>
                <c:pt idx="55941">
                  <c:v>0</c:v>
                </c:pt>
                <c:pt idx="55942">
                  <c:v>0</c:v>
                </c:pt>
                <c:pt idx="55943">
                  <c:v>0</c:v>
                </c:pt>
                <c:pt idx="55944">
                  <c:v>0</c:v>
                </c:pt>
                <c:pt idx="55945">
                  <c:v>0</c:v>
                </c:pt>
                <c:pt idx="55946">
                  <c:v>0</c:v>
                </c:pt>
                <c:pt idx="55947">
                  <c:v>0</c:v>
                </c:pt>
                <c:pt idx="55948">
                  <c:v>0</c:v>
                </c:pt>
                <c:pt idx="55949">
                  <c:v>0</c:v>
                </c:pt>
                <c:pt idx="55950">
                  <c:v>0</c:v>
                </c:pt>
                <c:pt idx="55951">
                  <c:v>0</c:v>
                </c:pt>
                <c:pt idx="55952">
                  <c:v>0</c:v>
                </c:pt>
                <c:pt idx="55953">
                  <c:v>0</c:v>
                </c:pt>
                <c:pt idx="55954">
                  <c:v>0</c:v>
                </c:pt>
                <c:pt idx="55955">
                  <c:v>0</c:v>
                </c:pt>
                <c:pt idx="55956">
                  <c:v>0</c:v>
                </c:pt>
                <c:pt idx="55957">
                  <c:v>0</c:v>
                </c:pt>
                <c:pt idx="55958">
                  <c:v>0</c:v>
                </c:pt>
                <c:pt idx="55959">
                  <c:v>0</c:v>
                </c:pt>
                <c:pt idx="55960">
                  <c:v>0</c:v>
                </c:pt>
                <c:pt idx="55961">
                  <c:v>0</c:v>
                </c:pt>
                <c:pt idx="55962">
                  <c:v>0</c:v>
                </c:pt>
                <c:pt idx="55963">
                  <c:v>0</c:v>
                </c:pt>
                <c:pt idx="55964">
                  <c:v>0</c:v>
                </c:pt>
                <c:pt idx="55965">
                  <c:v>0</c:v>
                </c:pt>
                <c:pt idx="55966">
                  <c:v>0</c:v>
                </c:pt>
                <c:pt idx="55967">
                  <c:v>0</c:v>
                </c:pt>
                <c:pt idx="55968">
                  <c:v>0</c:v>
                </c:pt>
                <c:pt idx="55969">
                  <c:v>0</c:v>
                </c:pt>
                <c:pt idx="55970">
                  <c:v>0</c:v>
                </c:pt>
                <c:pt idx="55971">
                  <c:v>0</c:v>
                </c:pt>
                <c:pt idx="55972">
                  <c:v>0</c:v>
                </c:pt>
                <c:pt idx="55973">
                  <c:v>0</c:v>
                </c:pt>
                <c:pt idx="55974">
                  <c:v>0</c:v>
                </c:pt>
                <c:pt idx="55975">
                  <c:v>0</c:v>
                </c:pt>
                <c:pt idx="55976">
                  <c:v>0</c:v>
                </c:pt>
                <c:pt idx="55977">
                  <c:v>0</c:v>
                </c:pt>
                <c:pt idx="55978">
                  <c:v>0</c:v>
                </c:pt>
                <c:pt idx="55979">
                  <c:v>0</c:v>
                </c:pt>
                <c:pt idx="55980">
                  <c:v>0</c:v>
                </c:pt>
                <c:pt idx="55981">
                  <c:v>0</c:v>
                </c:pt>
                <c:pt idx="55982">
                  <c:v>0</c:v>
                </c:pt>
                <c:pt idx="55983">
                  <c:v>0</c:v>
                </c:pt>
                <c:pt idx="55984">
                  <c:v>0</c:v>
                </c:pt>
                <c:pt idx="55985">
                  <c:v>0</c:v>
                </c:pt>
                <c:pt idx="55986">
                  <c:v>0</c:v>
                </c:pt>
                <c:pt idx="55987">
                  <c:v>0</c:v>
                </c:pt>
                <c:pt idx="55988">
                  <c:v>0</c:v>
                </c:pt>
                <c:pt idx="55989">
                  <c:v>0</c:v>
                </c:pt>
                <c:pt idx="55990">
                  <c:v>0</c:v>
                </c:pt>
                <c:pt idx="55991">
                  <c:v>0</c:v>
                </c:pt>
                <c:pt idx="55992">
                  <c:v>0</c:v>
                </c:pt>
                <c:pt idx="55993">
                  <c:v>0</c:v>
                </c:pt>
                <c:pt idx="55994">
                  <c:v>0</c:v>
                </c:pt>
                <c:pt idx="55995">
                  <c:v>0</c:v>
                </c:pt>
                <c:pt idx="55996">
                  <c:v>0</c:v>
                </c:pt>
                <c:pt idx="55997">
                  <c:v>0</c:v>
                </c:pt>
                <c:pt idx="55998">
                  <c:v>0</c:v>
                </c:pt>
                <c:pt idx="55999">
                  <c:v>0</c:v>
                </c:pt>
                <c:pt idx="56000">
                  <c:v>0</c:v>
                </c:pt>
                <c:pt idx="56001">
                  <c:v>0</c:v>
                </c:pt>
                <c:pt idx="56002">
                  <c:v>0</c:v>
                </c:pt>
                <c:pt idx="56003">
                  <c:v>0</c:v>
                </c:pt>
                <c:pt idx="56004">
                  <c:v>0</c:v>
                </c:pt>
                <c:pt idx="56005">
                  <c:v>0</c:v>
                </c:pt>
                <c:pt idx="56006">
                  <c:v>0</c:v>
                </c:pt>
                <c:pt idx="56007">
                  <c:v>0</c:v>
                </c:pt>
                <c:pt idx="56008">
                  <c:v>0</c:v>
                </c:pt>
                <c:pt idx="56009">
                  <c:v>0</c:v>
                </c:pt>
                <c:pt idx="56010">
                  <c:v>0</c:v>
                </c:pt>
                <c:pt idx="56011">
                  <c:v>0</c:v>
                </c:pt>
                <c:pt idx="56012">
                  <c:v>0</c:v>
                </c:pt>
                <c:pt idx="56013">
                  <c:v>0</c:v>
                </c:pt>
                <c:pt idx="56014">
                  <c:v>0</c:v>
                </c:pt>
                <c:pt idx="56015">
                  <c:v>0</c:v>
                </c:pt>
                <c:pt idx="56016">
                  <c:v>0</c:v>
                </c:pt>
                <c:pt idx="56017">
                  <c:v>0</c:v>
                </c:pt>
                <c:pt idx="56018">
                  <c:v>0</c:v>
                </c:pt>
                <c:pt idx="56019">
                  <c:v>0</c:v>
                </c:pt>
                <c:pt idx="56020">
                  <c:v>0</c:v>
                </c:pt>
                <c:pt idx="56021">
                  <c:v>0</c:v>
                </c:pt>
                <c:pt idx="56022">
                  <c:v>0</c:v>
                </c:pt>
                <c:pt idx="56023">
                  <c:v>0</c:v>
                </c:pt>
                <c:pt idx="56024">
                  <c:v>0</c:v>
                </c:pt>
                <c:pt idx="56025">
                  <c:v>0</c:v>
                </c:pt>
                <c:pt idx="56026">
                  <c:v>0</c:v>
                </c:pt>
                <c:pt idx="56027">
                  <c:v>0</c:v>
                </c:pt>
                <c:pt idx="56028">
                  <c:v>0</c:v>
                </c:pt>
                <c:pt idx="56029">
                  <c:v>0</c:v>
                </c:pt>
                <c:pt idx="56030">
                  <c:v>0</c:v>
                </c:pt>
                <c:pt idx="56031">
                  <c:v>0</c:v>
                </c:pt>
                <c:pt idx="56032">
                  <c:v>0</c:v>
                </c:pt>
                <c:pt idx="56033">
                  <c:v>0</c:v>
                </c:pt>
                <c:pt idx="56034">
                  <c:v>0</c:v>
                </c:pt>
                <c:pt idx="56035">
                  <c:v>0</c:v>
                </c:pt>
                <c:pt idx="56036">
                  <c:v>0</c:v>
                </c:pt>
                <c:pt idx="56037">
                  <c:v>0</c:v>
                </c:pt>
                <c:pt idx="56038">
                  <c:v>0</c:v>
                </c:pt>
                <c:pt idx="56039">
                  <c:v>0</c:v>
                </c:pt>
                <c:pt idx="56040">
                  <c:v>0</c:v>
                </c:pt>
                <c:pt idx="56041">
                  <c:v>0</c:v>
                </c:pt>
                <c:pt idx="56042">
                  <c:v>0</c:v>
                </c:pt>
                <c:pt idx="56043">
                  <c:v>0</c:v>
                </c:pt>
                <c:pt idx="56044">
                  <c:v>0</c:v>
                </c:pt>
                <c:pt idx="56045">
                  <c:v>0</c:v>
                </c:pt>
                <c:pt idx="56046">
                  <c:v>0</c:v>
                </c:pt>
                <c:pt idx="56047">
                  <c:v>0</c:v>
                </c:pt>
                <c:pt idx="56048">
                  <c:v>0</c:v>
                </c:pt>
                <c:pt idx="56049">
                  <c:v>0</c:v>
                </c:pt>
                <c:pt idx="56050">
                  <c:v>0</c:v>
                </c:pt>
                <c:pt idx="56051">
                  <c:v>0</c:v>
                </c:pt>
                <c:pt idx="56052">
                  <c:v>0</c:v>
                </c:pt>
                <c:pt idx="56053">
                  <c:v>0</c:v>
                </c:pt>
                <c:pt idx="56054">
                  <c:v>0</c:v>
                </c:pt>
                <c:pt idx="56055">
                  <c:v>0</c:v>
                </c:pt>
                <c:pt idx="56056">
                  <c:v>0</c:v>
                </c:pt>
                <c:pt idx="56057">
                  <c:v>0</c:v>
                </c:pt>
                <c:pt idx="56058">
                  <c:v>0</c:v>
                </c:pt>
                <c:pt idx="56059">
                  <c:v>0</c:v>
                </c:pt>
                <c:pt idx="56060">
                  <c:v>0</c:v>
                </c:pt>
                <c:pt idx="56061">
                  <c:v>0</c:v>
                </c:pt>
                <c:pt idx="56062">
                  <c:v>0</c:v>
                </c:pt>
                <c:pt idx="56063">
                  <c:v>0</c:v>
                </c:pt>
                <c:pt idx="56064">
                  <c:v>0</c:v>
                </c:pt>
                <c:pt idx="56065">
                  <c:v>0</c:v>
                </c:pt>
                <c:pt idx="56066">
                  <c:v>0</c:v>
                </c:pt>
                <c:pt idx="56067">
                  <c:v>0</c:v>
                </c:pt>
                <c:pt idx="56068">
                  <c:v>0</c:v>
                </c:pt>
                <c:pt idx="56069">
                  <c:v>0</c:v>
                </c:pt>
                <c:pt idx="56070">
                  <c:v>0</c:v>
                </c:pt>
                <c:pt idx="56071">
                  <c:v>0</c:v>
                </c:pt>
                <c:pt idx="56072">
                  <c:v>0</c:v>
                </c:pt>
                <c:pt idx="56073">
                  <c:v>0</c:v>
                </c:pt>
                <c:pt idx="56074">
                  <c:v>0</c:v>
                </c:pt>
                <c:pt idx="56075">
                  <c:v>0</c:v>
                </c:pt>
                <c:pt idx="56076">
                  <c:v>0</c:v>
                </c:pt>
                <c:pt idx="56077">
                  <c:v>0</c:v>
                </c:pt>
                <c:pt idx="56078">
                  <c:v>0</c:v>
                </c:pt>
                <c:pt idx="56079">
                  <c:v>0</c:v>
                </c:pt>
                <c:pt idx="56080">
                  <c:v>0</c:v>
                </c:pt>
                <c:pt idx="56081">
                  <c:v>0</c:v>
                </c:pt>
                <c:pt idx="56082">
                  <c:v>0</c:v>
                </c:pt>
                <c:pt idx="56083">
                  <c:v>0</c:v>
                </c:pt>
                <c:pt idx="56084">
                  <c:v>0</c:v>
                </c:pt>
                <c:pt idx="56085">
                  <c:v>0</c:v>
                </c:pt>
                <c:pt idx="56086">
                  <c:v>0</c:v>
                </c:pt>
                <c:pt idx="56087">
                  <c:v>0</c:v>
                </c:pt>
                <c:pt idx="56088">
                  <c:v>0</c:v>
                </c:pt>
                <c:pt idx="56089">
                  <c:v>0</c:v>
                </c:pt>
                <c:pt idx="56090">
                  <c:v>0</c:v>
                </c:pt>
                <c:pt idx="56091">
                  <c:v>0</c:v>
                </c:pt>
                <c:pt idx="56092">
                  <c:v>0</c:v>
                </c:pt>
                <c:pt idx="56093">
                  <c:v>0</c:v>
                </c:pt>
                <c:pt idx="56094">
                  <c:v>0</c:v>
                </c:pt>
                <c:pt idx="56095">
                  <c:v>0</c:v>
                </c:pt>
                <c:pt idx="56096">
                  <c:v>0</c:v>
                </c:pt>
                <c:pt idx="56097">
                  <c:v>0</c:v>
                </c:pt>
                <c:pt idx="56098">
                  <c:v>0</c:v>
                </c:pt>
                <c:pt idx="56099">
                  <c:v>0</c:v>
                </c:pt>
                <c:pt idx="56100">
                  <c:v>0</c:v>
                </c:pt>
                <c:pt idx="56101">
                  <c:v>0</c:v>
                </c:pt>
                <c:pt idx="56102">
                  <c:v>0</c:v>
                </c:pt>
                <c:pt idx="56103">
                  <c:v>0</c:v>
                </c:pt>
                <c:pt idx="56104">
                  <c:v>0</c:v>
                </c:pt>
                <c:pt idx="56105">
                  <c:v>0</c:v>
                </c:pt>
                <c:pt idx="56106">
                  <c:v>0</c:v>
                </c:pt>
                <c:pt idx="56107">
                  <c:v>0</c:v>
                </c:pt>
                <c:pt idx="56108">
                  <c:v>0</c:v>
                </c:pt>
                <c:pt idx="56109">
                  <c:v>0</c:v>
                </c:pt>
                <c:pt idx="56110">
                  <c:v>0</c:v>
                </c:pt>
                <c:pt idx="56111">
                  <c:v>0</c:v>
                </c:pt>
                <c:pt idx="56112">
                  <c:v>0</c:v>
                </c:pt>
                <c:pt idx="56113">
                  <c:v>0</c:v>
                </c:pt>
                <c:pt idx="56114">
                  <c:v>0</c:v>
                </c:pt>
                <c:pt idx="56115">
                  <c:v>0</c:v>
                </c:pt>
                <c:pt idx="56116">
                  <c:v>0</c:v>
                </c:pt>
                <c:pt idx="56117">
                  <c:v>0</c:v>
                </c:pt>
                <c:pt idx="56118">
                  <c:v>0</c:v>
                </c:pt>
                <c:pt idx="56119">
                  <c:v>0</c:v>
                </c:pt>
                <c:pt idx="56120">
                  <c:v>0</c:v>
                </c:pt>
                <c:pt idx="56121">
                  <c:v>0</c:v>
                </c:pt>
                <c:pt idx="56122">
                  <c:v>0</c:v>
                </c:pt>
                <c:pt idx="56123">
                  <c:v>0</c:v>
                </c:pt>
                <c:pt idx="56124">
                  <c:v>0</c:v>
                </c:pt>
                <c:pt idx="56125">
                  <c:v>0</c:v>
                </c:pt>
                <c:pt idx="56126">
                  <c:v>0</c:v>
                </c:pt>
                <c:pt idx="56127">
                  <c:v>0</c:v>
                </c:pt>
                <c:pt idx="56128">
                  <c:v>0</c:v>
                </c:pt>
                <c:pt idx="56129">
                  <c:v>0</c:v>
                </c:pt>
                <c:pt idx="56130">
                  <c:v>0</c:v>
                </c:pt>
                <c:pt idx="56131">
                  <c:v>0</c:v>
                </c:pt>
                <c:pt idx="56132">
                  <c:v>0</c:v>
                </c:pt>
                <c:pt idx="56133">
                  <c:v>0</c:v>
                </c:pt>
                <c:pt idx="56134">
                  <c:v>0</c:v>
                </c:pt>
                <c:pt idx="56135">
                  <c:v>0</c:v>
                </c:pt>
                <c:pt idx="56136">
                  <c:v>0</c:v>
                </c:pt>
                <c:pt idx="56137">
                  <c:v>0</c:v>
                </c:pt>
                <c:pt idx="56138">
                  <c:v>0</c:v>
                </c:pt>
                <c:pt idx="56139">
                  <c:v>0</c:v>
                </c:pt>
                <c:pt idx="56140">
                  <c:v>0</c:v>
                </c:pt>
                <c:pt idx="56141">
                  <c:v>0</c:v>
                </c:pt>
                <c:pt idx="56142">
                  <c:v>0</c:v>
                </c:pt>
                <c:pt idx="56143">
                  <c:v>0</c:v>
                </c:pt>
                <c:pt idx="56144">
                  <c:v>0</c:v>
                </c:pt>
                <c:pt idx="56145">
                  <c:v>0</c:v>
                </c:pt>
                <c:pt idx="56146">
                  <c:v>0</c:v>
                </c:pt>
                <c:pt idx="56147">
                  <c:v>0</c:v>
                </c:pt>
                <c:pt idx="56148">
                  <c:v>0</c:v>
                </c:pt>
                <c:pt idx="56149">
                  <c:v>0</c:v>
                </c:pt>
                <c:pt idx="56150">
                  <c:v>0</c:v>
                </c:pt>
                <c:pt idx="56151">
                  <c:v>0</c:v>
                </c:pt>
                <c:pt idx="56152">
                  <c:v>0</c:v>
                </c:pt>
                <c:pt idx="56153">
                  <c:v>0</c:v>
                </c:pt>
                <c:pt idx="56154">
                  <c:v>0</c:v>
                </c:pt>
                <c:pt idx="56155">
                  <c:v>0</c:v>
                </c:pt>
                <c:pt idx="56156">
                  <c:v>0</c:v>
                </c:pt>
                <c:pt idx="56157">
                  <c:v>0</c:v>
                </c:pt>
                <c:pt idx="56158">
                  <c:v>0</c:v>
                </c:pt>
                <c:pt idx="56159">
                  <c:v>0</c:v>
                </c:pt>
                <c:pt idx="56160">
                  <c:v>0</c:v>
                </c:pt>
                <c:pt idx="56161">
                  <c:v>0</c:v>
                </c:pt>
                <c:pt idx="56162">
                  <c:v>0</c:v>
                </c:pt>
                <c:pt idx="56163">
                  <c:v>0</c:v>
                </c:pt>
                <c:pt idx="56164">
                  <c:v>0</c:v>
                </c:pt>
                <c:pt idx="56165">
                  <c:v>0</c:v>
                </c:pt>
                <c:pt idx="56166">
                  <c:v>0</c:v>
                </c:pt>
                <c:pt idx="56167">
                  <c:v>0</c:v>
                </c:pt>
                <c:pt idx="56168">
                  <c:v>0</c:v>
                </c:pt>
                <c:pt idx="56169">
                  <c:v>0</c:v>
                </c:pt>
                <c:pt idx="56170">
                  <c:v>0</c:v>
                </c:pt>
                <c:pt idx="56171">
                  <c:v>0</c:v>
                </c:pt>
                <c:pt idx="56172">
                  <c:v>0</c:v>
                </c:pt>
                <c:pt idx="56173">
                  <c:v>0</c:v>
                </c:pt>
                <c:pt idx="56174">
                  <c:v>0</c:v>
                </c:pt>
                <c:pt idx="56175">
                  <c:v>0</c:v>
                </c:pt>
                <c:pt idx="56176">
                  <c:v>0</c:v>
                </c:pt>
                <c:pt idx="56177">
                  <c:v>0</c:v>
                </c:pt>
                <c:pt idx="56178">
                  <c:v>0</c:v>
                </c:pt>
                <c:pt idx="56179">
                  <c:v>0</c:v>
                </c:pt>
                <c:pt idx="56180">
                  <c:v>0</c:v>
                </c:pt>
                <c:pt idx="56181">
                  <c:v>0</c:v>
                </c:pt>
                <c:pt idx="56182">
                  <c:v>0</c:v>
                </c:pt>
                <c:pt idx="56183">
                  <c:v>0</c:v>
                </c:pt>
                <c:pt idx="56184">
                  <c:v>0</c:v>
                </c:pt>
                <c:pt idx="56185">
                  <c:v>0</c:v>
                </c:pt>
                <c:pt idx="56186">
                  <c:v>0</c:v>
                </c:pt>
                <c:pt idx="56187">
                  <c:v>0</c:v>
                </c:pt>
                <c:pt idx="56188">
                  <c:v>0</c:v>
                </c:pt>
                <c:pt idx="56189">
                  <c:v>0</c:v>
                </c:pt>
                <c:pt idx="56190">
                  <c:v>0</c:v>
                </c:pt>
                <c:pt idx="56191">
                  <c:v>0</c:v>
                </c:pt>
                <c:pt idx="56192">
                  <c:v>0</c:v>
                </c:pt>
                <c:pt idx="56193">
                  <c:v>0</c:v>
                </c:pt>
                <c:pt idx="56194">
                  <c:v>0</c:v>
                </c:pt>
                <c:pt idx="56195">
                  <c:v>0</c:v>
                </c:pt>
                <c:pt idx="56196">
                  <c:v>0</c:v>
                </c:pt>
                <c:pt idx="56197">
                  <c:v>0</c:v>
                </c:pt>
                <c:pt idx="56198">
                  <c:v>0</c:v>
                </c:pt>
                <c:pt idx="56199">
                  <c:v>0</c:v>
                </c:pt>
                <c:pt idx="56200">
                  <c:v>0</c:v>
                </c:pt>
                <c:pt idx="56201">
                  <c:v>0</c:v>
                </c:pt>
                <c:pt idx="56202">
                  <c:v>0</c:v>
                </c:pt>
                <c:pt idx="56203">
                  <c:v>0</c:v>
                </c:pt>
                <c:pt idx="56204">
                  <c:v>0</c:v>
                </c:pt>
                <c:pt idx="56205">
                  <c:v>0</c:v>
                </c:pt>
                <c:pt idx="56206">
                  <c:v>0</c:v>
                </c:pt>
                <c:pt idx="56207">
                  <c:v>0</c:v>
                </c:pt>
                <c:pt idx="56208">
                  <c:v>0</c:v>
                </c:pt>
                <c:pt idx="56209">
                  <c:v>0</c:v>
                </c:pt>
                <c:pt idx="56210">
                  <c:v>0</c:v>
                </c:pt>
                <c:pt idx="56211">
                  <c:v>0</c:v>
                </c:pt>
                <c:pt idx="56212">
                  <c:v>0</c:v>
                </c:pt>
                <c:pt idx="56213">
                  <c:v>0</c:v>
                </c:pt>
                <c:pt idx="56214">
                  <c:v>0</c:v>
                </c:pt>
                <c:pt idx="56215">
                  <c:v>0</c:v>
                </c:pt>
                <c:pt idx="56216">
                  <c:v>0</c:v>
                </c:pt>
                <c:pt idx="56217">
                  <c:v>0</c:v>
                </c:pt>
                <c:pt idx="56218">
                  <c:v>0</c:v>
                </c:pt>
                <c:pt idx="56219">
                  <c:v>0</c:v>
                </c:pt>
                <c:pt idx="56220">
                  <c:v>0</c:v>
                </c:pt>
                <c:pt idx="56221">
                  <c:v>0</c:v>
                </c:pt>
                <c:pt idx="56222">
                  <c:v>0</c:v>
                </c:pt>
                <c:pt idx="56223">
                  <c:v>0</c:v>
                </c:pt>
                <c:pt idx="56224">
                  <c:v>0</c:v>
                </c:pt>
                <c:pt idx="56225">
                  <c:v>0</c:v>
                </c:pt>
                <c:pt idx="56226">
                  <c:v>0</c:v>
                </c:pt>
                <c:pt idx="56227">
                  <c:v>0</c:v>
                </c:pt>
                <c:pt idx="56228">
                  <c:v>0</c:v>
                </c:pt>
                <c:pt idx="56229">
                  <c:v>0</c:v>
                </c:pt>
                <c:pt idx="56230">
                  <c:v>0</c:v>
                </c:pt>
                <c:pt idx="56231">
                  <c:v>0</c:v>
                </c:pt>
                <c:pt idx="56232">
                  <c:v>0</c:v>
                </c:pt>
                <c:pt idx="56233">
                  <c:v>0</c:v>
                </c:pt>
                <c:pt idx="56234">
                  <c:v>0</c:v>
                </c:pt>
                <c:pt idx="56235">
                  <c:v>0</c:v>
                </c:pt>
                <c:pt idx="56236">
                  <c:v>0</c:v>
                </c:pt>
                <c:pt idx="56237">
                  <c:v>0</c:v>
                </c:pt>
                <c:pt idx="56238">
                  <c:v>0</c:v>
                </c:pt>
                <c:pt idx="56239">
                  <c:v>0</c:v>
                </c:pt>
                <c:pt idx="56240">
                  <c:v>0</c:v>
                </c:pt>
                <c:pt idx="56241">
                  <c:v>0</c:v>
                </c:pt>
                <c:pt idx="56242">
                  <c:v>0</c:v>
                </c:pt>
                <c:pt idx="56243">
                  <c:v>0</c:v>
                </c:pt>
                <c:pt idx="56244">
                  <c:v>0</c:v>
                </c:pt>
                <c:pt idx="56245">
                  <c:v>0</c:v>
                </c:pt>
                <c:pt idx="56246">
                  <c:v>0</c:v>
                </c:pt>
                <c:pt idx="56247">
                  <c:v>0</c:v>
                </c:pt>
                <c:pt idx="56248">
                  <c:v>0</c:v>
                </c:pt>
                <c:pt idx="56249">
                  <c:v>0</c:v>
                </c:pt>
                <c:pt idx="56250">
                  <c:v>0</c:v>
                </c:pt>
                <c:pt idx="56251">
                  <c:v>0</c:v>
                </c:pt>
                <c:pt idx="56252">
                  <c:v>0</c:v>
                </c:pt>
                <c:pt idx="56253">
                  <c:v>0</c:v>
                </c:pt>
                <c:pt idx="56254">
                  <c:v>0</c:v>
                </c:pt>
                <c:pt idx="56255">
                  <c:v>0</c:v>
                </c:pt>
                <c:pt idx="56256">
                  <c:v>0</c:v>
                </c:pt>
                <c:pt idx="56257">
                  <c:v>0</c:v>
                </c:pt>
                <c:pt idx="56258">
                  <c:v>0</c:v>
                </c:pt>
                <c:pt idx="56259">
                  <c:v>0</c:v>
                </c:pt>
                <c:pt idx="56260">
                  <c:v>0</c:v>
                </c:pt>
                <c:pt idx="56261">
                  <c:v>0</c:v>
                </c:pt>
                <c:pt idx="56262">
                  <c:v>0</c:v>
                </c:pt>
                <c:pt idx="56263">
                  <c:v>0</c:v>
                </c:pt>
                <c:pt idx="56264">
                  <c:v>0</c:v>
                </c:pt>
                <c:pt idx="56265">
                  <c:v>0</c:v>
                </c:pt>
                <c:pt idx="56266">
                  <c:v>0</c:v>
                </c:pt>
                <c:pt idx="56267">
                  <c:v>0</c:v>
                </c:pt>
                <c:pt idx="56268">
                  <c:v>0</c:v>
                </c:pt>
                <c:pt idx="56269">
                  <c:v>0</c:v>
                </c:pt>
                <c:pt idx="56270">
                  <c:v>0</c:v>
                </c:pt>
                <c:pt idx="56271">
                  <c:v>0</c:v>
                </c:pt>
                <c:pt idx="56272">
                  <c:v>0</c:v>
                </c:pt>
                <c:pt idx="56273">
                  <c:v>0</c:v>
                </c:pt>
                <c:pt idx="56274">
                  <c:v>0</c:v>
                </c:pt>
                <c:pt idx="56275">
                  <c:v>0</c:v>
                </c:pt>
                <c:pt idx="56276">
                  <c:v>0</c:v>
                </c:pt>
                <c:pt idx="56277">
                  <c:v>0</c:v>
                </c:pt>
                <c:pt idx="56278">
                  <c:v>0</c:v>
                </c:pt>
                <c:pt idx="56279">
                  <c:v>0</c:v>
                </c:pt>
                <c:pt idx="56280">
                  <c:v>0</c:v>
                </c:pt>
                <c:pt idx="56281">
                  <c:v>0</c:v>
                </c:pt>
                <c:pt idx="56282">
                  <c:v>0</c:v>
                </c:pt>
                <c:pt idx="56283">
                  <c:v>0</c:v>
                </c:pt>
                <c:pt idx="56284">
                  <c:v>0</c:v>
                </c:pt>
                <c:pt idx="56285">
                  <c:v>0</c:v>
                </c:pt>
                <c:pt idx="56286">
                  <c:v>0</c:v>
                </c:pt>
                <c:pt idx="56287">
                  <c:v>0</c:v>
                </c:pt>
                <c:pt idx="56288">
                  <c:v>0</c:v>
                </c:pt>
                <c:pt idx="56289">
                  <c:v>0</c:v>
                </c:pt>
                <c:pt idx="56290">
                  <c:v>0</c:v>
                </c:pt>
                <c:pt idx="56291">
                  <c:v>0</c:v>
                </c:pt>
                <c:pt idx="56292">
                  <c:v>0</c:v>
                </c:pt>
                <c:pt idx="56293">
                  <c:v>0</c:v>
                </c:pt>
                <c:pt idx="56294">
                  <c:v>0</c:v>
                </c:pt>
                <c:pt idx="56295">
                  <c:v>0</c:v>
                </c:pt>
                <c:pt idx="56296">
                  <c:v>0</c:v>
                </c:pt>
                <c:pt idx="56297">
                  <c:v>0</c:v>
                </c:pt>
                <c:pt idx="56298">
                  <c:v>0</c:v>
                </c:pt>
                <c:pt idx="56299">
                  <c:v>0</c:v>
                </c:pt>
                <c:pt idx="56300">
                  <c:v>0</c:v>
                </c:pt>
                <c:pt idx="56301">
                  <c:v>0</c:v>
                </c:pt>
                <c:pt idx="56302">
                  <c:v>0</c:v>
                </c:pt>
                <c:pt idx="56303">
                  <c:v>0</c:v>
                </c:pt>
                <c:pt idx="56304">
                  <c:v>0</c:v>
                </c:pt>
                <c:pt idx="56305">
                  <c:v>0</c:v>
                </c:pt>
                <c:pt idx="56306">
                  <c:v>0</c:v>
                </c:pt>
                <c:pt idx="56307">
                  <c:v>0</c:v>
                </c:pt>
                <c:pt idx="56308">
                  <c:v>0</c:v>
                </c:pt>
                <c:pt idx="56309">
                  <c:v>0</c:v>
                </c:pt>
                <c:pt idx="56310">
                  <c:v>0</c:v>
                </c:pt>
                <c:pt idx="56311">
                  <c:v>0</c:v>
                </c:pt>
                <c:pt idx="56312">
                  <c:v>0</c:v>
                </c:pt>
                <c:pt idx="56313">
                  <c:v>0</c:v>
                </c:pt>
                <c:pt idx="56314">
                  <c:v>0</c:v>
                </c:pt>
                <c:pt idx="56315">
                  <c:v>0</c:v>
                </c:pt>
                <c:pt idx="56316">
                  <c:v>0</c:v>
                </c:pt>
                <c:pt idx="56317">
                  <c:v>0</c:v>
                </c:pt>
                <c:pt idx="56318">
                  <c:v>0</c:v>
                </c:pt>
                <c:pt idx="56319">
                  <c:v>0</c:v>
                </c:pt>
                <c:pt idx="56320">
                  <c:v>0</c:v>
                </c:pt>
                <c:pt idx="56321">
                  <c:v>0</c:v>
                </c:pt>
                <c:pt idx="56322">
                  <c:v>0</c:v>
                </c:pt>
                <c:pt idx="56323">
                  <c:v>0</c:v>
                </c:pt>
                <c:pt idx="56324">
                  <c:v>0</c:v>
                </c:pt>
                <c:pt idx="56325">
                  <c:v>0</c:v>
                </c:pt>
                <c:pt idx="56326">
                  <c:v>0</c:v>
                </c:pt>
                <c:pt idx="56327">
                  <c:v>0</c:v>
                </c:pt>
                <c:pt idx="56328">
                  <c:v>0</c:v>
                </c:pt>
                <c:pt idx="56329">
                  <c:v>0</c:v>
                </c:pt>
                <c:pt idx="56330">
                  <c:v>0</c:v>
                </c:pt>
                <c:pt idx="56331">
                  <c:v>0</c:v>
                </c:pt>
                <c:pt idx="56332">
                  <c:v>0</c:v>
                </c:pt>
                <c:pt idx="56333">
                  <c:v>0</c:v>
                </c:pt>
                <c:pt idx="56334">
                  <c:v>0</c:v>
                </c:pt>
                <c:pt idx="56335">
                  <c:v>0</c:v>
                </c:pt>
                <c:pt idx="56336">
                  <c:v>0</c:v>
                </c:pt>
                <c:pt idx="56337">
                  <c:v>0</c:v>
                </c:pt>
                <c:pt idx="56338">
                  <c:v>0</c:v>
                </c:pt>
                <c:pt idx="56339">
                  <c:v>0</c:v>
                </c:pt>
                <c:pt idx="56340">
                  <c:v>0</c:v>
                </c:pt>
                <c:pt idx="56341">
                  <c:v>0</c:v>
                </c:pt>
                <c:pt idx="56342">
                  <c:v>0</c:v>
                </c:pt>
                <c:pt idx="56343">
                  <c:v>0</c:v>
                </c:pt>
                <c:pt idx="56344">
                  <c:v>0</c:v>
                </c:pt>
                <c:pt idx="56345">
                  <c:v>0</c:v>
                </c:pt>
                <c:pt idx="56346">
                  <c:v>0</c:v>
                </c:pt>
                <c:pt idx="56347">
                  <c:v>0</c:v>
                </c:pt>
                <c:pt idx="56348">
                  <c:v>0</c:v>
                </c:pt>
                <c:pt idx="56349">
                  <c:v>0</c:v>
                </c:pt>
                <c:pt idx="56350">
                  <c:v>0</c:v>
                </c:pt>
                <c:pt idx="56351">
                  <c:v>0</c:v>
                </c:pt>
                <c:pt idx="56352">
                  <c:v>0</c:v>
                </c:pt>
                <c:pt idx="56353">
                  <c:v>0</c:v>
                </c:pt>
                <c:pt idx="56354">
                  <c:v>0</c:v>
                </c:pt>
                <c:pt idx="56355">
                  <c:v>0</c:v>
                </c:pt>
                <c:pt idx="56356">
                  <c:v>0</c:v>
                </c:pt>
                <c:pt idx="56357">
                  <c:v>0</c:v>
                </c:pt>
                <c:pt idx="56358">
                  <c:v>0</c:v>
                </c:pt>
                <c:pt idx="56359">
                  <c:v>0</c:v>
                </c:pt>
                <c:pt idx="56360">
                  <c:v>0</c:v>
                </c:pt>
                <c:pt idx="56361">
                  <c:v>0</c:v>
                </c:pt>
                <c:pt idx="56362">
                  <c:v>0</c:v>
                </c:pt>
                <c:pt idx="56363">
                  <c:v>0</c:v>
                </c:pt>
                <c:pt idx="56364">
                  <c:v>0</c:v>
                </c:pt>
                <c:pt idx="56365">
                  <c:v>0</c:v>
                </c:pt>
                <c:pt idx="56366">
                  <c:v>0</c:v>
                </c:pt>
                <c:pt idx="56367">
                  <c:v>0</c:v>
                </c:pt>
                <c:pt idx="56368">
                  <c:v>0</c:v>
                </c:pt>
                <c:pt idx="56369">
                  <c:v>0</c:v>
                </c:pt>
                <c:pt idx="56370">
                  <c:v>0</c:v>
                </c:pt>
                <c:pt idx="56371">
                  <c:v>0</c:v>
                </c:pt>
                <c:pt idx="56372">
                  <c:v>0</c:v>
                </c:pt>
                <c:pt idx="56373">
                  <c:v>0</c:v>
                </c:pt>
                <c:pt idx="56374">
                  <c:v>0</c:v>
                </c:pt>
                <c:pt idx="56375">
                  <c:v>0</c:v>
                </c:pt>
                <c:pt idx="56376">
                  <c:v>0</c:v>
                </c:pt>
                <c:pt idx="56377">
                  <c:v>0</c:v>
                </c:pt>
                <c:pt idx="56378">
                  <c:v>0</c:v>
                </c:pt>
                <c:pt idx="56379">
                  <c:v>0</c:v>
                </c:pt>
                <c:pt idx="56380">
                  <c:v>0</c:v>
                </c:pt>
                <c:pt idx="56381">
                  <c:v>0</c:v>
                </c:pt>
                <c:pt idx="56382">
                  <c:v>0</c:v>
                </c:pt>
                <c:pt idx="56383">
                  <c:v>0</c:v>
                </c:pt>
                <c:pt idx="56384">
                  <c:v>0</c:v>
                </c:pt>
                <c:pt idx="56385">
                  <c:v>0</c:v>
                </c:pt>
                <c:pt idx="56386">
                  <c:v>0</c:v>
                </c:pt>
                <c:pt idx="56387">
                  <c:v>0</c:v>
                </c:pt>
                <c:pt idx="56388">
                  <c:v>0</c:v>
                </c:pt>
                <c:pt idx="56389">
                  <c:v>0</c:v>
                </c:pt>
                <c:pt idx="56390">
                  <c:v>0</c:v>
                </c:pt>
                <c:pt idx="56391">
                  <c:v>0</c:v>
                </c:pt>
                <c:pt idx="56392">
                  <c:v>0</c:v>
                </c:pt>
                <c:pt idx="56393">
                  <c:v>0</c:v>
                </c:pt>
                <c:pt idx="56394">
                  <c:v>0</c:v>
                </c:pt>
                <c:pt idx="56395">
                  <c:v>0</c:v>
                </c:pt>
                <c:pt idx="56396">
                  <c:v>0</c:v>
                </c:pt>
                <c:pt idx="56397">
                  <c:v>0</c:v>
                </c:pt>
                <c:pt idx="56398">
                  <c:v>0</c:v>
                </c:pt>
                <c:pt idx="56399">
                  <c:v>0</c:v>
                </c:pt>
                <c:pt idx="56400">
                  <c:v>0</c:v>
                </c:pt>
                <c:pt idx="56401">
                  <c:v>0</c:v>
                </c:pt>
                <c:pt idx="56402">
                  <c:v>0</c:v>
                </c:pt>
                <c:pt idx="56403">
                  <c:v>0</c:v>
                </c:pt>
                <c:pt idx="56404">
                  <c:v>0</c:v>
                </c:pt>
                <c:pt idx="56405">
                  <c:v>0</c:v>
                </c:pt>
                <c:pt idx="56406">
                  <c:v>0</c:v>
                </c:pt>
                <c:pt idx="56407">
                  <c:v>0</c:v>
                </c:pt>
                <c:pt idx="56408">
                  <c:v>0</c:v>
                </c:pt>
                <c:pt idx="56409">
                  <c:v>0</c:v>
                </c:pt>
                <c:pt idx="56410">
                  <c:v>0</c:v>
                </c:pt>
                <c:pt idx="56411">
                  <c:v>0</c:v>
                </c:pt>
                <c:pt idx="56412">
                  <c:v>0</c:v>
                </c:pt>
                <c:pt idx="56413">
                  <c:v>0</c:v>
                </c:pt>
                <c:pt idx="56414">
                  <c:v>0</c:v>
                </c:pt>
                <c:pt idx="56415">
                  <c:v>0</c:v>
                </c:pt>
                <c:pt idx="56416">
                  <c:v>0</c:v>
                </c:pt>
                <c:pt idx="56417">
                  <c:v>0</c:v>
                </c:pt>
                <c:pt idx="56418">
                  <c:v>0</c:v>
                </c:pt>
                <c:pt idx="56419">
                  <c:v>0</c:v>
                </c:pt>
                <c:pt idx="56420">
                  <c:v>0</c:v>
                </c:pt>
                <c:pt idx="56421">
                  <c:v>0</c:v>
                </c:pt>
                <c:pt idx="56422">
                  <c:v>0</c:v>
                </c:pt>
                <c:pt idx="56423">
                  <c:v>0</c:v>
                </c:pt>
                <c:pt idx="56424">
                  <c:v>0</c:v>
                </c:pt>
                <c:pt idx="56425">
                  <c:v>0</c:v>
                </c:pt>
                <c:pt idx="56426">
                  <c:v>0</c:v>
                </c:pt>
                <c:pt idx="56427">
                  <c:v>0</c:v>
                </c:pt>
                <c:pt idx="56428">
                  <c:v>0</c:v>
                </c:pt>
                <c:pt idx="56429">
                  <c:v>0</c:v>
                </c:pt>
                <c:pt idx="56430">
                  <c:v>0</c:v>
                </c:pt>
                <c:pt idx="56431">
                  <c:v>0</c:v>
                </c:pt>
                <c:pt idx="56432">
                  <c:v>0</c:v>
                </c:pt>
                <c:pt idx="56433">
                  <c:v>0</c:v>
                </c:pt>
                <c:pt idx="56434">
                  <c:v>0</c:v>
                </c:pt>
                <c:pt idx="56435">
                  <c:v>0</c:v>
                </c:pt>
                <c:pt idx="56436">
                  <c:v>0</c:v>
                </c:pt>
                <c:pt idx="56437">
                  <c:v>0</c:v>
                </c:pt>
                <c:pt idx="56438">
                  <c:v>0</c:v>
                </c:pt>
                <c:pt idx="56439">
                  <c:v>0</c:v>
                </c:pt>
                <c:pt idx="56440">
                  <c:v>0</c:v>
                </c:pt>
                <c:pt idx="56441">
                  <c:v>0</c:v>
                </c:pt>
                <c:pt idx="56442">
                  <c:v>0</c:v>
                </c:pt>
                <c:pt idx="56443">
                  <c:v>0</c:v>
                </c:pt>
                <c:pt idx="56444">
                  <c:v>0</c:v>
                </c:pt>
                <c:pt idx="56445">
                  <c:v>0</c:v>
                </c:pt>
                <c:pt idx="56446">
                  <c:v>0</c:v>
                </c:pt>
                <c:pt idx="56447">
                  <c:v>0</c:v>
                </c:pt>
                <c:pt idx="56448">
                  <c:v>0</c:v>
                </c:pt>
                <c:pt idx="56449">
                  <c:v>0</c:v>
                </c:pt>
                <c:pt idx="56450">
                  <c:v>0</c:v>
                </c:pt>
                <c:pt idx="56451">
                  <c:v>0</c:v>
                </c:pt>
                <c:pt idx="56452">
                  <c:v>0</c:v>
                </c:pt>
                <c:pt idx="56453">
                  <c:v>0</c:v>
                </c:pt>
                <c:pt idx="56454">
                  <c:v>0</c:v>
                </c:pt>
                <c:pt idx="56455">
                  <c:v>0</c:v>
                </c:pt>
                <c:pt idx="56456">
                  <c:v>0</c:v>
                </c:pt>
                <c:pt idx="56457">
                  <c:v>0</c:v>
                </c:pt>
                <c:pt idx="56458">
                  <c:v>0</c:v>
                </c:pt>
                <c:pt idx="56459">
                  <c:v>0</c:v>
                </c:pt>
                <c:pt idx="56460">
                  <c:v>0</c:v>
                </c:pt>
                <c:pt idx="56461">
                  <c:v>0</c:v>
                </c:pt>
                <c:pt idx="56462">
                  <c:v>0</c:v>
                </c:pt>
                <c:pt idx="56463">
                  <c:v>0</c:v>
                </c:pt>
                <c:pt idx="56464">
                  <c:v>0</c:v>
                </c:pt>
                <c:pt idx="56465">
                  <c:v>0</c:v>
                </c:pt>
                <c:pt idx="56466">
                  <c:v>0</c:v>
                </c:pt>
                <c:pt idx="56467">
                  <c:v>0</c:v>
                </c:pt>
                <c:pt idx="56468">
                  <c:v>0</c:v>
                </c:pt>
                <c:pt idx="56469">
                  <c:v>0</c:v>
                </c:pt>
                <c:pt idx="56470">
                  <c:v>0</c:v>
                </c:pt>
                <c:pt idx="56471">
                  <c:v>0</c:v>
                </c:pt>
                <c:pt idx="56472">
                  <c:v>0</c:v>
                </c:pt>
                <c:pt idx="56473">
                  <c:v>0</c:v>
                </c:pt>
                <c:pt idx="56474">
                  <c:v>0</c:v>
                </c:pt>
                <c:pt idx="56475">
                  <c:v>0</c:v>
                </c:pt>
                <c:pt idx="56476">
                  <c:v>0</c:v>
                </c:pt>
                <c:pt idx="56477">
                  <c:v>0</c:v>
                </c:pt>
                <c:pt idx="56478">
                  <c:v>0</c:v>
                </c:pt>
                <c:pt idx="56479">
                  <c:v>0</c:v>
                </c:pt>
                <c:pt idx="56480">
                  <c:v>0</c:v>
                </c:pt>
                <c:pt idx="56481">
                  <c:v>0</c:v>
                </c:pt>
                <c:pt idx="56482">
                  <c:v>0</c:v>
                </c:pt>
                <c:pt idx="56483">
                  <c:v>0</c:v>
                </c:pt>
                <c:pt idx="56484">
                  <c:v>0</c:v>
                </c:pt>
                <c:pt idx="56485">
                  <c:v>0</c:v>
                </c:pt>
                <c:pt idx="56486">
                  <c:v>0</c:v>
                </c:pt>
                <c:pt idx="56487">
                  <c:v>0</c:v>
                </c:pt>
                <c:pt idx="56488">
                  <c:v>0</c:v>
                </c:pt>
                <c:pt idx="56489">
                  <c:v>0</c:v>
                </c:pt>
                <c:pt idx="56490">
                  <c:v>0</c:v>
                </c:pt>
                <c:pt idx="56491">
                  <c:v>0</c:v>
                </c:pt>
                <c:pt idx="56492">
                  <c:v>0</c:v>
                </c:pt>
                <c:pt idx="56493">
                  <c:v>0</c:v>
                </c:pt>
                <c:pt idx="56494">
                  <c:v>0</c:v>
                </c:pt>
                <c:pt idx="56495">
                  <c:v>0</c:v>
                </c:pt>
                <c:pt idx="56496">
                  <c:v>0</c:v>
                </c:pt>
                <c:pt idx="56497">
                  <c:v>0</c:v>
                </c:pt>
                <c:pt idx="56498">
                  <c:v>0</c:v>
                </c:pt>
                <c:pt idx="56499">
                  <c:v>0</c:v>
                </c:pt>
                <c:pt idx="56500">
                  <c:v>0</c:v>
                </c:pt>
                <c:pt idx="56501">
                  <c:v>0</c:v>
                </c:pt>
                <c:pt idx="56502">
                  <c:v>0</c:v>
                </c:pt>
                <c:pt idx="56503">
                  <c:v>0</c:v>
                </c:pt>
                <c:pt idx="56504">
                  <c:v>0</c:v>
                </c:pt>
                <c:pt idx="56505">
                  <c:v>0</c:v>
                </c:pt>
                <c:pt idx="56506">
                  <c:v>0</c:v>
                </c:pt>
                <c:pt idx="56507">
                  <c:v>0</c:v>
                </c:pt>
                <c:pt idx="56508">
                  <c:v>0</c:v>
                </c:pt>
                <c:pt idx="56509">
                  <c:v>0</c:v>
                </c:pt>
                <c:pt idx="56510">
                  <c:v>0</c:v>
                </c:pt>
                <c:pt idx="56511">
                  <c:v>0</c:v>
                </c:pt>
                <c:pt idx="56512">
                  <c:v>0</c:v>
                </c:pt>
                <c:pt idx="56513">
                  <c:v>0</c:v>
                </c:pt>
                <c:pt idx="56514">
                  <c:v>0</c:v>
                </c:pt>
                <c:pt idx="56515">
                  <c:v>0</c:v>
                </c:pt>
                <c:pt idx="56516">
                  <c:v>0</c:v>
                </c:pt>
                <c:pt idx="56517">
                  <c:v>0</c:v>
                </c:pt>
                <c:pt idx="56518">
                  <c:v>0</c:v>
                </c:pt>
                <c:pt idx="56519">
                  <c:v>0</c:v>
                </c:pt>
                <c:pt idx="56520">
                  <c:v>0</c:v>
                </c:pt>
                <c:pt idx="56521">
                  <c:v>0</c:v>
                </c:pt>
                <c:pt idx="56522">
                  <c:v>0</c:v>
                </c:pt>
                <c:pt idx="56523">
                  <c:v>0</c:v>
                </c:pt>
                <c:pt idx="56524">
                  <c:v>0</c:v>
                </c:pt>
                <c:pt idx="56525">
                  <c:v>0</c:v>
                </c:pt>
                <c:pt idx="56526">
                  <c:v>0</c:v>
                </c:pt>
                <c:pt idx="56527">
                  <c:v>0</c:v>
                </c:pt>
                <c:pt idx="56528">
                  <c:v>0</c:v>
                </c:pt>
                <c:pt idx="56529">
                  <c:v>0</c:v>
                </c:pt>
                <c:pt idx="56530">
                  <c:v>0</c:v>
                </c:pt>
                <c:pt idx="56531">
                  <c:v>0</c:v>
                </c:pt>
                <c:pt idx="56532">
                  <c:v>0</c:v>
                </c:pt>
                <c:pt idx="56533">
                  <c:v>0</c:v>
                </c:pt>
                <c:pt idx="56534">
                  <c:v>0</c:v>
                </c:pt>
                <c:pt idx="56535">
                  <c:v>0</c:v>
                </c:pt>
                <c:pt idx="56536">
                  <c:v>0</c:v>
                </c:pt>
                <c:pt idx="56537">
                  <c:v>0</c:v>
                </c:pt>
                <c:pt idx="56538">
                  <c:v>0</c:v>
                </c:pt>
                <c:pt idx="56539">
                  <c:v>0</c:v>
                </c:pt>
                <c:pt idx="56540">
                  <c:v>0</c:v>
                </c:pt>
                <c:pt idx="56541">
                  <c:v>0</c:v>
                </c:pt>
                <c:pt idx="56542">
                  <c:v>0</c:v>
                </c:pt>
                <c:pt idx="56543">
                  <c:v>0</c:v>
                </c:pt>
                <c:pt idx="56544">
                  <c:v>0</c:v>
                </c:pt>
                <c:pt idx="56545">
                  <c:v>0</c:v>
                </c:pt>
                <c:pt idx="56546">
                  <c:v>0</c:v>
                </c:pt>
                <c:pt idx="56547">
                  <c:v>0</c:v>
                </c:pt>
                <c:pt idx="56548">
                  <c:v>0</c:v>
                </c:pt>
                <c:pt idx="56549">
                  <c:v>0</c:v>
                </c:pt>
                <c:pt idx="56550">
                  <c:v>0</c:v>
                </c:pt>
                <c:pt idx="56551">
                  <c:v>0</c:v>
                </c:pt>
                <c:pt idx="56552">
                  <c:v>0</c:v>
                </c:pt>
                <c:pt idx="56553">
                  <c:v>0</c:v>
                </c:pt>
                <c:pt idx="56554">
                  <c:v>0</c:v>
                </c:pt>
                <c:pt idx="56555">
                  <c:v>0</c:v>
                </c:pt>
                <c:pt idx="56556">
                  <c:v>0</c:v>
                </c:pt>
                <c:pt idx="56557">
                  <c:v>0</c:v>
                </c:pt>
                <c:pt idx="56558">
                  <c:v>0</c:v>
                </c:pt>
                <c:pt idx="56559">
                  <c:v>0</c:v>
                </c:pt>
                <c:pt idx="56560">
                  <c:v>0</c:v>
                </c:pt>
                <c:pt idx="56561">
                  <c:v>0</c:v>
                </c:pt>
                <c:pt idx="56562">
                  <c:v>0</c:v>
                </c:pt>
                <c:pt idx="56563">
                  <c:v>0</c:v>
                </c:pt>
                <c:pt idx="56564">
                  <c:v>0</c:v>
                </c:pt>
                <c:pt idx="56565">
                  <c:v>0</c:v>
                </c:pt>
                <c:pt idx="56566">
                  <c:v>0</c:v>
                </c:pt>
                <c:pt idx="56567">
                  <c:v>0</c:v>
                </c:pt>
                <c:pt idx="56568">
                  <c:v>0</c:v>
                </c:pt>
                <c:pt idx="56569">
                  <c:v>0</c:v>
                </c:pt>
                <c:pt idx="56570">
                  <c:v>0</c:v>
                </c:pt>
                <c:pt idx="56571">
                  <c:v>0</c:v>
                </c:pt>
                <c:pt idx="56572">
                  <c:v>0</c:v>
                </c:pt>
                <c:pt idx="56573">
                  <c:v>0</c:v>
                </c:pt>
                <c:pt idx="56574">
                  <c:v>0</c:v>
                </c:pt>
                <c:pt idx="56575">
                  <c:v>0</c:v>
                </c:pt>
                <c:pt idx="56576">
                  <c:v>0</c:v>
                </c:pt>
                <c:pt idx="56577">
                  <c:v>0</c:v>
                </c:pt>
                <c:pt idx="56578">
                  <c:v>0</c:v>
                </c:pt>
                <c:pt idx="56579">
                  <c:v>0</c:v>
                </c:pt>
                <c:pt idx="56580">
                  <c:v>0</c:v>
                </c:pt>
                <c:pt idx="56581">
                  <c:v>0</c:v>
                </c:pt>
                <c:pt idx="56582">
                  <c:v>0</c:v>
                </c:pt>
                <c:pt idx="56583">
                  <c:v>0</c:v>
                </c:pt>
                <c:pt idx="56584">
                  <c:v>0</c:v>
                </c:pt>
                <c:pt idx="56585">
                  <c:v>0</c:v>
                </c:pt>
                <c:pt idx="56586">
                  <c:v>0</c:v>
                </c:pt>
                <c:pt idx="56587">
                  <c:v>0</c:v>
                </c:pt>
                <c:pt idx="56588">
                  <c:v>0</c:v>
                </c:pt>
                <c:pt idx="56589">
                  <c:v>0</c:v>
                </c:pt>
                <c:pt idx="56590">
                  <c:v>0</c:v>
                </c:pt>
                <c:pt idx="56591">
                  <c:v>0</c:v>
                </c:pt>
                <c:pt idx="56592">
                  <c:v>0</c:v>
                </c:pt>
                <c:pt idx="56593">
                  <c:v>0</c:v>
                </c:pt>
                <c:pt idx="56594">
                  <c:v>0</c:v>
                </c:pt>
                <c:pt idx="56595">
                  <c:v>0</c:v>
                </c:pt>
                <c:pt idx="56596">
                  <c:v>0</c:v>
                </c:pt>
                <c:pt idx="56597">
                  <c:v>0</c:v>
                </c:pt>
                <c:pt idx="56598">
                  <c:v>0</c:v>
                </c:pt>
                <c:pt idx="56599">
                  <c:v>0</c:v>
                </c:pt>
                <c:pt idx="56600">
                  <c:v>0</c:v>
                </c:pt>
                <c:pt idx="56601">
                  <c:v>0</c:v>
                </c:pt>
                <c:pt idx="56602">
                  <c:v>0</c:v>
                </c:pt>
                <c:pt idx="56603">
                  <c:v>0</c:v>
                </c:pt>
                <c:pt idx="56604">
                  <c:v>0</c:v>
                </c:pt>
                <c:pt idx="56605">
                  <c:v>0</c:v>
                </c:pt>
                <c:pt idx="56606">
                  <c:v>0</c:v>
                </c:pt>
                <c:pt idx="56607">
                  <c:v>0</c:v>
                </c:pt>
                <c:pt idx="56608">
                  <c:v>0</c:v>
                </c:pt>
                <c:pt idx="56609">
                  <c:v>0</c:v>
                </c:pt>
                <c:pt idx="56610">
                  <c:v>0</c:v>
                </c:pt>
                <c:pt idx="56611">
                  <c:v>0</c:v>
                </c:pt>
                <c:pt idx="56612">
                  <c:v>0</c:v>
                </c:pt>
                <c:pt idx="56613">
                  <c:v>0</c:v>
                </c:pt>
                <c:pt idx="56614">
                  <c:v>0</c:v>
                </c:pt>
                <c:pt idx="56615">
                  <c:v>0</c:v>
                </c:pt>
                <c:pt idx="56616">
                  <c:v>0</c:v>
                </c:pt>
                <c:pt idx="56617">
                  <c:v>0</c:v>
                </c:pt>
                <c:pt idx="56618">
                  <c:v>0</c:v>
                </c:pt>
                <c:pt idx="56619">
                  <c:v>0</c:v>
                </c:pt>
                <c:pt idx="56620">
                  <c:v>0</c:v>
                </c:pt>
                <c:pt idx="56621">
                  <c:v>0</c:v>
                </c:pt>
                <c:pt idx="56622">
                  <c:v>0</c:v>
                </c:pt>
                <c:pt idx="56623">
                  <c:v>0</c:v>
                </c:pt>
                <c:pt idx="56624">
                  <c:v>0</c:v>
                </c:pt>
                <c:pt idx="56625">
                  <c:v>0</c:v>
                </c:pt>
                <c:pt idx="56626">
                  <c:v>0</c:v>
                </c:pt>
                <c:pt idx="56627">
                  <c:v>0</c:v>
                </c:pt>
                <c:pt idx="56628">
                  <c:v>0</c:v>
                </c:pt>
                <c:pt idx="56629">
                  <c:v>0</c:v>
                </c:pt>
                <c:pt idx="56630">
                  <c:v>0</c:v>
                </c:pt>
                <c:pt idx="56631">
                  <c:v>0</c:v>
                </c:pt>
                <c:pt idx="56632">
                  <c:v>0</c:v>
                </c:pt>
                <c:pt idx="56633">
                  <c:v>0</c:v>
                </c:pt>
                <c:pt idx="56634">
                  <c:v>0</c:v>
                </c:pt>
                <c:pt idx="56635">
                  <c:v>0</c:v>
                </c:pt>
                <c:pt idx="56636">
                  <c:v>0</c:v>
                </c:pt>
                <c:pt idx="56637">
                  <c:v>0</c:v>
                </c:pt>
                <c:pt idx="56638">
                  <c:v>0</c:v>
                </c:pt>
                <c:pt idx="56639">
                  <c:v>0</c:v>
                </c:pt>
                <c:pt idx="56640">
                  <c:v>0</c:v>
                </c:pt>
                <c:pt idx="56641">
                  <c:v>0</c:v>
                </c:pt>
                <c:pt idx="56642">
                  <c:v>0</c:v>
                </c:pt>
                <c:pt idx="56643">
                  <c:v>0</c:v>
                </c:pt>
                <c:pt idx="56644">
                  <c:v>0</c:v>
                </c:pt>
                <c:pt idx="56645">
                  <c:v>0</c:v>
                </c:pt>
                <c:pt idx="56646">
                  <c:v>0</c:v>
                </c:pt>
                <c:pt idx="56647">
                  <c:v>0</c:v>
                </c:pt>
                <c:pt idx="56648">
                  <c:v>0</c:v>
                </c:pt>
                <c:pt idx="56649">
                  <c:v>0</c:v>
                </c:pt>
                <c:pt idx="56650">
                  <c:v>0</c:v>
                </c:pt>
                <c:pt idx="56651">
                  <c:v>0</c:v>
                </c:pt>
                <c:pt idx="56652">
                  <c:v>0</c:v>
                </c:pt>
                <c:pt idx="56653">
                  <c:v>0</c:v>
                </c:pt>
                <c:pt idx="56654">
                  <c:v>0</c:v>
                </c:pt>
                <c:pt idx="56655">
                  <c:v>0</c:v>
                </c:pt>
                <c:pt idx="56656">
                  <c:v>0</c:v>
                </c:pt>
                <c:pt idx="56657">
                  <c:v>0</c:v>
                </c:pt>
                <c:pt idx="56658">
                  <c:v>0</c:v>
                </c:pt>
                <c:pt idx="56659">
                  <c:v>0</c:v>
                </c:pt>
                <c:pt idx="56660">
                  <c:v>0</c:v>
                </c:pt>
                <c:pt idx="56661">
                  <c:v>0</c:v>
                </c:pt>
                <c:pt idx="56662">
                  <c:v>0</c:v>
                </c:pt>
                <c:pt idx="56663">
                  <c:v>0</c:v>
                </c:pt>
                <c:pt idx="56664">
                  <c:v>0</c:v>
                </c:pt>
                <c:pt idx="56665">
                  <c:v>0</c:v>
                </c:pt>
                <c:pt idx="56666">
                  <c:v>0</c:v>
                </c:pt>
                <c:pt idx="56667">
                  <c:v>0</c:v>
                </c:pt>
                <c:pt idx="56668">
                  <c:v>0</c:v>
                </c:pt>
                <c:pt idx="56669">
                  <c:v>0</c:v>
                </c:pt>
                <c:pt idx="56670">
                  <c:v>0</c:v>
                </c:pt>
                <c:pt idx="56671">
                  <c:v>0</c:v>
                </c:pt>
                <c:pt idx="56672">
                  <c:v>0</c:v>
                </c:pt>
                <c:pt idx="56673">
                  <c:v>0</c:v>
                </c:pt>
                <c:pt idx="56674">
                  <c:v>0</c:v>
                </c:pt>
                <c:pt idx="56675">
                  <c:v>0</c:v>
                </c:pt>
                <c:pt idx="56676">
                  <c:v>0</c:v>
                </c:pt>
                <c:pt idx="56677">
                  <c:v>0</c:v>
                </c:pt>
                <c:pt idx="56678">
                  <c:v>0</c:v>
                </c:pt>
                <c:pt idx="56679">
                  <c:v>0</c:v>
                </c:pt>
                <c:pt idx="56680">
                  <c:v>0</c:v>
                </c:pt>
                <c:pt idx="56681">
                  <c:v>0</c:v>
                </c:pt>
                <c:pt idx="56682">
                  <c:v>0</c:v>
                </c:pt>
                <c:pt idx="56683">
                  <c:v>0</c:v>
                </c:pt>
                <c:pt idx="56684">
                  <c:v>0</c:v>
                </c:pt>
                <c:pt idx="56685">
                  <c:v>0</c:v>
                </c:pt>
                <c:pt idx="56686">
                  <c:v>0</c:v>
                </c:pt>
                <c:pt idx="56687">
                  <c:v>0</c:v>
                </c:pt>
                <c:pt idx="56688">
                  <c:v>0</c:v>
                </c:pt>
                <c:pt idx="56689">
                  <c:v>0</c:v>
                </c:pt>
                <c:pt idx="56690">
                  <c:v>0</c:v>
                </c:pt>
                <c:pt idx="56691">
                  <c:v>0</c:v>
                </c:pt>
                <c:pt idx="56692">
                  <c:v>0</c:v>
                </c:pt>
                <c:pt idx="56693">
                  <c:v>0</c:v>
                </c:pt>
                <c:pt idx="56694">
                  <c:v>0</c:v>
                </c:pt>
                <c:pt idx="56695">
                  <c:v>0</c:v>
                </c:pt>
                <c:pt idx="56696">
                  <c:v>0</c:v>
                </c:pt>
                <c:pt idx="56697">
                  <c:v>0</c:v>
                </c:pt>
                <c:pt idx="56698">
                  <c:v>0</c:v>
                </c:pt>
                <c:pt idx="56699">
                  <c:v>0</c:v>
                </c:pt>
                <c:pt idx="56700">
                  <c:v>0</c:v>
                </c:pt>
                <c:pt idx="56701">
                  <c:v>0</c:v>
                </c:pt>
                <c:pt idx="56702">
                  <c:v>0</c:v>
                </c:pt>
                <c:pt idx="56703">
                  <c:v>0</c:v>
                </c:pt>
                <c:pt idx="56704">
                  <c:v>0</c:v>
                </c:pt>
                <c:pt idx="56705">
                  <c:v>0</c:v>
                </c:pt>
                <c:pt idx="56706">
                  <c:v>0</c:v>
                </c:pt>
                <c:pt idx="56707">
                  <c:v>0</c:v>
                </c:pt>
                <c:pt idx="56708">
                  <c:v>0</c:v>
                </c:pt>
                <c:pt idx="56709">
                  <c:v>0</c:v>
                </c:pt>
                <c:pt idx="56710">
                  <c:v>0</c:v>
                </c:pt>
                <c:pt idx="56711">
                  <c:v>0</c:v>
                </c:pt>
                <c:pt idx="56712">
                  <c:v>0</c:v>
                </c:pt>
                <c:pt idx="56713">
                  <c:v>0</c:v>
                </c:pt>
                <c:pt idx="56714">
                  <c:v>0</c:v>
                </c:pt>
                <c:pt idx="56715">
                  <c:v>0</c:v>
                </c:pt>
                <c:pt idx="56716">
                  <c:v>0</c:v>
                </c:pt>
                <c:pt idx="56717">
                  <c:v>0</c:v>
                </c:pt>
                <c:pt idx="56718">
                  <c:v>0</c:v>
                </c:pt>
                <c:pt idx="56719">
                  <c:v>0</c:v>
                </c:pt>
                <c:pt idx="56720">
                  <c:v>0</c:v>
                </c:pt>
                <c:pt idx="56721">
                  <c:v>0</c:v>
                </c:pt>
                <c:pt idx="56722">
                  <c:v>0</c:v>
                </c:pt>
                <c:pt idx="56723">
                  <c:v>0</c:v>
                </c:pt>
                <c:pt idx="56724">
                  <c:v>0</c:v>
                </c:pt>
                <c:pt idx="56725">
                  <c:v>0</c:v>
                </c:pt>
                <c:pt idx="56726">
                  <c:v>0</c:v>
                </c:pt>
                <c:pt idx="56727">
                  <c:v>0</c:v>
                </c:pt>
                <c:pt idx="56728">
                  <c:v>0</c:v>
                </c:pt>
                <c:pt idx="56729">
                  <c:v>0</c:v>
                </c:pt>
                <c:pt idx="56730">
                  <c:v>0</c:v>
                </c:pt>
                <c:pt idx="56731">
                  <c:v>0</c:v>
                </c:pt>
                <c:pt idx="56732">
                  <c:v>0</c:v>
                </c:pt>
                <c:pt idx="56733">
                  <c:v>0</c:v>
                </c:pt>
                <c:pt idx="56734">
                  <c:v>0</c:v>
                </c:pt>
                <c:pt idx="56735">
                  <c:v>0</c:v>
                </c:pt>
                <c:pt idx="56736">
                  <c:v>0</c:v>
                </c:pt>
                <c:pt idx="56737">
                  <c:v>0</c:v>
                </c:pt>
                <c:pt idx="56738">
                  <c:v>0</c:v>
                </c:pt>
                <c:pt idx="56739">
                  <c:v>0</c:v>
                </c:pt>
                <c:pt idx="56740">
                  <c:v>0</c:v>
                </c:pt>
                <c:pt idx="56741">
                  <c:v>0</c:v>
                </c:pt>
                <c:pt idx="56742">
                  <c:v>0</c:v>
                </c:pt>
                <c:pt idx="56743">
                  <c:v>0</c:v>
                </c:pt>
                <c:pt idx="56744">
                  <c:v>0</c:v>
                </c:pt>
                <c:pt idx="56745">
                  <c:v>0</c:v>
                </c:pt>
                <c:pt idx="56746">
                  <c:v>0</c:v>
                </c:pt>
                <c:pt idx="56747">
                  <c:v>0</c:v>
                </c:pt>
                <c:pt idx="56748">
                  <c:v>0</c:v>
                </c:pt>
                <c:pt idx="56749">
                  <c:v>0</c:v>
                </c:pt>
                <c:pt idx="56750">
                  <c:v>0</c:v>
                </c:pt>
                <c:pt idx="56751">
                  <c:v>0</c:v>
                </c:pt>
                <c:pt idx="56752">
                  <c:v>0</c:v>
                </c:pt>
                <c:pt idx="56753">
                  <c:v>0</c:v>
                </c:pt>
                <c:pt idx="56754">
                  <c:v>0</c:v>
                </c:pt>
                <c:pt idx="56755">
                  <c:v>0</c:v>
                </c:pt>
                <c:pt idx="56756">
                  <c:v>0</c:v>
                </c:pt>
                <c:pt idx="56757">
                  <c:v>0</c:v>
                </c:pt>
                <c:pt idx="56758">
                  <c:v>0</c:v>
                </c:pt>
                <c:pt idx="56759">
                  <c:v>0</c:v>
                </c:pt>
                <c:pt idx="56760">
                  <c:v>0</c:v>
                </c:pt>
                <c:pt idx="56761">
                  <c:v>0</c:v>
                </c:pt>
                <c:pt idx="56762">
                  <c:v>0</c:v>
                </c:pt>
                <c:pt idx="56763">
                  <c:v>0</c:v>
                </c:pt>
                <c:pt idx="56764">
                  <c:v>0</c:v>
                </c:pt>
                <c:pt idx="56765">
                  <c:v>0</c:v>
                </c:pt>
                <c:pt idx="56766">
                  <c:v>0</c:v>
                </c:pt>
                <c:pt idx="56767">
                  <c:v>0</c:v>
                </c:pt>
                <c:pt idx="56768">
                  <c:v>0</c:v>
                </c:pt>
                <c:pt idx="56769">
                  <c:v>0</c:v>
                </c:pt>
                <c:pt idx="56770">
                  <c:v>0</c:v>
                </c:pt>
                <c:pt idx="56771">
                  <c:v>0</c:v>
                </c:pt>
                <c:pt idx="56772">
                  <c:v>0</c:v>
                </c:pt>
                <c:pt idx="56773">
                  <c:v>0</c:v>
                </c:pt>
                <c:pt idx="56774">
                  <c:v>0</c:v>
                </c:pt>
                <c:pt idx="56775">
                  <c:v>0</c:v>
                </c:pt>
                <c:pt idx="56776">
                  <c:v>0</c:v>
                </c:pt>
                <c:pt idx="56777">
                  <c:v>0</c:v>
                </c:pt>
                <c:pt idx="56778">
                  <c:v>0</c:v>
                </c:pt>
                <c:pt idx="56779">
                  <c:v>0</c:v>
                </c:pt>
                <c:pt idx="56780">
                  <c:v>0</c:v>
                </c:pt>
                <c:pt idx="56781">
                  <c:v>0</c:v>
                </c:pt>
                <c:pt idx="56782">
                  <c:v>0</c:v>
                </c:pt>
                <c:pt idx="56783">
                  <c:v>0</c:v>
                </c:pt>
                <c:pt idx="56784">
                  <c:v>0</c:v>
                </c:pt>
                <c:pt idx="56785">
                  <c:v>0</c:v>
                </c:pt>
                <c:pt idx="56786">
                  <c:v>0</c:v>
                </c:pt>
                <c:pt idx="56787">
                  <c:v>0</c:v>
                </c:pt>
                <c:pt idx="56788">
                  <c:v>0</c:v>
                </c:pt>
                <c:pt idx="56789">
                  <c:v>0</c:v>
                </c:pt>
                <c:pt idx="56790">
                  <c:v>0</c:v>
                </c:pt>
                <c:pt idx="56791">
                  <c:v>0</c:v>
                </c:pt>
                <c:pt idx="56792">
                  <c:v>0</c:v>
                </c:pt>
                <c:pt idx="56793">
                  <c:v>0</c:v>
                </c:pt>
                <c:pt idx="56794">
                  <c:v>0</c:v>
                </c:pt>
                <c:pt idx="56795">
                  <c:v>0</c:v>
                </c:pt>
                <c:pt idx="56796">
                  <c:v>0</c:v>
                </c:pt>
                <c:pt idx="56797">
                  <c:v>0</c:v>
                </c:pt>
                <c:pt idx="56798">
                  <c:v>0</c:v>
                </c:pt>
                <c:pt idx="56799">
                  <c:v>0</c:v>
                </c:pt>
                <c:pt idx="56800">
                  <c:v>0</c:v>
                </c:pt>
                <c:pt idx="56801">
                  <c:v>0</c:v>
                </c:pt>
                <c:pt idx="56802">
                  <c:v>0</c:v>
                </c:pt>
                <c:pt idx="56803">
                  <c:v>0</c:v>
                </c:pt>
                <c:pt idx="56804">
                  <c:v>0</c:v>
                </c:pt>
                <c:pt idx="56805">
                  <c:v>0</c:v>
                </c:pt>
                <c:pt idx="56806">
                  <c:v>0</c:v>
                </c:pt>
                <c:pt idx="56807">
                  <c:v>0</c:v>
                </c:pt>
                <c:pt idx="56808">
                  <c:v>0</c:v>
                </c:pt>
                <c:pt idx="56809">
                  <c:v>0</c:v>
                </c:pt>
                <c:pt idx="56810">
                  <c:v>0</c:v>
                </c:pt>
                <c:pt idx="56811">
                  <c:v>0</c:v>
                </c:pt>
                <c:pt idx="56812">
                  <c:v>0</c:v>
                </c:pt>
                <c:pt idx="56813">
                  <c:v>0</c:v>
                </c:pt>
                <c:pt idx="56814">
                  <c:v>0</c:v>
                </c:pt>
                <c:pt idx="56815">
                  <c:v>0</c:v>
                </c:pt>
                <c:pt idx="56816">
                  <c:v>0</c:v>
                </c:pt>
                <c:pt idx="56817">
                  <c:v>0</c:v>
                </c:pt>
                <c:pt idx="56818">
                  <c:v>0</c:v>
                </c:pt>
                <c:pt idx="56819">
                  <c:v>0</c:v>
                </c:pt>
                <c:pt idx="56820">
                  <c:v>0</c:v>
                </c:pt>
                <c:pt idx="56821">
                  <c:v>0</c:v>
                </c:pt>
                <c:pt idx="56822">
                  <c:v>0</c:v>
                </c:pt>
                <c:pt idx="56823">
                  <c:v>0</c:v>
                </c:pt>
                <c:pt idx="56824">
                  <c:v>0</c:v>
                </c:pt>
                <c:pt idx="56825">
                  <c:v>0</c:v>
                </c:pt>
                <c:pt idx="56826">
                  <c:v>0</c:v>
                </c:pt>
                <c:pt idx="56827">
                  <c:v>0</c:v>
                </c:pt>
                <c:pt idx="56828">
                  <c:v>0</c:v>
                </c:pt>
                <c:pt idx="56829">
                  <c:v>0</c:v>
                </c:pt>
                <c:pt idx="56830">
                  <c:v>0</c:v>
                </c:pt>
                <c:pt idx="56831">
                  <c:v>0</c:v>
                </c:pt>
                <c:pt idx="56832">
                  <c:v>0</c:v>
                </c:pt>
                <c:pt idx="56833">
                  <c:v>0</c:v>
                </c:pt>
                <c:pt idx="56834">
                  <c:v>0</c:v>
                </c:pt>
                <c:pt idx="56835">
                  <c:v>0</c:v>
                </c:pt>
                <c:pt idx="56836">
                  <c:v>0</c:v>
                </c:pt>
                <c:pt idx="56837">
                  <c:v>0</c:v>
                </c:pt>
                <c:pt idx="56838">
                  <c:v>0</c:v>
                </c:pt>
                <c:pt idx="56839">
                  <c:v>0</c:v>
                </c:pt>
                <c:pt idx="56840">
                  <c:v>0</c:v>
                </c:pt>
                <c:pt idx="56841">
                  <c:v>0</c:v>
                </c:pt>
                <c:pt idx="56842">
                  <c:v>0</c:v>
                </c:pt>
                <c:pt idx="56843">
                  <c:v>0</c:v>
                </c:pt>
                <c:pt idx="56844">
                  <c:v>0</c:v>
                </c:pt>
                <c:pt idx="56845">
                  <c:v>0</c:v>
                </c:pt>
                <c:pt idx="56846">
                  <c:v>0</c:v>
                </c:pt>
                <c:pt idx="56847">
                  <c:v>0</c:v>
                </c:pt>
                <c:pt idx="56848">
                  <c:v>0</c:v>
                </c:pt>
                <c:pt idx="56849">
                  <c:v>0</c:v>
                </c:pt>
                <c:pt idx="56850">
                  <c:v>0</c:v>
                </c:pt>
                <c:pt idx="56851">
                  <c:v>0</c:v>
                </c:pt>
                <c:pt idx="56852">
                  <c:v>0</c:v>
                </c:pt>
                <c:pt idx="56853">
                  <c:v>0</c:v>
                </c:pt>
                <c:pt idx="56854">
                  <c:v>0</c:v>
                </c:pt>
                <c:pt idx="56855">
                  <c:v>0</c:v>
                </c:pt>
                <c:pt idx="56856">
                  <c:v>0</c:v>
                </c:pt>
                <c:pt idx="56857">
                  <c:v>0</c:v>
                </c:pt>
                <c:pt idx="56858">
                  <c:v>0</c:v>
                </c:pt>
                <c:pt idx="56859">
                  <c:v>0</c:v>
                </c:pt>
                <c:pt idx="56860">
                  <c:v>0</c:v>
                </c:pt>
                <c:pt idx="56861">
                  <c:v>0</c:v>
                </c:pt>
                <c:pt idx="56862">
                  <c:v>0</c:v>
                </c:pt>
                <c:pt idx="56863">
                  <c:v>0</c:v>
                </c:pt>
                <c:pt idx="56864">
                  <c:v>0</c:v>
                </c:pt>
                <c:pt idx="56865">
                  <c:v>0</c:v>
                </c:pt>
                <c:pt idx="56866">
                  <c:v>0</c:v>
                </c:pt>
                <c:pt idx="56867">
                  <c:v>5.6000000000000008E-3</c:v>
                </c:pt>
                <c:pt idx="56868">
                  <c:v>7.000000000000001E-3</c:v>
                </c:pt>
                <c:pt idx="56869">
                  <c:v>1.1200000000000002E-2</c:v>
                </c:pt>
                <c:pt idx="56870">
                  <c:v>1.26E-2</c:v>
                </c:pt>
                <c:pt idx="56871">
                  <c:v>1.4000000000000002E-2</c:v>
                </c:pt>
                <c:pt idx="56872">
                  <c:v>1.1200000000000002E-2</c:v>
                </c:pt>
                <c:pt idx="56873">
                  <c:v>1.1200000000000002E-2</c:v>
                </c:pt>
                <c:pt idx="56874">
                  <c:v>9.9000000000000008E-3</c:v>
                </c:pt>
                <c:pt idx="56875">
                  <c:v>5.7000000000000002E-3</c:v>
                </c:pt>
                <c:pt idx="56876">
                  <c:v>2.9000000000000002E-3</c:v>
                </c:pt>
                <c:pt idx="56877">
                  <c:v>1.5E-3</c:v>
                </c:pt>
                <c:pt idx="56878">
                  <c:v>2.9000000000000002E-3</c:v>
                </c:pt>
                <c:pt idx="56879">
                  <c:v>4.4000000000000003E-3</c:v>
                </c:pt>
                <c:pt idx="56880">
                  <c:v>5.8000000000000005E-3</c:v>
                </c:pt>
                <c:pt idx="56881">
                  <c:v>7.3000000000000001E-3</c:v>
                </c:pt>
                <c:pt idx="56882">
                  <c:v>8.8000000000000005E-3</c:v>
                </c:pt>
                <c:pt idx="56883">
                  <c:v>1.03E-2</c:v>
                </c:pt>
                <c:pt idx="56884">
                  <c:v>1.03E-2</c:v>
                </c:pt>
                <c:pt idx="56885">
                  <c:v>8.8999999999999999E-3</c:v>
                </c:pt>
                <c:pt idx="56886">
                  <c:v>7.4999999999999997E-3</c:v>
                </c:pt>
                <c:pt idx="56887">
                  <c:v>1.7899999999999999E-2</c:v>
                </c:pt>
                <c:pt idx="56888">
                  <c:v>2.3900000000000001E-2</c:v>
                </c:pt>
                <c:pt idx="56889">
                  <c:v>2.5700000000000001E-2</c:v>
                </c:pt>
                <c:pt idx="56890">
                  <c:v>2.6000000000000002E-2</c:v>
                </c:pt>
                <c:pt idx="56891">
                  <c:v>2.6100000000000002E-2</c:v>
                </c:pt>
                <c:pt idx="56892">
                  <c:v>2.7800000000000005E-2</c:v>
                </c:pt>
                <c:pt idx="56893">
                  <c:v>2.9399999999999999E-2</c:v>
                </c:pt>
                <c:pt idx="56894">
                  <c:v>4.1700000000000001E-2</c:v>
                </c:pt>
                <c:pt idx="56895">
                  <c:v>8.8900000000000007E-2</c:v>
                </c:pt>
                <c:pt idx="56896">
                  <c:v>0.124</c:v>
                </c:pt>
                <c:pt idx="56897">
                  <c:v>0.10440000000000001</c:v>
                </c:pt>
                <c:pt idx="56898">
                  <c:v>8.7800000000000003E-2</c:v>
                </c:pt>
                <c:pt idx="56899">
                  <c:v>0.1706</c:v>
                </c:pt>
                <c:pt idx="56900">
                  <c:v>0.17660000000000001</c:v>
                </c:pt>
                <c:pt idx="56901">
                  <c:v>0.13070000000000001</c:v>
                </c:pt>
                <c:pt idx="56902">
                  <c:v>0.11699999999999999</c:v>
                </c:pt>
                <c:pt idx="56903">
                  <c:v>0.12250000000000001</c:v>
                </c:pt>
                <c:pt idx="56904">
                  <c:v>0.129</c:v>
                </c:pt>
                <c:pt idx="56905">
                  <c:v>0.12050000000000001</c:v>
                </c:pt>
                <c:pt idx="56906">
                  <c:v>0.13140000000000002</c:v>
                </c:pt>
                <c:pt idx="56907">
                  <c:v>0.1159</c:v>
                </c:pt>
                <c:pt idx="56908">
                  <c:v>0.1061</c:v>
                </c:pt>
                <c:pt idx="56909">
                  <c:v>0.11040000000000001</c:v>
                </c:pt>
                <c:pt idx="56910">
                  <c:v>0.1075</c:v>
                </c:pt>
                <c:pt idx="56911">
                  <c:v>9.5299999999999996E-2</c:v>
                </c:pt>
                <c:pt idx="56912">
                  <c:v>8.2900000000000001E-2</c:v>
                </c:pt>
                <c:pt idx="56913">
                  <c:v>7.9700000000000007E-2</c:v>
                </c:pt>
                <c:pt idx="56914">
                  <c:v>7.3800000000000004E-2</c:v>
                </c:pt>
                <c:pt idx="56915">
                  <c:v>7.3800000000000004E-2</c:v>
                </c:pt>
                <c:pt idx="56916">
                  <c:v>7.0699999999999999E-2</c:v>
                </c:pt>
                <c:pt idx="56917">
                  <c:v>7.1999999999999995E-2</c:v>
                </c:pt>
                <c:pt idx="56918">
                  <c:v>7.8500000000000014E-2</c:v>
                </c:pt>
                <c:pt idx="56919">
                  <c:v>8.3199999999999996E-2</c:v>
                </c:pt>
                <c:pt idx="56920">
                  <c:v>8.3199999999999996E-2</c:v>
                </c:pt>
                <c:pt idx="56921">
                  <c:v>8.3299999999999999E-2</c:v>
                </c:pt>
                <c:pt idx="56922">
                  <c:v>7.8500000000000014E-2</c:v>
                </c:pt>
                <c:pt idx="56923">
                  <c:v>7.4900000000000008E-2</c:v>
                </c:pt>
                <c:pt idx="56924">
                  <c:v>7.4700000000000003E-2</c:v>
                </c:pt>
                <c:pt idx="56925">
                  <c:v>8.3500000000000005E-2</c:v>
                </c:pt>
                <c:pt idx="56926">
                  <c:v>8.8100000000000012E-2</c:v>
                </c:pt>
                <c:pt idx="56927">
                  <c:v>8.48E-2</c:v>
                </c:pt>
                <c:pt idx="56928">
                  <c:v>6.9199999999999998E-2</c:v>
                </c:pt>
                <c:pt idx="56929">
                  <c:v>5.8499999999999996E-2</c:v>
                </c:pt>
                <c:pt idx="56930">
                  <c:v>5.3700000000000005E-2</c:v>
                </c:pt>
                <c:pt idx="56931">
                  <c:v>5.04E-2</c:v>
                </c:pt>
                <c:pt idx="56932">
                  <c:v>5.3400000000000003E-2</c:v>
                </c:pt>
                <c:pt idx="56933">
                  <c:v>5.7700000000000001E-2</c:v>
                </c:pt>
                <c:pt idx="56934">
                  <c:v>5.5900000000000005E-2</c:v>
                </c:pt>
                <c:pt idx="56935">
                  <c:v>4.9700000000000001E-2</c:v>
                </c:pt>
                <c:pt idx="56936">
                  <c:v>4.6400000000000004E-2</c:v>
                </c:pt>
                <c:pt idx="56937">
                  <c:v>4.3300000000000005E-2</c:v>
                </c:pt>
                <c:pt idx="56938">
                  <c:v>4.4500000000000005E-2</c:v>
                </c:pt>
                <c:pt idx="56939">
                  <c:v>4.87E-2</c:v>
                </c:pt>
                <c:pt idx="56940">
                  <c:v>4.99E-2</c:v>
                </c:pt>
                <c:pt idx="56941">
                  <c:v>5.1100000000000007E-2</c:v>
                </c:pt>
                <c:pt idx="56942">
                  <c:v>4.6500000000000007E-2</c:v>
                </c:pt>
                <c:pt idx="56943">
                  <c:v>4.3400000000000001E-2</c:v>
                </c:pt>
                <c:pt idx="56944">
                  <c:v>4.0300000000000002E-2</c:v>
                </c:pt>
                <c:pt idx="56945">
                  <c:v>3.8800000000000001E-2</c:v>
                </c:pt>
                <c:pt idx="56946">
                  <c:v>3.8600000000000002E-2</c:v>
                </c:pt>
                <c:pt idx="56947">
                  <c:v>3.6999999999999998E-2</c:v>
                </c:pt>
                <c:pt idx="56948">
                  <c:v>3.4000000000000002E-2</c:v>
                </c:pt>
                <c:pt idx="56949">
                  <c:v>3.3900000000000007E-2</c:v>
                </c:pt>
                <c:pt idx="56950">
                  <c:v>3.2300000000000002E-2</c:v>
                </c:pt>
                <c:pt idx="56951">
                  <c:v>3.0800000000000001E-2</c:v>
                </c:pt>
                <c:pt idx="56952">
                  <c:v>2.92E-2</c:v>
                </c:pt>
                <c:pt idx="56953">
                  <c:v>2.9100000000000001E-2</c:v>
                </c:pt>
                <c:pt idx="56954">
                  <c:v>2.7600000000000003E-2</c:v>
                </c:pt>
                <c:pt idx="56955">
                  <c:v>2.8799999999999999E-2</c:v>
                </c:pt>
                <c:pt idx="56956">
                  <c:v>3.0200000000000001E-2</c:v>
                </c:pt>
                <c:pt idx="56957">
                  <c:v>0.03</c:v>
                </c:pt>
                <c:pt idx="56958">
                  <c:v>2.9899999999999999E-2</c:v>
                </c:pt>
                <c:pt idx="56959">
                  <c:v>2.98E-2</c:v>
                </c:pt>
                <c:pt idx="56960">
                  <c:v>2.9700000000000001E-2</c:v>
                </c:pt>
                <c:pt idx="56961">
                  <c:v>2.8299999999999999E-2</c:v>
                </c:pt>
                <c:pt idx="56962">
                  <c:v>2.6700000000000002E-2</c:v>
                </c:pt>
                <c:pt idx="56963">
                  <c:v>2.8000000000000004E-2</c:v>
                </c:pt>
                <c:pt idx="56964">
                  <c:v>2.7800000000000005E-2</c:v>
                </c:pt>
                <c:pt idx="56965">
                  <c:v>2.6300000000000004E-2</c:v>
                </c:pt>
                <c:pt idx="56966">
                  <c:v>2.35E-2</c:v>
                </c:pt>
                <c:pt idx="56967">
                  <c:v>2.07E-2</c:v>
                </c:pt>
                <c:pt idx="56968">
                  <c:v>1.7899999999999999E-2</c:v>
                </c:pt>
                <c:pt idx="56969">
                  <c:v>1.6500000000000001E-2</c:v>
                </c:pt>
                <c:pt idx="56970">
                  <c:v>1.5100000000000001E-2</c:v>
                </c:pt>
                <c:pt idx="56971">
                  <c:v>1.3700000000000002E-2</c:v>
                </c:pt>
                <c:pt idx="56972">
                  <c:v>1.3600000000000001E-2</c:v>
                </c:pt>
                <c:pt idx="56973">
                  <c:v>1.3600000000000001E-2</c:v>
                </c:pt>
                <c:pt idx="56974">
                  <c:v>1.3600000000000001E-2</c:v>
                </c:pt>
                <c:pt idx="56975">
                  <c:v>1.09E-2</c:v>
                </c:pt>
                <c:pt idx="56976">
                  <c:v>9.5000000000000015E-3</c:v>
                </c:pt>
                <c:pt idx="56977">
                  <c:v>8.2000000000000007E-3</c:v>
                </c:pt>
                <c:pt idx="56978">
                  <c:v>8.1000000000000013E-3</c:v>
                </c:pt>
                <c:pt idx="56979">
                  <c:v>8.1000000000000013E-3</c:v>
                </c:pt>
                <c:pt idx="56980">
                  <c:v>6.8000000000000005E-3</c:v>
                </c:pt>
                <c:pt idx="56981">
                  <c:v>6.7000000000000011E-3</c:v>
                </c:pt>
                <c:pt idx="56982">
                  <c:v>6.7000000000000011E-3</c:v>
                </c:pt>
                <c:pt idx="56983">
                  <c:v>5.4000000000000003E-3</c:v>
                </c:pt>
                <c:pt idx="56984">
                  <c:v>4.0000000000000001E-3</c:v>
                </c:pt>
                <c:pt idx="56985">
                  <c:v>5.4000000000000003E-3</c:v>
                </c:pt>
                <c:pt idx="56986">
                  <c:v>4.0000000000000001E-3</c:v>
                </c:pt>
                <c:pt idx="56987">
                  <c:v>4.0000000000000001E-3</c:v>
                </c:pt>
                <c:pt idx="56988">
                  <c:v>4.0000000000000001E-3</c:v>
                </c:pt>
                <c:pt idx="56989">
                  <c:v>4.0000000000000001E-3</c:v>
                </c:pt>
                <c:pt idx="56990">
                  <c:v>2.7000000000000001E-3</c:v>
                </c:pt>
                <c:pt idx="56991">
                  <c:v>2.7000000000000001E-3</c:v>
                </c:pt>
                <c:pt idx="56992">
                  <c:v>2.7000000000000001E-3</c:v>
                </c:pt>
                <c:pt idx="56993">
                  <c:v>2.7000000000000001E-3</c:v>
                </c:pt>
                <c:pt idx="56994">
                  <c:v>1.2999999999999999E-3</c:v>
                </c:pt>
                <c:pt idx="56995">
                  <c:v>0</c:v>
                </c:pt>
                <c:pt idx="56996">
                  <c:v>0</c:v>
                </c:pt>
                <c:pt idx="56997">
                  <c:v>0</c:v>
                </c:pt>
                <c:pt idx="56998">
                  <c:v>1.2999999999999999E-3</c:v>
                </c:pt>
                <c:pt idx="56999">
                  <c:v>0</c:v>
                </c:pt>
                <c:pt idx="57000">
                  <c:v>0</c:v>
                </c:pt>
                <c:pt idx="57001">
                  <c:v>1.2999999999999999E-3</c:v>
                </c:pt>
                <c:pt idx="57002">
                  <c:v>1.2999999999999999E-3</c:v>
                </c:pt>
                <c:pt idx="57003">
                  <c:v>1.2999999999999999E-3</c:v>
                </c:pt>
                <c:pt idx="57004">
                  <c:v>1.2999999999999999E-3</c:v>
                </c:pt>
                <c:pt idx="57005">
                  <c:v>1.2999999999999999E-3</c:v>
                </c:pt>
                <c:pt idx="57006">
                  <c:v>1.2999999999999999E-3</c:v>
                </c:pt>
                <c:pt idx="57007">
                  <c:v>1.2999999999999999E-3</c:v>
                </c:pt>
                <c:pt idx="57008">
                  <c:v>0</c:v>
                </c:pt>
                <c:pt idx="57009">
                  <c:v>0</c:v>
                </c:pt>
                <c:pt idx="57010">
                  <c:v>0</c:v>
                </c:pt>
                <c:pt idx="57011">
                  <c:v>0</c:v>
                </c:pt>
                <c:pt idx="57012">
                  <c:v>0</c:v>
                </c:pt>
                <c:pt idx="57013">
                  <c:v>0</c:v>
                </c:pt>
                <c:pt idx="57014">
                  <c:v>0</c:v>
                </c:pt>
                <c:pt idx="57015">
                  <c:v>0</c:v>
                </c:pt>
                <c:pt idx="57016">
                  <c:v>0</c:v>
                </c:pt>
                <c:pt idx="57017">
                  <c:v>0</c:v>
                </c:pt>
                <c:pt idx="57018">
                  <c:v>0</c:v>
                </c:pt>
                <c:pt idx="57019">
                  <c:v>0</c:v>
                </c:pt>
                <c:pt idx="57020">
                  <c:v>0</c:v>
                </c:pt>
                <c:pt idx="57021">
                  <c:v>0</c:v>
                </c:pt>
                <c:pt idx="57022">
                  <c:v>0</c:v>
                </c:pt>
                <c:pt idx="57023">
                  <c:v>0</c:v>
                </c:pt>
                <c:pt idx="57024">
                  <c:v>0</c:v>
                </c:pt>
                <c:pt idx="57025">
                  <c:v>0</c:v>
                </c:pt>
                <c:pt idx="57026">
                  <c:v>0</c:v>
                </c:pt>
                <c:pt idx="57027">
                  <c:v>0</c:v>
                </c:pt>
                <c:pt idx="57028">
                  <c:v>0</c:v>
                </c:pt>
                <c:pt idx="57029">
                  <c:v>0</c:v>
                </c:pt>
                <c:pt idx="57030">
                  <c:v>0</c:v>
                </c:pt>
                <c:pt idx="57031">
                  <c:v>0</c:v>
                </c:pt>
                <c:pt idx="57032">
                  <c:v>0</c:v>
                </c:pt>
                <c:pt idx="57033">
                  <c:v>0</c:v>
                </c:pt>
                <c:pt idx="57034">
                  <c:v>0</c:v>
                </c:pt>
                <c:pt idx="57035">
                  <c:v>0</c:v>
                </c:pt>
                <c:pt idx="57036">
                  <c:v>0</c:v>
                </c:pt>
                <c:pt idx="57037">
                  <c:v>0</c:v>
                </c:pt>
                <c:pt idx="57038">
                  <c:v>0</c:v>
                </c:pt>
                <c:pt idx="57039">
                  <c:v>0</c:v>
                </c:pt>
                <c:pt idx="57040">
                  <c:v>0</c:v>
                </c:pt>
                <c:pt idx="57041">
                  <c:v>0</c:v>
                </c:pt>
                <c:pt idx="57042">
                  <c:v>0</c:v>
                </c:pt>
                <c:pt idx="57043">
                  <c:v>0</c:v>
                </c:pt>
                <c:pt idx="57044">
                  <c:v>0</c:v>
                </c:pt>
                <c:pt idx="57045">
                  <c:v>0</c:v>
                </c:pt>
                <c:pt idx="57046">
                  <c:v>0</c:v>
                </c:pt>
                <c:pt idx="57047">
                  <c:v>0</c:v>
                </c:pt>
                <c:pt idx="57048">
                  <c:v>0</c:v>
                </c:pt>
                <c:pt idx="57049">
                  <c:v>0</c:v>
                </c:pt>
                <c:pt idx="57050">
                  <c:v>0</c:v>
                </c:pt>
                <c:pt idx="57051">
                  <c:v>0</c:v>
                </c:pt>
                <c:pt idx="57052">
                  <c:v>0</c:v>
                </c:pt>
                <c:pt idx="57053">
                  <c:v>0</c:v>
                </c:pt>
                <c:pt idx="57054">
                  <c:v>0</c:v>
                </c:pt>
                <c:pt idx="57055">
                  <c:v>0</c:v>
                </c:pt>
                <c:pt idx="57056">
                  <c:v>0</c:v>
                </c:pt>
                <c:pt idx="57057">
                  <c:v>0</c:v>
                </c:pt>
                <c:pt idx="57058">
                  <c:v>0</c:v>
                </c:pt>
                <c:pt idx="57059">
                  <c:v>0</c:v>
                </c:pt>
                <c:pt idx="57060">
                  <c:v>0</c:v>
                </c:pt>
                <c:pt idx="57061">
                  <c:v>0</c:v>
                </c:pt>
                <c:pt idx="57062">
                  <c:v>0</c:v>
                </c:pt>
                <c:pt idx="57063">
                  <c:v>0</c:v>
                </c:pt>
                <c:pt idx="57064">
                  <c:v>0</c:v>
                </c:pt>
                <c:pt idx="57065">
                  <c:v>0</c:v>
                </c:pt>
                <c:pt idx="57066">
                  <c:v>0</c:v>
                </c:pt>
                <c:pt idx="57067">
                  <c:v>0</c:v>
                </c:pt>
                <c:pt idx="57068">
                  <c:v>0</c:v>
                </c:pt>
                <c:pt idx="57069">
                  <c:v>0</c:v>
                </c:pt>
                <c:pt idx="57070">
                  <c:v>0</c:v>
                </c:pt>
                <c:pt idx="57071">
                  <c:v>0</c:v>
                </c:pt>
                <c:pt idx="57072">
                  <c:v>0</c:v>
                </c:pt>
                <c:pt idx="57073">
                  <c:v>0</c:v>
                </c:pt>
                <c:pt idx="57074">
                  <c:v>0</c:v>
                </c:pt>
                <c:pt idx="57075">
                  <c:v>0</c:v>
                </c:pt>
                <c:pt idx="57076">
                  <c:v>0</c:v>
                </c:pt>
                <c:pt idx="57077">
                  <c:v>0</c:v>
                </c:pt>
                <c:pt idx="57078">
                  <c:v>0</c:v>
                </c:pt>
                <c:pt idx="57079">
                  <c:v>0</c:v>
                </c:pt>
                <c:pt idx="57080">
                  <c:v>0</c:v>
                </c:pt>
                <c:pt idx="57081">
                  <c:v>0</c:v>
                </c:pt>
                <c:pt idx="57082">
                  <c:v>0</c:v>
                </c:pt>
                <c:pt idx="57083">
                  <c:v>0</c:v>
                </c:pt>
                <c:pt idx="57084">
                  <c:v>0</c:v>
                </c:pt>
                <c:pt idx="57085">
                  <c:v>0</c:v>
                </c:pt>
                <c:pt idx="57086">
                  <c:v>0</c:v>
                </c:pt>
                <c:pt idx="57087">
                  <c:v>0</c:v>
                </c:pt>
                <c:pt idx="57088">
                  <c:v>0</c:v>
                </c:pt>
                <c:pt idx="57089">
                  <c:v>0</c:v>
                </c:pt>
                <c:pt idx="57090">
                  <c:v>0</c:v>
                </c:pt>
                <c:pt idx="57091">
                  <c:v>0</c:v>
                </c:pt>
                <c:pt idx="57092">
                  <c:v>0</c:v>
                </c:pt>
                <c:pt idx="57093">
                  <c:v>0</c:v>
                </c:pt>
                <c:pt idx="57094">
                  <c:v>0</c:v>
                </c:pt>
                <c:pt idx="57095">
                  <c:v>0</c:v>
                </c:pt>
                <c:pt idx="57096">
                  <c:v>0</c:v>
                </c:pt>
                <c:pt idx="57097">
                  <c:v>0</c:v>
                </c:pt>
                <c:pt idx="57098">
                  <c:v>0</c:v>
                </c:pt>
                <c:pt idx="57099">
                  <c:v>0</c:v>
                </c:pt>
                <c:pt idx="57100">
                  <c:v>0</c:v>
                </c:pt>
                <c:pt idx="57101">
                  <c:v>0</c:v>
                </c:pt>
                <c:pt idx="57102">
                  <c:v>0</c:v>
                </c:pt>
                <c:pt idx="57103">
                  <c:v>0</c:v>
                </c:pt>
                <c:pt idx="57104">
                  <c:v>0</c:v>
                </c:pt>
                <c:pt idx="57105">
                  <c:v>0</c:v>
                </c:pt>
                <c:pt idx="57106">
                  <c:v>0</c:v>
                </c:pt>
                <c:pt idx="57107">
                  <c:v>0</c:v>
                </c:pt>
                <c:pt idx="57108">
                  <c:v>0</c:v>
                </c:pt>
                <c:pt idx="57109">
                  <c:v>0</c:v>
                </c:pt>
                <c:pt idx="57110">
                  <c:v>0</c:v>
                </c:pt>
                <c:pt idx="57111">
                  <c:v>0</c:v>
                </c:pt>
                <c:pt idx="57112">
                  <c:v>0</c:v>
                </c:pt>
                <c:pt idx="57113">
                  <c:v>0</c:v>
                </c:pt>
                <c:pt idx="57114">
                  <c:v>0</c:v>
                </c:pt>
                <c:pt idx="57115">
                  <c:v>0</c:v>
                </c:pt>
                <c:pt idx="57116">
                  <c:v>0</c:v>
                </c:pt>
                <c:pt idx="57117">
                  <c:v>0</c:v>
                </c:pt>
                <c:pt idx="57118">
                  <c:v>0</c:v>
                </c:pt>
                <c:pt idx="57119">
                  <c:v>0</c:v>
                </c:pt>
                <c:pt idx="57120">
                  <c:v>0</c:v>
                </c:pt>
                <c:pt idx="57121">
                  <c:v>0</c:v>
                </c:pt>
                <c:pt idx="57122">
                  <c:v>0</c:v>
                </c:pt>
                <c:pt idx="57123">
                  <c:v>0</c:v>
                </c:pt>
                <c:pt idx="57124">
                  <c:v>0</c:v>
                </c:pt>
                <c:pt idx="57125">
                  <c:v>0</c:v>
                </c:pt>
                <c:pt idx="57126">
                  <c:v>0</c:v>
                </c:pt>
                <c:pt idx="57127">
                  <c:v>0</c:v>
                </c:pt>
                <c:pt idx="57128">
                  <c:v>0</c:v>
                </c:pt>
                <c:pt idx="57129">
                  <c:v>0</c:v>
                </c:pt>
                <c:pt idx="57130">
                  <c:v>0</c:v>
                </c:pt>
                <c:pt idx="57131">
                  <c:v>0</c:v>
                </c:pt>
                <c:pt idx="57132">
                  <c:v>0</c:v>
                </c:pt>
                <c:pt idx="57133">
                  <c:v>0</c:v>
                </c:pt>
                <c:pt idx="57134">
                  <c:v>0</c:v>
                </c:pt>
                <c:pt idx="57135">
                  <c:v>0</c:v>
                </c:pt>
                <c:pt idx="57136">
                  <c:v>0</c:v>
                </c:pt>
                <c:pt idx="57137">
                  <c:v>0</c:v>
                </c:pt>
                <c:pt idx="57138">
                  <c:v>0</c:v>
                </c:pt>
                <c:pt idx="57139">
                  <c:v>0</c:v>
                </c:pt>
                <c:pt idx="57140">
                  <c:v>0</c:v>
                </c:pt>
                <c:pt idx="57141">
                  <c:v>0</c:v>
                </c:pt>
                <c:pt idx="57142">
                  <c:v>0</c:v>
                </c:pt>
                <c:pt idx="57143">
                  <c:v>0</c:v>
                </c:pt>
                <c:pt idx="57144">
                  <c:v>0</c:v>
                </c:pt>
                <c:pt idx="57145">
                  <c:v>0</c:v>
                </c:pt>
                <c:pt idx="57146">
                  <c:v>0</c:v>
                </c:pt>
                <c:pt idx="57147">
                  <c:v>0</c:v>
                </c:pt>
                <c:pt idx="57148">
                  <c:v>0</c:v>
                </c:pt>
                <c:pt idx="57149">
                  <c:v>0</c:v>
                </c:pt>
                <c:pt idx="57150">
                  <c:v>0</c:v>
                </c:pt>
                <c:pt idx="57151">
                  <c:v>0</c:v>
                </c:pt>
                <c:pt idx="57152">
                  <c:v>0</c:v>
                </c:pt>
                <c:pt idx="57153">
                  <c:v>0</c:v>
                </c:pt>
                <c:pt idx="57154">
                  <c:v>0</c:v>
                </c:pt>
                <c:pt idx="57155">
                  <c:v>0</c:v>
                </c:pt>
                <c:pt idx="57156">
                  <c:v>0</c:v>
                </c:pt>
                <c:pt idx="57157">
                  <c:v>0</c:v>
                </c:pt>
                <c:pt idx="57158">
                  <c:v>0</c:v>
                </c:pt>
                <c:pt idx="57159">
                  <c:v>0</c:v>
                </c:pt>
                <c:pt idx="57160">
                  <c:v>0</c:v>
                </c:pt>
                <c:pt idx="57161">
                  <c:v>0</c:v>
                </c:pt>
                <c:pt idx="57162">
                  <c:v>0</c:v>
                </c:pt>
                <c:pt idx="57163">
                  <c:v>0</c:v>
                </c:pt>
                <c:pt idx="57164">
                  <c:v>0</c:v>
                </c:pt>
                <c:pt idx="57165">
                  <c:v>0</c:v>
                </c:pt>
                <c:pt idx="57166">
                  <c:v>0</c:v>
                </c:pt>
                <c:pt idx="57167">
                  <c:v>0</c:v>
                </c:pt>
                <c:pt idx="57168">
                  <c:v>0</c:v>
                </c:pt>
                <c:pt idx="57169">
                  <c:v>0</c:v>
                </c:pt>
                <c:pt idx="57170">
                  <c:v>0</c:v>
                </c:pt>
                <c:pt idx="57171">
                  <c:v>0</c:v>
                </c:pt>
                <c:pt idx="57172">
                  <c:v>0</c:v>
                </c:pt>
                <c:pt idx="57173">
                  <c:v>0</c:v>
                </c:pt>
                <c:pt idx="57174">
                  <c:v>0</c:v>
                </c:pt>
                <c:pt idx="57175">
                  <c:v>0</c:v>
                </c:pt>
                <c:pt idx="57176">
                  <c:v>0</c:v>
                </c:pt>
                <c:pt idx="57177">
                  <c:v>0</c:v>
                </c:pt>
                <c:pt idx="57178">
                  <c:v>0</c:v>
                </c:pt>
                <c:pt idx="57179">
                  <c:v>0</c:v>
                </c:pt>
                <c:pt idx="57180">
                  <c:v>0</c:v>
                </c:pt>
                <c:pt idx="57181">
                  <c:v>0</c:v>
                </c:pt>
                <c:pt idx="57182">
                  <c:v>0</c:v>
                </c:pt>
                <c:pt idx="57183">
                  <c:v>0</c:v>
                </c:pt>
                <c:pt idx="57184">
                  <c:v>0</c:v>
                </c:pt>
                <c:pt idx="57185">
                  <c:v>0</c:v>
                </c:pt>
                <c:pt idx="57186">
                  <c:v>0</c:v>
                </c:pt>
                <c:pt idx="57187">
                  <c:v>0</c:v>
                </c:pt>
                <c:pt idx="57188">
                  <c:v>0</c:v>
                </c:pt>
                <c:pt idx="57189">
                  <c:v>0</c:v>
                </c:pt>
                <c:pt idx="57190">
                  <c:v>0</c:v>
                </c:pt>
                <c:pt idx="57191">
                  <c:v>0</c:v>
                </c:pt>
                <c:pt idx="57192">
                  <c:v>0</c:v>
                </c:pt>
                <c:pt idx="57193">
                  <c:v>0</c:v>
                </c:pt>
                <c:pt idx="57194">
                  <c:v>0</c:v>
                </c:pt>
                <c:pt idx="57195">
                  <c:v>0</c:v>
                </c:pt>
                <c:pt idx="57196">
                  <c:v>0</c:v>
                </c:pt>
                <c:pt idx="57197">
                  <c:v>0</c:v>
                </c:pt>
                <c:pt idx="57198">
                  <c:v>0</c:v>
                </c:pt>
                <c:pt idx="57199">
                  <c:v>0</c:v>
                </c:pt>
                <c:pt idx="57200">
                  <c:v>0</c:v>
                </c:pt>
                <c:pt idx="57201">
                  <c:v>0</c:v>
                </c:pt>
                <c:pt idx="57202">
                  <c:v>0</c:v>
                </c:pt>
                <c:pt idx="57203">
                  <c:v>0</c:v>
                </c:pt>
                <c:pt idx="57204">
                  <c:v>0</c:v>
                </c:pt>
                <c:pt idx="57205">
                  <c:v>0</c:v>
                </c:pt>
                <c:pt idx="57206">
                  <c:v>0</c:v>
                </c:pt>
                <c:pt idx="57207">
                  <c:v>0</c:v>
                </c:pt>
                <c:pt idx="57208">
                  <c:v>0</c:v>
                </c:pt>
                <c:pt idx="57209">
                  <c:v>0</c:v>
                </c:pt>
                <c:pt idx="57210">
                  <c:v>0</c:v>
                </c:pt>
                <c:pt idx="57211">
                  <c:v>0</c:v>
                </c:pt>
                <c:pt idx="57212">
                  <c:v>0</c:v>
                </c:pt>
                <c:pt idx="57213">
                  <c:v>0</c:v>
                </c:pt>
                <c:pt idx="57214">
                  <c:v>0</c:v>
                </c:pt>
                <c:pt idx="57215">
                  <c:v>0</c:v>
                </c:pt>
                <c:pt idx="57216">
                  <c:v>0</c:v>
                </c:pt>
                <c:pt idx="57217">
                  <c:v>0</c:v>
                </c:pt>
                <c:pt idx="57218">
                  <c:v>0</c:v>
                </c:pt>
                <c:pt idx="57219">
                  <c:v>0</c:v>
                </c:pt>
                <c:pt idx="57220">
                  <c:v>0</c:v>
                </c:pt>
                <c:pt idx="57221">
                  <c:v>0</c:v>
                </c:pt>
                <c:pt idx="57222">
                  <c:v>0</c:v>
                </c:pt>
                <c:pt idx="57223">
                  <c:v>0</c:v>
                </c:pt>
                <c:pt idx="57224">
                  <c:v>0</c:v>
                </c:pt>
                <c:pt idx="57225">
                  <c:v>0</c:v>
                </c:pt>
                <c:pt idx="57226">
                  <c:v>0</c:v>
                </c:pt>
                <c:pt idx="57227">
                  <c:v>0</c:v>
                </c:pt>
                <c:pt idx="57228">
                  <c:v>0</c:v>
                </c:pt>
                <c:pt idx="57229">
                  <c:v>0</c:v>
                </c:pt>
                <c:pt idx="57230">
                  <c:v>0</c:v>
                </c:pt>
                <c:pt idx="57231">
                  <c:v>0</c:v>
                </c:pt>
                <c:pt idx="57232">
                  <c:v>0</c:v>
                </c:pt>
                <c:pt idx="57233">
                  <c:v>0</c:v>
                </c:pt>
                <c:pt idx="57234">
                  <c:v>0</c:v>
                </c:pt>
                <c:pt idx="57235">
                  <c:v>0</c:v>
                </c:pt>
                <c:pt idx="57236">
                  <c:v>0</c:v>
                </c:pt>
                <c:pt idx="57237">
                  <c:v>0</c:v>
                </c:pt>
                <c:pt idx="57238">
                  <c:v>0</c:v>
                </c:pt>
                <c:pt idx="57239">
                  <c:v>0</c:v>
                </c:pt>
                <c:pt idx="57240">
                  <c:v>0</c:v>
                </c:pt>
                <c:pt idx="57241">
                  <c:v>0</c:v>
                </c:pt>
                <c:pt idx="57242">
                  <c:v>0</c:v>
                </c:pt>
                <c:pt idx="57243">
                  <c:v>0</c:v>
                </c:pt>
                <c:pt idx="57244">
                  <c:v>0</c:v>
                </c:pt>
                <c:pt idx="57245">
                  <c:v>0</c:v>
                </c:pt>
                <c:pt idx="57246">
                  <c:v>0</c:v>
                </c:pt>
                <c:pt idx="57247">
                  <c:v>0</c:v>
                </c:pt>
                <c:pt idx="57248">
                  <c:v>0</c:v>
                </c:pt>
                <c:pt idx="57249">
                  <c:v>0</c:v>
                </c:pt>
                <c:pt idx="57250">
                  <c:v>0</c:v>
                </c:pt>
                <c:pt idx="57251">
                  <c:v>0</c:v>
                </c:pt>
                <c:pt idx="57252">
                  <c:v>0</c:v>
                </c:pt>
                <c:pt idx="57253">
                  <c:v>0</c:v>
                </c:pt>
                <c:pt idx="57254">
                  <c:v>0</c:v>
                </c:pt>
                <c:pt idx="57255">
                  <c:v>0</c:v>
                </c:pt>
                <c:pt idx="57256">
                  <c:v>0</c:v>
                </c:pt>
                <c:pt idx="57257">
                  <c:v>0</c:v>
                </c:pt>
                <c:pt idx="57258">
                  <c:v>0</c:v>
                </c:pt>
                <c:pt idx="57259">
                  <c:v>0</c:v>
                </c:pt>
                <c:pt idx="57260">
                  <c:v>0</c:v>
                </c:pt>
                <c:pt idx="57261">
                  <c:v>0</c:v>
                </c:pt>
                <c:pt idx="57262">
                  <c:v>0</c:v>
                </c:pt>
                <c:pt idx="57263">
                  <c:v>0</c:v>
                </c:pt>
                <c:pt idx="57264">
                  <c:v>0</c:v>
                </c:pt>
                <c:pt idx="57265">
                  <c:v>0</c:v>
                </c:pt>
                <c:pt idx="57266">
                  <c:v>0</c:v>
                </c:pt>
                <c:pt idx="57267">
                  <c:v>0</c:v>
                </c:pt>
                <c:pt idx="57268">
                  <c:v>0</c:v>
                </c:pt>
                <c:pt idx="57269">
                  <c:v>0</c:v>
                </c:pt>
                <c:pt idx="57270">
                  <c:v>0</c:v>
                </c:pt>
                <c:pt idx="57271">
                  <c:v>0</c:v>
                </c:pt>
                <c:pt idx="57272">
                  <c:v>0</c:v>
                </c:pt>
                <c:pt idx="57273">
                  <c:v>0</c:v>
                </c:pt>
                <c:pt idx="57274">
                  <c:v>0</c:v>
                </c:pt>
                <c:pt idx="57275">
                  <c:v>0</c:v>
                </c:pt>
                <c:pt idx="57276">
                  <c:v>0</c:v>
                </c:pt>
                <c:pt idx="57277">
                  <c:v>0</c:v>
                </c:pt>
                <c:pt idx="57278">
                  <c:v>0</c:v>
                </c:pt>
                <c:pt idx="57279">
                  <c:v>0</c:v>
                </c:pt>
                <c:pt idx="57280">
                  <c:v>0</c:v>
                </c:pt>
                <c:pt idx="57281">
                  <c:v>0</c:v>
                </c:pt>
                <c:pt idx="57282">
                  <c:v>0</c:v>
                </c:pt>
                <c:pt idx="57283">
                  <c:v>0</c:v>
                </c:pt>
                <c:pt idx="57284">
                  <c:v>0</c:v>
                </c:pt>
                <c:pt idx="57285">
                  <c:v>0</c:v>
                </c:pt>
                <c:pt idx="57286">
                  <c:v>0</c:v>
                </c:pt>
                <c:pt idx="57287">
                  <c:v>0</c:v>
                </c:pt>
                <c:pt idx="57288">
                  <c:v>0</c:v>
                </c:pt>
                <c:pt idx="57289">
                  <c:v>0</c:v>
                </c:pt>
                <c:pt idx="57290">
                  <c:v>0</c:v>
                </c:pt>
                <c:pt idx="57291">
                  <c:v>0</c:v>
                </c:pt>
                <c:pt idx="57292">
                  <c:v>0</c:v>
                </c:pt>
                <c:pt idx="57293">
                  <c:v>0</c:v>
                </c:pt>
                <c:pt idx="57294">
                  <c:v>0</c:v>
                </c:pt>
                <c:pt idx="57295">
                  <c:v>0</c:v>
                </c:pt>
                <c:pt idx="57296">
                  <c:v>0</c:v>
                </c:pt>
                <c:pt idx="57297">
                  <c:v>0</c:v>
                </c:pt>
                <c:pt idx="57298">
                  <c:v>0</c:v>
                </c:pt>
                <c:pt idx="57299">
                  <c:v>0</c:v>
                </c:pt>
                <c:pt idx="57300">
                  <c:v>0</c:v>
                </c:pt>
                <c:pt idx="57301">
                  <c:v>0</c:v>
                </c:pt>
                <c:pt idx="57302">
                  <c:v>0</c:v>
                </c:pt>
                <c:pt idx="57303">
                  <c:v>0</c:v>
                </c:pt>
                <c:pt idx="57304">
                  <c:v>0</c:v>
                </c:pt>
                <c:pt idx="57305">
                  <c:v>0</c:v>
                </c:pt>
                <c:pt idx="57306">
                  <c:v>0</c:v>
                </c:pt>
                <c:pt idx="57307">
                  <c:v>0</c:v>
                </c:pt>
                <c:pt idx="57308">
                  <c:v>0</c:v>
                </c:pt>
                <c:pt idx="57309">
                  <c:v>0</c:v>
                </c:pt>
                <c:pt idx="57310">
                  <c:v>0</c:v>
                </c:pt>
                <c:pt idx="57311">
                  <c:v>0</c:v>
                </c:pt>
                <c:pt idx="57312">
                  <c:v>0</c:v>
                </c:pt>
                <c:pt idx="57313">
                  <c:v>0</c:v>
                </c:pt>
                <c:pt idx="57314">
                  <c:v>0</c:v>
                </c:pt>
                <c:pt idx="57315">
                  <c:v>0</c:v>
                </c:pt>
                <c:pt idx="57316">
                  <c:v>0</c:v>
                </c:pt>
                <c:pt idx="57317">
                  <c:v>0</c:v>
                </c:pt>
                <c:pt idx="57318">
                  <c:v>0</c:v>
                </c:pt>
                <c:pt idx="57319">
                  <c:v>0</c:v>
                </c:pt>
                <c:pt idx="57320">
                  <c:v>0</c:v>
                </c:pt>
                <c:pt idx="57321">
                  <c:v>0</c:v>
                </c:pt>
                <c:pt idx="57322">
                  <c:v>0</c:v>
                </c:pt>
                <c:pt idx="57323">
                  <c:v>0</c:v>
                </c:pt>
                <c:pt idx="57324">
                  <c:v>0</c:v>
                </c:pt>
                <c:pt idx="57325">
                  <c:v>0</c:v>
                </c:pt>
                <c:pt idx="57326">
                  <c:v>0</c:v>
                </c:pt>
                <c:pt idx="57327">
                  <c:v>0</c:v>
                </c:pt>
                <c:pt idx="57328">
                  <c:v>0</c:v>
                </c:pt>
                <c:pt idx="57329">
                  <c:v>0</c:v>
                </c:pt>
                <c:pt idx="57330">
                  <c:v>0</c:v>
                </c:pt>
                <c:pt idx="57331">
                  <c:v>0</c:v>
                </c:pt>
                <c:pt idx="57332">
                  <c:v>0</c:v>
                </c:pt>
                <c:pt idx="57333">
                  <c:v>0</c:v>
                </c:pt>
                <c:pt idx="57334">
                  <c:v>0</c:v>
                </c:pt>
                <c:pt idx="57335">
                  <c:v>0</c:v>
                </c:pt>
                <c:pt idx="57336">
                  <c:v>0</c:v>
                </c:pt>
                <c:pt idx="57337">
                  <c:v>0</c:v>
                </c:pt>
                <c:pt idx="57338">
                  <c:v>0</c:v>
                </c:pt>
                <c:pt idx="57339">
                  <c:v>0</c:v>
                </c:pt>
                <c:pt idx="57340">
                  <c:v>0</c:v>
                </c:pt>
                <c:pt idx="57341">
                  <c:v>0</c:v>
                </c:pt>
                <c:pt idx="57342">
                  <c:v>0</c:v>
                </c:pt>
                <c:pt idx="57343">
                  <c:v>0</c:v>
                </c:pt>
                <c:pt idx="57344">
                  <c:v>0</c:v>
                </c:pt>
                <c:pt idx="57345">
                  <c:v>0</c:v>
                </c:pt>
                <c:pt idx="57346">
                  <c:v>0</c:v>
                </c:pt>
                <c:pt idx="57347">
                  <c:v>0</c:v>
                </c:pt>
                <c:pt idx="57348">
                  <c:v>0</c:v>
                </c:pt>
                <c:pt idx="57349">
                  <c:v>0</c:v>
                </c:pt>
                <c:pt idx="57350">
                  <c:v>0</c:v>
                </c:pt>
                <c:pt idx="57351">
                  <c:v>0</c:v>
                </c:pt>
                <c:pt idx="57352">
                  <c:v>0</c:v>
                </c:pt>
                <c:pt idx="57353">
                  <c:v>0</c:v>
                </c:pt>
                <c:pt idx="57354">
                  <c:v>0</c:v>
                </c:pt>
                <c:pt idx="57355">
                  <c:v>0</c:v>
                </c:pt>
                <c:pt idx="57356">
                  <c:v>0</c:v>
                </c:pt>
                <c:pt idx="57357">
                  <c:v>0</c:v>
                </c:pt>
                <c:pt idx="57358">
                  <c:v>0</c:v>
                </c:pt>
                <c:pt idx="57359">
                  <c:v>0</c:v>
                </c:pt>
                <c:pt idx="57360">
                  <c:v>0</c:v>
                </c:pt>
                <c:pt idx="57361">
                  <c:v>0</c:v>
                </c:pt>
                <c:pt idx="57362">
                  <c:v>0</c:v>
                </c:pt>
                <c:pt idx="57363">
                  <c:v>0</c:v>
                </c:pt>
                <c:pt idx="57364">
                  <c:v>0</c:v>
                </c:pt>
                <c:pt idx="57365">
                  <c:v>0</c:v>
                </c:pt>
                <c:pt idx="57366">
                  <c:v>0</c:v>
                </c:pt>
                <c:pt idx="57367">
                  <c:v>0</c:v>
                </c:pt>
                <c:pt idx="57368">
                  <c:v>0</c:v>
                </c:pt>
                <c:pt idx="57369">
                  <c:v>0</c:v>
                </c:pt>
                <c:pt idx="57370">
                  <c:v>0</c:v>
                </c:pt>
                <c:pt idx="57371">
                  <c:v>0</c:v>
                </c:pt>
                <c:pt idx="57372">
                  <c:v>0</c:v>
                </c:pt>
                <c:pt idx="57373">
                  <c:v>0</c:v>
                </c:pt>
                <c:pt idx="57374">
                  <c:v>0</c:v>
                </c:pt>
                <c:pt idx="57375">
                  <c:v>0</c:v>
                </c:pt>
                <c:pt idx="57376">
                  <c:v>0</c:v>
                </c:pt>
                <c:pt idx="57377">
                  <c:v>0</c:v>
                </c:pt>
                <c:pt idx="57378">
                  <c:v>0</c:v>
                </c:pt>
                <c:pt idx="57379">
                  <c:v>0</c:v>
                </c:pt>
                <c:pt idx="57380">
                  <c:v>0</c:v>
                </c:pt>
                <c:pt idx="57381">
                  <c:v>0</c:v>
                </c:pt>
                <c:pt idx="57382">
                  <c:v>0</c:v>
                </c:pt>
                <c:pt idx="57383">
                  <c:v>0</c:v>
                </c:pt>
                <c:pt idx="57384">
                  <c:v>0</c:v>
                </c:pt>
                <c:pt idx="57385">
                  <c:v>0</c:v>
                </c:pt>
                <c:pt idx="57386">
                  <c:v>0</c:v>
                </c:pt>
                <c:pt idx="57387">
                  <c:v>0</c:v>
                </c:pt>
                <c:pt idx="57388">
                  <c:v>0</c:v>
                </c:pt>
                <c:pt idx="57389">
                  <c:v>0</c:v>
                </c:pt>
                <c:pt idx="57390">
                  <c:v>0</c:v>
                </c:pt>
                <c:pt idx="57391">
                  <c:v>0</c:v>
                </c:pt>
                <c:pt idx="57392">
                  <c:v>0</c:v>
                </c:pt>
                <c:pt idx="57393">
                  <c:v>0</c:v>
                </c:pt>
                <c:pt idx="57394">
                  <c:v>0</c:v>
                </c:pt>
                <c:pt idx="57395">
                  <c:v>0</c:v>
                </c:pt>
                <c:pt idx="57396">
                  <c:v>0</c:v>
                </c:pt>
                <c:pt idx="57397">
                  <c:v>0</c:v>
                </c:pt>
                <c:pt idx="57398">
                  <c:v>0</c:v>
                </c:pt>
                <c:pt idx="57399">
                  <c:v>0</c:v>
                </c:pt>
                <c:pt idx="57400">
                  <c:v>0</c:v>
                </c:pt>
                <c:pt idx="57401">
                  <c:v>0</c:v>
                </c:pt>
                <c:pt idx="57402">
                  <c:v>0</c:v>
                </c:pt>
                <c:pt idx="57403">
                  <c:v>0</c:v>
                </c:pt>
                <c:pt idx="57404">
                  <c:v>0</c:v>
                </c:pt>
                <c:pt idx="57405">
                  <c:v>0</c:v>
                </c:pt>
                <c:pt idx="57406">
                  <c:v>0</c:v>
                </c:pt>
                <c:pt idx="57407">
                  <c:v>0</c:v>
                </c:pt>
                <c:pt idx="57408">
                  <c:v>0</c:v>
                </c:pt>
                <c:pt idx="57409">
                  <c:v>0</c:v>
                </c:pt>
                <c:pt idx="57410">
                  <c:v>0</c:v>
                </c:pt>
                <c:pt idx="57411">
                  <c:v>0</c:v>
                </c:pt>
                <c:pt idx="57412">
                  <c:v>0</c:v>
                </c:pt>
                <c:pt idx="57413">
                  <c:v>0</c:v>
                </c:pt>
                <c:pt idx="57414">
                  <c:v>0</c:v>
                </c:pt>
                <c:pt idx="57415">
                  <c:v>0</c:v>
                </c:pt>
                <c:pt idx="57416">
                  <c:v>0</c:v>
                </c:pt>
                <c:pt idx="57417">
                  <c:v>0</c:v>
                </c:pt>
                <c:pt idx="57418">
                  <c:v>0</c:v>
                </c:pt>
                <c:pt idx="57419">
                  <c:v>0</c:v>
                </c:pt>
                <c:pt idx="57420">
                  <c:v>0</c:v>
                </c:pt>
                <c:pt idx="57421">
                  <c:v>0</c:v>
                </c:pt>
                <c:pt idx="57422">
                  <c:v>0</c:v>
                </c:pt>
                <c:pt idx="57423">
                  <c:v>0</c:v>
                </c:pt>
                <c:pt idx="57424">
                  <c:v>0</c:v>
                </c:pt>
                <c:pt idx="57425">
                  <c:v>0</c:v>
                </c:pt>
                <c:pt idx="57426">
                  <c:v>0</c:v>
                </c:pt>
                <c:pt idx="57427">
                  <c:v>0</c:v>
                </c:pt>
                <c:pt idx="57428">
                  <c:v>0</c:v>
                </c:pt>
                <c:pt idx="57429">
                  <c:v>0</c:v>
                </c:pt>
                <c:pt idx="57430">
                  <c:v>0</c:v>
                </c:pt>
                <c:pt idx="57431">
                  <c:v>0</c:v>
                </c:pt>
                <c:pt idx="57432">
                  <c:v>0</c:v>
                </c:pt>
                <c:pt idx="57433">
                  <c:v>0</c:v>
                </c:pt>
                <c:pt idx="57434">
                  <c:v>0</c:v>
                </c:pt>
                <c:pt idx="57435">
                  <c:v>0</c:v>
                </c:pt>
                <c:pt idx="57436">
                  <c:v>0</c:v>
                </c:pt>
                <c:pt idx="57437">
                  <c:v>0</c:v>
                </c:pt>
                <c:pt idx="57438">
                  <c:v>0</c:v>
                </c:pt>
                <c:pt idx="57439">
                  <c:v>0</c:v>
                </c:pt>
                <c:pt idx="57440">
                  <c:v>0</c:v>
                </c:pt>
                <c:pt idx="57441">
                  <c:v>0</c:v>
                </c:pt>
                <c:pt idx="57442">
                  <c:v>0</c:v>
                </c:pt>
                <c:pt idx="57443">
                  <c:v>0</c:v>
                </c:pt>
                <c:pt idx="57444">
                  <c:v>0</c:v>
                </c:pt>
                <c:pt idx="57445">
                  <c:v>0</c:v>
                </c:pt>
                <c:pt idx="57446">
                  <c:v>0</c:v>
                </c:pt>
                <c:pt idx="57447">
                  <c:v>0</c:v>
                </c:pt>
                <c:pt idx="57448">
                  <c:v>0</c:v>
                </c:pt>
                <c:pt idx="57449">
                  <c:v>0</c:v>
                </c:pt>
                <c:pt idx="57450">
                  <c:v>0</c:v>
                </c:pt>
                <c:pt idx="57451">
                  <c:v>0</c:v>
                </c:pt>
                <c:pt idx="57452">
                  <c:v>0</c:v>
                </c:pt>
                <c:pt idx="57453">
                  <c:v>0</c:v>
                </c:pt>
                <c:pt idx="57454">
                  <c:v>0</c:v>
                </c:pt>
                <c:pt idx="57455">
                  <c:v>0</c:v>
                </c:pt>
                <c:pt idx="57456">
                  <c:v>0</c:v>
                </c:pt>
                <c:pt idx="57457">
                  <c:v>0</c:v>
                </c:pt>
                <c:pt idx="57458">
                  <c:v>0</c:v>
                </c:pt>
                <c:pt idx="57459">
                  <c:v>0</c:v>
                </c:pt>
                <c:pt idx="57460">
                  <c:v>0</c:v>
                </c:pt>
                <c:pt idx="57461">
                  <c:v>0</c:v>
                </c:pt>
                <c:pt idx="57462">
                  <c:v>0</c:v>
                </c:pt>
                <c:pt idx="57463">
                  <c:v>0</c:v>
                </c:pt>
                <c:pt idx="57464">
                  <c:v>0</c:v>
                </c:pt>
                <c:pt idx="57465">
                  <c:v>0</c:v>
                </c:pt>
                <c:pt idx="57466">
                  <c:v>0</c:v>
                </c:pt>
                <c:pt idx="57467">
                  <c:v>0</c:v>
                </c:pt>
                <c:pt idx="57468">
                  <c:v>0</c:v>
                </c:pt>
                <c:pt idx="57469">
                  <c:v>0</c:v>
                </c:pt>
                <c:pt idx="57470">
                  <c:v>0</c:v>
                </c:pt>
                <c:pt idx="57471">
                  <c:v>0</c:v>
                </c:pt>
                <c:pt idx="57472">
                  <c:v>0</c:v>
                </c:pt>
                <c:pt idx="57473">
                  <c:v>0</c:v>
                </c:pt>
                <c:pt idx="57474">
                  <c:v>0</c:v>
                </c:pt>
                <c:pt idx="57475">
                  <c:v>0</c:v>
                </c:pt>
                <c:pt idx="57476">
                  <c:v>0</c:v>
                </c:pt>
                <c:pt idx="57477">
                  <c:v>0</c:v>
                </c:pt>
                <c:pt idx="57478">
                  <c:v>0</c:v>
                </c:pt>
                <c:pt idx="57479">
                  <c:v>0</c:v>
                </c:pt>
                <c:pt idx="57480">
                  <c:v>0</c:v>
                </c:pt>
                <c:pt idx="57481">
                  <c:v>0</c:v>
                </c:pt>
                <c:pt idx="57482">
                  <c:v>0</c:v>
                </c:pt>
                <c:pt idx="57483">
                  <c:v>0</c:v>
                </c:pt>
                <c:pt idx="57484">
                  <c:v>0</c:v>
                </c:pt>
                <c:pt idx="57485">
                  <c:v>0</c:v>
                </c:pt>
                <c:pt idx="57486">
                  <c:v>0</c:v>
                </c:pt>
                <c:pt idx="57487">
                  <c:v>0</c:v>
                </c:pt>
                <c:pt idx="57488">
                  <c:v>0</c:v>
                </c:pt>
                <c:pt idx="57489">
                  <c:v>0</c:v>
                </c:pt>
                <c:pt idx="57490">
                  <c:v>0</c:v>
                </c:pt>
                <c:pt idx="57491">
                  <c:v>0</c:v>
                </c:pt>
                <c:pt idx="57492">
                  <c:v>0</c:v>
                </c:pt>
                <c:pt idx="57493">
                  <c:v>0</c:v>
                </c:pt>
                <c:pt idx="57494">
                  <c:v>0</c:v>
                </c:pt>
                <c:pt idx="57495">
                  <c:v>0</c:v>
                </c:pt>
                <c:pt idx="57496">
                  <c:v>0</c:v>
                </c:pt>
                <c:pt idx="57497">
                  <c:v>0</c:v>
                </c:pt>
                <c:pt idx="57498">
                  <c:v>0</c:v>
                </c:pt>
                <c:pt idx="57499">
                  <c:v>0</c:v>
                </c:pt>
                <c:pt idx="57500">
                  <c:v>0</c:v>
                </c:pt>
                <c:pt idx="57501">
                  <c:v>0</c:v>
                </c:pt>
                <c:pt idx="57502">
                  <c:v>0</c:v>
                </c:pt>
                <c:pt idx="57503">
                  <c:v>0</c:v>
                </c:pt>
                <c:pt idx="57504">
                  <c:v>0</c:v>
                </c:pt>
                <c:pt idx="57505">
                  <c:v>0</c:v>
                </c:pt>
                <c:pt idx="57506">
                  <c:v>0</c:v>
                </c:pt>
                <c:pt idx="57507">
                  <c:v>0</c:v>
                </c:pt>
                <c:pt idx="57508">
                  <c:v>0</c:v>
                </c:pt>
                <c:pt idx="57509">
                  <c:v>0</c:v>
                </c:pt>
                <c:pt idx="57510">
                  <c:v>0</c:v>
                </c:pt>
                <c:pt idx="57511">
                  <c:v>0</c:v>
                </c:pt>
                <c:pt idx="57512">
                  <c:v>0</c:v>
                </c:pt>
                <c:pt idx="57513">
                  <c:v>0</c:v>
                </c:pt>
                <c:pt idx="57514">
                  <c:v>0</c:v>
                </c:pt>
                <c:pt idx="57515">
                  <c:v>0</c:v>
                </c:pt>
                <c:pt idx="57516">
                  <c:v>0</c:v>
                </c:pt>
                <c:pt idx="57517">
                  <c:v>0</c:v>
                </c:pt>
                <c:pt idx="57518">
                  <c:v>0</c:v>
                </c:pt>
                <c:pt idx="57519">
                  <c:v>0</c:v>
                </c:pt>
                <c:pt idx="57520">
                  <c:v>0</c:v>
                </c:pt>
                <c:pt idx="57521">
                  <c:v>0</c:v>
                </c:pt>
                <c:pt idx="57522">
                  <c:v>0</c:v>
                </c:pt>
                <c:pt idx="57523">
                  <c:v>0</c:v>
                </c:pt>
                <c:pt idx="57524">
                  <c:v>0</c:v>
                </c:pt>
                <c:pt idx="57525">
                  <c:v>0</c:v>
                </c:pt>
                <c:pt idx="57526">
                  <c:v>0</c:v>
                </c:pt>
                <c:pt idx="57527">
                  <c:v>0</c:v>
                </c:pt>
                <c:pt idx="57528">
                  <c:v>0</c:v>
                </c:pt>
                <c:pt idx="57529">
                  <c:v>0</c:v>
                </c:pt>
                <c:pt idx="57530">
                  <c:v>0</c:v>
                </c:pt>
                <c:pt idx="57531">
                  <c:v>0</c:v>
                </c:pt>
                <c:pt idx="57532">
                  <c:v>0</c:v>
                </c:pt>
                <c:pt idx="57533">
                  <c:v>0</c:v>
                </c:pt>
                <c:pt idx="57534">
                  <c:v>0</c:v>
                </c:pt>
                <c:pt idx="57535">
                  <c:v>0</c:v>
                </c:pt>
                <c:pt idx="57536">
                  <c:v>0</c:v>
                </c:pt>
                <c:pt idx="57537">
                  <c:v>0</c:v>
                </c:pt>
                <c:pt idx="57538">
                  <c:v>0</c:v>
                </c:pt>
                <c:pt idx="57539">
                  <c:v>0</c:v>
                </c:pt>
                <c:pt idx="57540">
                  <c:v>0</c:v>
                </c:pt>
                <c:pt idx="57541">
                  <c:v>0</c:v>
                </c:pt>
                <c:pt idx="57542">
                  <c:v>0</c:v>
                </c:pt>
                <c:pt idx="57543">
                  <c:v>0</c:v>
                </c:pt>
                <c:pt idx="57544">
                  <c:v>0</c:v>
                </c:pt>
                <c:pt idx="57545">
                  <c:v>0</c:v>
                </c:pt>
                <c:pt idx="57546">
                  <c:v>0</c:v>
                </c:pt>
                <c:pt idx="57547">
                  <c:v>0</c:v>
                </c:pt>
                <c:pt idx="57548">
                  <c:v>0</c:v>
                </c:pt>
                <c:pt idx="57549">
                  <c:v>0</c:v>
                </c:pt>
                <c:pt idx="57550">
                  <c:v>0</c:v>
                </c:pt>
                <c:pt idx="57551">
                  <c:v>0</c:v>
                </c:pt>
                <c:pt idx="57552">
                  <c:v>0</c:v>
                </c:pt>
                <c:pt idx="57553">
                  <c:v>0</c:v>
                </c:pt>
                <c:pt idx="57554">
                  <c:v>0</c:v>
                </c:pt>
                <c:pt idx="57555">
                  <c:v>0</c:v>
                </c:pt>
                <c:pt idx="57556">
                  <c:v>0</c:v>
                </c:pt>
                <c:pt idx="57557">
                  <c:v>0</c:v>
                </c:pt>
                <c:pt idx="57558">
                  <c:v>0</c:v>
                </c:pt>
                <c:pt idx="57559">
                  <c:v>0</c:v>
                </c:pt>
                <c:pt idx="57560">
                  <c:v>0</c:v>
                </c:pt>
                <c:pt idx="57561">
                  <c:v>0</c:v>
                </c:pt>
                <c:pt idx="57562">
                  <c:v>0</c:v>
                </c:pt>
                <c:pt idx="57563">
                  <c:v>0</c:v>
                </c:pt>
                <c:pt idx="57564">
                  <c:v>0</c:v>
                </c:pt>
                <c:pt idx="57565">
                  <c:v>0</c:v>
                </c:pt>
                <c:pt idx="57566">
                  <c:v>0</c:v>
                </c:pt>
                <c:pt idx="57567">
                  <c:v>0</c:v>
                </c:pt>
                <c:pt idx="57568">
                  <c:v>0</c:v>
                </c:pt>
                <c:pt idx="57569">
                  <c:v>0</c:v>
                </c:pt>
                <c:pt idx="57570">
                  <c:v>0</c:v>
                </c:pt>
                <c:pt idx="57571">
                  <c:v>0</c:v>
                </c:pt>
                <c:pt idx="57572">
                  <c:v>0</c:v>
                </c:pt>
                <c:pt idx="57573">
                  <c:v>0</c:v>
                </c:pt>
                <c:pt idx="57574">
                  <c:v>0</c:v>
                </c:pt>
                <c:pt idx="57575">
                  <c:v>0</c:v>
                </c:pt>
                <c:pt idx="57576">
                  <c:v>0</c:v>
                </c:pt>
                <c:pt idx="57577">
                  <c:v>0</c:v>
                </c:pt>
                <c:pt idx="57578">
                  <c:v>1E-3</c:v>
                </c:pt>
                <c:pt idx="57579">
                  <c:v>1E-3</c:v>
                </c:pt>
                <c:pt idx="57580">
                  <c:v>0</c:v>
                </c:pt>
                <c:pt idx="57581">
                  <c:v>1E-3</c:v>
                </c:pt>
                <c:pt idx="57582">
                  <c:v>1E-3</c:v>
                </c:pt>
                <c:pt idx="57583">
                  <c:v>0</c:v>
                </c:pt>
                <c:pt idx="57584">
                  <c:v>0</c:v>
                </c:pt>
                <c:pt idx="57585">
                  <c:v>0</c:v>
                </c:pt>
                <c:pt idx="57586">
                  <c:v>0</c:v>
                </c:pt>
                <c:pt idx="57587">
                  <c:v>0</c:v>
                </c:pt>
                <c:pt idx="57588">
                  <c:v>0</c:v>
                </c:pt>
                <c:pt idx="57589">
                  <c:v>1E-3</c:v>
                </c:pt>
                <c:pt idx="57590">
                  <c:v>1E-3</c:v>
                </c:pt>
                <c:pt idx="57591">
                  <c:v>0</c:v>
                </c:pt>
                <c:pt idx="57592">
                  <c:v>1E-3</c:v>
                </c:pt>
                <c:pt idx="57593">
                  <c:v>1E-3</c:v>
                </c:pt>
                <c:pt idx="57594">
                  <c:v>0</c:v>
                </c:pt>
                <c:pt idx="57595">
                  <c:v>0</c:v>
                </c:pt>
                <c:pt idx="57596">
                  <c:v>1E-3</c:v>
                </c:pt>
                <c:pt idx="57597">
                  <c:v>0</c:v>
                </c:pt>
                <c:pt idx="57598">
                  <c:v>1E-3</c:v>
                </c:pt>
                <c:pt idx="57599">
                  <c:v>8.9999999999999998E-4</c:v>
                </c:pt>
                <c:pt idx="57600">
                  <c:v>8.9999999999999998E-4</c:v>
                </c:pt>
              </c:numCache>
            </c:numRef>
          </c:yVal>
          <c:smooth val="0"/>
          <c:extLst>
            <c:ext xmlns:c16="http://schemas.microsoft.com/office/drawing/2014/chart" uri="{C3380CC4-5D6E-409C-BE32-E72D297353CC}">
              <c16:uniqueId val="{00000000-8D31-43CF-BEA4-EFE6B735AFA1}"/>
            </c:ext>
          </c:extLst>
        </c:ser>
        <c:dLbls>
          <c:showLegendKey val="0"/>
          <c:showVal val="0"/>
          <c:showCatName val="0"/>
          <c:showSerName val="0"/>
          <c:showPercent val="0"/>
          <c:showBubbleSize val="0"/>
        </c:dLbls>
        <c:axId val="930887912"/>
        <c:axId val="930885752"/>
      </c:scatterChart>
      <c:valAx>
        <c:axId val="930887912"/>
        <c:scaling>
          <c:orientation val="minMax"/>
        </c:scaling>
        <c:delete val="0"/>
        <c:axPos val="b"/>
        <c:majorGridlines>
          <c:spPr>
            <a:ln w="9525" cap="flat" cmpd="sng" algn="ctr">
              <a:solidFill>
                <a:schemeClr val="tx1">
                  <a:lumMod val="15000"/>
                  <a:lumOff val="85000"/>
                </a:schemeClr>
              </a:solidFill>
              <a:round/>
            </a:ln>
            <a:effectLst/>
          </c:spPr>
        </c:majorGridlines>
        <c:numFmt formatCode="m/d/yy;@"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885752"/>
        <c:crosses val="autoZero"/>
        <c:crossBetween val="midCat"/>
      </c:valAx>
      <c:valAx>
        <c:axId val="9308857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VPD  (kPa)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8879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Predicted</a:t>
            </a:r>
            <a:r>
              <a:rPr lang="en-US" baseline="0"/>
              <a:t> Functional Relationships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Sheet1!$L$57478</c:f>
              <c:strCache>
                <c:ptCount val="1"/>
                <c:pt idx="0">
                  <c:v>growth</c:v>
                </c:pt>
              </c:strCache>
            </c:strRef>
          </c:tx>
          <c:spPr>
            <a:ln w="28575" cap="rnd">
              <a:solidFill>
                <a:schemeClr val="accent2"/>
              </a:solidFill>
              <a:round/>
            </a:ln>
            <a:effectLst/>
          </c:spPr>
          <c:marker>
            <c:symbol val="none"/>
          </c:marker>
          <c:val>
            <c:numRef>
              <c:f>Sheet1!$L$57479:$L$57497</c:f>
              <c:numCache>
                <c:formatCode>General</c:formatCode>
                <c:ptCount val="19"/>
                <c:pt idx="0">
                  <c:v>0</c:v>
                </c:pt>
                <c:pt idx="1">
                  <c:v>1</c:v>
                </c:pt>
                <c:pt idx="2">
                  <c:v>1</c:v>
                </c:pt>
                <c:pt idx="3">
                  <c:v>3</c:v>
                </c:pt>
                <c:pt idx="4">
                  <c:v>5</c:v>
                </c:pt>
                <c:pt idx="5">
                  <c:v>5</c:v>
                </c:pt>
                <c:pt idx="6">
                  <c:v>5</c:v>
                </c:pt>
                <c:pt idx="7">
                  <c:v>5</c:v>
                </c:pt>
                <c:pt idx="8">
                  <c:v>7</c:v>
                </c:pt>
                <c:pt idx="9">
                  <c:v>8</c:v>
                </c:pt>
                <c:pt idx="10">
                  <c:v>8</c:v>
                </c:pt>
                <c:pt idx="11">
                  <c:v>8</c:v>
                </c:pt>
                <c:pt idx="12">
                  <c:v>8</c:v>
                </c:pt>
                <c:pt idx="13">
                  <c:v>8</c:v>
                </c:pt>
                <c:pt idx="14">
                  <c:v>8</c:v>
                </c:pt>
                <c:pt idx="15">
                  <c:v>8.5</c:v>
                </c:pt>
                <c:pt idx="16">
                  <c:v>8.6</c:v>
                </c:pt>
                <c:pt idx="17">
                  <c:v>9</c:v>
                </c:pt>
                <c:pt idx="18">
                  <c:v>9.5</c:v>
                </c:pt>
              </c:numCache>
            </c:numRef>
          </c:val>
          <c:smooth val="0"/>
          <c:extLst>
            <c:ext xmlns:c16="http://schemas.microsoft.com/office/drawing/2014/chart" uri="{C3380CC4-5D6E-409C-BE32-E72D297353CC}">
              <c16:uniqueId val="{00000000-E3AC-46ED-9790-BB5E8042C570}"/>
            </c:ext>
          </c:extLst>
        </c:ser>
        <c:ser>
          <c:idx val="1"/>
          <c:order val="1"/>
          <c:tx>
            <c:strRef>
              <c:f>Sheet1!$M$57478</c:f>
              <c:strCache>
                <c:ptCount val="1"/>
                <c:pt idx="0">
                  <c:v>air temp</c:v>
                </c:pt>
              </c:strCache>
            </c:strRef>
          </c:tx>
          <c:spPr>
            <a:ln w="28575" cap="rnd">
              <a:solidFill>
                <a:schemeClr val="accent4"/>
              </a:solidFill>
              <a:round/>
            </a:ln>
            <a:effectLst/>
          </c:spPr>
          <c:marker>
            <c:symbol val="none"/>
          </c:marker>
          <c:val>
            <c:numRef>
              <c:f>Sheet1!$M$57479:$M$57497</c:f>
              <c:numCache>
                <c:formatCode>General</c:formatCode>
                <c:ptCount val="19"/>
                <c:pt idx="0">
                  <c:v>10</c:v>
                </c:pt>
                <c:pt idx="1">
                  <c:v>10</c:v>
                </c:pt>
                <c:pt idx="2">
                  <c:v>12</c:v>
                </c:pt>
                <c:pt idx="3">
                  <c:v>14</c:v>
                </c:pt>
                <c:pt idx="4">
                  <c:v>16.5</c:v>
                </c:pt>
                <c:pt idx="5">
                  <c:v>17</c:v>
                </c:pt>
                <c:pt idx="6">
                  <c:v>17.5</c:v>
                </c:pt>
                <c:pt idx="7">
                  <c:v>17.8</c:v>
                </c:pt>
                <c:pt idx="8">
                  <c:v>18</c:v>
                </c:pt>
                <c:pt idx="9">
                  <c:v>20</c:v>
                </c:pt>
                <c:pt idx="10">
                  <c:v>32</c:v>
                </c:pt>
                <c:pt idx="11">
                  <c:v>33</c:v>
                </c:pt>
                <c:pt idx="12">
                  <c:v>32</c:v>
                </c:pt>
                <c:pt idx="13">
                  <c:v>31</c:v>
                </c:pt>
                <c:pt idx="14">
                  <c:v>24</c:v>
                </c:pt>
                <c:pt idx="15">
                  <c:v>26</c:v>
                </c:pt>
                <c:pt idx="16">
                  <c:v>28</c:v>
                </c:pt>
                <c:pt idx="17">
                  <c:v>28</c:v>
                </c:pt>
                <c:pt idx="18">
                  <c:v>30</c:v>
                </c:pt>
              </c:numCache>
            </c:numRef>
          </c:val>
          <c:smooth val="0"/>
          <c:extLst>
            <c:ext xmlns:c16="http://schemas.microsoft.com/office/drawing/2014/chart" uri="{C3380CC4-5D6E-409C-BE32-E72D297353CC}">
              <c16:uniqueId val="{00000001-E3AC-46ED-9790-BB5E8042C570}"/>
            </c:ext>
          </c:extLst>
        </c:ser>
        <c:ser>
          <c:idx val="2"/>
          <c:order val="2"/>
          <c:tx>
            <c:strRef>
              <c:f>Sheet1!$N$57478</c:f>
              <c:strCache>
                <c:ptCount val="1"/>
                <c:pt idx="0">
                  <c:v>vpd </c:v>
                </c:pt>
              </c:strCache>
            </c:strRef>
          </c:tx>
          <c:spPr>
            <a:ln w="28575" cap="rnd">
              <a:solidFill>
                <a:schemeClr val="accent6"/>
              </a:solidFill>
              <a:round/>
            </a:ln>
            <a:effectLst/>
          </c:spPr>
          <c:marker>
            <c:symbol val="none"/>
          </c:marker>
          <c:val>
            <c:numRef>
              <c:f>Sheet1!$N$57479:$N$57497</c:f>
              <c:numCache>
                <c:formatCode>General</c:formatCode>
                <c:ptCount val="19"/>
                <c:pt idx="0">
                  <c:v>5</c:v>
                </c:pt>
                <c:pt idx="1">
                  <c:v>5</c:v>
                </c:pt>
                <c:pt idx="2">
                  <c:v>6</c:v>
                </c:pt>
                <c:pt idx="3">
                  <c:v>7</c:v>
                </c:pt>
                <c:pt idx="4">
                  <c:v>8.25</c:v>
                </c:pt>
                <c:pt idx="5">
                  <c:v>8.5</c:v>
                </c:pt>
                <c:pt idx="6">
                  <c:v>8.75</c:v>
                </c:pt>
                <c:pt idx="7">
                  <c:v>8.9</c:v>
                </c:pt>
                <c:pt idx="8">
                  <c:v>9</c:v>
                </c:pt>
                <c:pt idx="9">
                  <c:v>10</c:v>
                </c:pt>
                <c:pt idx="10">
                  <c:v>16</c:v>
                </c:pt>
                <c:pt idx="11">
                  <c:v>16.5</c:v>
                </c:pt>
                <c:pt idx="12">
                  <c:v>16</c:v>
                </c:pt>
                <c:pt idx="13">
                  <c:v>15.5</c:v>
                </c:pt>
                <c:pt idx="14">
                  <c:v>12</c:v>
                </c:pt>
                <c:pt idx="15">
                  <c:v>13</c:v>
                </c:pt>
                <c:pt idx="16">
                  <c:v>14</c:v>
                </c:pt>
                <c:pt idx="17">
                  <c:v>14</c:v>
                </c:pt>
                <c:pt idx="18">
                  <c:v>15</c:v>
                </c:pt>
              </c:numCache>
            </c:numRef>
          </c:val>
          <c:smooth val="0"/>
          <c:extLst>
            <c:ext xmlns:c16="http://schemas.microsoft.com/office/drawing/2014/chart" uri="{C3380CC4-5D6E-409C-BE32-E72D297353CC}">
              <c16:uniqueId val="{00000002-E3AC-46ED-9790-BB5E8042C570}"/>
            </c:ext>
          </c:extLst>
        </c:ser>
        <c:ser>
          <c:idx val="3"/>
          <c:order val="3"/>
          <c:tx>
            <c:strRef>
              <c:f>Sheet1!$O$57478</c:f>
              <c:strCache>
                <c:ptCount val="1"/>
                <c:pt idx="0">
                  <c:v>precip </c:v>
                </c:pt>
              </c:strCache>
            </c:strRef>
          </c:tx>
          <c:spPr>
            <a:ln w="28575" cap="rnd">
              <a:solidFill>
                <a:schemeClr val="accent2">
                  <a:lumMod val="60000"/>
                </a:schemeClr>
              </a:solidFill>
              <a:round/>
            </a:ln>
            <a:effectLst/>
          </c:spPr>
          <c:marker>
            <c:symbol val="none"/>
          </c:marker>
          <c:val>
            <c:numRef>
              <c:f>Sheet1!$O$57479:$O$57497</c:f>
              <c:numCache>
                <c:formatCode>General</c:formatCode>
                <c:ptCount val="19"/>
                <c:pt idx="0">
                  <c:v>9</c:v>
                </c:pt>
                <c:pt idx="1">
                  <c:v>10</c:v>
                </c:pt>
                <c:pt idx="2">
                  <c:v>10</c:v>
                </c:pt>
                <c:pt idx="3">
                  <c:v>10</c:v>
                </c:pt>
                <c:pt idx="4">
                  <c:v>10</c:v>
                </c:pt>
                <c:pt idx="5">
                  <c:v>9</c:v>
                </c:pt>
                <c:pt idx="6">
                  <c:v>10</c:v>
                </c:pt>
                <c:pt idx="7">
                  <c:v>9</c:v>
                </c:pt>
                <c:pt idx="8">
                  <c:v>10</c:v>
                </c:pt>
                <c:pt idx="9">
                  <c:v>10</c:v>
                </c:pt>
                <c:pt idx="10">
                  <c:v>10</c:v>
                </c:pt>
                <c:pt idx="11">
                  <c:v>9</c:v>
                </c:pt>
                <c:pt idx="12">
                  <c:v>10</c:v>
                </c:pt>
                <c:pt idx="13">
                  <c:v>10</c:v>
                </c:pt>
                <c:pt idx="14">
                  <c:v>9</c:v>
                </c:pt>
                <c:pt idx="15">
                  <c:v>10</c:v>
                </c:pt>
                <c:pt idx="16">
                  <c:v>10</c:v>
                </c:pt>
                <c:pt idx="17">
                  <c:v>9</c:v>
                </c:pt>
                <c:pt idx="18">
                  <c:v>10</c:v>
                </c:pt>
              </c:numCache>
            </c:numRef>
          </c:val>
          <c:smooth val="0"/>
          <c:extLst>
            <c:ext xmlns:c16="http://schemas.microsoft.com/office/drawing/2014/chart" uri="{C3380CC4-5D6E-409C-BE32-E72D297353CC}">
              <c16:uniqueId val="{00000003-E3AC-46ED-9790-BB5E8042C570}"/>
            </c:ext>
          </c:extLst>
        </c:ser>
        <c:dLbls>
          <c:showLegendKey val="0"/>
          <c:showVal val="0"/>
          <c:showCatName val="0"/>
          <c:showSerName val="0"/>
          <c:showPercent val="0"/>
          <c:showBubbleSize val="0"/>
        </c:dLbls>
        <c:smooth val="0"/>
        <c:axId val="987318616"/>
        <c:axId val="987319336"/>
      </c:lineChart>
      <c:catAx>
        <c:axId val="987318616"/>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DOY (growing season)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crossAx val="987319336"/>
        <c:crosses val="autoZero"/>
        <c:auto val="1"/>
        <c:lblAlgn val="ctr"/>
        <c:lblOffset val="100"/>
        <c:noMultiLvlLbl val="0"/>
      </c:catAx>
      <c:valAx>
        <c:axId val="987319336"/>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987318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D5FFE-0501-4C1A-868D-3E82F1ACC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4833</TotalTime>
  <Pages>20</Pages>
  <Words>5791</Words>
  <Characters>33010</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38724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dc:creator>
  <cp:keywords/>
  <dc:description/>
  <cp:lastModifiedBy>Ga bby</cp:lastModifiedBy>
  <cp:revision>6</cp:revision>
  <cp:lastPrinted>2024-03-04T07:13:00Z</cp:lastPrinted>
  <dcterms:created xsi:type="dcterms:W3CDTF">2024-05-30T02:01:00Z</dcterms:created>
  <dcterms:modified xsi:type="dcterms:W3CDTF">2024-06-14T23:08:00Z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489a85caf718ea3dc5809ac50fdc3e07fbef44b5836061134af522ca0b2f0ca7</vt:lpwstr>
  </property>
  <property fmtid="{D5CDD505-2E9C-101B-9397-08002B2CF9AE}" pid="3" name="ZOTERO_PREF_1">
    <vt:lpwstr>&lt;data data-version="3" zotero-version="6.0.36"&gt;&lt;session id="pVCsQjEt"/&gt;&lt;style id="http://www.zotero.org/styles/modern-language-association" locale="en-US" hasBibliography="1" bibliographyStyleHasBeenSet="0"/&gt;&lt;prefs&gt;&lt;pref name="fieldType" value="Field"/&gt;&lt;p</vt:lpwstr>
  </property>
  <property fmtid="{D5CDD505-2E9C-101B-9397-08002B2CF9AE}" pid="4" name="ZOTERO_PREF_2">
    <vt:lpwstr>ref name="automaticJournalAbbreviations" value="true"/&gt;&lt;/prefs&gt;&lt;/data&gt;</vt:lpwstr>
  </property>
</Properties>
</file>